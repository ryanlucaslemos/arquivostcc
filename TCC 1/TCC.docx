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rsidR="00990568" w:rsidRPr="0028558C" w:rsidRDefault="00990568" w:rsidP="0028558C">
      <w:pPr>
        <w:ind w:firstLine="0"/>
        <w:jc w:val="center"/>
        <w:rPr>
          <w:sz w:val="28"/>
          <w:szCs w:val="28"/>
        </w:rPr>
      </w:pP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11"/>
        <w:rPr>
          <w:b/>
          <w:sz w:val="29"/>
        </w:rPr>
      </w:pPr>
    </w:p>
    <w:p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rsidR="00172F7F" w:rsidRDefault="00172F7F" w:rsidP="00172F7F">
      <w:pPr>
        <w:pStyle w:val="Corpodetexto"/>
        <w:spacing w:before="2"/>
        <w:rPr>
          <w:b/>
          <w:sz w:val="36"/>
        </w:rPr>
      </w:pPr>
    </w:p>
    <w:p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rsidR="00172F7F" w:rsidRDefault="00172F7F" w:rsidP="00172F7F">
      <w:pPr>
        <w:pStyle w:val="Corpodetexto"/>
        <w:rPr>
          <w:sz w:val="26"/>
        </w:rPr>
      </w:pPr>
    </w:p>
    <w:p w:rsidR="00172F7F" w:rsidRDefault="00172F7F" w:rsidP="00172F7F">
      <w:pPr>
        <w:pStyle w:val="Corpodetexto"/>
        <w:spacing w:before="9"/>
        <w:rPr>
          <w:sz w:val="37"/>
        </w:rPr>
      </w:pPr>
    </w:p>
    <w:p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9"/>
        <w:rPr>
          <w:sz w:val="23"/>
        </w:rPr>
      </w:pPr>
    </w:p>
    <w:p w:rsidR="00172F7F" w:rsidRDefault="00172F7F" w:rsidP="00172F7F">
      <w:pPr>
        <w:pStyle w:val="Corpodetexto"/>
        <w:ind w:left="310" w:right="126"/>
        <w:jc w:val="center"/>
      </w:pPr>
      <w:r>
        <w:t>Membros: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rsidR="00172F7F" w:rsidRDefault="00172F7F" w:rsidP="00172F7F">
      <w:pPr>
        <w:pStyle w:val="Corpodetexto"/>
        <w:spacing w:line="247" w:lineRule="exact"/>
        <w:ind w:left="311" w:right="123"/>
        <w:jc w:val="center"/>
      </w:pPr>
      <w:r>
        <w:t>Orientadora: PROFESSORA CHRISTINE MARTINS DE MATOS, MESTRA.</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rsidR="00172F7F" w:rsidRDefault="00172F7F" w:rsidP="00172F7F">
      <w:pPr>
        <w:pStyle w:val="Corpodetexto"/>
        <w:spacing w:line="247" w:lineRule="exact"/>
        <w:ind w:left="311" w:right="123"/>
        <w:jc w:val="center"/>
      </w:pPr>
      <w:r>
        <w:t>PROFESSOR 1</w:t>
      </w:r>
    </w:p>
    <w:p w:rsidR="00172F7F" w:rsidRDefault="00172F7F" w:rsidP="00172F7F">
      <w:pPr>
        <w:pStyle w:val="Corpodetexto"/>
        <w:ind w:left="311" w:right="126"/>
        <w:jc w:val="center"/>
      </w:pPr>
      <w:r>
        <w:t>Universidade Estadual de Montes Claros</w:t>
      </w:r>
    </w:p>
    <w:p w:rsidR="00172F7F" w:rsidRDefault="00172F7F" w:rsidP="00172F7F">
      <w:pPr>
        <w:pStyle w:val="Corpodetexto"/>
        <w:rPr>
          <w:sz w:val="20"/>
        </w:rPr>
      </w:pPr>
    </w:p>
    <w:p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rsidR="00172F7F" w:rsidRDefault="00172F7F" w:rsidP="00196CD9">
      <w:pPr>
        <w:pStyle w:val="Corpodetexto"/>
        <w:spacing w:line="247" w:lineRule="exact"/>
        <w:ind w:left="284"/>
        <w:jc w:val="center"/>
      </w:pPr>
      <w:r>
        <w:t>PROFESSOR 2</w:t>
      </w:r>
    </w:p>
    <w:p w:rsidR="00172F7F" w:rsidRDefault="00172F7F" w:rsidP="00172F7F">
      <w:pPr>
        <w:pStyle w:val="Corpodetexto"/>
        <w:ind w:left="2877"/>
      </w:pPr>
      <w:r>
        <w:t>Universidade Estadual de Montes Claros</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spacing w:before="10"/>
        <w:rPr>
          <w:sz w:val="23"/>
        </w:rPr>
      </w:pPr>
    </w:p>
    <w:p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rsidR="00172F7F" w:rsidRDefault="00172F7F" w:rsidP="00172F7F">
      <w:pPr>
        <w:jc w:val="center"/>
        <w:rPr>
          <w:sz w:val="28"/>
        </w:rPr>
        <w:sectPr w:rsidR="00172F7F">
          <w:pgSz w:w="11910" w:h="16840"/>
          <w:pgMar w:top="2020" w:right="1020" w:bottom="280" w:left="1400" w:header="1713" w:footer="0" w:gutter="0"/>
          <w:cols w:space="720"/>
        </w:sect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rPr>
          <w:b/>
          <w:sz w:val="20"/>
        </w:rPr>
      </w:pPr>
    </w:p>
    <w:p w:rsidR="00172F7F" w:rsidRDefault="00172F7F" w:rsidP="00172F7F">
      <w:pPr>
        <w:pStyle w:val="Corpodetexto"/>
        <w:spacing w:before="5"/>
        <w:rPr>
          <w:b/>
          <w:sz w:val="21"/>
        </w:rPr>
      </w:pPr>
    </w:p>
    <w:p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rsidR="00172F7F" w:rsidRDefault="00172F7F" w:rsidP="00903AE7">
      <w:pPr>
        <w:jc w:val="center"/>
      </w:pPr>
    </w:p>
    <w:p w:rsidR="00903AE7" w:rsidRDefault="00903AE7" w:rsidP="00172F7F">
      <w:pPr>
        <w:jc w:val="right"/>
        <w:sectPr w:rsidR="00903AE7">
          <w:headerReference w:type="default" r:id="rId8"/>
          <w:pgSz w:w="11910" w:h="16840"/>
          <w:pgMar w:top="1580" w:right="1020" w:bottom="280" w:left="1400" w:header="0" w:footer="0" w:gutter="0"/>
          <w:cols w:space="720"/>
        </w:sectPr>
      </w:pPr>
    </w:p>
    <w:p w:rsidR="00172F7F" w:rsidRDefault="00172F7F" w:rsidP="00172F7F">
      <w:pPr>
        <w:spacing w:before="102"/>
        <w:ind w:firstLine="21"/>
        <w:jc w:val="center"/>
        <w:rPr>
          <w:b/>
        </w:rPr>
      </w:pPr>
      <w:r>
        <w:rPr>
          <w:b/>
        </w:rPr>
        <w:lastRenderedPageBreak/>
        <w:t>AGRADECIMENTOS</w:t>
      </w:r>
    </w:p>
    <w:p w:rsidR="00172F7F" w:rsidRDefault="00172F7F" w:rsidP="00172F7F">
      <w:pPr>
        <w:pStyle w:val="Corpodetexto"/>
        <w:rPr>
          <w:b/>
          <w:sz w:val="26"/>
        </w:rPr>
      </w:pPr>
    </w:p>
    <w:p w:rsidR="00172F7F" w:rsidRDefault="00172F7F" w:rsidP="00172F7F">
      <w:pPr>
        <w:pStyle w:val="Corpodetexto"/>
        <w:spacing w:before="9"/>
        <w:rPr>
          <w:b/>
          <w:sz w:val="35"/>
        </w:rPr>
      </w:pPr>
    </w:p>
    <w:p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rsidR="00172F7F" w:rsidRDefault="00172F7F" w:rsidP="00172F7F">
      <w:pPr>
        <w:sectPr w:rsidR="00172F7F">
          <w:headerReference w:type="default" r:id="rId9"/>
          <w:pgSz w:w="11910" w:h="16840"/>
          <w:pgMar w:top="1580" w:right="1020" w:bottom="280" w:left="1400" w:header="0" w:footer="0" w:gutter="0"/>
          <w:cols w:space="720"/>
        </w:sect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4"/>
        <w:rPr>
          <w:sz w:val="29"/>
        </w:rPr>
      </w:pPr>
    </w:p>
    <w:p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rsidR="00172F7F" w:rsidRDefault="00172F7F" w:rsidP="00172F7F">
      <w:pPr>
        <w:sectPr w:rsidR="00172F7F">
          <w:headerReference w:type="default" r:id="rId10"/>
          <w:pgSz w:w="11910" w:h="16840"/>
          <w:pgMar w:top="1580" w:right="1020" w:bottom="280" w:left="1400" w:header="0" w:footer="0" w:gutter="0"/>
          <w:cols w:space="720"/>
        </w:sectPr>
      </w:pPr>
    </w:p>
    <w:p w:rsidR="00990568" w:rsidRDefault="00990568" w:rsidP="00990568">
      <w:pPr>
        <w:spacing w:before="102"/>
        <w:ind w:firstLine="21"/>
        <w:jc w:val="center"/>
        <w:rPr>
          <w:b/>
        </w:rPr>
      </w:pPr>
      <w:r>
        <w:rPr>
          <w:b/>
        </w:rPr>
        <w:lastRenderedPageBreak/>
        <w:t>RESUMO</w:t>
      </w:r>
    </w:p>
    <w:p w:rsidR="00172F7F" w:rsidRDefault="00172F7F" w:rsidP="00172F7F">
      <w:pPr>
        <w:pStyle w:val="Corpodetexto"/>
        <w:rPr>
          <w:sz w:val="20"/>
        </w:rPr>
      </w:pPr>
    </w:p>
    <w:p w:rsidR="00990568" w:rsidRDefault="00990568"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6"/>
        <w:jc w:val="both"/>
      </w:pPr>
      <w:r w:rsidRPr="00990568">
        <w:rPr>
          <w:highlight w:val="yellow"/>
        </w:rPr>
        <w:t>Aqui vem o resumo</w:t>
      </w:r>
    </w:p>
    <w:p w:rsidR="00172F7F" w:rsidRDefault="00172F7F" w:rsidP="00172F7F">
      <w:pPr>
        <w:pStyle w:val="Corpodetexto"/>
        <w:rPr>
          <w:sz w:val="26"/>
        </w:rPr>
      </w:pPr>
    </w:p>
    <w:p w:rsidR="00172F7F" w:rsidRDefault="00172F7F" w:rsidP="00172F7F">
      <w:pPr>
        <w:pStyle w:val="Corpodetexto"/>
        <w:spacing w:before="1"/>
        <w:rPr>
          <w:sz w:val="26"/>
        </w:rPr>
      </w:pPr>
    </w:p>
    <w:p w:rsidR="00172F7F" w:rsidRDefault="00172F7F" w:rsidP="00172F7F">
      <w:pPr>
        <w:pStyle w:val="Corpodetexto"/>
        <w:ind w:left="302"/>
        <w:jc w:val="both"/>
      </w:pPr>
      <w:r>
        <w:t xml:space="preserve">Palavras-chave: desenvolvimento, sistema </w:t>
      </w:r>
      <w:r>
        <w:rPr>
          <w:i/>
        </w:rPr>
        <w:t>web</w:t>
      </w:r>
      <w:r>
        <w:t>.</w:t>
      </w:r>
    </w:p>
    <w:p w:rsidR="00172F7F" w:rsidRDefault="00172F7F" w:rsidP="00172F7F">
      <w:pPr>
        <w:sectPr w:rsidR="00172F7F">
          <w:headerReference w:type="default" r:id="rId11"/>
          <w:pgSz w:w="11910" w:h="16840"/>
          <w:pgMar w:top="1960" w:right="1020" w:bottom="280" w:left="1400" w:header="1711" w:footer="0" w:gutter="0"/>
          <w:cols w:space="720"/>
        </w:sectPr>
      </w:pPr>
    </w:p>
    <w:p w:rsidR="00990568" w:rsidRDefault="00990568" w:rsidP="00990568">
      <w:pPr>
        <w:spacing w:before="102"/>
        <w:ind w:firstLine="21"/>
        <w:jc w:val="center"/>
        <w:rPr>
          <w:b/>
        </w:rPr>
      </w:pPr>
      <w:r>
        <w:rPr>
          <w:b/>
        </w:rPr>
        <w:lastRenderedPageBreak/>
        <w:t>ABSTRACT</w:t>
      </w:r>
    </w:p>
    <w:p w:rsidR="00172F7F" w:rsidRDefault="00172F7F" w:rsidP="00172F7F">
      <w:pPr>
        <w:pStyle w:val="Corpodetexto"/>
        <w:rPr>
          <w:sz w:val="20"/>
        </w:rPr>
      </w:pPr>
    </w:p>
    <w:p w:rsidR="00172F7F" w:rsidRDefault="00172F7F" w:rsidP="00172F7F">
      <w:pPr>
        <w:pStyle w:val="Corpodetexto"/>
        <w:rPr>
          <w:sz w:val="20"/>
        </w:rPr>
      </w:pPr>
    </w:p>
    <w:p w:rsidR="00172F7F" w:rsidRDefault="00172F7F" w:rsidP="00172F7F">
      <w:pPr>
        <w:pStyle w:val="Corpodetexto"/>
        <w:spacing w:before="8"/>
        <w:rPr>
          <w:sz w:val="21"/>
        </w:rPr>
      </w:pPr>
    </w:p>
    <w:p w:rsidR="00172F7F" w:rsidRDefault="00990568" w:rsidP="00172F7F">
      <w:pPr>
        <w:pStyle w:val="Corpodetexto"/>
        <w:spacing w:before="1"/>
        <w:ind w:left="302" w:right="107"/>
        <w:jc w:val="both"/>
      </w:pPr>
      <w:r>
        <w:t>Here comes the abstract</w:t>
      </w:r>
      <w:r w:rsidR="00172F7F">
        <w:t>.</w:t>
      </w:r>
    </w:p>
    <w:p w:rsidR="00172F7F" w:rsidRDefault="00172F7F" w:rsidP="00172F7F">
      <w:pPr>
        <w:pStyle w:val="Corpodetexto"/>
        <w:rPr>
          <w:sz w:val="26"/>
        </w:rPr>
      </w:pPr>
    </w:p>
    <w:p w:rsidR="00172F7F" w:rsidRDefault="00172F7F" w:rsidP="00172F7F">
      <w:pPr>
        <w:pStyle w:val="Corpodetexto"/>
        <w:rPr>
          <w:sz w:val="26"/>
        </w:rPr>
      </w:pPr>
    </w:p>
    <w:p w:rsidR="00172F7F" w:rsidRDefault="00172F7F" w:rsidP="00172F7F">
      <w:pPr>
        <w:pStyle w:val="Corpodetexto"/>
        <w:ind w:left="302"/>
        <w:jc w:val="both"/>
      </w:pPr>
      <w:r>
        <w:t>Keywords: development, web system.</w:t>
      </w:r>
    </w:p>
    <w:p w:rsidR="00172F7F" w:rsidRPr="00AF615B" w:rsidRDefault="00172F7F" w:rsidP="0097776E">
      <w:pPr>
        <w:ind w:firstLine="0"/>
        <w:jc w:val="center"/>
        <w:rPr>
          <w:b/>
          <w:sz w:val="28"/>
          <w:szCs w:val="28"/>
        </w:rPr>
      </w:pP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0032A4">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Default="00AF41EE" w:rsidP="009C5E46">
      <w:pPr>
        <w:spacing w:after="160"/>
        <w:ind w:firstLine="0"/>
        <w:rPr>
          <w:szCs w:val="24"/>
        </w:rPr>
      </w:pPr>
      <w:r>
        <w:t>SGBD</w:t>
      </w:r>
      <w:r>
        <w:tab/>
      </w:r>
      <w:r>
        <w:tab/>
      </w:r>
      <w:r>
        <w:rPr>
          <w:szCs w:val="24"/>
        </w:rPr>
        <w:t>Sistema de Gerenciamento de Banco de Dados</w:t>
      </w:r>
    </w:p>
    <w:p w:rsidR="00676588" w:rsidRDefault="00676588" w:rsidP="009C5E46">
      <w:pPr>
        <w:spacing w:after="160"/>
        <w:ind w:firstLine="0"/>
        <w:rPr>
          <w:szCs w:val="24"/>
        </w:rPr>
      </w:pPr>
      <w:r>
        <w:rPr>
          <w:szCs w:val="24"/>
        </w:rPr>
        <w:t>SPA</w:t>
      </w:r>
      <w:r>
        <w:rPr>
          <w:szCs w:val="24"/>
        </w:rPr>
        <w:tab/>
      </w:r>
      <w:r>
        <w:rPr>
          <w:szCs w:val="24"/>
        </w:rPr>
        <w:tab/>
      </w:r>
      <w:r w:rsidRPr="00676588">
        <w:rPr>
          <w:i/>
          <w:szCs w:val="24"/>
        </w:rPr>
        <w:t xml:space="preserve">Single Page </w:t>
      </w:r>
      <w:proofErr w:type="spellStart"/>
      <w:r>
        <w:rPr>
          <w:i/>
          <w:szCs w:val="24"/>
        </w:rPr>
        <w:t>A</w:t>
      </w:r>
      <w:r w:rsidRPr="00676588">
        <w:rPr>
          <w:i/>
          <w:szCs w:val="24"/>
        </w:rPr>
        <w:t>pplication</w:t>
      </w:r>
      <w:proofErr w:type="spellEnd"/>
    </w:p>
    <w:p w:rsidR="00AF41EE" w:rsidRDefault="00AF41EE" w:rsidP="009C5E46">
      <w:pPr>
        <w:spacing w:after="160"/>
        <w:ind w:firstLine="0"/>
        <w:rPr>
          <w:i/>
        </w:rPr>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41581A" w:rsidRDefault="0041581A" w:rsidP="009C5E46">
      <w:pPr>
        <w:spacing w:after="160"/>
        <w:ind w:firstLine="0"/>
      </w:pPr>
      <w:r>
        <w:t>TS</w:t>
      </w:r>
      <w:r>
        <w:tab/>
      </w:r>
      <w:r>
        <w:tab/>
      </w:r>
      <w:proofErr w:type="spellStart"/>
      <w:r>
        <w:t>TypeScript</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0032A4" w:rsidRDefault="000032A4">
      <w:pPr>
        <w:spacing w:line="240" w:lineRule="auto"/>
        <w:ind w:firstLine="0"/>
        <w:jc w:val="left"/>
        <w:outlineLvl w:val="9"/>
        <w:rPr>
          <w:lang w:val="en-US"/>
        </w:rPr>
      </w:pPr>
      <w:r>
        <w:rPr>
          <w:lang w:val="en-US"/>
        </w:rPr>
        <w:br w:type="page"/>
      </w: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t>Sumário</w:t>
      </w:r>
    </w:p>
    <w:p w:rsidR="0005542D" w:rsidRDefault="0005542D">
      <w:pPr>
        <w:spacing w:after="160" w:line="259" w:lineRule="auto"/>
        <w:ind w:firstLine="0"/>
        <w:jc w:val="left"/>
        <w:outlineLvl w:val="9"/>
      </w:pPr>
    </w:p>
    <w:p w:rsidR="00A1160D" w:rsidRDefault="003C5BA6">
      <w:pPr>
        <w:pStyle w:val="Sumrio1"/>
        <w:tabs>
          <w:tab w:val="left" w:pos="1200"/>
          <w:tab w:val="right" w:leader="dot" w:pos="9061"/>
        </w:tabs>
        <w:rPr>
          <w:ins w:id="0" w:author="Ryan Lemos" w:date="2019-02-28T19:13: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1" w:author="Ryan Lemos" w:date="2019-02-28T19:13:00Z">
        <w:r w:rsidR="00A1160D">
          <w:rPr>
            <w:noProof/>
          </w:rPr>
          <w:t>1</w:t>
        </w:r>
        <w:r w:rsidR="00A1160D">
          <w:rPr>
            <w:rFonts w:asciiTheme="minorHAnsi" w:eastAsiaTheme="minorEastAsia" w:hAnsiTheme="minorHAnsi" w:cstheme="minorBidi"/>
            <w:b w:val="0"/>
            <w:bCs w:val="0"/>
            <w:caps w:val="0"/>
            <w:noProof/>
            <w:sz w:val="22"/>
            <w:szCs w:val="22"/>
            <w:lang w:eastAsia="pt-BR"/>
          </w:rPr>
          <w:tab/>
        </w:r>
        <w:r w:rsidR="00A1160D">
          <w:rPr>
            <w:noProof/>
          </w:rPr>
          <w:t>INTRODUÇÃO</w:t>
        </w:r>
        <w:r w:rsidR="00A1160D">
          <w:rPr>
            <w:noProof/>
          </w:rPr>
          <w:tab/>
        </w:r>
        <w:r w:rsidR="00A1160D">
          <w:rPr>
            <w:noProof/>
          </w:rPr>
          <w:fldChar w:fldCharType="begin"/>
        </w:r>
        <w:r w:rsidR="00A1160D">
          <w:rPr>
            <w:noProof/>
          </w:rPr>
          <w:instrText xml:space="preserve"> PAGEREF _Toc2273637 \h </w:instrText>
        </w:r>
      </w:ins>
      <w:r w:rsidR="00A1160D">
        <w:rPr>
          <w:noProof/>
        </w:rPr>
      </w:r>
      <w:r w:rsidR="00A1160D">
        <w:rPr>
          <w:noProof/>
        </w:rPr>
        <w:fldChar w:fldCharType="separate"/>
      </w:r>
      <w:ins w:id="2" w:author="Ryan Lemos" w:date="2019-02-28T19:13:00Z">
        <w:r w:rsidR="00A1160D">
          <w:rPr>
            <w:noProof/>
          </w:rPr>
          <w:t>12</w:t>
        </w:r>
        <w:r w:rsidR="00A1160D">
          <w:rPr>
            <w:noProof/>
          </w:rPr>
          <w:fldChar w:fldCharType="end"/>
        </w:r>
      </w:ins>
    </w:p>
    <w:p w:rsidR="00A1160D" w:rsidRDefault="00A1160D">
      <w:pPr>
        <w:pStyle w:val="Sumrio1"/>
        <w:tabs>
          <w:tab w:val="left" w:pos="1200"/>
          <w:tab w:val="right" w:leader="dot" w:pos="9061"/>
        </w:tabs>
        <w:rPr>
          <w:ins w:id="3" w:author="Ryan Lemos" w:date="2019-02-28T19:13:00Z"/>
          <w:rFonts w:asciiTheme="minorHAnsi" w:eastAsiaTheme="minorEastAsia" w:hAnsiTheme="minorHAnsi" w:cstheme="minorBidi"/>
          <w:b w:val="0"/>
          <w:bCs w:val="0"/>
          <w:caps w:val="0"/>
          <w:noProof/>
          <w:sz w:val="22"/>
          <w:szCs w:val="22"/>
          <w:lang w:eastAsia="pt-BR"/>
        </w:rPr>
      </w:pPr>
      <w:ins w:id="4" w:author="Ryan Lemos" w:date="2019-02-28T19:13: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_Toc2273638 \h </w:instrText>
        </w:r>
      </w:ins>
      <w:r>
        <w:rPr>
          <w:noProof/>
        </w:rPr>
      </w:r>
      <w:r>
        <w:rPr>
          <w:noProof/>
        </w:rPr>
        <w:fldChar w:fldCharType="separate"/>
      </w:r>
      <w:ins w:id="5" w:author="Ryan Lemos" w:date="2019-02-28T19:13:00Z">
        <w:r>
          <w:rPr>
            <w:noProof/>
          </w:rPr>
          <w:t>14</w:t>
        </w:r>
        <w:r>
          <w:rPr>
            <w:noProof/>
          </w:rPr>
          <w:fldChar w:fldCharType="end"/>
        </w:r>
      </w:ins>
    </w:p>
    <w:p w:rsidR="00A1160D" w:rsidRDefault="00A1160D">
      <w:pPr>
        <w:pStyle w:val="Sumrio2"/>
        <w:tabs>
          <w:tab w:val="left" w:pos="1200"/>
          <w:tab w:val="right" w:leader="dot" w:pos="9061"/>
        </w:tabs>
        <w:rPr>
          <w:ins w:id="6" w:author="Ryan Lemos" w:date="2019-02-28T19:13:00Z"/>
          <w:rFonts w:asciiTheme="minorHAnsi" w:eastAsiaTheme="minorEastAsia" w:hAnsiTheme="minorHAnsi" w:cstheme="minorBidi"/>
          <w:caps w:val="0"/>
          <w:noProof/>
          <w:sz w:val="22"/>
          <w:szCs w:val="22"/>
          <w:lang w:eastAsia="pt-BR"/>
        </w:rPr>
      </w:pPr>
      <w:ins w:id="7" w:author="Ryan Lemos" w:date="2019-02-28T19:13: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_Toc2273639 \h </w:instrText>
        </w:r>
      </w:ins>
      <w:r>
        <w:rPr>
          <w:noProof/>
        </w:rPr>
      </w:r>
      <w:r>
        <w:rPr>
          <w:noProof/>
        </w:rPr>
        <w:fldChar w:fldCharType="separate"/>
      </w:r>
      <w:ins w:id="8" w:author="Ryan Lemos" w:date="2019-02-28T19:13:00Z">
        <w:r>
          <w:rPr>
            <w:noProof/>
          </w:rPr>
          <w:t>14</w:t>
        </w:r>
        <w:r>
          <w:rPr>
            <w:noProof/>
          </w:rPr>
          <w:fldChar w:fldCharType="end"/>
        </w:r>
      </w:ins>
    </w:p>
    <w:p w:rsidR="00A1160D" w:rsidRDefault="00A1160D">
      <w:pPr>
        <w:pStyle w:val="Sumrio3"/>
        <w:rPr>
          <w:ins w:id="9" w:author="Ryan Lemos" w:date="2019-02-28T19:13:00Z"/>
          <w:rFonts w:asciiTheme="minorHAnsi" w:eastAsiaTheme="minorEastAsia" w:hAnsiTheme="minorHAnsi" w:cstheme="minorBidi"/>
          <w:b w:val="0"/>
          <w:iCs w:val="0"/>
          <w:noProof/>
          <w:sz w:val="22"/>
          <w:szCs w:val="22"/>
          <w:lang w:eastAsia="pt-BR"/>
        </w:rPr>
      </w:pPr>
      <w:ins w:id="10" w:author="Ryan Lemos" w:date="2019-02-28T19:13: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_Toc2273640 \h </w:instrText>
        </w:r>
      </w:ins>
      <w:r>
        <w:rPr>
          <w:noProof/>
        </w:rPr>
      </w:r>
      <w:r>
        <w:rPr>
          <w:noProof/>
        </w:rPr>
        <w:fldChar w:fldCharType="separate"/>
      </w:r>
      <w:ins w:id="11" w:author="Ryan Lemos" w:date="2019-02-28T19:13:00Z">
        <w:r>
          <w:rPr>
            <w:noProof/>
          </w:rPr>
          <w:t>14</w:t>
        </w:r>
        <w:r>
          <w:rPr>
            <w:noProof/>
          </w:rPr>
          <w:fldChar w:fldCharType="end"/>
        </w:r>
      </w:ins>
    </w:p>
    <w:p w:rsidR="00A1160D" w:rsidRDefault="00A1160D">
      <w:pPr>
        <w:pStyle w:val="Sumrio2"/>
        <w:tabs>
          <w:tab w:val="left" w:pos="1200"/>
          <w:tab w:val="right" w:leader="dot" w:pos="9061"/>
        </w:tabs>
        <w:rPr>
          <w:ins w:id="12" w:author="Ryan Lemos" w:date="2019-02-28T19:13:00Z"/>
          <w:rFonts w:asciiTheme="minorHAnsi" w:eastAsiaTheme="minorEastAsia" w:hAnsiTheme="minorHAnsi" w:cstheme="minorBidi"/>
          <w:caps w:val="0"/>
          <w:noProof/>
          <w:sz w:val="22"/>
          <w:szCs w:val="22"/>
          <w:lang w:eastAsia="pt-BR"/>
        </w:rPr>
      </w:pPr>
      <w:ins w:id="13" w:author="Ryan Lemos" w:date="2019-02-28T19:13: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_Toc2273641 \h </w:instrText>
        </w:r>
      </w:ins>
      <w:r>
        <w:rPr>
          <w:noProof/>
        </w:rPr>
      </w:r>
      <w:r>
        <w:rPr>
          <w:noProof/>
        </w:rPr>
        <w:fldChar w:fldCharType="separate"/>
      </w:r>
      <w:ins w:id="14" w:author="Ryan Lemos" w:date="2019-02-28T19:13:00Z">
        <w:r>
          <w:rPr>
            <w:noProof/>
          </w:rPr>
          <w:t>17</w:t>
        </w:r>
        <w:r>
          <w:rPr>
            <w:noProof/>
          </w:rPr>
          <w:fldChar w:fldCharType="end"/>
        </w:r>
      </w:ins>
    </w:p>
    <w:p w:rsidR="00A1160D" w:rsidRDefault="00A1160D">
      <w:pPr>
        <w:pStyle w:val="Sumrio3"/>
        <w:rPr>
          <w:ins w:id="15" w:author="Ryan Lemos" w:date="2019-02-28T19:13:00Z"/>
          <w:rFonts w:asciiTheme="minorHAnsi" w:eastAsiaTheme="minorEastAsia" w:hAnsiTheme="minorHAnsi" w:cstheme="minorBidi"/>
          <w:b w:val="0"/>
          <w:iCs w:val="0"/>
          <w:noProof/>
          <w:sz w:val="22"/>
          <w:szCs w:val="22"/>
          <w:lang w:eastAsia="pt-BR"/>
        </w:rPr>
      </w:pPr>
      <w:ins w:id="16" w:author="Ryan Lemos" w:date="2019-02-28T19:13:00Z">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_Toc2273642 \h </w:instrText>
        </w:r>
      </w:ins>
      <w:r>
        <w:rPr>
          <w:noProof/>
        </w:rPr>
      </w:r>
      <w:r>
        <w:rPr>
          <w:noProof/>
        </w:rPr>
        <w:fldChar w:fldCharType="separate"/>
      </w:r>
      <w:ins w:id="17" w:author="Ryan Lemos" w:date="2019-02-28T19:13:00Z">
        <w:r>
          <w:rPr>
            <w:noProof/>
          </w:rPr>
          <w:t>18</w:t>
        </w:r>
        <w:r>
          <w:rPr>
            <w:noProof/>
          </w:rPr>
          <w:fldChar w:fldCharType="end"/>
        </w:r>
      </w:ins>
    </w:p>
    <w:p w:rsidR="00A1160D" w:rsidRDefault="00A1160D">
      <w:pPr>
        <w:pStyle w:val="Sumrio3"/>
        <w:rPr>
          <w:ins w:id="18" w:author="Ryan Lemos" w:date="2019-02-28T19:13:00Z"/>
          <w:rFonts w:asciiTheme="minorHAnsi" w:eastAsiaTheme="minorEastAsia" w:hAnsiTheme="minorHAnsi" w:cstheme="minorBidi"/>
          <w:b w:val="0"/>
          <w:iCs w:val="0"/>
          <w:noProof/>
          <w:sz w:val="22"/>
          <w:szCs w:val="22"/>
          <w:lang w:eastAsia="pt-BR"/>
        </w:rPr>
      </w:pPr>
      <w:ins w:id="19" w:author="Ryan Lemos" w:date="2019-02-28T19:13: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_Toc2273643 \h </w:instrText>
        </w:r>
      </w:ins>
      <w:r>
        <w:rPr>
          <w:noProof/>
        </w:rPr>
      </w:r>
      <w:r>
        <w:rPr>
          <w:noProof/>
        </w:rPr>
        <w:fldChar w:fldCharType="separate"/>
      </w:r>
      <w:ins w:id="20" w:author="Ryan Lemos" w:date="2019-02-28T19:13:00Z">
        <w:r>
          <w:rPr>
            <w:noProof/>
          </w:rPr>
          <w:t>19</w:t>
        </w:r>
        <w:r>
          <w:rPr>
            <w:noProof/>
          </w:rPr>
          <w:fldChar w:fldCharType="end"/>
        </w:r>
      </w:ins>
    </w:p>
    <w:p w:rsidR="00A1160D" w:rsidRDefault="00A1160D">
      <w:pPr>
        <w:pStyle w:val="Sumrio3"/>
        <w:rPr>
          <w:ins w:id="21" w:author="Ryan Lemos" w:date="2019-02-28T19:13:00Z"/>
          <w:rFonts w:asciiTheme="minorHAnsi" w:eastAsiaTheme="minorEastAsia" w:hAnsiTheme="minorHAnsi" w:cstheme="minorBidi"/>
          <w:b w:val="0"/>
          <w:iCs w:val="0"/>
          <w:noProof/>
          <w:sz w:val="22"/>
          <w:szCs w:val="22"/>
          <w:lang w:eastAsia="pt-BR"/>
        </w:rPr>
      </w:pPr>
      <w:ins w:id="22" w:author="Ryan Lemos" w:date="2019-02-28T19:13: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_Toc2273644 \h </w:instrText>
        </w:r>
      </w:ins>
      <w:r>
        <w:rPr>
          <w:noProof/>
        </w:rPr>
      </w:r>
      <w:r>
        <w:rPr>
          <w:noProof/>
        </w:rPr>
        <w:fldChar w:fldCharType="separate"/>
      </w:r>
      <w:ins w:id="23" w:author="Ryan Lemos" w:date="2019-02-28T19:13:00Z">
        <w:r>
          <w:rPr>
            <w:noProof/>
          </w:rPr>
          <w:t>20</w:t>
        </w:r>
        <w:r>
          <w:rPr>
            <w:noProof/>
          </w:rPr>
          <w:fldChar w:fldCharType="end"/>
        </w:r>
      </w:ins>
    </w:p>
    <w:p w:rsidR="00A1160D" w:rsidRDefault="00A1160D">
      <w:pPr>
        <w:pStyle w:val="Sumrio4"/>
        <w:tabs>
          <w:tab w:val="left" w:pos="1200"/>
          <w:tab w:val="right" w:leader="dot" w:pos="9061"/>
        </w:tabs>
        <w:rPr>
          <w:ins w:id="24" w:author="Ryan Lemos" w:date="2019-02-28T19:13:00Z"/>
          <w:rFonts w:asciiTheme="minorHAnsi" w:eastAsiaTheme="minorEastAsia" w:hAnsiTheme="minorHAnsi" w:cstheme="minorBidi"/>
          <w:noProof/>
          <w:sz w:val="22"/>
          <w:szCs w:val="22"/>
          <w:lang w:eastAsia="pt-BR"/>
        </w:rPr>
      </w:pPr>
      <w:ins w:id="25" w:author="Ryan Lemos" w:date="2019-02-28T19:13: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A83A11">
          <w:rPr>
            <w:i/>
            <w:noProof/>
          </w:rPr>
          <w:t>Business Process Model and Notation</w:t>
        </w:r>
        <w:r>
          <w:rPr>
            <w:noProof/>
          </w:rPr>
          <w:t xml:space="preserve"> (BPMN)</w:t>
        </w:r>
        <w:r>
          <w:rPr>
            <w:noProof/>
          </w:rPr>
          <w:tab/>
        </w:r>
        <w:r>
          <w:rPr>
            <w:noProof/>
          </w:rPr>
          <w:fldChar w:fldCharType="begin"/>
        </w:r>
        <w:r>
          <w:rPr>
            <w:noProof/>
          </w:rPr>
          <w:instrText xml:space="preserve"> PAGEREF _Toc2273645 \h </w:instrText>
        </w:r>
      </w:ins>
      <w:r>
        <w:rPr>
          <w:noProof/>
        </w:rPr>
      </w:r>
      <w:r>
        <w:rPr>
          <w:noProof/>
        </w:rPr>
        <w:fldChar w:fldCharType="separate"/>
      </w:r>
      <w:ins w:id="26" w:author="Ryan Lemos" w:date="2019-02-28T19:13:00Z">
        <w:r>
          <w:rPr>
            <w:noProof/>
          </w:rPr>
          <w:t>22</w:t>
        </w:r>
        <w:r>
          <w:rPr>
            <w:noProof/>
          </w:rPr>
          <w:fldChar w:fldCharType="end"/>
        </w:r>
      </w:ins>
    </w:p>
    <w:p w:rsidR="00A1160D" w:rsidRDefault="00A1160D">
      <w:pPr>
        <w:pStyle w:val="Sumrio4"/>
        <w:tabs>
          <w:tab w:val="left" w:pos="1200"/>
          <w:tab w:val="right" w:leader="dot" w:pos="9061"/>
        </w:tabs>
        <w:rPr>
          <w:ins w:id="27" w:author="Ryan Lemos" w:date="2019-02-28T19:13:00Z"/>
          <w:rFonts w:asciiTheme="minorHAnsi" w:eastAsiaTheme="minorEastAsia" w:hAnsiTheme="minorHAnsi" w:cstheme="minorBidi"/>
          <w:noProof/>
          <w:sz w:val="22"/>
          <w:szCs w:val="22"/>
          <w:lang w:eastAsia="pt-BR"/>
        </w:rPr>
      </w:pPr>
      <w:ins w:id="28" w:author="Ryan Lemos" w:date="2019-02-28T19:13: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_Toc2273646 \h </w:instrText>
        </w:r>
      </w:ins>
      <w:r>
        <w:rPr>
          <w:noProof/>
        </w:rPr>
      </w:r>
      <w:r>
        <w:rPr>
          <w:noProof/>
        </w:rPr>
        <w:fldChar w:fldCharType="separate"/>
      </w:r>
      <w:ins w:id="29" w:author="Ryan Lemos" w:date="2019-02-28T19:13:00Z">
        <w:r>
          <w:rPr>
            <w:noProof/>
          </w:rPr>
          <w:t>26</w:t>
        </w:r>
        <w:r>
          <w:rPr>
            <w:noProof/>
          </w:rPr>
          <w:fldChar w:fldCharType="end"/>
        </w:r>
      </w:ins>
    </w:p>
    <w:p w:rsidR="00A1160D" w:rsidRDefault="00A1160D">
      <w:pPr>
        <w:pStyle w:val="Sumrio4"/>
        <w:tabs>
          <w:tab w:val="left" w:pos="1200"/>
          <w:tab w:val="right" w:leader="dot" w:pos="9061"/>
        </w:tabs>
        <w:rPr>
          <w:ins w:id="30" w:author="Ryan Lemos" w:date="2019-02-28T19:13:00Z"/>
          <w:rFonts w:asciiTheme="minorHAnsi" w:eastAsiaTheme="minorEastAsia" w:hAnsiTheme="minorHAnsi" w:cstheme="minorBidi"/>
          <w:noProof/>
          <w:sz w:val="22"/>
          <w:szCs w:val="22"/>
          <w:lang w:eastAsia="pt-BR"/>
        </w:rPr>
      </w:pPr>
      <w:ins w:id="31" w:author="Ryan Lemos" w:date="2019-02-28T19:13:00Z">
        <w:r>
          <w:rPr>
            <w:noProof/>
          </w:rPr>
          <w:t>2.2.3.3</w:t>
        </w:r>
        <w:r>
          <w:rPr>
            <w:rFonts w:asciiTheme="minorHAnsi" w:eastAsiaTheme="minorEastAsia" w:hAnsiTheme="minorHAnsi" w:cstheme="minorBidi"/>
            <w:noProof/>
            <w:sz w:val="22"/>
            <w:szCs w:val="22"/>
            <w:lang w:eastAsia="pt-BR"/>
          </w:rPr>
          <w:tab/>
        </w:r>
        <w:r w:rsidRPr="00A83A11">
          <w:rPr>
            <w:i/>
            <w:noProof/>
          </w:rPr>
          <w:t>Extreme Programming</w:t>
        </w:r>
        <w:r>
          <w:rPr>
            <w:noProof/>
          </w:rPr>
          <w:t xml:space="preserve"> (XP)</w:t>
        </w:r>
        <w:r>
          <w:rPr>
            <w:noProof/>
          </w:rPr>
          <w:tab/>
        </w:r>
        <w:r>
          <w:rPr>
            <w:noProof/>
          </w:rPr>
          <w:fldChar w:fldCharType="begin"/>
        </w:r>
        <w:r>
          <w:rPr>
            <w:noProof/>
          </w:rPr>
          <w:instrText xml:space="preserve"> PAGEREF _Toc2273647 \h </w:instrText>
        </w:r>
      </w:ins>
      <w:r>
        <w:rPr>
          <w:noProof/>
        </w:rPr>
      </w:r>
      <w:r>
        <w:rPr>
          <w:noProof/>
        </w:rPr>
        <w:fldChar w:fldCharType="separate"/>
      </w:r>
      <w:ins w:id="32" w:author="Ryan Lemos" w:date="2019-02-28T19:13:00Z">
        <w:r>
          <w:rPr>
            <w:noProof/>
          </w:rPr>
          <w:t>27</w:t>
        </w:r>
        <w:r>
          <w:rPr>
            <w:noProof/>
          </w:rPr>
          <w:fldChar w:fldCharType="end"/>
        </w:r>
      </w:ins>
    </w:p>
    <w:p w:rsidR="00A1160D" w:rsidRDefault="00A1160D">
      <w:pPr>
        <w:pStyle w:val="Sumrio3"/>
        <w:rPr>
          <w:ins w:id="33" w:author="Ryan Lemos" w:date="2019-02-28T19:13:00Z"/>
          <w:rFonts w:asciiTheme="minorHAnsi" w:eastAsiaTheme="minorEastAsia" w:hAnsiTheme="minorHAnsi" w:cstheme="minorBidi"/>
          <w:b w:val="0"/>
          <w:iCs w:val="0"/>
          <w:noProof/>
          <w:sz w:val="22"/>
          <w:szCs w:val="22"/>
          <w:lang w:eastAsia="pt-BR"/>
        </w:rPr>
      </w:pPr>
      <w:ins w:id="34" w:author="Ryan Lemos" w:date="2019-02-28T19:13: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_Toc2273648 \h </w:instrText>
        </w:r>
      </w:ins>
      <w:r>
        <w:rPr>
          <w:noProof/>
        </w:rPr>
      </w:r>
      <w:r>
        <w:rPr>
          <w:noProof/>
        </w:rPr>
        <w:fldChar w:fldCharType="separate"/>
      </w:r>
      <w:ins w:id="35" w:author="Ryan Lemos" w:date="2019-02-28T19:13:00Z">
        <w:r>
          <w:rPr>
            <w:noProof/>
          </w:rPr>
          <w:t>30</w:t>
        </w:r>
        <w:r>
          <w:rPr>
            <w:noProof/>
          </w:rPr>
          <w:fldChar w:fldCharType="end"/>
        </w:r>
      </w:ins>
    </w:p>
    <w:p w:rsidR="00A1160D" w:rsidRDefault="00A1160D">
      <w:pPr>
        <w:pStyle w:val="Sumrio4"/>
        <w:tabs>
          <w:tab w:val="left" w:pos="1200"/>
          <w:tab w:val="right" w:leader="dot" w:pos="9061"/>
        </w:tabs>
        <w:rPr>
          <w:ins w:id="36" w:author="Ryan Lemos" w:date="2019-02-28T19:13:00Z"/>
          <w:rFonts w:asciiTheme="minorHAnsi" w:eastAsiaTheme="minorEastAsia" w:hAnsiTheme="minorHAnsi" w:cstheme="minorBidi"/>
          <w:noProof/>
          <w:sz w:val="22"/>
          <w:szCs w:val="22"/>
          <w:lang w:eastAsia="pt-BR"/>
        </w:rPr>
      </w:pPr>
      <w:ins w:id="37" w:author="Ryan Lemos" w:date="2019-02-28T19:13:00Z">
        <w:r w:rsidRPr="00A83A11">
          <w:rPr>
            <w:noProof/>
            <w:lang w:val="en-US"/>
          </w:rPr>
          <w:t>2.2.4.1</w:t>
        </w:r>
        <w:r>
          <w:rPr>
            <w:rFonts w:asciiTheme="minorHAnsi" w:eastAsiaTheme="minorEastAsia" w:hAnsiTheme="minorHAnsi" w:cstheme="minorBidi"/>
            <w:noProof/>
            <w:sz w:val="22"/>
            <w:szCs w:val="22"/>
            <w:lang w:eastAsia="pt-BR"/>
          </w:rPr>
          <w:tab/>
        </w:r>
        <w:r w:rsidRPr="00A83A11">
          <w:rPr>
            <w:i/>
            <w:noProof/>
            <w:lang w:val="en-US"/>
          </w:rPr>
          <w:t>Hyper Text Markup Language</w:t>
        </w:r>
        <w:r w:rsidRPr="00A83A11">
          <w:rPr>
            <w:noProof/>
            <w:lang w:val="en-US"/>
          </w:rPr>
          <w:t xml:space="preserve"> (HTML)</w:t>
        </w:r>
        <w:r>
          <w:rPr>
            <w:noProof/>
          </w:rPr>
          <w:tab/>
        </w:r>
        <w:r>
          <w:rPr>
            <w:noProof/>
          </w:rPr>
          <w:fldChar w:fldCharType="begin"/>
        </w:r>
        <w:r>
          <w:rPr>
            <w:noProof/>
          </w:rPr>
          <w:instrText xml:space="preserve"> PAGEREF _Toc2273649 \h </w:instrText>
        </w:r>
      </w:ins>
      <w:r>
        <w:rPr>
          <w:noProof/>
        </w:rPr>
      </w:r>
      <w:r>
        <w:rPr>
          <w:noProof/>
        </w:rPr>
        <w:fldChar w:fldCharType="separate"/>
      </w:r>
      <w:ins w:id="38" w:author="Ryan Lemos" w:date="2019-02-28T19:13:00Z">
        <w:r>
          <w:rPr>
            <w:noProof/>
          </w:rPr>
          <w:t>30</w:t>
        </w:r>
        <w:r>
          <w:rPr>
            <w:noProof/>
          </w:rPr>
          <w:fldChar w:fldCharType="end"/>
        </w:r>
      </w:ins>
    </w:p>
    <w:p w:rsidR="00A1160D" w:rsidRDefault="00A1160D">
      <w:pPr>
        <w:pStyle w:val="Sumrio4"/>
        <w:tabs>
          <w:tab w:val="left" w:pos="1200"/>
          <w:tab w:val="right" w:leader="dot" w:pos="9061"/>
        </w:tabs>
        <w:rPr>
          <w:ins w:id="39" w:author="Ryan Lemos" w:date="2019-02-28T19:13:00Z"/>
          <w:rFonts w:asciiTheme="minorHAnsi" w:eastAsiaTheme="minorEastAsia" w:hAnsiTheme="minorHAnsi" w:cstheme="minorBidi"/>
          <w:noProof/>
          <w:sz w:val="22"/>
          <w:szCs w:val="22"/>
          <w:lang w:eastAsia="pt-BR"/>
        </w:rPr>
      </w:pPr>
      <w:ins w:id="40" w:author="Ryan Lemos" w:date="2019-02-28T19:13:00Z">
        <w:r>
          <w:rPr>
            <w:noProof/>
          </w:rPr>
          <w:t>2.2.4.2</w:t>
        </w:r>
        <w:r>
          <w:rPr>
            <w:rFonts w:asciiTheme="minorHAnsi" w:eastAsiaTheme="minorEastAsia" w:hAnsiTheme="minorHAnsi" w:cstheme="minorBidi"/>
            <w:noProof/>
            <w:sz w:val="22"/>
            <w:szCs w:val="22"/>
            <w:lang w:eastAsia="pt-BR"/>
          </w:rPr>
          <w:tab/>
        </w:r>
        <w:r w:rsidRPr="00A83A11">
          <w:rPr>
            <w:i/>
            <w:noProof/>
          </w:rPr>
          <w:t>Cascading Style Sheets</w:t>
        </w:r>
        <w:r>
          <w:rPr>
            <w:noProof/>
          </w:rPr>
          <w:t xml:space="preserve"> (CSS)</w:t>
        </w:r>
        <w:r>
          <w:rPr>
            <w:noProof/>
          </w:rPr>
          <w:tab/>
        </w:r>
        <w:r>
          <w:rPr>
            <w:noProof/>
          </w:rPr>
          <w:fldChar w:fldCharType="begin"/>
        </w:r>
        <w:r>
          <w:rPr>
            <w:noProof/>
          </w:rPr>
          <w:instrText xml:space="preserve"> PAGEREF _Toc2273650 \h </w:instrText>
        </w:r>
      </w:ins>
      <w:r>
        <w:rPr>
          <w:noProof/>
        </w:rPr>
      </w:r>
      <w:r>
        <w:rPr>
          <w:noProof/>
        </w:rPr>
        <w:fldChar w:fldCharType="separate"/>
      </w:r>
      <w:ins w:id="41" w:author="Ryan Lemos" w:date="2019-02-28T19:13:00Z">
        <w:r>
          <w:rPr>
            <w:noProof/>
          </w:rPr>
          <w:t>31</w:t>
        </w:r>
        <w:r>
          <w:rPr>
            <w:noProof/>
          </w:rPr>
          <w:fldChar w:fldCharType="end"/>
        </w:r>
      </w:ins>
    </w:p>
    <w:p w:rsidR="00A1160D" w:rsidRDefault="00A1160D">
      <w:pPr>
        <w:pStyle w:val="Sumrio4"/>
        <w:tabs>
          <w:tab w:val="left" w:pos="1200"/>
          <w:tab w:val="right" w:leader="dot" w:pos="9061"/>
        </w:tabs>
        <w:rPr>
          <w:ins w:id="42" w:author="Ryan Lemos" w:date="2019-02-28T19:13:00Z"/>
          <w:rFonts w:asciiTheme="minorHAnsi" w:eastAsiaTheme="minorEastAsia" w:hAnsiTheme="minorHAnsi" w:cstheme="minorBidi"/>
          <w:noProof/>
          <w:sz w:val="22"/>
          <w:szCs w:val="22"/>
          <w:lang w:eastAsia="pt-BR"/>
        </w:rPr>
      </w:pPr>
      <w:ins w:id="43" w:author="Ryan Lemos" w:date="2019-02-28T19:13:00Z">
        <w:r>
          <w:rPr>
            <w:noProof/>
          </w:rPr>
          <w:t>2.2.4.3</w:t>
        </w:r>
        <w:r>
          <w:rPr>
            <w:rFonts w:asciiTheme="minorHAnsi" w:eastAsiaTheme="minorEastAsia" w:hAnsiTheme="minorHAnsi" w:cstheme="minorBidi"/>
            <w:noProof/>
            <w:sz w:val="22"/>
            <w:szCs w:val="22"/>
            <w:lang w:eastAsia="pt-BR"/>
          </w:rPr>
          <w:tab/>
        </w:r>
        <w:r>
          <w:rPr>
            <w:noProof/>
          </w:rPr>
          <w:t>JavaScript (JS)</w:t>
        </w:r>
        <w:r>
          <w:rPr>
            <w:noProof/>
          </w:rPr>
          <w:tab/>
        </w:r>
        <w:r>
          <w:rPr>
            <w:noProof/>
          </w:rPr>
          <w:fldChar w:fldCharType="begin"/>
        </w:r>
        <w:r>
          <w:rPr>
            <w:noProof/>
          </w:rPr>
          <w:instrText xml:space="preserve"> PAGEREF _Toc2273651 \h </w:instrText>
        </w:r>
      </w:ins>
      <w:r>
        <w:rPr>
          <w:noProof/>
        </w:rPr>
      </w:r>
      <w:r>
        <w:rPr>
          <w:noProof/>
        </w:rPr>
        <w:fldChar w:fldCharType="separate"/>
      </w:r>
      <w:ins w:id="44" w:author="Ryan Lemos" w:date="2019-02-28T19:13:00Z">
        <w:r>
          <w:rPr>
            <w:noProof/>
          </w:rPr>
          <w:t>34</w:t>
        </w:r>
        <w:r>
          <w:rPr>
            <w:noProof/>
          </w:rPr>
          <w:fldChar w:fldCharType="end"/>
        </w:r>
      </w:ins>
    </w:p>
    <w:p w:rsidR="00A1160D" w:rsidRDefault="00A1160D">
      <w:pPr>
        <w:pStyle w:val="Sumrio4"/>
        <w:tabs>
          <w:tab w:val="left" w:pos="1200"/>
          <w:tab w:val="right" w:leader="dot" w:pos="9061"/>
        </w:tabs>
        <w:rPr>
          <w:ins w:id="45" w:author="Ryan Lemos" w:date="2019-02-28T19:13:00Z"/>
          <w:rFonts w:asciiTheme="minorHAnsi" w:eastAsiaTheme="minorEastAsia" w:hAnsiTheme="minorHAnsi" w:cstheme="minorBidi"/>
          <w:noProof/>
          <w:sz w:val="22"/>
          <w:szCs w:val="22"/>
          <w:lang w:eastAsia="pt-BR"/>
        </w:rPr>
      </w:pPr>
      <w:ins w:id="46" w:author="Ryan Lemos" w:date="2019-02-28T19:13:00Z">
        <w:r>
          <w:rPr>
            <w:noProof/>
          </w:rPr>
          <w:t>2.2.4.4</w:t>
        </w:r>
        <w:r>
          <w:rPr>
            <w:rFonts w:asciiTheme="minorHAnsi" w:eastAsiaTheme="minorEastAsia" w:hAnsiTheme="minorHAnsi" w:cstheme="minorBidi"/>
            <w:noProof/>
            <w:sz w:val="22"/>
            <w:szCs w:val="22"/>
            <w:lang w:eastAsia="pt-BR"/>
          </w:rPr>
          <w:tab/>
        </w:r>
        <w:r>
          <w:rPr>
            <w:noProof/>
          </w:rPr>
          <w:t>TypeScript</w:t>
        </w:r>
        <w:r>
          <w:rPr>
            <w:noProof/>
          </w:rPr>
          <w:tab/>
        </w:r>
        <w:r>
          <w:rPr>
            <w:noProof/>
          </w:rPr>
          <w:fldChar w:fldCharType="begin"/>
        </w:r>
        <w:r>
          <w:rPr>
            <w:noProof/>
          </w:rPr>
          <w:instrText xml:space="preserve"> PAGEREF _Toc2273652 \h </w:instrText>
        </w:r>
      </w:ins>
      <w:r>
        <w:rPr>
          <w:noProof/>
        </w:rPr>
      </w:r>
      <w:r>
        <w:rPr>
          <w:noProof/>
        </w:rPr>
        <w:fldChar w:fldCharType="separate"/>
      </w:r>
      <w:ins w:id="47" w:author="Ryan Lemos" w:date="2019-02-28T19:13:00Z">
        <w:r>
          <w:rPr>
            <w:noProof/>
          </w:rPr>
          <w:t>35</w:t>
        </w:r>
        <w:r>
          <w:rPr>
            <w:noProof/>
          </w:rPr>
          <w:fldChar w:fldCharType="end"/>
        </w:r>
      </w:ins>
    </w:p>
    <w:p w:rsidR="00A1160D" w:rsidRDefault="00A1160D">
      <w:pPr>
        <w:pStyle w:val="Sumrio4"/>
        <w:tabs>
          <w:tab w:val="left" w:pos="1200"/>
          <w:tab w:val="right" w:leader="dot" w:pos="9061"/>
        </w:tabs>
        <w:rPr>
          <w:ins w:id="48" w:author="Ryan Lemos" w:date="2019-02-28T19:13:00Z"/>
          <w:rFonts w:asciiTheme="minorHAnsi" w:eastAsiaTheme="minorEastAsia" w:hAnsiTheme="minorHAnsi" w:cstheme="minorBidi"/>
          <w:noProof/>
          <w:sz w:val="22"/>
          <w:szCs w:val="22"/>
          <w:lang w:eastAsia="pt-BR"/>
        </w:rPr>
      </w:pPr>
      <w:ins w:id="49" w:author="Ryan Lemos" w:date="2019-02-28T19:13:00Z">
        <w:r>
          <w:rPr>
            <w:noProof/>
          </w:rPr>
          <w:t>2.2.4.5</w:t>
        </w:r>
        <w:r>
          <w:rPr>
            <w:rFonts w:asciiTheme="minorHAnsi" w:eastAsiaTheme="minorEastAsia" w:hAnsiTheme="minorHAnsi" w:cstheme="minorBidi"/>
            <w:noProof/>
            <w:sz w:val="22"/>
            <w:szCs w:val="22"/>
            <w:lang w:eastAsia="pt-BR"/>
          </w:rPr>
          <w:tab/>
        </w:r>
        <w:r>
          <w:rPr>
            <w:noProof/>
          </w:rPr>
          <w:t>Angular</w:t>
        </w:r>
        <w:r>
          <w:rPr>
            <w:noProof/>
          </w:rPr>
          <w:tab/>
        </w:r>
        <w:r>
          <w:rPr>
            <w:noProof/>
          </w:rPr>
          <w:fldChar w:fldCharType="begin"/>
        </w:r>
        <w:r>
          <w:rPr>
            <w:noProof/>
          </w:rPr>
          <w:instrText xml:space="preserve"> PAGEREF _Toc2273653 \h </w:instrText>
        </w:r>
      </w:ins>
      <w:r>
        <w:rPr>
          <w:noProof/>
        </w:rPr>
      </w:r>
      <w:r>
        <w:rPr>
          <w:noProof/>
        </w:rPr>
        <w:fldChar w:fldCharType="separate"/>
      </w:r>
      <w:ins w:id="50" w:author="Ryan Lemos" w:date="2019-02-28T19:13:00Z">
        <w:r>
          <w:rPr>
            <w:noProof/>
          </w:rPr>
          <w:t>36</w:t>
        </w:r>
        <w:r>
          <w:rPr>
            <w:noProof/>
          </w:rPr>
          <w:fldChar w:fldCharType="end"/>
        </w:r>
      </w:ins>
    </w:p>
    <w:p w:rsidR="00A1160D" w:rsidRDefault="00A1160D">
      <w:pPr>
        <w:pStyle w:val="Sumrio4"/>
        <w:tabs>
          <w:tab w:val="left" w:pos="1200"/>
          <w:tab w:val="right" w:leader="dot" w:pos="9061"/>
        </w:tabs>
        <w:rPr>
          <w:ins w:id="51" w:author="Ryan Lemos" w:date="2019-02-28T19:13:00Z"/>
          <w:rFonts w:asciiTheme="minorHAnsi" w:eastAsiaTheme="minorEastAsia" w:hAnsiTheme="minorHAnsi" w:cstheme="minorBidi"/>
          <w:noProof/>
          <w:sz w:val="22"/>
          <w:szCs w:val="22"/>
          <w:lang w:eastAsia="pt-BR"/>
        </w:rPr>
      </w:pPr>
      <w:ins w:id="52" w:author="Ryan Lemos" w:date="2019-02-28T19:13:00Z">
        <w:r>
          <w:rPr>
            <w:noProof/>
          </w:rPr>
          <w:t>2.2.4.6</w:t>
        </w:r>
        <w:r>
          <w:rPr>
            <w:rFonts w:asciiTheme="minorHAnsi" w:eastAsiaTheme="minorEastAsia" w:hAnsiTheme="minorHAnsi" w:cstheme="minorBidi"/>
            <w:noProof/>
            <w:sz w:val="22"/>
            <w:szCs w:val="22"/>
            <w:lang w:eastAsia="pt-BR"/>
          </w:rPr>
          <w:tab/>
        </w:r>
        <w:r w:rsidRPr="00A83A11">
          <w:rPr>
            <w:i/>
            <w:noProof/>
          </w:rPr>
          <w:t>Hypertext PreProcessor</w:t>
        </w:r>
        <w:r>
          <w:rPr>
            <w:noProof/>
          </w:rPr>
          <w:t xml:space="preserve"> (PHP)</w:t>
        </w:r>
        <w:r>
          <w:rPr>
            <w:noProof/>
          </w:rPr>
          <w:tab/>
        </w:r>
        <w:r>
          <w:rPr>
            <w:noProof/>
          </w:rPr>
          <w:fldChar w:fldCharType="begin"/>
        </w:r>
        <w:r>
          <w:rPr>
            <w:noProof/>
          </w:rPr>
          <w:instrText xml:space="preserve"> PAGEREF _Toc2273654 \h </w:instrText>
        </w:r>
      </w:ins>
      <w:r>
        <w:rPr>
          <w:noProof/>
        </w:rPr>
      </w:r>
      <w:r>
        <w:rPr>
          <w:noProof/>
        </w:rPr>
        <w:fldChar w:fldCharType="separate"/>
      </w:r>
      <w:ins w:id="53" w:author="Ryan Lemos" w:date="2019-02-28T19:13:00Z">
        <w:r>
          <w:rPr>
            <w:noProof/>
          </w:rPr>
          <w:t>36</w:t>
        </w:r>
        <w:r>
          <w:rPr>
            <w:noProof/>
          </w:rPr>
          <w:fldChar w:fldCharType="end"/>
        </w:r>
      </w:ins>
    </w:p>
    <w:p w:rsidR="00A1160D" w:rsidRDefault="00A1160D">
      <w:pPr>
        <w:pStyle w:val="Sumrio4"/>
        <w:tabs>
          <w:tab w:val="left" w:pos="1200"/>
          <w:tab w:val="right" w:leader="dot" w:pos="9061"/>
        </w:tabs>
        <w:rPr>
          <w:ins w:id="54" w:author="Ryan Lemos" w:date="2019-02-28T19:13:00Z"/>
          <w:rFonts w:asciiTheme="minorHAnsi" w:eastAsiaTheme="minorEastAsia" w:hAnsiTheme="minorHAnsi" w:cstheme="minorBidi"/>
          <w:noProof/>
          <w:sz w:val="22"/>
          <w:szCs w:val="22"/>
          <w:lang w:eastAsia="pt-BR"/>
        </w:rPr>
      </w:pPr>
      <w:ins w:id="55" w:author="Ryan Lemos" w:date="2019-02-28T19:13:00Z">
        <w:r>
          <w:rPr>
            <w:noProof/>
          </w:rPr>
          <w:t>2.2.4.7</w:t>
        </w:r>
        <w:r>
          <w:rPr>
            <w:rFonts w:asciiTheme="minorHAnsi" w:eastAsiaTheme="minorEastAsia" w:hAnsiTheme="minorHAnsi" w:cstheme="minorBidi"/>
            <w:noProof/>
            <w:sz w:val="22"/>
            <w:szCs w:val="22"/>
            <w:lang w:eastAsia="pt-BR"/>
          </w:rPr>
          <w:tab/>
        </w:r>
        <w:r w:rsidRPr="00A83A11">
          <w:rPr>
            <w:i/>
            <w:noProof/>
          </w:rPr>
          <w:t>Framework</w:t>
        </w:r>
        <w:r>
          <w:rPr>
            <w:noProof/>
          </w:rPr>
          <w:t xml:space="preserve"> Laravel</w:t>
        </w:r>
        <w:r>
          <w:rPr>
            <w:noProof/>
          </w:rPr>
          <w:tab/>
        </w:r>
        <w:r>
          <w:rPr>
            <w:noProof/>
          </w:rPr>
          <w:fldChar w:fldCharType="begin"/>
        </w:r>
        <w:r>
          <w:rPr>
            <w:noProof/>
          </w:rPr>
          <w:instrText xml:space="preserve"> PAGEREF _Toc2273655 \h </w:instrText>
        </w:r>
      </w:ins>
      <w:r>
        <w:rPr>
          <w:noProof/>
        </w:rPr>
      </w:r>
      <w:r>
        <w:rPr>
          <w:noProof/>
        </w:rPr>
        <w:fldChar w:fldCharType="separate"/>
      </w:r>
      <w:ins w:id="56" w:author="Ryan Lemos" w:date="2019-02-28T19:13:00Z">
        <w:r>
          <w:rPr>
            <w:noProof/>
          </w:rPr>
          <w:t>37</w:t>
        </w:r>
        <w:r>
          <w:rPr>
            <w:noProof/>
          </w:rPr>
          <w:fldChar w:fldCharType="end"/>
        </w:r>
      </w:ins>
    </w:p>
    <w:p w:rsidR="00A1160D" w:rsidRDefault="00A1160D">
      <w:pPr>
        <w:pStyle w:val="Sumrio4"/>
        <w:tabs>
          <w:tab w:val="left" w:pos="1200"/>
          <w:tab w:val="right" w:leader="dot" w:pos="9061"/>
        </w:tabs>
        <w:rPr>
          <w:ins w:id="57" w:author="Ryan Lemos" w:date="2019-02-28T19:13:00Z"/>
          <w:rFonts w:asciiTheme="minorHAnsi" w:eastAsiaTheme="minorEastAsia" w:hAnsiTheme="minorHAnsi" w:cstheme="minorBidi"/>
          <w:noProof/>
          <w:sz w:val="22"/>
          <w:szCs w:val="22"/>
          <w:lang w:eastAsia="pt-BR"/>
        </w:rPr>
      </w:pPr>
      <w:ins w:id="58" w:author="Ryan Lemos" w:date="2019-02-28T19:13:00Z">
        <w:r>
          <w:rPr>
            <w:noProof/>
          </w:rPr>
          <w:t>2.2.4.8</w:t>
        </w:r>
        <w:r>
          <w:rPr>
            <w:rFonts w:asciiTheme="minorHAnsi" w:eastAsiaTheme="minorEastAsia" w:hAnsiTheme="minorHAnsi" w:cstheme="minorBidi"/>
            <w:noProof/>
            <w:sz w:val="22"/>
            <w:szCs w:val="22"/>
            <w:lang w:eastAsia="pt-BR"/>
          </w:rPr>
          <w:tab/>
        </w:r>
        <w:r w:rsidRPr="00A83A11">
          <w:rPr>
            <w:i/>
            <w:noProof/>
          </w:rPr>
          <w:t>Representational State Transfer Application Programming Interfaces</w:t>
        </w:r>
        <w:r>
          <w:rPr>
            <w:noProof/>
          </w:rPr>
          <w:t xml:space="preserve"> (API REST)</w:t>
        </w:r>
        <w:r>
          <w:rPr>
            <w:noProof/>
          </w:rPr>
          <w:tab/>
        </w:r>
        <w:r>
          <w:rPr>
            <w:noProof/>
          </w:rPr>
          <w:fldChar w:fldCharType="begin"/>
        </w:r>
        <w:r>
          <w:rPr>
            <w:noProof/>
          </w:rPr>
          <w:instrText xml:space="preserve"> PAGEREF _Toc2273656 \h </w:instrText>
        </w:r>
      </w:ins>
      <w:r>
        <w:rPr>
          <w:noProof/>
        </w:rPr>
      </w:r>
      <w:r>
        <w:rPr>
          <w:noProof/>
        </w:rPr>
        <w:fldChar w:fldCharType="separate"/>
      </w:r>
      <w:ins w:id="59" w:author="Ryan Lemos" w:date="2019-02-28T19:13:00Z">
        <w:r>
          <w:rPr>
            <w:noProof/>
          </w:rPr>
          <w:t>38</w:t>
        </w:r>
        <w:r>
          <w:rPr>
            <w:noProof/>
          </w:rPr>
          <w:fldChar w:fldCharType="end"/>
        </w:r>
      </w:ins>
    </w:p>
    <w:p w:rsidR="00A1160D" w:rsidRDefault="00A1160D">
      <w:pPr>
        <w:pStyle w:val="Sumrio3"/>
        <w:rPr>
          <w:ins w:id="60" w:author="Ryan Lemos" w:date="2019-02-28T19:13:00Z"/>
          <w:rFonts w:asciiTheme="minorHAnsi" w:eastAsiaTheme="minorEastAsia" w:hAnsiTheme="minorHAnsi" w:cstheme="minorBidi"/>
          <w:b w:val="0"/>
          <w:iCs w:val="0"/>
          <w:noProof/>
          <w:sz w:val="22"/>
          <w:szCs w:val="22"/>
          <w:lang w:eastAsia="pt-BR"/>
        </w:rPr>
      </w:pPr>
      <w:ins w:id="61" w:author="Ryan Lemos" w:date="2019-02-28T19:13:00Z">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_Toc2273657 \h </w:instrText>
        </w:r>
      </w:ins>
      <w:r>
        <w:rPr>
          <w:noProof/>
        </w:rPr>
      </w:r>
      <w:r>
        <w:rPr>
          <w:noProof/>
        </w:rPr>
        <w:fldChar w:fldCharType="separate"/>
      </w:r>
      <w:ins w:id="62" w:author="Ryan Lemos" w:date="2019-02-28T19:13:00Z">
        <w:r>
          <w:rPr>
            <w:noProof/>
          </w:rPr>
          <w:t>39</w:t>
        </w:r>
        <w:r>
          <w:rPr>
            <w:noProof/>
          </w:rPr>
          <w:fldChar w:fldCharType="end"/>
        </w:r>
      </w:ins>
    </w:p>
    <w:p w:rsidR="00A1160D" w:rsidRDefault="00A1160D">
      <w:pPr>
        <w:pStyle w:val="Sumrio1"/>
        <w:tabs>
          <w:tab w:val="left" w:pos="1200"/>
          <w:tab w:val="right" w:leader="dot" w:pos="9061"/>
        </w:tabs>
        <w:rPr>
          <w:ins w:id="63" w:author="Ryan Lemos" w:date="2019-02-28T19:13:00Z"/>
          <w:rFonts w:asciiTheme="minorHAnsi" w:eastAsiaTheme="minorEastAsia" w:hAnsiTheme="minorHAnsi" w:cstheme="minorBidi"/>
          <w:b w:val="0"/>
          <w:bCs w:val="0"/>
          <w:caps w:val="0"/>
          <w:noProof/>
          <w:sz w:val="22"/>
          <w:szCs w:val="22"/>
          <w:lang w:eastAsia="pt-BR"/>
        </w:rPr>
      </w:pPr>
      <w:ins w:id="64" w:author="Ryan Lemos" w:date="2019-02-28T19:13: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_Toc2273658 \h </w:instrText>
        </w:r>
      </w:ins>
      <w:r>
        <w:rPr>
          <w:noProof/>
        </w:rPr>
      </w:r>
      <w:r>
        <w:rPr>
          <w:noProof/>
        </w:rPr>
        <w:fldChar w:fldCharType="separate"/>
      </w:r>
      <w:ins w:id="65" w:author="Ryan Lemos" w:date="2019-02-28T19:13:00Z">
        <w:r>
          <w:rPr>
            <w:noProof/>
          </w:rPr>
          <w:t>41</w:t>
        </w:r>
        <w:r>
          <w:rPr>
            <w:noProof/>
          </w:rPr>
          <w:fldChar w:fldCharType="end"/>
        </w:r>
      </w:ins>
    </w:p>
    <w:p w:rsidR="00A1160D" w:rsidRDefault="00A1160D">
      <w:pPr>
        <w:pStyle w:val="Sumrio2"/>
        <w:tabs>
          <w:tab w:val="left" w:pos="1200"/>
          <w:tab w:val="right" w:leader="dot" w:pos="9061"/>
        </w:tabs>
        <w:rPr>
          <w:ins w:id="66" w:author="Ryan Lemos" w:date="2019-02-28T19:13:00Z"/>
          <w:rFonts w:asciiTheme="minorHAnsi" w:eastAsiaTheme="minorEastAsia" w:hAnsiTheme="minorHAnsi" w:cstheme="minorBidi"/>
          <w:caps w:val="0"/>
          <w:noProof/>
          <w:sz w:val="22"/>
          <w:szCs w:val="22"/>
          <w:lang w:eastAsia="pt-BR"/>
        </w:rPr>
      </w:pPr>
      <w:ins w:id="67" w:author="Ryan Lemos" w:date="2019-02-28T19:13: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_Toc2273659 \h </w:instrText>
        </w:r>
      </w:ins>
      <w:r>
        <w:rPr>
          <w:noProof/>
        </w:rPr>
      </w:r>
      <w:r>
        <w:rPr>
          <w:noProof/>
        </w:rPr>
        <w:fldChar w:fldCharType="separate"/>
      </w:r>
      <w:ins w:id="68" w:author="Ryan Lemos" w:date="2019-02-28T19:13:00Z">
        <w:r>
          <w:rPr>
            <w:noProof/>
          </w:rPr>
          <w:t>41</w:t>
        </w:r>
        <w:r>
          <w:rPr>
            <w:noProof/>
          </w:rPr>
          <w:fldChar w:fldCharType="end"/>
        </w:r>
      </w:ins>
    </w:p>
    <w:p w:rsidR="00A1160D" w:rsidRDefault="00A1160D">
      <w:pPr>
        <w:pStyle w:val="Sumrio2"/>
        <w:tabs>
          <w:tab w:val="left" w:pos="1200"/>
          <w:tab w:val="right" w:leader="dot" w:pos="9061"/>
        </w:tabs>
        <w:rPr>
          <w:ins w:id="69" w:author="Ryan Lemos" w:date="2019-02-28T19:13:00Z"/>
          <w:rFonts w:asciiTheme="minorHAnsi" w:eastAsiaTheme="minorEastAsia" w:hAnsiTheme="minorHAnsi" w:cstheme="minorBidi"/>
          <w:caps w:val="0"/>
          <w:noProof/>
          <w:sz w:val="22"/>
          <w:szCs w:val="22"/>
          <w:lang w:eastAsia="pt-BR"/>
        </w:rPr>
      </w:pPr>
      <w:ins w:id="70" w:author="Ryan Lemos" w:date="2019-02-28T19:13:00Z">
        <w:r>
          <w:rPr>
            <w:noProof/>
          </w:rPr>
          <w:t>3.2</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_Toc2273660 \h </w:instrText>
        </w:r>
      </w:ins>
      <w:r>
        <w:rPr>
          <w:noProof/>
        </w:rPr>
      </w:r>
      <w:r>
        <w:rPr>
          <w:noProof/>
        </w:rPr>
        <w:fldChar w:fldCharType="separate"/>
      </w:r>
      <w:ins w:id="71" w:author="Ryan Lemos" w:date="2019-02-28T19:13:00Z">
        <w:r>
          <w:rPr>
            <w:noProof/>
          </w:rPr>
          <w:t>42</w:t>
        </w:r>
        <w:r>
          <w:rPr>
            <w:noProof/>
          </w:rPr>
          <w:fldChar w:fldCharType="end"/>
        </w:r>
      </w:ins>
    </w:p>
    <w:p w:rsidR="00A1160D" w:rsidRDefault="00A1160D">
      <w:pPr>
        <w:pStyle w:val="Sumrio3"/>
        <w:rPr>
          <w:ins w:id="72" w:author="Ryan Lemos" w:date="2019-02-28T19:13:00Z"/>
          <w:rFonts w:asciiTheme="minorHAnsi" w:eastAsiaTheme="minorEastAsia" w:hAnsiTheme="minorHAnsi" w:cstheme="minorBidi"/>
          <w:b w:val="0"/>
          <w:iCs w:val="0"/>
          <w:noProof/>
          <w:sz w:val="22"/>
          <w:szCs w:val="22"/>
          <w:lang w:eastAsia="pt-BR"/>
        </w:rPr>
      </w:pPr>
      <w:ins w:id="73" w:author="Ryan Lemos" w:date="2019-02-28T19:13:00Z">
        <w:r>
          <w:rPr>
            <w:noProof/>
          </w:rPr>
          <w:t>3.2.1</w:t>
        </w:r>
        <w:r>
          <w:rPr>
            <w:rFonts w:asciiTheme="minorHAnsi" w:eastAsiaTheme="minorEastAsia" w:hAnsiTheme="minorHAnsi" w:cstheme="minorBidi"/>
            <w:b w:val="0"/>
            <w:iCs w:val="0"/>
            <w:noProof/>
            <w:sz w:val="22"/>
            <w:szCs w:val="22"/>
            <w:lang w:eastAsia="pt-BR"/>
          </w:rPr>
          <w:tab/>
        </w:r>
        <w:r>
          <w:rPr>
            <w:noProof/>
          </w:rPr>
          <w:t>Estruturação do sistema</w:t>
        </w:r>
        <w:r>
          <w:rPr>
            <w:noProof/>
          </w:rPr>
          <w:tab/>
        </w:r>
        <w:r>
          <w:rPr>
            <w:noProof/>
          </w:rPr>
          <w:fldChar w:fldCharType="begin"/>
        </w:r>
        <w:r>
          <w:rPr>
            <w:noProof/>
          </w:rPr>
          <w:instrText xml:space="preserve"> PAGEREF _Toc2273661 \h </w:instrText>
        </w:r>
      </w:ins>
      <w:r>
        <w:rPr>
          <w:noProof/>
        </w:rPr>
      </w:r>
      <w:r>
        <w:rPr>
          <w:noProof/>
        </w:rPr>
        <w:fldChar w:fldCharType="separate"/>
      </w:r>
      <w:ins w:id="74" w:author="Ryan Lemos" w:date="2019-02-28T19:13:00Z">
        <w:r>
          <w:rPr>
            <w:noProof/>
          </w:rPr>
          <w:t>42</w:t>
        </w:r>
        <w:r>
          <w:rPr>
            <w:noProof/>
          </w:rPr>
          <w:fldChar w:fldCharType="end"/>
        </w:r>
      </w:ins>
    </w:p>
    <w:p w:rsidR="00A1160D" w:rsidRDefault="00A1160D">
      <w:pPr>
        <w:pStyle w:val="Sumrio4"/>
        <w:tabs>
          <w:tab w:val="left" w:pos="1200"/>
          <w:tab w:val="right" w:leader="dot" w:pos="9061"/>
        </w:tabs>
        <w:rPr>
          <w:ins w:id="75" w:author="Ryan Lemos" w:date="2019-02-28T19:13:00Z"/>
          <w:rFonts w:asciiTheme="minorHAnsi" w:eastAsiaTheme="minorEastAsia" w:hAnsiTheme="minorHAnsi" w:cstheme="minorBidi"/>
          <w:noProof/>
          <w:sz w:val="22"/>
          <w:szCs w:val="22"/>
          <w:lang w:eastAsia="pt-BR"/>
        </w:rPr>
      </w:pPr>
      <w:ins w:id="76" w:author="Ryan Lemos" w:date="2019-02-28T19:13:00Z">
        <w:r>
          <w:rPr>
            <w:noProof/>
          </w:rPr>
          <w:t>3.2.1.1</w:t>
        </w:r>
        <w:r>
          <w:rPr>
            <w:rFonts w:asciiTheme="minorHAnsi" w:eastAsiaTheme="minorEastAsia" w:hAnsiTheme="minorHAnsi" w:cstheme="minorBidi"/>
            <w:noProof/>
            <w:sz w:val="22"/>
            <w:szCs w:val="22"/>
            <w:lang w:eastAsia="pt-BR"/>
          </w:rPr>
          <w:tab/>
        </w:r>
        <w:r>
          <w:rPr>
            <w:noProof/>
          </w:rPr>
          <w:t>Diagrama de banco de dados</w:t>
        </w:r>
        <w:r>
          <w:rPr>
            <w:noProof/>
          </w:rPr>
          <w:tab/>
        </w:r>
        <w:r>
          <w:rPr>
            <w:noProof/>
          </w:rPr>
          <w:fldChar w:fldCharType="begin"/>
        </w:r>
        <w:r>
          <w:rPr>
            <w:noProof/>
          </w:rPr>
          <w:instrText xml:space="preserve"> PAGEREF _Toc2273662 \h </w:instrText>
        </w:r>
      </w:ins>
      <w:r>
        <w:rPr>
          <w:noProof/>
        </w:rPr>
      </w:r>
      <w:r>
        <w:rPr>
          <w:noProof/>
        </w:rPr>
        <w:fldChar w:fldCharType="separate"/>
      </w:r>
      <w:ins w:id="77" w:author="Ryan Lemos" w:date="2019-02-28T19:13:00Z">
        <w:r>
          <w:rPr>
            <w:noProof/>
          </w:rPr>
          <w:t>43</w:t>
        </w:r>
        <w:r>
          <w:rPr>
            <w:noProof/>
          </w:rPr>
          <w:fldChar w:fldCharType="end"/>
        </w:r>
      </w:ins>
    </w:p>
    <w:p w:rsidR="00A1160D" w:rsidRDefault="00A1160D">
      <w:pPr>
        <w:pStyle w:val="Sumrio4"/>
        <w:tabs>
          <w:tab w:val="left" w:pos="1200"/>
          <w:tab w:val="right" w:leader="dot" w:pos="9061"/>
        </w:tabs>
        <w:rPr>
          <w:ins w:id="78" w:author="Ryan Lemos" w:date="2019-02-28T19:13:00Z"/>
          <w:rFonts w:asciiTheme="minorHAnsi" w:eastAsiaTheme="minorEastAsia" w:hAnsiTheme="minorHAnsi" w:cstheme="minorBidi"/>
          <w:noProof/>
          <w:sz w:val="22"/>
          <w:szCs w:val="22"/>
          <w:lang w:eastAsia="pt-BR"/>
        </w:rPr>
      </w:pPr>
      <w:ins w:id="79" w:author="Ryan Lemos" w:date="2019-02-28T19:13:00Z">
        <w:r>
          <w:rPr>
            <w:noProof/>
          </w:rPr>
          <w:t>3.2.1.2</w:t>
        </w:r>
        <w:r>
          <w:rPr>
            <w:rFonts w:asciiTheme="minorHAnsi" w:eastAsiaTheme="minorEastAsia" w:hAnsiTheme="minorHAnsi" w:cstheme="minorBidi"/>
            <w:noProof/>
            <w:sz w:val="22"/>
            <w:szCs w:val="22"/>
            <w:lang w:eastAsia="pt-BR"/>
          </w:rPr>
          <w:tab/>
        </w:r>
        <w:r>
          <w:rPr>
            <w:noProof/>
          </w:rPr>
          <w:t>Diagrama de processos</w:t>
        </w:r>
        <w:r>
          <w:rPr>
            <w:noProof/>
          </w:rPr>
          <w:tab/>
        </w:r>
        <w:r>
          <w:rPr>
            <w:noProof/>
          </w:rPr>
          <w:fldChar w:fldCharType="begin"/>
        </w:r>
        <w:r>
          <w:rPr>
            <w:noProof/>
          </w:rPr>
          <w:instrText xml:space="preserve"> PAGEREF _Toc2273663 \h </w:instrText>
        </w:r>
      </w:ins>
      <w:r>
        <w:rPr>
          <w:noProof/>
        </w:rPr>
      </w:r>
      <w:r>
        <w:rPr>
          <w:noProof/>
        </w:rPr>
        <w:fldChar w:fldCharType="separate"/>
      </w:r>
      <w:ins w:id="80" w:author="Ryan Lemos" w:date="2019-02-28T19:13:00Z">
        <w:r>
          <w:rPr>
            <w:noProof/>
          </w:rPr>
          <w:t>44</w:t>
        </w:r>
        <w:r>
          <w:rPr>
            <w:noProof/>
          </w:rPr>
          <w:fldChar w:fldCharType="end"/>
        </w:r>
      </w:ins>
    </w:p>
    <w:p w:rsidR="00A1160D" w:rsidRDefault="00A1160D">
      <w:pPr>
        <w:pStyle w:val="Sumrio3"/>
        <w:rPr>
          <w:ins w:id="81" w:author="Ryan Lemos" w:date="2019-02-28T19:13:00Z"/>
          <w:rFonts w:asciiTheme="minorHAnsi" w:eastAsiaTheme="minorEastAsia" w:hAnsiTheme="minorHAnsi" w:cstheme="minorBidi"/>
          <w:b w:val="0"/>
          <w:iCs w:val="0"/>
          <w:noProof/>
          <w:sz w:val="22"/>
          <w:szCs w:val="22"/>
          <w:lang w:eastAsia="pt-BR"/>
        </w:rPr>
      </w:pPr>
      <w:ins w:id="82" w:author="Ryan Lemos" w:date="2019-02-28T19:13:00Z">
        <w:r>
          <w:rPr>
            <w:noProof/>
          </w:rPr>
          <w:t>3.2.2</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_Toc2273664 \h </w:instrText>
        </w:r>
      </w:ins>
      <w:r>
        <w:rPr>
          <w:noProof/>
        </w:rPr>
      </w:r>
      <w:r>
        <w:rPr>
          <w:noProof/>
        </w:rPr>
        <w:fldChar w:fldCharType="separate"/>
      </w:r>
      <w:ins w:id="83" w:author="Ryan Lemos" w:date="2019-02-28T19:13:00Z">
        <w:r>
          <w:rPr>
            <w:noProof/>
          </w:rPr>
          <w:t>47</w:t>
        </w:r>
        <w:r>
          <w:rPr>
            <w:noProof/>
          </w:rPr>
          <w:fldChar w:fldCharType="end"/>
        </w:r>
      </w:ins>
    </w:p>
    <w:p w:rsidR="00A1160D" w:rsidRDefault="00A1160D">
      <w:pPr>
        <w:pStyle w:val="Sumrio4"/>
        <w:tabs>
          <w:tab w:val="left" w:pos="1200"/>
          <w:tab w:val="right" w:leader="dot" w:pos="9061"/>
        </w:tabs>
        <w:rPr>
          <w:ins w:id="84" w:author="Ryan Lemos" w:date="2019-02-28T19:13:00Z"/>
          <w:rFonts w:asciiTheme="minorHAnsi" w:eastAsiaTheme="minorEastAsia" w:hAnsiTheme="minorHAnsi" w:cstheme="minorBidi"/>
          <w:noProof/>
          <w:sz w:val="22"/>
          <w:szCs w:val="22"/>
          <w:lang w:eastAsia="pt-BR"/>
        </w:rPr>
      </w:pPr>
      <w:ins w:id="85" w:author="Ryan Lemos" w:date="2019-02-28T19:13:00Z">
        <w:r>
          <w:rPr>
            <w:noProof/>
          </w:rPr>
          <w:lastRenderedPageBreak/>
          <w:t>3.2.2.1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_Toc2273665 \h </w:instrText>
        </w:r>
      </w:ins>
      <w:r>
        <w:rPr>
          <w:noProof/>
        </w:rPr>
      </w:r>
      <w:r>
        <w:rPr>
          <w:noProof/>
        </w:rPr>
        <w:fldChar w:fldCharType="separate"/>
      </w:r>
      <w:ins w:id="86" w:author="Ryan Lemos" w:date="2019-02-28T19:13:00Z">
        <w:r>
          <w:rPr>
            <w:noProof/>
          </w:rPr>
          <w:t>49</w:t>
        </w:r>
        <w:r>
          <w:rPr>
            <w:noProof/>
          </w:rPr>
          <w:fldChar w:fldCharType="end"/>
        </w:r>
      </w:ins>
    </w:p>
    <w:p w:rsidR="00A1160D" w:rsidRDefault="00A1160D">
      <w:pPr>
        <w:pStyle w:val="Sumrio4"/>
        <w:tabs>
          <w:tab w:val="left" w:pos="1200"/>
          <w:tab w:val="right" w:leader="dot" w:pos="9061"/>
        </w:tabs>
        <w:rPr>
          <w:ins w:id="87" w:author="Ryan Lemos" w:date="2019-02-28T19:13:00Z"/>
          <w:rFonts w:asciiTheme="minorHAnsi" w:eastAsiaTheme="minorEastAsia" w:hAnsiTheme="minorHAnsi" w:cstheme="minorBidi"/>
          <w:noProof/>
          <w:sz w:val="22"/>
          <w:szCs w:val="22"/>
          <w:lang w:eastAsia="pt-BR"/>
        </w:rPr>
      </w:pPr>
      <w:ins w:id="88" w:author="Ryan Lemos" w:date="2019-02-28T19:13:00Z">
        <w:r>
          <w:rPr>
            <w:noProof/>
          </w:rPr>
          <w:t>3.2.2.2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_Toc2273666 \h </w:instrText>
        </w:r>
      </w:ins>
      <w:r>
        <w:rPr>
          <w:noProof/>
        </w:rPr>
      </w:r>
      <w:r>
        <w:rPr>
          <w:noProof/>
        </w:rPr>
        <w:fldChar w:fldCharType="separate"/>
      </w:r>
      <w:ins w:id="89" w:author="Ryan Lemos" w:date="2019-02-28T19:13:00Z">
        <w:r>
          <w:rPr>
            <w:noProof/>
          </w:rPr>
          <w:t>54</w:t>
        </w:r>
        <w:r>
          <w:rPr>
            <w:noProof/>
          </w:rPr>
          <w:fldChar w:fldCharType="end"/>
        </w:r>
      </w:ins>
    </w:p>
    <w:p w:rsidR="00A1160D" w:rsidRDefault="00A1160D">
      <w:pPr>
        <w:pStyle w:val="Sumrio4"/>
        <w:tabs>
          <w:tab w:val="left" w:pos="1200"/>
          <w:tab w:val="right" w:leader="dot" w:pos="9061"/>
        </w:tabs>
        <w:rPr>
          <w:ins w:id="90" w:author="Ryan Lemos" w:date="2019-02-28T19:13:00Z"/>
          <w:rFonts w:asciiTheme="minorHAnsi" w:eastAsiaTheme="minorEastAsia" w:hAnsiTheme="minorHAnsi" w:cstheme="minorBidi"/>
          <w:noProof/>
          <w:sz w:val="22"/>
          <w:szCs w:val="22"/>
          <w:lang w:eastAsia="pt-BR"/>
        </w:rPr>
      </w:pPr>
      <w:ins w:id="91" w:author="Ryan Lemos" w:date="2019-02-28T19:13:00Z">
        <w:r>
          <w:rPr>
            <w:noProof/>
          </w:rPr>
          <w:t>3.2.2.3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_Toc2273667 \h </w:instrText>
        </w:r>
      </w:ins>
      <w:r>
        <w:rPr>
          <w:noProof/>
        </w:rPr>
      </w:r>
      <w:r>
        <w:rPr>
          <w:noProof/>
        </w:rPr>
        <w:fldChar w:fldCharType="separate"/>
      </w:r>
      <w:ins w:id="92" w:author="Ryan Lemos" w:date="2019-02-28T19:13:00Z">
        <w:r>
          <w:rPr>
            <w:noProof/>
          </w:rPr>
          <w:t>57</w:t>
        </w:r>
        <w:r>
          <w:rPr>
            <w:noProof/>
          </w:rPr>
          <w:fldChar w:fldCharType="end"/>
        </w:r>
      </w:ins>
    </w:p>
    <w:p w:rsidR="00A1160D" w:rsidRDefault="00A1160D">
      <w:pPr>
        <w:pStyle w:val="Sumrio4"/>
        <w:tabs>
          <w:tab w:val="left" w:pos="1200"/>
          <w:tab w:val="right" w:leader="dot" w:pos="9061"/>
        </w:tabs>
        <w:rPr>
          <w:ins w:id="93" w:author="Ryan Lemos" w:date="2019-02-28T19:13:00Z"/>
          <w:rFonts w:asciiTheme="minorHAnsi" w:eastAsiaTheme="minorEastAsia" w:hAnsiTheme="minorHAnsi" w:cstheme="minorBidi"/>
          <w:noProof/>
          <w:sz w:val="22"/>
          <w:szCs w:val="22"/>
          <w:lang w:eastAsia="pt-BR"/>
        </w:rPr>
      </w:pPr>
      <w:ins w:id="94" w:author="Ryan Lemos" w:date="2019-02-28T19:13:00Z">
        <w:r>
          <w:rPr>
            <w:noProof/>
          </w:rPr>
          <w:t>3.2.2.4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_Toc2273668 \h </w:instrText>
        </w:r>
      </w:ins>
      <w:r>
        <w:rPr>
          <w:noProof/>
        </w:rPr>
      </w:r>
      <w:r>
        <w:rPr>
          <w:noProof/>
        </w:rPr>
        <w:fldChar w:fldCharType="separate"/>
      </w:r>
      <w:ins w:id="95" w:author="Ryan Lemos" w:date="2019-02-28T19:13:00Z">
        <w:r>
          <w:rPr>
            <w:noProof/>
          </w:rPr>
          <w:t>68</w:t>
        </w:r>
        <w:r>
          <w:rPr>
            <w:noProof/>
          </w:rPr>
          <w:fldChar w:fldCharType="end"/>
        </w:r>
      </w:ins>
    </w:p>
    <w:p w:rsidR="00A1160D" w:rsidRDefault="00A1160D">
      <w:pPr>
        <w:pStyle w:val="Sumrio4"/>
        <w:tabs>
          <w:tab w:val="left" w:pos="1200"/>
          <w:tab w:val="right" w:leader="dot" w:pos="9061"/>
        </w:tabs>
        <w:rPr>
          <w:ins w:id="96" w:author="Ryan Lemos" w:date="2019-02-28T19:13:00Z"/>
          <w:rFonts w:asciiTheme="minorHAnsi" w:eastAsiaTheme="minorEastAsia" w:hAnsiTheme="minorHAnsi" w:cstheme="minorBidi"/>
          <w:noProof/>
          <w:sz w:val="22"/>
          <w:szCs w:val="22"/>
          <w:lang w:eastAsia="pt-BR"/>
        </w:rPr>
      </w:pPr>
      <w:ins w:id="97" w:author="Ryan Lemos" w:date="2019-02-28T19:13:00Z">
        <w:r>
          <w:rPr>
            <w:noProof/>
          </w:rPr>
          <w:t>3.2.2.5</w:t>
        </w:r>
        <w:r>
          <w:rPr>
            <w:rFonts w:asciiTheme="minorHAnsi" w:eastAsiaTheme="minorEastAsia" w:hAnsiTheme="minorHAnsi" w:cstheme="minorBidi"/>
            <w:noProof/>
            <w:sz w:val="22"/>
            <w:szCs w:val="22"/>
            <w:lang w:eastAsia="pt-BR"/>
          </w:rPr>
          <w:tab/>
        </w:r>
        <w:r>
          <w:rPr>
            <w:noProof/>
          </w:rPr>
          <w:t>Testes</w:t>
        </w:r>
        <w:r>
          <w:rPr>
            <w:noProof/>
          </w:rPr>
          <w:tab/>
        </w:r>
        <w:r>
          <w:rPr>
            <w:noProof/>
          </w:rPr>
          <w:fldChar w:fldCharType="begin"/>
        </w:r>
        <w:r>
          <w:rPr>
            <w:noProof/>
          </w:rPr>
          <w:instrText xml:space="preserve"> PAGEREF _Toc2273669 \h </w:instrText>
        </w:r>
      </w:ins>
      <w:r>
        <w:rPr>
          <w:noProof/>
        </w:rPr>
      </w:r>
      <w:r>
        <w:rPr>
          <w:noProof/>
        </w:rPr>
        <w:fldChar w:fldCharType="separate"/>
      </w:r>
      <w:ins w:id="98" w:author="Ryan Lemos" w:date="2019-02-28T19:13:00Z">
        <w:r>
          <w:rPr>
            <w:noProof/>
          </w:rPr>
          <w:t>73</w:t>
        </w:r>
        <w:r>
          <w:rPr>
            <w:noProof/>
          </w:rPr>
          <w:fldChar w:fldCharType="end"/>
        </w:r>
      </w:ins>
    </w:p>
    <w:p w:rsidR="00A1160D" w:rsidRDefault="00A1160D">
      <w:pPr>
        <w:pStyle w:val="Sumrio2"/>
        <w:tabs>
          <w:tab w:val="right" w:leader="dot" w:pos="9061"/>
        </w:tabs>
        <w:rPr>
          <w:ins w:id="99" w:author="Ryan Lemos" w:date="2019-02-28T19:13:00Z"/>
          <w:rFonts w:asciiTheme="minorHAnsi" w:eastAsiaTheme="minorEastAsia" w:hAnsiTheme="minorHAnsi" w:cstheme="minorBidi"/>
          <w:caps w:val="0"/>
          <w:noProof/>
          <w:sz w:val="22"/>
          <w:szCs w:val="22"/>
          <w:lang w:eastAsia="pt-BR"/>
        </w:rPr>
      </w:pPr>
      <w:ins w:id="100" w:author="Ryan Lemos" w:date="2019-02-28T19:13:00Z">
        <w:r>
          <w:rPr>
            <w:noProof/>
          </w:rPr>
          <w:t>3.3</w:t>
        </w:r>
        <w:r>
          <w:rPr>
            <w:noProof/>
          </w:rPr>
          <w:tab/>
        </w:r>
        <w:r>
          <w:rPr>
            <w:noProof/>
          </w:rPr>
          <w:fldChar w:fldCharType="begin"/>
        </w:r>
        <w:r>
          <w:rPr>
            <w:noProof/>
          </w:rPr>
          <w:instrText xml:space="preserve"> PAGEREF _Toc2273670 \h </w:instrText>
        </w:r>
      </w:ins>
      <w:r>
        <w:rPr>
          <w:noProof/>
        </w:rPr>
      </w:r>
      <w:r>
        <w:rPr>
          <w:noProof/>
        </w:rPr>
        <w:fldChar w:fldCharType="separate"/>
      </w:r>
      <w:ins w:id="101" w:author="Ryan Lemos" w:date="2019-02-28T19:13:00Z">
        <w:r>
          <w:rPr>
            <w:noProof/>
          </w:rPr>
          <w:t>75</w:t>
        </w:r>
        <w:r>
          <w:rPr>
            <w:noProof/>
          </w:rPr>
          <w:fldChar w:fldCharType="end"/>
        </w:r>
      </w:ins>
    </w:p>
    <w:p w:rsidR="00A1160D" w:rsidRDefault="00A1160D">
      <w:pPr>
        <w:pStyle w:val="Sumrio1"/>
        <w:tabs>
          <w:tab w:val="left" w:pos="1200"/>
          <w:tab w:val="right" w:leader="dot" w:pos="9061"/>
        </w:tabs>
        <w:rPr>
          <w:ins w:id="102" w:author="Ryan Lemos" w:date="2019-02-28T19:13:00Z"/>
          <w:rFonts w:asciiTheme="minorHAnsi" w:eastAsiaTheme="minorEastAsia" w:hAnsiTheme="minorHAnsi" w:cstheme="minorBidi"/>
          <w:b w:val="0"/>
          <w:bCs w:val="0"/>
          <w:caps w:val="0"/>
          <w:noProof/>
          <w:sz w:val="22"/>
          <w:szCs w:val="22"/>
          <w:lang w:eastAsia="pt-BR"/>
        </w:rPr>
      </w:pPr>
      <w:ins w:id="103" w:author="Ryan Lemos" w:date="2019-02-28T19:13:00Z">
        <w:r>
          <w:rPr>
            <w:noProof/>
          </w:rPr>
          <w:t>4</w:t>
        </w:r>
        <w:r>
          <w:rPr>
            <w:rFonts w:asciiTheme="minorHAnsi" w:eastAsiaTheme="minorEastAsia" w:hAnsiTheme="minorHAnsi" w:cstheme="minorBid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_Toc2273671 \h </w:instrText>
        </w:r>
      </w:ins>
      <w:r>
        <w:rPr>
          <w:noProof/>
        </w:rPr>
      </w:r>
      <w:r>
        <w:rPr>
          <w:noProof/>
        </w:rPr>
        <w:fldChar w:fldCharType="separate"/>
      </w:r>
      <w:ins w:id="104" w:author="Ryan Lemos" w:date="2019-02-28T19:13:00Z">
        <w:r>
          <w:rPr>
            <w:noProof/>
          </w:rPr>
          <w:t>76</w:t>
        </w:r>
        <w:r>
          <w:rPr>
            <w:noProof/>
          </w:rPr>
          <w:fldChar w:fldCharType="end"/>
        </w:r>
      </w:ins>
    </w:p>
    <w:p w:rsidR="00A1160D" w:rsidRDefault="00A1160D">
      <w:pPr>
        <w:pStyle w:val="Sumrio1"/>
        <w:tabs>
          <w:tab w:val="right" w:leader="dot" w:pos="9061"/>
        </w:tabs>
        <w:rPr>
          <w:ins w:id="105" w:author="Ryan Lemos" w:date="2019-02-28T19:13:00Z"/>
          <w:rFonts w:asciiTheme="minorHAnsi" w:eastAsiaTheme="minorEastAsia" w:hAnsiTheme="minorHAnsi" w:cstheme="minorBidi"/>
          <w:b w:val="0"/>
          <w:bCs w:val="0"/>
          <w:caps w:val="0"/>
          <w:noProof/>
          <w:sz w:val="22"/>
          <w:szCs w:val="22"/>
          <w:lang w:eastAsia="pt-BR"/>
        </w:rPr>
      </w:pPr>
      <w:ins w:id="106" w:author="Ryan Lemos" w:date="2019-02-28T19:13:00Z">
        <w:r>
          <w:rPr>
            <w:noProof/>
          </w:rPr>
          <w:t>BIBLIOGRAFIA</w:t>
        </w:r>
        <w:r>
          <w:rPr>
            <w:noProof/>
          </w:rPr>
          <w:tab/>
        </w:r>
        <w:r>
          <w:rPr>
            <w:noProof/>
          </w:rPr>
          <w:fldChar w:fldCharType="begin"/>
        </w:r>
        <w:r>
          <w:rPr>
            <w:noProof/>
          </w:rPr>
          <w:instrText xml:space="preserve"> PAGEREF _Toc2273672 \h </w:instrText>
        </w:r>
      </w:ins>
      <w:r>
        <w:rPr>
          <w:noProof/>
        </w:rPr>
      </w:r>
      <w:r>
        <w:rPr>
          <w:noProof/>
        </w:rPr>
        <w:fldChar w:fldCharType="separate"/>
      </w:r>
      <w:ins w:id="107" w:author="Ryan Lemos" w:date="2019-02-28T19:13:00Z">
        <w:r>
          <w:rPr>
            <w:noProof/>
          </w:rPr>
          <w:t>77</w:t>
        </w:r>
        <w:r>
          <w:rPr>
            <w:noProof/>
          </w:rPr>
          <w:fldChar w:fldCharType="end"/>
        </w:r>
      </w:ins>
    </w:p>
    <w:p w:rsidR="00A1160D" w:rsidRDefault="00A1160D">
      <w:pPr>
        <w:pStyle w:val="Sumrio1"/>
        <w:tabs>
          <w:tab w:val="right" w:leader="dot" w:pos="9061"/>
        </w:tabs>
        <w:rPr>
          <w:ins w:id="108" w:author="Ryan Lemos" w:date="2019-02-28T19:13:00Z"/>
          <w:rFonts w:asciiTheme="minorHAnsi" w:eastAsiaTheme="minorEastAsia" w:hAnsiTheme="minorHAnsi" w:cstheme="minorBidi"/>
          <w:b w:val="0"/>
          <w:bCs w:val="0"/>
          <w:caps w:val="0"/>
          <w:noProof/>
          <w:sz w:val="22"/>
          <w:szCs w:val="22"/>
          <w:lang w:eastAsia="pt-BR"/>
        </w:rPr>
      </w:pPr>
      <w:ins w:id="109" w:author="Ryan Lemos" w:date="2019-02-28T19:13: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_Toc2273673 \h </w:instrText>
        </w:r>
      </w:ins>
      <w:r>
        <w:rPr>
          <w:noProof/>
        </w:rPr>
      </w:r>
      <w:r>
        <w:rPr>
          <w:noProof/>
        </w:rPr>
        <w:fldChar w:fldCharType="separate"/>
      </w:r>
      <w:ins w:id="110" w:author="Ryan Lemos" w:date="2019-02-28T19:13:00Z">
        <w:r>
          <w:rPr>
            <w:noProof/>
          </w:rPr>
          <w:t>80</w:t>
        </w:r>
        <w:r>
          <w:rPr>
            <w:noProof/>
          </w:rPr>
          <w:fldChar w:fldCharType="end"/>
        </w:r>
      </w:ins>
    </w:p>
    <w:p w:rsidR="00903AE7" w:rsidDel="00A1160D" w:rsidRDefault="00903AE7">
      <w:pPr>
        <w:pStyle w:val="Sumrio1"/>
        <w:tabs>
          <w:tab w:val="left" w:pos="1200"/>
          <w:tab w:val="right" w:leader="dot" w:pos="9061"/>
        </w:tabs>
        <w:rPr>
          <w:del w:id="111" w:author="Ryan Lemos" w:date="2019-02-28T19:13:00Z"/>
          <w:rFonts w:asciiTheme="minorHAnsi" w:eastAsiaTheme="minorEastAsia" w:hAnsiTheme="minorHAnsi" w:cstheme="minorBidi"/>
          <w:b w:val="0"/>
          <w:bCs w:val="0"/>
          <w:caps w:val="0"/>
          <w:noProof/>
          <w:sz w:val="22"/>
          <w:szCs w:val="22"/>
          <w:lang w:eastAsia="pt-BR"/>
        </w:rPr>
      </w:pPr>
      <w:del w:id="112" w:author="Ryan Lemos" w:date="2019-02-28T19:13:00Z">
        <w:r w:rsidDel="00A1160D">
          <w:rPr>
            <w:noProof/>
          </w:rPr>
          <w:delText>1</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INTRODUÇÃO</w:delText>
        </w:r>
        <w:r w:rsidDel="00A1160D">
          <w:rPr>
            <w:noProof/>
          </w:rPr>
          <w:tab/>
        </w:r>
        <w:r w:rsidR="00A1160D" w:rsidDel="00A1160D">
          <w:rPr>
            <w:noProof/>
          </w:rPr>
          <w:delText>11</w:delText>
        </w:r>
      </w:del>
    </w:p>
    <w:p w:rsidR="00903AE7" w:rsidDel="00A1160D" w:rsidRDefault="00903AE7">
      <w:pPr>
        <w:pStyle w:val="Sumrio1"/>
        <w:tabs>
          <w:tab w:val="left" w:pos="1200"/>
          <w:tab w:val="right" w:leader="dot" w:pos="9061"/>
        </w:tabs>
        <w:rPr>
          <w:del w:id="113" w:author="Ryan Lemos" w:date="2019-02-28T19:13:00Z"/>
          <w:rFonts w:asciiTheme="minorHAnsi" w:eastAsiaTheme="minorEastAsia" w:hAnsiTheme="minorHAnsi" w:cstheme="minorBidi"/>
          <w:b w:val="0"/>
          <w:bCs w:val="0"/>
          <w:caps w:val="0"/>
          <w:noProof/>
          <w:sz w:val="22"/>
          <w:szCs w:val="22"/>
          <w:lang w:eastAsia="pt-BR"/>
        </w:rPr>
      </w:pPr>
      <w:del w:id="114" w:author="Ryan Lemos" w:date="2019-02-28T19:13:00Z">
        <w:r w:rsidDel="00A1160D">
          <w:rPr>
            <w:noProof/>
          </w:rPr>
          <w:delText>2</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Referencial teórico</w:delText>
        </w:r>
        <w:r w:rsidDel="00A1160D">
          <w:rPr>
            <w:noProof/>
          </w:rPr>
          <w:tab/>
        </w:r>
        <w:r w:rsidR="00A1160D" w:rsidDel="00A1160D">
          <w:rPr>
            <w:noProof/>
          </w:rPr>
          <w:delText>13</w:delText>
        </w:r>
      </w:del>
    </w:p>
    <w:p w:rsidR="00903AE7" w:rsidDel="00A1160D" w:rsidRDefault="00903AE7">
      <w:pPr>
        <w:pStyle w:val="Sumrio2"/>
        <w:tabs>
          <w:tab w:val="left" w:pos="1200"/>
          <w:tab w:val="right" w:leader="dot" w:pos="9061"/>
        </w:tabs>
        <w:rPr>
          <w:del w:id="115" w:author="Ryan Lemos" w:date="2019-02-28T19:13:00Z"/>
          <w:rFonts w:asciiTheme="minorHAnsi" w:eastAsiaTheme="minorEastAsia" w:hAnsiTheme="minorHAnsi" w:cstheme="minorBidi"/>
          <w:caps w:val="0"/>
          <w:noProof/>
          <w:sz w:val="22"/>
          <w:szCs w:val="22"/>
          <w:lang w:eastAsia="pt-BR"/>
        </w:rPr>
      </w:pPr>
      <w:del w:id="116" w:author="Ryan Lemos" w:date="2019-02-28T19:13:00Z">
        <w:r w:rsidDel="00A1160D">
          <w:rPr>
            <w:noProof/>
          </w:rPr>
          <w:delText>2.1</w:delText>
        </w:r>
        <w:r w:rsidDel="00A1160D">
          <w:rPr>
            <w:rFonts w:asciiTheme="minorHAnsi" w:eastAsiaTheme="minorEastAsia" w:hAnsiTheme="minorHAnsi" w:cstheme="minorBidi"/>
            <w:caps w:val="0"/>
            <w:noProof/>
            <w:sz w:val="22"/>
            <w:szCs w:val="22"/>
            <w:lang w:eastAsia="pt-BR"/>
          </w:rPr>
          <w:tab/>
        </w:r>
        <w:r w:rsidDel="00A1160D">
          <w:rPr>
            <w:noProof/>
          </w:rPr>
          <w:delText>Educação a distância – ambiente virtual</w:delText>
        </w:r>
        <w:r w:rsidDel="00A1160D">
          <w:rPr>
            <w:noProof/>
          </w:rPr>
          <w:tab/>
        </w:r>
        <w:r w:rsidR="00A1160D" w:rsidDel="00A1160D">
          <w:rPr>
            <w:noProof/>
          </w:rPr>
          <w:delText>13</w:delText>
        </w:r>
      </w:del>
    </w:p>
    <w:p w:rsidR="00903AE7" w:rsidDel="00A1160D" w:rsidRDefault="00903AE7">
      <w:pPr>
        <w:pStyle w:val="Sumrio3"/>
        <w:rPr>
          <w:del w:id="117" w:author="Ryan Lemos" w:date="2019-02-28T19:13:00Z"/>
          <w:rFonts w:asciiTheme="minorHAnsi" w:eastAsiaTheme="minorEastAsia" w:hAnsiTheme="minorHAnsi" w:cstheme="minorBidi"/>
          <w:b w:val="0"/>
          <w:iCs w:val="0"/>
          <w:noProof/>
          <w:sz w:val="22"/>
          <w:szCs w:val="22"/>
          <w:lang w:eastAsia="pt-BR"/>
        </w:rPr>
      </w:pPr>
      <w:del w:id="118" w:author="Ryan Lemos" w:date="2019-02-28T19:13:00Z">
        <w:r w:rsidDel="00A1160D">
          <w:rPr>
            <w:noProof/>
          </w:rPr>
          <w:delText>2.1.1</w:delText>
        </w:r>
        <w:r w:rsidDel="00A1160D">
          <w:rPr>
            <w:rFonts w:asciiTheme="minorHAnsi" w:eastAsiaTheme="minorEastAsia" w:hAnsiTheme="minorHAnsi" w:cstheme="minorBidi"/>
            <w:b w:val="0"/>
            <w:iCs w:val="0"/>
            <w:noProof/>
            <w:sz w:val="22"/>
            <w:szCs w:val="22"/>
            <w:lang w:eastAsia="pt-BR"/>
          </w:rPr>
          <w:tab/>
        </w:r>
        <w:r w:rsidDel="00A1160D">
          <w:rPr>
            <w:noProof/>
          </w:rPr>
          <w:delText>Metodologias/sistemas de apoio de ensino de idiomas</w:delText>
        </w:r>
        <w:r w:rsidDel="00A1160D">
          <w:rPr>
            <w:noProof/>
          </w:rPr>
          <w:tab/>
        </w:r>
        <w:r w:rsidR="00A1160D" w:rsidDel="00A1160D">
          <w:rPr>
            <w:noProof/>
          </w:rPr>
          <w:delText>13</w:delText>
        </w:r>
      </w:del>
    </w:p>
    <w:p w:rsidR="00903AE7" w:rsidDel="00A1160D" w:rsidRDefault="00903AE7">
      <w:pPr>
        <w:pStyle w:val="Sumrio2"/>
        <w:tabs>
          <w:tab w:val="left" w:pos="1200"/>
          <w:tab w:val="right" w:leader="dot" w:pos="9061"/>
        </w:tabs>
        <w:rPr>
          <w:del w:id="119" w:author="Ryan Lemos" w:date="2019-02-28T19:13:00Z"/>
          <w:rFonts w:asciiTheme="minorHAnsi" w:eastAsiaTheme="minorEastAsia" w:hAnsiTheme="minorHAnsi" w:cstheme="minorBidi"/>
          <w:caps w:val="0"/>
          <w:noProof/>
          <w:sz w:val="22"/>
          <w:szCs w:val="22"/>
          <w:lang w:eastAsia="pt-BR"/>
        </w:rPr>
      </w:pPr>
      <w:del w:id="120" w:author="Ryan Lemos" w:date="2019-02-28T19:13:00Z">
        <w:r w:rsidDel="00A1160D">
          <w:rPr>
            <w:noProof/>
          </w:rPr>
          <w:delText>2.2</w:delText>
        </w:r>
        <w:r w:rsidDel="00A1160D">
          <w:rPr>
            <w:rFonts w:asciiTheme="minorHAnsi" w:eastAsiaTheme="minorEastAsia" w:hAnsiTheme="minorHAnsi" w:cstheme="minorBidi"/>
            <w:caps w:val="0"/>
            <w:noProof/>
            <w:sz w:val="22"/>
            <w:szCs w:val="22"/>
            <w:lang w:eastAsia="pt-BR"/>
          </w:rPr>
          <w:tab/>
        </w:r>
        <w:r w:rsidDel="00A1160D">
          <w:rPr>
            <w:noProof/>
          </w:rPr>
          <w:delText>Desenvolvimento e tecnologias de sistemas Web</w:delText>
        </w:r>
        <w:r w:rsidDel="00A1160D">
          <w:rPr>
            <w:noProof/>
          </w:rPr>
          <w:tab/>
        </w:r>
        <w:r w:rsidR="00A1160D" w:rsidDel="00A1160D">
          <w:rPr>
            <w:noProof/>
          </w:rPr>
          <w:delText>16</w:delText>
        </w:r>
      </w:del>
    </w:p>
    <w:p w:rsidR="00903AE7" w:rsidDel="00A1160D" w:rsidRDefault="00903AE7">
      <w:pPr>
        <w:pStyle w:val="Sumrio3"/>
        <w:rPr>
          <w:del w:id="121" w:author="Ryan Lemos" w:date="2019-02-28T19:13:00Z"/>
          <w:rFonts w:asciiTheme="minorHAnsi" w:eastAsiaTheme="minorEastAsia" w:hAnsiTheme="minorHAnsi" w:cstheme="minorBidi"/>
          <w:b w:val="0"/>
          <w:iCs w:val="0"/>
          <w:noProof/>
          <w:sz w:val="22"/>
          <w:szCs w:val="22"/>
          <w:lang w:eastAsia="pt-BR"/>
        </w:rPr>
      </w:pPr>
      <w:del w:id="122" w:author="Ryan Lemos" w:date="2019-02-28T19:13:00Z">
        <w:r w:rsidDel="00A1160D">
          <w:rPr>
            <w:noProof/>
          </w:rPr>
          <w:delText>2.2.1</w:delText>
        </w:r>
        <w:r w:rsidDel="00A1160D">
          <w:rPr>
            <w:rFonts w:asciiTheme="minorHAnsi" w:eastAsiaTheme="minorEastAsia" w:hAnsiTheme="minorHAnsi" w:cstheme="minorBidi"/>
            <w:b w:val="0"/>
            <w:iCs w:val="0"/>
            <w:noProof/>
            <w:sz w:val="22"/>
            <w:szCs w:val="22"/>
            <w:lang w:eastAsia="pt-BR"/>
          </w:rPr>
          <w:tab/>
        </w:r>
        <w:r w:rsidDel="00A1160D">
          <w:rPr>
            <w:noProof/>
          </w:rPr>
          <w:delText>Criptografia e controle de acessos</w:delText>
        </w:r>
        <w:r w:rsidDel="00A1160D">
          <w:rPr>
            <w:noProof/>
          </w:rPr>
          <w:tab/>
        </w:r>
        <w:r w:rsidR="00A1160D" w:rsidDel="00A1160D">
          <w:rPr>
            <w:noProof/>
          </w:rPr>
          <w:delText>17</w:delText>
        </w:r>
      </w:del>
    </w:p>
    <w:p w:rsidR="00903AE7" w:rsidDel="00A1160D" w:rsidRDefault="00903AE7">
      <w:pPr>
        <w:pStyle w:val="Sumrio3"/>
        <w:rPr>
          <w:del w:id="123" w:author="Ryan Lemos" w:date="2019-02-28T19:13:00Z"/>
          <w:rFonts w:asciiTheme="minorHAnsi" w:eastAsiaTheme="minorEastAsia" w:hAnsiTheme="minorHAnsi" w:cstheme="minorBidi"/>
          <w:b w:val="0"/>
          <w:iCs w:val="0"/>
          <w:noProof/>
          <w:sz w:val="22"/>
          <w:szCs w:val="22"/>
          <w:lang w:eastAsia="pt-BR"/>
        </w:rPr>
      </w:pPr>
      <w:del w:id="124" w:author="Ryan Lemos" w:date="2019-02-28T19:13:00Z">
        <w:r w:rsidDel="00A1160D">
          <w:rPr>
            <w:noProof/>
          </w:rPr>
          <w:delText>2.2.2</w:delText>
        </w:r>
        <w:r w:rsidDel="00A1160D">
          <w:rPr>
            <w:rFonts w:asciiTheme="minorHAnsi" w:eastAsiaTheme="minorEastAsia" w:hAnsiTheme="minorHAnsi" w:cstheme="minorBidi"/>
            <w:b w:val="0"/>
            <w:iCs w:val="0"/>
            <w:noProof/>
            <w:sz w:val="22"/>
            <w:szCs w:val="22"/>
            <w:lang w:eastAsia="pt-BR"/>
          </w:rPr>
          <w:tab/>
        </w:r>
        <w:r w:rsidDel="00A1160D">
          <w:rPr>
            <w:noProof/>
          </w:rPr>
          <w:delText>Interação humano computador (IHC)</w:delText>
        </w:r>
        <w:r w:rsidDel="00A1160D">
          <w:rPr>
            <w:noProof/>
          </w:rPr>
          <w:tab/>
        </w:r>
        <w:r w:rsidR="00A1160D" w:rsidDel="00A1160D">
          <w:rPr>
            <w:noProof/>
          </w:rPr>
          <w:delText>18</w:delText>
        </w:r>
      </w:del>
    </w:p>
    <w:p w:rsidR="00903AE7" w:rsidDel="00A1160D" w:rsidRDefault="00903AE7">
      <w:pPr>
        <w:pStyle w:val="Sumrio3"/>
        <w:rPr>
          <w:del w:id="125" w:author="Ryan Lemos" w:date="2019-02-28T19:13:00Z"/>
          <w:rFonts w:asciiTheme="minorHAnsi" w:eastAsiaTheme="minorEastAsia" w:hAnsiTheme="minorHAnsi" w:cstheme="minorBidi"/>
          <w:b w:val="0"/>
          <w:iCs w:val="0"/>
          <w:noProof/>
          <w:sz w:val="22"/>
          <w:szCs w:val="22"/>
          <w:lang w:eastAsia="pt-BR"/>
        </w:rPr>
      </w:pPr>
      <w:del w:id="126" w:author="Ryan Lemos" w:date="2019-02-28T19:13:00Z">
        <w:r w:rsidDel="00A1160D">
          <w:rPr>
            <w:noProof/>
          </w:rPr>
          <w:delText>2.2.3</w:delText>
        </w:r>
        <w:r w:rsidDel="00A1160D">
          <w:rPr>
            <w:rFonts w:asciiTheme="minorHAnsi" w:eastAsiaTheme="minorEastAsia" w:hAnsiTheme="minorHAnsi" w:cstheme="minorBidi"/>
            <w:b w:val="0"/>
            <w:iCs w:val="0"/>
            <w:noProof/>
            <w:sz w:val="22"/>
            <w:szCs w:val="22"/>
            <w:lang w:eastAsia="pt-BR"/>
          </w:rPr>
          <w:tab/>
        </w:r>
        <w:r w:rsidDel="00A1160D">
          <w:rPr>
            <w:noProof/>
          </w:rPr>
          <w:delText>Engenharia de Software</w:delText>
        </w:r>
        <w:r w:rsidDel="00A1160D">
          <w:rPr>
            <w:noProof/>
          </w:rPr>
          <w:tab/>
        </w:r>
        <w:r w:rsidR="00A1160D" w:rsidDel="00A1160D">
          <w:rPr>
            <w:noProof/>
          </w:rPr>
          <w:delText>19</w:delText>
        </w:r>
      </w:del>
    </w:p>
    <w:p w:rsidR="00903AE7" w:rsidDel="00A1160D" w:rsidRDefault="00903AE7">
      <w:pPr>
        <w:pStyle w:val="Sumrio4"/>
        <w:tabs>
          <w:tab w:val="left" w:pos="1200"/>
          <w:tab w:val="right" w:leader="dot" w:pos="9061"/>
        </w:tabs>
        <w:rPr>
          <w:del w:id="127" w:author="Ryan Lemos" w:date="2019-02-28T19:13:00Z"/>
          <w:rFonts w:asciiTheme="minorHAnsi" w:eastAsiaTheme="minorEastAsia" w:hAnsiTheme="minorHAnsi" w:cstheme="minorBidi"/>
          <w:noProof/>
          <w:sz w:val="22"/>
          <w:szCs w:val="22"/>
          <w:lang w:eastAsia="pt-BR"/>
        </w:rPr>
      </w:pPr>
      <w:del w:id="128" w:author="Ryan Lemos" w:date="2019-02-28T19:13:00Z">
        <w:r w:rsidDel="00A1160D">
          <w:rPr>
            <w:noProof/>
          </w:rPr>
          <w:delText>2.2.3.1</w:delText>
        </w:r>
        <w:r w:rsidDel="00A1160D">
          <w:rPr>
            <w:rFonts w:asciiTheme="minorHAnsi" w:eastAsiaTheme="minorEastAsia" w:hAnsiTheme="minorHAnsi" w:cstheme="minorBidi"/>
            <w:noProof/>
            <w:sz w:val="22"/>
            <w:szCs w:val="22"/>
            <w:lang w:eastAsia="pt-BR"/>
          </w:rPr>
          <w:tab/>
        </w:r>
        <w:r w:rsidDel="00A1160D">
          <w:rPr>
            <w:noProof/>
          </w:rPr>
          <w:delText xml:space="preserve">Modelagem de processos com o </w:delText>
        </w:r>
        <w:r w:rsidRPr="005F21C8" w:rsidDel="00A1160D">
          <w:rPr>
            <w:i/>
            <w:noProof/>
          </w:rPr>
          <w:delText>Business Process Model and Notation</w:delText>
        </w:r>
        <w:r w:rsidDel="00A1160D">
          <w:rPr>
            <w:noProof/>
          </w:rPr>
          <w:delText xml:space="preserve"> (BPMN)</w:delText>
        </w:r>
        <w:r w:rsidDel="00A1160D">
          <w:rPr>
            <w:noProof/>
          </w:rPr>
          <w:tab/>
        </w:r>
        <w:r w:rsidR="00A1160D" w:rsidDel="00A1160D">
          <w:rPr>
            <w:noProof/>
          </w:rPr>
          <w:delText>21</w:delText>
        </w:r>
      </w:del>
    </w:p>
    <w:p w:rsidR="00903AE7" w:rsidDel="00A1160D" w:rsidRDefault="00903AE7">
      <w:pPr>
        <w:pStyle w:val="Sumrio4"/>
        <w:tabs>
          <w:tab w:val="left" w:pos="1200"/>
          <w:tab w:val="right" w:leader="dot" w:pos="9061"/>
        </w:tabs>
        <w:rPr>
          <w:del w:id="129" w:author="Ryan Lemos" w:date="2019-02-28T19:13:00Z"/>
          <w:rFonts w:asciiTheme="minorHAnsi" w:eastAsiaTheme="minorEastAsia" w:hAnsiTheme="minorHAnsi" w:cstheme="minorBidi"/>
          <w:noProof/>
          <w:sz w:val="22"/>
          <w:szCs w:val="22"/>
          <w:lang w:eastAsia="pt-BR"/>
        </w:rPr>
      </w:pPr>
      <w:del w:id="130" w:author="Ryan Lemos" w:date="2019-02-28T19:13:00Z">
        <w:r w:rsidDel="00A1160D">
          <w:rPr>
            <w:noProof/>
          </w:rPr>
          <w:delText>2.2.3.2</w:delText>
        </w:r>
        <w:r w:rsidDel="00A1160D">
          <w:rPr>
            <w:rFonts w:asciiTheme="minorHAnsi" w:eastAsiaTheme="minorEastAsia" w:hAnsiTheme="minorHAnsi" w:cstheme="minorBidi"/>
            <w:noProof/>
            <w:sz w:val="22"/>
            <w:szCs w:val="22"/>
            <w:lang w:eastAsia="pt-BR"/>
          </w:rPr>
          <w:tab/>
        </w:r>
        <w:r w:rsidDel="00A1160D">
          <w:rPr>
            <w:noProof/>
          </w:rPr>
          <w:delText>Metodologia Ágil</w:delText>
        </w:r>
        <w:r w:rsidDel="00A1160D">
          <w:rPr>
            <w:noProof/>
          </w:rPr>
          <w:tab/>
        </w:r>
        <w:r w:rsidR="00A1160D" w:rsidDel="00A1160D">
          <w:rPr>
            <w:noProof/>
          </w:rPr>
          <w:delText>25</w:delText>
        </w:r>
      </w:del>
    </w:p>
    <w:p w:rsidR="00903AE7" w:rsidDel="00A1160D" w:rsidRDefault="00903AE7">
      <w:pPr>
        <w:pStyle w:val="Sumrio4"/>
        <w:tabs>
          <w:tab w:val="left" w:pos="1200"/>
          <w:tab w:val="right" w:leader="dot" w:pos="9061"/>
        </w:tabs>
        <w:rPr>
          <w:del w:id="131" w:author="Ryan Lemos" w:date="2019-02-28T19:13:00Z"/>
          <w:rFonts w:asciiTheme="minorHAnsi" w:eastAsiaTheme="minorEastAsia" w:hAnsiTheme="minorHAnsi" w:cstheme="minorBidi"/>
          <w:noProof/>
          <w:sz w:val="22"/>
          <w:szCs w:val="22"/>
          <w:lang w:eastAsia="pt-BR"/>
        </w:rPr>
      </w:pPr>
      <w:del w:id="132" w:author="Ryan Lemos" w:date="2019-02-28T19:13:00Z">
        <w:r w:rsidDel="00A1160D">
          <w:rPr>
            <w:noProof/>
          </w:rPr>
          <w:delText>2.2.3.3</w:delText>
        </w:r>
        <w:r w:rsidDel="00A1160D">
          <w:rPr>
            <w:rFonts w:asciiTheme="minorHAnsi" w:eastAsiaTheme="minorEastAsia" w:hAnsiTheme="minorHAnsi" w:cstheme="minorBidi"/>
            <w:noProof/>
            <w:sz w:val="22"/>
            <w:szCs w:val="22"/>
            <w:lang w:eastAsia="pt-BR"/>
          </w:rPr>
          <w:tab/>
        </w:r>
        <w:r w:rsidRPr="005F21C8" w:rsidDel="00A1160D">
          <w:rPr>
            <w:i/>
            <w:noProof/>
          </w:rPr>
          <w:delText>Extreme Programming</w:delText>
        </w:r>
        <w:r w:rsidDel="00A1160D">
          <w:rPr>
            <w:noProof/>
          </w:rPr>
          <w:delText xml:space="preserve"> (XP)</w:delText>
        </w:r>
        <w:r w:rsidDel="00A1160D">
          <w:rPr>
            <w:noProof/>
          </w:rPr>
          <w:tab/>
        </w:r>
        <w:r w:rsidR="00A1160D" w:rsidDel="00A1160D">
          <w:rPr>
            <w:noProof/>
          </w:rPr>
          <w:delText>26</w:delText>
        </w:r>
      </w:del>
    </w:p>
    <w:p w:rsidR="00903AE7" w:rsidDel="00A1160D" w:rsidRDefault="00903AE7">
      <w:pPr>
        <w:pStyle w:val="Sumrio3"/>
        <w:rPr>
          <w:del w:id="133" w:author="Ryan Lemos" w:date="2019-02-28T19:13:00Z"/>
          <w:rFonts w:asciiTheme="minorHAnsi" w:eastAsiaTheme="minorEastAsia" w:hAnsiTheme="minorHAnsi" w:cstheme="minorBidi"/>
          <w:b w:val="0"/>
          <w:iCs w:val="0"/>
          <w:noProof/>
          <w:sz w:val="22"/>
          <w:szCs w:val="22"/>
          <w:lang w:eastAsia="pt-BR"/>
        </w:rPr>
      </w:pPr>
      <w:del w:id="134" w:author="Ryan Lemos" w:date="2019-02-28T19:13:00Z">
        <w:r w:rsidDel="00A1160D">
          <w:rPr>
            <w:noProof/>
          </w:rPr>
          <w:delText>2.2.4</w:delText>
        </w:r>
        <w:r w:rsidDel="00A1160D">
          <w:rPr>
            <w:rFonts w:asciiTheme="minorHAnsi" w:eastAsiaTheme="minorEastAsia" w:hAnsiTheme="minorHAnsi" w:cstheme="minorBidi"/>
            <w:b w:val="0"/>
            <w:iCs w:val="0"/>
            <w:noProof/>
            <w:sz w:val="22"/>
            <w:szCs w:val="22"/>
            <w:lang w:eastAsia="pt-BR"/>
          </w:rPr>
          <w:tab/>
        </w:r>
        <w:r w:rsidDel="00A1160D">
          <w:rPr>
            <w:noProof/>
          </w:rPr>
          <w:delText>Tecnologias para desenvolvimento WEB</w:delText>
        </w:r>
        <w:r w:rsidDel="00A1160D">
          <w:rPr>
            <w:noProof/>
          </w:rPr>
          <w:tab/>
        </w:r>
        <w:r w:rsidR="00A1160D" w:rsidDel="00A1160D">
          <w:rPr>
            <w:noProof/>
          </w:rPr>
          <w:delText>29</w:delText>
        </w:r>
      </w:del>
    </w:p>
    <w:p w:rsidR="00903AE7" w:rsidDel="00A1160D" w:rsidRDefault="00903AE7">
      <w:pPr>
        <w:pStyle w:val="Sumrio4"/>
        <w:tabs>
          <w:tab w:val="left" w:pos="1200"/>
          <w:tab w:val="right" w:leader="dot" w:pos="9061"/>
        </w:tabs>
        <w:rPr>
          <w:del w:id="135" w:author="Ryan Lemos" w:date="2019-02-28T19:13:00Z"/>
          <w:rFonts w:asciiTheme="minorHAnsi" w:eastAsiaTheme="minorEastAsia" w:hAnsiTheme="minorHAnsi" w:cstheme="minorBidi"/>
          <w:noProof/>
          <w:sz w:val="22"/>
          <w:szCs w:val="22"/>
          <w:lang w:eastAsia="pt-BR"/>
        </w:rPr>
      </w:pPr>
      <w:del w:id="136" w:author="Ryan Lemos" w:date="2019-02-28T19:13:00Z">
        <w:r w:rsidRPr="005F21C8" w:rsidDel="00A1160D">
          <w:rPr>
            <w:noProof/>
            <w:lang w:val="en-US"/>
          </w:rPr>
          <w:delText>2.2.4.1</w:delText>
        </w:r>
        <w:r w:rsidDel="00A1160D">
          <w:rPr>
            <w:rFonts w:asciiTheme="minorHAnsi" w:eastAsiaTheme="minorEastAsia" w:hAnsiTheme="minorHAnsi" w:cstheme="minorBidi"/>
            <w:noProof/>
            <w:sz w:val="22"/>
            <w:szCs w:val="22"/>
            <w:lang w:eastAsia="pt-BR"/>
          </w:rPr>
          <w:tab/>
        </w:r>
        <w:r w:rsidRPr="005F21C8" w:rsidDel="00A1160D">
          <w:rPr>
            <w:i/>
            <w:noProof/>
            <w:lang w:val="en-US"/>
          </w:rPr>
          <w:delText>Hyper Text Markup Language</w:delText>
        </w:r>
        <w:r w:rsidRPr="005F21C8" w:rsidDel="00A1160D">
          <w:rPr>
            <w:noProof/>
            <w:lang w:val="en-US"/>
          </w:rPr>
          <w:delText xml:space="preserve"> (HTML)</w:delText>
        </w:r>
        <w:r w:rsidDel="00A1160D">
          <w:rPr>
            <w:noProof/>
          </w:rPr>
          <w:tab/>
        </w:r>
        <w:r w:rsidR="00A1160D" w:rsidDel="00A1160D">
          <w:rPr>
            <w:noProof/>
          </w:rPr>
          <w:delText>29</w:delText>
        </w:r>
      </w:del>
    </w:p>
    <w:p w:rsidR="00903AE7" w:rsidDel="00A1160D" w:rsidRDefault="00903AE7">
      <w:pPr>
        <w:pStyle w:val="Sumrio4"/>
        <w:tabs>
          <w:tab w:val="left" w:pos="1200"/>
          <w:tab w:val="right" w:leader="dot" w:pos="9061"/>
        </w:tabs>
        <w:rPr>
          <w:del w:id="137" w:author="Ryan Lemos" w:date="2019-02-28T19:13:00Z"/>
          <w:rFonts w:asciiTheme="minorHAnsi" w:eastAsiaTheme="minorEastAsia" w:hAnsiTheme="minorHAnsi" w:cstheme="minorBidi"/>
          <w:noProof/>
          <w:sz w:val="22"/>
          <w:szCs w:val="22"/>
          <w:lang w:eastAsia="pt-BR"/>
        </w:rPr>
      </w:pPr>
      <w:del w:id="138" w:author="Ryan Lemos" w:date="2019-02-28T19:13:00Z">
        <w:r w:rsidDel="00A1160D">
          <w:rPr>
            <w:noProof/>
          </w:rPr>
          <w:delText>2.2.4.2</w:delText>
        </w:r>
        <w:r w:rsidDel="00A1160D">
          <w:rPr>
            <w:rFonts w:asciiTheme="minorHAnsi" w:eastAsiaTheme="minorEastAsia" w:hAnsiTheme="minorHAnsi" w:cstheme="minorBidi"/>
            <w:noProof/>
            <w:sz w:val="22"/>
            <w:szCs w:val="22"/>
            <w:lang w:eastAsia="pt-BR"/>
          </w:rPr>
          <w:tab/>
        </w:r>
        <w:r w:rsidRPr="005F21C8" w:rsidDel="00A1160D">
          <w:rPr>
            <w:i/>
            <w:noProof/>
          </w:rPr>
          <w:delText>Cascading Style Sheets</w:delText>
        </w:r>
        <w:r w:rsidDel="00A1160D">
          <w:rPr>
            <w:noProof/>
          </w:rPr>
          <w:delText xml:space="preserve"> (CSS)</w:delText>
        </w:r>
        <w:r w:rsidDel="00A1160D">
          <w:rPr>
            <w:noProof/>
          </w:rPr>
          <w:tab/>
        </w:r>
        <w:r w:rsidR="00A1160D" w:rsidDel="00A1160D">
          <w:rPr>
            <w:noProof/>
          </w:rPr>
          <w:delText>30</w:delText>
        </w:r>
      </w:del>
    </w:p>
    <w:p w:rsidR="00903AE7" w:rsidDel="00A1160D" w:rsidRDefault="00903AE7">
      <w:pPr>
        <w:pStyle w:val="Sumrio4"/>
        <w:tabs>
          <w:tab w:val="left" w:pos="1200"/>
          <w:tab w:val="right" w:leader="dot" w:pos="9061"/>
        </w:tabs>
        <w:rPr>
          <w:del w:id="139" w:author="Ryan Lemos" w:date="2019-02-28T19:13:00Z"/>
          <w:rFonts w:asciiTheme="minorHAnsi" w:eastAsiaTheme="minorEastAsia" w:hAnsiTheme="minorHAnsi" w:cstheme="minorBidi"/>
          <w:noProof/>
          <w:sz w:val="22"/>
          <w:szCs w:val="22"/>
          <w:lang w:eastAsia="pt-BR"/>
        </w:rPr>
      </w:pPr>
      <w:del w:id="140" w:author="Ryan Lemos" w:date="2019-02-28T19:13:00Z">
        <w:r w:rsidDel="00A1160D">
          <w:rPr>
            <w:noProof/>
          </w:rPr>
          <w:delText>2.2.4.3</w:delText>
        </w:r>
        <w:r w:rsidDel="00A1160D">
          <w:rPr>
            <w:rFonts w:asciiTheme="minorHAnsi" w:eastAsiaTheme="minorEastAsia" w:hAnsiTheme="minorHAnsi" w:cstheme="minorBidi"/>
            <w:noProof/>
            <w:sz w:val="22"/>
            <w:szCs w:val="22"/>
            <w:lang w:eastAsia="pt-BR"/>
          </w:rPr>
          <w:tab/>
        </w:r>
        <w:r w:rsidDel="00A1160D">
          <w:rPr>
            <w:noProof/>
          </w:rPr>
          <w:delText>JavaScript (JS)</w:delText>
        </w:r>
        <w:r w:rsidDel="00A1160D">
          <w:rPr>
            <w:noProof/>
          </w:rPr>
          <w:tab/>
        </w:r>
        <w:r w:rsidR="00A1160D" w:rsidDel="00A1160D">
          <w:rPr>
            <w:noProof/>
          </w:rPr>
          <w:delText>33</w:delText>
        </w:r>
      </w:del>
    </w:p>
    <w:p w:rsidR="00903AE7" w:rsidDel="00A1160D" w:rsidRDefault="00903AE7">
      <w:pPr>
        <w:pStyle w:val="Sumrio4"/>
        <w:tabs>
          <w:tab w:val="left" w:pos="1200"/>
          <w:tab w:val="right" w:leader="dot" w:pos="9061"/>
        </w:tabs>
        <w:rPr>
          <w:del w:id="141" w:author="Ryan Lemos" w:date="2019-02-28T19:13:00Z"/>
          <w:rFonts w:asciiTheme="minorHAnsi" w:eastAsiaTheme="minorEastAsia" w:hAnsiTheme="minorHAnsi" w:cstheme="minorBidi"/>
          <w:noProof/>
          <w:sz w:val="22"/>
          <w:szCs w:val="22"/>
          <w:lang w:eastAsia="pt-BR"/>
        </w:rPr>
      </w:pPr>
      <w:del w:id="142" w:author="Ryan Lemos" w:date="2019-02-28T19:13:00Z">
        <w:r w:rsidDel="00A1160D">
          <w:rPr>
            <w:noProof/>
          </w:rPr>
          <w:delText>2.2.4.4</w:delText>
        </w:r>
        <w:r w:rsidDel="00A1160D">
          <w:rPr>
            <w:rFonts w:asciiTheme="minorHAnsi" w:eastAsiaTheme="minorEastAsia" w:hAnsiTheme="minorHAnsi" w:cstheme="minorBidi"/>
            <w:noProof/>
            <w:sz w:val="22"/>
            <w:szCs w:val="22"/>
            <w:lang w:eastAsia="pt-BR"/>
          </w:rPr>
          <w:tab/>
        </w:r>
        <w:r w:rsidDel="00A1160D">
          <w:rPr>
            <w:noProof/>
          </w:rPr>
          <w:delText>TypeScript</w:delText>
        </w:r>
        <w:r w:rsidDel="00A1160D">
          <w:rPr>
            <w:noProof/>
          </w:rPr>
          <w:tab/>
        </w:r>
        <w:r w:rsidR="00A1160D" w:rsidDel="00A1160D">
          <w:rPr>
            <w:noProof/>
          </w:rPr>
          <w:delText>34</w:delText>
        </w:r>
      </w:del>
    </w:p>
    <w:p w:rsidR="00903AE7" w:rsidDel="00A1160D" w:rsidRDefault="00903AE7">
      <w:pPr>
        <w:pStyle w:val="Sumrio4"/>
        <w:tabs>
          <w:tab w:val="left" w:pos="1200"/>
          <w:tab w:val="right" w:leader="dot" w:pos="9061"/>
        </w:tabs>
        <w:rPr>
          <w:del w:id="143" w:author="Ryan Lemos" w:date="2019-02-28T19:13:00Z"/>
          <w:rFonts w:asciiTheme="minorHAnsi" w:eastAsiaTheme="minorEastAsia" w:hAnsiTheme="minorHAnsi" w:cstheme="minorBidi"/>
          <w:noProof/>
          <w:sz w:val="22"/>
          <w:szCs w:val="22"/>
          <w:lang w:eastAsia="pt-BR"/>
        </w:rPr>
      </w:pPr>
      <w:del w:id="144" w:author="Ryan Lemos" w:date="2019-02-28T19:13:00Z">
        <w:r w:rsidDel="00A1160D">
          <w:rPr>
            <w:noProof/>
          </w:rPr>
          <w:delText>2.2.4.5</w:delText>
        </w:r>
        <w:r w:rsidDel="00A1160D">
          <w:rPr>
            <w:rFonts w:asciiTheme="minorHAnsi" w:eastAsiaTheme="minorEastAsia" w:hAnsiTheme="minorHAnsi" w:cstheme="minorBidi"/>
            <w:noProof/>
            <w:sz w:val="22"/>
            <w:szCs w:val="22"/>
            <w:lang w:eastAsia="pt-BR"/>
          </w:rPr>
          <w:tab/>
        </w:r>
        <w:r w:rsidDel="00A1160D">
          <w:rPr>
            <w:noProof/>
          </w:rPr>
          <w:delText>Angular</w:delText>
        </w:r>
        <w:r w:rsidDel="00A1160D">
          <w:rPr>
            <w:noProof/>
          </w:rPr>
          <w:tab/>
        </w:r>
        <w:r w:rsidR="00A1160D" w:rsidDel="00A1160D">
          <w:rPr>
            <w:noProof/>
          </w:rPr>
          <w:delText>35</w:delText>
        </w:r>
      </w:del>
    </w:p>
    <w:p w:rsidR="00903AE7" w:rsidDel="00A1160D" w:rsidRDefault="00903AE7">
      <w:pPr>
        <w:pStyle w:val="Sumrio4"/>
        <w:tabs>
          <w:tab w:val="left" w:pos="1200"/>
          <w:tab w:val="right" w:leader="dot" w:pos="9061"/>
        </w:tabs>
        <w:rPr>
          <w:del w:id="145" w:author="Ryan Lemos" w:date="2019-02-28T19:13:00Z"/>
          <w:rFonts w:asciiTheme="minorHAnsi" w:eastAsiaTheme="minorEastAsia" w:hAnsiTheme="minorHAnsi" w:cstheme="minorBidi"/>
          <w:noProof/>
          <w:sz w:val="22"/>
          <w:szCs w:val="22"/>
          <w:lang w:eastAsia="pt-BR"/>
        </w:rPr>
      </w:pPr>
      <w:del w:id="146" w:author="Ryan Lemos" w:date="2019-02-28T19:13:00Z">
        <w:r w:rsidDel="00A1160D">
          <w:rPr>
            <w:noProof/>
          </w:rPr>
          <w:delText>2.2.4.6</w:delText>
        </w:r>
        <w:r w:rsidDel="00A1160D">
          <w:rPr>
            <w:rFonts w:asciiTheme="minorHAnsi" w:eastAsiaTheme="minorEastAsia" w:hAnsiTheme="minorHAnsi" w:cstheme="minorBidi"/>
            <w:noProof/>
            <w:sz w:val="22"/>
            <w:szCs w:val="22"/>
            <w:lang w:eastAsia="pt-BR"/>
          </w:rPr>
          <w:tab/>
        </w:r>
        <w:r w:rsidRPr="005F21C8" w:rsidDel="00A1160D">
          <w:rPr>
            <w:i/>
            <w:noProof/>
          </w:rPr>
          <w:delText>Hypertext PreProcessor</w:delText>
        </w:r>
        <w:r w:rsidDel="00A1160D">
          <w:rPr>
            <w:noProof/>
          </w:rPr>
          <w:delText xml:space="preserve"> (PHP)</w:delText>
        </w:r>
        <w:r w:rsidDel="00A1160D">
          <w:rPr>
            <w:noProof/>
          </w:rPr>
          <w:tab/>
        </w:r>
        <w:r w:rsidR="00A1160D" w:rsidDel="00A1160D">
          <w:rPr>
            <w:noProof/>
          </w:rPr>
          <w:delText>35</w:delText>
        </w:r>
      </w:del>
    </w:p>
    <w:p w:rsidR="00903AE7" w:rsidDel="00A1160D" w:rsidRDefault="00903AE7">
      <w:pPr>
        <w:pStyle w:val="Sumrio4"/>
        <w:tabs>
          <w:tab w:val="left" w:pos="1200"/>
          <w:tab w:val="right" w:leader="dot" w:pos="9061"/>
        </w:tabs>
        <w:rPr>
          <w:del w:id="147" w:author="Ryan Lemos" w:date="2019-02-28T19:13:00Z"/>
          <w:rFonts w:asciiTheme="minorHAnsi" w:eastAsiaTheme="minorEastAsia" w:hAnsiTheme="minorHAnsi" w:cstheme="minorBidi"/>
          <w:noProof/>
          <w:sz w:val="22"/>
          <w:szCs w:val="22"/>
          <w:lang w:eastAsia="pt-BR"/>
        </w:rPr>
      </w:pPr>
      <w:del w:id="148" w:author="Ryan Lemos" w:date="2019-02-28T19:13:00Z">
        <w:r w:rsidDel="00A1160D">
          <w:rPr>
            <w:noProof/>
          </w:rPr>
          <w:delText>2.2.4.7</w:delText>
        </w:r>
        <w:r w:rsidDel="00A1160D">
          <w:rPr>
            <w:rFonts w:asciiTheme="minorHAnsi" w:eastAsiaTheme="minorEastAsia" w:hAnsiTheme="minorHAnsi" w:cstheme="minorBidi"/>
            <w:noProof/>
            <w:sz w:val="22"/>
            <w:szCs w:val="22"/>
            <w:lang w:eastAsia="pt-BR"/>
          </w:rPr>
          <w:tab/>
        </w:r>
        <w:r w:rsidRPr="005F21C8" w:rsidDel="00A1160D">
          <w:rPr>
            <w:i/>
            <w:noProof/>
          </w:rPr>
          <w:delText>Framework</w:delText>
        </w:r>
        <w:r w:rsidDel="00A1160D">
          <w:rPr>
            <w:noProof/>
          </w:rPr>
          <w:delText xml:space="preserve"> Laravel</w:delText>
        </w:r>
        <w:r w:rsidDel="00A1160D">
          <w:rPr>
            <w:noProof/>
          </w:rPr>
          <w:tab/>
        </w:r>
        <w:r w:rsidR="00A1160D" w:rsidDel="00A1160D">
          <w:rPr>
            <w:noProof/>
          </w:rPr>
          <w:delText>36</w:delText>
        </w:r>
      </w:del>
    </w:p>
    <w:p w:rsidR="00903AE7" w:rsidDel="00A1160D" w:rsidRDefault="00903AE7">
      <w:pPr>
        <w:pStyle w:val="Sumrio3"/>
        <w:rPr>
          <w:del w:id="149" w:author="Ryan Lemos" w:date="2019-02-28T19:13:00Z"/>
          <w:rFonts w:asciiTheme="minorHAnsi" w:eastAsiaTheme="minorEastAsia" w:hAnsiTheme="minorHAnsi" w:cstheme="minorBidi"/>
          <w:b w:val="0"/>
          <w:iCs w:val="0"/>
          <w:noProof/>
          <w:sz w:val="22"/>
          <w:szCs w:val="22"/>
          <w:lang w:eastAsia="pt-BR"/>
        </w:rPr>
      </w:pPr>
      <w:del w:id="150" w:author="Ryan Lemos" w:date="2019-02-28T19:13:00Z">
        <w:r w:rsidDel="00A1160D">
          <w:rPr>
            <w:noProof/>
          </w:rPr>
          <w:delText>2.2.5</w:delText>
        </w:r>
        <w:r w:rsidDel="00A1160D">
          <w:rPr>
            <w:rFonts w:asciiTheme="minorHAnsi" w:eastAsiaTheme="minorEastAsia" w:hAnsiTheme="minorHAnsi" w:cstheme="minorBidi"/>
            <w:b w:val="0"/>
            <w:iCs w:val="0"/>
            <w:noProof/>
            <w:sz w:val="22"/>
            <w:szCs w:val="22"/>
            <w:lang w:eastAsia="pt-BR"/>
          </w:rPr>
          <w:tab/>
        </w:r>
        <w:r w:rsidDel="00A1160D">
          <w:rPr>
            <w:noProof/>
          </w:rPr>
          <w:delText>Sistema de Gerenciamento de Banco de Dados (MySQL)</w:delText>
        </w:r>
        <w:r w:rsidDel="00A1160D">
          <w:rPr>
            <w:noProof/>
          </w:rPr>
          <w:tab/>
          <w:delText>37</w:delText>
        </w:r>
      </w:del>
    </w:p>
    <w:p w:rsidR="00903AE7" w:rsidDel="00A1160D" w:rsidRDefault="00903AE7">
      <w:pPr>
        <w:pStyle w:val="Sumrio1"/>
        <w:tabs>
          <w:tab w:val="left" w:pos="1200"/>
          <w:tab w:val="right" w:leader="dot" w:pos="9061"/>
        </w:tabs>
        <w:rPr>
          <w:del w:id="151" w:author="Ryan Lemos" w:date="2019-02-28T19:13:00Z"/>
          <w:rFonts w:asciiTheme="minorHAnsi" w:eastAsiaTheme="minorEastAsia" w:hAnsiTheme="minorHAnsi" w:cstheme="minorBidi"/>
          <w:b w:val="0"/>
          <w:bCs w:val="0"/>
          <w:caps w:val="0"/>
          <w:noProof/>
          <w:sz w:val="22"/>
          <w:szCs w:val="22"/>
          <w:lang w:eastAsia="pt-BR"/>
        </w:rPr>
      </w:pPr>
      <w:del w:id="152" w:author="Ryan Lemos" w:date="2019-02-28T19:13:00Z">
        <w:r w:rsidDel="00A1160D">
          <w:rPr>
            <w:noProof/>
          </w:rPr>
          <w:delText>3</w:delText>
        </w:r>
        <w:r w:rsidDel="00A1160D">
          <w:rPr>
            <w:rFonts w:asciiTheme="minorHAnsi" w:eastAsiaTheme="minorEastAsia" w:hAnsiTheme="minorHAnsi" w:cstheme="minorBidi"/>
            <w:b w:val="0"/>
            <w:bCs w:val="0"/>
            <w:caps w:val="0"/>
            <w:noProof/>
            <w:sz w:val="22"/>
            <w:szCs w:val="22"/>
            <w:lang w:eastAsia="pt-BR"/>
          </w:rPr>
          <w:tab/>
        </w:r>
        <w:r w:rsidDel="00A1160D">
          <w:rPr>
            <w:noProof/>
          </w:rPr>
          <w:delText>Cronograma</w:delText>
        </w:r>
        <w:r w:rsidDel="00A1160D">
          <w:rPr>
            <w:noProof/>
          </w:rPr>
          <w:tab/>
          <w:delText>39</w:delText>
        </w:r>
      </w:del>
    </w:p>
    <w:p w:rsidR="00903AE7" w:rsidDel="00A1160D" w:rsidRDefault="00903AE7">
      <w:pPr>
        <w:pStyle w:val="Sumrio1"/>
        <w:tabs>
          <w:tab w:val="right" w:leader="dot" w:pos="9061"/>
        </w:tabs>
        <w:rPr>
          <w:del w:id="153" w:author="Ryan Lemos" w:date="2019-02-28T19:13:00Z"/>
          <w:rFonts w:asciiTheme="minorHAnsi" w:eastAsiaTheme="minorEastAsia" w:hAnsiTheme="minorHAnsi" w:cstheme="minorBidi"/>
          <w:b w:val="0"/>
          <w:bCs w:val="0"/>
          <w:caps w:val="0"/>
          <w:noProof/>
          <w:sz w:val="22"/>
          <w:szCs w:val="22"/>
          <w:lang w:eastAsia="pt-BR"/>
        </w:rPr>
      </w:pPr>
      <w:del w:id="154" w:author="Ryan Lemos" w:date="2019-02-28T19:13:00Z">
        <w:r w:rsidDel="00A1160D">
          <w:rPr>
            <w:noProof/>
          </w:rPr>
          <w:delText>BIBLIOGRAFIA</w:delText>
        </w:r>
        <w:r w:rsidDel="00A1160D">
          <w:rPr>
            <w:noProof/>
          </w:rPr>
          <w:tab/>
          <w:delText>40</w:delText>
        </w:r>
      </w:del>
    </w:p>
    <w:p w:rsidR="00903AE7" w:rsidDel="00A1160D" w:rsidRDefault="00903AE7">
      <w:pPr>
        <w:pStyle w:val="Sumrio1"/>
        <w:tabs>
          <w:tab w:val="right" w:leader="dot" w:pos="9061"/>
        </w:tabs>
        <w:rPr>
          <w:del w:id="155" w:author="Ryan Lemos" w:date="2019-02-28T19:13:00Z"/>
          <w:rFonts w:asciiTheme="minorHAnsi" w:eastAsiaTheme="minorEastAsia" w:hAnsiTheme="minorHAnsi" w:cstheme="minorBidi"/>
          <w:b w:val="0"/>
          <w:bCs w:val="0"/>
          <w:caps w:val="0"/>
          <w:noProof/>
          <w:sz w:val="22"/>
          <w:szCs w:val="22"/>
          <w:lang w:eastAsia="pt-BR"/>
        </w:rPr>
      </w:pPr>
      <w:del w:id="156" w:author="Ryan Lemos" w:date="2019-02-28T19:13:00Z">
        <w:r w:rsidDel="00A1160D">
          <w:rPr>
            <w:noProof/>
          </w:rPr>
          <w:delText>Apendice A - carta de pedido de permissão para uso de informações da escola International language center</w:delText>
        </w:r>
        <w:r w:rsidDel="00A1160D">
          <w:rPr>
            <w:noProof/>
          </w:rPr>
          <w:tab/>
          <w:delText>43</w:delText>
        </w:r>
      </w:del>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157" w:name="_Ref528267984"/>
      <w:bookmarkStart w:id="158" w:name="_Toc2273637"/>
      <w:r w:rsidRPr="006A6D09">
        <w:rPr>
          <w:szCs w:val="24"/>
        </w:rPr>
        <w:lastRenderedPageBreak/>
        <w:t>INTRODUÇÃO</w:t>
      </w:r>
      <w:bookmarkEnd w:id="157"/>
      <w:bookmarkEnd w:id="158"/>
    </w:p>
    <w:p w:rsidR="00674022" w:rsidRDefault="00674022" w:rsidP="00674022"/>
    <w:p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ins w:id="159" w:author="Ryan Lemos" w:date="2019-03-01T09:11:00Z">
        <w:r w:rsidR="003B49D8">
          <w:t xml:space="preserve"> o</w:t>
        </w:r>
      </w:ins>
      <w:r w:rsidR="00171370">
        <w:t xml:space="preserve"> conte</w:t>
      </w:r>
      <w:r w:rsidR="007B61FF">
        <w:t>ú</w:t>
      </w:r>
      <w:r w:rsidR="00171370">
        <w:t>do</w:t>
      </w:r>
      <w:del w:id="160" w:author="Ryan Lemos" w:date="2019-03-01T09:11:00Z">
        <w:r w:rsidR="00D52513" w:rsidDel="003B49D8">
          <w:delText>s</w:delText>
        </w:r>
      </w:del>
      <w:r w:rsidR="00171370">
        <w:t>.</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rsidR="00674022" w:rsidRPr="006A6D09" w:rsidRDefault="00674022" w:rsidP="008947B5">
      <w:pPr>
        <w:ind w:firstLine="0"/>
      </w:pPr>
      <w:r w:rsidRPr="006A6D09">
        <w:br w:type="page"/>
      </w:r>
    </w:p>
    <w:p w:rsidR="00D61CB9" w:rsidRDefault="00D61CB9" w:rsidP="00D61CB9">
      <w:pPr>
        <w:pStyle w:val="Ttulo1"/>
      </w:pPr>
      <w:bookmarkStart w:id="161" w:name="_Ref528269096"/>
      <w:bookmarkStart w:id="162" w:name="_Toc2273638"/>
      <w:r>
        <w:lastRenderedPageBreak/>
        <w:t>Referencial teórico</w:t>
      </w:r>
      <w:bookmarkEnd w:id="161"/>
      <w:bookmarkEnd w:id="162"/>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163" w:name="_Toc2273639"/>
      <w:r>
        <w:t xml:space="preserve">Educação </w:t>
      </w:r>
      <w:r w:rsidR="00D61CB9">
        <w:t>a distância – ambiente virtual</w:t>
      </w:r>
      <w:bookmarkEnd w:id="163"/>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rsidR="00A8212E" w:rsidRPr="004676CA" w:rsidRDefault="00A8212E" w:rsidP="00D61CB9"/>
    <w:p w:rsidR="00D61CB9" w:rsidRDefault="00D61CB9" w:rsidP="00D61CB9">
      <w:pPr>
        <w:pStyle w:val="Ttulo3"/>
      </w:pPr>
      <w:bookmarkStart w:id="164" w:name="_Ref527667254"/>
      <w:bookmarkStart w:id="165" w:name="_Toc2273640"/>
      <w:r w:rsidRPr="00C119E4">
        <w:t>Metodologias/sistemas de apoio de ensino de idiomas</w:t>
      </w:r>
      <w:bookmarkEnd w:id="164"/>
      <w:bookmarkEnd w:id="165"/>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166" w:name="_Ref526524016"/>
      <w:r>
        <w:t xml:space="preserve">Figura </w:t>
      </w:r>
      <w:ins w:id="167" w:author="Ryan Lemos" w:date="2019-02-20T09:08:00Z">
        <w:r w:rsidR="00483DF4">
          <w:fldChar w:fldCharType="begin"/>
        </w:r>
        <w:r w:rsidR="00483DF4">
          <w:instrText xml:space="preserve"> SEQ Figura \* ARABIC </w:instrText>
        </w:r>
      </w:ins>
      <w:r w:rsidR="00483DF4">
        <w:fldChar w:fldCharType="separate"/>
      </w:r>
      <w:ins w:id="168" w:author="Ryan Lemos" w:date="2019-02-20T09:08:00Z">
        <w:r w:rsidR="00483DF4">
          <w:rPr>
            <w:noProof/>
          </w:rPr>
          <w:t>1</w:t>
        </w:r>
        <w:r w:rsidR="00483DF4">
          <w:fldChar w:fldCharType="end"/>
        </w:r>
      </w:ins>
      <w:del w:id="16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w:delText>
        </w:r>
        <w:r w:rsidR="00E3042F" w:rsidDel="00483DF4">
          <w:rPr>
            <w:noProof/>
          </w:rPr>
          <w:fldChar w:fldCharType="end"/>
        </w:r>
      </w:del>
      <w:bookmarkEnd w:id="166"/>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170"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ins w:id="171" w:author="Ryan Lemos" w:date="2019-02-20T09:08:00Z">
        <w:r w:rsidR="00483DF4">
          <w:fldChar w:fldCharType="begin"/>
        </w:r>
        <w:r w:rsidR="00483DF4">
          <w:instrText xml:space="preserve"> SEQ Figura \* ARABIC </w:instrText>
        </w:r>
      </w:ins>
      <w:r w:rsidR="00483DF4">
        <w:fldChar w:fldCharType="separate"/>
      </w:r>
      <w:ins w:id="172" w:author="Ryan Lemos" w:date="2019-02-20T09:08:00Z">
        <w:r w:rsidR="00483DF4">
          <w:rPr>
            <w:noProof/>
          </w:rPr>
          <w:t>2</w:t>
        </w:r>
        <w:r w:rsidR="00483DF4">
          <w:fldChar w:fldCharType="end"/>
        </w:r>
      </w:ins>
      <w:del w:id="17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w:delText>
        </w:r>
        <w:r w:rsidR="00E3042F" w:rsidDel="00483DF4">
          <w:rPr>
            <w:noProof/>
          </w:rPr>
          <w:fldChar w:fldCharType="end"/>
        </w:r>
      </w:del>
      <w:bookmarkEnd w:id="170"/>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174" w:name="_Ref526523978"/>
      <w:r>
        <w:t xml:space="preserve">Figura </w:t>
      </w:r>
      <w:ins w:id="175" w:author="Ryan Lemos" w:date="2019-02-20T09:08:00Z">
        <w:r w:rsidR="00483DF4">
          <w:fldChar w:fldCharType="begin"/>
        </w:r>
        <w:r w:rsidR="00483DF4">
          <w:instrText xml:space="preserve"> SEQ Figura \* ARABIC </w:instrText>
        </w:r>
      </w:ins>
      <w:r w:rsidR="00483DF4">
        <w:fldChar w:fldCharType="separate"/>
      </w:r>
      <w:ins w:id="176" w:author="Ryan Lemos" w:date="2019-02-20T09:08:00Z">
        <w:r w:rsidR="00483DF4">
          <w:rPr>
            <w:noProof/>
          </w:rPr>
          <w:t>3</w:t>
        </w:r>
        <w:r w:rsidR="00483DF4">
          <w:fldChar w:fldCharType="end"/>
        </w:r>
      </w:ins>
      <w:del w:id="17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3</w:delText>
        </w:r>
        <w:r w:rsidR="00E3042F" w:rsidDel="00483DF4">
          <w:rPr>
            <w:noProof/>
          </w:rPr>
          <w:fldChar w:fldCharType="end"/>
        </w:r>
      </w:del>
      <w:bookmarkEnd w:id="174"/>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78" w:name="_Ref526523959"/>
      <w:r>
        <w:lastRenderedPageBreak/>
        <w:t xml:space="preserve">Figura </w:t>
      </w:r>
      <w:ins w:id="179" w:author="Ryan Lemos" w:date="2019-02-20T09:08:00Z">
        <w:r w:rsidR="00483DF4">
          <w:fldChar w:fldCharType="begin"/>
        </w:r>
        <w:r w:rsidR="00483DF4">
          <w:instrText xml:space="preserve"> SEQ Figura \* ARABIC </w:instrText>
        </w:r>
      </w:ins>
      <w:r w:rsidR="00483DF4">
        <w:fldChar w:fldCharType="separate"/>
      </w:r>
      <w:ins w:id="180" w:author="Ryan Lemos" w:date="2019-02-20T09:08:00Z">
        <w:r w:rsidR="00483DF4">
          <w:rPr>
            <w:noProof/>
          </w:rPr>
          <w:t>4</w:t>
        </w:r>
        <w:r w:rsidR="00483DF4">
          <w:fldChar w:fldCharType="end"/>
        </w:r>
      </w:ins>
      <w:del w:id="18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4</w:delText>
        </w:r>
        <w:r w:rsidR="00E3042F" w:rsidDel="00483DF4">
          <w:rPr>
            <w:noProof/>
          </w:rPr>
          <w:fldChar w:fldCharType="end"/>
        </w:r>
      </w:del>
      <w:bookmarkEnd w:id="178"/>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182" w:name="_Toc2273641"/>
      <w:r>
        <w:t>Desenvolvimento</w:t>
      </w:r>
      <w:r w:rsidR="00830B0E">
        <w:t xml:space="preserve"> e tecnologias</w:t>
      </w:r>
      <w:r>
        <w:t xml:space="preserve"> de </w:t>
      </w:r>
      <w:r w:rsidRPr="005329D1">
        <w:t>sistemas</w:t>
      </w:r>
      <w:r>
        <w:t xml:space="preserve"> Web</w:t>
      </w:r>
      <w:bookmarkEnd w:id="182"/>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183" w:name="_Toc2273642"/>
      <w:r>
        <w:t>Criptografia</w:t>
      </w:r>
      <w:r w:rsidR="00C04015">
        <w:t xml:space="preserve"> e controle de acesso</w:t>
      </w:r>
      <w:r w:rsidR="00F71835">
        <w:t>s</w:t>
      </w:r>
      <w:bookmarkEnd w:id="183"/>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184" w:name="_Ref526523937"/>
      <w:r>
        <w:t xml:space="preserve">Figura </w:t>
      </w:r>
      <w:ins w:id="185" w:author="Ryan Lemos" w:date="2019-02-20T09:08:00Z">
        <w:r w:rsidR="00483DF4">
          <w:fldChar w:fldCharType="begin"/>
        </w:r>
        <w:r w:rsidR="00483DF4">
          <w:instrText xml:space="preserve"> SEQ Figura \* ARABIC </w:instrText>
        </w:r>
      </w:ins>
      <w:r w:rsidR="00483DF4">
        <w:fldChar w:fldCharType="separate"/>
      </w:r>
      <w:ins w:id="186" w:author="Ryan Lemos" w:date="2019-02-20T09:08:00Z">
        <w:r w:rsidR="00483DF4">
          <w:rPr>
            <w:noProof/>
          </w:rPr>
          <w:t>5</w:t>
        </w:r>
        <w:r w:rsidR="00483DF4">
          <w:fldChar w:fldCharType="end"/>
        </w:r>
      </w:ins>
      <w:del w:id="18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5</w:delText>
        </w:r>
        <w:r w:rsidR="00E3042F" w:rsidDel="00483DF4">
          <w:rPr>
            <w:noProof/>
          </w:rPr>
          <w:fldChar w:fldCharType="end"/>
        </w:r>
      </w:del>
      <w:bookmarkEnd w:id="184"/>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188" w:name="_Toc2273643"/>
      <w:r>
        <w:t>Interação humano computador (IHC)</w:t>
      </w:r>
      <w:bookmarkEnd w:id="188"/>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189" w:name="_Ref526523912"/>
      <w:r>
        <w:t xml:space="preserve">Figura </w:t>
      </w:r>
      <w:ins w:id="190" w:author="Ryan Lemos" w:date="2019-02-20T09:08:00Z">
        <w:r w:rsidR="00483DF4">
          <w:fldChar w:fldCharType="begin"/>
        </w:r>
        <w:r w:rsidR="00483DF4">
          <w:instrText xml:space="preserve"> SEQ Figura \* ARABIC </w:instrText>
        </w:r>
      </w:ins>
      <w:r w:rsidR="00483DF4">
        <w:fldChar w:fldCharType="separate"/>
      </w:r>
      <w:ins w:id="191" w:author="Ryan Lemos" w:date="2019-02-20T09:08:00Z">
        <w:r w:rsidR="00483DF4">
          <w:rPr>
            <w:noProof/>
          </w:rPr>
          <w:t>6</w:t>
        </w:r>
        <w:r w:rsidR="00483DF4">
          <w:fldChar w:fldCharType="end"/>
        </w:r>
      </w:ins>
      <w:del w:id="19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6</w:delText>
        </w:r>
        <w:r w:rsidR="00E3042F" w:rsidDel="00483DF4">
          <w:rPr>
            <w:noProof/>
          </w:rPr>
          <w:fldChar w:fldCharType="end"/>
        </w:r>
      </w:del>
      <w:bookmarkEnd w:id="189"/>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193" w:name="_Toc2273644"/>
      <w:r>
        <w:t>Engenharia de Software</w:t>
      </w:r>
      <w:bookmarkEnd w:id="193"/>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ins w:id="194" w:author="Ryan Lemos" w:date="2019-02-21T20:50:00Z">
        <w:r w:rsidR="005F0194">
          <w:t>í</w:t>
        </w:r>
      </w:ins>
      <w:del w:id="195" w:author="Ryan Lemos" w:date="2019-02-21T20:50:00Z">
        <w:r w:rsidDel="005F0194">
          <w:delText>i</w:delText>
        </w:r>
      </w:del>
      <w:r>
        <w:t xml:space="preserve">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196" w:name="_Ref527140900"/>
      <w:r>
        <w:t xml:space="preserve">Figura </w:t>
      </w:r>
      <w:ins w:id="197" w:author="Ryan Lemos" w:date="2019-02-20T09:08:00Z">
        <w:r w:rsidR="00483DF4">
          <w:fldChar w:fldCharType="begin"/>
        </w:r>
        <w:r w:rsidR="00483DF4">
          <w:instrText xml:space="preserve"> SEQ Figura \* ARABIC </w:instrText>
        </w:r>
      </w:ins>
      <w:r w:rsidR="00483DF4">
        <w:fldChar w:fldCharType="separate"/>
      </w:r>
      <w:ins w:id="198" w:author="Ryan Lemos" w:date="2019-02-20T09:08:00Z">
        <w:r w:rsidR="00483DF4">
          <w:rPr>
            <w:noProof/>
          </w:rPr>
          <w:t>7</w:t>
        </w:r>
        <w:r w:rsidR="00483DF4">
          <w:fldChar w:fldCharType="end"/>
        </w:r>
      </w:ins>
      <w:del w:id="19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7</w:delText>
        </w:r>
        <w:r w:rsidR="00E3042F" w:rsidDel="00483DF4">
          <w:rPr>
            <w:noProof/>
          </w:rPr>
          <w:fldChar w:fldCharType="end"/>
        </w:r>
      </w:del>
      <w:bookmarkEnd w:id="196"/>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200" w:name="_Toc2273645"/>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200"/>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201" w:name="_Ref527049055"/>
      <w:r>
        <w:t xml:space="preserve">Figura </w:t>
      </w:r>
      <w:ins w:id="202" w:author="Ryan Lemos" w:date="2019-02-20T09:08:00Z">
        <w:r w:rsidR="00483DF4">
          <w:fldChar w:fldCharType="begin"/>
        </w:r>
        <w:r w:rsidR="00483DF4">
          <w:instrText xml:space="preserve"> SEQ Figura \* ARABIC </w:instrText>
        </w:r>
      </w:ins>
      <w:r w:rsidR="00483DF4">
        <w:fldChar w:fldCharType="separate"/>
      </w:r>
      <w:ins w:id="203" w:author="Ryan Lemos" w:date="2019-02-20T09:08:00Z">
        <w:r w:rsidR="00483DF4">
          <w:rPr>
            <w:noProof/>
          </w:rPr>
          <w:t>8</w:t>
        </w:r>
        <w:r w:rsidR="00483DF4">
          <w:fldChar w:fldCharType="end"/>
        </w:r>
      </w:ins>
      <w:del w:id="20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8</w:delText>
        </w:r>
        <w:r w:rsidR="00E3042F" w:rsidDel="00483DF4">
          <w:rPr>
            <w:noProof/>
          </w:rPr>
          <w:fldChar w:fldCharType="end"/>
        </w:r>
      </w:del>
      <w:bookmarkEnd w:id="201"/>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205" w:name="_Ref527053242"/>
      <w:r>
        <w:t xml:space="preserve">Figura </w:t>
      </w:r>
      <w:ins w:id="206" w:author="Ryan Lemos" w:date="2019-02-20T09:08:00Z">
        <w:r w:rsidR="00483DF4">
          <w:fldChar w:fldCharType="begin"/>
        </w:r>
        <w:r w:rsidR="00483DF4">
          <w:instrText xml:space="preserve"> SEQ Figura \* ARABIC </w:instrText>
        </w:r>
      </w:ins>
      <w:r w:rsidR="00483DF4">
        <w:fldChar w:fldCharType="separate"/>
      </w:r>
      <w:ins w:id="207" w:author="Ryan Lemos" w:date="2019-02-20T09:08:00Z">
        <w:r w:rsidR="00483DF4">
          <w:rPr>
            <w:noProof/>
          </w:rPr>
          <w:t>9</w:t>
        </w:r>
        <w:r w:rsidR="00483DF4">
          <w:fldChar w:fldCharType="end"/>
        </w:r>
      </w:ins>
      <w:del w:id="208"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9</w:delText>
        </w:r>
        <w:r w:rsidR="00E3042F" w:rsidDel="00483DF4">
          <w:rPr>
            <w:noProof/>
          </w:rPr>
          <w:fldChar w:fldCharType="end"/>
        </w:r>
      </w:del>
      <w:bookmarkEnd w:id="205"/>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209" w:name="_Ref527053785"/>
      <w:r>
        <w:lastRenderedPageBreak/>
        <w:t xml:space="preserve">Figura </w:t>
      </w:r>
      <w:ins w:id="210" w:author="Ryan Lemos" w:date="2019-02-20T09:08:00Z">
        <w:r w:rsidR="00483DF4">
          <w:fldChar w:fldCharType="begin"/>
        </w:r>
        <w:r w:rsidR="00483DF4">
          <w:instrText xml:space="preserve"> SEQ Figura \* ARABIC </w:instrText>
        </w:r>
      </w:ins>
      <w:r w:rsidR="00483DF4">
        <w:fldChar w:fldCharType="separate"/>
      </w:r>
      <w:ins w:id="211" w:author="Ryan Lemos" w:date="2019-02-20T09:08:00Z">
        <w:r w:rsidR="00483DF4">
          <w:rPr>
            <w:noProof/>
          </w:rPr>
          <w:t>10</w:t>
        </w:r>
        <w:r w:rsidR="00483DF4">
          <w:fldChar w:fldCharType="end"/>
        </w:r>
      </w:ins>
      <w:del w:id="212"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10</w:delText>
        </w:r>
        <w:r w:rsidR="00E3042F" w:rsidDel="00483DF4">
          <w:rPr>
            <w:noProof/>
          </w:rPr>
          <w:fldChar w:fldCharType="end"/>
        </w:r>
      </w:del>
      <w:bookmarkEnd w:id="209"/>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213" w:name="_Ref527057497"/>
      <w:r>
        <w:t xml:space="preserve">Figura </w:t>
      </w:r>
      <w:ins w:id="214" w:author="Ryan Lemos" w:date="2019-02-20T09:08:00Z">
        <w:r w:rsidR="00483DF4">
          <w:fldChar w:fldCharType="begin"/>
        </w:r>
        <w:r w:rsidR="00483DF4">
          <w:instrText xml:space="preserve"> SEQ Figura \* ARABIC </w:instrText>
        </w:r>
      </w:ins>
      <w:r w:rsidR="00483DF4">
        <w:fldChar w:fldCharType="separate"/>
      </w:r>
      <w:ins w:id="215" w:author="Ryan Lemos" w:date="2019-02-20T09:08:00Z">
        <w:r w:rsidR="00483DF4">
          <w:rPr>
            <w:noProof/>
          </w:rPr>
          <w:t>11</w:t>
        </w:r>
        <w:r w:rsidR="00483DF4">
          <w:fldChar w:fldCharType="end"/>
        </w:r>
      </w:ins>
      <w:del w:id="21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11</w:delText>
        </w:r>
        <w:r w:rsidR="00E3042F" w:rsidDel="00483DF4">
          <w:rPr>
            <w:noProof/>
          </w:rPr>
          <w:fldChar w:fldCharType="end"/>
        </w:r>
      </w:del>
      <w:bookmarkEnd w:id="213"/>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217" w:name="_Ref527057944"/>
      <w:r>
        <w:t xml:space="preserve">Figura </w:t>
      </w:r>
      <w:ins w:id="218" w:author="Ryan Lemos" w:date="2019-02-20T09:08:00Z">
        <w:r w:rsidR="00483DF4">
          <w:fldChar w:fldCharType="begin"/>
        </w:r>
        <w:r w:rsidR="00483DF4">
          <w:instrText xml:space="preserve"> SEQ Figura \* ARABIC </w:instrText>
        </w:r>
      </w:ins>
      <w:r w:rsidR="00483DF4">
        <w:fldChar w:fldCharType="separate"/>
      </w:r>
      <w:ins w:id="219" w:author="Ryan Lemos" w:date="2019-02-20T09:08:00Z">
        <w:r w:rsidR="00483DF4">
          <w:rPr>
            <w:noProof/>
          </w:rPr>
          <w:t>12</w:t>
        </w:r>
        <w:r w:rsidR="00483DF4">
          <w:fldChar w:fldCharType="end"/>
        </w:r>
      </w:ins>
      <w:del w:id="22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12</w:delText>
        </w:r>
        <w:r w:rsidR="00E3042F" w:rsidDel="00483DF4">
          <w:rPr>
            <w:noProof/>
          </w:rPr>
          <w:fldChar w:fldCharType="end"/>
        </w:r>
      </w:del>
      <w:bookmarkEnd w:id="217"/>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221" w:name="_Ref527059135"/>
      <w:r>
        <w:lastRenderedPageBreak/>
        <w:t xml:space="preserve">Figura </w:t>
      </w:r>
      <w:ins w:id="222" w:author="Ryan Lemos" w:date="2019-02-20T09:08:00Z">
        <w:r w:rsidR="00483DF4">
          <w:fldChar w:fldCharType="begin"/>
        </w:r>
        <w:r w:rsidR="00483DF4">
          <w:instrText xml:space="preserve"> SEQ Figura \* ARABIC </w:instrText>
        </w:r>
      </w:ins>
      <w:r w:rsidR="00483DF4">
        <w:fldChar w:fldCharType="separate"/>
      </w:r>
      <w:ins w:id="223" w:author="Ryan Lemos" w:date="2019-02-20T09:08:00Z">
        <w:r w:rsidR="00483DF4">
          <w:rPr>
            <w:noProof/>
          </w:rPr>
          <w:t>13</w:t>
        </w:r>
        <w:r w:rsidR="00483DF4">
          <w:fldChar w:fldCharType="end"/>
        </w:r>
      </w:ins>
      <w:del w:id="224"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13</w:delText>
        </w:r>
        <w:r w:rsidR="00E3042F" w:rsidDel="00483DF4">
          <w:rPr>
            <w:noProof/>
          </w:rPr>
          <w:fldChar w:fldCharType="end"/>
        </w:r>
      </w:del>
      <w:bookmarkEnd w:id="221"/>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D21BE3" w:rsidRDefault="00D21BE3" w:rsidP="003825BD">
      <w:pPr>
        <w:ind w:firstLine="0"/>
      </w:pPr>
    </w:p>
    <w:p w:rsidR="00393E6F" w:rsidRDefault="00393E6F" w:rsidP="00393E6F">
      <w:pPr>
        <w:pStyle w:val="Ttulo4"/>
      </w:pPr>
      <w:bookmarkStart w:id="225" w:name="_Ref528268444"/>
      <w:bookmarkStart w:id="226" w:name="_Toc2273646"/>
      <w:r>
        <w:t xml:space="preserve">Metodologia </w:t>
      </w:r>
      <w:r w:rsidR="00DD30FE">
        <w:t>Ágil</w:t>
      </w:r>
      <w:bookmarkEnd w:id="225"/>
      <w:bookmarkEnd w:id="226"/>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 xml:space="preserve">e esteja completamente terminado. Ao final de todas as iterações tem-se o sistema </w:t>
      </w:r>
      <w:r w:rsidR="00D069A7">
        <w:lastRenderedPageBreak/>
        <w:t>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227" w:name="_Ref526797528"/>
      <w:r>
        <w:t xml:space="preserve">Figura </w:t>
      </w:r>
      <w:ins w:id="228" w:author="Ryan Lemos" w:date="2019-02-20T09:08:00Z">
        <w:r w:rsidR="00483DF4">
          <w:fldChar w:fldCharType="begin"/>
        </w:r>
        <w:r w:rsidR="00483DF4">
          <w:instrText xml:space="preserve"> SEQ Figura \* ARABIC </w:instrText>
        </w:r>
      </w:ins>
      <w:r w:rsidR="00483DF4">
        <w:fldChar w:fldCharType="separate"/>
      </w:r>
      <w:ins w:id="229" w:author="Ryan Lemos" w:date="2019-02-20T09:08:00Z">
        <w:r w:rsidR="00483DF4">
          <w:rPr>
            <w:noProof/>
          </w:rPr>
          <w:t>14</w:t>
        </w:r>
        <w:r w:rsidR="00483DF4">
          <w:fldChar w:fldCharType="end"/>
        </w:r>
      </w:ins>
      <w:del w:id="23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14</w:delText>
        </w:r>
        <w:r w:rsidR="00E3042F" w:rsidDel="00483DF4">
          <w:rPr>
            <w:noProof/>
          </w:rPr>
          <w:fldChar w:fldCharType="end"/>
        </w:r>
      </w:del>
      <w:bookmarkEnd w:id="227"/>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6">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3825BD" w:rsidRDefault="003825BD" w:rsidP="003825BD"/>
    <w:p w:rsidR="00393E6F" w:rsidRDefault="00393E6F" w:rsidP="00952162">
      <w:pPr>
        <w:pStyle w:val="Ttulo4"/>
      </w:pPr>
      <w:bookmarkStart w:id="231" w:name="_Ref527668666"/>
      <w:bookmarkStart w:id="232" w:name="_Toc2273647"/>
      <w:r w:rsidRPr="00952162">
        <w:rPr>
          <w:i/>
        </w:rPr>
        <w:t xml:space="preserve">Extreme </w:t>
      </w:r>
      <w:proofErr w:type="spellStart"/>
      <w:r w:rsidRPr="00952162">
        <w:rPr>
          <w:i/>
        </w:rPr>
        <w:t>Programming</w:t>
      </w:r>
      <w:proofErr w:type="spellEnd"/>
      <w:r w:rsidR="00B26489">
        <w:t xml:space="preserve"> </w:t>
      </w:r>
      <w:r>
        <w:t>(XP)</w:t>
      </w:r>
      <w:bookmarkEnd w:id="231"/>
      <w:bookmarkEnd w:id="232"/>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w:t>
      </w:r>
      <w:r w:rsidR="00FB26B1">
        <w:lastRenderedPageBreak/>
        <w:t>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w:t>
      </w:r>
      <w:r w:rsidR="00752E3D">
        <w:rPr>
          <w:noProof/>
        </w:rPr>
        <w:lastRenderedPageBreak/>
        <w:t>(TELES,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t xml:space="preserve">Figura </w:t>
      </w:r>
      <w:ins w:id="233" w:author="Ryan Lemos" w:date="2019-02-20T09:08:00Z">
        <w:r w:rsidR="00483DF4">
          <w:fldChar w:fldCharType="begin"/>
        </w:r>
        <w:r w:rsidR="00483DF4">
          <w:instrText xml:space="preserve"> SEQ Figura \* ARABIC </w:instrText>
        </w:r>
      </w:ins>
      <w:r w:rsidR="00483DF4">
        <w:fldChar w:fldCharType="separate"/>
      </w:r>
      <w:ins w:id="234" w:author="Ryan Lemos" w:date="2019-02-20T09:08:00Z">
        <w:r w:rsidR="00483DF4">
          <w:rPr>
            <w:noProof/>
          </w:rPr>
          <w:t>15</w:t>
        </w:r>
        <w:r w:rsidR="00483DF4">
          <w:fldChar w:fldCharType="end"/>
        </w:r>
      </w:ins>
      <w:del w:id="23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15</w:delText>
        </w:r>
        <w:r w:rsidR="00E3042F" w:rsidDel="00483DF4">
          <w:rPr>
            <w:noProof/>
          </w:rPr>
          <w:fldChar w:fldCharType="end"/>
        </w:r>
      </w:del>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7">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w:t>
      </w:r>
      <w:r w:rsidR="00B116AB">
        <w:lastRenderedPageBreak/>
        <w:t xml:space="preserve">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236" w:name="_Toc2273648"/>
      <w:r>
        <w:t xml:space="preserve">Tecnologias para desenvolvimento </w:t>
      </w:r>
      <w:r w:rsidR="00D61CB9">
        <w:t>WEB</w:t>
      </w:r>
      <w:bookmarkEnd w:id="236"/>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237" w:name="_Toc2273649"/>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237"/>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238" w:name="_Ref526671958"/>
      <w:r>
        <w:t xml:space="preserve">Figura </w:t>
      </w:r>
      <w:ins w:id="239" w:author="Ryan Lemos" w:date="2019-02-20T09:08:00Z">
        <w:r w:rsidR="00483DF4">
          <w:fldChar w:fldCharType="begin"/>
        </w:r>
        <w:r w:rsidR="00483DF4">
          <w:instrText xml:space="preserve"> SEQ Figura \* ARABIC </w:instrText>
        </w:r>
      </w:ins>
      <w:r w:rsidR="00483DF4">
        <w:fldChar w:fldCharType="separate"/>
      </w:r>
      <w:ins w:id="240" w:author="Ryan Lemos" w:date="2019-02-20T09:08:00Z">
        <w:r w:rsidR="00483DF4">
          <w:rPr>
            <w:noProof/>
          </w:rPr>
          <w:t>16</w:t>
        </w:r>
        <w:r w:rsidR="00483DF4">
          <w:fldChar w:fldCharType="end"/>
        </w:r>
      </w:ins>
      <w:del w:id="24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16</w:delText>
        </w:r>
        <w:r w:rsidR="00E3042F" w:rsidDel="00483DF4">
          <w:rPr>
            <w:noProof/>
          </w:rPr>
          <w:fldChar w:fldCharType="end"/>
        </w:r>
      </w:del>
      <w:bookmarkEnd w:id="238"/>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242" w:name="_Toc2273650"/>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242"/>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243" w:name="_Ref527141144"/>
      <w:r>
        <w:t xml:space="preserve">Figura </w:t>
      </w:r>
      <w:ins w:id="244" w:author="Ryan Lemos" w:date="2019-02-20T09:08:00Z">
        <w:r w:rsidR="00483DF4">
          <w:fldChar w:fldCharType="begin"/>
        </w:r>
        <w:r w:rsidR="00483DF4">
          <w:instrText xml:space="preserve"> SEQ Figura \* ARABIC </w:instrText>
        </w:r>
      </w:ins>
      <w:r w:rsidR="00483DF4">
        <w:fldChar w:fldCharType="separate"/>
      </w:r>
      <w:ins w:id="245" w:author="Ryan Lemos" w:date="2019-02-20T09:08:00Z">
        <w:r w:rsidR="00483DF4">
          <w:rPr>
            <w:noProof/>
          </w:rPr>
          <w:t>17</w:t>
        </w:r>
        <w:r w:rsidR="00483DF4">
          <w:fldChar w:fldCharType="end"/>
        </w:r>
      </w:ins>
      <w:del w:id="246"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17</w:delText>
        </w:r>
        <w:r w:rsidR="00E3042F" w:rsidDel="00483DF4">
          <w:rPr>
            <w:noProof/>
          </w:rPr>
          <w:fldChar w:fldCharType="end"/>
        </w:r>
      </w:del>
      <w:bookmarkEnd w:id="243"/>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9"/>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lastRenderedPageBreak/>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247" w:name="_Ref527141178"/>
      <w:r>
        <w:t xml:space="preserve">Figura </w:t>
      </w:r>
      <w:ins w:id="248" w:author="Ryan Lemos" w:date="2019-02-20T09:08:00Z">
        <w:r w:rsidR="00483DF4">
          <w:fldChar w:fldCharType="begin"/>
        </w:r>
        <w:r w:rsidR="00483DF4">
          <w:instrText xml:space="preserve"> SEQ Figura \* ARABIC </w:instrText>
        </w:r>
      </w:ins>
      <w:r w:rsidR="00483DF4">
        <w:fldChar w:fldCharType="separate"/>
      </w:r>
      <w:ins w:id="249" w:author="Ryan Lemos" w:date="2019-02-20T09:08:00Z">
        <w:r w:rsidR="00483DF4">
          <w:rPr>
            <w:noProof/>
          </w:rPr>
          <w:t>18</w:t>
        </w:r>
        <w:r w:rsidR="00483DF4">
          <w:fldChar w:fldCharType="end"/>
        </w:r>
      </w:ins>
      <w:del w:id="250"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18</w:delText>
        </w:r>
        <w:r w:rsidR="00E3042F" w:rsidDel="00483DF4">
          <w:rPr>
            <w:noProof/>
          </w:rPr>
          <w:fldChar w:fldCharType="end"/>
        </w:r>
      </w:del>
      <w:bookmarkEnd w:id="247"/>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30"/>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251" w:name="_Ref526690766"/>
    </w:p>
    <w:p w:rsidR="00130966" w:rsidRDefault="00130966" w:rsidP="00952162">
      <w:pPr>
        <w:pStyle w:val="Legenda"/>
        <w:keepNext/>
      </w:pPr>
      <w:bookmarkStart w:id="252" w:name="_Ref527141224"/>
      <w:r>
        <w:t xml:space="preserve">Figura </w:t>
      </w:r>
      <w:ins w:id="253" w:author="Ryan Lemos" w:date="2019-02-20T09:08:00Z">
        <w:r w:rsidR="00483DF4">
          <w:fldChar w:fldCharType="begin"/>
        </w:r>
        <w:r w:rsidR="00483DF4">
          <w:instrText xml:space="preserve"> SEQ Figura \* ARABIC </w:instrText>
        </w:r>
      </w:ins>
      <w:r w:rsidR="00483DF4">
        <w:fldChar w:fldCharType="separate"/>
      </w:r>
      <w:ins w:id="254" w:author="Ryan Lemos" w:date="2019-02-20T09:08:00Z">
        <w:r w:rsidR="00483DF4">
          <w:rPr>
            <w:noProof/>
          </w:rPr>
          <w:t>19</w:t>
        </w:r>
        <w:r w:rsidR="00483DF4">
          <w:fldChar w:fldCharType="end"/>
        </w:r>
      </w:ins>
      <w:del w:id="255"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19</w:delText>
        </w:r>
        <w:r w:rsidR="00E3042F" w:rsidDel="00483DF4">
          <w:rPr>
            <w:noProof/>
          </w:rPr>
          <w:fldChar w:fldCharType="end"/>
        </w:r>
      </w:del>
      <w:bookmarkEnd w:id="251"/>
      <w:bookmarkEnd w:id="252"/>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1"/>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lastRenderedPageBreak/>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256" w:name="_Ref527043688"/>
      <w:r>
        <w:t xml:space="preserve">Figura </w:t>
      </w:r>
      <w:ins w:id="257" w:author="Ryan Lemos" w:date="2019-02-20T09:08:00Z">
        <w:r w:rsidR="00483DF4">
          <w:fldChar w:fldCharType="begin"/>
        </w:r>
        <w:r w:rsidR="00483DF4">
          <w:instrText xml:space="preserve"> SEQ Figura \* ARABIC </w:instrText>
        </w:r>
      </w:ins>
      <w:r w:rsidR="00483DF4">
        <w:fldChar w:fldCharType="separate"/>
      </w:r>
      <w:ins w:id="258" w:author="Ryan Lemos" w:date="2019-02-20T09:08:00Z">
        <w:r w:rsidR="00483DF4">
          <w:rPr>
            <w:noProof/>
          </w:rPr>
          <w:t>20</w:t>
        </w:r>
        <w:r w:rsidR="00483DF4">
          <w:fldChar w:fldCharType="end"/>
        </w:r>
      </w:ins>
      <w:del w:id="25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20</w:delText>
        </w:r>
        <w:r w:rsidR="00E3042F" w:rsidDel="00483DF4">
          <w:rPr>
            <w:noProof/>
          </w:rPr>
          <w:fldChar w:fldCharType="end"/>
        </w:r>
      </w:del>
      <w:bookmarkEnd w:id="256"/>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2"/>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260" w:name="_Ref526690737"/>
      <w:r>
        <w:t xml:space="preserve">Figura </w:t>
      </w:r>
      <w:ins w:id="261" w:author="Ryan Lemos" w:date="2019-02-20T09:08:00Z">
        <w:r w:rsidR="00483DF4">
          <w:fldChar w:fldCharType="begin"/>
        </w:r>
        <w:r w:rsidR="00483DF4">
          <w:instrText xml:space="preserve"> SEQ Figura \* ARABIC </w:instrText>
        </w:r>
      </w:ins>
      <w:r w:rsidR="00483DF4">
        <w:fldChar w:fldCharType="separate"/>
      </w:r>
      <w:ins w:id="262" w:author="Ryan Lemos" w:date="2019-02-20T09:08:00Z">
        <w:r w:rsidR="00483DF4">
          <w:rPr>
            <w:noProof/>
          </w:rPr>
          <w:t>21</w:t>
        </w:r>
        <w:r w:rsidR="00483DF4">
          <w:fldChar w:fldCharType="end"/>
        </w:r>
      </w:ins>
      <w:del w:id="26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21</w:delText>
        </w:r>
        <w:r w:rsidR="00E3042F" w:rsidDel="00483DF4">
          <w:rPr>
            <w:noProof/>
          </w:rPr>
          <w:fldChar w:fldCharType="end"/>
        </w:r>
      </w:del>
      <w:bookmarkEnd w:id="260"/>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3"/>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lastRenderedPageBreak/>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264" w:name="_Toc2273651"/>
      <w:proofErr w:type="spellStart"/>
      <w:r w:rsidRPr="003635FC">
        <w:t>J</w:t>
      </w:r>
      <w:r w:rsidR="0034001E" w:rsidRPr="003635FC">
        <w:t>ava</w:t>
      </w:r>
      <w:r w:rsidRPr="003635FC">
        <w:t>S</w:t>
      </w:r>
      <w:r w:rsidR="0034001E" w:rsidRPr="003635FC">
        <w:t>cript</w:t>
      </w:r>
      <w:proofErr w:type="spellEnd"/>
      <w:r w:rsidR="004B14A6">
        <w:t xml:space="preserve"> (JS)</w:t>
      </w:r>
      <w:bookmarkEnd w:id="264"/>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265" w:name="_Ref527139744"/>
      <w:bookmarkStart w:id="266" w:name="_Ref526686669"/>
      <w:r>
        <w:t xml:space="preserve">Figura </w:t>
      </w:r>
      <w:ins w:id="267" w:author="Ryan Lemos" w:date="2019-02-20T09:08:00Z">
        <w:r w:rsidR="00483DF4">
          <w:fldChar w:fldCharType="begin"/>
        </w:r>
        <w:r w:rsidR="00483DF4">
          <w:instrText xml:space="preserve"> SEQ Figura \* ARABIC </w:instrText>
        </w:r>
      </w:ins>
      <w:r w:rsidR="00483DF4">
        <w:fldChar w:fldCharType="separate"/>
      </w:r>
      <w:ins w:id="268" w:author="Ryan Lemos" w:date="2019-02-20T09:08:00Z">
        <w:r w:rsidR="00483DF4">
          <w:rPr>
            <w:noProof/>
          </w:rPr>
          <w:t>22</w:t>
        </w:r>
        <w:r w:rsidR="00483DF4">
          <w:fldChar w:fldCharType="end"/>
        </w:r>
      </w:ins>
      <w:del w:id="269"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22</w:delText>
        </w:r>
        <w:r w:rsidR="00E3042F" w:rsidDel="00483DF4">
          <w:rPr>
            <w:noProof/>
          </w:rPr>
          <w:fldChar w:fldCharType="end"/>
        </w:r>
      </w:del>
      <w:bookmarkEnd w:id="265"/>
      <w:r>
        <w:t xml:space="preserve"> - Exemplo de uso do </w:t>
      </w:r>
      <w:r w:rsidR="00A95801">
        <w:rPr>
          <w:noProof/>
        </w:rPr>
        <w:t>JavaScript</w:t>
      </w:r>
      <w:r w:rsidR="00A95801">
        <w:t xml:space="preserve"> </w:t>
      </w:r>
      <w:r>
        <w:t>diretamente no HTML</w:t>
      </w:r>
      <w:bookmarkEnd w:id="266"/>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270" w:name="_Ref526686696"/>
      <w:r>
        <w:t xml:space="preserve">Figura </w:t>
      </w:r>
      <w:ins w:id="271" w:author="Ryan Lemos" w:date="2019-02-20T09:08:00Z">
        <w:r w:rsidR="00483DF4">
          <w:fldChar w:fldCharType="begin"/>
        </w:r>
        <w:r w:rsidR="00483DF4">
          <w:instrText xml:space="preserve"> SEQ Figura \* ARABIC </w:instrText>
        </w:r>
      </w:ins>
      <w:r w:rsidR="00483DF4">
        <w:fldChar w:fldCharType="separate"/>
      </w:r>
      <w:ins w:id="272" w:author="Ryan Lemos" w:date="2019-02-20T09:08:00Z">
        <w:r w:rsidR="00483DF4">
          <w:rPr>
            <w:noProof/>
          </w:rPr>
          <w:t>23</w:t>
        </w:r>
        <w:r w:rsidR="00483DF4">
          <w:fldChar w:fldCharType="end"/>
        </w:r>
      </w:ins>
      <w:del w:id="27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23</w:delText>
        </w:r>
        <w:r w:rsidR="00E3042F" w:rsidDel="00483DF4">
          <w:rPr>
            <w:noProof/>
          </w:rPr>
          <w:fldChar w:fldCharType="end"/>
        </w:r>
      </w:del>
      <w:bookmarkEnd w:id="270"/>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lastRenderedPageBreak/>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41581A" w:rsidRDefault="0041581A" w:rsidP="00952162"/>
    <w:p w:rsidR="0041581A" w:rsidRDefault="0041581A" w:rsidP="0041581A">
      <w:pPr>
        <w:pStyle w:val="Ttulo4"/>
      </w:pPr>
      <w:bookmarkStart w:id="274" w:name="_Toc2273652"/>
      <w:proofErr w:type="spellStart"/>
      <w:r>
        <w:t>TypeScript</w:t>
      </w:r>
      <w:bookmarkEnd w:id="274"/>
      <w:proofErr w:type="spellEnd"/>
    </w:p>
    <w:p w:rsidR="0041581A" w:rsidRDefault="0041581A" w:rsidP="0041581A">
      <w:r>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r>
        <w:t xml:space="preserve">. Isso significa que o TS serve para agregar funcionalidades e melhorias a linguagem </w:t>
      </w:r>
      <w:proofErr w:type="spellStart"/>
      <w:r>
        <w:t>JavaScript</w:t>
      </w:r>
      <w:proofErr w:type="spellEnd"/>
      <w:r>
        <w:t xml:space="preserve"> como o exemplo a criação de classes, objetos e atributos das classes como herança e polimorfismo. Porém o que se destaca mais no </w:t>
      </w:r>
      <w:proofErr w:type="spellStart"/>
      <w:r>
        <w:t>TypeScript</w:t>
      </w:r>
      <w:proofErr w:type="spellEnd"/>
      <w:r>
        <w:t xml:space="preserve"> em diferença ao </w:t>
      </w:r>
      <w:proofErr w:type="spellStart"/>
      <w:r>
        <w:t>JavaScript</w:t>
      </w:r>
      <w:proofErr w:type="spellEnd"/>
      <w:r>
        <w:t xml:space="preserve"> é a tipagem dos dados, onde em um Script </w:t>
      </w:r>
      <w:proofErr w:type="spellStart"/>
      <w:r>
        <w:t>TypeScript</w:t>
      </w:r>
      <w:proofErr w:type="spellEnd"/>
      <w:r>
        <w:t xml:space="preserve"> os dados devem ser </w:t>
      </w:r>
      <w:proofErr w:type="spellStart"/>
      <w:r>
        <w:t>tipados</w:t>
      </w:r>
      <w:proofErr w:type="spellEnd"/>
      <w:r>
        <w:t xml:space="preserve"> para </w:t>
      </w:r>
      <w:r w:rsidR="00D534F8">
        <w:t xml:space="preserve">facilitar a leitura e compreensão do código, além de evitar que uma variável receba um tipo de dado não esperado </w:t>
      </w:r>
      <w:r w:rsidR="00D534F8">
        <w:rPr>
          <w:noProof/>
        </w:rPr>
        <w:t>(ABREU, 2017)</w:t>
      </w:r>
      <w:r w:rsidR="00D534F8">
        <w:t>.</w:t>
      </w:r>
    </w:p>
    <w:p w:rsidR="00D534F8" w:rsidRDefault="00D534F8" w:rsidP="00D534F8">
      <w:r>
        <w:t xml:space="preserve">O trecho de código da figura 27 se trata de um exemplo de Script TS. Nota-se a tipagem da variável modelo definindo seu tipo como </w:t>
      </w:r>
      <w:proofErr w:type="spellStart"/>
      <w:r w:rsidRPr="00D534F8">
        <w:rPr>
          <w:i/>
        </w:rPr>
        <w:t>string</w:t>
      </w:r>
      <w:proofErr w:type="spellEnd"/>
      <w:r>
        <w:t>. Além disso como dito anteriormente há também o acréscimo de funcionalidades, na figura demonstra-se o exemplo das classes, algo que não existe no JS comum.</w:t>
      </w:r>
    </w:p>
    <w:p w:rsidR="00D534F8" w:rsidRDefault="00D534F8" w:rsidP="0041581A"/>
    <w:p w:rsidR="00A1768E" w:rsidRDefault="00A1768E" w:rsidP="00A1768E">
      <w:pPr>
        <w:pStyle w:val="Legenda"/>
        <w:keepNext/>
      </w:pPr>
      <w:r>
        <w:t xml:space="preserve">Figura </w:t>
      </w:r>
      <w:ins w:id="275" w:author="Ryan Lemos" w:date="2019-02-20T09:08:00Z">
        <w:r w:rsidR="00483DF4">
          <w:fldChar w:fldCharType="begin"/>
        </w:r>
        <w:r w:rsidR="00483DF4">
          <w:instrText xml:space="preserve"> SEQ Figura \* ARABIC </w:instrText>
        </w:r>
      </w:ins>
      <w:r w:rsidR="00483DF4">
        <w:fldChar w:fldCharType="separate"/>
      </w:r>
      <w:ins w:id="276" w:author="Ryan Lemos" w:date="2019-02-20T09:08:00Z">
        <w:r w:rsidR="00483DF4">
          <w:rPr>
            <w:noProof/>
          </w:rPr>
          <w:t>24</w:t>
        </w:r>
        <w:r w:rsidR="00483DF4">
          <w:fldChar w:fldCharType="end"/>
        </w:r>
      </w:ins>
      <w:del w:id="277"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Del="00483DF4">
          <w:rPr>
            <w:noProof/>
          </w:rPr>
          <w:delText>24</w:delText>
        </w:r>
        <w:r w:rsidR="00E3042F" w:rsidDel="00483DF4">
          <w:rPr>
            <w:noProof/>
          </w:rPr>
          <w:fldChar w:fldCharType="end"/>
        </w:r>
      </w:del>
      <w:r>
        <w:t xml:space="preserve"> - Classe em </w:t>
      </w:r>
      <w:proofErr w:type="spellStart"/>
      <w:r>
        <w:t>TypeScript</w:t>
      </w:r>
      <w:proofErr w:type="spellEnd"/>
    </w:p>
    <w:p w:rsidR="00D534F8" w:rsidRDefault="00D534F8" w:rsidP="00D534F8">
      <w:pPr>
        <w:ind w:firstLine="0"/>
        <w:jc w:val="center"/>
      </w:pPr>
      <w:r>
        <w:rPr>
          <w:noProof/>
        </w:rPr>
        <w:drawing>
          <wp:inline distT="0" distB="0" distL="0" distR="0" wp14:anchorId="3218CB8C" wp14:editId="24A1551A">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837" cy="2384336"/>
                    </a:xfrm>
                    <a:prstGeom prst="rect">
                      <a:avLst/>
                    </a:prstGeom>
                  </pic:spPr>
                </pic:pic>
              </a:graphicData>
            </a:graphic>
          </wp:inline>
        </w:drawing>
      </w:r>
    </w:p>
    <w:p w:rsidR="00A1768E" w:rsidRDefault="00A1768E" w:rsidP="00A1768E">
      <w:pPr>
        <w:pStyle w:val="Fontes"/>
      </w:pPr>
      <w:r>
        <w:t xml:space="preserve">Fonte: PRÓPRIA, utilizando o Visual Studio </w:t>
      </w:r>
      <w:proofErr w:type="spellStart"/>
      <w:r>
        <w:t>Code</w:t>
      </w:r>
      <w:proofErr w:type="spellEnd"/>
      <w:r>
        <w:t>.</w:t>
      </w:r>
    </w:p>
    <w:p w:rsidR="00D534F8" w:rsidRDefault="00D534F8" w:rsidP="00D93A80">
      <w:pPr>
        <w:ind w:firstLine="0"/>
      </w:pPr>
    </w:p>
    <w:p w:rsidR="00462EDE" w:rsidRDefault="00462EDE" w:rsidP="00D534F8">
      <w:r>
        <w:t xml:space="preserve">Para que o TS seja reconhecido nos navegadores é necessário um processo de compilação que transforma o código </w:t>
      </w:r>
      <w:proofErr w:type="spellStart"/>
      <w:r>
        <w:t>TypeScript</w:t>
      </w:r>
      <w:proofErr w:type="spellEnd"/>
      <w:r>
        <w:t xml:space="preserve"> para </w:t>
      </w:r>
      <w:proofErr w:type="spellStart"/>
      <w:r>
        <w:t>JavaScript</w:t>
      </w:r>
      <w:proofErr w:type="spellEnd"/>
      <w:r>
        <w:t xml:space="preserve"> que é entendido pelos navegadores. Além disso esse processo de compilação, também conhecido como “</w:t>
      </w:r>
      <w:proofErr w:type="spellStart"/>
      <w:r>
        <w:t>transpilação</w:t>
      </w:r>
      <w:proofErr w:type="spellEnd"/>
      <w:r>
        <w:t xml:space="preserve">”, converte o </w:t>
      </w:r>
      <w:proofErr w:type="spellStart"/>
      <w:r>
        <w:t>EcmaScript</w:t>
      </w:r>
      <w:proofErr w:type="spellEnd"/>
      <w:r>
        <w:t xml:space="preserve"> 6 que é a versão mais atual do </w:t>
      </w:r>
      <w:proofErr w:type="spellStart"/>
      <w:r>
        <w:t>JavaScript</w:t>
      </w:r>
      <w:proofErr w:type="spellEnd"/>
      <w:r>
        <w:t xml:space="preserve"> em uma versão ao qual a maioria dos navegadores interpreta que é a </w:t>
      </w:r>
      <w:proofErr w:type="spellStart"/>
      <w:r>
        <w:t>EcmaScript</w:t>
      </w:r>
      <w:proofErr w:type="spellEnd"/>
      <w:r>
        <w:t xml:space="preserve"> 5 </w:t>
      </w:r>
      <w:r>
        <w:rPr>
          <w:noProof/>
        </w:rPr>
        <w:t>(ABREU, 2017)</w:t>
      </w:r>
      <w:r>
        <w:t>.</w:t>
      </w:r>
    </w:p>
    <w:p w:rsidR="00676588" w:rsidRDefault="00676588" w:rsidP="00D534F8"/>
    <w:p w:rsidR="00676588" w:rsidRDefault="00C05B5C" w:rsidP="00676588">
      <w:pPr>
        <w:pStyle w:val="Ttulo4"/>
      </w:pPr>
      <w:bookmarkStart w:id="278" w:name="_Toc2273653"/>
      <w:r>
        <w:t>Angular</w:t>
      </w:r>
      <w:bookmarkEnd w:id="278"/>
    </w:p>
    <w:p w:rsidR="00C05B5C" w:rsidRDefault="000D4682" w:rsidP="00095610">
      <w:r>
        <w:t xml:space="preserve">O </w:t>
      </w:r>
      <w:r w:rsidR="00C05B5C">
        <w:t>Angular</w:t>
      </w:r>
      <w:r>
        <w:t xml:space="preserve"> é uma tecnologia criada pela Google afim de prover dinamicidade no processo de utilização de sistemas web. </w:t>
      </w:r>
      <w:r w:rsidR="00C05B5C">
        <w:t xml:space="preserve">Segundo a Google (2019),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rsidR="00C05B5C" w:rsidRDefault="000D4682" w:rsidP="00095610">
      <w:r>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rsidR="00676588" w:rsidRPr="00676588" w:rsidRDefault="00636936" w:rsidP="00095610">
      <w:r>
        <w:t xml:space="preserve">Tendo em vista que este seja um a ambiente que tem por característica a interação contínua com o usuário, optou-se pela utilização do </w:t>
      </w:r>
      <w:r w:rsidR="00C05B5C">
        <w:t>Angular</w:t>
      </w:r>
      <w:r>
        <w:t xml:space="preserve"> para auxiliar nesse processo e deixar a utilização mais fluída e dinâmica.</w:t>
      </w:r>
    </w:p>
    <w:p w:rsidR="00A95801" w:rsidRPr="008D625B" w:rsidRDefault="00A95801"/>
    <w:p w:rsidR="00D61CB9" w:rsidRDefault="003E72DF" w:rsidP="00D61CB9">
      <w:pPr>
        <w:pStyle w:val="Ttulo4"/>
      </w:pPr>
      <w:bookmarkStart w:id="279" w:name="_Toc2273654"/>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279"/>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w:t>
      </w:r>
      <w:r w:rsidR="00B47F12">
        <w:lastRenderedPageBreak/>
        <w:t xml:space="preserve">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B674FC" w:rsidP="00135E22">
      <w:pPr>
        <w:ind w:firstLine="0"/>
      </w:pPr>
    </w:p>
    <w:p w:rsidR="009113A0" w:rsidRDefault="009113A0" w:rsidP="00FC0021">
      <w:pPr>
        <w:pStyle w:val="Legenda"/>
        <w:keepNext/>
      </w:pPr>
      <w:bookmarkStart w:id="280" w:name="_Ref526523847"/>
      <w:r>
        <w:t xml:space="preserve">Figura </w:t>
      </w:r>
      <w:ins w:id="281" w:author="Ryan Lemos" w:date="2019-02-20T09:08:00Z">
        <w:r w:rsidR="00483DF4">
          <w:fldChar w:fldCharType="begin"/>
        </w:r>
        <w:r w:rsidR="00483DF4">
          <w:instrText xml:space="preserve"> SEQ Figura \* ARABIC </w:instrText>
        </w:r>
      </w:ins>
      <w:r w:rsidR="00483DF4">
        <w:fldChar w:fldCharType="separate"/>
      </w:r>
      <w:ins w:id="282" w:author="Ryan Lemos" w:date="2019-02-20T09:08:00Z">
        <w:r w:rsidR="00483DF4">
          <w:rPr>
            <w:noProof/>
          </w:rPr>
          <w:t>25</w:t>
        </w:r>
        <w:r w:rsidR="00483DF4">
          <w:fldChar w:fldCharType="end"/>
        </w:r>
      </w:ins>
      <w:del w:id="283"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25</w:delText>
        </w:r>
        <w:r w:rsidR="00E3042F" w:rsidDel="00483DF4">
          <w:rPr>
            <w:noProof/>
          </w:rPr>
          <w:fldChar w:fldCharType="end"/>
        </w:r>
      </w:del>
      <w:bookmarkEnd w:id="280"/>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7"/>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284" w:name="_Ref526533823"/>
      <w:bookmarkStart w:id="285" w:name="_Toc2273655"/>
      <w:r w:rsidRPr="00952162">
        <w:rPr>
          <w:i/>
        </w:rPr>
        <w:t>Framework</w:t>
      </w:r>
      <w:r>
        <w:t xml:space="preserve"> </w:t>
      </w:r>
      <w:proofErr w:type="spellStart"/>
      <w:r w:rsidR="00D61CB9" w:rsidRPr="003635FC">
        <w:t>Laravel</w:t>
      </w:r>
      <w:bookmarkEnd w:id="284"/>
      <w:bookmarkEnd w:id="285"/>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lastRenderedPageBreak/>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s. Logo, o benefício de usar um 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pPr>
        <w:rPr>
          <w:ins w:id="286" w:author="Ryan Lemos" w:date="2019-02-20T08:39:00Z"/>
        </w:rPr>
      </w:pPr>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F97B7F" w:rsidRDefault="00F97B7F" w:rsidP="009B4F8A">
      <w:pPr>
        <w:rPr>
          <w:ins w:id="287" w:author="Ryan Lemos" w:date="2019-02-20T08:38:00Z"/>
        </w:rPr>
      </w:pPr>
    </w:p>
    <w:p w:rsidR="00F97B7F" w:rsidRDefault="00F97B7F" w:rsidP="00F97B7F">
      <w:pPr>
        <w:pStyle w:val="Ttulo4"/>
        <w:rPr>
          <w:ins w:id="288" w:author="Ryan Lemos" w:date="2019-02-20T08:41:00Z"/>
        </w:rPr>
      </w:pPr>
      <w:bookmarkStart w:id="289" w:name="_Toc2273656"/>
      <w:proofErr w:type="spellStart"/>
      <w:ins w:id="290" w:author="Ryan Lemos" w:date="2019-02-20T08:40:00Z">
        <w:r w:rsidRPr="00F97B7F">
          <w:rPr>
            <w:i/>
            <w:rPrChange w:id="291" w:author="Ryan Lemos" w:date="2019-02-20T08:41:00Z">
              <w:rPr/>
            </w:rPrChange>
          </w:rPr>
          <w:t>Representational</w:t>
        </w:r>
        <w:proofErr w:type="spellEnd"/>
        <w:r w:rsidRPr="00F97B7F">
          <w:rPr>
            <w:i/>
            <w:rPrChange w:id="292" w:author="Ryan Lemos" w:date="2019-02-20T08:41:00Z">
              <w:rPr/>
            </w:rPrChange>
          </w:rPr>
          <w:t xml:space="preserve"> </w:t>
        </w:r>
        <w:proofErr w:type="spellStart"/>
        <w:r w:rsidRPr="00F97B7F">
          <w:rPr>
            <w:i/>
            <w:rPrChange w:id="293" w:author="Ryan Lemos" w:date="2019-02-20T08:41:00Z">
              <w:rPr/>
            </w:rPrChange>
          </w:rPr>
          <w:t>State</w:t>
        </w:r>
        <w:proofErr w:type="spellEnd"/>
        <w:r w:rsidRPr="00F97B7F">
          <w:rPr>
            <w:i/>
            <w:rPrChange w:id="294" w:author="Ryan Lemos" w:date="2019-02-20T08:41:00Z">
              <w:rPr/>
            </w:rPrChange>
          </w:rPr>
          <w:t xml:space="preserve"> </w:t>
        </w:r>
        <w:proofErr w:type="spellStart"/>
        <w:r w:rsidRPr="00F97B7F">
          <w:rPr>
            <w:i/>
            <w:rPrChange w:id="295" w:author="Ryan Lemos" w:date="2019-02-20T08:41:00Z">
              <w:rPr/>
            </w:rPrChange>
          </w:rPr>
          <w:t>Transfer</w:t>
        </w:r>
        <w:proofErr w:type="spellEnd"/>
        <w:r w:rsidRPr="00F97B7F">
          <w:rPr>
            <w:i/>
            <w:rPrChange w:id="296" w:author="Ryan Lemos" w:date="2019-02-20T08:41:00Z">
              <w:rPr/>
            </w:rPrChange>
          </w:rPr>
          <w:t xml:space="preserve"> </w:t>
        </w:r>
      </w:ins>
      <w:proofErr w:type="spellStart"/>
      <w:ins w:id="297" w:author="Ryan Lemos" w:date="2019-02-20T08:41:00Z">
        <w:r w:rsidRPr="00F97B7F">
          <w:rPr>
            <w:i/>
            <w:rPrChange w:id="298" w:author="Ryan Lemos" w:date="2019-02-20T08:41:00Z">
              <w:rPr/>
            </w:rPrChange>
          </w:rPr>
          <w:t>Application</w:t>
        </w:r>
        <w:proofErr w:type="spellEnd"/>
        <w:r w:rsidRPr="00F97B7F">
          <w:rPr>
            <w:i/>
            <w:rPrChange w:id="299" w:author="Ryan Lemos" w:date="2019-02-20T08:41:00Z">
              <w:rPr/>
            </w:rPrChange>
          </w:rPr>
          <w:t xml:space="preserve"> </w:t>
        </w:r>
        <w:proofErr w:type="spellStart"/>
        <w:r w:rsidRPr="00F97B7F">
          <w:rPr>
            <w:i/>
            <w:rPrChange w:id="300" w:author="Ryan Lemos" w:date="2019-02-20T08:41:00Z">
              <w:rPr/>
            </w:rPrChange>
          </w:rPr>
          <w:t>Programming</w:t>
        </w:r>
        <w:proofErr w:type="spellEnd"/>
        <w:r w:rsidRPr="00F97B7F">
          <w:rPr>
            <w:i/>
            <w:rPrChange w:id="301" w:author="Ryan Lemos" w:date="2019-02-20T08:41:00Z">
              <w:rPr/>
            </w:rPrChange>
          </w:rPr>
          <w:t xml:space="preserve"> Interfaces</w:t>
        </w:r>
        <w:r>
          <w:t xml:space="preserve"> (API REST)</w:t>
        </w:r>
        <w:bookmarkEnd w:id="289"/>
      </w:ins>
    </w:p>
    <w:p w:rsidR="00F97B7F" w:rsidRDefault="00F97B7F" w:rsidP="00F97B7F">
      <w:pPr>
        <w:rPr>
          <w:ins w:id="302" w:author="Ryan Lemos" w:date="2019-02-20T08:41:00Z"/>
          <w:iCs/>
        </w:rPr>
      </w:pPr>
    </w:p>
    <w:p w:rsidR="00F97B7F" w:rsidRDefault="00883E88" w:rsidP="00F97B7F">
      <w:pPr>
        <w:rPr>
          <w:ins w:id="303" w:author="Ryan Lemos" w:date="2019-02-20T08:54:00Z"/>
        </w:rPr>
      </w:pPr>
      <w:ins w:id="304" w:author="Ryan Lemos" w:date="2019-02-20T08:46:00Z">
        <w:r>
          <w:t xml:space="preserve">Segundo </w:t>
        </w:r>
        <w:proofErr w:type="spellStart"/>
        <w:r>
          <w:t>Massé</w:t>
        </w:r>
        <w:proofErr w:type="spellEnd"/>
        <w:r>
          <w:t xml:space="preserve"> (2012)</w:t>
        </w:r>
      </w:ins>
      <w:ins w:id="305" w:author="Ryan Lemos" w:date="2019-02-20T08:47:00Z">
        <w:r>
          <w:t xml:space="preserve"> o termo </w:t>
        </w:r>
        <w:proofErr w:type="spellStart"/>
        <w:r w:rsidRPr="00883E88">
          <w:rPr>
            <w:i/>
            <w:rPrChange w:id="306" w:author="Ryan Lemos" w:date="2019-02-20T08:47:00Z">
              <w:rPr/>
            </w:rPrChange>
          </w:rPr>
          <w:t>Representional</w:t>
        </w:r>
        <w:proofErr w:type="spellEnd"/>
        <w:r w:rsidRPr="00883E88">
          <w:rPr>
            <w:i/>
            <w:rPrChange w:id="307" w:author="Ryan Lemos" w:date="2019-02-20T08:47:00Z">
              <w:rPr/>
            </w:rPrChange>
          </w:rPr>
          <w:t xml:space="preserve"> </w:t>
        </w:r>
        <w:proofErr w:type="spellStart"/>
        <w:r w:rsidRPr="00883E88">
          <w:rPr>
            <w:i/>
            <w:rPrChange w:id="308" w:author="Ryan Lemos" w:date="2019-02-20T08:47:00Z">
              <w:rPr/>
            </w:rPrChange>
          </w:rPr>
          <w:t>State</w:t>
        </w:r>
        <w:proofErr w:type="spellEnd"/>
        <w:r w:rsidRPr="00883E88">
          <w:rPr>
            <w:i/>
            <w:rPrChange w:id="309" w:author="Ryan Lemos" w:date="2019-02-20T08:47:00Z">
              <w:rPr/>
            </w:rPrChange>
          </w:rPr>
          <w:t xml:space="preserve"> </w:t>
        </w:r>
        <w:proofErr w:type="spellStart"/>
        <w:r w:rsidRPr="00883E88">
          <w:rPr>
            <w:i/>
            <w:rPrChange w:id="310" w:author="Ryan Lemos" w:date="2019-02-20T08:47:00Z">
              <w:rPr/>
            </w:rPrChange>
          </w:rPr>
          <w:t>Transfer</w:t>
        </w:r>
        <w:proofErr w:type="spellEnd"/>
        <w:r>
          <w:rPr>
            <w:i/>
          </w:rPr>
          <w:t xml:space="preserve"> </w:t>
        </w:r>
        <w:r>
          <w:t xml:space="preserve">(REST) surgiu devido a necessidade </w:t>
        </w:r>
        <w:r w:rsidR="00AE608D">
          <w:t xml:space="preserve">de se ter outros verbos </w:t>
        </w:r>
        <w:proofErr w:type="spellStart"/>
        <w:r w:rsidR="00AE608D" w:rsidRPr="00AE608D">
          <w:rPr>
            <w:i/>
            <w:rPrChange w:id="311" w:author="Ryan Lemos" w:date="2019-02-20T08:50:00Z">
              <w:rPr/>
            </w:rPrChange>
          </w:rPr>
          <w:t>H</w:t>
        </w:r>
      </w:ins>
      <w:ins w:id="312" w:author="Ryan Lemos" w:date="2019-02-20T08:50:00Z">
        <w:r w:rsidR="00AE608D" w:rsidRPr="00AE608D">
          <w:rPr>
            <w:i/>
            <w:rPrChange w:id="313" w:author="Ryan Lemos" w:date="2019-02-20T08:50:00Z">
              <w:rPr/>
            </w:rPrChange>
          </w:rPr>
          <w:t>yper</w:t>
        </w:r>
        <w:proofErr w:type="spellEnd"/>
        <w:r w:rsidR="00AE608D" w:rsidRPr="00AE608D">
          <w:rPr>
            <w:i/>
            <w:rPrChange w:id="314" w:author="Ryan Lemos" w:date="2019-02-20T08:50:00Z">
              <w:rPr/>
            </w:rPrChange>
          </w:rPr>
          <w:t xml:space="preserve"> </w:t>
        </w:r>
      </w:ins>
      <w:proofErr w:type="spellStart"/>
      <w:ins w:id="315" w:author="Ryan Lemos" w:date="2019-02-20T08:47:00Z">
        <w:r w:rsidR="00AE608D" w:rsidRPr="00AE608D">
          <w:rPr>
            <w:i/>
            <w:rPrChange w:id="316" w:author="Ryan Lemos" w:date="2019-02-20T08:50:00Z">
              <w:rPr/>
            </w:rPrChange>
          </w:rPr>
          <w:t>T</w:t>
        </w:r>
      </w:ins>
      <w:ins w:id="317" w:author="Ryan Lemos" w:date="2019-02-20T08:50:00Z">
        <w:r w:rsidR="00AE608D" w:rsidRPr="00AE608D">
          <w:rPr>
            <w:i/>
            <w:rPrChange w:id="318" w:author="Ryan Lemos" w:date="2019-02-20T08:50:00Z">
              <w:rPr/>
            </w:rPrChange>
          </w:rPr>
          <w:t>ext</w:t>
        </w:r>
        <w:proofErr w:type="spellEnd"/>
        <w:r w:rsidR="00AE608D" w:rsidRPr="00AE608D">
          <w:rPr>
            <w:i/>
            <w:rPrChange w:id="319" w:author="Ryan Lemos" w:date="2019-02-20T08:50:00Z">
              <w:rPr/>
            </w:rPrChange>
          </w:rPr>
          <w:t xml:space="preserve"> </w:t>
        </w:r>
      </w:ins>
      <w:proofErr w:type="spellStart"/>
      <w:ins w:id="320" w:author="Ryan Lemos" w:date="2019-02-20T08:48:00Z">
        <w:r w:rsidR="00AE608D" w:rsidRPr="00AE608D">
          <w:rPr>
            <w:i/>
            <w:rPrChange w:id="321" w:author="Ryan Lemos" w:date="2019-02-20T08:50:00Z">
              <w:rPr/>
            </w:rPrChange>
          </w:rPr>
          <w:t>T</w:t>
        </w:r>
      </w:ins>
      <w:ins w:id="322" w:author="Ryan Lemos" w:date="2019-02-20T08:50:00Z">
        <w:r w:rsidR="00AE608D" w:rsidRPr="00AE608D">
          <w:rPr>
            <w:i/>
            <w:rPrChange w:id="323" w:author="Ryan Lemos" w:date="2019-02-20T08:50:00Z">
              <w:rPr/>
            </w:rPrChange>
          </w:rPr>
          <w:t>ransfer</w:t>
        </w:r>
        <w:proofErr w:type="spellEnd"/>
        <w:r w:rsidR="00AE608D" w:rsidRPr="00AE608D">
          <w:rPr>
            <w:i/>
            <w:rPrChange w:id="324" w:author="Ryan Lemos" w:date="2019-02-20T08:50:00Z">
              <w:rPr/>
            </w:rPrChange>
          </w:rPr>
          <w:t xml:space="preserve"> </w:t>
        </w:r>
      </w:ins>
      <w:proofErr w:type="spellStart"/>
      <w:ins w:id="325" w:author="Ryan Lemos" w:date="2019-02-20T08:48:00Z">
        <w:r w:rsidR="00AE608D" w:rsidRPr="00AE608D">
          <w:rPr>
            <w:i/>
            <w:rPrChange w:id="326" w:author="Ryan Lemos" w:date="2019-02-20T08:50:00Z">
              <w:rPr/>
            </w:rPrChange>
          </w:rPr>
          <w:t>P</w:t>
        </w:r>
      </w:ins>
      <w:ins w:id="327" w:author="Ryan Lemos" w:date="2019-02-20T08:50:00Z">
        <w:r w:rsidR="00AE608D" w:rsidRPr="00AE608D">
          <w:rPr>
            <w:i/>
            <w:rPrChange w:id="328" w:author="Ryan Lemos" w:date="2019-02-20T08:50:00Z">
              <w:rPr/>
            </w:rPrChange>
          </w:rPr>
          <w:t>rotocol</w:t>
        </w:r>
        <w:proofErr w:type="spellEnd"/>
        <w:r w:rsidR="00AE608D">
          <w:t xml:space="preserve"> (HTTP) </w:t>
        </w:r>
      </w:ins>
      <w:ins w:id="329" w:author="Ryan Lemos" w:date="2019-02-20T08:48:00Z">
        <w:r w:rsidR="00AE608D">
          <w:t>que representassem as ações de fato</w:t>
        </w:r>
      </w:ins>
      <w:ins w:id="330" w:author="Ryan Lemos" w:date="2019-02-20T08:50:00Z">
        <w:r w:rsidR="00AE608D">
          <w:t>.</w:t>
        </w:r>
      </w:ins>
      <w:ins w:id="331" w:author="Ryan Lemos" w:date="2019-02-20T08:48:00Z">
        <w:r w:rsidR="00AE608D">
          <w:t xml:space="preserve"> Então </w:t>
        </w:r>
      </w:ins>
      <w:ins w:id="332" w:author="Ryan Lemos" w:date="2019-02-20T08:49:00Z">
        <w:r w:rsidR="00AE608D">
          <w:t>surgiu-se em uma tese de doutorado o termo REST que se trata de acrescer verbos HTTP para as</w:t>
        </w:r>
      </w:ins>
      <w:ins w:id="333" w:author="Ryan Lemos" w:date="2019-02-20T08:51:00Z">
        <w:r w:rsidR="00AE608D">
          <w:t xml:space="preserve"> ações de atualização de dados (PUT ou PAT</w:t>
        </w:r>
      </w:ins>
      <w:ins w:id="334" w:author="Ryan Lemos" w:date="2019-02-20T08:52:00Z">
        <w:r w:rsidR="00AE608D">
          <w:t>C</w:t>
        </w:r>
      </w:ins>
      <w:ins w:id="335" w:author="Ryan Lemos" w:date="2019-02-20T08:51:00Z">
        <w:r w:rsidR="00AE608D">
          <w:t>H</w:t>
        </w:r>
      </w:ins>
      <w:ins w:id="336" w:author="Ryan Lemos" w:date="2019-02-20T08:52:00Z">
        <w:r w:rsidR="00AE608D">
          <w:t>) e para exclusão de dados (DELETE). Esses verbos vieram em acréscimo aos verbos GET (busca de dados) e POST (envio de dados</w:t>
        </w:r>
      </w:ins>
      <w:ins w:id="337" w:author="Ryan Lemos" w:date="2019-02-20T08:53:00Z">
        <w:r w:rsidR="00AE608D">
          <w:t>), que antes eram utilizados para as ações de atualizar e deletar (MASSÉ, 2012).</w:t>
        </w:r>
      </w:ins>
      <w:ins w:id="338" w:author="Ryan Lemos" w:date="2019-02-20T08:52:00Z">
        <w:r w:rsidR="00AE608D">
          <w:t xml:space="preserve"> </w:t>
        </w:r>
      </w:ins>
    </w:p>
    <w:p w:rsidR="005F5B8A" w:rsidRDefault="005F5B8A" w:rsidP="00F97B7F">
      <w:pPr>
        <w:rPr>
          <w:ins w:id="339" w:author="Ryan Lemos" w:date="2019-02-20T09:01:00Z"/>
        </w:rPr>
      </w:pPr>
      <w:ins w:id="340" w:author="Ryan Lemos" w:date="2019-02-20T08:54:00Z">
        <w:r>
          <w:t xml:space="preserve">Já o termo </w:t>
        </w:r>
        <w:proofErr w:type="spellStart"/>
        <w:r w:rsidRPr="005F5B8A">
          <w:rPr>
            <w:i/>
            <w:rPrChange w:id="341" w:author="Ryan Lemos" w:date="2019-02-20T08:54:00Z">
              <w:rPr/>
            </w:rPrChange>
          </w:rPr>
          <w:t>Application</w:t>
        </w:r>
        <w:proofErr w:type="spellEnd"/>
        <w:r w:rsidRPr="005F5B8A">
          <w:rPr>
            <w:i/>
            <w:rPrChange w:id="342" w:author="Ryan Lemos" w:date="2019-02-20T08:54:00Z">
              <w:rPr/>
            </w:rPrChange>
          </w:rPr>
          <w:t xml:space="preserve"> </w:t>
        </w:r>
        <w:proofErr w:type="spellStart"/>
        <w:r w:rsidRPr="005F5B8A">
          <w:rPr>
            <w:i/>
            <w:rPrChange w:id="343" w:author="Ryan Lemos" w:date="2019-02-20T08:54:00Z">
              <w:rPr/>
            </w:rPrChange>
          </w:rPr>
          <w:t>Programming</w:t>
        </w:r>
        <w:proofErr w:type="spellEnd"/>
        <w:r w:rsidRPr="005F5B8A">
          <w:rPr>
            <w:i/>
            <w:rPrChange w:id="344" w:author="Ryan Lemos" w:date="2019-02-20T08:54:00Z">
              <w:rPr/>
            </w:rPrChange>
          </w:rPr>
          <w:t xml:space="preserve"> Interfaces</w:t>
        </w:r>
        <w:r>
          <w:rPr>
            <w:i/>
          </w:rPr>
          <w:t xml:space="preserve"> </w:t>
        </w:r>
      </w:ins>
      <w:ins w:id="345" w:author="Ryan Lemos" w:date="2019-02-20T08:55:00Z">
        <w:r>
          <w:t>(</w:t>
        </w:r>
      </w:ins>
      <w:ins w:id="346" w:author="Ryan Lemos" w:date="2019-02-20T08:54:00Z">
        <w:r>
          <w:t>AP</w:t>
        </w:r>
      </w:ins>
      <w:ins w:id="347" w:author="Ryan Lemos" w:date="2019-02-20T08:55:00Z">
        <w:r>
          <w:t>I), surgem como o intermédio do usuário com serviços web. Servindo então de ponte entre o usuário e um serviço</w:t>
        </w:r>
      </w:ins>
      <w:ins w:id="348" w:author="Ryan Lemos" w:date="2019-02-20T08:56:00Z">
        <w:r>
          <w:t xml:space="preserve">. Então quando se diz que uma aplicação funciona como uma API REST, </w:t>
        </w:r>
      </w:ins>
      <w:ins w:id="349" w:author="Ryan Lemos" w:date="2019-02-20T08:57:00Z">
        <w:r>
          <w:t>quer dizer que essa aplicação possibilitará ao usuário</w:t>
        </w:r>
        <w:r w:rsidR="00483DF4">
          <w:t xml:space="preserve"> </w:t>
        </w:r>
      </w:ins>
      <w:ins w:id="350" w:author="Ryan Lemos" w:date="2019-02-20T08:58:00Z">
        <w:r w:rsidR="00483DF4">
          <w:t>as ações</w:t>
        </w:r>
      </w:ins>
      <w:ins w:id="351" w:author="Ryan Lemos" w:date="2019-02-20T09:00:00Z">
        <w:r w:rsidR="00483DF4">
          <w:t xml:space="preserve"> conforme</w:t>
        </w:r>
      </w:ins>
      <w:ins w:id="352" w:author="Ryan Lemos" w:date="2019-02-20T08:58:00Z">
        <w:r w:rsidR="00483DF4">
          <w:t xml:space="preserve"> descritas no modelo REST, além de servir de ponte para os serviços web, como por exemplo o serviço de banco de dados</w:t>
        </w:r>
      </w:ins>
      <w:ins w:id="353" w:author="Ryan Lemos" w:date="2019-02-20T08:59:00Z">
        <w:r w:rsidR="00483DF4">
          <w:t xml:space="preserve"> (MASSÉ, 2012)</w:t>
        </w:r>
      </w:ins>
      <w:ins w:id="354" w:author="Ryan Lemos" w:date="2019-02-20T08:58:00Z">
        <w:r w:rsidR="00483DF4">
          <w:t>.</w:t>
        </w:r>
      </w:ins>
      <w:ins w:id="355" w:author="Ryan Lemos" w:date="2019-02-20T09:00:00Z">
        <w:r w:rsidR="00483DF4">
          <w:t xml:space="preserve"> O usuário fará requisições a API que então será resp</w:t>
        </w:r>
      </w:ins>
      <w:ins w:id="356" w:author="Ryan Lemos" w:date="2019-02-20T09:01:00Z">
        <w:r w:rsidR="00483DF4">
          <w:t xml:space="preserve">onsável por processar essa requisição e entregar o serviço requisitado pelo usuário. </w:t>
        </w:r>
      </w:ins>
    </w:p>
    <w:p w:rsidR="00483DF4" w:rsidRDefault="00483DF4" w:rsidP="00F97B7F">
      <w:pPr>
        <w:rPr>
          <w:ins w:id="357" w:author="Ryan Lemos" w:date="2019-02-20T09:08:00Z"/>
        </w:rPr>
      </w:pPr>
      <w:ins w:id="358" w:author="Ryan Lemos" w:date="2019-02-20T09:01:00Z">
        <w:r>
          <w:lastRenderedPageBreak/>
          <w:t xml:space="preserve">Neste ambiente será utilizado dois frameworks que serão utilizados um no </w:t>
        </w:r>
        <w:proofErr w:type="spellStart"/>
        <w:r w:rsidRPr="00483DF4">
          <w:rPr>
            <w:i/>
            <w:rPrChange w:id="359" w:author="Ryan Lemos" w:date="2019-02-20T09:02:00Z">
              <w:rPr/>
            </w:rPrChange>
          </w:rPr>
          <w:t>frontend</w:t>
        </w:r>
      </w:ins>
      <w:proofErr w:type="spellEnd"/>
      <w:ins w:id="360" w:author="Ryan Lemos" w:date="2019-02-20T09:02:00Z">
        <w:r>
          <w:t xml:space="preserve"> (Angular), e outro no </w:t>
        </w:r>
        <w:proofErr w:type="spellStart"/>
        <w:r w:rsidRPr="00483DF4">
          <w:rPr>
            <w:i/>
            <w:rPrChange w:id="361" w:author="Ryan Lemos" w:date="2019-02-20T09:02:00Z">
              <w:rPr/>
            </w:rPrChange>
          </w:rPr>
          <w:t>backend</w:t>
        </w:r>
        <w:proofErr w:type="spellEnd"/>
        <w:r>
          <w:t xml:space="preserve"> (</w:t>
        </w:r>
        <w:proofErr w:type="spellStart"/>
        <w:r>
          <w:t>Laravel</w:t>
        </w:r>
        <w:proofErr w:type="spellEnd"/>
        <w:r>
          <w:t xml:space="preserve">). Então a aplicação </w:t>
        </w:r>
      </w:ins>
      <w:ins w:id="362" w:author="Ryan Lemos" w:date="2019-02-20T09:03:00Z">
        <w:r>
          <w:t>A</w:t>
        </w:r>
      </w:ins>
      <w:ins w:id="363" w:author="Ryan Lemos" w:date="2019-02-20T09:02:00Z">
        <w:r>
          <w:t>ngular</w:t>
        </w:r>
      </w:ins>
      <w:ins w:id="364" w:author="Ryan Lemos" w:date="2019-02-20T09:03:00Z">
        <w:r>
          <w:t xml:space="preserve"> conforme descrita rodará diretamente no browser do usuário</w:t>
        </w:r>
      </w:ins>
      <w:ins w:id="365" w:author="Ryan Lemos" w:date="2019-02-20T09:04:00Z">
        <w:r>
          <w:t>.</w:t>
        </w:r>
      </w:ins>
      <w:ins w:id="366" w:author="Ryan Lemos" w:date="2019-02-20T09:03:00Z">
        <w:r>
          <w:t xml:space="preserve"> </w:t>
        </w:r>
      </w:ins>
      <w:ins w:id="367" w:author="Ryan Lemos" w:date="2019-02-20T09:04:00Z">
        <w:r>
          <w:t>P</w:t>
        </w:r>
      </w:ins>
      <w:ins w:id="368" w:author="Ryan Lemos" w:date="2019-02-20T09:03:00Z">
        <w:r>
          <w:t>ara que essa aplicação consiga comunicar-se com a base de dados ser</w:t>
        </w:r>
      </w:ins>
      <w:ins w:id="369" w:author="Ryan Lemos" w:date="2019-02-20T09:04:00Z">
        <w:r>
          <w:t xml:space="preserve">á utilizado o </w:t>
        </w:r>
        <w:proofErr w:type="spellStart"/>
        <w:r>
          <w:t>Laravel</w:t>
        </w:r>
        <w:proofErr w:type="spellEnd"/>
        <w:r>
          <w:t xml:space="preserve"> como</w:t>
        </w:r>
      </w:ins>
      <w:ins w:id="370" w:author="Ryan Lemos" w:date="2019-02-20T09:05:00Z">
        <w:r>
          <w:t xml:space="preserve"> API ou</w:t>
        </w:r>
      </w:ins>
      <w:ins w:id="371" w:author="Ryan Lemos" w:date="2019-02-20T09:04:00Z">
        <w:r>
          <w:t xml:space="preserve"> intermédio. Ou seja, a aplicação Angular sempre que precisar de informações da base de dados irá requi</w:t>
        </w:r>
      </w:ins>
      <w:ins w:id="372" w:author="Ryan Lemos" w:date="2019-02-20T09:05:00Z">
        <w:r>
          <w:t xml:space="preserve">sitar a API </w:t>
        </w:r>
        <w:proofErr w:type="spellStart"/>
        <w:r>
          <w:t>Laravel</w:t>
        </w:r>
        <w:proofErr w:type="spellEnd"/>
        <w:r>
          <w:t xml:space="preserve"> que será responsável por processar a requisição e retornar os dados </w:t>
        </w:r>
      </w:ins>
      <w:ins w:id="373" w:author="Ryan Lemos" w:date="2019-02-20T09:06:00Z">
        <w:r>
          <w:t>a aplicação Angular. Então a aplicação Angular demonstra os dados ao usuário</w:t>
        </w:r>
      </w:ins>
      <w:ins w:id="374" w:author="Ryan Lemos" w:date="2019-02-20T09:07:00Z">
        <w:r>
          <w:t xml:space="preserve">, uma representação visual deste processo é descrita na </w:t>
        </w:r>
        <w:r w:rsidRPr="00483DF4">
          <w:rPr>
            <w:highlight w:val="yellow"/>
            <w:rPrChange w:id="375" w:author="Ryan Lemos" w:date="2019-02-20T09:07:00Z">
              <w:rPr/>
            </w:rPrChange>
          </w:rPr>
          <w:t>figura X.</w:t>
        </w:r>
      </w:ins>
      <w:ins w:id="376" w:author="Ryan Lemos" w:date="2019-02-20T09:06:00Z">
        <w:r>
          <w:t xml:space="preserve"> </w:t>
        </w:r>
      </w:ins>
    </w:p>
    <w:p w:rsidR="00483DF4" w:rsidRDefault="00483DF4" w:rsidP="00F97B7F">
      <w:pPr>
        <w:rPr>
          <w:ins w:id="377" w:author="Ryan Lemos" w:date="2019-02-20T09:07:00Z"/>
        </w:rPr>
      </w:pPr>
      <w:ins w:id="378" w:author="Ryan Lemos" w:date="2019-02-20T09:05:00Z">
        <w:r>
          <w:t xml:space="preserve"> </w:t>
        </w:r>
      </w:ins>
    </w:p>
    <w:p w:rsidR="00483DF4" w:rsidRDefault="00483DF4">
      <w:pPr>
        <w:pStyle w:val="Legenda"/>
        <w:keepNext/>
        <w:rPr>
          <w:ins w:id="379" w:author="Ryan Lemos" w:date="2019-02-20T09:08:00Z"/>
        </w:rPr>
        <w:pPrChange w:id="380" w:author="Ryan Lemos" w:date="2019-02-20T09:08:00Z">
          <w:pPr>
            <w:pStyle w:val="Legenda"/>
          </w:pPr>
        </w:pPrChange>
      </w:pPr>
      <w:ins w:id="381" w:author="Ryan Lemos" w:date="2019-02-20T09:08:00Z">
        <w:r>
          <w:t xml:space="preserve">Figura </w:t>
        </w:r>
        <w:r>
          <w:fldChar w:fldCharType="begin"/>
        </w:r>
        <w:r>
          <w:instrText xml:space="preserve"> SEQ Figura \* ARABIC </w:instrText>
        </w:r>
      </w:ins>
      <w:r>
        <w:fldChar w:fldCharType="separate"/>
      </w:r>
      <w:ins w:id="382" w:author="Ryan Lemos" w:date="2019-02-20T09:08:00Z">
        <w:r>
          <w:rPr>
            <w:noProof/>
          </w:rPr>
          <w:t>26</w:t>
        </w:r>
        <w:r>
          <w:fldChar w:fldCharType="end"/>
        </w:r>
        <w:r>
          <w:t xml:space="preserve"> - Funcionamento de uma API</w:t>
        </w:r>
      </w:ins>
    </w:p>
    <w:p w:rsidR="00483DF4" w:rsidRDefault="00483DF4" w:rsidP="00483DF4">
      <w:pPr>
        <w:ind w:firstLine="0"/>
        <w:jc w:val="center"/>
        <w:rPr>
          <w:ins w:id="383" w:author="Ryan Lemos" w:date="2019-02-20T09:09:00Z"/>
        </w:rPr>
      </w:pPr>
      <w:ins w:id="384" w:author="Ryan Lemos" w:date="2019-02-20T09:07:00Z">
        <w:r>
          <w:rPr>
            <w:noProof/>
          </w:rPr>
          <w:drawing>
            <wp:inline distT="0" distB="0" distL="0" distR="0" wp14:anchorId="695FBB1E" wp14:editId="7D8D9C66">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8475" cy="685800"/>
                      </a:xfrm>
                      <a:prstGeom prst="rect">
                        <a:avLst/>
                      </a:prstGeom>
                    </pic:spPr>
                  </pic:pic>
                </a:graphicData>
              </a:graphic>
            </wp:inline>
          </w:drawing>
        </w:r>
      </w:ins>
    </w:p>
    <w:p w:rsidR="00483DF4" w:rsidRPr="007116CC" w:rsidRDefault="00483DF4">
      <w:pPr>
        <w:pStyle w:val="Fontes"/>
        <w:pPrChange w:id="385" w:author="Ryan Lemos" w:date="2019-02-20T09:10:00Z">
          <w:pPr/>
        </w:pPrChange>
      </w:pPr>
      <w:ins w:id="386" w:author="Ryan Lemos" w:date="2019-02-20T09:09:00Z">
        <w:r>
          <w:t>Fonte: MASSÉ, 2012, p6.</w:t>
        </w:r>
      </w:ins>
    </w:p>
    <w:p w:rsidR="00B300A5" w:rsidRDefault="00B300A5" w:rsidP="009B4F8A"/>
    <w:p w:rsidR="00D61CB9" w:rsidRDefault="00D61CB9" w:rsidP="00D61CB9">
      <w:pPr>
        <w:pStyle w:val="Ttulo3"/>
      </w:pPr>
      <w:bookmarkStart w:id="387" w:name="_Toc2273657"/>
      <w:r w:rsidRPr="00BB49CF">
        <w:t>Sistema de Gerenciamento de Banco de Dados</w:t>
      </w:r>
      <w:r w:rsidR="00773355">
        <w:t xml:space="preserve"> (MySQL)</w:t>
      </w:r>
      <w:bookmarkEnd w:id="387"/>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lastRenderedPageBreak/>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388" w:name="_Ref526697739"/>
      <w:r>
        <w:t xml:space="preserve">Figura </w:t>
      </w:r>
      <w:ins w:id="389" w:author="Ryan Lemos" w:date="2019-02-20T09:08:00Z">
        <w:r w:rsidR="00483DF4">
          <w:fldChar w:fldCharType="begin"/>
        </w:r>
        <w:r w:rsidR="00483DF4">
          <w:instrText xml:space="preserve"> SEQ Figura \* ARABIC </w:instrText>
        </w:r>
      </w:ins>
      <w:r w:rsidR="00483DF4">
        <w:fldChar w:fldCharType="separate"/>
      </w:r>
      <w:ins w:id="390" w:author="Ryan Lemos" w:date="2019-02-20T09:08:00Z">
        <w:r w:rsidR="00483DF4">
          <w:rPr>
            <w:noProof/>
          </w:rPr>
          <w:t>27</w:t>
        </w:r>
        <w:r w:rsidR="00483DF4">
          <w:fldChar w:fldCharType="end"/>
        </w:r>
      </w:ins>
      <w:del w:id="391" w:author="Ryan Lemos" w:date="2019-02-20T09:08:00Z">
        <w:r w:rsidR="00E3042F" w:rsidDel="00483DF4">
          <w:rPr>
            <w:noProof/>
          </w:rPr>
          <w:fldChar w:fldCharType="begin"/>
        </w:r>
        <w:r w:rsidR="00E3042F" w:rsidDel="00483DF4">
          <w:rPr>
            <w:noProof/>
          </w:rPr>
          <w:delInstrText xml:space="preserve"> SEQ Figura \* ARABIC </w:delInstrText>
        </w:r>
        <w:r w:rsidR="00E3042F" w:rsidDel="00483DF4">
          <w:rPr>
            <w:noProof/>
          </w:rPr>
          <w:fldChar w:fldCharType="separate"/>
        </w:r>
        <w:r w:rsidR="00A1768E" w:rsidDel="00483DF4">
          <w:rPr>
            <w:noProof/>
          </w:rPr>
          <w:delText>26</w:delText>
        </w:r>
        <w:r w:rsidR="00E3042F" w:rsidDel="00483DF4">
          <w:rPr>
            <w:noProof/>
          </w:rPr>
          <w:fldChar w:fldCharType="end"/>
        </w:r>
      </w:del>
      <w:bookmarkEnd w:id="388"/>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9">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0C00C7" w:rsidRDefault="000C00C7">
      <w:pPr>
        <w:spacing w:line="240" w:lineRule="auto"/>
        <w:ind w:firstLine="0"/>
        <w:jc w:val="left"/>
        <w:outlineLvl w:val="9"/>
      </w:pPr>
    </w:p>
    <w:p w:rsidR="00B265CE" w:rsidRDefault="000C00C7" w:rsidP="00B265CE">
      <w:pPr>
        <w:pStyle w:val="Ttulo1"/>
      </w:pPr>
      <w:r>
        <w:br w:type="page"/>
      </w:r>
      <w:bookmarkStart w:id="392" w:name="_Toc2273658"/>
      <w:r>
        <w:lastRenderedPageBreak/>
        <w:t xml:space="preserve">desenvolvimento do </w:t>
      </w:r>
      <w:r w:rsidR="00B265CE">
        <w:t>ambiente</w:t>
      </w:r>
      <w:r>
        <w:t xml:space="preserve"> proposto</w:t>
      </w:r>
      <w:bookmarkEnd w:id="392"/>
    </w:p>
    <w:p w:rsidR="00B265CE" w:rsidRDefault="00B265CE" w:rsidP="00B265CE">
      <w:pPr>
        <w:ind w:firstLine="0"/>
      </w:pPr>
    </w:p>
    <w:p w:rsidR="00B265CE" w:rsidRDefault="00B265CE" w:rsidP="00B265CE">
      <w:pPr>
        <w:rPr>
          <w:ins w:id="393" w:author="Ryan Lemos" w:date="2019-02-22T09:26:00Z"/>
        </w:rPr>
      </w:pPr>
      <w:r>
        <w:t>Este capítulo vem demonstrar o processo de desenvolvimento do ambiente proposto, cuja a finalidade é auxiliar os processos de ensino e aprendizagem da língua inglesa na ILC.</w:t>
      </w:r>
    </w:p>
    <w:p w:rsidR="00DD2FB4" w:rsidRDefault="00DD2FB4">
      <w:pPr>
        <w:rPr>
          <w:ins w:id="394" w:author="Ryan Lemos" w:date="2019-02-24T17:52:00Z"/>
        </w:rPr>
      </w:pPr>
      <w:ins w:id="395" w:author="Ryan Lemos" w:date="2019-02-22T09:26:00Z">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t>. Sabendo disso a estrutura deste trabalho foi dividida a contemplar cada release descrevendo as modelagens de cada release, as funcionalidades implementadas para cada perfil de usuário, e os testes utilizados para validar as funcionalidades.</w:t>
        </w:r>
      </w:ins>
    </w:p>
    <w:p w:rsidR="00F21104" w:rsidRDefault="00F21104">
      <w:pPr>
        <w:rPr>
          <w:ins w:id="396" w:author="Ryan Lemos" w:date="2019-02-24T17:54:00Z"/>
        </w:rPr>
      </w:pPr>
      <w:ins w:id="397" w:author="Ryan Lemos" w:date="2019-02-24T17:52:00Z">
        <w:r>
          <w:t>Porém há um meio em específico que independe dos releases</w:t>
        </w:r>
      </w:ins>
      <w:ins w:id="398" w:author="Ryan Lemos" w:date="2019-02-24T17:54:00Z">
        <w:r>
          <w:t>.</w:t>
        </w:r>
      </w:ins>
      <w:ins w:id="399" w:author="Ryan Lemos" w:date="2019-02-24T17:55:00Z">
        <w:r>
          <w:t xml:space="preserve"> S</w:t>
        </w:r>
      </w:ins>
      <w:ins w:id="400" w:author="Ryan Lemos" w:date="2019-02-24T17:52:00Z">
        <w:r>
          <w:t>e trata das ferramentas</w:t>
        </w:r>
      </w:ins>
      <w:ins w:id="401" w:author="Ryan Lemos" w:date="2019-02-24T17:53:00Z">
        <w:r>
          <w:t xml:space="preserve"> utilizadas no processo de desenvolvimento. Para tal será destinado um tópico e após a finalização desse tópico</w:t>
        </w:r>
      </w:ins>
      <w:ins w:id="402" w:author="Ryan Lemos" w:date="2019-02-24T17:55:00Z">
        <w:r>
          <w:t>,</w:t>
        </w:r>
      </w:ins>
      <w:ins w:id="403" w:author="Ryan Lemos" w:date="2019-02-24T17:53:00Z">
        <w:r>
          <w:t xml:space="preserve"> os </w:t>
        </w:r>
        <w:r w:rsidRPr="00F21104">
          <w:rPr>
            <w:i/>
            <w:rPrChange w:id="404" w:author="Ryan Lemos" w:date="2019-02-24T17:53:00Z">
              <w:rPr/>
            </w:rPrChange>
          </w:rPr>
          <w:t>releases</w:t>
        </w:r>
        <w:r>
          <w:t xml:space="preserve"> </w:t>
        </w:r>
      </w:ins>
      <w:ins w:id="405" w:author="Ryan Lemos" w:date="2019-02-24T17:54:00Z">
        <w:r>
          <w:t>serão abordados e destrinchados.</w:t>
        </w:r>
      </w:ins>
    </w:p>
    <w:p w:rsidR="00F21104" w:rsidRDefault="00F21104">
      <w:pPr>
        <w:rPr>
          <w:ins w:id="406" w:author="Ryan Lemos" w:date="2019-02-24T17:54:00Z"/>
        </w:rPr>
      </w:pPr>
    </w:p>
    <w:p w:rsidR="00F21104" w:rsidRDefault="00F21104" w:rsidP="00F21104">
      <w:pPr>
        <w:pStyle w:val="Ttulo2"/>
        <w:rPr>
          <w:ins w:id="407" w:author="Ryan Lemos" w:date="2019-02-24T17:54:00Z"/>
        </w:rPr>
      </w:pPr>
      <w:bookmarkStart w:id="408" w:name="_Toc2273659"/>
      <w:ins w:id="409" w:author="Ryan Lemos" w:date="2019-02-24T17:54:00Z">
        <w:r>
          <w:t>Ferramentas de desenvolvimento utilizadas</w:t>
        </w:r>
        <w:bookmarkEnd w:id="408"/>
      </w:ins>
    </w:p>
    <w:p w:rsidR="00F21104" w:rsidRPr="00436F61" w:rsidRDefault="00F21104">
      <w:pPr>
        <w:rPr>
          <w:ins w:id="410" w:author="Ryan Lemos" w:date="2019-02-24T17:54:00Z"/>
        </w:rPr>
        <w:pPrChange w:id="411" w:author="Ryan Lemos" w:date="2019-02-24T17:54:00Z">
          <w:pPr>
            <w:pStyle w:val="Ttulo3"/>
          </w:pPr>
        </w:pPrChange>
      </w:pPr>
    </w:p>
    <w:p w:rsidR="00F21104" w:rsidRDefault="00F21104">
      <w:pPr>
        <w:rPr>
          <w:ins w:id="412" w:author="Ryan Lemos" w:date="2019-02-24T17:58:00Z"/>
        </w:rPr>
      </w:pPr>
      <w:ins w:id="413" w:author="Ryan Lemos" w:date="2019-02-24T17:55:00Z">
        <w:r>
          <w:t xml:space="preserve">Para o desenvolvimento da aplicação descrita foram utilizadas tecnologias que </w:t>
        </w:r>
      </w:ins>
      <w:ins w:id="414" w:author="Ryan Lemos" w:date="2019-02-24T17:57:00Z">
        <w:r>
          <w:t>compreendem</w:t>
        </w:r>
      </w:ins>
      <w:ins w:id="415" w:author="Ryan Lemos" w:date="2019-02-24T17:55:00Z">
        <w:r>
          <w:t xml:space="preserve"> o </w:t>
        </w:r>
        <w:proofErr w:type="spellStart"/>
        <w:r w:rsidRPr="00F21104">
          <w:rPr>
            <w:i/>
            <w:rPrChange w:id="416" w:author="Ryan Lemos" w:date="2019-02-24T17:56:00Z">
              <w:rPr/>
            </w:rPrChange>
          </w:rPr>
          <w:t>frontend</w:t>
        </w:r>
        <w:proofErr w:type="spellEnd"/>
        <w:r>
          <w:t xml:space="preserve"> e também o </w:t>
        </w:r>
        <w:proofErr w:type="spellStart"/>
        <w:r w:rsidRPr="00F21104">
          <w:rPr>
            <w:i/>
            <w:rPrChange w:id="417" w:author="Ryan Lemos" w:date="2019-02-24T17:55:00Z">
              <w:rPr/>
            </w:rPrChange>
          </w:rPr>
          <w:t>backend</w:t>
        </w:r>
      </w:ins>
      <w:proofErr w:type="spellEnd"/>
      <w:ins w:id="418" w:author="Ryan Lemos" w:date="2019-02-24T17:56:00Z">
        <w:r>
          <w:t xml:space="preserve"> conforme descrito na </w:t>
        </w:r>
        <w:r w:rsidRPr="00F21104">
          <w:rPr>
            <w:highlight w:val="yellow"/>
            <w:rPrChange w:id="419" w:author="Ryan Lemos" w:date="2019-02-24T17:56:00Z">
              <w:rPr/>
            </w:rPrChange>
          </w:rPr>
          <w:t>seção x</w:t>
        </w:r>
        <w:r>
          <w:t xml:space="preserve">. Além disso tem-se também </w:t>
        </w:r>
      </w:ins>
      <w:ins w:id="420" w:author="Ryan Lemos" w:date="2019-02-24T17:57:00Z">
        <w:r>
          <w:t>ferramentas</w:t>
        </w:r>
      </w:ins>
      <w:ins w:id="421" w:author="Ryan Lemos" w:date="2019-02-24T17:56:00Z">
        <w:r>
          <w:t xml:space="preserve"> que apoiam o desenv</w:t>
        </w:r>
      </w:ins>
      <w:ins w:id="422" w:author="Ryan Lemos" w:date="2019-02-24T17:57:00Z">
        <w:r>
          <w:t xml:space="preserve">olvimento, como as modelagens. </w:t>
        </w:r>
      </w:ins>
      <w:ins w:id="423" w:author="Ryan Lemos" w:date="2019-02-24T17:58:00Z">
        <w:r>
          <w:t>E ferramentas de manipulação em bases de dados.</w:t>
        </w:r>
      </w:ins>
    </w:p>
    <w:p w:rsidR="00F21104" w:rsidRDefault="00BB59C9">
      <w:pPr>
        <w:rPr>
          <w:ins w:id="424" w:author="Ryan Lemos" w:date="2019-02-24T18:05:00Z"/>
        </w:rPr>
      </w:pPr>
      <w:ins w:id="425" w:author="Ryan Lemos" w:date="2019-02-24T17:59:00Z">
        <w:r>
          <w:t>Quanto</w:t>
        </w:r>
      </w:ins>
      <w:ins w:id="426" w:author="Ryan Lemos" w:date="2019-02-24T17:58:00Z">
        <w:r>
          <w:t xml:space="preserve"> o </w:t>
        </w:r>
        <w:proofErr w:type="spellStart"/>
        <w:r w:rsidRPr="00BB59C9">
          <w:rPr>
            <w:i/>
            <w:rPrChange w:id="427" w:author="Ryan Lemos" w:date="2019-02-24T17:58:00Z">
              <w:rPr/>
            </w:rPrChange>
          </w:rPr>
          <w:t>frontend</w:t>
        </w:r>
        <w:proofErr w:type="spellEnd"/>
        <w:r>
          <w:t xml:space="preserve"> foi-se utilizado o framework Angular na versão</w:t>
        </w:r>
      </w:ins>
      <w:ins w:id="428" w:author="Ryan Lemos" w:date="2019-02-24T17:57:00Z">
        <w:r w:rsidR="00F21104">
          <w:t xml:space="preserve"> </w:t>
        </w:r>
      </w:ins>
      <w:ins w:id="429" w:author="Ryan Lemos" w:date="2019-02-24T18:00:00Z">
        <w:r>
          <w:t xml:space="preserve">7.1.4 a versão mais atual na data em que se iniciou o desenvolvimento, tal como o </w:t>
        </w:r>
        <w:proofErr w:type="spellStart"/>
        <w:r>
          <w:t>Type</w:t>
        </w:r>
      </w:ins>
      <w:ins w:id="430" w:author="Ryan Lemos" w:date="2019-02-24T18:01:00Z">
        <w:r>
          <w:t>S</w:t>
        </w:r>
      </w:ins>
      <w:ins w:id="431" w:author="Ryan Lemos" w:date="2019-02-24T18:00:00Z">
        <w:r>
          <w:t>cript</w:t>
        </w:r>
      </w:ins>
      <w:proofErr w:type="spellEnd"/>
      <w:ins w:id="432" w:author="Ryan Lemos" w:date="2019-02-24T18:01:00Z">
        <w:r>
          <w:t xml:space="preserve"> que se utilizou a versão 3.1.6. </w:t>
        </w:r>
      </w:ins>
      <w:ins w:id="433" w:author="Ryan Lemos" w:date="2019-02-24T18:02:00Z">
        <w:r w:rsidR="00DF48AC">
          <w:t>Utilizando</w:t>
        </w:r>
      </w:ins>
      <w:ins w:id="434" w:author="Ryan Lemos" w:date="2019-02-24T18:29:00Z">
        <w:r w:rsidR="00646DE8">
          <w:t xml:space="preserve">-se </w:t>
        </w:r>
        <w:proofErr w:type="spellStart"/>
        <w:r w:rsidR="00646DE8" w:rsidRPr="00646DE8">
          <w:rPr>
            <w:i/>
            <w:rPrChange w:id="435" w:author="Ryan Lemos" w:date="2019-02-24T18:29:00Z">
              <w:rPr/>
            </w:rPrChange>
          </w:rPr>
          <w:t>tags</w:t>
        </w:r>
        <w:proofErr w:type="spellEnd"/>
        <w:r w:rsidR="00646DE8">
          <w:t xml:space="preserve"> e diretivas próprias do Angular,</w:t>
        </w:r>
      </w:ins>
      <w:ins w:id="436" w:author="Ryan Lemos" w:date="2019-02-24T18:03:00Z">
        <w:r w:rsidR="00DF48AC">
          <w:t xml:space="preserve"> juntamente com HTML na versão 5 e CSS na versão 3. Isso se deu para buscar uma melhor</w:t>
        </w:r>
      </w:ins>
      <w:ins w:id="437" w:author="Ryan Lemos" w:date="2019-02-24T18:04:00Z">
        <w:r w:rsidR="00DF48AC">
          <w:t xml:space="preserve"> qualidade visual. Juntamente utilizou-se o Framework CSS chamado Materialize</w:t>
        </w:r>
      </w:ins>
      <w:ins w:id="438" w:author="Ryan Lemos" w:date="2019-02-24T18:05:00Z">
        <w:r w:rsidR="00DF48AC">
          <w:t xml:space="preserve"> CSS</w:t>
        </w:r>
      </w:ins>
      <w:ins w:id="439" w:author="Ryan Lemos" w:date="2019-02-24T18:04:00Z">
        <w:r w:rsidR="00DF48AC">
          <w:t xml:space="preserve"> que tr</w:t>
        </w:r>
      </w:ins>
      <w:ins w:id="440" w:author="Ryan Lemos" w:date="2019-02-24T18:05:00Z">
        <w:r w:rsidR="00DF48AC">
          <w:t>az</w:t>
        </w:r>
      </w:ins>
      <w:ins w:id="441" w:author="Ryan Lemos" w:date="2019-02-24T18:04:00Z">
        <w:r w:rsidR="00DF48AC">
          <w:t xml:space="preserve"> componentes baseados no Material Design da Google.</w:t>
        </w:r>
      </w:ins>
    </w:p>
    <w:p w:rsidR="00DF48AC" w:rsidRDefault="00DF48AC">
      <w:pPr>
        <w:rPr>
          <w:ins w:id="442" w:author="Ryan Lemos" w:date="2019-02-24T18:30:00Z"/>
        </w:rPr>
      </w:pPr>
      <w:ins w:id="443" w:author="Ryan Lemos" w:date="2019-02-24T18:05:00Z">
        <w:r>
          <w:t xml:space="preserve">Para o </w:t>
        </w:r>
        <w:proofErr w:type="spellStart"/>
        <w:r>
          <w:t>backend</w:t>
        </w:r>
        <w:proofErr w:type="spellEnd"/>
        <w:r>
          <w:t xml:space="preserve"> foi-se utilizado o</w:t>
        </w:r>
      </w:ins>
      <w:ins w:id="444" w:author="Ryan Lemos" w:date="2019-02-24T18:27:00Z">
        <w:r w:rsidR="00646DE8">
          <w:t xml:space="preserve"> framework</w:t>
        </w:r>
      </w:ins>
      <w:ins w:id="445" w:author="Ryan Lemos" w:date="2019-02-24T18:05:00Z">
        <w:r>
          <w:t xml:space="preserve"> </w:t>
        </w:r>
        <w:proofErr w:type="spellStart"/>
        <w:r>
          <w:t>Laravel</w:t>
        </w:r>
        <w:proofErr w:type="spellEnd"/>
        <w:r>
          <w:t xml:space="preserve"> na versão </w:t>
        </w:r>
      </w:ins>
      <w:ins w:id="446" w:author="Ryan Lemos" w:date="2019-02-24T18:24:00Z">
        <w:r w:rsidR="00646DE8" w:rsidRPr="00646DE8">
          <w:t>5.5.44</w:t>
        </w:r>
        <w:r w:rsidR="00646DE8">
          <w:t xml:space="preserve"> com o PHP na versão </w:t>
        </w:r>
      </w:ins>
      <w:ins w:id="447" w:author="Ryan Lemos" w:date="2019-02-24T18:25:00Z">
        <w:r w:rsidR="00646DE8">
          <w:t>7.2.13</w:t>
        </w:r>
      </w:ins>
      <w:ins w:id="448" w:author="Ryan Lemos" w:date="2019-02-24T18:24:00Z">
        <w:r w:rsidR="00646DE8">
          <w:t>.</w:t>
        </w:r>
      </w:ins>
      <w:ins w:id="449" w:author="Ryan Lemos" w:date="2019-02-24T18:25:00Z">
        <w:r w:rsidR="00646DE8">
          <w:t xml:space="preserve"> </w:t>
        </w:r>
      </w:ins>
      <w:ins w:id="450" w:author="Ryan Lemos" w:date="2019-02-24T18:26:00Z">
        <w:r w:rsidR="00646DE8">
          <w:t>Foi-se utilizado o XAMPP que é a junção do Servidor Apache, o PHP e o MySQL.</w:t>
        </w:r>
      </w:ins>
      <w:ins w:id="451" w:author="Ryan Lemos" w:date="2019-02-24T18:27:00Z">
        <w:r w:rsidR="00646DE8">
          <w:t xml:space="preserve"> Como dito na </w:t>
        </w:r>
        <w:r w:rsidR="00646DE8" w:rsidRPr="00646DE8">
          <w:rPr>
            <w:highlight w:val="yellow"/>
            <w:rPrChange w:id="452" w:author="Ryan Lemos" w:date="2019-02-24T18:27:00Z">
              <w:rPr/>
            </w:rPrChange>
          </w:rPr>
          <w:t>seção x</w:t>
        </w:r>
        <w:r w:rsidR="00646DE8">
          <w:t xml:space="preserve">. O </w:t>
        </w:r>
        <w:proofErr w:type="spellStart"/>
        <w:r w:rsidR="00646DE8">
          <w:t>Laravel</w:t>
        </w:r>
        <w:proofErr w:type="spellEnd"/>
        <w:r w:rsidR="00646DE8">
          <w:t xml:space="preserve"> foi utilizado como API sendo o intermédio entre o </w:t>
        </w:r>
      </w:ins>
      <w:proofErr w:type="spellStart"/>
      <w:ins w:id="453" w:author="Ryan Lemos" w:date="2019-02-24T18:28:00Z">
        <w:r w:rsidR="00646DE8" w:rsidRPr="00646DE8">
          <w:rPr>
            <w:i/>
            <w:rPrChange w:id="454" w:author="Ryan Lemos" w:date="2019-02-24T18:28:00Z">
              <w:rPr/>
            </w:rPrChange>
          </w:rPr>
          <w:t>f</w:t>
        </w:r>
      </w:ins>
      <w:ins w:id="455" w:author="Ryan Lemos" w:date="2019-02-24T18:27:00Z">
        <w:r w:rsidR="00646DE8" w:rsidRPr="00646DE8">
          <w:rPr>
            <w:i/>
            <w:rPrChange w:id="456" w:author="Ryan Lemos" w:date="2019-02-24T18:28:00Z">
              <w:rPr/>
            </w:rPrChange>
          </w:rPr>
          <w:t>ro</w:t>
        </w:r>
      </w:ins>
      <w:ins w:id="457" w:author="Ryan Lemos" w:date="2019-02-24T18:28:00Z">
        <w:r w:rsidR="00646DE8" w:rsidRPr="00646DE8">
          <w:rPr>
            <w:i/>
            <w:rPrChange w:id="458" w:author="Ryan Lemos" w:date="2019-02-24T18:28:00Z">
              <w:rPr/>
            </w:rPrChange>
          </w:rPr>
          <w:t>ntend</w:t>
        </w:r>
        <w:proofErr w:type="spellEnd"/>
        <w:r w:rsidR="00646DE8">
          <w:t xml:space="preserve"> e a base de dados. Isso se deu pelo fato de se utilizar uma ferramenta específica para a parte visual da aplicação, deixando de lado os componentes de auxilio visual do </w:t>
        </w:r>
        <w:proofErr w:type="spellStart"/>
        <w:r w:rsidR="00646DE8">
          <w:t>Laravel</w:t>
        </w:r>
      </w:ins>
      <w:proofErr w:type="spellEnd"/>
      <w:ins w:id="459" w:author="Ryan Lemos" w:date="2019-02-24T18:29:00Z">
        <w:r w:rsidR="00646DE8">
          <w:t>.</w:t>
        </w:r>
      </w:ins>
    </w:p>
    <w:p w:rsidR="00554CCC" w:rsidRDefault="00554CCC">
      <w:pPr>
        <w:rPr>
          <w:ins w:id="460" w:author="Ryan Lemos" w:date="2019-02-24T18:36:00Z"/>
        </w:rPr>
      </w:pPr>
      <w:ins w:id="461" w:author="Ryan Lemos" w:date="2019-02-24T18:30:00Z">
        <w:r>
          <w:t>Para a</w:t>
        </w:r>
      </w:ins>
      <w:ins w:id="462" w:author="Ryan Lemos" w:date="2019-02-24T18:31:00Z">
        <w:r>
          <w:t xml:space="preserve"> modelagem de processos, foi-se utilizado o </w:t>
        </w:r>
        <w:proofErr w:type="spellStart"/>
        <w:r>
          <w:t>Bizagi</w:t>
        </w:r>
        <w:proofErr w:type="spellEnd"/>
        <w:r>
          <w:t xml:space="preserve"> </w:t>
        </w:r>
        <w:proofErr w:type="spellStart"/>
        <w:r>
          <w:t>Modeler</w:t>
        </w:r>
        <w:proofErr w:type="spellEnd"/>
        <w:r>
          <w:t>, que oferece todos os componentes necessários para se modelar um p</w:t>
        </w:r>
      </w:ins>
      <w:ins w:id="463" w:author="Ryan Lemos" w:date="2019-02-24T18:32:00Z">
        <w:r>
          <w:t>rocesso, além de oferecer uma funcionalidade de validação da modelagem.</w:t>
        </w:r>
      </w:ins>
      <w:ins w:id="464" w:author="Ryan Lemos" w:date="2019-02-24T18:33:00Z">
        <w:r>
          <w:t xml:space="preserve"> Ainda é possível exportar as modelagens para </w:t>
        </w:r>
      </w:ins>
      <w:ins w:id="465" w:author="Ryan Lemos" w:date="2019-02-24T18:34:00Z">
        <w:r>
          <w:lastRenderedPageBreak/>
          <w:t>diversos tipos de extensão, como png</w:t>
        </w:r>
        <w:r w:rsidR="004D32E9">
          <w:t>, além de oferecer todos esses recursos de maneira gratuita</w:t>
        </w:r>
        <w:r>
          <w:t>.</w:t>
        </w:r>
        <w:r w:rsidR="004D32E9">
          <w:t xml:space="preserve"> </w:t>
        </w:r>
      </w:ins>
      <w:ins w:id="466" w:author="Ryan Lemos" w:date="2019-02-24T18:32:00Z">
        <w:r>
          <w:t xml:space="preserve"> Essa validação ajuda a encontrar erros de modelagem, bem como erros de conexão entre as atividades do processo. </w:t>
        </w:r>
      </w:ins>
      <w:ins w:id="467" w:author="Ryan Lemos" w:date="2019-02-24T18:33:00Z">
        <w:r>
          <w:t>Já para a modelagem de banco de dados relacional foi-se utilizado o MySQL Work</w:t>
        </w:r>
      </w:ins>
      <w:ins w:id="468" w:author="Ryan Lemos" w:date="2019-02-24T18:35:00Z">
        <w:r w:rsidR="004D32E9">
          <w:t>b</w:t>
        </w:r>
      </w:ins>
      <w:ins w:id="469" w:author="Ryan Lemos" w:date="2019-02-24T18:33:00Z">
        <w:r>
          <w:t>ench</w:t>
        </w:r>
      </w:ins>
      <w:ins w:id="470" w:author="Ryan Lemos" w:date="2019-02-24T18:35:00Z">
        <w:r w:rsidR="004D32E9">
          <w:t xml:space="preserve"> na versão 8.0. O Workbench oferece uma gama de opções de modelagens, como </w:t>
        </w:r>
      </w:ins>
      <w:ins w:id="471" w:author="Ryan Lemos" w:date="2019-02-24T18:36:00Z">
        <w:r w:rsidR="004D32E9">
          <w:t>a parte de relacionamento de tabelas, o que agiliza o processo de desenvolvimento.</w:t>
        </w:r>
      </w:ins>
    </w:p>
    <w:p w:rsidR="004D32E9" w:rsidRPr="004D32E9" w:rsidRDefault="004D32E9">
      <w:pPr>
        <w:rPr>
          <w:ins w:id="472" w:author="Ryan Lemos" w:date="2019-02-22T09:23:00Z"/>
        </w:rPr>
      </w:pPr>
      <w:ins w:id="473" w:author="Ryan Lemos" w:date="2019-02-24T18:36:00Z">
        <w:r>
          <w:t xml:space="preserve">Quanto as tecnologias de codificação utilizadas, foi-se utilizado duas distintas. Uma para o </w:t>
        </w:r>
        <w:proofErr w:type="spellStart"/>
        <w:r w:rsidRPr="004D32E9">
          <w:rPr>
            <w:i/>
            <w:rPrChange w:id="474" w:author="Ryan Lemos" w:date="2019-02-24T18:37:00Z">
              <w:rPr/>
            </w:rPrChange>
          </w:rPr>
          <w:t>frontend</w:t>
        </w:r>
        <w:proofErr w:type="spellEnd"/>
        <w:r>
          <w:t xml:space="preserve"> e outra para o </w:t>
        </w:r>
        <w:proofErr w:type="spellStart"/>
        <w:r w:rsidRPr="004D32E9">
          <w:rPr>
            <w:i/>
            <w:rPrChange w:id="475" w:author="Ryan Lemos" w:date="2019-02-24T18:36:00Z">
              <w:rPr/>
            </w:rPrChange>
          </w:rPr>
          <w:t>backend</w:t>
        </w:r>
      </w:ins>
      <w:proofErr w:type="spellEnd"/>
      <w:ins w:id="476" w:author="Ryan Lemos" w:date="2019-02-24T18:37:00Z">
        <w:r>
          <w:t xml:space="preserve">. Para a primeira foi-se utilizada o Visual Studio </w:t>
        </w:r>
        <w:proofErr w:type="spellStart"/>
        <w:r>
          <w:t>Code</w:t>
        </w:r>
        <w:proofErr w:type="spellEnd"/>
        <w:r>
          <w:t xml:space="preserve"> (VSCODE) da Microsoft, pois apoia o desenvolvimento em </w:t>
        </w:r>
        <w:proofErr w:type="spellStart"/>
        <w:r>
          <w:t>TypeScript</w:t>
        </w:r>
      </w:ins>
      <w:proofErr w:type="spellEnd"/>
      <w:ins w:id="477" w:author="Ryan Lemos" w:date="2019-02-24T18:38:00Z">
        <w:r>
          <w:t xml:space="preserve"> auxiliando em complementação de nomes de funções e pacotes. É uma solução gratuita e completa, pois conta com uma co</w:t>
        </w:r>
      </w:ins>
      <w:ins w:id="478" w:author="Ryan Lemos" w:date="2019-02-24T18:39:00Z">
        <w:r>
          <w:t>munidade que desenvolve uma série de plugins que auxiliam vários processos de desenvolvimento.</w:t>
        </w:r>
      </w:ins>
      <w:ins w:id="479" w:author="Ryan Lemos" w:date="2019-02-24T18:38:00Z">
        <w:r>
          <w:t xml:space="preserve"> Já para o </w:t>
        </w:r>
        <w:proofErr w:type="spellStart"/>
        <w:r w:rsidRPr="004D32E9">
          <w:rPr>
            <w:i/>
            <w:rPrChange w:id="480" w:author="Ryan Lemos" w:date="2019-02-24T18:39:00Z">
              <w:rPr/>
            </w:rPrChange>
          </w:rPr>
          <w:t>backend</w:t>
        </w:r>
      </w:ins>
      <w:proofErr w:type="spellEnd"/>
      <w:ins w:id="481" w:author="Ryan Lemos" w:date="2019-02-24T18:39:00Z">
        <w:r>
          <w:t xml:space="preserve"> utilizou-se uma ferramenta paga chamada PHP </w:t>
        </w:r>
        <w:proofErr w:type="spellStart"/>
        <w:r>
          <w:t>Storm</w:t>
        </w:r>
        <w:proofErr w:type="spellEnd"/>
        <w:r>
          <w:t>. Por</w:t>
        </w:r>
      </w:ins>
      <w:ins w:id="482" w:author="Ryan Lemos" w:date="2019-02-24T18:40:00Z">
        <w:r>
          <w:t>ém há distribuição gratuita para estudantes até que concluam seus estudos. Ela oferece uma série de recursos que auxiliam o desenvolvimento</w:t>
        </w:r>
      </w:ins>
      <w:ins w:id="483" w:author="Ryan Lemos" w:date="2019-02-24T18:41:00Z">
        <w:r>
          <w:t>, aumentando a produtividade e velocidade de desenvolvimento.</w:t>
        </w:r>
      </w:ins>
      <w:ins w:id="484" w:author="Ryan Lemos" w:date="2019-02-24T18:39:00Z">
        <w:r>
          <w:t xml:space="preserve"> </w:t>
        </w:r>
      </w:ins>
    </w:p>
    <w:p w:rsidR="00DD2FB4" w:rsidRDefault="00DD2FB4">
      <w:pPr>
        <w:ind w:firstLine="0"/>
        <w:rPr>
          <w:ins w:id="485" w:author="Ryan Lemos" w:date="2019-02-22T09:22:00Z"/>
        </w:rPr>
        <w:pPrChange w:id="486" w:author="Ryan Lemos" w:date="2019-02-24T18:33:00Z">
          <w:pPr/>
        </w:pPrChange>
      </w:pPr>
    </w:p>
    <w:p w:rsidR="00DD2FB4" w:rsidRDefault="00DD2FB4" w:rsidP="00DD2FB4">
      <w:pPr>
        <w:pStyle w:val="Ttulo2"/>
        <w:rPr>
          <w:ins w:id="487" w:author="Ryan Lemos" w:date="2019-02-22T09:25:00Z"/>
        </w:rPr>
      </w:pPr>
      <w:ins w:id="488" w:author="Ryan Lemos" w:date="2019-02-22T09:22:00Z">
        <w:r>
          <w:t xml:space="preserve"> </w:t>
        </w:r>
        <w:bookmarkStart w:id="489" w:name="_Toc2273660"/>
        <w:r>
          <w:t>Release 1 – Cadastro</w:t>
        </w:r>
      </w:ins>
      <w:ins w:id="490" w:author="Ryan Lemos" w:date="2019-02-28T19:03:00Z">
        <w:r w:rsidR="00A118AA">
          <w:t>s Básicos</w:t>
        </w:r>
      </w:ins>
      <w:bookmarkEnd w:id="489"/>
    </w:p>
    <w:p w:rsidR="00DD2FB4" w:rsidRDefault="00DD2FB4" w:rsidP="00DD2FB4">
      <w:pPr>
        <w:rPr>
          <w:ins w:id="491" w:author="Ryan Lemos" w:date="2019-02-22T09:25:00Z"/>
        </w:rPr>
      </w:pPr>
    </w:p>
    <w:p w:rsidR="00DD2FB4" w:rsidRDefault="00DD2FB4" w:rsidP="00DD2FB4">
      <w:pPr>
        <w:rPr>
          <w:ins w:id="492" w:author="Ryan Lemos" w:date="2019-02-22T09:25:00Z"/>
        </w:rPr>
      </w:pPr>
      <w:ins w:id="493" w:author="Ryan Lemos" w:date="2019-02-22T09:25:00Z">
        <w:r>
          <w:t xml:space="preserve">O primeiro release é marcado por ser a inicialização e estruturação do projeto. Pode compreender as funcionalidades mais básicas, mas como pregado no XP, deve-se desenvolver o que for de maior necessidade para o usuário no momento. Então serão apresentadas funcionalidades que são básicas e necessárias no sistema para sua utilização, como também as funcionalidades que foram requisitadas com maior necessidade para o cliente. </w:t>
        </w:r>
      </w:ins>
    </w:p>
    <w:p w:rsidR="00DD2FB4" w:rsidRDefault="00DD2FB4">
      <w:pPr>
        <w:ind w:firstLine="0"/>
        <w:pPrChange w:id="494" w:author="Ryan Lemos" w:date="2019-02-22T09:25:00Z">
          <w:pPr/>
        </w:pPrChange>
      </w:pPr>
    </w:p>
    <w:p w:rsidR="00B265CE" w:rsidRDefault="00B265CE" w:rsidP="00B265CE"/>
    <w:p w:rsidR="00B265CE" w:rsidRDefault="00B265CE">
      <w:pPr>
        <w:pStyle w:val="Ttulo3"/>
        <w:pPrChange w:id="495" w:author="Ryan Lemos" w:date="2019-02-22T09:23:00Z">
          <w:pPr>
            <w:pStyle w:val="Ttulo2"/>
          </w:pPr>
        </w:pPrChange>
      </w:pPr>
      <w:del w:id="496" w:author="Ryan Lemos" w:date="2019-02-20T11:07:00Z">
        <w:r w:rsidDel="007116CC">
          <w:delText>documentação</w:delText>
        </w:r>
      </w:del>
      <w:bookmarkStart w:id="497" w:name="_Toc2273661"/>
      <w:ins w:id="498" w:author="Ryan Lemos" w:date="2019-02-20T11:07:00Z">
        <w:r w:rsidR="007116CC">
          <w:t>Estruturação do sistema</w:t>
        </w:r>
      </w:ins>
      <w:bookmarkEnd w:id="497"/>
    </w:p>
    <w:p w:rsidR="00B265CE" w:rsidRDefault="00B265CE" w:rsidP="00B265CE"/>
    <w:p w:rsidR="00B265CE" w:rsidRDefault="00B265CE" w:rsidP="00B265CE">
      <w:r>
        <w:t xml:space="preserve">Alguns modelos de dados e documentos foram utilizados para suportar o desenvolvimento do ambiente. Como modelos têm-se a modelagem de banco de dados e </w:t>
      </w:r>
      <w:r w:rsidR="00FF70F9">
        <w:t>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rsidR="00FF70F9" w:rsidRDefault="00FF70F9" w:rsidP="00B265CE"/>
    <w:p w:rsidR="00FF70F9" w:rsidRDefault="00FF70F9">
      <w:pPr>
        <w:pStyle w:val="Ttulo4"/>
        <w:pPrChange w:id="499" w:author="Ryan Lemos" w:date="2019-02-22T09:23:00Z">
          <w:pPr>
            <w:pStyle w:val="Ttulo3"/>
          </w:pPr>
        </w:pPrChange>
      </w:pPr>
      <w:bookmarkStart w:id="500" w:name="_Toc2273662"/>
      <w:r>
        <w:lastRenderedPageBreak/>
        <w:t>Diagrama de banco de dados</w:t>
      </w:r>
      <w:bookmarkEnd w:id="500"/>
    </w:p>
    <w:p w:rsidR="00FF70F9" w:rsidRDefault="00FF70F9" w:rsidP="00FF70F9"/>
    <w:p w:rsidR="00FF70F9" w:rsidRDefault="00FF70F9" w:rsidP="00B930B2">
      <w:pPr>
        <w:rPr>
          <w:ins w:id="501" w:author="Ryan Lemos" w:date="2019-02-22T09:32:00Z"/>
        </w:rPr>
      </w:pPr>
      <w:r>
        <w:t>Através de entrevistas e estudo dos requisitos gerou-se um modelo de banco de dados do ambiente</w:t>
      </w:r>
      <w:ins w:id="502" w:author="Ryan Lemos" w:date="2019-02-22T09:29:00Z">
        <w:r w:rsidR="00E22D42">
          <w:t xml:space="preserve"> para o primeiro release</w:t>
        </w:r>
      </w:ins>
      <w:r w:rsidR="00052293">
        <w:t xml:space="preserve">. Este modelo, por se tratar de um banco de dados relacional, vem explicitar </w:t>
      </w:r>
      <w:r w:rsidR="00B930B2">
        <w:t>as entidades e os seus relacionamentos. Assim os próximos parágrafos explicam o significado de cada tabela e o seu motivo de relacionar com outras tabelas.</w:t>
      </w:r>
      <w:ins w:id="503" w:author="Ryan Lemos" w:date="2019-02-22T09:32:00Z">
        <w:r w:rsidR="00850DB3">
          <w:t xml:space="preserve"> </w:t>
        </w:r>
      </w:ins>
    </w:p>
    <w:p w:rsidR="00850DB3" w:rsidRDefault="00850DB3" w:rsidP="00B930B2">
      <w:pPr>
        <w:rPr>
          <w:ins w:id="504" w:author="Ryan Lemos" w:date="2019-02-22T09:38:00Z"/>
        </w:rPr>
      </w:pPr>
      <w:ins w:id="505" w:author="Ryan Lemos" w:date="2019-02-22T09:32:00Z">
        <w:r>
          <w:t xml:space="preserve">A </w:t>
        </w:r>
        <w:r w:rsidRPr="00850DB3">
          <w:rPr>
            <w:highlight w:val="yellow"/>
            <w:rPrChange w:id="506" w:author="Ryan Lemos" w:date="2019-02-22T09:33:00Z">
              <w:rPr/>
            </w:rPrChange>
          </w:rPr>
          <w:t>figura x</w:t>
        </w:r>
        <w:r>
          <w:t xml:space="preserve"> representa o modelo de ba</w:t>
        </w:r>
      </w:ins>
      <w:ins w:id="507" w:author="Ryan Lemos" w:date="2019-02-22T09:33:00Z">
        <w:r>
          <w:t xml:space="preserve">nco de dados relacional do primeiro release. Nota-se primeiramente ao observar a figura que as tabelas têm seus nomes no idioma inglês. Isso se dá </w:t>
        </w:r>
      </w:ins>
      <w:ins w:id="508" w:author="Ryan Lemos" w:date="2019-02-22T09:34:00Z">
        <w:r>
          <w:t xml:space="preserve">para uma melhor adequação ao </w:t>
        </w:r>
        <w:proofErr w:type="spellStart"/>
        <w:r>
          <w:t>Laravel</w:t>
        </w:r>
        <w:proofErr w:type="spellEnd"/>
        <w:r>
          <w:t xml:space="preserve"> que reconhece os nomes das tabelas em seu </w:t>
        </w:r>
        <w:proofErr w:type="spellStart"/>
        <w:r w:rsidRPr="00850DB3">
          <w:rPr>
            <w:i/>
            <w:rPrChange w:id="509" w:author="Ryan Lemos" w:date="2019-02-22T09:35:00Z">
              <w:rPr/>
            </w:rPrChange>
          </w:rPr>
          <w:t>Models</w:t>
        </w:r>
      </w:ins>
      <w:proofErr w:type="spellEnd"/>
      <w:ins w:id="510" w:author="Ryan Lemos" w:date="2019-02-22T09:35:00Z">
        <w:r>
          <w:t xml:space="preserve"> e acrescenta a pluralização através do idioma inglês. Se o </w:t>
        </w:r>
        <w:proofErr w:type="spellStart"/>
        <w:r w:rsidRPr="00850DB3">
          <w:rPr>
            <w:i/>
            <w:rPrChange w:id="511" w:author="Ryan Lemos" w:date="2019-02-22T09:35:00Z">
              <w:rPr/>
            </w:rPrChange>
          </w:rPr>
          <w:t>model</w:t>
        </w:r>
        <w:proofErr w:type="spellEnd"/>
        <w:r>
          <w:t xml:space="preserve"> se chama </w:t>
        </w:r>
        <w:proofErr w:type="spellStart"/>
        <w:r w:rsidRPr="00850DB3">
          <w:rPr>
            <w:i/>
            <w:rPrChange w:id="512" w:author="Ryan Lemos" w:date="2019-02-22T09:35:00Z">
              <w:rPr/>
            </w:rPrChange>
          </w:rPr>
          <w:t>User</w:t>
        </w:r>
        <w:proofErr w:type="spellEnd"/>
        <w:r>
          <w:t xml:space="preserve">, o </w:t>
        </w:r>
        <w:proofErr w:type="spellStart"/>
        <w:r>
          <w:t>Laravel</w:t>
        </w:r>
        <w:proofErr w:type="spellEnd"/>
        <w:r>
          <w:t xml:space="preserve"> automaticamente</w:t>
        </w:r>
      </w:ins>
      <w:ins w:id="513" w:author="Ryan Lemos" w:date="2019-02-22T09:36:00Z">
        <w:r>
          <w:t xml:space="preserve"> entende que deve procurar na base de dados uma tabela com nome </w:t>
        </w:r>
        <w:proofErr w:type="spellStart"/>
        <w:r w:rsidRPr="00850DB3">
          <w:rPr>
            <w:i/>
            <w:rPrChange w:id="514" w:author="Ryan Lemos" w:date="2019-02-22T09:36:00Z">
              <w:rPr/>
            </w:rPrChange>
          </w:rPr>
          <w:t>users</w:t>
        </w:r>
        <w:proofErr w:type="spellEnd"/>
        <w:r>
          <w:t xml:space="preserve">. Porém isso pode ser mudado na configuração do </w:t>
        </w:r>
        <w:proofErr w:type="spellStart"/>
        <w:r>
          <w:t>Laravel</w:t>
        </w:r>
        <w:proofErr w:type="spellEnd"/>
        <w:r>
          <w:t>, mas a escolha do idioma inglês poupa esse tempo de trocar as configurações de</w:t>
        </w:r>
      </w:ins>
      <w:ins w:id="515" w:author="Ryan Lemos" w:date="2019-02-22T09:37:00Z">
        <w:r>
          <w:t xml:space="preserve"> cada </w:t>
        </w:r>
        <w:proofErr w:type="spellStart"/>
        <w:r w:rsidRPr="00850DB3">
          <w:rPr>
            <w:i/>
            <w:rPrChange w:id="516" w:author="Ryan Lemos" w:date="2019-02-22T09:37:00Z">
              <w:rPr/>
            </w:rPrChange>
          </w:rPr>
          <w:t>model</w:t>
        </w:r>
        <w:proofErr w:type="spellEnd"/>
        <w:r>
          <w:t xml:space="preserve">. Outro motivo pela escolha do idioma inglês se dá pelo pensamento de expandir esse projeto no futuro, então para padronizar deixou-se os nomes em inglês e seguindo </w:t>
        </w:r>
      </w:ins>
      <w:ins w:id="517" w:author="Ryan Lemos" w:date="2019-02-22T09:38:00Z">
        <w:r>
          <w:t xml:space="preserve">o padrão do </w:t>
        </w:r>
        <w:proofErr w:type="spellStart"/>
        <w:r>
          <w:t>Laravel</w:t>
        </w:r>
        <w:proofErr w:type="spellEnd"/>
        <w:r>
          <w:t>.</w:t>
        </w:r>
      </w:ins>
    </w:p>
    <w:p w:rsidR="00025BB2" w:rsidRDefault="00850DB3" w:rsidP="00B930B2">
      <w:pPr>
        <w:rPr>
          <w:ins w:id="518" w:author="Ryan Lemos" w:date="2019-02-22T10:22:00Z"/>
        </w:rPr>
      </w:pPr>
      <w:ins w:id="519" w:author="Ryan Lemos" w:date="2019-02-22T09:38:00Z">
        <w:r>
          <w:t>Como dito nos parágrafos anteriores, a confecção das tabelas foi feita através de ent</w:t>
        </w:r>
      </w:ins>
      <w:ins w:id="520" w:author="Ryan Lemos" w:date="2019-02-22T09:39:00Z">
        <w:r>
          <w:t>r</w:t>
        </w:r>
      </w:ins>
      <w:ins w:id="521" w:author="Ryan Lemos" w:date="2019-02-22T09:38:00Z">
        <w:r>
          <w:t>evistas aos prof</w:t>
        </w:r>
      </w:ins>
      <w:ins w:id="522" w:author="Ryan Lemos" w:date="2019-02-22T09:39:00Z">
        <w:r>
          <w:t>essores e gestores da escola.</w:t>
        </w:r>
        <w:r w:rsidR="00396095">
          <w:t xml:space="preserve"> Tem-se a tabela base de usuários (</w:t>
        </w:r>
        <w:proofErr w:type="spellStart"/>
        <w:r w:rsidR="00396095" w:rsidRPr="00396095">
          <w:rPr>
            <w:i/>
            <w:rPrChange w:id="523" w:author="Ryan Lemos" w:date="2019-02-22T09:39:00Z">
              <w:rPr/>
            </w:rPrChange>
          </w:rPr>
          <w:t>users</w:t>
        </w:r>
        <w:proofErr w:type="spellEnd"/>
        <w:r w:rsidR="00396095">
          <w:t>) que se relaciona com diversa</w:t>
        </w:r>
      </w:ins>
      <w:ins w:id="524" w:author="Ryan Lemos" w:date="2019-02-22T09:40:00Z">
        <w:r w:rsidR="00396095">
          <w:t>s tabelas, um desses relacionamentos é com a tabela de perfis (</w:t>
        </w:r>
        <w:r w:rsidR="00396095" w:rsidRPr="00396095">
          <w:rPr>
            <w:i/>
            <w:rPrChange w:id="525" w:author="Ryan Lemos" w:date="2019-02-22T09:40:00Z">
              <w:rPr/>
            </w:rPrChange>
          </w:rPr>
          <w:t>roles</w:t>
        </w:r>
        <w:r w:rsidR="00396095">
          <w:t xml:space="preserve">) que dita qual perfil o usuário tem. Além disso a tabela de usuários também se relaciona com a tabela de </w:t>
        </w:r>
      </w:ins>
      <w:ins w:id="526" w:author="Ryan Lemos" w:date="2019-02-22T09:41:00Z">
        <w:r w:rsidR="00396095">
          <w:t>turmas (</w:t>
        </w:r>
        <w:proofErr w:type="spellStart"/>
        <w:r w:rsidR="00396095" w:rsidRPr="00396095">
          <w:rPr>
            <w:i/>
            <w:rPrChange w:id="527" w:author="Ryan Lemos" w:date="2019-02-22T09:41:00Z">
              <w:rPr/>
            </w:rPrChange>
          </w:rPr>
          <w:t>groups</w:t>
        </w:r>
        <w:proofErr w:type="spellEnd"/>
        <w:r w:rsidR="00396095">
          <w:t xml:space="preserve">), de duas maneiras uma sendo aluno e outro um usuário professor. Por </w:t>
        </w:r>
      </w:ins>
      <w:ins w:id="528" w:author="Ryan Lemos" w:date="2019-02-28T19:01:00Z">
        <w:r w:rsidR="00A118AA">
          <w:t>ú</w:t>
        </w:r>
      </w:ins>
      <w:ins w:id="529" w:author="Ryan Lemos" w:date="2019-02-22T09:41:00Z">
        <w:r w:rsidR="00396095">
          <w:t xml:space="preserve">ltimo a tabela de usuário se relaciona </w:t>
        </w:r>
      </w:ins>
      <w:ins w:id="530" w:author="Ryan Lemos" w:date="2019-02-22T09:42:00Z">
        <w:r w:rsidR="00396095">
          <w:t>com a tabela de dúvidas (</w:t>
        </w:r>
      </w:ins>
      <w:proofErr w:type="spellStart"/>
      <w:ins w:id="531" w:author="Ryan Lemos" w:date="2019-02-22T10:21:00Z">
        <w:r w:rsidR="00025BB2">
          <w:rPr>
            <w:i/>
          </w:rPr>
          <w:t>doubts</w:t>
        </w:r>
      </w:ins>
      <w:proofErr w:type="spellEnd"/>
      <w:ins w:id="532" w:author="Ryan Lemos" w:date="2019-02-22T09:42:00Z">
        <w:r w:rsidR="00396095">
          <w:t>)</w:t>
        </w:r>
      </w:ins>
      <w:ins w:id="533" w:author="Ryan Lemos" w:date="2019-02-22T10:21:00Z">
        <w:r w:rsidR="00025BB2">
          <w:t>. Esse relacionamen</w:t>
        </w:r>
      </w:ins>
      <w:ins w:id="534" w:author="Ryan Lemos" w:date="2019-02-22T10:22:00Z">
        <w:r w:rsidR="00025BB2">
          <w:t>to se trata de uma dúvida de um aluno.</w:t>
        </w:r>
      </w:ins>
    </w:p>
    <w:p w:rsidR="00025BB2" w:rsidRDefault="00025BB2" w:rsidP="00B930B2">
      <w:pPr>
        <w:rPr>
          <w:ins w:id="535" w:author="Ryan Lemos" w:date="2019-02-22T10:24:00Z"/>
        </w:rPr>
      </w:pPr>
      <w:ins w:id="536" w:author="Ryan Lemos" w:date="2019-02-22T10:22:00Z">
        <w:r>
          <w:t xml:space="preserve">Quanto as turmas, podem-se relacionar com os </w:t>
        </w:r>
      </w:ins>
      <w:ins w:id="537" w:author="Ryan Lemos" w:date="2019-02-22T10:23:00Z">
        <w:r>
          <w:t>eventos (</w:t>
        </w:r>
        <w:proofErr w:type="spellStart"/>
        <w:r w:rsidRPr="00025BB2">
          <w:rPr>
            <w:i/>
            <w:rPrChange w:id="538" w:author="Ryan Lemos" w:date="2019-02-22T10:23:00Z">
              <w:rPr/>
            </w:rPrChange>
          </w:rPr>
          <w:t>events</w:t>
        </w:r>
        <w:proofErr w:type="spellEnd"/>
        <w:r>
          <w:t>)</w:t>
        </w:r>
      </w:ins>
      <w:ins w:id="539" w:author="Ryan Lemos" w:date="2019-02-22T10:22:00Z">
        <w:r>
          <w:t>, já que um evento pode ou não perten</w:t>
        </w:r>
      </w:ins>
      <w:ins w:id="540" w:author="Ryan Lemos" w:date="2019-02-22T10:23:00Z">
        <w:r>
          <w:t xml:space="preserve">cer a uma turma. O atributo </w:t>
        </w:r>
        <w:proofErr w:type="spellStart"/>
        <w:r w:rsidRPr="00025BB2">
          <w:rPr>
            <w:i/>
            <w:rPrChange w:id="541" w:author="Ryan Lemos" w:date="2019-02-22T10:23:00Z">
              <w:rPr/>
            </w:rPrChange>
          </w:rPr>
          <w:t>public</w:t>
        </w:r>
        <w:proofErr w:type="spellEnd"/>
        <w:r>
          <w:t xml:space="preserve"> da tabela de eventos, indica se o evento foi cadastrado para uma turma em específico ou para </w:t>
        </w:r>
      </w:ins>
      <w:ins w:id="542" w:author="Ryan Lemos" w:date="2019-02-22T10:24:00Z">
        <w:r>
          <w:t>toda a escola.</w:t>
        </w:r>
      </w:ins>
    </w:p>
    <w:p w:rsidR="00025BB2" w:rsidRDefault="00025BB2" w:rsidP="00B930B2">
      <w:pPr>
        <w:rPr>
          <w:ins w:id="543" w:author="Ryan Lemos" w:date="2019-02-22T10:26:00Z"/>
        </w:rPr>
      </w:pPr>
      <w:ins w:id="544" w:author="Ryan Lemos" w:date="2019-02-22T10:24:00Z">
        <w:r>
          <w:t>Tem-se ainda a tabela de permissões</w:t>
        </w:r>
      </w:ins>
      <w:ins w:id="545" w:author="Ryan Lemos" w:date="2019-02-22T10:25:00Z">
        <w:r>
          <w:t xml:space="preserve"> (</w:t>
        </w:r>
        <w:proofErr w:type="spellStart"/>
        <w:r w:rsidRPr="00025BB2">
          <w:rPr>
            <w:i/>
            <w:rPrChange w:id="546" w:author="Ryan Lemos" w:date="2019-02-22T10:25:00Z">
              <w:rPr/>
            </w:rPrChange>
          </w:rPr>
          <w:t>permissions</w:t>
        </w:r>
        <w:proofErr w:type="spellEnd"/>
        <w:r>
          <w:t>)</w:t>
        </w:r>
      </w:ins>
      <w:ins w:id="547" w:author="Ryan Lemos" w:date="2019-02-22T10:24:00Z">
        <w:r>
          <w:t>, que se relaciona com duas outras tabelas, a de perfis, indicando que cada perfil pode ter n permiss</w:t>
        </w:r>
      </w:ins>
      <w:ins w:id="548" w:author="Ryan Lemos" w:date="2019-02-22T10:25:00Z">
        <w:r>
          <w:t>ões. E se relaciona com um menu indicando que o menu deve conter uma permissão, permissão essa que vai indicar qual o caminho o usuário deve seguir ao clicar no menu.</w:t>
        </w:r>
      </w:ins>
    </w:p>
    <w:p w:rsidR="00850DB3" w:rsidRDefault="00025BB2" w:rsidP="00B930B2">
      <w:pPr>
        <w:rPr>
          <w:ins w:id="549" w:author="Ryan Lemos" w:date="2019-02-22T09:32:00Z"/>
        </w:rPr>
      </w:pPr>
      <w:ins w:id="550" w:author="Ryan Lemos" w:date="2019-02-22T10:26:00Z">
        <w:r>
          <w:t>Tem-se a tabela de materiais</w:t>
        </w:r>
      </w:ins>
      <w:ins w:id="551" w:author="Ryan Lemos" w:date="2019-02-22T10:27:00Z">
        <w:r>
          <w:t xml:space="preserve"> </w:t>
        </w:r>
      </w:ins>
      <w:ins w:id="552" w:author="Ryan Lemos" w:date="2019-02-22T10:26:00Z">
        <w:r>
          <w:t>(</w:t>
        </w:r>
        <w:proofErr w:type="spellStart"/>
        <w:r w:rsidRPr="00025BB2">
          <w:rPr>
            <w:i/>
            <w:rPrChange w:id="553" w:author="Ryan Lemos" w:date="2019-02-22T10:27:00Z">
              <w:rPr/>
            </w:rPrChange>
          </w:rPr>
          <w:t>materials</w:t>
        </w:r>
      </w:ins>
      <w:proofErr w:type="spellEnd"/>
      <w:ins w:id="554" w:author="Ryan Lemos" w:date="2019-02-22T10:27:00Z">
        <w:r>
          <w:t>)</w:t>
        </w:r>
      </w:ins>
      <w:ins w:id="555" w:author="Ryan Lemos" w:date="2019-02-22T10:26:00Z">
        <w:r>
          <w:t xml:space="preserve"> que não se relaciona aparentemente com ninguém, porém os materiais que um aluno recebe podem ser filtrados por meio do ano em que o aluno se encontra. Então há um relacionamento indir</w:t>
        </w:r>
      </w:ins>
      <w:ins w:id="556" w:author="Ryan Lemos" w:date="2019-02-22T10:27:00Z">
        <w:r>
          <w:t>eto da tabela de materiais com as tabelas de aluno e turma (já que é na turma que se encontra o ano em que o aluno está).</w:t>
        </w:r>
      </w:ins>
      <w:ins w:id="557" w:author="Ryan Lemos" w:date="2019-02-22T09:36:00Z">
        <w:r w:rsidR="00850DB3">
          <w:t xml:space="preserve"> </w:t>
        </w:r>
      </w:ins>
      <w:ins w:id="558" w:author="Ryan Lemos" w:date="2019-02-22T09:34:00Z">
        <w:r w:rsidR="00850DB3">
          <w:t xml:space="preserve">  </w:t>
        </w:r>
      </w:ins>
    </w:p>
    <w:p w:rsidR="00850DB3" w:rsidRDefault="00850DB3" w:rsidP="00B930B2">
      <w:pPr>
        <w:rPr>
          <w:ins w:id="559" w:author="Ryan Lemos" w:date="2019-02-22T09:29:00Z"/>
        </w:rPr>
      </w:pPr>
    </w:p>
    <w:p w:rsidR="003D19A7" w:rsidRDefault="00422881">
      <w:pPr>
        <w:ind w:firstLine="0"/>
        <w:pPrChange w:id="560" w:author="Ryan Lemos" w:date="2019-02-22T09:32:00Z">
          <w:pPr/>
        </w:pPrChange>
      </w:pPr>
      <w:ins w:id="561" w:author="Ryan Lemos" w:date="2019-02-22T10:21:00Z">
        <w:r>
          <w:rPr>
            <w:noProof/>
          </w:rPr>
          <w:drawing>
            <wp:inline distT="0" distB="0" distL="0" distR="0">
              <wp:extent cx="5760085" cy="496189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agem v0.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4961890"/>
                      </a:xfrm>
                      <a:prstGeom prst="rect">
                        <a:avLst/>
                      </a:prstGeom>
                    </pic:spPr>
                  </pic:pic>
                </a:graphicData>
              </a:graphic>
            </wp:inline>
          </w:drawing>
        </w:r>
      </w:ins>
    </w:p>
    <w:p w:rsidR="00FF70F9" w:rsidRDefault="00FF70F9" w:rsidP="00FF70F9">
      <w:pPr>
        <w:rPr>
          <w:ins w:id="562" w:author="Ryan Lemos" w:date="2019-02-22T09:32:00Z"/>
        </w:rPr>
      </w:pPr>
    </w:p>
    <w:p w:rsidR="00850DB3" w:rsidRDefault="00850DB3">
      <w:pPr>
        <w:rPr>
          <w:ins w:id="563" w:author="Ryan Lemos" w:date="2019-02-22T09:32:00Z"/>
        </w:rPr>
      </w:pPr>
    </w:p>
    <w:p w:rsidR="00850DB3" w:rsidRDefault="00850DB3" w:rsidP="00FF70F9"/>
    <w:p w:rsidR="00FF70F9" w:rsidRDefault="00FF70F9">
      <w:pPr>
        <w:pStyle w:val="Ttulo4"/>
        <w:pPrChange w:id="564" w:author="Ryan Lemos" w:date="2019-02-22T09:23:00Z">
          <w:pPr>
            <w:pStyle w:val="Ttulo3"/>
          </w:pPr>
        </w:pPrChange>
      </w:pPr>
      <w:bookmarkStart w:id="565" w:name="_Toc2273663"/>
      <w:r>
        <w:t>Diagrama de processos</w:t>
      </w:r>
      <w:bookmarkEnd w:id="565"/>
    </w:p>
    <w:p w:rsidR="00B930B2" w:rsidRDefault="00B930B2" w:rsidP="00B930B2"/>
    <w:p w:rsidR="00B930B2" w:rsidDel="00884219" w:rsidRDefault="00B930B2" w:rsidP="00B930B2">
      <w:pPr>
        <w:rPr>
          <w:del w:id="566" w:author="Ryan Lemos" w:date="2019-02-22T10:30:00Z"/>
        </w:rPr>
      </w:pPr>
      <w:del w:id="567" w:author="Ryan Lemos" w:date="2019-02-22T10:30:00Z">
        <w:r w:rsidDel="00884219">
          <w:delText>Foi desenvolvido uma modelagem dos processos a cada release. Assim o processo era atualizado e modificado a cada entrega. Ou seja, isso contribuiu para que a cada release se tivesse uma noção de como se daria a utilização no sistema e suas funcionalidades. Então, através do diagrama de processos é possível ver a evolução do ambiente e do processo através dos releases.</w:delText>
        </w:r>
      </w:del>
    </w:p>
    <w:p w:rsidR="002C0249" w:rsidRDefault="00CA4BEB" w:rsidP="00B930B2">
      <w:pPr>
        <w:rPr>
          <w:noProof/>
        </w:rPr>
      </w:pPr>
      <w:r>
        <w:t>Para o primeiro release</w:t>
      </w:r>
      <w:ins w:id="568" w:author="Ryan Lemos" w:date="2019-02-22T10:31:00Z">
        <w:r w:rsidR="00884219">
          <w:t>, como foi dito anteriormente,</w:t>
        </w:r>
      </w:ins>
      <w:r>
        <w:t xml:space="preserve"> </w:t>
      </w:r>
      <w:del w:id="569" w:author="Ryan Lemos" w:date="2019-02-22T10:30:00Z">
        <w:r w:rsidDel="00884219">
          <w:delText>em que s</w:delText>
        </w:r>
        <w:r w:rsidR="002957EA" w:rsidDel="00884219">
          <w:delText xml:space="preserve">e </w:delText>
        </w:r>
      </w:del>
      <w:r w:rsidR="002957EA">
        <w:t>focou</w:t>
      </w:r>
      <w:ins w:id="570" w:author="Ryan Lemos" w:date="2019-02-22T10:30:00Z">
        <w:r w:rsidR="00884219">
          <w:t>-se</w:t>
        </w:r>
      </w:ins>
      <w:r w:rsidR="002957EA">
        <w:t xml:space="preserve"> </w:t>
      </w:r>
      <w:del w:id="571" w:author="Ryan Lemos" w:date="2019-02-22T10:31:00Z">
        <w:r w:rsidR="002957EA" w:rsidDel="00884219">
          <w:delText>n</w:delText>
        </w:r>
        <w:r w:rsidDel="00884219">
          <w:delText xml:space="preserve">as </w:delText>
        </w:r>
      </w:del>
      <w:ins w:id="572" w:author="Ryan Lemos" w:date="2019-02-22T10:31:00Z">
        <w:r w:rsidR="00884219">
          <w:t xml:space="preserve">em </w:t>
        </w:r>
      </w:ins>
      <w:r>
        <w:t>funcionalidades</w:t>
      </w:r>
      <w:ins w:id="573" w:author="Ryan Lemos" w:date="2019-02-22T10:31:00Z">
        <w:r w:rsidR="00884219">
          <w:t xml:space="preserve"> iniciais</w:t>
        </w:r>
      </w:ins>
      <w:r>
        <w:t xml:space="preserve"> de cadastro </w:t>
      </w:r>
      <w:r w:rsidR="002957EA">
        <w:t>juntamente com as dúvidas dos alunos</w:t>
      </w:r>
      <w:ins w:id="574" w:author="Ryan Lemos" w:date="2019-02-22T10:31:00Z">
        <w:r w:rsidR="00884219">
          <w:t xml:space="preserve"> e as turmas</w:t>
        </w:r>
      </w:ins>
      <w:r w:rsidR="002957EA">
        <w:t>. O p</w:t>
      </w:r>
      <w:r w:rsidR="002C0249">
        <w:t xml:space="preserve">rocesso foi modelado a contemplar esse processo de cadastros. </w:t>
      </w:r>
      <w:ins w:id="575" w:author="Ryan Lemos" w:date="2019-02-22T10:31:00Z">
        <w:r w:rsidR="00D724F5">
          <w:t>Então há a figura ini</w:t>
        </w:r>
      </w:ins>
      <w:ins w:id="576" w:author="Ryan Lemos" w:date="2019-02-22T10:32:00Z">
        <w:r w:rsidR="00D724F5">
          <w:t>cial do administrador que é responsável por cadastrar o gestor na base. Feito isso o administrador é responsável por cadastrar os menus da aplicação e autorizar o que cada perfil pode fazer dentro da apli</w:t>
        </w:r>
      </w:ins>
      <w:ins w:id="577" w:author="Ryan Lemos" w:date="2019-02-22T10:33:00Z">
        <w:r w:rsidR="00D724F5">
          <w:t xml:space="preserve">cação. </w:t>
        </w:r>
      </w:ins>
      <w:del w:id="578" w:author="Ryan Lemos" w:date="2019-02-22T10:33:00Z">
        <w:r w:rsidR="002C0249" w:rsidDel="00D724F5">
          <w:delText xml:space="preserve">Assim </w:delText>
        </w:r>
      </w:del>
      <w:ins w:id="579" w:author="Ryan Lemos" w:date="2019-02-22T10:33:00Z">
        <w:r w:rsidR="00D724F5">
          <w:t xml:space="preserve">Ao término dessa etapa, </w:t>
        </w:r>
      </w:ins>
      <w:r w:rsidR="002C0249">
        <w:t>o usuário com perfil de gestor entra no sistema e cadastra os professores da escola, posteriormente cadastra todos os alunos</w:t>
      </w:r>
      <w:ins w:id="580" w:author="Ryan Lemos" w:date="2019-02-22T10:33:00Z">
        <w:r w:rsidR="00D724F5">
          <w:t xml:space="preserve"> também</w:t>
        </w:r>
      </w:ins>
      <w:r w:rsidR="002C0249">
        <w:t xml:space="preserve">. Assim </w:t>
      </w:r>
      <w:del w:id="581" w:author="Ryan Lemos" w:date="2019-02-22T10:33:00Z">
        <w:r w:rsidR="002C0249" w:rsidDel="00D724F5">
          <w:delText xml:space="preserve">que </w:delText>
        </w:r>
      </w:del>
      <w:r w:rsidR="002C0249">
        <w:t xml:space="preserve">os professores podem criar suas turmas e posteriormente associar esses alunos que foram cadastrados pelo gestor. Porém </w:t>
      </w:r>
      <w:r w:rsidR="002C0249">
        <w:lastRenderedPageBreak/>
        <w:t xml:space="preserve">antes disso o professor deve inserir materiais caso haja algum material, ou inserir eventos da 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envia-la ao professor que a responderá. Todo esse processo pode ser visto na </w:t>
      </w:r>
      <w:r w:rsidR="002C0249" w:rsidRPr="002C0249">
        <w:rPr>
          <w:highlight w:val="yellow"/>
        </w:rPr>
        <w:t>figura X.</w:t>
      </w:r>
      <w:r w:rsidR="00697EF9" w:rsidRPr="00697EF9">
        <w:rPr>
          <w:noProof/>
        </w:rPr>
        <w:t xml:space="preserve"> </w:t>
      </w:r>
    </w:p>
    <w:p w:rsidR="007216C5" w:rsidRDefault="007216C5" w:rsidP="00B930B2">
      <w:pPr>
        <w:rPr>
          <w:noProof/>
        </w:rPr>
      </w:pPr>
    </w:p>
    <w:p w:rsidR="007216C5" w:rsidRDefault="007216C5" w:rsidP="00B930B2"/>
    <w:p w:rsidR="007216C5" w:rsidRDefault="007216C5" w:rsidP="00B930B2">
      <w:pPr>
        <w:sectPr w:rsidR="007216C5" w:rsidSect="00C1350C">
          <w:headerReference w:type="default" r:id="rId41"/>
          <w:pgSz w:w="11906" w:h="16838"/>
          <w:pgMar w:top="1701" w:right="1134" w:bottom="1134" w:left="1701" w:header="1134" w:footer="567" w:gutter="0"/>
          <w:cols w:space="708"/>
          <w:docGrid w:linePitch="360"/>
        </w:sectPr>
      </w:pPr>
    </w:p>
    <w:p w:rsidR="007216C5" w:rsidRDefault="007216C5" w:rsidP="007216C5">
      <w:pPr>
        <w:spacing w:line="240" w:lineRule="auto"/>
        <w:ind w:firstLine="0"/>
        <w:jc w:val="left"/>
        <w:outlineLvl w:val="9"/>
        <w:sectPr w:rsidR="007216C5" w:rsidSect="007216C5">
          <w:pgSz w:w="16838" w:h="11906" w:orient="landscape"/>
          <w:pgMar w:top="1701" w:right="1701" w:bottom="1134" w:left="1134" w:header="1134" w:footer="567" w:gutter="0"/>
          <w:cols w:space="708"/>
          <w:docGrid w:linePitch="360"/>
        </w:sectPr>
      </w:pPr>
      <w:del w:id="582" w:author="Ryan Lemos" w:date="2019-02-18T10:38:00Z">
        <w:r w:rsidDel="009C658F">
          <w:rPr>
            <w:noProof/>
          </w:rPr>
          <w:lastRenderedPageBreak/>
          <w:drawing>
            <wp:inline distT="0" distB="0" distL="0" distR="0" wp14:anchorId="4E91E091" wp14:editId="4D60EFB8">
              <wp:extent cx="9209405" cy="56997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275554" cy="5740700"/>
                      </a:xfrm>
                      <a:prstGeom prst="rect">
                        <a:avLst/>
                      </a:prstGeom>
                      <a:noFill/>
                      <a:ln>
                        <a:noFill/>
                      </a:ln>
                    </pic:spPr>
                  </pic:pic>
                </a:graphicData>
              </a:graphic>
            </wp:inline>
          </w:drawing>
        </w:r>
      </w:del>
      <w:ins w:id="583" w:author="Ryan Lemos" w:date="2019-02-18T10:38:00Z">
        <w:r w:rsidR="009C658F">
          <w:rPr>
            <w:noProof/>
          </w:rPr>
          <w:drawing>
            <wp:inline distT="0" distB="0" distL="0" distR="0">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ins>
    </w:p>
    <w:p w:rsidR="00FF70F9" w:rsidDel="00E22850" w:rsidRDefault="00FF70F9">
      <w:pPr>
        <w:pStyle w:val="Ttulo3"/>
        <w:numPr>
          <w:ilvl w:val="0"/>
          <w:numId w:val="0"/>
        </w:numPr>
        <w:rPr>
          <w:del w:id="584" w:author="Ryan Lemos" w:date="2019-02-19T07:29:00Z"/>
        </w:rPr>
        <w:pPrChange w:id="585" w:author="Ryan Lemos" w:date="2019-02-19T07:29:00Z">
          <w:pPr>
            <w:pStyle w:val="Ttulo3"/>
          </w:pPr>
        </w:pPrChange>
      </w:pPr>
      <w:del w:id="586" w:author="Ryan Lemos" w:date="2019-02-19T07:29:00Z">
        <w:r w:rsidDel="00E22850">
          <w:lastRenderedPageBreak/>
          <w:delText>Estórias de usuários</w:delText>
        </w:r>
      </w:del>
    </w:p>
    <w:p w:rsidR="00643E24" w:rsidRPr="00643E24" w:rsidDel="001D2BA8" w:rsidRDefault="00643E24">
      <w:pPr>
        <w:pStyle w:val="Ttulo3"/>
        <w:numPr>
          <w:ilvl w:val="0"/>
          <w:numId w:val="0"/>
        </w:numPr>
        <w:rPr>
          <w:del w:id="587" w:author="Ryan Lemos" w:date="2019-02-24T17:52:00Z"/>
        </w:rPr>
        <w:pPrChange w:id="588" w:author="Ryan Lemos" w:date="2019-02-19T07:29:00Z">
          <w:pPr/>
        </w:pPrChange>
      </w:pPr>
    </w:p>
    <w:p w:rsidR="00F80769" w:rsidDel="00FB122B" w:rsidRDefault="00643E24" w:rsidP="007216C5">
      <w:pPr>
        <w:rPr>
          <w:del w:id="589" w:author="Ryan Lemos" w:date="2019-02-18T21:04:00Z"/>
        </w:rPr>
      </w:pPr>
      <w:del w:id="590" w:author="Ryan Lemos" w:date="2019-02-18T21:04:00Z">
        <w:r w:rsidDel="00FB122B">
          <w:delText xml:space="preserve">As estórias de usuários são um modelo de se recolher os requisitos e documentação considerado pelo XP. Então para apoio do ambiente proposto foram colhidas as estórias de usuários </w:delText>
        </w:r>
        <w:r w:rsidR="007051CE" w:rsidDel="00FB122B">
          <w:delText xml:space="preserve">para cada requisito do </w:delText>
        </w:r>
      </w:del>
      <w:del w:id="591" w:author="Ryan Lemos" w:date="2019-02-18T09:53:00Z">
        <w:r w:rsidR="007051CE" w:rsidDel="00F80769">
          <w:delText>sistema</w:delText>
        </w:r>
      </w:del>
      <w:del w:id="592" w:author="Ryan Lemos" w:date="2019-02-18T21:04:00Z">
        <w:r w:rsidR="007051CE" w:rsidDel="00FB122B">
          <w:delText xml:space="preserve">. </w:delText>
        </w:r>
      </w:del>
    </w:p>
    <w:p w:rsidR="001A0B14" w:rsidRPr="001A0B14" w:rsidDel="00FB122B" w:rsidRDefault="007051CE">
      <w:pPr>
        <w:rPr>
          <w:del w:id="593" w:author="Ryan Lemos" w:date="2019-02-18T21:04:00Z"/>
        </w:rPr>
        <w:pPrChange w:id="594" w:author="Ryan Lemos" w:date="2019-02-18T10:03:00Z">
          <w:pPr>
            <w:ind w:firstLine="0"/>
            <w:jc w:val="center"/>
          </w:pPr>
        </w:pPrChange>
      </w:pPr>
      <w:del w:id="595" w:author="Ryan Lemos" w:date="2019-02-18T21:04:00Z">
        <w:r w:rsidDel="00FB122B">
          <w:rPr>
            <w:noProof/>
          </w:rPr>
          <w:drawing>
            <wp:inline distT="0" distB="0" distL="0" distR="0" wp14:anchorId="607C47BA" wp14:editId="00B5724D">
              <wp:extent cx="2133600" cy="1041094"/>
              <wp:effectExtent l="171450" t="171450" r="152400" b="1593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6C319D" w:rsidDel="00FB122B" w:rsidRDefault="00F80769">
      <w:pPr>
        <w:pStyle w:val="Ttulo4"/>
        <w:rPr>
          <w:del w:id="596" w:author="Ryan Lemos" w:date="2019-02-18T21:04:00Z"/>
        </w:rPr>
        <w:pPrChange w:id="597" w:author="Ryan Lemos" w:date="2019-02-18T10:15:00Z">
          <w:pPr>
            <w:ind w:firstLine="0"/>
            <w:jc w:val="center"/>
          </w:pPr>
        </w:pPrChange>
      </w:pPr>
      <w:moveToRangeStart w:id="598" w:author="Ryan Lemos" w:date="2019-02-18T09:49:00Z" w:name="move1375803"/>
      <w:moveTo w:id="599" w:author="Ryan Lemos" w:date="2019-02-18T09:49:00Z">
        <w:del w:id="600" w:author="Ryan Lemos" w:date="2019-02-18T21:04:00Z">
          <w:r w:rsidDel="00FB122B">
            <w:rPr>
              <w:iCs w:val="0"/>
              <w:noProof/>
            </w:rPr>
            <w:drawing>
              <wp:inline distT="0" distB="0" distL="0" distR="0" wp14:anchorId="323CA61C" wp14:editId="5BBD5969">
                <wp:extent cx="2242704" cy="902132"/>
                <wp:effectExtent l="152400" t="152400" r="158115" b="16510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324893" cy="9351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
      <w:moveToRangeStart w:id="601" w:author="Ryan Lemos" w:date="2019-02-18T09:50:00Z" w:name="move1375850"/>
      <w:moveToRangeEnd w:id="598"/>
      <w:moveTo w:id="602" w:author="Ryan Lemos" w:date="2019-02-18T09:50:00Z">
        <w:del w:id="603" w:author="Ryan Lemos" w:date="2019-02-18T21:04:00Z">
          <w:r w:rsidDel="00FB122B">
            <w:rPr>
              <w:iCs w:val="0"/>
              <w:noProof/>
            </w:rPr>
            <w:drawing>
              <wp:inline distT="0" distB="0" distL="0" distR="0" wp14:anchorId="3CD32631" wp14:editId="0B6CFC92">
                <wp:extent cx="2205102" cy="1136072"/>
                <wp:effectExtent l="171450" t="152400" r="157480" b="1593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58008" cy="1163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601"/>
      <w:del w:id="604" w:author="Ryan Lemos" w:date="2019-02-18T21:04:00Z">
        <w:r w:rsidR="00E90C04" w:rsidDel="00FB122B">
          <w:rPr>
            <w:iCs w:val="0"/>
            <w:noProof/>
          </w:rPr>
          <w:drawing>
            <wp:inline distT="0" distB="0" distL="0" distR="0" wp14:anchorId="588BB8C6" wp14:editId="033C5AC7">
              <wp:extent cx="2156795" cy="1032163"/>
              <wp:effectExtent l="152400" t="152400" r="167640" b="16827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2186108" cy="104619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ToRangeStart w:id="605" w:author="Ryan Lemos" w:date="2019-02-18T09:50:00Z" w:name="move1375873"/>
      <w:moveTo w:id="606" w:author="Ryan Lemos" w:date="2019-02-18T09:50:00Z">
        <w:del w:id="607" w:author="Ryan Lemos" w:date="2019-02-18T21:04:00Z">
          <w:r w:rsidDel="00FB122B">
            <w:rPr>
              <w:iCs w:val="0"/>
              <w:noProof/>
            </w:rPr>
            <w:drawing>
              <wp:inline distT="0" distB="0" distL="0" distR="0" wp14:anchorId="03F2B88F" wp14:editId="119EF95A">
                <wp:extent cx="2107623" cy="1127578"/>
                <wp:effectExtent l="171450" t="152400" r="159385" b="1682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36880" cy="11432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605"/>
    </w:p>
    <w:p w:rsidR="007051CE" w:rsidDel="00FB122B" w:rsidRDefault="007051CE" w:rsidP="00E90C04">
      <w:pPr>
        <w:ind w:firstLine="0"/>
        <w:jc w:val="center"/>
        <w:rPr>
          <w:del w:id="608" w:author="Ryan Lemos" w:date="2019-02-18T21:04:00Z"/>
        </w:rPr>
      </w:pPr>
      <w:del w:id="609" w:author="Ryan Lemos" w:date="2019-02-18T21:04:00Z">
        <w:r w:rsidDel="00FB122B">
          <w:rPr>
            <w:noProof/>
          </w:rPr>
          <w:drawing>
            <wp:inline distT="0" distB="0" distL="0" distR="0" wp14:anchorId="75D80A92" wp14:editId="1FED5610">
              <wp:extent cx="2179597" cy="1115291"/>
              <wp:effectExtent l="171450" t="152400" r="163830" b="1612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1848"/>
                      <a:stretch/>
                    </pic:blipFill>
                    <pic:spPr bwMode="auto">
                      <a:xfrm>
                        <a:off x="0" y="0"/>
                        <a:ext cx="2206083" cy="112884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p>
    <w:p w:rsidR="000F1BC7" w:rsidDel="00FB122B" w:rsidRDefault="000F1BC7" w:rsidP="00E90C04">
      <w:pPr>
        <w:ind w:firstLine="0"/>
        <w:jc w:val="center"/>
        <w:rPr>
          <w:del w:id="610" w:author="Ryan Lemos" w:date="2019-02-18T21:04:00Z"/>
        </w:rPr>
      </w:pPr>
      <w:moveFromRangeStart w:id="611" w:author="Ryan Lemos" w:date="2019-02-18T09:49:00Z" w:name="move1375803"/>
      <w:moveFrom w:id="612" w:author="Ryan Lemos" w:date="2019-02-18T09:49:00Z">
        <w:del w:id="613" w:author="Ryan Lemos" w:date="2019-02-18T21:04:00Z">
          <w:r w:rsidDel="00FB122B">
            <w:rPr>
              <w:noProof/>
            </w:rPr>
            <w:drawing>
              <wp:inline distT="0" distB="0" distL="0" distR="0" wp14:anchorId="5EBB49C2" wp14:editId="155CDF46">
                <wp:extent cx="2838784" cy="1066800"/>
                <wp:effectExtent l="152400" t="152400" r="152400" b="15240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862121" cy="107557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del>
      </w:moveFrom>
      <w:moveFromRangeEnd w:id="611"/>
    </w:p>
    <w:p w:rsidR="00036E5A" w:rsidDel="00FB122B" w:rsidRDefault="00036E5A" w:rsidP="00E90C04">
      <w:pPr>
        <w:ind w:firstLine="0"/>
        <w:jc w:val="center"/>
        <w:rPr>
          <w:del w:id="614" w:author="Ryan Lemos" w:date="2019-02-18T21:04:00Z"/>
        </w:rPr>
      </w:pPr>
      <w:del w:id="615" w:author="Ryan Lemos" w:date="2019-02-18T21:04:00Z">
        <w:r w:rsidDel="00FB122B">
          <w:rPr>
            <w:noProof/>
          </w:rPr>
          <w:drawing>
            <wp:inline distT="0" distB="0" distL="0" distR="0" wp14:anchorId="7CB48BBA" wp14:editId="25EEF7D2">
              <wp:extent cx="2216749" cy="1248641"/>
              <wp:effectExtent l="171450" t="152400" r="165100" b="16129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68977" cy="12780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D02099" w:rsidDel="00F80769" w:rsidRDefault="00D02099" w:rsidP="00E90C04">
      <w:pPr>
        <w:ind w:firstLine="0"/>
        <w:jc w:val="center"/>
        <w:rPr>
          <w:del w:id="616" w:author="Ryan Lemos" w:date="2019-02-18T09:52:00Z"/>
        </w:rPr>
      </w:pPr>
      <w:del w:id="617" w:author="Ryan Lemos" w:date="2019-02-18T21:04:00Z">
        <w:r w:rsidDel="00FB122B">
          <w:rPr>
            <w:noProof/>
          </w:rPr>
          <w:drawing>
            <wp:inline distT="0" distB="0" distL="0" distR="0" wp14:anchorId="78144EFA" wp14:editId="6F5EBEDC">
              <wp:extent cx="2260023" cy="1099168"/>
              <wp:effectExtent l="152400" t="152400" r="159385" b="1587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2575E7" w:rsidDel="00FB122B" w:rsidRDefault="002575E7">
      <w:pPr>
        <w:ind w:firstLine="0"/>
        <w:jc w:val="center"/>
        <w:rPr>
          <w:del w:id="618" w:author="Ryan Lemos" w:date="2019-02-18T21:04:00Z"/>
        </w:rPr>
      </w:pPr>
      <w:moveFromRangeStart w:id="619" w:author="Ryan Lemos" w:date="2019-02-18T09:51:00Z" w:name="move1375932"/>
      <w:moveFrom w:id="620" w:author="Ryan Lemos" w:date="2019-02-18T09:51:00Z">
        <w:del w:id="621" w:author="Ryan Lemos" w:date="2019-02-18T21:04:00Z">
          <w:r w:rsidDel="00FB122B">
            <w:rPr>
              <w:noProof/>
            </w:rPr>
            <w:drawing>
              <wp:inline distT="0" distB="0" distL="0" distR="0" wp14:anchorId="1F864132" wp14:editId="1C316EBF">
                <wp:extent cx="2849880" cy="1357759"/>
                <wp:effectExtent l="152400" t="152400" r="140970" b="16637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619"/>
    </w:p>
    <w:p w:rsidR="00A7257B" w:rsidDel="00F80769" w:rsidRDefault="00F80769" w:rsidP="00E90C04">
      <w:pPr>
        <w:ind w:firstLine="0"/>
        <w:jc w:val="center"/>
        <w:rPr>
          <w:del w:id="622" w:author="Ryan Lemos" w:date="2019-02-18T09:51:00Z"/>
        </w:rPr>
      </w:pPr>
      <w:moveToRangeStart w:id="623" w:author="Ryan Lemos" w:date="2019-02-18T09:51:00Z" w:name="move1375932"/>
      <w:moveTo w:id="624" w:author="Ryan Lemos" w:date="2019-02-18T09:51:00Z">
        <w:del w:id="625" w:author="Ryan Lemos" w:date="2019-02-18T09:51:00Z">
          <w:r w:rsidDel="00F80769">
            <w:rPr>
              <w:noProof/>
            </w:rPr>
            <w:drawing>
              <wp:inline distT="0" distB="0" distL="0" distR="0" wp14:anchorId="6EFEAA32" wp14:editId="3AD42D09">
                <wp:extent cx="2849880" cy="1357759"/>
                <wp:effectExtent l="152400" t="152400" r="140970" b="1663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9837" cy="136726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To>
      <w:moveToRangeEnd w:id="623"/>
      <w:del w:id="626" w:author="Ryan Lemos" w:date="2019-02-18T09:51:00Z">
        <w:r w:rsidR="00A7257B" w:rsidDel="00F80769">
          <w:rPr>
            <w:noProof/>
          </w:rPr>
          <w:drawing>
            <wp:inline distT="0" distB="0" distL="0" distR="0" wp14:anchorId="18884337" wp14:editId="0343886A">
              <wp:extent cx="2834640" cy="1466215"/>
              <wp:effectExtent l="152400" t="152400" r="156210" b="15303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3667" cy="1470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A7257B" w:rsidDel="00FB122B" w:rsidRDefault="004232E3" w:rsidP="00E90C04">
      <w:pPr>
        <w:ind w:firstLine="0"/>
        <w:jc w:val="center"/>
        <w:rPr>
          <w:del w:id="627" w:author="Ryan Lemos" w:date="2019-02-18T21:04:00Z"/>
        </w:rPr>
      </w:pPr>
      <w:moveFromRangeStart w:id="628" w:author="Ryan Lemos" w:date="2019-02-18T09:50:00Z" w:name="move1375850"/>
      <w:moveFrom w:id="629" w:author="Ryan Lemos" w:date="2019-02-18T09:50:00Z">
        <w:del w:id="630" w:author="Ryan Lemos" w:date="2019-02-18T21:04:00Z">
          <w:r w:rsidDel="00FB122B">
            <w:rPr>
              <w:noProof/>
            </w:rPr>
            <w:drawing>
              <wp:inline distT="0" distB="0" distL="0" distR="0" wp14:anchorId="1186E2CA" wp14:editId="2F55D112">
                <wp:extent cx="2537460" cy="1495966"/>
                <wp:effectExtent l="152400" t="171450" r="167640" b="1619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67147" cy="1513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628"/>
    </w:p>
    <w:p w:rsidR="004232E3" w:rsidDel="00FB122B" w:rsidRDefault="004232E3" w:rsidP="00E90C04">
      <w:pPr>
        <w:ind w:firstLine="0"/>
        <w:jc w:val="center"/>
        <w:rPr>
          <w:del w:id="631" w:author="Ryan Lemos" w:date="2019-02-18T21:04:00Z"/>
        </w:rPr>
      </w:pPr>
      <w:del w:id="632" w:author="Ryan Lemos" w:date="2019-02-18T21:04:00Z">
        <w:r w:rsidDel="00FB122B">
          <w:rPr>
            <w:noProof/>
          </w:rPr>
          <w:drawing>
            <wp:inline distT="0" distB="0" distL="0" distR="0" wp14:anchorId="70E48A89" wp14:editId="2B3E6035">
              <wp:extent cx="2156615" cy="1129145"/>
              <wp:effectExtent l="152400" t="152400" r="167640" b="16637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91783" cy="114755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4232E3" w:rsidDel="00FB122B" w:rsidRDefault="004232E3" w:rsidP="00E90C04">
      <w:pPr>
        <w:ind w:firstLine="0"/>
        <w:jc w:val="center"/>
        <w:rPr>
          <w:del w:id="633" w:author="Ryan Lemos" w:date="2019-02-18T21:04:00Z"/>
        </w:rPr>
      </w:pPr>
      <w:del w:id="634" w:author="Ryan Lemos" w:date="2019-02-18T21:04:00Z">
        <w:r w:rsidDel="00FB122B">
          <w:rPr>
            <w:noProof/>
          </w:rPr>
          <w:drawing>
            <wp:inline distT="0" distB="0" distL="0" distR="0" wp14:anchorId="2C957A6B" wp14:editId="1E9C6FB2">
              <wp:extent cx="2182091" cy="1071207"/>
              <wp:effectExtent l="171450" t="152400" r="161290" b="16764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554E0D" w:rsidDel="00FB122B" w:rsidRDefault="008911A0" w:rsidP="00E90C04">
      <w:pPr>
        <w:ind w:firstLine="0"/>
        <w:jc w:val="center"/>
        <w:rPr>
          <w:del w:id="635" w:author="Ryan Lemos" w:date="2019-02-18T21:04:00Z"/>
        </w:rPr>
      </w:pPr>
      <w:moveFromRangeStart w:id="636" w:author="Ryan Lemos" w:date="2019-02-18T09:50:00Z" w:name="move1375873"/>
      <w:moveFrom w:id="637" w:author="Ryan Lemos" w:date="2019-02-18T09:50:00Z">
        <w:del w:id="638" w:author="Ryan Lemos" w:date="2019-02-18T21:04:00Z">
          <w:r w:rsidDel="00FB122B">
            <w:rPr>
              <w:noProof/>
            </w:rPr>
            <w:drawing>
              <wp:inline distT="0" distB="0" distL="0" distR="0" wp14:anchorId="6B71E54E" wp14:editId="65B2569D">
                <wp:extent cx="2636520" cy="1410538"/>
                <wp:effectExtent l="171450" t="152400" r="163830" b="17081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4545" cy="142018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moveFrom>
      <w:moveFromRangeEnd w:id="636"/>
    </w:p>
    <w:p w:rsidR="00324B80" w:rsidRPr="00324B80" w:rsidDel="00324B80" w:rsidRDefault="002548EA">
      <w:pPr>
        <w:rPr>
          <w:del w:id="639" w:author="Ryan Lemos" w:date="2019-02-18T10:20:00Z"/>
        </w:rPr>
        <w:pPrChange w:id="640" w:author="Ryan Lemos" w:date="2019-02-18T10:20:00Z">
          <w:pPr>
            <w:ind w:firstLine="0"/>
            <w:jc w:val="center"/>
          </w:pPr>
        </w:pPrChange>
      </w:pPr>
      <w:del w:id="641" w:author="Ryan Lemos" w:date="2019-02-18T21:04:00Z">
        <w:r w:rsidDel="00FB122B">
          <w:rPr>
            <w:noProof/>
          </w:rPr>
          <w:drawing>
            <wp:inline distT="0" distB="0" distL="0" distR="0" wp14:anchorId="33614D7A" wp14:editId="29EB6066">
              <wp:extent cx="2292927" cy="1040679"/>
              <wp:effectExtent l="171450" t="171450" r="165100" b="16002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rsidR="00643E24" w:rsidRPr="007216C5" w:rsidDel="006002C8" w:rsidRDefault="00643E24" w:rsidP="007216C5">
      <w:pPr>
        <w:rPr>
          <w:moveFrom w:id="642" w:author="Ryan Lemos" w:date="2019-02-20T11:37:00Z"/>
        </w:rPr>
      </w:pPr>
      <w:moveFromRangeStart w:id="643" w:author="Ryan Lemos" w:date="2019-02-20T11:37:00Z" w:name="move1555083"/>
    </w:p>
    <w:p w:rsidR="007216C5" w:rsidDel="006002C8" w:rsidRDefault="00FF70F9" w:rsidP="00FF70F9">
      <w:pPr>
        <w:pStyle w:val="Ttulo3"/>
        <w:rPr>
          <w:moveFrom w:id="644" w:author="Ryan Lemos" w:date="2019-02-20T11:37:00Z"/>
        </w:rPr>
      </w:pPr>
      <w:moveFrom w:id="645" w:author="Ryan Lemos" w:date="2019-02-20T11:37:00Z">
        <w:r w:rsidDel="006002C8">
          <w:t>Testes</w:t>
        </w:r>
      </w:moveFrom>
    </w:p>
    <w:moveFromRangeEnd w:id="643"/>
    <w:p w:rsidR="00FB122B" w:rsidRPr="00F97B7F" w:rsidRDefault="009648A4">
      <w:pPr>
        <w:pPrChange w:id="646" w:author="Ryan Lemos" w:date="2019-02-18T21:04:00Z">
          <w:pPr>
            <w:pStyle w:val="Ttulo2"/>
          </w:pPr>
        </w:pPrChange>
      </w:pPr>
      <w:del w:id="647" w:author="Ryan Lemos" w:date="2019-02-24T17:52:00Z">
        <w:r w:rsidDel="001D2BA8">
          <w:delText>Ferramentas de desenvolvimento utilizadas</w:delText>
        </w:r>
      </w:del>
    </w:p>
    <w:p w:rsidR="00FB122B" w:rsidRDefault="009648A4">
      <w:pPr>
        <w:pStyle w:val="Ttulo3"/>
        <w:rPr>
          <w:ins w:id="648" w:author="Ryan Lemos" w:date="2019-02-20T11:21:00Z"/>
        </w:rPr>
        <w:pPrChange w:id="649" w:author="Ryan Lemos" w:date="2019-02-22T09:24:00Z">
          <w:pPr>
            <w:pStyle w:val="Ttulo2"/>
          </w:pPr>
        </w:pPrChange>
      </w:pPr>
      <w:bookmarkStart w:id="650" w:name="_Toc2273664"/>
      <w:r>
        <w:t>Sistema desenvolvido</w:t>
      </w:r>
      <w:bookmarkEnd w:id="650"/>
    </w:p>
    <w:p w:rsidR="00C778D2" w:rsidRDefault="00C778D2" w:rsidP="00C778D2">
      <w:pPr>
        <w:rPr>
          <w:ins w:id="651" w:author="Ryan Lemos" w:date="2019-02-20T11:21:00Z"/>
        </w:rPr>
      </w:pPr>
    </w:p>
    <w:p w:rsidR="00C778D2" w:rsidRPr="00C778D2" w:rsidRDefault="00FB122B">
      <w:pPr>
        <w:rPr>
          <w:ins w:id="652" w:author="Ryan Lemos" w:date="2019-02-20T11:25:00Z"/>
        </w:rPr>
      </w:pPr>
      <w:ins w:id="653" w:author="Ryan Lemos" w:date="2019-02-18T21:04:00Z">
        <w:r>
          <w:t>As estórias de usuários</w:t>
        </w:r>
      </w:ins>
      <w:ins w:id="654" w:author="Ryan Lemos" w:date="2019-02-20T11:24:00Z">
        <w:r w:rsidR="00C778D2">
          <w:t xml:space="preserve">, conforme descrito na seção </w:t>
        </w:r>
        <w:r w:rsidR="00C778D2" w:rsidRPr="00C778D2">
          <w:rPr>
            <w:highlight w:val="yellow"/>
            <w:rPrChange w:id="655" w:author="Ryan Lemos" w:date="2019-02-20T11:24:00Z">
              <w:rPr/>
            </w:rPrChange>
          </w:rPr>
          <w:t>X</w:t>
        </w:r>
        <w:r w:rsidR="00C778D2">
          <w:t xml:space="preserve">, </w:t>
        </w:r>
      </w:ins>
      <w:ins w:id="656" w:author="Ryan Lemos" w:date="2019-02-18T21:04:00Z">
        <w:r>
          <w:t>são um modelo de se recolher os requisitos e documentação considerado pelo XP. Então para apoio do ambiente proposto foram colhidas as estórias de usuários para cada requisito do ambiente. As estórias estão dividas de modo a compreender as necessidades de cada perfil de usuário do ambiente. Os perfis de usuário são o aluno, professor</w:t>
        </w:r>
      </w:ins>
      <w:ins w:id="657" w:author="Ryan Lemos" w:date="2019-02-20T11:25:00Z">
        <w:r w:rsidR="00C778D2">
          <w:t>,</w:t>
        </w:r>
      </w:ins>
      <w:ins w:id="658" w:author="Ryan Lemos" w:date="2019-02-18T21:04:00Z">
        <w:r>
          <w:t xml:space="preserve"> o gestor</w:t>
        </w:r>
      </w:ins>
      <w:ins w:id="659" w:author="Ryan Lemos" w:date="2019-02-20T11:25:00Z">
        <w:r w:rsidR="00C778D2">
          <w:t xml:space="preserve"> e o administrador (ou desenvolvedor)</w:t>
        </w:r>
      </w:ins>
      <w:ins w:id="660" w:author="Ryan Lemos" w:date="2019-02-18T21:04:00Z">
        <w:r>
          <w:t>.</w:t>
        </w:r>
      </w:ins>
      <w:ins w:id="661" w:author="Ryan Lemos" w:date="2019-03-02T08:14:00Z">
        <w:r w:rsidR="00485768">
          <w:t xml:space="preserve"> Todas as interfaces foram implementadas utilizando o </w:t>
        </w:r>
        <w:r w:rsidR="00485768" w:rsidRPr="00485768">
          <w:rPr>
            <w:i/>
            <w:rPrChange w:id="662" w:author="Ryan Lemos" w:date="2019-03-02T08:15:00Z">
              <w:rPr/>
            </w:rPrChange>
          </w:rPr>
          <w:t>material design</w:t>
        </w:r>
      </w:ins>
      <w:ins w:id="663" w:author="Ryan Lemos" w:date="2019-03-02T08:15:00Z">
        <w:r w:rsidR="00485768">
          <w:t xml:space="preserve"> através do Framework CSS, </w:t>
        </w:r>
        <w:proofErr w:type="spellStart"/>
        <w:r w:rsidR="00485768">
          <w:t>MaterializeCss</w:t>
        </w:r>
        <w:proofErr w:type="spellEnd"/>
        <w:r w:rsidR="00485768">
          <w:t xml:space="preserve">. </w:t>
        </w:r>
      </w:ins>
      <w:ins w:id="664" w:author="Ryan Lemos" w:date="2019-03-02T08:14:00Z">
        <w:r w:rsidR="00485768">
          <w:t xml:space="preserve"> </w:t>
        </w:r>
      </w:ins>
    </w:p>
    <w:p w:rsidR="00FB122B" w:rsidRDefault="00C778D2">
      <w:pPr>
        <w:rPr>
          <w:ins w:id="665" w:author="Ryan Lemos" w:date="2019-02-18T21:04:00Z"/>
        </w:rPr>
      </w:pPr>
      <w:ins w:id="666" w:author="Ryan Lemos" w:date="2019-02-20T11:29:00Z">
        <w:r>
          <w:t>O release foi dividido por cada perfil de usuário, sendo apresentado as funcionalidades que serão utilizadas por estes perfi</w:t>
        </w:r>
      </w:ins>
      <w:ins w:id="667" w:author="Ryan Lemos" w:date="2019-02-20T11:30:00Z">
        <w:r>
          <w:t>s</w:t>
        </w:r>
      </w:ins>
      <w:ins w:id="668" w:author="Ryan Lemos" w:date="2019-02-20T11:29:00Z">
        <w:r>
          <w:t>.</w:t>
        </w:r>
      </w:ins>
      <w:ins w:id="669" w:author="Ryan Lemos" w:date="2019-02-20T11:30:00Z">
        <w:r>
          <w:t xml:space="preserve"> Porém h</w:t>
        </w:r>
      </w:ins>
      <w:ins w:id="670" w:author="Ryan Lemos" w:date="2019-02-18T21:04:00Z">
        <w:r w:rsidR="00FB122B">
          <w:t xml:space="preserve">á </w:t>
        </w:r>
      </w:ins>
      <w:ins w:id="671" w:author="Ryan Lemos" w:date="2019-02-20T11:31:00Z">
        <w:r w:rsidR="00826E27">
          <w:t>três</w:t>
        </w:r>
      </w:ins>
      <w:ins w:id="672" w:author="Ryan Lemos" w:date="2019-02-18T21:04:00Z">
        <w:r w:rsidR="00FB122B">
          <w:t xml:space="preserve"> estória</w:t>
        </w:r>
      </w:ins>
      <w:ins w:id="673" w:author="Ryan Lemos" w:date="2019-02-19T22:38:00Z">
        <w:r w:rsidR="004B083A">
          <w:t xml:space="preserve">s </w:t>
        </w:r>
      </w:ins>
      <w:ins w:id="674" w:author="Ryan Lemos" w:date="2019-02-18T21:04:00Z">
        <w:r w:rsidR="00FB122B">
          <w:t xml:space="preserve">que </w:t>
        </w:r>
      </w:ins>
      <w:ins w:id="675" w:author="Ryan Lemos" w:date="2019-02-19T22:38:00Z">
        <w:r w:rsidR="004B083A">
          <w:t>são</w:t>
        </w:r>
      </w:ins>
      <w:ins w:id="676" w:author="Ryan Lemos" w:date="2019-02-18T21:04:00Z">
        <w:r w:rsidR="00FB122B">
          <w:t xml:space="preserve"> válida</w:t>
        </w:r>
      </w:ins>
      <w:ins w:id="677" w:author="Ryan Lemos" w:date="2019-02-19T22:38:00Z">
        <w:r w:rsidR="004B083A">
          <w:t>s</w:t>
        </w:r>
      </w:ins>
      <w:ins w:id="678" w:author="Ryan Lemos" w:date="2019-02-18T21:04:00Z">
        <w:r w:rsidR="00FB122B">
          <w:t xml:space="preserve"> para todos os</w:t>
        </w:r>
      </w:ins>
      <w:ins w:id="679" w:author="Ryan Lemos" w:date="2019-02-20T11:30:00Z">
        <w:r>
          <w:t xml:space="preserve"> perfis de</w:t>
        </w:r>
      </w:ins>
      <w:ins w:id="680" w:author="Ryan Lemos" w:date="2019-02-18T21:04:00Z">
        <w:r w:rsidR="00FB122B">
          <w:t xml:space="preserve"> usuários</w:t>
        </w:r>
      </w:ins>
      <w:ins w:id="681" w:author="Ryan Lemos" w:date="2019-02-20T11:30:00Z">
        <w:r>
          <w:t>.</w:t>
        </w:r>
      </w:ins>
      <w:ins w:id="682" w:author="Ryan Lemos" w:date="2019-02-18T21:04:00Z">
        <w:r w:rsidR="00FB122B">
          <w:t xml:space="preserve"> </w:t>
        </w:r>
      </w:ins>
      <w:ins w:id="683" w:author="Ryan Lemos" w:date="2019-02-20T11:30:00Z">
        <w:r>
          <w:t>Se</w:t>
        </w:r>
      </w:ins>
      <w:ins w:id="684" w:author="Ryan Lemos" w:date="2019-02-18T21:04:00Z">
        <w:r w:rsidR="00FB122B">
          <w:t xml:space="preserve"> trata da funcionalidade de login descrit</w:t>
        </w:r>
      </w:ins>
      <w:ins w:id="685" w:author="Ryan Lemos" w:date="2019-02-19T22:39:00Z">
        <w:r w:rsidR="004B083A">
          <w:t>a</w:t>
        </w:r>
      </w:ins>
      <w:ins w:id="686" w:author="Ryan Lemos" w:date="2019-02-18T21:04:00Z">
        <w:r w:rsidR="00FB122B">
          <w:t xml:space="preserve"> na </w:t>
        </w:r>
        <w:r w:rsidR="00FB122B" w:rsidRPr="00B21C4F">
          <w:rPr>
            <w:highlight w:val="yellow"/>
          </w:rPr>
          <w:t>figura X</w:t>
        </w:r>
      </w:ins>
      <w:ins w:id="687" w:author="Ryan Lemos" w:date="2019-02-19T22:39:00Z">
        <w:r w:rsidR="004B083A">
          <w:t xml:space="preserve">, a funcionalidade de notificação descrita pela </w:t>
        </w:r>
        <w:r w:rsidR="004B083A" w:rsidRPr="004B083A">
          <w:rPr>
            <w:highlight w:val="yellow"/>
            <w:rPrChange w:id="688" w:author="Ryan Lemos" w:date="2019-02-19T22:39:00Z">
              <w:rPr/>
            </w:rPrChange>
          </w:rPr>
          <w:t>figura x</w:t>
        </w:r>
      </w:ins>
      <w:ins w:id="689" w:author="Ryan Lemos" w:date="2019-02-20T11:31:00Z">
        <w:r w:rsidR="00826E27">
          <w:t xml:space="preserve"> e a </w:t>
        </w:r>
      </w:ins>
      <w:ins w:id="690" w:author="Ryan Lemos" w:date="2019-02-20T11:32:00Z">
        <w:r w:rsidR="00826E27">
          <w:t>troca de senhas</w:t>
        </w:r>
      </w:ins>
      <w:ins w:id="691" w:author="Ryan Lemos" w:date="2019-02-18T21:04:00Z">
        <w:r w:rsidR="00FB122B">
          <w:t>.</w:t>
        </w:r>
      </w:ins>
    </w:p>
    <w:p w:rsidR="00FB122B" w:rsidRDefault="00FB122B" w:rsidP="00FB122B">
      <w:pPr>
        <w:rPr>
          <w:ins w:id="692" w:author="Ryan Lemos" w:date="2019-02-18T21:04:00Z"/>
        </w:rPr>
      </w:pPr>
    </w:p>
    <w:p w:rsidR="00FB122B" w:rsidRDefault="00FB122B" w:rsidP="00FB122B">
      <w:pPr>
        <w:ind w:firstLine="0"/>
        <w:jc w:val="center"/>
        <w:rPr>
          <w:ins w:id="693" w:author="Ryan Lemos" w:date="2019-02-18T21:04:00Z"/>
        </w:rPr>
      </w:pPr>
      <w:ins w:id="694" w:author="Ryan Lemos" w:date="2019-02-18T21:04:00Z">
        <w:r>
          <w:rPr>
            <w:noProof/>
          </w:rPr>
          <w:drawing>
            <wp:inline distT="0" distB="0" distL="0" distR="0" wp14:anchorId="637F7ED0" wp14:editId="2D30E27B">
              <wp:extent cx="2133600" cy="1041094"/>
              <wp:effectExtent l="171450" t="171450" r="152400" b="15938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1205"/>
                      <a:stretch/>
                    </pic:blipFill>
                    <pic:spPr bwMode="auto">
                      <a:xfrm>
                        <a:off x="0" y="0"/>
                        <a:ext cx="2153481" cy="105079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FB122B" w:rsidRDefault="00FB122B" w:rsidP="00FB122B">
      <w:pPr>
        <w:ind w:firstLine="0"/>
        <w:jc w:val="center"/>
        <w:rPr>
          <w:ins w:id="695" w:author="Ryan Lemos" w:date="2019-02-18T21:04:00Z"/>
        </w:rPr>
      </w:pPr>
    </w:p>
    <w:p w:rsidR="00FB122B" w:rsidRDefault="00FB122B" w:rsidP="00FB122B">
      <w:pPr>
        <w:rPr>
          <w:ins w:id="696" w:author="Ryan Lemos" w:date="2019-02-20T11:30:00Z"/>
        </w:rPr>
      </w:pPr>
      <w:ins w:id="697" w:author="Ryan Lemos" w:date="2019-02-18T21:04:00Z">
        <w:r>
          <w:t xml:space="preserve">Essa estória define como será a interface de login que pode ser vista na </w:t>
        </w:r>
        <w:r w:rsidRPr="00B21C4F">
          <w:rPr>
            <w:highlight w:val="yellow"/>
          </w:rPr>
          <w:t>figura X</w:t>
        </w:r>
        <w:r>
          <w:t>. Além disso as estórias descritas nes</w:t>
        </w:r>
      </w:ins>
      <w:ins w:id="698" w:author="Ryan Lemos" w:date="2019-02-18T21:08:00Z">
        <w:r w:rsidR="00634322">
          <w:t>t</w:t>
        </w:r>
      </w:ins>
      <w:ins w:id="699" w:author="Ryan Lemos" w:date="2019-02-18T21:04:00Z">
        <w:r>
          <w:t>e trabalho seguem o modelo ideal de estória definido por Santos (2017), que define como estrutura: O nome do perfil de usuário que utilizará a funcionalidade, acompanhado do que o usuário gostaria de ser feito, e o porquê.</w:t>
        </w:r>
      </w:ins>
    </w:p>
    <w:p w:rsidR="00C778D2" w:rsidRDefault="00C778D2" w:rsidP="00FB122B">
      <w:pPr>
        <w:rPr>
          <w:ins w:id="700" w:author="Ryan Lemos" w:date="2019-02-18T21:11:00Z"/>
        </w:rPr>
      </w:pPr>
    </w:p>
    <w:p w:rsidR="00506933" w:rsidRDefault="00506933" w:rsidP="00506933">
      <w:pPr>
        <w:ind w:firstLine="0"/>
        <w:jc w:val="center"/>
        <w:rPr>
          <w:ins w:id="701" w:author="Ryan Lemos" w:date="2019-03-01T09:12:00Z"/>
        </w:rPr>
      </w:pPr>
      <w:ins w:id="702" w:author="Ryan Lemos" w:date="2019-02-18T21:11:00Z">
        <w:r>
          <w:rPr>
            <w:noProof/>
          </w:rPr>
          <w:lastRenderedPageBreak/>
          <w:drawing>
            <wp:inline distT="0" distB="0" distL="0" distR="0" wp14:anchorId="22FE13F8" wp14:editId="6D10A1CC">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7331" cy="2674323"/>
                      </a:xfrm>
                      <a:prstGeom prst="rect">
                        <a:avLst/>
                      </a:prstGeom>
                    </pic:spPr>
                  </pic:pic>
                </a:graphicData>
              </a:graphic>
            </wp:inline>
          </w:drawing>
        </w:r>
      </w:ins>
    </w:p>
    <w:p w:rsidR="003B49D8" w:rsidRDefault="003B49D8" w:rsidP="00506933">
      <w:pPr>
        <w:ind w:firstLine="0"/>
        <w:jc w:val="center"/>
        <w:rPr>
          <w:ins w:id="703" w:author="Ryan Lemos" w:date="2019-03-01T09:13:00Z"/>
        </w:rPr>
      </w:pPr>
    </w:p>
    <w:p w:rsidR="003B49D8" w:rsidRDefault="003B49D8" w:rsidP="003B49D8">
      <w:pPr>
        <w:rPr>
          <w:ins w:id="704" w:author="Ryan Lemos" w:date="2019-03-01T09:24:00Z"/>
        </w:rPr>
      </w:pPr>
      <w:ins w:id="705" w:author="Ryan Lemos" w:date="2019-03-01T09:12:00Z">
        <w:r>
          <w:t>D</w:t>
        </w:r>
      </w:ins>
      <w:ins w:id="706" w:author="Ryan Lemos" w:date="2019-03-01T09:13:00Z">
        <w:r>
          <w:t xml:space="preserve">eve-se ressaltar, como discutido na </w:t>
        </w:r>
        <w:r w:rsidRPr="003B49D8">
          <w:rPr>
            <w:highlight w:val="red"/>
            <w:rPrChange w:id="707" w:author="Ryan Lemos" w:date="2019-03-01T09:13:00Z">
              <w:rPr/>
            </w:rPrChange>
          </w:rPr>
          <w:t>seção X</w:t>
        </w:r>
        <w:r>
          <w:t xml:space="preserve"> os dados sensíveis, como a senha do usuário passaram por um processo de criptografia utilizado pel</w:t>
        </w:r>
      </w:ins>
      <w:ins w:id="708" w:author="Ryan Lemos" w:date="2019-03-01T09:14:00Z">
        <w:r>
          <w:t xml:space="preserve">o </w:t>
        </w:r>
        <w:proofErr w:type="spellStart"/>
        <w:r>
          <w:t>Laravel</w:t>
        </w:r>
        <w:proofErr w:type="spellEnd"/>
        <w:r>
          <w:t xml:space="preserve">, possibilitando assim a segurança dos dados. Porém por se tratar de uma aplicação que une um </w:t>
        </w:r>
        <w:proofErr w:type="spellStart"/>
        <w:r w:rsidRPr="003B49D8">
          <w:rPr>
            <w:i/>
            <w:rPrChange w:id="709" w:author="Ryan Lemos" w:date="2019-03-01T09:14:00Z">
              <w:rPr/>
            </w:rPrChange>
          </w:rPr>
          <w:t>backend</w:t>
        </w:r>
        <w:proofErr w:type="spellEnd"/>
        <w:r>
          <w:t xml:space="preserve"> e </w:t>
        </w:r>
        <w:proofErr w:type="spellStart"/>
        <w:r w:rsidRPr="003B49D8">
          <w:rPr>
            <w:i/>
            <w:rPrChange w:id="710" w:author="Ryan Lemos" w:date="2019-03-01T09:14:00Z">
              <w:rPr/>
            </w:rPrChange>
          </w:rPr>
          <w:t>frontend</w:t>
        </w:r>
        <w:proofErr w:type="spellEnd"/>
        <w:r>
          <w:t xml:space="preserve"> gerenciado por frameworks diferentes</w:t>
        </w:r>
      </w:ins>
      <w:ins w:id="711" w:author="Ryan Lemos" w:date="2019-03-01T09:15:00Z">
        <w:r>
          <w:t xml:space="preserve"> se fez necessário em alguns momentos criptografar os dados em que as duas aplicações conversam. Porém se faz necessário recuperar a informação no estado anter</w:t>
        </w:r>
      </w:ins>
      <w:ins w:id="712" w:author="Ryan Lemos" w:date="2019-03-01T09:16:00Z">
        <w:r>
          <w:t xml:space="preserve">ior a criptografia, então surge o processo de criptografia como sugerido na </w:t>
        </w:r>
        <w:r w:rsidRPr="003A7E2E">
          <w:rPr>
            <w:highlight w:val="red"/>
            <w:rPrChange w:id="713" w:author="Ryan Lemos" w:date="2019-03-01T09:21:00Z">
              <w:rPr/>
            </w:rPrChange>
          </w:rPr>
          <w:t>seção x</w:t>
        </w:r>
        <w:r>
          <w:t xml:space="preserve">. Um desses momentos se dá no retorno das informações do usuário no momento de login feito pela API. </w:t>
        </w:r>
      </w:ins>
      <w:ins w:id="714" w:author="Ryan Lemos" w:date="2019-03-01T09:17:00Z">
        <w:r>
          <w:t xml:space="preserve">Alguns dados como informações dos usuários, menus, permissões, são salvas no </w:t>
        </w:r>
        <w:proofErr w:type="spellStart"/>
        <w:r w:rsidRPr="003B49D8">
          <w:rPr>
            <w:i/>
            <w:rPrChange w:id="715" w:author="Ryan Lemos" w:date="2019-03-01T09:17:00Z">
              <w:rPr/>
            </w:rPrChange>
          </w:rPr>
          <w:t>LocalStorage</w:t>
        </w:r>
        <w:proofErr w:type="spellEnd"/>
        <w:r>
          <w:t xml:space="preserve"> que é uma espécie de memória local do navegador</w:t>
        </w:r>
      </w:ins>
      <w:ins w:id="716" w:author="Ryan Lemos" w:date="2019-03-01T09:18:00Z">
        <w:r>
          <w:t>, que pode ser acessada e recuperada a partir do navegador. Então o usuário poderia facilmente descobrir o processo de criptografia, já q</w:t>
        </w:r>
      </w:ins>
      <w:ins w:id="717" w:author="Ryan Lemos" w:date="2019-03-01T09:19:00Z">
        <w:r>
          <w:t xml:space="preserve">ue há como </w:t>
        </w:r>
        <w:proofErr w:type="spellStart"/>
        <w:r>
          <w:t>descriptografar</w:t>
        </w:r>
        <w:proofErr w:type="spellEnd"/>
        <w:r>
          <w:t>.</w:t>
        </w:r>
      </w:ins>
      <w:ins w:id="718" w:author="Ryan Lemos" w:date="2019-03-01T09:20:00Z">
        <w:r w:rsidR="003A7E2E">
          <w:t xml:space="preserve"> Pensando nesses problemas descritos desenvolveu-se uma função de criptografia e outra de </w:t>
        </w:r>
        <w:proofErr w:type="spellStart"/>
        <w:r w:rsidR="003A7E2E">
          <w:t>descriptografia</w:t>
        </w:r>
        <w:proofErr w:type="spellEnd"/>
        <w:r w:rsidR="003A7E2E">
          <w:t>,</w:t>
        </w:r>
      </w:ins>
      <w:ins w:id="719" w:author="Ryan Lemos" w:date="2019-03-01T09:24:00Z">
        <w:r w:rsidR="00521931">
          <w:t xml:space="preserve"> como visto</w:t>
        </w:r>
      </w:ins>
      <w:ins w:id="720" w:author="Ryan Lemos" w:date="2019-03-01T09:20:00Z">
        <w:r w:rsidR="003A7E2E">
          <w:t xml:space="preserve"> </w:t>
        </w:r>
      </w:ins>
      <w:ins w:id="721" w:author="Ryan Lemos" w:date="2019-03-01T09:24:00Z">
        <w:r w:rsidR="00521931">
          <w:t>n</w:t>
        </w:r>
      </w:ins>
      <w:ins w:id="722" w:author="Ryan Lemos" w:date="2019-03-01T09:20:00Z">
        <w:r w:rsidR="003A7E2E">
          <w:t>a</w:t>
        </w:r>
      </w:ins>
      <w:ins w:id="723" w:author="Ryan Lemos" w:date="2019-03-01T09:25:00Z">
        <w:r w:rsidR="00521931">
          <w:t>s</w:t>
        </w:r>
      </w:ins>
      <w:ins w:id="724" w:author="Ryan Lemos" w:date="2019-03-01T09:20:00Z">
        <w:r w:rsidR="003A7E2E">
          <w:t xml:space="preserve"> figura</w:t>
        </w:r>
      </w:ins>
      <w:ins w:id="725" w:author="Ryan Lemos" w:date="2019-03-01T09:25:00Z">
        <w:r w:rsidR="00521931">
          <w:t>s</w:t>
        </w:r>
      </w:ins>
      <w:ins w:id="726" w:author="Ryan Lemos" w:date="2019-03-01T09:20:00Z">
        <w:r w:rsidR="003A7E2E" w:rsidRPr="003A7E2E">
          <w:rPr>
            <w:highlight w:val="yellow"/>
            <w:rPrChange w:id="727" w:author="Ryan Lemos" w:date="2019-03-01T09:20:00Z">
              <w:rPr/>
            </w:rPrChange>
          </w:rPr>
          <w:t xml:space="preserve"> x</w:t>
        </w:r>
      </w:ins>
      <w:ins w:id="728" w:author="Ryan Lemos" w:date="2019-03-01T09:25:00Z">
        <w:r w:rsidR="00521931">
          <w:t xml:space="preserve"> </w:t>
        </w:r>
        <w:r w:rsidR="00521931" w:rsidRPr="00521931">
          <w:rPr>
            <w:highlight w:val="yellow"/>
            <w:rPrChange w:id="729" w:author="Ryan Lemos" w:date="2019-03-01T09:25:00Z">
              <w:rPr/>
            </w:rPrChange>
          </w:rPr>
          <w:t>e x</w:t>
        </w:r>
      </w:ins>
      <w:ins w:id="730" w:author="Ryan Lemos" w:date="2019-03-01T09:21:00Z">
        <w:r w:rsidR="003A7E2E">
          <w:t>.</w:t>
        </w:r>
        <w:r w:rsidR="00521931">
          <w:t xml:space="preserve"> Essas funções foram implementadas tanto no </w:t>
        </w:r>
        <w:proofErr w:type="spellStart"/>
        <w:r w:rsidR="00521931" w:rsidRPr="00521931">
          <w:rPr>
            <w:i/>
            <w:rPrChange w:id="731" w:author="Ryan Lemos" w:date="2019-03-01T09:21:00Z">
              <w:rPr/>
            </w:rPrChange>
          </w:rPr>
          <w:t>backend</w:t>
        </w:r>
        <w:proofErr w:type="spellEnd"/>
        <w:r w:rsidR="00521931">
          <w:t xml:space="preserve"> quanto no </w:t>
        </w:r>
        <w:proofErr w:type="spellStart"/>
        <w:r w:rsidR="00521931" w:rsidRPr="00521931">
          <w:rPr>
            <w:i/>
            <w:rPrChange w:id="732" w:author="Ryan Lemos" w:date="2019-03-01T09:21:00Z">
              <w:rPr/>
            </w:rPrChange>
          </w:rPr>
          <w:t>frontend</w:t>
        </w:r>
      </w:ins>
      <w:proofErr w:type="spellEnd"/>
      <w:ins w:id="733" w:author="Ryan Lemos" w:date="2019-03-01T09:22:00Z">
        <w:r w:rsidR="00521931">
          <w:t xml:space="preserve"> para que assim as duas faces da aplicação consigam comunicar os dados sensíveis de maneira mais segura.</w:t>
        </w:r>
      </w:ins>
    </w:p>
    <w:p w:rsidR="00521931" w:rsidRDefault="00521931" w:rsidP="00521931">
      <w:pPr>
        <w:ind w:firstLine="0"/>
        <w:jc w:val="center"/>
        <w:rPr>
          <w:ins w:id="734" w:author="Ryan Lemos" w:date="2019-03-01T09:27:00Z"/>
        </w:rPr>
      </w:pPr>
      <w:ins w:id="735" w:author="Ryan Lemos" w:date="2019-03-01T09:26:00Z">
        <w:r>
          <w:rPr>
            <w:noProof/>
          </w:rPr>
          <w:lastRenderedPageBreak/>
          <w:drawing>
            <wp:inline distT="0" distB="0" distL="0" distR="0" wp14:anchorId="305EDFE2" wp14:editId="6E55DC84">
              <wp:extent cx="5760085" cy="2887345"/>
              <wp:effectExtent l="0" t="0" r="0" b="825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887345"/>
                      </a:xfrm>
                      <a:prstGeom prst="rect">
                        <a:avLst/>
                      </a:prstGeom>
                    </pic:spPr>
                  </pic:pic>
                </a:graphicData>
              </a:graphic>
            </wp:inline>
          </w:drawing>
        </w:r>
      </w:ins>
    </w:p>
    <w:p w:rsidR="00521931" w:rsidRDefault="00521931" w:rsidP="00521931">
      <w:pPr>
        <w:ind w:firstLine="0"/>
        <w:jc w:val="center"/>
        <w:rPr>
          <w:ins w:id="736" w:author="Ryan Lemos" w:date="2019-03-01T09:27:00Z"/>
        </w:rPr>
      </w:pPr>
    </w:p>
    <w:p w:rsidR="00521931" w:rsidRDefault="00521931" w:rsidP="00521931">
      <w:pPr>
        <w:rPr>
          <w:ins w:id="737" w:author="Ryan Lemos" w:date="2019-03-01T09:43:00Z"/>
        </w:rPr>
      </w:pPr>
      <w:ins w:id="738" w:author="Ryan Lemos" w:date="2019-03-01T09:27:00Z">
        <w:r>
          <w:t xml:space="preserve">A </w:t>
        </w:r>
        <w:r w:rsidRPr="00521931">
          <w:rPr>
            <w:highlight w:val="yellow"/>
            <w:rPrChange w:id="739" w:author="Ryan Lemos" w:date="2019-03-01T09:27:00Z">
              <w:rPr/>
            </w:rPrChange>
          </w:rPr>
          <w:t>figura x</w:t>
        </w:r>
        <w:r>
          <w:t xml:space="preserve"> se trata das funções de criptografia e </w:t>
        </w:r>
        <w:proofErr w:type="spellStart"/>
        <w:r>
          <w:t>descriptografia</w:t>
        </w:r>
        <w:proofErr w:type="spellEnd"/>
        <w:r>
          <w:t>, implementad</w:t>
        </w:r>
      </w:ins>
      <w:ins w:id="740" w:author="Ryan Lemos" w:date="2019-03-01T09:28:00Z">
        <w:r>
          <w:t xml:space="preserve">as no </w:t>
        </w:r>
        <w:proofErr w:type="spellStart"/>
        <w:r w:rsidRPr="00521931">
          <w:rPr>
            <w:i/>
            <w:rPrChange w:id="741" w:author="Ryan Lemos" w:date="2019-03-01T09:28:00Z">
              <w:rPr/>
            </w:rPrChange>
          </w:rPr>
          <w:t>frontend</w:t>
        </w:r>
        <w:proofErr w:type="spellEnd"/>
        <w:r>
          <w:t>. O que a função de criptografia faz é rodar a função ‘</w:t>
        </w:r>
        <w:proofErr w:type="spellStart"/>
        <w:r>
          <w:t>btoa</w:t>
        </w:r>
        <w:proofErr w:type="spellEnd"/>
        <w:r>
          <w:t xml:space="preserve">’ que </w:t>
        </w:r>
      </w:ins>
      <w:ins w:id="742" w:author="Ryan Lemos" w:date="2019-03-01T09:29:00Z">
        <w:r>
          <w:t xml:space="preserve">codifica o texto passado para </w:t>
        </w:r>
      </w:ins>
      <w:ins w:id="743" w:author="Ryan Lemos" w:date="2019-03-01T09:31:00Z">
        <w:r w:rsidR="00F302F5">
          <w:t>o método de codificação base-64</w:t>
        </w:r>
      </w:ins>
      <w:ins w:id="744" w:author="Ryan Lemos" w:date="2019-03-01T09:32:00Z">
        <w:r w:rsidR="00F302F5">
          <w:t>.</w:t>
        </w:r>
      </w:ins>
      <w:ins w:id="745" w:author="Ryan Lemos" w:date="2019-03-01T09:31:00Z">
        <w:r w:rsidR="00F302F5">
          <w:t xml:space="preserve"> </w:t>
        </w:r>
      </w:ins>
      <w:ins w:id="746" w:author="Ryan Lemos" w:date="2019-03-01T09:32:00Z">
        <w:r w:rsidR="00F302F5">
          <w:t xml:space="preserve">Essa </w:t>
        </w:r>
      </w:ins>
      <w:ins w:id="747" w:author="Ryan Lemos" w:date="2019-03-01T09:33:00Z">
        <w:r w:rsidR="00F302F5">
          <w:t>técnica</w:t>
        </w:r>
      </w:ins>
      <w:ins w:id="748" w:author="Ryan Lemos" w:date="2019-03-01T09:31:00Z">
        <w:r w:rsidR="00F302F5">
          <w:t xml:space="preserve"> utiliza os ca</w:t>
        </w:r>
      </w:ins>
      <w:ins w:id="749" w:author="Ryan Lemos" w:date="2019-03-01T09:32:00Z">
        <w:r w:rsidR="00F302F5">
          <w:t>racteres como letras maiúsculas e minúsculas, números</w:t>
        </w:r>
      </w:ins>
      <w:ins w:id="750" w:author="Ryan Lemos" w:date="2019-03-01T09:33:00Z">
        <w:r w:rsidR="00F302F5">
          <w:t>, ‘+’, ‘/’ e ‘=’</w:t>
        </w:r>
      </w:ins>
      <w:ins w:id="751" w:author="Ryan Lemos" w:date="2019-03-01T09:34:00Z">
        <w:r w:rsidR="00F302F5">
          <w:t xml:space="preserve">. Além disso pode ser criptografada e </w:t>
        </w:r>
        <w:proofErr w:type="spellStart"/>
        <w:r w:rsidR="00F302F5">
          <w:t>descriptografada</w:t>
        </w:r>
        <w:proofErr w:type="spellEnd"/>
        <w:r w:rsidR="00F302F5">
          <w:t xml:space="preserve">, a </w:t>
        </w:r>
        <w:proofErr w:type="spellStart"/>
        <w:r w:rsidR="00F302F5">
          <w:t>descriptografia</w:t>
        </w:r>
        <w:proofErr w:type="spellEnd"/>
        <w:r w:rsidR="00F302F5">
          <w:t xml:space="preserve"> é feita no </w:t>
        </w:r>
        <w:proofErr w:type="spellStart"/>
        <w:r w:rsidR="00F302F5">
          <w:t>JavaScript</w:t>
        </w:r>
        <w:proofErr w:type="spellEnd"/>
        <w:r w:rsidR="00F302F5">
          <w:t xml:space="preserve"> pela função </w:t>
        </w:r>
      </w:ins>
      <w:ins w:id="752" w:author="Ryan Lemos" w:date="2019-03-01T09:35:00Z">
        <w:r w:rsidR="00F302F5">
          <w:t>‘</w:t>
        </w:r>
      </w:ins>
      <w:proofErr w:type="spellStart"/>
      <w:ins w:id="753" w:author="Ryan Lemos" w:date="2019-03-01T09:34:00Z">
        <w:r w:rsidR="00F302F5">
          <w:t>atob</w:t>
        </w:r>
      </w:ins>
      <w:proofErr w:type="spellEnd"/>
      <w:ins w:id="754" w:author="Ryan Lemos" w:date="2019-03-01T09:35:00Z">
        <w:r w:rsidR="00F302F5">
          <w:t>’. O que o algoritmo de criptografia faz é repetir a função ‘</w:t>
        </w:r>
        <w:proofErr w:type="spellStart"/>
        <w:r w:rsidR="00F302F5">
          <w:t>btoa</w:t>
        </w:r>
        <w:proofErr w:type="spellEnd"/>
        <w:r w:rsidR="00F302F5">
          <w:t>’ um número de vezes definidas na codificação</w:t>
        </w:r>
      </w:ins>
      <w:ins w:id="755" w:author="Ryan Lemos" w:date="2019-03-01T09:36:00Z">
        <w:r w:rsidR="00F302F5">
          <w:t xml:space="preserve">. Desse jeito ainda seria possível a um intruso pensar a mesma </w:t>
        </w:r>
      </w:ins>
      <w:ins w:id="756" w:author="Ryan Lemos" w:date="2019-03-01T09:37:00Z">
        <w:r w:rsidR="00F302F5">
          <w:t xml:space="preserve">coisa. Aí entra o que foi discutido na </w:t>
        </w:r>
        <w:r w:rsidR="00F302F5" w:rsidRPr="00F302F5">
          <w:rPr>
            <w:highlight w:val="red"/>
            <w:rPrChange w:id="757" w:author="Ryan Lemos" w:date="2019-03-01T09:37:00Z">
              <w:rPr/>
            </w:rPrChange>
          </w:rPr>
          <w:t>seção x</w:t>
        </w:r>
        <w:r w:rsidR="00F302F5">
          <w:t xml:space="preserve"> o acréscimo de uma chave de segurança. Então em algum momento definido, como visto pela </w:t>
        </w:r>
      </w:ins>
      <w:ins w:id="758" w:author="Ryan Lemos" w:date="2019-03-01T09:38:00Z">
        <w:r w:rsidR="00F302F5">
          <w:t>variável ‘</w:t>
        </w:r>
        <w:proofErr w:type="spellStart"/>
        <w:proofErr w:type="gramStart"/>
        <w:r w:rsidR="00F302F5">
          <w:t>this.time</w:t>
        </w:r>
        <w:proofErr w:type="gramEnd"/>
        <w:r w:rsidR="00F302F5">
          <w:t>_to_add_key</w:t>
        </w:r>
        <w:proofErr w:type="spellEnd"/>
        <w:r w:rsidR="00F302F5">
          <w:t xml:space="preserve">” o algoritmo acrescenta uma chave ao texto já criptografado. Isso dificulta já </w:t>
        </w:r>
      </w:ins>
      <w:ins w:id="759" w:author="Ryan Lemos" w:date="2019-03-01T09:39:00Z">
        <w:r w:rsidR="00F302F5">
          <w:t>que para descobrir o texto original, deve-se conhecer a chave e saber em qual momento ela é utilizada. No processo de recuperação da mensagem original</w:t>
        </w:r>
      </w:ins>
      <w:ins w:id="760" w:author="Ryan Lemos" w:date="2019-03-01T09:40:00Z">
        <w:r w:rsidR="007D7C65">
          <w:t xml:space="preserve"> o que acontece é que simplesmente pegar essa posição de adição não resolveria já que o processo de recuperação é o inverso da criptografia, para não perder a</w:t>
        </w:r>
      </w:ins>
      <w:ins w:id="761" w:author="Ryan Lemos" w:date="2019-03-01T09:41:00Z">
        <w:r w:rsidR="007D7C65">
          <w:t xml:space="preserve"> referencia e saber em qual momento se deve adicionar a chave, pega-se quantas vezes são utilizadas para criptografar subtraído ao momento de se adicionar a chave. Para-se entende</w:t>
        </w:r>
      </w:ins>
      <w:ins w:id="762" w:author="Ryan Lemos" w:date="2019-03-01T09:42:00Z">
        <w:r w:rsidR="007D7C65">
          <w:t xml:space="preserve">r </w:t>
        </w:r>
      </w:ins>
      <w:ins w:id="763" w:author="Ryan Lemos" w:date="2019-03-02T08:58:00Z">
        <w:r w:rsidR="00004774">
          <w:t>utilizemos um artificio</w:t>
        </w:r>
      </w:ins>
      <w:ins w:id="764" w:author="Ryan Lemos" w:date="2019-03-01T09:42:00Z">
        <w:r w:rsidR="007D7C65">
          <w:t xml:space="preserve"> utilizad</w:t>
        </w:r>
      </w:ins>
      <w:ins w:id="765" w:author="Ryan Lemos" w:date="2019-03-02T08:58:00Z">
        <w:r w:rsidR="00004774">
          <w:t>o</w:t>
        </w:r>
      </w:ins>
      <w:ins w:id="766" w:author="Ryan Lemos" w:date="2019-03-01T09:42:00Z">
        <w:r w:rsidR="007D7C65">
          <w:t xml:space="preserve"> no XP</w:t>
        </w:r>
      </w:ins>
      <w:ins w:id="767" w:author="Ryan Lemos" w:date="2019-03-02T08:58:00Z">
        <w:r w:rsidR="00004774">
          <w:t xml:space="preserve">, </w:t>
        </w:r>
        <w:r w:rsidR="00004774" w:rsidRPr="00004774">
          <w:rPr>
            <w:highlight w:val="yellow"/>
            <w:rPrChange w:id="768" w:author="Ryan Lemos" w:date="2019-03-02T08:58:00Z">
              <w:rPr/>
            </w:rPrChange>
          </w:rPr>
          <w:t>seção x</w:t>
        </w:r>
        <w:r w:rsidR="00004774">
          <w:t xml:space="preserve">, </w:t>
        </w:r>
      </w:ins>
      <w:ins w:id="769" w:author="Ryan Lemos" w:date="2019-03-01T09:42:00Z">
        <w:r w:rsidR="007D7C65">
          <w:t>chamada de ‘metáfora’</w:t>
        </w:r>
      </w:ins>
      <w:ins w:id="770" w:author="Ryan Lemos" w:date="2019-03-02T08:59:00Z">
        <w:r w:rsidR="00004774">
          <w:t>. Teles (2014) afirma que a metáfora é um ótimo meio para se entender situações relativamente complexas, já que utiliza outros</w:t>
        </w:r>
      </w:ins>
      <w:ins w:id="771" w:author="Ryan Lemos" w:date="2019-03-02T09:00:00Z">
        <w:r w:rsidR="00004774">
          <w:t xml:space="preserve"> meios associativos, simplificando o problema complexo. </w:t>
        </w:r>
      </w:ins>
    </w:p>
    <w:p w:rsidR="00F97159" w:rsidRDefault="007D7C65" w:rsidP="00F97159">
      <w:pPr>
        <w:rPr>
          <w:ins w:id="772" w:author="Ryan Lemos" w:date="2019-03-02T09:21:00Z"/>
        </w:rPr>
      </w:pPr>
      <w:ins w:id="773" w:author="Ryan Lemos" w:date="2019-03-01T09:43:00Z">
        <w:r>
          <w:t>Imagine-se que se está empacotando caixas, colocando umas dentro das outras. São um total de 5 caixas (qu</w:t>
        </w:r>
      </w:ins>
      <w:ins w:id="774" w:author="Ryan Lemos" w:date="2019-03-01T09:44:00Z">
        <w:r>
          <w:t>e seria quantas vezes o dado será criptografado). Digamos que antes de empacotar a segunda caixa</w:t>
        </w:r>
      </w:ins>
      <w:ins w:id="775" w:author="Ryan Lemos" w:date="2019-03-01T09:45:00Z">
        <w:r>
          <w:t xml:space="preserve">, colocou-se um selo. E assim, continua-se o processo de </w:t>
        </w:r>
        <w:r>
          <w:lastRenderedPageBreak/>
          <w:t>empacotamento até que as 5 caixas estejam uma dento da outra, algo como uma camada. Para que eu possa saber qual caixa eu devo retirar o selo</w:t>
        </w:r>
      </w:ins>
      <w:ins w:id="776" w:author="Ryan Lemos" w:date="2019-03-01T09:46:00Z">
        <w:r>
          <w:t>, devo desempacotar a primeira caixa (que seria a última</w:t>
        </w:r>
      </w:ins>
      <w:ins w:id="777" w:author="Ryan Lemos" w:date="2019-03-01T09:47:00Z">
        <w:r>
          <w:t xml:space="preserve"> no processo de empacotamento)</w:t>
        </w:r>
      </w:ins>
      <w:ins w:id="778" w:author="Ryan Lemos" w:date="2019-03-01T09:46:00Z">
        <w:r>
          <w:t xml:space="preserve">, restando 4 caixas, </w:t>
        </w:r>
      </w:ins>
      <w:ins w:id="779" w:author="Ryan Lemos" w:date="2019-03-01T09:47:00Z">
        <w:r>
          <w:t>fazendo o mesmo processo novamente, tira-se mais uma caixa</w:t>
        </w:r>
      </w:ins>
      <w:ins w:id="780" w:author="Ryan Lemos" w:date="2019-03-01T09:48:00Z">
        <w:r>
          <w:t xml:space="preserve"> (que seria a número 4 no processo de empacotamento), tira-se mais uma (que seria a número 3</w:t>
        </w:r>
      </w:ins>
      <w:ins w:id="781" w:author="Ryan Lemos" w:date="2019-03-01T09:57:00Z">
        <w:r w:rsidR="002D073A">
          <w:t>) e chegamos na caixa que inserimos</w:t>
        </w:r>
      </w:ins>
      <w:ins w:id="782" w:author="Ryan Lemos" w:date="2019-03-01T09:58:00Z">
        <w:r w:rsidR="002D073A">
          <w:t xml:space="preserve"> o selo. Podemos assim removê-lo</w:t>
        </w:r>
      </w:ins>
      <w:ins w:id="783" w:author="Ryan Lemos" w:date="2019-03-01T09:59:00Z">
        <w:r w:rsidR="002D073A">
          <w:t xml:space="preserve"> e ter a caixa em seu estado natural</w:t>
        </w:r>
      </w:ins>
      <w:ins w:id="784" w:author="Ryan Lemos" w:date="2019-03-01T09:58:00Z">
        <w:r w:rsidR="002D073A">
          <w:t>. Ou seja</w:t>
        </w:r>
      </w:ins>
      <w:ins w:id="785" w:author="Ryan Lemos" w:date="2019-03-01T09:59:00Z">
        <w:r w:rsidR="002D073A">
          <w:t>,</w:t>
        </w:r>
      </w:ins>
      <w:ins w:id="786" w:author="Ryan Lemos" w:date="2019-03-01T09:58:00Z">
        <w:r w:rsidR="002D073A">
          <w:t xml:space="preserve"> adicionamos na segunda caixa, e removemos na terceira (5-2).</w:t>
        </w:r>
      </w:ins>
      <w:ins w:id="787" w:author="Ryan Lemos" w:date="2019-03-01T09:59:00Z">
        <w:r w:rsidR="002D073A">
          <w:t xml:space="preserve"> Assim </w:t>
        </w:r>
      </w:ins>
      <w:ins w:id="788" w:author="Ryan Lemos" w:date="2019-03-01T10:01:00Z">
        <w:r w:rsidR="002D073A">
          <w:t>se dá</w:t>
        </w:r>
      </w:ins>
      <w:ins w:id="789" w:author="Ryan Lemos" w:date="2019-03-01T09:59:00Z">
        <w:r w:rsidR="002D073A">
          <w:t xml:space="preserve"> </w:t>
        </w:r>
      </w:ins>
      <w:ins w:id="790" w:author="Ryan Lemos" w:date="2019-03-01T10:00:00Z">
        <w:r w:rsidR="002D073A">
          <w:t>essa função de</w:t>
        </w:r>
      </w:ins>
      <w:ins w:id="791" w:author="Ryan Lemos" w:date="2019-03-01T09:59:00Z">
        <w:r w:rsidR="002D073A">
          <w:t xml:space="preserve"> criptografia</w:t>
        </w:r>
      </w:ins>
      <w:ins w:id="792" w:author="Ryan Lemos" w:date="2019-03-01T10:00:00Z">
        <w:r w:rsidR="002D073A">
          <w:t xml:space="preserve"> criada</w:t>
        </w:r>
      </w:ins>
      <w:ins w:id="793" w:author="Ryan Lemos" w:date="2019-03-01T09:59:00Z">
        <w:r w:rsidR="002D073A">
          <w:t xml:space="preserve">, algo como empacotando o dado e um determinado momento </w:t>
        </w:r>
      </w:ins>
      <w:ins w:id="794" w:author="Ryan Lemos" w:date="2019-03-01T10:00:00Z">
        <w:r w:rsidR="002D073A">
          <w:t>inserindo uma chave, que ao desempacotar deve ser removida para que se consiga acesso ao dado original.</w:t>
        </w:r>
      </w:ins>
      <w:ins w:id="795" w:author="Ryan Lemos" w:date="2019-03-02T09:20:00Z">
        <w:r w:rsidR="009713E5">
          <w:t xml:space="preserve"> Esse proces</w:t>
        </w:r>
      </w:ins>
      <w:ins w:id="796" w:author="Ryan Lemos" w:date="2019-03-02T09:21:00Z">
        <w:r w:rsidR="009713E5">
          <w:t xml:space="preserve">so é visto na </w:t>
        </w:r>
        <w:r w:rsidR="009713E5" w:rsidRPr="009713E5">
          <w:rPr>
            <w:highlight w:val="yellow"/>
            <w:rPrChange w:id="797" w:author="Ryan Lemos" w:date="2019-03-02T09:21:00Z">
              <w:rPr/>
            </w:rPrChange>
          </w:rPr>
          <w:t>figura x</w:t>
        </w:r>
        <w:r w:rsidR="009713E5">
          <w:t>.</w:t>
        </w:r>
      </w:ins>
    </w:p>
    <w:p w:rsidR="009713E5" w:rsidRDefault="009713E5" w:rsidP="009713E5">
      <w:pPr>
        <w:ind w:firstLine="0"/>
        <w:jc w:val="center"/>
        <w:rPr>
          <w:ins w:id="798" w:author="Ryan Lemos" w:date="2019-03-01T10:02:00Z"/>
        </w:rPr>
        <w:pPrChange w:id="799" w:author="Ryan Lemos" w:date="2019-03-02T09:21:00Z">
          <w:pPr/>
        </w:pPrChange>
      </w:pPr>
      <w:ins w:id="800" w:author="Ryan Lemos" w:date="2019-03-02T09:21:00Z">
        <w:r>
          <w:rPr>
            <w:noProof/>
          </w:rPr>
          <w:drawing>
            <wp:inline distT="0" distB="0" distL="0" distR="0">
              <wp:extent cx="5180916" cy="2148840"/>
              <wp:effectExtent l="0" t="0" r="127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iptografia e descriptografia.png"/>
                      <pic:cNvPicPr/>
                    </pic:nvPicPr>
                    <pic:blipFill rotWithShape="1">
                      <a:blip r:embed="rId59">
                        <a:extLst>
                          <a:ext uri="{28A0092B-C50C-407E-A947-70E740481C1C}">
                            <a14:useLocalDpi xmlns:a14="http://schemas.microsoft.com/office/drawing/2010/main" val="0"/>
                          </a:ext>
                        </a:extLst>
                      </a:blip>
                      <a:srcRect b="26258"/>
                      <a:stretch/>
                    </pic:blipFill>
                    <pic:spPr bwMode="auto">
                      <a:xfrm>
                        <a:off x="0" y="0"/>
                        <a:ext cx="5198345" cy="2156069"/>
                      </a:xfrm>
                      <a:prstGeom prst="rect">
                        <a:avLst/>
                      </a:prstGeom>
                      <a:ln>
                        <a:noFill/>
                      </a:ln>
                      <a:extLst>
                        <a:ext uri="{53640926-AAD7-44D8-BBD7-CCE9431645EC}">
                          <a14:shadowObscured xmlns:a14="http://schemas.microsoft.com/office/drawing/2010/main"/>
                        </a:ext>
                      </a:extLst>
                    </pic:spPr>
                  </pic:pic>
                </a:graphicData>
              </a:graphic>
            </wp:inline>
          </w:drawing>
        </w:r>
      </w:ins>
    </w:p>
    <w:p w:rsidR="00F97159" w:rsidRDefault="00F97159" w:rsidP="00F97159">
      <w:pPr>
        <w:rPr>
          <w:ins w:id="801" w:author="Ryan Lemos" w:date="2019-02-19T22:40:00Z"/>
        </w:rPr>
        <w:pPrChange w:id="802" w:author="Ryan Lemos" w:date="2019-03-01T10:02:00Z">
          <w:pPr/>
        </w:pPrChange>
      </w:pPr>
    </w:p>
    <w:p w:rsidR="004B083A" w:rsidRDefault="004B083A" w:rsidP="004B083A">
      <w:pPr>
        <w:rPr>
          <w:ins w:id="803" w:author="Ryan Lemos" w:date="2019-03-01T09:23:00Z"/>
        </w:rPr>
      </w:pPr>
      <w:ins w:id="804" w:author="Ryan Lemos" w:date="2019-02-19T22:40:00Z">
        <w:r>
          <w:t xml:space="preserve">As notificações são um recurso </w:t>
        </w:r>
      </w:ins>
      <w:ins w:id="805" w:author="Ryan Lemos" w:date="2019-02-19T22:41:00Z">
        <w:r>
          <w:t>responsável por avisar o usuário a respeito de algo novo que ocorreu</w:t>
        </w:r>
      </w:ins>
      <w:ins w:id="806" w:author="Ryan Lemos" w:date="2019-02-19T22:42:00Z">
        <w:r>
          <w:t xml:space="preserve">. Serve para facilitar a utilização e identificação de recursos a serem utilizados no ambiente. A estória da </w:t>
        </w:r>
        <w:r w:rsidRPr="004B083A">
          <w:rPr>
            <w:highlight w:val="yellow"/>
            <w:rPrChange w:id="807" w:author="Ryan Lemos" w:date="2019-02-19T22:42:00Z">
              <w:rPr/>
            </w:rPrChange>
          </w:rPr>
          <w:t>figura x</w:t>
        </w:r>
        <w:r>
          <w:t xml:space="preserve"> define como o usuário imaginou o recurso</w:t>
        </w:r>
      </w:ins>
      <w:ins w:id="808" w:author="Ryan Lemos" w:date="2019-02-19T22:43:00Z">
        <w:r>
          <w:t xml:space="preserve">. A </w:t>
        </w:r>
        <w:r w:rsidRPr="004B083A">
          <w:rPr>
            <w:highlight w:val="yellow"/>
            <w:rPrChange w:id="809" w:author="Ryan Lemos" w:date="2019-02-19T22:43:00Z">
              <w:rPr/>
            </w:rPrChange>
          </w:rPr>
          <w:t>figura X</w:t>
        </w:r>
        <w:r>
          <w:t xml:space="preserve"> é a demonstração de como ele foi implementado.</w:t>
        </w:r>
      </w:ins>
    </w:p>
    <w:p w:rsidR="00521931" w:rsidRDefault="00521931" w:rsidP="00521931">
      <w:pPr>
        <w:ind w:hanging="142"/>
        <w:jc w:val="center"/>
        <w:rPr>
          <w:ins w:id="810" w:author="Ryan Lemos" w:date="2019-02-19T22:40:00Z"/>
        </w:rPr>
        <w:pPrChange w:id="811" w:author="Ryan Lemos" w:date="2019-03-01T09:24:00Z">
          <w:pPr/>
        </w:pPrChange>
      </w:pPr>
    </w:p>
    <w:p w:rsidR="004B083A" w:rsidRDefault="004B083A">
      <w:pPr>
        <w:rPr>
          <w:ins w:id="812" w:author="Ryan Lemos" w:date="2019-02-18T21:04:00Z"/>
        </w:rPr>
      </w:pPr>
    </w:p>
    <w:p w:rsidR="00FB122B" w:rsidRDefault="00F420BA" w:rsidP="00F420BA">
      <w:pPr>
        <w:ind w:firstLine="0"/>
        <w:jc w:val="center"/>
        <w:rPr>
          <w:ins w:id="813" w:author="Ryan Lemos" w:date="2019-02-19T22:44:00Z"/>
        </w:rPr>
      </w:pPr>
      <w:ins w:id="814" w:author="Ryan Lemos" w:date="2019-02-19T22:37:00Z">
        <w:r>
          <w:rPr>
            <w:noProof/>
          </w:rPr>
          <w:drawing>
            <wp:inline distT="0" distB="0" distL="0" distR="0" wp14:anchorId="48BF9C54" wp14:editId="3F10B059">
              <wp:extent cx="1864730" cy="1191491"/>
              <wp:effectExtent l="171450" t="133350" r="154940" b="16129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13133" cy="122241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4B083A" w:rsidRDefault="004B083A" w:rsidP="00F420BA">
      <w:pPr>
        <w:ind w:firstLine="0"/>
        <w:jc w:val="center"/>
        <w:rPr>
          <w:ins w:id="815" w:author="Ryan Lemos" w:date="2019-02-19T22:43:00Z"/>
        </w:rPr>
      </w:pPr>
    </w:p>
    <w:p w:rsidR="004B083A" w:rsidRDefault="004B083A" w:rsidP="004B083A">
      <w:pPr>
        <w:rPr>
          <w:ins w:id="816" w:author="Ryan Lemos" w:date="2019-02-19T22:44:00Z"/>
        </w:rPr>
      </w:pPr>
      <w:ins w:id="817" w:author="Ryan Lemos" w:date="2019-02-19T22:43:00Z">
        <w:r>
          <w:lastRenderedPageBreak/>
          <w:t xml:space="preserve">Assim como foi solicitado pelo usuário foram-se utilizadas cores </w:t>
        </w:r>
      </w:ins>
      <w:ins w:id="818" w:author="Ryan Lemos" w:date="2019-02-19T22:44:00Z">
        <w:r>
          <w:t>chamativas, para dar um destaque ao elemento. Além disso foi adicionado um efeito de pulsação sobre o elemento que da uma visão de que o elemento está chamando o foco para si</w:t>
        </w:r>
      </w:ins>
      <w:ins w:id="819" w:author="Ryan Lemos" w:date="2019-02-19T22:45:00Z">
        <w:r>
          <w:t>. Assim chama-se mais a atenção do usuário para o elemento.</w:t>
        </w:r>
      </w:ins>
    </w:p>
    <w:p w:rsidR="004B083A" w:rsidRDefault="004B083A">
      <w:pPr>
        <w:rPr>
          <w:ins w:id="820" w:author="Ryan Lemos" w:date="2019-02-19T22:38:00Z"/>
        </w:rPr>
        <w:pPrChange w:id="821" w:author="Ryan Lemos" w:date="2019-02-19T22:43:00Z">
          <w:pPr>
            <w:ind w:firstLine="0"/>
            <w:jc w:val="center"/>
          </w:pPr>
        </w:pPrChange>
      </w:pPr>
    </w:p>
    <w:p w:rsidR="00F420BA" w:rsidRDefault="00F420BA">
      <w:pPr>
        <w:ind w:firstLine="0"/>
        <w:jc w:val="center"/>
        <w:rPr>
          <w:ins w:id="822" w:author="Ryan Lemos" w:date="2019-03-01T10:04:00Z"/>
        </w:rPr>
      </w:pPr>
      <w:ins w:id="823" w:author="Ryan Lemos" w:date="2019-02-19T22:38:00Z">
        <w:r>
          <w:rPr>
            <w:noProof/>
          </w:rPr>
          <w:drawing>
            <wp:inline distT="0" distB="0" distL="0" distR="0" wp14:anchorId="3F9778DE" wp14:editId="3104B72A">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02835" cy="640310"/>
                      </a:xfrm>
                      <a:prstGeom prst="rect">
                        <a:avLst/>
                      </a:prstGeom>
                    </pic:spPr>
                  </pic:pic>
                </a:graphicData>
              </a:graphic>
            </wp:inline>
          </w:drawing>
        </w:r>
      </w:ins>
    </w:p>
    <w:p w:rsidR="00B672E1" w:rsidRDefault="00B672E1" w:rsidP="00B672E1">
      <w:pPr>
        <w:rPr>
          <w:ins w:id="824" w:author="Ryan Lemos" w:date="2019-03-01T10:04:00Z"/>
        </w:rPr>
      </w:pPr>
    </w:p>
    <w:p w:rsidR="00B672E1" w:rsidRDefault="00B672E1" w:rsidP="00485768">
      <w:pPr>
        <w:rPr>
          <w:ins w:id="825" w:author="Ryan Lemos" w:date="2019-03-01T10:09:00Z"/>
        </w:rPr>
        <w:pPrChange w:id="826" w:author="Ryan Lemos" w:date="2019-03-02T08:13:00Z">
          <w:pPr/>
        </w:pPrChange>
      </w:pPr>
      <w:ins w:id="827" w:author="Ryan Lemos" w:date="2019-03-01T10:04:00Z">
        <w:r>
          <w:t xml:space="preserve">As notificações foram criadas utilizando uma funcionalidade própria do </w:t>
        </w:r>
        <w:proofErr w:type="spellStart"/>
        <w:r>
          <w:t>Laravel</w:t>
        </w:r>
      </w:ins>
      <w:proofErr w:type="spellEnd"/>
      <w:ins w:id="828" w:author="Ryan Lemos" w:date="2019-03-01T10:05:00Z">
        <w:r>
          <w:t xml:space="preserve">. Através dela pode-se mandar notificações de e-mail ou até salvar na base de dados, como é o caso da aplicação. A notificação </w:t>
        </w:r>
      </w:ins>
      <w:ins w:id="829" w:author="Ryan Lemos" w:date="2019-03-01T10:06:00Z">
        <w:r>
          <w:t>é associada a um usuário, ao qual deve receber a notificação, e outros dados podem ser passados, como um texto ou dados do usuário que enviou a notificação. Esses dados adicionais são salvos por mei</w:t>
        </w:r>
      </w:ins>
      <w:ins w:id="830" w:author="Ryan Lemos" w:date="2019-03-01T10:07:00Z">
        <w:r>
          <w:t>o de um campo JSON. Sendo assim é possível criar vários tipos de notificação, cada uma com suas especificidades e utilizar uma mesma tabela de dados. Cada tip</w:t>
        </w:r>
      </w:ins>
      <w:ins w:id="831" w:author="Ryan Lemos" w:date="2019-03-01T10:08:00Z">
        <w:r>
          <w:t>o de notificação</w:t>
        </w:r>
      </w:ins>
      <w:ins w:id="832" w:author="Ryan Lemos" w:date="2019-03-01T10:09:00Z">
        <w:r>
          <w:t xml:space="preserve"> criada</w:t>
        </w:r>
      </w:ins>
      <w:ins w:id="833" w:author="Ryan Lemos" w:date="2019-03-01T10:08:00Z">
        <w:r>
          <w:t xml:space="preserve"> no </w:t>
        </w:r>
        <w:proofErr w:type="spellStart"/>
        <w:r>
          <w:t>Laravel</w:t>
        </w:r>
        <w:proofErr w:type="spellEnd"/>
        <w:r>
          <w:t xml:space="preserve"> é </w:t>
        </w:r>
      </w:ins>
      <w:ins w:id="834" w:author="Ryan Lemos" w:date="2019-03-01T10:09:00Z">
        <w:r>
          <w:t>composto</w:t>
        </w:r>
      </w:ins>
      <w:ins w:id="835" w:author="Ryan Lemos" w:date="2019-03-01T10:08:00Z">
        <w:r>
          <w:t xml:space="preserve"> por uma classe que deve ser criada pelo usuário, e pode ser criada utilizando o </w:t>
        </w:r>
        <w:proofErr w:type="spellStart"/>
        <w:r>
          <w:t>artisan</w:t>
        </w:r>
        <w:proofErr w:type="spellEnd"/>
        <w:r>
          <w:t xml:space="preserve"> que é a ferramenta de linha de comandos do </w:t>
        </w:r>
        <w:proofErr w:type="spellStart"/>
        <w:r>
          <w:t>Laravel</w:t>
        </w:r>
        <w:proofErr w:type="spellEnd"/>
        <w:r>
          <w:t xml:space="preserve">. </w:t>
        </w:r>
      </w:ins>
      <w:ins w:id="836" w:author="Ryan Lemos" w:date="2019-03-01T10:04:00Z">
        <w:r>
          <w:t xml:space="preserve"> </w:t>
        </w:r>
      </w:ins>
    </w:p>
    <w:p w:rsidR="00CD1ADB" w:rsidRDefault="00CD1ADB">
      <w:pPr>
        <w:rPr>
          <w:ins w:id="837" w:author="Ryan Lemos" w:date="2019-02-20T11:32:00Z"/>
        </w:rPr>
        <w:pPrChange w:id="838" w:author="Ryan Lemos" w:date="2019-02-20T19:38:00Z">
          <w:pPr>
            <w:ind w:firstLine="0"/>
            <w:jc w:val="center"/>
          </w:pPr>
        </w:pPrChange>
      </w:pPr>
      <w:ins w:id="839" w:author="Ryan Lemos" w:date="2019-02-20T19:38:00Z">
        <w:r>
          <w:t xml:space="preserve">Quanto a troca de senha, a estória representada pela </w:t>
        </w:r>
        <w:r w:rsidRPr="00CD1ADB">
          <w:rPr>
            <w:highlight w:val="yellow"/>
            <w:rPrChange w:id="840" w:author="Ryan Lemos" w:date="2019-02-20T19:39:00Z">
              <w:rPr/>
            </w:rPrChange>
          </w:rPr>
          <w:t>figura X</w:t>
        </w:r>
      </w:ins>
      <w:ins w:id="841" w:author="Ryan Lemos" w:date="2019-02-20T19:39:00Z">
        <w:r>
          <w:t xml:space="preserve"> representa o que foi requisitado pelo cliente. É uma função simples, e a sua interface pode ser vista na </w:t>
        </w:r>
        <w:r w:rsidRPr="00CD1ADB">
          <w:rPr>
            <w:highlight w:val="yellow"/>
            <w:rPrChange w:id="842" w:author="Ryan Lemos" w:date="2019-02-20T19:39:00Z">
              <w:rPr/>
            </w:rPrChange>
          </w:rPr>
          <w:t>figura X.</w:t>
        </w:r>
      </w:ins>
    </w:p>
    <w:p w:rsidR="00826E27" w:rsidRDefault="00826E27">
      <w:pPr>
        <w:ind w:firstLine="0"/>
        <w:jc w:val="center"/>
        <w:rPr>
          <w:ins w:id="843" w:author="Ryan Lemos" w:date="2019-02-20T11:32:00Z"/>
        </w:rPr>
      </w:pPr>
    </w:p>
    <w:p w:rsidR="00CD1ADB" w:rsidRDefault="00826E27">
      <w:pPr>
        <w:ind w:firstLine="0"/>
        <w:jc w:val="center"/>
        <w:rPr>
          <w:ins w:id="844" w:author="Ryan Lemos" w:date="2019-02-20T19:39:00Z"/>
        </w:rPr>
      </w:pPr>
      <w:ins w:id="845" w:author="Ryan Lemos" w:date="2019-02-20T11:34:00Z">
        <w:r>
          <w:rPr>
            <w:noProof/>
          </w:rPr>
          <w:drawing>
            <wp:inline distT="0" distB="0" distL="0" distR="0" wp14:anchorId="4CC677B9" wp14:editId="181553F6">
              <wp:extent cx="2461260" cy="824716"/>
              <wp:effectExtent l="152400" t="171450" r="167640" b="16637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98115" cy="8370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D1ADB" w:rsidRDefault="00CD1ADB" w:rsidP="00CD1ADB">
      <w:pPr>
        <w:rPr>
          <w:ins w:id="846" w:author="Ryan Lemos" w:date="2019-02-20T19:40:00Z"/>
        </w:rPr>
      </w:pPr>
      <w:ins w:id="847" w:author="Ryan Lemos" w:date="2019-02-20T19:39:00Z">
        <w:r>
          <w:t>O</w:t>
        </w:r>
      </w:ins>
      <w:ins w:id="848" w:author="Ryan Lemos" w:date="2019-02-20T19:40:00Z">
        <w:r>
          <w:t xml:space="preserve"> usuário é capaz de trocar sua senha, digitando e confirmando a senha digitada, lembrando que a senha deve ser de no mínimo</w:t>
        </w:r>
      </w:ins>
      <w:ins w:id="849" w:author="Ryan Lemos" w:date="2019-02-20T19:39:00Z">
        <w:r>
          <w:t xml:space="preserve"> </w:t>
        </w:r>
      </w:ins>
      <w:ins w:id="850" w:author="Ryan Lemos" w:date="2019-02-20T19:40:00Z">
        <w:r>
          <w:t>6 caracteres.</w:t>
        </w:r>
      </w:ins>
    </w:p>
    <w:p w:rsidR="00CD1ADB" w:rsidRDefault="00CD1ADB">
      <w:pPr>
        <w:rPr>
          <w:ins w:id="851" w:author="Ryan Lemos" w:date="2019-02-20T11:36:00Z"/>
        </w:rPr>
        <w:pPrChange w:id="852" w:author="Ryan Lemos" w:date="2019-02-20T19:40:00Z">
          <w:pPr>
            <w:ind w:firstLine="0"/>
            <w:jc w:val="center"/>
          </w:pPr>
        </w:pPrChange>
      </w:pPr>
    </w:p>
    <w:p w:rsidR="00826E27" w:rsidRDefault="00826E27">
      <w:pPr>
        <w:ind w:firstLine="0"/>
        <w:jc w:val="center"/>
        <w:rPr>
          <w:ins w:id="853" w:author="Ryan Lemos" w:date="2019-02-19T22:38:00Z"/>
        </w:rPr>
        <w:pPrChange w:id="854" w:author="Ryan Lemos" w:date="2019-02-19T22:38:00Z">
          <w:pPr>
            <w:jc w:val="center"/>
          </w:pPr>
        </w:pPrChange>
      </w:pPr>
      <w:ins w:id="855" w:author="Ryan Lemos" w:date="2019-02-20T11:36:00Z">
        <w:r>
          <w:rPr>
            <w:noProof/>
          </w:rPr>
          <w:lastRenderedPageBreak/>
          <w:drawing>
            <wp:inline distT="0" distB="0" distL="0" distR="0" wp14:anchorId="5265F487" wp14:editId="71D86A6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4617" cy="2148887"/>
                      </a:xfrm>
                      <a:prstGeom prst="rect">
                        <a:avLst/>
                      </a:prstGeom>
                    </pic:spPr>
                  </pic:pic>
                </a:graphicData>
              </a:graphic>
            </wp:inline>
          </w:drawing>
        </w:r>
      </w:ins>
    </w:p>
    <w:p w:rsidR="00905032" w:rsidRDefault="00905032">
      <w:pPr>
        <w:ind w:firstLine="0"/>
        <w:rPr>
          <w:ins w:id="856" w:author="Ryan Lemos" w:date="2019-02-20T21:14:00Z"/>
        </w:rPr>
        <w:pPrChange w:id="857" w:author="Ryan Lemos" w:date="2019-02-20T21:14:00Z">
          <w:pPr>
            <w:ind w:firstLine="0"/>
            <w:jc w:val="center"/>
          </w:pPr>
        </w:pPrChange>
      </w:pPr>
    </w:p>
    <w:p w:rsidR="00905032" w:rsidRDefault="00905032" w:rsidP="00905032">
      <w:pPr>
        <w:pStyle w:val="Ttulo4"/>
        <w:rPr>
          <w:ins w:id="858" w:author="Ryan Lemos" w:date="2019-02-20T21:15:00Z"/>
        </w:rPr>
      </w:pPr>
      <w:bookmarkStart w:id="859" w:name="_Toc2273665"/>
      <w:ins w:id="860" w:author="Ryan Lemos" w:date="2019-02-20T21:14:00Z">
        <w:r>
          <w:t>Gestor</w:t>
        </w:r>
      </w:ins>
      <w:bookmarkEnd w:id="859"/>
    </w:p>
    <w:p w:rsidR="00887225" w:rsidRPr="006F3DF2" w:rsidRDefault="00887225">
      <w:pPr>
        <w:rPr>
          <w:ins w:id="861" w:author="Ryan Lemos" w:date="2019-02-20T21:15:00Z"/>
        </w:rPr>
        <w:pPrChange w:id="862" w:author="Ryan Lemos" w:date="2019-02-20T21:15:00Z">
          <w:pPr>
            <w:pStyle w:val="Ttulo4"/>
          </w:pPr>
        </w:pPrChange>
      </w:pPr>
    </w:p>
    <w:p w:rsidR="00887225" w:rsidRDefault="00887225" w:rsidP="00887225">
      <w:pPr>
        <w:rPr>
          <w:ins w:id="863" w:author="Ryan Lemos" w:date="2019-02-20T21:15:00Z"/>
        </w:rPr>
      </w:pPr>
      <w:ins w:id="864" w:author="Ryan Lemos" w:date="2019-02-20T21:15:00Z">
        <w:r>
          <w:t>Os papeis do gestor</w:t>
        </w:r>
      </w:ins>
      <w:ins w:id="865" w:author="Ryan Lemos" w:date="2019-02-20T21:16:00Z">
        <w:r>
          <w:t xml:space="preserve"> nesse primeiro release</w:t>
        </w:r>
      </w:ins>
      <w:ins w:id="866" w:author="Ryan Lemos" w:date="2019-02-20T21:15:00Z">
        <w:r>
          <w:t xml:space="preserve"> compreendem em ações </w:t>
        </w:r>
      </w:ins>
      <w:ins w:id="867" w:author="Ryan Lemos" w:date="2019-02-20T21:16:00Z">
        <w:r>
          <w:t>de cadastros de usuários (mais especificamente alunos e professores</w:t>
        </w:r>
      </w:ins>
      <w:ins w:id="868" w:author="Ryan Lemos" w:date="2019-02-20T21:17:00Z">
        <w:r>
          <w:t xml:space="preserve">) e a gestão dos eventos da escola. Portanto a primeira estória compreende no cadastro e gestão de alunos e professores e pode ser descrita pela </w:t>
        </w:r>
        <w:r w:rsidRPr="00887225">
          <w:rPr>
            <w:highlight w:val="yellow"/>
            <w:rPrChange w:id="869" w:author="Ryan Lemos" w:date="2019-02-20T21:17:00Z">
              <w:rPr/>
            </w:rPrChange>
          </w:rPr>
          <w:t>figura X</w:t>
        </w:r>
        <w:r>
          <w:t>.</w:t>
        </w:r>
      </w:ins>
    </w:p>
    <w:p w:rsidR="00887225" w:rsidRPr="006F3DF2" w:rsidRDefault="00887225">
      <w:pPr>
        <w:rPr>
          <w:ins w:id="870" w:author="Ryan Lemos" w:date="2019-02-20T21:14:00Z"/>
        </w:rPr>
        <w:pPrChange w:id="871" w:author="Ryan Lemos" w:date="2019-02-20T21:15:00Z">
          <w:pPr>
            <w:pStyle w:val="Ttulo4"/>
          </w:pPr>
        </w:pPrChange>
      </w:pPr>
    </w:p>
    <w:p w:rsidR="00905032" w:rsidRDefault="00905032" w:rsidP="00905032">
      <w:pPr>
        <w:ind w:firstLine="0"/>
        <w:jc w:val="center"/>
        <w:rPr>
          <w:ins w:id="872" w:author="Ryan Lemos" w:date="2019-02-21T11:26:00Z"/>
        </w:rPr>
      </w:pPr>
      <w:ins w:id="873" w:author="Ryan Lemos" w:date="2019-02-20T21:14:00Z">
        <w:r>
          <w:rPr>
            <w:noProof/>
          </w:rPr>
          <w:drawing>
            <wp:inline distT="0" distB="0" distL="0" distR="0" wp14:anchorId="05BEE7F4" wp14:editId="07D53291">
              <wp:extent cx="2384570" cy="1136073"/>
              <wp:effectExtent l="152400" t="152400" r="168275" b="15938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23296" cy="11545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3DF2" w:rsidRDefault="006F3DF2" w:rsidP="00905032">
      <w:pPr>
        <w:ind w:firstLine="0"/>
        <w:jc w:val="center"/>
        <w:rPr>
          <w:ins w:id="874" w:author="Ryan Lemos" w:date="2019-02-21T11:25:00Z"/>
        </w:rPr>
      </w:pPr>
    </w:p>
    <w:p w:rsidR="006F3DF2" w:rsidRDefault="006F3DF2" w:rsidP="006F3DF2">
      <w:pPr>
        <w:rPr>
          <w:ins w:id="875" w:author="Ryan Lemos" w:date="2019-02-21T11:26:00Z"/>
        </w:rPr>
      </w:pPr>
      <w:ins w:id="876" w:author="Ryan Lemos" w:date="2019-02-21T11:25:00Z">
        <w:r>
          <w:t>Na gestão dos alunos é possí</w:t>
        </w:r>
      </w:ins>
      <w:ins w:id="877" w:author="Ryan Lemos" w:date="2019-02-21T11:26:00Z">
        <w:r>
          <w:t xml:space="preserve">vel que os gestores apaguem algum aluno ou troquem a senha do aluno. A troca de senhas é a mesma interação descrita pela </w:t>
        </w:r>
        <w:r w:rsidRPr="006F3DF2">
          <w:rPr>
            <w:highlight w:val="yellow"/>
            <w:rPrChange w:id="878" w:author="Ryan Lemos" w:date="2019-02-21T11:27:00Z">
              <w:rPr/>
            </w:rPrChange>
          </w:rPr>
          <w:t>figura</w:t>
        </w:r>
      </w:ins>
      <w:ins w:id="879" w:author="Ryan Lemos" w:date="2019-02-21T11:27:00Z">
        <w:r w:rsidRPr="006F3DF2">
          <w:rPr>
            <w:highlight w:val="yellow"/>
            <w:rPrChange w:id="880" w:author="Ryan Lemos" w:date="2019-02-21T11:27:00Z">
              <w:rPr/>
            </w:rPrChange>
          </w:rPr>
          <w:t xml:space="preserve"> X</w:t>
        </w:r>
        <w:r>
          <w:t xml:space="preserve"> e permite trocar as senhas dos alunos em caso de perda ou esquecimento.</w:t>
        </w:r>
      </w:ins>
      <w:ins w:id="881" w:author="Ryan Lemos" w:date="2019-03-02T08:16:00Z">
        <w:r w:rsidR="00485768">
          <w:t xml:space="preserve"> Foi-se utilizado um recurso chamado </w:t>
        </w:r>
        <w:proofErr w:type="spellStart"/>
        <w:r w:rsidR="00485768" w:rsidRPr="00485768">
          <w:rPr>
            <w:i/>
            <w:rPrChange w:id="882" w:author="Ryan Lemos" w:date="2019-03-02T08:16:00Z">
              <w:rPr/>
            </w:rPrChange>
          </w:rPr>
          <w:t>Datatables</w:t>
        </w:r>
        <w:proofErr w:type="spellEnd"/>
        <w:r w:rsidR="00485768">
          <w:t xml:space="preserve"> que se trata de um plugin </w:t>
        </w:r>
        <w:proofErr w:type="spellStart"/>
        <w:r w:rsidR="00485768">
          <w:t>Jquery</w:t>
        </w:r>
        <w:proofErr w:type="spellEnd"/>
        <w:r w:rsidR="00485768">
          <w:t xml:space="preserve"> que monta uma tabela </w:t>
        </w:r>
      </w:ins>
      <w:ins w:id="883" w:author="Ryan Lemos" w:date="2019-03-02T08:17:00Z">
        <w:r w:rsidR="00485768">
          <w:t>dinâmica. O próprio plugin adiciona os elementos de paginação, busca e filtragem. O que agiliza o processo de desenvolvimento.</w:t>
        </w:r>
      </w:ins>
      <w:ins w:id="884" w:author="Ryan Lemos" w:date="2019-03-02T08:16:00Z">
        <w:r w:rsidR="00485768">
          <w:t xml:space="preserve"> </w:t>
        </w:r>
      </w:ins>
    </w:p>
    <w:p w:rsidR="006F3DF2" w:rsidRDefault="006F3DF2">
      <w:pPr>
        <w:rPr>
          <w:ins w:id="885" w:author="Ryan Lemos" w:date="2019-02-20T21:14:00Z"/>
        </w:rPr>
        <w:pPrChange w:id="886" w:author="Ryan Lemos" w:date="2019-02-21T11:26:00Z">
          <w:pPr>
            <w:ind w:firstLine="0"/>
            <w:jc w:val="center"/>
          </w:pPr>
        </w:pPrChange>
      </w:pPr>
    </w:p>
    <w:p w:rsidR="00905032" w:rsidRDefault="00905032" w:rsidP="00905032">
      <w:pPr>
        <w:ind w:firstLine="0"/>
        <w:jc w:val="center"/>
        <w:rPr>
          <w:ins w:id="887" w:author="Ryan Lemos" w:date="2019-02-21T11:27:00Z"/>
        </w:rPr>
      </w:pPr>
      <w:ins w:id="888" w:author="Ryan Lemos" w:date="2019-02-20T21:14:00Z">
        <w:r>
          <w:rPr>
            <w:noProof/>
          </w:rPr>
          <w:lastRenderedPageBreak/>
          <w:drawing>
            <wp:inline distT="0" distB="0" distL="0" distR="0" wp14:anchorId="19019DA0" wp14:editId="6E08B866">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696845"/>
                      </a:xfrm>
                      <a:prstGeom prst="rect">
                        <a:avLst/>
                      </a:prstGeom>
                    </pic:spPr>
                  </pic:pic>
                </a:graphicData>
              </a:graphic>
            </wp:inline>
          </w:drawing>
        </w:r>
      </w:ins>
    </w:p>
    <w:p w:rsidR="006F3DF2" w:rsidRDefault="006F3DF2" w:rsidP="00905032">
      <w:pPr>
        <w:ind w:firstLine="0"/>
        <w:jc w:val="center"/>
        <w:rPr>
          <w:ins w:id="889" w:author="Ryan Lemos" w:date="2019-02-21T11:27:00Z"/>
        </w:rPr>
      </w:pPr>
    </w:p>
    <w:p w:rsidR="006F3DF2" w:rsidRDefault="006F3DF2">
      <w:pPr>
        <w:rPr>
          <w:ins w:id="890" w:author="Ryan Lemos" w:date="2019-02-21T11:27:00Z"/>
        </w:rPr>
        <w:pPrChange w:id="891" w:author="Ryan Lemos" w:date="2019-02-21T11:27:00Z">
          <w:pPr>
            <w:ind w:firstLine="0"/>
            <w:jc w:val="center"/>
          </w:pPr>
        </w:pPrChange>
      </w:pPr>
      <w:ins w:id="892" w:author="Ryan Lemos" w:date="2019-02-21T11:27:00Z">
        <w:r>
          <w:t>Quanto ao</w:t>
        </w:r>
      </w:ins>
      <w:ins w:id="893" w:author="Ryan Lemos" w:date="2019-02-21T11:28:00Z">
        <w:r>
          <w:t xml:space="preserve"> cadastro, foram identificados através de entrevistas juntamente com os gestores quais os dados constariam no cadastro. </w:t>
        </w:r>
      </w:ins>
      <w:ins w:id="894" w:author="Ryan Lemos" w:date="2019-02-21T11:29:00Z">
        <w:r>
          <w:t xml:space="preserve">Foi definido então que teria o nome do aluno, juntamente com seu nome de usuário, e-mail caso o aluno tenha, a data de nascimento caso o aluno </w:t>
        </w:r>
      </w:ins>
      <w:ins w:id="895" w:author="Ryan Lemos" w:date="2019-02-21T11:30:00Z">
        <w:r>
          <w:t xml:space="preserve">queira passar e a senha. Vale ressaltar que o </w:t>
        </w:r>
        <w:r w:rsidRPr="006F3DF2">
          <w:rPr>
            <w:i/>
            <w:rPrChange w:id="896" w:author="Ryan Lemos" w:date="2019-02-21T11:30:00Z">
              <w:rPr/>
            </w:rPrChange>
          </w:rPr>
          <w:t>username</w:t>
        </w:r>
        <w:r>
          <w:t xml:space="preserve"> e o e-mail são identificações únicas. Portanto ao sair dos campos citados </w:t>
        </w:r>
      </w:ins>
      <w:ins w:id="897" w:author="Ryan Lemos" w:date="2019-02-21T11:31:00Z">
        <w:r>
          <w:t xml:space="preserve">em caso de um </w:t>
        </w:r>
        <w:r w:rsidRPr="006F3DF2">
          <w:rPr>
            <w:i/>
            <w:rPrChange w:id="898" w:author="Ryan Lemos" w:date="2019-02-21T11:31:00Z">
              <w:rPr/>
            </w:rPrChange>
          </w:rPr>
          <w:t>username</w:t>
        </w:r>
        <w:r>
          <w:t xml:space="preserve"> ou </w:t>
        </w:r>
        <w:r w:rsidRPr="006F3DF2">
          <w:rPr>
            <w:i/>
            <w:rPrChange w:id="899" w:author="Ryan Lemos" w:date="2019-02-21T11:31:00Z">
              <w:rPr/>
            </w:rPrChange>
          </w:rPr>
          <w:t>email</w:t>
        </w:r>
        <w:r>
          <w:t xml:space="preserve"> já estiverem cadastrados na base, uma mensagem de erro surge dizendo que o usuário deve escolher outro </w:t>
        </w:r>
        <w:r w:rsidRPr="006F3DF2">
          <w:rPr>
            <w:i/>
            <w:rPrChange w:id="900" w:author="Ryan Lemos" w:date="2019-02-21T11:32:00Z">
              <w:rPr/>
            </w:rPrChange>
          </w:rPr>
          <w:t>username</w:t>
        </w:r>
        <w:r>
          <w:t xml:space="preserve"> ou </w:t>
        </w:r>
        <w:r w:rsidRPr="006F3DF2">
          <w:rPr>
            <w:i/>
            <w:rPrChange w:id="901" w:author="Ryan Lemos" w:date="2019-02-21T11:32:00Z">
              <w:rPr/>
            </w:rPrChange>
          </w:rPr>
          <w:t>e-mail</w:t>
        </w:r>
      </w:ins>
      <w:ins w:id="902" w:author="Ryan Lemos" w:date="2019-02-21T11:32:00Z">
        <w:r>
          <w:t>.</w:t>
        </w:r>
      </w:ins>
      <w:ins w:id="903" w:author="Ryan Lemos" w:date="2019-02-21T11:30:00Z">
        <w:r>
          <w:t xml:space="preserve"> </w:t>
        </w:r>
      </w:ins>
      <w:ins w:id="904" w:author="Ryan Lemos" w:date="2019-03-02T08:19:00Z">
        <w:r w:rsidR="00D719EF">
          <w:t xml:space="preserve">Como visto pela </w:t>
        </w:r>
        <w:r w:rsidR="00D719EF" w:rsidRPr="00D719EF">
          <w:rPr>
            <w:highlight w:val="yellow"/>
            <w:rPrChange w:id="905" w:author="Ryan Lemos" w:date="2019-03-02T08:19:00Z">
              <w:rPr/>
            </w:rPrChange>
          </w:rPr>
          <w:t>figura x</w:t>
        </w:r>
        <w:r w:rsidR="00D719EF">
          <w:t>, cada campo tem um ícone relacionando, os ícones utilizados são disponibilizados pelo Google e podem ser utilizados não somente no quesito w</w:t>
        </w:r>
      </w:ins>
      <w:ins w:id="906" w:author="Ryan Lemos" w:date="2019-03-02T08:20:00Z">
        <w:r w:rsidR="00D719EF">
          <w:t xml:space="preserve">eb quanto </w:t>
        </w:r>
        <w:r w:rsidR="00D719EF" w:rsidRPr="00D719EF">
          <w:rPr>
            <w:i/>
            <w:rPrChange w:id="907" w:author="Ryan Lemos" w:date="2019-03-02T08:20:00Z">
              <w:rPr/>
            </w:rPrChange>
          </w:rPr>
          <w:t>mobile</w:t>
        </w:r>
        <w:r w:rsidR="00D719EF">
          <w:t xml:space="preserve"> também. Os ícones servem para dar um melhor entendimento </w:t>
        </w:r>
      </w:ins>
      <w:ins w:id="908" w:author="Ryan Lemos" w:date="2019-03-02T08:21:00Z">
        <w:r w:rsidR="00D719EF">
          <w:t>da</w:t>
        </w:r>
      </w:ins>
      <w:ins w:id="909" w:author="Ryan Lemos" w:date="2019-03-02T08:20:00Z">
        <w:r w:rsidR="00D719EF">
          <w:t xml:space="preserve"> </w:t>
        </w:r>
      </w:ins>
      <w:ins w:id="910" w:author="Ryan Lemos" w:date="2019-03-02T08:21:00Z">
        <w:r w:rsidR="00D719EF">
          <w:t xml:space="preserve">interação </w:t>
        </w:r>
      </w:ins>
      <w:ins w:id="911" w:author="Ryan Lemos" w:date="2019-03-02T08:20:00Z">
        <w:r w:rsidR="00D719EF">
          <w:t xml:space="preserve">que o campo ou botão </w:t>
        </w:r>
      </w:ins>
      <w:ins w:id="912" w:author="Ryan Lemos" w:date="2019-03-02T08:21:00Z">
        <w:r w:rsidR="00D719EF">
          <w:t xml:space="preserve">propõe. O </w:t>
        </w:r>
        <w:proofErr w:type="spellStart"/>
        <w:r w:rsidR="00D719EF">
          <w:t>MaterializeCSS</w:t>
        </w:r>
        <w:proofErr w:type="spellEnd"/>
        <w:r w:rsidR="003979C5">
          <w:t xml:space="preserve"> </w:t>
        </w:r>
      </w:ins>
      <w:ins w:id="913" w:author="Ryan Lemos" w:date="2019-03-02T08:22:00Z">
        <w:r w:rsidR="003979C5">
          <w:t>contém elementos que se integram aos ícones disponibilizados pela Google, o que deixa a interface mais harmoniosa já que a</w:t>
        </w:r>
      </w:ins>
      <w:ins w:id="914" w:author="Ryan Lemos" w:date="2019-03-02T08:23:00Z">
        <w:r w:rsidR="003979C5">
          <w:t xml:space="preserve"> integração é nativa.</w:t>
        </w:r>
      </w:ins>
    </w:p>
    <w:p w:rsidR="006F3DF2" w:rsidRDefault="006F3DF2" w:rsidP="00905032">
      <w:pPr>
        <w:ind w:firstLine="0"/>
        <w:jc w:val="center"/>
        <w:rPr>
          <w:ins w:id="915" w:author="Ryan Lemos" w:date="2019-02-20T21:14:00Z"/>
        </w:rPr>
      </w:pPr>
    </w:p>
    <w:p w:rsidR="00905032" w:rsidRDefault="00905032" w:rsidP="00905032">
      <w:pPr>
        <w:ind w:firstLine="0"/>
        <w:jc w:val="center"/>
        <w:rPr>
          <w:ins w:id="916" w:author="Ryan Lemos" w:date="2019-02-21T11:32:00Z"/>
        </w:rPr>
      </w:pPr>
      <w:ins w:id="917" w:author="Ryan Lemos" w:date="2019-02-20T21:14:00Z">
        <w:r>
          <w:rPr>
            <w:noProof/>
          </w:rPr>
          <w:lastRenderedPageBreak/>
          <w:drawing>
            <wp:inline distT="0" distB="0" distL="0" distR="0" wp14:anchorId="5F970083" wp14:editId="3EFB8B50">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26243" cy="2546524"/>
                      </a:xfrm>
                      <a:prstGeom prst="rect">
                        <a:avLst/>
                      </a:prstGeom>
                    </pic:spPr>
                  </pic:pic>
                </a:graphicData>
              </a:graphic>
            </wp:inline>
          </w:drawing>
        </w:r>
      </w:ins>
    </w:p>
    <w:p w:rsidR="006F3DF2" w:rsidRDefault="006F3DF2" w:rsidP="00905032">
      <w:pPr>
        <w:ind w:firstLine="0"/>
        <w:jc w:val="center"/>
        <w:rPr>
          <w:ins w:id="918" w:author="Ryan Lemos" w:date="2019-02-21T11:32:00Z"/>
        </w:rPr>
      </w:pPr>
    </w:p>
    <w:p w:rsidR="006F3DF2" w:rsidRDefault="006F3DF2">
      <w:pPr>
        <w:rPr>
          <w:ins w:id="919" w:author="Ryan Lemos" w:date="2019-02-21T11:32:00Z"/>
        </w:rPr>
        <w:pPrChange w:id="920" w:author="Ryan Lemos" w:date="2019-02-21T11:32:00Z">
          <w:pPr>
            <w:ind w:firstLine="0"/>
            <w:jc w:val="center"/>
          </w:pPr>
        </w:pPrChange>
      </w:pPr>
      <w:ins w:id="921" w:author="Ryan Lemos" w:date="2019-02-21T11:32:00Z">
        <w:r>
          <w:t>A listagem dos professores segue o mesmo princípio da de alunos. Pode-se pensar q</w:t>
        </w:r>
      </w:ins>
      <w:ins w:id="922" w:author="Ryan Lemos" w:date="2019-02-21T11:33:00Z">
        <w:r>
          <w:t xml:space="preserve">ue poderia se utilizar somente uma interação para isso. Porém como os gestores e utilizadores do ambiente não tem um contato prévio com tecnologias, buscou-se então deixar o processo o mais simples </w:t>
        </w:r>
      </w:ins>
      <w:ins w:id="923" w:author="Ryan Lemos" w:date="2019-02-21T11:34:00Z">
        <w:r>
          <w:t>possível</w:t>
        </w:r>
        <w:r w:rsidR="00410D44">
          <w:t xml:space="preserve"> dividindo em duas gestões.</w:t>
        </w:r>
      </w:ins>
    </w:p>
    <w:p w:rsidR="006F3DF2" w:rsidRDefault="006F3DF2" w:rsidP="00905032">
      <w:pPr>
        <w:ind w:firstLine="0"/>
        <w:jc w:val="center"/>
        <w:rPr>
          <w:ins w:id="924" w:author="Ryan Lemos" w:date="2019-02-20T21:14:00Z"/>
        </w:rPr>
      </w:pPr>
    </w:p>
    <w:p w:rsidR="00905032" w:rsidRDefault="00905032" w:rsidP="00905032">
      <w:pPr>
        <w:ind w:firstLine="0"/>
        <w:jc w:val="center"/>
        <w:rPr>
          <w:ins w:id="925" w:author="Ryan Lemos" w:date="2019-02-21T11:35:00Z"/>
        </w:rPr>
      </w:pPr>
      <w:ins w:id="926" w:author="Ryan Lemos" w:date="2019-02-20T21:14:00Z">
        <w:r>
          <w:rPr>
            <w:noProof/>
          </w:rPr>
          <w:drawing>
            <wp:inline distT="0" distB="0" distL="0" distR="0" wp14:anchorId="531C6137" wp14:editId="02CA5D11">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03195"/>
                      </a:xfrm>
                      <a:prstGeom prst="rect">
                        <a:avLst/>
                      </a:prstGeom>
                    </pic:spPr>
                  </pic:pic>
                </a:graphicData>
              </a:graphic>
            </wp:inline>
          </w:drawing>
        </w:r>
      </w:ins>
    </w:p>
    <w:p w:rsidR="00410D44" w:rsidRDefault="00410D44" w:rsidP="00410D44">
      <w:pPr>
        <w:rPr>
          <w:ins w:id="927" w:author="Ryan Lemos" w:date="2019-02-21T11:35:00Z"/>
        </w:rPr>
      </w:pPr>
    </w:p>
    <w:p w:rsidR="00410D44" w:rsidRDefault="00410D44">
      <w:pPr>
        <w:rPr>
          <w:ins w:id="928" w:author="Ryan Lemos" w:date="2019-03-02T08:23:00Z"/>
        </w:rPr>
      </w:pPr>
      <w:ins w:id="929" w:author="Ryan Lemos" w:date="2019-02-21T11:35:00Z">
        <w:r>
          <w:t>O cadastro dos professores também segue a linha do de alunos. A única diferença é a não existência do campo de data de nascimento</w:t>
        </w:r>
      </w:ins>
      <w:ins w:id="930" w:author="Ryan Lemos" w:date="2019-02-21T11:36:00Z">
        <w:r>
          <w:t>. Como foi dito, essa divisão foi feita afim de deixar o processo mais simples e direto.</w:t>
        </w:r>
      </w:ins>
    </w:p>
    <w:p w:rsidR="00097BA3" w:rsidRDefault="00097BA3">
      <w:pPr>
        <w:rPr>
          <w:ins w:id="931" w:author="Ryan Lemos" w:date="2019-02-20T21:14:00Z"/>
        </w:rPr>
        <w:pPrChange w:id="932" w:author="Ryan Lemos" w:date="2019-02-21T11:35:00Z">
          <w:pPr>
            <w:ind w:firstLine="0"/>
            <w:jc w:val="center"/>
          </w:pPr>
        </w:pPrChange>
      </w:pPr>
    </w:p>
    <w:p w:rsidR="00905032" w:rsidRDefault="00905032" w:rsidP="00905032">
      <w:pPr>
        <w:ind w:firstLine="0"/>
        <w:jc w:val="center"/>
        <w:rPr>
          <w:ins w:id="933" w:author="Ryan Lemos" w:date="2019-02-21T11:36:00Z"/>
        </w:rPr>
      </w:pPr>
      <w:ins w:id="934" w:author="Ryan Lemos" w:date="2019-02-20T21:14:00Z">
        <w:r>
          <w:rPr>
            <w:noProof/>
          </w:rPr>
          <w:lastRenderedPageBreak/>
          <w:drawing>
            <wp:inline distT="0" distB="0" distL="0" distR="0" wp14:anchorId="2860FFBD" wp14:editId="2C3FAFB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03195"/>
                      </a:xfrm>
                      <a:prstGeom prst="rect">
                        <a:avLst/>
                      </a:prstGeom>
                    </pic:spPr>
                  </pic:pic>
                </a:graphicData>
              </a:graphic>
            </wp:inline>
          </w:drawing>
        </w:r>
      </w:ins>
    </w:p>
    <w:p w:rsidR="00CC245E" w:rsidRDefault="00CC245E" w:rsidP="00905032">
      <w:pPr>
        <w:ind w:firstLine="0"/>
        <w:jc w:val="center"/>
        <w:rPr>
          <w:ins w:id="935" w:author="Ryan Lemos" w:date="2019-02-21T11:36:00Z"/>
        </w:rPr>
      </w:pPr>
    </w:p>
    <w:p w:rsidR="00CC245E" w:rsidRDefault="00CC245E">
      <w:pPr>
        <w:rPr>
          <w:ins w:id="936" w:author="Ryan Lemos" w:date="2019-02-21T11:36:00Z"/>
        </w:rPr>
        <w:pPrChange w:id="937" w:author="Ryan Lemos" w:date="2019-02-21T11:36:00Z">
          <w:pPr>
            <w:ind w:firstLine="0"/>
            <w:jc w:val="center"/>
          </w:pPr>
        </w:pPrChange>
      </w:pPr>
      <w:ins w:id="938" w:author="Ryan Lemos" w:date="2019-02-21T11:37:00Z">
        <w:r>
          <w:t>A escola como um todo pode oferecer eventos aos alunos, como uma gincana ou uma viagem por exemplo. Então surgiu-se a necessidade de que o gestor possa gerenciar esses eventos através do ambiente. Assim o</w:t>
        </w:r>
      </w:ins>
      <w:ins w:id="939" w:author="Ryan Lemos" w:date="2019-02-21T11:38:00Z">
        <w:r>
          <w:t xml:space="preserve">s alunos ficam sabendo do que está ocorrendo na escola. A estória definida pela </w:t>
        </w:r>
        <w:r w:rsidRPr="00CC245E">
          <w:rPr>
            <w:highlight w:val="yellow"/>
            <w:rPrChange w:id="940" w:author="Ryan Lemos" w:date="2019-02-21T11:38:00Z">
              <w:rPr/>
            </w:rPrChange>
          </w:rPr>
          <w:t>figura x</w:t>
        </w:r>
        <w:r>
          <w:t xml:space="preserve"> descreve esse processo pela visão do gestor.</w:t>
        </w:r>
      </w:ins>
    </w:p>
    <w:p w:rsidR="00CC245E" w:rsidRDefault="00CC245E" w:rsidP="00905032">
      <w:pPr>
        <w:ind w:firstLine="0"/>
        <w:jc w:val="center"/>
        <w:rPr>
          <w:ins w:id="941" w:author="Ryan Lemos" w:date="2019-02-20T21:14:00Z"/>
        </w:rPr>
      </w:pPr>
    </w:p>
    <w:p w:rsidR="00905032" w:rsidRDefault="00905032" w:rsidP="00905032">
      <w:pPr>
        <w:ind w:firstLine="0"/>
        <w:jc w:val="center"/>
        <w:rPr>
          <w:ins w:id="942" w:author="Ryan Lemos" w:date="2019-02-21T11:38:00Z"/>
        </w:rPr>
      </w:pPr>
      <w:ins w:id="943" w:author="Ryan Lemos" w:date="2019-02-20T21:14:00Z">
        <w:r>
          <w:rPr>
            <w:noProof/>
          </w:rPr>
          <w:drawing>
            <wp:inline distT="0" distB="0" distL="0" distR="0" wp14:anchorId="22458103" wp14:editId="5F730F07">
              <wp:extent cx="2334672" cy="1136073"/>
              <wp:effectExtent l="152400" t="152400" r="161290" b="15938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6251" cy="115630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CC245E" w:rsidRDefault="00CC245E" w:rsidP="00905032">
      <w:pPr>
        <w:ind w:firstLine="0"/>
        <w:jc w:val="center"/>
        <w:rPr>
          <w:ins w:id="944" w:author="Ryan Lemos" w:date="2019-02-21T11:38:00Z"/>
        </w:rPr>
      </w:pPr>
    </w:p>
    <w:p w:rsidR="00CC245E" w:rsidRDefault="00CC245E">
      <w:pPr>
        <w:rPr>
          <w:ins w:id="945" w:author="Ryan Lemos" w:date="2019-02-20T21:14:00Z"/>
        </w:rPr>
        <w:pPrChange w:id="946" w:author="Ryan Lemos" w:date="2019-02-21T11:39:00Z">
          <w:pPr>
            <w:ind w:firstLine="0"/>
            <w:jc w:val="center"/>
          </w:pPr>
        </w:pPrChange>
      </w:pPr>
      <w:ins w:id="947" w:author="Ryan Lemos" w:date="2019-02-21T11:39:00Z">
        <w:r>
          <w:t xml:space="preserve">A </w:t>
        </w:r>
        <w:r w:rsidRPr="00CC245E">
          <w:rPr>
            <w:highlight w:val="yellow"/>
            <w:rPrChange w:id="948" w:author="Ryan Lemos" w:date="2019-02-21T11:39:00Z">
              <w:rPr/>
            </w:rPrChange>
          </w:rPr>
          <w:t>figura x</w:t>
        </w:r>
        <w:r>
          <w:t xml:space="preserve"> demonstra como se deu o processo de cadastro de um evento da escola. O gestor indica o nome do evento,</w:t>
        </w:r>
      </w:ins>
      <w:ins w:id="949" w:author="Ryan Lemos" w:date="2019-02-21T11:40:00Z">
        <w:r>
          <w:t xml:space="preserve"> data e hora,</w:t>
        </w:r>
      </w:ins>
      <w:ins w:id="950" w:author="Ryan Lemos" w:date="2019-02-21T11:39:00Z">
        <w:r>
          <w:t xml:space="preserve"> juntamente com </w:t>
        </w:r>
      </w:ins>
      <w:ins w:id="951" w:author="Ryan Lemos" w:date="2019-02-21T11:40:00Z">
        <w:r>
          <w:t>uma</w:t>
        </w:r>
      </w:ins>
      <w:ins w:id="952" w:author="Ryan Lemos" w:date="2019-02-21T11:39:00Z">
        <w:r>
          <w:t xml:space="preserve"> cor, </w:t>
        </w:r>
      </w:ins>
      <w:ins w:id="953" w:author="Ryan Lemos" w:date="2019-02-21T11:40:00Z">
        <w:r>
          <w:t>que</w:t>
        </w:r>
      </w:ins>
      <w:ins w:id="954" w:author="Ryan Lemos" w:date="2019-02-21T11:39:00Z">
        <w:r>
          <w:t xml:space="preserve"> serve para que </w:t>
        </w:r>
      </w:ins>
      <w:ins w:id="955" w:author="Ryan Lemos" w:date="2019-02-21T11:40:00Z">
        <w:r>
          <w:t xml:space="preserve">o aluno possa identificar o evento no seu calendário. Vale ressaltar que não foram definidos padrões de </w:t>
        </w:r>
      </w:ins>
      <w:ins w:id="956" w:author="Ryan Lemos" w:date="2019-02-21T11:41:00Z">
        <w:r>
          <w:t>cores, o gestor fica livre para escolher a cor que mais lhe agrada.</w:t>
        </w:r>
      </w:ins>
    </w:p>
    <w:p w:rsidR="00905032" w:rsidRDefault="00905032" w:rsidP="00905032">
      <w:pPr>
        <w:ind w:firstLine="0"/>
        <w:jc w:val="center"/>
        <w:rPr>
          <w:ins w:id="957" w:author="Ryan Lemos" w:date="2019-02-21T11:41:00Z"/>
        </w:rPr>
      </w:pPr>
      <w:ins w:id="958" w:author="Ryan Lemos" w:date="2019-02-20T21:14:00Z">
        <w:r>
          <w:rPr>
            <w:noProof/>
          </w:rPr>
          <w:lastRenderedPageBreak/>
          <w:drawing>
            <wp:inline distT="0" distB="0" distL="0" distR="0" wp14:anchorId="5C146F8F" wp14:editId="1708AFFF">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05735"/>
                      </a:xfrm>
                      <a:prstGeom prst="rect">
                        <a:avLst/>
                      </a:prstGeom>
                    </pic:spPr>
                  </pic:pic>
                </a:graphicData>
              </a:graphic>
            </wp:inline>
          </w:drawing>
        </w:r>
      </w:ins>
    </w:p>
    <w:p w:rsidR="00CC245E" w:rsidRDefault="00CC245E" w:rsidP="00905032">
      <w:pPr>
        <w:ind w:firstLine="0"/>
        <w:jc w:val="center"/>
        <w:rPr>
          <w:ins w:id="959" w:author="Ryan Lemos" w:date="2019-02-21T11:41:00Z"/>
        </w:rPr>
      </w:pPr>
    </w:p>
    <w:p w:rsidR="00CC245E" w:rsidRDefault="00CC245E">
      <w:pPr>
        <w:rPr>
          <w:ins w:id="960" w:author="Ryan Lemos" w:date="2019-02-21T11:41:00Z"/>
        </w:rPr>
        <w:pPrChange w:id="961" w:author="Ryan Lemos" w:date="2019-02-21T11:42:00Z">
          <w:pPr>
            <w:ind w:firstLine="0"/>
            <w:jc w:val="center"/>
          </w:pPr>
        </w:pPrChange>
      </w:pPr>
      <w:ins w:id="962" w:author="Ryan Lemos" w:date="2019-02-21T11:42:00Z">
        <w:r>
          <w:t xml:space="preserve">Após o cadastro o gestor fica disposto a uma tela que lista todos os eventos que ele cadastrou em uma aba e na outra ele pode </w:t>
        </w:r>
      </w:ins>
      <w:ins w:id="963" w:author="Ryan Lemos" w:date="2019-02-21T11:43:00Z">
        <w:r>
          <w:t xml:space="preserve">ver os eventos no calendário conforme demonstrada pela </w:t>
        </w:r>
        <w:r w:rsidRPr="00CC245E">
          <w:rPr>
            <w:highlight w:val="yellow"/>
            <w:rPrChange w:id="964" w:author="Ryan Lemos" w:date="2019-02-21T11:43:00Z">
              <w:rPr/>
            </w:rPrChange>
          </w:rPr>
          <w:t>figura x</w:t>
        </w:r>
        <w:r>
          <w:t xml:space="preserve">. Com a gestão dos eventos o gestor pode excluir um evento ou edita-lo. A tela de edição é semelhante a de cadastros que é descrita pela </w:t>
        </w:r>
        <w:r w:rsidRPr="00CC245E">
          <w:rPr>
            <w:highlight w:val="yellow"/>
            <w:rPrChange w:id="965" w:author="Ryan Lemos" w:date="2019-02-21T11:43:00Z">
              <w:rPr/>
            </w:rPrChange>
          </w:rPr>
          <w:t>figura x</w:t>
        </w:r>
      </w:ins>
      <w:ins w:id="966" w:author="Ryan Lemos" w:date="2019-02-21T11:44:00Z">
        <w:r>
          <w:t>.</w:t>
        </w:r>
      </w:ins>
    </w:p>
    <w:p w:rsidR="00CC245E" w:rsidRDefault="00CC245E" w:rsidP="00905032">
      <w:pPr>
        <w:ind w:firstLine="0"/>
        <w:jc w:val="center"/>
        <w:rPr>
          <w:ins w:id="967" w:author="Ryan Lemos" w:date="2019-02-20T21:14:00Z"/>
        </w:rPr>
      </w:pPr>
    </w:p>
    <w:p w:rsidR="00905032" w:rsidRDefault="00905032" w:rsidP="00905032">
      <w:pPr>
        <w:ind w:firstLine="0"/>
        <w:jc w:val="center"/>
        <w:rPr>
          <w:ins w:id="968" w:author="Ryan Lemos" w:date="2019-02-21T11:44:00Z"/>
        </w:rPr>
      </w:pPr>
      <w:ins w:id="969" w:author="Ryan Lemos" w:date="2019-02-20T21:14:00Z">
        <w:r>
          <w:rPr>
            <w:noProof/>
          </w:rPr>
          <w:drawing>
            <wp:inline distT="0" distB="0" distL="0" distR="0" wp14:anchorId="43548475" wp14:editId="1C6A4689">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12085"/>
                      </a:xfrm>
                      <a:prstGeom prst="rect">
                        <a:avLst/>
                      </a:prstGeom>
                    </pic:spPr>
                  </pic:pic>
                </a:graphicData>
              </a:graphic>
            </wp:inline>
          </w:drawing>
        </w:r>
      </w:ins>
    </w:p>
    <w:p w:rsidR="005537DE" w:rsidRDefault="005537DE" w:rsidP="00905032">
      <w:pPr>
        <w:ind w:firstLine="0"/>
        <w:jc w:val="center"/>
        <w:rPr>
          <w:ins w:id="970" w:author="Ryan Lemos" w:date="2019-02-21T11:44:00Z"/>
        </w:rPr>
      </w:pPr>
    </w:p>
    <w:p w:rsidR="005537DE" w:rsidRDefault="005537DE" w:rsidP="005537DE">
      <w:pPr>
        <w:rPr>
          <w:ins w:id="971" w:author="Ryan Lemos" w:date="2019-02-21T11:46:00Z"/>
        </w:rPr>
      </w:pPr>
      <w:ins w:id="972" w:author="Ryan Lemos" w:date="2019-02-21T11:44:00Z">
        <w:r>
          <w:t xml:space="preserve">Ao clicar na aba de calendário o gestor tem um calendário interativo contendo os eventos cadastrados. </w:t>
        </w:r>
      </w:ins>
      <w:ins w:id="973" w:author="Ryan Lemos" w:date="2019-03-02T08:24:00Z">
        <w:r w:rsidR="00097BA3">
          <w:t xml:space="preserve">Foi-se utilizado um </w:t>
        </w:r>
        <w:proofErr w:type="gramStart"/>
        <w:r w:rsidR="00097BA3">
          <w:t>plugin Angular</w:t>
        </w:r>
        <w:proofErr w:type="gramEnd"/>
        <w:r w:rsidR="00097BA3">
          <w:t xml:space="preserve"> que é responsável por gerar o calendário interativo, o que facilita a implementação já q</w:t>
        </w:r>
      </w:ins>
      <w:ins w:id="974" w:author="Ryan Lemos" w:date="2019-03-02T08:25:00Z">
        <w:r w:rsidR="00097BA3">
          <w:t>ue se tem uma reutilização de algo já criado. Neste calendário o</w:t>
        </w:r>
      </w:ins>
      <w:ins w:id="975" w:author="Ryan Lemos" w:date="2019-02-21T11:44:00Z">
        <w:r>
          <w:t xml:space="preserve"> gestor pode i</w:t>
        </w:r>
      </w:ins>
      <w:ins w:id="976" w:author="Ryan Lemos" w:date="2019-02-21T11:45:00Z">
        <w:r>
          <w:t xml:space="preserve">nteragir, mudando sua visão para dia, semana ou mês. Além de se locomover pelos dias, semanas ou meses no calendário. Os eventos aparecem </w:t>
        </w:r>
      </w:ins>
      <w:ins w:id="977" w:author="Ryan Lemos" w:date="2019-02-21T11:46:00Z">
        <w:r>
          <w:lastRenderedPageBreak/>
          <w:t xml:space="preserve">marcados no calendário </w:t>
        </w:r>
      </w:ins>
      <w:ins w:id="978" w:author="Ryan Lemos" w:date="2019-02-21T11:45:00Z">
        <w:r>
          <w:t>com a cor escolhida no momento d</w:t>
        </w:r>
      </w:ins>
      <w:ins w:id="979" w:author="Ryan Lemos" w:date="2019-02-21T11:46:00Z">
        <w:r>
          <w:t xml:space="preserve">o cadastro. Ao clicar em uma data com o evento, uma descrição do evento surge. Ainda há outra funcionalidade, em caso de mais de um evento para o mesmo </w:t>
        </w:r>
      </w:ins>
      <w:ins w:id="980" w:author="Ryan Lemos" w:date="2019-02-21T11:47:00Z">
        <w:r>
          <w:t>dia o calendário mostra um contador de eventos naquela data juntamente com as cores daqueles eventos.</w:t>
        </w:r>
      </w:ins>
    </w:p>
    <w:p w:rsidR="005537DE" w:rsidRDefault="005537DE">
      <w:pPr>
        <w:rPr>
          <w:ins w:id="981" w:author="Ryan Lemos" w:date="2019-02-20T21:14:00Z"/>
        </w:rPr>
        <w:pPrChange w:id="982" w:author="Ryan Lemos" w:date="2019-02-21T11:44:00Z">
          <w:pPr>
            <w:ind w:firstLine="0"/>
            <w:jc w:val="center"/>
          </w:pPr>
        </w:pPrChange>
      </w:pPr>
    </w:p>
    <w:p w:rsidR="00905032" w:rsidRDefault="00905032" w:rsidP="00905032">
      <w:pPr>
        <w:ind w:firstLine="0"/>
        <w:jc w:val="center"/>
        <w:rPr>
          <w:ins w:id="983" w:author="Ryan Lemos" w:date="2019-02-20T21:14:00Z"/>
        </w:rPr>
      </w:pPr>
      <w:ins w:id="984" w:author="Ryan Lemos" w:date="2019-02-20T21:14:00Z">
        <w:r>
          <w:rPr>
            <w:noProof/>
          </w:rPr>
          <w:drawing>
            <wp:inline distT="0" distB="0" distL="0" distR="0" wp14:anchorId="3420BAEE" wp14:editId="66B00909">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722245"/>
                      </a:xfrm>
                      <a:prstGeom prst="rect">
                        <a:avLst/>
                      </a:prstGeom>
                    </pic:spPr>
                  </pic:pic>
                </a:graphicData>
              </a:graphic>
            </wp:inline>
          </w:drawing>
        </w:r>
      </w:ins>
    </w:p>
    <w:p w:rsidR="00905032" w:rsidRDefault="00905032" w:rsidP="00905032">
      <w:pPr>
        <w:ind w:firstLine="0"/>
        <w:jc w:val="center"/>
        <w:rPr>
          <w:ins w:id="985" w:author="Ryan Lemos" w:date="2019-02-20T21:14:00Z"/>
        </w:rPr>
      </w:pPr>
    </w:p>
    <w:p w:rsidR="00905032" w:rsidRDefault="00905032" w:rsidP="00905032">
      <w:pPr>
        <w:pStyle w:val="Ttulo4"/>
        <w:rPr>
          <w:ins w:id="986" w:author="Ryan Lemos" w:date="2019-02-21T20:05:00Z"/>
        </w:rPr>
      </w:pPr>
      <w:bookmarkStart w:id="987" w:name="_Toc2273666"/>
      <w:ins w:id="988" w:author="Ryan Lemos" w:date="2019-02-20T21:14:00Z">
        <w:r>
          <w:t>Administrador</w:t>
        </w:r>
      </w:ins>
      <w:bookmarkEnd w:id="987"/>
    </w:p>
    <w:p w:rsidR="008F6EE2" w:rsidRPr="001D2BA8" w:rsidRDefault="008F6EE2">
      <w:pPr>
        <w:rPr>
          <w:ins w:id="989" w:author="Ryan Lemos" w:date="2019-02-21T20:05:00Z"/>
        </w:rPr>
        <w:pPrChange w:id="990" w:author="Ryan Lemos" w:date="2019-02-21T20:05:00Z">
          <w:pPr>
            <w:pStyle w:val="Ttulo4"/>
          </w:pPr>
        </w:pPrChange>
      </w:pPr>
    </w:p>
    <w:p w:rsidR="008F6EE2" w:rsidRPr="001D2BA8" w:rsidRDefault="008F6EE2">
      <w:pPr>
        <w:rPr>
          <w:ins w:id="991" w:author="Ryan Lemos" w:date="2019-02-20T21:14:00Z"/>
        </w:rPr>
        <w:pPrChange w:id="992" w:author="Ryan Lemos" w:date="2019-02-21T20:05:00Z">
          <w:pPr>
            <w:pStyle w:val="Ttulo4"/>
          </w:pPr>
        </w:pPrChange>
      </w:pPr>
      <w:ins w:id="993" w:author="Ryan Lemos" w:date="2019-02-21T20:06:00Z">
        <w:r>
          <w:t xml:space="preserve">O administrador é o perfil de usuário com acesso total ao sistema. Porém, há algumas funcionalidades, para ser mais exato duas, que somente o administrador pode </w:t>
        </w:r>
      </w:ins>
      <w:ins w:id="994" w:author="Ryan Lemos" w:date="2019-02-21T20:07:00Z">
        <w:r>
          <w:t>desempenhar. Vale ressaltar que o administrador deve ter conhecimento em desenvolvimento para cumprir essas tar</w:t>
        </w:r>
      </w:ins>
      <w:ins w:id="995" w:author="Ryan Lemos" w:date="2019-02-21T20:08:00Z">
        <w:r>
          <w:t>e</w:t>
        </w:r>
      </w:ins>
      <w:ins w:id="996" w:author="Ryan Lemos" w:date="2019-02-21T20:07:00Z">
        <w:r>
          <w:t>fas, já</w:t>
        </w:r>
      </w:ins>
      <w:ins w:id="997" w:author="Ryan Lemos" w:date="2019-02-21T20:08:00Z">
        <w:r>
          <w:t xml:space="preserve"> que as funcionalidades abordam aspectos específicos do desenvolvimento.</w:t>
        </w:r>
      </w:ins>
      <w:ins w:id="998" w:author="Ryan Lemos" w:date="2019-02-21T20:07:00Z">
        <w:r>
          <w:t xml:space="preserve">  </w:t>
        </w:r>
      </w:ins>
      <w:ins w:id="999" w:author="Ryan Lemos" w:date="2019-02-21T20:10:00Z">
        <w:r w:rsidR="00DA49B0">
          <w:t xml:space="preserve">A primeira função do administrador citada pela estória da </w:t>
        </w:r>
        <w:r w:rsidR="00DA49B0" w:rsidRPr="00DA49B0">
          <w:rPr>
            <w:highlight w:val="yellow"/>
            <w:rPrChange w:id="1000" w:author="Ryan Lemos" w:date="2019-02-21T20:10:00Z">
              <w:rPr/>
            </w:rPrChange>
          </w:rPr>
          <w:t>figura x</w:t>
        </w:r>
        <w:r w:rsidR="00DA49B0">
          <w:t xml:space="preserve"> se trata do gerenciamento do</w:t>
        </w:r>
      </w:ins>
      <w:ins w:id="1001" w:author="Ryan Lemos" w:date="2019-02-21T20:11:00Z">
        <w:r w:rsidR="00DA49B0">
          <w:t xml:space="preserve">s menus. Isso se </w:t>
        </w:r>
      </w:ins>
      <w:ins w:id="1002" w:author="Ryan Lemos" w:date="2019-02-21T20:12:00Z">
        <w:r w:rsidR="00F045C8">
          <w:t>dá, pois,</w:t>
        </w:r>
      </w:ins>
      <w:ins w:id="1003" w:author="Ryan Lemos" w:date="2019-02-21T20:11:00Z">
        <w:r w:rsidR="00DA49B0">
          <w:t xml:space="preserve"> os menus</w:t>
        </w:r>
      </w:ins>
      <w:ins w:id="1004" w:author="Ryan Lemos" w:date="2019-02-21T20:12:00Z">
        <w:r w:rsidR="00F045C8">
          <w:t xml:space="preserve"> da aplicação são gerados de maneira dinâmica, não sendo assim fixos. O usuário tem a liberdade de trocar os nomes dos menus caso não se adapte ao nome.</w:t>
        </w:r>
      </w:ins>
    </w:p>
    <w:p w:rsidR="00905032" w:rsidRDefault="00905032" w:rsidP="00905032">
      <w:pPr>
        <w:rPr>
          <w:ins w:id="1005" w:author="Ryan Lemos" w:date="2019-02-20T21:14:00Z"/>
        </w:rPr>
      </w:pPr>
    </w:p>
    <w:p w:rsidR="00905032" w:rsidRDefault="00905032" w:rsidP="00905032">
      <w:pPr>
        <w:ind w:firstLine="0"/>
        <w:jc w:val="center"/>
        <w:rPr>
          <w:ins w:id="1006" w:author="Ryan Lemos" w:date="2019-02-21T20:13:00Z"/>
        </w:rPr>
      </w:pPr>
      <w:ins w:id="1007" w:author="Ryan Lemos" w:date="2019-02-20T21:14:00Z">
        <w:r>
          <w:rPr>
            <w:noProof/>
          </w:rPr>
          <w:drawing>
            <wp:inline distT="0" distB="0" distL="0" distR="0" wp14:anchorId="0A57908A" wp14:editId="5C50B1AF">
              <wp:extent cx="2225040" cy="1264097"/>
              <wp:effectExtent l="171450" t="171450" r="156210" b="16510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1389" cy="12904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1008" w:author="Ryan Lemos" w:date="2019-02-21T20:13:00Z"/>
        </w:rPr>
      </w:pPr>
    </w:p>
    <w:p w:rsidR="00F045C8" w:rsidRPr="00F045C8" w:rsidRDefault="00F045C8" w:rsidP="00F045C8">
      <w:pPr>
        <w:rPr>
          <w:ins w:id="1009" w:author="Ryan Lemos" w:date="2019-02-21T20:13:00Z"/>
        </w:rPr>
      </w:pPr>
      <w:ins w:id="1010" w:author="Ryan Lemos" w:date="2019-02-21T20:13:00Z">
        <w:r>
          <w:t xml:space="preserve">Como papel de gestão de menus, o administrador pode criar um menu ou excluir um menu já criado, conforme visto na </w:t>
        </w:r>
        <w:r w:rsidRPr="00F045C8">
          <w:rPr>
            <w:highlight w:val="yellow"/>
            <w:rPrChange w:id="1011" w:author="Ryan Lemos" w:date="2019-02-21T20:13:00Z">
              <w:rPr/>
            </w:rPrChange>
          </w:rPr>
          <w:t>figura x</w:t>
        </w:r>
        <w:r>
          <w:t xml:space="preserve">. </w:t>
        </w:r>
      </w:ins>
      <w:ins w:id="1012" w:author="Ryan Lemos" w:date="2019-02-21T20:14:00Z">
        <w:r>
          <w:t xml:space="preserve">Cada menu está ligado a uma permissão do sistema. </w:t>
        </w:r>
      </w:ins>
      <w:ins w:id="1013" w:author="Ryan Lemos" w:date="2019-02-21T20:15:00Z">
        <w:r>
          <w:t>Na verdade,</w:t>
        </w:r>
      </w:ins>
      <w:ins w:id="1014" w:author="Ryan Lemos" w:date="2019-02-21T20:14:00Z">
        <w:r>
          <w:t xml:space="preserve"> essa permissão nada mais é do que a rota em que o usuário será direcionado ao clicar no menu. </w:t>
        </w:r>
      </w:ins>
    </w:p>
    <w:p w:rsidR="00F045C8" w:rsidRDefault="00F045C8">
      <w:pPr>
        <w:rPr>
          <w:ins w:id="1015" w:author="Ryan Lemos" w:date="2019-02-20T21:14:00Z"/>
        </w:rPr>
        <w:pPrChange w:id="1016" w:author="Ryan Lemos" w:date="2019-02-21T20:13:00Z">
          <w:pPr>
            <w:ind w:firstLine="0"/>
            <w:jc w:val="center"/>
          </w:pPr>
        </w:pPrChange>
      </w:pPr>
    </w:p>
    <w:p w:rsidR="00905032" w:rsidRDefault="00905032" w:rsidP="00905032">
      <w:pPr>
        <w:ind w:firstLine="0"/>
        <w:jc w:val="center"/>
        <w:rPr>
          <w:ins w:id="1017" w:author="Ryan Lemos" w:date="2019-02-21T20:16:00Z"/>
        </w:rPr>
      </w:pPr>
      <w:ins w:id="1018" w:author="Ryan Lemos" w:date="2019-02-20T21:14:00Z">
        <w:r>
          <w:rPr>
            <w:noProof/>
          </w:rPr>
          <w:drawing>
            <wp:inline distT="0" distB="0" distL="0" distR="0" wp14:anchorId="1EBD5F37" wp14:editId="61FA963F">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735580"/>
                      </a:xfrm>
                      <a:prstGeom prst="rect">
                        <a:avLst/>
                      </a:prstGeom>
                    </pic:spPr>
                  </pic:pic>
                </a:graphicData>
              </a:graphic>
            </wp:inline>
          </w:drawing>
        </w:r>
      </w:ins>
    </w:p>
    <w:p w:rsidR="00F045C8" w:rsidRDefault="00F045C8" w:rsidP="00905032">
      <w:pPr>
        <w:ind w:firstLine="0"/>
        <w:jc w:val="center"/>
        <w:rPr>
          <w:ins w:id="1019" w:author="Ryan Lemos" w:date="2019-02-21T20:16:00Z"/>
        </w:rPr>
      </w:pPr>
    </w:p>
    <w:p w:rsidR="00F045C8" w:rsidRDefault="00F045C8">
      <w:pPr>
        <w:rPr>
          <w:ins w:id="1020" w:author="Ryan Lemos" w:date="2019-02-21T20:16:00Z"/>
        </w:rPr>
        <w:pPrChange w:id="1021" w:author="Ryan Lemos" w:date="2019-02-21T20:16:00Z">
          <w:pPr>
            <w:ind w:firstLine="0"/>
            <w:jc w:val="center"/>
          </w:pPr>
        </w:pPrChange>
      </w:pPr>
      <w:ins w:id="1022" w:author="Ryan Lemos" w:date="2019-02-21T20:16:00Z">
        <w:r>
          <w:t>Ao clicar em cadastrar surge um</w:t>
        </w:r>
      </w:ins>
      <w:ins w:id="1023" w:author="Ryan Lemos" w:date="2019-02-21T20:17:00Z">
        <w:r>
          <w:t xml:space="preserve">a tela onde o administrador pode indicar o nome do menu a ser cadastrado, juntamente com a permissão associada ao menu como visto pela </w:t>
        </w:r>
        <w:r w:rsidRPr="00F045C8">
          <w:rPr>
            <w:highlight w:val="yellow"/>
            <w:rPrChange w:id="1024" w:author="Ryan Lemos" w:date="2019-02-21T20:17:00Z">
              <w:rPr/>
            </w:rPrChange>
          </w:rPr>
          <w:t>figura x</w:t>
        </w:r>
        <w:r>
          <w:t>.</w:t>
        </w:r>
      </w:ins>
    </w:p>
    <w:p w:rsidR="00F045C8" w:rsidRDefault="00F045C8" w:rsidP="00905032">
      <w:pPr>
        <w:ind w:firstLine="0"/>
        <w:jc w:val="center"/>
        <w:rPr>
          <w:ins w:id="1025" w:author="Ryan Lemos" w:date="2019-02-21T20:10:00Z"/>
        </w:rPr>
      </w:pPr>
    </w:p>
    <w:p w:rsidR="008F6EE2" w:rsidRDefault="008F6EE2" w:rsidP="00905032">
      <w:pPr>
        <w:ind w:firstLine="0"/>
        <w:jc w:val="center"/>
        <w:rPr>
          <w:ins w:id="1026" w:author="Ryan Lemos" w:date="2019-02-21T20:18:00Z"/>
        </w:rPr>
      </w:pPr>
      <w:ins w:id="1027" w:author="Ryan Lemos" w:date="2019-02-21T20:10:00Z">
        <w:r>
          <w:rPr>
            <w:noProof/>
          </w:rPr>
          <w:drawing>
            <wp:inline distT="0" distB="0" distL="0" distR="0" wp14:anchorId="35A99428" wp14:editId="456EC7EE">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33040"/>
                      </a:xfrm>
                      <a:prstGeom prst="rect">
                        <a:avLst/>
                      </a:prstGeom>
                    </pic:spPr>
                  </pic:pic>
                </a:graphicData>
              </a:graphic>
            </wp:inline>
          </w:drawing>
        </w:r>
      </w:ins>
    </w:p>
    <w:p w:rsidR="00F045C8" w:rsidRDefault="00F045C8" w:rsidP="00905032">
      <w:pPr>
        <w:ind w:firstLine="0"/>
        <w:jc w:val="center"/>
        <w:rPr>
          <w:ins w:id="1028" w:author="Ryan Lemos" w:date="2019-02-21T20:18:00Z"/>
        </w:rPr>
      </w:pPr>
    </w:p>
    <w:p w:rsidR="00F045C8" w:rsidRPr="00F045C8" w:rsidRDefault="00F045C8" w:rsidP="00F045C8">
      <w:pPr>
        <w:rPr>
          <w:ins w:id="1029" w:author="Ryan Lemos" w:date="2019-02-21T20:18:00Z"/>
        </w:rPr>
      </w:pPr>
      <w:ins w:id="1030" w:author="Ryan Lemos" w:date="2019-02-21T20:18:00Z">
        <w:r>
          <w:lastRenderedPageBreak/>
          <w:t>A</w:t>
        </w:r>
      </w:ins>
      <w:ins w:id="1031" w:author="Ryan Lemos" w:date="2019-02-21T20:19:00Z">
        <w:r>
          <w:t xml:space="preserve"> </w:t>
        </w:r>
      </w:ins>
      <w:ins w:id="1032" w:author="Ryan Lemos" w:date="2019-02-21T20:18:00Z">
        <w:r w:rsidRPr="00F045C8">
          <w:rPr>
            <w:highlight w:val="yellow"/>
            <w:rPrChange w:id="1033" w:author="Ryan Lemos" w:date="2019-02-21T20:19:00Z">
              <w:rPr/>
            </w:rPrChange>
          </w:rPr>
          <w:t>figura</w:t>
        </w:r>
      </w:ins>
      <w:ins w:id="1034" w:author="Ryan Lemos" w:date="2019-02-21T20:19:00Z">
        <w:r w:rsidRPr="00F045C8">
          <w:rPr>
            <w:highlight w:val="yellow"/>
            <w:rPrChange w:id="1035" w:author="Ryan Lemos" w:date="2019-02-21T20:19:00Z">
              <w:rPr/>
            </w:rPrChange>
          </w:rPr>
          <w:t xml:space="preserve"> x</w:t>
        </w:r>
      </w:ins>
      <w:ins w:id="1036" w:author="Ryan Lemos" w:date="2019-02-21T20:18:00Z">
        <w:r>
          <w:t xml:space="preserve"> se trata de todos os menus da aplicação</w:t>
        </w:r>
      </w:ins>
      <w:ins w:id="1037" w:author="Ryan Lemos" w:date="2019-02-21T20:19:00Z">
        <w:r>
          <w:t xml:space="preserve"> no release 1</w:t>
        </w:r>
      </w:ins>
      <w:ins w:id="1038" w:author="Ryan Lemos" w:date="2019-02-21T20:52:00Z">
        <w:r w:rsidR="005F0194">
          <w:t>. A listagem dos menus é feita com base no perfil do usuário e suas permissões. Ou seja, cada perfil tem um conjunto de menus associados.</w:t>
        </w:r>
      </w:ins>
      <w:ins w:id="1039" w:author="Ryan Lemos" w:date="2019-02-21T20:18:00Z">
        <w:r>
          <w:t xml:space="preserve"> </w:t>
        </w:r>
      </w:ins>
      <w:ins w:id="1040" w:author="Ryan Lemos" w:date="2019-02-21T20:53:00Z">
        <w:r w:rsidR="005F0194">
          <w:t>Contanto,</w:t>
        </w:r>
      </w:ins>
      <w:ins w:id="1041" w:author="Ryan Lemos" w:date="2019-02-21T20:18:00Z">
        <w:r>
          <w:t xml:space="preserve"> há um menu padrão para todos os usuários e que não fica salvo na base. Se trata do menu </w:t>
        </w:r>
        <w:r w:rsidRPr="00F045C8">
          <w:rPr>
            <w:i/>
            <w:rPrChange w:id="1042" w:author="Ryan Lemos" w:date="2019-02-21T20:18:00Z">
              <w:rPr/>
            </w:rPrChange>
          </w:rPr>
          <w:t>home</w:t>
        </w:r>
      </w:ins>
      <w:ins w:id="1043" w:author="Ryan Lemos" w:date="2019-02-21T20:19:00Z">
        <w:r>
          <w:t>, que redireciona o usuário para a página inicial da aplicação.</w:t>
        </w:r>
      </w:ins>
    </w:p>
    <w:p w:rsidR="00F045C8" w:rsidRDefault="00F045C8">
      <w:pPr>
        <w:rPr>
          <w:ins w:id="1044" w:author="Ryan Lemos" w:date="2019-02-21T20:11:00Z"/>
        </w:rPr>
        <w:pPrChange w:id="1045" w:author="Ryan Lemos" w:date="2019-02-21T20:18:00Z">
          <w:pPr>
            <w:ind w:firstLine="0"/>
            <w:jc w:val="center"/>
          </w:pPr>
        </w:pPrChange>
      </w:pPr>
    </w:p>
    <w:p w:rsidR="00DA49B0" w:rsidRDefault="00DA49B0" w:rsidP="00905032">
      <w:pPr>
        <w:ind w:firstLine="0"/>
        <w:jc w:val="center"/>
        <w:rPr>
          <w:ins w:id="1046" w:author="Ryan Lemos" w:date="2019-02-21T20:20:00Z"/>
        </w:rPr>
      </w:pPr>
      <w:ins w:id="1047" w:author="Ryan Lemos" w:date="2019-02-21T20:11:00Z">
        <w:r>
          <w:rPr>
            <w:noProof/>
          </w:rPr>
          <w:drawing>
            <wp:inline distT="0" distB="0" distL="0" distR="0" wp14:anchorId="39DB98FA" wp14:editId="0A17058A">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2684780"/>
                      </a:xfrm>
                      <a:prstGeom prst="rect">
                        <a:avLst/>
                      </a:prstGeom>
                    </pic:spPr>
                  </pic:pic>
                </a:graphicData>
              </a:graphic>
            </wp:inline>
          </w:drawing>
        </w:r>
      </w:ins>
    </w:p>
    <w:p w:rsidR="00F045C8" w:rsidRDefault="00F045C8" w:rsidP="00905032">
      <w:pPr>
        <w:ind w:firstLine="0"/>
        <w:jc w:val="center"/>
        <w:rPr>
          <w:ins w:id="1048" w:author="Ryan Lemos" w:date="2019-02-21T20:20:00Z"/>
        </w:rPr>
      </w:pPr>
    </w:p>
    <w:p w:rsidR="00F045C8" w:rsidRDefault="00F045C8" w:rsidP="00F045C8">
      <w:pPr>
        <w:rPr>
          <w:ins w:id="1049" w:author="Ryan Lemos" w:date="2019-02-21T20:21:00Z"/>
        </w:rPr>
      </w:pPr>
      <w:ins w:id="1050" w:author="Ryan Lemos" w:date="2019-02-21T20:21:00Z">
        <w:r>
          <w:t>Assim como os menus, as permissões dos usuários são dinâmicas. O administrador tem a função de</w:t>
        </w:r>
      </w:ins>
      <w:ins w:id="1051" w:author="Ryan Lemos" w:date="2019-02-21T20:22:00Z">
        <w:r>
          <w:t xml:space="preserve"> delegar o que cada um pode acessar no ambiente. Portanto a próxima estória de usuário</w:t>
        </w:r>
        <w:r w:rsidR="004240B8">
          <w:t xml:space="preserve">, representada pela </w:t>
        </w:r>
        <w:r w:rsidR="004240B8" w:rsidRPr="004240B8">
          <w:rPr>
            <w:highlight w:val="yellow"/>
            <w:rPrChange w:id="1052" w:author="Ryan Lemos" w:date="2019-02-21T20:22:00Z">
              <w:rPr/>
            </w:rPrChange>
          </w:rPr>
          <w:t>figura x</w:t>
        </w:r>
        <w:r w:rsidR="004240B8">
          <w:t xml:space="preserve">, </w:t>
        </w:r>
        <w:r>
          <w:t xml:space="preserve">descreve </w:t>
        </w:r>
        <w:r w:rsidR="004240B8">
          <w:t>essa necessidade do ambiente.</w:t>
        </w:r>
      </w:ins>
      <w:ins w:id="1053" w:author="Ryan Lemos" w:date="2019-02-21T20:21:00Z">
        <w:r>
          <w:t xml:space="preserve"> </w:t>
        </w:r>
      </w:ins>
    </w:p>
    <w:p w:rsidR="00F045C8" w:rsidRDefault="00F045C8">
      <w:pPr>
        <w:rPr>
          <w:ins w:id="1054" w:author="Ryan Lemos" w:date="2019-02-20T21:14:00Z"/>
        </w:rPr>
        <w:pPrChange w:id="1055" w:author="Ryan Lemos" w:date="2019-02-21T20:21:00Z">
          <w:pPr>
            <w:ind w:firstLine="0"/>
            <w:jc w:val="center"/>
          </w:pPr>
        </w:pPrChange>
      </w:pPr>
    </w:p>
    <w:p w:rsidR="00905032" w:rsidRDefault="00905032" w:rsidP="00905032">
      <w:pPr>
        <w:ind w:firstLine="0"/>
        <w:jc w:val="center"/>
        <w:rPr>
          <w:ins w:id="1056" w:author="Ryan Lemos" w:date="2019-02-21T20:21:00Z"/>
        </w:rPr>
      </w:pPr>
      <w:ins w:id="1057" w:author="Ryan Lemos" w:date="2019-02-20T21:14:00Z">
        <w:r>
          <w:rPr>
            <w:noProof/>
          </w:rPr>
          <w:drawing>
            <wp:inline distT="0" distB="0" distL="0" distR="0" wp14:anchorId="6562E3D9" wp14:editId="1DCBEA6E">
              <wp:extent cx="2225040" cy="1346149"/>
              <wp:effectExtent l="152400" t="133350" r="156210" b="15938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57798" cy="13659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F045C8" w:rsidRDefault="00F045C8" w:rsidP="00905032">
      <w:pPr>
        <w:ind w:firstLine="0"/>
        <w:jc w:val="center"/>
        <w:rPr>
          <w:ins w:id="1058" w:author="Ryan Lemos" w:date="2019-02-21T20:21:00Z"/>
        </w:rPr>
      </w:pPr>
    </w:p>
    <w:p w:rsidR="00F045C8" w:rsidRDefault="004240B8" w:rsidP="00F045C8">
      <w:pPr>
        <w:rPr>
          <w:ins w:id="1059" w:author="Ryan Lemos" w:date="2019-02-21T20:21:00Z"/>
        </w:rPr>
      </w:pPr>
      <w:ins w:id="1060" w:author="Ryan Lemos" w:date="2019-02-21T20:23:00Z">
        <w:r>
          <w:t xml:space="preserve">A interação descrita pela estória da </w:t>
        </w:r>
        <w:r w:rsidRPr="004240B8">
          <w:rPr>
            <w:highlight w:val="yellow"/>
            <w:rPrChange w:id="1061" w:author="Ryan Lemos" w:date="2019-02-21T20:23:00Z">
              <w:rPr/>
            </w:rPrChange>
          </w:rPr>
          <w:t>figura x</w:t>
        </w:r>
      </w:ins>
      <w:ins w:id="1062" w:author="Ryan Lemos" w:date="2019-02-21T20:24:00Z">
        <w:r>
          <w:t xml:space="preserve"> foi implementada conforme visto na </w:t>
        </w:r>
        <w:r w:rsidRPr="004240B8">
          <w:rPr>
            <w:highlight w:val="yellow"/>
            <w:rPrChange w:id="1063" w:author="Ryan Lemos" w:date="2019-02-21T20:24:00Z">
              <w:rPr/>
            </w:rPrChange>
          </w:rPr>
          <w:t>figura x</w:t>
        </w:r>
      </w:ins>
      <w:ins w:id="1064" w:author="Ryan Lemos" w:date="2019-02-21T20:23:00Z">
        <w:r>
          <w:t>.</w:t>
        </w:r>
      </w:ins>
      <w:ins w:id="1065" w:author="Ryan Lemos" w:date="2019-02-21T20:24:00Z">
        <w:r>
          <w:t xml:space="preserve"> O administrador escolhe qual perfil quer autorizar e as permissões </w:t>
        </w:r>
      </w:ins>
      <w:ins w:id="1066" w:author="Ryan Lemos" w:date="2019-02-21T20:25:00Z">
        <w:r>
          <w:t>surgem em seguida</w:t>
        </w:r>
      </w:ins>
      <w:ins w:id="1067" w:author="Ryan Lemos" w:date="2019-02-21T20:24:00Z">
        <w:r>
          <w:t>.</w:t>
        </w:r>
      </w:ins>
      <w:ins w:id="1068" w:author="Ryan Lemos" w:date="2019-02-21T20:25:00Z">
        <w:r>
          <w:t xml:space="preserve"> O administrador marca quais permissões deseja ao usuário e clica no botão salvar. Assim surge uma mensagem de confirmação de autorização para o perfil de usuário. E o usuário com aquele perfil autorizado consegue acessar o que lhe f</w:t>
        </w:r>
      </w:ins>
      <w:ins w:id="1069" w:author="Ryan Lemos" w:date="2019-02-21T20:26:00Z">
        <w:r>
          <w:t xml:space="preserve">oi permitido. Como descrito, as permissões nada </w:t>
        </w:r>
        <w:r>
          <w:lastRenderedPageBreak/>
          <w:t>mais são do que as rotas da aplicação.</w:t>
        </w:r>
      </w:ins>
      <w:ins w:id="1070" w:author="Ryan Lemos" w:date="2019-02-21T20:24:00Z">
        <w:r>
          <w:t xml:space="preserve"> </w:t>
        </w:r>
      </w:ins>
      <w:ins w:id="1071" w:author="Ryan Lemos" w:date="2019-02-21T20:26:00Z">
        <w:r>
          <w:t>Ma</w:t>
        </w:r>
      </w:ins>
      <w:ins w:id="1072" w:author="Ryan Lemos" w:date="2019-02-21T20:21:00Z">
        <w:r w:rsidR="00F045C8">
          <w:t>s</w:t>
        </w:r>
      </w:ins>
      <w:ins w:id="1073" w:author="Ryan Lemos" w:date="2019-02-21T20:26:00Z">
        <w:r>
          <w:t xml:space="preserve"> as</w:t>
        </w:r>
      </w:ins>
      <w:ins w:id="1074" w:author="Ryan Lemos" w:date="2019-02-21T20:21:00Z">
        <w:r w:rsidR="00F045C8">
          <w:t xml:space="preserve"> rotas foram divididas a contemplar os dois âmbitos da aplicação, o </w:t>
        </w:r>
        <w:r w:rsidR="00F045C8" w:rsidRPr="000B6DA0">
          <w:rPr>
            <w:i/>
          </w:rPr>
          <w:t>frontend</w:t>
        </w:r>
        <w:r w:rsidR="00F045C8">
          <w:t xml:space="preserve"> e o </w:t>
        </w:r>
        <w:r w:rsidR="00F045C8" w:rsidRPr="000B6DA0">
          <w:rPr>
            <w:i/>
          </w:rPr>
          <w:t>backend</w:t>
        </w:r>
        <w:r w:rsidR="00F045C8">
          <w:t>. Ou seja, há rotas espec</w:t>
        </w:r>
      </w:ins>
      <w:ins w:id="1075" w:author="Ryan Lemos" w:date="2019-02-21T20:51:00Z">
        <w:r w:rsidR="005F0194">
          <w:t>í</w:t>
        </w:r>
      </w:ins>
      <w:ins w:id="1076" w:author="Ryan Lemos" w:date="2019-02-21T20:21:00Z">
        <w:r w:rsidR="00F045C8">
          <w:t>ficas do Laravel (que tem seu sistema de rotas), e as rotas do Angular que também tem um módulo de roteamento.</w:t>
        </w:r>
      </w:ins>
      <w:ins w:id="1077" w:author="Ryan Lemos" w:date="2019-02-21T20:27:00Z">
        <w:r>
          <w:t xml:space="preserve"> Então para que o usuário acesse determinado recurso tem que lhe ser permitido as autorizações no Angular e no Laravel. Caso somente seja permitido em um âmbito</w:t>
        </w:r>
      </w:ins>
      <w:ins w:id="1078" w:author="Ryan Lemos" w:date="2019-02-21T20:28:00Z">
        <w:r>
          <w:t>, o perfil de usuário não conseguirá acesso por completo do recurso. Caso seja permitido acesso somente a rota do Angular o perfil só conseguirá visualizar a tela, porém não conseg</w:t>
        </w:r>
      </w:ins>
      <w:ins w:id="1079" w:author="Ryan Lemos" w:date="2019-02-21T20:29:00Z">
        <w:r>
          <w:t>uirá interagir com a base de dados. Caso só permitir no Laravel o usuário não terá uma tela de interação, somente a possibilidade de requisição na API. Por isso se faz necessário que o usuár</w:t>
        </w:r>
      </w:ins>
      <w:ins w:id="1080" w:author="Ryan Lemos" w:date="2019-02-21T20:30:00Z">
        <w:r>
          <w:t>io administrador tenha os conhecimentos necessários no desenvolvimento para permitir o acesso.</w:t>
        </w:r>
      </w:ins>
    </w:p>
    <w:p w:rsidR="00F045C8" w:rsidRDefault="00F045C8" w:rsidP="00905032">
      <w:pPr>
        <w:ind w:firstLine="0"/>
        <w:jc w:val="center"/>
        <w:rPr>
          <w:ins w:id="1081" w:author="Ryan Lemos" w:date="2019-02-20T21:14:00Z"/>
        </w:rPr>
      </w:pPr>
    </w:p>
    <w:p w:rsidR="00905032" w:rsidRPr="00324B80" w:rsidRDefault="00905032" w:rsidP="00905032">
      <w:pPr>
        <w:ind w:firstLine="0"/>
        <w:jc w:val="center"/>
        <w:rPr>
          <w:ins w:id="1082" w:author="Ryan Lemos" w:date="2019-02-20T21:14:00Z"/>
        </w:rPr>
      </w:pPr>
      <w:ins w:id="1083" w:author="Ryan Lemos" w:date="2019-02-20T21:14:00Z">
        <w:r>
          <w:rPr>
            <w:noProof/>
          </w:rPr>
          <w:drawing>
            <wp:inline distT="0" distB="0" distL="0" distR="0" wp14:anchorId="32ED3556" wp14:editId="5123E0A2">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716530"/>
                      </a:xfrm>
                      <a:prstGeom prst="rect">
                        <a:avLst/>
                      </a:prstGeom>
                    </pic:spPr>
                  </pic:pic>
                </a:graphicData>
              </a:graphic>
            </wp:inline>
          </w:drawing>
        </w:r>
      </w:ins>
    </w:p>
    <w:p w:rsidR="00905032" w:rsidRDefault="00905032" w:rsidP="00987BE5">
      <w:pPr>
        <w:ind w:firstLine="0"/>
        <w:jc w:val="center"/>
        <w:rPr>
          <w:ins w:id="1084" w:author="Ryan Lemos" w:date="2019-02-20T20:53:00Z"/>
        </w:rPr>
      </w:pPr>
    </w:p>
    <w:p w:rsidR="00987BE5" w:rsidRDefault="00987BE5" w:rsidP="00987BE5">
      <w:pPr>
        <w:pStyle w:val="Ttulo4"/>
        <w:rPr>
          <w:ins w:id="1085" w:author="Ryan Lemos" w:date="2019-02-20T20:53:00Z"/>
        </w:rPr>
      </w:pPr>
      <w:bookmarkStart w:id="1086" w:name="_Toc2273667"/>
      <w:ins w:id="1087" w:author="Ryan Lemos" w:date="2019-02-20T20:53:00Z">
        <w:r>
          <w:t>Professor</w:t>
        </w:r>
        <w:bookmarkEnd w:id="1086"/>
      </w:ins>
    </w:p>
    <w:p w:rsidR="00987BE5" w:rsidRPr="00F97B7F" w:rsidRDefault="00987BE5" w:rsidP="00987BE5">
      <w:pPr>
        <w:rPr>
          <w:ins w:id="1088" w:author="Ryan Lemos" w:date="2019-02-20T20:53:00Z"/>
        </w:rPr>
      </w:pPr>
    </w:p>
    <w:p w:rsidR="00987BE5" w:rsidRDefault="00987BE5" w:rsidP="00987BE5">
      <w:pPr>
        <w:rPr>
          <w:ins w:id="1089" w:author="Ryan Lemos" w:date="2019-02-20T20:53:00Z"/>
        </w:rPr>
      </w:pPr>
      <w:ins w:id="1090" w:author="Ryan Lemos" w:date="2019-02-20T20:53:00Z">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ins>
    </w:p>
    <w:p w:rsidR="00987BE5" w:rsidRDefault="00987BE5" w:rsidP="00987BE5">
      <w:pPr>
        <w:rPr>
          <w:ins w:id="1091" w:author="Ryan Lemos" w:date="2019-02-20T20:53:00Z"/>
        </w:rPr>
      </w:pPr>
    </w:p>
    <w:p w:rsidR="00987BE5" w:rsidRDefault="00987BE5" w:rsidP="00987BE5">
      <w:pPr>
        <w:ind w:firstLine="0"/>
        <w:jc w:val="center"/>
        <w:rPr>
          <w:ins w:id="1092" w:author="Ryan Lemos" w:date="2019-02-20T20:53:00Z"/>
        </w:rPr>
      </w:pPr>
      <w:ins w:id="1093" w:author="Ryan Lemos" w:date="2019-02-20T20:53:00Z">
        <w:r>
          <w:rPr>
            <w:noProof/>
          </w:rPr>
          <w:lastRenderedPageBreak/>
          <w:drawing>
            <wp:inline distT="0" distB="0" distL="0" distR="0" wp14:anchorId="73560D3A" wp14:editId="474668B3">
              <wp:extent cx="2007870" cy="903284"/>
              <wp:effectExtent l="171450" t="152400" r="163830" b="16383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52874" cy="92353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87BE5" w:rsidRDefault="00987BE5" w:rsidP="00987BE5">
      <w:pPr>
        <w:ind w:firstLine="0"/>
        <w:jc w:val="center"/>
        <w:rPr>
          <w:ins w:id="1094" w:author="Ryan Lemos" w:date="2019-02-20T20:53:00Z"/>
        </w:rPr>
      </w:pPr>
    </w:p>
    <w:p w:rsidR="00987BE5" w:rsidRDefault="00987BE5" w:rsidP="00987BE5">
      <w:pPr>
        <w:rPr>
          <w:ins w:id="1095" w:author="Ryan Lemos" w:date="2019-02-20T20:53:00Z"/>
        </w:rPr>
      </w:pPr>
      <w:ins w:id="1096" w:author="Ryan Lemos" w:date="2019-02-20T20:53:00Z">
        <w:r>
          <w:t xml:space="preserve">A implementação desta estória pode ser vista na </w:t>
        </w:r>
        <w:r w:rsidRPr="00FA2F5B">
          <w:rPr>
            <w:highlight w:val="yellow"/>
          </w:rPr>
          <w:t>figura X</w:t>
        </w:r>
        <w:r>
          <w:t>.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aúdio.</w:t>
        </w:r>
      </w:ins>
    </w:p>
    <w:p w:rsidR="00987BE5" w:rsidRDefault="00987BE5" w:rsidP="00987BE5">
      <w:pPr>
        <w:ind w:firstLine="0"/>
        <w:jc w:val="center"/>
        <w:rPr>
          <w:ins w:id="1097" w:author="Ryan Lemos" w:date="2019-02-20T20:53:00Z"/>
        </w:rPr>
      </w:pPr>
    </w:p>
    <w:p w:rsidR="00987BE5" w:rsidRDefault="00987BE5" w:rsidP="00987BE5">
      <w:pPr>
        <w:ind w:firstLine="0"/>
        <w:jc w:val="center"/>
        <w:rPr>
          <w:ins w:id="1098" w:author="Ryan Lemos" w:date="2019-02-20T21:06:00Z"/>
        </w:rPr>
      </w:pPr>
      <w:ins w:id="1099" w:author="Ryan Lemos" w:date="2019-02-20T20:53:00Z">
        <w:r>
          <w:rPr>
            <w:noProof/>
          </w:rPr>
          <w:drawing>
            <wp:inline distT="0" distB="0" distL="0" distR="0" wp14:anchorId="732B73F7" wp14:editId="650CBBDF">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08910"/>
                      </a:xfrm>
                      <a:prstGeom prst="rect">
                        <a:avLst/>
                      </a:prstGeom>
                    </pic:spPr>
                  </pic:pic>
                </a:graphicData>
              </a:graphic>
            </wp:inline>
          </w:drawing>
        </w:r>
      </w:ins>
    </w:p>
    <w:p w:rsidR="006476E9" w:rsidRDefault="006476E9" w:rsidP="00987BE5">
      <w:pPr>
        <w:ind w:firstLine="0"/>
        <w:jc w:val="center"/>
        <w:rPr>
          <w:ins w:id="1100" w:author="Ryan Lemos" w:date="2019-02-20T20:53:00Z"/>
        </w:rPr>
      </w:pPr>
    </w:p>
    <w:p w:rsidR="00987BE5" w:rsidRDefault="00987BE5" w:rsidP="00987BE5">
      <w:pPr>
        <w:rPr>
          <w:ins w:id="1101" w:author="Ryan Lemos" w:date="2019-02-20T20:53:00Z"/>
        </w:rPr>
      </w:pPr>
      <w:ins w:id="1102" w:author="Ryan Lemos" w:date="2019-02-20T20:53:00Z">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ins>
    </w:p>
    <w:p w:rsidR="00987BE5" w:rsidRPr="00F97B7F" w:rsidRDefault="00987BE5" w:rsidP="00987BE5">
      <w:pPr>
        <w:rPr>
          <w:ins w:id="1103" w:author="Ryan Lemos" w:date="2019-02-20T20:53:00Z"/>
        </w:rPr>
      </w:pPr>
      <w:ins w:id="1104" w:author="Ryan Lemos" w:date="2019-02-20T20:53:00Z">
        <w:r>
          <w:t xml:space="preserve"> </w:t>
        </w:r>
      </w:ins>
    </w:p>
    <w:p w:rsidR="00987BE5" w:rsidRDefault="00987BE5" w:rsidP="00987BE5">
      <w:pPr>
        <w:ind w:firstLine="0"/>
        <w:jc w:val="center"/>
        <w:rPr>
          <w:ins w:id="1105" w:author="Ryan Lemos" w:date="2019-02-20T20:53:00Z"/>
        </w:rPr>
      </w:pPr>
      <w:ins w:id="1106" w:author="Ryan Lemos" w:date="2019-02-20T20:53:00Z">
        <w:r>
          <w:rPr>
            <w:noProof/>
          </w:rPr>
          <w:lastRenderedPageBreak/>
          <w:drawing>
            <wp:inline distT="0" distB="0" distL="0" distR="0" wp14:anchorId="34903EA4" wp14:editId="1CBFF13F">
              <wp:extent cx="1935480" cy="1767840"/>
              <wp:effectExtent l="0" t="0" r="7620"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74016" cy="1803038"/>
                      </a:xfrm>
                      <a:prstGeom prst="roundRect">
                        <a:avLst>
                          <a:gd name="adj" fmla="val 8594"/>
                        </a:avLst>
                      </a:prstGeom>
                      <a:solidFill>
                        <a:srgbClr val="FFFFFF">
                          <a:shade val="85000"/>
                        </a:srgbClr>
                      </a:solidFill>
                      <a:ln>
                        <a:noFill/>
                      </a:ln>
                      <a:effectLst/>
                    </pic:spPr>
                  </pic:pic>
                </a:graphicData>
              </a:graphic>
            </wp:inline>
          </w:drawing>
        </w:r>
      </w:ins>
    </w:p>
    <w:p w:rsidR="00987BE5" w:rsidRDefault="00987BE5" w:rsidP="00987BE5">
      <w:pPr>
        <w:ind w:firstLine="0"/>
        <w:jc w:val="center"/>
        <w:rPr>
          <w:ins w:id="1107" w:author="Ryan Lemos" w:date="2019-02-20T20:53:00Z"/>
        </w:rPr>
      </w:pPr>
    </w:p>
    <w:p w:rsidR="00987BE5" w:rsidRDefault="00987BE5" w:rsidP="00987BE5">
      <w:pPr>
        <w:rPr>
          <w:ins w:id="1108" w:author="Ryan Lemos" w:date="2019-02-20T20:53:00Z"/>
        </w:rPr>
      </w:pPr>
      <w:ins w:id="1109" w:author="Ryan Lemos" w:date="2019-02-20T20:53:00Z">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ins>
    </w:p>
    <w:p w:rsidR="00987BE5" w:rsidRDefault="00987BE5" w:rsidP="00987BE5">
      <w:pPr>
        <w:ind w:firstLine="0"/>
        <w:jc w:val="center"/>
        <w:rPr>
          <w:ins w:id="1110" w:author="Ryan Lemos" w:date="2019-02-20T20:53:00Z"/>
        </w:rPr>
      </w:pPr>
    </w:p>
    <w:p w:rsidR="00987BE5" w:rsidRDefault="00987BE5" w:rsidP="00987BE5">
      <w:pPr>
        <w:ind w:firstLine="0"/>
        <w:jc w:val="center"/>
        <w:rPr>
          <w:ins w:id="1111" w:author="Ryan Lemos" w:date="2019-02-20T20:53:00Z"/>
        </w:rPr>
      </w:pPr>
      <w:ins w:id="1112" w:author="Ryan Lemos" w:date="2019-02-20T20:53:00Z">
        <w:r>
          <w:rPr>
            <w:noProof/>
          </w:rPr>
          <w:drawing>
            <wp:inline distT="0" distB="0" distL="0" distR="0" wp14:anchorId="0A96C54C" wp14:editId="551BAC0E">
              <wp:extent cx="5494020" cy="248434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23404" cy="2497629"/>
                      </a:xfrm>
                      <a:prstGeom prst="rect">
                        <a:avLst/>
                      </a:prstGeom>
                    </pic:spPr>
                  </pic:pic>
                </a:graphicData>
              </a:graphic>
            </wp:inline>
          </w:drawing>
        </w:r>
      </w:ins>
    </w:p>
    <w:p w:rsidR="00987BE5" w:rsidRDefault="00987BE5" w:rsidP="00987BE5">
      <w:pPr>
        <w:ind w:firstLine="0"/>
        <w:jc w:val="center"/>
        <w:rPr>
          <w:ins w:id="1113" w:author="Ryan Lemos" w:date="2019-02-20T20:53:00Z"/>
        </w:rPr>
      </w:pPr>
    </w:p>
    <w:p w:rsidR="00987BE5" w:rsidRDefault="00987BE5" w:rsidP="00987BE5">
      <w:pPr>
        <w:rPr>
          <w:ins w:id="1114" w:author="Ryan Lemos" w:date="2019-02-20T20:53:00Z"/>
        </w:rPr>
      </w:pPr>
      <w:ins w:id="1115" w:author="Ryan Lemos" w:date="2019-02-20T20:53:00Z">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ins>
      <w:ins w:id="1116" w:author="Ryan Lemos" w:date="2019-03-02T08:27:00Z">
        <w:r w:rsidR="00097BA3">
          <w:t xml:space="preserve">Para essa interface foi-se utilizado um componente do </w:t>
        </w:r>
        <w:proofErr w:type="spellStart"/>
        <w:r w:rsidR="00097BA3">
          <w:t>MaterializeCSS</w:t>
        </w:r>
        <w:proofErr w:type="spellEnd"/>
        <w:r w:rsidR="00097BA3">
          <w:t xml:space="preserve"> que é responsável por gerar esse efeito sanfona descrito</w:t>
        </w:r>
      </w:ins>
      <w:ins w:id="1117" w:author="Ryan Lemos" w:date="2019-03-02T08:28:00Z">
        <w:r w:rsidR="00097BA3">
          <w:t>.</w:t>
        </w:r>
      </w:ins>
    </w:p>
    <w:p w:rsidR="00987BE5" w:rsidRDefault="00987BE5" w:rsidP="00987BE5">
      <w:pPr>
        <w:rPr>
          <w:ins w:id="1118" w:author="Ryan Lemos" w:date="2019-02-20T20:53:00Z"/>
        </w:rPr>
      </w:pPr>
    </w:p>
    <w:p w:rsidR="00987BE5" w:rsidRDefault="00987BE5" w:rsidP="00987BE5">
      <w:pPr>
        <w:ind w:firstLine="0"/>
        <w:jc w:val="center"/>
        <w:rPr>
          <w:ins w:id="1119" w:author="Ryan Lemos" w:date="2019-03-02T08:28:00Z"/>
        </w:rPr>
      </w:pPr>
      <w:ins w:id="1120" w:author="Ryan Lemos" w:date="2019-02-20T20:53:00Z">
        <w:r>
          <w:rPr>
            <w:noProof/>
          </w:rPr>
          <w:lastRenderedPageBreak/>
          <w:drawing>
            <wp:inline distT="0" distB="0" distL="0" distR="0" wp14:anchorId="21A47ED0" wp14:editId="3EA1B05A">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98359" cy="2506941"/>
                      </a:xfrm>
                      <a:prstGeom prst="rect">
                        <a:avLst/>
                      </a:prstGeom>
                    </pic:spPr>
                  </pic:pic>
                </a:graphicData>
              </a:graphic>
            </wp:inline>
          </w:drawing>
        </w:r>
      </w:ins>
    </w:p>
    <w:p w:rsidR="00097BA3" w:rsidRDefault="00097BA3" w:rsidP="00987BE5">
      <w:pPr>
        <w:ind w:firstLine="0"/>
        <w:jc w:val="center"/>
        <w:rPr>
          <w:ins w:id="1121" w:author="Ryan Lemos" w:date="2019-02-20T20:56:00Z"/>
        </w:rPr>
      </w:pPr>
    </w:p>
    <w:p w:rsidR="002C0E60" w:rsidRDefault="002C0E60" w:rsidP="002C0E60">
      <w:pPr>
        <w:rPr>
          <w:ins w:id="1122" w:author="Ryan Lemos" w:date="2019-02-20T20:57:00Z"/>
        </w:rPr>
      </w:pPr>
      <w:ins w:id="1123" w:author="Ryan Lemos" w:date="2019-02-20T20:56:00Z">
        <w:r>
          <w:t>A estória seguinte se tra</w:t>
        </w:r>
      </w:ins>
      <w:ins w:id="1124" w:author="Ryan Lemos" w:date="2019-02-20T20:58:00Z">
        <w:r w:rsidR="006476E9">
          <w:t>ta de como será o cadastro das turmas pelo professor</w:t>
        </w:r>
      </w:ins>
      <w:ins w:id="1125" w:author="Ryan Lemos" w:date="2019-02-20T21:03:00Z">
        <w:r w:rsidR="006476E9">
          <w:t xml:space="preserve">. A </w:t>
        </w:r>
        <w:r w:rsidR="006476E9" w:rsidRPr="006476E9">
          <w:rPr>
            <w:highlight w:val="yellow"/>
            <w:rPrChange w:id="1126" w:author="Ryan Lemos" w:date="2019-02-20T21:03:00Z">
              <w:rPr/>
            </w:rPrChange>
          </w:rPr>
          <w:t>figura X</w:t>
        </w:r>
        <w:r w:rsidR="006476E9">
          <w:t xml:space="preserve"> representa essa estória. Nela o professor explica que cada turma é identificada pelo ano</w:t>
        </w:r>
      </w:ins>
      <w:ins w:id="1127" w:author="Ryan Lemos" w:date="2019-02-20T21:04:00Z">
        <w:r w:rsidR="006476E9">
          <w:t xml:space="preserve"> de graduação</w:t>
        </w:r>
      </w:ins>
      <w:ins w:id="1128" w:author="Ryan Lemos" w:date="2019-02-20T21:03:00Z">
        <w:r w:rsidR="006476E9">
          <w:t xml:space="preserve"> (no </w:t>
        </w:r>
      </w:ins>
      <w:ins w:id="1129" w:author="Ryan Lemos" w:date="2019-02-20T21:04:00Z">
        <w:r w:rsidR="006476E9">
          <w:t>caso primeiro, segundo, até o quinto ano), o dia e horários em que a a</w:t>
        </w:r>
      </w:ins>
      <w:ins w:id="1130" w:author="Ryan Lemos" w:date="2019-02-20T21:05:00Z">
        <w:r w:rsidR="006476E9">
          <w:t>ula é realizada.</w:t>
        </w:r>
      </w:ins>
    </w:p>
    <w:p w:rsidR="002C0E60" w:rsidRDefault="002C0E60" w:rsidP="002C0E60">
      <w:pPr>
        <w:ind w:firstLine="0"/>
        <w:jc w:val="center"/>
        <w:rPr>
          <w:ins w:id="1131" w:author="Ryan Lemos" w:date="2019-02-20T20:57:00Z"/>
        </w:rPr>
      </w:pPr>
    </w:p>
    <w:p w:rsidR="002C0E60" w:rsidRDefault="002C0E60" w:rsidP="002C0E60">
      <w:pPr>
        <w:ind w:firstLine="0"/>
        <w:jc w:val="center"/>
        <w:rPr>
          <w:ins w:id="1132" w:author="Ryan Lemos" w:date="2019-02-20T21:05:00Z"/>
        </w:rPr>
      </w:pPr>
      <w:ins w:id="1133" w:author="Ryan Lemos" w:date="2019-02-20T20:57:00Z">
        <w:r>
          <w:rPr>
            <w:noProof/>
          </w:rPr>
          <w:drawing>
            <wp:inline distT="0" distB="0" distL="0" distR="0" wp14:anchorId="00B1EA77" wp14:editId="447C7AF9">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476E9" w:rsidRDefault="006476E9" w:rsidP="002C0E60">
      <w:pPr>
        <w:ind w:firstLine="0"/>
        <w:jc w:val="center"/>
        <w:rPr>
          <w:ins w:id="1134" w:author="Ryan Lemos" w:date="2019-02-20T21:05:00Z"/>
        </w:rPr>
      </w:pPr>
    </w:p>
    <w:p w:rsidR="006476E9" w:rsidRDefault="006476E9" w:rsidP="006476E9">
      <w:pPr>
        <w:rPr>
          <w:ins w:id="1135" w:author="Ryan Lemos" w:date="2019-02-20T21:05:00Z"/>
        </w:rPr>
      </w:pPr>
      <w:ins w:id="1136" w:author="Ryan Lemos" w:date="2019-02-20T21:05:00Z">
        <w:r>
          <w:t xml:space="preserve">A implementação desta funcionalidade é descrita pela </w:t>
        </w:r>
        <w:r w:rsidRPr="006476E9">
          <w:rPr>
            <w:highlight w:val="yellow"/>
            <w:rPrChange w:id="1137" w:author="Ryan Lemos" w:date="2019-02-20T21:05:00Z">
              <w:rPr/>
            </w:rPrChange>
          </w:rPr>
          <w:t>figura X</w:t>
        </w:r>
      </w:ins>
      <w:ins w:id="1138" w:author="Ryan Lemos" w:date="2019-02-20T21:06:00Z">
        <w:r>
          <w:t xml:space="preserve"> q</w:t>
        </w:r>
      </w:ins>
      <w:ins w:id="1139" w:author="Ryan Lemos" w:date="2019-02-20T21:05:00Z">
        <w:r>
          <w:t>ue explicita o</w:t>
        </w:r>
      </w:ins>
      <w:ins w:id="1140" w:author="Ryan Lemos" w:date="2019-02-20T21:06:00Z">
        <w:r>
          <w:t>s campos indicados pelo professor que são o dia, horário e ano.</w:t>
        </w:r>
      </w:ins>
    </w:p>
    <w:p w:rsidR="006476E9" w:rsidRDefault="006476E9">
      <w:pPr>
        <w:rPr>
          <w:ins w:id="1141" w:author="Ryan Lemos" w:date="2019-02-20T20:57:00Z"/>
        </w:rPr>
        <w:pPrChange w:id="1142" w:author="Ryan Lemos" w:date="2019-02-20T21:05:00Z">
          <w:pPr>
            <w:ind w:firstLine="0"/>
            <w:jc w:val="center"/>
          </w:pPr>
        </w:pPrChange>
      </w:pPr>
    </w:p>
    <w:p w:rsidR="002C0E60" w:rsidRDefault="002C0E60" w:rsidP="002C0E60">
      <w:pPr>
        <w:ind w:firstLine="0"/>
        <w:jc w:val="center"/>
        <w:rPr>
          <w:ins w:id="1143" w:author="Ryan Lemos" w:date="2019-02-20T21:07:00Z"/>
        </w:rPr>
      </w:pPr>
      <w:ins w:id="1144" w:author="Ryan Lemos" w:date="2019-02-20T20:57:00Z">
        <w:r>
          <w:rPr>
            <w:noProof/>
          </w:rPr>
          <w:lastRenderedPageBreak/>
          <w:drawing>
            <wp:inline distT="0" distB="0" distL="0" distR="0" wp14:anchorId="76866E95" wp14:editId="1E4D446A">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08910"/>
                      </a:xfrm>
                      <a:prstGeom prst="rect">
                        <a:avLst/>
                      </a:prstGeom>
                    </pic:spPr>
                  </pic:pic>
                </a:graphicData>
              </a:graphic>
            </wp:inline>
          </w:drawing>
        </w:r>
      </w:ins>
    </w:p>
    <w:p w:rsidR="006476E9" w:rsidRDefault="006476E9" w:rsidP="002C0E60">
      <w:pPr>
        <w:ind w:firstLine="0"/>
        <w:jc w:val="center"/>
        <w:rPr>
          <w:ins w:id="1145" w:author="Ryan Lemos" w:date="2019-02-20T21:07:00Z"/>
        </w:rPr>
      </w:pPr>
    </w:p>
    <w:p w:rsidR="006476E9" w:rsidRDefault="0013326D">
      <w:pPr>
        <w:rPr>
          <w:ins w:id="1146" w:author="Ryan Lemos" w:date="2019-02-20T21:07:00Z"/>
        </w:rPr>
        <w:pPrChange w:id="1147" w:author="Ryan Lemos" w:date="2019-02-20T21:07:00Z">
          <w:pPr>
            <w:ind w:firstLine="0"/>
            <w:jc w:val="center"/>
          </w:pPr>
        </w:pPrChange>
      </w:pPr>
      <w:ins w:id="1148" w:author="Ryan Lemos" w:date="2019-02-20T21:07:00Z">
        <w:r>
          <w:t xml:space="preserve">Ao </w:t>
        </w:r>
      </w:ins>
      <w:ins w:id="1149" w:author="Ryan Lemos" w:date="2019-02-20T21:08:00Z">
        <w:r>
          <w:t xml:space="preserve">professor também é possível visualizar suas turmas. A </w:t>
        </w:r>
        <w:r w:rsidRPr="0013326D">
          <w:rPr>
            <w:highlight w:val="yellow"/>
            <w:rPrChange w:id="1150" w:author="Ryan Lemos" w:date="2019-02-20T21:08:00Z">
              <w:rPr/>
            </w:rPrChange>
          </w:rPr>
          <w:t>figura X</w:t>
        </w:r>
        <w:r>
          <w:t xml:space="preserve"> </w:t>
        </w:r>
      </w:ins>
      <w:ins w:id="1151" w:author="Ryan Lemos" w:date="2019-02-20T21:09:00Z">
        <w:r>
          <w:t>se trata da</w:t>
        </w:r>
      </w:ins>
      <w:ins w:id="1152" w:author="Ryan Lemos" w:date="2019-02-20T21:08:00Z">
        <w:r>
          <w:t xml:space="preserve"> estória </w:t>
        </w:r>
      </w:ins>
      <w:ins w:id="1153" w:author="Ryan Lemos" w:date="2019-02-20T21:09:00Z">
        <w:r>
          <w:t xml:space="preserve">que </w:t>
        </w:r>
        <w:r w:rsidR="00905032">
          <w:t>explicita como o professor imaginou a listagem das turmas. Um dos desejos para essa funcionalidade é que as turmas sejam dispostas</w:t>
        </w:r>
      </w:ins>
      <w:ins w:id="1154" w:author="Ryan Lemos" w:date="2019-02-20T21:10:00Z">
        <w:r w:rsidR="00905032">
          <w:t xml:space="preserve"> em forma de cartão, para que fique mais fácil de identificar a turma. </w:t>
        </w:r>
      </w:ins>
    </w:p>
    <w:p w:rsidR="006476E9" w:rsidRDefault="006476E9" w:rsidP="002C0E60">
      <w:pPr>
        <w:ind w:firstLine="0"/>
        <w:jc w:val="center"/>
        <w:rPr>
          <w:ins w:id="1155" w:author="Ryan Lemos" w:date="2019-02-20T20:57:00Z"/>
        </w:rPr>
      </w:pPr>
    </w:p>
    <w:p w:rsidR="002C0E60" w:rsidRDefault="002C0E60" w:rsidP="002C0E60">
      <w:pPr>
        <w:ind w:firstLine="0"/>
        <w:jc w:val="center"/>
        <w:rPr>
          <w:ins w:id="1156" w:author="Ryan Lemos" w:date="2019-02-20T21:11:00Z"/>
        </w:rPr>
      </w:pPr>
      <w:ins w:id="1157" w:author="Ryan Lemos" w:date="2019-02-20T20:57:00Z">
        <w:r>
          <w:rPr>
            <w:noProof/>
          </w:rPr>
          <w:drawing>
            <wp:inline distT="0" distB="0" distL="0" distR="0" wp14:anchorId="0B44573F" wp14:editId="57D3BAF1">
              <wp:extent cx="2260023" cy="1099168"/>
              <wp:effectExtent l="152400" t="152400" r="159385" b="1587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6583" cy="112181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905032" w:rsidRDefault="00905032" w:rsidP="002C0E60">
      <w:pPr>
        <w:ind w:firstLine="0"/>
        <w:jc w:val="center"/>
        <w:rPr>
          <w:ins w:id="1158" w:author="Ryan Lemos" w:date="2019-02-20T21:11:00Z"/>
        </w:rPr>
      </w:pPr>
    </w:p>
    <w:p w:rsidR="00905032" w:rsidRDefault="00905032">
      <w:pPr>
        <w:ind w:firstLine="0"/>
        <w:rPr>
          <w:ins w:id="1159" w:author="Ryan Lemos" w:date="2019-02-20T21:10:00Z"/>
        </w:rPr>
        <w:pPrChange w:id="1160" w:author="Ryan Lemos" w:date="2019-02-20T21:11:00Z">
          <w:pPr>
            <w:ind w:firstLine="0"/>
            <w:jc w:val="center"/>
          </w:pPr>
        </w:pPrChange>
      </w:pPr>
      <w:ins w:id="1161" w:author="Ryan Lemos" w:date="2019-02-20T21:11:00Z">
        <w:r>
          <w:t xml:space="preserve">A </w:t>
        </w:r>
        <w:r w:rsidRPr="00905032">
          <w:rPr>
            <w:highlight w:val="yellow"/>
            <w:rPrChange w:id="1162" w:author="Ryan Lemos" w:date="2019-02-20T21:11:00Z">
              <w:rPr/>
            </w:rPrChange>
          </w:rPr>
          <w:t>figura X</w:t>
        </w:r>
        <w:r>
          <w:t xml:space="preserve"> explicita como foi feita a implementação dessa funcionalidade.</w:t>
        </w:r>
      </w:ins>
      <w:ins w:id="1163" w:author="Ryan Lemos" w:date="2019-02-20T21:12:00Z">
        <w:r>
          <w:t xml:space="preserve"> As turmas são listadas em forma de cartão conforme requisitado. Ainda é possível ao professor gerenciar uma turma em espec</w:t>
        </w:r>
      </w:ins>
      <w:ins w:id="1164" w:author="Ryan Lemos" w:date="2019-02-20T21:13:00Z">
        <w:r>
          <w:t>í</w:t>
        </w:r>
      </w:ins>
      <w:ins w:id="1165" w:author="Ryan Lemos" w:date="2019-02-20T21:12:00Z">
        <w:r>
          <w:t>fico clicando no botão com a figura de um lápis.</w:t>
        </w:r>
      </w:ins>
      <w:ins w:id="1166" w:author="Ryan Lemos" w:date="2019-02-20T21:11:00Z">
        <w:r>
          <w:t xml:space="preserve"> Além disso o professor pode pesquisar por uma turma, filtrando os resultados</w:t>
        </w:r>
      </w:ins>
      <w:ins w:id="1167" w:author="Ryan Lemos" w:date="2019-02-20T21:13:00Z">
        <w:r>
          <w:t>, e listando somente os cartões conforme a busca</w:t>
        </w:r>
      </w:ins>
      <w:ins w:id="1168" w:author="Ryan Lemos" w:date="2019-02-20T21:11:00Z">
        <w:r>
          <w:t>.</w:t>
        </w:r>
      </w:ins>
      <w:ins w:id="1169" w:author="Ryan Lemos" w:date="2019-03-02T08:28:00Z">
        <w:r w:rsidR="00097BA3">
          <w:t xml:space="preserve"> Essa visão em cartões é característica do Material D</w:t>
        </w:r>
      </w:ins>
      <w:ins w:id="1170" w:author="Ryan Lemos" w:date="2019-03-02T08:29:00Z">
        <w:r w:rsidR="00097BA3">
          <w:t xml:space="preserve">esign, então é um componente que já vem nativo no </w:t>
        </w:r>
        <w:proofErr w:type="spellStart"/>
        <w:r w:rsidR="00097BA3">
          <w:t>MaterializeCSS</w:t>
        </w:r>
        <w:proofErr w:type="spellEnd"/>
        <w:r w:rsidR="00097BA3">
          <w:t>, o que facilita a implementação do requisito desejado.</w:t>
        </w:r>
      </w:ins>
      <w:ins w:id="1171" w:author="Ryan Lemos" w:date="2019-03-02T08:28:00Z">
        <w:r w:rsidR="00097BA3">
          <w:t xml:space="preserve"> </w:t>
        </w:r>
      </w:ins>
    </w:p>
    <w:p w:rsidR="00905032" w:rsidRDefault="00905032" w:rsidP="002C0E60">
      <w:pPr>
        <w:ind w:firstLine="0"/>
        <w:jc w:val="center"/>
        <w:rPr>
          <w:ins w:id="1172" w:author="Ryan Lemos" w:date="2019-02-20T20:57:00Z"/>
        </w:rPr>
      </w:pPr>
    </w:p>
    <w:p w:rsidR="002C0E60" w:rsidRDefault="002C0E60" w:rsidP="002C0E60">
      <w:pPr>
        <w:ind w:firstLine="0"/>
        <w:jc w:val="center"/>
        <w:rPr>
          <w:ins w:id="1173" w:author="Ryan Lemos" w:date="2019-02-20T20:57:00Z"/>
        </w:rPr>
      </w:pPr>
      <w:ins w:id="1174" w:author="Ryan Lemos" w:date="2019-02-20T20:57:00Z">
        <w:r>
          <w:rPr>
            <w:noProof/>
          </w:rPr>
          <w:lastRenderedPageBreak/>
          <w:drawing>
            <wp:inline distT="0" distB="0" distL="0" distR="0" wp14:anchorId="70B78C16" wp14:editId="4C860E58">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12085"/>
                      </a:xfrm>
                      <a:prstGeom prst="rect">
                        <a:avLst/>
                      </a:prstGeom>
                    </pic:spPr>
                  </pic:pic>
                </a:graphicData>
              </a:graphic>
            </wp:inline>
          </w:drawing>
        </w:r>
      </w:ins>
    </w:p>
    <w:p w:rsidR="002C0E60" w:rsidRDefault="002C0E60" w:rsidP="002C0E60">
      <w:pPr>
        <w:ind w:firstLine="0"/>
        <w:jc w:val="center"/>
        <w:rPr>
          <w:ins w:id="1175" w:author="Ryan Lemos" w:date="2019-02-21T20:36:00Z"/>
        </w:rPr>
      </w:pPr>
    </w:p>
    <w:p w:rsidR="00E550EC" w:rsidRDefault="00E550EC">
      <w:pPr>
        <w:rPr>
          <w:ins w:id="1176" w:author="Ryan Lemos" w:date="2019-02-20T20:57:00Z"/>
        </w:rPr>
        <w:pPrChange w:id="1177" w:author="Ryan Lemos" w:date="2019-02-21T20:36:00Z">
          <w:pPr>
            <w:ind w:firstLine="0"/>
            <w:jc w:val="center"/>
          </w:pPr>
        </w:pPrChange>
      </w:pPr>
      <w:ins w:id="1178" w:author="Ryan Lemos" w:date="2019-02-21T20:36:00Z">
        <w:r>
          <w:t xml:space="preserve">Como professor é possível dentro </w:t>
        </w:r>
        <w:r w:rsidR="00B96AC0">
          <w:t>de uma turma, gerenciar os eventos da determinada turma. A estória descri</w:t>
        </w:r>
      </w:ins>
      <w:ins w:id="1179" w:author="Ryan Lemos" w:date="2019-02-21T20:37:00Z">
        <w:r w:rsidR="00B96AC0">
          <w:t xml:space="preserve">ta pela </w:t>
        </w:r>
        <w:r w:rsidR="00B96AC0" w:rsidRPr="00B96AC0">
          <w:rPr>
            <w:highlight w:val="yellow"/>
            <w:rPrChange w:id="1180" w:author="Ryan Lemos" w:date="2019-02-21T20:37:00Z">
              <w:rPr/>
            </w:rPrChange>
          </w:rPr>
          <w:t>figura x</w:t>
        </w:r>
        <w:r w:rsidR="00B96AC0">
          <w:t xml:space="preserve"> representa esses anseios em se gerenciar os eventos.</w:t>
        </w:r>
      </w:ins>
    </w:p>
    <w:p w:rsidR="002C0E60" w:rsidRDefault="002C0E60">
      <w:pPr>
        <w:rPr>
          <w:ins w:id="1181" w:author="Ryan Lemos" w:date="2019-02-20T20:56:00Z"/>
        </w:rPr>
        <w:pPrChange w:id="1182" w:author="Ryan Lemos" w:date="2019-02-20T20:56:00Z">
          <w:pPr>
            <w:ind w:firstLine="0"/>
            <w:jc w:val="center"/>
          </w:pPr>
        </w:pPrChange>
      </w:pPr>
    </w:p>
    <w:p w:rsidR="00E550EC" w:rsidRDefault="00987BE5" w:rsidP="00987BE5">
      <w:pPr>
        <w:ind w:firstLine="0"/>
        <w:jc w:val="center"/>
        <w:rPr>
          <w:ins w:id="1183" w:author="Ryan Lemos" w:date="2019-02-21T20:37:00Z"/>
          <w:noProof/>
        </w:rPr>
      </w:pPr>
      <w:ins w:id="1184" w:author="Ryan Lemos" w:date="2019-02-20T20:53:00Z">
        <w:r>
          <w:rPr>
            <w:noProof/>
          </w:rPr>
          <w:drawing>
            <wp:inline distT="0" distB="0" distL="0" distR="0" wp14:anchorId="5BF74EC6" wp14:editId="3995F937">
              <wp:extent cx="2065020" cy="964027"/>
              <wp:effectExtent l="152400" t="152400" r="163830" b="16002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05646" cy="98299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96AC0" w:rsidRDefault="00B96AC0" w:rsidP="00B96AC0">
      <w:pPr>
        <w:rPr>
          <w:ins w:id="1185" w:author="Ryan Lemos" w:date="2019-02-21T20:37:00Z"/>
          <w:noProof/>
        </w:rPr>
      </w:pPr>
    </w:p>
    <w:p w:rsidR="00B96AC0" w:rsidRDefault="00B96AC0">
      <w:pPr>
        <w:rPr>
          <w:ins w:id="1186" w:author="Ryan Lemos" w:date="2019-02-21T20:36:00Z"/>
          <w:noProof/>
        </w:rPr>
        <w:pPrChange w:id="1187" w:author="Ryan Lemos" w:date="2019-02-21T20:37:00Z">
          <w:pPr>
            <w:ind w:firstLine="0"/>
            <w:jc w:val="center"/>
          </w:pPr>
        </w:pPrChange>
      </w:pPr>
      <w:ins w:id="1188" w:author="Ryan Lemos" w:date="2019-02-21T20:37:00Z">
        <w:r>
          <w:rPr>
            <w:noProof/>
          </w:rPr>
          <w:t xml:space="preserve">A </w:t>
        </w:r>
        <w:r w:rsidRPr="00B96AC0">
          <w:rPr>
            <w:noProof/>
            <w:highlight w:val="yellow"/>
            <w:rPrChange w:id="1189" w:author="Ryan Lemos" w:date="2019-02-21T20:37:00Z">
              <w:rPr>
                <w:noProof/>
              </w:rPr>
            </w:rPrChange>
          </w:rPr>
          <w:t>figura x</w:t>
        </w:r>
        <w:r>
          <w:rPr>
            <w:noProof/>
          </w:rPr>
          <w:t xml:space="preserve"> demonstra a implementação da estória da </w:t>
        </w:r>
        <w:r w:rsidRPr="00B96AC0">
          <w:rPr>
            <w:noProof/>
            <w:highlight w:val="yellow"/>
            <w:rPrChange w:id="1190" w:author="Ryan Lemos" w:date="2019-02-21T20:37:00Z">
              <w:rPr>
                <w:noProof/>
              </w:rPr>
            </w:rPrChange>
          </w:rPr>
          <w:t>figura x</w:t>
        </w:r>
      </w:ins>
      <w:ins w:id="1191" w:author="Ryan Lemos" w:date="2019-02-21T20:38:00Z">
        <w:r>
          <w:rPr>
            <w:noProof/>
          </w:rPr>
          <w:t xml:space="preserve">. </w:t>
        </w:r>
      </w:ins>
      <w:ins w:id="1192" w:author="Ryan Lemos" w:date="2019-02-21T20:40:00Z">
        <w:r>
          <w:rPr>
            <w:noProof/>
          </w:rPr>
          <w:t xml:space="preserve">Dentro da turma o professor escolhe a aba eventos e então os eventos cadastrados surgem. </w:t>
        </w:r>
      </w:ins>
      <w:ins w:id="1193" w:author="Ryan Lemos" w:date="2019-02-21T20:38:00Z">
        <w:r>
          <w:rPr>
            <w:noProof/>
          </w:rPr>
          <w:t>É possível ao professor cadastrar, excluir e editar um evento de uma turma. O funcionamento dessa estória</w:t>
        </w:r>
      </w:ins>
      <w:ins w:id="1194" w:author="Ryan Lemos" w:date="2019-02-21T20:39:00Z">
        <w:r>
          <w:rPr>
            <w:noProof/>
          </w:rPr>
          <w:t>, juntamente com as interfaces e interações,</w:t>
        </w:r>
      </w:ins>
      <w:ins w:id="1195" w:author="Ryan Lemos" w:date="2019-02-21T20:38:00Z">
        <w:r>
          <w:rPr>
            <w:noProof/>
          </w:rPr>
          <w:t xml:space="preserve"> é seme</w:t>
        </w:r>
      </w:ins>
      <w:ins w:id="1196" w:author="Ryan Lemos" w:date="2019-02-21T20:39:00Z">
        <w:r>
          <w:rPr>
            <w:noProof/>
          </w:rPr>
          <w:t xml:space="preserve">lhante a estória da </w:t>
        </w:r>
        <w:r w:rsidRPr="00B96AC0">
          <w:rPr>
            <w:noProof/>
            <w:highlight w:val="yellow"/>
            <w:rPrChange w:id="1197" w:author="Ryan Lemos" w:date="2019-02-21T20:39:00Z">
              <w:rPr>
                <w:noProof/>
              </w:rPr>
            </w:rPrChange>
          </w:rPr>
          <w:t>figura x</w:t>
        </w:r>
        <w:r>
          <w:rPr>
            <w:noProof/>
          </w:rPr>
          <w:t xml:space="preserve">. </w:t>
        </w:r>
      </w:ins>
    </w:p>
    <w:p w:rsidR="00987BE5" w:rsidRDefault="00987BE5" w:rsidP="00987BE5">
      <w:pPr>
        <w:ind w:firstLine="0"/>
        <w:jc w:val="center"/>
        <w:rPr>
          <w:ins w:id="1198" w:author="Ryan Lemos" w:date="2019-02-21T20:41:00Z"/>
          <w:noProof/>
        </w:rPr>
      </w:pPr>
      <w:ins w:id="1199" w:author="Ryan Lemos" w:date="2019-02-20T20:53:00Z">
        <w:r w:rsidRPr="00206A9E">
          <w:rPr>
            <w:noProof/>
          </w:rPr>
          <w:lastRenderedPageBreak/>
          <w:t xml:space="preserve"> </w:t>
        </w:r>
        <w:r>
          <w:rPr>
            <w:noProof/>
          </w:rPr>
          <w:drawing>
            <wp:inline distT="0" distB="0" distL="0" distR="0" wp14:anchorId="4986936A" wp14:editId="4AD21A94">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44088" cy="2480278"/>
                      </a:xfrm>
                      <a:prstGeom prst="rect">
                        <a:avLst/>
                      </a:prstGeom>
                    </pic:spPr>
                  </pic:pic>
                </a:graphicData>
              </a:graphic>
            </wp:inline>
          </w:drawing>
        </w:r>
      </w:ins>
    </w:p>
    <w:p w:rsidR="00B96AC0" w:rsidRDefault="00B96AC0">
      <w:pPr>
        <w:ind w:firstLine="0"/>
        <w:rPr>
          <w:ins w:id="1200" w:author="Ryan Lemos" w:date="2019-02-21T20:41:00Z"/>
          <w:noProof/>
        </w:rPr>
        <w:pPrChange w:id="1201" w:author="Ryan Lemos" w:date="2019-02-21T20:41:00Z">
          <w:pPr>
            <w:ind w:firstLine="0"/>
            <w:jc w:val="center"/>
          </w:pPr>
        </w:pPrChange>
      </w:pPr>
    </w:p>
    <w:p w:rsidR="00BD54C1" w:rsidRDefault="00BD54C1">
      <w:pPr>
        <w:rPr>
          <w:ins w:id="1202" w:author="Ryan Lemos" w:date="2019-02-21T20:41:00Z"/>
          <w:noProof/>
        </w:rPr>
        <w:pPrChange w:id="1203" w:author="Ryan Lemos" w:date="2019-02-21T20:41:00Z">
          <w:pPr>
            <w:ind w:firstLine="0"/>
            <w:jc w:val="center"/>
          </w:pPr>
        </w:pPrChange>
      </w:pPr>
      <w:ins w:id="1204" w:author="Ryan Lemos" w:date="2019-02-21T20:42:00Z">
        <w:r>
          <w:rPr>
            <w:noProof/>
          </w:rPr>
          <w:t xml:space="preserve">Ainda é possível ao professor utilizar o calendário para se situar conforme descrito pela estória da </w:t>
        </w:r>
        <w:r w:rsidRPr="00BD54C1">
          <w:rPr>
            <w:noProof/>
            <w:highlight w:val="yellow"/>
            <w:rPrChange w:id="1205" w:author="Ryan Lemos" w:date="2019-02-21T20:42:00Z">
              <w:rPr>
                <w:noProof/>
              </w:rPr>
            </w:rPrChange>
          </w:rPr>
          <w:t>figura x</w:t>
        </w:r>
        <w:r>
          <w:rPr>
            <w:noProof/>
          </w:rPr>
          <w:t>.</w:t>
        </w:r>
      </w:ins>
    </w:p>
    <w:p w:rsidR="00BD54C1" w:rsidRDefault="00BD54C1" w:rsidP="00987BE5">
      <w:pPr>
        <w:ind w:firstLine="0"/>
        <w:jc w:val="center"/>
        <w:rPr>
          <w:ins w:id="1206" w:author="Ryan Lemos" w:date="2019-02-20T20:53:00Z"/>
          <w:noProof/>
        </w:rPr>
      </w:pPr>
    </w:p>
    <w:p w:rsidR="00987BE5" w:rsidRDefault="00987BE5" w:rsidP="00987BE5">
      <w:pPr>
        <w:ind w:firstLine="0"/>
        <w:jc w:val="center"/>
        <w:rPr>
          <w:ins w:id="1207" w:author="Ryan Lemos" w:date="2019-02-21T20:43:00Z"/>
        </w:rPr>
      </w:pPr>
      <w:ins w:id="1208" w:author="Ryan Lemos" w:date="2019-02-20T20:53:00Z">
        <w:r>
          <w:rPr>
            <w:noProof/>
          </w:rPr>
          <w:drawing>
            <wp:inline distT="0" distB="0" distL="0" distR="0" wp14:anchorId="79528E22" wp14:editId="6F239D8B">
              <wp:extent cx="2240522" cy="1310987"/>
              <wp:effectExtent l="171450" t="152400" r="160020" b="15621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14462" cy="135425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BD54C1" w:rsidRDefault="00BD54C1" w:rsidP="00987BE5">
      <w:pPr>
        <w:ind w:firstLine="0"/>
        <w:jc w:val="center"/>
        <w:rPr>
          <w:ins w:id="1209" w:author="Ryan Lemos" w:date="2019-02-21T20:43:00Z"/>
        </w:rPr>
      </w:pPr>
    </w:p>
    <w:p w:rsidR="00BD54C1" w:rsidRDefault="00BD54C1">
      <w:pPr>
        <w:rPr>
          <w:ins w:id="1210" w:author="Ryan Lemos" w:date="2019-02-21T20:43:00Z"/>
          <w:noProof/>
        </w:rPr>
        <w:pPrChange w:id="1211" w:author="Ryan Lemos" w:date="2019-02-21T20:43:00Z">
          <w:pPr>
            <w:ind w:firstLine="0"/>
            <w:jc w:val="center"/>
          </w:pPr>
        </w:pPrChange>
      </w:pPr>
      <w:ins w:id="1212" w:author="Ryan Lemos" w:date="2019-02-21T20:46:00Z">
        <w:r>
          <w:rPr>
            <w:noProof/>
          </w:rPr>
          <w:t>Dentro d</w:t>
        </w:r>
        <w:r w:rsidR="00626453">
          <w:rPr>
            <w:noProof/>
          </w:rPr>
          <w:t>a gestão da turma</w:t>
        </w:r>
        <w:r w:rsidR="00E7509B">
          <w:rPr>
            <w:noProof/>
          </w:rPr>
          <w:t>, o professor pode acessar o cal</w:t>
        </w:r>
      </w:ins>
      <w:ins w:id="1213" w:author="Ryan Lemos" w:date="2019-02-21T20:47:00Z">
        <w:r w:rsidR="00E7509B">
          <w:rPr>
            <w:noProof/>
          </w:rPr>
          <w:t xml:space="preserve">endário clicando na aba ‘calendário’. </w:t>
        </w:r>
      </w:ins>
      <w:ins w:id="1214" w:author="Ryan Lemos" w:date="2019-02-21T20:43:00Z">
        <w:r>
          <w:rPr>
            <w:noProof/>
          </w:rPr>
          <w:t>O formato do calendário é igual para o professor, aluno e gestor</w:t>
        </w:r>
      </w:ins>
      <w:ins w:id="1215" w:author="Ryan Lemos" w:date="2019-02-21T20:46:00Z">
        <w:r>
          <w:rPr>
            <w:noProof/>
          </w:rPr>
          <w:t xml:space="preserve"> conforme visto na </w:t>
        </w:r>
        <w:r w:rsidRPr="00BD54C1">
          <w:rPr>
            <w:noProof/>
            <w:highlight w:val="yellow"/>
            <w:rPrChange w:id="1216" w:author="Ryan Lemos" w:date="2019-02-21T20:46:00Z">
              <w:rPr>
                <w:noProof/>
              </w:rPr>
            </w:rPrChange>
          </w:rPr>
          <w:t>figura x</w:t>
        </w:r>
      </w:ins>
      <w:ins w:id="1217" w:author="Ryan Lemos" w:date="2019-02-21T20:43:00Z">
        <w:r>
          <w:rPr>
            <w:noProof/>
          </w:rPr>
          <w:t>. O que vai mudar são os eventos que cada um pode ver. O aluno pode ver os eventos da escola (cadastrados pelo gestor) e os eventos da turma</w:t>
        </w:r>
      </w:ins>
      <w:ins w:id="1218" w:author="Ryan Lemos" w:date="2019-02-21T20:44:00Z">
        <w:r>
          <w:rPr>
            <w:noProof/>
          </w:rPr>
          <w:t xml:space="preserve"> </w:t>
        </w:r>
      </w:ins>
      <w:ins w:id="1219" w:author="Ryan Lemos" w:date="2019-02-21T20:43:00Z">
        <w:r>
          <w:rPr>
            <w:noProof/>
          </w:rPr>
          <w:t>(cadastrados pelo</w:t>
        </w:r>
      </w:ins>
      <w:ins w:id="1220" w:author="Ryan Lemos" w:date="2019-02-21T20:44:00Z">
        <w:r>
          <w:rPr>
            <w:noProof/>
          </w:rPr>
          <w:t xml:space="preserve"> seu</w:t>
        </w:r>
      </w:ins>
      <w:ins w:id="1221" w:author="Ryan Lemos" w:date="2019-02-21T20:43:00Z">
        <w:r>
          <w:rPr>
            <w:noProof/>
          </w:rPr>
          <w:t xml:space="preserve"> professor).</w:t>
        </w:r>
      </w:ins>
      <w:ins w:id="1222" w:author="Ryan Lemos" w:date="2019-02-21T20:44:00Z">
        <w:r>
          <w:rPr>
            <w:noProof/>
          </w:rPr>
          <w:t xml:space="preserve"> O professor só pode ver os eventos relacionados a sua turma em específico. Quanto ao gestor, só pode ver os eventos cadastrados para a escola, o gestor não tem ac</w:t>
        </w:r>
      </w:ins>
      <w:ins w:id="1223" w:author="Ryan Lemos" w:date="2019-02-21T20:45:00Z">
        <w:r>
          <w:rPr>
            <w:noProof/>
          </w:rPr>
          <w:t>esso aos eventos das turmas. O motivo dessa limitação foi para manter organização e evitar que professores possam gerenciar os eventos da escola que impactariam todos os alunos. Por outro lado o gestor</w:t>
        </w:r>
      </w:ins>
      <w:ins w:id="1224" w:author="Ryan Lemos" w:date="2019-02-21T20:46:00Z">
        <w:r>
          <w:rPr>
            <w:noProof/>
          </w:rPr>
          <w:t xml:space="preserve"> ao gerir o evento de uma turma</w:t>
        </w:r>
      </w:ins>
      <w:ins w:id="1225" w:author="Ryan Lemos" w:date="2019-02-21T20:45:00Z">
        <w:r>
          <w:rPr>
            <w:noProof/>
          </w:rPr>
          <w:t xml:space="preserve"> também </w:t>
        </w:r>
      </w:ins>
      <w:ins w:id="1226" w:author="Ryan Lemos" w:date="2019-02-21T20:44:00Z">
        <w:r>
          <w:rPr>
            <w:noProof/>
          </w:rPr>
          <w:t xml:space="preserve"> </w:t>
        </w:r>
      </w:ins>
      <w:ins w:id="1227" w:author="Ryan Lemos" w:date="2019-02-21T20:46:00Z">
        <w:r>
          <w:rPr>
            <w:noProof/>
          </w:rPr>
          <w:t>impactaria nos alunos daquela turma.</w:t>
        </w:r>
      </w:ins>
    </w:p>
    <w:p w:rsidR="00BD54C1" w:rsidRDefault="00BD54C1" w:rsidP="00987BE5">
      <w:pPr>
        <w:ind w:firstLine="0"/>
        <w:jc w:val="center"/>
        <w:rPr>
          <w:ins w:id="1228" w:author="Ryan Lemos" w:date="2019-02-20T20:53:00Z"/>
        </w:rPr>
      </w:pPr>
    </w:p>
    <w:p w:rsidR="00987BE5" w:rsidRDefault="00987BE5" w:rsidP="00987BE5">
      <w:pPr>
        <w:ind w:firstLine="0"/>
        <w:jc w:val="center"/>
        <w:rPr>
          <w:ins w:id="1229" w:author="Ryan Lemos" w:date="2019-02-21T20:48:00Z"/>
        </w:rPr>
      </w:pPr>
      <w:ins w:id="1230" w:author="Ryan Lemos" w:date="2019-02-20T20:53:00Z">
        <w:r>
          <w:rPr>
            <w:noProof/>
          </w:rPr>
          <w:lastRenderedPageBreak/>
          <w:drawing>
            <wp:inline distT="0" distB="0" distL="0" distR="0" wp14:anchorId="445FCC9D" wp14:editId="2A398B43">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20340"/>
                      </a:xfrm>
                      <a:prstGeom prst="rect">
                        <a:avLst/>
                      </a:prstGeom>
                    </pic:spPr>
                  </pic:pic>
                </a:graphicData>
              </a:graphic>
            </wp:inline>
          </w:drawing>
        </w:r>
      </w:ins>
    </w:p>
    <w:p w:rsidR="005F0194" w:rsidRDefault="005F0194" w:rsidP="005F0194">
      <w:pPr>
        <w:rPr>
          <w:ins w:id="1231" w:author="Ryan Lemos" w:date="2019-02-21T20:48:00Z"/>
        </w:rPr>
      </w:pPr>
    </w:p>
    <w:p w:rsidR="005F0194" w:rsidRDefault="005F0194" w:rsidP="005F0194">
      <w:pPr>
        <w:rPr>
          <w:ins w:id="1232" w:author="Ryan Lemos" w:date="2019-02-21T20:54:00Z"/>
        </w:rPr>
      </w:pPr>
      <w:ins w:id="1233" w:author="Ryan Lemos" w:date="2019-02-21T20:48:00Z">
        <w:r>
          <w:t xml:space="preserve">A estória da </w:t>
        </w:r>
        <w:r w:rsidRPr="005F0194">
          <w:rPr>
            <w:highlight w:val="yellow"/>
            <w:rPrChange w:id="1234" w:author="Ryan Lemos" w:date="2019-02-21T20:48:00Z">
              <w:rPr/>
            </w:rPrChange>
          </w:rPr>
          <w:t>figura x</w:t>
        </w:r>
        <w:r>
          <w:t xml:space="preserve"> representa a visualização dos alunos da turma. Assim o professor </w:t>
        </w:r>
      </w:ins>
      <w:ins w:id="1235" w:author="Ryan Lemos" w:date="2019-02-21T20:49:00Z">
        <w:r>
          <w:t>pode ver quem são os alunos que fazem parte da sua turma.</w:t>
        </w:r>
      </w:ins>
    </w:p>
    <w:p w:rsidR="002A4486" w:rsidRDefault="002A4486">
      <w:pPr>
        <w:rPr>
          <w:ins w:id="1236" w:author="Ryan Lemos" w:date="2019-02-20T20:53:00Z"/>
        </w:rPr>
        <w:pPrChange w:id="1237" w:author="Ryan Lemos" w:date="2019-02-21T20:48:00Z">
          <w:pPr>
            <w:ind w:firstLine="0"/>
            <w:jc w:val="center"/>
          </w:pPr>
        </w:pPrChange>
      </w:pPr>
    </w:p>
    <w:p w:rsidR="00987BE5" w:rsidRDefault="00987BE5" w:rsidP="00987BE5">
      <w:pPr>
        <w:ind w:firstLine="0"/>
        <w:jc w:val="center"/>
        <w:rPr>
          <w:ins w:id="1238" w:author="Ryan Lemos" w:date="2019-02-21T20:49:00Z"/>
        </w:rPr>
      </w:pPr>
      <w:ins w:id="1239" w:author="Ryan Lemos" w:date="2019-02-20T20:53:00Z">
        <w:r>
          <w:rPr>
            <w:noProof/>
          </w:rPr>
          <w:drawing>
            <wp:inline distT="0" distB="0" distL="0" distR="0" wp14:anchorId="33E3697C" wp14:editId="365290D1">
              <wp:extent cx="2072986" cy="1154574"/>
              <wp:effectExtent l="171450" t="133350" r="156210" b="16002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94543" cy="11665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F0194" w:rsidRDefault="005F0194" w:rsidP="00987BE5">
      <w:pPr>
        <w:ind w:firstLine="0"/>
        <w:jc w:val="center"/>
        <w:rPr>
          <w:ins w:id="1240" w:author="Ryan Lemos" w:date="2019-02-21T20:49:00Z"/>
        </w:rPr>
      </w:pPr>
    </w:p>
    <w:p w:rsidR="005F0194" w:rsidRDefault="005F0194">
      <w:pPr>
        <w:rPr>
          <w:ins w:id="1241" w:author="Ryan Lemos" w:date="2019-02-21T20:49:00Z"/>
        </w:rPr>
        <w:pPrChange w:id="1242" w:author="Ryan Lemos" w:date="2019-02-21T20:49:00Z">
          <w:pPr>
            <w:ind w:firstLine="0"/>
            <w:jc w:val="center"/>
          </w:pPr>
        </w:pPrChange>
      </w:pPr>
      <w:ins w:id="1243" w:author="Ryan Lemos" w:date="2019-02-21T20:49:00Z">
        <w:r>
          <w:t xml:space="preserve">Ao entrar numa turma em específico </w:t>
        </w:r>
      </w:ins>
      <w:ins w:id="1244" w:author="Ryan Lemos" w:date="2019-02-21T20:54:00Z">
        <w:r w:rsidR="002A4486">
          <w:t xml:space="preserve">o professor tem uma lista dos alunos que fazem parte da sua turma conforme descrito pela </w:t>
        </w:r>
        <w:r w:rsidR="002A4486" w:rsidRPr="002A4486">
          <w:rPr>
            <w:highlight w:val="yellow"/>
            <w:rPrChange w:id="1245" w:author="Ryan Lemos" w:date="2019-02-21T20:54:00Z">
              <w:rPr/>
            </w:rPrChange>
          </w:rPr>
          <w:t>figura x</w:t>
        </w:r>
        <w:r w:rsidR="002A4486">
          <w:t>.</w:t>
        </w:r>
      </w:ins>
    </w:p>
    <w:p w:rsidR="005F0194" w:rsidRDefault="005F0194" w:rsidP="00987BE5">
      <w:pPr>
        <w:ind w:firstLine="0"/>
        <w:jc w:val="center"/>
        <w:rPr>
          <w:ins w:id="1246" w:author="Ryan Lemos" w:date="2019-02-20T20:53:00Z"/>
        </w:rPr>
      </w:pPr>
    </w:p>
    <w:p w:rsidR="00987BE5" w:rsidRDefault="00987BE5" w:rsidP="00987BE5">
      <w:pPr>
        <w:ind w:firstLine="0"/>
        <w:jc w:val="center"/>
        <w:rPr>
          <w:ins w:id="1247" w:author="Ryan Lemos" w:date="2019-02-21T20:54:00Z"/>
        </w:rPr>
      </w:pPr>
      <w:ins w:id="1248" w:author="Ryan Lemos" w:date="2019-02-20T20:53:00Z">
        <w:r>
          <w:rPr>
            <w:noProof/>
          </w:rPr>
          <w:lastRenderedPageBreak/>
          <w:drawing>
            <wp:inline distT="0" distB="0" distL="0" distR="0" wp14:anchorId="188A6271" wp14:editId="0FEF4B97">
              <wp:extent cx="5760085" cy="252222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2522220"/>
                      </a:xfrm>
                      <a:prstGeom prst="rect">
                        <a:avLst/>
                      </a:prstGeom>
                    </pic:spPr>
                  </pic:pic>
                </a:graphicData>
              </a:graphic>
            </wp:inline>
          </w:drawing>
        </w:r>
      </w:ins>
    </w:p>
    <w:p w:rsidR="002A4486" w:rsidRDefault="002A4486" w:rsidP="00987BE5">
      <w:pPr>
        <w:ind w:firstLine="0"/>
        <w:jc w:val="center"/>
        <w:rPr>
          <w:ins w:id="1249" w:author="Ryan Lemos" w:date="2019-02-21T20:54:00Z"/>
        </w:rPr>
      </w:pPr>
    </w:p>
    <w:p w:rsidR="002A4486" w:rsidRDefault="00363A00">
      <w:pPr>
        <w:rPr>
          <w:ins w:id="1250" w:author="Ryan Lemos" w:date="2019-02-21T20:54:00Z"/>
        </w:rPr>
        <w:pPrChange w:id="1251" w:author="Ryan Lemos" w:date="2019-02-21T20:54:00Z">
          <w:pPr>
            <w:ind w:firstLine="0"/>
            <w:jc w:val="center"/>
          </w:pPr>
        </w:pPrChange>
      </w:pPr>
      <w:ins w:id="1252" w:author="Ryan Lemos" w:date="2019-02-21T20:55:00Z">
        <w:r>
          <w:t xml:space="preserve">Ainda é possível ao professor, como evidenciado pela estória da </w:t>
        </w:r>
        <w:r w:rsidRPr="00363A00">
          <w:rPr>
            <w:highlight w:val="yellow"/>
            <w:rPrChange w:id="1253" w:author="Ryan Lemos" w:date="2019-02-21T20:55:00Z">
              <w:rPr/>
            </w:rPrChange>
          </w:rPr>
          <w:t>figura x</w:t>
        </w:r>
        <w:r>
          <w:t xml:space="preserve">, gerenciar </w:t>
        </w:r>
      </w:ins>
      <w:ins w:id="1254" w:author="Ryan Lemos" w:date="2019-02-21T20:56:00Z">
        <w:r>
          <w:t>os alunos que fazem parte da sua turma. Podendo então remover ou adicionar alunos a sua turma conforme a necessidade do professor.</w:t>
        </w:r>
      </w:ins>
    </w:p>
    <w:p w:rsidR="002A4486" w:rsidRDefault="002A4486" w:rsidP="00987BE5">
      <w:pPr>
        <w:ind w:firstLine="0"/>
        <w:jc w:val="center"/>
        <w:rPr>
          <w:ins w:id="1255" w:author="Ryan Lemos" w:date="2019-02-20T20:53:00Z"/>
        </w:rPr>
      </w:pPr>
    </w:p>
    <w:p w:rsidR="00987BE5" w:rsidRDefault="00987BE5" w:rsidP="00987BE5">
      <w:pPr>
        <w:ind w:firstLine="0"/>
        <w:jc w:val="center"/>
        <w:rPr>
          <w:ins w:id="1256" w:author="Ryan Lemos" w:date="2019-02-21T20:56:00Z"/>
        </w:rPr>
      </w:pPr>
      <w:ins w:id="1257" w:author="Ryan Lemos" w:date="2019-02-20T20:53:00Z">
        <w:r>
          <w:rPr>
            <w:noProof/>
          </w:rPr>
          <w:drawing>
            <wp:inline distT="0" distB="0" distL="0" distR="0" wp14:anchorId="6A339EB8" wp14:editId="595CE1E4">
              <wp:extent cx="2209800" cy="1016849"/>
              <wp:effectExtent l="152400" t="171450" r="152400" b="16446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41268" cy="10313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63A00" w:rsidRDefault="00363A00" w:rsidP="00987BE5">
      <w:pPr>
        <w:ind w:firstLine="0"/>
        <w:jc w:val="center"/>
        <w:rPr>
          <w:ins w:id="1258" w:author="Ryan Lemos" w:date="2019-02-21T20:56:00Z"/>
        </w:rPr>
      </w:pPr>
    </w:p>
    <w:p w:rsidR="00363A00" w:rsidRDefault="00363A00">
      <w:pPr>
        <w:rPr>
          <w:ins w:id="1259" w:author="Ryan Lemos" w:date="2019-02-21T20:56:00Z"/>
        </w:rPr>
        <w:pPrChange w:id="1260" w:author="Ryan Lemos" w:date="2019-02-21T20:56:00Z">
          <w:pPr>
            <w:ind w:firstLine="0"/>
            <w:jc w:val="center"/>
          </w:pPr>
        </w:pPrChange>
      </w:pPr>
      <w:ins w:id="1261" w:author="Ryan Lemos" w:date="2019-02-21T20:56:00Z">
        <w:r>
          <w:t xml:space="preserve">A </w:t>
        </w:r>
        <w:r w:rsidRPr="00363A00">
          <w:rPr>
            <w:highlight w:val="yellow"/>
            <w:rPrChange w:id="1262" w:author="Ryan Lemos" w:date="2019-02-21T20:56:00Z">
              <w:rPr/>
            </w:rPrChange>
          </w:rPr>
          <w:t>figura x</w:t>
        </w:r>
        <w:r>
          <w:t xml:space="preserve"> representa </w:t>
        </w:r>
      </w:ins>
      <w:ins w:id="1263" w:author="Ryan Lemos" w:date="2019-02-21T20:57:00Z">
        <w:r w:rsidR="0007209C">
          <w:t xml:space="preserve">essa maneira de associar descrita pela estória da </w:t>
        </w:r>
        <w:r w:rsidR="0007209C" w:rsidRPr="0007209C">
          <w:rPr>
            <w:highlight w:val="yellow"/>
            <w:rPrChange w:id="1264" w:author="Ryan Lemos" w:date="2019-02-21T20:57:00Z">
              <w:rPr/>
            </w:rPrChange>
          </w:rPr>
          <w:t>figura x</w:t>
        </w:r>
        <w:r w:rsidR="0007209C">
          <w:t xml:space="preserve">. Buscou-se </w:t>
        </w:r>
      </w:ins>
      <w:ins w:id="1265" w:author="Ryan Lemos" w:date="2019-02-21T20:58:00Z">
        <w:r w:rsidR="0007209C">
          <w:t>deixar o processo de associação de alunos o mais simples possível como requerido pela estória. Ao professor, tem-se duas tabelas, a da esquerda e a da direita. A da esquerda contém os a</w:t>
        </w:r>
      </w:ins>
      <w:ins w:id="1266" w:author="Ryan Lemos" w:date="2019-02-21T20:59:00Z">
        <w:r w:rsidR="0007209C">
          <w:t>lunos que não fazem parte da turma. A da direita, por conseguinte se trata dos alunos que fazem parte da turma. Cabe ao p</w:t>
        </w:r>
      </w:ins>
      <w:ins w:id="1267" w:author="Ryan Lemos" w:date="2019-02-21T21:00:00Z">
        <w:r w:rsidR="0007209C">
          <w:t xml:space="preserve">rofessor marcar quem ele quer na turma, pode pesquisar em caso de muitos usuários, e ao marcar um aluno </w:t>
        </w:r>
      </w:ins>
      <w:ins w:id="1268" w:author="Ryan Lemos" w:date="2019-02-21T21:01:00Z">
        <w:r w:rsidR="0007209C">
          <w:t>o botão com</w:t>
        </w:r>
      </w:ins>
      <w:ins w:id="1269" w:author="Ryan Lemos" w:date="2019-02-21T21:02:00Z">
        <w:r w:rsidR="0007209C">
          <w:t xml:space="preserve"> </w:t>
        </w:r>
      </w:ins>
      <w:ins w:id="1270" w:author="Ryan Lemos" w:date="2019-02-21T21:24:00Z">
        <w:r w:rsidR="006F54D5">
          <w:t>o ícone</w:t>
        </w:r>
      </w:ins>
      <w:ins w:id="1271" w:author="Ryan Lemos" w:date="2019-02-21T21:02:00Z">
        <w:r w:rsidR="0007209C">
          <w:t xml:space="preserve"> de</w:t>
        </w:r>
      </w:ins>
      <w:ins w:id="1272" w:author="Ryan Lemos" w:date="2019-02-21T21:00:00Z">
        <w:r w:rsidR="0007209C">
          <w:t xml:space="preserve"> seta em direção a direita fica ativa na cor verde indicando que o professor irá adicionar os alunos m</w:t>
        </w:r>
      </w:ins>
      <w:ins w:id="1273" w:author="Ryan Lemos" w:date="2019-02-21T21:01:00Z">
        <w:r w:rsidR="0007209C">
          <w:t>arcados. Ao clicar os alunos são associados a turma. Na tabela da direita o processo é o mesmo</w:t>
        </w:r>
      </w:ins>
      <w:ins w:id="1274" w:author="Ryan Lemos" w:date="2019-02-21T21:02:00Z">
        <w:r w:rsidR="0007209C">
          <w:t xml:space="preserve">, ao marcar um aluno o botão com </w:t>
        </w:r>
      </w:ins>
      <w:ins w:id="1275" w:author="Ryan Lemos" w:date="2019-02-21T21:24:00Z">
        <w:r w:rsidR="006F54D5">
          <w:t xml:space="preserve">o ícone </w:t>
        </w:r>
      </w:ins>
      <w:ins w:id="1276" w:author="Ryan Lemos" w:date="2019-02-21T21:02:00Z">
        <w:r w:rsidR="0007209C">
          <w:t>de seta em direção a es</w:t>
        </w:r>
      </w:ins>
      <w:ins w:id="1277" w:author="Ryan Lemos" w:date="2019-02-21T21:07:00Z">
        <w:r w:rsidR="00386EE3">
          <w:t xml:space="preserve">querda é habilitado na cor vermelha, indicando que o professor irá retirar os alunos da turma, conforme visto na </w:t>
        </w:r>
        <w:r w:rsidR="00386EE3" w:rsidRPr="00386EE3">
          <w:rPr>
            <w:highlight w:val="yellow"/>
            <w:rPrChange w:id="1278" w:author="Ryan Lemos" w:date="2019-02-21T21:07:00Z">
              <w:rPr/>
            </w:rPrChange>
          </w:rPr>
          <w:t>figura x</w:t>
        </w:r>
        <w:r w:rsidR="00386EE3">
          <w:t>. Ao cl</w:t>
        </w:r>
      </w:ins>
      <w:ins w:id="1279" w:author="Ryan Lemos" w:date="2019-02-21T21:08:00Z">
        <w:r w:rsidR="00386EE3">
          <w:t>icar na seta os alunos são removidos.</w:t>
        </w:r>
      </w:ins>
      <w:ins w:id="1280" w:author="Ryan Lemos" w:date="2019-03-02T08:30:00Z">
        <w:r w:rsidR="00097BA3">
          <w:t xml:space="preserve"> Foi-se utilizado um </w:t>
        </w:r>
        <w:proofErr w:type="gramStart"/>
        <w:r w:rsidR="00097BA3">
          <w:t>plugin Angular</w:t>
        </w:r>
        <w:proofErr w:type="gramEnd"/>
        <w:r w:rsidR="00097BA3">
          <w:t xml:space="preserve"> para fazer a paginação dos alunos</w:t>
        </w:r>
      </w:ins>
      <w:ins w:id="1281" w:author="Ryan Lemos" w:date="2019-03-02T08:31:00Z">
        <w:r w:rsidR="00097BA3">
          <w:t>.</w:t>
        </w:r>
      </w:ins>
      <w:ins w:id="1282" w:author="Ryan Lemos" w:date="2019-03-02T08:30:00Z">
        <w:r w:rsidR="00097BA3">
          <w:t xml:space="preserve"> </w:t>
        </w:r>
      </w:ins>
      <w:ins w:id="1283" w:author="Ryan Lemos" w:date="2019-03-02T08:31:00Z">
        <w:r w:rsidR="00097BA3">
          <w:t>C</w:t>
        </w:r>
      </w:ins>
      <w:ins w:id="1284" w:author="Ryan Lemos" w:date="2019-03-02T08:30:00Z">
        <w:r w:rsidR="00097BA3">
          <w:t xml:space="preserve">aso haja uma quantidade enorme de alunos, o plugin de paginação exibe uma </w:t>
        </w:r>
        <w:r w:rsidR="00097BA3">
          <w:lastRenderedPageBreak/>
          <w:t xml:space="preserve">quantidade </w:t>
        </w:r>
      </w:ins>
      <w:ins w:id="1285" w:author="Ryan Lemos" w:date="2019-03-02T08:31:00Z">
        <w:r w:rsidR="00097BA3">
          <w:t>relativa a esses registros, no caso dessa interface exibe apenas 6 alunos, e divide os outros alunos em páginas que p</w:t>
        </w:r>
      </w:ins>
      <w:ins w:id="1286" w:author="Ryan Lemos" w:date="2019-03-02T08:32:00Z">
        <w:r w:rsidR="00097BA3">
          <w:t xml:space="preserve">odem ser </w:t>
        </w:r>
        <w:r w:rsidR="00151354">
          <w:t xml:space="preserve">acessadas </w:t>
        </w:r>
      </w:ins>
      <w:ins w:id="1287" w:author="Ryan Lemos" w:date="2019-03-02T08:33:00Z">
        <w:r w:rsidR="00151354">
          <w:t>e,</w:t>
        </w:r>
      </w:ins>
      <w:ins w:id="1288" w:author="Ryan Lemos" w:date="2019-03-02T08:32:00Z">
        <w:r w:rsidR="00151354">
          <w:t xml:space="preserve"> por conseguinte recuperar os alunos restantes. Lembrando, como se trata de uma tecnologia </w:t>
        </w:r>
      </w:ins>
      <w:ins w:id="1289" w:author="Ryan Lemos" w:date="2019-03-02T08:33:00Z">
        <w:r w:rsidR="00151354">
          <w:t>A</w:t>
        </w:r>
      </w:ins>
      <w:ins w:id="1290" w:author="Ryan Lemos" w:date="2019-03-02T08:32:00Z">
        <w:r w:rsidR="00151354">
          <w:t>n</w:t>
        </w:r>
      </w:ins>
      <w:ins w:id="1291" w:author="Ryan Lemos" w:date="2019-03-02T08:33:00Z">
        <w:r w:rsidR="00151354">
          <w:t xml:space="preserve">gular, </w:t>
        </w:r>
        <w:proofErr w:type="spellStart"/>
        <w:r w:rsidR="00151354" w:rsidRPr="00151354">
          <w:rPr>
            <w:i/>
            <w:rPrChange w:id="1292" w:author="Ryan Lemos" w:date="2019-03-02T08:33:00Z">
              <w:rPr/>
            </w:rPrChange>
          </w:rPr>
          <w:t>frontend</w:t>
        </w:r>
        <w:proofErr w:type="spellEnd"/>
        <w:r w:rsidR="00151354">
          <w:t>, não há o recarregamento da página na transição das páginas</w:t>
        </w:r>
      </w:ins>
      <w:ins w:id="1293" w:author="Ryan Lemos" w:date="2019-03-02T08:34:00Z">
        <w:r w:rsidR="00151354">
          <w:t xml:space="preserve"> de alunos. Além disso o plugin possibilita a transição das páginas sem o carregamento dos dados a cada página clicada, a navegação é fluida e ráp</w:t>
        </w:r>
      </w:ins>
      <w:ins w:id="1294" w:author="Ryan Lemos" w:date="2019-03-02T08:35:00Z">
        <w:r w:rsidR="00151354">
          <w:t>ida.</w:t>
        </w:r>
      </w:ins>
      <w:ins w:id="1295" w:author="Ryan Lemos" w:date="2019-03-02T08:31:00Z">
        <w:r w:rsidR="00097BA3">
          <w:t xml:space="preserve"> </w:t>
        </w:r>
      </w:ins>
    </w:p>
    <w:p w:rsidR="00363A00" w:rsidRDefault="00363A00" w:rsidP="00987BE5">
      <w:pPr>
        <w:ind w:firstLine="0"/>
        <w:jc w:val="center"/>
        <w:rPr>
          <w:ins w:id="1296" w:author="Ryan Lemos" w:date="2019-02-20T20:53:00Z"/>
        </w:rPr>
      </w:pPr>
    </w:p>
    <w:p w:rsidR="00987BE5" w:rsidRDefault="00987BE5" w:rsidP="00987BE5">
      <w:pPr>
        <w:ind w:firstLine="0"/>
        <w:jc w:val="center"/>
        <w:rPr>
          <w:ins w:id="1297" w:author="Ryan Lemos" w:date="2019-02-21T21:08:00Z"/>
        </w:rPr>
      </w:pPr>
      <w:ins w:id="1298" w:author="Ryan Lemos" w:date="2019-02-20T20:53:00Z">
        <w:r>
          <w:rPr>
            <w:noProof/>
          </w:rPr>
          <w:drawing>
            <wp:inline distT="0" distB="0" distL="0" distR="0" wp14:anchorId="5B52DAFE" wp14:editId="14A82315">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085" cy="2722880"/>
                      </a:xfrm>
                      <a:prstGeom prst="rect">
                        <a:avLst/>
                      </a:prstGeom>
                    </pic:spPr>
                  </pic:pic>
                </a:graphicData>
              </a:graphic>
            </wp:inline>
          </w:drawing>
        </w:r>
      </w:ins>
    </w:p>
    <w:p w:rsidR="00386EE3" w:rsidRDefault="00386EE3" w:rsidP="00987BE5">
      <w:pPr>
        <w:ind w:firstLine="0"/>
        <w:jc w:val="center"/>
        <w:rPr>
          <w:ins w:id="1299" w:author="Ryan Lemos" w:date="2019-02-21T21:09:00Z"/>
        </w:rPr>
      </w:pPr>
    </w:p>
    <w:p w:rsidR="00386EE3" w:rsidRDefault="00386EE3">
      <w:pPr>
        <w:rPr>
          <w:ins w:id="1300" w:author="Ryan Lemos" w:date="2019-02-20T20:53:00Z"/>
        </w:rPr>
        <w:pPrChange w:id="1301" w:author="Ryan Lemos" w:date="2019-02-21T21:09:00Z">
          <w:pPr>
            <w:ind w:firstLine="0"/>
            <w:jc w:val="center"/>
          </w:pPr>
        </w:pPrChange>
      </w:pPr>
      <w:ins w:id="1302" w:author="Ryan Lemos" w:date="2019-02-21T21:09:00Z">
        <w:r>
          <w:t xml:space="preserve">A estória apresentada na </w:t>
        </w:r>
        <w:r w:rsidRPr="00386EE3">
          <w:rPr>
            <w:highlight w:val="yellow"/>
            <w:rPrChange w:id="1303" w:author="Ryan Lemos" w:date="2019-02-21T21:09:00Z">
              <w:rPr/>
            </w:rPrChange>
          </w:rPr>
          <w:t>figura x</w:t>
        </w:r>
        <w:r>
          <w:t xml:space="preserve"> representa o desejo do professor ao saber quando um aluno tem dúvida. Surge então a necessidade de avisar o professor de uma </w:t>
        </w:r>
      </w:ins>
      <w:ins w:id="1304" w:author="Ryan Lemos" w:date="2019-02-21T21:10:00Z">
        <w:r>
          <w:t xml:space="preserve">dúvida do aluno assim que ela é enviada. </w:t>
        </w:r>
      </w:ins>
    </w:p>
    <w:p w:rsidR="00987BE5" w:rsidRDefault="00987BE5" w:rsidP="00987BE5">
      <w:pPr>
        <w:ind w:firstLine="0"/>
        <w:jc w:val="center"/>
        <w:rPr>
          <w:ins w:id="1305" w:author="Ryan Lemos" w:date="2019-02-20T20:53:00Z"/>
        </w:rPr>
      </w:pPr>
    </w:p>
    <w:p w:rsidR="00987BE5" w:rsidRDefault="00987BE5" w:rsidP="00987BE5">
      <w:pPr>
        <w:ind w:firstLine="0"/>
        <w:jc w:val="center"/>
        <w:rPr>
          <w:ins w:id="1306" w:author="Ryan Lemos" w:date="2019-02-21T21:10:00Z"/>
        </w:rPr>
      </w:pPr>
      <w:ins w:id="1307" w:author="Ryan Lemos" w:date="2019-02-20T20:53:00Z">
        <w:r>
          <w:rPr>
            <w:noProof/>
          </w:rPr>
          <w:drawing>
            <wp:inline distT="0" distB="0" distL="0" distR="0" wp14:anchorId="1156AA2F" wp14:editId="44CB807A">
              <wp:extent cx="2008909" cy="1051810"/>
              <wp:effectExtent l="152400" t="171450" r="163195" b="16764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0208" cy="107343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1308" w:author="Ryan Lemos" w:date="2019-02-21T21:10:00Z"/>
        </w:rPr>
      </w:pPr>
    </w:p>
    <w:p w:rsidR="00386EE3" w:rsidRDefault="00386EE3">
      <w:pPr>
        <w:rPr>
          <w:ins w:id="1309" w:author="Ryan Lemos" w:date="2019-02-21T21:10:00Z"/>
        </w:rPr>
        <w:pPrChange w:id="1310" w:author="Ryan Lemos" w:date="2019-02-21T21:10:00Z">
          <w:pPr>
            <w:ind w:firstLine="0"/>
            <w:jc w:val="center"/>
          </w:pPr>
        </w:pPrChange>
      </w:pPr>
      <w:ins w:id="1311" w:author="Ryan Lemos" w:date="2019-02-21T21:10:00Z">
        <w:r>
          <w:t>O sistema de notificações do ambiente fica responsável por notificar os professores de uma no</w:t>
        </w:r>
      </w:ins>
      <w:ins w:id="1312" w:author="Ryan Lemos" w:date="2019-02-21T21:11:00Z">
        <w:r>
          <w:t>va dúvida. Assim que a dúvida da notificação é respondida, todas as notificações são excluídas, evitando aos outros professores de responder a uma dúvida já respondida</w:t>
        </w:r>
      </w:ins>
      <w:ins w:id="1313" w:author="Ryan Lemos" w:date="2019-02-21T21:12:00Z">
        <w:r>
          <w:t>.</w:t>
        </w:r>
      </w:ins>
      <w:ins w:id="1314" w:author="Ryan Lemos" w:date="2019-03-02T08:35:00Z">
        <w:r w:rsidR="00151354">
          <w:t xml:space="preserve"> A </w:t>
        </w:r>
        <w:r w:rsidR="00151354" w:rsidRPr="00151354">
          <w:rPr>
            <w:highlight w:val="yellow"/>
            <w:rPrChange w:id="1315" w:author="Ryan Lemos" w:date="2019-03-02T08:35:00Z">
              <w:rPr/>
            </w:rPrChange>
          </w:rPr>
          <w:t xml:space="preserve">figura </w:t>
        </w:r>
        <w:r w:rsidR="00151354" w:rsidRPr="00151354">
          <w:rPr>
            <w:highlight w:val="yellow"/>
            <w:rPrChange w:id="1316" w:author="Ryan Lemos" w:date="2019-03-02T08:35:00Z">
              <w:rPr/>
            </w:rPrChange>
          </w:rPr>
          <w:lastRenderedPageBreak/>
          <w:t>x</w:t>
        </w:r>
        <w:r w:rsidR="00151354">
          <w:t xml:space="preserve"> representa essa interação, que utiliza as notificações </w:t>
        </w:r>
        <w:proofErr w:type="spellStart"/>
        <w:r w:rsidR="00151354">
          <w:t>Laravel</w:t>
        </w:r>
      </w:ins>
      <w:proofErr w:type="spellEnd"/>
      <w:ins w:id="1317" w:author="Ryan Lemos" w:date="2019-03-02T08:36:00Z">
        <w:r w:rsidR="00151354">
          <w:t xml:space="preserve"> para retornar as notificações relacionadas a uma dúvida.</w:t>
        </w:r>
      </w:ins>
    </w:p>
    <w:p w:rsidR="00386EE3" w:rsidRDefault="00386EE3" w:rsidP="00987BE5">
      <w:pPr>
        <w:ind w:firstLine="0"/>
        <w:jc w:val="center"/>
        <w:rPr>
          <w:ins w:id="1318" w:author="Ryan Lemos" w:date="2019-02-20T20:53:00Z"/>
        </w:rPr>
      </w:pPr>
    </w:p>
    <w:p w:rsidR="00987BE5" w:rsidRDefault="00987BE5" w:rsidP="00987BE5">
      <w:pPr>
        <w:ind w:firstLine="0"/>
        <w:jc w:val="center"/>
        <w:rPr>
          <w:ins w:id="1319" w:author="Ryan Lemos" w:date="2019-02-21T21:12:00Z"/>
        </w:rPr>
      </w:pPr>
      <w:ins w:id="1320" w:author="Ryan Lemos" w:date="2019-02-20T20:53:00Z">
        <w:r>
          <w:rPr>
            <w:noProof/>
          </w:rPr>
          <w:drawing>
            <wp:inline distT="0" distB="0" distL="0" distR="0" wp14:anchorId="4E0C9306" wp14:editId="53712AB0">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96706" cy="1204185"/>
                      </a:xfrm>
                      <a:prstGeom prst="rect">
                        <a:avLst/>
                      </a:prstGeom>
                    </pic:spPr>
                  </pic:pic>
                </a:graphicData>
              </a:graphic>
            </wp:inline>
          </w:drawing>
        </w:r>
      </w:ins>
    </w:p>
    <w:p w:rsidR="00386EE3" w:rsidRDefault="00386EE3" w:rsidP="00987BE5">
      <w:pPr>
        <w:ind w:firstLine="0"/>
        <w:jc w:val="center"/>
        <w:rPr>
          <w:ins w:id="1321" w:author="Ryan Lemos" w:date="2019-02-21T21:12:00Z"/>
        </w:rPr>
      </w:pPr>
    </w:p>
    <w:p w:rsidR="00386EE3" w:rsidRDefault="00386EE3" w:rsidP="00386EE3">
      <w:pPr>
        <w:rPr>
          <w:ins w:id="1322" w:author="Ryan Lemos" w:date="2019-02-21T21:16:00Z"/>
        </w:rPr>
      </w:pPr>
      <w:ins w:id="1323" w:author="Ryan Lemos" w:date="2019-02-21T21:12:00Z">
        <w:r>
          <w:t xml:space="preserve">A estória definida pela </w:t>
        </w:r>
        <w:r w:rsidRPr="00386EE3">
          <w:rPr>
            <w:highlight w:val="yellow"/>
            <w:rPrChange w:id="1324" w:author="Ryan Lemos" w:date="2019-02-21T21:12:00Z">
              <w:rPr/>
            </w:rPrChange>
          </w:rPr>
          <w:t>figura x</w:t>
        </w:r>
      </w:ins>
      <w:ins w:id="1325" w:author="Ryan Lemos" w:date="2019-02-21T21:13:00Z">
        <w:r>
          <w:t xml:space="preserve"> se trata da necessidade de interação do aluno para com o professor. Ao surgir uma dúvida o professor deve ser capaz de responde-la, e então ao ser notificado, seguir a notificação e verificar se consegue res</w:t>
        </w:r>
      </w:ins>
      <w:ins w:id="1326" w:author="Ryan Lemos" w:date="2019-02-21T21:14:00Z">
        <w:r>
          <w:t>ponder à pergunta. Caso contrário outro professor tem a possibilidade de responder. Então as dúvidas são enviadas a todos os professores e não somente ao professor da turma do aluno com dúvida. Iss</w:t>
        </w:r>
      </w:ins>
      <w:ins w:id="1327" w:author="Ryan Lemos" w:date="2019-02-21T21:15:00Z">
        <w:r>
          <w:t xml:space="preserve">o se deu pelo fato de possibilitar agilidade no processo de resposta, já que </w:t>
        </w:r>
      </w:ins>
      <w:ins w:id="1328" w:author="Ryan Lemos" w:date="2019-02-21T21:16:00Z">
        <w:r>
          <w:t>os professores da escola detêm</w:t>
        </w:r>
      </w:ins>
      <w:ins w:id="1329" w:author="Ryan Lemos" w:date="2019-02-21T21:15:00Z">
        <w:r>
          <w:t xml:space="preserve"> conhecimento e capacidade para sanar as dúvidas dos alunos. </w:t>
        </w:r>
      </w:ins>
    </w:p>
    <w:p w:rsidR="00386EE3" w:rsidRDefault="00386EE3">
      <w:pPr>
        <w:rPr>
          <w:ins w:id="1330" w:author="Ryan Lemos" w:date="2019-02-20T20:53:00Z"/>
        </w:rPr>
        <w:pPrChange w:id="1331" w:author="Ryan Lemos" w:date="2019-02-21T21:12:00Z">
          <w:pPr>
            <w:ind w:firstLine="0"/>
            <w:jc w:val="center"/>
          </w:pPr>
        </w:pPrChange>
      </w:pPr>
    </w:p>
    <w:p w:rsidR="00987BE5" w:rsidRDefault="00987BE5" w:rsidP="00987BE5">
      <w:pPr>
        <w:ind w:firstLine="0"/>
        <w:jc w:val="center"/>
        <w:rPr>
          <w:ins w:id="1332" w:author="Ryan Lemos" w:date="2019-02-21T21:17:00Z"/>
        </w:rPr>
      </w:pPr>
      <w:ins w:id="1333" w:author="Ryan Lemos" w:date="2019-02-20T20:53:00Z">
        <w:r>
          <w:rPr>
            <w:noProof/>
          </w:rPr>
          <w:drawing>
            <wp:inline distT="0" distB="0" distL="0" distR="0" wp14:anchorId="377F9627" wp14:editId="34B02571">
              <wp:extent cx="2182091" cy="1071207"/>
              <wp:effectExtent l="171450" t="152400" r="161290" b="16764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48646" cy="110387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386EE3" w:rsidRDefault="00386EE3" w:rsidP="00987BE5">
      <w:pPr>
        <w:ind w:firstLine="0"/>
        <w:jc w:val="center"/>
        <w:rPr>
          <w:ins w:id="1334" w:author="Ryan Lemos" w:date="2019-02-21T21:16:00Z"/>
        </w:rPr>
      </w:pPr>
    </w:p>
    <w:p w:rsidR="00386EE3" w:rsidRDefault="00386EE3">
      <w:pPr>
        <w:rPr>
          <w:ins w:id="1335" w:author="Ryan Lemos" w:date="2019-02-21T21:16:00Z"/>
        </w:rPr>
        <w:pPrChange w:id="1336" w:author="Ryan Lemos" w:date="2019-02-21T21:16:00Z">
          <w:pPr>
            <w:ind w:firstLine="0"/>
            <w:jc w:val="center"/>
          </w:pPr>
        </w:pPrChange>
      </w:pPr>
      <w:ins w:id="1337" w:author="Ryan Lemos" w:date="2019-02-21T21:16:00Z">
        <w:r>
          <w:t xml:space="preserve">A </w:t>
        </w:r>
        <w:r w:rsidRPr="004263B0">
          <w:rPr>
            <w:highlight w:val="yellow"/>
            <w:rPrChange w:id="1338" w:author="Ryan Lemos" w:date="2019-02-21T21:18:00Z">
              <w:rPr/>
            </w:rPrChange>
          </w:rPr>
          <w:t>figura x</w:t>
        </w:r>
        <w:r>
          <w:t xml:space="preserve"> representa a interface de resposta à dúvida. </w:t>
        </w:r>
      </w:ins>
      <w:ins w:id="1339" w:author="Ryan Lemos" w:date="2019-02-21T21:17:00Z">
        <w:r>
          <w:t xml:space="preserve">Nessa interface o professor pode visualizar qual é o assunto da dúvida. E qual a dúvida em si. Assim tecer uma resposta ao questionamento do aluno. </w:t>
        </w:r>
        <w:r w:rsidR="004263B0">
          <w:t xml:space="preserve">É importante ressaltar que o sistema de dúvidas </w:t>
        </w:r>
      </w:ins>
      <w:ins w:id="1340" w:author="Ryan Lemos" w:date="2019-02-21T21:18:00Z">
        <w:r w:rsidR="004263B0">
          <w:t>não foi implementado a se comportar como chat. Em caso de uma nova dúvida, o aluno deve envia-la aos professores para retirada de dúvidas.</w:t>
        </w:r>
      </w:ins>
    </w:p>
    <w:p w:rsidR="00386EE3" w:rsidRDefault="00386EE3" w:rsidP="00987BE5">
      <w:pPr>
        <w:ind w:firstLine="0"/>
        <w:jc w:val="center"/>
        <w:rPr>
          <w:ins w:id="1341" w:author="Ryan Lemos" w:date="2019-02-20T20:53:00Z"/>
        </w:rPr>
      </w:pPr>
      <w:ins w:id="1342" w:author="Ryan Lemos" w:date="2019-02-21T21:16:00Z">
        <w:r>
          <w:t xml:space="preserve"> </w:t>
        </w:r>
      </w:ins>
    </w:p>
    <w:p w:rsidR="00987BE5" w:rsidRDefault="00987BE5" w:rsidP="00987BE5">
      <w:pPr>
        <w:ind w:firstLine="0"/>
        <w:jc w:val="center"/>
        <w:rPr>
          <w:ins w:id="1343" w:author="Ryan Lemos" w:date="2019-02-20T20:53:00Z"/>
        </w:rPr>
      </w:pPr>
      <w:ins w:id="1344" w:author="Ryan Lemos" w:date="2019-02-20T20:53:00Z">
        <w:r>
          <w:rPr>
            <w:noProof/>
          </w:rPr>
          <w:lastRenderedPageBreak/>
          <w:drawing>
            <wp:inline distT="0" distB="0" distL="0" distR="0" wp14:anchorId="649940A2" wp14:editId="665165DC">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715260"/>
                      </a:xfrm>
                      <a:prstGeom prst="rect">
                        <a:avLst/>
                      </a:prstGeom>
                    </pic:spPr>
                  </pic:pic>
                </a:graphicData>
              </a:graphic>
            </wp:inline>
          </w:drawing>
        </w:r>
      </w:ins>
    </w:p>
    <w:p w:rsidR="00987BE5" w:rsidRDefault="00987BE5" w:rsidP="00987BE5">
      <w:pPr>
        <w:ind w:firstLine="0"/>
        <w:jc w:val="center"/>
        <w:rPr>
          <w:ins w:id="1345" w:author="Ryan Lemos" w:date="2019-02-21T21:20:00Z"/>
        </w:rPr>
      </w:pPr>
    </w:p>
    <w:p w:rsidR="006F54D5" w:rsidRDefault="006F54D5">
      <w:pPr>
        <w:rPr>
          <w:ins w:id="1346" w:author="Ryan Lemos" w:date="2019-02-21T21:20:00Z"/>
        </w:rPr>
        <w:pPrChange w:id="1347" w:author="Ryan Lemos" w:date="2019-02-21T21:20:00Z">
          <w:pPr>
            <w:ind w:firstLine="0"/>
            <w:jc w:val="center"/>
          </w:pPr>
        </w:pPrChange>
      </w:pPr>
      <w:ins w:id="1348" w:author="Ryan Lemos" w:date="2019-02-21T21:20:00Z">
        <w:r>
          <w:t>Por último ao professor, pode surgir a necessidade de não exatamente seguir a notificação</w:t>
        </w:r>
      </w:ins>
      <w:ins w:id="1349" w:author="Ryan Lemos" w:date="2019-02-21T21:21:00Z">
        <w:r>
          <w:t xml:space="preserve"> de uma dúvida</w:t>
        </w:r>
      </w:ins>
      <w:ins w:id="1350" w:author="Ryan Lemos" w:date="2019-02-21T21:20:00Z">
        <w:r>
          <w:t>, mas verificar quais são as dúvidas geradas pelos alunos e escolher qual responder.</w:t>
        </w:r>
      </w:ins>
      <w:ins w:id="1351" w:author="Ryan Lemos" w:date="2019-02-21T21:21:00Z">
        <w:r>
          <w:t xml:space="preserve"> A </w:t>
        </w:r>
        <w:r w:rsidRPr="006F54D5">
          <w:rPr>
            <w:highlight w:val="yellow"/>
            <w:rPrChange w:id="1352" w:author="Ryan Lemos" w:date="2019-02-21T21:21:00Z">
              <w:rPr/>
            </w:rPrChange>
          </w:rPr>
          <w:t>figura x</w:t>
        </w:r>
        <w:r>
          <w:t xml:space="preserve"> descreve a estória que representa esse processo, ou seja</w:t>
        </w:r>
      </w:ins>
      <w:ins w:id="1353" w:author="Ryan Lemos" w:date="2019-02-21T21:24:00Z">
        <w:r>
          <w:t>,</w:t>
        </w:r>
      </w:ins>
      <w:ins w:id="1354" w:author="Ryan Lemos" w:date="2019-02-21T21:21:00Z">
        <w:r>
          <w:t xml:space="preserve"> a listagem de todas as dúvid</w:t>
        </w:r>
      </w:ins>
      <w:ins w:id="1355" w:author="Ryan Lemos" w:date="2019-02-21T21:22:00Z">
        <w:r>
          <w:t>as cadastradas.</w:t>
        </w:r>
      </w:ins>
    </w:p>
    <w:p w:rsidR="006F54D5" w:rsidRDefault="006F54D5" w:rsidP="00987BE5">
      <w:pPr>
        <w:ind w:firstLine="0"/>
        <w:jc w:val="center"/>
        <w:rPr>
          <w:ins w:id="1356" w:author="Ryan Lemos" w:date="2019-02-20T20:53:00Z"/>
        </w:rPr>
      </w:pPr>
    </w:p>
    <w:p w:rsidR="00987BE5" w:rsidRDefault="00987BE5" w:rsidP="00987BE5">
      <w:pPr>
        <w:ind w:firstLine="0"/>
        <w:jc w:val="center"/>
        <w:rPr>
          <w:ins w:id="1357" w:author="Ryan Lemos" w:date="2019-02-21T21:22:00Z"/>
        </w:rPr>
      </w:pPr>
      <w:ins w:id="1358" w:author="Ryan Lemos" w:date="2019-02-20T20:53:00Z">
        <w:r>
          <w:rPr>
            <w:noProof/>
          </w:rPr>
          <w:drawing>
            <wp:inline distT="0" distB="0" distL="0" distR="0" wp14:anchorId="5BBD8F0C" wp14:editId="1225AF4E">
              <wp:extent cx="2292927" cy="1040679"/>
              <wp:effectExtent l="171450" t="171450" r="165100" b="16002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3561" cy="106366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F54D5" w:rsidRDefault="006F54D5" w:rsidP="006F54D5">
      <w:pPr>
        <w:rPr>
          <w:ins w:id="1359" w:author="Ryan Lemos" w:date="2019-02-21T21:22:00Z"/>
        </w:rPr>
      </w:pPr>
    </w:p>
    <w:p w:rsidR="006F54D5" w:rsidRDefault="006F54D5">
      <w:pPr>
        <w:rPr>
          <w:ins w:id="1360" w:author="Ryan Lemos" w:date="2019-02-21T20:48:00Z"/>
        </w:rPr>
        <w:pPrChange w:id="1361" w:author="Ryan Lemos" w:date="2019-02-21T21:22:00Z">
          <w:pPr>
            <w:ind w:firstLine="0"/>
            <w:jc w:val="center"/>
          </w:pPr>
        </w:pPrChange>
      </w:pPr>
      <w:ins w:id="1362" w:author="Ryan Lemos" w:date="2019-02-21T21:22:00Z">
        <w:r>
          <w:t xml:space="preserve">A listagem das dúvidas requisitada pela estória da </w:t>
        </w:r>
        <w:r w:rsidRPr="006F54D5">
          <w:rPr>
            <w:highlight w:val="yellow"/>
            <w:rPrChange w:id="1363" w:author="Ryan Lemos" w:date="2019-02-21T21:22:00Z">
              <w:rPr/>
            </w:rPrChange>
          </w:rPr>
          <w:t>figura x</w:t>
        </w:r>
        <w:r>
          <w:t xml:space="preserve">, pode ser vista na </w:t>
        </w:r>
        <w:r w:rsidRPr="006F54D5">
          <w:rPr>
            <w:highlight w:val="yellow"/>
            <w:rPrChange w:id="1364" w:author="Ryan Lemos" w:date="2019-02-21T21:22:00Z">
              <w:rPr/>
            </w:rPrChange>
          </w:rPr>
          <w:t>figura x</w:t>
        </w:r>
      </w:ins>
      <w:ins w:id="1365" w:author="Ryan Lemos" w:date="2019-02-21T21:23:00Z">
        <w:r>
          <w:t>. Nela o professor tem acesso a todas as dúvidas geradas pelos alunos até o determinado momento e pode escolher qual responder, clicando no botão com ícone de lápis</w:t>
        </w:r>
      </w:ins>
      <w:ins w:id="1366" w:author="Ryan Lemos" w:date="2019-02-21T21:24:00Z">
        <w:r>
          <w:t>.</w:t>
        </w:r>
        <w:r w:rsidR="00D76B51">
          <w:t xml:space="preserve"> A janela que</w:t>
        </w:r>
      </w:ins>
      <w:ins w:id="1367" w:author="Ryan Lemos" w:date="2019-02-21T21:25:00Z">
        <w:r w:rsidR="00D76B51">
          <w:t xml:space="preserve"> surge ao clicar no botão citado é a apresentada na </w:t>
        </w:r>
        <w:r w:rsidR="00D76B51" w:rsidRPr="00D76B51">
          <w:rPr>
            <w:highlight w:val="yellow"/>
            <w:rPrChange w:id="1368" w:author="Ryan Lemos" w:date="2019-02-21T21:25:00Z">
              <w:rPr/>
            </w:rPrChange>
          </w:rPr>
          <w:t>figura x</w:t>
        </w:r>
        <w:r w:rsidR="00D76B51">
          <w:t>.</w:t>
        </w:r>
      </w:ins>
    </w:p>
    <w:p w:rsidR="005F0194" w:rsidRDefault="005F0194" w:rsidP="00987BE5">
      <w:pPr>
        <w:ind w:firstLine="0"/>
        <w:jc w:val="center"/>
        <w:rPr>
          <w:ins w:id="1369" w:author="Ryan Lemos" w:date="2019-02-20T20:53:00Z"/>
        </w:rPr>
      </w:pPr>
    </w:p>
    <w:p w:rsidR="00987BE5" w:rsidRDefault="00987BE5" w:rsidP="00987BE5">
      <w:pPr>
        <w:ind w:firstLine="0"/>
        <w:jc w:val="center"/>
        <w:rPr>
          <w:ins w:id="1370" w:author="Ryan Lemos" w:date="2019-02-20T20:53:00Z"/>
        </w:rPr>
      </w:pPr>
      <w:ins w:id="1371" w:author="Ryan Lemos" w:date="2019-02-20T20:53:00Z">
        <w:r>
          <w:rPr>
            <w:noProof/>
          </w:rPr>
          <w:lastRenderedPageBreak/>
          <w:drawing>
            <wp:inline distT="0" distB="0" distL="0" distR="0" wp14:anchorId="4AC3050C" wp14:editId="36A582AA">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085" cy="2148840"/>
                      </a:xfrm>
                      <a:prstGeom prst="rect">
                        <a:avLst/>
                      </a:prstGeom>
                    </pic:spPr>
                  </pic:pic>
                </a:graphicData>
              </a:graphic>
            </wp:inline>
          </w:drawing>
        </w:r>
      </w:ins>
    </w:p>
    <w:p w:rsidR="00F420BA" w:rsidRDefault="00F420BA">
      <w:pPr>
        <w:jc w:val="center"/>
        <w:rPr>
          <w:ins w:id="1372" w:author="Ryan Lemos" w:date="2019-02-18T21:04:00Z"/>
        </w:rPr>
        <w:pPrChange w:id="1373" w:author="Ryan Lemos" w:date="2019-02-19T22:38:00Z">
          <w:pPr/>
        </w:pPrChange>
      </w:pPr>
    </w:p>
    <w:p w:rsidR="00FB122B" w:rsidRDefault="00FB122B">
      <w:pPr>
        <w:pStyle w:val="Ttulo4"/>
        <w:rPr>
          <w:ins w:id="1374" w:author="Ryan Lemos" w:date="2019-02-18T21:04:00Z"/>
        </w:rPr>
      </w:pPr>
      <w:bookmarkStart w:id="1375" w:name="_Toc2273668"/>
      <w:ins w:id="1376" w:author="Ryan Lemos" w:date="2019-02-18T21:04:00Z">
        <w:r>
          <w:t>Estórias dos alunos</w:t>
        </w:r>
        <w:bookmarkEnd w:id="1375"/>
      </w:ins>
    </w:p>
    <w:p w:rsidR="00FB122B" w:rsidRDefault="00FB122B" w:rsidP="00FB122B">
      <w:pPr>
        <w:rPr>
          <w:ins w:id="1377" w:author="Ryan Lemos" w:date="2019-02-18T21:04:00Z"/>
        </w:rPr>
      </w:pPr>
    </w:p>
    <w:p w:rsidR="00FB122B" w:rsidRDefault="00FB122B" w:rsidP="00FB122B">
      <w:pPr>
        <w:rPr>
          <w:ins w:id="1378" w:author="Ryan Lemos" w:date="2019-02-18T21:04:00Z"/>
        </w:rPr>
      </w:pPr>
      <w:ins w:id="1379" w:author="Ryan Lemos" w:date="2019-02-18T21:04:00Z">
        <w:r>
          <w:t>Os alunos no ambiente desempenham algumas funções, tais como visualizar os materiais dispostos pelos professores, como também enviar dúvidas aos professores, acessar o calendário, etc. Com isso foi-se desenvolvido as seguintes estórias para mapear as necessidades de utilização dos alunos.</w:t>
        </w:r>
      </w:ins>
    </w:p>
    <w:p w:rsidR="00FB122B" w:rsidRPr="00FB122B" w:rsidRDefault="00FB122B" w:rsidP="00FB122B">
      <w:pPr>
        <w:rPr>
          <w:ins w:id="1380" w:author="Ryan Lemos" w:date="2019-02-18T21:04:00Z"/>
        </w:rPr>
      </w:pPr>
      <w:ins w:id="1381" w:author="Ryan Lemos" w:date="2019-02-18T21:04:00Z">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ins>
    </w:p>
    <w:p w:rsidR="00FB122B" w:rsidRPr="001A0B14" w:rsidRDefault="00FB122B" w:rsidP="00FB122B">
      <w:pPr>
        <w:rPr>
          <w:ins w:id="1382" w:author="Ryan Lemos" w:date="2019-02-18T21:04:00Z"/>
        </w:rPr>
      </w:pPr>
    </w:p>
    <w:p w:rsidR="00FB122B" w:rsidRDefault="00FB122B" w:rsidP="00FB122B">
      <w:pPr>
        <w:ind w:firstLine="0"/>
        <w:jc w:val="center"/>
        <w:rPr>
          <w:ins w:id="1383" w:author="Ryan Lemos" w:date="2019-02-21T20:41:00Z"/>
        </w:rPr>
      </w:pPr>
      <w:ins w:id="1384" w:author="Ryan Lemos" w:date="2019-02-18T21:04:00Z">
        <w:r>
          <w:rPr>
            <w:noProof/>
          </w:rPr>
          <w:drawing>
            <wp:inline distT="0" distB="0" distL="0" distR="0" wp14:anchorId="476D5842" wp14:editId="48DFB212">
              <wp:extent cx="2100987" cy="845127"/>
              <wp:effectExtent l="152400" t="152400" r="166370" b="16510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7087"/>
                      <a:stretch/>
                    </pic:blipFill>
                    <pic:spPr bwMode="auto">
                      <a:xfrm>
                        <a:off x="0" y="0"/>
                        <a:ext cx="2226499" cy="8956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BD54C1" w:rsidRDefault="00BD54C1" w:rsidP="00FB122B">
      <w:pPr>
        <w:ind w:firstLine="0"/>
        <w:jc w:val="center"/>
        <w:rPr>
          <w:ins w:id="1385" w:author="Ryan Lemos" w:date="2019-02-20T20:05:00Z"/>
        </w:rPr>
      </w:pPr>
    </w:p>
    <w:p w:rsidR="008901B1" w:rsidRDefault="008901B1">
      <w:pPr>
        <w:rPr>
          <w:ins w:id="1386" w:author="Ryan Lemos" w:date="2019-02-20T20:05:00Z"/>
        </w:rPr>
        <w:pPrChange w:id="1387" w:author="Ryan Lemos" w:date="2019-02-20T20:05:00Z">
          <w:pPr>
            <w:ind w:firstLine="0"/>
            <w:jc w:val="center"/>
          </w:pPr>
        </w:pPrChange>
      </w:pPr>
      <w:ins w:id="1388" w:author="Ryan Lemos" w:date="2019-02-20T20:05:00Z">
        <w:r>
          <w:t xml:space="preserve">É apresentado ao aluno um calendário interativo, ao qual o </w:t>
        </w:r>
      </w:ins>
      <w:ins w:id="1389" w:author="Ryan Lemos" w:date="2019-02-20T20:06:00Z">
        <w:r>
          <w:t>aluno pode navegar pelos dias, meses ou semanas, além disso é possível visualiza-lo pelo mês, pela semana ou pelo dia. O Aluno ainda pode conferir os eventos</w:t>
        </w:r>
      </w:ins>
      <w:ins w:id="1390" w:author="Ryan Lemos" w:date="2019-02-20T20:07:00Z">
        <w:r>
          <w:t xml:space="preserve"> que a escola ou o professor da sua turma cadastrou. Os eventos ficam</w:t>
        </w:r>
      </w:ins>
      <w:ins w:id="1391" w:author="Ryan Lemos" w:date="2019-02-20T20:06:00Z">
        <w:r>
          <w:t xml:space="preserve"> desta</w:t>
        </w:r>
      </w:ins>
      <w:ins w:id="1392" w:author="Ryan Lemos" w:date="2019-02-20T20:07:00Z">
        <w:r>
          <w:t>cados no calendário conforme a cor escolhida por quem cadastrou o evento</w:t>
        </w:r>
      </w:ins>
      <w:ins w:id="1393" w:author="Ryan Lemos" w:date="2019-02-20T20:08:00Z">
        <w:r>
          <w:t>. Caso haja mais de um evento na mesma data ou horário o calendário apresenta um contador. Ao clicar no dia em que se h</w:t>
        </w:r>
      </w:ins>
      <w:ins w:id="1394" w:author="Ryan Lemos" w:date="2019-02-20T20:09:00Z">
        <w:r>
          <w:t>á eventos, a descrição dos eventos daquel</w:t>
        </w:r>
      </w:ins>
      <w:ins w:id="1395" w:author="Ryan Lemos" w:date="2019-02-21T11:48:00Z">
        <w:r w:rsidR="005537DE">
          <w:t>e</w:t>
        </w:r>
      </w:ins>
      <w:ins w:id="1396" w:author="Ryan Lemos" w:date="2019-02-20T20:09:00Z">
        <w:r>
          <w:t xml:space="preserve"> dia são apresentadas.</w:t>
        </w:r>
      </w:ins>
    </w:p>
    <w:p w:rsidR="008901B1" w:rsidRDefault="008901B1" w:rsidP="00FB122B">
      <w:pPr>
        <w:ind w:firstLine="0"/>
        <w:jc w:val="center"/>
        <w:rPr>
          <w:ins w:id="1397" w:author="Ryan Lemos" w:date="2019-02-20T20:04:00Z"/>
        </w:rPr>
      </w:pPr>
    </w:p>
    <w:p w:rsidR="009746E2" w:rsidRDefault="009746E2" w:rsidP="00FB122B">
      <w:pPr>
        <w:ind w:firstLine="0"/>
        <w:jc w:val="center"/>
        <w:rPr>
          <w:ins w:id="1398" w:author="Ryan Lemos" w:date="2019-02-18T21:04:00Z"/>
        </w:rPr>
      </w:pPr>
      <w:ins w:id="1399" w:author="Ryan Lemos" w:date="2019-02-20T20:04:00Z">
        <w:r>
          <w:rPr>
            <w:noProof/>
          </w:rPr>
          <w:drawing>
            <wp:inline distT="0" distB="0" distL="0" distR="0" wp14:anchorId="0F1BD3CD" wp14:editId="2B596308">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734945"/>
                      </a:xfrm>
                      <a:prstGeom prst="rect">
                        <a:avLst/>
                      </a:prstGeom>
                    </pic:spPr>
                  </pic:pic>
                </a:graphicData>
              </a:graphic>
            </wp:inline>
          </w:drawing>
        </w:r>
      </w:ins>
    </w:p>
    <w:p w:rsidR="00FB122B" w:rsidRDefault="00FB122B" w:rsidP="00FB122B">
      <w:pPr>
        <w:ind w:firstLine="0"/>
        <w:jc w:val="center"/>
        <w:rPr>
          <w:ins w:id="1400" w:author="Ryan Lemos" w:date="2019-02-18T21:04:00Z"/>
        </w:rPr>
      </w:pPr>
    </w:p>
    <w:p w:rsidR="00FB122B" w:rsidRDefault="00FB122B" w:rsidP="00FB122B">
      <w:pPr>
        <w:rPr>
          <w:ins w:id="1401" w:author="Ryan Lemos" w:date="2019-02-18T21:04:00Z"/>
        </w:rPr>
      </w:pPr>
      <w:ins w:id="1402" w:author="Ryan Lemos" w:date="2019-02-18T21:04:00Z">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ins>
    </w:p>
    <w:p w:rsidR="00FB122B" w:rsidRDefault="00FB122B" w:rsidP="00FB122B">
      <w:pPr>
        <w:ind w:firstLine="0"/>
        <w:jc w:val="center"/>
        <w:rPr>
          <w:ins w:id="1403" w:author="Ryan Lemos" w:date="2019-02-18T21:04:00Z"/>
        </w:rPr>
      </w:pPr>
    </w:p>
    <w:p w:rsidR="00FB122B" w:rsidRDefault="00FB122B" w:rsidP="00FB122B">
      <w:pPr>
        <w:ind w:firstLine="0"/>
        <w:jc w:val="center"/>
        <w:rPr>
          <w:ins w:id="1404" w:author="Ryan Lemos" w:date="2019-02-20T19:48:00Z"/>
        </w:rPr>
      </w:pPr>
      <w:ins w:id="1405" w:author="Ryan Lemos" w:date="2019-02-18T21:04:00Z">
        <w:r>
          <w:rPr>
            <w:noProof/>
          </w:rPr>
          <w:drawing>
            <wp:inline distT="0" distB="0" distL="0" distR="0" wp14:anchorId="48BF2B10" wp14:editId="68E3EC70">
              <wp:extent cx="2038350" cy="1050161"/>
              <wp:effectExtent l="152400" t="152400" r="152400" b="16954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06995" cy="108552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5D5225" w:rsidRDefault="005D5225" w:rsidP="00FB122B">
      <w:pPr>
        <w:ind w:firstLine="0"/>
        <w:jc w:val="center"/>
        <w:rPr>
          <w:ins w:id="1406" w:author="Ryan Lemos" w:date="2019-02-20T19:48:00Z"/>
        </w:rPr>
      </w:pPr>
    </w:p>
    <w:p w:rsidR="00CD1ADB" w:rsidRDefault="005D5225" w:rsidP="005D5225">
      <w:pPr>
        <w:rPr>
          <w:ins w:id="1407" w:author="Ryan Lemos" w:date="2019-02-20T19:48:00Z"/>
        </w:rPr>
      </w:pPr>
      <w:ins w:id="1408" w:author="Ryan Lemos" w:date="2019-02-20T19:49:00Z">
        <w:r>
          <w:t xml:space="preserve">O aluno pode enviar uma dúvida a respeito de um determinado assunto. A inserção do assunto serviu para ajudar o professor a identificar sobre o que se trata a dúvida do aluno. </w:t>
        </w:r>
      </w:ins>
      <w:ins w:id="1409" w:author="Ryan Lemos" w:date="2019-02-20T19:50:00Z">
        <w:r>
          <w:t>O campo dúvida, refere-se a dúvida em si.</w:t>
        </w:r>
      </w:ins>
    </w:p>
    <w:p w:rsidR="005D5225" w:rsidRDefault="005D5225">
      <w:pPr>
        <w:rPr>
          <w:ins w:id="1410" w:author="Ryan Lemos" w:date="2019-02-19T22:13:00Z"/>
        </w:rPr>
        <w:pPrChange w:id="1411" w:author="Ryan Lemos" w:date="2019-02-20T19:48:00Z">
          <w:pPr>
            <w:ind w:firstLine="0"/>
            <w:jc w:val="center"/>
          </w:pPr>
        </w:pPrChange>
      </w:pPr>
    </w:p>
    <w:p w:rsidR="004D7A94" w:rsidRDefault="004D7A94" w:rsidP="00FB122B">
      <w:pPr>
        <w:ind w:firstLine="0"/>
        <w:jc w:val="center"/>
        <w:rPr>
          <w:ins w:id="1412" w:author="Ryan Lemos" w:date="2019-02-18T21:04:00Z"/>
        </w:rPr>
      </w:pPr>
      <w:ins w:id="1413" w:author="Ryan Lemos" w:date="2019-02-19T22:14:00Z">
        <w:r>
          <w:rPr>
            <w:noProof/>
          </w:rPr>
          <w:lastRenderedPageBreak/>
          <w:drawing>
            <wp:inline distT="0" distB="0" distL="0" distR="0" wp14:anchorId="4450EF14" wp14:editId="6E238CD8">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40298" cy="2591499"/>
                      </a:xfrm>
                      <a:prstGeom prst="rect">
                        <a:avLst/>
                      </a:prstGeom>
                    </pic:spPr>
                  </pic:pic>
                </a:graphicData>
              </a:graphic>
            </wp:inline>
          </w:drawing>
        </w:r>
      </w:ins>
    </w:p>
    <w:p w:rsidR="00FB122B" w:rsidRDefault="00FB122B" w:rsidP="00FB122B">
      <w:pPr>
        <w:ind w:firstLine="0"/>
        <w:jc w:val="center"/>
        <w:rPr>
          <w:ins w:id="1414" w:author="Ryan Lemos" w:date="2019-02-18T21:04:00Z"/>
        </w:rPr>
      </w:pPr>
    </w:p>
    <w:p w:rsidR="00FB122B" w:rsidRDefault="00FB122B" w:rsidP="00FB122B">
      <w:pPr>
        <w:rPr>
          <w:ins w:id="1415" w:author="Ryan Lemos" w:date="2019-02-18T21:04:00Z"/>
        </w:rPr>
      </w:pPr>
      <w:ins w:id="1416" w:author="Ryan Lemos" w:date="2019-02-18T21:04:00Z">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ins>
      <w:ins w:id="1417" w:author="Ryan Lemos" w:date="2019-02-20T19:41:00Z">
        <w:r w:rsidR="00CD1ADB">
          <w:t>.</w:t>
        </w:r>
      </w:ins>
    </w:p>
    <w:p w:rsidR="00FB122B" w:rsidRDefault="00FB122B" w:rsidP="00FB122B">
      <w:pPr>
        <w:ind w:firstLine="0"/>
        <w:jc w:val="center"/>
        <w:rPr>
          <w:ins w:id="1418" w:author="Ryan Lemos" w:date="2019-02-18T21:04:00Z"/>
        </w:rPr>
      </w:pPr>
    </w:p>
    <w:p w:rsidR="00FB122B" w:rsidRDefault="00FB122B" w:rsidP="00FB122B">
      <w:pPr>
        <w:ind w:firstLine="0"/>
        <w:jc w:val="center"/>
        <w:rPr>
          <w:ins w:id="1419" w:author="Ryan Lemos" w:date="2019-02-20T19:41:00Z"/>
        </w:rPr>
      </w:pPr>
      <w:ins w:id="1420" w:author="Ryan Lemos" w:date="2019-02-18T21:04:00Z">
        <w:r>
          <w:rPr>
            <w:noProof/>
          </w:rPr>
          <w:drawing>
            <wp:inline distT="0" distB="0" distL="0" distR="0" wp14:anchorId="0AF2668C" wp14:editId="1054C4E1">
              <wp:extent cx="1911927" cy="914978"/>
              <wp:effectExtent l="152400" t="152400" r="165100" b="15240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52025"/>
                      <a:stretch/>
                    </pic:blipFill>
                    <pic:spPr bwMode="auto">
                      <a:xfrm>
                        <a:off x="0" y="0"/>
                        <a:ext cx="1960608" cy="93827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ins>
    </w:p>
    <w:p w:rsidR="00CD1ADB" w:rsidRDefault="00CD1ADB" w:rsidP="00FB122B">
      <w:pPr>
        <w:ind w:firstLine="0"/>
        <w:jc w:val="center"/>
        <w:rPr>
          <w:ins w:id="1421" w:author="Ryan Lemos" w:date="2019-02-20T19:41:00Z"/>
        </w:rPr>
      </w:pPr>
    </w:p>
    <w:p w:rsidR="00CD1ADB" w:rsidRDefault="00CD1ADB">
      <w:pPr>
        <w:rPr>
          <w:ins w:id="1422" w:author="Ryan Lemos" w:date="2019-02-20T19:41:00Z"/>
        </w:rPr>
        <w:pPrChange w:id="1423" w:author="Ryan Lemos" w:date="2019-02-20T19:41:00Z">
          <w:pPr>
            <w:ind w:firstLine="0"/>
            <w:jc w:val="center"/>
          </w:pPr>
        </w:pPrChange>
      </w:pPr>
      <w:ins w:id="1424" w:author="Ryan Lemos" w:date="2019-02-20T19:41:00Z">
        <w:r>
          <w:t>A figura X demonstra como a estória foi implementada</w:t>
        </w:r>
      </w:ins>
      <w:ins w:id="1425" w:author="Ryan Lemos" w:date="2019-02-20T19:42:00Z">
        <w:r>
          <w:t>, uma vez que o aluno faz parte do segundo ano, então a listagem dos materiais é filtrada para materiais até o ano que o aluno está cursando. Há ta</w:t>
        </w:r>
      </w:ins>
      <w:ins w:id="1426" w:author="Ryan Lemos" w:date="2019-02-20T19:43:00Z">
        <w:r>
          <w:t>mbém a possibilidade de os materiais serem disponíveis a todos, o que pode ser visto pela primeira camada chamada “</w:t>
        </w:r>
        <w:r w:rsidRPr="00CD1ADB">
          <w:rPr>
            <w:i/>
            <w:rPrChange w:id="1427" w:author="Ryan Lemos" w:date="2019-02-20T19:43:00Z">
              <w:rPr/>
            </w:rPrChange>
          </w:rPr>
          <w:t>For All Years</w:t>
        </w:r>
        <w:r>
          <w:t xml:space="preserve">”. </w:t>
        </w:r>
      </w:ins>
    </w:p>
    <w:p w:rsidR="00CD1ADB" w:rsidRDefault="00CD1ADB" w:rsidP="00FB122B">
      <w:pPr>
        <w:ind w:firstLine="0"/>
        <w:jc w:val="center"/>
        <w:rPr>
          <w:ins w:id="1428" w:author="Ryan Lemos" w:date="2019-02-19T22:15:00Z"/>
        </w:rPr>
      </w:pPr>
    </w:p>
    <w:p w:rsidR="00A922DB" w:rsidRDefault="00A922DB" w:rsidP="00FB122B">
      <w:pPr>
        <w:ind w:firstLine="0"/>
        <w:jc w:val="center"/>
        <w:rPr>
          <w:ins w:id="1429" w:author="Ryan Lemos" w:date="2019-02-20T20:45:00Z"/>
        </w:rPr>
      </w:pPr>
      <w:ins w:id="1430" w:author="Ryan Lemos" w:date="2019-02-19T22:15:00Z">
        <w:r>
          <w:rPr>
            <w:noProof/>
          </w:rPr>
          <w:lastRenderedPageBreak/>
          <w:drawing>
            <wp:inline distT="0" distB="0" distL="0" distR="0" wp14:anchorId="5D45824B" wp14:editId="22A75F03">
              <wp:extent cx="5444836" cy="2560051"/>
              <wp:effectExtent l="0" t="0" r="381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69147" cy="2571482"/>
                      </a:xfrm>
                      <a:prstGeom prst="rect">
                        <a:avLst/>
                      </a:prstGeom>
                    </pic:spPr>
                  </pic:pic>
                </a:graphicData>
              </a:graphic>
            </wp:inline>
          </w:drawing>
        </w:r>
      </w:ins>
    </w:p>
    <w:p w:rsidR="006814E6" w:rsidRDefault="006814E6" w:rsidP="00FB122B">
      <w:pPr>
        <w:ind w:firstLine="0"/>
        <w:jc w:val="center"/>
        <w:rPr>
          <w:ins w:id="1431" w:author="Ryan Lemos" w:date="2019-02-20T20:45:00Z"/>
        </w:rPr>
      </w:pPr>
    </w:p>
    <w:p w:rsidR="006814E6" w:rsidRDefault="006814E6">
      <w:pPr>
        <w:rPr>
          <w:ins w:id="1432" w:author="Ryan Lemos" w:date="2019-02-20T20:45:00Z"/>
        </w:rPr>
        <w:pPrChange w:id="1433" w:author="Ryan Lemos" w:date="2019-02-20T20:45:00Z">
          <w:pPr>
            <w:ind w:firstLine="0"/>
            <w:jc w:val="center"/>
          </w:pPr>
        </w:pPrChange>
      </w:pPr>
      <w:ins w:id="1434" w:author="Ryan Lemos" w:date="2019-02-20T20:45:00Z">
        <w:r>
          <w:t xml:space="preserve">Ainda como aluno é possível que ele acesse o material cadastrado pelo professor. A </w:t>
        </w:r>
        <w:r w:rsidRPr="006814E6">
          <w:rPr>
            <w:highlight w:val="yellow"/>
            <w:rPrChange w:id="1435" w:author="Ryan Lemos" w:date="2019-02-20T20:46:00Z">
              <w:rPr/>
            </w:rPrChange>
          </w:rPr>
          <w:t>figu</w:t>
        </w:r>
      </w:ins>
      <w:ins w:id="1436" w:author="Ryan Lemos" w:date="2019-02-20T20:46:00Z">
        <w:r w:rsidRPr="006814E6">
          <w:rPr>
            <w:highlight w:val="yellow"/>
            <w:rPrChange w:id="1437" w:author="Ryan Lemos" w:date="2019-02-20T20:46:00Z">
              <w:rPr/>
            </w:rPrChange>
          </w:rPr>
          <w:t>ra X</w:t>
        </w:r>
        <w:r>
          <w:t xml:space="preserve"> representa a estória que descreve esse anseio do aluno.</w:t>
        </w:r>
      </w:ins>
    </w:p>
    <w:p w:rsidR="006814E6" w:rsidRDefault="006814E6" w:rsidP="00FB122B">
      <w:pPr>
        <w:ind w:firstLine="0"/>
        <w:jc w:val="center"/>
        <w:rPr>
          <w:ins w:id="1438" w:author="Ryan Lemos" w:date="2019-02-18T21:04:00Z"/>
        </w:rPr>
      </w:pPr>
    </w:p>
    <w:p w:rsidR="00FB122B" w:rsidRDefault="006814E6" w:rsidP="00FB122B">
      <w:pPr>
        <w:ind w:firstLine="0"/>
        <w:jc w:val="center"/>
        <w:rPr>
          <w:ins w:id="1439" w:author="Ryan Lemos" w:date="2019-02-20T20:46:00Z"/>
        </w:rPr>
      </w:pPr>
      <w:ins w:id="1440" w:author="Ryan Lemos" w:date="2019-02-20T20:44:00Z">
        <w:r>
          <w:rPr>
            <w:noProof/>
          </w:rPr>
          <w:drawing>
            <wp:inline distT="0" distB="0" distL="0" distR="0" wp14:anchorId="32B6B750" wp14:editId="549C2C23">
              <wp:extent cx="2008907" cy="864870"/>
              <wp:effectExtent l="152400" t="152400" r="163195" b="16383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44594" cy="88023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6814E6" w:rsidRDefault="006814E6" w:rsidP="00FB122B">
      <w:pPr>
        <w:ind w:firstLine="0"/>
        <w:jc w:val="center"/>
        <w:rPr>
          <w:ins w:id="1441" w:author="Ryan Lemos" w:date="2019-02-20T20:46:00Z"/>
        </w:rPr>
      </w:pPr>
    </w:p>
    <w:p w:rsidR="006814E6" w:rsidRDefault="006814E6" w:rsidP="006814E6">
      <w:pPr>
        <w:rPr>
          <w:ins w:id="1442" w:author="Ryan Lemos" w:date="2019-02-20T20:49:00Z"/>
        </w:rPr>
      </w:pPr>
      <w:ins w:id="1443" w:author="Ryan Lemos" w:date="2019-02-20T20:46:00Z">
        <w:r>
          <w:t>A implementação dessa est</w:t>
        </w:r>
      </w:ins>
      <w:ins w:id="1444" w:author="Ryan Lemos" w:date="2019-02-20T20:47:00Z">
        <w:r>
          <w:t>ória é composta de algumas etapas</w:t>
        </w:r>
        <w:r w:rsidR="00987BE5">
          <w:t>. Na listagem dos materiais surge um botão com ícone de olho</w:t>
        </w:r>
      </w:ins>
      <w:ins w:id="1445" w:author="Ryan Lemos" w:date="2019-02-20T20:49:00Z">
        <w:r w:rsidR="00987BE5">
          <w:t xml:space="preserve"> conforme visto na </w:t>
        </w:r>
        <w:r w:rsidR="00987BE5" w:rsidRPr="00987BE5">
          <w:rPr>
            <w:highlight w:val="yellow"/>
            <w:rPrChange w:id="1446" w:author="Ryan Lemos" w:date="2019-02-20T20:49:00Z">
              <w:rPr/>
            </w:rPrChange>
          </w:rPr>
          <w:t>figura X</w:t>
        </w:r>
      </w:ins>
      <w:ins w:id="1447" w:author="Ryan Lemos" w:date="2019-02-20T20:47:00Z">
        <w:r w:rsidR="00987BE5">
          <w:t xml:space="preserve">. </w:t>
        </w:r>
      </w:ins>
      <w:ins w:id="1448" w:author="Ryan Lemos" w:date="2019-02-20T20:48:00Z">
        <w:r w:rsidR="00987BE5">
          <w:t>Porém ao clicar nesse botão, dependendo do tipo do material a interação pode mudar. Em caso de link o usuário será redirecionado a página referente ao link indicado.</w:t>
        </w:r>
      </w:ins>
      <w:ins w:id="1449" w:author="Ryan Lemos" w:date="2019-02-20T20:49:00Z">
        <w:r w:rsidR="00987BE5">
          <w:t xml:space="preserve"> </w:t>
        </w:r>
      </w:ins>
    </w:p>
    <w:p w:rsidR="00987BE5" w:rsidRDefault="00987BE5" w:rsidP="00987BE5">
      <w:pPr>
        <w:ind w:firstLine="0"/>
        <w:jc w:val="center"/>
        <w:rPr>
          <w:ins w:id="1450" w:author="Ryan Lemos" w:date="2019-02-20T20:50:00Z"/>
        </w:rPr>
      </w:pPr>
      <w:ins w:id="1451" w:author="Ryan Lemos" w:date="2019-02-20T20:50:00Z">
        <w:r>
          <w:rPr>
            <w:noProof/>
          </w:rPr>
          <w:drawing>
            <wp:inline distT="0" distB="0" distL="0" distR="0" wp14:anchorId="5F6FCF4F" wp14:editId="05400E09">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72511" cy="2281863"/>
                      </a:xfrm>
                      <a:prstGeom prst="rect">
                        <a:avLst/>
                      </a:prstGeom>
                    </pic:spPr>
                  </pic:pic>
                </a:graphicData>
              </a:graphic>
            </wp:inline>
          </w:drawing>
        </w:r>
      </w:ins>
    </w:p>
    <w:p w:rsidR="00987BE5" w:rsidRDefault="00987BE5" w:rsidP="00987BE5">
      <w:pPr>
        <w:ind w:firstLine="0"/>
        <w:jc w:val="center"/>
        <w:rPr>
          <w:ins w:id="1452" w:author="Ryan Lemos" w:date="2019-02-20T20:50:00Z"/>
        </w:rPr>
      </w:pPr>
    </w:p>
    <w:p w:rsidR="00987BE5" w:rsidRPr="00151354" w:rsidRDefault="00987BE5">
      <w:pPr>
        <w:rPr>
          <w:ins w:id="1453" w:author="Ryan Lemos" w:date="2019-02-20T20:46:00Z"/>
          <w:rPrChange w:id="1454" w:author="Ryan Lemos" w:date="2019-03-02T08:38:00Z">
            <w:rPr>
              <w:ins w:id="1455" w:author="Ryan Lemos" w:date="2019-02-20T20:46:00Z"/>
            </w:rPr>
          </w:rPrChange>
        </w:rPr>
        <w:pPrChange w:id="1456" w:author="Ryan Lemos" w:date="2019-02-20T20:50:00Z">
          <w:pPr>
            <w:ind w:firstLine="0"/>
            <w:jc w:val="center"/>
          </w:pPr>
        </w:pPrChange>
      </w:pPr>
      <w:ins w:id="1457" w:author="Ryan Lemos" w:date="2019-02-20T20:50:00Z">
        <w:r>
          <w:lastRenderedPageBreak/>
          <w:t>Em caso de áudio</w:t>
        </w:r>
      </w:ins>
      <w:ins w:id="1458" w:author="Ryan Lemos" w:date="2019-02-20T20:51:00Z">
        <w:r>
          <w:t xml:space="preserve">, surgirá uma tela em que o aluno pode escutar o áudio. </w:t>
        </w:r>
        <w:r w:rsidRPr="00987BE5">
          <w:rPr>
            <w:highlight w:val="yellow"/>
            <w:rPrChange w:id="1459" w:author="Ryan Lemos" w:date="2019-02-20T20:51:00Z">
              <w:rPr/>
            </w:rPrChange>
          </w:rPr>
          <w:t>A figura X</w:t>
        </w:r>
        <w:r>
          <w:t xml:space="preserve"> demonstra como é essa interface de visualização de materiais de áudio pelo aluno.</w:t>
        </w:r>
      </w:ins>
      <w:ins w:id="1460" w:author="Ryan Lemos" w:date="2019-03-02T08:37:00Z">
        <w:r w:rsidR="00151354">
          <w:t xml:space="preserve"> O </w:t>
        </w:r>
        <w:proofErr w:type="spellStart"/>
        <w:r w:rsidR="00151354">
          <w:t>Laravel</w:t>
        </w:r>
        <w:proofErr w:type="spellEnd"/>
        <w:r w:rsidR="00151354">
          <w:t xml:space="preserve"> conta com um sistema capaz de manipular o sistema de arquivos do servidor</w:t>
        </w:r>
      </w:ins>
      <w:ins w:id="1461" w:author="Ryan Lemos" w:date="2019-03-02T08:38:00Z">
        <w:r w:rsidR="00151354">
          <w:t>.</w:t>
        </w:r>
      </w:ins>
      <w:ins w:id="1462" w:author="Ryan Lemos" w:date="2019-03-02T08:37:00Z">
        <w:r w:rsidR="00151354">
          <w:t xml:space="preserve"> </w:t>
        </w:r>
      </w:ins>
      <w:ins w:id="1463" w:author="Ryan Lemos" w:date="2019-03-02T08:38:00Z">
        <w:r w:rsidR="00151354">
          <w:t>A</w:t>
        </w:r>
      </w:ins>
      <w:ins w:id="1464" w:author="Ryan Lemos" w:date="2019-03-02T08:37:00Z">
        <w:r w:rsidR="00151354">
          <w:t>ssim o cadastro de arquivos, bem como a sua recuperação é feita de maneira bem simples</w:t>
        </w:r>
      </w:ins>
      <w:ins w:id="1465" w:author="Ryan Lemos" w:date="2019-03-02T08:38:00Z">
        <w:r w:rsidR="00151354">
          <w:t xml:space="preserve"> pelo </w:t>
        </w:r>
        <w:proofErr w:type="spellStart"/>
        <w:r w:rsidR="00151354" w:rsidRPr="00151354">
          <w:rPr>
            <w:i/>
            <w:rPrChange w:id="1466" w:author="Ryan Lemos" w:date="2019-03-02T08:38:00Z">
              <w:rPr/>
            </w:rPrChange>
          </w:rPr>
          <w:t>frontend</w:t>
        </w:r>
        <w:proofErr w:type="spellEnd"/>
        <w:r w:rsidR="00151354">
          <w:t xml:space="preserve"> que somente deve identificar o caminho do arquivo no </w:t>
        </w:r>
        <w:proofErr w:type="spellStart"/>
        <w:r w:rsidR="00151354" w:rsidRPr="00151354">
          <w:rPr>
            <w:i/>
            <w:rPrChange w:id="1467" w:author="Ryan Lemos" w:date="2019-03-02T08:38:00Z">
              <w:rPr/>
            </w:rPrChange>
          </w:rPr>
          <w:t>backend</w:t>
        </w:r>
        <w:proofErr w:type="spellEnd"/>
        <w:r w:rsidR="00151354">
          <w:t>.</w:t>
        </w:r>
      </w:ins>
    </w:p>
    <w:p w:rsidR="006814E6" w:rsidRDefault="006814E6" w:rsidP="00FB122B">
      <w:pPr>
        <w:ind w:firstLine="0"/>
        <w:jc w:val="center"/>
        <w:rPr>
          <w:ins w:id="1468" w:author="Ryan Lemos" w:date="2019-02-20T20:45:00Z"/>
        </w:rPr>
      </w:pPr>
    </w:p>
    <w:p w:rsidR="006814E6" w:rsidRDefault="00987BE5" w:rsidP="00FB122B">
      <w:pPr>
        <w:ind w:firstLine="0"/>
        <w:jc w:val="center"/>
        <w:rPr>
          <w:ins w:id="1469" w:author="Ryan Lemos" w:date="2019-02-20T20:52:00Z"/>
        </w:rPr>
      </w:pPr>
      <w:ins w:id="1470" w:author="Ryan Lemos" w:date="2019-02-20T20:52:00Z">
        <w:r>
          <w:rPr>
            <w:noProof/>
          </w:rPr>
          <w:drawing>
            <wp:inline distT="0" distB="0" distL="0" distR="0" wp14:anchorId="56AA873F" wp14:editId="7668DFE7">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92241" cy="2254799"/>
                      </a:xfrm>
                      <a:prstGeom prst="rect">
                        <a:avLst/>
                      </a:prstGeom>
                    </pic:spPr>
                  </pic:pic>
                </a:graphicData>
              </a:graphic>
            </wp:inline>
          </w:drawing>
        </w:r>
      </w:ins>
    </w:p>
    <w:p w:rsidR="00987BE5" w:rsidRDefault="00987BE5" w:rsidP="00FB122B">
      <w:pPr>
        <w:ind w:firstLine="0"/>
        <w:jc w:val="center"/>
        <w:rPr>
          <w:ins w:id="1471" w:author="Ryan Lemos" w:date="2019-02-18T21:04:00Z"/>
        </w:rPr>
      </w:pPr>
    </w:p>
    <w:p w:rsidR="00FB122B" w:rsidRDefault="00FB122B" w:rsidP="00FB122B">
      <w:pPr>
        <w:rPr>
          <w:ins w:id="1472" w:author="Ryan Lemos" w:date="2019-02-18T21:04:00Z"/>
        </w:rPr>
      </w:pPr>
      <w:ins w:id="1473" w:author="Ryan Lemos" w:date="2019-02-18T21:04:00Z">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ins>
    </w:p>
    <w:p w:rsidR="00FB122B" w:rsidRDefault="00FB122B" w:rsidP="00FB122B">
      <w:pPr>
        <w:ind w:firstLine="0"/>
        <w:jc w:val="center"/>
        <w:rPr>
          <w:ins w:id="1474" w:author="Ryan Lemos" w:date="2019-02-19T22:17:00Z"/>
        </w:rPr>
      </w:pPr>
      <w:ins w:id="1475" w:author="Ryan Lemos" w:date="2019-02-18T21:04:00Z">
        <w:r>
          <w:rPr>
            <w:noProof/>
          </w:rPr>
          <w:drawing>
            <wp:inline distT="0" distB="0" distL="0" distR="0" wp14:anchorId="1F11B22C" wp14:editId="04ED11F0">
              <wp:extent cx="1885950" cy="1008983"/>
              <wp:effectExtent l="171450" t="171450" r="152400" b="15367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5589" cy="104089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ins>
    </w:p>
    <w:p w:rsidR="00A922DB" w:rsidRDefault="00CD1ADB" w:rsidP="00CD1ADB">
      <w:pPr>
        <w:rPr>
          <w:ins w:id="1476" w:author="Ryan Lemos" w:date="2019-02-20T19:45:00Z"/>
        </w:rPr>
      </w:pPr>
      <w:ins w:id="1477" w:author="Ryan Lemos" w:date="2019-02-20T19:44:00Z">
        <w:r>
          <w:t>Assim que o aluno clica sobre o ícone de notificações, a notificação referente a resposta da dúvida surge. Ele é informado a respeito de qual dúvida foi res</w:t>
        </w:r>
      </w:ins>
      <w:ins w:id="1478" w:author="Ryan Lemos" w:date="2019-02-20T19:45:00Z">
        <w:r>
          <w:t>pondida e ao clicar sobre o texto, o aluno é direcionado para a visualização da dúvida. Assim ele pode ver a resposta dada pelo professor a sua dúvida.</w:t>
        </w:r>
      </w:ins>
    </w:p>
    <w:p w:rsidR="00CD1ADB" w:rsidRDefault="00CD1ADB">
      <w:pPr>
        <w:rPr>
          <w:ins w:id="1479" w:author="Ryan Lemos" w:date="2019-02-19T22:18:00Z"/>
        </w:rPr>
        <w:pPrChange w:id="1480" w:author="Ryan Lemos" w:date="2019-02-20T19:44:00Z">
          <w:pPr>
            <w:ind w:firstLine="0"/>
            <w:jc w:val="center"/>
          </w:pPr>
        </w:pPrChange>
      </w:pPr>
    </w:p>
    <w:p w:rsidR="00A922DB" w:rsidRDefault="00A922DB" w:rsidP="00FB122B">
      <w:pPr>
        <w:ind w:firstLine="0"/>
        <w:jc w:val="center"/>
        <w:rPr>
          <w:ins w:id="1481" w:author="Ryan Lemos" w:date="2019-02-18T21:04:00Z"/>
        </w:rPr>
      </w:pPr>
      <w:ins w:id="1482" w:author="Ryan Lemos" w:date="2019-02-19T22:18:00Z">
        <w:r>
          <w:rPr>
            <w:noProof/>
          </w:rPr>
          <w:lastRenderedPageBreak/>
          <w:drawing>
            <wp:inline distT="0" distB="0" distL="0" distR="0" wp14:anchorId="5DA0FF9E" wp14:editId="616323CE">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12904" cy="1355987"/>
                      </a:xfrm>
                      <a:prstGeom prst="rect">
                        <a:avLst/>
                      </a:prstGeom>
                    </pic:spPr>
                  </pic:pic>
                </a:graphicData>
              </a:graphic>
            </wp:inline>
          </w:drawing>
        </w:r>
      </w:ins>
    </w:p>
    <w:p w:rsidR="006002C8" w:rsidRPr="007216C5" w:rsidRDefault="006002C8" w:rsidP="006002C8">
      <w:pPr>
        <w:rPr>
          <w:moveTo w:id="1483" w:author="Ryan Lemos" w:date="2019-02-20T11:37:00Z"/>
        </w:rPr>
      </w:pPr>
      <w:moveToRangeStart w:id="1484" w:author="Ryan Lemos" w:date="2019-02-20T11:37:00Z" w:name="move1555083"/>
    </w:p>
    <w:p w:rsidR="006002C8" w:rsidRDefault="006002C8">
      <w:pPr>
        <w:pStyle w:val="Ttulo4"/>
        <w:rPr>
          <w:ins w:id="1485" w:author="Ryan Lemos" w:date="2019-02-25T09:22:00Z"/>
        </w:rPr>
      </w:pPr>
      <w:bookmarkStart w:id="1486" w:name="_Toc2273669"/>
      <w:moveTo w:id="1487" w:author="Ryan Lemos" w:date="2019-02-20T11:37:00Z">
        <w:r>
          <w:t>Testes</w:t>
        </w:r>
      </w:moveTo>
      <w:bookmarkEnd w:id="1486"/>
    </w:p>
    <w:p w:rsidR="00436F61" w:rsidRDefault="00436F61" w:rsidP="00436F61">
      <w:pPr>
        <w:rPr>
          <w:ins w:id="1488" w:author="Ryan Lemos" w:date="2019-02-25T09:24:00Z"/>
        </w:rPr>
      </w:pPr>
      <w:ins w:id="1489" w:author="Ryan Lemos" w:date="2019-02-25T09:22:00Z">
        <w:r>
          <w:t xml:space="preserve">A biblioteca de testes utilizada foi o </w:t>
        </w:r>
      </w:ins>
      <w:proofErr w:type="spellStart"/>
      <w:ins w:id="1490" w:author="Ryan Lemos" w:date="2019-03-02T08:39:00Z">
        <w:r w:rsidR="00151354">
          <w:t>PHPU</w:t>
        </w:r>
      </w:ins>
      <w:ins w:id="1491" w:author="Ryan Lemos" w:date="2019-02-25T09:22:00Z">
        <w:r>
          <w:t>nit</w:t>
        </w:r>
        <w:proofErr w:type="spellEnd"/>
        <w:r>
          <w:t xml:space="preserve">, que já vem integrado com o </w:t>
        </w:r>
        <w:proofErr w:type="spellStart"/>
        <w:r>
          <w:t>Laravel</w:t>
        </w:r>
      </w:ins>
      <w:proofErr w:type="spellEnd"/>
      <w:ins w:id="1492" w:author="Ryan Lemos" w:date="2019-02-25T09:23:00Z">
        <w:r>
          <w:t xml:space="preserve">. O </w:t>
        </w:r>
        <w:proofErr w:type="spellStart"/>
        <w:r>
          <w:t>Laravel</w:t>
        </w:r>
        <w:proofErr w:type="spellEnd"/>
        <w:r>
          <w:t xml:space="preserve"> apoia as funções nativas do </w:t>
        </w:r>
      </w:ins>
      <w:proofErr w:type="spellStart"/>
      <w:ins w:id="1493" w:author="Ryan Lemos" w:date="2019-03-02T08:39:00Z">
        <w:r w:rsidR="00151354">
          <w:t>PHPUnit</w:t>
        </w:r>
      </w:ins>
      <w:proofErr w:type="spellEnd"/>
      <w:ins w:id="1494" w:author="Ryan Lemos" w:date="2019-02-25T09:23:00Z">
        <w:r>
          <w:t xml:space="preserve"> e acrescenta algumas funcionalidades que auxiliam nos momentos de teste</w:t>
        </w:r>
        <w:r w:rsidR="005A6F0E">
          <w:t>. Nesta subseção serão abordados alguns testes utilizados no primeiro release</w:t>
        </w:r>
      </w:ins>
      <w:ins w:id="1495" w:author="Ryan Lemos" w:date="2019-02-25T09:24:00Z">
        <w:r w:rsidR="005A6F0E">
          <w:t>.</w:t>
        </w:r>
      </w:ins>
    </w:p>
    <w:p w:rsidR="005A6F0E" w:rsidRPr="005A6F0E" w:rsidRDefault="005A6F0E" w:rsidP="00436F61">
      <w:pPr>
        <w:rPr>
          <w:ins w:id="1496" w:author="Ryan Lemos" w:date="2019-02-25T09:22:00Z"/>
        </w:rPr>
      </w:pPr>
      <w:ins w:id="1497" w:author="Ryan Lemos" w:date="2019-02-25T09:24:00Z">
        <w:r>
          <w:t>O primeiro exemplo de teste se trata do trecho de código abaixo, que compreende n</w:t>
        </w:r>
      </w:ins>
      <w:ins w:id="1498" w:author="Ryan Lemos" w:date="2019-02-25T09:26:00Z">
        <w:r>
          <w:t>a classe de Teste de usuário, demonstrando a função de teste de in</w:t>
        </w:r>
      </w:ins>
      <w:ins w:id="1499" w:author="Ryan Lemos" w:date="2019-02-25T09:27:00Z">
        <w:r>
          <w:t xml:space="preserve">serção. Tem-se a utilização de dois </w:t>
        </w:r>
        <w:proofErr w:type="spellStart"/>
        <w:r>
          <w:t>Traits</w:t>
        </w:r>
        <w:proofErr w:type="spellEnd"/>
        <w:r>
          <w:t xml:space="preserve"> </w:t>
        </w:r>
        <w:proofErr w:type="spellStart"/>
        <w:r>
          <w:t>Laravel</w:t>
        </w:r>
        <w:proofErr w:type="spellEnd"/>
        <w:r>
          <w:t xml:space="preserve">, o </w:t>
        </w:r>
      </w:ins>
      <w:ins w:id="1500" w:author="Ryan Lemos" w:date="2019-02-25T09:28:00Z">
        <w:r>
          <w:t>‘</w:t>
        </w:r>
      </w:ins>
      <w:proofErr w:type="spellStart"/>
      <w:ins w:id="1501" w:author="Ryan Lemos" w:date="2019-02-25T09:27:00Z">
        <w:r w:rsidRPr="005A6F0E">
          <w:rPr>
            <w:i/>
            <w:rPrChange w:id="1502" w:author="Ryan Lemos" w:date="2019-02-25T09:28:00Z">
              <w:rPr/>
            </w:rPrChange>
          </w:rPr>
          <w:t>WithoutMiddleware</w:t>
        </w:r>
      </w:ins>
      <w:proofErr w:type="spellEnd"/>
      <w:ins w:id="1503" w:author="Ryan Lemos" w:date="2019-02-25T09:28:00Z">
        <w:r>
          <w:rPr>
            <w:i/>
          </w:rPr>
          <w:t>’ e ‘</w:t>
        </w:r>
        <w:proofErr w:type="spellStart"/>
        <w:r>
          <w:rPr>
            <w:i/>
          </w:rPr>
          <w:t>DatabaseMigrations</w:t>
        </w:r>
        <w:proofErr w:type="spellEnd"/>
        <w:r>
          <w:rPr>
            <w:i/>
          </w:rPr>
          <w:t>’</w:t>
        </w:r>
        <w:r>
          <w:t xml:space="preserve">. O primeiro serve para não utilizar </w:t>
        </w:r>
        <w:r w:rsidRPr="005A6F0E">
          <w:rPr>
            <w:i/>
            <w:rPrChange w:id="1504" w:author="Ryan Lemos" w:date="2019-02-25T09:29:00Z">
              <w:rPr/>
            </w:rPrChange>
          </w:rPr>
          <w:t>middlewares</w:t>
        </w:r>
        <w:r>
          <w:t xml:space="preserve"> que podem impedir o acesso a determinados conteúdos para determinados </w:t>
        </w:r>
      </w:ins>
      <w:ins w:id="1505" w:author="Ryan Lemos" w:date="2019-02-25T09:29:00Z">
        <w:r>
          <w:t>tipos de usuários. O segundo acrescenta as migrações, que cria toda a base de dados no ambiente de teste.</w:t>
        </w:r>
      </w:ins>
      <w:ins w:id="1506" w:author="Ryan Lemos" w:date="2019-02-25T09:30:00Z">
        <w:r>
          <w:t xml:space="preserve"> Há ainda uma função chamada ‘</w:t>
        </w:r>
        <w:proofErr w:type="spellStart"/>
        <w:r>
          <w:t>setUp</w:t>
        </w:r>
        <w:proofErr w:type="spellEnd"/>
        <w:r>
          <w:t>’, que seria uma configuração inicial dos testes, nela é possível configurar o que for necessário para todos os</w:t>
        </w:r>
      </w:ins>
      <w:ins w:id="1507" w:author="Ryan Lemos" w:date="2019-02-25T09:31:00Z">
        <w:r>
          <w:t xml:space="preserve"> testes antes que o teste ocorra em si. Para isso usou-se o comando </w:t>
        </w:r>
        <w:proofErr w:type="spellStart"/>
        <w:r>
          <w:t>artisan</w:t>
        </w:r>
        <w:proofErr w:type="spellEnd"/>
        <w:r>
          <w:t xml:space="preserve"> ‘</w:t>
        </w:r>
        <w:proofErr w:type="spellStart"/>
        <w:r>
          <w:t>db:seed</w:t>
        </w:r>
        <w:proofErr w:type="spellEnd"/>
        <w:r>
          <w:t>’ que serve para ‘alimentar’ a base de dados com registros. O resta</w:t>
        </w:r>
      </w:ins>
      <w:ins w:id="1508" w:author="Ryan Lemos" w:date="2019-02-25T09:32:00Z">
        <w:r>
          <w:t>nte da função serve para autenticar um usuário que será utilizado em outro trecho da classe de testes de usuário.</w:t>
        </w:r>
      </w:ins>
    </w:p>
    <w:p w:rsidR="00436F61" w:rsidRPr="00A118AA" w:rsidRDefault="00436F61">
      <w:pPr>
        <w:rPr>
          <w:ins w:id="1509" w:author="Ryan Lemos" w:date="2019-02-25T09:22:00Z"/>
        </w:rPr>
        <w:pPrChange w:id="1510" w:author="Ryan Lemos" w:date="2019-02-25T09:22:00Z">
          <w:pPr>
            <w:pStyle w:val="Ttulo4"/>
          </w:pPr>
        </w:pPrChange>
      </w:pPr>
    </w:p>
    <w:p w:rsidR="00436F61" w:rsidRPr="00436F61" w:rsidRDefault="00436F61" w:rsidP="00436F6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ins w:id="1511" w:author="Ryan Lemos" w:date="2019-02-25T09:22:00Z"/>
          <w:rFonts w:ascii="Courier New" w:eastAsia="Times New Roman" w:hAnsi="Courier New" w:cs="Courier New"/>
          <w:color w:val="A9B7C6"/>
          <w:sz w:val="20"/>
          <w:szCs w:val="20"/>
          <w:lang w:eastAsia="pt-BR"/>
        </w:rPr>
      </w:pPr>
      <w:proofErr w:type="spellStart"/>
      <w:ins w:id="1512" w:author="Ryan Lemos" w:date="2019-02-25T09:22:00Z">
        <w:r w:rsidRPr="00436F61">
          <w:rPr>
            <w:rFonts w:ascii="Courier New" w:eastAsia="Times New Roman" w:hAnsi="Courier New" w:cs="Courier New"/>
            <w:b/>
            <w:bCs/>
            <w:color w:val="CC7832"/>
            <w:sz w:val="20"/>
            <w:szCs w:val="20"/>
            <w:shd w:val="clear" w:color="auto" w:fill="232525"/>
            <w:lang w:eastAsia="pt-BR"/>
          </w:rPr>
          <w:t>class</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UserTest</w:t>
        </w:r>
        <w:proofErr w:type="spellEnd"/>
        <w:r w:rsidRPr="00436F61">
          <w:rPr>
            <w:rFonts w:ascii="Courier New" w:eastAsia="Times New Roman" w:hAnsi="Courier New" w:cs="Courier New"/>
            <w:color w:val="A9B7C6"/>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extends</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TestCase</w:t>
        </w:r>
        <w:proofErr w:type="spellEnd"/>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b/>
            <w:bCs/>
            <w:color w:val="CC7832"/>
            <w:sz w:val="20"/>
            <w:szCs w:val="20"/>
            <w:shd w:val="clear" w:color="auto" w:fill="232525"/>
            <w:lang w:eastAsia="pt-BR"/>
          </w:rPr>
          <w:t xml:space="preserve">use </w:t>
        </w:r>
        <w:proofErr w:type="spellStart"/>
        <w:r w:rsidRPr="00436F61">
          <w:rPr>
            <w:rFonts w:ascii="Courier New" w:eastAsia="Times New Roman" w:hAnsi="Courier New" w:cs="Courier New"/>
            <w:color w:val="A9B7C6"/>
            <w:sz w:val="20"/>
            <w:szCs w:val="20"/>
            <w:shd w:val="clear" w:color="auto" w:fill="232525"/>
            <w:lang w:eastAsia="pt-BR"/>
          </w:rPr>
          <w:t>WithoutMiddleware</w:t>
        </w:r>
        <w:proofErr w:type="spellEnd"/>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b/>
            <w:bCs/>
            <w:color w:val="CC7832"/>
            <w:sz w:val="20"/>
            <w:szCs w:val="20"/>
            <w:shd w:val="clear" w:color="auto" w:fill="232525"/>
            <w:lang w:eastAsia="pt-BR"/>
          </w:rPr>
          <w:t xml:space="preserve">use </w:t>
        </w:r>
        <w:proofErr w:type="spellStart"/>
        <w:r w:rsidRPr="00436F61">
          <w:rPr>
            <w:rFonts w:ascii="Courier New" w:eastAsia="Times New Roman" w:hAnsi="Courier New" w:cs="Courier New"/>
            <w:color w:val="A9B7C6"/>
            <w:sz w:val="20"/>
            <w:szCs w:val="20"/>
            <w:shd w:val="clear" w:color="auto" w:fill="232525"/>
            <w:lang w:eastAsia="pt-BR"/>
          </w:rPr>
          <w:t>DatabaseMigrations</w:t>
        </w:r>
        <w:proofErr w:type="spellEnd"/>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private</w:t>
        </w:r>
        <w:proofErr w:type="spellEnd"/>
        <w:r w:rsidRPr="00436F61">
          <w:rPr>
            <w:rFonts w:ascii="Courier New" w:eastAsia="Times New Roman" w:hAnsi="Courier New" w:cs="Courier New"/>
            <w:b/>
            <w:bCs/>
            <w:color w:val="CC7832"/>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$header</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public</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function</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FFC66D"/>
            <w:sz w:val="20"/>
            <w:szCs w:val="20"/>
            <w:shd w:val="clear" w:color="auto" w:fill="232525"/>
            <w:lang w:eastAsia="pt-BR"/>
          </w:rPr>
          <w:t>setUp</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parent</w:t>
        </w:r>
        <w:proofErr w:type="spellEnd"/>
        <w:r w:rsidRPr="00436F61">
          <w:rPr>
            <w:rFonts w:ascii="Courier New" w:eastAsia="Times New Roman" w:hAnsi="Courier New" w:cs="Courier New"/>
            <w:color w:val="A9B7C6"/>
            <w:sz w:val="20"/>
            <w:szCs w:val="20"/>
            <w:shd w:val="clear" w:color="auto" w:fill="232525"/>
            <w:lang w:eastAsia="pt-BR"/>
          </w:rPr>
          <w:t>::</w:t>
        </w:r>
        <w:proofErr w:type="spellStart"/>
        <w:r w:rsidRPr="00436F61">
          <w:rPr>
            <w:rFonts w:ascii="Courier New" w:eastAsia="Times New Roman" w:hAnsi="Courier New" w:cs="Courier New"/>
            <w:i/>
            <w:iCs/>
            <w:color w:val="FFC66D"/>
            <w:sz w:val="20"/>
            <w:szCs w:val="20"/>
            <w:shd w:val="clear" w:color="auto" w:fill="232525"/>
            <w:lang w:eastAsia="pt-BR"/>
          </w:rPr>
          <w:t>setUp</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artisan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db:seed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 xml:space="preserve">$login </w:t>
        </w:r>
        <w:r w:rsidRPr="00436F61">
          <w:rPr>
            <w:rFonts w:ascii="Courier New" w:eastAsia="Times New Roman" w:hAnsi="Courier New" w:cs="Courier New"/>
            <w:color w:val="A9B7C6"/>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'POST'</w:t>
        </w:r>
        <w:r w:rsidRPr="00436F61">
          <w:rPr>
            <w:rFonts w:ascii="Courier New" w:eastAsia="Times New Roman" w:hAnsi="Courier New" w:cs="Courier New"/>
            <w:color w:val="CC7832"/>
            <w:sz w:val="20"/>
            <w:szCs w:val="20"/>
            <w:shd w:val="clear" w:color="auto" w:fill="232525"/>
            <w:lang w:eastAsia="pt-BR"/>
          </w:rPr>
          <w:t xml:space="preserve">, </w:t>
        </w:r>
        <w:proofErr w:type="spellStart"/>
        <w:r w:rsidRPr="00436F61">
          <w:rPr>
            <w:rFonts w:ascii="Courier New" w:eastAsia="Times New Roman" w:hAnsi="Courier New" w:cs="Courier New"/>
            <w:color w:val="A9B7C6"/>
            <w:sz w:val="20"/>
            <w:szCs w:val="20"/>
            <w:shd w:val="clear" w:color="auto" w:fill="232525"/>
            <w:lang w:eastAsia="pt-BR"/>
          </w:rPr>
          <w:t>route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auth.login_for_tests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teresinhag</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password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secret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9876AA"/>
            <w:sz w:val="20"/>
            <w:szCs w:val="20"/>
            <w:shd w:val="clear" w:color="auto" w:fill="232525"/>
            <w:lang w:eastAsia="pt-BR"/>
          </w:rPr>
          <w:t xml:space="preserve">header </w:t>
        </w:r>
        <w:r w:rsidRPr="00436F61">
          <w:rPr>
            <w:rFonts w:ascii="Courier New" w:eastAsia="Times New Roman" w:hAnsi="Courier New" w:cs="Courier New"/>
            <w:color w:val="A9B7C6"/>
            <w:sz w:val="20"/>
            <w:szCs w:val="20"/>
            <w:shd w:val="clear" w:color="auto" w:fill="232525"/>
            <w:lang w:eastAsia="pt-BR"/>
          </w:rPr>
          <w:t>=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Authorization</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Bearer</w:t>
        </w:r>
        <w:proofErr w:type="spellEnd"/>
        <w:r w:rsidRPr="00436F61">
          <w:rPr>
            <w:rFonts w:ascii="Courier New" w:eastAsia="Times New Roman" w:hAnsi="Courier New" w:cs="Courier New"/>
            <w:color w:val="6A8759"/>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9876AA"/>
            <w:sz w:val="20"/>
            <w:szCs w:val="20"/>
            <w:shd w:val="clear" w:color="auto" w:fill="232525"/>
            <w:lang w:eastAsia="pt-BR"/>
          </w:rPr>
          <w:t>$login</w:t>
        </w:r>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token</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 xml:space="preserve">    </w:t>
        </w:r>
        <w:proofErr w:type="spellStart"/>
        <w:r w:rsidRPr="00436F61">
          <w:rPr>
            <w:rFonts w:ascii="Courier New" w:eastAsia="Times New Roman" w:hAnsi="Courier New" w:cs="Courier New"/>
            <w:b/>
            <w:bCs/>
            <w:color w:val="CC7832"/>
            <w:sz w:val="20"/>
            <w:szCs w:val="20"/>
            <w:shd w:val="clear" w:color="auto" w:fill="232525"/>
            <w:lang w:eastAsia="pt-BR"/>
          </w:rPr>
          <w:t>public</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b/>
            <w:bCs/>
            <w:color w:val="CC7832"/>
            <w:sz w:val="20"/>
            <w:szCs w:val="20"/>
            <w:shd w:val="clear" w:color="auto" w:fill="232525"/>
            <w:lang w:eastAsia="pt-BR"/>
          </w:rPr>
          <w:t>function</w:t>
        </w:r>
        <w:proofErr w:type="spellEnd"/>
        <w:r w:rsidRPr="00436F61">
          <w:rPr>
            <w:rFonts w:ascii="Courier New" w:eastAsia="Times New Roman" w:hAnsi="Courier New" w:cs="Courier New"/>
            <w:b/>
            <w:bCs/>
            <w:color w:val="CC7832"/>
            <w:sz w:val="20"/>
            <w:szCs w:val="20"/>
            <w:shd w:val="clear" w:color="auto" w:fill="232525"/>
            <w:lang w:eastAsia="pt-BR"/>
          </w:rPr>
          <w:t xml:space="preserve"> </w:t>
        </w:r>
        <w:proofErr w:type="spellStart"/>
        <w:r w:rsidRPr="00436F61">
          <w:rPr>
            <w:rFonts w:ascii="Courier New" w:eastAsia="Times New Roman" w:hAnsi="Courier New" w:cs="Courier New"/>
            <w:color w:val="FFC66D"/>
            <w:sz w:val="20"/>
            <w:szCs w:val="20"/>
            <w:shd w:val="clear" w:color="auto" w:fill="232525"/>
            <w:lang w:eastAsia="pt-BR"/>
          </w:rPr>
          <w:t>testStore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lastRenderedPageBreak/>
          <w:t xml:space="preserve">    {</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 xml:space="preserve">        </w:t>
        </w:r>
      </w:ins>
      <w:ins w:id="1513" w:author="Ryan Lemos" w:date="2019-02-25T09:27:00Z">
        <w:r w:rsidR="005A6F0E" w:rsidRPr="00436F61">
          <w:rPr>
            <w:rFonts w:ascii="Courier New" w:eastAsia="Times New Roman" w:hAnsi="Courier New" w:cs="Courier New"/>
            <w:color w:val="808080"/>
            <w:sz w:val="20"/>
            <w:szCs w:val="20"/>
            <w:shd w:val="clear" w:color="auto" w:fill="232525"/>
            <w:lang w:eastAsia="pt-BR"/>
          </w:rPr>
          <w:t xml:space="preserve"> </w:t>
        </w:r>
      </w:ins>
      <w:ins w:id="1514" w:author="Ryan Lemos" w:date="2019-02-25T09:22:00Z">
        <w:r w:rsidRPr="00436F61">
          <w:rPr>
            <w:rFonts w:ascii="Courier New" w:eastAsia="Times New Roman" w:hAnsi="Courier New" w:cs="Courier New"/>
            <w:color w:val="808080"/>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 xml:space="preserve">$response </w:t>
        </w:r>
        <w:r w:rsidRPr="00436F61">
          <w:rPr>
            <w:rFonts w:ascii="Courier New" w:eastAsia="Times New Roman" w:hAnsi="Courier New" w:cs="Courier New"/>
            <w:color w:val="A9B7C6"/>
            <w:sz w:val="20"/>
            <w:szCs w:val="20"/>
            <w:shd w:val="clear" w:color="auto" w:fill="232525"/>
            <w:lang w:eastAsia="pt-BR"/>
          </w:rP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postJson</w:t>
        </w:r>
        <w:proofErr w:type="spellEnd"/>
        <w:r w:rsidRPr="00436F61">
          <w:rPr>
            <w:rFonts w:ascii="Courier New" w:eastAsia="Times New Roman" w:hAnsi="Courier New" w:cs="Courier New"/>
            <w:color w:val="A9B7C6"/>
            <w:sz w:val="20"/>
            <w:szCs w:val="20"/>
            <w:shd w:val="clear" w:color="auto" w:fill="232525"/>
            <w:lang w:eastAsia="pt-BR"/>
          </w:rPr>
          <w:t>(</w:t>
        </w:r>
        <w:proofErr w:type="spellStart"/>
        <w:r w:rsidRPr="00436F61">
          <w:rPr>
            <w:rFonts w:ascii="Courier New" w:eastAsia="Times New Roman" w:hAnsi="Courier New" w:cs="Courier New"/>
            <w:color w:val="A9B7C6"/>
            <w:sz w:val="20"/>
            <w:szCs w:val="20"/>
            <w:shd w:val="clear" w:color="auto" w:fill="232525"/>
            <w:lang w:eastAsia="pt-BR"/>
          </w:rPr>
          <w:t>route</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user.store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'Ryan'</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password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secret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test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role_id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897BB"/>
            <w:sz w:val="20"/>
            <w:szCs w:val="20"/>
            <w:shd w:val="clear" w:color="auto" w:fill="232525"/>
            <w:lang w:eastAsia="pt-BR"/>
          </w:rPr>
          <w:t>1</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Content-type</w:t>
        </w:r>
        <w:proofErr w:type="spellEnd"/>
        <w:r w:rsidRPr="00436F61">
          <w:rPr>
            <w:rFonts w:ascii="Courier New" w:eastAsia="Times New Roman" w:hAnsi="Courier New" w:cs="Courier New"/>
            <w:color w:val="6A8759"/>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 xml:space="preserve">=&gt;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application</w:t>
        </w:r>
        <w:proofErr w:type="spellEnd"/>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json</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$response</w:t>
        </w:r>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assertStatus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897BB"/>
            <w:sz w:val="20"/>
            <w:szCs w:val="20"/>
            <w:shd w:val="clear" w:color="auto" w:fill="232525"/>
            <w:lang w:eastAsia="pt-BR"/>
          </w:rPr>
          <w:t>200</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-&gt;</w:t>
        </w:r>
        <w:proofErr w:type="spellStart"/>
        <w:r w:rsidRPr="00436F61">
          <w:rPr>
            <w:rFonts w:ascii="Courier New" w:eastAsia="Times New Roman" w:hAnsi="Courier New" w:cs="Courier New"/>
            <w:color w:val="FFC66D"/>
            <w:sz w:val="20"/>
            <w:szCs w:val="20"/>
            <w:shd w:val="clear" w:color="auto" w:fill="232525"/>
            <w:lang w:eastAsia="pt-BR"/>
          </w:rPr>
          <w:t>assertJson</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b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success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assertDatabaseHas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users</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"Ryan"</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username</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test</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9876AA"/>
            <w:sz w:val="20"/>
            <w:szCs w:val="20"/>
            <w:shd w:val="clear" w:color="auto" w:fill="232525"/>
            <w:lang w:eastAsia="pt-BR"/>
          </w:rPr>
          <w:t>$</w:t>
        </w:r>
        <w:proofErr w:type="spellStart"/>
        <w:r w:rsidRPr="00436F61">
          <w:rPr>
            <w:rFonts w:ascii="Courier New" w:eastAsia="Times New Roman" w:hAnsi="Courier New" w:cs="Courier New"/>
            <w:color w:val="9876AA"/>
            <w:sz w:val="20"/>
            <w:szCs w:val="20"/>
            <w:shd w:val="clear" w:color="auto" w:fill="232525"/>
            <w:lang w:eastAsia="pt-BR"/>
          </w:rPr>
          <w:t>this</w:t>
        </w:r>
        <w:proofErr w:type="spellEnd"/>
        <w:r w:rsidRPr="00436F61">
          <w:rPr>
            <w:rFonts w:ascii="Courier New" w:eastAsia="Times New Roman" w:hAnsi="Courier New" w:cs="Courier New"/>
            <w:color w:val="A9B7C6"/>
            <w:sz w:val="20"/>
            <w:szCs w:val="20"/>
            <w:shd w:val="clear" w:color="auto" w:fill="232525"/>
            <w:lang w:eastAsia="pt-BR"/>
          </w:rPr>
          <w:t>-&gt;</w:t>
        </w:r>
        <w:proofErr w:type="spellStart"/>
        <w:r w:rsidRPr="00436F61">
          <w:rPr>
            <w:rFonts w:ascii="Courier New" w:eastAsia="Times New Roman" w:hAnsi="Courier New" w:cs="Courier New"/>
            <w:color w:val="FFC66D"/>
            <w:sz w:val="20"/>
            <w:szCs w:val="20"/>
            <w:shd w:val="clear" w:color="auto" w:fill="232525"/>
            <w:lang w:eastAsia="pt-BR"/>
          </w:rPr>
          <w:t>assertDatabaseHas</w:t>
        </w:r>
        <w:proofErr w:type="spellEnd"/>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role_user</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 xml:space="preserve">, </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6A8759"/>
            <w:sz w:val="20"/>
            <w:szCs w:val="20"/>
            <w:shd w:val="clear" w:color="auto" w:fill="232525"/>
            <w:lang w:eastAsia="pt-BR"/>
          </w:rPr>
          <w:t>'</w:t>
        </w:r>
        <w:proofErr w:type="spellStart"/>
        <w:r w:rsidRPr="00436F61">
          <w:rPr>
            <w:rFonts w:ascii="Courier New" w:eastAsia="Times New Roman" w:hAnsi="Courier New" w:cs="Courier New"/>
            <w:color w:val="6A8759"/>
            <w:sz w:val="20"/>
            <w:szCs w:val="20"/>
            <w:shd w:val="clear" w:color="auto" w:fill="232525"/>
            <w:lang w:eastAsia="pt-BR"/>
          </w:rPr>
          <w:t>role_id</w:t>
        </w:r>
        <w:proofErr w:type="spellEnd"/>
        <w:r w:rsidRPr="00436F61">
          <w:rPr>
            <w:rFonts w:ascii="Courier New" w:eastAsia="Times New Roman" w:hAnsi="Courier New" w:cs="Courier New"/>
            <w:color w:val="6A8759"/>
            <w:sz w:val="20"/>
            <w:szCs w:val="20"/>
            <w:shd w:val="clear" w:color="auto" w:fill="232525"/>
            <w:lang w:eastAsia="pt-BR"/>
          </w:rPr>
          <w:t>'</w:t>
        </w:r>
        <w:r w:rsidRPr="00436F61">
          <w:rPr>
            <w:rFonts w:ascii="Courier New" w:eastAsia="Times New Roman" w:hAnsi="Courier New" w:cs="Courier New"/>
            <w:color w:val="A9B7C6"/>
            <w:sz w:val="20"/>
            <w:szCs w:val="20"/>
            <w:shd w:val="clear" w:color="auto" w:fill="232525"/>
            <w:lang w:eastAsia="pt-BR"/>
          </w:rPr>
          <w:t>=&gt;</w:t>
        </w:r>
        <w:r w:rsidRPr="00436F61">
          <w:rPr>
            <w:rFonts w:ascii="Courier New" w:eastAsia="Times New Roman" w:hAnsi="Courier New" w:cs="Courier New"/>
            <w:color w:val="6897BB"/>
            <w:sz w:val="20"/>
            <w:szCs w:val="20"/>
            <w:shd w:val="clear" w:color="auto" w:fill="232525"/>
            <w:lang w:eastAsia="pt-BR"/>
          </w:rPr>
          <w:t>1</w:t>
        </w:r>
        <w:r w:rsidRPr="00436F61">
          <w:rPr>
            <w:rFonts w:ascii="Courier New" w:eastAsia="Times New Roman" w:hAnsi="Courier New" w:cs="Courier New"/>
            <w:color w:val="A9B7C6"/>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t>;</w:t>
        </w:r>
        <w:r w:rsidRPr="00436F61">
          <w:rPr>
            <w:rFonts w:ascii="Courier New" w:eastAsia="Times New Roman" w:hAnsi="Courier New" w:cs="Courier New"/>
            <w:color w:val="CC7832"/>
            <w:sz w:val="20"/>
            <w:szCs w:val="20"/>
            <w:shd w:val="clear" w:color="auto" w:fill="232525"/>
            <w:lang w:eastAsia="pt-BR"/>
          </w:rPr>
          <w:br/>
        </w:r>
        <w:r w:rsidRPr="00436F61">
          <w:rPr>
            <w:rFonts w:ascii="Courier New" w:eastAsia="Times New Roman" w:hAnsi="Courier New" w:cs="Courier New"/>
            <w:color w:val="CC7832"/>
            <w:sz w:val="20"/>
            <w:szCs w:val="20"/>
            <w:shd w:val="clear" w:color="auto" w:fill="232525"/>
            <w:lang w:eastAsia="pt-BR"/>
          </w:rPr>
          <w:br/>
          <w:t xml:space="preserve">    </w:t>
        </w:r>
        <w:r w:rsidRPr="00436F61">
          <w:rPr>
            <w:rFonts w:ascii="Courier New" w:eastAsia="Times New Roman" w:hAnsi="Courier New" w:cs="Courier New"/>
            <w:color w:val="A9B7C6"/>
            <w:sz w:val="20"/>
            <w:szCs w:val="20"/>
            <w:shd w:val="clear" w:color="auto" w:fill="232525"/>
            <w:lang w:eastAsia="pt-BR"/>
          </w:rPr>
          <w:t>}</w:t>
        </w:r>
      </w:ins>
    </w:p>
    <w:p w:rsidR="00436F61" w:rsidRDefault="00436F61" w:rsidP="00436F61">
      <w:pPr>
        <w:rPr>
          <w:ins w:id="1515" w:author="Ryan Lemos" w:date="2019-02-25T09:33:00Z"/>
        </w:rPr>
      </w:pPr>
    </w:p>
    <w:p w:rsidR="00715412" w:rsidRDefault="005A6F0E" w:rsidP="00436F61">
      <w:pPr>
        <w:rPr>
          <w:ins w:id="1516" w:author="Ryan Lemos" w:date="2019-02-25T09:46:00Z"/>
        </w:rPr>
      </w:pPr>
      <w:ins w:id="1517" w:author="Ryan Lemos" w:date="2019-02-25T09:33:00Z">
        <w:r>
          <w:t>Para a função ‘</w:t>
        </w:r>
        <w:proofErr w:type="spellStart"/>
        <w:r>
          <w:t>testStore</w:t>
        </w:r>
        <w:proofErr w:type="spellEnd"/>
        <w:r>
          <w:t xml:space="preserve">’ que verifica a inserção de um novo usuário na base de dados, tem-se a primeira linha que </w:t>
        </w:r>
        <w:r w:rsidR="00715412">
          <w:t>recebe a resposta de uma requisição para a rota de inserção d</w:t>
        </w:r>
      </w:ins>
      <w:ins w:id="1518" w:author="Ryan Lemos" w:date="2019-02-25T09:34:00Z">
        <w:r w:rsidR="00715412">
          <w:t xml:space="preserve">e usuários, passando os dados do usuário por meio de um </w:t>
        </w:r>
        <w:proofErr w:type="spellStart"/>
        <w:r w:rsidR="00715412" w:rsidRPr="00715412">
          <w:rPr>
            <w:i/>
            <w:rPrChange w:id="1519" w:author="Ryan Lemos" w:date="2019-02-25T09:34:00Z">
              <w:rPr/>
            </w:rPrChange>
          </w:rPr>
          <w:t>array</w:t>
        </w:r>
        <w:proofErr w:type="spellEnd"/>
        <w:r w:rsidR="00715412">
          <w:t xml:space="preserve">. Após receber essa resposta começam as asserções, que são validações </w:t>
        </w:r>
      </w:ins>
      <w:ins w:id="1520" w:author="Ryan Lemos" w:date="2019-02-25T09:35:00Z">
        <w:r w:rsidR="00715412">
          <w:t>feitas afim de testar um determinado comportamento esperado. Nesse caso eu espero que o status da requisição HTTP seja 200, que significa que a requisição foi feita com sucesso</w:t>
        </w:r>
      </w:ins>
      <w:ins w:id="1521" w:author="Ryan Lemos" w:date="2019-02-25T09:37:00Z">
        <w:r w:rsidR="00715412">
          <w:t>.</w:t>
        </w:r>
      </w:ins>
      <w:ins w:id="1522" w:author="Ryan Lemos" w:date="2019-02-25T09:35:00Z">
        <w:r w:rsidR="00715412">
          <w:t xml:space="preserve"> </w:t>
        </w:r>
      </w:ins>
      <w:ins w:id="1523" w:author="Ryan Lemos" w:date="2019-02-25T09:37:00Z">
        <w:r w:rsidR="00715412">
          <w:t>E</w:t>
        </w:r>
      </w:ins>
      <w:ins w:id="1524" w:author="Ryan Lemos" w:date="2019-02-25T09:35:00Z">
        <w:r w:rsidR="00715412">
          <w:t>sper</w:t>
        </w:r>
      </w:ins>
      <w:ins w:id="1525" w:author="Ryan Lemos" w:date="2019-02-25T09:37:00Z">
        <w:r w:rsidR="00715412">
          <w:t>a-se</w:t>
        </w:r>
      </w:ins>
      <w:ins w:id="1526" w:author="Ryan Lemos" w:date="2019-02-25T09:35:00Z">
        <w:r w:rsidR="00715412">
          <w:t xml:space="preserve"> ainda </w:t>
        </w:r>
      </w:ins>
      <w:ins w:id="1527" w:author="Ryan Lemos" w:date="2019-02-25T09:36:00Z">
        <w:r w:rsidR="00715412">
          <w:t xml:space="preserve">receber um </w:t>
        </w:r>
        <w:proofErr w:type="spellStart"/>
        <w:r w:rsidR="00715412" w:rsidRPr="00715412">
          <w:t>JavaScript</w:t>
        </w:r>
        <w:proofErr w:type="spellEnd"/>
        <w:r w:rsidR="00715412" w:rsidRPr="00715412">
          <w:t xml:space="preserve"> </w:t>
        </w:r>
        <w:proofErr w:type="spellStart"/>
        <w:r w:rsidR="00715412" w:rsidRPr="00715412">
          <w:t>Object</w:t>
        </w:r>
        <w:proofErr w:type="spellEnd"/>
        <w:r w:rsidR="00715412" w:rsidRPr="00715412">
          <w:t xml:space="preserve"> </w:t>
        </w:r>
        <w:proofErr w:type="spellStart"/>
        <w:r w:rsidR="00715412" w:rsidRPr="00715412">
          <w:t>Notation</w:t>
        </w:r>
        <w:proofErr w:type="spellEnd"/>
        <w:r w:rsidR="00715412">
          <w:t xml:space="preserve"> (JSON), que</w:t>
        </w:r>
      </w:ins>
      <w:ins w:id="1528" w:author="Ryan Lemos" w:date="2019-02-25T09:37:00Z">
        <w:r w:rsidR="00715412">
          <w:t xml:space="preserve"> se trata de uma notação de objetos entendida de maneira padrão por diversas tecnologias. Espero receber um o</w:t>
        </w:r>
      </w:ins>
      <w:ins w:id="1529" w:author="Ryan Lemos" w:date="2019-02-25T09:38:00Z">
        <w:r w:rsidR="00715412">
          <w:t>bjeto contendo a palavra ‘</w:t>
        </w:r>
        <w:proofErr w:type="spellStart"/>
        <w:r w:rsidR="00715412" w:rsidRPr="00715412">
          <w:rPr>
            <w:i/>
            <w:rPrChange w:id="1530" w:author="Ryan Lemos" w:date="2019-02-25T09:38:00Z">
              <w:rPr/>
            </w:rPrChange>
          </w:rPr>
          <w:t>success</w:t>
        </w:r>
        <w:proofErr w:type="spellEnd"/>
        <w:r w:rsidR="00715412">
          <w:t>’, indicando que tudo ocorreu bem. Ainda há mais duas asserções que verificam se os dados foram salvos na base de dados.</w:t>
        </w:r>
      </w:ins>
    </w:p>
    <w:p w:rsidR="00410493" w:rsidRDefault="00410493" w:rsidP="00436F61">
      <w:pPr>
        <w:rPr>
          <w:ins w:id="1531" w:author="Ryan Lemos" w:date="2019-02-25T09:49:00Z"/>
        </w:rPr>
      </w:pPr>
      <w:ins w:id="1532" w:author="Ryan Lemos" w:date="2019-02-25T09:46:00Z">
        <w:r>
          <w:t>O teste do tr</w:t>
        </w:r>
      </w:ins>
      <w:ins w:id="1533" w:author="Ryan Lemos" w:date="2019-02-25T09:47:00Z">
        <w:r>
          <w:t>echo de código abaixo é responsável por verificar se é possível enviar uma notificação ao professor</w:t>
        </w:r>
      </w:ins>
      <w:ins w:id="1534" w:author="Ryan Lemos" w:date="2019-02-25T09:49:00Z">
        <w:r>
          <w:t>, salvar na base,</w:t>
        </w:r>
      </w:ins>
      <w:ins w:id="1535" w:author="Ryan Lemos" w:date="2019-02-25T09:47:00Z">
        <w:r>
          <w:t xml:space="preserve"> ao enviar uma dúvida. As asserções seguem o mesmo exemplo do teste de inser</w:t>
        </w:r>
      </w:ins>
      <w:ins w:id="1536" w:author="Ryan Lemos" w:date="2019-02-25T09:48:00Z">
        <w:r>
          <w:t>ção dos usuários.</w:t>
        </w:r>
      </w:ins>
    </w:p>
    <w:p w:rsidR="00410493" w:rsidRDefault="00410493" w:rsidP="00436F61">
      <w:pPr>
        <w:rPr>
          <w:ins w:id="1537" w:author="Ryan Lemos" w:date="2019-02-25T09:40:00Z"/>
        </w:rPr>
      </w:pPr>
    </w:p>
    <w:p w:rsidR="00715412" w:rsidRDefault="00715412" w:rsidP="00715412">
      <w:pPr>
        <w:pStyle w:val="Pr-formataoHTML"/>
        <w:shd w:val="clear" w:color="auto" w:fill="2B2B2B"/>
        <w:rPr>
          <w:ins w:id="1538" w:author="Ryan Lemos" w:date="2019-02-25T09:46:00Z"/>
          <w:color w:val="A9B7C6"/>
        </w:rPr>
      </w:pPr>
      <w:proofErr w:type="spellStart"/>
      <w:ins w:id="1539" w:author="Ryan Lemos" w:date="2019-02-25T09:46:00Z">
        <w:r>
          <w:rPr>
            <w:b/>
            <w:bCs/>
            <w:color w:val="CC7832"/>
            <w:shd w:val="clear" w:color="auto" w:fill="232525"/>
          </w:rPr>
          <w:t>public</w:t>
        </w:r>
        <w:proofErr w:type="spellEnd"/>
        <w:r>
          <w:rPr>
            <w:b/>
            <w:bCs/>
            <w:color w:val="CC7832"/>
            <w:shd w:val="clear" w:color="auto" w:fill="232525"/>
          </w:rPr>
          <w:t xml:space="preserve"> </w:t>
        </w:r>
        <w:proofErr w:type="spellStart"/>
        <w:r>
          <w:rPr>
            <w:b/>
            <w:bCs/>
            <w:color w:val="CC7832"/>
            <w:shd w:val="clear" w:color="auto" w:fill="232525"/>
          </w:rPr>
          <w:t>function</w:t>
        </w:r>
        <w:proofErr w:type="spellEnd"/>
        <w:r>
          <w:rPr>
            <w:b/>
            <w:bCs/>
            <w:color w:val="CC7832"/>
            <w:shd w:val="clear" w:color="auto" w:fill="232525"/>
          </w:rPr>
          <w:t xml:space="preserve"> </w:t>
        </w:r>
        <w:proofErr w:type="spellStart"/>
        <w:proofErr w:type="gramStart"/>
        <w:r>
          <w:rPr>
            <w:color w:val="FFC66D"/>
            <w:shd w:val="clear" w:color="auto" w:fill="232525"/>
          </w:rPr>
          <w:t>testIfSendNotificationOnCreate</w:t>
        </w:r>
        <w:proofErr w:type="spellEnd"/>
        <w:r>
          <w:rPr>
            <w:color w:val="A9B7C6"/>
            <w:shd w:val="clear" w:color="auto" w:fill="232525"/>
          </w:rPr>
          <w:t>(</w:t>
        </w:r>
        <w:proofErr w:type="gramEnd"/>
        <w:r>
          <w:rPr>
            <w:color w:val="A9B7C6"/>
            <w:shd w:val="clear" w:color="auto" w:fill="232525"/>
          </w:rPr>
          <w:t>){</w:t>
        </w:r>
        <w:r>
          <w:rPr>
            <w:color w:val="A9B7C6"/>
            <w:shd w:val="clear" w:color="auto" w:fill="232525"/>
          </w:rPr>
          <w:br/>
        </w:r>
        <w:r>
          <w:rPr>
            <w:color w:val="A9B7C6"/>
            <w:shd w:val="clear" w:color="auto" w:fill="232525"/>
          </w:rPr>
          <w:br/>
          <w:t xml:space="preserve">    </w:t>
        </w:r>
        <w:r>
          <w:rPr>
            <w:color w:val="9876AA"/>
            <w:shd w:val="clear" w:color="auto" w:fill="232525"/>
          </w:rPr>
          <w:t xml:space="preserve">$response </w:t>
        </w:r>
        <w:r>
          <w:rPr>
            <w:color w:val="A9B7C6"/>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enviaDuvida</w:t>
        </w:r>
        <w:proofErr w:type="spellEnd"/>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assertStatus</w:t>
        </w:r>
        <w:proofErr w:type="spellEnd"/>
        <w:r>
          <w:rPr>
            <w:color w:val="A9B7C6"/>
            <w:shd w:val="clear" w:color="auto" w:fill="232525"/>
          </w:rPr>
          <w:t>(</w:t>
        </w:r>
        <w:r>
          <w:rPr>
            <w:color w:val="6897BB"/>
            <w:shd w:val="clear" w:color="auto" w:fill="232525"/>
          </w:rPr>
          <w:t>200</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assertJson</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success</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assertDatabaseHas</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notifications</w:t>
        </w:r>
        <w:proofErr w:type="spellEnd"/>
        <w:r>
          <w:rPr>
            <w:color w:val="6A8759"/>
            <w:shd w:val="clear" w:color="auto" w:fill="232525"/>
          </w:rPr>
          <w:t>'</w:t>
        </w:r>
        <w:r>
          <w:rPr>
            <w:color w:val="CC7832"/>
            <w:shd w:val="clear" w:color="auto" w:fill="232525"/>
          </w:rPr>
          <w:t xml:space="preserve">, </w:t>
        </w:r>
        <w:r>
          <w:rPr>
            <w:color w:val="A9B7C6"/>
            <w:shd w:val="clear" w:color="auto" w:fill="232525"/>
          </w:rPr>
          <w:t>[</w:t>
        </w:r>
        <w:r>
          <w:rPr>
            <w:color w:val="6A8759"/>
            <w:shd w:val="clear" w:color="auto" w:fill="232525"/>
          </w:rPr>
          <w:t>'</w:t>
        </w:r>
        <w:proofErr w:type="spellStart"/>
        <w:r>
          <w:rPr>
            <w:color w:val="6A8759"/>
            <w:shd w:val="clear" w:color="auto" w:fill="232525"/>
          </w:rPr>
          <w:t>notifiable_id</w:t>
        </w:r>
        <w:proofErr w:type="spellEnd"/>
        <w:r>
          <w:rPr>
            <w:color w:val="6A8759"/>
            <w:shd w:val="clear" w:color="auto" w:fill="232525"/>
          </w:rPr>
          <w:t xml:space="preserve">' </w:t>
        </w:r>
        <w:r>
          <w:rPr>
            <w:color w:val="A9B7C6"/>
            <w:shd w:val="clear" w:color="auto" w:fill="232525"/>
          </w:rPr>
          <w:t xml:space="preserve">=&gt; </w:t>
        </w:r>
        <w:r>
          <w:rPr>
            <w:color w:val="6897BB"/>
            <w:shd w:val="clear" w:color="auto" w:fill="232525"/>
          </w:rPr>
          <w:t>2</w:t>
        </w:r>
        <w:r>
          <w:rPr>
            <w:color w:val="A9B7C6"/>
            <w:shd w:val="clear" w:color="auto" w:fill="232525"/>
          </w:rPr>
          <w:t>])</w:t>
        </w:r>
        <w:r>
          <w:rPr>
            <w:color w:val="CC7832"/>
            <w:shd w:val="clear" w:color="auto" w:fill="232525"/>
          </w:rPr>
          <w:t>;</w:t>
        </w:r>
        <w:r>
          <w:rPr>
            <w:color w:val="CC7832"/>
            <w:shd w:val="clear" w:color="auto" w:fill="232525"/>
          </w:rPr>
          <w:br/>
        </w:r>
        <w:r>
          <w:rPr>
            <w:color w:val="A9B7C6"/>
            <w:shd w:val="clear" w:color="auto" w:fill="232525"/>
          </w:rPr>
          <w:t>}</w:t>
        </w:r>
      </w:ins>
    </w:p>
    <w:p w:rsidR="005A6F0E" w:rsidRDefault="00715412" w:rsidP="00436F61">
      <w:pPr>
        <w:rPr>
          <w:ins w:id="1540" w:author="Ryan Lemos" w:date="2019-02-25T09:49:00Z"/>
        </w:rPr>
      </w:pPr>
      <w:ins w:id="1541" w:author="Ryan Lemos" w:date="2019-02-25T09:37:00Z">
        <w:r>
          <w:t xml:space="preserve"> </w:t>
        </w:r>
      </w:ins>
    </w:p>
    <w:p w:rsidR="00410493" w:rsidRDefault="00410493" w:rsidP="00436F61">
      <w:pPr>
        <w:rPr>
          <w:ins w:id="1542" w:author="Ryan Lemos" w:date="2019-02-25T09:52:00Z"/>
        </w:rPr>
      </w:pPr>
      <w:ins w:id="1543" w:author="Ryan Lemos" w:date="2019-02-25T09:49:00Z">
        <w:r>
          <w:t>O próximo teste se trata da atualização de um evento criado por um professor, utiliza-se a função para criar um evento de u</w:t>
        </w:r>
      </w:ins>
      <w:ins w:id="1544" w:author="Ryan Lemos" w:date="2019-02-25T09:50:00Z">
        <w:r>
          <w:t>m professor. Após criar o evento e salva-lo na base de dados recebe-se a resposta da rota de atualização</w:t>
        </w:r>
      </w:ins>
      <w:ins w:id="1545" w:author="Ryan Lemos" w:date="2019-02-25T09:51:00Z">
        <w:r>
          <w:t xml:space="preserve"> pela função ‘</w:t>
        </w:r>
        <w:proofErr w:type="spellStart"/>
        <w:r>
          <w:t>json</w:t>
        </w:r>
        <w:proofErr w:type="spellEnd"/>
        <w:r>
          <w:t xml:space="preserve">’ </w:t>
        </w:r>
      </w:ins>
      <w:ins w:id="1546" w:author="Ryan Lemos" w:date="2019-02-25T09:50:00Z">
        <w:r>
          <w:t xml:space="preserve">(passando como parâmetros o verbo HTPP que nesse caso foi o </w:t>
        </w:r>
      </w:ins>
      <w:ins w:id="1547" w:author="Ryan Lemos" w:date="2019-02-25T09:51:00Z">
        <w:r>
          <w:t xml:space="preserve">PUT, a rota, os dados e o cabeçalho, que se trata </w:t>
        </w:r>
        <w:r>
          <w:lastRenderedPageBreak/>
          <w:t xml:space="preserve">do </w:t>
        </w:r>
        <w:proofErr w:type="spellStart"/>
        <w:r>
          <w:t>token</w:t>
        </w:r>
        <w:proofErr w:type="spellEnd"/>
        <w:r>
          <w:t xml:space="preserve"> que verifica que o usu</w:t>
        </w:r>
      </w:ins>
      <w:ins w:id="1548" w:author="Ryan Lemos" w:date="2019-02-25T09:52:00Z">
        <w:r>
          <w:t xml:space="preserve">ário se autenticou no ambiente. As funções de asserção são </w:t>
        </w:r>
      </w:ins>
      <w:ins w:id="1549" w:author="Ryan Lemos" w:date="2019-02-25T09:53:00Z">
        <w:r>
          <w:t xml:space="preserve">praticamente as mesmas, o que irá mudar é a ultima verificação que verifica se tem algum dado faltando ou não existente na base. Isso se dá pelo fato que o processo de atualizar os dados </w:t>
        </w:r>
      </w:ins>
      <w:ins w:id="1550" w:author="Ryan Lemos" w:date="2019-02-25T09:54:00Z">
        <w:r>
          <w:t>antigos do evento não devem existir. Somente devem existir na base os dados atuais que foram atualizados. Então faz-se duas verificações, se existe o dado novo e se o dado antigo não existe mais.</w:t>
        </w:r>
      </w:ins>
    </w:p>
    <w:p w:rsidR="00410493" w:rsidRPr="00A118AA" w:rsidRDefault="00410493">
      <w:pPr>
        <w:rPr>
          <w:moveTo w:id="1551" w:author="Ryan Lemos" w:date="2019-02-20T11:37:00Z"/>
        </w:rPr>
        <w:pPrChange w:id="1552" w:author="Ryan Lemos" w:date="2019-02-25T09:22:00Z">
          <w:pPr>
            <w:pStyle w:val="Ttulo3"/>
          </w:pPr>
        </w:pPrChange>
      </w:pPr>
    </w:p>
    <w:moveToRangeEnd w:id="1484"/>
    <w:p w:rsidR="00410493" w:rsidRDefault="00410493" w:rsidP="00410493">
      <w:pPr>
        <w:pStyle w:val="Pr-formataoHTML"/>
        <w:shd w:val="clear" w:color="auto" w:fill="2B2B2B"/>
        <w:rPr>
          <w:ins w:id="1553" w:author="Ryan Lemos" w:date="2019-02-25T09:48:00Z"/>
          <w:color w:val="A9B7C6"/>
        </w:rPr>
      </w:pPr>
      <w:ins w:id="1554" w:author="Ryan Lemos" w:date="2019-02-25T09:48:00Z">
        <w:r>
          <w:rPr>
            <w:color w:val="A9B7C6"/>
            <w:shd w:val="clear" w:color="auto" w:fill="232525"/>
          </w:rPr>
          <w:br/>
        </w:r>
        <w:proofErr w:type="spellStart"/>
        <w:r>
          <w:rPr>
            <w:b/>
            <w:bCs/>
            <w:color w:val="CC7832"/>
            <w:shd w:val="clear" w:color="auto" w:fill="232525"/>
          </w:rPr>
          <w:t>public</w:t>
        </w:r>
        <w:proofErr w:type="spellEnd"/>
        <w:r>
          <w:rPr>
            <w:b/>
            <w:bCs/>
            <w:color w:val="CC7832"/>
            <w:shd w:val="clear" w:color="auto" w:fill="232525"/>
          </w:rPr>
          <w:t xml:space="preserve"> </w:t>
        </w:r>
        <w:proofErr w:type="spellStart"/>
        <w:r>
          <w:rPr>
            <w:b/>
            <w:bCs/>
            <w:color w:val="CC7832"/>
            <w:shd w:val="clear" w:color="auto" w:fill="232525"/>
          </w:rPr>
          <w:t>function</w:t>
        </w:r>
        <w:proofErr w:type="spellEnd"/>
        <w:r>
          <w:rPr>
            <w:b/>
            <w:bCs/>
            <w:color w:val="CC7832"/>
            <w:shd w:val="clear" w:color="auto" w:fill="232525"/>
          </w:rPr>
          <w:t xml:space="preserve"> </w:t>
        </w:r>
        <w:proofErr w:type="spellStart"/>
        <w:r>
          <w:rPr>
            <w:color w:val="FFC66D"/>
            <w:shd w:val="clear" w:color="auto" w:fill="232525"/>
          </w:rPr>
          <w:t>testUpdate</w:t>
        </w:r>
        <w:proofErr w:type="spellEnd"/>
        <w:r>
          <w:rPr>
            <w:color w:val="A9B7C6"/>
            <w:shd w:val="clear" w:color="auto" w:fill="232525"/>
          </w:rPr>
          <w:t>(){</w:t>
        </w:r>
        <w:r>
          <w:rPr>
            <w:color w:val="A9B7C6"/>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createGroup</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createEventTeacher</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 xml:space="preserve">$data2 </w:t>
        </w:r>
        <w:r>
          <w:rPr>
            <w:color w:val="A9B7C6"/>
            <w:shd w:val="clear" w:color="auto" w:fill="232525"/>
          </w:rPr>
          <w:t>= [</w:t>
        </w:r>
        <w:r>
          <w:rPr>
            <w:color w:val="6A8759"/>
            <w:shd w:val="clear" w:color="auto" w:fill="232525"/>
          </w:rPr>
          <w:t>'</w:t>
        </w:r>
        <w:proofErr w:type="spellStart"/>
        <w:r>
          <w:rPr>
            <w:color w:val="6A8759"/>
            <w:shd w:val="clear" w:color="auto" w:fill="232525"/>
          </w:rPr>
          <w:t>title</w:t>
        </w:r>
        <w:proofErr w:type="spellEnd"/>
        <w:r>
          <w:rPr>
            <w:color w:val="6A8759"/>
            <w:shd w:val="clear" w:color="auto" w:fill="232525"/>
          </w:rPr>
          <w:t>'</w:t>
        </w:r>
        <w:r>
          <w:rPr>
            <w:color w:val="A9B7C6"/>
            <w:shd w:val="clear" w:color="auto" w:fill="232525"/>
          </w:rPr>
          <w:t>=&gt;</w:t>
        </w:r>
        <w:r>
          <w:rPr>
            <w:color w:val="6A8759"/>
            <w:shd w:val="clear" w:color="auto" w:fill="232525"/>
          </w:rPr>
          <w:t>'teste edição'</w:t>
        </w:r>
        <w:r>
          <w:rPr>
            <w:color w:val="CC7832"/>
            <w:shd w:val="clear" w:color="auto" w:fill="232525"/>
          </w:rPr>
          <w:t xml:space="preserve">, </w:t>
        </w:r>
        <w:r>
          <w:rPr>
            <w:color w:val="6A8759"/>
            <w:shd w:val="clear" w:color="auto" w:fill="232525"/>
          </w:rPr>
          <w:t>'date'</w:t>
        </w:r>
        <w:r>
          <w:rPr>
            <w:color w:val="A9B7C6"/>
            <w:shd w:val="clear" w:color="auto" w:fill="232525"/>
          </w:rPr>
          <w:t>=&gt;</w:t>
        </w:r>
        <w:r>
          <w:rPr>
            <w:color w:val="6A8759"/>
            <w:shd w:val="clear" w:color="auto" w:fill="232525"/>
          </w:rPr>
          <w:t>'2019-02-03 18:32:24'</w:t>
        </w:r>
        <w:r>
          <w:rPr>
            <w:color w:val="CC7832"/>
            <w:shd w:val="clear" w:color="auto" w:fill="232525"/>
          </w:rPr>
          <w:t xml:space="preserve">, </w:t>
        </w:r>
        <w:r>
          <w:rPr>
            <w:color w:val="6A8759"/>
            <w:shd w:val="clear" w:color="auto" w:fill="232525"/>
          </w:rPr>
          <w:t>'color'</w:t>
        </w:r>
        <w:r>
          <w:rPr>
            <w:color w:val="A9B7C6"/>
            <w:shd w:val="clear" w:color="auto" w:fill="232525"/>
          </w:rPr>
          <w:t>=&gt;</w:t>
        </w:r>
        <w:r>
          <w:rPr>
            <w:color w:val="6A8759"/>
            <w:shd w:val="clear" w:color="auto" w:fill="232525"/>
          </w:rPr>
          <w:t>'#e66465'</w:t>
        </w:r>
        <w:r>
          <w:rPr>
            <w:color w:val="CC7832"/>
            <w:shd w:val="clear" w:color="auto" w:fill="232525"/>
          </w:rPr>
          <w:t xml:space="preserve">, </w:t>
        </w:r>
        <w:r>
          <w:rPr>
            <w:color w:val="6A8759"/>
            <w:shd w:val="clear" w:color="auto" w:fill="232525"/>
          </w:rPr>
          <w:t>'</w:t>
        </w:r>
        <w:proofErr w:type="spellStart"/>
        <w:r>
          <w:rPr>
            <w:color w:val="6A8759"/>
            <w:shd w:val="clear" w:color="auto" w:fill="232525"/>
          </w:rPr>
          <w:t>public</w:t>
        </w:r>
        <w:proofErr w:type="spellEnd"/>
        <w:r>
          <w:rPr>
            <w:color w:val="6A8759"/>
            <w:shd w:val="clear" w:color="auto" w:fill="232525"/>
          </w:rPr>
          <w:t>'</w:t>
        </w:r>
        <w:r>
          <w:rPr>
            <w:color w:val="A9B7C6"/>
            <w:shd w:val="clear" w:color="auto" w:fill="232525"/>
          </w:rPr>
          <w:t>=&gt;</w:t>
        </w:r>
        <w:r>
          <w:rPr>
            <w:color w:val="6897BB"/>
            <w:shd w:val="clear" w:color="auto" w:fill="232525"/>
          </w:rPr>
          <w:t>0</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t xml:space="preserve">    </w:t>
        </w:r>
        <w:r>
          <w:rPr>
            <w:color w:val="9876AA"/>
            <w:shd w:val="clear" w:color="auto" w:fill="232525"/>
          </w:rPr>
          <w:t>$response</w:t>
        </w:r>
        <w:r>
          <w:rPr>
            <w:color w:val="A9B7C6"/>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json</w:t>
        </w:r>
        <w:proofErr w:type="spellEnd"/>
        <w:r>
          <w:rPr>
            <w:color w:val="A9B7C6"/>
            <w:shd w:val="clear" w:color="auto" w:fill="232525"/>
          </w:rPr>
          <w:t>(</w:t>
        </w:r>
        <w:r>
          <w:rPr>
            <w:color w:val="6A8759"/>
            <w:shd w:val="clear" w:color="auto" w:fill="232525"/>
          </w:rPr>
          <w:t>'PUT'</w:t>
        </w:r>
        <w:r>
          <w:rPr>
            <w:color w:val="CC7832"/>
            <w:shd w:val="clear" w:color="auto" w:fill="232525"/>
          </w:rPr>
          <w:t xml:space="preserve">, </w:t>
        </w:r>
        <w:proofErr w:type="spellStart"/>
        <w:r>
          <w:rPr>
            <w:color w:val="A9B7C6"/>
            <w:shd w:val="clear" w:color="auto" w:fill="232525"/>
          </w:rPr>
          <w:t>route</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event.update</w:t>
        </w:r>
        <w:proofErr w:type="spellEnd"/>
        <w:r>
          <w:rPr>
            <w:color w:val="6A8759"/>
            <w:shd w:val="clear" w:color="auto" w:fill="232525"/>
          </w:rPr>
          <w:t>'</w:t>
        </w:r>
        <w:r>
          <w:rPr>
            <w:color w:val="CC7832"/>
            <w:shd w:val="clear" w:color="auto" w:fill="232525"/>
          </w:rPr>
          <w:t xml:space="preserve">, </w:t>
        </w:r>
        <w:r>
          <w:rPr>
            <w:color w:val="6897BB"/>
            <w:shd w:val="clear" w:color="auto" w:fill="232525"/>
          </w:rPr>
          <w:t>1</w:t>
        </w:r>
        <w:r>
          <w:rPr>
            <w:color w:val="A9B7C6"/>
            <w:shd w:val="clear" w:color="auto" w:fill="232525"/>
          </w:rPr>
          <w:t>)</w:t>
        </w:r>
        <w:r>
          <w:rPr>
            <w:color w:val="CC7832"/>
            <w:shd w:val="clear" w:color="auto" w:fill="232525"/>
          </w:rPr>
          <w:t xml:space="preserve">, </w:t>
        </w:r>
        <w:r>
          <w:rPr>
            <w:color w:val="9876AA"/>
            <w:shd w:val="clear" w:color="auto" w:fill="232525"/>
          </w:rPr>
          <w:t>$data2</w:t>
        </w:r>
        <w:r>
          <w:rPr>
            <w:color w:val="CC7832"/>
            <w:shd w:val="clear" w:color="auto" w:fill="232525"/>
          </w:rP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9876AA"/>
            <w:shd w:val="clear" w:color="auto" w:fill="232525"/>
          </w:rPr>
          <w:t>header_teacher</w:t>
        </w:r>
        <w:proofErr w:type="spellEnd"/>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assertStatus</w:t>
        </w:r>
        <w:proofErr w:type="spellEnd"/>
        <w:r>
          <w:rPr>
            <w:color w:val="A9B7C6"/>
            <w:shd w:val="clear" w:color="auto" w:fill="232525"/>
          </w:rPr>
          <w:t>(</w:t>
        </w:r>
        <w:r>
          <w:rPr>
            <w:color w:val="6897BB"/>
            <w:shd w:val="clear" w:color="auto" w:fill="232525"/>
          </w:rPr>
          <w:t>200</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$response</w:t>
        </w:r>
        <w:r>
          <w:rPr>
            <w:color w:val="A9B7C6"/>
            <w:shd w:val="clear" w:color="auto" w:fill="232525"/>
          </w:rPr>
          <w:t>-&gt;</w:t>
        </w:r>
        <w:proofErr w:type="spellStart"/>
        <w:r>
          <w:rPr>
            <w:color w:val="FFC66D"/>
            <w:shd w:val="clear" w:color="auto" w:fill="232525"/>
          </w:rPr>
          <w:t>assertJson</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success</w:t>
        </w:r>
        <w:proofErr w:type="spellEnd"/>
        <w:r>
          <w:rPr>
            <w:color w:val="6A8759"/>
            <w:shd w:val="clear" w:color="auto" w:fill="232525"/>
          </w:rPr>
          <w:t>'</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assertDatabaseHas</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events</w:t>
        </w:r>
        <w:proofErr w:type="spellEnd"/>
        <w:r>
          <w:rPr>
            <w:color w:val="6A8759"/>
            <w:shd w:val="clear" w:color="auto" w:fill="232525"/>
          </w:rPr>
          <w:t>'</w:t>
        </w:r>
        <w:r>
          <w:rPr>
            <w:color w:val="CC7832"/>
            <w:shd w:val="clear" w:color="auto" w:fill="232525"/>
          </w:rPr>
          <w:t xml:space="preserve">, </w:t>
        </w:r>
        <w:r>
          <w:rPr>
            <w:color w:val="9876AA"/>
            <w:shd w:val="clear" w:color="auto" w:fill="232525"/>
          </w:rPr>
          <w:t>$data2</w:t>
        </w:r>
        <w:r>
          <w:rPr>
            <w:color w:val="A9B7C6"/>
            <w:shd w:val="clear" w:color="auto" w:fill="232525"/>
          </w:rPr>
          <w:t>)</w:t>
        </w:r>
        <w:r>
          <w:rPr>
            <w:color w:val="CC7832"/>
            <w:shd w:val="clear" w:color="auto" w:fill="232525"/>
          </w:rPr>
          <w:t>;</w:t>
        </w:r>
        <w:r>
          <w:rPr>
            <w:color w:val="CC7832"/>
            <w:shd w:val="clear" w:color="auto" w:fill="232525"/>
          </w:rPr>
          <w:br/>
          <w:t xml:space="preserve">    </w:t>
        </w:r>
        <w:r>
          <w:rPr>
            <w:color w:val="9876AA"/>
            <w:shd w:val="clear" w:color="auto" w:fill="232525"/>
          </w:rPr>
          <w:t>$</w:t>
        </w:r>
        <w:proofErr w:type="spellStart"/>
        <w:r>
          <w:rPr>
            <w:color w:val="9876AA"/>
            <w:shd w:val="clear" w:color="auto" w:fill="232525"/>
          </w:rPr>
          <w:t>this</w:t>
        </w:r>
        <w:proofErr w:type="spellEnd"/>
        <w:r>
          <w:rPr>
            <w:color w:val="A9B7C6"/>
            <w:shd w:val="clear" w:color="auto" w:fill="232525"/>
          </w:rPr>
          <w:t>-&gt;</w:t>
        </w:r>
        <w:proofErr w:type="spellStart"/>
        <w:r>
          <w:rPr>
            <w:color w:val="FFC66D"/>
            <w:shd w:val="clear" w:color="auto" w:fill="232525"/>
          </w:rPr>
          <w:t>assertDatabaseMissing</w:t>
        </w:r>
        <w:proofErr w:type="spellEnd"/>
        <w:r>
          <w:rPr>
            <w:color w:val="A9B7C6"/>
            <w:shd w:val="clear" w:color="auto" w:fill="232525"/>
          </w:rPr>
          <w:t>(</w:t>
        </w:r>
        <w:r>
          <w:rPr>
            <w:color w:val="6A8759"/>
            <w:shd w:val="clear" w:color="auto" w:fill="232525"/>
          </w:rPr>
          <w:t>'</w:t>
        </w:r>
        <w:proofErr w:type="spellStart"/>
        <w:r>
          <w:rPr>
            <w:color w:val="6A8759"/>
            <w:shd w:val="clear" w:color="auto" w:fill="232525"/>
          </w:rPr>
          <w:t>events</w:t>
        </w:r>
        <w:proofErr w:type="spellEnd"/>
        <w:r>
          <w:rPr>
            <w:color w:val="6A8759"/>
            <w:shd w:val="clear" w:color="auto" w:fill="232525"/>
          </w:rPr>
          <w:t>'</w:t>
        </w:r>
        <w:r>
          <w:rPr>
            <w:color w:val="CC7832"/>
            <w:shd w:val="clear" w:color="auto" w:fill="232525"/>
          </w:rPr>
          <w:t xml:space="preserve">, </w:t>
        </w:r>
        <w:r>
          <w:rPr>
            <w:color w:val="A9B7C6"/>
            <w:shd w:val="clear" w:color="auto" w:fill="232525"/>
          </w:rPr>
          <w:t>[</w:t>
        </w:r>
        <w:r>
          <w:rPr>
            <w:color w:val="6A8759"/>
            <w:shd w:val="clear" w:color="auto" w:fill="232525"/>
          </w:rPr>
          <w:t>'</w:t>
        </w:r>
        <w:proofErr w:type="spellStart"/>
        <w:r>
          <w:rPr>
            <w:color w:val="6A8759"/>
            <w:shd w:val="clear" w:color="auto" w:fill="232525"/>
          </w:rPr>
          <w:t>title</w:t>
        </w:r>
        <w:proofErr w:type="spellEnd"/>
        <w:r>
          <w:rPr>
            <w:color w:val="6A8759"/>
            <w:shd w:val="clear" w:color="auto" w:fill="232525"/>
          </w:rPr>
          <w:t>'</w:t>
        </w:r>
        <w:r>
          <w:rPr>
            <w:color w:val="A9B7C6"/>
            <w:shd w:val="clear" w:color="auto" w:fill="232525"/>
          </w:rPr>
          <w:t>=&gt;</w:t>
        </w:r>
        <w:r>
          <w:rPr>
            <w:color w:val="6A8759"/>
            <w:shd w:val="clear" w:color="auto" w:fill="232525"/>
          </w:rPr>
          <w:t>'teste'</w:t>
        </w:r>
        <w:r>
          <w:rPr>
            <w:color w:val="A9B7C6"/>
            <w:shd w:val="clear" w:color="auto" w:fill="232525"/>
          </w:rPr>
          <w:t>])</w:t>
        </w:r>
        <w:r>
          <w:rPr>
            <w:color w:val="CC7832"/>
            <w:shd w:val="clear" w:color="auto" w:fill="232525"/>
          </w:rPr>
          <w:t>;</w:t>
        </w:r>
        <w:r>
          <w:rPr>
            <w:color w:val="CC7832"/>
            <w:shd w:val="clear" w:color="auto" w:fill="232525"/>
          </w:rPr>
          <w:br/>
        </w:r>
        <w:r>
          <w:rPr>
            <w:color w:val="CC7832"/>
            <w:shd w:val="clear" w:color="auto" w:fill="232525"/>
          </w:rPr>
          <w:br/>
        </w:r>
        <w:r>
          <w:rPr>
            <w:color w:val="A9B7C6"/>
            <w:shd w:val="clear" w:color="auto" w:fill="232525"/>
          </w:rPr>
          <w:t>}</w:t>
        </w:r>
      </w:ins>
    </w:p>
    <w:p w:rsidR="00FB122B" w:rsidRPr="00F97B7F" w:rsidRDefault="00FB122B">
      <w:pPr>
        <w:rPr>
          <w:ins w:id="1555" w:author="Ryan Lemos" w:date="2019-02-18T21:04:00Z"/>
        </w:rPr>
        <w:pPrChange w:id="1556" w:author="Ryan Lemos" w:date="2019-02-18T21:04:00Z">
          <w:pPr>
            <w:pStyle w:val="Ttulo2"/>
          </w:pPr>
        </w:pPrChange>
      </w:pPr>
    </w:p>
    <w:p w:rsidR="007216C5" w:rsidRDefault="007216C5" w:rsidP="007216C5">
      <w:pPr>
        <w:pStyle w:val="Ttulo2"/>
      </w:pPr>
      <w:r>
        <w:br/>
      </w:r>
      <w:bookmarkStart w:id="1557" w:name="_Toc2273670"/>
      <w:bookmarkEnd w:id="1557"/>
    </w:p>
    <w:p w:rsidR="00B265CE" w:rsidDel="00B02A13" w:rsidRDefault="00B265CE" w:rsidP="00B265CE">
      <w:pPr>
        <w:rPr>
          <w:del w:id="1558" w:author="Ryan Lemos" w:date="2019-03-02T08:40:00Z"/>
        </w:rPr>
      </w:pPr>
    </w:p>
    <w:p w:rsidR="00B265CE" w:rsidRPr="00B265CE" w:rsidRDefault="00B265CE" w:rsidP="00B265CE">
      <w:pPr>
        <w:sectPr w:rsidR="00B265CE" w:rsidRPr="00B265CE" w:rsidSect="007216C5">
          <w:pgSz w:w="11906" w:h="16838"/>
          <w:pgMar w:top="1701" w:right="1134" w:bottom="1134" w:left="1701" w:header="1134" w:footer="567" w:gutter="0"/>
          <w:cols w:space="708"/>
          <w:docGrid w:linePitch="360"/>
        </w:sectPr>
      </w:pPr>
    </w:p>
    <w:p w:rsidR="00967928" w:rsidDel="00B02A13" w:rsidRDefault="00654EED" w:rsidP="009C33D3">
      <w:pPr>
        <w:pStyle w:val="Ttulo1"/>
        <w:rPr>
          <w:del w:id="1559" w:author="Ryan Lemos" w:date="2019-03-02T08:40:00Z"/>
        </w:rPr>
      </w:pPr>
      <w:bookmarkStart w:id="1560" w:name="_Ref528269296"/>
      <w:bookmarkStart w:id="1561" w:name="_Toc2273671"/>
      <w:del w:id="1562" w:author="Ryan Lemos" w:date="2019-03-02T08:40:00Z">
        <w:r w:rsidDel="00B02A13">
          <w:lastRenderedPageBreak/>
          <w:delText>Cronograma</w:delText>
        </w:r>
        <w:bookmarkEnd w:id="1560"/>
        <w:bookmarkEnd w:id="1561"/>
      </w:del>
    </w:p>
    <w:p w:rsidR="00967928" w:rsidDel="00B02A13" w:rsidRDefault="00967928" w:rsidP="00967928">
      <w:pPr>
        <w:rPr>
          <w:del w:id="1563" w:author="Ryan Lemos" w:date="2019-03-02T08:40:00Z"/>
        </w:rPr>
      </w:pPr>
    </w:p>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Del="00B02A13" w:rsidTr="00C23846">
        <w:trPr>
          <w:trHeight w:val="305"/>
          <w:del w:id="1564" w:author="Ryan Lemos" w:date="2019-03-02T08:40:00Z"/>
        </w:trPr>
        <w:tc>
          <w:tcPr>
            <w:tcW w:w="2233" w:type="pct"/>
            <w:gridSpan w:val="2"/>
            <w:vMerge w:val="restart"/>
            <w:shd w:val="clear" w:color="auto" w:fill="auto"/>
            <w:vAlign w:val="center"/>
          </w:tcPr>
          <w:p w:rsidR="00A510A6" w:rsidRPr="00C23846" w:rsidDel="00B02A13" w:rsidRDefault="00A510A6" w:rsidP="00C23846">
            <w:pPr>
              <w:spacing w:line="240" w:lineRule="auto"/>
              <w:ind w:firstLine="0"/>
              <w:jc w:val="center"/>
              <w:rPr>
                <w:del w:id="1565" w:author="Ryan Lemos" w:date="2019-03-02T08:40:00Z"/>
                <w:rFonts w:eastAsia="Times New Roman"/>
                <w:color w:val="000000"/>
                <w:sz w:val="20"/>
                <w:szCs w:val="20"/>
                <w:lang w:eastAsia="pt-BR"/>
              </w:rPr>
            </w:pPr>
            <w:del w:id="1566" w:author="Ryan Lemos" w:date="2019-03-02T08:40:00Z">
              <w:r w:rsidRPr="00C23846" w:rsidDel="00B02A13">
                <w:rPr>
                  <w:rFonts w:eastAsia="Times New Roman"/>
                  <w:color w:val="000000"/>
                  <w:sz w:val="20"/>
                  <w:szCs w:val="20"/>
                  <w:lang w:eastAsia="pt-BR"/>
                </w:rPr>
                <w:delText>ATIVIDADES</w:delText>
              </w:r>
            </w:del>
          </w:p>
        </w:tc>
        <w:tc>
          <w:tcPr>
            <w:tcW w:w="1874" w:type="pct"/>
            <w:gridSpan w:val="6"/>
            <w:shd w:val="clear" w:color="auto" w:fill="auto"/>
            <w:noWrap/>
            <w:vAlign w:val="center"/>
            <w:hideMark/>
          </w:tcPr>
          <w:p w:rsidR="00A510A6" w:rsidRPr="00C23846" w:rsidDel="00B02A13" w:rsidRDefault="00A510A6" w:rsidP="00C23846">
            <w:pPr>
              <w:spacing w:line="240" w:lineRule="auto"/>
              <w:ind w:firstLine="0"/>
              <w:jc w:val="center"/>
              <w:rPr>
                <w:del w:id="1567" w:author="Ryan Lemos" w:date="2019-03-02T08:40:00Z"/>
                <w:rFonts w:eastAsia="Times New Roman"/>
                <w:color w:val="000000"/>
                <w:sz w:val="20"/>
                <w:szCs w:val="20"/>
                <w:lang w:eastAsia="pt-BR"/>
              </w:rPr>
            </w:pPr>
            <w:del w:id="1568" w:author="Ryan Lemos" w:date="2019-03-02T08:40:00Z">
              <w:r w:rsidRPr="00C23846" w:rsidDel="00B02A13">
                <w:rPr>
                  <w:rFonts w:eastAsia="Times New Roman"/>
                  <w:color w:val="000000"/>
                  <w:sz w:val="20"/>
                  <w:szCs w:val="20"/>
                  <w:lang w:eastAsia="pt-BR"/>
                </w:rPr>
                <w:delText>2º SEMESTRE 2018</w:delText>
              </w:r>
            </w:del>
          </w:p>
        </w:tc>
        <w:tc>
          <w:tcPr>
            <w:tcW w:w="893" w:type="pct"/>
            <w:gridSpan w:val="3"/>
            <w:shd w:val="clear" w:color="auto" w:fill="auto"/>
            <w:noWrap/>
            <w:vAlign w:val="center"/>
            <w:hideMark/>
          </w:tcPr>
          <w:p w:rsidR="00A510A6" w:rsidRPr="00C23846" w:rsidDel="00B02A13" w:rsidRDefault="00A510A6" w:rsidP="00C23846">
            <w:pPr>
              <w:spacing w:line="240" w:lineRule="auto"/>
              <w:ind w:right="-213" w:firstLine="0"/>
              <w:jc w:val="center"/>
              <w:rPr>
                <w:del w:id="1569" w:author="Ryan Lemos" w:date="2019-03-02T08:40:00Z"/>
                <w:rFonts w:eastAsia="Times New Roman"/>
                <w:color w:val="000000"/>
                <w:sz w:val="20"/>
                <w:szCs w:val="20"/>
                <w:lang w:eastAsia="pt-BR"/>
              </w:rPr>
            </w:pPr>
            <w:del w:id="1570" w:author="Ryan Lemos" w:date="2019-03-02T08:40:00Z">
              <w:r w:rsidRPr="00C23846" w:rsidDel="00B02A13">
                <w:rPr>
                  <w:rFonts w:eastAsia="Times New Roman"/>
                  <w:color w:val="000000"/>
                  <w:sz w:val="20"/>
                  <w:szCs w:val="20"/>
                  <w:lang w:eastAsia="pt-BR"/>
                </w:rPr>
                <w:delText>1º SEMESTRE 2019</w:delText>
              </w:r>
            </w:del>
          </w:p>
        </w:tc>
      </w:tr>
      <w:tr w:rsidR="008F6CAC" w:rsidRPr="00C23846" w:rsidDel="00B02A13" w:rsidTr="00C23846">
        <w:trPr>
          <w:trHeight w:val="248"/>
          <w:del w:id="1571" w:author="Ryan Lemos" w:date="2019-03-02T08:40:00Z"/>
        </w:trPr>
        <w:tc>
          <w:tcPr>
            <w:tcW w:w="2233" w:type="pct"/>
            <w:gridSpan w:val="2"/>
            <w:vMerge/>
            <w:shd w:val="clear" w:color="auto" w:fill="auto"/>
            <w:vAlign w:val="center"/>
          </w:tcPr>
          <w:p w:rsidR="00A510A6" w:rsidRPr="00C23846" w:rsidDel="00B02A13" w:rsidRDefault="00A510A6" w:rsidP="00C23846">
            <w:pPr>
              <w:spacing w:line="240" w:lineRule="auto"/>
              <w:ind w:firstLine="0"/>
              <w:jc w:val="center"/>
              <w:rPr>
                <w:del w:id="1572" w:author="Ryan Lemos" w:date="2019-03-02T08:40:00Z"/>
                <w:rFonts w:eastAsia="Times New Roman"/>
                <w:color w:val="000000"/>
                <w:sz w:val="20"/>
                <w:szCs w:val="20"/>
                <w:lang w:eastAsia="pt-BR"/>
              </w:rPr>
            </w:pPr>
          </w:p>
        </w:tc>
        <w:tc>
          <w:tcPr>
            <w:tcW w:w="300" w:type="pct"/>
            <w:shd w:val="clear" w:color="auto" w:fill="auto"/>
            <w:noWrap/>
            <w:vAlign w:val="center"/>
            <w:hideMark/>
          </w:tcPr>
          <w:p w:rsidR="00A510A6" w:rsidRPr="00C23846" w:rsidDel="00B02A13" w:rsidRDefault="00A510A6" w:rsidP="00C23846">
            <w:pPr>
              <w:spacing w:line="240" w:lineRule="auto"/>
              <w:ind w:firstLine="0"/>
              <w:jc w:val="center"/>
              <w:rPr>
                <w:del w:id="1573" w:author="Ryan Lemos" w:date="2019-03-02T08:40:00Z"/>
                <w:rFonts w:eastAsia="Times New Roman"/>
                <w:color w:val="000000"/>
                <w:sz w:val="20"/>
                <w:szCs w:val="20"/>
                <w:lang w:eastAsia="pt-BR"/>
              </w:rPr>
            </w:pPr>
            <w:del w:id="1574" w:author="Ryan Lemos" w:date="2019-03-02T08:40:00Z">
              <w:r w:rsidRPr="00C23846" w:rsidDel="00B02A13">
                <w:rPr>
                  <w:rFonts w:eastAsia="Times New Roman"/>
                  <w:color w:val="000000"/>
                  <w:sz w:val="20"/>
                  <w:szCs w:val="20"/>
                  <w:lang w:eastAsia="pt-BR"/>
                </w:rPr>
                <w:delText>JAN/</w:delText>
              </w:r>
            </w:del>
          </w:p>
          <w:p w:rsidR="00A510A6" w:rsidRPr="00C23846" w:rsidDel="00B02A13" w:rsidRDefault="00A510A6" w:rsidP="00C23846">
            <w:pPr>
              <w:spacing w:line="240" w:lineRule="auto"/>
              <w:ind w:firstLine="0"/>
              <w:jc w:val="center"/>
              <w:rPr>
                <w:del w:id="1575" w:author="Ryan Lemos" w:date="2019-03-02T08:40:00Z"/>
                <w:rFonts w:eastAsia="Times New Roman"/>
                <w:color w:val="000000"/>
                <w:sz w:val="20"/>
                <w:szCs w:val="20"/>
                <w:lang w:eastAsia="pt-BR"/>
              </w:rPr>
            </w:pPr>
            <w:del w:id="1576" w:author="Ryan Lemos" w:date="2019-03-02T08:40:00Z">
              <w:r w:rsidRPr="00C23846" w:rsidDel="00B02A13">
                <w:rPr>
                  <w:rFonts w:eastAsia="Times New Roman"/>
                  <w:color w:val="000000"/>
                  <w:sz w:val="20"/>
                  <w:szCs w:val="20"/>
                  <w:lang w:eastAsia="pt-BR"/>
                </w:rPr>
                <w:delText>2019</w:delText>
              </w:r>
            </w:del>
          </w:p>
        </w:tc>
        <w:tc>
          <w:tcPr>
            <w:tcW w:w="301" w:type="pct"/>
            <w:shd w:val="clear" w:color="auto" w:fill="auto"/>
            <w:noWrap/>
            <w:vAlign w:val="center"/>
          </w:tcPr>
          <w:p w:rsidR="00A510A6" w:rsidRPr="00C23846" w:rsidDel="00B02A13" w:rsidRDefault="00A510A6" w:rsidP="00C23846">
            <w:pPr>
              <w:spacing w:line="240" w:lineRule="auto"/>
              <w:ind w:firstLine="0"/>
              <w:jc w:val="center"/>
              <w:rPr>
                <w:del w:id="1577" w:author="Ryan Lemos" w:date="2019-03-02T08:40:00Z"/>
                <w:rFonts w:eastAsia="Times New Roman"/>
                <w:color w:val="000000"/>
                <w:sz w:val="20"/>
                <w:szCs w:val="20"/>
                <w:lang w:eastAsia="pt-BR"/>
              </w:rPr>
            </w:pPr>
            <w:del w:id="1578" w:author="Ryan Lemos" w:date="2019-03-02T08:40:00Z">
              <w:r w:rsidRPr="00C23846" w:rsidDel="00B02A13">
                <w:rPr>
                  <w:rFonts w:eastAsia="Times New Roman"/>
                  <w:color w:val="000000"/>
                  <w:sz w:val="20"/>
                  <w:szCs w:val="20"/>
                  <w:lang w:eastAsia="pt-BR"/>
                </w:rPr>
                <w:delText>FEV/</w:delText>
              </w:r>
            </w:del>
          </w:p>
          <w:p w:rsidR="00A510A6" w:rsidRPr="00C23846" w:rsidDel="00B02A13" w:rsidRDefault="00A510A6" w:rsidP="00C23846">
            <w:pPr>
              <w:spacing w:line="240" w:lineRule="auto"/>
              <w:ind w:firstLine="0"/>
              <w:jc w:val="center"/>
              <w:rPr>
                <w:del w:id="1579" w:author="Ryan Lemos" w:date="2019-03-02T08:40:00Z"/>
                <w:rFonts w:eastAsia="Times New Roman"/>
                <w:color w:val="000000"/>
                <w:sz w:val="20"/>
                <w:szCs w:val="20"/>
                <w:lang w:eastAsia="pt-BR"/>
              </w:rPr>
            </w:pPr>
            <w:del w:id="1580" w:author="Ryan Lemos" w:date="2019-03-02T08:40:00Z">
              <w:r w:rsidRPr="00C23846" w:rsidDel="00B02A13">
                <w:rPr>
                  <w:rFonts w:eastAsia="Times New Roman"/>
                  <w:color w:val="000000"/>
                  <w:sz w:val="20"/>
                  <w:szCs w:val="20"/>
                  <w:lang w:eastAsia="pt-BR"/>
                </w:rPr>
                <w:delText>2019</w:delText>
              </w:r>
            </w:del>
          </w:p>
        </w:tc>
        <w:tc>
          <w:tcPr>
            <w:tcW w:w="376" w:type="pct"/>
            <w:shd w:val="clear" w:color="auto" w:fill="auto"/>
            <w:noWrap/>
            <w:vAlign w:val="center"/>
          </w:tcPr>
          <w:p w:rsidR="00A510A6" w:rsidRPr="00C23846" w:rsidDel="00B02A13" w:rsidRDefault="00A510A6" w:rsidP="00C23846">
            <w:pPr>
              <w:spacing w:line="240" w:lineRule="auto"/>
              <w:ind w:firstLine="0"/>
              <w:jc w:val="center"/>
              <w:rPr>
                <w:del w:id="1581" w:author="Ryan Lemos" w:date="2019-03-02T08:40:00Z"/>
                <w:rFonts w:eastAsia="Times New Roman"/>
                <w:color w:val="000000"/>
                <w:sz w:val="20"/>
                <w:szCs w:val="20"/>
                <w:lang w:eastAsia="pt-BR"/>
              </w:rPr>
            </w:pPr>
            <w:del w:id="1582" w:author="Ryan Lemos" w:date="2019-03-02T08:40:00Z">
              <w:r w:rsidRPr="00C23846" w:rsidDel="00B02A13">
                <w:rPr>
                  <w:rFonts w:eastAsia="Times New Roman"/>
                  <w:color w:val="000000"/>
                  <w:sz w:val="20"/>
                  <w:szCs w:val="20"/>
                  <w:lang w:eastAsia="pt-BR"/>
                </w:rPr>
                <w:delText>MAR/</w:delText>
              </w:r>
            </w:del>
          </w:p>
          <w:p w:rsidR="00A510A6" w:rsidRPr="00C23846" w:rsidDel="00B02A13" w:rsidRDefault="00A510A6" w:rsidP="00C23846">
            <w:pPr>
              <w:spacing w:line="240" w:lineRule="auto"/>
              <w:ind w:firstLine="0"/>
              <w:jc w:val="center"/>
              <w:rPr>
                <w:del w:id="1583" w:author="Ryan Lemos" w:date="2019-03-02T08:40:00Z"/>
                <w:rFonts w:eastAsia="Times New Roman"/>
                <w:color w:val="000000"/>
                <w:sz w:val="20"/>
                <w:szCs w:val="20"/>
                <w:lang w:eastAsia="pt-BR"/>
              </w:rPr>
            </w:pPr>
            <w:del w:id="1584" w:author="Ryan Lemos" w:date="2019-03-02T08:40:00Z">
              <w:r w:rsidRPr="00C23846" w:rsidDel="00B02A13">
                <w:rPr>
                  <w:rFonts w:eastAsia="Times New Roman"/>
                  <w:color w:val="000000"/>
                  <w:sz w:val="20"/>
                  <w:szCs w:val="20"/>
                  <w:lang w:eastAsia="pt-BR"/>
                </w:rPr>
                <w:delText>2019</w:delText>
              </w:r>
            </w:del>
          </w:p>
        </w:tc>
        <w:tc>
          <w:tcPr>
            <w:tcW w:w="316" w:type="pct"/>
            <w:shd w:val="clear" w:color="auto" w:fill="auto"/>
            <w:noWrap/>
            <w:vAlign w:val="center"/>
          </w:tcPr>
          <w:p w:rsidR="00A510A6" w:rsidRPr="00C23846" w:rsidDel="00B02A13" w:rsidRDefault="00A510A6" w:rsidP="00C23846">
            <w:pPr>
              <w:spacing w:line="240" w:lineRule="auto"/>
              <w:ind w:firstLine="0"/>
              <w:jc w:val="center"/>
              <w:rPr>
                <w:del w:id="1585" w:author="Ryan Lemos" w:date="2019-03-02T08:40:00Z"/>
                <w:rFonts w:eastAsia="Times New Roman"/>
                <w:color w:val="000000"/>
                <w:sz w:val="20"/>
                <w:szCs w:val="20"/>
                <w:lang w:eastAsia="pt-BR"/>
              </w:rPr>
            </w:pPr>
            <w:del w:id="1586" w:author="Ryan Lemos" w:date="2019-03-02T08:40:00Z">
              <w:r w:rsidRPr="00C23846" w:rsidDel="00B02A13">
                <w:rPr>
                  <w:rFonts w:eastAsia="Times New Roman"/>
                  <w:color w:val="000000"/>
                  <w:sz w:val="20"/>
                  <w:szCs w:val="20"/>
                  <w:lang w:eastAsia="pt-BR"/>
                </w:rPr>
                <w:delText>ABR/</w:delText>
              </w:r>
            </w:del>
          </w:p>
          <w:p w:rsidR="00A510A6" w:rsidRPr="00C23846" w:rsidDel="00B02A13" w:rsidRDefault="00A510A6" w:rsidP="00C23846">
            <w:pPr>
              <w:spacing w:line="240" w:lineRule="auto"/>
              <w:ind w:firstLine="0"/>
              <w:jc w:val="center"/>
              <w:rPr>
                <w:del w:id="1587" w:author="Ryan Lemos" w:date="2019-03-02T08:40:00Z"/>
                <w:rFonts w:eastAsia="Times New Roman"/>
                <w:color w:val="000000"/>
                <w:sz w:val="20"/>
                <w:szCs w:val="20"/>
                <w:lang w:eastAsia="pt-BR"/>
              </w:rPr>
            </w:pPr>
            <w:del w:id="1588" w:author="Ryan Lemos" w:date="2019-03-02T08:40:00Z">
              <w:r w:rsidRPr="00C23846" w:rsidDel="00B02A13">
                <w:rPr>
                  <w:rFonts w:eastAsia="Times New Roman"/>
                  <w:color w:val="000000"/>
                  <w:sz w:val="20"/>
                  <w:szCs w:val="20"/>
                  <w:lang w:eastAsia="pt-BR"/>
                </w:rPr>
                <w:delText>2019</w:delText>
              </w:r>
            </w:del>
          </w:p>
        </w:tc>
        <w:tc>
          <w:tcPr>
            <w:tcW w:w="316" w:type="pct"/>
            <w:shd w:val="clear" w:color="auto" w:fill="auto"/>
            <w:noWrap/>
            <w:vAlign w:val="center"/>
          </w:tcPr>
          <w:p w:rsidR="00A510A6" w:rsidRPr="00C23846" w:rsidDel="00B02A13" w:rsidRDefault="00A510A6" w:rsidP="00C23846">
            <w:pPr>
              <w:spacing w:line="240" w:lineRule="auto"/>
              <w:ind w:firstLine="0"/>
              <w:jc w:val="center"/>
              <w:rPr>
                <w:del w:id="1589" w:author="Ryan Lemos" w:date="2019-03-02T08:40:00Z"/>
                <w:rFonts w:eastAsia="Times New Roman"/>
                <w:color w:val="000000"/>
                <w:sz w:val="20"/>
                <w:szCs w:val="20"/>
                <w:lang w:eastAsia="pt-BR"/>
              </w:rPr>
            </w:pPr>
            <w:del w:id="1590" w:author="Ryan Lemos" w:date="2019-03-02T08:40:00Z">
              <w:r w:rsidRPr="00C23846" w:rsidDel="00B02A13">
                <w:rPr>
                  <w:rFonts w:eastAsia="Times New Roman"/>
                  <w:color w:val="000000"/>
                  <w:sz w:val="20"/>
                  <w:szCs w:val="20"/>
                  <w:lang w:eastAsia="pt-BR"/>
                </w:rPr>
                <w:delText>MAIO</w:delText>
              </w:r>
            </w:del>
          </w:p>
          <w:p w:rsidR="00A510A6" w:rsidRPr="00C23846" w:rsidDel="00B02A13" w:rsidRDefault="00A510A6" w:rsidP="00C23846">
            <w:pPr>
              <w:spacing w:line="240" w:lineRule="auto"/>
              <w:ind w:firstLine="0"/>
              <w:jc w:val="center"/>
              <w:rPr>
                <w:del w:id="1591" w:author="Ryan Lemos" w:date="2019-03-02T08:40:00Z"/>
                <w:rFonts w:eastAsia="Times New Roman"/>
                <w:color w:val="000000"/>
                <w:sz w:val="20"/>
                <w:szCs w:val="20"/>
                <w:lang w:eastAsia="pt-BR"/>
              </w:rPr>
            </w:pPr>
            <w:del w:id="1592" w:author="Ryan Lemos" w:date="2019-03-02T08:40:00Z">
              <w:r w:rsidRPr="00C23846" w:rsidDel="00B02A13">
                <w:rPr>
                  <w:rFonts w:eastAsia="Times New Roman"/>
                  <w:color w:val="000000"/>
                  <w:sz w:val="20"/>
                  <w:szCs w:val="20"/>
                  <w:lang w:eastAsia="pt-BR"/>
                </w:rPr>
                <w:delText>/2019</w:delText>
              </w:r>
            </w:del>
          </w:p>
        </w:tc>
        <w:tc>
          <w:tcPr>
            <w:tcW w:w="265" w:type="pct"/>
            <w:shd w:val="clear" w:color="auto" w:fill="auto"/>
            <w:noWrap/>
            <w:vAlign w:val="center"/>
          </w:tcPr>
          <w:p w:rsidR="00A510A6" w:rsidRPr="00C23846" w:rsidDel="00B02A13" w:rsidRDefault="00A510A6" w:rsidP="00C23846">
            <w:pPr>
              <w:spacing w:line="240" w:lineRule="auto"/>
              <w:ind w:firstLine="0"/>
              <w:jc w:val="center"/>
              <w:rPr>
                <w:del w:id="1593" w:author="Ryan Lemos" w:date="2019-03-02T08:40:00Z"/>
                <w:rFonts w:eastAsia="Times New Roman"/>
                <w:color w:val="000000"/>
                <w:sz w:val="20"/>
                <w:szCs w:val="20"/>
                <w:lang w:eastAsia="pt-BR"/>
              </w:rPr>
            </w:pPr>
            <w:del w:id="1594" w:author="Ryan Lemos" w:date="2019-03-02T08:40:00Z">
              <w:r w:rsidRPr="00C23846" w:rsidDel="00B02A13">
                <w:rPr>
                  <w:rFonts w:eastAsia="Times New Roman"/>
                  <w:color w:val="000000"/>
                  <w:sz w:val="20"/>
                  <w:szCs w:val="20"/>
                  <w:lang w:eastAsia="pt-BR"/>
                </w:rPr>
                <w:delText>JUN/</w:delText>
              </w:r>
            </w:del>
          </w:p>
          <w:p w:rsidR="00A510A6" w:rsidRPr="00C23846" w:rsidDel="00B02A13" w:rsidRDefault="00A510A6" w:rsidP="00C23846">
            <w:pPr>
              <w:spacing w:line="240" w:lineRule="auto"/>
              <w:ind w:firstLine="0"/>
              <w:jc w:val="center"/>
              <w:rPr>
                <w:del w:id="1595" w:author="Ryan Lemos" w:date="2019-03-02T08:40:00Z"/>
                <w:rFonts w:eastAsia="Times New Roman"/>
                <w:color w:val="000000"/>
                <w:sz w:val="20"/>
                <w:szCs w:val="20"/>
                <w:lang w:eastAsia="pt-BR"/>
              </w:rPr>
            </w:pPr>
            <w:del w:id="1596" w:author="Ryan Lemos" w:date="2019-03-02T08:40:00Z">
              <w:r w:rsidRPr="00C23846" w:rsidDel="00B02A13">
                <w:rPr>
                  <w:rFonts w:eastAsia="Times New Roman"/>
                  <w:color w:val="000000"/>
                  <w:sz w:val="20"/>
                  <w:szCs w:val="20"/>
                  <w:lang w:eastAsia="pt-BR"/>
                </w:rPr>
                <w:delText>2019</w:delText>
              </w:r>
            </w:del>
          </w:p>
        </w:tc>
        <w:tc>
          <w:tcPr>
            <w:tcW w:w="315" w:type="pct"/>
            <w:shd w:val="clear" w:color="auto" w:fill="auto"/>
            <w:noWrap/>
            <w:vAlign w:val="center"/>
          </w:tcPr>
          <w:p w:rsidR="00A510A6" w:rsidRPr="00C23846" w:rsidDel="00B02A13" w:rsidRDefault="00A510A6" w:rsidP="00C23846">
            <w:pPr>
              <w:spacing w:line="240" w:lineRule="auto"/>
              <w:ind w:firstLine="0"/>
              <w:jc w:val="center"/>
              <w:rPr>
                <w:del w:id="1597" w:author="Ryan Lemos" w:date="2019-03-02T08:40:00Z"/>
                <w:rFonts w:eastAsia="Times New Roman"/>
                <w:color w:val="000000"/>
                <w:sz w:val="20"/>
                <w:szCs w:val="20"/>
                <w:lang w:eastAsia="pt-BR"/>
              </w:rPr>
            </w:pPr>
            <w:del w:id="1598" w:author="Ryan Lemos" w:date="2019-03-02T08:40:00Z">
              <w:r w:rsidRPr="00C23846" w:rsidDel="00B02A13">
                <w:rPr>
                  <w:rFonts w:eastAsia="Times New Roman"/>
                  <w:color w:val="000000"/>
                  <w:sz w:val="20"/>
                  <w:szCs w:val="20"/>
                  <w:lang w:eastAsia="pt-BR"/>
                </w:rPr>
                <w:delText>JUL/</w:delText>
              </w:r>
            </w:del>
          </w:p>
          <w:p w:rsidR="00A510A6" w:rsidRPr="00C23846" w:rsidDel="00B02A13" w:rsidRDefault="00A510A6" w:rsidP="00C23846">
            <w:pPr>
              <w:spacing w:line="240" w:lineRule="auto"/>
              <w:ind w:firstLine="0"/>
              <w:jc w:val="center"/>
              <w:rPr>
                <w:del w:id="1599" w:author="Ryan Lemos" w:date="2019-03-02T08:40:00Z"/>
                <w:rFonts w:eastAsia="Times New Roman"/>
                <w:color w:val="000000"/>
                <w:sz w:val="20"/>
                <w:szCs w:val="20"/>
                <w:lang w:eastAsia="pt-BR"/>
              </w:rPr>
            </w:pPr>
            <w:del w:id="1600" w:author="Ryan Lemos" w:date="2019-03-02T08:40:00Z">
              <w:r w:rsidRPr="00C23846" w:rsidDel="00B02A13">
                <w:rPr>
                  <w:rFonts w:eastAsia="Times New Roman"/>
                  <w:color w:val="000000"/>
                  <w:sz w:val="20"/>
                  <w:szCs w:val="20"/>
                  <w:lang w:eastAsia="pt-BR"/>
                </w:rPr>
                <w:delText>2019</w:delText>
              </w:r>
            </w:del>
          </w:p>
        </w:tc>
        <w:tc>
          <w:tcPr>
            <w:tcW w:w="317" w:type="pct"/>
            <w:shd w:val="clear" w:color="auto" w:fill="auto"/>
            <w:noWrap/>
            <w:vAlign w:val="center"/>
          </w:tcPr>
          <w:p w:rsidR="00A510A6" w:rsidRPr="00C23846" w:rsidDel="00B02A13" w:rsidRDefault="00A510A6" w:rsidP="00C23846">
            <w:pPr>
              <w:spacing w:line="240" w:lineRule="auto"/>
              <w:ind w:firstLine="0"/>
              <w:jc w:val="center"/>
              <w:rPr>
                <w:del w:id="1601" w:author="Ryan Lemos" w:date="2019-03-02T08:40:00Z"/>
                <w:rFonts w:eastAsia="Times New Roman"/>
                <w:color w:val="000000"/>
                <w:sz w:val="20"/>
                <w:szCs w:val="20"/>
                <w:lang w:eastAsia="pt-BR"/>
              </w:rPr>
            </w:pPr>
            <w:del w:id="1602" w:author="Ryan Lemos" w:date="2019-03-02T08:40:00Z">
              <w:r w:rsidRPr="00C23846" w:rsidDel="00B02A13">
                <w:rPr>
                  <w:rFonts w:eastAsia="Times New Roman"/>
                  <w:color w:val="000000"/>
                  <w:sz w:val="20"/>
                  <w:szCs w:val="20"/>
                  <w:lang w:eastAsia="pt-BR"/>
                </w:rPr>
                <w:delText>AGO/</w:delText>
              </w:r>
            </w:del>
          </w:p>
          <w:p w:rsidR="00A510A6" w:rsidRPr="00C23846" w:rsidDel="00B02A13" w:rsidRDefault="00A510A6" w:rsidP="00C23846">
            <w:pPr>
              <w:spacing w:line="240" w:lineRule="auto"/>
              <w:ind w:firstLine="0"/>
              <w:jc w:val="center"/>
              <w:rPr>
                <w:del w:id="1603" w:author="Ryan Lemos" w:date="2019-03-02T08:40:00Z"/>
                <w:rFonts w:eastAsia="Times New Roman"/>
                <w:color w:val="000000"/>
                <w:sz w:val="20"/>
                <w:szCs w:val="20"/>
                <w:lang w:eastAsia="pt-BR"/>
              </w:rPr>
            </w:pPr>
            <w:del w:id="1604" w:author="Ryan Lemos" w:date="2019-03-02T08:40:00Z">
              <w:r w:rsidRPr="00C23846" w:rsidDel="00B02A13">
                <w:rPr>
                  <w:rFonts w:eastAsia="Times New Roman"/>
                  <w:color w:val="000000"/>
                  <w:sz w:val="20"/>
                  <w:szCs w:val="20"/>
                  <w:lang w:eastAsia="pt-BR"/>
                </w:rPr>
                <w:delText>2019</w:delText>
              </w:r>
            </w:del>
          </w:p>
        </w:tc>
        <w:tc>
          <w:tcPr>
            <w:tcW w:w="261" w:type="pct"/>
            <w:shd w:val="clear" w:color="auto" w:fill="auto"/>
            <w:noWrap/>
            <w:vAlign w:val="center"/>
          </w:tcPr>
          <w:p w:rsidR="00A510A6" w:rsidRPr="00C23846" w:rsidDel="00B02A13" w:rsidRDefault="00A510A6" w:rsidP="00C23846">
            <w:pPr>
              <w:spacing w:line="240" w:lineRule="auto"/>
              <w:ind w:firstLine="0"/>
              <w:jc w:val="center"/>
              <w:rPr>
                <w:del w:id="1605" w:author="Ryan Lemos" w:date="2019-03-02T08:40:00Z"/>
                <w:rFonts w:eastAsia="Times New Roman"/>
                <w:color w:val="000000"/>
                <w:sz w:val="20"/>
                <w:szCs w:val="20"/>
                <w:lang w:eastAsia="pt-BR"/>
              </w:rPr>
            </w:pPr>
            <w:del w:id="1606" w:author="Ryan Lemos" w:date="2019-03-02T08:40:00Z">
              <w:r w:rsidRPr="00C23846" w:rsidDel="00B02A13">
                <w:rPr>
                  <w:rFonts w:eastAsia="Times New Roman"/>
                  <w:color w:val="000000"/>
                  <w:sz w:val="20"/>
                  <w:szCs w:val="20"/>
                  <w:lang w:eastAsia="pt-BR"/>
                </w:rPr>
                <w:delText>SET/</w:delText>
              </w:r>
            </w:del>
          </w:p>
          <w:p w:rsidR="00A510A6" w:rsidRPr="00C23846" w:rsidDel="00B02A13" w:rsidRDefault="00A510A6" w:rsidP="00C23846">
            <w:pPr>
              <w:spacing w:line="240" w:lineRule="auto"/>
              <w:ind w:firstLine="0"/>
              <w:jc w:val="center"/>
              <w:rPr>
                <w:del w:id="1607" w:author="Ryan Lemos" w:date="2019-03-02T08:40:00Z"/>
                <w:rFonts w:eastAsia="Times New Roman"/>
                <w:color w:val="000000"/>
                <w:sz w:val="20"/>
                <w:szCs w:val="20"/>
                <w:lang w:eastAsia="pt-BR"/>
              </w:rPr>
            </w:pPr>
            <w:del w:id="1608" w:author="Ryan Lemos" w:date="2019-03-02T08:40:00Z">
              <w:r w:rsidRPr="00C23846" w:rsidDel="00B02A13">
                <w:rPr>
                  <w:rFonts w:eastAsia="Times New Roman"/>
                  <w:color w:val="000000"/>
                  <w:sz w:val="20"/>
                  <w:szCs w:val="20"/>
                  <w:lang w:eastAsia="pt-BR"/>
                </w:rPr>
                <w:delText>2019</w:delText>
              </w:r>
            </w:del>
          </w:p>
        </w:tc>
      </w:tr>
      <w:tr w:rsidR="008F6CAC" w:rsidRPr="00C23846" w:rsidDel="00B02A13" w:rsidTr="00C23846">
        <w:trPr>
          <w:trHeight w:val="671"/>
          <w:del w:id="1609" w:author="Ryan Lemos" w:date="2019-03-02T08:40:00Z"/>
        </w:trPr>
        <w:tc>
          <w:tcPr>
            <w:tcW w:w="393" w:type="pct"/>
            <w:vMerge w:val="restart"/>
            <w:shd w:val="clear" w:color="auto" w:fill="auto"/>
            <w:textDirection w:val="btLr"/>
            <w:vAlign w:val="center"/>
          </w:tcPr>
          <w:p w:rsidR="003335C4" w:rsidRPr="00C23846" w:rsidDel="00B02A13" w:rsidRDefault="003335C4" w:rsidP="00C23846">
            <w:pPr>
              <w:spacing w:line="240" w:lineRule="auto"/>
              <w:ind w:left="113" w:right="113" w:firstLine="0"/>
              <w:jc w:val="center"/>
              <w:rPr>
                <w:del w:id="1610" w:author="Ryan Lemos" w:date="2019-03-02T08:40:00Z"/>
                <w:rFonts w:eastAsia="Times New Roman"/>
                <w:sz w:val="20"/>
                <w:szCs w:val="20"/>
                <w:lang w:eastAsia="pt-BR"/>
              </w:rPr>
            </w:pPr>
            <w:del w:id="1611" w:author="Ryan Lemos" w:date="2019-03-02T08:40:00Z">
              <w:r w:rsidRPr="00C23846" w:rsidDel="00B02A13">
                <w:rPr>
                  <w:rFonts w:eastAsia="Times New Roman"/>
                  <w:sz w:val="20"/>
                  <w:szCs w:val="20"/>
                  <w:lang w:eastAsia="pt-BR"/>
                </w:rPr>
                <w:delText>Release de Cadastros</w:delText>
              </w:r>
            </w:del>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612" w:author="Ryan Lemos" w:date="2019-03-02T08:40:00Z"/>
                <w:rFonts w:eastAsia="Times New Roman"/>
                <w:sz w:val="20"/>
                <w:szCs w:val="20"/>
                <w:lang w:eastAsia="pt-BR"/>
              </w:rPr>
            </w:pPr>
            <w:del w:id="1613" w:author="Ryan Lemos" w:date="2019-03-02T08:40:00Z">
              <w:r w:rsidRPr="00C23846" w:rsidDel="00B02A13">
                <w:rPr>
                  <w:rFonts w:eastAsia="Times New Roman"/>
                  <w:sz w:val="20"/>
                  <w:szCs w:val="20"/>
                  <w:lang w:eastAsia="pt-BR"/>
                </w:rPr>
                <w:delText xml:space="preserve">Coleta de Dados para o primeiro </w:delText>
              </w:r>
              <w:r w:rsidRPr="00C23846" w:rsidDel="00B02A13">
                <w:rPr>
                  <w:rFonts w:eastAsia="Times New Roman"/>
                  <w:i/>
                  <w:sz w:val="20"/>
                  <w:szCs w:val="20"/>
                  <w:lang w:eastAsia="pt-BR"/>
                </w:rPr>
                <w:delText>release</w:delText>
              </w:r>
              <w:r w:rsidRPr="00C23846" w:rsidDel="00B02A13">
                <w:rPr>
                  <w:rFonts w:eastAsia="Times New Roman"/>
                  <w:sz w:val="20"/>
                  <w:szCs w:val="20"/>
                  <w:lang w:eastAsia="pt-BR"/>
                </w:rPr>
                <w:delText xml:space="preserve"> (Pesquisa, Observação e Entrevista)</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614" w:author="Ryan Lemos" w:date="2019-03-02T08:40:00Z"/>
                <w:rFonts w:eastAsia="Times New Roman"/>
                <w:color w:val="000000"/>
                <w:sz w:val="20"/>
                <w:szCs w:val="20"/>
                <w:lang w:eastAsia="pt-BR"/>
              </w:rPr>
            </w:pPr>
            <w:del w:id="1615"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rsidR="003335C4" w:rsidRPr="00C23846" w:rsidDel="00B02A13" w:rsidRDefault="003335C4" w:rsidP="00C23846">
            <w:pPr>
              <w:spacing w:line="240" w:lineRule="auto"/>
              <w:ind w:firstLine="0"/>
              <w:jc w:val="center"/>
              <w:rPr>
                <w:del w:id="1616" w:author="Ryan Lemos" w:date="2019-03-02T08:40:00Z"/>
                <w:rFonts w:eastAsia="Times New Roman"/>
                <w:color w:val="000000"/>
                <w:sz w:val="20"/>
                <w:szCs w:val="20"/>
                <w:lang w:eastAsia="pt-BR"/>
              </w:rPr>
            </w:pPr>
            <w:del w:id="1617"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618" w:author="Ryan Lemos" w:date="2019-03-02T08:40:00Z"/>
                <w:rFonts w:eastAsia="Times New Roman"/>
                <w:color w:val="000000"/>
                <w:sz w:val="20"/>
                <w:szCs w:val="20"/>
                <w:lang w:eastAsia="pt-BR"/>
              </w:rPr>
            </w:pPr>
            <w:del w:id="1619"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20" w:author="Ryan Lemos" w:date="2019-03-02T08:40:00Z"/>
                <w:rFonts w:eastAsia="Times New Roman"/>
                <w:color w:val="000000"/>
                <w:sz w:val="20"/>
                <w:szCs w:val="20"/>
                <w:lang w:eastAsia="pt-BR"/>
              </w:rPr>
            </w:pPr>
            <w:del w:id="1621"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22" w:author="Ryan Lemos" w:date="2019-03-02T08:40:00Z"/>
                <w:rFonts w:eastAsia="Times New Roman"/>
                <w:color w:val="000000"/>
                <w:sz w:val="20"/>
                <w:szCs w:val="20"/>
                <w:lang w:eastAsia="pt-BR"/>
              </w:rPr>
            </w:pPr>
            <w:del w:id="1623"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624" w:author="Ryan Lemos" w:date="2019-03-02T08:40:00Z"/>
                <w:rFonts w:eastAsia="Times New Roman"/>
                <w:color w:val="000000"/>
                <w:sz w:val="20"/>
                <w:szCs w:val="20"/>
                <w:lang w:eastAsia="pt-BR"/>
              </w:rPr>
            </w:pPr>
            <w:del w:id="1625"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626" w:author="Ryan Lemos" w:date="2019-03-02T08:40:00Z"/>
                <w:rFonts w:eastAsia="Times New Roman"/>
                <w:color w:val="000000"/>
                <w:sz w:val="20"/>
                <w:szCs w:val="20"/>
                <w:lang w:eastAsia="pt-BR"/>
              </w:rPr>
            </w:pPr>
            <w:del w:id="1627"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628" w:author="Ryan Lemos" w:date="2019-03-02T08:40:00Z"/>
                <w:rFonts w:eastAsia="Times New Roman"/>
                <w:color w:val="000000"/>
                <w:sz w:val="20"/>
                <w:szCs w:val="20"/>
                <w:lang w:eastAsia="pt-BR"/>
              </w:rPr>
            </w:pPr>
            <w:del w:id="1629"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630" w:author="Ryan Lemos" w:date="2019-03-02T08:40:00Z"/>
                <w:rFonts w:eastAsia="Times New Roman"/>
                <w:color w:val="000000"/>
                <w:sz w:val="20"/>
                <w:szCs w:val="20"/>
                <w:lang w:eastAsia="pt-BR"/>
              </w:rPr>
            </w:pPr>
            <w:del w:id="1631"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506"/>
          <w:del w:id="1632"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633"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634" w:author="Ryan Lemos" w:date="2019-03-02T08:40:00Z"/>
                <w:rFonts w:eastAsia="Times New Roman"/>
                <w:sz w:val="20"/>
                <w:szCs w:val="20"/>
                <w:lang w:eastAsia="pt-BR"/>
              </w:rPr>
            </w:pPr>
            <w:del w:id="1635" w:author="Ryan Lemos" w:date="2019-03-02T08:40:00Z">
              <w:r w:rsidRPr="00C23846" w:rsidDel="00B02A13">
                <w:rPr>
                  <w:rFonts w:eastAsia="Times New Roman"/>
                  <w:sz w:val="20"/>
                  <w:szCs w:val="20"/>
                  <w:lang w:eastAsia="pt-BR"/>
                </w:rPr>
                <w:delText xml:space="preserve">Análise dos Requisitos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636" w:author="Ryan Lemos" w:date="2019-03-02T08:40:00Z"/>
                <w:rFonts w:eastAsia="Times New Roman"/>
                <w:color w:val="000000"/>
                <w:sz w:val="20"/>
                <w:szCs w:val="20"/>
                <w:lang w:eastAsia="pt-BR"/>
              </w:rPr>
            </w:pPr>
            <w:del w:id="1637"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rsidR="003335C4" w:rsidRPr="00C23846" w:rsidDel="00B02A13" w:rsidRDefault="003335C4" w:rsidP="00C23846">
            <w:pPr>
              <w:spacing w:line="240" w:lineRule="auto"/>
              <w:ind w:firstLine="0"/>
              <w:jc w:val="center"/>
              <w:rPr>
                <w:del w:id="1638" w:author="Ryan Lemos" w:date="2019-03-02T08:40:00Z"/>
                <w:rFonts w:eastAsia="Times New Roman"/>
                <w:color w:val="000000"/>
                <w:sz w:val="20"/>
                <w:szCs w:val="20"/>
                <w:lang w:eastAsia="pt-BR"/>
              </w:rPr>
            </w:pPr>
            <w:del w:id="1639"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640" w:author="Ryan Lemos" w:date="2019-03-02T08:40:00Z"/>
                <w:rFonts w:eastAsia="Times New Roman"/>
                <w:color w:val="000000"/>
                <w:sz w:val="20"/>
                <w:szCs w:val="20"/>
                <w:lang w:eastAsia="pt-BR"/>
              </w:rPr>
            </w:pPr>
            <w:del w:id="1641"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42" w:author="Ryan Lemos" w:date="2019-03-02T08:40:00Z"/>
                <w:rFonts w:eastAsia="Times New Roman"/>
                <w:color w:val="000000"/>
                <w:sz w:val="20"/>
                <w:szCs w:val="20"/>
                <w:lang w:eastAsia="pt-BR"/>
              </w:rPr>
            </w:pPr>
            <w:del w:id="1643"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44" w:author="Ryan Lemos" w:date="2019-03-02T08:40:00Z"/>
                <w:rFonts w:eastAsia="Times New Roman"/>
                <w:color w:val="000000"/>
                <w:sz w:val="20"/>
                <w:szCs w:val="20"/>
                <w:lang w:eastAsia="pt-BR"/>
              </w:rPr>
            </w:pPr>
            <w:del w:id="1645"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646" w:author="Ryan Lemos" w:date="2019-03-02T08:40:00Z"/>
                <w:rFonts w:eastAsia="Times New Roman"/>
                <w:color w:val="000000"/>
                <w:sz w:val="20"/>
                <w:szCs w:val="20"/>
                <w:lang w:eastAsia="pt-BR"/>
              </w:rPr>
            </w:pPr>
            <w:del w:id="1647"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648" w:author="Ryan Lemos" w:date="2019-03-02T08:40:00Z"/>
                <w:rFonts w:eastAsia="Times New Roman"/>
                <w:color w:val="000000"/>
                <w:sz w:val="20"/>
                <w:szCs w:val="20"/>
                <w:lang w:eastAsia="pt-BR"/>
              </w:rPr>
            </w:pPr>
            <w:del w:id="1649"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650" w:author="Ryan Lemos" w:date="2019-03-02T08:40:00Z"/>
                <w:rFonts w:eastAsia="Times New Roman"/>
                <w:color w:val="000000"/>
                <w:sz w:val="20"/>
                <w:szCs w:val="20"/>
                <w:lang w:eastAsia="pt-BR"/>
              </w:rPr>
            </w:pPr>
            <w:del w:id="1651"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652" w:author="Ryan Lemos" w:date="2019-03-02T08:40:00Z"/>
                <w:rFonts w:eastAsia="Times New Roman"/>
                <w:color w:val="000000"/>
                <w:sz w:val="20"/>
                <w:szCs w:val="20"/>
                <w:lang w:eastAsia="pt-BR"/>
              </w:rPr>
            </w:pPr>
            <w:del w:id="1653"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1654"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655"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656" w:author="Ryan Lemos" w:date="2019-03-02T08:40:00Z"/>
                <w:rFonts w:eastAsia="Times New Roman"/>
                <w:sz w:val="20"/>
                <w:szCs w:val="20"/>
                <w:lang w:eastAsia="pt-BR"/>
              </w:rPr>
            </w:pPr>
            <w:del w:id="1657" w:author="Ryan Lemos" w:date="2019-03-02T08:40:00Z">
              <w:r w:rsidRPr="00C23846" w:rsidDel="00B02A13">
                <w:rPr>
                  <w:rFonts w:eastAsia="Times New Roman"/>
                  <w:sz w:val="20"/>
                  <w:szCs w:val="20"/>
                  <w:lang w:eastAsia="pt-BR"/>
                </w:rPr>
                <w:delText xml:space="preserve">Modelagem dos processos e do banco de dados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658" w:author="Ryan Lemos" w:date="2019-03-02T08:40:00Z"/>
                <w:rFonts w:eastAsia="Times New Roman"/>
                <w:color w:val="000000"/>
                <w:sz w:val="20"/>
                <w:szCs w:val="20"/>
                <w:lang w:eastAsia="pt-BR"/>
              </w:rPr>
            </w:pPr>
            <w:del w:id="1659" w:author="Ryan Lemos" w:date="2019-03-02T08:40:00Z">
              <w:r w:rsidRPr="00C23846" w:rsidDel="00B02A13">
                <w:rPr>
                  <w:rFonts w:eastAsia="Times New Roman"/>
                  <w:color w:val="000000"/>
                  <w:sz w:val="20"/>
                  <w:szCs w:val="20"/>
                  <w:lang w:eastAsia="pt-BR"/>
                </w:rPr>
                <w:delText> </w:delText>
              </w:r>
            </w:del>
          </w:p>
        </w:tc>
        <w:tc>
          <w:tcPr>
            <w:tcW w:w="301" w:type="pct"/>
            <w:shd w:val="clear" w:color="auto" w:fill="auto"/>
            <w:noWrap/>
            <w:hideMark/>
          </w:tcPr>
          <w:p w:rsidR="003335C4" w:rsidRPr="00C23846" w:rsidDel="00B02A13" w:rsidRDefault="003335C4" w:rsidP="00C23846">
            <w:pPr>
              <w:spacing w:line="240" w:lineRule="auto"/>
              <w:ind w:firstLine="0"/>
              <w:jc w:val="center"/>
              <w:rPr>
                <w:del w:id="1660" w:author="Ryan Lemos" w:date="2019-03-02T08:40:00Z"/>
                <w:rFonts w:eastAsia="Times New Roman"/>
                <w:color w:val="000000"/>
                <w:sz w:val="20"/>
                <w:szCs w:val="20"/>
                <w:lang w:eastAsia="pt-BR"/>
              </w:rPr>
            </w:pPr>
            <w:del w:id="1661"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662" w:author="Ryan Lemos" w:date="2019-03-02T08:40:00Z"/>
                <w:rFonts w:eastAsia="Times New Roman"/>
                <w:color w:val="000000"/>
                <w:sz w:val="20"/>
                <w:szCs w:val="20"/>
                <w:lang w:eastAsia="pt-BR"/>
              </w:rPr>
            </w:pPr>
            <w:del w:id="1663"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64" w:author="Ryan Lemos" w:date="2019-03-02T08:40:00Z"/>
                <w:rFonts w:eastAsia="Times New Roman"/>
                <w:color w:val="000000"/>
                <w:sz w:val="20"/>
                <w:szCs w:val="20"/>
                <w:lang w:eastAsia="pt-BR"/>
              </w:rPr>
            </w:pPr>
            <w:del w:id="1665"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66" w:author="Ryan Lemos" w:date="2019-03-02T08:40:00Z"/>
                <w:rFonts w:eastAsia="Times New Roman"/>
                <w:color w:val="000000"/>
                <w:sz w:val="20"/>
                <w:szCs w:val="20"/>
                <w:lang w:eastAsia="pt-BR"/>
              </w:rPr>
            </w:pPr>
            <w:del w:id="1667"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668" w:author="Ryan Lemos" w:date="2019-03-02T08:40:00Z"/>
                <w:rFonts w:eastAsia="Times New Roman"/>
                <w:color w:val="000000"/>
                <w:sz w:val="20"/>
                <w:szCs w:val="20"/>
                <w:lang w:eastAsia="pt-BR"/>
              </w:rPr>
            </w:pPr>
            <w:del w:id="1669"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670" w:author="Ryan Lemos" w:date="2019-03-02T08:40:00Z"/>
                <w:rFonts w:eastAsia="Times New Roman"/>
                <w:color w:val="000000"/>
                <w:sz w:val="20"/>
                <w:szCs w:val="20"/>
                <w:lang w:eastAsia="pt-BR"/>
              </w:rPr>
            </w:pPr>
            <w:del w:id="1671"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672" w:author="Ryan Lemos" w:date="2019-03-02T08:40:00Z"/>
                <w:rFonts w:eastAsia="Times New Roman"/>
                <w:color w:val="000000"/>
                <w:sz w:val="20"/>
                <w:szCs w:val="20"/>
                <w:lang w:eastAsia="pt-BR"/>
              </w:rPr>
            </w:pPr>
            <w:del w:id="1673"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674" w:author="Ryan Lemos" w:date="2019-03-02T08:40:00Z"/>
                <w:rFonts w:eastAsia="Times New Roman"/>
                <w:color w:val="000000"/>
                <w:sz w:val="20"/>
                <w:szCs w:val="20"/>
                <w:lang w:eastAsia="pt-BR"/>
              </w:rPr>
            </w:pPr>
            <w:del w:id="1675"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1676"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677"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678" w:author="Ryan Lemos" w:date="2019-03-02T08:40:00Z"/>
                <w:rFonts w:eastAsia="Times New Roman"/>
                <w:sz w:val="20"/>
                <w:szCs w:val="20"/>
                <w:lang w:eastAsia="pt-BR"/>
              </w:rPr>
            </w:pPr>
            <w:del w:id="1679" w:author="Ryan Lemos" w:date="2019-03-02T08:40:00Z">
              <w:r w:rsidRPr="00C23846" w:rsidDel="00B02A13">
                <w:rPr>
                  <w:rFonts w:eastAsia="Times New Roman"/>
                  <w:sz w:val="20"/>
                  <w:szCs w:val="20"/>
                  <w:lang w:eastAsia="pt-BR"/>
                </w:rPr>
                <w:delText xml:space="preserve">Desenvolvimento (codificação) das funcionalidades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680" w:author="Ryan Lemos" w:date="2019-03-02T08:40:00Z"/>
                <w:rFonts w:eastAsia="Times New Roman"/>
                <w:color w:val="000000"/>
                <w:sz w:val="20"/>
                <w:szCs w:val="20"/>
                <w:lang w:eastAsia="pt-BR"/>
              </w:rPr>
            </w:pPr>
            <w:del w:id="1681"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3335C4" w:rsidRPr="00C23846" w:rsidDel="00B02A13" w:rsidRDefault="003335C4" w:rsidP="00C23846">
            <w:pPr>
              <w:spacing w:line="240" w:lineRule="auto"/>
              <w:ind w:firstLine="0"/>
              <w:jc w:val="center"/>
              <w:rPr>
                <w:del w:id="1682" w:author="Ryan Lemos" w:date="2019-03-02T08:40:00Z"/>
                <w:rFonts w:eastAsia="Times New Roman"/>
                <w:color w:val="000000"/>
                <w:sz w:val="20"/>
                <w:szCs w:val="20"/>
                <w:lang w:eastAsia="pt-BR"/>
              </w:rPr>
            </w:pPr>
            <w:del w:id="1683"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684" w:author="Ryan Lemos" w:date="2019-03-02T08:40:00Z"/>
                <w:rFonts w:eastAsia="Times New Roman"/>
                <w:color w:val="000000"/>
                <w:sz w:val="20"/>
                <w:szCs w:val="20"/>
                <w:lang w:eastAsia="pt-BR"/>
              </w:rPr>
            </w:pPr>
            <w:del w:id="1685"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86" w:author="Ryan Lemos" w:date="2019-03-02T08:40:00Z"/>
                <w:rFonts w:eastAsia="Times New Roman"/>
                <w:color w:val="000000"/>
                <w:sz w:val="20"/>
                <w:szCs w:val="20"/>
                <w:lang w:eastAsia="pt-BR"/>
              </w:rPr>
            </w:pPr>
            <w:del w:id="1687"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688" w:author="Ryan Lemos" w:date="2019-03-02T08:40:00Z"/>
                <w:rFonts w:eastAsia="Times New Roman"/>
                <w:color w:val="000000"/>
                <w:sz w:val="20"/>
                <w:szCs w:val="20"/>
                <w:lang w:eastAsia="pt-BR"/>
              </w:rPr>
            </w:pPr>
            <w:del w:id="1689"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690" w:author="Ryan Lemos" w:date="2019-03-02T08:40:00Z"/>
                <w:rFonts w:eastAsia="Times New Roman"/>
                <w:color w:val="000000"/>
                <w:sz w:val="20"/>
                <w:szCs w:val="20"/>
                <w:lang w:eastAsia="pt-BR"/>
              </w:rPr>
            </w:pPr>
            <w:del w:id="1691"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692" w:author="Ryan Lemos" w:date="2019-03-02T08:40:00Z"/>
                <w:rFonts w:eastAsia="Times New Roman"/>
                <w:color w:val="000000"/>
                <w:sz w:val="20"/>
                <w:szCs w:val="20"/>
                <w:lang w:eastAsia="pt-BR"/>
              </w:rPr>
            </w:pPr>
            <w:del w:id="1693"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694" w:author="Ryan Lemos" w:date="2019-03-02T08:40:00Z"/>
                <w:rFonts w:eastAsia="Times New Roman"/>
                <w:color w:val="000000"/>
                <w:sz w:val="20"/>
                <w:szCs w:val="20"/>
                <w:lang w:eastAsia="pt-BR"/>
              </w:rPr>
            </w:pPr>
            <w:del w:id="1695"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696" w:author="Ryan Lemos" w:date="2019-03-02T08:40:00Z"/>
                <w:rFonts w:eastAsia="Times New Roman"/>
                <w:color w:val="000000"/>
                <w:sz w:val="20"/>
                <w:szCs w:val="20"/>
                <w:lang w:eastAsia="pt-BR"/>
              </w:rPr>
            </w:pPr>
            <w:del w:id="1697"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449"/>
          <w:del w:id="1698"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699"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700" w:author="Ryan Lemos" w:date="2019-03-02T08:40:00Z"/>
                <w:rFonts w:eastAsia="Times New Roman"/>
                <w:sz w:val="20"/>
                <w:szCs w:val="20"/>
                <w:lang w:eastAsia="pt-BR"/>
              </w:rPr>
            </w:pPr>
            <w:del w:id="1701" w:author="Ryan Lemos" w:date="2019-03-02T08:40:00Z">
              <w:r w:rsidRPr="00C23846" w:rsidDel="00B02A13">
                <w:rPr>
                  <w:rFonts w:eastAsia="Times New Roman"/>
                  <w:sz w:val="20"/>
                  <w:szCs w:val="20"/>
                  <w:lang w:eastAsia="pt-BR"/>
                </w:rPr>
                <w:delText xml:space="preserve">Testes e correções das funcionalidades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702" w:author="Ryan Lemos" w:date="2019-03-02T08:40:00Z"/>
                <w:rFonts w:eastAsia="Times New Roman"/>
                <w:color w:val="000000"/>
                <w:sz w:val="20"/>
                <w:szCs w:val="20"/>
                <w:lang w:eastAsia="pt-BR"/>
              </w:rPr>
            </w:pPr>
            <w:del w:id="1703"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3335C4" w:rsidRPr="00C23846" w:rsidDel="00B02A13" w:rsidRDefault="003335C4" w:rsidP="00C23846">
            <w:pPr>
              <w:spacing w:line="240" w:lineRule="auto"/>
              <w:ind w:firstLine="0"/>
              <w:jc w:val="center"/>
              <w:rPr>
                <w:del w:id="1704" w:author="Ryan Lemos" w:date="2019-03-02T08:40:00Z"/>
                <w:rFonts w:eastAsia="Times New Roman"/>
                <w:color w:val="000000"/>
                <w:sz w:val="20"/>
                <w:szCs w:val="20"/>
                <w:lang w:eastAsia="pt-BR"/>
              </w:rPr>
            </w:pPr>
            <w:del w:id="1705"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706" w:author="Ryan Lemos" w:date="2019-03-02T08:40:00Z"/>
                <w:rFonts w:eastAsia="Times New Roman"/>
                <w:color w:val="000000"/>
                <w:sz w:val="20"/>
                <w:szCs w:val="20"/>
                <w:lang w:eastAsia="pt-BR"/>
              </w:rPr>
            </w:pPr>
            <w:del w:id="1707"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708" w:author="Ryan Lemos" w:date="2019-03-02T08:40:00Z"/>
                <w:rFonts w:eastAsia="Times New Roman"/>
                <w:color w:val="000000"/>
                <w:sz w:val="20"/>
                <w:szCs w:val="20"/>
                <w:lang w:eastAsia="pt-BR"/>
              </w:rPr>
            </w:pPr>
            <w:del w:id="1709"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710" w:author="Ryan Lemos" w:date="2019-03-02T08:40:00Z"/>
                <w:rFonts w:eastAsia="Times New Roman"/>
                <w:color w:val="000000"/>
                <w:sz w:val="20"/>
                <w:szCs w:val="20"/>
                <w:lang w:eastAsia="pt-BR"/>
              </w:rPr>
            </w:pPr>
            <w:del w:id="1711"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712" w:author="Ryan Lemos" w:date="2019-03-02T08:40:00Z"/>
                <w:rFonts w:eastAsia="Times New Roman"/>
                <w:color w:val="000000"/>
                <w:sz w:val="20"/>
                <w:szCs w:val="20"/>
                <w:lang w:eastAsia="pt-BR"/>
              </w:rPr>
            </w:pPr>
            <w:del w:id="1713"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714" w:author="Ryan Lemos" w:date="2019-03-02T08:40:00Z"/>
                <w:rFonts w:eastAsia="Times New Roman"/>
                <w:color w:val="000000"/>
                <w:sz w:val="20"/>
                <w:szCs w:val="20"/>
                <w:lang w:eastAsia="pt-BR"/>
              </w:rPr>
            </w:pPr>
            <w:del w:id="1715"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716" w:author="Ryan Lemos" w:date="2019-03-02T08:40:00Z"/>
                <w:rFonts w:eastAsia="Times New Roman"/>
                <w:color w:val="000000"/>
                <w:sz w:val="20"/>
                <w:szCs w:val="20"/>
                <w:lang w:eastAsia="pt-BR"/>
              </w:rPr>
            </w:pPr>
            <w:del w:id="1717"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718" w:author="Ryan Lemos" w:date="2019-03-02T08:40:00Z"/>
                <w:rFonts w:eastAsia="Times New Roman"/>
                <w:color w:val="000000"/>
                <w:sz w:val="20"/>
                <w:szCs w:val="20"/>
                <w:lang w:eastAsia="pt-BR"/>
              </w:rPr>
            </w:pPr>
            <w:del w:id="1719"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1720" w:author="Ryan Lemos" w:date="2019-03-02T08:40:00Z"/>
        </w:trPr>
        <w:tc>
          <w:tcPr>
            <w:tcW w:w="393" w:type="pct"/>
            <w:vMerge/>
            <w:shd w:val="clear" w:color="auto" w:fill="auto"/>
          </w:tcPr>
          <w:p w:rsidR="003335C4" w:rsidRPr="00C23846" w:rsidDel="00B02A13" w:rsidRDefault="003335C4" w:rsidP="00C23846">
            <w:pPr>
              <w:spacing w:line="240" w:lineRule="auto"/>
              <w:ind w:firstLine="0"/>
              <w:jc w:val="center"/>
              <w:rPr>
                <w:del w:id="1721" w:author="Ryan Lemos" w:date="2019-03-02T08:40:00Z"/>
                <w:rFonts w:eastAsia="Times New Roman"/>
                <w:sz w:val="20"/>
                <w:szCs w:val="20"/>
                <w:lang w:eastAsia="pt-BR"/>
              </w:rPr>
            </w:pPr>
          </w:p>
        </w:tc>
        <w:tc>
          <w:tcPr>
            <w:tcW w:w="1840" w:type="pct"/>
            <w:shd w:val="clear" w:color="auto" w:fill="auto"/>
            <w:vAlign w:val="center"/>
            <w:hideMark/>
          </w:tcPr>
          <w:p w:rsidR="003335C4" w:rsidRPr="00C23846" w:rsidDel="00B02A13" w:rsidRDefault="003335C4" w:rsidP="00C23846">
            <w:pPr>
              <w:spacing w:line="240" w:lineRule="auto"/>
              <w:ind w:firstLine="0"/>
              <w:jc w:val="center"/>
              <w:rPr>
                <w:del w:id="1722" w:author="Ryan Lemos" w:date="2019-03-02T08:40:00Z"/>
                <w:rFonts w:eastAsia="Times New Roman"/>
                <w:sz w:val="20"/>
                <w:szCs w:val="20"/>
                <w:lang w:eastAsia="pt-BR"/>
              </w:rPr>
            </w:pPr>
            <w:del w:id="1723" w:author="Ryan Lemos" w:date="2019-03-02T08:40:00Z">
              <w:r w:rsidRPr="00C23846" w:rsidDel="00B02A13">
                <w:rPr>
                  <w:rFonts w:eastAsia="Times New Roman"/>
                  <w:sz w:val="20"/>
                  <w:szCs w:val="20"/>
                  <w:lang w:eastAsia="pt-BR"/>
                </w:rPr>
                <w:delText>Reuniões com o cliente para retiradas de dúvidas acerca das funcionalidades</w:delText>
              </w:r>
              <w:r w:rsidR="00B334A9" w:rsidRPr="00C23846" w:rsidDel="00B02A13">
                <w:rPr>
                  <w:rFonts w:eastAsia="Times New Roman"/>
                  <w:sz w:val="20"/>
                  <w:szCs w:val="20"/>
                  <w:lang w:eastAsia="pt-BR"/>
                </w:rPr>
                <w:delText xml:space="preserve"> e confecção dos testes de aceitação de estórias</w:delText>
              </w:r>
              <w:r w:rsidRPr="00C23846" w:rsidDel="00B02A13">
                <w:rPr>
                  <w:rFonts w:eastAsia="Times New Roman"/>
                  <w:sz w:val="20"/>
                  <w:szCs w:val="20"/>
                  <w:lang w:eastAsia="pt-BR"/>
                </w:rPr>
                <w:delText xml:space="preserve"> do primeiro </w:delText>
              </w:r>
              <w:r w:rsidRPr="00C23846" w:rsidDel="00B02A13">
                <w:rPr>
                  <w:rFonts w:eastAsia="Times New Roman"/>
                  <w:i/>
                  <w:sz w:val="20"/>
                  <w:szCs w:val="20"/>
                  <w:lang w:eastAsia="pt-BR"/>
                </w:rPr>
                <w:delText>release</w:delText>
              </w:r>
            </w:del>
          </w:p>
        </w:tc>
        <w:tc>
          <w:tcPr>
            <w:tcW w:w="300" w:type="pct"/>
            <w:shd w:val="clear" w:color="auto" w:fill="7F7F7F"/>
            <w:noWrap/>
            <w:hideMark/>
          </w:tcPr>
          <w:p w:rsidR="003335C4" w:rsidRPr="00C23846" w:rsidDel="00B02A13" w:rsidRDefault="003335C4" w:rsidP="00C23846">
            <w:pPr>
              <w:spacing w:line="240" w:lineRule="auto"/>
              <w:ind w:firstLine="0"/>
              <w:jc w:val="center"/>
              <w:rPr>
                <w:del w:id="1724" w:author="Ryan Lemos" w:date="2019-03-02T08:40:00Z"/>
                <w:rFonts w:eastAsia="Times New Roman"/>
                <w:color w:val="000000"/>
                <w:sz w:val="20"/>
                <w:szCs w:val="20"/>
                <w:lang w:eastAsia="pt-BR"/>
              </w:rPr>
            </w:pPr>
            <w:del w:id="1725"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3335C4" w:rsidRPr="00C23846" w:rsidDel="00B02A13" w:rsidRDefault="003335C4" w:rsidP="00C23846">
            <w:pPr>
              <w:spacing w:line="240" w:lineRule="auto"/>
              <w:ind w:firstLine="0"/>
              <w:jc w:val="center"/>
              <w:rPr>
                <w:del w:id="1726" w:author="Ryan Lemos" w:date="2019-03-02T08:40:00Z"/>
                <w:rFonts w:eastAsia="Times New Roman"/>
                <w:color w:val="000000"/>
                <w:sz w:val="20"/>
                <w:szCs w:val="20"/>
                <w:lang w:eastAsia="pt-BR"/>
              </w:rPr>
            </w:pPr>
            <w:del w:id="1727" w:author="Ryan Lemos" w:date="2019-03-02T08:40:00Z">
              <w:r w:rsidRPr="00C23846" w:rsidDel="00B02A13">
                <w:rPr>
                  <w:rFonts w:eastAsia="Times New Roman"/>
                  <w:color w:val="000000"/>
                  <w:sz w:val="20"/>
                  <w:szCs w:val="20"/>
                  <w:lang w:eastAsia="pt-BR"/>
                </w:rPr>
                <w:delText> </w:delText>
              </w:r>
            </w:del>
          </w:p>
        </w:tc>
        <w:tc>
          <w:tcPr>
            <w:tcW w:w="376" w:type="pct"/>
            <w:shd w:val="clear" w:color="auto" w:fill="auto"/>
            <w:noWrap/>
            <w:hideMark/>
          </w:tcPr>
          <w:p w:rsidR="003335C4" w:rsidRPr="00C23846" w:rsidDel="00B02A13" w:rsidRDefault="003335C4" w:rsidP="00C23846">
            <w:pPr>
              <w:spacing w:line="240" w:lineRule="auto"/>
              <w:ind w:firstLine="0"/>
              <w:jc w:val="center"/>
              <w:rPr>
                <w:del w:id="1728" w:author="Ryan Lemos" w:date="2019-03-02T08:40:00Z"/>
                <w:rFonts w:eastAsia="Times New Roman"/>
                <w:color w:val="000000"/>
                <w:sz w:val="20"/>
                <w:szCs w:val="20"/>
                <w:lang w:eastAsia="pt-BR"/>
              </w:rPr>
            </w:pPr>
            <w:del w:id="1729"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730" w:author="Ryan Lemos" w:date="2019-03-02T08:40:00Z"/>
                <w:rFonts w:eastAsia="Times New Roman"/>
                <w:color w:val="000000"/>
                <w:sz w:val="20"/>
                <w:szCs w:val="20"/>
                <w:lang w:eastAsia="pt-BR"/>
              </w:rPr>
            </w:pPr>
            <w:del w:id="1731"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3335C4" w:rsidRPr="00C23846" w:rsidDel="00B02A13" w:rsidRDefault="003335C4" w:rsidP="00C23846">
            <w:pPr>
              <w:spacing w:line="240" w:lineRule="auto"/>
              <w:ind w:firstLine="0"/>
              <w:jc w:val="center"/>
              <w:rPr>
                <w:del w:id="1732" w:author="Ryan Lemos" w:date="2019-03-02T08:40:00Z"/>
                <w:rFonts w:eastAsia="Times New Roman"/>
                <w:color w:val="000000"/>
                <w:sz w:val="20"/>
                <w:szCs w:val="20"/>
                <w:lang w:eastAsia="pt-BR"/>
              </w:rPr>
            </w:pPr>
            <w:del w:id="1733"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3335C4" w:rsidRPr="00C23846" w:rsidDel="00B02A13" w:rsidRDefault="003335C4" w:rsidP="00C23846">
            <w:pPr>
              <w:spacing w:line="240" w:lineRule="auto"/>
              <w:ind w:firstLine="0"/>
              <w:jc w:val="center"/>
              <w:rPr>
                <w:del w:id="1734" w:author="Ryan Lemos" w:date="2019-03-02T08:40:00Z"/>
                <w:rFonts w:eastAsia="Times New Roman"/>
                <w:color w:val="000000"/>
                <w:sz w:val="20"/>
                <w:szCs w:val="20"/>
                <w:lang w:eastAsia="pt-BR"/>
              </w:rPr>
            </w:pPr>
            <w:del w:id="1735"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3335C4" w:rsidRPr="00C23846" w:rsidDel="00B02A13" w:rsidRDefault="003335C4" w:rsidP="00C23846">
            <w:pPr>
              <w:spacing w:line="240" w:lineRule="auto"/>
              <w:ind w:firstLine="0"/>
              <w:jc w:val="center"/>
              <w:rPr>
                <w:del w:id="1736" w:author="Ryan Lemos" w:date="2019-03-02T08:40:00Z"/>
                <w:rFonts w:eastAsia="Times New Roman"/>
                <w:color w:val="000000"/>
                <w:sz w:val="20"/>
                <w:szCs w:val="20"/>
                <w:lang w:eastAsia="pt-BR"/>
              </w:rPr>
            </w:pPr>
            <w:del w:id="1737"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3335C4" w:rsidRPr="00C23846" w:rsidDel="00B02A13" w:rsidRDefault="003335C4" w:rsidP="00C23846">
            <w:pPr>
              <w:spacing w:line="240" w:lineRule="auto"/>
              <w:ind w:firstLine="0"/>
              <w:jc w:val="center"/>
              <w:rPr>
                <w:del w:id="1738" w:author="Ryan Lemos" w:date="2019-03-02T08:40:00Z"/>
                <w:rFonts w:eastAsia="Times New Roman"/>
                <w:color w:val="000000"/>
                <w:sz w:val="20"/>
                <w:szCs w:val="20"/>
                <w:lang w:eastAsia="pt-BR"/>
              </w:rPr>
            </w:pPr>
            <w:del w:id="1739"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3335C4" w:rsidRPr="00C23846" w:rsidDel="00B02A13" w:rsidRDefault="003335C4" w:rsidP="00C23846">
            <w:pPr>
              <w:spacing w:line="240" w:lineRule="auto"/>
              <w:ind w:firstLine="0"/>
              <w:jc w:val="center"/>
              <w:rPr>
                <w:del w:id="1740" w:author="Ryan Lemos" w:date="2019-03-02T08:40:00Z"/>
                <w:rFonts w:eastAsia="Times New Roman"/>
                <w:color w:val="000000"/>
                <w:sz w:val="20"/>
                <w:szCs w:val="20"/>
                <w:lang w:eastAsia="pt-BR"/>
              </w:rPr>
            </w:pPr>
            <w:del w:id="1741"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71"/>
          <w:del w:id="1742" w:author="Ryan Lemos" w:date="2019-03-02T08:40:00Z"/>
        </w:trPr>
        <w:tc>
          <w:tcPr>
            <w:tcW w:w="393" w:type="pct"/>
            <w:vMerge w:val="restart"/>
            <w:shd w:val="clear" w:color="auto" w:fill="auto"/>
            <w:textDirection w:val="btLr"/>
            <w:vAlign w:val="center"/>
          </w:tcPr>
          <w:p w:rsidR="00097F52" w:rsidRPr="00C23846" w:rsidDel="00B02A13" w:rsidRDefault="00097F52" w:rsidP="00C23846">
            <w:pPr>
              <w:spacing w:line="240" w:lineRule="auto"/>
              <w:ind w:left="113" w:right="113" w:firstLine="0"/>
              <w:jc w:val="center"/>
              <w:rPr>
                <w:del w:id="1743" w:author="Ryan Lemos" w:date="2019-03-02T08:40:00Z"/>
                <w:rFonts w:eastAsia="Times New Roman"/>
                <w:sz w:val="20"/>
                <w:szCs w:val="20"/>
                <w:lang w:eastAsia="pt-BR"/>
              </w:rPr>
            </w:pPr>
            <w:del w:id="1744" w:author="Ryan Lemos" w:date="2019-03-02T08:40:00Z">
              <w:r w:rsidRPr="00C23846" w:rsidDel="00B02A13">
                <w:rPr>
                  <w:rFonts w:eastAsia="Times New Roman"/>
                  <w:sz w:val="20"/>
                  <w:szCs w:val="20"/>
                  <w:lang w:eastAsia="pt-BR"/>
                </w:rPr>
                <w:delText>Release d</w:delText>
              </w:r>
              <w:r w:rsidR="00DC6A31" w:rsidRPr="00C23846" w:rsidDel="00B02A13">
                <w:rPr>
                  <w:rFonts w:eastAsia="Times New Roman"/>
                  <w:sz w:val="20"/>
                  <w:szCs w:val="20"/>
                  <w:lang w:eastAsia="pt-BR"/>
                </w:rPr>
                <w:delText>o</w:delText>
              </w:r>
              <w:r w:rsidRPr="00C23846" w:rsidDel="00B02A13">
                <w:rPr>
                  <w:rFonts w:eastAsia="Times New Roman"/>
                  <w:sz w:val="20"/>
                  <w:szCs w:val="20"/>
                  <w:lang w:eastAsia="pt-BR"/>
                </w:rPr>
                <w:delText xml:space="preserve"> </w:delText>
              </w:r>
              <w:r w:rsidR="00DC6A31" w:rsidRPr="00C23846" w:rsidDel="00B02A13">
                <w:rPr>
                  <w:rFonts w:eastAsia="Times New Roman"/>
                  <w:sz w:val="20"/>
                  <w:szCs w:val="20"/>
                  <w:lang w:eastAsia="pt-BR"/>
                </w:rPr>
                <w:delText>banco de questões</w:delText>
              </w:r>
            </w:del>
          </w:p>
        </w:tc>
        <w:tc>
          <w:tcPr>
            <w:tcW w:w="1840" w:type="pct"/>
            <w:shd w:val="clear" w:color="auto" w:fill="auto"/>
            <w:vAlign w:val="center"/>
            <w:hideMark/>
          </w:tcPr>
          <w:p w:rsidR="00097F52" w:rsidRPr="00C23846" w:rsidDel="00B02A13" w:rsidRDefault="00097F52" w:rsidP="00C23846">
            <w:pPr>
              <w:spacing w:line="240" w:lineRule="auto"/>
              <w:ind w:firstLine="0"/>
              <w:jc w:val="center"/>
              <w:rPr>
                <w:del w:id="1745" w:author="Ryan Lemos" w:date="2019-03-02T08:40:00Z"/>
                <w:rFonts w:eastAsia="Times New Roman"/>
                <w:sz w:val="20"/>
                <w:szCs w:val="20"/>
                <w:lang w:eastAsia="pt-BR"/>
              </w:rPr>
            </w:pPr>
            <w:del w:id="1746" w:author="Ryan Lemos" w:date="2019-03-02T08:40:00Z">
              <w:r w:rsidRPr="00C23846" w:rsidDel="00B02A13">
                <w:rPr>
                  <w:rFonts w:eastAsia="Times New Roman"/>
                  <w:sz w:val="20"/>
                  <w:szCs w:val="20"/>
                  <w:lang w:eastAsia="pt-BR"/>
                </w:rPr>
                <w:delText xml:space="preserve">Coleta de Dados para o segundo </w:delText>
              </w:r>
              <w:r w:rsidRPr="00C23846" w:rsidDel="00B02A13">
                <w:rPr>
                  <w:rFonts w:eastAsia="Times New Roman"/>
                  <w:i/>
                  <w:sz w:val="20"/>
                  <w:szCs w:val="20"/>
                  <w:lang w:eastAsia="pt-BR"/>
                </w:rPr>
                <w:delText>release</w:delText>
              </w:r>
              <w:r w:rsidRPr="00C23846" w:rsidDel="00B02A13">
                <w:rPr>
                  <w:rFonts w:eastAsia="Times New Roman"/>
                  <w:sz w:val="20"/>
                  <w:szCs w:val="20"/>
                  <w:lang w:eastAsia="pt-BR"/>
                </w:rPr>
                <w:delText xml:space="preserve"> (Pesquisa, Observação e Entrevista) e entrega do primeiro </w:delText>
              </w:r>
              <w:r w:rsidRPr="00C23846" w:rsidDel="00B02A13">
                <w:rPr>
                  <w:rFonts w:eastAsia="Times New Roman"/>
                  <w:i/>
                  <w:sz w:val="20"/>
                  <w:szCs w:val="20"/>
                  <w:lang w:eastAsia="pt-BR"/>
                </w:rPr>
                <w:delText>release</w:delText>
              </w:r>
            </w:del>
          </w:p>
        </w:tc>
        <w:tc>
          <w:tcPr>
            <w:tcW w:w="300" w:type="pct"/>
            <w:shd w:val="clear" w:color="auto" w:fill="auto"/>
            <w:noWrap/>
            <w:hideMark/>
          </w:tcPr>
          <w:p w:rsidR="00097F52" w:rsidRPr="00C23846" w:rsidDel="00B02A13" w:rsidRDefault="00097F52" w:rsidP="00C23846">
            <w:pPr>
              <w:spacing w:line="240" w:lineRule="auto"/>
              <w:ind w:firstLine="0"/>
              <w:jc w:val="center"/>
              <w:rPr>
                <w:del w:id="1747" w:author="Ryan Lemos" w:date="2019-03-02T08:40:00Z"/>
                <w:rFonts w:eastAsia="Times New Roman"/>
                <w:color w:val="000000"/>
                <w:sz w:val="20"/>
                <w:szCs w:val="20"/>
                <w:lang w:eastAsia="pt-BR"/>
              </w:rPr>
            </w:pPr>
            <w:del w:id="1748" w:author="Ryan Lemos" w:date="2019-03-02T08:40:00Z">
              <w:r w:rsidRPr="00C23846" w:rsidDel="00B02A13">
                <w:rPr>
                  <w:rFonts w:eastAsia="Times New Roman"/>
                  <w:color w:val="000000"/>
                  <w:sz w:val="20"/>
                  <w:szCs w:val="20"/>
                  <w:lang w:eastAsia="pt-BR"/>
                </w:rPr>
                <w:delText> </w:delText>
              </w:r>
            </w:del>
          </w:p>
        </w:tc>
        <w:tc>
          <w:tcPr>
            <w:tcW w:w="301" w:type="pct"/>
            <w:shd w:val="clear" w:color="auto" w:fill="7F7F7F"/>
            <w:noWrap/>
            <w:hideMark/>
          </w:tcPr>
          <w:p w:rsidR="00097F52" w:rsidRPr="00C23846" w:rsidDel="00B02A13" w:rsidRDefault="00097F52" w:rsidP="00C23846">
            <w:pPr>
              <w:spacing w:line="240" w:lineRule="auto"/>
              <w:ind w:firstLine="0"/>
              <w:jc w:val="center"/>
              <w:rPr>
                <w:del w:id="1749" w:author="Ryan Lemos" w:date="2019-03-02T08:40:00Z"/>
                <w:rFonts w:eastAsia="Times New Roman"/>
                <w:color w:val="000000"/>
                <w:sz w:val="20"/>
                <w:szCs w:val="20"/>
                <w:lang w:eastAsia="pt-BR"/>
              </w:rPr>
            </w:pPr>
            <w:del w:id="1750" w:author="Ryan Lemos" w:date="2019-03-02T08:40:00Z">
              <w:r w:rsidRPr="00C23846" w:rsidDel="00B02A13">
                <w:rPr>
                  <w:rFonts w:eastAsia="Times New Roman"/>
                  <w:color w:val="000000"/>
                  <w:sz w:val="20"/>
                  <w:szCs w:val="20"/>
                  <w:lang w:eastAsia="pt-BR"/>
                </w:rPr>
                <w:delText> </w:delText>
              </w:r>
            </w:del>
          </w:p>
        </w:tc>
        <w:tc>
          <w:tcPr>
            <w:tcW w:w="376" w:type="pct"/>
            <w:shd w:val="clear" w:color="auto" w:fill="7F7F7F"/>
            <w:noWrap/>
            <w:hideMark/>
          </w:tcPr>
          <w:p w:rsidR="00097F52" w:rsidRPr="00C23846" w:rsidDel="00B02A13" w:rsidRDefault="00097F52" w:rsidP="00C23846">
            <w:pPr>
              <w:spacing w:line="240" w:lineRule="auto"/>
              <w:ind w:firstLine="0"/>
              <w:jc w:val="center"/>
              <w:rPr>
                <w:del w:id="1751" w:author="Ryan Lemos" w:date="2019-03-02T08:40:00Z"/>
                <w:rFonts w:eastAsia="Times New Roman"/>
                <w:color w:val="000000"/>
                <w:sz w:val="20"/>
                <w:szCs w:val="20"/>
                <w:lang w:eastAsia="pt-BR"/>
              </w:rPr>
            </w:pPr>
            <w:del w:id="1752"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097F52" w:rsidRPr="00C23846" w:rsidDel="00B02A13" w:rsidRDefault="00097F52" w:rsidP="00C23846">
            <w:pPr>
              <w:spacing w:line="240" w:lineRule="auto"/>
              <w:ind w:firstLine="0"/>
              <w:jc w:val="center"/>
              <w:rPr>
                <w:del w:id="1753" w:author="Ryan Lemos" w:date="2019-03-02T08:40:00Z"/>
                <w:rFonts w:eastAsia="Times New Roman"/>
                <w:color w:val="000000"/>
                <w:sz w:val="20"/>
                <w:szCs w:val="20"/>
                <w:lang w:eastAsia="pt-BR"/>
              </w:rPr>
            </w:pPr>
            <w:del w:id="1754" w:author="Ryan Lemos" w:date="2019-03-02T08:40:00Z">
              <w:r w:rsidRPr="00C23846" w:rsidDel="00B02A13">
                <w:rPr>
                  <w:rFonts w:eastAsia="Times New Roman"/>
                  <w:color w:val="000000"/>
                  <w:sz w:val="20"/>
                  <w:szCs w:val="20"/>
                  <w:lang w:eastAsia="pt-BR"/>
                </w:rPr>
                <w:delText> </w:delText>
              </w:r>
            </w:del>
          </w:p>
        </w:tc>
        <w:tc>
          <w:tcPr>
            <w:tcW w:w="316" w:type="pct"/>
            <w:shd w:val="clear" w:color="auto" w:fill="auto"/>
            <w:noWrap/>
            <w:hideMark/>
          </w:tcPr>
          <w:p w:rsidR="00097F52" w:rsidRPr="00C23846" w:rsidDel="00B02A13" w:rsidRDefault="00097F52" w:rsidP="00C23846">
            <w:pPr>
              <w:spacing w:line="240" w:lineRule="auto"/>
              <w:ind w:firstLine="0"/>
              <w:jc w:val="center"/>
              <w:rPr>
                <w:del w:id="1755" w:author="Ryan Lemos" w:date="2019-03-02T08:40:00Z"/>
                <w:rFonts w:eastAsia="Times New Roman"/>
                <w:color w:val="000000"/>
                <w:sz w:val="20"/>
                <w:szCs w:val="20"/>
                <w:lang w:eastAsia="pt-BR"/>
              </w:rPr>
            </w:pPr>
            <w:del w:id="1756" w:author="Ryan Lemos" w:date="2019-03-02T08:40:00Z">
              <w:r w:rsidRPr="00C23846" w:rsidDel="00B02A13">
                <w:rPr>
                  <w:rFonts w:eastAsia="Times New Roman"/>
                  <w:color w:val="000000"/>
                  <w:sz w:val="20"/>
                  <w:szCs w:val="20"/>
                  <w:lang w:eastAsia="pt-BR"/>
                </w:rPr>
                <w:delText> </w:delText>
              </w:r>
            </w:del>
          </w:p>
        </w:tc>
        <w:tc>
          <w:tcPr>
            <w:tcW w:w="265" w:type="pct"/>
            <w:shd w:val="clear" w:color="auto" w:fill="auto"/>
            <w:noWrap/>
            <w:hideMark/>
          </w:tcPr>
          <w:p w:rsidR="00097F52" w:rsidRPr="00C23846" w:rsidDel="00B02A13" w:rsidRDefault="00097F52" w:rsidP="00C23846">
            <w:pPr>
              <w:spacing w:line="240" w:lineRule="auto"/>
              <w:ind w:firstLine="0"/>
              <w:jc w:val="center"/>
              <w:rPr>
                <w:del w:id="1757" w:author="Ryan Lemos" w:date="2019-03-02T08:40:00Z"/>
                <w:rFonts w:eastAsia="Times New Roman"/>
                <w:color w:val="000000"/>
                <w:sz w:val="20"/>
                <w:szCs w:val="20"/>
                <w:lang w:eastAsia="pt-BR"/>
              </w:rPr>
            </w:pPr>
            <w:del w:id="1758" w:author="Ryan Lemos" w:date="2019-03-02T08:40:00Z">
              <w:r w:rsidRPr="00C23846" w:rsidDel="00B02A13">
                <w:rPr>
                  <w:rFonts w:eastAsia="Times New Roman"/>
                  <w:color w:val="000000"/>
                  <w:sz w:val="20"/>
                  <w:szCs w:val="20"/>
                  <w:lang w:eastAsia="pt-BR"/>
                </w:rPr>
                <w:delText> </w:delText>
              </w:r>
            </w:del>
          </w:p>
        </w:tc>
        <w:tc>
          <w:tcPr>
            <w:tcW w:w="315" w:type="pct"/>
            <w:shd w:val="clear" w:color="auto" w:fill="auto"/>
            <w:noWrap/>
            <w:hideMark/>
          </w:tcPr>
          <w:p w:rsidR="00097F52" w:rsidRPr="00C23846" w:rsidDel="00B02A13" w:rsidRDefault="00097F52" w:rsidP="00C23846">
            <w:pPr>
              <w:spacing w:line="240" w:lineRule="auto"/>
              <w:ind w:firstLine="0"/>
              <w:jc w:val="center"/>
              <w:rPr>
                <w:del w:id="1759" w:author="Ryan Lemos" w:date="2019-03-02T08:40:00Z"/>
                <w:rFonts w:eastAsia="Times New Roman"/>
                <w:color w:val="000000"/>
                <w:sz w:val="20"/>
                <w:szCs w:val="20"/>
                <w:lang w:eastAsia="pt-BR"/>
              </w:rPr>
            </w:pPr>
            <w:del w:id="1760" w:author="Ryan Lemos" w:date="2019-03-02T08:40:00Z">
              <w:r w:rsidRPr="00C23846" w:rsidDel="00B02A13">
                <w:rPr>
                  <w:rFonts w:eastAsia="Times New Roman"/>
                  <w:color w:val="000000"/>
                  <w:sz w:val="20"/>
                  <w:szCs w:val="20"/>
                  <w:lang w:eastAsia="pt-BR"/>
                </w:rPr>
                <w:delText> </w:delText>
              </w:r>
            </w:del>
          </w:p>
        </w:tc>
        <w:tc>
          <w:tcPr>
            <w:tcW w:w="317" w:type="pct"/>
            <w:shd w:val="clear" w:color="auto" w:fill="auto"/>
            <w:noWrap/>
            <w:hideMark/>
          </w:tcPr>
          <w:p w:rsidR="00097F52" w:rsidRPr="00C23846" w:rsidDel="00B02A13" w:rsidRDefault="00097F52" w:rsidP="00C23846">
            <w:pPr>
              <w:spacing w:line="240" w:lineRule="auto"/>
              <w:ind w:firstLine="0"/>
              <w:jc w:val="center"/>
              <w:rPr>
                <w:del w:id="1761" w:author="Ryan Lemos" w:date="2019-03-02T08:40:00Z"/>
                <w:rFonts w:eastAsia="Times New Roman"/>
                <w:color w:val="000000"/>
                <w:sz w:val="20"/>
                <w:szCs w:val="20"/>
                <w:lang w:eastAsia="pt-BR"/>
              </w:rPr>
            </w:pPr>
            <w:del w:id="1762" w:author="Ryan Lemos" w:date="2019-03-02T08:40:00Z">
              <w:r w:rsidRPr="00C23846" w:rsidDel="00B02A13">
                <w:rPr>
                  <w:rFonts w:eastAsia="Times New Roman"/>
                  <w:color w:val="000000"/>
                  <w:sz w:val="20"/>
                  <w:szCs w:val="20"/>
                  <w:lang w:eastAsia="pt-BR"/>
                </w:rPr>
                <w:delText> </w:delText>
              </w:r>
            </w:del>
          </w:p>
        </w:tc>
        <w:tc>
          <w:tcPr>
            <w:tcW w:w="261" w:type="pct"/>
            <w:shd w:val="clear" w:color="auto" w:fill="auto"/>
            <w:noWrap/>
            <w:hideMark/>
          </w:tcPr>
          <w:p w:rsidR="00097F52" w:rsidRPr="00C23846" w:rsidDel="00B02A13" w:rsidRDefault="00097F52" w:rsidP="00C23846">
            <w:pPr>
              <w:spacing w:line="240" w:lineRule="auto"/>
              <w:ind w:firstLine="0"/>
              <w:jc w:val="center"/>
              <w:rPr>
                <w:del w:id="1763" w:author="Ryan Lemos" w:date="2019-03-02T08:40:00Z"/>
                <w:rFonts w:eastAsia="Times New Roman"/>
                <w:color w:val="000000"/>
                <w:sz w:val="20"/>
                <w:szCs w:val="20"/>
                <w:lang w:eastAsia="pt-BR"/>
              </w:rPr>
            </w:pPr>
            <w:del w:id="1764" w:author="Ryan Lemos" w:date="2019-03-02T08:40:00Z">
              <w:r w:rsidRPr="00C23846" w:rsidDel="00B02A13">
                <w:rPr>
                  <w:rFonts w:eastAsia="Times New Roman"/>
                  <w:color w:val="000000"/>
                  <w:sz w:val="20"/>
                  <w:szCs w:val="20"/>
                  <w:lang w:eastAsia="pt-BR"/>
                </w:rPr>
                <w:delText> </w:delText>
              </w:r>
            </w:del>
          </w:p>
        </w:tc>
      </w:tr>
      <w:tr w:rsidR="008F6CAC" w:rsidRPr="00C23846" w:rsidDel="00B02A13" w:rsidTr="00C23846">
        <w:trPr>
          <w:trHeight w:val="601"/>
          <w:del w:id="1765"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1766"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1767" w:author="Ryan Lemos" w:date="2019-03-02T08:40:00Z"/>
                <w:rFonts w:eastAsia="Times New Roman"/>
                <w:sz w:val="20"/>
                <w:szCs w:val="20"/>
                <w:lang w:eastAsia="pt-BR"/>
              </w:rPr>
            </w:pPr>
            <w:del w:id="1768" w:author="Ryan Lemos" w:date="2019-03-02T08:40:00Z">
              <w:r w:rsidRPr="00C23846" w:rsidDel="00B02A13">
                <w:rPr>
                  <w:rFonts w:eastAsia="Times New Roman"/>
                  <w:sz w:val="20"/>
                  <w:szCs w:val="20"/>
                  <w:lang w:eastAsia="pt-BR"/>
                </w:rPr>
                <w:delText xml:space="preserve">Análise dos Requisitos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1769"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1770"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1771"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772"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773"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1774"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1775"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1776"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1777" w:author="Ryan Lemos" w:date="2019-03-02T08:40:00Z"/>
                <w:rFonts w:eastAsia="Times New Roman"/>
                <w:color w:val="000000"/>
                <w:sz w:val="20"/>
                <w:szCs w:val="20"/>
                <w:lang w:eastAsia="pt-BR"/>
              </w:rPr>
            </w:pPr>
          </w:p>
        </w:tc>
      </w:tr>
      <w:tr w:rsidR="008F6CAC" w:rsidRPr="00C23846" w:rsidDel="00B02A13" w:rsidTr="00C23846">
        <w:trPr>
          <w:trHeight w:val="424"/>
          <w:del w:id="1778"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1779"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1780" w:author="Ryan Lemos" w:date="2019-03-02T08:40:00Z"/>
                <w:rFonts w:eastAsia="Times New Roman"/>
                <w:sz w:val="20"/>
                <w:szCs w:val="20"/>
                <w:lang w:eastAsia="pt-BR"/>
              </w:rPr>
            </w:pPr>
            <w:del w:id="1781" w:author="Ryan Lemos" w:date="2019-03-02T08:40:00Z">
              <w:r w:rsidRPr="00C23846" w:rsidDel="00B02A13">
                <w:rPr>
                  <w:rFonts w:eastAsia="Times New Roman"/>
                  <w:sz w:val="20"/>
                  <w:szCs w:val="20"/>
                  <w:lang w:eastAsia="pt-BR"/>
                </w:rPr>
                <w:delText xml:space="preserve">Modelagem dos processos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1782"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1783"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1784"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785"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786"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1787"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1788"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1789"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1790" w:author="Ryan Lemos" w:date="2019-03-02T08:40:00Z"/>
                <w:rFonts w:eastAsia="Times New Roman"/>
                <w:color w:val="000000"/>
                <w:sz w:val="20"/>
                <w:szCs w:val="20"/>
                <w:lang w:eastAsia="pt-BR"/>
              </w:rPr>
            </w:pPr>
          </w:p>
        </w:tc>
      </w:tr>
      <w:tr w:rsidR="008F6CAC" w:rsidRPr="00C23846" w:rsidDel="00B02A13" w:rsidTr="00C23846">
        <w:trPr>
          <w:trHeight w:val="565"/>
          <w:del w:id="1791"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1792"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1793" w:author="Ryan Lemos" w:date="2019-03-02T08:40:00Z"/>
                <w:rFonts w:eastAsia="Times New Roman"/>
                <w:sz w:val="20"/>
                <w:szCs w:val="20"/>
                <w:lang w:eastAsia="pt-BR"/>
              </w:rPr>
            </w:pPr>
            <w:del w:id="1794" w:author="Ryan Lemos" w:date="2019-03-02T08:40:00Z">
              <w:r w:rsidRPr="00C23846" w:rsidDel="00B02A13">
                <w:rPr>
                  <w:rFonts w:eastAsia="Times New Roman"/>
                  <w:sz w:val="20"/>
                  <w:szCs w:val="20"/>
                  <w:lang w:eastAsia="pt-BR"/>
                </w:rPr>
                <w:delText xml:space="preserve">Desenvolvimento (codificação) das funcionalidades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1795"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1796"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1797" w:author="Ryan Lemos" w:date="2019-03-02T08:40:00Z"/>
                <w:rFonts w:eastAsia="Times New Roman"/>
                <w:color w:val="000000"/>
                <w:sz w:val="20"/>
                <w:szCs w:val="20"/>
                <w:lang w:eastAsia="pt-BR"/>
              </w:rPr>
            </w:pPr>
          </w:p>
        </w:tc>
        <w:tc>
          <w:tcPr>
            <w:tcW w:w="316" w:type="pct"/>
            <w:shd w:val="clear" w:color="auto" w:fill="7F7F7F"/>
            <w:noWrap/>
          </w:tcPr>
          <w:p w:rsidR="00097F52" w:rsidRPr="00C23846" w:rsidDel="00B02A13" w:rsidRDefault="00097F52" w:rsidP="00C23846">
            <w:pPr>
              <w:spacing w:line="240" w:lineRule="auto"/>
              <w:ind w:firstLine="0"/>
              <w:jc w:val="center"/>
              <w:rPr>
                <w:del w:id="1798"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799"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1800"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1801"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1802"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1803" w:author="Ryan Lemos" w:date="2019-03-02T08:40:00Z"/>
                <w:rFonts w:eastAsia="Times New Roman"/>
                <w:color w:val="000000"/>
                <w:sz w:val="20"/>
                <w:szCs w:val="20"/>
                <w:lang w:eastAsia="pt-BR"/>
              </w:rPr>
            </w:pPr>
          </w:p>
        </w:tc>
      </w:tr>
      <w:tr w:rsidR="008F6CAC" w:rsidRPr="00C23846" w:rsidDel="00B02A13" w:rsidTr="00C23846">
        <w:trPr>
          <w:trHeight w:val="482"/>
          <w:del w:id="1804"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1805"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1806" w:author="Ryan Lemos" w:date="2019-03-02T08:40:00Z"/>
                <w:rFonts w:eastAsia="Times New Roman"/>
                <w:sz w:val="20"/>
                <w:szCs w:val="20"/>
                <w:lang w:eastAsia="pt-BR"/>
              </w:rPr>
            </w:pPr>
            <w:del w:id="1807" w:author="Ryan Lemos" w:date="2019-03-02T08:40:00Z">
              <w:r w:rsidRPr="00C23846" w:rsidDel="00B02A13">
                <w:rPr>
                  <w:rFonts w:eastAsia="Times New Roman"/>
                  <w:sz w:val="20"/>
                  <w:szCs w:val="20"/>
                  <w:lang w:eastAsia="pt-BR"/>
                </w:rPr>
                <w:delText xml:space="preserve">Testes e correções das funcionalidades do segundo </w:delText>
              </w:r>
              <w:r w:rsidRPr="00C23846" w:rsidDel="00B02A13">
                <w:rPr>
                  <w:rFonts w:eastAsia="Times New Roman"/>
                  <w:i/>
                  <w:sz w:val="20"/>
                  <w:szCs w:val="20"/>
                  <w:lang w:eastAsia="pt-BR"/>
                </w:rPr>
                <w:delText>release</w:delText>
              </w:r>
            </w:del>
          </w:p>
        </w:tc>
        <w:tc>
          <w:tcPr>
            <w:tcW w:w="300" w:type="pct"/>
            <w:shd w:val="clear" w:color="auto" w:fill="auto"/>
            <w:noWrap/>
          </w:tcPr>
          <w:p w:rsidR="00097F52" w:rsidRPr="00C23846" w:rsidDel="00B02A13" w:rsidRDefault="00097F52" w:rsidP="00C23846">
            <w:pPr>
              <w:spacing w:line="240" w:lineRule="auto"/>
              <w:ind w:firstLine="0"/>
              <w:jc w:val="center"/>
              <w:rPr>
                <w:del w:id="1808"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1809"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1810" w:author="Ryan Lemos" w:date="2019-03-02T08:40:00Z"/>
                <w:rFonts w:eastAsia="Times New Roman"/>
                <w:color w:val="000000"/>
                <w:sz w:val="20"/>
                <w:szCs w:val="20"/>
                <w:lang w:eastAsia="pt-BR"/>
              </w:rPr>
            </w:pPr>
          </w:p>
        </w:tc>
        <w:tc>
          <w:tcPr>
            <w:tcW w:w="316" w:type="pct"/>
            <w:shd w:val="clear" w:color="auto" w:fill="7F7F7F"/>
            <w:noWrap/>
          </w:tcPr>
          <w:p w:rsidR="00097F52" w:rsidRPr="00C23846" w:rsidDel="00B02A13" w:rsidRDefault="00097F52" w:rsidP="00C23846">
            <w:pPr>
              <w:spacing w:line="240" w:lineRule="auto"/>
              <w:ind w:firstLine="0"/>
              <w:jc w:val="center"/>
              <w:rPr>
                <w:del w:id="1811"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812"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1813"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1814"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1815"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1816" w:author="Ryan Lemos" w:date="2019-03-02T08:40:00Z"/>
                <w:rFonts w:eastAsia="Times New Roman"/>
                <w:color w:val="000000"/>
                <w:sz w:val="20"/>
                <w:szCs w:val="20"/>
                <w:lang w:eastAsia="pt-BR"/>
              </w:rPr>
            </w:pPr>
          </w:p>
        </w:tc>
      </w:tr>
      <w:tr w:rsidR="008F6CAC" w:rsidRPr="00C23846" w:rsidDel="00B02A13" w:rsidTr="00C23846">
        <w:trPr>
          <w:trHeight w:val="671"/>
          <w:del w:id="1817" w:author="Ryan Lemos" w:date="2019-03-02T08:40:00Z"/>
        </w:trPr>
        <w:tc>
          <w:tcPr>
            <w:tcW w:w="393" w:type="pct"/>
            <w:vMerge/>
            <w:shd w:val="clear" w:color="auto" w:fill="auto"/>
          </w:tcPr>
          <w:p w:rsidR="00097F52" w:rsidRPr="00C23846" w:rsidDel="00B02A13" w:rsidRDefault="00097F52" w:rsidP="00C23846">
            <w:pPr>
              <w:spacing w:line="240" w:lineRule="auto"/>
              <w:ind w:firstLine="0"/>
              <w:jc w:val="center"/>
              <w:rPr>
                <w:del w:id="1818" w:author="Ryan Lemos" w:date="2019-03-02T08:40:00Z"/>
                <w:rFonts w:eastAsia="Times New Roman"/>
                <w:sz w:val="20"/>
                <w:szCs w:val="20"/>
                <w:lang w:eastAsia="pt-BR"/>
              </w:rPr>
            </w:pPr>
          </w:p>
        </w:tc>
        <w:tc>
          <w:tcPr>
            <w:tcW w:w="1840" w:type="pct"/>
            <w:shd w:val="clear" w:color="auto" w:fill="auto"/>
            <w:vAlign w:val="center"/>
          </w:tcPr>
          <w:p w:rsidR="00097F52" w:rsidRPr="00C23846" w:rsidDel="00B02A13" w:rsidRDefault="00097F52" w:rsidP="00C23846">
            <w:pPr>
              <w:spacing w:line="240" w:lineRule="auto"/>
              <w:ind w:firstLine="0"/>
              <w:jc w:val="center"/>
              <w:rPr>
                <w:del w:id="1819" w:author="Ryan Lemos" w:date="2019-03-02T08:40:00Z"/>
                <w:rFonts w:eastAsia="Times New Roman"/>
                <w:sz w:val="20"/>
                <w:szCs w:val="20"/>
                <w:lang w:eastAsia="pt-BR"/>
              </w:rPr>
            </w:pPr>
            <w:del w:id="1820" w:author="Ryan Lemos" w:date="2019-03-02T08:40:00Z">
              <w:r w:rsidRPr="00C23846" w:rsidDel="00B02A13">
                <w:rPr>
                  <w:rFonts w:eastAsia="Times New Roman"/>
                  <w:sz w:val="20"/>
                  <w:szCs w:val="20"/>
                  <w:lang w:eastAsia="pt-BR"/>
                </w:rPr>
                <w:delText>Reuniões com o cliente para retiradas de dúvidas acerca das funcionalidades</w:delText>
              </w:r>
              <w:r w:rsidR="00B334A9" w:rsidRPr="00C23846" w:rsidDel="00B02A13">
                <w:rPr>
                  <w:rFonts w:eastAsia="Times New Roman"/>
                  <w:sz w:val="20"/>
                  <w:szCs w:val="20"/>
                  <w:lang w:eastAsia="pt-BR"/>
                </w:rPr>
                <w:delText xml:space="preserve"> e confecção dos testes de aceitação de estórias </w:delText>
              </w:r>
              <w:r w:rsidRPr="00C23846" w:rsidDel="00B02A13">
                <w:rPr>
                  <w:rFonts w:eastAsia="Times New Roman"/>
                  <w:sz w:val="20"/>
                  <w:szCs w:val="20"/>
                  <w:lang w:eastAsia="pt-BR"/>
                </w:rPr>
                <w:delText xml:space="preserve">do segundo </w:delText>
              </w:r>
              <w:r w:rsidRPr="00C23846" w:rsidDel="00B02A13">
                <w:rPr>
                  <w:rFonts w:eastAsia="Times New Roman"/>
                  <w:i/>
                  <w:sz w:val="20"/>
                  <w:szCs w:val="20"/>
                  <w:lang w:eastAsia="pt-BR"/>
                </w:rPr>
                <w:delText>release</w:delText>
              </w:r>
              <w:r w:rsidR="00B334A9" w:rsidRPr="00C23846" w:rsidDel="00B02A13">
                <w:rPr>
                  <w:rFonts w:eastAsia="Times New Roman"/>
                  <w:i/>
                  <w:sz w:val="20"/>
                  <w:szCs w:val="20"/>
                  <w:lang w:eastAsia="pt-BR"/>
                </w:rPr>
                <w:delText xml:space="preserve"> </w:delText>
              </w:r>
            </w:del>
          </w:p>
        </w:tc>
        <w:tc>
          <w:tcPr>
            <w:tcW w:w="300" w:type="pct"/>
            <w:shd w:val="clear" w:color="auto" w:fill="auto"/>
            <w:noWrap/>
          </w:tcPr>
          <w:p w:rsidR="00097F52" w:rsidRPr="00C23846" w:rsidDel="00B02A13" w:rsidRDefault="00097F52" w:rsidP="00C23846">
            <w:pPr>
              <w:spacing w:line="240" w:lineRule="auto"/>
              <w:ind w:firstLine="0"/>
              <w:jc w:val="center"/>
              <w:rPr>
                <w:del w:id="1821" w:author="Ryan Lemos" w:date="2019-03-02T08:40:00Z"/>
                <w:rFonts w:eastAsia="Times New Roman"/>
                <w:color w:val="000000"/>
                <w:sz w:val="20"/>
                <w:szCs w:val="20"/>
                <w:lang w:eastAsia="pt-BR"/>
              </w:rPr>
            </w:pPr>
          </w:p>
        </w:tc>
        <w:tc>
          <w:tcPr>
            <w:tcW w:w="301" w:type="pct"/>
            <w:shd w:val="clear" w:color="auto" w:fill="auto"/>
            <w:noWrap/>
          </w:tcPr>
          <w:p w:rsidR="00097F52" w:rsidRPr="00C23846" w:rsidDel="00B02A13" w:rsidRDefault="00097F52" w:rsidP="00C23846">
            <w:pPr>
              <w:spacing w:line="240" w:lineRule="auto"/>
              <w:ind w:firstLine="0"/>
              <w:jc w:val="center"/>
              <w:rPr>
                <w:del w:id="1822" w:author="Ryan Lemos" w:date="2019-03-02T08:40:00Z"/>
                <w:rFonts w:eastAsia="Times New Roman"/>
                <w:color w:val="000000"/>
                <w:sz w:val="20"/>
                <w:szCs w:val="20"/>
                <w:lang w:eastAsia="pt-BR"/>
              </w:rPr>
            </w:pPr>
          </w:p>
        </w:tc>
        <w:tc>
          <w:tcPr>
            <w:tcW w:w="376" w:type="pct"/>
            <w:shd w:val="clear" w:color="auto" w:fill="7F7F7F"/>
            <w:noWrap/>
          </w:tcPr>
          <w:p w:rsidR="00097F52" w:rsidRPr="00C23846" w:rsidDel="00B02A13" w:rsidRDefault="00097F52" w:rsidP="00C23846">
            <w:pPr>
              <w:spacing w:line="240" w:lineRule="auto"/>
              <w:ind w:firstLine="0"/>
              <w:jc w:val="center"/>
              <w:rPr>
                <w:del w:id="1823" w:author="Ryan Lemos" w:date="2019-03-02T08:40:00Z"/>
                <w:rFonts w:eastAsia="Times New Roman"/>
                <w:color w:val="000000"/>
                <w:sz w:val="20"/>
                <w:szCs w:val="20"/>
                <w:lang w:eastAsia="pt-BR"/>
              </w:rPr>
            </w:pPr>
          </w:p>
        </w:tc>
        <w:tc>
          <w:tcPr>
            <w:tcW w:w="316" w:type="pct"/>
            <w:shd w:val="clear" w:color="auto" w:fill="7F7F7F"/>
            <w:noWrap/>
          </w:tcPr>
          <w:p w:rsidR="00097F52" w:rsidRPr="00C23846" w:rsidDel="00B02A13" w:rsidRDefault="00097F52" w:rsidP="00C23846">
            <w:pPr>
              <w:spacing w:line="240" w:lineRule="auto"/>
              <w:ind w:firstLine="0"/>
              <w:jc w:val="center"/>
              <w:rPr>
                <w:del w:id="1824" w:author="Ryan Lemos" w:date="2019-03-02T08:40:00Z"/>
                <w:rFonts w:eastAsia="Times New Roman"/>
                <w:color w:val="000000"/>
                <w:sz w:val="20"/>
                <w:szCs w:val="20"/>
                <w:lang w:eastAsia="pt-BR"/>
              </w:rPr>
            </w:pPr>
          </w:p>
        </w:tc>
        <w:tc>
          <w:tcPr>
            <w:tcW w:w="316" w:type="pct"/>
            <w:shd w:val="clear" w:color="auto" w:fill="auto"/>
            <w:noWrap/>
          </w:tcPr>
          <w:p w:rsidR="00097F52" w:rsidRPr="00C23846" w:rsidDel="00B02A13" w:rsidRDefault="00097F52" w:rsidP="00C23846">
            <w:pPr>
              <w:spacing w:line="240" w:lineRule="auto"/>
              <w:ind w:firstLine="0"/>
              <w:jc w:val="center"/>
              <w:rPr>
                <w:del w:id="1825" w:author="Ryan Lemos" w:date="2019-03-02T08:40:00Z"/>
                <w:rFonts w:eastAsia="Times New Roman"/>
                <w:color w:val="000000"/>
                <w:sz w:val="20"/>
                <w:szCs w:val="20"/>
                <w:lang w:eastAsia="pt-BR"/>
              </w:rPr>
            </w:pPr>
          </w:p>
        </w:tc>
        <w:tc>
          <w:tcPr>
            <w:tcW w:w="265" w:type="pct"/>
            <w:shd w:val="clear" w:color="auto" w:fill="auto"/>
            <w:noWrap/>
          </w:tcPr>
          <w:p w:rsidR="00097F52" w:rsidRPr="00C23846" w:rsidDel="00B02A13" w:rsidRDefault="00097F52" w:rsidP="00C23846">
            <w:pPr>
              <w:spacing w:line="240" w:lineRule="auto"/>
              <w:ind w:firstLine="0"/>
              <w:jc w:val="center"/>
              <w:rPr>
                <w:del w:id="1826" w:author="Ryan Lemos" w:date="2019-03-02T08:40:00Z"/>
                <w:rFonts w:eastAsia="Times New Roman"/>
                <w:color w:val="000000"/>
                <w:sz w:val="20"/>
                <w:szCs w:val="20"/>
                <w:lang w:eastAsia="pt-BR"/>
              </w:rPr>
            </w:pPr>
          </w:p>
        </w:tc>
        <w:tc>
          <w:tcPr>
            <w:tcW w:w="315" w:type="pct"/>
            <w:shd w:val="clear" w:color="auto" w:fill="auto"/>
            <w:noWrap/>
          </w:tcPr>
          <w:p w:rsidR="00097F52" w:rsidRPr="00C23846" w:rsidDel="00B02A13" w:rsidRDefault="00097F52" w:rsidP="00C23846">
            <w:pPr>
              <w:spacing w:line="240" w:lineRule="auto"/>
              <w:ind w:firstLine="0"/>
              <w:jc w:val="center"/>
              <w:rPr>
                <w:del w:id="1827" w:author="Ryan Lemos" w:date="2019-03-02T08:40:00Z"/>
                <w:rFonts w:eastAsia="Times New Roman"/>
                <w:color w:val="000000"/>
                <w:sz w:val="20"/>
                <w:szCs w:val="20"/>
                <w:lang w:eastAsia="pt-BR"/>
              </w:rPr>
            </w:pPr>
          </w:p>
        </w:tc>
        <w:tc>
          <w:tcPr>
            <w:tcW w:w="317" w:type="pct"/>
            <w:shd w:val="clear" w:color="auto" w:fill="auto"/>
            <w:noWrap/>
          </w:tcPr>
          <w:p w:rsidR="00097F52" w:rsidRPr="00C23846" w:rsidDel="00B02A13" w:rsidRDefault="00097F52" w:rsidP="00C23846">
            <w:pPr>
              <w:spacing w:line="240" w:lineRule="auto"/>
              <w:ind w:firstLine="0"/>
              <w:jc w:val="center"/>
              <w:rPr>
                <w:del w:id="1828" w:author="Ryan Lemos" w:date="2019-03-02T08:40:00Z"/>
                <w:rFonts w:eastAsia="Times New Roman"/>
                <w:color w:val="000000"/>
                <w:sz w:val="20"/>
                <w:szCs w:val="20"/>
                <w:lang w:eastAsia="pt-BR"/>
              </w:rPr>
            </w:pPr>
          </w:p>
        </w:tc>
        <w:tc>
          <w:tcPr>
            <w:tcW w:w="261" w:type="pct"/>
            <w:shd w:val="clear" w:color="auto" w:fill="auto"/>
            <w:noWrap/>
          </w:tcPr>
          <w:p w:rsidR="00097F52" w:rsidRPr="00C23846" w:rsidDel="00B02A13" w:rsidRDefault="00097F52" w:rsidP="00C23846">
            <w:pPr>
              <w:spacing w:line="240" w:lineRule="auto"/>
              <w:ind w:firstLine="0"/>
              <w:jc w:val="center"/>
              <w:rPr>
                <w:del w:id="1829" w:author="Ryan Lemos" w:date="2019-03-02T08:40:00Z"/>
                <w:rFonts w:eastAsia="Times New Roman"/>
                <w:color w:val="000000"/>
                <w:sz w:val="20"/>
                <w:szCs w:val="20"/>
                <w:lang w:eastAsia="pt-BR"/>
              </w:rPr>
            </w:pPr>
          </w:p>
        </w:tc>
      </w:tr>
    </w:tbl>
    <w:p w:rsidR="004E5854" w:rsidDel="00B02A13" w:rsidRDefault="004E5854" w:rsidP="00A2452D">
      <w:pPr>
        <w:ind w:firstLine="0"/>
        <w:rPr>
          <w:del w:id="1830" w:author="Ryan Lemos" w:date="2019-03-02T08:40:00Z"/>
        </w:rPr>
      </w:pPr>
    </w:p>
    <w:p w:rsidR="00697EF9" w:rsidDel="00B02A13" w:rsidRDefault="00697EF9">
      <w:pPr>
        <w:spacing w:line="240" w:lineRule="auto"/>
        <w:ind w:firstLine="0"/>
        <w:jc w:val="left"/>
        <w:outlineLvl w:val="9"/>
        <w:rPr>
          <w:del w:id="1831" w:author="Ryan Lemos" w:date="2019-03-02T08:40:00Z"/>
        </w:rPr>
      </w:pPr>
      <w:del w:id="1832" w:author="Ryan Lemos" w:date="2019-03-02T08:40:00Z">
        <w:r w:rsidDel="00B02A13">
          <w:br w:type="page"/>
        </w:r>
      </w:del>
    </w:p>
    <w:p w:rsidR="00697EF9" w:rsidRPr="00063EEB" w:rsidDel="00B02A13" w:rsidRDefault="00697EF9" w:rsidP="00B02A13">
      <w:pPr>
        <w:spacing w:line="240" w:lineRule="auto"/>
        <w:ind w:firstLine="0"/>
        <w:jc w:val="left"/>
        <w:outlineLvl w:val="9"/>
        <w:rPr>
          <w:del w:id="1833" w:author="Ryan Lemos" w:date="2019-03-02T08:40:00Z"/>
        </w:rPr>
        <w:sectPr w:rsidR="00697EF9" w:rsidRPr="00063EEB" w:rsidDel="00B02A13" w:rsidSect="00063EEB">
          <w:pgSz w:w="16838" w:h="11906" w:orient="landscape"/>
          <w:pgMar w:top="1134" w:right="1134" w:bottom="1701" w:left="1701" w:header="708" w:footer="708" w:gutter="0"/>
          <w:cols w:space="708"/>
          <w:docGrid w:linePitch="360"/>
        </w:sectPr>
        <w:pPrChange w:id="1834" w:author="Ryan Lemos" w:date="2019-03-02T08:40:00Z">
          <w:pPr>
            <w:ind w:firstLine="0"/>
          </w:pPr>
        </w:pPrChange>
      </w:pPr>
    </w:p>
    <w:p w:rsidR="00D339A1" w:rsidRDefault="00D339A1" w:rsidP="00BE5291">
      <w:pPr>
        <w:pStyle w:val="Ttulo1"/>
        <w:numPr>
          <w:ilvl w:val="0"/>
          <w:numId w:val="0"/>
        </w:numPr>
        <w:jc w:val="center"/>
      </w:pPr>
      <w:bookmarkStart w:id="1835" w:name="_Toc2273672"/>
      <w:del w:id="1836" w:author="Ryan Lemos" w:date="2019-03-02T08:40:00Z">
        <w:r w:rsidRPr="00D339A1" w:rsidDel="00B02A13">
          <w:delText>BIBLIOGRAFIA</w:delText>
        </w:r>
      </w:del>
      <w:bookmarkEnd w:id="1835"/>
      <w:ins w:id="1837" w:author="Ryan Lemos" w:date="2019-03-02T08:40:00Z">
        <w:r w:rsidR="00B02A13">
          <w:t>Referências</w:t>
        </w:r>
      </w:ins>
    </w:p>
    <w:p w:rsidR="00BE5291" w:rsidRPr="00BE5291" w:rsidRDefault="00BE5291" w:rsidP="00BE5291"/>
    <w:p w:rsidR="00D534F8" w:rsidRDefault="00D534F8" w:rsidP="000809C2">
      <w:pPr>
        <w:spacing w:line="240" w:lineRule="auto"/>
        <w:ind w:firstLine="0"/>
        <w:jc w:val="left"/>
        <w:rPr>
          <w:noProof/>
        </w:rPr>
      </w:pPr>
      <w:r w:rsidRPr="00EC584A">
        <w:rPr>
          <w:noProof/>
          <w:highlight w:val="yellow"/>
          <w:rPrChange w:id="1838" w:author="Ryan Lemos" w:date="2019-03-02T09:32:00Z">
            <w:rPr>
              <w:noProof/>
            </w:rPr>
          </w:rPrChange>
        </w:rPr>
        <w:t xml:space="preserve">ABREU, L. </w:t>
      </w:r>
      <w:r w:rsidRPr="00EC584A">
        <w:rPr>
          <w:b/>
          <w:noProof/>
          <w:highlight w:val="yellow"/>
          <w:rPrChange w:id="1839" w:author="Ryan Lemos" w:date="2019-03-02T09:32:00Z">
            <w:rPr>
              <w:b/>
              <w:noProof/>
            </w:rPr>
          </w:rPrChange>
        </w:rPr>
        <w:t>TypeScript:</w:t>
      </w:r>
      <w:r w:rsidRPr="00EC584A">
        <w:rPr>
          <w:noProof/>
          <w:highlight w:val="yellow"/>
          <w:rPrChange w:id="1840" w:author="Ryan Lemos" w:date="2019-03-02T09:32:00Z">
            <w:rPr>
              <w:noProof/>
            </w:rPr>
          </w:rPrChange>
        </w:rPr>
        <w:t xml:space="preserve"> O JavasCript Moderno para Criação de Aplicações. Lisboa: FCA – Editora de Informática. 2017.</w:t>
      </w:r>
    </w:p>
    <w:p w:rsidR="00D534F8" w:rsidRDefault="00D534F8"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1841" w:author="Ryan Lemos" w:date="2019-03-02T09:26:00Z">
            <w:rPr>
              <w:noProof/>
            </w:rPr>
          </w:rPrChange>
        </w:rPr>
        <w:t xml:space="preserve">ALVES, J. R. M. </w:t>
      </w:r>
      <w:r w:rsidRPr="005F1ECA">
        <w:rPr>
          <w:i/>
          <w:noProof/>
          <w:highlight w:val="yellow"/>
          <w:rPrChange w:id="1842" w:author="Ryan Lemos" w:date="2019-03-02T09:26:00Z">
            <w:rPr>
              <w:i/>
              <w:noProof/>
            </w:rPr>
          </w:rPrChange>
        </w:rPr>
        <w:t>et al.</w:t>
      </w:r>
      <w:r w:rsidRPr="005F1ECA">
        <w:rPr>
          <w:noProof/>
          <w:highlight w:val="yellow"/>
          <w:rPrChange w:id="1843" w:author="Ryan Lemos" w:date="2019-03-02T09:26:00Z">
            <w:rPr>
              <w:noProof/>
            </w:rPr>
          </w:rPrChange>
        </w:rPr>
        <w:t xml:space="preserve"> </w:t>
      </w:r>
      <w:r w:rsidRPr="005F1ECA">
        <w:rPr>
          <w:b/>
          <w:bCs/>
          <w:noProof/>
          <w:highlight w:val="yellow"/>
          <w:rPrChange w:id="1844" w:author="Ryan Lemos" w:date="2019-03-02T09:26:00Z">
            <w:rPr>
              <w:b/>
              <w:bCs/>
              <w:noProof/>
            </w:rPr>
          </w:rPrChange>
        </w:rPr>
        <w:t>Educação a Distância:</w:t>
      </w:r>
      <w:r w:rsidRPr="005F1ECA">
        <w:rPr>
          <w:noProof/>
          <w:highlight w:val="yellow"/>
          <w:rPrChange w:id="1845" w:author="Ryan Lemos" w:date="2019-03-02T09:26:00Z">
            <w:rPr>
              <w:noProof/>
            </w:rPr>
          </w:rPrChange>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F35D6F">
        <w:rPr>
          <w:noProof/>
          <w:highlight w:val="yellow"/>
          <w:rPrChange w:id="1846" w:author="Ryan Lemos" w:date="2019-03-02T09:38:00Z">
            <w:rPr>
              <w:noProof/>
            </w:rPr>
          </w:rPrChange>
        </w:rPr>
        <w:t xml:space="preserve">BABBEL. </w:t>
      </w:r>
      <w:r w:rsidRPr="00F35D6F">
        <w:rPr>
          <w:b/>
          <w:bCs/>
          <w:noProof/>
          <w:highlight w:val="yellow"/>
          <w:rPrChange w:id="1847" w:author="Ryan Lemos" w:date="2019-03-02T09:38:00Z">
            <w:rPr>
              <w:b/>
              <w:bCs/>
              <w:noProof/>
            </w:rPr>
          </w:rPrChange>
        </w:rPr>
        <w:t>Preços</w:t>
      </w:r>
      <w:r w:rsidR="00E44BB8" w:rsidRPr="00F35D6F">
        <w:rPr>
          <w:noProof/>
          <w:highlight w:val="yellow"/>
          <w:rPrChange w:id="1848" w:author="Ryan Lemos" w:date="2019-03-02T09:38:00Z">
            <w:rPr>
              <w:noProof/>
            </w:rPr>
          </w:rPrChange>
        </w:rPr>
        <w:t>.</w:t>
      </w:r>
      <w:r w:rsidRPr="00F35D6F">
        <w:rPr>
          <w:noProof/>
          <w:highlight w:val="yellow"/>
          <w:rPrChange w:id="1849" w:author="Ryan Lemos" w:date="2019-03-02T09:38:00Z">
            <w:rPr>
              <w:noProof/>
            </w:rPr>
          </w:rPrChange>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1850" w:author="Ryan Lemos" w:date="2019-03-02T09:26:00Z">
            <w:rPr>
              <w:noProof/>
            </w:rPr>
          </w:rPrChange>
        </w:rPr>
        <w:t xml:space="preserve">BACICH, L. </w:t>
      </w:r>
      <w:r w:rsidRPr="005F1ECA">
        <w:rPr>
          <w:i/>
          <w:noProof/>
          <w:highlight w:val="yellow"/>
          <w:rPrChange w:id="1851" w:author="Ryan Lemos" w:date="2019-03-02T09:26:00Z">
            <w:rPr>
              <w:i/>
              <w:noProof/>
            </w:rPr>
          </w:rPrChange>
        </w:rPr>
        <w:t>et al</w:t>
      </w:r>
      <w:r w:rsidRPr="005F1ECA">
        <w:rPr>
          <w:noProof/>
          <w:highlight w:val="yellow"/>
          <w:rPrChange w:id="1852" w:author="Ryan Lemos" w:date="2019-03-02T09:26:00Z">
            <w:rPr>
              <w:noProof/>
            </w:rPr>
          </w:rPrChange>
        </w:rPr>
        <w:t xml:space="preserve">. </w:t>
      </w:r>
      <w:r w:rsidRPr="005F1ECA">
        <w:rPr>
          <w:b/>
          <w:bCs/>
          <w:noProof/>
          <w:highlight w:val="yellow"/>
          <w:rPrChange w:id="1853" w:author="Ryan Lemos" w:date="2019-03-02T09:26:00Z">
            <w:rPr>
              <w:b/>
              <w:bCs/>
              <w:noProof/>
            </w:rPr>
          </w:rPrChange>
        </w:rPr>
        <w:t>Ensino Híbrido:</w:t>
      </w:r>
      <w:r w:rsidRPr="005F1ECA">
        <w:rPr>
          <w:noProof/>
          <w:highlight w:val="yellow"/>
          <w:rPrChange w:id="1854" w:author="Ryan Lemos" w:date="2019-03-02T09:26:00Z">
            <w:rPr>
              <w:noProof/>
            </w:rPr>
          </w:rPrChange>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1855" w:author="Ryan Lemos" w:date="2019-03-02T09:26:00Z">
            <w:rPr>
              <w:noProof/>
            </w:rPr>
          </w:rPrChange>
        </w:rPr>
        <w:t xml:space="preserve">BARANAUSKAS, M. C. C.; ROCHA, H. V. D. </w:t>
      </w:r>
      <w:r w:rsidRPr="005F1ECA">
        <w:rPr>
          <w:b/>
          <w:bCs/>
          <w:noProof/>
          <w:highlight w:val="yellow"/>
          <w:rPrChange w:id="1856" w:author="Ryan Lemos" w:date="2019-03-02T09:26:00Z">
            <w:rPr>
              <w:b/>
              <w:bCs/>
              <w:noProof/>
            </w:rPr>
          </w:rPrChange>
        </w:rPr>
        <w:t>Design e Avaliação de Interfaces Humano-Computador</w:t>
      </w:r>
      <w:r w:rsidRPr="005F1ECA">
        <w:rPr>
          <w:noProof/>
          <w:highlight w:val="yellow"/>
          <w:rPrChange w:id="1857" w:author="Ryan Lemos" w:date="2019-03-02T09:26:00Z">
            <w:rPr>
              <w:noProof/>
            </w:rPr>
          </w:rPrChange>
        </w:rPr>
        <w:t>. Campinas: UNIVERSIDADE ESTADUAL DE CAMPINAS, 2003.</w:t>
      </w:r>
      <w:r w:rsidR="005B5EC4" w:rsidRPr="005F1ECA">
        <w:rPr>
          <w:noProof/>
          <w:highlight w:val="yellow"/>
          <w:rPrChange w:id="1858" w:author="Ryan Lemos" w:date="2019-03-02T09:26:00Z">
            <w:rPr>
              <w:noProof/>
            </w:rPr>
          </w:rPrChange>
        </w:rPr>
        <w:t xml:space="preserve"> Disponível em</w:t>
      </w:r>
      <w:r w:rsidR="00D21BE3" w:rsidRPr="005F1ECA">
        <w:rPr>
          <w:noProof/>
          <w:highlight w:val="yellow"/>
          <w:rPrChange w:id="1859" w:author="Ryan Lemos" w:date="2019-03-02T09:26:00Z">
            <w:rPr>
              <w:noProof/>
            </w:rPr>
          </w:rPrChange>
        </w:rPr>
        <w:t>:</w:t>
      </w:r>
      <w:r w:rsidR="005B5EC4" w:rsidRPr="005F1ECA">
        <w:rPr>
          <w:noProof/>
          <w:highlight w:val="yellow"/>
          <w:rPrChange w:id="1860" w:author="Ryan Lemos" w:date="2019-03-02T09:26:00Z">
            <w:rPr>
              <w:noProof/>
            </w:rPr>
          </w:rPrChange>
        </w:rPr>
        <w:t xml:space="preserve"> &lt;https://www.nied.unicamp.br/biblioteca/design-e-avaliacao-de-interfaces-humano-computador/ &gt; Acesso em:</w:t>
      </w:r>
      <w:r w:rsidR="00F85EFB" w:rsidRPr="005F1ECA">
        <w:rPr>
          <w:noProof/>
          <w:highlight w:val="yellow"/>
          <w:rPrChange w:id="1861" w:author="Ryan Lemos" w:date="2019-03-02T09:26:00Z">
            <w:rPr>
              <w:noProof/>
            </w:rPr>
          </w:rPrChange>
        </w:rPr>
        <w:t xml:space="preserve"> 22</w:t>
      </w:r>
      <w:r w:rsidR="00F0748E" w:rsidRPr="005F1ECA">
        <w:rPr>
          <w:noProof/>
          <w:highlight w:val="yellow"/>
          <w:rPrChange w:id="1862" w:author="Ryan Lemos" w:date="2019-03-02T09:26:00Z">
            <w:rPr>
              <w:noProof/>
            </w:rPr>
          </w:rPrChange>
        </w:rPr>
        <w:t xml:space="preserve"> </w:t>
      </w:r>
      <w:r w:rsidR="00F85EFB" w:rsidRPr="005F1ECA">
        <w:rPr>
          <w:noProof/>
          <w:highlight w:val="yellow"/>
          <w:rPrChange w:id="1863" w:author="Ryan Lemos" w:date="2019-03-02T09:26:00Z">
            <w:rPr>
              <w:noProof/>
            </w:rPr>
          </w:rPrChange>
        </w:rPr>
        <w:t>set. 2018.</w:t>
      </w:r>
    </w:p>
    <w:p w:rsidR="00D339A1" w:rsidDel="00F35D6F" w:rsidRDefault="00D339A1" w:rsidP="000809C2">
      <w:pPr>
        <w:spacing w:line="240" w:lineRule="auto"/>
        <w:ind w:firstLine="0"/>
        <w:jc w:val="left"/>
        <w:rPr>
          <w:del w:id="1864" w:author="Ryan Lemos" w:date="2019-03-02T09:38:00Z"/>
          <w:noProof/>
        </w:rPr>
      </w:pPr>
      <w:bookmarkStart w:id="1865" w:name="_GoBack"/>
      <w:bookmarkEnd w:id="1865"/>
    </w:p>
    <w:p w:rsidR="00D339A1" w:rsidRPr="00D339A1" w:rsidDel="00F35D6F" w:rsidRDefault="00D339A1" w:rsidP="000809C2">
      <w:pPr>
        <w:spacing w:line="240" w:lineRule="auto"/>
        <w:ind w:firstLine="0"/>
        <w:jc w:val="left"/>
        <w:rPr>
          <w:del w:id="1866" w:author="Ryan Lemos" w:date="2019-03-02T09:38:00Z"/>
          <w:noProof/>
        </w:rPr>
      </w:pPr>
      <w:del w:id="1867" w:author="Ryan Lemos" w:date="2019-03-02T09:38:00Z">
        <w:r w:rsidRPr="00D339A1" w:rsidDel="00F35D6F">
          <w:rPr>
            <w:noProof/>
          </w:rPr>
          <w:delText xml:space="preserve">BENTO, E. J. </w:delText>
        </w:r>
        <w:r w:rsidRPr="00D339A1" w:rsidDel="00F35D6F">
          <w:rPr>
            <w:b/>
            <w:bCs/>
            <w:noProof/>
          </w:rPr>
          <w:delText>Desenvolvimento Web com PHP e MySQL</w:delText>
        </w:r>
        <w:r w:rsidRPr="00D339A1" w:rsidDel="00F35D6F">
          <w:rPr>
            <w:noProof/>
          </w:rPr>
          <w:delText>. São Paulo: Casa do Código, 2013.</w:delText>
        </w:r>
      </w:del>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1868" w:author="Ryan Lemos" w:date="2019-03-02T09:31:00Z">
            <w:rPr>
              <w:noProof/>
            </w:rPr>
          </w:rPrChange>
        </w:rPr>
        <w:t xml:space="preserve">CAELUM. </w:t>
      </w:r>
      <w:r w:rsidRPr="00EC584A">
        <w:rPr>
          <w:b/>
          <w:bCs/>
          <w:noProof/>
          <w:highlight w:val="yellow"/>
          <w:rPrChange w:id="1869" w:author="Ryan Lemos" w:date="2019-03-02T09:31:00Z">
            <w:rPr>
              <w:b/>
              <w:bCs/>
              <w:noProof/>
            </w:rPr>
          </w:rPrChange>
        </w:rPr>
        <w:t>Desenvolvimento Web com HTML, CSS e JavaScript</w:t>
      </w:r>
      <w:r w:rsidRPr="00EC584A">
        <w:rPr>
          <w:noProof/>
          <w:highlight w:val="yellow"/>
          <w:rPrChange w:id="1870" w:author="Ryan Lemos" w:date="2019-03-02T09:31:00Z">
            <w:rPr>
              <w:noProof/>
            </w:rPr>
          </w:rPrChange>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1871" w:author="Ryan Lemos" w:date="2019-03-02T09:30:00Z">
            <w:rPr>
              <w:noProof/>
            </w:rPr>
          </w:rPrChange>
        </w:rPr>
        <w:t xml:space="preserve">CAMPOS, A. L. N. </w:t>
      </w:r>
      <w:r w:rsidRPr="00EC584A">
        <w:rPr>
          <w:b/>
          <w:bCs/>
          <w:noProof/>
          <w:highlight w:val="yellow"/>
          <w:rPrChange w:id="1872" w:author="Ryan Lemos" w:date="2019-03-02T09:30:00Z">
            <w:rPr>
              <w:b/>
              <w:bCs/>
              <w:noProof/>
            </w:rPr>
          </w:rPrChange>
        </w:rPr>
        <w:t>Modelagem de Processos com BPMN</w:t>
      </w:r>
      <w:r w:rsidRPr="00EC584A">
        <w:rPr>
          <w:noProof/>
          <w:highlight w:val="yellow"/>
          <w:rPrChange w:id="1873" w:author="Ryan Lemos" w:date="2019-03-02T09:30:00Z">
            <w:rPr>
              <w:noProof/>
            </w:rPr>
          </w:rPrChange>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1874" w:author="Ryan Lemos" w:date="2019-03-02T09:33:00Z">
            <w:rPr>
              <w:noProof/>
            </w:rPr>
          </w:rPrChange>
        </w:rPr>
        <w:t xml:space="preserve">CARVALHO, V. </w:t>
      </w:r>
      <w:r w:rsidRPr="00EC584A">
        <w:rPr>
          <w:b/>
          <w:bCs/>
          <w:noProof/>
          <w:highlight w:val="yellow"/>
          <w:rPrChange w:id="1875" w:author="Ryan Lemos" w:date="2019-03-02T09:33:00Z">
            <w:rPr>
              <w:b/>
              <w:bCs/>
              <w:noProof/>
            </w:rPr>
          </w:rPrChange>
        </w:rPr>
        <w:t>MySQL:</w:t>
      </w:r>
      <w:r w:rsidRPr="00EC584A">
        <w:rPr>
          <w:noProof/>
          <w:highlight w:val="yellow"/>
          <w:rPrChange w:id="1876" w:author="Ryan Lemos" w:date="2019-03-02T09:33:00Z">
            <w:rPr>
              <w:noProof/>
            </w:rPr>
          </w:rPrChange>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5F1ECA">
        <w:rPr>
          <w:noProof/>
          <w:highlight w:val="yellow"/>
          <w:rPrChange w:id="1877" w:author="Ryan Lemos" w:date="2019-03-02T09:27:00Z">
            <w:rPr>
              <w:noProof/>
            </w:rPr>
          </w:rPrChange>
        </w:rPr>
        <w:t xml:space="preserve">CCAA. </w:t>
      </w:r>
      <w:r w:rsidRPr="005F1ECA">
        <w:rPr>
          <w:b/>
          <w:bCs/>
          <w:noProof/>
          <w:highlight w:val="yellow"/>
          <w:rPrChange w:id="1878" w:author="Ryan Lemos" w:date="2019-03-02T09:27:00Z">
            <w:rPr>
              <w:b/>
              <w:bCs/>
              <w:noProof/>
            </w:rPr>
          </w:rPrChange>
        </w:rPr>
        <w:t>Espaço CCAA Aluno</w:t>
      </w:r>
      <w:r w:rsidR="00E44BB8" w:rsidRPr="005F1ECA">
        <w:rPr>
          <w:noProof/>
          <w:highlight w:val="yellow"/>
          <w:rPrChange w:id="1879" w:author="Ryan Lemos" w:date="2019-03-02T09:27:00Z">
            <w:rPr>
              <w:noProof/>
            </w:rPr>
          </w:rPrChange>
        </w:rPr>
        <w:t>.</w:t>
      </w:r>
      <w:r w:rsidRPr="005F1ECA">
        <w:rPr>
          <w:noProof/>
          <w:highlight w:val="yellow"/>
          <w:rPrChange w:id="1880" w:author="Ryan Lemos" w:date="2019-03-02T09:27:00Z">
            <w:rPr>
              <w:noProof/>
            </w:rPr>
          </w:rPrChange>
        </w:rPr>
        <w:t xml:space="preserve"> sd. Disponível em: &lt;https://www.ccaa.com.br/espacoccaa/conteudos/&gt;. </w:t>
      </w:r>
      <w:r w:rsidRPr="005F1ECA">
        <w:rPr>
          <w:noProof/>
          <w:highlight w:val="yellow"/>
          <w:lang w:val="en-US"/>
          <w:rPrChange w:id="1881" w:author="Ryan Lemos" w:date="2019-03-02T09:27:00Z">
            <w:rPr>
              <w:noProof/>
              <w:lang w:val="en-US"/>
            </w:rPr>
          </w:rPrChange>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C584A">
        <w:rPr>
          <w:noProof/>
          <w:highlight w:val="yellow"/>
          <w:lang w:val="en-US"/>
          <w:rPrChange w:id="1882" w:author="Ryan Lemos" w:date="2019-03-02T09:31:00Z">
            <w:rPr>
              <w:noProof/>
              <w:lang w:val="en-US"/>
            </w:rPr>
          </w:rPrChange>
        </w:rPr>
        <w:t xml:space="preserve">CROCKFORD, D. </w:t>
      </w:r>
      <w:r w:rsidRPr="00EC584A">
        <w:rPr>
          <w:b/>
          <w:bCs/>
          <w:noProof/>
          <w:highlight w:val="yellow"/>
          <w:lang w:val="en-US"/>
          <w:rPrChange w:id="1883" w:author="Ryan Lemos" w:date="2019-03-02T09:31:00Z">
            <w:rPr>
              <w:b/>
              <w:bCs/>
              <w:noProof/>
              <w:lang w:val="en-US"/>
            </w:rPr>
          </w:rPrChange>
        </w:rPr>
        <w:t>JavaScript:</w:t>
      </w:r>
      <w:r w:rsidRPr="00EC584A">
        <w:rPr>
          <w:noProof/>
          <w:highlight w:val="yellow"/>
          <w:lang w:val="en-US"/>
          <w:rPrChange w:id="1884" w:author="Ryan Lemos" w:date="2019-03-02T09:31:00Z">
            <w:rPr>
              <w:noProof/>
              <w:lang w:val="en-US"/>
            </w:rPr>
          </w:rPrChange>
        </w:rPr>
        <w:t xml:space="preserve"> The Good Parts. </w:t>
      </w:r>
      <w:r w:rsidRPr="00EC584A">
        <w:rPr>
          <w:noProof/>
          <w:highlight w:val="yellow"/>
          <w:rPrChange w:id="1885" w:author="Ryan Lemos" w:date="2019-03-02T09:31:00Z">
            <w:rPr>
              <w:noProof/>
            </w:rPr>
          </w:rPrChange>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1886" w:author="Ryan Lemos" w:date="2019-03-02T09:27:00Z">
            <w:rPr>
              <w:noProof/>
            </w:rPr>
          </w:rPrChange>
        </w:rPr>
        <w:t xml:space="preserve">DIAS, D. D. S.; SILVA, M. F. D. </w:t>
      </w:r>
      <w:r w:rsidRPr="005F1ECA">
        <w:rPr>
          <w:b/>
          <w:bCs/>
          <w:noProof/>
          <w:highlight w:val="yellow"/>
          <w:rPrChange w:id="1887" w:author="Ryan Lemos" w:date="2019-03-02T09:27:00Z">
            <w:rPr>
              <w:b/>
              <w:bCs/>
              <w:noProof/>
            </w:rPr>
          </w:rPrChange>
        </w:rPr>
        <w:t>Como escrever uma monografia:</w:t>
      </w:r>
      <w:r w:rsidRPr="005F1ECA">
        <w:rPr>
          <w:noProof/>
          <w:highlight w:val="yellow"/>
          <w:rPrChange w:id="1888" w:author="Ryan Lemos" w:date="2019-03-02T09:27:00Z">
            <w:rPr>
              <w:noProof/>
            </w:rPr>
          </w:rPrChange>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5F1ECA">
        <w:rPr>
          <w:noProof/>
          <w:highlight w:val="yellow"/>
          <w:rPrChange w:id="1889" w:author="Ryan Lemos" w:date="2019-03-02T09:28:00Z">
            <w:rPr>
              <w:noProof/>
            </w:rPr>
          </w:rPrChange>
        </w:rPr>
        <w:t xml:space="preserve">DUOLINGO. </w:t>
      </w:r>
      <w:r w:rsidRPr="005F1ECA">
        <w:rPr>
          <w:b/>
          <w:bCs/>
          <w:noProof/>
          <w:highlight w:val="yellow"/>
          <w:rPrChange w:id="1890" w:author="Ryan Lemos" w:date="2019-03-02T09:28:00Z">
            <w:rPr>
              <w:b/>
              <w:bCs/>
              <w:noProof/>
            </w:rPr>
          </w:rPrChange>
        </w:rPr>
        <w:t>Aprenda idiomas de graça. Para sempre</w:t>
      </w:r>
      <w:r w:rsidRPr="005F1ECA">
        <w:rPr>
          <w:noProof/>
          <w:highlight w:val="yellow"/>
          <w:rPrChange w:id="1891" w:author="Ryan Lemos" w:date="2019-03-02T09:28:00Z">
            <w:rPr>
              <w:noProof/>
            </w:rPr>
          </w:rPrChange>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1892" w:author="Ryan Lemos" w:date="2019-03-02T09:33:00Z">
            <w:rPr>
              <w:noProof/>
            </w:rPr>
          </w:rPrChange>
        </w:rPr>
        <w:t xml:space="preserve">ELMASRI, R.; NAVATHE, S. B. </w:t>
      </w:r>
      <w:r w:rsidRPr="00EC584A">
        <w:rPr>
          <w:b/>
          <w:bCs/>
          <w:noProof/>
          <w:highlight w:val="yellow"/>
          <w:rPrChange w:id="1893" w:author="Ryan Lemos" w:date="2019-03-02T09:33:00Z">
            <w:rPr>
              <w:b/>
              <w:bCs/>
              <w:noProof/>
            </w:rPr>
          </w:rPrChange>
        </w:rPr>
        <w:t>Sistemas de Banco de Dados</w:t>
      </w:r>
      <w:r w:rsidRPr="00EC584A">
        <w:rPr>
          <w:noProof/>
          <w:highlight w:val="yellow"/>
          <w:rPrChange w:id="1894" w:author="Ryan Lemos" w:date="2019-03-02T09:33:00Z">
            <w:rPr>
              <w:noProof/>
            </w:rPr>
          </w:rPrChange>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1895" w:author="Ryan Lemos" w:date="2019-03-02T09:28:00Z">
            <w:rPr>
              <w:noProof/>
            </w:rPr>
          </w:rPrChange>
        </w:rPr>
        <w:t xml:space="preserve">FERREIRA, A. B. D. H. </w:t>
      </w:r>
      <w:r w:rsidRPr="005F1ECA">
        <w:rPr>
          <w:b/>
          <w:bCs/>
          <w:noProof/>
          <w:highlight w:val="yellow"/>
          <w:rPrChange w:id="1896" w:author="Ryan Lemos" w:date="2019-03-02T09:28:00Z">
            <w:rPr>
              <w:b/>
              <w:bCs/>
              <w:noProof/>
            </w:rPr>
          </w:rPrChange>
        </w:rPr>
        <w:t>Mini Aurélio Século XXI:</w:t>
      </w:r>
      <w:r w:rsidRPr="005F1ECA">
        <w:rPr>
          <w:noProof/>
          <w:highlight w:val="yellow"/>
          <w:rPrChange w:id="1897" w:author="Ryan Lemos" w:date="2019-03-02T09:28:00Z">
            <w:rPr>
              <w:noProof/>
            </w:rPr>
          </w:rPrChange>
        </w:rPr>
        <w:t xml:space="preserve"> O minidicionário da língua portuguesa. 5. ed. Rio de Janeiro: Nova Fronteira S.A, 2001.</w:t>
      </w:r>
    </w:p>
    <w:p w:rsidR="00D339A1" w:rsidDel="00F35D6F" w:rsidRDefault="00D339A1" w:rsidP="000809C2">
      <w:pPr>
        <w:spacing w:line="240" w:lineRule="auto"/>
        <w:ind w:firstLine="0"/>
        <w:jc w:val="left"/>
        <w:rPr>
          <w:del w:id="1898" w:author="Ryan Lemos" w:date="2019-03-02T09:37:00Z"/>
          <w:noProof/>
        </w:rPr>
      </w:pPr>
    </w:p>
    <w:p w:rsidR="00D339A1" w:rsidRPr="00D339A1" w:rsidDel="00F35D6F" w:rsidRDefault="00D339A1" w:rsidP="000809C2">
      <w:pPr>
        <w:spacing w:line="240" w:lineRule="auto"/>
        <w:ind w:firstLine="0"/>
        <w:jc w:val="left"/>
        <w:rPr>
          <w:del w:id="1899" w:author="Ryan Lemos" w:date="2019-03-02T09:37:00Z"/>
          <w:noProof/>
        </w:rPr>
      </w:pPr>
      <w:del w:id="1900" w:author="Ryan Lemos" w:date="2019-03-02T09:37:00Z">
        <w:r w:rsidRPr="00D339A1" w:rsidDel="00F35D6F">
          <w:rPr>
            <w:noProof/>
          </w:rPr>
          <w:delText xml:space="preserve">GIL, A. C. </w:delText>
        </w:r>
        <w:r w:rsidRPr="00D339A1" w:rsidDel="00F35D6F">
          <w:rPr>
            <w:b/>
            <w:bCs/>
            <w:noProof/>
          </w:rPr>
          <w:delText>Como Elaborar Projeos de Pesquisa</w:delText>
        </w:r>
        <w:r w:rsidRPr="00D339A1" w:rsidDel="00F35D6F">
          <w:rPr>
            <w:noProof/>
          </w:rPr>
          <w:delText>. 4. ed. São Paulo: Atlas, 2002.</w:delText>
        </w:r>
        <w:r w:rsidR="00B9702B" w:rsidDel="00F35D6F">
          <w:rPr>
            <w:noProof/>
          </w:rPr>
          <w:delText xml:space="preserve"> </w:delText>
        </w:r>
      </w:del>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EC584A">
        <w:rPr>
          <w:noProof/>
          <w:highlight w:val="yellow"/>
          <w:rPrChange w:id="1901" w:author="Ryan Lemos" w:date="2019-03-02T09:32:00Z">
            <w:rPr>
              <w:noProof/>
            </w:rPr>
          </w:rPrChange>
        </w:rPr>
        <w:t xml:space="preserve">GOOGLE. </w:t>
      </w:r>
      <w:r w:rsidR="00BF38D5" w:rsidRPr="00EC584A">
        <w:rPr>
          <w:b/>
          <w:bCs/>
          <w:noProof/>
          <w:highlight w:val="yellow"/>
          <w:rPrChange w:id="1902" w:author="Ryan Lemos" w:date="2019-03-02T09:32:00Z">
            <w:rPr>
              <w:b/>
              <w:bCs/>
              <w:noProof/>
            </w:rPr>
          </w:rPrChange>
        </w:rPr>
        <w:t>Angular</w:t>
      </w:r>
      <w:r w:rsidRPr="00EC584A">
        <w:rPr>
          <w:noProof/>
          <w:highlight w:val="yellow"/>
          <w:rPrChange w:id="1903" w:author="Ryan Lemos" w:date="2019-03-02T09:32:00Z">
            <w:rPr>
              <w:noProof/>
            </w:rPr>
          </w:rPrChange>
        </w:rPr>
        <w:t>, 201</w:t>
      </w:r>
      <w:r w:rsidR="00BF38D5" w:rsidRPr="00EC584A">
        <w:rPr>
          <w:noProof/>
          <w:highlight w:val="yellow"/>
          <w:rPrChange w:id="1904" w:author="Ryan Lemos" w:date="2019-03-02T09:32:00Z">
            <w:rPr>
              <w:noProof/>
            </w:rPr>
          </w:rPrChange>
        </w:rPr>
        <w:t>9</w:t>
      </w:r>
      <w:r w:rsidRPr="00EC584A">
        <w:rPr>
          <w:noProof/>
          <w:highlight w:val="yellow"/>
          <w:rPrChange w:id="1905" w:author="Ryan Lemos" w:date="2019-03-02T09:32:00Z">
            <w:rPr>
              <w:noProof/>
            </w:rPr>
          </w:rPrChange>
        </w:rPr>
        <w:t>. Disponível em: &lt;</w:t>
      </w:r>
      <w:r w:rsidR="00BF38D5" w:rsidRPr="00EC584A">
        <w:rPr>
          <w:noProof/>
          <w:highlight w:val="yellow"/>
          <w:rPrChange w:id="1906" w:author="Ryan Lemos" w:date="2019-03-02T09:32:00Z">
            <w:rPr>
              <w:noProof/>
            </w:rPr>
          </w:rPrChange>
        </w:rPr>
        <w:t>https://angular.io/</w:t>
      </w:r>
      <w:r w:rsidRPr="00EC584A">
        <w:rPr>
          <w:noProof/>
          <w:highlight w:val="yellow"/>
          <w:rPrChange w:id="1907" w:author="Ryan Lemos" w:date="2019-03-02T09:32:00Z">
            <w:rPr>
              <w:noProof/>
            </w:rPr>
          </w:rPrChange>
        </w:rPr>
        <w:t xml:space="preserve">&gt;. Acesso em: </w:t>
      </w:r>
      <w:r w:rsidR="00275E78" w:rsidRPr="00EC584A">
        <w:rPr>
          <w:noProof/>
          <w:highlight w:val="yellow"/>
          <w:rPrChange w:id="1908" w:author="Ryan Lemos" w:date="2019-03-02T09:32:00Z">
            <w:rPr>
              <w:noProof/>
            </w:rPr>
          </w:rPrChange>
        </w:rPr>
        <w:t>08</w:t>
      </w:r>
      <w:r w:rsidRPr="00EC584A">
        <w:rPr>
          <w:noProof/>
          <w:highlight w:val="yellow"/>
          <w:rPrChange w:id="1909" w:author="Ryan Lemos" w:date="2019-03-02T09:32:00Z">
            <w:rPr>
              <w:noProof/>
            </w:rPr>
          </w:rPrChange>
        </w:rPr>
        <w:t xml:space="preserve"> </w:t>
      </w:r>
      <w:r w:rsidR="00275E78" w:rsidRPr="00EC584A">
        <w:rPr>
          <w:noProof/>
          <w:highlight w:val="yellow"/>
          <w:rPrChange w:id="1910" w:author="Ryan Lemos" w:date="2019-03-02T09:32:00Z">
            <w:rPr>
              <w:noProof/>
            </w:rPr>
          </w:rPrChange>
        </w:rPr>
        <w:t>fev</w:t>
      </w:r>
      <w:r w:rsidRPr="00EC584A">
        <w:rPr>
          <w:noProof/>
          <w:highlight w:val="yellow"/>
          <w:rPrChange w:id="1911" w:author="Ryan Lemos" w:date="2019-03-02T09:32:00Z">
            <w:rPr>
              <w:noProof/>
            </w:rPr>
          </w:rPrChange>
        </w:rPr>
        <w:t>. 201</w:t>
      </w:r>
      <w:r w:rsidR="00275E78" w:rsidRPr="00EC584A">
        <w:rPr>
          <w:noProof/>
          <w:highlight w:val="yellow"/>
          <w:rPrChange w:id="1912" w:author="Ryan Lemos" w:date="2019-03-02T09:32:00Z">
            <w:rPr>
              <w:noProof/>
            </w:rPr>
          </w:rPrChange>
        </w:rPr>
        <w:t>9</w:t>
      </w:r>
      <w:r w:rsidRPr="00EC584A">
        <w:rPr>
          <w:noProof/>
          <w:highlight w:val="yellow"/>
          <w:rPrChange w:id="1913" w:author="Ryan Lemos" w:date="2019-03-02T09:32:00Z">
            <w:rPr>
              <w:noProof/>
            </w:rPr>
          </w:rPrChange>
        </w:rPr>
        <w:t>.</w:t>
      </w:r>
    </w:p>
    <w:p w:rsidR="00095610" w:rsidRDefault="00095610" w:rsidP="000809C2">
      <w:pPr>
        <w:spacing w:line="240" w:lineRule="auto"/>
        <w:ind w:firstLine="0"/>
        <w:jc w:val="left"/>
        <w:rPr>
          <w:noProof/>
        </w:rPr>
      </w:pPr>
    </w:p>
    <w:p w:rsidR="00095610" w:rsidRPr="00D339A1" w:rsidRDefault="00095610" w:rsidP="000809C2">
      <w:pPr>
        <w:spacing w:line="240" w:lineRule="auto"/>
        <w:ind w:firstLine="0"/>
        <w:jc w:val="left"/>
        <w:rPr>
          <w:noProof/>
        </w:rPr>
      </w:pPr>
      <w:r w:rsidRPr="00EC584A">
        <w:rPr>
          <w:noProof/>
          <w:highlight w:val="yellow"/>
          <w:rPrChange w:id="1914" w:author="Ryan Lemos" w:date="2019-03-02T09:32:00Z">
            <w:rPr>
              <w:noProof/>
            </w:rPr>
          </w:rPrChange>
        </w:rPr>
        <w:lastRenderedPageBreak/>
        <w:t xml:space="preserve">GUEDES, T. </w:t>
      </w:r>
      <w:r w:rsidRPr="00EC584A">
        <w:rPr>
          <w:b/>
          <w:noProof/>
          <w:highlight w:val="yellow"/>
          <w:rPrChange w:id="1915" w:author="Ryan Lemos" w:date="2019-03-02T09:32:00Z">
            <w:rPr>
              <w:b/>
              <w:noProof/>
            </w:rPr>
          </w:rPrChange>
        </w:rPr>
        <w:t xml:space="preserve">Crie aplicações com </w:t>
      </w:r>
      <w:r w:rsidR="00C05B5C" w:rsidRPr="00EC584A">
        <w:rPr>
          <w:b/>
          <w:noProof/>
          <w:highlight w:val="yellow"/>
          <w:rPrChange w:id="1916" w:author="Ryan Lemos" w:date="2019-03-02T09:32:00Z">
            <w:rPr>
              <w:b/>
              <w:noProof/>
            </w:rPr>
          </w:rPrChange>
        </w:rPr>
        <w:t>Angular</w:t>
      </w:r>
      <w:r w:rsidRPr="00EC584A">
        <w:rPr>
          <w:noProof/>
          <w:highlight w:val="yellow"/>
          <w:rPrChange w:id="1917" w:author="Ryan Lemos" w:date="2019-03-02T09:32:00Z">
            <w:rPr>
              <w:noProof/>
            </w:rPr>
          </w:rPrChange>
        </w:rPr>
        <w:t>: o novo Framework do Google. São Paulo: Casa do Código, 2017.</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5F1ECA">
        <w:rPr>
          <w:noProof/>
          <w:highlight w:val="yellow"/>
          <w:rPrChange w:id="1918" w:author="Ryan Lemos" w:date="2019-03-02T09:28:00Z">
            <w:rPr>
              <w:noProof/>
            </w:rPr>
          </w:rPrChange>
        </w:rPr>
        <w:t xml:space="preserve">HINZ, M. A. M. </w:t>
      </w:r>
      <w:r w:rsidRPr="005F1ECA">
        <w:rPr>
          <w:b/>
          <w:noProof/>
          <w:highlight w:val="yellow"/>
          <w:rPrChange w:id="1919" w:author="Ryan Lemos" w:date="2019-03-02T09:28:00Z">
            <w:rPr>
              <w:b/>
              <w:noProof/>
            </w:rPr>
          </w:rPrChange>
        </w:rPr>
        <w:t>Um estudo descritivo de novos algoritmos de criptografia.</w:t>
      </w:r>
      <w:r w:rsidRPr="005F1ECA">
        <w:rPr>
          <w:noProof/>
          <w:highlight w:val="yellow"/>
          <w:rPrChange w:id="1920" w:author="Ryan Lemos" w:date="2019-03-02T09:28:00Z">
            <w:rPr>
              <w:noProof/>
            </w:rPr>
          </w:rPrChange>
        </w:rPr>
        <w:t xml:space="preserve"> 2000. 58f. Monografia (Bacharel em Informática) - Universidade Federal de Pelotas, Pelotas, 2000. </w:t>
      </w:r>
      <w:r w:rsidR="001D561A" w:rsidRPr="005F1ECA">
        <w:rPr>
          <w:noProof/>
          <w:highlight w:val="yellow"/>
          <w:rPrChange w:id="1921" w:author="Ryan Lemos" w:date="2019-03-02T09:28:00Z">
            <w:rPr>
              <w:noProof/>
            </w:rPr>
          </w:rPrChange>
        </w:rPr>
        <w:t>Disponível em: &lt;</w:t>
      </w:r>
      <w:r w:rsidR="00E95C78" w:rsidRPr="005F1ECA">
        <w:rPr>
          <w:highlight w:val="yellow"/>
          <w:rPrChange w:id="1922" w:author="Ryan Lemos" w:date="2019-03-02T09:28:00Z">
            <w:rPr/>
          </w:rPrChange>
        </w:rPr>
        <w:t xml:space="preserve"> </w:t>
      </w:r>
      <w:r w:rsidR="00E95C78" w:rsidRPr="005F1ECA">
        <w:rPr>
          <w:noProof/>
          <w:highlight w:val="yellow"/>
          <w:rPrChange w:id="1923" w:author="Ryan Lemos" w:date="2019-03-02T09:28:00Z">
            <w:rPr>
              <w:noProof/>
            </w:rPr>
          </w:rPrChange>
        </w:rPr>
        <w:t xml:space="preserve">http://www.jabour.com.br/ufjf/apa/Mono-MarcoAntonio.pdf </w:t>
      </w:r>
      <w:r w:rsidR="001D561A" w:rsidRPr="005F1ECA">
        <w:rPr>
          <w:noProof/>
          <w:highlight w:val="yellow"/>
          <w:rPrChange w:id="1924" w:author="Ryan Lemos" w:date="2019-03-02T09:28:00Z">
            <w:rPr>
              <w:noProof/>
            </w:rPr>
          </w:rPrChange>
        </w:rPr>
        <w:t>&gt;. Acesso em:</w:t>
      </w:r>
      <w:r w:rsidR="00E95C78" w:rsidRPr="005F1ECA">
        <w:rPr>
          <w:noProof/>
          <w:highlight w:val="yellow"/>
          <w:rPrChange w:id="1925" w:author="Ryan Lemos" w:date="2019-03-02T09:28:00Z">
            <w:rPr>
              <w:noProof/>
            </w:rPr>
          </w:rPrChange>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5F1ECA">
        <w:rPr>
          <w:noProof/>
          <w:highlight w:val="yellow"/>
          <w:rPrChange w:id="1926" w:author="Ryan Lemos" w:date="2019-03-02T09:28:00Z">
            <w:rPr>
              <w:noProof/>
            </w:rPr>
          </w:rPrChange>
        </w:rPr>
        <w:t xml:space="preserve">HIRAMA, K. </w:t>
      </w:r>
      <w:r w:rsidRPr="005F1ECA">
        <w:rPr>
          <w:b/>
          <w:bCs/>
          <w:noProof/>
          <w:highlight w:val="yellow"/>
          <w:rPrChange w:id="1927" w:author="Ryan Lemos" w:date="2019-03-02T09:28:00Z">
            <w:rPr>
              <w:b/>
              <w:bCs/>
              <w:noProof/>
            </w:rPr>
          </w:rPrChange>
        </w:rPr>
        <w:t>Engenharia de Software:</w:t>
      </w:r>
      <w:r w:rsidRPr="005F1ECA">
        <w:rPr>
          <w:noProof/>
          <w:highlight w:val="yellow"/>
          <w:rPrChange w:id="1928" w:author="Ryan Lemos" w:date="2019-03-02T09:28:00Z">
            <w:rPr>
              <w:noProof/>
            </w:rPr>
          </w:rPrChange>
        </w:rPr>
        <w:t xml:space="preserve"> Qualidade e Produtividade com Tecnologia. </w:t>
      </w:r>
      <w:r w:rsidRPr="005F1ECA">
        <w:rPr>
          <w:noProof/>
          <w:highlight w:val="yellow"/>
          <w:lang w:val="en-US"/>
          <w:rPrChange w:id="1929" w:author="Ryan Lemos" w:date="2019-03-02T09:28:00Z">
            <w:rPr>
              <w:noProof/>
              <w:lang w:val="en-US"/>
            </w:rPr>
          </w:rPrChange>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C584A">
        <w:rPr>
          <w:noProof/>
          <w:highlight w:val="yellow"/>
          <w:lang w:val="en-US"/>
          <w:rPrChange w:id="1930" w:author="Ryan Lemos" w:date="2019-03-02T09:30:00Z">
            <w:rPr>
              <w:noProof/>
              <w:lang w:val="en-US"/>
            </w:rPr>
          </w:rPrChange>
        </w:rPr>
        <w:t xml:space="preserve">INSTITUTE OF ELETRICAL AND ELETRONICS ENGINEERS. </w:t>
      </w:r>
      <w:r w:rsidRPr="00EC584A">
        <w:rPr>
          <w:b/>
          <w:bCs/>
          <w:noProof/>
          <w:highlight w:val="yellow"/>
          <w:lang w:val="en-US"/>
          <w:rPrChange w:id="1931" w:author="Ryan Lemos" w:date="2019-03-02T09:30:00Z">
            <w:rPr>
              <w:b/>
              <w:bCs/>
              <w:noProof/>
              <w:lang w:val="en-US"/>
            </w:rPr>
          </w:rPrChange>
        </w:rPr>
        <w:t>IEE</w:t>
      </w:r>
      <w:r w:rsidR="00E95C78" w:rsidRPr="00EC584A">
        <w:rPr>
          <w:b/>
          <w:bCs/>
          <w:noProof/>
          <w:highlight w:val="yellow"/>
          <w:lang w:val="en-US"/>
          <w:rPrChange w:id="1932" w:author="Ryan Lemos" w:date="2019-03-02T09:30:00Z">
            <w:rPr>
              <w:b/>
              <w:bCs/>
              <w:noProof/>
              <w:lang w:val="en-US"/>
            </w:rPr>
          </w:rPrChange>
        </w:rPr>
        <w:t>E</w:t>
      </w:r>
      <w:r w:rsidRPr="00EC584A">
        <w:rPr>
          <w:b/>
          <w:bCs/>
          <w:noProof/>
          <w:highlight w:val="yellow"/>
          <w:lang w:val="en-US"/>
          <w:rPrChange w:id="1933" w:author="Ryan Lemos" w:date="2019-03-02T09:30:00Z">
            <w:rPr>
              <w:b/>
              <w:bCs/>
              <w:noProof/>
              <w:lang w:val="en-US"/>
            </w:rPr>
          </w:rPrChange>
        </w:rPr>
        <w:t xml:space="preserve"> Std 610.12-1990:</w:t>
      </w:r>
      <w:r w:rsidRPr="00EC584A">
        <w:rPr>
          <w:noProof/>
          <w:highlight w:val="yellow"/>
          <w:lang w:val="en-US"/>
          <w:rPrChange w:id="1934" w:author="Ryan Lemos" w:date="2019-03-02T09:30:00Z">
            <w:rPr>
              <w:noProof/>
              <w:lang w:val="en-US"/>
            </w:rPr>
          </w:rPrChange>
        </w:rPr>
        <w:t xml:space="preserve"> IEEE Standard Glossary of Software Engineering Terminology. New York: [s.n.], 1990. 84 p.</w:t>
      </w:r>
      <w:r w:rsidR="001D561A" w:rsidRPr="00EC584A">
        <w:rPr>
          <w:noProof/>
          <w:highlight w:val="yellow"/>
          <w:lang w:val="en-US"/>
          <w:rPrChange w:id="1935" w:author="Ryan Lemos" w:date="2019-03-02T09:30:00Z">
            <w:rPr>
              <w:noProof/>
              <w:lang w:val="en-US"/>
            </w:rPr>
          </w:rPrChange>
        </w:rPr>
        <w:t xml:space="preserve"> </w:t>
      </w:r>
      <w:r w:rsidR="001D561A" w:rsidRPr="00EC584A">
        <w:rPr>
          <w:noProof/>
          <w:highlight w:val="yellow"/>
          <w:rPrChange w:id="1936" w:author="Ryan Lemos" w:date="2019-03-02T09:30:00Z">
            <w:rPr>
              <w:noProof/>
            </w:rPr>
          </w:rPrChange>
        </w:rPr>
        <w:t>Disponível em: &lt;</w:t>
      </w:r>
      <w:r w:rsidR="00E95C78" w:rsidRPr="00EC584A">
        <w:rPr>
          <w:highlight w:val="yellow"/>
          <w:rPrChange w:id="1937" w:author="Ryan Lemos" w:date="2019-03-02T09:30:00Z">
            <w:rPr/>
          </w:rPrChange>
        </w:rPr>
        <w:t xml:space="preserve"> </w:t>
      </w:r>
      <w:r w:rsidR="009D2A48" w:rsidRPr="00EC584A">
        <w:rPr>
          <w:highlight w:val="yellow"/>
          <w:rPrChange w:id="1938" w:author="Ryan Lemos" w:date="2019-03-02T09:30:00Z">
            <w:rPr/>
          </w:rPrChange>
        </w:rPr>
        <w:t>http://www.mit.jyu.fi/ope/kurssit/TIES462/Materiaalit/IEEE_SoftwareEngGlossary.pdf</w:t>
      </w:r>
      <w:r w:rsidR="001D561A" w:rsidRPr="00EC584A">
        <w:rPr>
          <w:noProof/>
          <w:highlight w:val="yellow"/>
          <w:rPrChange w:id="1939" w:author="Ryan Lemos" w:date="2019-03-02T09:30:00Z">
            <w:rPr>
              <w:noProof/>
            </w:rPr>
          </w:rPrChange>
        </w:rPr>
        <w:t>&gt;. Acesso em:</w:t>
      </w:r>
      <w:r w:rsidR="00E95C78" w:rsidRPr="00EC584A">
        <w:rPr>
          <w:noProof/>
          <w:highlight w:val="yellow"/>
          <w:rPrChange w:id="1940" w:author="Ryan Lemos" w:date="2019-03-02T09:30:00Z">
            <w:rPr>
              <w:noProof/>
            </w:rPr>
          </w:rPrChange>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C584A">
        <w:rPr>
          <w:noProof/>
          <w:highlight w:val="yellow"/>
          <w:lang w:val="en-US"/>
          <w:rPrChange w:id="1941" w:author="Ryan Lemos" w:date="2019-03-02T09:32:00Z">
            <w:rPr>
              <w:noProof/>
              <w:lang w:val="en-US"/>
            </w:rPr>
          </w:rPrChange>
        </w:rPr>
        <w:t xml:space="preserve">LOCKHART, J. </w:t>
      </w:r>
      <w:r w:rsidRPr="00EC584A">
        <w:rPr>
          <w:b/>
          <w:bCs/>
          <w:noProof/>
          <w:highlight w:val="yellow"/>
          <w:lang w:val="en-US"/>
          <w:rPrChange w:id="1942" w:author="Ryan Lemos" w:date="2019-03-02T09:32:00Z">
            <w:rPr>
              <w:b/>
              <w:bCs/>
              <w:noProof/>
              <w:lang w:val="en-US"/>
            </w:rPr>
          </w:rPrChange>
        </w:rPr>
        <w:t>PHP Moderno</w:t>
      </w:r>
      <w:r w:rsidRPr="00EC584A">
        <w:rPr>
          <w:noProof/>
          <w:highlight w:val="yellow"/>
          <w:lang w:val="en-US"/>
          <w:rPrChange w:id="1943" w:author="Ryan Lemos" w:date="2019-03-02T09:32:00Z">
            <w:rPr>
              <w:noProof/>
              <w:lang w:val="en-US"/>
            </w:rPr>
          </w:rPrChange>
        </w:rPr>
        <w:t>. São Paulo: Novatec, 2015.</w:t>
      </w:r>
      <w:r w:rsidR="007742D4">
        <w:rPr>
          <w:noProof/>
          <w:lang w:val="en-US"/>
        </w:rPr>
        <w:t xml:space="preserve"> </w:t>
      </w:r>
    </w:p>
    <w:p w:rsidR="00D339A1" w:rsidRPr="00E95C78" w:rsidDel="00F35D6F" w:rsidRDefault="00D339A1" w:rsidP="000809C2">
      <w:pPr>
        <w:spacing w:line="240" w:lineRule="auto"/>
        <w:ind w:firstLine="0"/>
        <w:jc w:val="left"/>
        <w:rPr>
          <w:del w:id="1944" w:author="Ryan Lemos" w:date="2019-03-02T09:36:00Z"/>
          <w:noProof/>
          <w:lang w:val="en-US"/>
        </w:rPr>
      </w:pPr>
    </w:p>
    <w:p w:rsidR="00F97B7F" w:rsidRDefault="00D339A1" w:rsidP="000809C2">
      <w:pPr>
        <w:spacing w:line="240" w:lineRule="auto"/>
        <w:ind w:firstLine="0"/>
        <w:jc w:val="left"/>
        <w:rPr>
          <w:ins w:id="1945" w:author="Ryan Lemos" w:date="2019-02-20T08:43:00Z"/>
          <w:noProof/>
          <w:lang w:val="en-US"/>
        </w:rPr>
      </w:pPr>
      <w:del w:id="1946" w:author="Ryan Lemos" w:date="2019-03-02T09:36:00Z">
        <w:r w:rsidRPr="00D339A1" w:rsidDel="00F35D6F">
          <w:rPr>
            <w:noProof/>
          </w:rPr>
          <w:delText xml:space="preserve">MARCONI, M. D. A.; LAKATOS, E. M. </w:delText>
        </w:r>
        <w:r w:rsidRPr="00D339A1" w:rsidDel="00F35D6F">
          <w:rPr>
            <w:b/>
            <w:bCs/>
            <w:noProof/>
          </w:rPr>
          <w:delText>Fundamentos de metodologia científica</w:delText>
        </w:r>
        <w:r w:rsidRPr="00D339A1" w:rsidDel="00F35D6F">
          <w:rPr>
            <w:noProof/>
          </w:rPr>
          <w:delText xml:space="preserve">. </w:delText>
        </w:r>
        <w:r w:rsidRPr="00E95C78" w:rsidDel="00F35D6F">
          <w:rPr>
            <w:noProof/>
            <w:lang w:val="en-US"/>
          </w:rPr>
          <w:delText>5. ed. São Paulo: Atlas, 2003.</w:delText>
        </w:r>
      </w:del>
    </w:p>
    <w:p w:rsidR="00F97B7F" w:rsidRPr="00F97B7F" w:rsidRDefault="00F97B7F" w:rsidP="000809C2">
      <w:pPr>
        <w:spacing w:line="240" w:lineRule="auto"/>
        <w:ind w:firstLine="0"/>
        <w:jc w:val="left"/>
        <w:rPr>
          <w:noProof/>
          <w:lang w:val="en-US"/>
        </w:rPr>
      </w:pPr>
      <w:ins w:id="1947" w:author="Ryan Lemos" w:date="2019-02-20T08:43:00Z">
        <w:r w:rsidRPr="00EC584A">
          <w:rPr>
            <w:noProof/>
            <w:highlight w:val="yellow"/>
            <w:lang w:val="en-US"/>
            <w:rPrChange w:id="1948" w:author="Ryan Lemos" w:date="2019-03-02T09:31:00Z">
              <w:rPr>
                <w:noProof/>
                <w:lang w:val="en-US"/>
              </w:rPr>
            </w:rPrChange>
          </w:rPr>
          <w:t xml:space="preserve">MASSÉ, M. </w:t>
        </w:r>
        <w:r w:rsidRPr="00EC584A">
          <w:rPr>
            <w:b/>
            <w:noProof/>
            <w:highlight w:val="yellow"/>
            <w:lang w:val="en-US"/>
            <w:rPrChange w:id="1949" w:author="Ryan Lemos" w:date="2019-03-02T09:31:00Z">
              <w:rPr>
                <w:noProof/>
                <w:lang w:val="en-US"/>
              </w:rPr>
            </w:rPrChange>
          </w:rPr>
          <w:t>RES</w:t>
        </w:r>
      </w:ins>
      <w:ins w:id="1950" w:author="Ryan Lemos" w:date="2019-02-20T08:44:00Z">
        <w:r w:rsidRPr="00EC584A">
          <w:rPr>
            <w:b/>
            <w:noProof/>
            <w:highlight w:val="yellow"/>
            <w:lang w:val="en-US"/>
            <w:rPrChange w:id="1951" w:author="Ryan Lemos" w:date="2019-03-02T09:31:00Z">
              <w:rPr>
                <w:noProof/>
                <w:lang w:val="en-US"/>
              </w:rPr>
            </w:rPrChange>
          </w:rPr>
          <w:t>T API</w:t>
        </w:r>
        <w:r w:rsidRPr="00EC584A">
          <w:rPr>
            <w:b/>
            <w:noProof/>
            <w:highlight w:val="yellow"/>
            <w:lang w:val="en-US"/>
            <w:rPrChange w:id="1952" w:author="Ryan Lemos" w:date="2019-03-02T09:31:00Z">
              <w:rPr>
                <w:b/>
                <w:noProof/>
                <w:lang w:val="en-US"/>
              </w:rPr>
            </w:rPrChange>
          </w:rPr>
          <w:t xml:space="preserve">: </w:t>
        </w:r>
        <w:r w:rsidRPr="00EC584A">
          <w:rPr>
            <w:noProof/>
            <w:highlight w:val="yellow"/>
            <w:lang w:val="en-US"/>
            <w:rPrChange w:id="1953" w:author="Ryan Lemos" w:date="2019-03-02T09:31:00Z">
              <w:rPr>
                <w:noProof/>
                <w:lang w:val="en-US"/>
              </w:rPr>
            </w:rPrChange>
          </w:rPr>
          <w:t>Design RuleBook.</w:t>
        </w:r>
      </w:ins>
      <w:ins w:id="1954" w:author="Ryan Lemos" w:date="2019-02-20T08:45:00Z">
        <w:r w:rsidRPr="00EC584A">
          <w:rPr>
            <w:noProof/>
            <w:highlight w:val="yellow"/>
            <w:lang w:val="en-US"/>
            <w:rPrChange w:id="1955" w:author="Ryan Lemos" w:date="2019-03-02T09:31:00Z">
              <w:rPr>
                <w:noProof/>
                <w:lang w:val="en-US"/>
              </w:rPr>
            </w:rPrChange>
          </w:rPr>
          <w:t xml:space="preserve"> Sebastopol:</w:t>
        </w:r>
        <w:r w:rsidRPr="00EC584A">
          <w:rPr>
            <w:noProof/>
            <w:highlight w:val="yellow"/>
            <w:rPrChange w:id="1956" w:author="Ryan Lemos" w:date="2019-03-02T09:31:00Z">
              <w:rPr>
                <w:noProof/>
              </w:rPr>
            </w:rPrChange>
          </w:rPr>
          <w:t xml:space="preserve"> O'Reilly, 2012.</w:t>
        </w:r>
      </w:ins>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C584A">
        <w:rPr>
          <w:noProof/>
          <w:highlight w:val="yellow"/>
          <w:lang w:val="en-US"/>
          <w:rPrChange w:id="1957" w:author="Ryan Lemos" w:date="2019-03-02T09:31:00Z">
            <w:rPr>
              <w:noProof/>
              <w:lang w:val="en-US"/>
            </w:rPr>
          </w:rPrChange>
        </w:rPr>
        <w:t xml:space="preserve">MCFARLAND, D. S. </w:t>
      </w:r>
      <w:r w:rsidRPr="00EC584A">
        <w:rPr>
          <w:b/>
          <w:bCs/>
          <w:noProof/>
          <w:highlight w:val="yellow"/>
          <w:lang w:val="en-US"/>
          <w:rPrChange w:id="1958" w:author="Ryan Lemos" w:date="2019-03-02T09:31:00Z">
            <w:rPr>
              <w:b/>
              <w:bCs/>
              <w:noProof/>
              <w:lang w:val="en-US"/>
            </w:rPr>
          </w:rPrChange>
        </w:rPr>
        <w:t>CSS3:</w:t>
      </w:r>
      <w:r w:rsidRPr="00EC584A">
        <w:rPr>
          <w:noProof/>
          <w:highlight w:val="yellow"/>
          <w:lang w:val="en-US"/>
          <w:rPrChange w:id="1959" w:author="Ryan Lemos" w:date="2019-03-02T09:31:00Z">
            <w:rPr>
              <w:noProof/>
              <w:lang w:val="en-US"/>
            </w:rPr>
          </w:rPrChange>
        </w:rPr>
        <w:t xml:space="preserve"> the missing manual. </w:t>
      </w:r>
      <w:r w:rsidRPr="00EC584A">
        <w:rPr>
          <w:noProof/>
          <w:highlight w:val="yellow"/>
          <w:rPrChange w:id="1960" w:author="Ryan Lemos" w:date="2019-03-02T09:31:00Z">
            <w:rPr>
              <w:noProof/>
            </w:rPr>
          </w:rPrChange>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1961" w:author="Ryan Lemos" w:date="2019-03-02T09:27:00Z">
            <w:rPr>
              <w:noProof/>
            </w:rPr>
          </w:rPrChange>
        </w:rPr>
        <w:t xml:space="preserve">MELO NETO, J. A. D. </w:t>
      </w:r>
      <w:r w:rsidRPr="005F1ECA">
        <w:rPr>
          <w:i/>
          <w:noProof/>
          <w:highlight w:val="yellow"/>
          <w:rPrChange w:id="1962" w:author="Ryan Lemos" w:date="2019-03-02T09:27:00Z">
            <w:rPr>
              <w:i/>
              <w:noProof/>
            </w:rPr>
          </w:rPrChange>
        </w:rPr>
        <w:t>et al.</w:t>
      </w:r>
      <w:r w:rsidRPr="005F1ECA">
        <w:rPr>
          <w:noProof/>
          <w:highlight w:val="yellow"/>
          <w:rPrChange w:id="1963" w:author="Ryan Lemos" w:date="2019-03-02T09:27:00Z">
            <w:rPr>
              <w:noProof/>
            </w:rPr>
          </w:rPrChange>
        </w:rPr>
        <w:t xml:space="preserve"> </w:t>
      </w:r>
      <w:r w:rsidRPr="005F1ECA">
        <w:rPr>
          <w:b/>
          <w:bCs/>
          <w:noProof/>
          <w:highlight w:val="yellow"/>
          <w:rPrChange w:id="1964" w:author="Ryan Lemos" w:date="2019-03-02T09:27:00Z">
            <w:rPr>
              <w:b/>
              <w:bCs/>
              <w:noProof/>
            </w:rPr>
          </w:rPrChange>
        </w:rPr>
        <w:t>Educação a distância:</w:t>
      </w:r>
      <w:r w:rsidRPr="005F1ECA">
        <w:rPr>
          <w:noProof/>
          <w:highlight w:val="yellow"/>
          <w:rPrChange w:id="1965" w:author="Ryan Lemos" w:date="2019-03-02T09:27:00Z">
            <w:rPr>
              <w:noProof/>
            </w:rPr>
          </w:rPrChange>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1966" w:author="Ryan Lemos" w:date="2019-03-02T09:28:00Z">
            <w:rPr>
              <w:noProof/>
            </w:rPr>
          </w:rPrChange>
        </w:rPr>
        <w:t xml:space="preserve">MORENO, E. D.; PEREIRA, F. D.; CHIARAMONTE, R. B. </w:t>
      </w:r>
      <w:r w:rsidRPr="005F1ECA">
        <w:rPr>
          <w:b/>
          <w:bCs/>
          <w:noProof/>
          <w:highlight w:val="yellow"/>
          <w:rPrChange w:id="1967" w:author="Ryan Lemos" w:date="2019-03-02T09:28:00Z">
            <w:rPr>
              <w:b/>
              <w:bCs/>
              <w:noProof/>
            </w:rPr>
          </w:rPrChange>
        </w:rPr>
        <w:t>Criptografia em Hardware e Software</w:t>
      </w:r>
      <w:r w:rsidRPr="005F1ECA">
        <w:rPr>
          <w:noProof/>
          <w:highlight w:val="yellow"/>
          <w:rPrChange w:id="1968" w:author="Ryan Lemos" w:date="2019-03-02T09:28:00Z">
            <w:rPr>
              <w:noProof/>
            </w:rPr>
          </w:rPrChange>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1969" w:author="Ryan Lemos" w:date="2019-03-02T09:29:00Z">
            <w:rPr>
              <w:noProof/>
            </w:rPr>
          </w:rPrChange>
        </w:rPr>
        <w:t xml:space="preserve">OTWELL, T. </w:t>
      </w:r>
      <w:r w:rsidRPr="00EC584A">
        <w:rPr>
          <w:b/>
          <w:noProof/>
          <w:highlight w:val="yellow"/>
          <w:rPrChange w:id="1970" w:author="Ryan Lemos" w:date="2019-03-02T09:29:00Z">
            <w:rPr>
              <w:b/>
              <w:noProof/>
            </w:rPr>
          </w:rPrChange>
        </w:rPr>
        <w:t>Encryption.</w:t>
      </w:r>
      <w:r w:rsidRPr="00EC584A">
        <w:rPr>
          <w:noProof/>
          <w:highlight w:val="yellow"/>
          <w:rPrChange w:id="1971" w:author="Ryan Lemos" w:date="2019-03-02T09:29:00Z">
            <w:rPr>
              <w:noProof/>
            </w:rPr>
          </w:rPrChange>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1972" w:author="Ryan Lemos" w:date="2019-03-02T09:28:00Z">
            <w:rPr>
              <w:noProof/>
            </w:rPr>
          </w:rPrChange>
        </w:rPr>
        <w:t xml:space="preserve">PHP. </w:t>
      </w:r>
      <w:r w:rsidRPr="005F1ECA">
        <w:rPr>
          <w:b/>
          <w:noProof/>
          <w:highlight w:val="yellow"/>
          <w:rPrChange w:id="1973" w:author="Ryan Lemos" w:date="2019-03-02T09:28:00Z">
            <w:rPr>
              <w:b/>
              <w:noProof/>
            </w:rPr>
          </w:rPrChange>
        </w:rPr>
        <w:t>Modelo de Armazenamento Criptografado.</w:t>
      </w:r>
      <w:r w:rsidRPr="005F1ECA">
        <w:rPr>
          <w:noProof/>
          <w:highlight w:val="yellow"/>
          <w:rPrChange w:id="1974" w:author="Ryan Lemos" w:date="2019-03-02T09:28:00Z">
            <w:rPr>
              <w:noProof/>
            </w:rPr>
          </w:rPrChange>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1975" w:author="Ryan Lemos" w:date="2019-03-02T09:28:00Z">
            <w:rPr>
              <w:noProof/>
            </w:rPr>
          </w:rPrChange>
        </w:rPr>
        <w:t xml:space="preserve">PHP. </w:t>
      </w:r>
      <w:r w:rsidRPr="005F1ECA">
        <w:rPr>
          <w:b/>
          <w:noProof/>
          <w:highlight w:val="yellow"/>
          <w:rPrChange w:id="1976" w:author="Ryan Lemos" w:date="2019-03-02T09:28:00Z">
            <w:rPr>
              <w:b/>
              <w:noProof/>
            </w:rPr>
          </w:rPrChange>
        </w:rPr>
        <w:t>O que é o PHP?</w:t>
      </w:r>
      <w:r w:rsidRPr="005F1ECA">
        <w:rPr>
          <w:noProof/>
          <w:highlight w:val="yellow"/>
          <w:rPrChange w:id="1977" w:author="Ryan Lemos" w:date="2019-03-02T09:28:00Z">
            <w:rPr>
              <w:noProof/>
            </w:rPr>
          </w:rPrChange>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5F1ECA">
        <w:rPr>
          <w:noProof/>
          <w:highlight w:val="yellow"/>
          <w:rPrChange w:id="1978" w:author="Ryan Lemos" w:date="2019-03-02T09:28:00Z">
            <w:rPr>
              <w:noProof/>
            </w:rPr>
          </w:rPrChange>
        </w:rPr>
        <w:t xml:space="preserve">PRESSMAN, R. S. </w:t>
      </w:r>
      <w:r w:rsidRPr="005F1ECA">
        <w:rPr>
          <w:b/>
          <w:bCs/>
          <w:noProof/>
          <w:highlight w:val="yellow"/>
          <w:rPrChange w:id="1979" w:author="Ryan Lemos" w:date="2019-03-02T09:28:00Z">
            <w:rPr>
              <w:b/>
              <w:bCs/>
              <w:noProof/>
            </w:rPr>
          </w:rPrChange>
        </w:rPr>
        <w:t>Engenharia de Software:</w:t>
      </w:r>
      <w:r w:rsidRPr="005F1ECA">
        <w:rPr>
          <w:noProof/>
          <w:highlight w:val="yellow"/>
          <w:rPrChange w:id="1980" w:author="Ryan Lemos" w:date="2019-03-02T09:28:00Z">
            <w:rPr>
              <w:noProof/>
            </w:rPr>
          </w:rPrChange>
        </w:rPr>
        <w:t xml:space="preserve"> Uma abordagem Profissional. </w:t>
      </w:r>
      <w:r w:rsidRPr="005F1ECA">
        <w:rPr>
          <w:noProof/>
          <w:highlight w:val="yellow"/>
          <w:lang w:val="en-US"/>
          <w:rPrChange w:id="1981" w:author="Ryan Lemos" w:date="2019-03-02T09:28:00Z">
            <w:rPr>
              <w:noProof/>
              <w:lang w:val="en-US"/>
            </w:rPr>
          </w:rPrChange>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C584A">
        <w:rPr>
          <w:noProof/>
          <w:highlight w:val="yellow"/>
          <w:lang w:val="en-US"/>
          <w:rPrChange w:id="1982" w:author="Ryan Lemos" w:date="2019-03-02T09:31:00Z">
            <w:rPr>
              <w:noProof/>
              <w:lang w:val="en-US"/>
            </w:rPr>
          </w:rPrChange>
        </w:rPr>
        <w:t xml:space="preserve">ROBBINS, J. N. </w:t>
      </w:r>
      <w:r w:rsidRPr="00EC584A">
        <w:rPr>
          <w:b/>
          <w:bCs/>
          <w:noProof/>
          <w:highlight w:val="yellow"/>
          <w:lang w:val="en-US"/>
          <w:rPrChange w:id="1983" w:author="Ryan Lemos" w:date="2019-03-02T09:31:00Z">
            <w:rPr>
              <w:b/>
              <w:bCs/>
              <w:noProof/>
              <w:lang w:val="en-US"/>
            </w:rPr>
          </w:rPrChange>
        </w:rPr>
        <w:t>HTML5:</w:t>
      </w:r>
      <w:r w:rsidRPr="00EC584A">
        <w:rPr>
          <w:noProof/>
          <w:highlight w:val="yellow"/>
          <w:lang w:val="en-US"/>
          <w:rPrChange w:id="1984" w:author="Ryan Lemos" w:date="2019-03-02T09:31:00Z">
            <w:rPr>
              <w:noProof/>
              <w:lang w:val="en-US"/>
            </w:rPr>
          </w:rPrChange>
        </w:rPr>
        <w:t xml:space="preserve"> Pocket Reference. 5. ed. </w:t>
      </w:r>
      <w:r w:rsidRPr="00EC584A">
        <w:rPr>
          <w:noProof/>
          <w:highlight w:val="yellow"/>
          <w:rPrChange w:id="1985" w:author="Ryan Lemos" w:date="2019-03-02T09:31:00Z">
            <w:rPr>
              <w:noProof/>
            </w:rPr>
          </w:rPrChange>
        </w:rPr>
        <w:t>Sebastopol: O'Reilly, 2013.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ins w:id="1986" w:author="Ryan Lemos" w:date="2019-02-18T09:57:00Z"/>
          <w:noProof/>
        </w:rPr>
      </w:pPr>
      <w:r w:rsidRPr="00EC584A">
        <w:rPr>
          <w:noProof/>
          <w:highlight w:val="yellow"/>
          <w:lang w:val="en-US"/>
          <w:rPrChange w:id="1987" w:author="Ryan Lemos" w:date="2019-03-02T09:29:00Z">
            <w:rPr>
              <w:noProof/>
              <w:lang w:val="en-US"/>
            </w:rPr>
          </w:rPrChange>
        </w:rPr>
        <w:t xml:space="preserve">SANDHU, R. S. Role-based Access Control. In: </w:t>
      </w:r>
      <w:r w:rsidRPr="00EC584A">
        <w:rPr>
          <w:b/>
          <w:noProof/>
          <w:highlight w:val="yellow"/>
          <w:lang w:val="en-US"/>
          <w:rPrChange w:id="1988" w:author="Ryan Lemos" w:date="2019-03-02T09:29:00Z">
            <w:rPr>
              <w:b/>
              <w:noProof/>
              <w:lang w:val="en-US"/>
            </w:rPr>
          </w:rPrChange>
        </w:rPr>
        <w:t>Advances in Computers.</w:t>
      </w:r>
      <w:r w:rsidRPr="00EC584A">
        <w:rPr>
          <w:noProof/>
          <w:highlight w:val="yellow"/>
          <w:lang w:val="en-US"/>
          <w:rPrChange w:id="1989" w:author="Ryan Lemos" w:date="2019-03-02T09:29:00Z">
            <w:rPr>
              <w:noProof/>
              <w:lang w:val="en-US"/>
            </w:rPr>
          </w:rPrChange>
        </w:rPr>
        <w:t xml:space="preserve"> Fairfax: Academic Press, v. 46, 1998. p. 237-286. </w:t>
      </w:r>
      <w:r w:rsidRPr="00EC584A">
        <w:rPr>
          <w:noProof/>
          <w:highlight w:val="yellow"/>
          <w:rPrChange w:id="1990" w:author="Ryan Lemos" w:date="2019-03-02T09:29:00Z">
            <w:rPr>
              <w:noProof/>
            </w:rPr>
          </w:rPrChange>
        </w:rPr>
        <w:t>Disponível em: &lt;http://www.profsandhu.com/articles/advcom/adv_comp_rbac.pdf&gt;. Acesso em: 5 out. 2018.</w:t>
      </w:r>
    </w:p>
    <w:p w:rsidR="001A0B14" w:rsidRDefault="001A0B14" w:rsidP="000809C2">
      <w:pPr>
        <w:spacing w:line="240" w:lineRule="auto"/>
        <w:ind w:firstLine="0"/>
        <w:jc w:val="left"/>
        <w:rPr>
          <w:ins w:id="1991" w:author="Ryan Lemos" w:date="2019-02-18T09:57:00Z"/>
          <w:noProof/>
        </w:rPr>
      </w:pPr>
    </w:p>
    <w:p w:rsidR="00F80769" w:rsidRPr="001A0B14" w:rsidRDefault="001A0B14" w:rsidP="000809C2">
      <w:pPr>
        <w:spacing w:line="240" w:lineRule="auto"/>
        <w:ind w:firstLine="0"/>
        <w:jc w:val="left"/>
        <w:rPr>
          <w:noProof/>
        </w:rPr>
      </w:pPr>
      <w:ins w:id="1992" w:author="Ryan Lemos" w:date="2019-02-18T09:57:00Z">
        <w:r w:rsidRPr="00F35D6F">
          <w:rPr>
            <w:noProof/>
            <w:highlight w:val="yellow"/>
            <w:rPrChange w:id="1993" w:author="Ryan Lemos" w:date="2019-03-02T09:36:00Z">
              <w:rPr>
                <w:noProof/>
              </w:rPr>
            </w:rPrChange>
          </w:rPr>
          <w:lastRenderedPageBreak/>
          <w:t>SANTOS, L.</w:t>
        </w:r>
      </w:ins>
      <w:ins w:id="1994" w:author="Ryan Lemos" w:date="2019-02-18T09:58:00Z">
        <w:r w:rsidRPr="00F35D6F">
          <w:rPr>
            <w:noProof/>
            <w:highlight w:val="yellow"/>
            <w:rPrChange w:id="1995" w:author="Ryan Lemos" w:date="2019-03-02T09:36:00Z">
              <w:rPr>
                <w:noProof/>
              </w:rPr>
            </w:rPrChange>
          </w:rPr>
          <w:t xml:space="preserve"> dos. </w:t>
        </w:r>
        <w:r w:rsidRPr="00F35D6F">
          <w:rPr>
            <w:b/>
            <w:noProof/>
            <w:highlight w:val="yellow"/>
            <w:rPrChange w:id="1996" w:author="Ryan Lemos" w:date="2019-03-02T09:36:00Z">
              <w:rPr>
                <w:noProof/>
              </w:rPr>
            </w:rPrChange>
          </w:rPr>
          <w:t>Como escrever boas histórias de usuário (User Stories)</w:t>
        </w:r>
        <w:r w:rsidRPr="00F35D6F">
          <w:rPr>
            <w:b/>
            <w:noProof/>
            <w:highlight w:val="yellow"/>
            <w:rPrChange w:id="1997" w:author="Ryan Lemos" w:date="2019-03-02T09:36:00Z">
              <w:rPr>
                <w:b/>
                <w:noProof/>
              </w:rPr>
            </w:rPrChange>
          </w:rPr>
          <w:t xml:space="preserve">. </w:t>
        </w:r>
        <w:r w:rsidRPr="00F35D6F">
          <w:rPr>
            <w:noProof/>
            <w:highlight w:val="yellow"/>
            <w:rPrChange w:id="1998" w:author="Ryan Lemos" w:date="2019-03-02T09:36:00Z">
              <w:rPr>
                <w:noProof/>
              </w:rPr>
            </w:rPrChange>
          </w:rPr>
          <w:t>2017. Disponível em: &lt;https://medium.com/vertice/como-escrever-boas-users-stories-hist%C3%B3rias-de-usu%C3%A1rios-b29c75043fac&gt;</w:t>
        </w:r>
      </w:ins>
      <w:ins w:id="1999" w:author="Ryan Lemos" w:date="2019-02-18T09:59:00Z">
        <w:r w:rsidRPr="00F35D6F">
          <w:rPr>
            <w:noProof/>
            <w:highlight w:val="yellow"/>
            <w:rPrChange w:id="2000" w:author="Ryan Lemos" w:date="2019-03-02T09:36:00Z">
              <w:rPr>
                <w:noProof/>
              </w:rPr>
            </w:rPrChange>
          </w:rPr>
          <w:t>. Acesso em: 17 fev. 2019.</w:t>
        </w:r>
      </w:ins>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5F1ECA">
        <w:rPr>
          <w:noProof/>
          <w:highlight w:val="yellow"/>
          <w:rPrChange w:id="2001" w:author="Ryan Lemos" w:date="2019-03-02T09:27:00Z">
            <w:rPr>
              <w:noProof/>
            </w:rPr>
          </w:rPrChange>
        </w:rPr>
        <w:t xml:space="preserve">SEVERINO, A. J. </w:t>
      </w:r>
      <w:r w:rsidRPr="005F1ECA">
        <w:rPr>
          <w:b/>
          <w:bCs/>
          <w:noProof/>
          <w:highlight w:val="yellow"/>
          <w:rPrChange w:id="2002" w:author="Ryan Lemos" w:date="2019-03-02T09:27:00Z">
            <w:rPr>
              <w:b/>
              <w:bCs/>
              <w:noProof/>
            </w:rPr>
          </w:rPrChange>
        </w:rPr>
        <w:t>Metodologia de trabalho científico</w:t>
      </w:r>
      <w:r w:rsidRPr="005F1ECA">
        <w:rPr>
          <w:noProof/>
          <w:highlight w:val="yellow"/>
          <w:rPrChange w:id="2003" w:author="Ryan Lemos" w:date="2019-03-02T09:27:00Z">
            <w:rPr>
              <w:noProof/>
            </w:rPr>
          </w:rPrChange>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EC584A">
        <w:rPr>
          <w:noProof/>
          <w:highlight w:val="yellow"/>
          <w:rPrChange w:id="2004" w:author="Ryan Lemos" w:date="2019-03-02T09:33:00Z">
            <w:rPr>
              <w:noProof/>
            </w:rPr>
          </w:rPrChange>
        </w:rPr>
        <w:t xml:space="preserve">SILBERCHATZ, A.; KORTH, H. F.; SUDARSHAN, S. </w:t>
      </w:r>
      <w:r w:rsidRPr="00EC584A">
        <w:rPr>
          <w:b/>
          <w:bCs/>
          <w:noProof/>
          <w:highlight w:val="yellow"/>
          <w:rPrChange w:id="2005" w:author="Ryan Lemos" w:date="2019-03-02T09:33:00Z">
            <w:rPr>
              <w:b/>
              <w:bCs/>
              <w:noProof/>
            </w:rPr>
          </w:rPrChange>
        </w:rPr>
        <w:t>Sistema de Banco de Dados</w:t>
      </w:r>
      <w:r w:rsidRPr="00EC584A">
        <w:rPr>
          <w:noProof/>
          <w:highlight w:val="yellow"/>
          <w:rPrChange w:id="2006" w:author="Ryan Lemos" w:date="2019-03-02T09:33:00Z">
            <w:rPr>
              <w:noProof/>
            </w:rPr>
          </w:rPrChange>
        </w:rPr>
        <w:t xml:space="preserve">. </w:t>
      </w:r>
      <w:r w:rsidRPr="00EC584A">
        <w:rPr>
          <w:noProof/>
          <w:highlight w:val="yellow"/>
          <w:lang w:val="en-US"/>
          <w:rPrChange w:id="2007" w:author="Ryan Lemos" w:date="2019-03-02T09:33:00Z">
            <w:rPr>
              <w:noProof/>
              <w:lang w:val="en-US"/>
            </w:rPr>
          </w:rPrChange>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C584A">
        <w:rPr>
          <w:noProof/>
          <w:highlight w:val="yellow"/>
          <w:lang w:val="en-US"/>
          <w:rPrChange w:id="2008" w:author="Ryan Lemos" w:date="2019-03-02T09:30:00Z">
            <w:rPr>
              <w:noProof/>
              <w:lang w:val="en-US"/>
            </w:rPr>
          </w:rPrChange>
        </w:rPr>
        <w:t xml:space="preserve">SILVER, B. </w:t>
      </w:r>
      <w:r w:rsidRPr="00EC584A">
        <w:rPr>
          <w:b/>
          <w:bCs/>
          <w:noProof/>
          <w:highlight w:val="yellow"/>
          <w:lang w:val="en-US"/>
          <w:rPrChange w:id="2009" w:author="Ryan Lemos" w:date="2019-03-02T09:30:00Z">
            <w:rPr>
              <w:b/>
              <w:bCs/>
              <w:noProof/>
              <w:lang w:val="en-US"/>
            </w:rPr>
          </w:rPrChange>
        </w:rPr>
        <w:t>BPMN Method and Style:</w:t>
      </w:r>
      <w:r w:rsidRPr="00EC584A">
        <w:rPr>
          <w:noProof/>
          <w:highlight w:val="yellow"/>
          <w:lang w:val="en-US"/>
          <w:rPrChange w:id="2010" w:author="Ryan Lemos" w:date="2019-03-02T09:30:00Z">
            <w:rPr>
              <w:noProof/>
              <w:lang w:val="en-US"/>
            </w:rPr>
          </w:rPrChange>
        </w:rPr>
        <w:t xml:space="preserve"> with Bpmn Implementer's Guide. </w:t>
      </w:r>
      <w:r w:rsidRPr="00EC584A">
        <w:rPr>
          <w:noProof/>
          <w:highlight w:val="yellow"/>
          <w:rPrChange w:id="2011" w:author="Ryan Lemos" w:date="2019-03-02T09:30:00Z">
            <w:rPr>
              <w:noProof/>
            </w:rPr>
          </w:rPrChange>
        </w:rPr>
        <w:t>2. ed. Altadena: Cody-Cassidy Press, 2017</w:t>
      </w:r>
      <w:r w:rsidR="00A33B79" w:rsidRPr="00EC584A">
        <w:rPr>
          <w:noProof/>
          <w:highlight w:val="yellow"/>
          <w:rPrChange w:id="2012" w:author="Ryan Lemos" w:date="2019-03-02T09:30:00Z">
            <w:rPr>
              <w:noProof/>
            </w:rPr>
          </w:rPrChange>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013" w:author="Ryan Lemos" w:date="2019-03-02T09:32:00Z">
            <w:rPr>
              <w:noProof/>
            </w:rPr>
          </w:rPrChange>
        </w:rPr>
        <w:t xml:space="preserve">SKLAR, D. </w:t>
      </w:r>
      <w:r w:rsidRPr="00EC584A">
        <w:rPr>
          <w:b/>
          <w:bCs/>
          <w:noProof/>
          <w:highlight w:val="yellow"/>
          <w:rPrChange w:id="2014" w:author="Ryan Lemos" w:date="2019-03-02T09:32:00Z">
            <w:rPr>
              <w:b/>
              <w:bCs/>
              <w:noProof/>
            </w:rPr>
          </w:rPrChange>
        </w:rPr>
        <w:t>Aprendendo PHP:</w:t>
      </w:r>
      <w:r w:rsidRPr="00EC584A">
        <w:rPr>
          <w:noProof/>
          <w:highlight w:val="yellow"/>
          <w:rPrChange w:id="2015" w:author="Ryan Lemos" w:date="2019-03-02T09:32:00Z">
            <w:rPr>
              <w:noProof/>
            </w:rPr>
          </w:rPrChange>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016" w:author="Ryan Lemos" w:date="2019-03-02T09:29:00Z">
            <w:rPr>
              <w:noProof/>
            </w:rPr>
          </w:rPrChange>
        </w:rPr>
        <w:t xml:space="preserve">SOMMERVILLE, I. </w:t>
      </w:r>
      <w:r w:rsidRPr="00EC584A">
        <w:rPr>
          <w:b/>
          <w:bCs/>
          <w:noProof/>
          <w:highlight w:val="yellow"/>
          <w:rPrChange w:id="2017" w:author="Ryan Lemos" w:date="2019-03-02T09:29:00Z">
            <w:rPr>
              <w:b/>
              <w:bCs/>
              <w:noProof/>
            </w:rPr>
          </w:rPrChange>
        </w:rPr>
        <w:t>Engenharia de Software</w:t>
      </w:r>
      <w:r w:rsidRPr="00EC584A">
        <w:rPr>
          <w:noProof/>
          <w:highlight w:val="yellow"/>
          <w:rPrChange w:id="2018" w:author="Ryan Lemos" w:date="2019-03-02T09:29:00Z">
            <w:rPr>
              <w:noProof/>
            </w:rPr>
          </w:rPrChange>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019" w:author="Ryan Lemos" w:date="2019-03-02T09:32:00Z">
            <w:rPr>
              <w:noProof/>
            </w:rPr>
          </w:rPrChange>
        </w:rPr>
        <w:t xml:space="preserve">STAUFFER, M. </w:t>
      </w:r>
      <w:r w:rsidRPr="00EC584A">
        <w:rPr>
          <w:b/>
          <w:bCs/>
          <w:noProof/>
          <w:highlight w:val="yellow"/>
          <w:rPrChange w:id="2020" w:author="Ryan Lemos" w:date="2019-03-02T09:32:00Z">
            <w:rPr>
              <w:b/>
              <w:bCs/>
              <w:noProof/>
            </w:rPr>
          </w:rPrChange>
        </w:rPr>
        <w:t>Desenvolvendo com Laravel:</w:t>
      </w:r>
      <w:r w:rsidRPr="00EC584A">
        <w:rPr>
          <w:noProof/>
          <w:highlight w:val="yellow"/>
          <w:rPrChange w:id="2021" w:author="Ryan Lemos" w:date="2019-03-02T09:32:00Z">
            <w:rPr>
              <w:noProof/>
            </w:rPr>
          </w:rPrChange>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EC584A">
        <w:rPr>
          <w:noProof/>
          <w:highlight w:val="yellow"/>
          <w:rPrChange w:id="2022" w:author="Ryan Lemos" w:date="2019-03-02T09:30:00Z">
            <w:rPr>
              <w:noProof/>
            </w:rPr>
          </w:rPrChange>
        </w:rPr>
        <w:t xml:space="preserve">TELES, V. M. </w:t>
      </w:r>
      <w:r w:rsidRPr="00EC584A">
        <w:rPr>
          <w:b/>
          <w:bCs/>
          <w:noProof/>
          <w:highlight w:val="yellow"/>
          <w:rPrChange w:id="2023" w:author="Ryan Lemos" w:date="2019-03-02T09:30:00Z">
            <w:rPr>
              <w:b/>
              <w:bCs/>
              <w:noProof/>
            </w:rPr>
          </w:rPrChange>
        </w:rPr>
        <w:t>Extreme Programming:</w:t>
      </w:r>
      <w:r w:rsidRPr="00EC584A">
        <w:rPr>
          <w:noProof/>
          <w:highlight w:val="yellow"/>
          <w:rPrChange w:id="2024" w:author="Ryan Lemos" w:date="2019-03-02T09:30:00Z">
            <w:rPr>
              <w:noProof/>
            </w:rPr>
          </w:rPrChange>
        </w:rPr>
        <w:t xml:space="preserve"> Aprenda como encantar seus usuários desenvolvendo software com agilidade e alta qualidade. 2. ed. São Paulo: Novatec, 2014.</w:t>
      </w:r>
    </w:p>
    <w:p w:rsidR="00D339A1" w:rsidDel="00F35D6F" w:rsidRDefault="00D339A1" w:rsidP="000809C2">
      <w:pPr>
        <w:spacing w:line="240" w:lineRule="auto"/>
        <w:ind w:firstLine="0"/>
        <w:jc w:val="left"/>
        <w:rPr>
          <w:del w:id="2025" w:author="Ryan Lemos" w:date="2019-03-02T09:36:00Z"/>
          <w:noProof/>
        </w:rPr>
      </w:pPr>
    </w:p>
    <w:p w:rsidR="00D339A1" w:rsidRPr="00D339A1" w:rsidDel="00F35D6F" w:rsidRDefault="00D339A1" w:rsidP="000809C2">
      <w:pPr>
        <w:spacing w:line="240" w:lineRule="auto"/>
        <w:ind w:firstLine="0"/>
        <w:jc w:val="left"/>
        <w:rPr>
          <w:del w:id="2026" w:author="Ryan Lemos" w:date="2019-03-02T09:36:00Z"/>
          <w:noProof/>
        </w:rPr>
      </w:pPr>
      <w:del w:id="2027" w:author="Ryan Lemos" w:date="2019-03-02T09:36:00Z">
        <w:r w:rsidRPr="00D339A1" w:rsidDel="00F35D6F">
          <w:rPr>
            <w:noProof/>
          </w:rPr>
          <w:delText xml:space="preserve">WAZLAWICK, R. S. </w:delText>
        </w:r>
        <w:r w:rsidRPr="00D339A1" w:rsidDel="00F35D6F">
          <w:rPr>
            <w:b/>
            <w:bCs/>
            <w:noProof/>
          </w:rPr>
          <w:delText>Metodologia de Pesquisa para ciência da Computação</w:delText>
        </w:r>
        <w:r w:rsidRPr="00D339A1" w:rsidDel="00F35D6F">
          <w:rPr>
            <w:noProof/>
          </w:rPr>
          <w:delText>. Rio de Janeiro: Elsevier, 2009.</w:delText>
        </w:r>
      </w:del>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5F1ECA">
        <w:rPr>
          <w:noProof/>
          <w:highlight w:val="yellow"/>
          <w:rPrChange w:id="2028" w:author="Ryan Lemos" w:date="2019-03-02T09:27:00Z">
            <w:rPr>
              <w:noProof/>
            </w:rPr>
          </w:rPrChange>
        </w:rPr>
        <w:t xml:space="preserve">WIZARD. </w:t>
      </w:r>
      <w:r w:rsidRPr="005F1ECA">
        <w:rPr>
          <w:b/>
          <w:bCs/>
          <w:noProof/>
          <w:highlight w:val="yellow"/>
          <w:rPrChange w:id="2029" w:author="Ryan Lemos" w:date="2019-03-02T09:27:00Z">
            <w:rPr>
              <w:b/>
              <w:bCs/>
              <w:noProof/>
            </w:rPr>
          </w:rPrChange>
        </w:rPr>
        <w:t>Experiências Wizard</w:t>
      </w:r>
      <w:r w:rsidRPr="005F1ECA">
        <w:rPr>
          <w:noProof/>
          <w:highlight w:val="yellow"/>
          <w:rPrChange w:id="2030" w:author="Ryan Lemos" w:date="2019-03-02T09:27:00Z">
            <w:rPr>
              <w:noProof/>
            </w:rPr>
          </w:rPrChange>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5F1ECA">
        <w:rPr>
          <w:noProof/>
          <w:highlight w:val="yellow"/>
          <w:rPrChange w:id="2031" w:author="Ryan Lemos" w:date="2019-03-02T09:27:00Z">
            <w:rPr>
              <w:noProof/>
            </w:rPr>
          </w:rPrChange>
        </w:rPr>
        <w:t xml:space="preserve">WIZARD. </w:t>
      </w:r>
      <w:r w:rsidRPr="005F1ECA">
        <w:rPr>
          <w:b/>
          <w:bCs/>
          <w:noProof/>
          <w:highlight w:val="yellow"/>
          <w:rPrChange w:id="2032" w:author="Ryan Lemos" w:date="2019-03-02T09:27:00Z">
            <w:rPr>
              <w:b/>
              <w:bCs/>
              <w:noProof/>
            </w:rPr>
          </w:rPrChange>
        </w:rPr>
        <w:t>Sobre a Wizard</w:t>
      </w:r>
      <w:r w:rsidRPr="005F1ECA">
        <w:rPr>
          <w:noProof/>
          <w:highlight w:val="yellow"/>
          <w:rPrChange w:id="2033" w:author="Ryan Lemos" w:date="2019-03-02T09:27:00Z">
            <w:rPr>
              <w:noProof/>
            </w:rPr>
          </w:rPrChange>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EC584A">
        <w:rPr>
          <w:noProof/>
          <w:highlight w:val="yellow"/>
          <w:rPrChange w:id="2034" w:author="Ryan Lemos" w:date="2019-03-02T09:29:00Z">
            <w:rPr>
              <w:noProof/>
            </w:rPr>
          </w:rPrChange>
        </w:rPr>
        <w:t xml:space="preserve">ZAPATER, M.; SUZUKI, R. </w:t>
      </w:r>
      <w:r w:rsidRPr="00EC584A">
        <w:rPr>
          <w:b/>
          <w:noProof/>
          <w:highlight w:val="yellow"/>
          <w:rPrChange w:id="2035" w:author="Ryan Lemos" w:date="2019-03-02T09:29:00Z">
            <w:rPr>
              <w:b/>
              <w:noProof/>
            </w:rPr>
          </w:rPrChange>
        </w:rPr>
        <w:t>Segurança da Informação:</w:t>
      </w:r>
      <w:r w:rsidRPr="00EC584A">
        <w:rPr>
          <w:noProof/>
          <w:highlight w:val="yellow"/>
          <w:rPrChange w:id="2036" w:author="Ryan Lemos" w:date="2019-03-02T09:29:00Z">
            <w:rPr>
              <w:noProof/>
            </w:rPr>
          </w:rPrChange>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2037" w:name="_Toc2273673"/>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2037"/>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2A28" w:rsidRDefault="00532A28" w:rsidP="00C24B28">
      <w:pPr>
        <w:spacing w:line="240" w:lineRule="auto"/>
      </w:pPr>
      <w:r>
        <w:separator/>
      </w:r>
    </w:p>
  </w:endnote>
  <w:endnote w:type="continuationSeparator" w:id="0">
    <w:p w:rsidR="00532A28" w:rsidRDefault="00532A28"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2A28" w:rsidRDefault="00532A28" w:rsidP="00C24B28">
      <w:pPr>
        <w:spacing w:line="240" w:lineRule="auto"/>
      </w:pPr>
      <w:r>
        <w:separator/>
      </w:r>
    </w:p>
  </w:footnote>
  <w:footnote w:type="continuationSeparator" w:id="0">
    <w:p w:rsidR="00532A28" w:rsidRDefault="00532A28"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Default="003B49D8">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Default="003B49D8">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Default="003B49D8">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Default="003B49D8">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49D8" w:rsidRDefault="003B49D8">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rsidR="003B49D8" w:rsidRDefault="003B49D8">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Pr="00C1350C" w:rsidRDefault="003B49D8">
    <w:pPr>
      <w:pStyle w:val="Cabealho"/>
      <w:jc w:val="right"/>
      <w:rPr>
        <w:sz w:val="20"/>
        <w:szCs w:val="20"/>
      </w:rPr>
    </w:pPr>
  </w:p>
  <w:p w:rsidR="003B49D8" w:rsidRPr="00475C34" w:rsidRDefault="003B49D8"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B49D8" w:rsidRPr="00C1350C" w:rsidRDefault="003B49D8">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5"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7"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8"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1"/>
  </w:num>
  <w:num w:numId="2">
    <w:abstractNumId w:val="8"/>
  </w:num>
  <w:num w:numId="3">
    <w:abstractNumId w:val="9"/>
  </w:num>
  <w:num w:numId="4">
    <w:abstractNumId w:val="10"/>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2"/>
  </w:num>
  <w:num w:numId="8">
    <w:abstractNumId w:val="4"/>
  </w:num>
  <w:num w:numId="9">
    <w:abstractNumId w:val="1"/>
  </w:num>
  <w:num w:numId="10">
    <w:abstractNumId w:val="3"/>
  </w:num>
  <w:num w:numId="11">
    <w:abstractNumId w:val="7"/>
  </w:num>
  <w:num w:numId="12">
    <w:abstractNumId w:val="5"/>
  </w:num>
  <w:num w:numId="1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4774"/>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5BB2"/>
    <w:rsid w:val="00026623"/>
    <w:rsid w:val="000313A3"/>
    <w:rsid w:val="000337A3"/>
    <w:rsid w:val="000342CC"/>
    <w:rsid w:val="000355D3"/>
    <w:rsid w:val="000359CC"/>
    <w:rsid w:val="00035A41"/>
    <w:rsid w:val="00036533"/>
    <w:rsid w:val="00036E5A"/>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2608"/>
    <w:rsid w:val="00062A3C"/>
    <w:rsid w:val="00063EEB"/>
    <w:rsid w:val="00063EF1"/>
    <w:rsid w:val="00065236"/>
    <w:rsid w:val="00067C3F"/>
    <w:rsid w:val="00070634"/>
    <w:rsid w:val="00071453"/>
    <w:rsid w:val="0007209C"/>
    <w:rsid w:val="00072A1C"/>
    <w:rsid w:val="00073800"/>
    <w:rsid w:val="00074336"/>
    <w:rsid w:val="00074D6A"/>
    <w:rsid w:val="0007545C"/>
    <w:rsid w:val="00075558"/>
    <w:rsid w:val="00075AD0"/>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610"/>
    <w:rsid w:val="00095BB3"/>
    <w:rsid w:val="00097BA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31AC"/>
    <w:rsid w:val="000C3F59"/>
    <w:rsid w:val="000C4136"/>
    <w:rsid w:val="000C5598"/>
    <w:rsid w:val="000D05BE"/>
    <w:rsid w:val="000D0CC7"/>
    <w:rsid w:val="000D4682"/>
    <w:rsid w:val="000D507A"/>
    <w:rsid w:val="000D5CF0"/>
    <w:rsid w:val="000D7E32"/>
    <w:rsid w:val="000E1A66"/>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354"/>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512B"/>
    <w:rsid w:val="002C54DD"/>
    <w:rsid w:val="002C7A0B"/>
    <w:rsid w:val="002D073A"/>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4B4"/>
    <w:rsid w:val="00332F7F"/>
    <w:rsid w:val="003335C4"/>
    <w:rsid w:val="0033569D"/>
    <w:rsid w:val="0033588C"/>
    <w:rsid w:val="00337B6A"/>
    <w:rsid w:val="0034001E"/>
    <w:rsid w:val="003407D8"/>
    <w:rsid w:val="00340853"/>
    <w:rsid w:val="00340A4E"/>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81CF9"/>
    <w:rsid w:val="003825BD"/>
    <w:rsid w:val="00386EE3"/>
    <w:rsid w:val="003877B1"/>
    <w:rsid w:val="00387895"/>
    <w:rsid w:val="003921C1"/>
    <w:rsid w:val="003921E6"/>
    <w:rsid w:val="00392697"/>
    <w:rsid w:val="00393E6F"/>
    <w:rsid w:val="00396095"/>
    <w:rsid w:val="00396EF5"/>
    <w:rsid w:val="003979C5"/>
    <w:rsid w:val="003A1A8F"/>
    <w:rsid w:val="003A3429"/>
    <w:rsid w:val="003A3433"/>
    <w:rsid w:val="003A6C81"/>
    <w:rsid w:val="003A7E2E"/>
    <w:rsid w:val="003B0714"/>
    <w:rsid w:val="003B0CE6"/>
    <w:rsid w:val="003B2B7A"/>
    <w:rsid w:val="003B4045"/>
    <w:rsid w:val="003B49D8"/>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F61"/>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A004A"/>
    <w:rsid w:val="004A00A9"/>
    <w:rsid w:val="004A19A3"/>
    <w:rsid w:val="004A2AEB"/>
    <w:rsid w:val="004A4061"/>
    <w:rsid w:val="004A4EB9"/>
    <w:rsid w:val="004A5655"/>
    <w:rsid w:val="004A674D"/>
    <w:rsid w:val="004B083A"/>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2E9"/>
    <w:rsid w:val="004D3B78"/>
    <w:rsid w:val="004D40BE"/>
    <w:rsid w:val="004D672C"/>
    <w:rsid w:val="004D7A85"/>
    <w:rsid w:val="004D7A94"/>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2A28"/>
    <w:rsid w:val="00534C2D"/>
    <w:rsid w:val="005358E8"/>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1B5"/>
    <w:rsid w:val="005A0BA5"/>
    <w:rsid w:val="005A26E4"/>
    <w:rsid w:val="005A2D83"/>
    <w:rsid w:val="005A47D2"/>
    <w:rsid w:val="005A55FD"/>
    <w:rsid w:val="005A61AA"/>
    <w:rsid w:val="005A6F0E"/>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7938"/>
    <w:rsid w:val="00600233"/>
    <w:rsid w:val="006002C8"/>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7B70"/>
    <w:rsid w:val="00633709"/>
    <w:rsid w:val="006339DC"/>
    <w:rsid w:val="00634322"/>
    <w:rsid w:val="00635E2C"/>
    <w:rsid w:val="00636936"/>
    <w:rsid w:val="00637C8E"/>
    <w:rsid w:val="00640D2B"/>
    <w:rsid w:val="006411C6"/>
    <w:rsid w:val="00641546"/>
    <w:rsid w:val="006415C2"/>
    <w:rsid w:val="00642378"/>
    <w:rsid w:val="00642888"/>
    <w:rsid w:val="00643274"/>
    <w:rsid w:val="00643E24"/>
    <w:rsid w:val="00644138"/>
    <w:rsid w:val="00645BD3"/>
    <w:rsid w:val="00646C9D"/>
    <w:rsid w:val="00646DE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74D7"/>
    <w:rsid w:val="00707BA6"/>
    <w:rsid w:val="007116CC"/>
    <w:rsid w:val="00713453"/>
    <w:rsid w:val="007140BA"/>
    <w:rsid w:val="00714FDD"/>
    <w:rsid w:val="0071532D"/>
    <w:rsid w:val="00715412"/>
    <w:rsid w:val="007170D5"/>
    <w:rsid w:val="007171E7"/>
    <w:rsid w:val="00717CFA"/>
    <w:rsid w:val="00720527"/>
    <w:rsid w:val="007211DC"/>
    <w:rsid w:val="007216C5"/>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0E3E"/>
    <w:rsid w:val="0076151F"/>
    <w:rsid w:val="0076179B"/>
    <w:rsid w:val="00764323"/>
    <w:rsid w:val="007645F1"/>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D7C65"/>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57E7"/>
    <w:rsid w:val="00846BB1"/>
    <w:rsid w:val="00846D02"/>
    <w:rsid w:val="0085033B"/>
    <w:rsid w:val="008507B4"/>
    <w:rsid w:val="00850DB3"/>
    <w:rsid w:val="00850F9F"/>
    <w:rsid w:val="008514BF"/>
    <w:rsid w:val="00852792"/>
    <w:rsid w:val="0085292C"/>
    <w:rsid w:val="00853C68"/>
    <w:rsid w:val="008563F5"/>
    <w:rsid w:val="00862146"/>
    <w:rsid w:val="0086249B"/>
    <w:rsid w:val="0086254D"/>
    <w:rsid w:val="00862D53"/>
    <w:rsid w:val="008664A1"/>
    <w:rsid w:val="008704F9"/>
    <w:rsid w:val="00873082"/>
    <w:rsid w:val="0087494C"/>
    <w:rsid w:val="00876C10"/>
    <w:rsid w:val="00877AAA"/>
    <w:rsid w:val="008823CD"/>
    <w:rsid w:val="00883E88"/>
    <w:rsid w:val="00884219"/>
    <w:rsid w:val="00885945"/>
    <w:rsid w:val="008859BD"/>
    <w:rsid w:val="00887225"/>
    <w:rsid w:val="008901B1"/>
    <w:rsid w:val="008902EC"/>
    <w:rsid w:val="008911A0"/>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1A3E"/>
    <w:rsid w:val="008C38D8"/>
    <w:rsid w:val="008C56FF"/>
    <w:rsid w:val="008C7405"/>
    <w:rsid w:val="008D15A0"/>
    <w:rsid w:val="008D3297"/>
    <w:rsid w:val="008D3D21"/>
    <w:rsid w:val="008D625B"/>
    <w:rsid w:val="008D6640"/>
    <w:rsid w:val="008D6A16"/>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6EE2"/>
    <w:rsid w:val="008F7A2E"/>
    <w:rsid w:val="00903662"/>
    <w:rsid w:val="00903AE7"/>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3E5"/>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43E8"/>
    <w:rsid w:val="009A69CF"/>
    <w:rsid w:val="009A7B93"/>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6192"/>
    <w:rsid w:val="00A1160D"/>
    <w:rsid w:val="00A118AA"/>
    <w:rsid w:val="00A131B7"/>
    <w:rsid w:val="00A156CD"/>
    <w:rsid w:val="00A157DE"/>
    <w:rsid w:val="00A1768E"/>
    <w:rsid w:val="00A21335"/>
    <w:rsid w:val="00A22ECA"/>
    <w:rsid w:val="00A23302"/>
    <w:rsid w:val="00A235D0"/>
    <w:rsid w:val="00A23E32"/>
    <w:rsid w:val="00A23F70"/>
    <w:rsid w:val="00A2452D"/>
    <w:rsid w:val="00A2494E"/>
    <w:rsid w:val="00A25502"/>
    <w:rsid w:val="00A2626E"/>
    <w:rsid w:val="00A27E78"/>
    <w:rsid w:val="00A31637"/>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2A13"/>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265CE"/>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78F3"/>
    <w:rsid w:val="00B80DB4"/>
    <w:rsid w:val="00B82B0A"/>
    <w:rsid w:val="00B82E8A"/>
    <w:rsid w:val="00B86943"/>
    <w:rsid w:val="00B8698D"/>
    <w:rsid w:val="00B86B7E"/>
    <w:rsid w:val="00B90DB4"/>
    <w:rsid w:val="00B9282B"/>
    <w:rsid w:val="00B92B4E"/>
    <w:rsid w:val="00B930B2"/>
    <w:rsid w:val="00B9384C"/>
    <w:rsid w:val="00B9427B"/>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9C9"/>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98C"/>
    <w:rsid w:val="00BE3C05"/>
    <w:rsid w:val="00BE5291"/>
    <w:rsid w:val="00BE6CD3"/>
    <w:rsid w:val="00BE70D7"/>
    <w:rsid w:val="00BE7E96"/>
    <w:rsid w:val="00BF36BC"/>
    <w:rsid w:val="00BF38D5"/>
    <w:rsid w:val="00BF3A66"/>
    <w:rsid w:val="00BF4602"/>
    <w:rsid w:val="00BF7C2F"/>
    <w:rsid w:val="00BF7E2F"/>
    <w:rsid w:val="00C030C0"/>
    <w:rsid w:val="00C04015"/>
    <w:rsid w:val="00C05B5C"/>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34F8"/>
    <w:rsid w:val="00D56CD0"/>
    <w:rsid w:val="00D6032E"/>
    <w:rsid w:val="00D61CB9"/>
    <w:rsid w:val="00D64B9C"/>
    <w:rsid w:val="00D65636"/>
    <w:rsid w:val="00D66866"/>
    <w:rsid w:val="00D67AD9"/>
    <w:rsid w:val="00D67CBF"/>
    <w:rsid w:val="00D702B4"/>
    <w:rsid w:val="00D719EF"/>
    <w:rsid w:val="00D724F5"/>
    <w:rsid w:val="00D764A7"/>
    <w:rsid w:val="00D76516"/>
    <w:rsid w:val="00D76B51"/>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3DBD"/>
    <w:rsid w:val="00DA49B0"/>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48AC"/>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2850"/>
    <w:rsid w:val="00E22D42"/>
    <w:rsid w:val="00E23FC6"/>
    <w:rsid w:val="00E23FF4"/>
    <w:rsid w:val="00E24F48"/>
    <w:rsid w:val="00E254E1"/>
    <w:rsid w:val="00E25968"/>
    <w:rsid w:val="00E2667C"/>
    <w:rsid w:val="00E3042F"/>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50EC"/>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584A"/>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BEDAF8"/>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4.png"/><Relationship Id="rId107" Type="http://schemas.openxmlformats.org/officeDocument/2006/relationships/theme" Target="theme/theme1.xml"/><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20" Type="http://schemas.openxmlformats.org/officeDocument/2006/relationships/image" Target="media/image8.png"/><Relationship Id="rId41" Type="http://schemas.openxmlformats.org/officeDocument/2006/relationships/header" Target="header6.xm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microsoft.com/office/2011/relationships/people" Target="people.xml"/><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C83EDF2D-A736-4DEB-8846-5D515F621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5764</TotalTime>
  <Pages>85</Pages>
  <Words>16589</Words>
  <Characters>89586</Characters>
  <Application>Microsoft Office Word</Application>
  <DocSecurity>0</DocSecurity>
  <Lines>746</Lines>
  <Paragraphs>211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105964</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109</cp:revision>
  <cp:lastPrinted>2018-11-06T01:42:00Z</cp:lastPrinted>
  <dcterms:created xsi:type="dcterms:W3CDTF">2019-01-22T15:16:00Z</dcterms:created>
  <dcterms:modified xsi:type="dcterms:W3CDTF">2019-03-02T12:38:00Z</dcterms:modified>
</cp:coreProperties>
</file>