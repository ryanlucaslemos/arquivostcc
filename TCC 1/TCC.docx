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A16FF" w:rsidRPr="00596BF9" w:rsidRDefault="000A4A8B" w:rsidP="00596BF9">
      <w:pPr>
        <w:ind w:firstLine="0"/>
        <w:jc w:val="center"/>
        <w:rPr>
          <w:sz w:val="28"/>
          <w:szCs w:val="28"/>
        </w:rPr>
      </w:pPr>
      <w:r w:rsidRPr="00596BF9">
        <w:rPr>
          <w:sz w:val="28"/>
          <w:szCs w:val="28"/>
        </w:rPr>
        <w:t>UNIVERSIDADE ESTADUAL DE MONTES CLAROS</w:t>
      </w:r>
    </w:p>
    <w:p w:rsidR="007A16FF" w:rsidRPr="00596BF9" w:rsidRDefault="00766FC6" w:rsidP="00596BF9">
      <w:pPr>
        <w:ind w:firstLine="0"/>
        <w:jc w:val="center"/>
        <w:rPr>
          <w:sz w:val="28"/>
          <w:szCs w:val="28"/>
        </w:rPr>
      </w:pPr>
      <w:r>
        <w:rPr>
          <w:sz w:val="28"/>
          <w:szCs w:val="28"/>
        </w:rPr>
        <w:t>Centro de Ciências Exatas e Tecnológicas</w:t>
      </w:r>
    </w:p>
    <w:p w:rsidR="007A16FF" w:rsidRPr="00596BF9" w:rsidRDefault="007A16FF" w:rsidP="00596BF9">
      <w:pPr>
        <w:ind w:firstLine="0"/>
        <w:jc w:val="center"/>
        <w:rPr>
          <w:sz w:val="28"/>
          <w:szCs w:val="28"/>
        </w:rPr>
      </w:pPr>
      <w:r w:rsidRPr="00596BF9">
        <w:rPr>
          <w:sz w:val="28"/>
          <w:szCs w:val="28"/>
        </w:rPr>
        <w:t>Curso de Bacharelado Sistemas de Informação</w:t>
      </w:r>
    </w:p>
    <w:p w:rsidR="00C52DB0" w:rsidRPr="00AB714C" w:rsidRDefault="00C52DB0" w:rsidP="00FD0859">
      <w:pPr>
        <w:spacing w:after="160" w:line="259" w:lineRule="auto"/>
        <w:ind w:firstLine="0"/>
        <w:jc w:val="left"/>
        <w:outlineLvl w:val="9"/>
        <w:rPr>
          <w:sz w:val="32"/>
          <w:szCs w:val="32"/>
        </w:rPr>
      </w:pPr>
    </w:p>
    <w:p w:rsidR="006F3CF0" w:rsidRPr="00AB714C" w:rsidRDefault="006F3CF0" w:rsidP="00FD0859">
      <w:pPr>
        <w:spacing w:after="160" w:line="259" w:lineRule="auto"/>
        <w:ind w:firstLine="0"/>
        <w:jc w:val="left"/>
        <w:outlineLvl w:val="9"/>
        <w:rPr>
          <w:sz w:val="32"/>
          <w:szCs w:val="32"/>
        </w:rPr>
      </w:pPr>
    </w:p>
    <w:p w:rsidR="006F3CF0" w:rsidRPr="00633709" w:rsidRDefault="006F3CF0" w:rsidP="00FD0859">
      <w:pPr>
        <w:spacing w:after="160" w:line="259" w:lineRule="auto"/>
        <w:ind w:firstLine="0"/>
        <w:jc w:val="left"/>
        <w:outlineLvl w:val="9"/>
        <w:rPr>
          <w:sz w:val="28"/>
          <w:szCs w:val="28"/>
        </w:rPr>
      </w:pPr>
    </w:p>
    <w:p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2F405A" w:rsidRPr="00EC3658" w:rsidRDefault="002F405A" w:rsidP="00FD0859">
      <w:pPr>
        <w:spacing w:after="160" w:line="259" w:lineRule="auto"/>
        <w:ind w:firstLine="0"/>
        <w:jc w:val="left"/>
        <w:outlineLvl w:val="9"/>
        <w:rPr>
          <w:b/>
          <w:sz w:val="28"/>
          <w:szCs w:val="28"/>
        </w:rPr>
      </w:pPr>
    </w:p>
    <w:p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rsidR="00220D4D" w:rsidRDefault="00990568" w:rsidP="0028558C">
      <w:pPr>
        <w:ind w:firstLine="0"/>
        <w:jc w:val="center"/>
        <w:rPr>
          <w:sz w:val="28"/>
          <w:szCs w:val="28"/>
        </w:rPr>
      </w:pPr>
      <w:r w:rsidRPr="00990568">
        <w:rPr>
          <w:sz w:val="28"/>
          <w:szCs w:val="28"/>
          <w:highlight w:val="yellow"/>
        </w:rPr>
        <w:t>mês</w:t>
      </w:r>
      <w:r w:rsidR="0028558C" w:rsidRPr="0028558C">
        <w:rPr>
          <w:sz w:val="28"/>
          <w:szCs w:val="28"/>
        </w:rPr>
        <w:t>/</w:t>
      </w:r>
      <w:r w:rsidR="00220D4D" w:rsidRPr="0028558C">
        <w:rPr>
          <w:sz w:val="28"/>
          <w:szCs w:val="28"/>
        </w:rPr>
        <w:t>201</w:t>
      </w:r>
      <w:r>
        <w:rPr>
          <w:sz w:val="28"/>
          <w:szCs w:val="28"/>
        </w:rPr>
        <w:t>9</w:t>
      </w:r>
    </w:p>
    <w:p w:rsidR="00990568" w:rsidRPr="0028558C" w:rsidRDefault="00990568" w:rsidP="0028558C">
      <w:pPr>
        <w:ind w:firstLine="0"/>
        <w:jc w:val="center"/>
        <w:rPr>
          <w:sz w:val="28"/>
          <w:szCs w:val="28"/>
        </w:rPr>
      </w:pPr>
    </w:p>
    <w:p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6A6D09" w:rsidRDefault="0097776E" w:rsidP="0097776E">
      <w:pPr>
        <w:ind w:firstLine="0"/>
      </w:pPr>
    </w:p>
    <w:p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rsidR="00D67CBF" w:rsidRDefault="00D67CBF" w:rsidP="00D67CBF">
      <w:pPr>
        <w:ind w:left="4535" w:firstLine="0"/>
        <w:rPr>
          <w:szCs w:val="24"/>
          <w:lang w:eastAsia="pt-BR"/>
        </w:rPr>
      </w:pPr>
    </w:p>
    <w:p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rsidR="0097776E" w:rsidRDefault="00990568" w:rsidP="0097776E">
      <w:pPr>
        <w:ind w:firstLine="0"/>
        <w:jc w:val="center"/>
        <w:rPr>
          <w:b/>
          <w:sz w:val="28"/>
          <w:szCs w:val="28"/>
        </w:rPr>
      </w:pPr>
      <w:r w:rsidRPr="00990568">
        <w:rPr>
          <w:b/>
          <w:sz w:val="28"/>
          <w:szCs w:val="28"/>
          <w:highlight w:val="yellow"/>
        </w:rPr>
        <w:t>mês</w:t>
      </w:r>
      <w:r w:rsidR="00AF615B">
        <w:rPr>
          <w:b/>
          <w:sz w:val="28"/>
          <w:szCs w:val="28"/>
        </w:rPr>
        <w:t>/</w:t>
      </w:r>
      <w:r w:rsidR="0097776E" w:rsidRPr="00AF615B">
        <w:rPr>
          <w:b/>
          <w:sz w:val="28"/>
          <w:szCs w:val="28"/>
        </w:rPr>
        <w:t>201</w:t>
      </w:r>
      <w:r>
        <w:rPr>
          <w:b/>
          <w:sz w:val="28"/>
          <w:szCs w:val="28"/>
        </w:rPr>
        <w:t>9</w:t>
      </w: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spacing w:before="11"/>
        <w:rPr>
          <w:b/>
          <w:sz w:val="29"/>
        </w:rPr>
      </w:pPr>
    </w:p>
    <w:p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rsidR="00172F7F" w:rsidRDefault="00172F7F" w:rsidP="00172F7F">
      <w:pPr>
        <w:pStyle w:val="Corpodetexto"/>
        <w:spacing w:before="2"/>
        <w:rPr>
          <w:b/>
          <w:sz w:val="36"/>
        </w:rPr>
      </w:pPr>
    </w:p>
    <w:p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rsidR="00172F7F" w:rsidRDefault="00172F7F" w:rsidP="00172F7F">
      <w:pPr>
        <w:pStyle w:val="Corpodetexto"/>
        <w:rPr>
          <w:sz w:val="26"/>
        </w:rPr>
      </w:pPr>
    </w:p>
    <w:p w:rsidR="00172F7F" w:rsidRDefault="00172F7F" w:rsidP="00172F7F">
      <w:pPr>
        <w:pStyle w:val="Corpodetexto"/>
        <w:spacing w:before="9"/>
        <w:rPr>
          <w:sz w:val="37"/>
        </w:rPr>
      </w:pPr>
    </w:p>
    <w:p w:rsidR="00172F7F" w:rsidRDefault="00172F7F" w:rsidP="00172F7F">
      <w:pPr>
        <w:pStyle w:val="Corpodetexto"/>
        <w:ind w:left="5830"/>
      </w:pPr>
      <w:r>
        <w:t xml:space="preserve">Montes Claros, </w:t>
      </w:r>
      <w:r w:rsidR="00196CD9" w:rsidRPr="00990568">
        <w:rPr>
          <w:highlight w:val="yellow"/>
        </w:rPr>
        <w:t>data</w:t>
      </w:r>
      <w:r>
        <w:t xml:space="preserve"> de 201</w:t>
      </w:r>
      <w:r w:rsidR="00196CD9">
        <w:t>9</w:t>
      </w:r>
      <w:r>
        <w:t>.</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spacing w:before="9"/>
        <w:rPr>
          <w:sz w:val="23"/>
        </w:rPr>
      </w:pPr>
    </w:p>
    <w:p w:rsidR="00172F7F" w:rsidRDefault="00172F7F" w:rsidP="00172F7F">
      <w:pPr>
        <w:pStyle w:val="Corpodetexto"/>
        <w:ind w:left="310" w:right="126"/>
        <w:jc w:val="center"/>
      </w:pPr>
      <w:r>
        <w:t>Membros:</w:t>
      </w:r>
    </w:p>
    <w:p w:rsidR="00172F7F" w:rsidRDefault="00172F7F" w:rsidP="00172F7F">
      <w:pPr>
        <w:pStyle w:val="Corpodetexto"/>
        <w:rPr>
          <w:sz w:val="20"/>
        </w:rPr>
      </w:pPr>
    </w:p>
    <w:p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rsidR="00172F7F" w:rsidRDefault="00172F7F" w:rsidP="00172F7F">
      <w:pPr>
        <w:pStyle w:val="Corpodetexto"/>
        <w:spacing w:line="247" w:lineRule="exact"/>
        <w:ind w:left="311" w:right="123"/>
        <w:jc w:val="center"/>
      </w:pPr>
      <w:r>
        <w:t>Orientadora: PROFESSORA CHRISTINE MARTINS DE MATOS, MESTRA.</w:t>
      </w:r>
    </w:p>
    <w:p w:rsidR="00172F7F" w:rsidRDefault="00172F7F" w:rsidP="00172F7F">
      <w:pPr>
        <w:pStyle w:val="Corpodetexto"/>
        <w:ind w:left="311" w:right="126"/>
        <w:jc w:val="center"/>
      </w:pPr>
      <w:r>
        <w:t>Universidade Estadual de Montes Claros</w:t>
      </w:r>
    </w:p>
    <w:p w:rsidR="00172F7F" w:rsidRDefault="00172F7F" w:rsidP="00172F7F">
      <w:pPr>
        <w:pStyle w:val="Corpodetexto"/>
        <w:rPr>
          <w:sz w:val="20"/>
        </w:rPr>
      </w:pPr>
    </w:p>
    <w:p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rsidR="00172F7F" w:rsidRDefault="00172F7F" w:rsidP="00172F7F">
      <w:pPr>
        <w:pStyle w:val="Corpodetexto"/>
        <w:spacing w:line="247" w:lineRule="exact"/>
        <w:ind w:left="311" w:right="123"/>
        <w:jc w:val="center"/>
      </w:pPr>
      <w:r>
        <w:t>PROFESSOR 1</w:t>
      </w:r>
    </w:p>
    <w:p w:rsidR="00172F7F" w:rsidRDefault="00172F7F" w:rsidP="00172F7F">
      <w:pPr>
        <w:pStyle w:val="Corpodetexto"/>
        <w:ind w:left="311" w:right="126"/>
        <w:jc w:val="center"/>
      </w:pPr>
      <w:r>
        <w:t>Universidade Estadual de Montes Claros</w:t>
      </w:r>
    </w:p>
    <w:p w:rsidR="00172F7F" w:rsidRDefault="00172F7F" w:rsidP="00172F7F">
      <w:pPr>
        <w:pStyle w:val="Corpodetexto"/>
        <w:rPr>
          <w:sz w:val="20"/>
        </w:rPr>
      </w:pPr>
    </w:p>
    <w:p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rsidR="00172F7F" w:rsidRDefault="00172F7F" w:rsidP="00196CD9">
      <w:pPr>
        <w:pStyle w:val="Corpodetexto"/>
        <w:spacing w:line="247" w:lineRule="exact"/>
        <w:ind w:left="284"/>
        <w:jc w:val="center"/>
      </w:pPr>
      <w:r>
        <w:t>PROFESSOR 2</w:t>
      </w:r>
    </w:p>
    <w:p w:rsidR="00172F7F" w:rsidRDefault="00172F7F" w:rsidP="00172F7F">
      <w:pPr>
        <w:pStyle w:val="Corpodetexto"/>
        <w:ind w:left="2877"/>
      </w:pPr>
      <w:r>
        <w:t>Universidade Estadual de Montes Claros</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spacing w:before="10"/>
        <w:rPr>
          <w:sz w:val="23"/>
        </w:rPr>
      </w:pPr>
    </w:p>
    <w:p w:rsidR="00172F7F" w:rsidRDefault="00172F7F" w:rsidP="00172F7F">
      <w:pPr>
        <w:ind w:left="3674" w:right="3480" w:firstLine="12"/>
        <w:jc w:val="center"/>
        <w:rPr>
          <w:b/>
          <w:sz w:val="28"/>
        </w:rPr>
      </w:pPr>
      <w:r>
        <w:rPr>
          <w:b/>
          <w:sz w:val="28"/>
        </w:rPr>
        <w:t xml:space="preserve">Montes Claros/MG </w:t>
      </w:r>
      <w:r w:rsidR="00990568" w:rsidRPr="00990568">
        <w:rPr>
          <w:b/>
          <w:sz w:val="28"/>
          <w:highlight w:val="yellow"/>
        </w:rPr>
        <w:t>mês</w:t>
      </w:r>
      <w:r>
        <w:rPr>
          <w:b/>
          <w:sz w:val="28"/>
        </w:rPr>
        <w:t xml:space="preserve"> de 201</w:t>
      </w:r>
      <w:r w:rsidR="00990568">
        <w:rPr>
          <w:b/>
          <w:sz w:val="28"/>
        </w:rPr>
        <w:t>9</w:t>
      </w:r>
    </w:p>
    <w:p w:rsidR="00172F7F" w:rsidRDefault="00172F7F" w:rsidP="00172F7F">
      <w:pPr>
        <w:jc w:val="center"/>
        <w:rPr>
          <w:sz w:val="28"/>
        </w:rPr>
        <w:sectPr w:rsidR="00172F7F">
          <w:pgSz w:w="11910" w:h="16840"/>
          <w:pgMar w:top="2020" w:right="1020" w:bottom="280" w:left="1400" w:header="1713" w:footer="0" w:gutter="0"/>
          <w:cols w:space="720"/>
        </w:sect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spacing w:before="5"/>
        <w:rPr>
          <w:b/>
          <w:sz w:val="21"/>
        </w:rPr>
      </w:pPr>
    </w:p>
    <w:p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rsidR="00172F7F" w:rsidRDefault="00172F7F" w:rsidP="00903AE7">
      <w:pPr>
        <w:jc w:val="center"/>
      </w:pPr>
    </w:p>
    <w:p w:rsidR="00903AE7" w:rsidRDefault="00903AE7" w:rsidP="00172F7F">
      <w:pPr>
        <w:jc w:val="right"/>
        <w:sectPr w:rsidR="00903AE7">
          <w:headerReference w:type="default" r:id="rId8"/>
          <w:pgSz w:w="11910" w:h="16840"/>
          <w:pgMar w:top="1580" w:right="1020" w:bottom="280" w:left="1400" w:header="0" w:footer="0" w:gutter="0"/>
          <w:cols w:space="720"/>
        </w:sectPr>
      </w:pPr>
    </w:p>
    <w:p w:rsidR="00172F7F" w:rsidRDefault="00172F7F" w:rsidP="00172F7F">
      <w:pPr>
        <w:spacing w:before="102"/>
        <w:ind w:firstLine="21"/>
        <w:jc w:val="center"/>
        <w:rPr>
          <w:b/>
        </w:rPr>
      </w:pPr>
      <w:r>
        <w:rPr>
          <w:b/>
        </w:rPr>
        <w:lastRenderedPageBreak/>
        <w:t>AGRADECIMENTOS</w:t>
      </w:r>
    </w:p>
    <w:p w:rsidR="00172F7F" w:rsidRDefault="00172F7F" w:rsidP="00172F7F">
      <w:pPr>
        <w:pStyle w:val="Corpodetexto"/>
        <w:rPr>
          <w:b/>
          <w:sz w:val="26"/>
        </w:rPr>
      </w:pPr>
    </w:p>
    <w:p w:rsidR="00172F7F" w:rsidRDefault="00172F7F" w:rsidP="00172F7F">
      <w:pPr>
        <w:pStyle w:val="Corpodetexto"/>
        <w:spacing w:before="9"/>
        <w:rPr>
          <w:b/>
          <w:sz w:val="35"/>
        </w:rPr>
      </w:pPr>
    </w:p>
    <w:p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rsidR="00172F7F" w:rsidRDefault="00172F7F" w:rsidP="00172F7F">
      <w:pPr>
        <w:pStyle w:val="Corpodetexto"/>
        <w:spacing w:before="161" w:line="360" w:lineRule="auto"/>
        <w:ind w:left="302" w:right="120" w:firstLine="1132"/>
        <w:jc w:val="both"/>
      </w:pPr>
      <w:r>
        <w:t>Agradeço a Christine Martins de Matos, minha orientadora, que me deu suporte, me ensinou e me auxiliou de todas as formas possíveis, com toda paciência e dedicação.</w:t>
      </w:r>
    </w:p>
    <w:p w:rsidR="00172F7F" w:rsidRDefault="00172F7F" w:rsidP="00172F7F">
      <w:pPr>
        <w:sectPr w:rsidR="00172F7F">
          <w:headerReference w:type="default" r:id="rId9"/>
          <w:pgSz w:w="11910" w:h="16840"/>
          <w:pgMar w:top="1580" w:right="1020" w:bottom="280" w:left="1400" w:header="0" w:footer="0" w:gutter="0"/>
          <w:cols w:space="720"/>
        </w:sect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spacing w:before="4"/>
        <w:rPr>
          <w:sz w:val="29"/>
        </w:rPr>
      </w:pPr>
    </w:p>
    <w:p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172F7F">
        <w:t>).</w:t>
      </w:r>
    </w:p>
    <w:p w:rsidR="00172F7F" w:rsidRDefault="00172F7F" w:rsidP="00172F7F">
      <w:pPr>
        <w:sectPr w:rsidR="00172F7F">
          <w:headerReference w:type="default" r:id="rId10"/>
          <w:pgSz w:w="11910" w:h="16840"/>
          <w:pgMar w:top="1580" w:right="1020" w:bottom="280" w:left="1400" w:header="0" w:footer="0" w:gutter="0"/>
          <w:cols w:space="720"/>
        </w:sectPr>
      </w:pPr>
    </w:p>
    <w:p w:rsidR="00990568" w:rsidRDefault="00990568" w:rsidP="00990568">
      <w:pPr>
        <w:spacing w:before="102"/>
        <w:ind w:firstLine="21"/>
        <w:jc w:val="center"/>
        <w:rPr>
          <w:b/>
        </w:rPr>
      </w:pPr>
      <w:r>
        <w:rPr>
          <w:b/>
        </w:rPr>
        <w:lastRenderedPageBreak/>
        <w:t>RESUMO</w:t>
      </w:r>
    </w:p>
    <w:p w:rsidR="00172F7F" w:rsidRDefault="00172F7F" w:rsidP="00172F7F">
      <w:pPr>
        <w:pStyle w:val="Corpodetexto"/>
        <w:rPr>
          <w:sz w:val="20"/>
        </w:rPr>
      </w:pPr>
    </w:p>
    <w:p w:rsidR="00990568" w:rsidRDefault="00990568" w:rsidP="00172F7F">
      <w:pPr>
        <w:pStyle w:val="Corpodetexto"/>
        <w:rPr>
          <w:sz w:val="20"/>
        </w:rPr>
      </w:pPr>
    </w:p>
    <w:p w:rsidR="00172F7F" w:rsidRDefault="00172F7F" w:rsidP="00172F7F">
      <w:pPr>
        <w:pStyle w:val="Corpodetexto"/>
        <w:spacing w:before="8"/>
        <w:rPr>
          <w:sz w:val="21"/>
        </w:rPr>
      </w:pPr>
    </w:p>
    <w:p w:rsidR="00172F7F" w:rsidRDefault="00990568" w:rsidP="00172F7F">
      <w:pPr>
        <w:pStyle w:val="Corpodetexto"/>
        <w:spacing w:before="1"/>
        <w:ind w:left="302" w:right="106"/>
        <w:jc w:val="both"/>
      </w:pPr>
      <w:r w:rsidRPr="00990568">
        <w:rPr>
          <w:highlight w:val="yellow"/>
        </w:rPr>
        <w:t>Aqui vem o resumo</w:t>
      </w:r>
    </w:p>
    <w:p w:rsidR="00172F7F" w:rsidRDefault="00172F7F" w:rsidP="00172F7F">
      <w:pPr>
        <w:pStyle w:val="Corpodetexto"/>
        <w:rPr>
          <w:sz w:val="26"/>
        </w:rPr>
      </w:pPr>
    </w:p>
    <w:p w:rsidR="00172F7F" w:rsidRDefault="00172F7F" w:rsidP="00172F7F">
      <w:pPr>
        <w:pStyle w:val="Corpodetexto"/>
        <w:spacing w:before="1"/>
        <w:rPr>
          <w:sz w:val="26"/>
        </w:rPr>
      </w:pPr>
    </w:p>
    <w:p w:rsidR="00172F7F" w:rsidRDefault="00172F7F" w:rsidP="00172F7F">
      <w:pPr>
        <w:pStyle w:val="Corpodetexto"/>
        <w:ind w:left="302"/>
        <w:jc w:val="both"/>
      </w:pPr>
      <w:r>
        <w:t xml:space="preserve">Palavras-chave: desenvolvimento, sistema </w:t>
      </w:r>
      <w:r>
        <w:rPr>
          <w:i/>
        </w:rPr>
        <w:t>web</w:t>
      </w:r>
      <w:r>
        <w:t>.</w:t>
      </w:r>
    </w:p>
    <w:p w:rsidR="00172F7F" w:rsidRDefault="00172F7F" w:rsidP="00172F7F">
      <w:pPr>
        <w:sectPr w:rsidR="00172F7F">
          <w:headerReference w:type="default" r:id="rId11"/>
          <w:pgSz w:w="11910" w:h="16840"/>
          <w:pgMar w:top="1960" w:right="1020" w:bottom="280" w:left="1400" w:header="1711" w:footer="0" w:gutter="0"/>
          <w:cols w:space="720"/>
        </w:sectPr>
      </w:pPr>
    </w:p>
    <w:p w:rsidR="00990568" w:rsidRDefault="00990568" w:rsidP="00990568">
      <w:pPr>
        <w:spacing w:before="102"/>
        <w:ind w:firstLine="21"/>
        <w:jc w:val="center"/>
        <w:rPr>
          <w:b/>
        </w:rPr>
      </w:pPr>
      <w:r>
        <w:rPr>
          <w:b/>
        </w:rPr>
        <w:lastRenderedPageBreak/>
        <w:t>ABSTRACT</w:t>
      </w: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spacing w:before="8"/>
        <w:rPr>
          <w:sz w:val="21"/>
        </w:rPr>
      </w:pPr>
    </w:p>
    <w:p w:rsidR="00172F7F" w:rsidRDefault="00990568" w:rsidP="00172F7F">
      <w:pPr>
        <w:pStyle w:val="Corpodetexto"/>
        <w:spacing w:before="1"/>
        <w:ind w:left="302" w:right="107"/>
        <w:jc w:val="both"/>
      </w:pPr>
      <w:r>
        <w:t>Here comes the abstract</w:t>
      </w:r>
      <w:r w:rsidR="00172F7F">
        <w:t>.</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ind w:left="302"/>
        <w:jc w:val="both"/>
      </w:pPr>
      <w:r>
        <w:t>Keywords: development, web system.</w:t>
      </w:r>
    </w:p>
    <w:p w:rsidR="00172F7F" w:rsidRPr="00AF615B" w:rsidRDefault="00172F7F" w:rsidP="0097776E">
      <w:pPr>
        <w:ind w:firstLine="0"/>
        <w:jc w:val="center"/>
        <w:rPr>
          <w:b/>
          <w:sz w:val="28"/>
          <w:szCs w:val="28"/>
        </w:rPr>
      </w:pPr>
    </w:p>
    <w:p w:rsidR="00AF615B" w:rsidRDefault="00AF615B">
      <w:pPr>
        <w:spacing w:after="160" w:line="259" w:lineRule="auto"/>
        <w:ind w:firstLine="0"/>
        <w:jc w:val="left"/>
        <w:outlineLvl w:val="9"/>
      </w:pPr>
      <w:r>
        <w:br w:type="page"/>
      </w:r>
    </w:p>
    <w:p w:rsidR="00EC6E78" w:rsidRPr="0005542D" w:rsidRDefault="00EC6E78" w:rsidP="0005542D">
      <w:pPr>
        <w:pStyle w:val="Ttulodendicedeautoridades"/>
      </w:pPr>
      <w:r w:rsidRPr="0005542D">
        <w:lastRenderedPageBreak/>
        <w:t>LISTA DE ABREVIATURAS E SIGLAS</w:t>
      </w:r>
    </w:p>
    <w:p w:rsidR="0024032D" w:rsidRPr="0024032D" w:rsidRDefault="0024032D" w:rsidP="009C5E46">
      <w:pPr>
        <w:spacing w:after="160"/>
        <w:ind w:firstLine="0"/>
        <w:jc w:val="center"/>
        <w:rPr>
          <w:sz w:val="28"/>
          <w:szCs w:val="28"/>
        </w:rPr>
      </w:pPr>
    </w:p>
    <w:p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 xml:space="preserve">Centro de </w:t>
      </w:r>
      <w:proofErr w:type="spellStart"/>
      <w:r w:rsidRPr="00E95C78">
        <w:rPr>
          <w:lang w:val="en-US"/>
        </w:rPr>
        <w:t>Cultura</w:t>
      </w:r>
      <w:proofErr w:type="spellEnd"/>
      <w:r w:rsidRPr="00E95C78">
        <w:rPr>
          <w:lang w:val="en-US"/>
        </w:rPr>
        <w:t xml:space="preserve"> Anglo Americana</w:t>
      </w:r>
    </w:p>
    <w:p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r>
      <w:proofErr w:type="spellStart"/>
      <w:r w:rsidRPr="00E95C78">
        <w:rPr>
          <w:lang w:val="en-US"/>
        </w:rPr>
        <w:t>Educação</w:t>
      </w:r>
      <w:proofErr w:type="spellEnd"/>
      <w:r w:rsidRPr="00E95C78">
        <w:rPr>
          <w:lang w:val="en-US"/>
        </w:rPr>
        <w:t xml:space="preserve"> a </w:t>
      </w:r>
      <w:proofErr w:type="spellStart"/>
      <w:r w:rsidRPr="00E95C78">
        <w:rPr>
          <w:lang w:val="en-US"/>
        </w:rPr>
        <w:t>distância</w:t>
      </w:r>
      <w:proofErr w:type="spellEnd"/>
    </w:p>
    <w:p w:rsidR="009C5E46" w:rsidRPr="00E95C78"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 xml:space="preserve">Institute of </w:t>
      </w:r>
      <w:proofErr w:type="spellStart"/>
      <w:r w:rsidRPr="00E95C78">
        <w:rPr>
          <w:i/>
          <w:lang w:val="en-US"/>
        </w:rPr>
        <w:t>Eletrical</w:t>
      </w:r>
      <w:proofErr w:type="spellEnd"/>
      <w:r w:rsidRPr="00E95C78">
        <w:rPr>
          <w:i/>
          <w:lang w:val="en-US"/>
        </w:rPr>
        <w:t xml:space="preserve"> and </w:t>
      </w:r>
      <w:proofErr w:type="spellStart"/>
      <w:r w:rsidRPr="00E95C78">
        <w:rPr>
          <w:i/>
          <w:lang w:val="en-US"/>
        </w:rPr>
        <w:t>Eletronics</w:t>
      </w:r>
      <w:proofErr w:type="spellEnd"/>
      <w:r w:rsidRPr="00E95C78">
        <w:rPr>
          <w:i/>
          <w:lang w:val="en-US"/>
        </w:rPr>
        <w:t xml:space="preserve"> Engineers</w:t>
      </w:r>
    </w:p>
    <w:p w:rsidR="009C5E46" w:rsidRDefault="009C5E46" w:rsidP="009C5E46">
      <w:pPr>
        <w:spacing w:after="160"/>
        <w:ind w:firstLine="0"/>
      </w:pPr>
      <w:r>
        <w:t>IHC</w:t>
      </w:r>
      <w:r>
        <w:tab/>
      </w:r>
      <w:r>
        <w:tab/>
        <w:t>Interação Humano-Computador</w:t>
      </w:r>
    </w:p>
    <w:p w:rsidR="009C5E46" w:rsidRDefault="00AF41EE" w:rsidP="009C5E46">
      <w:pPr>
        <w:spacing w:after="160"/>
        <w:ind w:firstLine="0"/>
      </w:pPr>
      <w:r>
        <w:t>ILC</w:t>
      </w:r>
      <w:r>
        <w:tab/>
      </w:r>
      <w:r>
        <w:tab/>
      </w:r>
      <w:proofErr w:type="spellStart"/>
      <w:r w:rsidRPr="00AF41EE">
        <w:rPr>
          <w:i/>
        </w:rPr>
        <w:t>International</w:t>
      </w:r>
      <w:proofErr w:type="spellEnd"/>
      <w:r w:rsidRPr="00AF41EE">
        <w:rPr>
          <w:i/>
        </w:rPr>
        <w:t xml:space="preserve"> </w:t>
      </w:r>
      <w:proofErr w:type="spellStart"/>
      <w:r w:rsidRPr="00AF41EE">
        <w:rPr>
          <w:i/>
        </w:rPr>
        <w:t>Language</w:t>
      </w:r>
      <w:proofErr w:type="spellEnd"/>
      <w:r w:rsidRPr="00AF41EE">
        <w:rPr>
          <w:i/>
        </w:rPr>
        <w:t xml:space="preserve"> Center</w:t>
      </w:r>
    </w:p>
    <w:p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rsidR="00E95C78" w:rsidRDefault="00F03DA2" w:rsidP="009C5E46">
      <w:pPr>
        <w:spacing w:after="160"/>
        <w:ind w:firstLine="0"/>
        <w:rPr>
          <w:i/>
        </w:rPr>
      </w:pPr>
      <w:r>
        <w:rPr>
          <w:lang w:val="en-US"/>
        </w:rPr>
        <w:t>MVC</w:t>
      </w:r>
      <w:r>
        <w:rPr>
          <w:lang w:val="en-US"/>
        </w:rPr>
        <w:tab/>
      </w:r>
      <w:r>
        <w:rPr>
          <w:lang w:val="en-US"/>
        </w:rPr>
        <w:tab/>
      </w:r>
      <w:proofErr w:type="spellStart"/>
      <w:r w:rsidRPr="009B4F8A">
        <w:rPr>
          <w:i/>
        </w:rPr>
        <w:t>Model</w:t>
      </w:r>
      <w:proofErr w:type="spellEnd"/>
      <w:r>
        <w:t xml:space="preserve">, </w:t>
      </w:r>
      <w:proofErr w:type="spellStart"/>
      <w:r w:rsidRPr="009B4F8A">
        <w:rPr>
          <w:i/>
        </w:rPr>
        <w:t>View</w:t>
      </w:r>
      <w:proofErr w:type="spellEnd"/>
      <w:r>
        <w:t xml:space="preserve"> e </w:t>
      </w:r>
      <w:proofErr w:type="spellStart"/>
      <w:r w:rsidRPr="009B4F8A">
        <w:rPr>
          <w:i/>
        </w:rPr>
        <w:t>Controller</w:t>
      </w:r>
      <w:proofErr w:type="spellEnd"/>
    </w:p>
    <w:p w:rsidR="00AF41EE" w:rsidRPr="00E95C78" w:rsidRDefault="00AF41EE" w:rsidP="000032A4">
      <w:pPr>
        <w:spacing w:after="160"/>
        <w:ind w:firstLine="0"/>
        <w:rPr>
          <w:lang w:val="en-US"/>
        </w:rPr>
      </w:pPr>
      <w:r w:rsidRPr="00E95C78">
        <w:rPr>
          <w:lang w:val="en-US"/>
        </w:rPr>
        <w:t>PHP</w:t>
      </w:r>
      <w:r w:rsidRPr="00E95C78">
        <w:rPr>
          <w:lang w:val="en-US"/>
        </w:rPr>
        <w:tab/>
      </w:r>
      <w:r w:rsidRPr="00E95C78">
        <w:rPr>
          <w:lang w:val="en-US"/>
        </w:rPr>
        <w:tab/>
      </w:r>
      <w:r w:rsidRPr="00E95C78">
        <w:rPr>
          <w:i/>
          <w:lang w:val="en-US"/>
        </w:rPr>
        <w:t xml:space="preserve">Hypertext </w:t>
      </w:r>
      <w:proofErr w:type="spellStart"/>
      <w:r w:rsidRPr="00E95C78">
        <w:rPr>
          <w:i/>
          <w:lang w:val="en-US"/>
        </w:rPr>
        <w:t>PreProcessor</w:t>
      </w:r>
      <w:proofErr w:type="spellEnd"/>
    </w:p>
    <w:p w:rsidR="00AF41EE" w:rsidRDefault="00AF41EE" w:rsidP="009C5E46">
      <w:pPr>
        <w:spacing w:after="160"/>
        <w:ind w:firstLine="0"/>
        <w:rPr>
          <w:szCs w:val="24"/>
        </w:rPr>
      </w:pPr>
      <w:r>
        <w:t>SGBD</w:t>
      </w:r>
      <w:r>
        <w:tab/>
      </w:r>
      <w:r>
        <w:tab/>
      </w:r>
      <w:r>
        <w:rPr>
          <w:szCs w:val="24"/>
        </w:rPr>
        <w:t>Sistema de Gerenciamento de Banco de Dados</w:t>
      </w:r>
    </w:p>
    <w:p w:rsidR="00676588" w:rsidRDefault="00676588" w:rsidP="009C5E46">
      <w:pPr>
        <w:spacing w:after="160"/>
        <w:ind w:firstLine="0"/>
        <w:rPr>
          <w:szCs w:val="24"/>
        </w:rPr>
      </w:pPr>
      <w:r>
        <w:rPr>
          <w:szCs w:val="24"/>
        </w:rPr>
        <w:t>SPA</w:t>
      </w:r>
      <w:r>
        <w:rPr>
          <w:szCs w:val="24"/>
        </w:rPr>
        <w:tab/>
      </w:r>
      <w:r>
        <w:rPr>
          <w:szCs w:val="24"/>
        </w:rPr>
        <w:tab/>
      </w:r>
      <w:r w:rsidRPr="00676588">
        <w:rPr>
          <w:i/>
          <w:szCs w:val="24"/>
        </w:rPr>
        <w:t xml:space="preserve">Single Page </w:t>
      </w:r>
      <w:proofErr w:type="spellStart"/>
      <w:r>
        <w:rPr>
          <w:i/>
          <w:szCs w:val="24"/>
        </w:rPr>
        <w:t>A</w:t>
      </w:r>
      <w:r w:rsidRPr="00676588">
        <w:rPr>
          <w:i/>
          <w:szCs w:val="24"/>
        </w:rPr>
        <w:t>pplication</w:t>
      </w:r>
      <w:proofErr w:type="spellEnd"/>
    </w:p>
    <w:p w:rsidR="00AF41EE" w:rsidRDefault="00AF41EE" w:rsidP="009C5E46">
      <w:pPr>
        <w:spacing w:after="160"/>
        <w:ind w:firstLine="0"/>
        <w:rPr>
          <w:i/>
        </w:rPr>
      </w:pPr>
      <w:r>
        <w:t>SQL</w:t>
      </w:r>
      <w:r>
        <w:tab/>
      </w:r>
      <w:r>
        <w:tab/>
      </w:r>
      <w:proofErr w:type="spellStart"/>
      <w:r w:rsidRPr="00AF41EE">
        <w:rPr>
          <w:i/>
        </w:rPr>
        <w:t>Structured</w:t>
      </w:r>
      <w:proofErr w:type="spellEnd"/>
      <w:r w:rsidRPr="00AF41EE">
        <w:rPr>
          <w:i/>
        </w:rPr>
        <w:t xml:space="preserve"> Query </w:t>
      </w:r>
      <w:proofErr w:type="spellStart"/>
      <w:r w:rsidRPr="00AF41EE">
        <w:rPr>
          <w:i/>
        </w:rPr>
        <w:t>Language</w:t>
      </w:r>
      <w:proofErr w:type="spellEnd"/>
    </w:p>
    <w:p w:rsidR="0041581A" w:rsidRDefault="0041581A" w:rsidP="009C5E46">
      <w:pPr>
        <w:spacing w:after="160"/>
        <w:ind w:firstLine="0"/>
      </w:pPr>
      <w:r>
        <w:t>TS</w:t>
      </w:r>
      <w:r>
        <w:tab/>
      </w:r>
      <w:r>
        <w:tab/>
      </w:r>
      <w:proofErr w:type="spellStart"/>
      <w:r>
        <w:t>TypeScript</w:t>
      </w:r>
      <w:proofErr w:type="spellEnd"/>
    </w:p>
    <w:p w:rsidR="00AF41EE" w:rsidRDefault="00AF41EE" w:rsidP="009C5E46">
      <w:pPr>
        <w:spacing w:after="160"/>
        <w:ind w:firstLine="0"/>
      </w:pPr>
      <w:proofErr w:type="spellStart"/>
      <w:r w:rsidRPr="00AF41EE">
        <w:rPr>
          <w:szCs w:val="24"/>
        </w:rPr>
        <w:t>Unimontes</w:t>
      </w:r>
      <w:proofErr w:type="spellEnd"/>
      <w:r>
        <w:tab/>
        <w:t>Universidade Estadual de Montes Claros</w:t>
      </w:r>
    </w:p>
    <w:p w:rsidR="009C5E46" w:rsidRPr="00E95C78" w:rsidRDefault="00AF41EE" w:rsidP="009C5E46">
      <w:pPr>
        <w:spacing w:after="160"/>
        <w:ind w:firstLine="0"/>
        <w:rPr>
          <w:lang w:val="en-US"/>
        </w:rPr>
      </w:pPr>
      <w:r w:rsidRPr="00E95C78">
        <w:rPr>
          <w:lang w:val="en-US"/>
        </w:rPr>
        <w:t>URL</w:t>
      </w:r>
      <w:r w:rsidRPr="00E95C78">
        <w:rPr>
          <w:lang w:val="en-US"/>
        </w:rPr>
        <w:tab/>
      </w:r>
      <w:r w:rsidRPr="00E95C78">
        <w:rPr>
          <w:lang w:val="en-US"/>
        </w:rPr>
        <w:tab/>
      </w:r>
      <w:r w:rsidRPr="00E95C78">
        <w:rPr>
          <w:i/>
          <w:lang w:val="en-US"/>
        </w:rPr>
        <w:t>Uniform Resource Locator</w:t>
      </w:r>
    </w:p>
    <w:p w:rsidR="00AF41EE" w:rsidRPr="00E95C78" w:rsidRDefault="00AF41EE" w:rsidP="009C5E46">
      <w:pPr>
        <w:spacing w:after="160"/>
        <w:ind w:firstLine="0"/>
        <w:rPr>
          <w:lang w:val="en-US"/>
        </w:rPr>
      </w:pPr>
      <w:r w:rsidRPr="00E95C78">
        <w:rPr>
          <w:lang w:val="en-US"/>
        </w:rPr>
        <w:t>XP</w:t>
      </w:r>
      <w:r w:rsidRPr="00E95C78">
        <w:rPr>
          <w:lang w:val="en-US"/>
        </w:rPr>
        <w:tab/>
      </w:r>
      <w:r w:rsidRPr="00E95C78">
        <w:rPr>
          <w:lang w:val="en-US"/>
        </w:rPr>
        <w:tab/>
      </w:r>
      <w:proofErr w:type="spellStart"/>
      <w:r w:rsidRPr="00E95C78">
        <w:rPr>
          <w:i/>
          <w:lang w:val="en-US"/>
        </w:rPr>
        <w:t>eXtreme</w:t>
      </w:r>
      <w:proofErr w:type="spellEnd"/>
      <w:r w:rsidRPr="00E95C78">
        <w:rPr>
          <w:i/>
          <w:lang w:val="en-US"/>
        </w:rPr>
        <w:t xml:space="preserve"> Programming</w:t>
      </w:r>
    </w:p>
    <w:p w:rsidR="0024032D" w:rsidRPr="00E95C78" w:rsidRDefault="0024032D" w:rsidP="009C5E46">
      <w:pPr>
        <w:spacing w:after="160"/>
        <w:ind w:firstLine="0"/>
        <w:rPr>
          <w:lang w:val="en-US"/>
        </w:rPr>
      </w:pPr>
    </w:p>
    <w:p w:rsidR="000032A4" w:rsidRDefault="000032A4">
      <w:pPr>
        <w:spacing w:line="240" w:lineRule="auto"/>
        <w:ind w:firstLine="0"/>
        <w:jc w:val="left"/>
        <w:outlineLvl w:val="9"/>
        <w:rPr>
          <w:lang w:val="en-US"/>
        </w:rPr>
      </w:pPr>
      <w:r>
        <w:rPr>
          <w:lang w:val="en-US"/>
        </w:rPr>
        <w:br w:type="page"/>
      </w:r>
    </w:p>
    <w:p w:rsidR="00AF615B" w:rsidRPr="00E95C78" w:rsidRDefault="00AF615B">
      <w:pPr>
        <w:spacing w:after="160" w:line="259" w:lineRule="auto"/>
        <w:ind w:firstLine="0"/>
        <w:jc w:val="left"/>
        <w:outlineLvl w:val="9"/>
        <w:rPr>
          <w:lang w:val="en-US"/>
        </w:rPr>
      </w:pPr>
    </w:p>
    <w:p w:rsidR="0005542D" w:rsidRDefault="0005542D" w:rsidP="0005542D">
      <w:pPr>
        <w:pStyle w:val="Ttulodendicedeautoridades"/>
      </w:pPr>
      <w:r w:rsidRPr="0005542D">
        <w:t>Sumário</w:t>
      </w:r>
    </w:p>
    <w:p w:rsidR="0005542D" w:rsidRDefault="0005542D">
      <w:pPr>
        <w:spacing w:after="160" w:line="259" w:lineRule="auto"/>
        <w:ind w:firstLine="0"/>
        <w:jc w:val="left"/>
        <w:outlineLvl w:val="9"/>
      </w:pPr>
    </w:p>
    <w:p w:rsidR="00903AE7" w:rsidRDefault="003C5BA6">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r w:rsidR="00903AE7">
        <w:rPr>
          <w:noProof/>
        </w:rPr>
        <w:t>1</w:t>
      </w:r>
      <w:r w:rsidR="00903AE7">
        <w:rPr>
          <w:rFonts w:asciiTheme="minorHAnsi" w:eastAsiaTheme="minorEastAsia" w:hAnsiTheme="minorHAnsi" w:cstheme="minorBidi"/>
          <w:b w:val="0"/>
          <w:bCs w:val="0"/>
          <w:caps w:val="0"/>
          <w:noProof/>
          <w:sz w:val="22"/>
          <w:szCs w:val="22"/>
          <w:lang w:eastAsia="pt-BR"/>
        </w:rPr>
        <w:tab/>
      </w:r>
      <w:r w:rsidR="00903AE7">
        <w:rPr>
          <w:noProof/>
        </w:rPr>
        <w:t>INTRODUÇÃO</w:t>
      </w:r>
      <w:r w:rsidR="00903AE7">
        <w:rPr>
          <w:noProof/>
        </w:rPr>
        <w:tab/>
      </w:r>
      <w:r w:rsidR="00903AE7">
        <w:rPr>
          <w:noProof/>
        </w:rPr>
        <w:fldChar w:fldCharType="begin"/>
      </w:r>
      <w:r w:rsidR="00903AE7">
        <w:rPr>
          <w:noProof/>
        </w:rPr>
        <w:instrText xml:space="preserve"> PAGEREF _Toc542522 \h </w:instrText>
      </w:r>
      <w:r w:rsidR="00903AE7">
        <w:rPr>
          <w:noProof/>
        </w:rPr>
      </w:r>
      <w:r w:rsidR="00903AE7">
        <w:rPr>
          <w:noProof/>
        </w:rPr>
        <w:fldChar w:fldCharType="separate"/>
      </w:r>
      <w:r w:rsidR="00903AE7">
        <w:rPr>
          <w:noProof/>
        </w:rPr>
        <w:t>11</w:t>
      </w:r>
      <w:r w:rsidR="00903AE7">
        <w:rPr>
          <w:noProof/>
        </w:rPr>
        <w:fldChar w:fldCharType="end"/>
      </w:r>
    </w:p>
    <w:p w:rsidR="00903AE7" w:rsidRDefault="00903AE7">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_Toc542523 \h </w:instrText>
      </w:r>
      <w:r>
        <w:rPr>
          <w:noProof/>
        </w:rPr>
      </w:r>
      <w:r>
        <w:rPr>
          <w:noProof/>
        </w:rPr>
        <w:fldChar w:fldCharType="separate"/>
      </w:r>
      <w:r>
        <w:rPr>
          <w:noProof/>
        </w:rPr>
        <w:t>13</w:t>
      </w:r>
      <w:r>
        <w:rPr>
          <w:noProof/>
        </w:rPr>
        <w:fldChar w:fldCharType="end"/>
      </w:r>
    </w:p>
    <w:p w:rsidR="00903AE7" w:rsidRDefault="00903AE7">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_Toc542524 \h </w:instrText>
      </w:r>
      <w:r>
        <w:rPr>
          <w:noProof/>
        </w:rPr>
      </w:r>
      <w:r>
        <w:rPr>
          <w:noProof/>
        </w:rPr>
        <w:fldChar w:fldCharType="separate"/>
      </w:r>
      <w:r>
        <w:rPr>
          <w:noProof/>
        </w:rPr>
        <w:t>13</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_Toc542525 \h </w:instrText>
      </w:r>
      <w:r>
        <w:rPr>
          <w:noProof/>
        </w:rPr>
      </w:r>
      <w:r>
        <w:rPr>
          <w:noProof/>
        </w:rPr>
        <w:fldChar w:fldCharType="separate"/>
      </w:r>
      <w:r>
        <w:rPr>
          <w:noProof/>
        </w:rPr>
        <w:t>13</w:t>
      </w:r>
      <w:r>
        <w:rPr>
          <w:noProof/>
        </w:rPr>
        <w:fldChar w:fldCharType="end"/>
      </w:r>
    </w:p>
    <w:p w:rsidR="00903AE7" w:rsidRDefault="00903AE7">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_Toc542526 \h </w:instrText>
      </w:r>
      <w:r>
        <w:rPr>
          <w:noProof/>
        </w:rPr>
      </w:r>
      <w:r>
        <w:rPr>
          <w:noProof/>
        </w:rPr>
        <w:fldChar w:fldCharType="separate"/>
      </w:r>
      <w:r>
        <w:rPr>
          <w:noProof/>
        </w:rPr>
        <w:t>16</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2.2.1</w:t>
      </w:r>
      <w:r>
        <w:rPr>
          <w:rFonts w:asciiTheme="minorHAnsi" w:eastAsiaTheme="minorEastAsia" w:hAnsiTheme="minorHAnsi" w:cstheme="minorBidi"/>
          <w:b w:val="0"/>
          <w:iCs w:val="0"/>
          <w:noProof/>
          <w:sz w:val="22"/>
          <w:szCs w:val="22"/>
          <w:lang w:eastAsia="pt-BR"/>
        </w:rPr>
        <w:tab/>
      </w:r>
      <w:r>
        <w:rPr>
          <w:noProof/>
        </w:rPr>
        <w:t>Criptografia e controle de acessos</w:t>
      </w:r>
      <w:r>
        <w:rPr>
          <w:noProof/>
        </w:rPr>
        <w:tab/>
      </w:r>
      <w:r>
        <w:rPr>
          <w:noProof/>
        </w:rPr>
        <w:fldChar w:fldCharType="begin"/>
      </w:r>
      <w:r>
        <w:rPr>
          <w:noProof/>
        </w:rPr>
        <w:instrText xml:space="preserve"> PAGEREF _Toc542527 \h </w:instrText>
      </w:r>
      <w:r>
        <w:rPr>
          <w:noProof/>
        </w:rPr>
      </w:r>
      <w:r>
        <w:rPr>
          <w:noProof/>
        </w:rPr>
        <w:fldChar w:fldCharType="separate"/>
      </w:r>
      <w:r>
        <w:rPr>
          <w:noProof/>
        </w:rPr>
        <w:t>17</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_Toc542528 \h </w:instrText>
      </w:r>
      <w:r>
        <w:rPr>
          <w:noProof/>
        </w:rPr>
      </w:r>
      <w:r>
        <w:rPr>
          <w:noProof/>
        </w:rPr>
        <w:fldChar w:fldCharType="separate"/>
      </w:r>
      <w:r>
        <w:rPr>
          <w:noProof/>
        </w:rPr>
        <w:t>18</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_Toc542529 \h </w:instrText>
      </w:r>
      <w:r>
        <w:rPr>
          <w:noProof/>
        </w:rPr>
      </w:r>
      <w:r>
        <w:rPr>
          <w:noProof/>
        </w:rPr>
        <w:fldChar w:fldCharType="separate"/>
      </w:r>
      <w:r>
        <w:rPr>
          <w:noProof/>
        </w:rPr>
        <w:t>19</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5F21C8">
        <w:rPr>
          <w:i/>
          <w:noProof/>
        </w:rPr>
        <w:t>Business Process Model and Notation</w:t>
      </w:r>
      <w:r>
        <w:rPr>
          <w:noProof/>
        </w:rPr>
        <w:t xml:space="preserve"> (BPMN)</w:t>
      </w:r>
      <w:r>
        <w:rPr>
          <w:noProof/>
        </w:rPr>
        <w:tab/>
      </w:r>
      <w:r>
        <w:rPr>
          <w:noProof/>
        </w:rPr>
        <w:fldChar w:fldCharType="begin"/>
      </w:r>
      <w:r>
        <w:rPr>
          <w:noProof/>
        </w:rPr>
        <w:instrText xml:space="preserve"> PAGEREF _Toc542530 \h </w:instrText>
      </w:r>
      <w:r>
        <w:rPr>
          <w:noProof/>
        </w:rPr>
      </w:r>
      <w:r>
        <w:rPr>
          <w:noProof/>
        </w:rPr>
        <w:fldChar w:fldCharType="separate"/>
      </w:r>
      <w:r>
        <w:rPr>
          <w:noProof/>
        </w:rPr>
        <w:t>21</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_Toc542531 \h </w:instrText>
      </w:r>
      <w:r>
        <w:rPr>
          <w:noProof/>
        </w:rPr>
      </w:r>
      <w:r>
        <w:rPr>
          <w:noProof/>
        </w:rPr>
        <w:fldChar w:fldCharType="separate"/>
      </w:r>
      <w:r>
        <w:rPr>
          <w:noProof/>
        </w:rPr>
        <w:t>25</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2.2.3.3</w:t>
      </w:r>
      <w:r>
        <w:rPr>
          <w:rFonts w:asciiTheme="minorHAnsi" w:eastAsiaTheme="minorEastAsia" w:hAnsiTheme="minorHAnsi" w:cstheme="minorBidi"/>
          <w:noProof/>
          <w:sz w:val="22"/>
          <w:szCs w:val="22"/>
          <w:lang w:eastAsia="pt-BR"/>
        </w:rPr>
        <w:tab/>
      </w:r>
      <w:r w:rsidRPr="005F21C8">
        <w:rPr>
          <w:i/>
          <w:noProof/>
        </w:rPr>
        <w:t>Extreme Programming</w:t>
      </w:r>
      <w:r>
        <w:rPr>
          <w:noProof/>
        </w:rPr>
        <w:t xml:space="preserve"> (XP)</w:t>
      </w:r>
      <w:r>
        <w:rPr>
          <w:noProof/>
        </w:rPr>
        <w:tab/>
      </w:r>
      <w:r>
        <w:rPr>
          <w:noProof/>
        </w:rPr>
        <w:fldChar w:fldCharType="begin"/>
      </w:r>
      <w:r>
        <w:rPr>
          <w:noProof/>
        </w:rPr>
        <w:instrText xml:space="preserve"> PAGEREF _Toc542532 \h </w:instrText>
      </w:r>
      <w:r>
        <w:rPr>
          <w:noProof/>
        </w:rPr>
      </w:r>
      <w:r>
        <w:rPr>
          <w:noProof/>
        </w:rPr>
        <w:fldChar w:fldCharType="separate"/>
      </w:r>
      <w:r>
        <w:rPr>
          <w:noProof/>
        </w:rPr>
        <w:t>26</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_Toc542533 \h </w:instrText>
      </w:r>
      <w:r>
        <w:rPr>
          <w:noProof/>
        </w:rPr>
      </w:r>
      <w:r>
        <w:rPr>
          <w:noProof/>
        </w:rPr>
        <w:fldChar w:fldCharType="separate"/>
      </w:r>
      <w:r>
        <w:rPr>
          <w:noProof/>
        </w:rPr>
        <w:t>29</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sidRPr="005F21C8">
        <w:rPr>
          <w:noProof/>
          <w:lang w:val="en-US"/>
        </w:rPr>
        <w:t>2.2.4.1</w:t>
      </w:r>
      <w:r>
        <w:rPr>
          <w:rFonts w:asciiTheme="minorHAnsi" w:eastAsiaTheme="minorEastAsia" w:hAnsiTheme="minorHAnsi" w:cstheme="minorBidi"/>
          <w:noProof/>
          <w:sz w:val="22"/>
          <w:szCs w:val="22"/>
          <w:lang w:eastAsia="pt-BR"/>
        </w:rPr>
        <w:tab/>
      </w:r>
      <w:r w:rsidRPr="005F21C8">
        <w:rPr>
          <w:i/>
          <w:noProof/>
          <w:lang w:val="en-US"/>
        </w:rPr>
        <w:t>Hyper Text Markup Language</w:t>
      </w:r>
      <w:r w:rsidRPr="005F21C8">
        <w:rPr>
          <w:noProof/>
          <w:lang w:val="en-US"/>
        </w:rPr>
        <w:t xml:space="preserve"> (HTML)</w:t>
      </w:r>
      <w:r>
        <w:rPr>
          <w:noProof/>
        </w:rPr>
        <w:tab/>
      </w:r>
      <w:r>
        <w:rPr>
          <w:noProof/>
        </w:rPr>
        <w:fldChar w:fldCharType="begin"/>
      </w:r>
      <w:r>
        <w:rPr>
          <w:noProof/>
        </w:rPr>
        <w:instrText xml:space="preserve"> PAGEREF _Toc542534 \h </w:instrText>
      </w:r>
      <w:r>
        <w:rPr>
          <w:noProof/>
        </w:rPr>
      </w:r>
      <w:r>
        <w:rPr>
          <w:noProof/>
        </w:rPr>
        <w:fldChar w:fldCharType="separate"/>
      </w:r>
      <w:r>
        <w:rPr>
          <w:noProof/>
        </w:rPr>
        <w:t>29</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2.2.4.2</w:t>
      </w:r>
      <w:r>
        <w:rPr>
          <w:rFonts w:asciiTheme="minorHAnsi" w:eastAsiaTheme="minorEastAsia" w:hAnsiTheme="minorHAnsi" w:cstheme="minorBidi"/>
          <w:noProof/>
          <w:sz w:val="22"/>
          <w:szCs w:val="22"/>
          <w:lang w:eastAsia="pt-BR"/>
        </w:rPr>
        <w:tab/>
      </w:r>
      <w:r w:rsidRPr="005F21C8">
        <w:rPr>
          <w:i/>
          <w:noProof/>
        </w:rPr>
        <w:t>Cascading Style Sheets</w:t>
      </w:r>
      <w:r>
        <w:rPr>
          <w:noProof/>
        </w:rPr>
        <w:t xml:space="preserve"> (CSS)</w:t>
      </w:r>
      <w:r>
        <w:rPr>
          <w:noProof/>
        </w:rPr>
        <w:tab/>
      </w:r>
      <w:r>
        <w:rPr>
          <w:noProof/>
        </w:rPr>
        <w:fldChar w:fldCharType="begin"/>
      </w:r>
      <w:r>
        <w:rPr>
          <w:noProof/>
        </w:rPr>
        <w:instrText xml:space="preserve"> PAGEREF _Toc542535 \h </w:instrText>
      </w:r>
      <w:r>
        <w:rPr>
          <w:noProof/>
        </w:rPr>
      </w:r>
      <w:r>
        <w:rPr>
          <w:noProof/>
        </w:rPr>
        <w:fldChar w:fldCharType="separate"/>
      </w:r>
      <w:r>
        <w:rPr>
          <w:noProof/>
        </w:rPr>
        <w:t>30</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2.2.4.3</w:t>
      </w:r>
      <w:r>
        <w:rPr>
          <w:rFonts w:asciiTheme="minorHAnsi" w:eastAsiaTheme="minorEastAsia" w:hAnsiTheme="minorHAnsi" w:cstheme="minorBidi"/>
          <w:noProof/>
          <w:sz w:val="22"/>
          <w:szCs w:val="22"/>
          <w:lang w:eastAsia="pt-BR"/>
        </w:rPr>
        <w:tab/>
      </w:r>
      <w:r>
        <w:rPr>
          <w:noProof/>
        </w:rPr>
        <w:t>JavaScript (JS)</w:t>
      </w:r>
      <w:r>
        <w:rPr>
          <w:noProof/>
        </w:rPr>
        <w:tab/>
      </w:r>
      <w:r>
        <w:rPr>
          <w:noProof/>
        </w:rPr>
        <w:fldChar w:fldCharType="begin"/>
      </w:r>
      <w:r>
        <w:rPr>
          <w:noProof/>
        </w:rPr>
        <w:instrText xml:space="preserve"> PAGEREF _Toc542536 \h </w:instrText>
      </w:r>
      <w:r>
        <w:rPr>
          <w:noProof/>
        </w:rPr>
      </w:r>
      <w:r>
        <w:rPr>
          <w:noProof/>
        </w:rPr>
        <w:fldChar w:fldCharType="separate"/>
      </w:r>
      <w:r>
        <w:rPr>
          <w:noProof/>
        </w:rPr>
        <w:t>33</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2.2.4.4</w:t>
      </w:r>
      <w:r>
        <w:rPr>
          <w:rFonts w:asciiTheme="minorHAnsi" w:eastAsiaTheme="minorEastAsia" w:hAnsiTheme="minorHAnsi" w:cstheme="minorBidi"/>
          <w:noProof/>
          <w:sz w:val="22"/>
          <w:szCs w:val="22"/>
          <w:lang w:eastAsia="pt-BR"/>
        </w:rPr>
        <w:tab/>
      </w:r>
      <w:r>
        <w:rPr>
          <w:noProof/>
        </w:rPr>
        <w:t>TypeScript</w:t>
      </w:r>
      <w:r>
        <w:rPr>
          <w:noProof/>
        </w:rPr>
        <w:tab/>
      </w:r>
      <w:r>
        <w:rPr>
          <w:noProof/>
        </w:rPr>
        <w:fldChar w:fldCharType="begin"/>
      </w:r>
      <w:r>
        <w:rPr>
          <w:noProof/>
        </w:rPr>
        <w:instrText xml:space="preserve"> PAGEREF _Toc542537 \h </w:instrText>
      </w:r>
      <w:r>
        <w:rPr>
          <w:noProof/>
        </w:rPr>
      </w:r>
      <w:r>
        <w:rPr>
          <w:noProof/>
        </w:rPr>
        <w:fldChar w:fldCharType="separate"/>
      </w:r>
      <w:r>
        <w:rPr>
          <w:noProof/>
        </w:rPr>
        <w:t>34</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2.2.4.5</w:t>
      </w:r>
      <w:r>
        <w:rPr>
          <w:rFonts w:asciiTheme="minorHAnsi" w:eastAsiaTheme="minorEastAsia" w:hAnsiTheme="minorHAnsi" w:cstheme="minorBidi"/>
          <w:noProof/>
          <w:sz w:val="22"/>
          <w:szCs w:val="22"/>
          <w:lang w:eastAsia="pt-BR"/>
        </w:rPr>
        <w:tab/>
      </w:r>
      <w:r>
        <w:rPr>
          <w:noProof/>
        </w:rPr>
        <w:t>Angular</w:t>
      </w:r>
      <w:r>
        <w:rPr>
          <w:noProof/>
        </w:rPr>
        <w:tab/>
      </w:r>
      <w:r>
        <w:rPr>
          <w:noProof/>
        </w:rPr>
        <w:fldChar w:fldCharType="begin"/>
      </w:r>
      <w:r>
        <w:rPr>
          <w:noProof/>
        </w:rPr>
        <w:instrText xml:space="preserve"> PAGEREF _Toc542538 \h </w:instrText>
      </w:r>
      <w:r>
        <w:rPr>
          <w:noProof/>
        </w:rPr>
      </w:r>
      <w:r>
        <w:rPr>
          <w:noProof/>
        </w:rPr>
        <w:fldChar w:fldCharType="separate"/>
      </w:r>
      <w:r>
        <w:rPr>
          <w:noProof/>
        </w:rPr>
        <w:t>35</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2.2.4.6</w:t>
      </w:r>
      <w:r>
        <w:rPr>
          <w:rFonts w:asciiTheme="minorHAnsi" w:eastAsiaTheme="minorEastAsia" w:hAnsiTheme="minorHAnsi" w:cstheme="minorBidi"/>
          <w:noProof/>
          <w:sz w:val="22"/>
          <w:szCs w:val="22"/>
          <w:lang w:eastAsia="pt-BR"/>
        </w:rPr>
        <w:tab/>
      </w:r>
      <w:r w:rsidRPr="005F21C8">
        <w:rPr>
          <w:i/>
          <w:noProof/>
        </w:rPr>
        <w:t>Hypertext PreProcessor</w:t>
      </w:r>
      <w:r>
        <w:rPr>
          <w:noProof/>
        </w:rPr>
        <w:t xml:space="preserve"> (PHP)</w:t>
      </w:r>
      <w:r>
        <w:rPr>
          <w:noProof/>
        </w:rPr>
        <w:tab/>
      </w:r>
      <w:r>
        <w:rPr>
          <w:noProof/>
        </w:rPr>
        <w:fldChar w:fldCharType="begin"/>
      </w:r>
      <w:r>
        <w:rPr>
          <w:noProof/>
        </w:rPr>
        <w:instrText xml:space="preserve"> PAGEREF _Toc542539 \h </w:instrText>
      </w:r>
      <w:r>
        <w:rPr>
          <w:noProof/>
        </w:rPr>
      </w:r>
      <w:r>
        <w:rPr>
          <w:noProof/>
        </w:rPr>
        <w:fldChar w:fldCharType="separate"/>
      </w:r>
      <w:r>
        <w:rPr>
          <w:noProof/>
        </w:rPr>
        <w:t>35</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2.2.4.7</w:t>
      </w:r>
      <w:r>
        <w:rPr>
          <w:rFonts w:asciiTheme="minorHAnsi" w:eastAsiaTheme="minorEastAsia" w:hAnsiTheme="minorHAnsi" w:cstheme="minorBidi"/>
          <w:noProof/>
          <w:sz w:val="22"/>
          <w:szCs w:val="22"/>
          <w:lang w:eastAsia="pt-BR"/>
        </w:rPr>
        <w:tab/>
      </w:r>
      <w:r w:rsidRPr="005F21C8">
        <w:rPr>
          <w:i/>
          <w:noProof/>
        </w:rPr>
        <w:t>Framework</w:t>
      </w:r>
      <w:r>
        <w:rPr>
          <w:noProof/>
        </w:rPr>
        <w:t xml:space="preserve"> Laravel</w:t>
      </w:r>
      <w:r>
        <w:rPr>
          <w:noProof/>
        </w:rPr>
        <w:tab/>
      </w:r>
      <w:r>
        <w:rPr>
          <w:noProof/>
        </w:rPr>
        <w:fldChar w:fldCharType="begin"/>
      </w:r>
      <w:r>
        <w:rPr>
          <w:noProof/>
        </w:rPr>
        <w:instrText xml:space="preserve"> PAGEREF _Toc542540 \h </w:instrText>
      </w:r>
      <w:r>
        <w:rPr>
          <w:noProof/>
        </w:rPr>
      </w:r>
      <w:r>
        <w:rPr>
          <w:noProof/>
        </w:rPr>
        <w:fldChar w:fldCharType="separate"/>
      </w:r>
      <w:r>
        <w:rPr>
          <w:noProof/>
        </w:rPr>
        <w:t>36</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2.2.5</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_Toc542541 \h </w:instrText>
      </w:r>
      <w:r>
        <w:rPr>
          <w:noProof/>
        </w:rPr>
      </w:r>
      <w:r>
        <w:rPr>
          <w:noProof/>
        </w:rPr>
        <w:fldChar w:fldCharType="separate"/>
      </w:r>
      <w:r>
        <w:rPr>
          <w:noProof/>
        </w:rPr>
        <w:t>37</w:t>
      </w:r>
      <w:r>
        <w:rPr>
          <w:noProof/>
        </w:rPr>
        <w:fldChar w:fldCharType="end"/>
      </w:r>
    </w:p>
    <w:p w:rsidR="00903AE7" w:rsidRDefault="00903AE7">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noProof/>
        </w:rPr>
        <w:t>3</w:t>
      </w:r>
      <w:r>
        <w:rPr>
          <w:rFonts w:asciiTheme="minorHAnsi" w:eastAsiaTheme="minorEastAsia" w:hAnsiTheme="minorHAnsi" w:cstheme="minorBidi"/>
          <w:b w:val="0"/>
          <w:bCs w:val="0"/>
          <w:caps w:val="0"/>
          <w:noProof/>
          <w:sz w:val="22"/>
          <w:szCs w:val="22"/>
          <w:lang w:eastAsia="pt-BR"/>
        </w:rPr>
        <w:tab/>
      </w:r>
      <w:r>
        <w:rPr>
          <w:noProof/>
        </w:rPr>
        <w:t>Cronograma</w:t>
      </w:r>
      <w:r>
        <w:rPr>
          <w:noProof/>
        </w:rPr>
        <w:tab/>
      </w:r>
      <w:r>
        <w:rPr>
          <w:noProof/>
        </w:rPr>
        <w:fldChar w:fldCharType="begin"/>
      </w:r>
      <w:r>
        <w:rPr>
          <w:noProof/>
        </w:rPr>
        <w:instrText xml:space="preserve"> PAGEREF _Toc542542 \h </w:instrText>
      </w:r>
      <w:r>
        <w:rPr>
          <w:noProof/>
        </w:rPr>
      </w:r>
      <w:r>
        <w:rPr>
          <w:noProof/>
        </w:rPr>
        <w:fldChar w:fldCharType="separate"/>
      </w:r>
      <w:r>
        <w:rPr>
          <w:noProof/>
        </w:rPr>
        <w:t>39</w:t>
      </w:r>
      <w:r>
        <w:rPr>
          <w:noProof/>
        </w:rPr>
        <w:fldChar w:fldCharType="end"/>
      </w:r>
    </w:p>
    <w:p w:rsidR="00903AE7" w:rsidRDefault="00903AE7">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BIBLIOGRAFIA</w:t>
      </w:r>
      <w:r>
        <w:rPr>
          <w:noProof/>
        </w:rPr>
        <w:tab/>
      </w:r>
      <w:r>
        <w:rPr>
          <w:noProof/>
        </w:rPr>
        <w:fldChar w:fldCharType="begin"/>
      </w:r>
      <w:r>
        <w:rPr>
          <w:noProof/>
        </w:rPr>
        <w:instrText xml:space="preserve"> PAGEREF _Toc542543 \h </w:instrText>
      </w:r>
      <w:r>
        <w:rPr>
          <w:noProof/>
        </w:rPr>
      </w:r>
      <w:r>
        <w:rPr>
          <w:noProof/>
        </w:rPr>
        <w:fldChar w:fldCharType="separate"/>
      </w:r>
      <w:r>
        <w:rPr>
          <w:noProof/>
        </w:rPr>
        <w:t>40</w:t>
      </w:r>
      <w:r>
        <w:rPr>
          <w:noProof/>
        </w:rPr>
        <w:fldChar w:fldCharType="end"/>
      </w:r>
    </w:p>
    <w:p w:rsidR="00903AE7" w:rsidRDefault="00903AE7">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_Toc542544 \h </w:instrText>
      </w:r>
      <w:r>
        <w:rPr>
          <w:noProof/>
        </w:rPr>
      </w:r>
      <w:r>
        <w:rPr>
          <w:noProof/>
        </w:rPr>
        <w:fldChar w:fldCharType="separate"/>
      </w:r>
      <w:r>
        <w:rPr>
          <w:noProof/>
        </w:rPr>
        <w:t>43</w:t>
      </w:r>
      <w:r>
        <w:rPr>
          <w:noProof/>
        </w:rPr>
        <w:fldChar w:fldCharType="end"/>
      </w:r>
    </w:p>
    <w:p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fldChar w:fldCharType="end"/>
      </w:r>
    </w:p>
    <w:p w:rsidR="002C7A0B" w:rsidRDefault="002C7A0B" w:rsidP="0005542D">
      <w:pPr>
        <w:pStyle w:val="Ttulodendicedeautoridades"/>
        <w:rPr>
          <w:rStyle w:val="Ttulo1Char"/>
          <w:rFonts w:eastAsia="Droid Sans Fallback"/>
          <w:sz w:val="28"/>
          <w:szCs w:val="28"/>
        </w:rPr>
      </w:pPr>
    </w:p>
    <w:p w:rsidR="002C7A0B" w:rsidRDefault="002C7A0B" w:rsidP="0005542D">
      <w:pPr>
        <w:pStyle w:val="Ttulodendicedeautoridades"/>
        <w:rPr>
          <w:rStyle w:val="Ttulo1Char"/>
          <w:rFonts w:eastAsia="Droid Sans Fallback"/>
          <w:sz w:val="28"/>
          <w:szCs w:val="28"/>
        </w:rPr>
        <w:sectPr w:rsidR="002C7A0B" w:rsidSect="00C1350C">
          <w:headerReference w:type="default" r:id="rId12"/>
          <w:pgSz w:w="11906" w:h="16838"/>
          <w:pgMar w:top="1701" w:right="1134" w:bottom="1134" w:left="1701" w:header="1134" w:footer="567" w:gutter="0"/>
          <w:cols w:space="708"/>
          <w:docGrid w:linePitch="360"/>
        </w:sectPr>
      </w:pPr>
    </w:p>
    <w:p w:rsidR="00674022" w:rsidRPr="006A6D09" w:rsidRDefault="00674022" w:rsidP="00674022">
      <w:pPr>
        <w:pStyle w:val="Ttulo1"/>
        <w:rPr>
          <w:szCs w:val="24"/>
        </w:rPr>
      </w:pPr>
      <w:bookmarkStart w:id="0" w:name="_Ref528267984"/>
      <w:bookmarkStart w:id="1" w:name="_Toc542522"/>
      <w:r w:rsidRPr="006A6D09">
        <w:rPr>
          <w:szCs w:val="24"/>
        </w:rPr>
        <w:lastRenderedPageBreak/>
        <w:t>INTRODUÇÃO</w:t>
      </w:r>
      <w:bookmarkEnd w:id="0"/>
      <w:bookmarkEnd w:id="1"/>
    </w:p>
    <w:p w:rsidR="00674022" w:rsidRDefault="00674022" w:rsidP="00674022"/>
    <w:p w:rsidR="004A4EB9" w:rsidRDefault="004A4EB9" w:rsidP="007B61FF">
      <w:r>
        <w:t>A tecnologia tem influenciado e modificado a maneira em que se ensina. Com o advento de uma geração conectada,</w:t>
      </w:r>
      <w:r w:rsidR="007B61FF">
        <w:t xml:space="preserve"> em que</w:t>
      </w:r>
      <w:r>
        <w:t xml:space="preserve"> crianças e jovens</w:t>
      </w:r>
      <w:r w:rsidR="00C24435">
        <w:t xml:space="preserve"> tem acesso cada vez mais cedo a tecnologias</w:t>
      </w:r>
      <w:r w:rsidR="007B61FF">
        <w:t>, f</w:t>
      </w:r>
      <w:r w:rsidR="00C24435">
        <w:t>az com que se estabeleça novas possibilidades de se adquirir conhecimento, por um outro meio diferente ao convencional.</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em dizer que </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rsidR="00BA3F09" w:rsidRDefault="007B61FF" w:rsidP="00674022">
      <w:r>
        <w:t>Já o</w:t>
      </w:r>
      <w:r w:rsidR="007701B4" w:rsidRPr="005F0557">
        <w:t xml:space="preserve">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007701B4" w:rsidRPr="005F0557">
        <w:t>Diversas escolas se prontificam a ensinar os idiomas com diferentes métodos de ensino, material e apoio informatizados</w:t>
      </w:r>
      <w:r w:rsidR="007701B4">
        <w:t>, p</w:t>
      </w:r>
      <w:r w:rsidR="007701B4" w:rsidRPr="005F0557">
        <w:t xml:space="preserve">orém, </w:t>
      </w:r>
      <w:r>
        <w:t xml:space="preserve">há </w:t>
      </w:r>
      <w:r w:rsidR="007701B4" w:rsidRPr="005F0557">
        <w:t>escolas</w:t>
      </w:r>
      <w:r>
        <w:t xml:space="preserve"> que</w:t>
      </w:r>
      <w:r w:rsidR="007701B4" w:rsidRPr="005F0557">
        <w:t xml:space="preserve"> não contam com apoio computacional para auxiliar no processo de ensino e aprendizagem.</w:t>
      </w:r>
    </w:p>
    <w:p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proofErr w:type="spellStart"/>
      <w:r w:rsidR="002D1A7B" w:rsidRPr="002D1A7B">
        <w:rPr>
          <w:i/>
        </w:rPr>
        <w:t>International</w:t>
      </w:r>
      <w:proofErr w:type="spellEnd"/>
      <w:r w:rsidR="002D1A7B" w:rsidRPr="002D1A7B">
        <w:rPr>
          <w:i/>
        </w:rPr>
        <w:t xml:space="preserve"> </w:t>
      </w:r>
      <w:proofErr w:type="spellStart"/>
      <w:r w:rsidR="002D1A7B" w:rsidRPr="002D1A7B">
        <w:rPr>
          <w:i/>
        </w:rPr>
        <w:t>Language</w:t>
      </w:r>
      <w:proofErr w:type="spellEnd"/>
      <w:r w:rsidR="002D1A7B" w:rsidRPr="002D1A7B">
        <w:rPr>
          <w:i/>
        </w:rPr>
        <w:t xml:space="preserv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detinha somente de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proofErr w:type="spellStart"/>
      <w:r w:rsidR="007701B4" w:rsidRPr="005F0557">
        <w:t>Unimontes</w:t>
      </w:r>
      <w:proofErr w:type="spellEnd"/>
      <w:r w:rsidR="007701B4">
        <w:t>)</w:t>
      </w:r>
      <w:r w:rsidR="007701B4" w:rsidRPr="005F0557">
        <w:t>, a INFOBITS</w:t>
      </w:r>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w:t>
      </w:r>
      <w:proofErr w:type="gramStart"/>
      <w:r w:rsidR="00BB0CD7">
        <w:t xml:space="preserve">um </w:t>
      </w:r>
      <w:r w:rsidR="00B9384C">
        <w:t>ambiente</w:t>
      </w:r>
      <w:r w:rsidR="00BB0CD7">
        <w:t xml:space="preserve"> </w:t>
      </w:r>
      <w:r w:rsidR="00BB0CD7" w:rsidRPr="00E95C78">
        <w:rPr>
          <w:i/>
        </w:rPr>
        <w:t>web</w:t>
      </w:r>
      <w:proofErr w:type="gramEnd"/>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F72E97">
        <w:t>apoiar</w:t>
      </w:r>
      <w:r w:rsidR="006A3641">
        <w:t xml:space="preserve"> professores e alunos</w:t>
      </w:r>
      <w:r w:rsidR="00DF2349">
        <w:t>.</w:t>
      </w:r>
      <w:r w:rsidR="005808CA">
        <w:t xml:space="preserve"> </w:t>
      </w:r>
      <w:r w:rsidR="00DF2349">
        <w:t xml:space="preserve">Nesse ambiente </w:t>
      </w:r>
      <w:r w:rsidR="009765C6">
        <w:t>é</w:t>
      </w:r>
      <w:r w:rsidR="00DF2349">
        <w:t xml:space="preserve"> p</w:t>
      </w:r>
      <w:r w:rsidR="009C5DEA">
        <w:t>ossível ao professor auxiliar seus alunos, alunos esses que serão divididos por suas turmas</w:t>
      </w:r>
      <w:r w:rsidR="00171370">
        <w:t xml:space="preserve">. Seja no compartilhamento de materiais ou buscando sanar dúvidas sobre </w:t>
      </w:r>
      <w:proofErr w:type="spellStart"/>
      <w:r w:rsidR="00171370">
        <w:t>conte</w:t>
      </w:r>
      <w:r w:rsidR="007B61FF">
        <w:t>ú</w:t>
      </w:r>
      <w:r w:rsidR="00171370">
        <w:t>do</w:t>
      </w:r>
      <w:r w:rsidR="00D52513">
        <w:t>s</w:t>
      </w:r>
      <w:proofErr w:type="spellEnd"/>
      <w:r w:rsidR="00171370">
        <w:t>.</w:t>
      </w:r>
      <w:r w:rsidR="00D52513">
        <w:t xml:space="preserve"> </w:t>
      </w:r>
      <w:r w:rsidR="007701B4" w:rsidRPr="005F0557">
        <w:t xml:space="preserve">Para os alunos espera-se que haja envolvimento e aprendizado quanto aos conteúdos disponibilizados no ambiente virtual. Acredita-se que com o ambiente, a interação </w:t>
      </w:r>
      <w:r w:rsidR="007701B4" w:rsidRPr="005F0557">
        <w:lastRenderedPageBreak/>
        <w:t>aluno-professor e aluno-turma transpassará da sala de aula, possibilitando interação de aprendizagem de maneira informatizada.</w:t>
      </w:r>
    </w:p>
    <w:p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proofErr w:type="spellStart"/>
      <w:r w:rsidR="003D0104" w:rsidRPr="003D0104">
        <w:rPr>
          <w:i/>
        </w:rPr>
        <w:t>e</w:t>
      </w:r>
      <w:r w:rsidR="00A2494E" w:rsidRPr="003D0104">
        <w:rPr>
          <w:i/>
        </w:rPr>
        <w:t>X</w:t>
      </w:r>
      <w:r w:rsidR="003D0104" w:rsidRPr="003D0104">
        <w:rPr>
          <w:i/>
        </w:rPr>
        <w:t>tremme</w:t>
      </w:r>
      <w:proofErr w:type="spellEnd"/>
      <w:r w:rsidR="003D0104" w:rsidRPr="003D0104">
        <w:rPr>
          <w:i/>
        </w:rPr>
        <w:t xml:space="preserve"> </w:t>
      </w:r>
      <w:proofErr w:type="spellStart"/>
      <w:r w:rsidR="00A2494E" w:rsidRPr="003D0104">
        <w:rPr>
          <w:i/>
        </w:rPr>
        <w:t>P</w:t>
      </w:r>
      <w:r w:rsidR="003D0104" w:rsidRPr="003D0104">
        <w:rPr>
          <w:i/>
        </w:rPr>
        <w:t>rogramming</w:t>
      </w:r>
      <w:proofErr w:type="spellEnd"/>
      <w:r w:rsidR="003D0104">
        <w:t xml:space="preserve"> (XP)</w:t>
      </w:r>
      <w:r w:rsidR="00A2494E">
        <w:t xml:space="preserve"> </w:t>
      </w:r>
      <w:r w:rsidR="009765C6">
        <w:t>para apoiar e agilizar o processo de desenvolvimento do sistema.</w:t>
      </w:r>
    </w:p>
    <w:p w:rsidR="00661406" w:rsidRDefault="009765C6" w:rsidP="00661406">
      <w:r>
        <w:t xml:space="preserve">Portanto o tema deste trabalho pode ser descrito como o desenvolvimento web com técnicas ágeis, por aliar o desenvolvimento de </w:t>
      </w:r>
      <w:proofErr w:type="gramStart"/>
      <w:r>
        <w:t>um ambiente web</w:t>
      </w:r>
      <w:proofErr w:type="gramEnd"/>
      <w:r>
        <w:t xml:space="preserve"> utilizando-se da metodologia ágil XP.</w:t>
      </w:r>
      <w:r w:rsidR="00953BC6">
        <w:t xml:space="preserve"> </w:t>
      </w:r>
      <w:r w:rsidR="007701B4">
        <w:t xml:space="preserve">Então busca-se resolver o seguinte problema, de entender como o XP pode apoiar no processo de desenvolvimento de </w:t>
      </w:r>
      <w:proofErr w:type="gramStart"/>
      <w:r w:rsidR="007701B4">
        <w:t>um ambiente web</w:t>
      </w:r>
      <w:proofErr w:type="gramEnd"/>
      <w:r w:rsidR="007701B4">
        <w:t xml:space="preserve">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proofErr w:type="spellStart"/>
      <w:r w:rsidR="007701B4" w:rsidRPr="00F71701">
        <w:rPr>
          <w:i/>
        </w:rPr>
        <w:t>Internation</w:t>
      </w:r>
      <w:r w:rsidR="007701B4">
        <w:rPr>
          <w:i/>
        </w:rPr>
        <w:t>al</w:t>
      </w:r>
      <w:proofErr w:type="spellEnd"/>
      <w:r w:rsidR="007701B4" w:rsidRPr="00F71701">
        <w:rPr>
          <w:i/>
        </w:rPr>
        <w:t xml:space="preserve"> </w:t>
      </w:r>
      <w:proofErr w:type="spellStart"/>
      <w:r w:rsidR="007701B4">
        <w:rPr>
          <w:i/>
        </w:rPr>
        <w:t>Language</w:t>
      </w:r>
      <w:proofErr w:type="spellEnd"/>
      <w:r w:rsidR="007701B4" w:rsidRPr="00F71701">
        <w:rPr>
          <w:i/>
        </w:rPr>
        <w:t xml:space="preserve"> Center</w:t>
      </w:r>
      <w:r w:rsidR="007701B4">
        <w:t xml:space="preserve"> (ILC).</w:t>
      </w:r>
      <w:r w:rsidR="00661406">
        <w:t xml:space="preserve"> E como objetivos específicos disponibilizar</w:t>
      </w:r>
      <w:r w:rsidR="00661406" w:rsidRPr="00661406">
        <w:t xml:space="preserve"> </w:t>
      </w:r>
      <w:r w:rsidR="00661406">
        <w:t>materiais e exercícios para os alunos no ambiente desenvolvido; a</w:t>
      </w:r>
      <w:r w:rsidR="00661406" w:rsidRPr="00661406">
        <w:t>presentar um calendário com datas de exercícios, provas e eventos para os alunos</w:t>
      </w:r>
      <w:r w:rsidR="00661406">
        <w:t xml:space="preserve"> e identificar conteúdos de maior deficiência a partir de gráficos de desempenho.</w:t>
      </w:r>
    </w:p>
    <w:p w:rsidR="00674022" w:rsidRPr="006A6D09" w:rsidRDefault="00674022" w:rsidP="008947B5">
      <w:pPr>
        <w:ind w:firstLine="0"/>
      </w:pPr>
      <w:r w:rsidRPr="006A6D09">
        <w:br w:type="page"/>
      </w:r>
    </w:p>
    <w:p w:rsidR="00D61CB9" w:rsidRDefault="00D61CB9" w:rsidP="00D61CB9">
      <w:pPr>
        <w:pStyle w:val="Ttulo1"/>
      </w:pPr>
      <w:bookmarkStart w:id="2" w:name="_Ref528269096"/>
      <w:bookmarkStart w:id="3" w:name="_Toc542523"/>
      <w:r>
        <w:lastRenderedPageBreak/>
        <w:t>Referencial teórico</w:t>
      </w:r>
      <w:bookmarkEnd w:id="2"/>
      <w:bookmarkEnd w:id="3"/>
    </w:p>
    <w:p w:rsidR="00310107" w:rsidRPr="00310107" w:rsidRDefault="00310107" w:rsidP="00310107">
      <w:pPr>
        <w:ind w:firstLine="0"/>
      </w:pPr>
    </w:p>
    <w:p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rsidR="00A8212E" w:rsidRPr="00E64F18" w:rsidRDefault="00A8212E" w:rsidP="00D61CB9"/>
    <w:p w:rsidR="00D61CB9" w:rsidRDefault="00E324DB" w:rsidP="00D61CB9">
      <w:pPr>
        <w:pStyle w:val="Ttulo2"/>
      </w:pPr>
      <w:bookmarkStart w:id="4" w:name="_Toc542524"/>
      <w:r>
        <w:t xml:space="preserve">Educação </w:t>
      </w:r>
      <w:r w:rsidR="00D61CB9">
        <w:t>a distância – ambiente virtual</w:t>
      </w:r>
      <w:bookmarkEnd w:id="4"/>
    </w:p>
    <w:p w:rsidR="00A8212E" w:rsidRPr="00A8212E" w:rsidRDefault="00A8212E" w:rsidP="005A2D83"/>
    <w:p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etc.).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rsidR="00A8212E" w:rsidRPr="004676CA" w:rsidRDefault="00A8212E" w:rsidP="00D61CB9"/>
    <w:p w:rsidR="00D61CB9" w:rsidRDefault="00D61CB9" w:rsidP="00D61CB9">
      <w:pPr>
        <w:pStyle w:val="Ttulo3"/>
      </w:pPr>
      <w:bookmarkStart w:id="5" w:name="_Ref527667254"/>
      <w:bookmarkStart w:id="6" w:name="_Toc542525"/>
      <w:r w:rsidRPr="00C119E4">
        <w:t>Metodologias/sistemas de apoio de ensino de idiomas</w:t>
      </w:r>
      <w:bookmarkEnd w:id="5"/>
      <w:bookmarkEnd w:id="6"/>
    </w:p>
    <w:p w:rsidR="00A8212E" w:rsidRPr="00A8212E" w:rsidRDefault="00A8212E" w:rsidP="005A2D83"/>
    <w:p w:rsidR="00645BD3" w:rsidRDefault="00C248E8" w:rsidP="00D61CB9">
      <w:r>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proofErr w:type="spellStart"/>
      <w:r w:rsidR="00D61CB9" w:rsidRPr="00347720">
        <w:rPr>
          <w:i/>
        </w:rPr>
        <w:t>Wizard</w:t>
      </w:r>
      <w:proofErr w:type="spellEnd"/>
      <w:r w:rsidR="00D61CB9" w:rsidRPr="00347720">
        <w:rPr>
          <w:i/>
        </w:rPr>
        <w:t xml:space="preserve"> </w:t>
      </w:r>
      <w:proofErr w:type="spellStart"/>
      <w:r w:rsidR="00D61CB9" w:rsidRPr="00347720">
        <w:rPr>
          <w:i/>
        </w:rPr>
        <w:t>by</w:t>
      </w:r>
      <w:proofErr w:type="spellEnd"/>
      <w:r w:rsidR="00D61CB9" w:rsidRPr="00347720">
        <w:rPr>
          <w:i/>
        </w:rPr>
        <w:t xml:space="preserve">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(WIZARD, 2017b)</w:t>
      </w:r>
      <w:r w:rsidR="00D61CB9">
        <w:t xml:space="preserve">. </w:t>
      </w:r>
      <w:r w:rsidR="00D67AD9">
        <w:t>A instituição c</w:t>
      </w:r>
      <w:r w:rsidR="00D61CB9">
        <w:t xml:space="preserve">onta com uma metodologia de ensino que alia a clássica abordagem de sala de aula (chamada pela </w:t>
      </w:r>
      <w:proofErr w:type="spellStart"/>
      <w:r w:rsidR="00D61CB9" w:rsidRPr="00347720">
        <w:rPr>
          <w:i/>
        </w:rPr>
        <w:t>Wizard</w:t>
      </w:r>
      <w:proofErr w:type="spellEnd"/>
      <w:r w:rsidR="00D61CB9">
        <w:t xml:space="preserve"> de </w:t>
      </w:r>
      <w:r w:rsidR="00D61CB9" w:rsidRPr="00347720">
        <w:rPr>
          <w:i/>
        </w:rPr>
        <w:t>Connections</w:t>
      </w:r>
      <w:r w:rsidR="00D61CB9">
        <w:t xml:space="preserve">) ao </w:t>
      </w:r>
      <w:r w:rsidR="00D61CB9">
        <w:lastRenderedPageBreak/>
        <w:t xml:space="preserve">uso de tecnologias de apoio informatizado (chamada de </w:t>
      </w:r>
      <w:proofErr w:type="spellStart"/>
      <w:r w:rsidR="00D61CB9" w:rsidRPr="00347720">
        <w:rPr>
          <w:i/>
        </w:rPr>
        <w:t>Interactive</w:t>
      </w:r>
      <w:proofErr w:type="spellEnd"/>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proofErr w:type="spellStart"/>
      <w:r w:rsidR="00D61CB9" w:rsidRPr="00347720">
        <w:rPr>
          <w:i/>
        </w:rPr>
        <w:t>interactive</w:t>
      </w:r>
      <w:proofErr w:type="spellEnd"/>
      <w:r w:rsidR="00D61CB9">
        <w:rPr>
          <w:i/>
        </w:rPr>
        <w:t xml:space="preserve"> </w:t>
      </w:r>
      <w:r w:rsidR="00D61CB9">
        <w:t xml:space="preserve">o aluno recebe apoio informatizado por meio de um </w:t>
      </w:r>
      <w:r w:rsidR="00D61CB9" w:rsidRPr="00C248E8">
        <w:rPr>
          <w:i/>
        </w:rPr>
        <w:t>tablet</w:t>
      </w:r>
      <w:r w:rsidR="00D61CB9">
        <w:t xml:space="preserve"> denominado </w:t>
      </w:r>
      <w:proofErr w:type="spellStart"/>
      <w:r w:rsidR="00D61CB9">
        <w:t>Wiz.tab</w:t>
      </w:r>
      <w:proofErr w:type="spellEnd"/>
      <w:r w:rsidR="00D61CB9">
        <w:t xml:space="preserve">. Para auxiliar a pronúncia dos alunos dispõe-se de uma caneta (denominada </w:t>
      </w:r>
      <w:proofErr w:type="spellStart"/>
      <w:r w:rsidR="00D61CB9">
        <w:t>Wiz.pen</w:t>
      </w:r>
      <w:proofErr w:type="spellEnd"/>
      <w:r w:rsidR="00D61CB9">
        <w:t>), que faz a leitura de palavras, frases e expressões contidas no material do aluno</w:t>
      </w:r>
      <w:r w:rsidR="00E6023B">
        <w:t xml:space="preserve"> </w:t>
      </w:r>
      <w:r w:rsidR="00752E3D">
        <w:rPr>
          <w:noProof/>
        </w:rPr>
        <w:t>(WIZARD, 2017a)</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640D2B">
        <w:t xml:space="preserve">Figura </w:t>
      </w:r>
      <w:r w:rsidR="00640D2B">
        <w:rPr>
          <w:noProof/>
        </w:rPr>
        <w:t>1</w:t>
      </w:r>
      <w:r w:rsidR="009113A0">
        <w:fldChar w:fldCharType="end"/>
      </w:r>
      <w:r w:rsidR="009113A0">
        <w:t xml:space="preserve"> </w:t>
      </w:r>
      <w:r w:rsidR="009B6875">
        <w:t xml:space="preserve">demonstra o modelo de aprendizagem da </w:t>
      </w:r>
      <w:proofErr w:type="spellStart"/>
      <w:r w:rsidR="009B6875">
        <w:t>Wizard</w:t>
      </w:r>
      <w:proofErr w:type="spellEnd"/>
      <w:r w:rsidR="00E71EB8">
        <w:t xml:space="preserve"> com as características anteriormente descritas</w:t>
      </w:r>
      <w:r w:rsidR="00D61CB9">
        <w:t xml:space="preserve">. </w:t>
      </w:r>
    </w:p>
    <w:p w:rsidR="00D61CB9" w:rsidRDefault="00D61CB9" w:rsidP="00952162">
      <w:pPr>
        <w:pStyle w:val="Fontes"/>
      </w:pPr>
    </w:p>
    <w:p w:rsidR="00C87DBE" w:rsidRDefault="00C87DBE" w:rsidP="00FC0021">
      <w:pPr>
        <w:pStyle w:val="Legenda"/>
        <w:keepNext/>
      </w:pPr>
      <w:bookmarkStart w:id="7" w:name="_Ref526524016"/>
      <w:r>
        <w:t xml:space="preserve">Figura </w:t>
      </w:r>
      <w:ins w:id="8" w:author="Ryan Lemos" w:date="2019-02-20T09:08:00Z">
        <w:r w:rsidR="00483DF4">
          <w:fldChar w:fldCharType="begin"/>
        </w:r>
        <w:r w:rsidR="00483DF4">
          <w:instrText xml:space="preserve"> SEQ Figura \* ARABIC </w:instrText>
        </w:r>
      </w:ins>
      <w:r w:rsidR="00483DF4">
        <w:fldChar w:fldCharType="separate"/>
      </w:r>
      <w:ins w:id="9" w:author="Ryan Lemos" w:date="2019-02-20T09:08:00Z">
        <w:r w:rsidR="00483DF4">
          <w:rPr>
            <w:noProof/>
          </w:rPr>
          <w:t>1</w:t>
        </w:r>
        <w:r w:rsidR="00483DF4">
          <w:fldChar w:fldCharType="end"/>
        </w:r>
      </w:ins>
      <w:del w:id="1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w:delText>
        </w:r>
        <w:r w:rsidR="00E3042F" w:rsidDel="00483DF4">
          <w:rPr>
            <w:noProof/>
          </w:rPr>
          <w:fldChar w:fldCharType="end"/>
        </w:r>
      </w:del>
      <w:bookmarkEnd w:id="7"/>
      <w:r>
        <w:t xml:space="preserve"> - Modelo de aprendizagem da </w:t>
      </w:r>
      <w:proofErr w:type="spellStart"/>
      <w:r>
        <w:t>Wizard</w:t>
      </w:r>
      <w:proofErr w:type="spellEnd"/>
    </w:p>
    <w:p w:rsidR="00D61CB9" w:rsidRDefault="00CB768F" w:rsidP="00952162">
      <w:pPr>
        <w:pStyle w:val="Fontes"/>
      </w:pPr>
      <w:r w:rsidRPr="00832539">
        <w:rPr>
          <w:noProof/>
          <w:lang w:eastAsia="pt-BR"/>
        </w:rPr>
        <w:drawing>
          <wp:inline distT="0" distB="0" distL="0" distR="0">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rsidR="00E71EB8" w:rsidRDefault="00E71EB8" w:rsidP="00DB3739">
      <w:pPr>
        <w:pStyle w:val="Fontes"/>
      </w:pPr>
    </w:p>
    <w:p w:rsidR="00366A95" w:rsidRDefault="00B300A5" w:rsidP="00952162">
      <w:bookmarkStart w:id="11"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2017a)</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rsidR="00B300A5" w:rsidRDefault="00B300A5" w:rsidP="00063EEB"/>
    <w:p w:rsidR="00C87DBE" w:rsidRDefault="00C87DBE" w:rsidP="00FC0021">
      <w:pPr>
        <w:pStyle w:val="Legenda"/>
        <w:keepNext/>
      </w:pPr>
      <w:r>
        <w:t xml:space="preserve">Figura </w:t>
      </w:r>
      <w:ins w:id="12" w:author="Ryan Lemos" w:date="2019-02-20T09:08:00Z">
        <w:r w:rsidR="00483DF4">
          <w:fldChar w:fldCharType="begin"/>
        </w:r>
        <w:r w:rsidR="00483DF4">
          <w:instrText xml:space="preserve"> SEQ Figura \* ARABIC </w:instrText>
        </w:r>
      </w:ins>
      <w:r w:rsidR="00483DF4">
        <w:fldChar w:fldCharType="separate"/>
      </w:r>
      <w:ins w:id="13" w:author="Ryan Lemos" w:date="2019-02-20T09:08:00Z">
        <w:r w:rsidR="00483DF4">
          <w:rPr>
            <w:noProof/>
          </w:rPr>
          <w:t>2</w:t>
        </w:r>
        <w:r w:rsidR="00483DF4">
          <w:fldChar w:fldCharType="end"/>
        </w:r>
      </w:ins>
      <w:del w:id="1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w:delText>
        </w:r>
        <w:r w:rsidR="00E3042F" w:rsidDel="00483DF4">
          <w:rPr>
            <w:noProof/>
          </w:rPr>
          <w:fldChar w:fldCharType="end"/>
        </w:r>
      </w:del>
      <w:bookmarkEnd w:id="11"/>
      <w:r>
        <w:t xml:space="preserve"> - Funcionalidades do Wiz.me</w:t>
      </w:r>
    </w:p>
    <w:p w:rsidR="00D61CB9" w:rsidRDefault="00CB768F" w:rsidP="00952162">
      <w:pPr>
        <w:pStyle w:val="Fontes"/>
      </w:pPr>
      <w:r w:rsidRPr="00832539">
        <w:rPr>
          <w:noProof/>
          <w:lang w:eastAsia="pt-BR"/>
        </w:rPr>
        <w:drawing>
          <wp:inline distT="0" distB="0" distL="0" distR="0">
            <wp:extent cx="5398562" cy="1310095"/>
            <wp:effectExtent l="133350" t="114300" r="126365" b="1377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4"/>
                    <a:stretch>
                      <a:fillRect/>
                    </a:stretch>
                  </pic:blipFill>
                  <pic:spPr>
                    <a:xfrm>
                      <a:off x="0" y="0"/>
                      <a:ext cx="5398135" cy="1310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61CB9" w:rsidRDefault="002E284D" w:rsidP="00BE0DBB">
      <w:pPr>
        <w:pStyle w:val="Fontes"/>
      </w:pPr>
      <w:r>
        <w:t xml:space="preserve">Fonte: </w:t>
      </w:r>
      <w:r w:rsidR="00D227C1">
        <w:t xml:space="preserve">WIZARD, </w:t>
      </w:r>
      <w:r w:rsidR="00D227C1">
        <w:rPr>
          <w:noProof/>
        </w:rPr>
        <w:t>2017</w:t>
      </w:r>
      <w:r w:rsidR="00512BE6">
        <w:rPr>
          <w:noProof/>
        </w:rPr>
        <w:t>a</w:t>
      </w:r>
      <w:r w:rsidR="00BB25A9">
        <w:rPr>
          <w:noProof/>
        </w:rPr>
        <w:t>, p.4</w:t>
      </w:r>
      <w:r w:rsidR="00D227C1">
        <w:rPr>
          <w:noProof/>
        </w:rPr>
        <w:t>.</w:t>
      </w:r>
      <w:r>
        <w:t xml:space="preserve"> </w:t>
      </w:r>
    </w:p>
    <w:p w:rsidR="00BE0DBB" w:rsidRDefault="00BE0DBB" w:rsidP="00BE0DBB">
      <w:pPr>
        <w:pStyle w:val="Fontes"/>
      </w:pPr>
    </w:p>
    <w:p w:rsidR="00D61CB9" w:rsidRDefault="00D67AD9" w:rsidP="00D61CB9">
      <w:r>
        <w:lastRenderedPageBreak/>
        <w:t xml:space="preserve">Outra escola que </w:t>
      </w:r>
      <w:r w:rsidR="006D769C">
        <w:t>interliga tecnologia e ensino de idiomas é a</w:t>
      </w:r>
      <w:r w:rsidR="00D61CB9">
        <w:t xml:space="preserve"> </w:t>
      </w:r>
      <w:r w:rsidR="006D769C">
        <w:t>e</w:t>
      </w:r>
      <w:r w:rsidR="00D61CB9">
        <w:t>scola</w:t>
      </w:r>
      <w:r w:rsidR="00063EEB">
        <w:t xml:space="preserve"> </w:t>
      </w:r>
      <w:r w:rsidR="00063EEB" w:rsidRPr="00063EEB">
        <w:t>Centro de Cultura Anglo Americana</w:t>
      </w:r>
      <w:r w:rsidR="00063EEB">
        <w:t xml:space="preserve"> (</w:t>
      </w:r>
      <w:r w:rsidR="00D61CB9">
        <w:t>CCAA</w:t>
      </w:r>
      <w:r w:rsidR="00063EEB">
        <w:t>)</w:t>
      </w:r>
      <w:r w:rsidR="00D61CB9">
        <w:t xml:space="preserve">. </w:t>
      </w:r>
      <w:r w:rsidR="006D769C">
        <w:t>A CCAA detém</w:t>
      </w:r>
      <w:r w:rsidR="00D61CB9">
        <w:t xml:space="preserve"> um espaço</w:t>
      </w:r>
      <w:r w:rsidR="006D769C">
        <w:t xml:space="preserve"> virtual</w:t>
      </w:r>
      <w:r w:rsidR="00D61CB9">
        <w:t xml:space="preserve"> denominado </w:t>
      </w:r>
      <w:r w:rsidR="00E6023B">
        <w:t>e</w:t>
      </w:r>
      <w:r w:rsidR="00D61CB9">
        <w:t xml:space="preserve">spaço CCAA </w:t>
      </w:r>
      <w:r w:rsidR="00E6023B">
        <w:t>a</w:t>
      </w:r>
      <w:r w:rsidR="00D61CB9">
        <w:t>luno</w:t>
      </w:r>
      <w:r w:rsidR="00AD044C">
        <w:t xml:space="preserve"> </w:t>
      </w:r>
      <w:r w:rsidR="00752E3D">
        <w:rPr>
          <w:noProof/>
        </w:rPr>
        <w:t>(CCAA, sd.)</w:t>
      </w:r>
      <w:r w:rsidR="00D61CB9">
        <w:t xml:space="preserve">. Nele o aluno da escola terá acesso a </w:t>
      </w:r>
      <w:r w:rsidR="00A77025">
        <w:t>conteúdo</w:t>
      </w:r>
      <w:r w:rsidR="00D61CB9">
        <w:t xml:space="preserve"> para </w:t>
      </w:r>
      <w:r w:rsidR="00D61CB9" w:rsidRPr="00CC133A">
        <w:rPr>
          <w:i/>
        </w:rPr>
        <w:t>tablet</w:t>
      </w:r>
      <w:r w:rsidR="00D61CB9">
        <w:t>, como textos, áudios e vídeos</w:t>
      </w:r>
      <w:r w:rsidR="00AD044C">
        <w:t xml:space="preserve"> </w:t>
      </w:r>
      <w:r w:rsidR="00752E3D">
        <w:rPr>
          <w:noProof/>
        </w:rPr>
        <w:t>(CCAA, sd.)</w:t>
      </w:r>
      <w:r w:rsidR="00D61CB9">
        <w:t>. Outro recurso disponível é o</w:t>
      </w:r>
      <w:r w:rsidR="00A77025">
        <w:t xml:space="preserve"> </w:t>
      </w:r>
      <w:r w:rsidR="00A77025" w:rsidRPr="00347720">
        <w:rPr>
          <w:i/>
        </w:rPr>
        <w:t>Computer</w:t>
      </w:r>
      <w:r w:rsidR="00C248E8">
        <w:rPr>
          <w:i/>
        </w:rPr>
        <w:t xml:space="preserve"> </w:t>
      </w:r>
      <w:proofErr w:type="spellStart"/>
      <w:r w:rsidR="00A77025" w:rsidRPr="00347720">
        <w:rPr>
          <w:i/>
        </w:rPr>
        <w:t>Assisted</w:t>
      </w:r>
      <w:proofErr w:type="spellEnd"/>
      <w:r w:rsidR="00A77025" w:rsidRPr="00347720">
        <w:rPr>
          <w:i/>
        </w:rPr>
        <w:t xml:space="preserve"> </w:t>
      </w:r>
      <w:proofErr w:type="spellStart"/>
      <w:r w:rsidR="00A77025" w:rsidRPr="00347720">
        <w:rPr>
          <w:i/>
        </w:rPr>
        <w:t>Language</w:t>
      </w:r>
      <w:proofErr w:type="spellEnd"/>
      <w:r w:rsidR="00A77025" w:rsidRPr="00347720">
        <w:rPr>
          <w:i/>
        </w:rPr>
        <w:t xml:space="preserve"> Learning</w:t>
      </w:r>
      <w:r w:rsidR="00D61CB9">
        <w:t xml:space="preserve"> </w:t>
      </w:r>
      <w:r w:rsidR="00A77025">
        <w:t>(</w:t>
      </w:r>
      <w:r w:rsidR="00D61CB9">
        <w:t>CALL) que se dá por um “</w:t>
      </w:r>
      <w:r w:rsidR="00D61CB9" w:rsidRPr="00CC133A">
        <w:t>Software</w:t>
      </w:r>
      <w:r w:rsidR="00D61CB9" w:rsidRPr="00186D52">
        <w:t xml:space="preserve"> educacional que permite que o aluno realize seus exercícios escritos utilizando o computador. É uma forma rápida, fácil, interativa e agradável de fixar o conteúdo aprendido em sala de aula</w:t>
      </w:r>
      <w:r w:rsidR="00D61CB9">
        <w:t>”</w:t>
      </w:r>
      <w:r w:rsidR="00AD044C">
        <w:t xml:space="preserve"> </w:t>
      </w:r>
      <w:r w:rsidR="00752E3D">
        <w:rPr>
          <w:noProof/>
        </w:rPr>
        <w:t>(CCAA, sd., p. 1)</w:t>
      </w:r>
      <w:r w:rsidR="00D61CB9" w:rsidRPr="00186D52">
        <w:t>.</w:t>
      </w:r>
      <w:r w:rsidR="00D61CB9">
        <w:t xml:space="preserve"> O espaço</w:t>
      </w:r>
      <w:r w:rsidR="00D30F88">
        <w:t xml:space="preserve"> v</w:t>
      </w:r>
      <w:r w:rsidR="00B17950">
        <w:t>i</w:t>
      </w:r>
      <w:r w:rsidR="00D30F88">
        <w:t>rtual</w:t>
      </w:r>
      <w:r w:rsidR="00D61CB9">
        <w:t xml:space="preserve"> ainda conta com atividades complementares para auxílio de escrita, pronúncia e leitura.</w:t>
      </w:r>
    </w:p>
    <w:p w:rsidR="00F62E89" w:rsidRDefault="00074336" w:rsidP="00952162">
      <w:r>
        <w:t>Já em questão de aplicações independentes para aux</w:t>
      </w:r>
      <w:r w:rsidR="00512BE6">
        <w:t>í</w:t>
      </w:r>
      <w:r>
        <w:t>lio de idiomas tem-se</w:t>
      </w:r>
      <w:r w:rsidR="00D61CB9">
        <w:t xml:space="preserve"> </w:t>
      </w:r>
      <w:r>
        <w:t>o</w:t>
      </w:r>
      <w:r w:rsidR="00D61CB9">
        <w:t xml:space="preserve"> exemplo </w:t>
      </w:r>
      <w:r>
        <w:t>d</w:t>
      </w:r>
      <w:r w:rsidR="00D61CB9">
        <w:t xml:space="preserve">o </w:t>
      </w:r>
      <w:proofErr w:type="spellStart"/>
      <w:r w:rsidR="00D61CB9">
        <w:t>Babbel</w:t>
      </w:r>
      <w:proofErr w:type="spellEnd"/>
      <w:r w:rsidR="00D61CB9">
        <w:t>,</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 xml:space="preserve"> conforme descrito na</w:t>
      </w:r>
      <w:r w:rsidR="009B6875">
        <w:t xml:space="preserve"> </w:t>
      </w:r>
      <w:r w:rsidR="009113A0">
        <w:fldChar w:fldCharType="begin"/>
      </w:r>
      <w:r w:rsidR="009113A0">
        <w:instrText xml:space="preserve"> REF _Ref526523978 \h </w:instrText>
      </w:r>
      <w:r w:rsidR="009113A0">
        <w:fldChar w:fldCharType="separate"/>
      </w:r>
      <w:r w:rsidR="00640D2B">
        <w:t xml:space="preserve">Figura </w:t>
      </w:r>
      <w:r w:rsidR="00640D2B">
        <w:rPr>
          <w:noProof/>
        </w:rPr>
        <w:t>3</w:t>
      </w:r>
      <w:r w:rsidR="009113A0">
        <w:fldChar w:fldCharType="end"/>
      </w:r>
      <w:r w:rsidR="00D61CB9">
        <w:t>.</w:t>
      </w:r>
    </w:p>
    <w:p w:rsidR="00F90045" w:rsidRPr="009B3841" w:rsidRDefault="00F90045" w:rsidP="00952162"/>
    <w:p w:rsidR="00C87DBE" w:rsidRDefault="00C87DBE" w:rsidP="00FC0021">
      <w:pPr>
        <w:pStyle w:val="Legenda"/>
        <w:keepNext/>
      </w:pPr>
      <w:bookmarkStart w:id="15" w:name="_Ref526523978"/>
      <w:r>
        <w:t xml:space="preserve">Figura </w:t>
      </w:r>
      <w:ins w:id="16" w:author="Ryan Lemos" w:date="2019-02-20T09:08:00Z">
        <w:r w:rsidR="00483DF4">
          <w:fldChar w:fldCharType="begin"/>
        </w:r>
        <w:r w:rsidR="00483DF4">
          <w:instrText xml:space="preserve"> SEQ Figura \* ARABIC </w:instrText>
        </w:r>
      </w:ins>
      <w:r w:rsidR="00483DF4">
        <w:fldChar w:fldCharType="separate"/>
      </w:r>
      <w:ins w:id="17" w:author="Ryan Lemos" w:date="2019-02-20T09:08:00Z">
        <w:r w:rsidR="00483DF4">
          <w:rPr>
            <w:noProof/>
          </w:rPr>
          <w:t>3</w:t>
        </w:r>
        <w:r w:rsidR="00483DF4">
          <w:fldChar w:fldCharType="end"/>
        </w:r>
      </w:ins>
      <w:del w:id="1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3</w:delText>
        </w:r>
        <w:r w:rsidR="00E3042F" w:rsidDel="00483DF4">
          <w:rPr>
            <w:noProof/>
          </w:rPr>
          <w:fldChar w:fldCharType="end"/>
        </w:r>
      </w:del>
      <w:bookmarkEnd w:id="15"/>
      <w:r>
        <w:t xml:space="preserve"> </w:t>
      </w:r>
      <w:r w:rsidRPr="009C7923">
        <w:t>- Preços do Babel</w:t>
      </w:r>
    </w:p>
    <w:p w:rsidR="00D61CB9" w:rsidRDefault="00CB768F" w:rsidP="00952162">
      <w:pPr>
        <w:pStyle w:val="Fontes"/>
      </w:pPr>
      <w:r w:rsidRPr="00832539">
        <w:rPr>
          <w:noProof/>
          <w:lang w:eastAsia="pt-BR"/>
        </w:rPr>
        <w:drawing>
          <wp:inline distT="0" distB="0" distL="0" distR="0">
            <wp:extent cx="5402580" cy="16840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2580" cy="1684020"/>
                    </a:xfrm>
                    <a:prstGeom prst="rect">
                      <a:avLst/>
                    </a:prstGeom>
                    <a:noFill/>
                    <a:ln>
                      <a:noFill/>
                    </a:ln>
                  </pic:spPr>
                </pic:pic>
              </a:graphicData>
            </a:graphic>
          </wp:inline>
        </w:drawing>
      </w:r>
    </w:p>
    <w:p w:rsidR="00F62E89" w:rsidRDefault="00F62E89" w:rsidP="00F62E89">
      <w:pPr>
        <w:pStyle w:val="Fontes"/>
      </w:pPr>
      <w:r>
        <w:t xml:space="preserve">Fonte: </w:t>
      </w:r>
      <w:r w:rsidR="00CE331E">
        <w:t>BABBEL</w:t>
      </w:r>
      <w:r w:rsidR="00D227C1">
        <w:t>,</w:t>
      </w:r>
      <w:r w:rsidR="00CE331E">
        <w:t xml:space="preserve"> 2018</w:t>
      </w:r>
      <w:r w:rsidR="00B300A5">
        <w:t>, p.1</w:t>
      </w:r>
      <w:r w:rsidR="008D625B">
        <w:t>.</w:t>
      </w:r>
    </w:p>
    <w:p w:rsidR="00F62E89" w:rsidRDefault="00F62E89" w:rsidP="00F62E89">
      <w:pPr>
        <w:pStyle w:val="Fontes"/>
      </w:pPr>
    </w:p>
    <w:p w:rsidR="00212D2E" w:rsidRDefault="00D61CB9" w:rsidP="00212D2E">
      <w:r>
        <w:t xml:space="preserve">Outra aplicação semelhante ao </w:t>
      </w:r>
      <w:proofErr w:type="spellStart"/>
      <w:r>
        <w:t>Babbel</w:t>
      </w:r>
      <w:proofErr w:type="spellEnd"/>
      <w:r>
        <w:t xml:space="preserve"> é o </w:t>
      </w:r>
      <w:proofErr w:type="spellStart"/>
      <w:r>
        <w:t>Duolingo</w:t>
      </w:r>
      <w:proofErr w:type="spellEnd"/>
      <w:r>
        <w:t xml:space="preserve">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no </w:t>
      </w:r>
      <w:proofErr w:type="spellStart"/>
      <w:r w:rsidR="00074336">
        <w:t>Duolingo</w:t>
      </w:r>
      <w:proofErr w:type="spellEnd"/>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640D2B">
        <w:t xml:space="preserve">Figura </w:t>
      </w:r>
      <w:r w:rsidR="00640D2B">
        <w:rPr>
          <w:noProof/>
        </w:rPr>
        <w:t>4</w:t>
      </w:r>
      <w:r w:rsidR="009113A0">
        <w:fldChar w:fldCharType="end"/>
      </w:r>
      <w:r w:rsidR="009B6875">
        <w:t xml:space="preserve"> </w:t>
      </w:r>
      <w:r w:rsidR="00366A95">
        <w:t xml:space="preserve">ilustra </w:t>
      </w:r>
      <w:r>
        <w:t xml:space="preserve">algumas características </w:t>
      </w:r>
      <w:r w:rsidR="00366A95">
        <w:t xml:space="preserve">da aplicação </w:t>
      </w:r>
      <w:proofErr w:type="spellStart"/>
      <w:r>
        <w:t>Duolingo</w:t>
      </w:r>
      <w:proofErr w:type="spellEnd"/>
      <w:r>
        <w:t>.</w:t>
      </w:r>
    </w:p>
    <w:p w:rsidR="00DB3739" w:rsidRPr="00FC0021" w:rsidRDefault="00DB3739" w:rsidP="00952162">
      <w:pPr>
        <w:pStyle w:val="Fontes"/>
      </w:pPr>
    </w:p>
    <w:p w:rsidR="00C87DBE" w:rsidRDefault="00C87DBE" w:rsidP="00FC0021">
      <w:pPr>
        <w:pStyle w:val="Legenda"/>
        <w:keepNext/>
      </w:pPr>
      <w:bookmarkStart w:id="19" w:name="_Ref526523959"/>
      <w:r>
        <w:lastRenderedPageBreak/>
        <w:t xml:space="preserve">Figura </w:t>
      </w:r>
      <w:ins w:id="20" w:author="Ryan Lemos" w:date="2019-02-20T09:08:00Z">
        <w:r w:rsidR="00483DF4">
          <w:fldChar w:fldCharType="begin"/>
        </w:r>
        <w:r w:rsidR="00483DF4">
          <w:instrText xml:space="preserve"> SEQ Figura \* ARABIC </w:instrText>
        </w:r>
      </w:ins>
      <w:r w:rsidR="00483DF4">
        <w:fldChar w:fldCharType="separate"/>
      </w:r>
      <w:ins w:id="21" w:author="Ryan Lemos" w:date="2019-02-20T09:08:00Z">
        <w:r w:rsidR="00483DF4">
          <w:rPr>
            <w:noProof/>
          </w:rPr>
          <w:t>4</w:t>
        </w:r>
        <w:r w:rsidR="00483DF4">
          <w:fldChar w:fldCharType="end"/>
        </w:r>
      </w:ins>
      <w:del w:id="2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4</w:delText>
        </w:r>
        <w:r w:rsidR="00E3042F" w:rsidDel="00483DF4">
          <w:rPr>
            <w:noProof/>
          </w:rPr>
          <w:fldChar w:fldCharType="end"/>
        </w:r>
      </w:del>
      <w:bookmarkEnd w:id="19"/>
      <w:r>
        <w:t xml:space="preserve"> - </w:t>
      </w:r>
      <w:r w:rsidRPr="00F93035">
        <w:t xml:space="preserve">Características do </w:t>
      </w:r>
      <w:proofErr w:type="spellStart"/>
      <w:r w:rsidRPr="00F93035">
        <w:t>Duolingo</w:t>
      </w:r>
      <w:proofErr w:type="spellEnd"/>
    </w:p>
    <w:p w:rsidR="00D61CB9" w:rsidRDefault="00CB768F" w:rsidP="00952162">
      <w:pPr>
        <w:pStyle w:val="Fontes"/>
      </w:pPr>
      <w:r w:rsidRPr="00832539">
        <w:rPr>
          <w:noProof/>
          <w:lang w:eastAsia="pt-BR"/>
        </w:rPr>
        <w:drawing>
          <wp:inline distT="0" distB="0" distL="0" distR="0">
            <wp:extent cx="5013960" cy="2286000"/>
            <wp:effectExtent l="0" t="0" r="0" b="0"/>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3960" cy="2286000"/>
                    </a:xfrm>
                    <a:prstGeom prst="rect">
                      <a:avLst/>
                    </a:prstGeom>
                    <a:noFill/>
                    <a:ln>
                      <a:noFill/>
                    </a:ln>
                  </pic:spPr>
                </pic:pic>
              </a:graphicData>
            </a:graphic>
          </wp:inline>
        </w:drawing>
      </w:r>
    </w:p>
    <w:p w:rsidR="00D61CB9" w:rsidRDefault="00DB3739" w:rsidP="00DB3739">
      <w:pPr>
        <w:pStyle w:val="Fontes"/>
      </w:pPr>
      <w:r>
        <w:t>Fonte: DUOLINGO</w:t>
      </w:r>
      <w:r w:rsidR="00BB25A9">
        <w:t>, p.1</w:t>
      </w:r>
      <w:r w:rsidR="008D625B">
        <w:t>.</w:t>
      </w:r>
    </w:p>
    <w:p w:rsidR="00DB3739" w:rsidRDefault="00DB3739" w:rsidP="00DB3739">
      <w:pPr>
        <w:pStyle w:val="Fontes"/>
      </w:pPr>
    </w:p>
    <w:p w:rsidR="009113A0" w:rsidRDefault="009113A0" w:rsidP="009113A0">
      <w:r>
        <w:t>O ambiente proposto deseja unir algumas características dos sistemas citados</w:t>
      </w:r>
      <w:r w:rsidR="002B57F3">
        <w:t xml:space="preserve">, como a possibilidade de encontrar conteúdos de auxílio (como no espaço do CCAA) e acesso a testes de escrita e escuta como no </w:t>
      </w:r>
      <w:proofErr w:type="spellStart"/>
      <w:r w:rsidR="002B57F3">
        <w:t>Duolingo</w:t>
      </w:r>
      <w:proofErr w:type="spellEnd"/>
      <w:r>
        <w:t xml:space="preserve">. </w:t>
      </w:r>
      <w:r w:rsidR="002A5319">
        <w:t xml:space="preserve">Acredita-se que ao aliar essas funcionalidades já utilizadas em outros sistemas </w:t>
      </w:r>
      <w:r w:rsidR="00967B8A">
        <w:t>à</w:t>
      </w:r>
      <w:r w:rsidR="002A5319">
        <w:t xml:space="preserve"> novas funcionalidades, possa-se criar um ambiente mais adequado para apoiar o ensino de língua inglesa</w:t>
      </w:r>
      <w:r w:rsidR="00967B8A">
        <w:t xml:space="preserve"> na ILC</w:t>
      </w:r>
      <w:r w:rsidR="002A5319">
        <w:t xml:space="preserve">. </w:t>
      </w:r>
    </w:p>
    <w:p w:rsidR="002B57F3" w:rsidRPr="00F96272" w:rsidRDefault="002B57F3" w:rsidP="00FC0021"/>
    <w:p w:rsidR="00A8212E" w:rsidRPr="00A8212E" w:rsidRDefault="00D61CB9" w:rsidP="00952162">
      <w:pPr>
        <w:pStyle w:val="Ttulo2"/>
      </w:pPr>
      <w:bookmarkStart w:id="23" w:name="_Toc542526"/>
      <w:r>
        <w:t>Desenvolvimento</w:t>
      </w:r>
      <w:r w:rsidR="00830B0E">
        <w:t xml:space="preserve"> e tecnologias</w:t>
      </w:r>
      <w:r>
        <w:t xml:space="preserve"> de </w:t>
      </w:r>
      <w:r w:rsidRPr="005329D1">
        <w:t>sistemas</w:t>
      </w:r>
      <w:r>
        <w:t xml:space="preserve"> Web</w:t>
      </w:r>
      <w:bookmarkEnd w:id="23"/>
    </w:p>
    <w:p w:rsidR="00020A75" w:rsidRDefault="00020A75" w:rsidP="005A2D83"/>
    <w:p w:rsidR="00463FAB" w:rsidRDefault="006025A5" w:rsidP="005A2D83">
      <w:r>
        <w:t>Para entender-se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ações, etc.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rsidR="00463FAB" w:rsidRDefault="00D61CB9" w:rsidP="005A2D83">
      <w:proofErr w:type="spellStart"/>
      <w:r>
        <w:t>Hirama</w:t>
      </w:r>
      <w:proofErr w:type="spellEnd"/>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proofErr w:type="spellStart"/>
      <w:r w:rsidR="00DD5964" w:rsidRPr="005A2D83">
        <w:rPr>
          <w:i/>
        </w:rPr>
        <w:t>Web</w:t>
      </w:r>
      <w:r w:rsidR="001E6C37" w:rsidRPr="005A2D83">
        <w:rPr>
          <w:i/>
        </w:rPr>
        <w:t>Ap</w:t>
      </w:r>
      <w:r w:rsidR="00DD5964" w:rsidRPr="005A2D83">
        <w:rPr>
          <w:i/>
        </w:rPr>
        <w:t>ps</w:t>
      </w:r>
      <w:proofErr w:type="spellEnd"/>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proofErr w:type="spellStart"/>
      <w:r w:rsidR="0025597C" w:rsidRPr="005A2D83">
        <w:rPr>
          <w:i/>
        </w:rPr>
        <w:t>WebApps</w:t>
      </w:r>
      <w:proofErr w:type="spellEnd"/>
      <w:r w:rsidR="00AF05AC">
        <w:t xml:space="preserve"> </w:t>
      </w:r>
      <w:r w:rsidR="0085292C">
        <w:t xml:space="preserve">que </w:t>
      </w:r>
      <w:r w:rsidR="00AF05AC">
        <w:t xml:space="preserve">são: o uso intensivo de redes, simultaneidade, carga não previsível, desempenho, </w:t>
      </w:r>
      <w:r w:rsidR="00AF05AC">
        <w:lastRenderedPageBreak/>
        <w:t>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rsidR="004D3B78" w:rsidRPr="005A2D83" w:rsidRDefault="004D3B78" w:rsidP="005A2D83"/>
    <w:p w:rsidR="00D61CB9" w:rsidRDefault="00D61CB9" w:rsidP="00FC0021">
      <w:pPr>
        <w:pStyle w:val="Ttulo3"/>
      </w:pPr>
      <w:bookmarkStart w:id="24" w:name="_Toc542527"/>
      <w:r>
        <w:t>Criptografia</w:t>
      </w:r>
      <w:r w:rsidR="00C04015">
        <w:t xml:space="preserve"> e controle de acesso</w:t>
      </w:r>
      <w:r w:rsidR="00F71835">
        <w:t>s</w:t>
      </w:r>
      <w:bookmarkEnd w:id="24"/>
    </w:p>
    <w:p w:rsidR="00C04015" w:rsidRPr="00FC0021" w:rsidRDefault="00C04015" w:rsidP="00FC0021"/>
    <w:p w:rsidR="00CE2C77" w:rsidRPr="00CE2C77" w:rsidRDefault="00CE2C77" w:rsidP="00CE2C77">
      <w:r>
        <w:t>Criptografia pode ser entendido como o conjunto de métodos e técnicas capazes de modificar um texto legível transformando-o em um texto não legível</w:t>
      </w:r>
      <w:r w:rsidR="003335C4">
        <w:t>.</w:t>
      </w:r>
      <w:r>
        <w:t xml:space="preserve">  Isso é possível por meio de um algoritmo, que codifica a mensagem baseado em algum padrão específico. A recuperação das informações originais se dá pelo processo inverso ao da criptografia </w:t>
      </w:r>
      <w:r w:rsidR="00752E3D">
        <w:rPr>
          <w:noProof/>
        </w:rPr>
        <w:t>(MORENO; PEREIRA; CHIARAMONTE, 2005)</w:t>
      </w:r>
      <w:r>
        <w:t xml:space="preserve">. A </w:t>
      </w:r>
      <w:r w:rsidR="009113A0">
        <w:rPr>
          <w:b/>
        </w:rPr>
        <w:fldChar w:fldCharType="begin"/>
      </w:r>
      <w:r w:rsidR="009113A0">
        <w:instrText xml:space="preserve"> REF _Ref526523937 \h </w:instrText>
      </w:r>
      <w:r w:rsidR="009113A0">
        <w:rPr>
          <w:b/>
        </w:rPr>
      </w:r>
      <w:r w:rsidR="009113A0">
        <w:rPr>
          <w:b/>
        </w:rPr>
        <w:fldChar w:fldCharType="separate"/>
      </w:r>
      <w:r w:rsidR="00640D2B">
        <w:t xml:space="preserve">Figura </w:t>
      </w:r>
      <w:r w:rsidR="00640D2B">
        <w:rPr>
          <w:noProof/>
        </w:rPr>
        <w:t>5</w:t>
      </w:r>
      <w:r w:rsidR="009113A0">
        <w:rPr>
          <w:b/>
        </w:rPr>
        <w:fldChar w:fldCharType="end"/>
      </w:r>
      <w:r w:rsidR="009113A0">
        <w:rPr>
          <w:b/>
        </w:rPr>
        <w:t xml:space="preserve"> </w:t>
      </w:r>
      <w:r w:rsidRPr="00FC0021">
        <w:t>demonst</w:t>
      </w:r>
      <w:r>
        <w:t xml:space="preserve">ra esse processo de transformação de uma mensagem e o seu retorno a mensagem original. </w:t>
      </w:r>
    </w:p>
    <w:p w:rsidR="00CE2C77" w:rsidRDefault="00CE2C77" w:rsidP="00952162">
      <w:pPr>
        <w:pStyle w:val="Fontes"/>
      </w:pPr>
    </w:p>
    <w:p w:rsidR="00C87DBE" w:rsidRDefault="00C87DBE" w:rsidP="00FC0021">
      <w:pPr>
        <w:pStyle w:val="Legenda"/>
        <w:keepNext/>
      </w:pPr>
      <w:bookmarkStart w:id="25" w:name="_Ref526523937"/>
      <w:r>
        <w:t xml:space="preserve">Figura </w:t>
      </w:r>
      <w:ins w:id="26" w:author="Ryan Lemos" w:date="2019-02-20T09:08:00Z">
        <w:r w:rsidR="00483DF4">
          <w:fldChar w:fldCharType="begin"/>
        </w:r>
        <w:r w:rsidR="00483DF4">
          <w:instrText xml:space="preserve"> SEQ Figura \* ARABIC </w:instrText>
        </w:r>
      </w:ins>
      <w:r w:rsidR="00483DF4">
        <w:fldChar w:fldCharType="separate"/>
      </w:r>
      <w:ins w:id="27" w:author="Ryan Lemos" w:date="2019-02-20T09:08:00Z">
        <w:r w:rsidR="00483DF4">
          <w:rPr>
            <w:noProof/>
          </w:rPr>
          <w:t>5</w:t>
        </w:r>
        <w:r w:rsidR="00483DF4">
          <w:fldChar w:fldCharType="end"/>
        </w:r>
      </w:ins>
      <w:del w:id="2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5</w:delText>
        </w:r>
        <w:r w:rsidR="00E3042F" w:rsidDel="00483DF4">
          <w:rPr>
            <w:noProof/>
          </w:rPr>
          <w:fldChar w:fldCharType="end"/>
        </w:r>
      </w:del>
      <w:bookmarkEnd w:id="25"/>
      <w:r>
        <w:t xml:space="preserve"> - Esquema geral para </w:t>
      </w:r>
      <w:r w:rsidR="00F8198B">
        <w:t xml:space="preserve">criptografia </w:t>
      </w:r>
      <w:r>
        <w:t>de um texto</w:t>
      </w:r>
    </w:p>
    <w:p w:rsidR="00CE2C77" w:rsidRDefault="00CB768F" w:rsidP="00952162">
      <w:pPr>
        <w:pStyle w:val="Fontes"/>
      </w:pPr>
      <w:r w:rsidRPr="00832539">
        <w:rPr>
          <w:noProof/>
          <w:lang w:eastAsia="pt-BR"/>
        </w:rPr>
        <w:drawing>
          <wp:inline distT="0" distB="0" distL="0" distR="0">
            <wp:extent cx="3421380" cy="647700"/>
            <wp:effectExtent l="0" t="0" r="0" b="0"/>
            <wp:docPr id="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1380" cy="647700"/>
                    </a:xfrm>
                    <a:prstGeom prst="rect">
                      <a:avLst/>
                    </a:prstGeom>
                    <a:noFill/>
                    <a:ln>
                      <a:noFill/>
                    </a:ln>
                  </pic:spPr>
                </pic:pic>
              </a:graphicData>
            </a:graphic>
          </wp:inline>
        </w:drawing>
      </w:r>
    </w:p>
    <w:p w:rsidR="00CE2C77" w:rsidRDefault="00CE2C77" w:rsidP="00DB29B6">
      <w:pPr>
        <w:pStyle w:val="Fontes"/>
      </w:pPr>
      <w:r>
        <w:t>Fonte: M</w:t>
      </w:r>
      <w:r w:rsidR="00612551">
        <w:t>ORENO;</w:t>
      </w:r>
      <w:r w:rsidR="00DB29B6">
        <w:t xml:space="preserve"> PEREIRA</w:t>
      </w:r>
      <w:r w:rsidR="00612551">
        <w:t>;</w:t>
      </w:r>
      <w:r w:rsidR="00DB29B6">
        <w:t xml:space="preserve"> CHIARAMONTE, 2005</w:t>
      </w:r>
      <w:r w:rsidR="00B300A5">
        <w:t>, p.21</w:t>
      </w:r>
      <w:r w:rsidR="00DB29B6">
        <w:t>.</w:t>
      </w:r>
    </w:p>
    <w:p w:rsidR="00933E2B" w:rsidRDefault="00933E2B" w:rsidP="00DB29B6">
      <w:pPr>
        <w:pStyle w:val="Fontes"/>
      </w:pPr>
    </w:p>
    <w:p w:rsidR="00DB29B6" w:rsidRDefault="00DB29B6" w:rsidP="00DB29B6">
      <w:r>
        <w:t>M</w:t>
      </w:r>
      <w:r w:rsidR="00D021B8">
        <w:t>oreno</w:t>
      </w:r>
      <w:r>
        <w:t>, P</w:t>
      </w:r>
      <w:r w:rsidR="00D021B8">
        <w:t>ereira</w:t>
      </w:r>
      <w:r>
        <w:t xml:space="preserve"> e </w:t>
      </w:r>
      <w:proofErr w:type="spellStart"/>
      <w:r>
        <w:t>C</w:t>
      </w:r>
      <w:r w:rsidR="00D021B8">
        <w:t>hiaramonte</w:t>
      </w:r>
      <w:proofErr w:type="spellEnd"/>
      <w:r w:rsidR="00752E3D">
        <w:rPr>
          <w:noProof/>
        </w:rPr>
        <w:t xml:space="preserve"> (2005)</w:t>
      </w:r>
      <w:r>
        <w:t xml:space="preserve"> </w:t>
      </w:r>
      <w:r w:rsidR="00D021B8">
        <w:t xml:space="preserve">afirmam haver </w:t>
      </w:r>
      <w:r>
        <w:t>dois meios de se criptografar uma mensagem, por meio de códigos ou por meio de cifras.</w:t>
      </w:r>
    </w:p>
    <w:p w:rsidR="00252CB2" w:rsidRDefault="00252CB2" w:rsidP="00DB29B6">
      <w:pPr>
        <w:pStyle w:val="CitaoLonga"/>
      </w:pPr>
    </w:p>
    <w:p w:rsidR="00DB29B6" w:rsidRDefault="00DB29B6" w:rsidP="00DB29B6">
      <w:pPr>
        <w:pStyle w:val="CitaoLonga"/>
      </w:pPr>
      <w:r>
        <w:t>Os códigos protegem as informações trocando partes destas por códigos predefinidos. Todas as pessoas autorizadas a ter acesso a uma determinada informação devem conhecer os códigos utilizados. As cifras são técnicas nas quais a informação é cifrada por meio da transposição e/ou substituição das letras da mensagem original. Assim, as pessoas autorizadas podem ter acesso às informações originais co</w:t>
      </w:r>
      <w:r w:rsidR="00C1350C">
        <w:t xml:space="preserve">nhecendo o processo de </w:t>
      </w:r>
      <w:proofErr w:type="spellStart"/>
      <w:r w:rsidR="00C1350C">
        <w:t>cifragem</w:t>
      </w:r>
      <w:proofErr w:type="spellEnd"/>
      <w:r w:rsidR="00252CB2">
        <w:t xml:space="preserve"> </w:t>
      </w:r>
      <w:r w:rsidR="00752E3D">
        <w:rPr>
          <w:noProof/>
        </w:rPr>
        <w:t>(MORENO; PEREIRA; CHIARAMONTE, 2005, p. 21)</w:t>
      </w:r>
      <w:r w:rsidR="00252CB2">
        <w:t>.</w:t>
      </w:r>
    </w:p>
    <w:p w:rsidR="00252CB2" w:rsidRPr="00CE2C77" w:rsidRDefault="00252CB2" w:rsidP="00FC0021">
      <w:pPr>
        <w:pStyle w:val="CitaoLonga"/>
      </w:pPr>
    </w:p>
    <w:p w:rsidR="00862146" w:rsidRDefault="00862146" w:rsidP="005A2D83">
      <w:r>
        <w:t>Existem algoritmos que implementam</w:t>
      </w:r>
      <w:r w:rsidR="00B86943">
        <w:t xml:space="preserve"> processos de</w:t>
      </w:r>
      <w:r>
        <w:t xml:space="preserve"> criptografia, gera</w:t>
      </w:r>
      <w:r w:rsidR="00C1350C">
        <w:t>ndo</w:t>
      </w:r>
      <w:r>
        <w:t xml:space="preserve"> um </w:t>
      </w:r>
      <w:proofErr w:type="spellStart"/>
      <w:r w:rsidRPr="00FC0021">
        <w:rPr>
          <w:i/>
        </w:rPr>
        <w:t>hash</w:t>
      </w:r>
      <w:proofErr w:type="spellEnd"/>
      <w:r w:rsidR="00C1350C">
        <w:t xml:space="preserve"> contendo uma quantidade pr</w:t>
      </w:r>
      <w:r w:rsidR="00FA394F">
        <w:t>e</w:t>
      </w:r>
      <w:r>
        <w:t>determinada de caracteres</w:t>
      </w:r>
      <w:r w:rsidR="00B86943">
        <w:t xml:space="preserve"> a partir de um determinado conteúdo</w:t>
      </w:r>
      <w:r w:rsidR="00063EEB">
        <w:t>.</w:t>
      </w:r>
      <w:r w:rsidR="00A25502">
        <w:t xml:space="preserve"> Cada algoritmo vem aliado a uma chave,</w:t>
      </w:r>
      <w:r w:rsidR="00D021B8">
        <w:t xml:space="preserve"> que é um</w:t>
      </w:r>
      <w:r w:rsidR="00A25502">
        <w:t xml:space="preserve"> valor</w:t>
      </w:r>
      <w:r w:rsidR="00D021B8">
        <w:t xml:space="preserve"> alterável </w:t>
      </w:r>
      <w:r w:rsidR="00063EEB">
        <w:t>dentro do</w:t>
      </w:r>
      <w:r w:rsidR="00D021B8">
        <w:t xml:space="preserve"> algoritmo</w:t>
      </w:r>
      <w:r w:rsidR="00063EEB">
        <w:t xml:space="preserve"> e</w:t>
      </w:r>
      <w:r w:rsidR="00A25502">
        <w:t xml:space="preserve"> que pode ser modificado para se adequar as necessidades</w:t>
      </w:r>
      <w:r w:rsidR="00366A95">
        <w:t xml:space="preserve"> do utilizador</w:t>
      </w:r>
      <w:r w:rsidR="00A25502">
        <w:t>. Isso implica que mesmo que se conheça o funcionamento do algoritmo de criptografia uma pessoa só seria capaz de reproduzir o mesmo resultado de outra se ambas usassem a mesma chave no processo de criptografia</w:t>
      </w:r>
      <w:r w:rsidR="00F70347">
        <w:t xml:space="preserve"> </w:t>
      </w:r>
      <w:r w:rsidR="00752E3D">
        <w:rPr>
          <w:noProof/>
        </w:rPr>
        <w:t>(HINZ, 2000)</w:t>
      </w:r>
      <w:r w:rsidR="00A25502">
        <w:t xml:space="preserve">. </w:t>
      </w:r>
    </w:p>
    <w:p w:rsidR="002E6C75" w:rsidRDefault="004B749E" w:rsidP="005A2D83">
      <w:r>
        <w:t>O processo de criptografia é utilizado</w:t>
      </w:r>
      <w:r w:rsidR="00862146">
        <w:t xml:space="preserve"> </w:t>
      </w:r>
      <w:r w:rsidR="002B57F3">
        <w:t xml:space="preserve">em auxílio </w:t>
      </w:r>
      <w:r w:rsidR="00D021B8">
        <w:t xml:space="preserve">a </w:t>
      </w:r>
      <w:r w:rsidR="002B57F3">
        <w:t xml:space="preserve">segurança de senhas de usuário. </w:t>
      </w:r>
      <w:r w:rsidR="0008077F">
        <w:t>Os dados sensíveis advindos do usuário,</w:t>
      </w:r>
      <w:r w:rsidR="00A46F18">
        <w:t xml:space="preserve"> como</w:t>
      </w:r>
      <w:r w:rsidR="0008077F">
        <w:t xml:space="preserve"> no caso </w:t>
      </w:r>
      <w:r w:rsidR="00A46F18">
        <w:t>d</w:t>
      </w:r>
      <w:r w:rsidR="0008077F">
        <w:t>a senha,</w:t>
      </w:r>
      <w:r w:rsidR="00A46F18">
        <w:t xml:space="preserve"> somente</w:t>
      </w:r>
      <w:r w:rsidR="0008077F">
        <w:t xml:space="preserve"> são </w:t>
      </w:r>
      <w:r w:rsidR="00A46F18">
        <w:t xml:space="preserve">salvos na base de </w:t>
      </w:r>
      <w:r w:rsidR="00A46F18">
        <w:lastRenderedPageBreak/>
        <w:t xml:space="preserve">dados </w:t>
      </w:r>
      <w:r w:rsidR="0008077F">
        <w:t>após</w:t>
      </w:r>
      <w:r w:rsidR="00A46F18">
        <w:t xml:space="preserve"> serem submetidos a um processo de criptografia, utilizando-se de algum algoritmo em específico</w:t>
      </w:r>
      <w:r w:rsidR="0008077F">
        <w:t xml:space="preserve"> </w:t>
      </w:r>
      <w:r w:rsidR="00752E3D">
        <w:rPr>
          <w:noProof/>
        </w:rPr>
        <w:t>(PHP, 2018a)</w:t>
      </w:r>
      <w:r w:rsidR="0008077F">
        <w:t xml:space="preserve">. </w:t>
      </w:r>
    </w:p>
    <w:p w:rsidR="009C1098" w:rsidRDefault="00A46F18">
      <w:r>
        <w:t>Já o</w:t>
      </w:r>
      <w:r w:rsidR="002E6C75">
        <w:t xml:space="preserve"> controle d</w:t>
      </w:r>
      <w:r w:rsidR="00D021B8">
        <w:t>e</w:t>
      </w:r>
      <w:r w:rsidR="002E6C75">
        <w:t xml:space="preserve"> acessos</w:t>
      </w:r>
      <w:r>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proofErr w:type="spellStart"/>
      <w:r w:rsidR="003D0104">
        <w:rPr>
          <w:i/>
        </w:rPr>
        <w:t>B</w:t>
      </w:r>
      <w:r w:rsidR="002E6C75" w:rsidRPr="005D020E">
        <w:rPr>
          <w:i/>
        </w:rPr>
        <w:t>ased</w:t>
      </w:r>
      <w:proofErr w:type="spellEnd"/>
      <w:r w:rsidR="002E6C75" w:rsidRPr="005D020E">
        <w:rPr>
          <w:i/>
        </w:rPr>
        <w:t xml:space="preserve"> Access </w:t>
      </w:r>
      <w:proofErr w:type="spellStart"/>
      <w:r w:rsidR="002E6C75" w:rsidRPr="005D020E">
        <w:rPr>
          <w:i/>
        </w:rPr>
        <w:t>Control</w:t>
      </w:r>
      <w:proofErr w:type="spellEnd"/>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rsidR="005A2D83" w:rsidRDefault="0008077F" w:rsidP="005A2D83">
      <w:r>
        <w:t xml:space="preserve">O </w:t>
      </w:r>
      <w:r>
        <w:fldChar w:fldCharType="begin"/>
      </w:r>
      <w:r>
        <w:instrText xml:space="preserve"> REF _Ref526533823 \h </w:instrText>
      </w:r>
      <w:r>
        <w:fldChar w:fldCharType="separate"/>
      </w:r>
      <w:r w:rsidR="00640D2B" w:rsidRPr="00952162">
        <w:rPr>
          <w:i/>
        </w:rPr>
        <w:t>Framework</w:t>
      </w:r>
      <w:r w:rsidR="00640D2B">
        <w:t xml:space="preserve"> </w:t>
      </w:r>
      <w:proofErr w:type="spellStart"/>
      <w:r w:rsidR="00640D2B" w:rsidRPr="003635FC">
        <w:t>Laravel</w:t>
      </w:r>
      <w:proofErr w:type="spellEnd"/>
      <w:r>
        <w:fldChar w:fldCharType="end"/>
      </w:r>
      <w:r w:rsidR="00C1350C">
        <w:t>,</w:t>
      </w:r>
      <w:r w:rsidR="00483464">
        <w:t xml:space="preserve"> que </w:t>
      </w:r>
      <w:r w:rsidR="00C1350C">
        <w:t>é</w:t>
      </w:r>
      <w:r w:rsidR="00483464">
        <w:t xml:space="preserve"> discutido na </w:t>
      </w:r>
      <w:r w:rsidR="0097794D">
        <w:t>sub</w:t>
      </w:r>
      <w:r w:rsidR="00483464">
        <w:t xml:space="preserve">seção </w:t>
      </w:r>
      <w:r w:rsidR="00483464">
        <w:fldChar w:fldCharType="begin"/>
      </w:r>
      <w:r w:rsidR="00483464">
        <w:instrText xml:space="preserve"> REF _Ref526533823 \r \h </w:instrText>
      </w:r>
      <w:r w:rsidR="00483464">
        <w:fldChar w:fldCharType="separate"/>
      </w:r>
      <w:r w:rsidR="00640D2B">
        <w:t>5.2.5.5</w:t>
      </w:r>
      <w:r w:rsidR="00483464">
        <w:fldChar w:fldCharType="end"/>
      </w:r>
      <w:r w:rsidR="00483464">
        <w:t xml:space="preserve">, </w:t>
      </w:r>
      <w:r w:rsidR="00101595">
        <w:t xml:space="preserve">contém </w:t>
      </w:r>
      <w:r w:rsidR="00483464">
        <w:t>avançados algoritmos de criptografia</w:t>
      </w:r>
      <w:r w:rsidR="00E6023B">
        <w:t xml:space="preserve"> </w:t>
      </w:r>
      <w:r w:rsidR="00752E3D">
        <w:rPr>
          <w:noProof/>
        </w:rPr>
        <w:t>(OTWELL, 2018)</w:t>
      </w:r>
      <w:r w:rsidR="007A0577">
        <w:t xml:space="preserve">. Assim as senhas dos usuários serão submetidas a um processo de segurança. Além disso o </w:t>
      </w:r>
      <w:proofErr w:type="spellStart"/>
      <w:r w:rsidR="007A0577">
        <w:t>Laravel</w:t>
      </w:r>
      <w:proofErr w:type="spellEnd"/>
      <w:r w:rsidR="007A0577">
        <w:t xml:space="preserve"> apoia o cont</w:t>
      </w:r>
      <w:r w:rsidR="00C1350C">
        <w:t>role de acessos por meio de pape</w:t>
      </w:r>
      <w:r w:rsidR="007A0577">
        <w:t>is como descrito anteriormente, para garantir que cada usuário só acesse o que lhe for permitido.</w:t>
      </w:r>
      <w:r w:rsidR="00483464">
        <w:t xml:space="preserve"> </w:t>
      </w:r>
      <w:r w:rsidR="007A0577">
        <w:t>P</w:t>
      </w:r>
      <w:r w:rsidR="00483464">
        <w:t xml:space="preserve">ensa-se que com </w:t>
      </w:r>
      <w:r w:rsidR="00101595">
        <w:t>a utilização de tais mecanismos de segurança possa se</w:t>
      </w:r>
      <w:r w:rsidR="00483464">
        <w:t xml:space="preserve"> conseguir uma melhora na segurança dos dados sensíveis dos usuários</w:t>
      </w:r>
      <w:r w:rsidR="00F71835">
        <w:t xml:space="preserve"> e dos acessos no ambiente</w:t>
      </w:r>
      <w:r w:rsidR="00483464">
        <w:t xml:space="preserve">. </w:t>
      </w:r>
    </w:p>
    <w:p w:rsidR="005A2D83" w:rsidRPr="005A2D83" w:rsidRDefault="005A2D83" w:rsidP="005A2D83"/>
    <w:p w:rsidR="00D61CB9" w:rsidRDefault="00D61CB9" w:rsidP="00D61CB9">
      <w:pPr>
        <w:pStyle w:val="Ttulo3"/>
      </w:pPr>
      <w:bookmarkStart w:id="29" w:name="_Toc542528"/>
      <w:r>
        <w:t>Interação humano computador (IHC)</w:t>
      </w:r>
      <w:bookmarkEnd w:id="29"/>
      <w:r w:rsidR="00F44134">
        <w:t xml:space="preserve"> </w:t>
      </w:r>
    </w:p>
    <w:p w:rsidR="00A636CB" w:rsidRPr="00A636CB" w:rsidRDefault="00A636CB" w:rsidP="00FC0021"/>
    <w:p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w:t>
      </w:r>
      <w:proofErr w:type="spellStart"/>
      <w:r w:rsidR="0086254D">
        <w:t>Baranauskas</w:t>
      </w:r>
      <w:proofErr w:type="spellEnd"/>
      <w:r w:rsidR="0086254D">
        <w:t xml:space="preserve">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r w:rsidR="00640D2B">
        <w:t xml:space="preserve">Figura </w:t>
      </w:r>
      <w:r w:rsidR="00640D2B">
        <w:rPr>
          <w:noProof/>
        </w:rPr>
        <w:t>6</w:t>
      </w:r>
      <w:r w:rsidR="009113A0">
        <w:fldChar w:fldCharType="end"/>
      </w:r>
      <w:r w:rsidR="00265270">
        <w:t xml:space="preserve"> apresenta algumas informações sobre IHC</w:t>
      </w:r>
      <w:r w:rsidR="00657261">
        <w:t>.</w:t>
      </w:r>
    </w:p>
    <w:p w:rsidR="000D5CF0" w:rsidRDefault="000D5CF0" w:rsidP="00952162">
      <w:pPr>
        <w:pStyle w:val="Fontes"/>
      </w:pPr>
    </w:p>
    <w:p w:rsidR="00C87DBE" w:rsidRDefault="00C87DBE" w:rsidP="00FC0021">
      <w:pPr>
        <w:pStyle w:val="Legenda"/>
        <w:keepNext/>
      </w:pPr>
      <w:bookmarkStart w:id="30" w:name="_Ref526523912"/>
      <w:r>
        <w:t xml:space="preserve">Figura </w:t>
      </w:r>
      <w:ins w:id="31" w:author="Ryan Lemos" w:date="2019-02-20T09:08:00Z">
        <w:r w:rsidR="00483DF4">
          <w:fldChar w:fldCharType="begin"/>
        </w:r>
        <w:r w:rsidR="00483DF4">
          <w:instrText xml:space="preserve"> SEQ Figura \* ARABIC </w:instrText>
        </w:r>
      </w:ins>
      <w:r w:rsidR="00483DF4">
        <w:fldChar w:fldCharType="separate"/>
      </w:r>
      <w:ins w:id="32" w:author="Ryan Lemos" w:date="2019-02-20T09:08:00Z">
        <w:r w:rsidR="00483DF4">
          <w:rPr>
            <w:noProof/>
          </w:rPr>
          <w:t>6</w:t>
        </w:r>
        <w:r w:rsidR="00483DF4">
          <w:fldChar w:fldCharType="end"/>
        </w:r>
      </w:ins>
      <w:del w:id="3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6</w:delText>
        </w:r>
        <w:r w:rsidR="00E3042F" w:rsidDel="00483DF4">
          <w:rPr>
            <w:noProof/>
          </w:rPr>
          <w:fldChar w:fldCharType="end"/>
        </w:r>
      </w:del>
      <w:bookmarkEnd w:id="30"/>
      <w:r>
        <w:t xml:space="preserve"> - </w:t>
      </w:r>
      <w:r w:rsidRPr="00312279">
        <w:t>Interação humano-computador adaptada da descrição do comitê SIGCHI 1992</w:t>
      </w:r>
    </w:p>
    <w:p w:rsidR="00657261" w:rsidRDefault="00CB768F" w:rsidP="00952162">
      <w:pPr>
        <w:pStyle w:val="Fontes"/>
      </w:pPr>
      <w:r w:rsidRPr="00832539">
        <w:rPr>
          <w:noProof/>
          <w:lang w:eastAsia="pt-BR"/>
        </w:rPr>
        <w:drawing>
          <wp:inline distT="0" distB="0" distL="0" distR="0">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rsidR="00657261" w:rsidRDefault="00657261" w:rsidP="007D740F">
      <w:pPr>
        <w:pStyle w:val="Fontes"/>
      </w:pPr>
      <w:r>
        <w:t>Fonte: BARANAUSKAS</w:t>
      </w:r>
      <w:r w:rsidR="00FA394F">
        <w:t>;</w:t>
      </w:r>
      <w:r>
        <w:t xml:space="preserve"> ROCHA, 2003</w:t>
      </w:r>
      <w:r w:rsidR="00BB25A9">
        <w:t>, p.15</w:t>
      </w:r>
      <w:r>
        <w:t>.</w:t>
      </w:r>
    </w:p>
    <w:p w:rsidR="000D5CF0" w:rsidRDefault="000D5CF0" w:rsidP="00952162">
      <w:pPr>
        <w:pStyle w:val="Fontes"/>
      </w:pPr>
    </w:p>
    <w:p w:rsidR="00EB56B1" w:rsidRDefault="00657261" w:rsidP="00657261">
      <w:r>
        <w:t xml:space="preserve">É importante que se conheça e se aprimore os processos de interação do usuário </w:t>
      </w:r>
      <w:r w:rsidR="004A4061">
        <w:t>para que</w:t>
      </w:r>
      <w:r>
        <w:t xml:space="preserve"> </w:t>
      </w:r>
      <w:r w:rsidR="00265270">
        <w:t xml:space="preserve">as pessoas consigam efetuar suas funções corretamente em um sistema, uma vez que se compreende o que cada interface significa e o que deve </w:t>
      </w:r>
      <w:r w:rsidR="00644138">
        <w:t>ser feito em cada uma</w:t>
      </w:r>
      <w:r w:rsidR="00101595">
        <w:t xml:space="preserve"> delas</w:t>
      </w:r>
      <w:r w:rsidR="00265270">
        <w:t>.</w:t>
      </w:r>
    </w:p>
    <w:p w:rsidR="00393E6F" w:rsidRDefault="00265270">
      <w:r>
        <w:t xml:space="preserve"> </w:t>
      </w:r>
    </w:p>
    <w:p w:rsidR="00D61CB9" w:rsidRDefault="00D61CB9" w:rsidP="00D61CB9">
      <w:pPr>
        <w:pStyle w:val="Ttulo3"/>
      </w:pPr>
      <w:bookmarkStart w:id="34" w:name="_Toc542529"/>
      <w:r>
        <w:t>Engenharia de Software</w:t>
      </w:r>
      <w:bookmarkEnd w:id="34"/>
    </w:p>
    <w:p w:rsidR="008D625B" w:rsidRPr="008D625B" w:rsidRDefault="008D625B" w:rsidP="008D625B"/>
    <w:p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t xml:space="preserve">. </w:t>
      </w:r>
      <w:proofErr w:type="spellStart"/>
      <w:r>
        <w:t>Hirama</w:t>
      </w:r>
      <w:proofErr w:type="spellEnd"/>
      <w:r>
        <w:t xml:space="preserve"> </w:t>
      </w:r>
      <w:r w:rsidR="00752E3D">
        <w:rPr>
          <w:noProof/>
        </w:rPr>
        <w:t>(2011, p. 7)</w:t>
      </w:r>
      <w:r>
        <w:t xml:space="preserve"> apresenta o contexto histórico em que a definição do conceito de Engenharia de </w:t>
      </w:r>
      <w:r w:rsidRPr="00D66866">
        <w:rPr>
          <w:i/>
        </w:rPr>
        <w:t>Software</w:t>
      </w:r>
      <w:r>
        <w:t xml:space="preserve"> surgiu:</w:t>
      </w:r>
    </w:p>
    <w:p w:rsidR="00D61CB9" w:rsidRDefault="00D61CB9" w:rsidP="00D61CB9">
      <w:pPr>
        <w:spacing w:line="240" w:lineRule="auto"/>
      </w:pPr>
    </w:p>
    <w:p w:rsidR="00D61CB9" w:rsidRDefault="00D61CB9" w:rsidP="00D61CB9">
      <w:pPr>
        <w:pStyle w:val="CitaoLonga"/>
      </w:pPr>
      <w:r>
        <w:t xml:space="preserve">O conceito “Engenharia de </w:t>
      </w:r>
      <w:r w:rsidRPr="004B14A6">
        <w:t>Software</w:t>
      </w:r>
      <w:r>
        <w:t>” foi cunhado em 1969 por Fritz Bauer em uma conferência patrocinada por um Comitê de Ciência da Organização do Tratado do Atlântico Norte (Otan), no momento em que a chamada crise do software precisava de uma solução para a demanda crescente por software dentro de custo e prazo adequados.</w:t>
      </w:r>
    </w:p>
    <w:p w:rsidR="00D61CB9" w:rsidRDefault="00D61CB9" w:rsidP="00D61CB9">
      <w:pPr>
        <w:spacing w:line="240" w:lineRule="auto"/>
      </w:pPr>
    </w:p>
    <w:p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espec</w:t>
      </w:r>
      <w:ins w:id="35" w:author="Ryan Lemos" w:date="2019-02-21T20:50:00Z">
        <w:r w:rsidR="005F0194">
          <w:t>í</w:t>
        </w:r>
      </w:ins>
      <w:del w:id="36" w:author="Ryan Lemos" w:date="2019-02-21T20:50:00Z">
        <w:r w:rsidDel="005F0194">
          <w:delText>i</w:delText>
        </w:r>
      </w:del>
      <w:r>
        <w:t xml:space="preserve">ficas, à criação de estruturas, dispositivos e processos para converter recursos naturais em formas adequadas ao atendimento </w:t>
      </w:r>
      <w:r>
        <w:lastRenderedPageBreak/>
        <w:t xml:space="preserve">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rsidR="00D61CB9" w:rsidRPr="00952162" w:rsidRDefault="00D61CB9" w:rsidP="00952162">
      <w:pPr>
        <w:pStyle w:val="CitaoLonga"/>
      </w:pPr>
      <w:r>
        <w:tab/>
      </w:r>
    </w:p>
    <w:p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rsidR="00D61CB9" w:rsidRDefault="00D61CB9" w:rsidP="00D61CB9">
      <w:pPr>
        <w:pStyle w:val="CitaoLonga"/>
        <w:numPr>
          <w:ilvl w:val="0"/>
          <w:numId w:val="8"/>
        </w:numPr>
      </w:pPr>
      <w:r>
        <w:t>Qualquer programa ou conjunto de programas de computador.</w:t>
      </w:r>
    </w:p>
    <w:p w:rsidR="00D61CB9" w:rsidRDefault="00D61CB9" w:rsidP="00D61CB9">
      <w:pPr>
        <w:pStyle w:val="CitaoLonga"/>
        <w:ind w:left="1134"/>
      </w:pPr>
    </w:p>
    <w:p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proofErr w:type="spellStart"/>
      <w:r w:rsidRPr="00E55193">
        <w:t>Sommerville</w:t>
      </w:r>
      <w:proofErr w:type="spellEnd"/>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proofErr w:type="spellStart"/>
      <w:r w:rsidRPr="00DB6973">
        <w:rPr>
          <w:i/>
        </w:rPr>
        <w:t>Institute</w:t>
      </w:r>
      <w:proofErr w:type="spellEnd"/>
      <w:r w:rsidRPr="00DB6973">
        <w:rPr>
          <w:i/>
        </w:rPr>
        <w:t xml:space="preserve"> </w:t>
      </w:r>
      <w:proofErr w:type="spellStart"/>
      <w:r w:rsidRPr="00DB6973">
        <w:rPr>
          <w:i/>
        </w:rPr>
        <w:t>of</w:t>
      </w:r>
      <w:proofErr w:type="spellEnd"/>
      <w:r w:rsidRPr="00DB6973">
        <w:rPr>
          <w:i/>
        </w:rPr>
        <w:t xml:space="preserve"> </w:t>
      </w:r>
      <w:proofErr w:type="spellStart"/>
      <w:r w:rsidRPr="00DB6973">
        <w:rPr>
          <w:i/>
        </w:rPr>
        <w:t>Eletrical</w:t>
      </w:r>
      <w:proofErr w:type="spellEnd"/>
      <w:r w:rsidRPr="00DB6973">
        <w:rPr>
          <w:i/>
        </w:rPr>
        <w:t xml:space="preserve"> </w:t>
      </w:r>
      <w:proofErr w:type="spellStart"/>
      <w:r w:rsidRPr="00DB6973">
        <w:rPr>
          <w:i/>
        </w:rPr>
        <w:t>and</w:t>
      </w:r>
      <w:proofErr w:type="spellEnd"/>
      <w:r w:rsidRPr="00DB6973">
        <w:rPr>
          <w:i/>
        </w:rPr>
        <w:t xml:space="preserve"> </w:t>
      </w:r>
      <w:proofErr w:type="spellStart"/>
      <w:r w:rsidRPr="00DB6973">
        <w:rPr>
          <w:i/>
        </w:rPr>
        <w:t>Eletronics</w:t>
      </w:r>
      <w:proofErr w:type="spellEnd"/>
      <w:r w:rsidRPr="00DB6973">
        <w:rPr>
          <w:i/>
        </w:rPr>
        <w:t xml:space="preserve"> </w:t>
      </w:r>
      <w:proofErr w:type="spellStart"/>
      <w:r w:rsidRPr="00DB6973">
        <w:rPr>
          <w:i/>
        </w:rPr>
        <w:t>Engineers</w:t>
      </w:r>
      <w:proofErr w:type="spellEnd"/>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rsidR="00935E9F" w:rsidRDefault="00935E9F" w:rsidP="00935E9F">
      <w:pPr>
        <w:pStyle w:val="CitaoLonga"/>
        <w:ind w:left="2988"/>
      </w:pPr>
    </w:p>
    <w:p w:rsidR="00D61CB9" w:rsidRDefault="00D61CB9" w:rsidP="00D61CB9">
      <w:pPr>
        <w:pStyle w:val="CitaoLonga"/>
        <w:numPr>
          <w:ilvl w:val="0"/>
          <w:numId w:val="9"/>
        </w:numPr>
      </w:pPr>
      <w:r>
        <w:t>A aplicação de uma abordagem sistemática, disciplinada e quantificável para o desenvolvimento, a operação e manutenção do software;</w:t>
      </w:r>
    </w:p>
    <w:p w:rsidR="00D61CB9" w:rsidRDefault="00D61CB9" w:rsidP="00D61CB9">
      <w:pPr>
        <w:pStyle w:val="CitaoLonga"/>
        <w:numPr>
          <w:ilvl w:val="0"/>
          <w:numId w:val="9"/>
        </w:numPr>
      </w:pPr>
      <w:r>
        <w:t>O estudo de abordagens assim como descrito na etapa 1.</w:t>
      </w:r>
    </w:p>
    <w:p w:rsidR="00FA1DBE" w:rsidRDefault="00FA1DBE" w:rsidP="00FA1DBE">
      <w:pPr>
        <w:pStyle w:val="CitaoLonga"/>
        <w:ind w:left="2988"/>
      </w:pPr>
    </w:p>
    <w:p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640D2B">
        <w:t xml:space="preserve">Figura </w:t>
      </w:r>
      <w:r w:rsidR="00640D2B">
        <w:rPr>
          <w:noProof/>
        </w:rPr>
        <w:t>7</w:t>
      </w:r>
      <w:r w:rsidR="00697E7F">
        <w:fldChar w:fldCharType="end"/>
      </w:r>
      <w:r w:rsidR="00FB7BB6">
        <w:t>, sendo as camadas: Ferramentas, métodos, processo e foco na qualidade.</w:t>
      </w:r>
      <w:r w:rsidR="00D17B69">
        <w:t xml:space="preserve"> </w:t>
      </w:r>
    </w:p>
    <w:p w:rsidR="00FA394F" w:rsidRDefault="00FA394F" w:rsidP="0079448E"/>
    <w:p w:rsidR="00D51047" w:rsidRDefault="00D51047" w:rsidP="00D51047">
      <w:pPr>
        <w:pStyle w:val="Legenda"/>
        <w:keepNext/>
      </w:pPr>
      <w:bookmarkStart w:id="37" w:name="_Ref527140900"/>
      <w:r>
        <w:t xml:space="preserve">Figura </w:t>
      </w:r>
      <w:ins w:id="38" w:author="Ryan Lemos" w:date="2019-02-20T09:08:00Z">
        <w:r w:rsidR="00483DF4">
          <w:fldChar w:fldCharType="begin"/>
        </w:r>
        <w:r w:rsidR="00483DF4">
          <w:instrText xml:space="preserve"> SEQ Figura \* ARABIC </w:instrText>
        </w:r>
      </w:ins>
      <w:r w:rsidR="00483DF4">
        <w:fldChar w:fldCharType="separate"/>
      </w:r>
      <w:ins w:id="39" w:author="Ryan Lemos" w:date="2019-02-20T09:08:00Z">
        <w:r w:rsidR="00483DF4">
          <w:rPr>
            <w:noProof/>
          </w:rPr>
          <w:t>7</w:t>
        </w:r>
        <w:r w:rsidR="00483DF4">
          <w:fldChar w:fldCharType="end"/>
        </w:r>
      </w:ins>
      <w:del w:id="4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7</w:delText>
        </w:r>
        <w:r w:rsidR="00E3042F" w:rsidDel="00483DF4">
          <w:rPr>
            <w:noProof/>
          </w:rPr>
          <w:fldChar w:fldCharType="end"/>
        </w:r>
      </w:del>
      <w:bookmarkEnd w:id="37"/>
      <w:r>
        <w:t xml:space="preserve"> - </w:t>
      </w:r>
      <w:r w:rsidRPr="006D464E">
        <w:t>Camadas da Engenharia de Software</w:t>
      </w:r>
    </w:p>
    <w:p w:rsidR="00D51047" w:rsidRDefault="00CB768F" w:rsidP="00D51047">
      <w:pPr>
        <w:pStyle w:val="Fontes"/>
      </w:pPr>
      <w:r w:rsidRPr="00832539">
        <w:rPr>
          <w:noProof/>
          <w:lang w:eastAsia="pt-BR"/>
        </w:rPr>
        <w:drawing>
          <wp:inline distT="0" distB="0" distL="0" distR="0">
            <wp:extent cx="3410281" cy="1003321"/>
            <wp:effectExtent l="133350" t="114300" r="133350" b="12065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19"/>
                    <a:stretch>
                      <a:fillRect/>
                    </a:stretch>
                  </pic:blipFill>
                  <pic:spPr>
                    <a:xfrm>
                      <a:off x="0" y="0"/>
                      <a:ext cx="3409950" cy="100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51047" w:rsidRDefault="00D51047" w:rsidP="00D51047">
      <w:pPr>
        <w:pStyle w:val="Fontes"/>
      </w:pPr>
      <w:r>
        <w:t xml:space="preserve">Fonte: PRESSMAN, </w:t>
      </w:r>
      <w:r>
        <w:rPr>
          <w:noProof/>
        </w:rPr>
        <w:t>2011, p.39</w:t>
      </w:r>
      <w:r>
        <w:t>.</w:t>
      </w:r>
    </w:p>
    <w:p w:rsidR="00D51047" w:rsidRDefault="00D51047" w:rsidP="00952162">
      <w:pPr>
        <w:pStyle w:val="Fontes"/>
      </w:pPr>
    </w:p>
    <w:p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produto final.</w:t>
      </w:r>
      <w:r>
        <w:t xml:space="preserve"> </w:t>
      </w:r>
    </w:p>
    <w:p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rsidR="0079448E" w:rsidRDefault="0079448E" w:rsidP="00F61F56">
      <w:pPr>
        <w:pStyle w:val="CitaoLonga"/>
      </w:pPr>
    </w:p>
    <w:p w:rsidR="00D61CB9" w:rsidRDefault="00221575" w:rsidP="00F61F56">
      <w:pPr>
        <w:pStyle w:val="CitaoLonga"/>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xml:space="preserve">, documentos, dados, relatórios, formulários </w:t>
      </w:r>
      <w:proofErr w:type="spellStart"/>
      <w:r w:rsidR="005262D6">
        <w:t>etc</w:t>
      </w:r>
      <w:proofErr w:type="spellEnd"/>
      <w:r w:rsidR="005262D6">
        <w:t>), são estabelecid</w:t>
      </w:r>
      <w:r w:rsidR="00AA1F36">
        <w:t>os marcos, a qualidade é garantida e mudanças são geridas de forma apropriada</w:t>
      </w:r>
      <w:r w:rsidR="00B64DEC">
        <w:t xml:space="preserve">. </w:t>
      </w:r>
      <w:r w:rsidR="00752E3D">
        <w:rPr>
          <w:noProof/>
        </w:rPr>
        <w:t>(PRESSMAN, 2011, p. 40)</w:t>
      </w:r>
    </w:p>
    <w:p w:rsidR="0079448E" w:rsidRDefault="0079448E" w:rsidP="00F61F56">
      <w:pPr>
        <w:pStyle w:val="CitaoLonga"/>
      </w:pPr>
    </w:p>
    <w:p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proofErr w:type="spellStart"/>
      <w:r w:rsidR="001A0EC3" w:rsidRPr="001A0EC3">
        <w:rPr>
          <w:i/>
        </w:rPr>
        <w:t>Integrated</w:t>
      </w:r>
      <w:proofErr w:type="spellEnd"/>
      <w:r w:rsidR="001A0EC3" w:rsidRPr="001A0EC3">
        <w:rPr>
          <w:i/>
        </w:rPr>
        <w:t xml:space="preserve"> </w:t>
      </w:r>
      <w:proofErr w:type="spellStart"/>
      <w:r w:rsidR="001A0EC3" w:rsidRPr="001A0EC3">
        <w:rPr>
          <w:i/>
        </w:rPr>
        <w:t>Development</w:t>
      </w:r>
      <w:proofErr w:type="spellEnd"/>
      <w:r w:rsidR="001A0EC3" w:rsidRPr="001A0EC3">
        <w:rPr>
          <w:i/>
        </w:rPr>
        <w:t xml:space="preserve"> </w:t>
      </w:r>
      <w:proofErr w:type="spellStart"/>
      <w:r w:rsidR="001A0EC3" w:rsidRPr="001A0EC3">
        <w:rPr>
          <w:i/>
        </w:rPr>
        <w:t>Environment</w:t>
      </w:r>
      <w:r w:rsidR="001A0EC3">
        <w:rPr>
          <w:i/>
        </w:rPr>
        <w:t>s</w:t>
      </w:r>
      <w:proofErr w:type="spellEnd"/>
      <w:r w:rsidR="008E1C45">
        <w:t xml:space="preserve"> </w:t>
      </w:r>
      <w:r w:rsidR="00243339">
        <w:t>(IDES), etc.</w:t>
      </w:r>
    </w:p>
    <w:p w:rsidR="00D51047" w:rsidRDefault="00D51047" w:rsidP="00E61662"/>
    <w:p w:rsidR="00F73317" w:rsidRDefault="00D61CB9" w:rsidP="00952162">
      <w:pPr>
        <w:pStyle w:val="Ttulo4"/>
      </w:pPr>
      <w:bookmarkStart w:id="41" w:name="_Toc542530"/>
      <w:r>
        <w:t>Modelagem de processos</w:t>
      </w:r>
      <w:r w:rsidR="00F73317">
        <w:t xml:space="preserve"> </w:t>
      </w:r>
      <w:r w:rsidR="002A2A2B">
        <w:t xml:space="preserve">com o </w:t>
      </w:r>
      <w:r w:rsidR="002A2A2B" w:rsidRPr="004F6192">
        <w:rPr>
          <w:i/>
        </w:rPr>
        <w:t xml:space="preserve">Business </w:t>
      </w:r>
      <w:proofErr w:type="spellStart"/>
      <w:r w:rsidR="002A2A2B" w:rsidRPr="004F6192">
        <w:rPr>
          <w:i/>
        </w:rPr>
        <w:t>Process</w:t>
      </w:r>
      <w:proofErr w:type="spellEnd"/>
      <w:r w:rsidR="002A2A2B" w:rsidRPr="004F6192">
        <w:rPr>
          <w:i/>
        </w:rPr>
        <w:t xml:space="preserve"> </w:t>
      </w:r>
      <w:proofErr w:type="spellStart"/>
      <w:r w:rsidR="002A2A2B" w:rsidRPr="004F6192">
        <w:rPr>
          <w:i/>
        </w:rPr>
        <w:t>Model</w:t>
      </w:r>
      <w:proofErr w:type="spellEnd"/>
      <w:r w:rsidR="002A2A2B" w:rsidRPr="004F6192">
        <w:rPr>
          <w:i/>
        </w:rPr>
        <w:t xml:space="preserve"> </w:t>
      </w:r>
      <w:proofErr w:type="spellStart"/>
      <w:r w:rsidR="002A2A2B" w:rsidRPr="004F6192">
        <w:rPr>
          <w:i/>
        </w:rPr>
        <w:t>and</w:t>
      </w:r>
      <w:proofErr w:type="spellEnd"/>
      <w:r w:rsidR="002A2A2B" w:rsidRPr="004F6192">
        <w:rPr>
          <w:i/>
        </w:rPr>
        <w:t xml:space="preserve"> </w:t>
      </w:r>
      <w:proofErr w:type="spellStart"/>
      <w:r w:rsidR="002A2A2B" w:rsidRPr="004F6192">
        <w:rPr>
          <w:i/>
        </w:rPr>
        <w:t>Notation</w:t>
      </w:r>
      <w:proofErr w:type="spellEnd"/>
      <w:r w:rsidR="002A2A2B">
        <w:t xml:space="preserve"> (</w:t>
      </w:r>
      <w:r w:rsidR="00F73317">
        <w:t>BPMN)</w:t>
      </w:r>
      <w:bookmarkEnd w:id="41"/>
    </w:p>
    <w:p w:rsidR="00CB3C88" w:rsidRDefault="00CB3C88" w:rsidP="00952162"/>
    <w:p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que representa um processo cujo objetivo seja a conclusão de um determinado curso </w:t>
      </w:r>
      <w:r w:rsidR="00752E3D">
        <w:rPr>
          <w:noProof/>
        </w:rPr>
        <w:t>(CAMPOS, 2014)</w:t>
      </w:r>
      <w:r w:rsidR="009B1B55">
        <w:t>.</w:t>
      </w:r>
    </w:p>
    <w:p w:rsidR="000A7001" w:rsidRDefault="009B1B55" w:rsidP="008D625B">
      <w:r>
        <w:t xml:space="preserve"> </w:t>
      </w:r>
    </w:p>
    <w:p w:rsidR="009B1B55" w:rsidRDefault="009B1B55" w:rsidP="00952162">
      <w:pPr>
        <w:pStyle w:val="Legenda"/>
        <w:keepNext/>
      </w:pPr>
      <w:bookmarkStart w:id="42" w:name="_Ref527049055"/>
      <w:r>
        <w:t xml:space="preserve">Figura </w:t>
      </w:r>
      <w:ins w:id="43" w:author="Ryan Lemos" w:date="2019-02-20T09:08:00Z">
        <w:r w:rsidR="00483DF4">
          <w:fldChar w:fldCharType="begin"/>
        </w:r>
        <w:r w:rsidR="00483DF4">
          <w:instrText xml:space="preserve"> SEQ Figura \* ARABIC </w:instrText>
        </w:r>
      </w:ins>
      <w:r w:rsidR="00483DF4">
        <w:fldChar w:fldCharType="separate"/>
      </w:r>
      <w:ins w:id="44" w:author="Ryan Lemos" w:date="2019-02-20T09:08:00Z">
        <w:r w:rsidR="00483DF4">
          <w:rPr>
            <w:noProof/>
          </w:rPr>
          <w:t>8</w:t>
        </w:r>
        <w:r w:rsidR="00483DF4">
          <w:fldChar w:fldCharType="end"/>
        </w:r>
      </w:ins>
      <w:del w:id="45"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8</w:delText>
        </w:r>
        <w:r w:rsidR="00E3042F" w:rsidDel="00483DF4">
          <w:rPr>
            <w:noProof/>
          </w:rPr>
          <w:fldChar w:fldCharType="end"/>
        </w:r>
      </w:del>
      <w:bookmarkEnd w:id="42"/>
      <w:r>
        <w:t xml:space="preserve"> - Exemplo de processo</w:t>
      </w:r>
    </w:p>
    <w:p w:rsidR="009B1B55" w:rsidRDefault="00CB768F" w:rsidP="009B1B55">
      <w:pPr>
        <w:ind w:firstLine="0"/>
        <w:jc w:val="center"/>
      </w:pPr>
      <w:r w:rsidRPr="00832539">
        <w:rPr>
          <w:noProof/>
          <w:lang w:eastAsia="pt-BR"/>
        </w:rPr>
        <w:drawing>
          <wp:inline distT="0" distB="0" distL="0" distR="0">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rsidR="009B1B55" w:rsidRDefault="009B1B55" w:rsidP="009B1B55">
      <w:pPr>
        <w:pStyle w:val="Fontes"/>
      </w:pPr>
      <w:r>
        <w:t>Fonte: CAMPOS, 2014, p.18</w:t>
      </w:r>
    </w:p>
    <w:p w:rsidR="00D51047" w:rsidRDefault="00D51047" w:rsidP="009B1B55">
      <w:pPr>
        <w:pStyle w:val="Fontes"/>
      </w:pPr>
    </w:p>
    <w:p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w:t>
      </w:r>
    </w:p>
    <w:p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 xml:space="preserve">Business </w:t>
      </w:r>
      <w:proofErr w:type="spellStart"/>
      <w:r w:rsidR="002A2A2B" w:rsidRPr="00952162">
        <w:rPr>
          <w:i/>
        </w:rPr>
        <w:t>Process</w:t>
      </w:r>
      <w:proofErr w:type="spellEnd"/>
      <w:r w:rsidR="002A2A2B" w:rsidRPr="00952162">
        <w:rPr>
          <w:i/>
        </w:rPr>
        <w:t xml:space="preserve"> </w:t>
      </w:r>
      <w:proofErr w:type="spellStart"/>
      <w:r w:rsidR="002A2A2B" w:rsidRPr="00952162">
        <w:rPr>
          <w:i/>
        </w:rPr>
        <w:t>Model</w:t>
      </w:r>
      <w:proofErr w:type="spellEnd"/>
      <w:r w:rsidR="002A2A2B" w:rsidRPr="00952162">
        <w:rPr>
          <w:i/>
        </w:rPr>
        <w:t xml:space="preserve"> </w:t>
      </w:r>
      <w:proofErr w:type="spellStart"/>
      <w:r w:rsidR="002A2A2B" w:rsidRPr="00952162">
        <w:rPr>
          <w:i/>
        </w:rPr>
        <w:t>and</w:t>
      </w:r>
      <w:proofErr w:type="spellEnd"/>
      <w:r w:rsidR="002A2A2B" w:rsidRPr="00952162">
        <w:rPr>
          <w:i/>
        </w:rPr>
        <w:t xml:space="preserve"> </w:t>
      </w:r>
      <w:proofErr w:type="spellStart"/>
      <w:r w:rsidR="002A2A2B" w:rsidRPr="00952162">
        <w:rPr>
          <w:i/>
        </w:rPr>
        <w:t>Notation</w:t>
      </w:r>
      <w:proofErr w:type="spellEnd"/>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w:t>
      </w:r>
      <w:r w:rsidR="00B10B9F">
        <w:lastRenderedPageBreak/>
        <w:t>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 xml:space="preserve">data </w:t>
      </w:r>
      <w:proofErr w:type="spellStart"/>
      <w:r w:rsidR="00C91611" w:rsidRPr="00952162">
        <w:rPr>
          <w:i/>
        </w:rPr>
        <w:t>objects</w:t>
      </w:r>
      <w:proofErr w:type="spellEnd"/>
      <w:r w:rsidR="00C91611">
        <w:t xml:space="preserve">, </w:t>
      </w:r>
      <w:r w:rsidR="00C91611" w:rsidRPr="00952162">
        <w:rPr>
          <w:i/>
        </w:rPr>
        <w:t>pool</w:t>
      </w:r>
      <w:r w:rsidR="00C91611">
        <w:rPr>
          <w:i/>
        </w:rPr>
        <w:t>s</w:t>
      </w:r>
      <w:r w:rsidR="00C91611">
        <w:t xml:space="preserve"> e </w:t>
      </w:r>
      <w:proofErr w:type="spellStart"/>
      <w:r w:rsidR="00C91611" w:rsidRPr="00952162">
        <w:rPr>
          <w:i/>
        </w:rPr>
        <w:t>lane</w:t>
      </w:r>
      <w:r w:rsidR="00C91611">
        <w:rPr>
          <w:i/>
        </w:rPr>
        <w:t>s</w:t>
      </w:r>
      <w:proofErr w:type="spellEnd"/>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será</w:t>
      </w:r>
      <w:r w:rsidR="009F0B86">
        <w:t xml:space="preserve"> 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640D2B">
        <w:t xml:space="preserve">Figura </w:t>
      </w:r>
      <w:r w:rsidR="00640D2B">
        <w:rPr>
          <w:noProof/>
        </w:rPr>
        <w:t>9</w:t>
      </w:r>
      <w:r>
        <w:fldChar w:fldCharType="end"/>
      </w:r>
      <w:r>
        <w:t xml:space="preserve">, que relata um processo de compra de um determinado item </w:t>
      </w:r>
      <w:r w:rsidR="00752E3D">
        <w:rPr>
          <w:noProof/>
        </w:rPr>
        <w:t>(CAMPOS, 2014)</w:t>
      </w:r>
      <w:r>
        <w:t>.</w:t>
      </w:r>
    </w:p>
    <w:p w:rsidR="00C91611" w:rsidRDefault="00C91611" w:rsidP="009B1B55"/>
    <w:p w:rsidR="00C91611" w:rsidRDefault="00C91611" w:rsidP="00952162">
      <w:pPr>
        <w:pStyle w:val="Legenda"/>
        <w:keepNext/>
      </w:pPr>
      <w:bookmarkStart w:id="46" w:name="_Ref527053242"/>
      <w:r>
        <w:t xml:space="preserve">Figura </w:t>
      </w:r>
      <w:ins w:id="47" w:author="Ryan Lemos" w:date="2019-02-20T09:08:00Z">
        <w:r w:rsidR="00483DF4">
          <w:fldChar w:fldCharType="begin"/>
        </w:r>
        <w:r w:rsidR="00483DF4">
          <w:instrText xml:space="preserve"> SEQ Figura \* ARABIC </w:instrText>
        </w:r>
      </w:ins>
      <w:r w:rsidR="00483DF4">
        <w:fldChar w:fldCharType="separate"/>
      </w:r>
      <w:ins w:id="48" w:author="Ryan Lemos" w:date="2019-02-20T09:08:00Z">
        <w:r w:rsidR="00483DF4">
          <w:rPr>
            <w:noProof/>
          </w:rPr>
          <w:t>9</w:t>
        </w:r>
        <w:r w:rsidR="00483DF4">
          <w:fldChar w:fldCharType="end"/>
        </w:r>
      </w:ins>
      <w:del w:id="4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9</w:delText>
        </w:r>
        <w:r w:rsidR="00E3042F" w:rsidDel="00483DF4">
          <w:rPr>
            <w:noProof/>
          </w:rPr>
          <w:fldChar w:fldCharType="end"/>
        </w:r>
      </w:del>
      <w:bookmarkEnd w:id="46"/>
      <w:r>
        <w:t xml:space="preserve"> – Exemplo de conectores em um processo de compra</w:t>
      </w:r>
    </w:p>
    <w:p w:rsidR="00C91611" w:rsidRDefault="00CB768F" w:rsidP="00C91611">
      <w:pPr>
        <w:ind w:firstLine="0"/>
        <w:jc w:val="center"/>
      </w:pPr>
      <w:r w:rsidRPr="00832539">
        <w:rPr>
          <w:noProof/>
          <w:lang w:eastAsia="pt-BR"/>
        </w:rPr>
        <w:drawing>
          <wp:inline distT="0" distB="0" distL="0" distR="0">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rsidR="00C91611" w:rsidRDefault="00C91611" w:rsidP="00C91611">
      <w:pPr>
        <w:pStyle w:val="Fontes"/>
      </w:pPr>
      <w:r w:rsidRPr="00C91611">
        <w:t>Fonte: CAMPOS, 2014, p. 53.</w:t>
      </w:r>
    </w:p>
    <w:p w:rsidR="00C91611" w:rsidRDefault="00C91611" w:rsidP="00C91611">
      <w:pPr>
        <w:pStyle w:val="Fontes"/>
      </w:pPr>
    </w:p>
    <w:p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visto na </w:t>
      </w:r>
      <w:r w:rsidR="000C5598">
        <w:fldChar w:fldCharType="begin"/>
      </w:r>
      <w:r w:rsidR="000C5598">
        <w:instrText xml:space="preserve"> REF _Ref527053785 \h </w:instrText>
      </w:r>
      <w:r w:rsidR="000C5598">
        <w:fldChar w:fldCharType="separate"/>
      </w:r>
      <w:r w:rsidR="00640D2B">
        <w:t xml:space="preserve">Figura </w:t>
      </w:r>
      <w:r w:rsidR="00640D2B">
        <w:rPr>
          <w:noProof/>
        </w:rPr>
        <w:t>10</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640D2B">
        <w:t xml:space="preserve">Figura </w:t>
      </w:r>
      <w:r w:rsidR="00640D2B">
        <w:rPr>
          <w:noProof/>
        </w:rPr>
        <w:t>10</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 </w:t>
      </w:r>
      <w:r w:rsidR="00752E3D">
        <w:rPr>
          <w:noProof/>
        </w:rPr>
        <w:t>(CAMPOS, 2014)</w:t>
      </w:r>
      <w:r w:rsidR="000C5598">
        <w:t>.</w:t>
      </w:r>
    </w:p>
    <w:p w:rsidR="000C5598" w:rsidRDefault="000C5598" w:rsidP="00C91611">
      <w:r>
        <w:t xml:space="preserve"> </w:t>
      </w:r>
    </w:p>
    <w:p w:rsidR="000C5598" w:rsidRDefault="000C5598" w:rsidP="00952162">
      <w:pPr>
        <w:pStyle w:val="Legenda"/>
        <w:keepNext/>
      </w:pPr>
      <w:bookmarkStart w:id="50" w:name="_Ref527053785"/>
      <w:r>
        <w:lastRenderedPageBreak/>
        <w:t xml:space="preserve">Figura </w:t>
      </w:r>
      <w:ins w:id="51" w:author="Ryan Lemos" w:date="2019-02-20T09:08:00Z">
        <w:r w:rsidR="00483DF4">
          <w:fldChar w:fldCharType="begin"/>
        </w:r>
        <w:r w:rsidR="00483DF4">
          <w:instrText xml:space="preserve"> SEQ Figura \* ARABIC </w:instrText>
        </w:r>
      </w:ins>
      <w:r w:rsidR="00483DF4">
        <w:fldChar w:fldCharType="separate"/>
      </w:r>
      <w:ins w:id="52" w:author="Ryan Lemos" w:date="2019-02-20T09:08:00Z">
        <w:r w:rsidR="00483DF4">
          <w:rPr>
            <w:noProof/>
          </w:rPr>
          <w:t>10</w:t>
        </w:r>
        <w:r w:rsidR="00483DF4">
          <w:fldChar w:fldCharType="end"/>
        </w:r>
      </w:ins>
      <w:del w:id="5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10</w:delText>
        </w:r>
        <w:r w:rsidR="00E3042F" w:rsidDel="00483DF4">
          <w:rPr>
            <w:noProof/>
          </w:rPr>
          <w:fldChar w:fldCharType="end"/>
        </w:r>
      </w:del>
      <w:bookmarkEnd w:id="50"/>
      <w:r>
        <w:t xml:space="preserve"> - Exemplo de </w:t>
      </w:r>
      <w:r w:rsidRPr="00952162">
        <w:rPr>
          <w:i/>
        </w:rPr>
        <w:t>gateway</w:t>
      </w:r>
      <w:r>
        <w:t xml:space="preserve"> em um processo de compra</w:t>
      </w:r>
    </w:p>
    <w:p w:rsidR="00C91611" w:rsidRDefault="00CB768F" w:rsidP="000C5598">
      <w:pPr>
        <w:ind w:firstLine="0"/>
        <w:jc w:val="center"/>
      </w:pPr>
      <w:r w:rsidRPr="00832539">
        <w:rPr>
          <w:noProof/>
          <w:lang w:eastAsia="pt-BR"/>
        </w:rPr>
        <w:drawing>
          <wp:inline distT="0" distB="0" distL="0" distR="0">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rsidR="000C5598" w:rsidRDefault="000C5598" w:rsidP="000C5598">
      <w:pPr>
        <w:pStyle w:val="Fontes"/>
      </w:pPr>
      <w:r w:rsidRPr="00C91611">
        <w:t>Fonte: CAMPOS, 2014, p. 5</w:t>
      </w:r>
      <w:r>
        <w:t>4</w:t>
      </w:r>
      <w:r w:rsidRPr="00C91611">
        <w:t>.</w:t>
      </w:r>
    </w:p>
    <w:p w:rsidR="00B51C84" w:rsidRDefault="00B51C84" w:rsidP="000C5598">
      <w:pPr>
        <w:pStyle w:val="Fontes"/>
      </w:pPr>
    </w:p>
    <w:p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xml:space="preserve">. A representação gráfica dos eventos é feita por meio de círculos. Os círculos com a borda espessa indicam o fim de um processo. Enquanto os círculos que tem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640D2B">
        <w:t xml:space="preserve">Figura </w:t>
      </w:r>
      <w:r w:rsidR="00640D2B">
        <w:rPr>
          <w:noProof/>
        </w:rPr>
        <w:t>11</w:t>
      </w:r>
      <w:r w:rsidR="00442213">
        <w:fldChar w:fldCharType="end"/>
      </w:r>
      <w:r w:rsidR="00442213">
        <w:t xml:space="preserve">. </w:t>
      </w:r>
    </w:p>
    <w:p w:rsidR="00442213" w:rsidRDefault="00442213" w:rsidP="00B51C84"/>
    <w:p w:rsidR="00442213" w:rsidRDefault="00442213" w:rsidP="00952162">
      <w:pPr>
        <w:pStyle w:val="Legenda"/>
        <w:keepNext/>
      </w:pPr>
      <w:bookmarkStart w:id="54" w:name="_Ref527057497"/>
      <w:r>
        <w:t xml:space="preserve">Figura </w:t>
      </w:r>
      <w:ins w:id="55" w:author="Ryan Lemos" w:date="2019-02-20T09:08:00Z">
        <w:r w:rsidR="00483DF4">
          <w:fldChar w:fldCharType="begin"/>
        </w:r>
        <w:r w:rsidR="00483DF4">
          <w:instrText xml:space="preserve"> SEQ Figura \* ARABIC </w:instrText>
        </w:r>
      </w:ins>
      <w:r w:rsidR="00483DF4">
        <w:fldChar w:fldCharType="separate"/>
      </w:r>
      <w:ins w:id="56" w:author="Ryan Lemos" w:date="2019-02-20T09:08:00Z">
        <w:r w:rsidR="00483DF4">
          <w:rPr>
            <w:noProof/>
          </w:rPr>
          <w:t>11</w:t>
        </w:r>
        <w:r w:rsidR="00483DF4">
          <w:fldChar w:fldCharType="end"/>
        </w:r>
      </w:ins>
      <w:del w:id="57"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11</w:delText>
        </w:r>
        <w:r w:rsidR="00E3042F" w:rsidDel="00483DF4">
          <w:rPr>
            <w:noProof/>
          </w:rPr>
          <w:fldChar w:fldCharType="end"/>
        </w:r>
      </w:del>
      <w:bookmarkEnd w:id="54"/>
      <w:r>
        <w:t xml:space="preserve"> - Exemplo de utilização de eventos em um processo de compra</w:t>
      </w:r>
    </w:p>
    <w:p w:rsidR="00442213" w:rsidRDefault="00CB768F" w:rsidP="00442213">
      <w:pPr>
        <w:ind w:firstLine="0"/>
        <w:jc w:val="center"/>
      </w:pPr>
      <w:r w:rsidRPr="00832539">
        <w:rPr>
          <w:noProof/>
          <w:lang w:eastAsia="pt-BR"/>
        </w:rPr>
        <w:drawing>
          <wp:inline distT="0" distB="0" distL="0" distR="0">
            <wp:extent cx="3444240" cy="2773680"/>
            <wp:effectExtent l="0" t="0" r="0" b="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4240" cy="2773680"/>
                    </a:xfrm>
                    <a:prstGeom prst="rect">
                      <a:avLst/>
                    </a:prstGeom>
                    <a:noFill/>
                    <a:ln>
                      <a:noFill/>
                    </a:ln>
                  </pic:spPr>
                </pic:pic>
              </a:graphicData>
            </a:graphic>
          </wp:inline>
        </w:drawing>
      </w:r>
    </w:p>
    <w:p w:rsidR="00442213" w:rsidRDefault="00442213" w:rsidP="00442213">
      <w:pPr>
        <w:pStyle w:val="Fontes"/>
      </w:pPr>
      <w:r w:rsidRPr="00C91611">
        <w:t>Fonte: CAMPOS, 2014, p. 5</w:t>
      </w:r>
      <w:r>
        <w:t>6</w:t>
      </w:r>
      <w:r w:rsidRPr="00C91611">
        <w:t>.</w:t>
      </w:r>
    </w:p>
    <w:p w:rsidR="00D51047" w:rsidRDefault="00D51047" w:rsidP="00442213">
      <w:pPr>
        <w:pStyle w:val="Fontes"/>
      </w:pPr>
    </w:p>
    <w:p w:rsidR="009E0F65" w:rsidRDefault="00202093" w:rsidP="00202093">
      <w:r w:rsidRPr="00952162">
        <w:rPr>
          <w:i/>
        </w:rPr>
        <w:t xml:space="preserve">Data </w:t>
      </w:r>
      <w:proofErr w:type="spellStart"/>
      <w:r w:rsidRPr="00952162">
        <w:rPr>
          <w:i/>
        </w:rPr>
        <w:t>objects</w:t>
      </w:r>
      <w:proofErr w:type="spellEnd"/>
      <w:r w:rsidR="009F0B86">
        <w:t xml:space="preserve"> por sua vez,</w:t>
      </w:r>
      <w:r>
        <w:t xml:space="preserve"> representam dados e informações que são </w:t>
      </w:r>
      <w:r w:rsidR="00204FAD">
        <w:t>usadas</w:t>
      </w:r>
      <w:r>
        <w:t xml:space="preserve"> e criad</w:t>
      </w:r>
      <w:r w:rsidR="00184B24">
        <w:t>a</w:t>
      </w:r>
      <w:r>
        <w:t xml:space="preserve">s ao longo de um processo </w:t>
      </w:r>
      <w:r w:rsidR="00752E3D">
        <w:rPr>
          <w:noProof/>
        </w:rPr>
        <w:t>(CAMPOS, 2014)</w:t>
      </w:r>
      <w:r>
        <w:t xml:space="preserve">. Esses dados e informações servem para utilização </w:t>
      </w:r>
      <w:r>
        <w:lastRenderedPageBreak/>
        <w:t>na atividade subsequente a atividade que criou a informação. É representado graficamente por uma folha de papel com a ponta superior dobrada, ligada por linhas seccionadas em formato de seta</w:t>
      </w:r>
      <w:r w:rsidR="00D51047">
        <w:t>,</w:t>
      </w:r>
      <w:r>
        <w:t xml:space="preserve"> </w:t>
      </w:r>
      <w:r w:rsidR="00D51047">
        <w:t xml:space="preserve">que </w:t>
      </w:r>
      <w:r>
        <w:t>liga</w:t>
      </w:r>
      <w:r w:rsidR="00D51047">
        <w:t>m</w:t>
      </w:r>
      <w:r>
        <w:t xml:space="preserve"> a atividade que gerou a informação a atividade que irá consumir a informação </w:t>
      </w:r>
      <w:r w:rsidR="00752E3D">
        <w:rPr>
          <w:noProof/>
        </w:rPr>
        <w:t>(CAMPOS, 2014)</w:t>
      </w:r>
      <w:r>
        <w:t xml:space="preserve">. </w:t>
      </w:r>
      <w:r w:rsidR="009E0F65">
        <w:t>E</w:t>
      </w:r>
      <w:r>
        <w:t>xemplo</w:t>
      </w:r>
      <w:r w:rsidR="009E0F65">
        <w:t>s</w:t>
      </w:r>
      <w:r>
        <w:t xml:space="preserve"> de </w:t>
      </w:r>
      <w:r w:rsidRPr="00952162">
        <w:rPr>
          <w:i/>
        </w:rPr>
        <w:t xml:space="preserve">data </w:t>
      </w:r>
      <w:proofErr w:type="spellStart"/>
      <w:r w:rsidRPr="00952162">
        <w:rPr>
          <w:i/>
        </w:rPr>
        <w:t>objects</w:t>
      </w:r>
      <w:proofErr w:type="spellEnd"/>
      <w:r>
        <w:t xml:space="preserve"> </w:t>
      </w:r>
      <w:r w:rsidR="009E0F65">
        <w:t>são</w:t>
      </w:r>
      <w:r>
        <w:t xml:space="preserve"> visto</w:t>
      </w:r>
      <w:r w:rsidR="009E0F65">
        <w:t>s</w:t>
      </w:r>
      <w:r>
        <w:t xml:space="preserve"> na </w:t>
      </w:r>
      <w:r>
        <w:fldChar w:fldCharType="begin"/>
      </w:r>
      <w:r>
        <w:instrText xml:space="preserve"> REF _Ref527057944 \h </w:instrText>
      </w:r>
      <w:r>
        <w:fldChar w:fldCharType="separate"/>
      </w:r>
      <w:r w:rsidR="00640D2B">
        <w:t xml:space="preserve">Figura </w:t>
      </w:r>
      <w:r w:rsidR="00640D2B">
        <w:rPr>
          <w:noProof/>
        </w:rPr>
        <w:t>12</w:t>
      </w:r>
      <w:r>
        <w:fldChar w:fldCharType="end"/>
      </w:r>
      <w:r w:rsidR="009E0F65">
        <w:t>, como o pedido de compra que é gerado ao comprar um produto.</w:t>
      </w:r>
    </w:p>
    <w:p w:rsidR="00202093" w:rsidRDefault="00202093" w:rsidP="00202093">
      <w:r>
        <w:t xml:space="preserve"> </w:t>
      </w:r>
    </w:p>
    <w:p w:rsidR="00202093" w:rsidRDefault="00202093" w:rsidP="00952162">
      <w:pPr>
        <w:pStyle w:val="Legenda"/>
        <w:keepNext/>
      </w:pPr>
      <w:bookmarkStart w:id="58" w:name="_Ref527057944"/>
      <w:r>
        <w:t xml:space="preserve">Figura </w:t>
      </w:r>
      <w:ins w:id="59" w:author="Ryan Lemos" w:date="2019-02-20T09:08:00Z">
        <w:r w:rsidR="00483DF4">
          <w:fldChar w:fldCharType="begin"/>
        </w:r>
        <w:r w:rsidR="00483DF4">
          <w:instrText xml:space="preserve"> SEQ Figura \* ARABIC </w:instrText>
        </w:r>
      </w:ins>
      <w:r w:rsidR="00483DF4">
        <w:fldChar w:fldCharType="separate"/>
      </w:r>
      <w:ins w:id="60" w:author="Ryan Lemos" w:date="2019-02-20T09:08:00Z">
        <w:r w:rsidR="00483DF4">
          <w:rPr>
            <w:noProof/>
          </w:rPr>
          <w:t>12</w:t>
        </w:r>
        <w:r w:rsidR="00483DF4">
          <w:fldChar w:fldCharType="end"/>
        </w:r>
      </w:ins>
      <w:del w:id="61"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12</w:delText>
        </w:r>
        <w:r w:rsidR="00E3042F" w:rsidDel="00483DF4">
          <w:rPr>
            <w:noProof/>
          </w:rPr>
          <w:fldChar w:fldCharType="end"/>
        </w:r>
      </w:del>
      <w:bookmarkEnd w:id="58"/>
      <w:r>
        <w:t xml:space="preserve"> - Exemplo da utilização de </w:t>
      </w:r>
      <w:r w:rsidRPr="00952162">
        <w:rPr>
          <w:i/>
        </w:rPr>
        <w:t xml:space="preserve">data </w:t>
      </w:r>
      <w:proofErr w:type="spellStart"/>
      <w:r w:rsidRPr="00952162">
        <w:rPr>
          <w:i/>
        </w:rPr>
        <w:t>objects</w:t>
      </w:r>
      <w:proofErr w:type="spellEnd"/>
      <w:r>
        <w:t xml:space="preserve"> em um processo de compra</w:t>
      </w:r>
    </w:p>
    <w:p w:rsidR="00442213" w:rsidRDefault="00CB768F" w:rsidP="00202093">
      <w:pPr>
        <w:ind w:firstLine="0"/>
        <w:jc w:val="center"/>
      </w:pPr>
      <w:r w:rsidRPr="00832539">
        <w:rPr>
          <w:noProof/>
          <w:lang w:eastAsia="pt-BR"/>
        </w:rPr>
        <w:drawing>
          <wp:inline distT="0" distB="0" distL="0" distR="0">
            <wp:extent cx="3657600" cy="2964180"/>
            <wp:effectExtent l="0" t="0" r="0" b="0"/>
            <wp:docPr id="12"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7600" cy="2964180"/>
                    </a:xfrm>
                    <a:prstGeom prst="rect">
                      <a:avLst/>
                    </a:prstGeom>
                    <a:noFill/>
                    <a:ln>
                      <a:noFill/>
                    </a:ln>
                  </pic:spPr>
                </pic:pic>
              </a:graphicData>
            </a:graphic>
          </wp:inline>
        </w:drawing>
      </w:r>
    </w:p>
    <w:p w:rsidR="00202093" w:rsidRDefault="00202093" w:rsidP="00202093">
      <w:pPr>
        <w:pStyle w:val="Fontes"/>
      </w:pPr>
      <w:r w:rsidRPr="00C91611">
        <w:t>Fonte: CAMPOS, 2014, p. 5</w:t>
      </w:r>
      <w:r>
        <w:t>8</w:t>
      </w:r>
      <w:r w:rsidRPr="00C91611">
        <w:t>.</w:t>
      </w:r>
    </w:p>
    <w:p w:rsidR="00202093" w:rsidRDefault="00202093">
      <w:pPr>
        <w:ind w:firstLine="0"/>
        <w:jc w:val="center"/>
      </w:pPr>
    </w:p>
    <w:p w:rsidR="000337A3" w:rsidRDefault="009F0B86" w:rsidP="009E0F65">
      <w:r>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rsidR="000337A3" w:rsidRDefault="000337A3" w:rsidP="009E0F65">
      <w:proofErr w:type="spellStart"/>
      <w:r w:rsidRPr="00952162">
        <w:rPr>
          <w:i/>
        </w:rPr>
        <w:t>Lanes</w:t>
      </w:r>
      <w:proofErr w:type="spellEnd"/>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640D2B">
        <w:t xml:space="preserve">Figura </w:t>
      </w:r>
      <w:r w:rsidR="00640D2B">
        <w:rPr>
          <w:noProof/>
        </w:rPr>
        <w:t>13</w:t>
      </w:r>
      <w:r>
        <w:fldChar w:fldCharType="end"/>
      </w:r>
      <w:r>
        <w:t xml:space="preserve">. </w:t>
      </w:r>
    </w:p>
    <w:p w:rsidR="000337A3" w:rsidRDefault="000337A3" w:rsidP="00952162">
      <w:pPr>
        <w:pStyle w:val="Legenda"/>
        <w:keepNext/>
      </w:pPr>
      <w:bookmarkStart w:id="62" w:name="_Ref527059135"/>
      <w:r>
        <w:lastRenderedPageBreak/>
        <w:t xml:space="preserve">Figura </w:t>
      </w:r>
      <w:ins w:id="63" w:author="Ryan Lemos" w:date="2019-02-20T09:08:00Z">
        <w:r w:rsidR="00483DF4">
          <w:fldChar w:fldCharType="begin"/>
        </w:r>
        <w:r w:rsidR="00483DF4">
          <w:instrText xml:space="preserve"> SEQ Figura \* ARABIC </w:instrText>
        </w:r>
      </w:ins>
      <w:r w:rsidR="00483DF4">
        <w:fldChar w:fldCharType="separate"/>
      </w:r>
      <w:ins w:id="64" w:author="Ryan Lemos" w:date="2019-02-20T09:08:00Z">
        <w:r w:rsidR="00483DF4">
          <w:rPr>
            <w:noProof/>
          </w:rPr>
          <w:t>13</w:t>
        </w:r>
        <w:r w:rsidR="00483DF4">
          <w:fldChar w:fldCharType="end"/>
        </w:r>
      </w:ins>
      <w:del w:id="65"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13</w:delText>
        </w:r>
        <w:r w:rsidR="00E3042F" w:rsidDel="00483DF4">
          <w:rPr>
            <w:noProof/>
          </w:rPr>
          <w:fldChar w:fldCharType="end"/>
        </w:r>
      </w:del>
      <w:bookmarkEnd w:id="62"/>
      <w:r>
        <w:t xml:space="preserve"> - Exemplo de utilização de piscinas e raias em um processo de compra</w:t>
      </w:r>
    </w:p>
    <w:p w:rsidR="00442213" w:rsidRDefault="00CB768F" w:rsidP="000337A3">
      <w:pPr>
        <w:ind w:firstLine="0"/>
        <w:jc w:val="center"/>
      </w:pPr>
      <w:r w:rsidRPr="00832539">
        <w:rPr>
          <w:noProof/>
          <w:lang w:eastAsia="pt-BR"/>
        </w:rPr>
        <w:drawing>
          <wp:inline distT="0" distB="0" distL="0" distR="0">
            <wp:extent cx="4922520" cy="3954780"/>
            <wp:effectExtent l="0" t="0" r="0" b="0"/>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22520" cy="3954780"/>
                    </a:xfrm>
                    <a:prstGeom prst="rect">
                      <a:avLst/>
                    </a:prstGeom>
                    <a:noFill/>
                    <a:ln>
                      <a:noFill/>
                    </a:ln>
                  </pic:spPr>
                </pic:pic>
              </a:graphicData>
            </a:graphic>
          </wp:inline>
        </w:drawing>
      </w:r>
    </w:p>
    <w:p w:rsidR="000337A3" w:rsidRDefault="000337A3" w:rsidP="000337A3">
      <w:pPr>
        <w:pStyle w:val="Fontes"/>
      </w:pPr>
      <w:r w:rsidRPr="00C91611">
        <w:t>Fonte: CAMPOS, 2014, p. 5</w:t>
      </w:r>
      <w:r>
        <w:t>9</w:t>
      </w:r>
      <w:r w:rsidRPr="00C91611">
        <w:t>.</w:t>
      </w:r>
    </w:p>
    <w:p w:rsidR="000337A3" w:rsidRPr="00455B11" w:rsidRDefault="000337A3" w:rsidP="00952162">
      <w:pPr>
        <w:pStyle w:val="Fontes"/>
      </w:pPr>
    </w:p>
    <w:p w:rsidR="00DD30FE" w:rsidRPr="008D625B" w:rsidRDefault="00DD30FE" w:rsidP="008D625B">
      <w:r>
        <w:t>Acredita-se que a utilização de modelagem de processos neste trabalho servirá de documentação ao desenvolvedor e ao cliente, ajudando-os a compreender um determinado processo.</w:t>
      </w:r>
    </w:p>
    <w:p w:rsidR="00D21BE3" w:rsidRDefault="00D21BE3" w:rsidP="003825BD">
      <w:pPr>
        <w:ind w:firstLine="0"/>
      </w:pPr>
    </w:p>
    <w:p w:rsidR="00393E6F" w:rsidRDefault="00393E6F" w:rsidP="00393E6F">
      <w:pPr>
        <w:pStyle w:val="Ttulo4"/>
      </w:pPr>
      <w:bookmarkStart w:id="66" w:name="_Ref528268444"/>
      <w:bookmarkStart w:id="67" w:name="_Toc542531"/>
      <w:r>
        <w:t xml:space="preserve">Metodologia </w:t>
      </w:r>
      <w:r w:rsidR="00DD30FE">
        <w:t>Ágil</w:t>
      </w:r>
      <w:bookmarkEnd w:id="66"/>
      <w:bookmarkEnd w:id="67"/>
    </w:p>
    <w:p w:rsidR="00A82B12" w:rsidRDefault="00A82B12" w:rsidP="00A82B12"/>
    <w:p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(HIRAMA, 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 xml:space="preserve">e esteja completamente terminado. Ao final de todas as iterações tem-se o sistema </w:t>
      </w:r>
      <w:r w:rsidR="00D069A7">
        <w:lastRenderedPageBreak/>
        <w:t>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640D2B">
        <w:t xml:space="preserve">Figura </w:t>
      </w:r>
      <w:r w:rsidR="00640D2B">
        <w:rPr>
          <w:noProof/>
        </w:rPr>
        <w:t>15</w:t>
      </w:r>
      <w:r w:rsidR="008B3673">
        <w:fldChar w:fldCharType="end"/>
      </w:r>
      <w:r w:rsidR="008B3673">
        <w:t xml:space="preserve"> demonstra um exemplo de representação do modelo iterativo ou espiral.</w:t>
      </w:r>
    </w:p>
    <w:p w:rsidR="00A82B12" w:rsidRPr="00D069A7" w:rsidRDefault="00D069A7" w:rsidP="00952162">
      <w:pPr>
        <w:pStyle w:val="Fontes"/>
      </w:pPr>
      <w:r>
        <w:t xml:space="preserve"> </w:t>
      </w:r>
    </w:p>
    <w:p w:rsidR="00D069A7" w:rsidRDefault="00D069A7" w:rsidP="00952162">
      <w:pPr>
        <w:pStyle w:val="Legenda"/>
        <w:keepNext/>
      </w:pPr>
      <w:bookmarkStart w:id="68" w:name="_Ref526797528"/>
      <w:r>
        <w:t xml:space="preserve">Figura </w:t>
      </w:r>
      <w:ins w:id="69" w:author="Ryan Lemos" w:date="2019-02-20T09:08:00Z">
        <w:r w:rsidR="00483DF4">
          <w:fldChar w:fldCharType="begin"/>
        </w:r>
        <w:r w:rsidR="00483DF4">
          <w:instrText xml:space="preserve"> SEQ Figura \* ARABIC </w:instrText>
        </w:r>
      </w:ins>
      <w:r w:rsidR="00483DF4">
        <w:fldChar w:fldCharType="separate"/>
      </w:r>
      <w:ins w:id="70" w:author="Ryan Lemos" w:date="2019-02-20T09:08:00Z">
        <w:r w:rsidR="00483DF4">
          <w:rPr>
            <w:noProof/>
          </w:rPr>
          <w:t>14</w:t>
        </w:r>
        <w:r w:rsidR="00483DF4">
          <w:fldChar w:fldCharType="end"/>
        </w:r>
      </w:ins>
      <w:del w:id="71"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14</w:delText>
        </w:r>
        <w:r w:rsidR="00E3042F" w:rsidDel="00483DF4">
          <w:rPr>
            <w:noProof/>
          </w:rPr>
          <w:fldChar w:fldCharType="end"/>
        </w:r>
      </w:del>
      <w:bookmarkEnd w:id="68"/>
      <w:r>
        <w:t xml:space="preserve"> - Modelo em espiral</w:t>
      </w:r>
    </w:p>
    <w:p w:rsidR="00D45E2C" w:rsidRDefault="00CB768F" w:rsidP="00952162">
      <w:pPr>
        <w:pStyle w:val="Fontes"/>
      </w:pPr>
      <w:r w:rsidRPr="00832539">
        <w:rPr>
          <w:noProof/>
          <w:lang w:eastAsia="pt-BR"/>
        </w:rPr>
        <w:drawing>
          <wp:inline distT="0" distB="0" distL="0" distR="0">
            <wp:extent cx="3737164" cy="2048369"/>
            <wp:effectExtent l="133350" t="114300" r="130175" b="1238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6">
                      <a:extLst/>
                    </a:blip>
                    <a:stretch>
                      <a:fillRect/>
                    </a:stretch>
                  </pic:blipFill>
                  <pic:spPr>
                    <a:xfrm>
                      <a:off x="0" y="0"/>
                      <a:ext cx="3736975" cy="2047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69A7" w:rsidRDefault="00D069A7" w:rsidP="00D069A7">
      <w:pPr>
        <w:pStyle w:val="Fontes"/>
      </w:pPr>
      <w:r>
        <w:t>Fonte: HIRAMA, 2011</w:t>
      </w:r>
      <w:r w:rsidR="00BB25A9">
        <w:t>, p39</w:t>
      </w:r>
      <w:r>
        <w:t>.</w:t>
      </w:r>
    </w:p>
    <w:p w:rsidR="009E65CE" w:rsidRPr="00050E1D" w:rsidRDefault="009E65CE" w:rsidP="00952162">
      <w:pPr>
        <w:pStyle w:val="Fontes"/>
      </w:pPr>
    </w:p>
    <w:p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640D2B">
        <w:t>5.2.3.5</w:t>
      </w:r>
      <w:r w:rsidR="001A0EE2">
        <w:fldChar w:fldCharType="end"/>
      </w:r>
      <w:r>
        <w:t>, e utilizado no de</w:t>
      </w:r>
      <w:r w:rsidR="001A0EE2">
        <w:t>correr deste trabalho</w:t>
      </w:r>
      <w:r>
        <w:t>, é um exemplo de uma metodologia ágil</w:t>
      </w:r>
      <w:r w:rsidR="008960DB">
        <w:t>.</w:t>
      </w:r>
    </w:p>
    <w:p w:rsidR="003825BD" w:rsidRDefault="003825BD" w:rsidP="003825BD"/>
    <w:p w:rsidR="00393E6F" w:rsidRDefault="00393E6F" w:rsidP="00952162">
      <w:pPr>
        <w:pStyle w:val="Ttulo4"/>
      </w:pPr>
      <w:bookmarkStart w:id="72" w:name="_Ref527668666"/>
      <w:bookmarkStart w:id="73" w:name="_Toc542532"/>
      <w:r w:rsidRPr="00952162">
        <w:rPr>
          <w:i/>
        </w:rPr>
        <w:t xml:space="preserve">Extreme </w:t>
      </w:r>
      <w:proofErr w:type="spellStart"/>
      <w:r w:rsidRPr="00952162">
        <w:rPr>
          <w:i/>
        </w:rPr>
        <w:t>Programming</w:t>
      </w:r>
      <w:proofErr w:type="spellEnd"/>
      <w:r w:rsidR="00B26489">
        <w:t xml:space="preserve"> </w:t>
      </w:r>
      <w:r>
        <w:t>(XP)</w:t>
      </w:r>
      <w:bookmarkEnd w:id="72"/>
      <w:bookmarkEnd w:id="73"/>
    </w:p>
    <w:p w:rsidR="00393E6F" w:rsidRPr="008D625B" w:rsidRDefault="00393E6F" w:rsidP="00393E6F"/>
    <w:p w:rsidR="00176D82" w:rsidRDefault="009B3841" w:rsidP="00393E6F">
      <w:r>
        <w:t xml:space="preserve">O </w:t>
      </w:r>
      <w:r w:rsidRPr="00952162">
        <w:rPr>
          <w:i/>
        </w:rPr>
        <w:t xml:space="preserve">Extreme </w:t>
      </w:r>
      <w:proofErr w:type="spellStart"/>
      <w:r w:rsidRPr="00952162">
        <w:rPr>
          <w:i/>
        </w:rPr>
        <w:t>Programming</w:t>
      </w:r>
      <w:proofErr w:type="spellEnd"/>
      <w:r>
        <w:rPr>
          <w:i/>
        </w:rPr>
        <w:t xml:space="preserve"> </w:t>
      </w:r>
      <w:r>
        <w:t xml:space="preserve">(XP), se trata de uma metodologia de desenvolvimento ágil, que busca aliar agilidade no desenvolvimento, com qualidade no produto final.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752E3D">
        <w:rPr>
          <w:noProof/>
        </w:rPr>
        <w:t>(TELES, 2014)</w:t>
      </w:r>
      <w:r w:rsidR="00A2626E">
        <w:t>.</w:t>
      </w:r>
    </w:p>
    <w:p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w:t>
      </w:r>
      <w:r w:rsidR="00FB26B1">
        <w:lastRenderedPageBreak/>
        <w:t>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rsidR="007423D5" w:rsidRDefault="00A2626E" w:rsidP="00393E6F">
      <w:r>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752E3D">
        <w:rPr>
          <w:noProof/>
        </w:rPr>
        <w:t xml:space="preserve"> (TELES, 2014)</w:t>
      </w:r>
      <w:r w:rsidR="00176D82">
        <w:t>. A diferença de se ter um contato frente a frente, para uma documentação escrita, é que a documentação não exprime emoções ou sentimentos, já na comunicação direta a linguagem corporal toma forma, e o sentimento é expressado de maneira mais eficaz</w:t>
      </w:r>
      <w:r w:rsidR="001A0EE2">
        <w:t xml:space="preserve"> como afirma Teles</w:t>
      </w:r>
      <w:r w:rsidR="00176D82">
        <w:t xml:space="preserve"> </w:t>
      </w:r>
      <w:r w:rsidR="00752E3D">
        <w:rPr>
          <w:noProof/>
        </w:rPr>
        <w:t>(2014)</w:t>
      </w:r>
      <w:r w:rsidR="00176D82">
        <w:t>.</w:t>
      </w:r>
      <w:r w:rsidR="00412250">
        <w:t xml:space="preserve"> </w:t>
      </w:r>
    </w:p>
    <w:p w:rsidR="007423D5" w:rsidRDefault="00412250" w:rsidP="00393E6F">
      <w:r>
        <w:t>A simplicidade consiste em desenvolver código o mais simples possível, somente resolvendo o necessário para o cliente</w:t>
      </w:r>
      <w:r w:rsidR="007423D5">
        <w:t xml:space="preserve"> </w:t>
      </w:r>
      <w:r w:rsidR="00752E3D">
        <w:rPr>
          <w:noProof/>
        </w:rPr>
        <w:t>(TELES, 2014)</w:t>
      </w:r>
      <w:r>
        <w:t xml:space="preserve">. </w:t>
      </w:r>
      <w:r w:rsidR="001A0EE2">
        <w:t xml:space="preserve">Teles </w:t>
      </w:r>
      <w:r w:rsidR="00752E3D">
        <w:rPr>
          <w:noProof/>
        </w:rPr>
        <w:t>(2014)</w:t>
      </w:r>
      <w:r w:rsidR="001A0EE2">
        <w:t xml:space="preserve"> explica que i</w:t>
      </w:r>
      <w:r>
        <w:t>sso se dá, pois, um código mais simples tende a ser mais fácil de ser alterado em caso de necessidade de alteração.</w:t>
      </w:r>
    </w:p>
    <w:p w:rsidR="0043034B" w:rsidRDefault="00412250" w:rsidP="00393E6F">
      <w:r>
        <w:t>A coragem diz respeito a equipe ter coragem de enfrentar algo novo. Para desenvolver usando o XP alguns padrões devem ser deixados de lado</w:t>
      </w:r>
      <w:r w:rsidR="007423D5">
        <w:t xml:space="preserve"> </w:t>
      </w:r>
      <w:r w:rsidR="00752E3D">
        <w:rPr>
          <w:noProof/>
        </w:rPr>
        <w:t>(TELES, 2014)</w:t>
      </w:r>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rsidR="00325BEA" w:rsidRDefault="00325BEA" w:rsidP="00393E6F">
      <w:r>
        <w:t>Quanto a programação em par</w:t>
      </w:r>
      <w:r w:rsidR="00086F67">
        <w:t xml:space="preserve"> citada anteriormente</w:t>
      </w:r>
      <w:r>
        <w:t xml:space="preserve">, ela é uma das </w:t>
      </w:r>
      <w:r w:rsidR="008D6640">
        <w:t>práticas</w:t>
      </w:r>
      <w:r>
        <w:t xml:space="preserve"> do XP</w:t>
      </w:r>
      <w:r w:rsidR="008D6640">
        <w:t xml:space="preserve">, junto com o jogo do planejamento, o cliente presente, o </w:t>
      </w:r>
      <w:r w:rsidR="008D6640" w:rsidRPr="00952162">
        <w:rPr>
          <w:i/>
        </w:rPr>
        <w:t xml:space="preserve">stand </w:t>
      </w:r>
      <w:proofErr w:type="spellStart"/>
      <w:r w:rsidR="008D6640" w:rsidRPr="00952162">
        <w:rPr>
          <w:i/>
        </w:rPr>
        <w:t>up</w:t>
      </w:r>
      <w:proofErr w:type="spellEnd"/>
      <w:r w:rsidR="008D6640" w:rsidRPr="00952162">
        <w:rPr>
          <w:i/>
        </w:rPr>
        <w:t xml:space="preserve"> meeting</w:t>
      </w:r>
      <w:r w:rsidR="008D6640" w:rsidRPr="00952162">
        <w:t>,</w:t>
      </w:r>
      <w:r w:rsidR="008D6640">
        <w:t xml:space="preserve"> desenvolvimento guiado a testes, </w:t>
      </w:r>
      <w:proofErr w:type="spellStart"/>
      <w:r w:rsidR="008D6640" w:rsidRPr="00952162">
        <w:rPr>
          <w:i/>
        </w:rPr>
        <w:t>refactoring</w:t>
      </w:r>
      <w:proofErr w:type="spellEnd"/>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rsidR="009716A9" w:rsidRDefault="003921E6">
      <w:r>
        <w:t xml:space="preserve">Além da programação em par, destaca-se o desenvolvimento orientado a testes,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w:t>
      </w:r>
      <w:r w:rsidR="00752E3D">
        <w:rPr>
          <w:noProof/>
        </w:rPr>
        <w:lastRenderedPageBreak/>
        <w:t>(TELES, 2014)</w:t>
      </w:r>
      <w:r>
        <w:t xml:space="preserve">. </w:t>
      </w:r>
      <w:r w:rsidR="009D2445">
        <w:t>Teles</w:t>
      </w:r>
      <w:r w:rsidR="009D2445" w:rsidRPr="009D2445">
        <w:t xml:space="preserve"> </w:t>
      </w:r>
      <w:r w:rsidR="00752E3D">
        <w:rPr>
          <w:noProof/>
        </w:rPr>
        <w:t>(2014)</w:t>
      </w:r>
      <w:r w:rsidR="009D2445">
        <w:t xml:space="preserve"> defende 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rsidR="003921E6" w:rsidRDefault="003921E6" w:rsidP="00393E6F">
      <w:r>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16</w:t>
      </w:r>
      <w:r w:rsidR="00086F67">
        <w:t>.</w:t>
      </w:r>
    </w:p>
    <w:p w:rsidR="003B2B7A" w:rsidRPr="005854F3" w:rsidRDefault="003B2B7A" w:rsidP="005854F3"/>
    <w:p w:rsidR="00F03DA2" w:rsidRDefault="00F03DA2" w:rsidP="00F03DA2">
      <w:pPr>
        <w:pStyle w:val="Legenda"/>
        <w:keepNext/>
      </w:pPr>
      <w:r>
        <w:t xml:space="preserve">Figura </w:t>
      </w:r>
      <w:ins w:id="74" w:author="Ryan Lemos" w:date="2019-02-20T09:08:00Z">
        <w:r w:rsidR="00483DF4">
          <w:fldChar w:fldCharType="begin"/>
        </w:r>
        <w:r w:rsidR="00483DF4">
          <w:instrText xml:space="preserve"> SEQ Figura \* ARABIC </w:instrText>
        </w:r>
      </w:ins>
      <w:r w:rsidR="00483DF4">
        <w:fldChar w:fldCharType="separate"/>
      </w:r>
      <w:ins w:id="75" w:author="Ryan Lemos" w:date="2019-02-20T09:08:00Z">
        <w:r w:rsidR="00483DF4">
          <w:rPr>
            <w:noProof/>
          </w:rPr>
          <w:t>15</w:t>
        </w:r>
        <w:r w:rsidR="00483DF4">
          <w:fldChar w:fldCharType="end"/>
        </w:r>
      </w:ins>
      <w:del w:id="76"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15</w:delText>
        </w:r>
        <w:r w:rsidR="00E3042F" w:rsidDel="00483DF4">
          <w:rPr>
            <w:noProof/>
          </w:rPr>
          <w:fldChar w:fldCharType="end"/>
        </w:r>
      </w:del>
      <w:r>
        <w:t xml:space="preserve"> - Exemplo de uma estória de usuário</w:t>
      </w:r>
    </w:p>
    <w:p w:rsidR="00F03DA2" w:rsidRDefault="00CB768F" w:rsidP="00F03DA2">
      <w:pPr>
        <w:pStyle w:val="Fontes"/>
      </w:pPr>
      <w:r w:rsidRPr="00832539">
        <w:rPr>
          <w:noProof/>
          <w:lang w:eastAsia="pt-BR"/>
        </w:rPr>
        <w:drawing>
          <wp:inline distT="0" distB="0" distL="0" distR="0">
            <wp:extent cx="3186607" cy="2476975"/>
            <wp:effectExtent l="133350" t="114300" r="109220" b="15240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7">
                      <a:extLst/>
                    </a:blip>
                    <a:stretch>
                      <a:fillRect/>
                    </a:stretch>
                  </pic:blipFill>
                  <pic:spPr>
                    <a:xfrm>
                      <a:off x="0" y="0"/>
                      <a:ext cx="3186430" cy="2476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B2B7A" w:rsidRDefault="00F03DA2" w:rsidP="00F03DA2">
      <w:pPr>
        <w:pStyle w:val="Fontes"/>
      </w:pPr>
      <w:r>
        <w:t>Fonte: TELES, 2014, p.78.</w:t>
      </w:r>
    </w:p>
    <w:p w:rsidR="00F03DA2" w:rsidRDefault="00F03DA2" w:rsidP="005854F3">
      <w:pPr>
        <w:pStyle w:val="Fontes"/>
      </w:pPr>
    </w:p>
    <w:p w:rsidR="009716A9" w:rsidRPr="00B116AB" w:rsidRDefault="009716A9">
      <w:r>
        <w:t xml:space="preserve">Como o XP se trata de uma metodologia iterativa, em certos períodos de tempo, tem-se entregas de porções do </w:t>
      </w:r>
      <w:r w:rsidRPr="00E95C78">
        <w:rPr>
          <w:i/>
        </w:rPr>
        <w:t>software</w:t>
      </w:r>
      <w:r>
        <w:t xml:space="preserve"> para que</w:t>
      </w:r>
      <w:r w:rsidR="003B2B7A">
        <w:t xml:space="preserve"> que</w:t>
      </w:r>
      <w:r>
        <w:t xml:space="preserve"> o cliente possa utilizar o sistema sem que o mesmo esteja totalmente pronto. Essas entregas são conhecidas como </w:t>
      </w:r>
      <w:r w:rsidRPr="00063EEB">
        <w:rPr>
          <w:i/>
        </w:rPr>
        <w:t>releases</w:t>
      </w:r>
      <w:r>
        <w:t xml:space="preserve"> </w:t>
      </w:r>
      <w:r w:rsidR="00752E3D">
        <w:rPr>
          <w:noProof/>
        </w:rPr>
        <w:t>(TELES, 2014)</w:t>
      </w:r>
      <w:r>
        <w:t xml:space="preserve">. </w:t>
      </w:r>
      <w:r w:rsidR="0097794D">
        <w:t>S</w:t>
      </w:r>
      <w:r>
        <w:t xml:space="preserve">egundo Teles </w:t>
      </w:r>
      <w:r w:rsidR="00752E3D">
        <w:rPr>
          <w:noProof/>
        </w:rPr>
        <w:t>(2014)</w:t>
      </w:r>
      <w:r>
        <w:t xml:space="preserve"> os </w:t>
      </w:r>
      <w:r w:rsidRPr="00063EEB">
        <w:rPr>
          <w:i/>
        </w:rPr>
        <w:t>releases</w:t>
      </w:r>
      <w:r>
        <w:t xml:space="preserve"> no XP duram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Segundo Teles (2014) o tempo de uma iteração </w:t>
      </w:r>
      <w:r w:rsidR="00B116AB">
        <w:lastRenderedPageBreak/>
        <w:t xml:space="preserve">pode variar cerca de uma a três semanas, mas que geralmente o tempo de </w:t>
      </w:r>
      <w:r w:rsidR="00E63AFD">
        <w:t>duas</w:t>
      </w:r>
      <w:r w:rsidR="00B116AB">
        <w:t xml:space="preserve"> semanas é o mais utilizado</w:t>
      </w:r>
      <w:r w:rsidR="0042432B">
        <w:t xml:space="preserve"> em empresas com o XP</w:t>
      </w:r>
      <w:r w:rsidR="00B116AB">
        <w:t>.</w:t>
      </w:r>
    </w:p>
    <w:p w:rsidR="00644138" w:rsidRDefault="0064714D">
      <w:r>
        <w:t>P</w:t>
      </w:r>
      <w:r w:rsidR="001B5BE5">
        <w:t>retende-se neste trabalho fazer utilização da metodologia de desenvolvimento denominada XP.</w:t>
      </w:r>
      <w:r>
        <w:t xml:space="preserve"> </w:t>
      </w:r>
      <w:proofErr w:type="spellStart"/>
      <w:r>
        <w:t>Hirama</w:t>
      </w:r>
      <w:proofErr w:type="spellEnd"/>
      <w:r w:rsidR="00752E3D">
        <w:rPr>
          <w:noProof/>
        </w:rPr>
        <w:t xml:space="preserve"> (2011)</w:t>
      </w:r>
      <w:r>
        <w:t xml:space="preserve"> afirma que o XP pode não ser recomendado a grandes projetos de </w:t>
      </w:r>
      <w:r w:rsidRPr="00E95C78">
        <w:rPr>
          <w:i/>
        </w:rPr>
        <w:t>software</w:t>
      </w:r>
      <w:r>
        <w:t>. Porém pretende-se fazer utilização desta metodologia</w:t>
      </w:r>
      <w:r w:rsidR="001B5BE5">
        <w:t xml:space="preserve"> a ponto de se</w:t>
      </w:r>
      <w:r>
        <w:t xml:space="preserve"> </w:t>
      </w:r>
      <w:r w:rsidR="007423D5">
        <w:t>chegar a</w:t>
      </w:r>
      <w:r>
        <w:t xml:space="preserve"> uma avaliação pessoal</w:t>
      </w:r>
      <w:r w:rsidR="007423D5">
        <w:t xml:space="preserve"> acerca da experiência de uso do XP</w:t>
      </w:r>
      <w:r w:rsidR="000359CC">
        <w:t xml:space="preserve"> e assim verificar </w:t>
      </w:r>
      <w:r w:rsidR="00171FB0">
        <w:t>como</w:t>
      </w:r>
      <w:r w:rsidR="000359CC">
        <w:t xml:space="preserve"> a metodologia conseguiu apoiar o desenvolvimento do ambiente</w:t>
      </w:r>
      <w:r w:rsidR="001B5BE5">
        <w:t>.</w:t>
      </w:r>
      <w:r>
        <w:t xml:space="preserve"> Deve-se ressaltar que não será possível a </w:t>
      </w:r>
      <w:r w:rsidR="00086F67">
        <w:t>a</w:t>
      </w:r>
      <w:r>
        <w:t>plicação da programação em par, que é uma das práticas do XP, pois a execução do projeto será feita por uma pessoa.</w:t>
      </w:r>
    </w:p>
    <w:p w:rsidR="00E572D4" w:rsidRPr="002126A0" w:rsidRDefault="00393E6F" w:rsidP="000359CC">
      <w:pPr>
        <w:ind w:firstLine="0"/>
      </w:pPr>
      <w:r>
        <w:t xml:space="preserve"> </w:t>
      </w:r>
    </w:p>
    <w:p w:rsidR="00D61CB9" w:rsidRDefault="00557B59" w:rsidP="00D61CB9">
      <w:pPr>
        <w:pStyle w:val="Ttulo3"/>
      </w:pPr>
      <w:bookmarkStart w:id="77" w:name="_Toc542533"/>
      <w:r>
        <w:t xml:space="preserve">Tecnologias para desenvolvimento </w:t>
      </w:r>
      <w:r w:rsidR="00D61CB9">
        <w:t>WEB</w:t>
      </w:r>
      <w:bookmarkEnd w:id="77"/>
    </w:p>
    <w:p w:rsidR="008D625B" w:rsidRDefault="008D625B" w:rsidP="008D625B"/>
    <w:p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Web podem ser divididas em </w:t>
      </w:r>
      <w:r w:rsidR="009D2445" w:rsidRPr="00952162">
        <w:rPr>
          <w:i/>
        </w:rPr>
        <w:t>Front-</w:t>
      </w:r>
      <w:proofErr w:type="spellStart"/>
      <w:r w:rsidR="009D2445" w:rsidRPr="00952162">
        <w:rPr>
          <w:i/>
        </w:rPr>
        <w:t>End</w:t>
      </w:r>
      <w:proofErr w:type="spellEnd"/>
      <w:r w:rsidR="009D2445">
        <w:t xml:space="preserve"> e </w:t>
      </w:r>
      <w:r w:rsidR="009D2445" w:rsidRPr="00952162">
        <w:rPr>
          <w:i/>
        </w:rPr>
        <w:t>Back-End</w:t>
      </w:r>
      <w:r w:rsidR="009D2445">
        <w:t xml:space="preserve">. Tecnologias </w:t>
      </w:r>
      <w:r w:rsidR="009D2445" w:rsidRPr="00952162">
        <w:rPr>
          <w:i/>
        </w:rPr>
        <w:t>Front-</w:t>
      </w:r>
      <w:proofErr w:type="spellStart"/>
      <w:r w:rsidR="009D2445" w:rsidRPr="00952162">
        <w:rPr>
          <w:i/>
        </w:rPr>
        <w:t>End</w:t>
      </w:r>
      <w:proofErr w:type="spellEnd"/>
      <w:r w:rsidR="009D2445">
        <w:t xml:space="preserve"> são aquelas que estão em contato direto com o usuário, como </w:t>
      </w:r>
      <w:r w:rsidR="003538E1">
        <w:t>por exemplo,</w:t>
      </w:r>
      <w:r w:rsidR="009D2445">
        <w:t xml:space="preserve"> o </w:t>
      </w:r>
      <w:r w:rsidR="003538E1" w:rsidRPr="00E95C78">
        <w:rPr>
          <w:i/>
        </w:rPr>
        <w:t xml:space="preserve">Hypertext Markup </w:t>
      </w:r>
      <w:proofErr w:type="spellStart"/>
      <w:r w:rsidR="003538E1" w:rsidRPr="00E95C78">
        <w:rPr>
          <w:i/>
        </w:rPr>
        <w:t>Language</w:t>
      </w:r>
      <w:proofErr w:type="spellEnd"/>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w:t>
      </w:r>
      <w:proofErr w:type="spellStart"/>
      <w:r w:rsidR="009D2445" w:rsidRPr="00952162">
        <w:rPr>
          <w:i/>
        </w:rPr>
        <w:t>End</w:t>
      </w:r>
      <w:proofErr w:type="spellEnd"/>
      <w:r w:rsidR="009D2445">
        <w:t xml:space="preserve"> são as que estão em contato direto com o servidor e não mantém vínculo direto com o usuário final, um exemplo é a linguagem de </w:t>
      </w:r>
      <w:proofErr w:type="spellStart"/>
      <w:r w:rsidR="009D2445" w:rsidRPr="00952162">
        <w:rPr>
          <w:i/>
        </w:rPr>
        <w:t>scripting</w:t>
      </w:r>
      <w:proofErr w:type="spellEnd"/>
      <w:r w:rsidR="00A80249">
        <w:rPr>
          <w:i/>
        </w:rPr>
        <w:t xml:space="preserve"> </w:t>
      </w:r>
      <w:r w:rsidR="00A80249" w:rsidRPr="005854F3">
        <w:t>PHP:</w:t>
      </w:r>
      <w:r w:rsidR="009D2445">
        <w:t xml:space="preserve"> </w:t>
      </w:r>
      <w:r w:rsidR="003538E1" w:rsidRPr="00E95C78">
        <w:rPr>
          <w:i/>
        </w:rPr>
        <w:t xml:space="preserve">Hypertext </w:t>
      </w:r>
      <w:proofErr w:type="spellStart"/>
      <w:r w:rsidR="003538E1" w:rsidRPr="00E95C78">
        <w:rPr>
          <w:i/>
        </w:rPr>
        <w:t>Preprocessor</w:t>
      </w:r>
      <w:proofErr w:type="spellEnd"/>
      <w:r w:rsidR="003538E1">
        <w:t xml:space="preserve"> (</w:t>
      </w:r>
      <w:r w:rsidR="009D2445">
        <w:t>PHP</w:t>
      </w:r>
      <w:r w:rsidR="003538E1">
        <w:t>)</w:t>
      </w:r>
      <w:r w:rsidR="009D2445">
        <w:t xml:space="preserve"> </w:t>
      </w:r>
      <w:r w:rsidR="00752E3D">
        <w:rPr>
          <w:noProof/>
        </w:rPr>
        <w:t>(PHP, 2018b)</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rsidR="000359CC" w:rsidRDefault="000359CC" w:rsidP="008D625B"/>
    <w:p w:rsidR="00D61CB9" w:rsidRPr="00D8016C" w:rsidRDefault="0034001E" w:rsidP="00D61CB9">
      <w:pPr>
        <w:pStyle w:val="Ttulo4"/>
        <w:rPr>
          <w:lang w:val="en-US"/>
        </w:rPr>
      </w:pPr>
      <w:bookmarkStart w:id="78" w:name="_Toc542534"/>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78"/>
    </w:p>
    <w:p w:rsidR="00CA0AB3" w:rsidRPr="00D8016C" w:rsidRDefault="00CA0AB3" w:rsidP="00952162">
      <w:pPr>
        <w:rPr>
          <w:lang w:val="en-US"/>
        </w:rPr>
      </w:pPr>
    </w:p>
    <w:p w:rsidR="00295B4E" w:rsidRDefault="004156AE" w:rsidP="008D625B">
      <w:proofErr w:type="spellStart"/>
      <w:r w:rsidRPr="005D020E">
        <w:rPr>
          <w:i/>
        </w:rPr>
        <w:t>Hyper</w:t>
      </w:r>
      <w:proofErr w:type="spellEnd"/>
      <w:r w:rsidRPr="005D020E">
        <w:rPr>
          <w:i/>
        </w:rPr>
        <w:t xml:space="preserve"> </w:t>
      </w:r>
      <w:proofErr w:type="spellStart"/>
      <w:r w:rsidRPr="005D020E">
        <w:rPr>
          <w:i/>
        </w:rPr>
        <w:t>Text</w:t>
      </w:r>
      <w:proofErr w:type="spellEnd"/>
      <w:r w:rsidRPr="005D020E">
        <w:rPr>
          <w:i/>
        </w:rPr>
        <w:t xml:space="preserve"> Markup </w:t>
      </w:r>
      <w:proofErr w:type="spellStart"/>
      <w:r w:rsidRPr="005D020E">
        <w:rPr>
          <w:i/>
        </w:rPr>
        <w:t>Language</w:t>
      </w:r>
      <w:proofErr w:type="spellEnd"/>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proofErr w:type="spellStart"/>
      <w:r w:rsidR="002A2766" w:rsidRPr="00952162">
        <w:rPr>
          <w:i/>
        </w:rPr>
        <w:t>tags</w:t>
      </w:r>
      <w:proofErr w:type="spellEnd"/>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640D2B">
        <w:t xml:space="preserve">Figura </w:t>
      </w:r>
      <w:r w:rsidR="00640D2B">
        <w:rPr>
          <w:noProof/>
        </w:rPr>
        <w:t>19</w:t>
      </w:r>
      <w:r w:rsidR="00466E6F">
        <w:fldChar w:fldCharType="end"/>
      </w:r>
      <w:r w:rsidR="00466E6F">
        <w:t xml:space="preserve"> consiste na estrutura de </w:t>
      </w:r>
      <w:proofErr w:type="spellStart"/>
      <w:r w:rsidR="00466E6F" w:rsidRPr="00952162">
        <w:rPr>
          <w:i/>
        </w:rPr>
        <w:t>tags</w:t>
      </w:r>
      <w:proofErr w:type="spellEnd"/>
      <w:r w:rsidR="00466E6F">
        <w:t xml:space="preserve"> básica de um documento HTML. </w:t>
      </w:r>
    </w:p>
    <w:p w:rsidR="00CA0AB3" w:rsidRPr="00F434C7" w:rsidRDefault="00FC5A32" w:rsidP="008D625B">
      <w:r>
        <w:t xml:space="preserve">A </w:t>
      </w:r>
      <w:proofErr w:type="spellStart"/>
      <w:r w:rsidRPr="00952162">
        <w:rPr>
          <w:i/>
        </w:rPr>
        <w:t>tag</w:t>
      </w:r>
      <w:proofErr w:type="spellEnd"/>
      <w:r>
        <w:t xml:space="preserve"> </w:t>
      </w:r>
      <w:r w:rsidR="00324A16">
        <w:t>‘</w:t>
      </w:r>
      <w:proofErr w:type="spellStart"/>
      <w:r w:rsidR="00324A16">
        <w:t>html</w:t>
      </w:r>
      <w:proofErr w:type="spellEnd"/>
      <w:r w:rsidR="00324A16">
        <w:t>’</w:t>
      </w:r>
      <w:r>
        <w:t xml:space="preserve"> indica onde se inicia e onde se termina o documento HTML</w:t>
      </w:r>
      <w:r w:rsidR="001D0075">
        <w:t xml:space="preserve">. A </w:t>
      </w:r>
      <w:proofErr w:type="spellStart"/>
      <w:r w:rsidR="001D0075" w:rsidRPr="00952162">
        <w:rPr>
          <w:i/>
        </w:rPr>
        <w:t>tag</w:t>
      </w:r>
      <w:proofErr w:type="spellEnd"/>
      <w:r w:rsidR="001D0075">
        <w:t xml:space="preserve"> </w:t>
      </w:r>
      <w:r w:rsidR="00324A16">
        <w:t>‘</w:t>
      </w:r>
      <w:proofErr w:type="spellStart"/>
      <w:r w:rsidR="00F434C7" w:rsidRPr="00952162">
        <w:rPr>
          <w:i/>
        </w:rPr>
        <w:t>h</w:t>
      </w:r>
      <w:r w:rsidR="001D0075" w:rsidRPr="00952162">
        <w:rPr>
          <w:i/>
        </w:rPr>
        <w:t>ead</w:t>
      </w:r>
      <w:proofErr w:type="spellEnd"/>
      <w:r w:rsidR="00324A16">
        <w:t>’</w:t>
      </w:r>
      <w:r w:rsidR="001D0075">
        <w:t xml:space="preserve"> </w:t>
      </w:r>
      <w:r w:rsidR="00324A16">
        <w:t xml:space="preserve">representa o cabeçalho do documento, dentro dela há uma outra </w:t>
      </w:r>
      <w:proofErr w:type="spellStart"/>
      <w:r w:rsidR="00324A16" w:rsidRPr="00952162">
        <w:rPr>
          <w:i/>
        </w:rPr>
        <w:t>tag</w:t>
      </w:r>
      <w:proofErr w:type="spellEnd"/>
      <w:r w:rsidR="00324A16">
        <w:t xml:space="preserve"> chamada ‘</w:t>
      </w:r>
      <w:proofErr w:type="spellStart"/>
      <w:r w:rsidR="00324A16" w:rsidRPr="00952162">
        <w:rPr>
          <w:i/>
        </w:rPr>
        <w:t>title</w:t>
      </w:r>
      <w:proofErr w:type="spellEnd"/>
      <w:r w:rsidR="00324A16">
        <w:t>’</w:t>
      </w:r>
      <w:r w:rsidR="00A80249">
        <w:t xml:space="preserve"> que</w:t>
      </w:r>
      <w:r w:rsidR="001D0075">
        <w:t xml:space="preserve"> </w:t>
      </w:r>
      <w:r w:rsidR="00324A16">
        <w:t>indica o título da página</w:t>
      </w:r>
      <w:r w:rsidR="00F434C7">
        <w:t>. Já a ‘</w:t>
      </w:r>
      <w:proofErr w:type="spellStart"/>
      <w:r w:rsidR="00F434C7" w:rsidRPr="00952162">
        <w:rPr>
          <w:i/>
        </w:rPr>
        <w:t>body</w:t>
      </w:r>
      <w:proofErr w:type="spellEnd"/>
      <w:r w:rsidR="00F434C7">
        <w:rPr>
          <w:i/>
        </w:rPr>
        <w:t xml:space="preserve">’ </w:t>
      </w:r>
      <w:r w:rsidR="00F434C7">
        <w:t>representa o corpo do documento HTML</w:t>
      </w:r>
      <w:r w:rsidR="00E9283F">
        <w:t xml:space="preserve"> </w:t>
      </w:r>
      <w:r w:rsidR="00752E3D">
        <w:rPr>
          <w:noProof/>
        </w:rPr>
        <w:t>(ROBBINS, 2013)</w:t>
      </w:r>
      <w:r w:rsidR="00F434C7">
        <w:t>.</w:t>
      </w:r>
    </w:p>
    <w:p w:rsidR="00B4017F" w:rsidRDefault="00B4017F" w:rsidP="00952162">
      <w:pPr>
        <w:pStyle w:val="Fontes"/>
      </w:pPr>
    </w:p>
    <w:p w:rsidR="001C7EEF" w:rsidRDefault="001C7EEF" w:rsidP="00952162">
      <w:pPr>
        <w:pStyle w:val="Legenda"/>
        <w:keepNext/>
      </w:pPr>
      <w:bookmarkStart w:id="79" w:name="_Ref526671958"/>
      <w:r>
        <w:t xml:space="preserve">Figura </w:t>
      </w:r>
      <w:ins w:id="80" w:author="Ryan Lemos" w:date="2019-02-20T09:08:00Z">
        <w:r w:rsidR="00483DF4">
          <w:fldChar w:fldCharType="begin"/>
        </w:r>
        <w:r w:rsidR="00483DF4">
          <w:instrText xml:space="preserve"> SEQ Figura \* ARABIC </w:instrText>
        </w:r>
      </w:ins>
      <w:r w:rsidR="00483DF4">
        <w:fldChar w:fldCharType="separate"/>
      </w:r>
      <w:ins w:id="81" w:author="Ryan Lemos" w:date="2019-02-20T09:08:00Z">
        <w:r w:rsidR="00483DF4">
          <w:rPr>
            <w:noProof/>
          </w:rPr>
          <w:t>16</w:t>
        </w:r>
        <w:r w:rsidR="00483DF4">
          <w:fldChar w:fldCharType="end"/>
        </w:r>
      </w:ins>
      <w:del w:id="8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16</w:delText>
        </w:r>
        <w:r w:rsidR="00E3042F" w:rsidDel="00483DF4">
          <w:rPr>
            <w:noProof/>
          </w:rPr>
          <w:fldChar w:fldCharType="end"/>
        </w:r>
      </w:del>
      <w:bookmarkEnd w:id="79"/>
      <w:r>
        <w:t xml:space="preserve"> - Estrutura básica do HTML</w:t>
      </w:r>
    </w:p>
    <w:p w:rsidR="00B4017F" w:rsidRDefault="00CB768F" w:rsidP="00952162">
      <w:pPr>
        <w:pStyle w:val="Fontes"/>
      </w:pPr>
      <w:r w:rsidRPr="00832539">
        <w:rPr>
          <w:noProof/>
          <w:lang w:eastAsia="pt-BR"/>
        </w:rPr>
        <w:drawing>
          <wp:inline distT="0" distB="0" distL="0" distR="0">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rsidR="001C7EEF" w:rsidRDefault="001C7EEF" w:rsidP="001C7EEF">
      <w:pPr>
        <w:pStyle w:val="Fontes"/>
      </w:pPr>
      <w:r>
        <w:t>Fonte: PRÓPRIA</w:t>
      </w:r>
      <w:r w:rsidR="00BB25A9">
        <w:t xml:space="preserve">, utilizando o </w:t>
      </w:r>
      <w:proofErr w:type="spellStart"/>
      <w:r w:rsidR="00BB25A9">
        <w:t>SublimeText</w:t>
      </w:r>
      <w:proofErr w:type="spellEnd"/>
      <w:r w:rsidR="00BB25A9">
        <w:t xml:space="preserve"> 4</w:t>
      </w:r>
      <w:r>
        <w:t>.</w:t>
      </w:r>
    </w:p>
    <w:p w:rsidR="008C38D8" w:rsidRDefault="008C38D8" w:rsidP="00952162">
      <w:pPr>
        <w:pStyle w:val="Fontes"/>
      </w:pPr>
    </w:p>
    <w:p w:rsidR="001B67AB"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proofErr w:type="spellStart"/>
      <w:r w:rsidR="002338C8" w:rsidRPr="00952162">
        <w:rPr>
          <w:i/>
        </w:rPr>
        <w:t>tags</w:t>
      </w:r>
      <w:proofErr w:type="spellEnd"/>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rsidR="008D625B" w:rsidRPr="002338C8" w:rsidRDefault="00345B8B" w:rsidP="008D625B">
      <w:r>
        <w:t>Por acreditar que o HTML seja uma maneira simples e con</w:t>
      </w:r>
      <w:r w:rsidR="0044384E">
        <w:t xml:space="preserve">cisa de marcação, além do </w:t>
      </w:r>
      <w:proofErr w:type="spellStart"/>
      <w:r w:rsidR="0044384E">
        <w:t>Laravel</w:t>
      </w:r>
      <w:proofErr w:type="spellEnd"/>
      <w:r w:rsidR="0044384E">
        <w:t xml:space="preserve"> reconhecer HTML, optou-se então pelo seu uso no desenvolvimento deste trabalho.</w:t>
      </w:r>
    </w:p>
    <w:p w:rsidR="00CA0AB3" w:rsidRPr="008D625B" w:rsidRDefault="00CA0AB3" w:rsidP="008D625B"/>
    <w:p w:rsidR="009F7D5B" w:rsidRDefault="0034001E" w:rsidP="00510265">
      <w:pPr>
        <w:pStyle w:val="Ttulo4"/>
      </w:pPr>
      <w:bookmarkStart w:id="83" w:name="_Toc542535"/>
      <w:proofErr w:type="spellStart"/>
      <w:r w:rsidRPr="00952162">
        <w:rPr>
          <w:i/>
        </w:rPr>
        <w:t>Cascading</w:t>
      </w:r>
      <w:proofErr w:type="spellEnd"/>
      <w:r w:rsidRPr="00952162">
        <w:rPr>
          <w:i/>
        </w:rPr>
        <w:t xml:space="preserve"> </w:t>
      </w:r>
      <w:proofErr w:type="spellStart"/>
      <w:r w:rsidRPr="00952162">
        <w:rPr>
          <w:i/>
        </w:rPr>
        <w:t>Style</w:t>
      </w:r>
      <w:proofErr w:type="spellEnd"/>
      <w:r w:rsidRPr="00952162">
        <w:rPr>
          <w:i/>
        </w:rPr>
        <w:t xml:space="preserve"> </w:t>
      </w:r>
      <w:proofErr w:type="spellStart"/>
      <w:r w:rsidRPr="00952162">
        <w:rPr>
          <w:i/>
        </w:rPr>
        <w:t>Sheets</w:t>
      </w:r>
      <w:proofErr w:type="spellEnd"/>
      <w:r>
        <w:t xml:space="preserve"> (</w:t>
      </w:r>
      <w:r w:rsidR="00D61CB9" w:rsidRPr="003635FC">
        <w:t>CSS</w:t>
      </w:r>
      <w:r>
        <w:t>)</w:t>
      </w:r>
      <w:bookmarkEnd w:id="83"/>
    </w:p>
    <w:p w:rsidR="00510265" w:rsidRDefault="00510265" w:rsidP="00510265"/>
    <w:p w:rsidR="00BC59B8" w:rsidRDefault="00BC59B8" w:rsidP="00510265">
      <w:proofErr w:type="spellStart"/>
      <w:r w:rsidRPr="005D020E">
        <w:rPr>
          <w:i/>
        </w:rPr>
        <w:t>Cascading</w:t>
      </w:r>
      <w:proofErr w:type="spellEnd"/>
      <w:r w:rsidRPr="005D020E">
        <w:rPr>
          <w:i/>
        </w:rPr>
        <w:t xml:space="preserve"> </w:t>
      </w:r>
      <w:proofErr w:type="spellStart"/>
      <w:r w:rsidRPr="005D020E">
        <w:rPr>
          <w:i/>
        </w:rPr>
        <w:t>Style</w:t>
      </w:r>
      <w:proofErr w:type="spellEnd"/>
      <w:r w:rsidRPr="005D020E">
        <w:rPr>
          <w:i/>
        </w:rPr>
        <w:t xml:space="preserve"> </w:t>
      </w:r>
      <w:proofErr w:type="spellStart"/>
      <w:r w:rsidRPr="005D020E">
        <w:rPr>
          <w:i/>
        </w:rPr>
        <w:t>Sheets</w:t>
      </w:r>
      <w:proofErr w:type="spellEnd"/>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640D2B">
        <w:t xml:space="preserve">Figura </w:t>
      </w:r>
      <w:r w:rsidR="00640D2B">
        <w:rPr>
          <w:noProof/>
        </w:rPr>
        <w:t>20</w:t>
      </w:r>
      <w:r w:rsidR="005555D4">
        <w:fldChar w:fldCharType="end"/>
      </w:r>
      <w:r w:rsidR="003A3433">
        <w:t xml:space="preserve">. </w:t>
      </w:r>
    </w:p>
    <w:p w:rsidR="00113E53" w:rsidRDefault="00113E53" w:rsidP="00952162">
      <w:pPr>
        <w:pStyle w:val="Fontes"/>
      </w:pPr>
    </w:p>
    <w:p w:rsidR="00211EBC" w:rsidRDefault="00211EBC" w:rsidP="00952162">
      <w:pPr>
        <w:pStyle w:val="Legenda"/>
        <w:keepNext/>
      </w:pPr>
      <w:bookmarkStart w:id="84" w:name="_Ref527141144"/>
      <w:r>
        <w:t xml:space="preserve">Figura </w:t>
      </w:r>
      <w:ins w:id="85" w:author="Ryan Lemos" w:date="2019-02-20T09:08:00Z">
        <w:r w:rsidR="00483DF4">
          <w:fldChar w:fldCharType="begin"/>
        </w:r>
        <w:r w:rsidR="00483DF4">
          <w:instrText xml:space="preserve"> SEQ Figura \* ARABIC </w:instrText>
        </w:r>
      </w:ins>
      <w:r w:rsidR="00483DF4">
        <w:fldChar w:fldCharType="separate"/>
      </w:r>
      <w:ins w:id="86" w:author="Ryan Lemos" w:date="2019-02-20T09:08:00Z">
        <w:r w:rsidR="00483DF4">
          <w:rPr>
            <w:noProof/>
          </w:rPr>
          <w:t>17</w:t>
        </w:r>
        <w:r w:rsidR="00483DF4">
          <w:fldChar w:fldCharType="end"/>
        </w:r>
      </w:ins>
      <w:del w:id="87"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17</w:delText>
        </w:r>
        <w:r w:rsidR="00E3042F" w:rsidDel="00483DF4">
          <w:rPr>
            <w:noProof/>
          </w:rPr>
          <w:fldChar w:fldCharType="end"/>
        </w:r>
      </w:del>
      <w:bookmarkEnd w:id="84"/>
      <w:r>
        <w:t xml:space="preserve"> </w:t>
      </w:r>
      <w:r w:rsidRPr="003D5836">
        <w:t>- Sintaxe CSS</w:t>
      </w:r>
    </w:p>
    <w:p w:rsidR="00113E53" w:rsidRDefault="00CB768F" w:rsidP="00952162">
      <w:pPr>
        <w:pStyle w:val="Fontes"/>
      </w:pPr>
      <w:r w:rsidRPr="00832539">
        <w:rPr>
          <w:noProof/>
          <w:lang w:eastAsia="pt-BR"/>
        </w:rPr>
        <w:drawing>
          <wp:inline distT="0" distB="0" distL="0" distR="0">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29"/>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13E53" w:rsidRDefault="00113E53" w:rsidP="00113E53">
      <w:pPr>
        <w:pStyle w:val="Fontes"/>
      </w:pPr>
      <w:r>
        <w:t>Fonte: CAELUM, 2018</w:t>
      </w:r>
      <w:r w:rsidR="00BB25A9">
        <w:t>, p.21</w:t>
      </w:r>
      <w:r>
        <w:t>.</w:t>
      </w:r>
    </w:p>
    <w:p w:rsidR="00113E53" w:rsidRDefault="00113E53" w:rsidP="00113E53">
      <w:pPr>
        <w:pStyle w:val="Fontes"/>
      </w:pPr>
    </w:p>
    <w:p w:rsidR="00113E53" w:rsidRDefault="001B67AB" w:rsidP="00113E53">
      <w:r>
        <w:lastRenderedPageBreak/>
        <w:t>Quanto a</w:t>
      </w:r>
      <w:r w:rsidR="00885945">
        <w:t xml:space="preserve"> inclusão do CSS em elementos HTML</w:t>
      </w:r>
      <w:r>
        <w:t>, ela</w:t>
      </w:r>
      <w:r w:rsidR="00885945">
        <w:t xml:space="preserve"> pode ser feita de três maneiras</w:t>
      </w:r>
      <w:r w:rsidR="00EE588E">
        <w:t>.</w:t>
      </w:r>
      <w:r w:rsidR="00885945">
        <w:t xml:space="preserve"> </w:t>
      </w:r>
      <w:r w:rsidR="000451C9">
        <w:t>A primeira delas é inserindo o código CSS d</w:t>
      </w:r>
      <w:r w:rsidR="00885945">
        <w:t>iretamente</w:t>
      </w:r>
      <w:r w:rsidR="000A60C7">
        <w:t xml:space="preserve"> na </w:t>
      </w:r>
      <w:proofErr w:type="spellStart"/>
      <w:r w:rsidR="000A60C7" w:rsidRPr="00952162">
        <w:rPr>
          <w:i/>
        </w:rPr>
        <w:t>tag</w:t>
      </w:r>
      <w:proofErr w:type="spellEnd"/>
      <w:r w:rsidR="000A60C7">
        <w:t xml:space="preserve"> HTML do elemento</w:t>
      </w:r>
      <w:r w:rsidR="00EE588E">
        <w:t>, utilizando-se do atributo ‘</w:t>
      </w:r>
      <w:proofErr w:type="spellStart"/>
      <w:r w:rsidR="00EE588E" w:rsidRPr="00952162">
        <w:rPr>
          <w:i/>
        </w:rPr>
        <w:t>style</w:t>
      </w:r>
      <w:proofErr w:type="spellEnd"/>
      <w:r w:rsidR="00EE588E">
        <w:t xml:space="preserve">’ da </w:t>
      </w:r>
      <w:proofErr w:type="spellStart"/>
      <w:r w:rsidR="00EE588E" w:rsidRPr="00952162">
        <w:rPr>
          <w:i/>
        </w:rPr>
        <w:t>tag</w:t>
      </w:r>
      <w:proofErr w:type="spellEnd"/>
      <w:r w:rsidR="00EE588E">
        <w:t xml:space="preserve"> em questão</w:t>
      </w:r>
      <w:r w:rsidR="00130966">
        <w:t xml:space="preserve"> conforme descrito na</w:t>
      </w:r>
      <w:r w:rsidR="005555D4">
        <w:t xml:space="preserve"> </w:t>
      </w:r>
      <w:r w:rsidR="005555D4">
        <w:fldChar w:fldCharType="begin"/>
      </w:r>
      <w:r w:rsidR="005555D4">
        <w:instrText xml:space="preserve"> REF _Ref527141178 \h </w:instrText>
      </w:r>
      <w:r w:rsidR="005555D4">
        <w:fldChar w:fldCharType="separate"/>
      </w:r>
      <w:r w:rsidR="00640D2B">
        <w:t xml:space="preserve">Figura </w:t>
      </w:r>
      <w:r w:rsidR="00640D2B">
        <w:rPr>
          <w:noProof/>
        </w:rPr>
        <w:t>21</w:t>
      </w:r>
      <w:r w:rsidR="005555D4">
        <w:fldChar w:fldCharType="end"/>
      </w:r>
      <w:r w:rsidR="00C24558">
        <w:t>.</w:t>
      </w:r>
      <w:r w:rsidR="000A60C7">
        <w:t xml:space="preserve"> </w:t>
      </w:r>
    </w:p>
    <w:p w:rsidR="00130966" w:rsidRDefault="00130966" w:rsidP="00952162">
      <w:pPr>
        <w:pStyle w:val="Fontes"/>
      </w:pPr>
    </w:p>
    <w:p w:rsidR="00402C84" w:rsidRDefault="00402C84" w:rsidP="00952162">
      <w:pPr>
        <w:pStyle w:val="Legenda"/>
        <w:keepNext/>
      </w:pPr>
      <w:bookmarkStart w:id="88" w:name="_Ref527141178"/>
      <w:r>
        <w:t xml:space="preserve">Figura </w:t>
      </w:r>
      <w:ins w:id="89" w:author="Ryan Lemos" w:date="2019-02-20T09:08:00Z">
        <w:r w:rsidR="00483DF4">
          <w:fldChar w:fldCharType="begin"/>
        </w:r>
        <w:r w:rsidR="00483DF4">
          <w:instrText xml:space="preserve"> SEQ Figura \* ARABIC </w:instrText>
        </w:r>
      </w:ins>
      <w:r w:rsidR="00483DF4">
        <w:fldChar w:fldCharType="separate"/>
      </w:r>
      <w:ins w:id="90" w:author="Ryan Lemos" w:date="2019-02-20T09:08:00Z">
        <w:r w:rsidR="00483DF4">
          <w:rPr>
            <w:noProof/>
          </w:rPr>
          <w:t>18</w:t>
        </w:r>
        <w:r w:rsidR="00483DF4">
          <w:fldChar w:fldCharType="end"/>
        </w:r>
      </w:ins>
      <w:del w:id="91"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18</w:delText>
        </w:r>
        <w:r w:rsidR="00E3042F" w:rsidDel="00483DF4">
          <w:rPr>
            <w:noProof/>
          </w:rPr>
          <w:fldChar w:fldCharType="end"/>
        </w:r>
      </w:del>
      <w:bookmarkEnd w:id="88"/>
      <w:r>
        <w:t xml:space="preserve"> -</w:t>
      </w:r>
      <w:r w:rsidRPr="009F6613">
        <w:t xml:space="preserve"> CSS inserido diretamente na </w:t>
      </w:r>
      <w:proofErr w:type="spellStart"/>
      <w:r w:rsidRPr="009F6613">
        <w:t>tag</w:t>
      </w:r>
      <w:proofErr w:type="spellEnd"/>
      <w:r w:rsidRPr="009F6613">
        <w:t xml:space="preserve"> HTML</w:t>
      </w:r>
    </w:p>
    <w:p w:rsidR="00D0103C" w:rsidRDefault="00CB768F" w:rsidP="00952162">
      <w:pPr>
        <w:pStyle w:val="Fontes"/>
      </w:pPr>
      <w:r w:rsidRPr="00832539">
        <w:rPr>
          <w:noProof/>
          <w:lang w:eastAsia="pt-BR"/>
        </w:rPr>
        <w:drawing>
          <wp:inline distT="0" distB="0" distL="0" distR="0">
            <wp:extent cx="5006794" cy="573717"/>
            <wp:effectExtent l="133350" t="114300" r="137160" b="131445"/>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30"/>
                    <a:stretch>
                      <a:fillRect/>
                    </a:stretch>
                  </pic:blipFill>
                  <pic:spPr>
                    <a:xfrm>
                      <a:off x="0" y="0"/>
                      <a:ext cx="5006340" cy="573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Pr>
          <w:noProof/>
        </w:rPr>
        <w:t xml:space="preserve"> </w:t>
      </w:r>
    </w:p>
    <w:p w:rsidR="00130966" w:rsidRDefault="00130966">
      <w:pPr>
        <w:pStyle w:val="Fontes"/>
      </w:pPr>
      <w:r>
        <w:t>Fonte: CAELUM, 2018</w:t>
      </w:r>
      <w:r w:rsidR="00237DB9">
        <w:t>, p.21</w:t>
      </w:r>
      <w:r>
        <w:t>.</w:t>
      </w:r>
    </w:p>
    <w:p w:rsidR="00322554" w:rsidRDefault="00322554">
      <w:pPr>
        <w:pStyle w:val="Fontes"/>
      </w:pPr>
    </w:p>
    <w:p w:rsidR="00322554" w:rsidRDefault="000451C9">
      <w:r>
        <w:t>Outra maneira de se inserir o CSS é p</w:t>
      </w:r>
      <w:r w:rsidR="00322554" w:rsidRPr="00322554">
        <w:t>or</w:t>
      </w:r>
      <w:r>
        <w:t xml:space="preserve"> meio de</w:t>
      </w:r>
      <w:r w:rsidR="00322554" w:rsidRPr="00322554">
        <w:t xml:space="preserve"> uma </w:t>
      </w:r>
      <w:proofErr w:type="spellStart"/>
      <w:r w:rsidR="00322554" w:rsidRPr="00952162">
        <w:rPr>
          <w:i/>
        </w:rPr>
        <w:t>tag</w:t>
      </w:r>
      <w:proofErr w:type="spellEnd"/>
      <w:r w:rsidR="00322554" w:rsidRPr="00322554">
        <w:t xml:space="preserve"> </w:t>
      </w:r>
      <w:r>
        <w:t>HTML</w:t>
      </w:r>
      <w:r w:rsidR="00322554" w:rsidRPr="00322554">
        <w:t xml:space="preserve"> denominada ‘</w:t>
      </w:r>
      <w:proofErr w:type="spellStart"/>
      <w:r w:rsidR="00322554" w:rsidRPr="00952162">
        <w:rPr>
          <w:i/>
        </w:rPr>
        <w:t>style</w:t>
      </w:r>
      <w:proofErr w:type="spellEnd"/>
      <w:r w:rsidR="00322554" w:rsidRPr="00322554">
        <w:t>’, onde o seletor do elemento deve ser referenciado como na</w:t>
      </w:r>
      <w:r w:rsidR="005555D4">
        <w:t xml:space="preserve"> </w:t>
      </w:r>
      <w:r w:rsidR="005555D4">
        <w:fldChar w:fldCharType="begin"/>
      </w:r>
      <w:r w:rsidR="005555D4">
        <w:instrText xml:space="preserve"> REF _Ref527141224 \h </w:instrText>
      </w:r>
      <w:r w:rsidR="005555D4">
        <w:fldChar w:fldCharType="separate"/>
      </w:r>
      <w:r w:rsidR="00640D2B">
        <w:t xml:space="preserve">Figura </w:t>
      </w:r>
      <w:r w:rsidR="00640D2B">
        <w:rPr>
          <w:noProof/>
        </w:rPr>
        <w:t>22</w:t>
      </w:r>
      <w:r w:rsidR="005555D4">
        <w:fldChar w:fldCharType="end"/>
      </w:r>
      <w:r w:rsidR="00322554" w:rsidRPr="00322554">
        <w:t xml:space="preserve">. </w:t>
      </w:r>
      <w:r w:rsidR="0061287F">
        <w:t>O</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t>.</w:t>
      </w:r>
      <w:r w:rsidR="00322554" w:rsidRPr="00322554">
        <w:t xml:space="preserve"> </w:t>
      </w:r>
      <w:r>
        <w:t>A</w:t>
      </w:r>
      <w:r w:rsidR="00322554" w:rsidRPr="00322554">
        <w:t xml:space="preserve">s principais maneiras de se referenciar elementos são pelo atributo id (identificado com o símbolo #), pelo atributo </w:t>
      </w:r>
      <w:proofErr w:type="spellStart"/>
      <w:r w:rsidR="00322554" w:rsidRPr="00582E70">
        <w:rPr>
          <w:i/>
        </w:rPr>
        <w:t>class</w:t>
      </w:r>
      <w:proofErr w:type="spellEnd"/>
      <w:r w:rsidR="00322554" w:rsidRPr="00322554">
        <w:t xml:space="preserve"> (identificado com o ponto final), ou pela </w:t>
      </w:r>
      <w:proofErr w:type="spellStart"/>
      <w:r w:rsidR="00322554" w:rsidRPr="00582E70">
        <w:rPr>
          <w:i/>
        </w:rPr>
        <w:t>tag</w:t>
      </w:r>
      <w:proofErr w:type="spellEnd"/>
      <w:r w:rsidR="00322554" w:rsidRPr="00322554">
        <w:t xml:space="preserve"> d</w:t>
      </w:r>
      <w:r w:rsidR="0061287F">
        <w:t>e um</w:t>
      </w:r>
      <w:r w:rsidR="00322554" w:rsidRPr="00322554">
        <w:t xml:space="preserve"> elemento.</w:t>
      </w:r>
      <w:r w:rsidR="001B67AB">
        <w:t xml:space="preserve"> Na sintaxe CSS dentro da </w:t>
      </w:r>
      <w:proofErr w:type="spellStart"/>
      <w:r w:rsidR="001B67AB" w:rsidRPr="00582E70">
        <w:rPr>
          <w:i/>
        </w:rPr>
        <w:t>tag</w:t>
      </w:r>
      <w:proofErr w:type="spellEnd"/>
      <w:r w:rsidR="001B67AB">
        <w:t xml:space="preserve"> </w:t>
      </w:r>
      <w:r w:rsidR="005F248C">
        <w:t>‘</w:t>
      </w:r>
      <w:proofErr w:type="spellStart"/>
      <w:r w:rsidR="001B67AB" w:rsidRPr="00582E70">
        <w:rPr>
          <w:i/>
        </w:rPr>
        <w:t>style</w:t>
      </w:r>
      <w:proofErr w:type="spellEnd"/>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separate"/>
      </w:r>
      <w:r w:rsidR="00640D2B">
        <w:t xml:space="preserve">Figura </w:t>
      </w:r>
      <w:r w:rsidR="00640D2B">
        <w:rPr>
          <w:noProof/>
        </w:rPr>
        <w:t>22</w:t>
      </w:r>
      <w:r w:rsidR="005F248C">
        <w:fldChar w:fldCharType="end"/>
      </w:r>
      <w:r w:rsidR="005F248C">
        <w:t xml:space="preserve"> </w:t>
      </w:r>
      <w:r w:rsidR="001B67AB">
        <w:t xml:space="preserve">o seletor é uma </w:t>
      </w:r>
      <w:proofErr w:type="spellStart"/>
      <w:r w:rsidR="001B67AB" w:rsidRPr="00952162">
        <w:rPr>
          <w:i/>
        </w:rPr>
        <w:t>tag</w:t>
      </w:r>
      <w:proofErr w:type="spellEnd"/>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rsidR="00322554" w:rsidRDefault="00322554" w:rsidP="00952162">
      <w:pPr>
        <w:pStyle w:val="Fontes"/>
      </w:pPr>
      <w:bookmarkStart w:id="92" w:name="_Ref526690766"/>
    </w:p>
    <w:p w:rsidR="00130966" w:rsidRDefault="00130966" w:rsidP="00952162">
      <w:pPr>
        <w:pStyle w:val="Legenda"/>
        <w:keepNext/>
      </w:pPr>
      <w:bookmarkStart w:id="93" w:name="_Ref527141224"/>
      <w:r>
        <w:t xml:space="preserve">Figura </w:t>
      </w:r>
      <w:ins w:id="94" w:author="Ryan Lemos" w:date="2019-02-20T09:08:00Z">
        <w:r w:rsidR="00483DF4">
          <w:fldChar w:fldCharType="begin"/>
        </w:r>
        <w:r w:rsidR="00483DF4">
          <w:instrText xml:space="preserve"> SEQ Figura \* ARABIC </w:instrText>
        </w:r>
      </w:ins>
      <w:r w:rsidR="00483DF4">
        <w:fldChar w:fldCharType="separate"/>
      </w:r>
      <w:ins w:id="95" w:author="Ryan Lemos" w:date="2019-02-20T09:08:00Z">
        <w:r w:rsidR="00483DF4">
          <w:rPr>
            <w:noProof/>
          </w:rPr>
          <w:t>19</w:t>
        </w:r>
        <w:r w:rsidR="00483DF4">
          <w:fldChar w:fldCharType="end"/>
        </w:r>
      </w:ins>
      <w:del w:id="96"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19</w:delText>
        </w:r>
        <w:r w:rsidR="00E3042F" w:rsidDel="00483DF4">
          <w:rPr>
            <w:noProof/>
          </w:rPr>
          <w:fldChar w:fldCharType="end"/>
        </w:r>
      </w:del>
      <w:bookmarkEnd w:id="92"/>
      <w:bookmarkEnd w:id="93"/>
      <w:r>
        <w:t xml:space="preserve"> - CSS inserido através da </w:t>
      </w:r>
      <w:proofErr w:type="spellStart"/>
      <w:r w:rsidRPr="00952162">
        <w:rPr>
          <w:i/>
        </w:rPr>
        <w:t>tag</w:t>
      </w:r>
      <w:proofErr w:type="spellEnd"/>
      <w:r w:rsidRPr="00952162">
        <w:rPr>
          <w:i/>
        </w:rPr>
        <w:t xml:space="preserve"> </w:t>
      </w:r>
      <w:proofErr w:type="spellStart"/>
      <w:r w:rsidRPr="00952162">
        <w:rPr>
          <w:i/>
        </w:rPr>
        <w:t>style</w:t>
      </w:r>
      <w:proofErr w:type="spellEnd"/>
    </w:p>
    <w:p w:rsidR="00DC4A43" w:rsidRDefault="00CB768F" w:rsidP="00952162">
      <w:pPr>
        <w:pStyle w:val="Fontes"/>
      </w:pPr>
      <w:r w:rsidRPr="00832539">
        <w:rPr>
          <w:noProof/>
          <w:lang w:eastAsia="pt-BR"/>
        </w:rPr>
        <w:drawing>
          <wp:inline distT="0" distB="0" distL="0" distR="0">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1"/>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Default="00130966">
      <w:pPr>
        <w:pStyle w:val="Fontes"/>
      </w:pPr>
    </w:p>
    <w:p w:rsidR="00322554" w:rsidRDefault="000451C9" w:rsidP="00322554">
      <w:r>
        <w:lastRenderedPageBreak/>
        <w:t>A terceira maneira de se estilizar os elementos HTML se dá</w:t>
      </w:r>
      <w:r w:rsidR="00322554">
        <w:t xml:space="preserve"> po</w:t>
      </w:r>
      <w:r w:rsidR="00322554" w:rsidRPr="00322554">
        <w:t>r meio de um arquivo separado</w:t>
      </w:r>
      <w:r w:rsidR="00322554">
        <w:t xml:space="preserve"> </w:t>
      </w:r>
      <w:r>
        <w:t>como visto</w:t>
      </w:r>
      <w:r w:rsidR="00322554">
        <w:t xml:space="preserve"> na </w:t>
      </w:r>
      <w:r w:rsidR="00322554">
        <w:fldChar w:fldCharType="begin"/>
      </w:r>
      <w:r w:rsidR="00322554">
        <w:instrText xml:space="preserve"> REF _Ref527043688 \h </w:instrText>
      </w:r>
      <w:r w:rsidR="00322554">
        <w:fldChar w:fldCharType="separate"/>
      </w:r>
      <w:r w:rsidR="00640D2B">
        <w:t xml:space="preserve">Figura </w:t>
      </w:r>
      <w:r w:rsidR="00640D2B">
        <w:rPr>
          <w:noProof/>
        </w:rPr>
        <w:t>23</w:t>
      </w:r>
      <w:r w:rsidR="00322554">
        <w:fldChar w:fldCharType="end"/>
      </w:r>
      <w:r w:rsidR="00CB211B">
        <w:t>, de maneira que o código CSS fique separado da codificação feita em HTML</w:t>
      </w:r>
      <w:r>
        <w:t xml:space="preserve"> </w:t>
      </w:r>
      <w:r w:rsidR="00752E3D">
        <w:rPr>
          <w:noProof/>
        </w:rPr>
        <w:t>(CAELUM, 2018)</w:t>
      </w:r>
      <w:r w:rsidR="00CB211B">
        <w:t>.</w:t>
      </w:r>
      <w:r w:rsidR="00CE64D8">
        <w:t xml:space="preserve"> </w:t>
      </w:r>
    </w:p>
    <w:p w:rsidR="00322554" w:rsidRDefault="00322554" w:rsidP="00952162">
      <w:pPr>
        <w:pStyle w:val="Fontes"/>
      </w:pPr>
    </w:p>
    <w:p w:rsidR="00322554" w:rsidRDefault="00322554" w:rsidP="00952162">
      <w:pPr>
        <w:pStyle w:val="Legenda"/>
        <w:keepNext/>
      </w:pPr>
      <w:bookmarkStart w:id="97" w:name="_Ref527043688"/>
      <w:r>
        <w:t xml:space="preserve">Figura </w:t>
      </w:r>
      <w:ins w:id="98" w:author="Ryan Lemos" w:date="2019-02-20T09:08:00Z">
        <w:r w:rsidR="00483DF4">
          <w:fldChar w:fldCharType="begin"/>
        </w:r>
        <w:r w:rsidR="00483DF4">
          <w:instrText xml:space="preserve"> SEQ Figura \* ARABIC </w:instrText>
        </w:r>
      </w:ins>
      <w:r w:rsidR="00483DF4">
        <w:fldChar w:fldCharType="separate"/>
      </w:r>
      <w:ins w:id="99" w:author="Ryan Lemos" w:date="2019-02-20T09:08:00Z">
        <w:r w:rsidR="00483DF4">
          <w:rPr>
            <w:noProof/>
          </w:rPr>
          <w:t>20</w:t>
        </w:r>
        <w:r w:rsidR="00483DF4">
          <w:fldChar w:fldCharType="end"/>
        </w:r>
      </w:ins>
      <w:del w:id="10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20</w:delText>
        </w:r>
        <w:r w:rsidR="00E3042F" w:rsidDel="00483DF4">
          <w:rPr>
            <w:noProof/>
          </w:rPr>
          <w:fldChar w:fldCharType="end"/>
        </w:r>
      </w:del>
      <w:bookmarkEnd w:id="97"/>
      <w:r>
        <w:t xml:space="preserve"> - </w:t>
      </w:r>
      <w:r w:rsidRPr="00CB6BC3">
        <w:t>CSS contido no arquivo estilos.css</w:t>
      </w:r>
    </w:p>
    <w:p w:rsidR="00322554" w:rsidRDefault="00CB768F" w:rsidP="00952162">
      <w:pPr>
        <w:pStyle w:val="Fontes"/>
      </w:pPr>
      <w:r w:rsidRPr="00832539">
        <w:rPr>
          <w:noProof/>
          <w:lang w:eastAsia="pt-BR"/>
        </w:rPr>
        <w:drawing>
          <wp:inline distT="0" distB="0" distL="0" distR="0">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2"/>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22554" w:rsidRDefault="00322554" w:rsidP="00322554">
      <w:pPr>
        <w:pStyle w:val="Fontes"/>
      </w:pPr>
      <w:r>
        <w:t>Fonte: CAELUM, 2018</w:t>
      </w:r>
      <w:r w:rsidR="00237DB9">
        <w:t>, p.23</w:t>
      </w:r>
      <w:r>
        <w:t>.</w:t>
      </w:r>
    </w:p>
    <w:p w:rsidR="00322554" w:rsidRDefault="00322554" w:rsidP="00952162">
      <w:pPr>
        <w:pStyle w:val="Fontes"/>
      </w:pPr>
    </w:p>
    <w:p w:rsidR="00CB211B" w:rsidRDefault="00A80249">
      <w:r>
        <w:t xml:space="preserve">A sintaxe CSS segue o modelo descrito pela </w:t>
      </w:r>
      <w:r>
        <w:fldChar w:fldCharType="begin"/>
      </w:r>
      <w:r>
        <w:instrText xml:space="preserve"> REF _Ref527141224 \h </w:instrText>
      </w:r>
      <w:r>
        <w:fldChar w:fldCharType="separate"/>
      </w:r>
      <w:r w:rsidR="00640D2B">
        <w:t xml:space="preserve">Figura </w:t>
      </w:r>
      <w:r w:rsidR="00640D2B">
        <w:rPr>
          <w:noProof/>
        </w:rPr>
        <w:t>22</w:t>
      </w:r>
      <w:r>
        <w:fldChar w:fldCharType="end"/>
      </w:r>
      <w:r>
        <w:t xml:space="preserve">. </w:t>
      </w:r>
      <w:r w:rsidR="001B67AB">
        <w:t>A única diferença é que p</w:t>
      </w:r>
      <w:r w:rsidR="00CB211B">
        <w:t>ara utilizar</w:t>
      </w:r>
      <w:r w:rsidR="000451C9">
        <w:t xml:space="preserve"> a estilização contida</w:t>
      </w:r>
      <w:r w:rsidR="00CB211B">
        <w:t xml:space="preserve"> </w:t>
      </w:r>
      <w:r w:rsidR="000451C9">
        <w:t>n</w:t>
      </w:r>
      <w:r w:rsidR="00CB211B">
        <w:t>o arquivo CSS no</w:t>
      </w:r>
      <w:r w:rsidR="000451C9">
        <w:t xml:space="preserve"> documento</w:t>
      </w:r>
      <w:r w:rsidR="00CB211B">
        <w:t xml:space="preserve"> HTML</w:t>
      </w:r>
      <w:r w:rsidR="000451C9">
        <w:t xml:space="preserve"> d</w:t>
      </w:r>
      <w:r w:rsidR="00CB211B">
        <w:t xml:space="preserve">eve-se utilizar no código HTML uma </w:t>
      </w:r>
      <w:proofErr w:type="spellStart"/>
      <w:r w:rsidR="00CB211B" w:rsidRPr="00952162">
        <w:rPr>
          <w:i/>
        </w:rPr>
        <w:t>tag</w:t>
      </w:r>
      <w:proofErr w:type="spellEnd"/>
      <w:r w:rsidR="005F248C">
        <w:rPr>
          <w:i/>
        </w:rPr>
        <w:t xml:space="preserve"> </w:t>
      </w:r>
      <w:r w:rsidR="000451C9">
        <w:t>‘</w:t>
      </w:r>
      <w:r w:rsidR="00CB211B" w:rsidRPr="00952162">
        <w:rPr>
          <w:i/>
        </w:rPr>
        <w:t>link</w:t>
      </w:r>
      <w:r w:rsidR="000451C9" w:rsidRPr="00952162">
        <w:t>’</w:t>
      </w:r>
      <w:r w:rsidR="00406AB2">
        <w:t>.</w:t>
      </w:r>
      <w:r w:rsidR="000451C9">
        <w:t xml:space="preserve"> A </w:t>
      </w:r>
      <w:proofErr w:type="spellStart"/>
      <w:r w:rsidR="000451C9" w:rsidRPr="00952162">
        <w:rPr>
          <w:i/>
        </w:rPr>
        <w:t>tag</w:t>
      </w:r>
      <w:proofErr w:type="spellEnd"/>
      <w:r w:rsidR="000451C9">
        <w:t xml:space="preserve"> </w:t>
      </w:r>
      <w:r w:rsidR="005F248C">
        <w:t>‘</w:t>
      </w:r>
      <w:r w:rsidR="000451C9" w:rsidRPr="00952162">
        <w:rPr>
          <w:i/>
        </w:rPr>
        <w:t>link</w:t>
      </w:r>
      <w:r w:rsidR="005F248C">
        <w:rPr>
          <w:i/>
        </w:rPr>
        <w:t>’</w:t>
      </w:r>
      <w:r w:rsidR="00CB211B">
        <w:t xml:space="preserve"> é responsável por carregar e possibilitar o uso dos estilos</w:t>
      </w:r>
      <w:r w:rsidR="000451C9">
        <w:t xml:space="preserve"> a partir de</w:t>
      </w:r>
      <w:r w:rsidR="00CB211B">
        <w:t xml:space="preserve"> um arquivo externo. Para indicar a localização do arquivo CSS, deve-se utilizar um atributo da </w:t>
      </w:r>
      <w:proofErr w:type="spellStart"/>
      <w:r w:rsidR="00CB211B" w:rsidRPr="00952162">
        <w:rPr>
          <w:i/>
        </w:rPr>
        <w:t>tag</w:t>
      </w:r>
      <w:proofErr w:type="spellEnd"/>
      <w:r w:rsidR="00CB211B">
        <w:t xml:space="preserve"> </w:t>
      </w:r>
      <w:r w:rsidR="005F248C">
        <w:t>‘</w:t>
      </w:r>
      <w:r w:rsidR="00CB211B" w:rsidRPr="00952162">
        <w:rPr>
          <w:i/>
        </w:rPr>
        <w:t>link</w:t>
      </w:r>
      <w:r w:rsidR="005F248C">
        <w:rPr>
          <w:i/>
        </w:rPr>
        <w:t>’</w:t>
      </w:r>
      <w:r w:rsidR="00CB211B">
        <w:rPr>
          <w:i/>
        </w:rPr>
        <w:t xml:space="preserve"> </w:t>
      </w:r>
      <w:r w:rsidR="00CB211B">
        <w:t xml:space="preserve">chamado </w:t>
      </w:r>
      <w:r w:rsidR="005F248C">
        <w:t>‘</w:t>
      </w:r>
      <w:proofErr w:type="spellStart"/>
      <w:r w:rsidR="00CB211B">
        <w:t>href</w:t>
      </w:r>
      <w:proofErr w:type="spellEnd"/>
      <w:r w:rsidR="005F248C">
        <w:t>’</w:t>
      </w:r>
      <w:r w:rsidR="00CB211B">
        <w:t>, e nesse atributo</w:t>
      </w:r>
      <w:r w:rsidR="000451C9">
        <w:t xml:space="preserve"> </w:t>
      </w:r>
      <w:r w:rsidR="00CB211B">
        <w:t xml:space="preserve">indicar o caminho até o arquivo de estilos, conforme demonstrado na </w:t>
      </w:r>
      <w:r w:rsidR="00CB211B">
        <w:fldChar w:fldCharType="begin"/>
      </w:r>
      <w:r w:rsidR="00CB211B">
        <w:instrText xml:space="preserve"> REF _Ref526690737 \h </w:instrText>
      </w:r>
      <w:r w:rsidR="00CB211B">
        <w:fldChar w:fldCharType="separate"/>
      </w:r>
      <w:r w:rsidR="00640D2B">
        <w:t xml:space="preserve">Figura </w:t>
      </w:r>
      <w:r w:rsidR="00640D2B">
        <w:rPr>
          <w:noProof/>
        </w:rPr>
        <w:t>24</w:t>
      </w:r>
      <w:r w:rsidR="00CB211B">
        <w:fldChar w:fldCharType="end"/>
      </w:r>
      <w:r w:rsidR="00CB211B">
        <w:t>. O estilo criado</w:t>
      </w:r>
      <w:r w:rsidR="001B67AB">
        <w:t xml:space="preserve"> na </w:t>
      </w:r>
      <w:r w:rsidR="001B67AB">
        <w:fldChar w:fldCharType="begin"/>
      </w:r>
      <w:r w:rsidR="001B67AB">
        <w:instrText xml:space="preserve"> REF _Ref527043688 \h </w:instrText>
      </w:r>
      <w:r w:rsidR="001B67AB">
        <w:fldChar w:fldCharType="separate"/>
      </w:r>
      <w:r w:rsidR="00640D2B">
        <w:t xml:space="preserve">Figura </w:t>
      </w:r>
      <w:r w:rsidR="00640D2B">
        <w:rPr>
          <w:noProof/>
        </w:rPr>
        <w:t>23</w:t>
      </w:r>
      <w:r w:rsidR="001B67AB">
        <w:fldChar w:fldCharType="end"/>
      </w:r>
      <w:r w:rsidR="00CB211B">
        <w:t xml:space="preserve"> é utilizado na </w:t>
      </w:r>
      <w:proofErr w:type="spellStart"/>
      <w:r w:rsidR="00CB211B" w:rsidRPr="00952162">
        <w:rPr>
          <w:i/>
        </w:rPr>
        <w:t>tag</w:t>
      </w:r>
      <w:proofErr w:type="spellEnd"/>
      <w:r w:rsidR="00CB211B">
        <w:t xml:space="preserve"> &lt;p&gt; do documento HTML</w:t>
      </w:r>
      <w:r w:rsidR="001B67AB">
        <w:t xml:space="preserve"> da </w:t>
      </w:r>
      <w:r w:rsidR="001B67AB">
        <w:fldChar w:fldCharType="begin"/>
      </w:r>
      <w:r w:rsidR="001B67AB">
        <w:instrText xml:space="preserve"> REF _Ref526690737 \h </w:instrText>
      </w:r>
      <w:r w:rsidR="001B67AB">
        <w:fldChar w:fldCharType="separate"/>
      </w:r>
      <w:r w:rsidR="00640D2B">
        <w:t xml:space="preserve">Figura </w:t>
      </w:r>
      <w:r w:rsidR="00640D2B">
        <w:rPr>
          <w:noProof/>
        </w:rPr>
        <w:t>24</w:t>
      </w:r>
      <w:r w:rsidR="001B67AB">
        <w:fldChar w:fldCharType="end"/>
      </w:r>
      <w:r w:rsidR="00406AB2">
        <w:t xml:space="preserve"> </w:t>
      </w:r>
      <w:r w:rsidR="00752E3D">
        <w:rPr>
          <w:noProof/>
        </w:rPr>
        <w:t>(CAELUM, 2018)</w:t>
      </w:r>
      <w:r w:rsidR="00CB211B">
        <w:t>.</w:t>
      </w:r>
    </w:p>
    <w:p w:rsidR="000451C9" w:rsidRPr="00CB211B" w:rsidRDefault="000451C9" w:rsidP="00952162"/>
    <w:p w:rsidR="00130966" w:rsidRDefault="00130966" w:rsidP="00952162">
      <w:pPr>
        <w:pStyle w:val="Legenda"/>
        <w:keepNext/>
      </w:pPr>
      <w:bookmarkStart w:id="101" w:name="_Ref526690737"/>
      <w:r>
        <w:t xml:space="preserve">Figura </w:t>
      </w:r>
      <w:ins w:id="102" w:author="Ryan Lemos" w:date="2019-02-20T09:08:00Z">
        <w:r w:rsidR="00483DF4">
          <w:fldChar w:fldCharType="begin"/>
        </w:r>
        <w:r w:rsidR="00483DF4">
          <w:instrText xml:space="preserve"> SEQ Figura \* ARABIC </w:instrText>
        </w:r>
      </w:ins>
      <w:r w:rsidR="00483DF4">
        <w:fldChar w:fldCharType="separate"/>
      </w:r>
      <w:ins w:id="103" w:author="Ryan Lemos" w:date="2019-02-20T09:08:00Z">
        <w:r w:rsidR="00483DF4">
          <w:rPr>
            <w:noProof/>
          </w:rPr>
          <w:t>21</w:t>
        </w:r>
        <w:r w:rsidR="00483DF4">
          <w:fldChar w:fldCharType="end"/>
        </w:r>
      </w:ins>
      <w:del w:id="10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21</w:delText>
        </w:r>
        <w:r w:rsidR="00E3042F" w:rsidDel="00483DF4">
          <w:rPr>
            <w:noProof/>
          </w:rPr>
          <w:fldChar w:fldCharType="end"/>
        </w:r>
      </w:del>
      <w:bookmarkEnd w:id="101"/>
      <w:r>
        <w:t xml:space="preserve"> - CSS inserido através de um arquivo externo</w:t>
      </w:r>
    </w:p>
    <w:p w:rsidR="00DC4A43" w:rsidRDefault="00CB768F" w:rsidP="00952162">
      <w:pPr>
        <w:pStyle w:val="Fontes"/>
      </w:pPr>
      <w:r w:rsidRPr="00832539">
        <w:rPr>
          <w:noProof/>
          <w:lang w:eastAsia="pt-BR"/>
        </w:rPr>
        <w:drawing>
          <wp:inline distT="0" distB="0" distL="0" distR="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3"/>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Pr="00EC3457" w:rsidRDefault="00130966" w:rsidP="00952162">
      <w:pPr>
        <w:pStyle w:val="Fontes"/>
      </w:pPr>
    </w:p>
    <w:p w:rsidR="00316C86" w:rsidRDefault="00014B39" w:rsidP="00510265">
      <w:r>
        <w:lastRenderedPageBreak/>
        <w:t>Com o uso do CSS n</w:t>
      </w:r>
      <w:r w:rsidR="000451C9">
        <w:t>o</w:t>
      </w:r>
      <w:r>
        <w:t xml:space="preserve"> ambiente</w:t>
      </w:r>
      <w:r w:rsidR="000451C9">
        <w:t xml:space="preserve"> proposto</w:t>
      </w:r>
      <w:r>
        <w:t xml:space="preserve"> espera-se </w:t>
      </w:r>
      <w:r w:rsidR="008C56FF">
        <w:t>contemplar os usuários com páginas mais bonitas e agradáveis para que a experi</w:t>
      </w:r>
      <w:r w:rsidR="00CE64D8">
        <w:t>ê</w:t>
      </w:r>
      <w:r w:rsidR="008C56FF">
        <w:t xml:space="preserve">ncia de uso </w:t>
      </w:r>
      <w:r w:rsidR="00316C86">
        <w:t>seja a melhor possível.</w:t>
      </w:r>
    </w:p>
    <w:p w:rsidR="005E32C9" w:rsidRPr="009B3841" w:rsidRDefault="008C56FF" w:rsidP="00952162">
      <w:r>
        <w:t xml:space="preserve"> </w:t>
      </w:r>
    </w:p>
    <w:p w:rsidR="008D625B" w:rsidRDefault="00D61CB9" w:rsidP="00952162">
      <w:pPr>
        <w:pStyle w:val="Ttulo4"/>
      </w:pPr>
      <w:bookmarkStart w:id="105" w:name="_Toc542536"/>
      <w:proofErr w:type="spellStart"/>
      <w:r w:rsidRPr="003635FC">
        <w:t>J</w:t>
      </w:r>
      <w:r w:rsidR="0034001E" w:rsidRPr="003635FC">
        <w:t>ava</w:t>
      </w:r>
      <w:r w:rsidRPr="003635FC">
        <w:t>S</w:t>
      </w:r>
      <w:r w:rsidR="0034001E" w:rsidRPr="003635FC">
        <w:t>cript</w:t>
      </w:r>
      <w:proofErr w:type="spellEnd"/>
      <w:r w:rsidR="004B14A6">
        <w:t xml:space="preserve"> (JS)</w:t>
      </w:r>
      <w:bookmarkEnd w:id="105"/>
    </w:p>
    <w:p w:rsidR="003C5D1B" w:rsidRDefault="003C5D1B" w:rsidP="008D625B"/>
    <w:p w:rsidR="00C77717" w:rsidRDefault="00C77717" w:rsidP="008D625B">
      <w:r>
        <w:t xml:space="preserve">O </w:t>
      </w:r>
      <w:proofErr w:type="spellStart"/>
      <w:r w:rsidR="003C5D1B">
        <w:t>Java</w:t>
      </w:r>
      <w:r w:rsidR="00A95801">
        <w:t>S</w:t>
      </w:r>
      <w:r w:rsidR="003C5D1B">
        <w:t>cript</w:t>
      </w:r>
      <w:proofErr w:type="spellEnd"/>
      <w:r w:rsidR="004B14A6">
        <w:t xml:space="preserve"> (JS)</w:t>
      </w:r>
      <w:r w:rsidR="003C5D1B">
        <w:t xml:space="preserve"> se trata de uma linguagem</w:t>
      </w:r>
      <w:r w:rsidR="00D16277">
        <w:t xml:space="preserve"> de </w:t>
      </w:r>
      <w:proofErr w:type="spellStart"/>
      <w:r w:rsidR="00D16277" w:rsidRPr="00952162">
        <w:rPr>
          <w:i/>
        </w:rPr>
        <w:t>scripting</w:t>
      </w:r>
      <w:proofErr w:type="spellEnd"/>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w:t>
      </w:r>
      <w:proofErr w:type="spellStart"/>
      <w:r w:rsidR="00642378">
        <w:t>int</w:t>
      </w:r>
      <w:proofErr w:type="spellEnd"/>
      <w:r w:rsidR="00642378">
        <w:t xml:space="preserve">, </w:t>
      </w:r>
      <w:proofErr w:type="spellStart"/>
      <w:r w:rsidR="00642378" w:rsidRPr="00952162">
        <w:rPr>
          <w:i/>
        </w:rPr>
        <w:t>double</w:t>
      </w:r>
      <w:proofErr w:type="spellEnd"/>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rsidR="00BF4602" w:rsidRDefault="00C77717" w:rsidP="008D625B">
      <w:r>
        <w:t xml:space="preserve">O </w:t>
      </w:r>
      <w:proofErr w:type="spellStart"/>
      <w:r>
        <w:t>JavaScript</w:t>
      </w:r>
      <w:proofErr w:type="spellEnd"/>
      <w:r>
        <w:t xml:space="preserve"> é c</w:t>
      </w:r>
      <w:r w:rsidR="003C5D1B">
        <w:t xml:space="preserve">omumente </w:t>
      </w:r>
      <w:r w:rsidR="003C6B27">
        <w:t xml:space="preserve">utilizado </w:t>
      </w:r>
      <w:r w:rsidR="003C5D1B">
        <w:t xml:space="preserve">em </w:t>
      </w:r>
      <w:r w:rsidR="003C5D1B" w:rsidRPr="00952162">
        <w:rPr>
          <w:i/>
        </w:rPr>
        <w:t>web</w:t>
      </w:r>
      <w:r w:rsidR="003C5D1B">
        <w:t xml:space="preserve"> browsers</w:t>
      </w:r>
      <w:r w:rsidR="003C5F5F">
        <w:t>,</w:t>
      </w:r>
      <w:r w:rsidR="00406AB2">
        <w:t xml:space="preserve"> e os </w:t>
      </w:r>
      <w:r w:rsidR="00406AB2" w:rsidRPr="00952162">
        <w:rPr>
          <w:i/>
        </w:rPr>
        <w:t>web</w:t>
      </w:r>
      <w:r w:rsidR="00406AB2">
        <w:t xml:space="preserve"> browsers que</w:t>
      </w:r>
      <w:r w:rsidR="003C5F5F">
        <w:t xml:space="preserve"> t</w:t>
      </w:r>
      <w:r w:rsidR="00406AB2">
        <w:t>ê</w:t>
      </w:r>
      <w:r w:rsidR="003C5F5F">
        <w:t xml:space="preserve">m o papel de interpretar o código em </w:t>
      </w:r>
      <w:proofErr w:type="spellStart"/>
      <w:r w:rsidR="003C5F5F">
        <w:t>Java</w:t>
      </w:r>
      <w:r w:rsidR="00A95801">
        <w:t>Sc</w:t>
      </w:r>
      <w:r w:rsidR="003C5F5F">
        <w:t>ript</w:t>
      </w:r>
      <w:proofErr w:type="spellEnd"/>
      <w:r w:rsidR="003C5F5F">
        <w:t xml:space="preserve"> e gerar uma saída</w:t>
      </w:r>
      <w:r w:rsidR="00D16277">
        <w:t>.</w:t>
      </w:r>
      <w:r w:rsidR="009573AF">
        <w:t xml:space="preserve"> </w:t>
      </w:r>
      <w:r>
        <w:t xml:space="preserve">O </w:t>
      </w:r>
      <w:r w:rsidR="009573AF">
        <w:t>intuito</w:t>
      </w:r>
      <w:r>
        <w:t xml:space="preserve"> da linguagem</w:t>
      </w:r>
      <w:r w:rsidR="009573AF">
        <w:t xml:space="preserve"> é prover dinamicidade aos conteúdos</w:t>
      </w:r>
      <w:r>
        <w:t>,</w:t>
      </w:r>
      <w:r w:rsidR="009573AF">
        <w:t xml:space="preserve"> </w:t>
      </w:r>
      <w:r w:rsidR="00ED455B">
        <w:t xml:space="preserve">uma vez que o HTML e o CSS </w:t>
      </w:r>
      <w:r w:rsidR="0073374B">
        <w:t>provêm</w:t>
      </w:r>
      <w:r w:rsidR="00ED455B">
        <w:t xml:space="preserve"> conteúdo estático </w:t>
      </w:r>
      <w:r w:rsidR="00EC07D0">
        <w:t xml:space="preserve">a um documento </w:t>
      </w:r>
      <w:r w:rsidR="00EC07D0" w:rsidRPr="00E95C78">
        <w:rPr>
          <w:i/>
        </w:rPr>
        <w:t>web</w:t>
      </w:r>
      <w:r w:rsidR="000451C9">
        <w:t xml:space="preserve"> </w:t>
      </w:r>
      <w:r w:rsidR="00752E3D">
        <w:rPr>
          <w:noProof/>
        </w:rPr>
        <w:t>(CAELUM, 2018)</w:t>
      </w:r>
      <w:r w:rsidR="00B9770A">
        <w:t>.</w:t>
      </w:r>
      <w:r w:rsidR="000C31AC">
        <w:t xml:space="preserve"> Para se utilizar o </w:t>
      </w:r>
      <w:proofErr w:type="spellStart"/>
      <w:r w:rsidR="000C31AC">
        <w:t>JavaScript</w:t>
      </w:r>
      <w:proofErr w:type="spellEnd"/>
      <w:r w:rsidR="000C31AC">
        <w:t xml:space="preserve"> em páginas HTML é necessário que se </w:t>
      </w:r>
      <w:r w:rsidR="004D40BE">
        <w:t xml:space="preserve">faça uso de uma </w:t>
      </w:r>
      <w:proofErr w:type="spellStart"/>
      <w:r w:rsidR="004D40BE" w:rsidRPr="00952162">
        <w:rPr>
          <w:i/>
        </w:rPr>
        <w:t>tag</w:t>
      </w:r>
      <w:proofErr w:type="spellEnd"/>
      <w:r w:rsidR="004D40BE">
        <w:t xml:space="preserve"> específica chamada </w:t>
      </w:r>
      <w:r w:rsidR="004D40BE" w:rsidRPr="00E95C78">
        <w:rPr>
          <w:i/>
        </w:rPr>
        <w:t>script</w:t>
      </w:r>
      <w:r w:rsidR="0017466D">
        <w:t xml:space="preserve"> conforme descrito na </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0451C9">
        <w:t xml:space="preserve"> </w:t>
      </w:r>
      <w:r w:rsidR="0017466D">
        <w:t>e na</w:t>
      </w:r>
      <w:r w:rsidR="000451C9">
        <w:t xml:space="preserve"> </w:t>
      </w:r>
      <w:r w:rsidR="000451C9">
        <w:fldChar w:fldCharType="begin"/>
      </w:r>
      <w:r w:rsidR="000451C9">
        <w:instrText xml:space="preserve"> REF _Ref526686696 \h </w:instrText>
      </w:r>
      <w:r w:rsidR="000451C9">
        <w:fldChar w:fldCharType="separate"/>
      </w:r>
      <w:r w:rsidR="00640D2B">
        <w:t xml:space="preserve">Figura </w:t>
      </w:r>
      <w:r w:rsidR="00640D2B">
        <w:rPr>
          <w:noProof/>
        </w:rPr>
        <w:t>26</w:t>
      </w:r>
      <w:r w:rsidR="000451C9">
        <w:fldChar w:fldCharType="end"/>
      </w:r>
      <w:r w:rsidR="00996E8B">
        <w:t>. É possível</w:t>
      </w:r>
      <w:r>
        <w:t xml:space="preserve"> ainda</w:t>
      </w:r>
      <w:r w:rsidR="00996E8B">
        <w:t xml:space="preserve"> escrever os </w:t>
      </w:r>
      <w:r w:rsidR="00996E8B" w:rsidRPr="00E95C78">
        <w:rPr>
          <w:i/>
        </w:rPr>
        <w:t>scripts</w:t>
      </w:r>
      <w:r w:rsidR="00996E8B">
        <w:t xml:space="preserve"> de duas maneiras</w:t>
      </w:r>
      <w:r w:rsidR="00CB211B">
        <w:t xml:space="preserve">. A primeira delas é inserindo o </w:t>
      </w:r>
      <w:r w:rsidR="00CB211B" w:rsidRPr="00E95C78">
        <w:rPr>
          <w:i/>
        </w:rPr>
        <w:t>script</w:t>
      </w:r>
      <w:r w:rsidR="00CB211B">
        <w:t xml:space="preserve"> d</w:t>
      </w:r>
      <w:r w:rsidR="00996E8B">
        <w:t xml:space="preserve">iretamente na página HTML </w:t>
      </w:r>
      <w:r w:rsidR="00256B38">
        <w:t>(</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256B38">
        <w:t>)</w:t>
      </w:r>
      <w:r w:rsidR="00CB211B">
        <w:t>.</w:t>
      </w:r>
      <w:r w:rsidR="00256B38">
        <w:t xml:space="preserve"> </w:t>
      </w:r>
    </w:p>
    <w:p w:rsidR="00C8070A" w:rsidRDefault="00C8070A" w:rsidP="008D625B"/>
    <w:p w:rsidR="00BC5765" w:rsidRDefault="00BC5765" w:rsidP="00952162">
      <w:pPr>
        <w:pStyle w:val="Legenda"/>
        <w:keepNext/>
      </w:pPr>
      <w:bookmarkStart w:id="106" w:name="_Ref527139744"/>
      <w:bookmarkStart w:id="107" w:name="_Ref526686669"/>
      <w:r>
        <w:t xml:space="preserve">Figura </w:t>
      </w:r>
      <w:ins w:id="108" w:author="Ryan Lemos" w:date="2019-02-20T09:08:00Z">
        <w:r w:rsidR="00483DF4">
          <w:fldChar w:fldCharType="begin"/>
        </w:r>
        <w:r w:rsidR="00483DF4">
          <w:instrText xml:space="preserve"> SEQ Figura \* ARABIC </w:instrText>
        </w:r>
      </w:ins>
      <w:r w:rsidR="00483DF4">
        <w:fldChar w:fldCharType="separate"/>
      </w:r>
      <w:ins w:id="109" w:author="Ryan Lemos" w:date="2019-02-20T09:08:00Z">
        <w:r w:rsidR="00483DF4">
          <w:rPr>
            <w:noProof/>
          </w:rPr>
          <w:t>22</w:t>
        </w:r>
        <w:r w:rsidR="00483DF4">
          <w:fldChar w:fldCharType="end"/>
        </w:r>
      </w:ins>
      <w:del w:id="11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22</w:delText>
        </w:r>
        <w:r w:rsidR="00E3042F" w:rsidDel="00483DF4">
          <w:rPr>
            <w:noProof/>
          </w:rPr>
          <w:fldChar w:fldCharType="end"/>
        </w:r>
      </w:del>
      <w:bookmarkEnd w:id="106"/>
      <w:r>
        <w:t xml:space="preserve"> - Exemplo de uso do </w:t>
      </w:r>
      <w:r w:rsidR="00A95801">
        <w:rPr>
          <w:noProof/>
        </w:rPr>
        <w:t>JavaScript</w:t>
      </w:r>
      <w:r w:rsidR="00A95801">
        <w:t xml:space="preserve"> </w:t>
      </w:r>
      <w:r>
        <w:t>diretamente no HTML</w:t>
      </w:r>
      <w:bookmarkEnd w:id="107"/>
    </w:p>
    <w:p w:rsidR="008D625B" w:rsidRDefault="00CB768F" w:rsidP="00952162">
      <w:pPr>
        <w:pStyle w:val="Fontes"/>
      </w:pPr>
      <w:r w:rsidRPr="00832539">
        <w:rPr>
          <w:noProof/>
          <w:lang w:eastAsia="pt-BR"/>
        </w:rPr>
        <w:drawing>
          <wp:inline distT="0" distB="0" distL="0" distR="0">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p>
    <w:p w:rsidR="00BC5765" w:rsidRDefault="00C8070A" w:rsidP="00A131B7">
      <w:pPr>
        <w:pStyle w:val="Fontes"/>
      </w:pPr>
      <w:r>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77717" w:rsidP="00CB211B">
      <w:r>
        <w:t>A o</w:t>
      </w:r>
      <w:r w:rsidR="00CB211B">
        <w:t xml:space="preserve">utra maneira de se utilizar o </w:t>
      </w:r>
      <w:proofErr w:type="spellStart"/>
      <w:r w:rsidR="00CB211B">
        <w:t>JavaScript</w:t>
      </w:r>
      <w:proofErr w:type="spellEnd"/>
      <w:r w:rsidR="00CB211B">
        <w:t xml:space="preserve"> em páginas HTML é escrevendo o </w:t>
      </w:r>
      <w:r w:rsidR="00CB211B" w:rsidRPr="00E95C78">
        <w:rPr>
          <w:i/>
        </w:rPr>
        <w:t>script</w:t>
      </w:r>
      <w:r w:rsidR="00CB211B">
        <w:t xml:space="preserve"> em um arquivo separado e anexá-lo ao documento HTML como visto na</w:t>
      </w:r>
      <w:r w:rsidR="00B65AD2">
        <w:t xml:space="preserve"> </w:t>
      </w:r>
      <w:r w:rsidR="00B65AD2">
        <w:fldChar w:fldCharType="begin"/>
      </w:r>
      <w:r w:rsidR="00B65AD2">
        <w:instrText xml:space="preserve"> REF _Ref526686696 \h </w:instrText>
      </w:r>
      <w:r w:rsidR="00B65AD2">
        <w:fldChar w:fldCharType="separate"/>
      </w:r>
      <w:r w:rsidR="00640D2B">
        <w:t xml:space="preserve">Figura </w:t>
      </w:r>
      <w:r w:rsidR="00640D2B">
        <w:rPr>
          <w:noProof/>
        </w:rPr>
        <w:t>26</w:t>
      </w:r>
      <w:r w:rsidR="00B65AD2">
        <w:fldChar w:fldCharType="end"/>
      </w:r>
      <w:r w:rsidR="00CB211B">
        <w:t xml:space="preserve">. Acredita-se que assim possa separar melhor HTML de </w:t>
      </w:r>
      <w:proofErr w:type="spellStart"/>
      <w:r w:rsidR="00CB211B">
        <w:t>JavaScript</w:t>
      </w:r>
      <w:proofErr w:type="spellEnd"/>
      <w:r w:rsidR="00CB211B">
        <w:t xml:space="preserve"> e deixando mais coesa a leitura de um documento HTML</w:t>
      </w:r>
      <w:r w:rsidR="00E71EB8">
        <w:t xml:space="preserve"> </w:t>
      </w:r>
      <w:r w:rsidR="00752E3D">
        <w:rPr>
          <w:noProof/>
        </w:rPr>
        <w:t>(CAELUM, 2018)</w:t>
      </w:r>
      <w:r w:rsidR="00CB211B">
        <w:t xml:space="preserve">. Porém em algumas ocasiões é necessário </w:t>
      </w:r>
      <w:r w:rsidR="00E71EB8">
        <w:t xml:space="preserve">inserir </w:t>
      </w:r>
      <w:r>
        <w:t xml:space="preserve">o </w:t>
      </w:r>
      <w:r w:rsidRPr="00E95C78">
        <w:rPr>
          <w:i/>
        </w:rPr>
        <w:t>script</w:t>
      </w:r>
      <w:r>
        <w:t xml:space="preserve"> </w:t>
      </w:r>
      <w:r w:rsidR="00E71EB8">
        <w:t>diretamente no documento HTML.</w:t>
      </w:r>
      <w:r w:rsidR="00CB211B" w:rsidRPr="007B7613">
        <w:t xml:space="preserve"> </w:t>
      </w:r>
    </w:p>
    <w:p w:rsidR="00A131B7" w:rsidRDefault="00A131B7" w:rsidP="00952162">
      <w:pPr>
        <w:pStyle w:val="Fontes"/>
      </w:pPr>
    </w:p>
    <w:p w:rsidR="00C8070A" w:rsidRDefault="00C8070A" w:rsidP="00952162">
      <w:pPr>
        <w:pStyle w:val="Legenda"/>
        <w:keepNext/>
      </w:pPr>
      <w:bookmarkStart w:id="111" w:name="_Ref526686696"/>
      <w:r>
        <w:t xml:space="preserve">Figura </w:t>
      </w:r>
      <w:ins w:id="112" w:author="Ryan Lemos" w:date="2019-02-20T09:08:00Z">
        <w:r w:rsidR="00483DF4">
          <w:fldChar w:fldCharType="begin"/>
        </w:r>
        <w:r w:rsidR="00483DF4">
          <w:instrText xml:space="preserve"> SEQ Figura \* ARABIC </w:instrText>
        </w:r>
      </w:ins>
      <w:r w:rsidR="00483DF4">
        <w:fldChar w:fldCharType="separate"/>
      </w:r>
      <w:ins w:id="113" w:author="Ryan Lemos" w:date="2019-02-20T09:08:00Z">
        <w:r w:rsidR="00483DF4">
          <w:rPr>
            <w:noProof/>
          </w:rPr>
          <w:t>23</w:t>
        </w:r>
        <w:r w:rsidR="00483DF4">
          <w:fldChar w:fldCharType="end"/>
        </w:r>
      </w:ins>
      <w:del w:id="11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23</w:delText>
        </w:r>
        <w:r w:rsidR="00E3042F" w:rsidDel="00483DF4">
          <w:rPr>
            <w:noProof/>
          </w:rPr>
          <w:fldChar w:fldCharType="end"/>
        </w:r>
      </w:del>
      <w:bookmarkEnd w:id="111"/>
      <w:r>
        <w:t xml:space="preserve"> - Exemplo de</w:t>
      </w:r>
      <w:r>
        <w:rPr>
          <w:noProof/>
        </w:rPr>
        <w:t xml:space="preserve"> uso do JavaScript por meio de um arquivo externo</w:t>
      </w:r>
    </w:p>
    <w:p w:rsidR="003C5D1B" w:rsidRDefault="00CB768F" w:rsidP="00952162">
      <w:pPr>
        <w:pStyle w:val="Fontes"/>
      </w:pPr>
      <w:r w:rsidRPr="00832539">
        <w:rPr>
          <w:noProof/>
          <w:lang w:eastAsia="pt-BR"/>
        </w:rPr>
        <w:drawing>
          <wp:inline distT="0" distB="0" distL="0" distR="0">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p>
    <w:p w:rsidR="00A131B7" w:rsidRDefault="00A131B7" w:rsidP="00A131B7">
      <w:pPr>
        <w:pStyle w:val="Fontes"/>
      </w:pPr>
      <w:r>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B211B" w:rsidP="00952162">
      <w:r>
        <w:lastRenderedPageBreak/>
        <w:t xml:space="preserve">Portanto, visando alcançar dinamicidade nos documentos HTML, optou-se pela utilização do </w:t>
      </w:r>
      <w:proofErr w:type="spellStart"/>
      <w:r>
        <w:t>JavaScript</w:t>
      </w:r>
      <w:proofErr w:type="spellEnd"/>
      <w:r w:rsidR="00B65AD2">
        <w:t>.</w:t>
      </w:r>
      <w:r>
        <w:t xml:space="preserve"> </w:t>
      </w:r>
      <w:r w:rsidR="00B65AD2">
        <w:t>Pensa</w:t>
      </w:r>
      <w:r>
        <w:t xml:space="preserve">-se que assim a experiência final do usuário com o sistema possa ser </w:t>
      </w:r>
      <w:r w:rsidR="00B65AD2">
        <w:t>mais dinâmica</w:t>
      </w:r>
      <w:r>
        <w:t>.</w:t>
      </w:r>
    </w:p>
    <w:p w:rsidR="0041581A" w:rsidRDefault="0041581A" w:rsidP="00952162"/>
    <w:p w:rsidR="0041581A" w:rsidRDefault="0041581A" w:rsidP="0041581A">
      <w:pPr>
        <w:pStyle w:val="Ttulo4"/>
      </w:pPr>
      <w:bookmarkStart w:id="115" w:name="_Toc542537"/>
      <w:proofErr w:type="spellStart"/>
      <w:r>
        <w:t>TypeScript</w:t>
      </w:r>
      <w:bookmarkEnd w:id="115"/>
      <w:proofErr w:type="spellEnd"/>
    </w:p>
    <w:p w:rsidR="0041581A" w:rsidRDefault="0041581A" w:rsidP="0041581A">
      <w:r>
        <w:t xml:space="preserve">O </w:t>
      </w:r>
      <w:proofErr w:type="spellStart"/>
      <w:r>
        <w:t>TypeScript</w:t>
      </w:r>
      <w:proofErr w:type="spellEnd"/>
      <w:r>
        <w:t>, ou TS, é um “</w:t>
      </w:r>
      <w:proofErr w:type="spellStart"/>
      <w:r>
        <w:t>superconjunto</w:t>
      </w:r>
      <w:proofErr w:type="spellEnd"/>
      <w:r>
        <w:t>” ou “</w:t>
      </w:r>
      <w:proofErr w:type="spellStart"/>
      <w:r w:rsidRPr="0041581A">
        <w:rPr>
          <w:i/>
        </w:rPr>
        <w:t>superset</w:t>
      </w:r>
      <w:proofErr w:type="spellEnd"/>
      <w:r>
        <w:t xml:space="preserve">” em inglês da linguagem </w:t>
      </w:r>
      <w:proofErr w:type="spellStart"/>
      <w:r>
        <w:t>JavaScript</w:t>
      </w:r>
      <w:proofErr w:type="spellEnd"/>
      <w:r>
        <w:t xml:space="preserve">. Isso significa que o TS serve para agregar funcionalidades e melhorias a linguagem </w:t>
      </w:r>
      <w:proofErr w:type="spellStart"/>
      <w:r>
        <w:t>JavaScript</w:t>
      </w:r>
      <w:proofErr w:type="spellEnd"/>
      <w:r>
        <w:t xml:space="preserve"> como o exemplo a criação de classes, objetos e atributos das classes como herança e polimorfismo. Porém o que se destaca mais no </w:t>
      </w:r>
      <w:proofErr w:type="spellStart"/>
      <w:r>
        <w:t>TypeScript</w:t>
      </w:r>
      <w:proofErr w:type="spellEnd"/>
      <w:r>
        <w:t xml:space="preserve"> em diferença ao </w:t>
      </w:r>
      <w:proofErr w:type="spellStart"/>
      <w:r>
        <w:t>JavaScript</w:t>
      </w:r>
      <w:proofErr w:type="spellEnd"/>
      <w:r>
        <w:t xml:space="preserve"> é a tipagem dos dados, onde em um Script </w:t>
      </w:r>
      <w:proofErr w:type="spellStart"/>
      <w:r>
        <w:t>TypeScript</w:t>
      </w:r>
      <w:proofErr w:type="spellEnd"/>
      <w:r>
        <w:t xml:space="preserve"> os dados devem ser </w:t>
      </w:r>
      <w:proofErr w:type="spellStart"/>
      <w:r>
        <w:t>tipados</w:t>
      </w:r>
      <w:proofErr w:type="spellEnd"/>
      <w:r>
        <w:t xml:space="preserve"> para </w:t>
      </w:r>
      <w:r w:rsidR="00D534F8">
        <w:t xml:space="preserve">facilitar a leitura e compreensão do código, além de evitar que uma variável receba um tipo de dado não esperado </w:t>
      </w:r>
      <w:r w:rsidR="00D534F8">
        <w:rPr>
          <w:noProof/>
        </w:rPr>
        <w:t>(ABREU, 2017)</w:t>
      </w:r>
      <w:r w:rsidR="00D534F8">
        <w:t>.</w:t>
      </w:r>
    </w:p>
    <w:p w:rsidR="00D534F8" w:rsidRDefault="00D534F8" w:rsidP="00D534F8">
      <w:r>
        <w:t xml:space="preserve">O trecho de código da figura 27 se trata de um exemplo de Script TS. Nota-se a tipagem da variável modelo definindo seu tipo como </w:t>
      </w:r>
      <w:proofErr w:type="spellStart"/>
      <w:r w:rsidRPr="00D534F8">
        <w:rPr>
          <w:i/>
        </w:rPr>
        <w:t>string</w:t>
      </w:r>
      <w:proofErr w:type="spellEnd"/>
      <w:r>
        <w:t>. Além disso como dito anteriormente há também o acréscimo de funcionalidades, na figura demonstra-se o exemplo das classes, algo que não existe no JS comum.</w:t>
      </w:r>
    </w:p>
    <w:p w:rsidR="00D534F8" w:rsidRDefault="00D534F8" w:rsidP="0041581A"/>
    <w:p w:rsidR="00A1768E" w:rsidRDefault="00A1768E" w:rsidP="00A1768E">
      <w:pPr>
        <w:pStyle w:val="Legenda"/>
        <w:keepNext/>
      </w:pPr>
      <w:r>
        <w:t xml:space="preserve">Figura </w:t>
      </w:r>
      <w:ins w:id="116" w:author="Ryan Lemos" w:date="2019-02-20T09:08:00Z">
        <w:r w:rsidR="00483DF4">
          <w:fldChar w:fldCharType="begin"/>
        </w:r>
        <w:r w:rsidR="00483DF4">
          <w:instrText xml:space="preserve"> SEQ Figura \* ARABIC </w:instrText>
        </w:r>
      </w:ins>
      <w:r w:rsidR="00483DF4">
        <w:fldChar w:fldCharType="separate"/>
      </w:r>
      <w:ins w:id="117" w:author="Ryan Lemos" w:date="2019-02-20T09:08:00Z">
        <w:r w:rsidR="00483DF4">
          <w:rPr>
            <w:noProof/>
          </w:rPr>
          <w:t>24</w:t>
        </w:r>
        <w:r w:rsidR="00483DF4">
          <w:fldChar w:fldCharType="end"/>
        </w:r>
      </w:ins>
      <w:del w:id="11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Del="00483DF4">
          <w:rPr>
            <w:noProof/>
          </w:rPr>
          <w:delText>24</w:delText>
        </w:r>
        <w:r w:rsidR="00E3042F" w:rsidDel="00483DF4">
          <w:rPr>
            <w:noProof/>
          </w:rPr>
          <w:fldChar w:fldCharType="end"/>
        </w:r>
      </w:del>
      <w:r>
        <w:t xml:space="preserve"> - Classe em </w:t>
      </w:r>
      <w:proofErr w:type="spellStart"/>
      <w:r>
        <w:t>TypeScript</w:t>
      </w:r>
      <w:proofErr w:type="spellEnd"/>
    </w:p>
    <w:p w:rsidR="00D534F8" w:rsidRDefault="00D534F8" w:rsidP="00D534F8">
      <w:pPr>
        <w:ind w:firstLine="0"/>
        <w:jc w:val="center"/>
      </w:pPr>
      <w:r>
        <w:rPr>
          <w:noProof/>
        </w:rPr>
        <w:drawing>
          <wp:inline distT="0" distB="0" distL="0" distR="0" wp14:anchorId="3218CB8C" wp14:editId="24A1551A">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71837" cy="2384336"/>
                    </a:xfrm>
                    <a:prstGeom prst="rect">
                      <a:avLst/>
                    </a:prstGeom>
                  </pic:spPr>
                </pic:pic>
              </a:graphicData>
            </a:graphic>
          </wp:inline>
        </w:drawing>
      </w:r>
    </w:p>
    <w:p w:rsidR="00A1768E" w:rsidRDefault="00A1768E" w:rsidP="00A1768E">
      <w:pPr>
        <w:pStyle w:val="Fontes"/>
      </w:pPr>
      <w:r>
        <w:t xml:space="preserve">Fonte: PRÓPRIA, utilizando o Visual Studio </w:t>
      </w:r>
      <w:proofErr w:type="spellStart"/>
      <w:r>
        <w:t>Code</w:t>
      </w:r>
      <w:proofErr w:type="spellEnd"/>
      <w:r>
        <w:t>.</w:t>
      </w:r>
    </w:p>
    <w:p w:rsidR="00D534F8" w:rsidRDefault="00D534F8" w:rsidP="00D93A80">
      <w:pPr>
        <w:ind w:firstLine="0"/>
      </w:pPr>
    </w:p>
    <w:p w:rsidR="00462EDE" w:rsidRDefault="00462EDE" w:rsidP="00D534F8">
      <w:r>
        <w:t xml:space="preserve">Para que o TS seja reconhecido nos navegadores é necessário um processo de compilação que transforma o código </w:t>
      </w:r>
      <w:proofErr w:type="spellStart"/>
      <w:r>
        <w:t>TypeScript</w:t>
      </w:r>
      <w:proofErr w:type="spellEnd"/>
      <w:r>
        <w:t xml:space="preserve"> para </w:t>
      </w:r>
      <w:proofErr w:type="spellStart"/>
      <w:r>
        <w:t>JavaScript</w:t>
      </w:r>
      <w:proofErr w:type="spellEnd"/>
      <w:r>
        <w:t xml:space="preserve"> que é entendido pelos navegadores. Além disso esse processo de compilação, também conhecido como “</w:t>
      </w:r>
      <w:proofErr w:type="spellStart"/>
      <w:r>
        <w:t>transpilação</w:t>
      </w:r>
      <w:proofErr w:type="spellEnd"/>
      <w:r>
        <w:t xml:space="preserve">”, converte o </w:t>
      </w:r>
      <w:proofErr w:type="spellStart"/>
      <w:r>
        <w:t>EcmaScript</w:t>
      </w:r>
      <w:proofErr w:type="spellEnd"/>
      <w:r>
        <w:t xml:space="preserve"> 6 que é a versão mais atual do </w:t>
      </w:r>
      <w:proofErr w:type="spellStart"/>
      <w:r>
        <w:t>JavaScript</w:t>
      </w:r>
      <w:proofErr w:type="spellEnd"/>
      <w:r>
        <w:t xml:space="preserve"> em uma versão ao qual a maioria dos navegadores interpreta que é a </w:t>
      </w:r>
      <w:proofErr w:type="spellStart"/>
      <w:r>
        <w:t>EcmaScript</w:t>
      </w:r>
      <w:proofErr w:type="spellEnd"/>
      <w:r>
        <w:t xml:space="preserve"> 5 </w:t>
      </w:r>
      <w:r>
        <w:rPr>
          <w:noProof/>
        </w:rPr>
        <w:t>(ABREU, 2017)</w:t>
      </w:r>
      <w:r>
        <w:t>.</w:t>
      </w:r>
    </w:p>
    <w:p w:rsidR="00676588" w:rsidRDefault="00676588" w:rsidP="00D534F8"/>
    <w:p w:rsidR="00676588" w:rsidRDefault="00C05B5C" w:rsidP="00676588">
      <w:pPr>
        <w:pStyle w:val="Ttulo4"/>
      </w:pPr>
      <w:bookmarkStart w:id="119" w:name="_Toc542538"/>
      <w:r>
        <w:t>Angular</w:t>
      </w:r>
      <w:bookmarkEnd w:id="119"/>
    </w:p>
    <w:p w:rsidR="00C05B5C" w:rsidRDefault="000D4682" w:rsidP="00095610">
      <w:r>
        <w:t xml:space="preserve">O </w:t>
      </w:r>
      <w:r w:rsidR="00C05B5C">
        <w:t>Angular</w:t>
      </w:r>
      <w:r>
        <w:t xml:space="preserve"> é uma tecnologia criada pela Google afim de prover dinamicidade no processo de utilização de sistemas web. </w:t>
      </w:r>
      <w:r w:rsidR="00C05B5C">
        <w:t xml:space="preserve">Segundo a Google (2019), o Angular apresenta como diferenciais: velocidade e desempenho, através de renderização no lado do servidor; </w:t>
      </w:r>
      <w:r w:rsidR="00BF38D5">
        <w:t>a possibilidade de desenvolvimento para diversas plataformas, como dispositivos móveis de maneira nativa ou não, desktop e web com um único código; grande quantidade de ferramentas disponíveis, um exemplo se dá neste trabalho com a utilização de um plugin Angular para gerar calendários dinâmicos; e por último, o fato de ser utilizado amplamente, oferecendo as características produtivas dos aplicativos Google.</w:t>
      </w:r>
    </w:p>
    <w:p w:rsidR="00C05B5C" w:rsidRDefault="000D4682" w:rsidP="00095610">
      <w:r>
        <w:t>Então pode se dizer que o</w:t>
      </w:r>
      <w:r w:rsidR="00676588">
        <w:t xml:space="preserve"> </w:t>
      </w:r>
      <w:r w:rsidR="00C05B5C">
        <w:t>Angular</w:t>
      </w:r>
      <w:r w:rsidR="00676588">
        <w:t xml:space="preserve"> se trata de um framework </w:t>
      </w:r>
      <w:proofErr w:type="spellStart"/>
      <w:r w:rsidR="00676588" w:rsidRPr="00676588">
        <w:rPr>
          <w:i/>
        </w:rPr>
        <w:t>frontend</w:t>
      </w:r>
      <w:proofErr w:type="spellEnd"/>
      <w:r w:rsidR="00676588">
        <w:t xml:space="preserve"> que gera como resultado aplicações chamadas de </w:t>
      </w:r>
      <w:r w:rsidR="00676588" w:rsidRPr="00676588">
        <w:rPr>
          <w:i/>
        </w:rPr>
        <w:t xml:space="preserve">Single Page </w:t>
      </w:r>
      <w:proofErr w:type="spellStart"/>
      <w:r w:rsidR="00676588" w:rsidRPr="00676588">
        <w:rPr>
          <w:i/>
        </w:rPr>
        <w:t>Application</w:t>
      </w:r>
      <w:proofErr w:type="spellEnd"/>
      <w:r w:rsidR="00676588">
        <w:t xml:space="preserve"> (SPA), ou em português, aplicações de página única. </w:t>
      </w:r>
      <w:r>
        <w:t>Ou seja, não há o carregamento da página web a cada interação com o usuário.</w:t>
      </w:r>
      <w:r w:rsidR="00676588">
        <w:t xml:space="preserve"> </w:t>
      </w:r>
      <w:r>
        <w:t>Entendendo melhor</w:t>
      </w:r>
      <w:r w:rsidR="00C05B5C">
        <w:t>,</w:t>
      </w:r>
      <w:r>
        <w:t xml:space="preserve"> o </w:t>
      </w:r>
      <w:r w:rsidR="00C05B5C">
        <w:t>Angular</w:t>
      </w:r>
      <w:r>
        <w:t xml:space="preserve"> age em um contexto assíncrono, diferente do PHP 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proofErr w:type="spellStart"/>
      <w:r w:rsidR="00095610" w:rsidRPr="00095610">
        <w:rPr>
          <w:i/>
        </w:rPr>
        <w:t>template</w:t>
      </w:r>
      <w:proofErr w:type="spellEnd"/>
      <w:r w:rsidR="00095610">
        <w:t xml:space="preserve"> que é a parte HTML do componente. Por um Script TS que é responsável pela lógica que será empregada naquele componente. E por último, um arquivo de estilos CSS que é responsável pela estilização do componente. Os módulos são responsáveis por agrupar componentes, serviços etc. </w:t>
      </w:r>
      <w:r w:rsidR="00095610">
        <w:rPr>
          <w:noProof/>
        </w:rPr>
        <w:t>(GUEDES 2017)</w:t>
      </w:r>
      <w:r w:rsidR="00095610">
        <w:t xml:space="preserve">. </w:t>
      </w:r>
    </w:p>
    <w:p w:rsidR="00676588" w:rsidRPr="00676588" w:rsidRDefault="00636936" w:rsidP="00095610">
      <w:r>
        <w:t xml:space="preserve">Tendo em vista que este seja um a ambiente que tem por característica a interação contínua com o usuário, optou-se pela utilização do </w:t>
      </w:r>
      <w:r w:rsidR="00C05B5C">
        <w:t>Angular</w:t>
      </w:r>
      <w:r>
        <w:t xml:space="preserve"> para auxiliar nesse processo e deixar a utilização mais fluída e dinâmica.</w:t>
      </w:r>
    </w:p>
    <w:p w:rsidR="00A95801" w:rsidRPr="008D625B" w:rsidRDefault="00A95801"/>
    <w:p w:rsidR="00D61CB9" w:rsidRDefault="003E72DF" w:rsidP="00D61CB9">
      <w:pPr>
        <w:pStyle w:val="Ttulo4"/>
      </w:pPr>
      <w:bookmarkStart w:id="120" w:name="_Toc542539"/>
      <w:r w:rsidRPr="00952162">
        <w:rPr>
          <w:i/>
        </w:rPr>
        <w:t xml:space="preserve">Hypertext </w:t>
      </w:r>
      <w:proofErr w:type="spellStart"/>
      <w:r w:rsidRPr="00952162">
        <w:rPr>
          <w:i/>
        </w:rPr>
        <w:t>Pre</w:t>
      </w:r>
      <w:r w:rsidR="00B47F12" w:rsidRPr="00952162">
        <w:rPr>
          <w:i/>
        </w:rPr>
        <w:t>P</w:t>
      </w:r>
      <w:r w:rsidRPr="00952162">
        <w:rPr>
          <w:i/>
        </w:rPr>
        <w:t>rocessor</w:t>
      </w:r>
      <w:proofErr w:type="spellEnd"/>
      <w:r w:rsidRPr="003E72DF">
        <w:t xml:space="preserve"> </w:t>
      </w:r>
      <w:r w:rsidR="00B47F12">
        <w:t>(</w:t>
      </w:r>
      <w:r w:rsidR="00D61CB9" w:rsidRPr="003635FC">
        <w:t>PHP</w:t>
      </w:r>
      <w:r w:rsidR="00B47F12">
        <w:t>)</w:t>
      </w:r>
      <w:bookmarkEnd w:id="120"/>
    </w:p>
    <w:p w:rsidR="008D625B" w:rsidRDefault="008D625B" w:rsidP="008D625B"/>
    <w:p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proofErr w:type="spellStart"/>
      <w:r w:rsidR="00B47F12" w:rsidRPr="00FC0021">
        <w:rPr>
          <w:i/>
        </w:rPr>
        <w:t>PreProcessor</w:t>
      </w:r>
      <w:proofErr w:type="spellEnd"/>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(PHP, 2018b)</w:t>
      </w:r>
      <w:r w:rsidR="00B674FC">
        <w:t>.</w:t>
      </w:r>
      <w:r w:rsidR="00B47F12">
        <w:t xml:space="preserve"> </w:t>
      </w:r>
      <w:r w:rsidR="00B47F12">
        <w:lastRenderedPageBreak/>
        <w:t xml:space="preserve">Para seu uso é necessário a abertura e fechamento de uma </w:t>
      </w:r>
      <w:proofErr w:type="spellStart"/>
      <w:r w:rsidR="00B47F12" w:rsidRPr="00FC0021">
        <w:rPr>
          <w:i/>
        </w:rPr>
        <w:t>tag</w:t>
      </w:r>
      <w:proofErr w:type="spellEnd"/>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640D2B">
        <w:t xml:space="preserve">Figura </w:t>
      </w:r>
      <w:r w:rsidR="00640D2B">
        <w:rPr>
          <w:noProof/>
        </w:rPr>
        <w:t>27</w:t>
      </w:r>
      <w:r w:rsidR="009113A0">
        <w:fldChar w:fldCharType="end"/>
      </w:r>
      <w:r w:rsidR="00B674FC">
        <w:t>.</w:t>
      </w:r>
    </w:p>
    <w:p w:rsidR="00B674FC" w:rsidRDefault="00B674FC" w:rsidP="00135E22">
      <w:pPr>
        <w:ind w:firstLine="0"/>
      </w:pPr>
    </w:p>
    <w:p w:rsidR="009113A0" w:rsidRDefault="009113A0" w:rsidP="00FC0021">
      <w:pPr>
        <w:pStyle w:val="Legenda"/>
        <w:keepNext/>
      </w:pPr>
      <w:bookmarkStart w:id="121" w:name="_Ref526523847"/>
      <w:r>
        <w:t xml:space="preserve">Figura </w:t>
      </w:r>
      <w:ins w:id="122" w:author="Ryan Lemos" w:date="2019-02-20T09:08:00Z">
        <w:r w:rsidR="00483DF4">
          <w:fldChar w:fldCharType="begin"/>
        </w:r>
        <w:r w:rsidR="00483DF4">
          <w:instrText xml:space="preserve"> SEQ Figura \* ARABIC </w:instrText>
        </w:r>
      </w:ins>
      <w:r w:rsidR="00483DF4">
        <w:fldChar w:fldCharType="separate"/>
      </w:r>
      <w:ins w:id="123" w:author="Ryan Lemos" w:date="2019-02-20T09:08:00Z">
        <w:r w:rsidR="00483DF4">
          <w:rPr>
            <w:noProof/>
          </w:rPr>
          <w:t>25</w:t>
        </w:r>
        <w:r w:rsidR="00483DF4">
          <w:fldChar w:fldCharType="end"/>
        </w:r>
      </w:ins>
      <w:del w:id="12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25</w:delText>
        </w:r>
        <w:r w:rsidR="00E3042F" w:rsidDel="00483DF4">
          <w:rPr>
            <w:noProof/>
          </w:rPr>
          <w:fldChar w:fldCharType="end"/>
        </w:r>
      </w:del>
      <w:bookmarkEnd w:id="121"/>
      <w:r>
        <w:t xml:space="preserve"> - </w:t>
      </w:r>
      <w:r w:rsidRPr="007D2BD9">
        <w:t>Exemplo de código PHP em página HTML</w:t>
      </w:r>
    </w:p>
    <w:p w:rsidR="00B47F12" w:rsidRDefault="00CB768F" w:rsidP="00952162">
      <w:pPr>
        <w:pStyle w:val="Fontes"/>
      </w:pPr>
      <w:r w:rsidRPr="00832539">
        <w:rPr>
          <w:noProof/>
          <w:lang w:eastAsia="pt-BR"/>
        </w:rPr>
        <w:drawing>
          <wp:inline distT="0" distB="0" distL="0" distR="0">
            <wp:extent cx="5084017" cy="1651586"/>
            <wp:effectExtent l="133350" t="114300" r="116840" b="13970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7"/>
                    <a:stretch>
                      <a:fillRect/>
                    </a:stretch>
                  </pic:blipFill>
                  <pic:spPr>
                    <a:xfrm>
                      <a:off x="0" y="0"/>
                      <a:ext cx="5083810" cy="1651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674FC" w:rsidRDefault="00B674FC" w:rsidP="00B674FC">
      <w:pPr>
        <w:pStyle w:val="Fontes"/>
      </w:pPr>
      <w:r>
        <w:t>Fonte: PHP, 2018</w:t>
      </w:r>
      <w:r w:rsidR="00062608">
        <w:t>a</w:t>
      </w:r>
      <w:r w:rsidR="00BB25A9">
        <w:t>, p.1</w:t>
      </w:r>
      <w:r>
        <w:t>.</w:t>
      </w:r>
    </w:p>
    <w:p w:rsidR="00B674FC" w:rsidRDefault="00B674FC" w:rsidP="00FC0021">
      <w:pPr>
        <w:pStyle w:val="Fontes"/>
      </w:pPr>
    </w:p>
    <w:p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w:t>
      </w:r>
      <w:proofErr w:type="spellStart"/>
      <w:r w:rsidRPr="00FC0021">
        <w:rPr>
          <w:i/>
        </w:rPr>
        <w:t>Side</w:t>
      </w:r>
      <w:proofErr w:type="spellEnd"/>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proofErr w:type="spellStart"/>
      <w:r w:rsidR="0045512D" w:rsidRPr="00E95C78">
        <w:rPr>
          <w:i/>
        </w:rPr>
        <w:t>Uniform</w:t>
      </w:r>
      <w:proofErr w:type="spellEnd"/>
      <w:r w:rsidR="0045512D" w:rsidRPr="00E95C78">
        <w:rPr>
          <w:i/>
        </w:rPr>
        <w:t xml:space="preserve"> </w:t>
      </w:r>
      <w:proofErr w:type="spellStart"/>
      <w:r w:rsidR="0045512D" w:rsidRPr="00E95C78">
        <w:rPr>
          <w:i/>
        </w:rPr>
        <w:t>Resource</w:t>
      </w:r>
      <w:proofErr w:type="spellEnd"/>
      <w:r w:rsidR="0045512D" w:rsidRPr="00E95C78">
        <w:rPr>
          <w:i/>
        </w:rPr>
        <w:t xml:space="preserve"> </w:t>
      </w:r>
      <w:proofErr w:type="spellStart"/>
      <w:r w:rsidR="0045512D" w:rsidRPr="00E95C78">
        <w:rPr>
          <w:i/>
        </w:rPr>
        <w:t>Locator</w:t>
      </w:r>
      <w:proofErr w:type="spellEnd"/>
      <w:r w:rsidR="0045512D">
        <w:t xml:space="preserve"> (URL)</w:t>
      </w:r>
      <w:r w:rsidR="00B65AD2">
        <w:t xml:space="preserve"> </w:t>
      </w:r>
      <w:r w:rsidR="00752E3D">
        <w:rPr>
          <w:noProof/>
        </w:rPr>
        <w:t>(SKLAR, 2016)</w:t>
      </w:r>
      <w:r w:rsidR="0045512D">
        <w:t xml:space="preserve">. </w:t>
      </w:r>
      <w:proofErr w:type="spellStart"/>
      <w:r w:rsidR="0045512D">
        <w:t>Sklar</w:t>
      </w:r>
      <w:proofErr w:type="spellEnd"/>
      <w:r w:rsidR="0045512D">
        <w:t xml:space="preserve">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w:t>
      </w:r>
      <w:proofErr w:type="spellStart"/>
      <w:r w:rsidR="00AE0892">
        <w:t>Ngix</w:t>
      </w:r>
      <w:proofErr w:type="spellEnd"/>
      <w:r w:rsidR="00AE0892">
        <w:t xml:space="preserve"> </w:t>
      </w:r>
      <w:r w:rsidR="00752E3D">
        <w:rPr>
          <w:noProof/>
        </w:rPr>
        <w:t>(LOCKHART, 2015)</w:t>
      </w:r>
      <w:r w:rsidR="00AE0892">
        <w:t>.</w:t>
      </w:r>
    </w:p>
    <w:p w:rsidR="005A0BA5" w:rsidRDefault="00C77717" w:rsidP="008D625B">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p>
    <w:p w:rsidR="00B65AD2" w:rsidRDefault="00B65AD2" w:rsidP="008D625B">
      <w:r>
        <w:t xml:space="preserve">A utilização do PHP neste trabalho se dará por meio do </w:t>
      </w:r>
      <w:r w:rsidRPr="00952162">
        <w:rPr>
          <w:i/>
        </w:rPr>
        <w:t>Framework</w:t>
      </w:r>
      <w:r>
        <w:t xml:space="preserve"> </w:t>
      </w:r>
      <w:proofErr w:type="spellStart"/>
      <w:r>
        <w:t>Laravel</w:t>
      </w:r>
      <w:proofErr w:type="spellEnd"/>
      <w:r>
        <w:t xml:space="preserve"> que será discutido na s</w:t>
      </w:r>
      <w:r w:rsidR="0097794D">
        <w:t xml:space="preserve">ubseção </w:t>
      </w:r>
      <w:r w:rsidR="0097794D">
        <w:fldChar w:fldCharType="begin"/>
      </w:r>
      <w:r w:rsidR="0097794D">
        <w:instrText xml:space="preserve"> REF _Ref526533823 \r \h </w:instrText>
      </w:r>
      <w:r w:rsidR="0097794D">
        <w:fldChar w:fldCharType="separate"/>
      </w:r>
      <w:r w:rsidR="00640D2B">
        <w:t>5.2.5.5</w:t>
      </w:r>
      <w:r w:rsidR="0097794D">
        <w:fldChar w:fldCharType="end"/>
      </w:r>
      <w:r>
        <w:t xml:space="preserve">. </w:t>
      </w:r>
    </w:p>
    <w:p w:rsidR="00755810" w:rsidRPr="008D625B" w:rsidRDefault="00755810" w:rsidP="008D625B"/>
    <w:p w:rsidR="00D61CB9" w:rsidRDefault="00B9427B" w:rsidP="00D61CB9">
      <w:pPr>
        <w:pStyle w:val="Ttulo4"/>
      </w:pPr>
      <w:bookmarkStart w:id="125" w:name="_Ref526533823"/>
      <w:bookmarkStart w:id="126" w:name="_Toc542540"/>
      <w:r w:rsidRPr="00952162">
        <w:rPr>
          <w:i/>
        </w:rPr>
        <w:t>Framework</w:t>
      </w:r>
      <w:r>
        <w:t xml:space="preserve"> </w:t>
      </w:r>
      <w:proofErr w:type="spellStart"/>
      <w:r w:rsidR="00D61CB9" w:rsidRPr="003635FC">
        <w:t>Laravel</w:t>
      </w:r>
      <w:bookmarkEnd w:id="125"/>
      <w:bookmarkEnd w:id="126"/>
      <w:proofErr w:type="spellEnd"/>
    </w:p>
    <w:p w:rsidR="00AB636C" w:rsidRPr="00AB636C" w:rsidRDefault="00AB636C" w:rsidP="005A2D83"/>
    <w:p w:rsidR="00FF3822" w:rsidRDefault="007715AD" w:rsidP="00FF3822">
      <w:r>
        <w:t xml:space="preserve">O </w:t>
      </w:r>
      <w:proofErr w:type="spellStart"/>
      <w:r>
        <w:t>Laravel</w:t>
      </w:r>
      <w:proofErr w:type="spellEnd"/>
      <w:r>
        <w:t xml:space="preserve"> é um </w:t>
      </w:r>
      <w:r w:rsidRPr="00952162">
        <w:rPr>
          <w:i/>
        </w:rPr>
        <w:t>Framework</w:t>
      </w:r>
      <w:r w:rsidR="00C77717">
        <w:rPr>
          <w:i/>
        </w:rPr>
        <w:t xml:space="preserve"> </w:t>
      </w:r>
      <w:r w:rsidR="00C77717">
        <w:t xml:space="preserve">baseado na estratégia de desenvolvimento </w:t>
      </w:r>
      <w:proofErr w:type="spellStart"/>
      <w:r w:rsidR="00C77717" w:rsidRPr="009B4F8A">
        <w:rPr>
          <w:i/>
        </w:rPr>
        <w:t>Model</w:t>
      </w:r>
      <w:proofErr w:type="spellEnd"/>
      <w:r w:rsidR="00C77717">
        <w:t xml:space="preserve">, </w:t>
      </w:r>
      <w:proofErr w:type="spellStart"/>
      <w:r w:rsidR="00C77717" w:rsidRPr="009B4F8A">
        <w:rPr>
          <w:i/>
        </w:rPr>
        <w:t>View</w:t>
      </w:r>
      <w:proofErr w:type="spellEnd"/>
      <w:r w:rsidR="00C77717">
        <w:t xml:space="preserve"> e </w:t>
      </w:r>
      <w:proofErr w:type="spellStart"/>
      <w:r w:rsidR="00C77717" w:rsidRPr="009B4F8A">
        <w:rPr>
          <w:i/>
        </w:rPr>
        <w:t>Controller</w:t>
      </w:r>
      <w:proofErr w:type="spellEnd"/>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proofErr w:type="spellStart"/>
      <w:r w:rsidR="003F4E51">
        <w:t>Stauffer</w:t>
      </w:r>
      <w:proofErr w:type="spellEnd"/>
      <w:r w:rsidR="003F4E51">
        <w:t xml:space="preserve">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rsidR="004E2F1A" w:rsidRDefault="004E2F1A" w:rsidP="00100BD4">
      <w:pPr>
        <w:pStyle w:val="CitaoLonga"/>
      </w:pPr>
    </w:p>
    <w:p w:rsidR="00CB5D1D" w:rsidRDefault="00CB5D1D" w:rsidP="00100BD4">
      <w:pPr>
        <w:pStyle w:val="CitaoLonga"/>
      </w:pPr>
      <w:r>
        <w:lastRenderedPageBreak/>
        <w:t xml:space="preserve">Frameworks como o </w:t>
      </w:r>
      <w:proofErr w:type="spellStart"/>
      <w:r>
        <w:t>Laravel</w:t>
      </w:r>
      <w:proofErr w:type="spellEnd"/>
      <w:r>
        <w:t xml:space="preserve"> – e o </w:t>
      </w:r>
      <w:proofErr w:type="spellStart"/>
      <w:r>
        <w:t>Symfony</w:t>
      </w:r>
      <w:proofErr w:type="spellEnd"/>
      <w:r>
        <w:t xml:space="preserve">, </w:t>
      </w:r>
      <w:proofErr w:type="spellStart"/>
      <w:r>
        <w:t>Sliex</w:t>
      </w:r>
      <w:proofErr w:type="spellEnd"/>
      <w:r>
        <w:t xml:space="preserve">, </w:t>
      </w:r>
      <w:proofErr w:type="spellStart"/>
      <w:r>
        <w:t>Lumen</w:t>
      </w:r>
      <w:proofErr w:type="spellEnd"/>
      <w:r>
        <w:t xml:space="preserve"> e </w:t>
      </w:r>
      <w:proofErr w:type="spellStart"/>
      <w:r>
        <w:t>Slim</w:t>
      </w:r>
      <w:proofErr w:type="spellEnd"/>
      <w:r>
        <w:t xml:space="preserve"> – </w:t>
      </w:r>
      <w:proofErr w:type="spellStart"/>
      <w:r>
        <w:t>pré</w:t>
      </w:r>
      <w:proofErr w:type="spellEnd"/>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rsidR="004E2F1A" w:rsidRDefault="004E2F1A" w:rsidP="009B4F8A">
      <w:pPr>
        <w:pStyle w:val="CitaoLonga"/>
      </w:pPr>
    </w:p>
    <w:p w:rsidR="00316E2E" w:rsidRDefault="00642888" w:rsidP="00FF3822">
      <w:r>
        <w:t xml:space="preserve">Portanto pode-se afirmar que </w:t>
      </w:r>
      <w:r w:rsidR="00005904">
        <w:t>um</w:t>
      </w:r>
      <w:r>
        <w:t xml:space="preserve"> </w:t>
      </w:r>
      <w:r w:rsidR="00675471" w:rsidRPr="00952162">
        <w:rPr>
          <w:i/>
        </w:rPr>
        <w:t>framework</w:t>
      </w:r>
      <w:r w:rsidR="00005904">
        <w:t xml:space="preserve"> como o </w:t>
      </w:r>
      <w:proofErr w:type="spellStart"/>
      <w:r w:rsidR="00005904">
        <w:t>Laravel</w:t>
      </w:r>
      <w:proofErr w:type="spellEnd"/>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rsidR="0097794D" w:rsidRDefault="00940125" w:rsidP="009B4F8A">
      <w:r>
        <w:t xml:space="preserve">O </w:t>
      </w:r>
      <w:proofErr w:type="spellStart"/>
      <w:r w:rsidR="00C34F84">
        <w:t>L</w:t>
      </w:r>
      <w:r>
        <w:t>aravel</w:t>
      </w:r>
      <w:proofErr w:type="spellEnd"/>
      <w:r>
        <w:t xml:space="preserve"> </w:t>
      </w:r>
      <w:r w:rsidR="00065236">
        <w:t>demonstra</w:t>
      </w:r>
      <w:r>
        <w:t xml:space="preserve"> como </w:t>
      </w:r>
      <w:r w:rsidR="00700026">
        <w:t>valores</w:t>
      </w:r>
      <w:r>
        <w:t xml:space="preserve"> </w:t>
      </w:r>
      <w:r w:rsidR="00AF0BDE">
        <w:t>o aumento</w:t>
      </w:r>
      <w:r w:rsidR="00700026">
        <w:t xml:space="preserve"> da velocidade de desenvolvimento</w:t>
      </w:r>
      <w:r w:rsidR="00BB47FC">
        <w:t xml:space="preserve"> e a satisfação do desenvolvedor. </w:t>
      </w:r>
      <w:r w:rsidR="003B4045">
        <w:t xml:space="preserve">Para </w:t>
      </w:r>
      <w:r w:rsidR="001A795A">
        <w:t xml:space="preserve">isso </w:t>
      </w:r>
      <w:r w:rsidR="00065236">
        <w:t>dispõe de uma série de ferramentas que auxiliam em diversos processos no desenvolvimento, como por exemplo o processo de autenticação</w:t>
      </w:r>
      <w:r w:rsidR="001139FC">
        <w:t xml:space="preserve">, o envio de </w:t>
      </w:r>
      <w:r w:rsidR="001139FC" w:rsidRPr="00E95C78">
        <w:rPr>
          <w:i/>
        </w:rPr>
        <w:t>e-mails</w:t>
      </w:r>
      <w:r w:rsidR="001139FC">
        <w:t xml:space="preserve">, </w:t>
      </w:r>
      <w:r w:rsidR="00F567E6">
        <w:t>processos de banco de dados (criação de tabelas, transações e consultas), entre outros</w:t>
      </w:r>
      <w:r w:rsidR="00752E3D">
        <w:rPr>
          <w:noProof/>
        </w:rPr>
        <w:t xml:space="preserve"> (STAUFFER, 2017)</w:t>
      </w:r>
      <w:r w:rsidR="00F567E6">
        <w:t>.</w:t>
      </w:r>
      <w:r w:rsidR="001139FC">
        <w:t xml:space="preserve"> </w:t>
      </w:r>
    </w:p>
    <w:p w:rsidR="00AB636C" w:rsidRDefault="00401941" w:rsidP="009B4F8A">
      <w:pPr>
        <w:rPr>
          <w:ins w:id="127" w:author="Ryan Lemos" w:date="2019-02-20T08:39:00Z"/>
        </w:rPr>
      </w:pPr>
      <w:r>
        <w:t xml:space="preserve">Tendo em vista a quantidade de recursos disponíveis pelo </w:t>
      </w:r>
      <w:proofErr w:type="spellStart"/>
      <w:r>
        <w:t>Laravel</w:t>
      </w:r>
      <w:proofErr w:type="spellEnd"/>
      <w:r>
        <w:t>, uma comunidade que auxilia em momentos de dúvida, além do conhecimento prévio, decidiu-se pela</w:t>
      </w:r>
      <w:r w:rsidR="00B300A5">
        <w:t xml:space="preserve"> sua</w:t>
      </w:r>
      <w:r>
        <w:t xml:space="preserve"> utilização neste trabalho de conclus</w:t>
      </w:r>
      <w:r w:rsidR="00260075">
        <w:t>ão de curso.</w:t>
      </w:r>
    </w:p>
    <w:p w:rsidR="00F97B7F" w:rsidRDefault="00F97B7F" w:rsidP="009B4F8A">
      <w:pPr>
        <w:rPr>
          <w:ins w:id="128" w:author="Ryan Lemos" w:date="2019-02-20T08:38:00Z"/>
        </w:rPr>
      </w:pPr>
    </w:p>
    <w:p w:rsidR="00F97B7F" w:rsidRDefault="00F97B7F" w:rsidP="00F97B7F">
      <w:pPr>
        <w:pStyle w:val="Ttulo4"/>
        <w:rPr>
          <w:ins w:id="129" w:author="Ryan Lemos" w:date="2019-02-20T08:41:00Z"/>
        </w:rPr>
      </w:pPr>
      <w:proofErr w:type="spellStart"/>
      <w:ins w:id="130" w:author="Ryan Lemos" w:date="2019-02-20T08:40:00Z">
        <w:r w:rsidRPr="00F97B7F">
          <w:rPr>
            <w:i/>
            <w:rPrChange w:id="131" w:author="Ryan Lemos" w:date="2019-02-20T08:41:00Z">
              <w:rPr/>
            </w:rPrChange>
          </w:rPr>
          <w:t>Representational</w:t>
        </w:r>
        <w:proofErr w:type="spellEnd"/>
        <w:r w:rsidRPr="00F97B7F">
          <w:rPr>
            <w:i/>
            <w:rPrChange w:id="132" w:author="Ryan Lemos" w:date="2019-02-20T08:41:00Z">
              <w:rPr/>
            </w:rPrChange>
          </w:rPr>
          <w:t xml:space="preserve"> </w:t>
        </w:r>
        <w:proofErr w:type="spellStart"/>
        <w:r w:rsidRPr="00F97B7F">
          <w:rPr>
            <w:i/>
            <w:rPrChange w:id="133" w:author="Ryan Lemos" w:date="2019-02-20T08:41:00Z">
              <w:rPr/>
            </w:rPrChange>
          </w:rPr>
          <w:t>State</w:t>
        </w:r>
        <w:proofErr w:type="spellEnd"/>
        <w:r w:rsidRPr="00F97B7F">
          <w:rPr>
            <w:i/>
            <w:rPrChange w:id="134" w:author="Ryan Lemos" w:date="2019-02-20T08:41:00Z">
              <w:rPr/>
            </w:rPrChange>
          </w:rPr>
          <w:t xml:space="preserve"> </w:t>
        </w:r>
        <w:proofErr w:type="spellStart"/>
        <w:r w:rsidRPr="00F97B7F">
          <w:rPr>
            <w:i/>
            <w:rPrChange w:id="135" w:author="Ryan Lemos" w:date="2019-02-20T08:41:00Z">
              <w:rPr/>
            </w:rPrChange>
          </w:rPr>
          <w:t>Transfer</w:t>
        </w:r>
        <w:proofErr w:type="spellEnd"/>
        <w:r w:rsidRPr="00F97B7F">
          <w:rPr>
            <w:i/>
            <w:rPrChange w:id="136" w:author="Ryan Lemos" w:date="2019-02-20T08:41:00Z">
              <w:rPr/>
            </w:rPrChange>
          </w:rPr>
          <w:t xml:space="preserve"> </w:t>
        </w:r>
      </w:ins>
      <w:proofErr w:type="spellStart"/>
      <w:ins w:id="137" w:author="Ryan Lemos" w:date="2019-02-20T08:41:00Z">
        <w:r w:rsidRPr="00F97B7F">
          <w:rPr>
            <w:i/>
            <w:rPrChange w:id="138" w:author="Ryan Lemos" w:date="2019-02-20T08:41:00Z">
              <w:rPr/>
            </w:rPrChange>
          </w:rPr>
          <w:t>Application</w:t>
        </w:r>
        <w:proofErr w:type="spellEnd"/>
        <w:r w:rsidRPr="00F97B7F">
          <w:rPr>
            <w:i/>
            <w:rPrChange w:id="139" w:author="Ryan Lemos" w:date="2019-02-20T08:41:00Z">
              <w:rPr/>
            </w:rPrChange>
          </w:rPr>
          <w:t xml:space="preserve"> </w:t>
        </w:r>
        <w:proofErr w:type="spellStart"/>
        <w:r w:rsidRPr="00F97B7F">
          <w:rPr>
            <w:i/>
            <w:rPrChange w:id="140" w:author="Ryan Lemos" w:date="2019-02-20T08:41:00Z">
              <w:rPr/>
            </w:rPrChange>
          </w:rPr>
          <w:t>Programming</w:t>
        </w:r>
        <w:proofErr w:type="spellEnd"/>
        <w:r w:rsidRPr="00F97B7F">
          <w:rPr>
            <w:i/>
            <w:rPrChange w:id="141" w:author="Ryan Lemos" w:date="2019-02-20T08:41:00Z">
              <w:rPr/>
            </w:rPrChange>
          </w:rPr>
          <w:t xml:space="preserve"> Interfaces</w:t>
        </w:r>
        <w:r>
          <w:t xml:space="preserve"> (API REST)</w:t>
        </w:r>
      </w:ins>
    </w:p>
    <w:p w:rsidR="00F97B7F" w:rsidRDefault="00F97B7F" w:rsidP="00F97B7F">
      <w:pPr>
        <w:rPr>
          <w:ins w:id="142" w:author="Ryan Lemos" w:date="2019-02-20T08:41:00Z"/>
          <w:iCs/>
        </w:rPr>
      </w:pPr>
    </w:p>
    <w:p w:rsidR="00F97B7F" w:rsidRDefault="00883E88" w:rsidP="00F97B7F">
      <w:pPr>
        <w:rPr>
          <w:ins w:id="143" w:author="Ryan Lemos" w:date="2019-02-20T08:54:00Z"/>
        </w:rPr>
      </w:pPr>
      <w:ins w:id="144" w:author="Ryan Lemos" w:date="2019-02-20T08:46:00Z">
        <w:r>
          <w:t xml:space="preserve">Segundo </w:t>
        </w:r>
        <w:proofErr w:type="spellStart"/>
        <w:r>
          <w:t>Massé</w:t>
        </w:r>
        <w:proofErr w:type="spellEnd"/>
        <w:r>
          <w:t xml:space="preserve"> (2012)</w:t>
        </w:r>
      </w:ins>
      <w:ins w:id="145" w:author="Ryan Lemos" w:date="2019-02-20T08:47:00Z">
        <w:r>
          <w:t xml:space="preserve"> o termo </w:t>
        </w:r>
        <w:proofErr w:type="spellStart"/>
        <w:r w:rsidRPr="00883E88">
          <w:rPr>
            <w:i/>
            <w:rPrChange w:id="146" w:author="Ryan Lemos" w:date="2019-02-20T08:47:00Z">
              <w:rPr/>
            </w:rPrChange>
          </w:rPr>
          <w:t>Representional</w:t>
        </w:r>
        <w:proofErr w:type="spellEnd"/>
        <w:r w:rsidRPr="00883E88">
          <w:rPr>
            <w:i/>
            <w:rPrChange w:id="147" w:author="Ryan Lemos" w:date="2019-02-20T08:47:00Z">
              <w:rPr/>
            </w:rPrChange>
          </w:rPr>
          <w:t xml:space="preserve"> </w:t>
        </w:r>
        <w:proofErr w:type="spellStart"/>
        <w:r w:rsidRPr="00883E88">
          <w:rPr>
            <w:i/>
            <w:rPrChange w:id="148" w:author="Ryan Lemos" w:date="2019-02-20T08:47:00Z">
              <w:rPr/>
            </w:rPrChange>
          </w:rPr>
          <w:t>State</w:t>
        </w:r>
        <w:proofErr w:type="spellEnd"/>
        <w:r w:rsidRPr="00883E88">
          <w:rPr>
            <w:i/>
            <w:rPrChange w:id="149" w:author="Ryan Lemos" w:date="2019-02-20T08:47:00Z">
              <w:rPr/>
            </w:rPrChange>
          </w:rPr>
          <w:t xml:space="preserve"> </w:t>
        </w:r>
        <w:proofErr w:type="spellStart"/>
        <w:r w:rsidRPr="00883E88">
          <w:rPr>
            <w:i/>
            <w:rPrChange w:id="150" w:author="Ryan Lemos" w:date="2019-02-20T08:47:00Z">
              <w:rPr/>
            </w:rPrChange>
          </w:rPr>
          <w:t>Transfer</w:t>
        </w:r>
        <w:proofErr w:type="spellEnd"/>
        <w:r>
          <w:rPr>
            <w:i/>
          </w:rPr>
          <w:t xml:space="preserve"> </w:t>
        </w:r>
        <w:r>
          <w:t xml:space="preserve">(REST) surgiu devido a necessidade </w:t>
        </w:r>
        <w:r w:rsidR="00AE608D">
          <w:t xml:space="preserve">de se ter outros verbos </w:t>
        </w:r>
        <w:proofErr w:type="spellStart"/>
        <w:r w:rsidR="00AE608D" w:rsidRPr="00AE608D">
          <w:rPr>
            <w:i/>
            <w:rPrChange w:id="151" w:author="Ryan Lemos" w:date="2019-02-20T08:50:00Z">
              <w:rPr/>
            </w:rPrChange>
          </w:rPr>
          <w:t>H</w:t>
        </w:r>
      </w:ins>
      <w:ins w:id="152" w:author="Ryan Lemos" w:date="2019-02-20T08:50:00Z">
        <w:r w:rsidR="00AE608D" w:rsidRPr="00AE608D">
          <w:rPr>
            <w:i/>
            <w:rPrChange w:id="153" w:author="Ryan Lemos" w:date="2019-02-20T08:50:00Z">
              <w:rPr/>
            </w:rPrChange>
          </w:rPr>
          <w:t>yper</w:t>
        </w:r>
        <w:proofErr w:type="spellEnd"/>
        <w:r w:rsidR="00AE608D" w:rsidRPr="00AE608D">
          <w:rPr>
            <w:i/>
            <w:rPrChange w:id="154" w:author="Ryan Lemos" w:date="2019-02-20T08:50:00Z">
              <w:rPr/>
            </w:rPrChange>
          </w:rPr>
          <w:t xml:space="preserve"> </w:t>
        </w:r>
      </w:ins>
      <w:proofErr w:type="spellStart"/>
      <w:ins w:id="155" w:author="Ryan Lemos" w:date="2019-02-20T08:47:00Z">
        <w:r w:rsidR="00AE608D" w:rsidRPr="00AE608D">
          <w:rPr>
            <w:i/>
            <w:rPrChange w:id="156" w:author="Ryan Lemos" w:date="2019-02-20T08:50:00Z">
              <w:rPr/>
            </w:rPrChange>
          </w:rPr>
          <w:t>T</w:t>
        </w:r>
      </w:ins>
      <w:ins w:id="157" w:author="Ryan Lemos" w:date="2019-02-20T08:50:00Z">
        <w:r w:rsidR="00AE608D" w:rsidRPr="00AE608D">
          <w:rPr>
            <w:i/>
            <w:rPrChange w:id="158" w:author="Ryan Lemos" w:date="2019-02-20T08:50:00Z">
              <w:rPr/>
            </w:rPrChange>
          </w:rPr>
          <w:t>ext</w:t>
        </w:r>
        <w:proofErr w:type="spellEnd"/>
        <w:r w:rsidR="00AE608D" w:rsidRPr="00AE608D">
          <w:rPr>
            <w:i/>
            <w:rPrChange w:id="159" w:author="Ryan Lemos" w:date="2019-02-20T08:50:00Z">
              <w:rPr/>
            </w:rPrChange>
          </w:rPr>
          <w:t xml:space="preserve"> </w:t>
        </w:r>
      </w:ins>
      <w:proofErr w:type="spellStart"/>
      <w:ins w:id="160" w:author="Ryan Lemos" w:date="2019-02-20T08:48:00Z">
        <w:r w:rsidR="00AE608D" w:rsidRPr="00AE608D">
          <w:rPr>
            <w:i/>
            <w:rPrChange w:id="161" w:author="Ryan Lemos" w:date="2019-02-20T08:50:00Z">
              <w:rPr/>
            </w:rPrChange>
          </w:rPr>
          <w:t>T</w:t>
        </w:r>
      </w:ins>
      <w:ins w:id="162" w:author="Ryan Lemos" w:date="2019-02-20T08:50:00Z">
        <w:r w:rsidR="00AE608D" w:rsidRPr="00AE608D">
          <w:rPr>
            <w:i/>
            <w:rPrChange w:id="163" w:author="Ryan Lemos" w:date="2019-02-20T08:50:00Z">
              <w:rPr/>
            </w:rPrChange>
          </w:rPr>
          <w:t>ransfer</w:t>
        </w:r>
        <w:proofErr w:type="spellEnd"/>
        <w:r w:rsidR="00AE608D" w:rsidRPr="00AE608D">
          <w:rPr>
            <w:i/>
            <w:rPrChange w:id="164" w:author="Ryan Lemos" w:date="2019-02-20T08:50:00Z">
              <w:rPr/>
            </w:rPrChange>
          </w:rPr>
          <w:t xml:space="preserve"> </w:t>
        </w:r>
      </w:ins>
      <w:proofErr w:type="spellStart"/>
      <w:ins w:id="165" w:author="Ryan Lemos" w:date="2019-02-20T08:48:00Z">
        <w:r w:rsidR="00AE608D" w:rsidRPr="00AE608D">
          <w:rPr>
            <w:i/>
            <w:rPrChange w:id="166" w:author="Ryan Lemos" w:date="2019-02-20T08:50:00Z">
              <w:rPr/>
            </w:rPrChange>
          </w:rPr>
          <w:t>P</w:t>
        </w:r>
      </w:ins>
      <w:ins w:id="167" w:author="Ryan Lemos" w:date="2019-02-20T08:50:00Z">
        <w:r w:rsidR="00AE608D" w:rsidRPr="00AE608D">
          <w:rPr>
            <w:i/>
            <w:rPrChange w:id="168" w:author="Ryan Lemos" w:date="2019-02-20T08:50:00Z">
              <w:rPr/>
            </w:rPrChange>
          </w:rPr>
          <w:t>rotocol</w:t>
        </w:r>
        <w:proofErr w:type="spellEnd"/>
        <w:r w:rsidR="00AE608D">
          <w:t xml:space="preserve"> (HTTP) </w:t>
        </w:r>
      </w:ins>
      <w:ins w:id="169" w:author="Ryan Lemos" w:date="2019-02-20T08:48:00Z">
        <w:r w:rsidR="00AE608D">
          <w:t>que representassem as ações de fato</w:t>
        </w:r>
      </w:ins>
      <w:ins w:id="170" w:author="Ryan Lemos" w:date="2019-02-20T08:50:00Z">
        <w:r w:rsidR="00AE608D">
          <w:t>.</w:t>
        </w:r>
      </w:ins>
      <w:ins w:id="171" w:author="Ryan Lemos" w:date="2019-02-20T08:48:00Z">
        <w:r w:rsidR="00AE608D">
          <w:t xml:space="preserve"> Então </w:t>
        </w:r>
      </w:ins>
      <w:ins w:id="172" w:author="Ryan Lemos" w:date="2019-02-20T08:49:00Z">
        <w:r w:rsidR="00AE608D">
          <w:t>surgiu-se em uma tese de doutorado o termo REST que se trata de acrescer verbos HTTP para as</w:t>
        </w:r>
      </w:ins>
      <w:ins w:id="173" w:author="Ryan Lemos" w:date="2019-02-20T08:51:00Z">
        <w:r w:rsidR="00AE608D">
          <w:t xml:space="preserve"> ações de atualização de dados (PUT ou PAT</w:t>
        </w:r>
      </w:ins>
      <w:ins w:id="174" w:author="Ryan Lemos" w:date="2019-02-20T08:52:00Z">
        <w:r w:rsidR="00AE608D">
          <w:t>C</w:t>
        </w:r>
      </w:ins>
      <w:ins w:id="175" w:author="Ryan Lemos" w:date="2019-02-20T08:51:00Z">
        <w:r w:rsidR="00AE608D">
          <w:t>H</w:t>
        </w:r>
      </w:ins>
      <w:ins w:id="176" w:author="Ryan Lemos" w:date="2019-02-20T08:52:00Z">
        <w:r w:rsidR="00AE608D">
          <w:t>) e para exclusão de dados (DELETE). Esses verbos vieram em acréscimo aos verbos GET (busca de dados) e POST (envio de dados</w:t>
        </w:r>
      </w:ins>
      <w:ins w:id="177" w:author="Ryan Lemos" w:date="2019-02-20T08:53:00Z">
        <w:r w:rsidR="00AE608D">
          <w:t>), que antes eram utilizados para as ações de atualizar e deletar (MASSÉ, 2012).</w:t>
        </w:r>
      </w:ins>
      <w:ins w:id="178" w:author="Ryan Lemos" w:date="2019-02-20T08:52:00Z">
        <w:r w:rsidR="00AE608D">
          <w:t xml:space="preserve"> </w:t>
        </w:r>
      </w:ins>
    </w:p>
    <w:p w:rsidR="005F5B8A" w:rsidRDefault="005F5B8A" w:rsidP="00F97B7F">
      <w:pPr>
        <w:rPr>
          <w:ins w:id="179" w:author="Ryan Lemos" w:date="2019-02-20T09:01:00Z"/>
        </w:rPr>
      </w:pPr>
      <w:ins w:id="180" w:author="Ryan Lemos" w:date="2019-02-20T08:54:00Z">
        <w:r>
          <w:t xml:space="preserve">Já o termo </w:t>
        </w:r>
        <w:proofErr w:type="spellStart"/>
        <w:r w:rsidRPr="005F5B8A">
          <w:rPr>
            <w:i/>
            <w:rPrChange w:id="181" w:author="Ryan Lemos" w:date="2019-02-20T08:54:00Z">
              <w:rPr/>
            </w:rPrChange>
          </w:rPr>
          <w:t>Application</w:t>
        </w:r>
        <w:proofErr w:type="spellEnd"/>
        <w:r w:rsidRPr="005F5B8A">
          <w:rPr>
            <w:i/>
            <w:rPrChange w:id="182" w:author="Ryan Lemos" w:date="2019-02-20T08:54:00Z">
              <w:rPr/>
            </w:rPrChange>
          </w:rPr>
          <w:t xml:space="preserve"> </w:t>
        </w:r>
        <w:proofErr w:type="spellStart"/>
        <w:r w:rsidRPr="005F5B8A">
          <w:rPr>
            <w:i/>
            <w:rPrChange w:id="183" w:author="Ryan Lemos" w:date="2019-02-20T08:54:00Z">
              <w:rPr/>
            </w:rPrChange>
          </w:rPr>
          <w:t>Programming</w:t>
        </w:r>
        <w:proofErr w:type="spellEnd"/>
        <w:r w:rsidRPr="005F5B8A">
          <w:rPr>
            <w:i/>
            <w:rPrChange w:id="184" w:author="Ryan Lemos" w:date="2019-02-20T08:54:00Z">
              <w:rPr/>
            </w:rPrChange>
          </w:rPr>
          <w:t xml:space="preserve"> Interfaces</w:t>
        </w:r>
        <w:r>
          <w:rPr>
            <w:i/>
          </w:rPr>
          <w:t xml:space="preserve"> </w:t>
        </w:r>
      </w:ins>
      <w:ins w:id="185" w:author="Ryan Lemos" w:date="2019-02-20T08:55:00Z">
        <w:r>
          <w:t>(</w:t>
        </w:r>
      </w:ins>
      <w:ins w:id="186" w:author="Ryan Lemos" w:date="2019-02-20T08:54:00Z">
        <w:r>
          <w:t>AP</w:t>
        </w:r>
      </w:ins>
      <w:ins w:id="187" w:author="Ryan Lemos" w:date="2019-02-20T08:55:00Z">
        <w:r>
          <w:t>I), surgem como o intermédio do usuário com serviços web. Servindo então de ponte entre o usuário e um serviço</w:t>
        </w:r>
      </w:ins>
      <w:ins w:id="188" w:author="Ryan Lemos" w:date="2019-02-20T08:56:00Z">
        <w:r>
          <w:t xml:space="preserve">. Então quando se diz que uma aplicação funciona como uma API REST, </w:t>
        </w:r>
      </w:ins>
      <w:ins w:id="189" w:author="Ryan Lemos" w:date="2019-02-20T08:57:00Z">
        <w:r>
          <w:t>quer dizer que essa aplicação possibilitará ao usuário</w:t>
        </w:r>
        <w:r w:rsidR="00483DF4">
          <w:t xml:space="preserve"> </w:t>
        </w:r>
      </w:ins>
      <w:ins w:id="190" w:author="Ryan Lemos" w:date="2019-02-20T08:58:00Z">
        <w:r w:rsidR="00483DF4">
          <w:t>as ações</w:t>
        </w:r>
      </w:ins>
      <w:ins w:id="191" w:author="Ryan Lemos" w:date="2019-02-20T09:00:00Z">
        <w:r w:rsidR="00483DF4">
          <w:t xml:space="preserve"> conforme</w:t>
        </w:r>
      </w:ins>
      <w:ins w:id="192" w:author="Ryan Lemos" w:date="2019-02-20T08:58:00Z">
        <w:r w:rsidR="00483DF4">
          <w:t xml:space="preserve"> descritas no modelo REST, além de servir de ponte para os serviços web, como por exemplo o serviço de banco de dados</w:t>
        </w:r>
      </w:ins>
      <w:ins w:id="193" w:author="Ryan Lemos" w:date="2019-02-20T08:59:00Z">
        <w:r w:rsidR="00483DF4">
          <w:t xml:space="preserve"> (MASSÉ, 2012)</w:t>
        </w:r>
      </w:ins>
      <w:ins w:id="194" w:author="Ryan Lemos" w:date="2019-02-20T08:58:00Z">
        <w:r w:rsidR="00483DF4">
          <w:t>.</w:t>
        </w:r>
      </w:ins>
      <w:ins w:id="195" w:author="Ryan Lemos" w:date="2019-02-20T09:00:00Z">
        <w:r w:rsidR="00483DF4">
          <w:t xml:space="preserve"> O usuário fará requisições a API que então será resp</w:t>
        </w:r>
      </w:ins>
      <w:ins w:id="196" w:author="Ryan Lemos" w:date="2019-02-20T09:01:00Z">
        <w:r w:rsidR="00483DF4">
          <w:t xml:space="preserve">onsável por processar essa requisição e entregar o serviço requisitado pelo usuário. </w:t>
        </w:r>
      </w:ins>
    </w:p>
    <w:p w:rsidR="00483DF4" w:rsidRDefault="00483DF4" w:rsidP="00F97B7F">
      <w:pPr>
        <w:rPr>
          <w:ins w:id="197" w:author="Ryan Lemos" w:date="2019-02-20T09:08:00Z"/>
        </w:rPr>
      </w:pPr>
      <w:ins w:id="198" w:author="Ryan Lemos" w:date="2019-02-20T09:01:00Z">
        <w:r>
          <w:lastRenderedPageBreak/>
          <w:t xml:space="preserve">Neste ambiente será utilizado dois frameworks que serão utilizados um no </w:t>
        </w:r>
        <w:proofErr w:type="spellStart"/>
        <w:r w:rsidRPr="00483DF4">
          <w:rPr>
            <w:i/>
            <w:rPrChange w:id="199" w:author="Ryan Lemos" w:date="2019-02-20T09:02:00Z">
              <w:rPr/>
            </w:rPrChange>
          </w:rPr>
          <w:t>frontend</w:t>
        </w:r>
      </w:ins>
      <w:proofErr w:type="spellEnd"/>
      <w:ins w:id="200" w:author="Ryan Lemos" w:date="2019-02-20T09:02:00Z">
        <w:r>
          <w:t xml:space="preserve"> (Angular), e outro no </w:t>
        </w:r>
        <w:proofErr w:type="spellStart"/>
        <w:r w:rsidRPr="00483DF4">
          <w:rPr>
            <w:i/>
            <w:rPrChange w:id="201" w:author="Ryan Lemos" w:date="2019-02-20T09:02:00Z">
              <w:rPr/>
            </w:rPrChange>
          </w:rPr>
          <w:t>backend</w:t>
        </w:r>
        <w:proofErr w:type="spellEnd"/>
        <w:r>
          <w:t xml:space="preserve"> (</w:t>
        </w:r>
        <w:proofErr w:type="spellStart"/>
        <w:r>
          <w:t>Laravel</w:t>
        </w:r>
        <w:proofErr w:type="spellEnd"/>
        <w:r>
          <w:t xml:space="preserve">). Então a aplicação </w:t>
        </w:r>
      </w:ins>
      <w:ins w:id="202" w:author="Ryan Lemos" w:date="2019-02-20T09:03:00Z">
        <w:r>
          <w:t>A</w:t>
        </w:r>
      </w:ins>
      <w:ins w:id="203" w:author="Ryan Lemos" w:date="2019-02-20T09:02:00Z">
        <w:r>
          <w:t>ngular</w:t>
        </w:r>
      </w:ins>
      <w:ins w:id="204" w:author="Ryan Lemos" w:date="2019-02-20T09:03:00Z">
        <w:r>
          <w:t xml:space="preserve"> conforme descrita rodará diretamente no browser do usuário</w:t>
        </w:r>
      </w:ins>
      <w:ins w:id="205" w:author="Ryan Lemos" w:date="2019-02-20T09:04:00Z">
        <w:r>
          <w:t>.</w:t>
        </w:r>
      </w:ins>
      <w:ins w:id="206" w:author="Ryan Lemos" w:date="2019-02-20T09:03:00Z">
        <w:r>
          <w:t xml:space="preserve"> </w:t>
        </w:r>
      </w:ins>
      <w:ins w:id="207" w:author="Ryan Lemos" w:date="2019-02-20T09:04:00Z">
        <w:r>
          <w:t>P</w:t>
        </w:r>
      </w:ins>
      <w:ins w:id="208" w:author="Ryan Lemos" w:date="2019-02-20T09:03:00Z">
        <w:r>
          <w:t>ara que essa aplicação consiga comunicar-se com a base de dados ser</w:t>
        </w:r>
      </w:ins>
      <w:ins w:id="209" w:author="Ryan Lemos" w:date="2019-02-20T09:04:00Z">
        <w:r>
          <w:t xml:space="preserve">á utilizado o </w:t>
        </w:r>
        <w:proofErr w:type="spellStart"/>
        <w:r>
          <w:t>Laravel</w:t>
        </w:r>
        <w:proofErr w:type="spellEnd"/>
        <w:r>
          <w:t xml:space="preserve"> como</w:t>
        </w:r>
      </w:ins>
      <w:ins w:id="210" w:author="Ryan Lemos" w:date="2019-02-20T09:05:00Z">
        <w:r>
          <w:t xml:space="preserve"> API ou</w:t>
        </w:r>
      </w:ins>
      <w:ins w:id="211" w:author="Ryan Lemos" w:date="2019-02-20T09:04:00Z">
        <w:r>
          <w:t xml:space="preserve"> intermédio. Ou seja, a aplicação Angular sempre que precisar de informações da base de dados irá requi</w:t>
        </w:r>
      </w:ins>
      <w:ins w:id="212" w:author="Ryan Lemos" w:date="2019-02-20T09:05:00Z">
        <w:r>
          <w:t xml:space="preserve">sitar a API </w:t>
        </w:r>
        <w:proofErr w:type="spellStart"/>
        <w:r>
          <w:t>Laravel</w:t>
        </w:r>
        <w:proofErr w:type="spellEnd"/>
        <w:r>
          <w:t xml:space="preserve"> que será responsável por processar a requisição e retornar os dados </w:t>
        </w:r>
      </w:ins>
      <w:ins w:id="213" w:author="Ryan Lemos" w:date="2019-02-20T09:06:00Z">
        <w:r>
          <w:t>a aplicação Angular. Então a aplicação Angular demonstra os dados ao usuário</w:t>
        </w:r>
      </w:ins>
      <w:ins w:id="214" w:author="Ryan Lemos" w:date="2019-02-20T09:07:00Z">
        <w:r>
          <w:t xml:space="preserve">, uma representação visual deste processo é descrita na </w:t>
        </w:r>
        <w:r w:rsidRPr="00483DF4">
          <w:rPr>
            <w:highlight w:val="yellow"/>
            <w:rPrChange w:id="215" w:author="Ryan Lemos" w:date="2019-02-20T09:07:00Z">
              <w:rPr/>
            </w:rPrChange>
          </w:rPr>
          <w:t>figura X.</w:t>
        </w:r>
      </w:ins>
      <w:ins w:id="216" w:author="Ryan Lemos" w:date="2019-02-20T09:06:00Z">
        <w:r>
          <w:t xml:space="preserve"> </w:t>
        </w:r>
      </w:ins>
    </w:p>
    <w:p w:rsidR="00483DF4" w:rsidRDefault="00483DF4" w:rsidP="00F97B7F">
      <w:pPr>
        <w:rPr>
          <w:ins w:id="217" w:author="Ryan Lemos" w:date="2019-02-20T09:07:00Z"/>
        </w:rPr>
      </w:pPr>
      <w:ins w:id="218" w:author="Ryan Lemos" w:date="2019-02-20T09:05:00Z">
        <w:r>
          <w:t xml:space="preserve"> </w:t>
        </w:r>
      </w:ins>
    </w:p>
    <w:p w:rsidR="00483DF4" w:rsidRDefault="00483DF4">
      <w:pPr>
        <w:pStyle w:val="Legenda"/>
        <w:keepNext/>
        <w:rPr>
          <w:ins w:id="219" w:author="Ryan Lemos" w:date="2019-02-20T09:08:00Z"/>
        </w:rPr>
        <w:pPrChange w:id="220" w:author="Ryan Lemos" w:date="2019-02-20T09:08:00Z">
          <w:pPr>
            <w:pStyle w:val="Legenda"/>
          </w:pPr>
        </w:pPrChange>
      </w:pPr>
      <w:ins w:id="221" w:author="Ryan Lemos" w:date="2019-02-20T09:08:00Z">
        <w:r>
          <w:t xml:space="preserve">Figura </w:t>
        </w:r>
        <w:r>
          <w:fldChar w:fldCharType="begin"/>
        </w:r>
        <w:r>
          <w:instrText xml:space="preserve"> SEQ Figura \* ARABIC </w:instrText>
        </w:r>
      </w:ins>
      <w:r>
        <w:fldChar w:fldCharType="separate"/>
      </w:r>
      <w:ins w:id="222" w:author="Ryan Lemos" w:date="2019-02-20T09:08:00Z">
        <w:r>
          <w:rPr>
            <w:noProof/>
          </w:rPr>
          <w:t>26</w:t>
        </w:r>
        <w:r>
          <w:fldChar w:fldCharType="end"/>
        </w:r>
        <w:r>
          <w:t xml:space="preserve"> - Funcionamento de uma API</w:t>
        </w:r>
      </w:ins>
    </w:p>
    <w:p w:rsidR="00483DF4" w:rsidRDefault="00483DF4" w:rsidP="00483DF4">
      <w:pPr>
        <w:ind w:firstLine="0"/>
        <w:jc w:val="center"/>
        <w:rPr>
          <w:ins w:id="223" w:author="Ryan Lemos" w:date="2019-02-20T09:09:00Z"/>
        </w:rPr>
      </w:pPr>
      <w:ins w:id="224" w:author="Ryan Lemos" w:date="2019-02-20T09:07:00Z">
        <w:r>
          <w:rPr>
            <w:noProof/>
          </w:rPr>
          <w:drawing>
            <wp:inline distT="0" distB="0" distL="0" distR="0" wp14:anchorId="695FBB1E" wp14:editId="7D8D9C66">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38475" cy="685800"/>
                      </a:xfrm>
                      <a:prstGeom prst="rect">
                        <a:avLst/>
                      </a:prstGeom>
                    </pic:spPr>
                  </pic:pic>
                </a:graphicData>
              </a:graphic>
            </wp:inline>
          </w:drawing>
        </w:r>
      </w:ins>
    </w:p>
    <w:p w:rsidR="00483DF4" w:rsidRPr="007116CC" w:rsidRDefault="00483DF4">
      <w:pPr>
        <w:pStyle w:val="Fontes"/>
        <w:pPrChange w:id="225" w:author="Ryan Lemos" w:date="2019-02-20T09:10:00Z">
          <w:pPr/>
        </w:pPrChange>
      </w:pPr>
      <w:ins w:id="226" w:author="Ryan Lemos" w:date="2019-02-20T09:09:00Z">
        <w:r>
          <w:t>Fonte: MASSÉ, 2012, p6.</w:t>
        </w:r>
      </w:ins>
    </w:p>
    <w:p w:rsidR="00B300A5" w:rsidRDefault="00B300A5" w:rsidP="009B4F8A"/>
    <w:p w:rsidR="00D61CB9" w:rsidRDefault="00D61CB9" w:rsidP="00D61CB9">
      <w:pPr>
        <w:pStyle w:val="Ttulo3"/>
      </w:pPr>
      <w:bookmarkStart w:id="227" w:name="_Toc542541"/>
      <w:r w:rsidRPr="00BB49CF">
        <w:t>Sistema de Gerenciamento de Banco de Dados</w:t>
      </w:r>
      <w:r w:rsidR="00773355">
        <w:t xml:space="preserve"> (MySQL)</w:t>
      </w:r>
      <w:bookmarkEnd w:id="227"/>
    </w:p>
    <w:p w:rsidR="00186C79" w:rsidRPr="009B3841" w:rsidRDefault="00186C79" w:rsidP="00952162"/>
    <w:p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r w:rsidR="002D6CD4">
        <w:t xml:space="preserve">Mas o que de fato são bancos de dados? </w:t>
      </w:r>
      <w:proofErr w:type="spellStart"/>
      <w:r w:rsidR="001F17E4">
        <w:t>Elmasri</w:t>
      </w:r>
      <w:proofErr w:type="spellEnd"/>
      <w:r w:rsidR="001F17E4">
        <w:t xml:space="preserve"> e </w:t>
      </w:r>
      <w:proofErr w:type="spellStart"/>
      <w:r w:rsidR="001F17E4">
        <w:t>Navathe</w:t>
      </w:r>
      <w:proofErr w:type="spellEnd"/>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5B19E3">
        <w:rPr>
          <w:noProof/>
        </w:rPr>
        <w:t xml:space="preserve"> (ELMASRI; NAVATHE, 2011)</w:t>
      </w:r>
      <w:r w:rsidR="000930CD">
        <w:t>:</w:t>
      </w:r>
      <w:r w:rsidR="003B73ED">
        <w:t xml:space="preserve"> </w:t>
      </w:r>
    </w:p>
    <w:p w:rsidR="00641546" w:rsidRDefault="00641546" w:rsidP="00773355"/>
    <w:p w:rsidR="000930CD" w:rsidRDefault="000930CD" w:rsidP="000930CD">
      <w:pPr>
        <w:pStyle w:val="PargrafodaLista"/>
        <w:numPr>
          <w:ilvl w:val="0"/>
          <w:numId w:val="11"/>
        </w:numPr>
      </w:pPr>
      <w:r>
        <w:t>Apresenta</w:t>
      </w:r>
      <w:r w:rsidR="002D6CD4">
        <w:t>r</w:t>
      </w:r>
      <w:r>
        <w:t xml:space="preserve"> algum aspecto d</w:t>
      </w:r>
      <w:r w:rsidR="008256DD">
        <w:t>o</w:t>
      </w:r>
      <w:r>
        <w:t xml:space="preserve"> mundo real</w:t>
      </w:r>
      <w:r w:rsidR="008256DD">
        <w:t>;</w:t>
      </w:r>
    </w:p>
    <w:p w:rsidR="008256DD" w:rsidRDefault="002D6CD4" w:rsidP="000930CD">
      <w:pPr>
        <w:pStyle w:val="PargrafodaLista"/>
        <w:numPr>
          <w:ilvl w:val="0"/>
          <w:numId w:val="11"/>
        </w:numPr>
      </w:pPr>
      <w:r>
        <w:t xml:space="preserve">Ser </w:t>
      </w:r>
      <w:r w:rsidR="00580CCE">
        <w:t>um conjunto de dados que apresentem algum sentindo inerente;</w:t>
      </w:r>
    </w:p>
    <w:p w:rsidR="00580CCE" w:rsidRDefault="00AD577E" w:rsidP="000930CD">
      <w:pPr>
        <w:pStyle w:val="PargrafodaLista"/>
        <w:numPr>
          <w:ilvl w:val="0"/>
          <w:numId w:val="11"/>
        </w:numPr>
      </w:pPr>
      <w:r>
        <w:t>Projet</w:t>
      </w:r>
      <w:r w:rsidR="002D6CD4">
        <w:t>ado</w:t>
      </w:r>
      <w:r>
        <w:t>, construído e populado</w:t>
      </w:r>
      <w:r w:rsidR="00E207E4">
        <w:t xml:space="preserve"> com dados</w:t>
      </w:r>
      <w:r>
        <w:t xml:space="preserve"> </w:t>
      </w:r>
      <w:r w:rsidR="00641546">
        <w:t>com um fim em específico.</w:t>
      </w:r>
    </w:p>
    <w:p w:rsidR="000E1A66" w:rsidRDefault="000E1A66" w:rsidP="00641546"/>
    <w:p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rsidR="00F93875" w:rsidRDefault="004E03FA" w:rsidP="00773355">
      <w:r>
        <w:lastRenderedPageBreak/>
        <w:t>Dentre os SGBS,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 xml:space="preserve">open </w:t>
      </w:r>
      <w:proofErr w:type="spellStart"/>
      <w:r w:rsidR="00A37067" w:rsidRPr="00952162">
        <w:rPr>
          <w:i/>
        </w:rPr>
        <w:t>source</w:t>
      </w:r>
      <w:proofErr w:type="spellEnd"/>
      <w:r w:rsidR="002F6699">
        <w:t>, com ferramentas de desenvolvimento</w:t>
      </w:r>
      <w:r w:rsidR="00A37067">
        <w:t xml:space="preserve"> 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640D2B">
        <w:t xml:space="preserve">Figura </w:t>
      </w:r>
      <w:r w:rsidR="00640D2B">
        <w:rPr>
          <w:noProof/>
        </w:rPr>
        <w:t>28</w:t>
      </w:r>
      <w:r w:rsidR="00F93875">
        <w:fldChar w:fldCharType="end"/>
      </w:r>
      <w:r w:rsidR="00F93875">
        <w:t xml:space="preserve"> </w:t>
      </w:r>
      <w:r w:rsidR="003C6B27">
        <w:t xml:space="preserve">representa </w:t>
      </w:r>
      <w:r w:rsidR="00F93875">
        <w:t>um mapa mental que contém as principais características do MySQL</w:t>
      </w:r>
      <w:r w:rsidR="005C1EF3">
        <w:t>.</w:t>
      </w:r>
    </w:p>
    <w:p w:rsidR="00773355" w:rsidRDefault="00713453" w:rsidP="00952162">
      <w:pPr>
        <w:pStyle w:val="Fontes"/>
      </w:pPr>
      <w:r>
        <w:t xml:space="preserve"> </w:t>
      </w:r>
    </w:p>
    <w:p w:rsidR="00F93875" w:rsidRDefault="00F93875" w:rsidP="00952162">
      <w:pPr>
        <w:pStyle w:val="Legenda"/>
        <w:keepNext/>
      </w:pPr>
      <w:bookmarkStart w:id="228" w:name="_Ref526697739"/>
      <w:r>
        <w:t xml:space="preserve">Figura </w:t>
      </w:r>
      <w:ins w:id="229" w:author="Ryan Lemos" w:date="2019-02-20T09:08:00Z">
        <w:r w:rsidR="00483DF4">
          <w:fldChar w:fldCharType="begin"/>
        </w:r>
        <w:r w:rsidR="00483DF4">
          <w:instrText xml:space="preserve"> SEQ Figura \* ARABIC </w:instrText>
        </w:r>
      </w:ins>
      <w:r w:rsidR="00483DF4">
        <w:fldChar w:fldCharType="separate"/>
      </w:r>
      <w:ins w:id="230" w:author="Ryan Lemos" w:date="2019-02-20T09:08:00Z">
        <w:r w:rsidR="00483DF4">
          <w:rPr>
            <w:noProof/>
          </w:rPr>
          <w:t>27</w:t>
        </w:r>
        <w:r w:rsidR="00483DF4">
          <w:fldChar w:fldCharType="end"/>
        </w:r>
      </w:ins>
      <w:del w:id="231"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26</w:delText>
        </w:r>
        <w:r w:rsidR="00E3042F" w:rsidDel="00483DF4">
          <w:rPr>
            <w:noProof/>
          </w:rPr>
          <w:fldChar w:fldCharType="end"/>
        </w:r>
      </w:del>
      <w:bookmarkEnd w:id="228"/>
      <w:r>
        <w:t xml:space="preserve"> - Características do MySQL</w:t>
      </w:r>
    </w:p>
    <w:p w:rsidR="003C6E5C" w:rsidRDefault="00CB768F" w:rsidP="00952162">
      <w:pPr>
        <w:pStyle w:val="Fontes"/>
      </w:pPr>
      <w:r w:rsidRPr="00832539">
        <w:rPr>
          <w:noProof/>
          <w:lang w:eastAsia="pt-BR"/>
        </w:rPr>
        <w:drawing>
          <wp:inline distT="0" distB="0" distL="0" distR="0">
            <wp:extent cx="4148260" cy="2587981"/>
            <wp:effectExtent l="133350" t="114300" r="119380" b="136525"/>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39">
                      <a:extLst/>
                    </a:blip>
                    <a:stretch>
                      <a:fillRect/>
                    </a:stretch>
                  </pic:blipFill>
                  <pic:spPr>
                    <a:xfrm>
                      <a:off x="0" y="0"/>
                      <a:ext cx="4147820" cy="2587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93875" w:rsidRDefault="00F93875" w:rsidP="00F93875">
      <w:pPr>
        <w:pStyle w:val="Fontes"/>
      </w:pPr>
      <w:r>
        <w:t>Fonte: CARVALHO, 2015</w:t>
      </w:r>
      <w:r w:rsidR="00237DB9">
        <w:t>, p.3</w:t>
      </w:r>
      <w:r>
        <w:t>.</w:t>
      </w:r>
    </w:p>
    <w:p w:rsidR="00C3517F" w:rsidRDefault="00C3517F" w:rsidP="00F93875">
      <w:pPr>
        <w:pStyle w:val="Fontes"/>
      </w:pPr>
    </w:p>
    <w:p w:rsidR="00C3517F" w:rsidRDefault="00D65636" w:rsidP="00952162">
      <w:r>
        <w:t>Com o MySQL é possível criar</w:t>
      </w:r>
      <w:r w:rsidR="00306B0C">
        <w:t xml:space="preserve">, editar e excluir dados através de sentenças na linguagem </w:t>
      </w:r>
      <w:proofErr w:type="spellStart"/>
      <w:r w:rsidR="0024032D" w:rsidRPr="0024032D">
        <w:rPr>
          <w:i/>
        </w:rPr>
        <w:t>Structured</w:t>
      </w:r>
      <w:proofErr w:type="spellEnd"/>
      <w:r w:rsidR="0024032D" w:rsidRPr="0024032D">
        <w:rPr>
          <w:i/>
        </w:rPr>
        <w:t xml:space="preserve"> Query </w:t>
      </w:r>
      <w:proofErr w:type="spellStart"/>
      <w:r w:rsidR="0024032D" w:rsidRPr="0024032D">
        <w:rPr>
          <w:i/>
        </w:rPr>
        <w:t>Language</w:t>
      </w:r>
      <w:proofErr w:type="spellEnd"/>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640D2B">
        <w:t xml:space="preserve">Figura </w:t>
      </w:r>
      <w:r w:rsidR="00640D2B">
        <w:rPr>
          <w:noProof/>
        </w:rPr>
        <w:t>28</w:t>
      </w:r>
      <w:r w:rsidR="003C6B27">
        <w:fldChar w:fldCharType="end"/>
      </w:r>
      <w:r w:rsidR="0026109D">
        <w:t>,</w:t>
      </w:r>
      <w:r w:rsidR="00306B0C">
        <w:t xml:space="preserve"> apresenta</w:t>
      </w:r>
      <w:r w:rsidR="003C6B27">
        <w:t xml:space="preserve"> </w:t>
      </w:r>
      <w:r w:rsidR="00306B0C">
        <w:t xml:space="preserve">características </w:t>
      </w:r>
      <w:r w:rsidR="009969D1">
        <w:t>como possibilidade de uso de mais de um usuário, 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w:t>
      </w:r>
      <w:proofErr w:type="spellStart"/>
      <w:r w:rsidR="00BF3A66">
        <w:t>Laravel</w:t>
      </w:r>
      <w:proofErr w:type="spellEnd"/>
      <w:r w:rsidR="00B65AD2">
        <w:t xml:space="preserve"> </w:t>
      </w:r>
      <w:r w:rsidR="00752E3D">
        <w:rPr>
          <w:noProof/>
        </w:rPr>
        <w:t>(STAUFFER, 2017)</w:t>
      </w:r>
      <w:r w:rsidR="00BF3A66">
        <w:t xml:space="preserve">. Um dos motivos da escolha do MySQL como </w:t>
      </w:r>
      <w:r w:rsidR="001A2AEE">
        <w:t xml:space="preserve">SGBD deste trabalho foi o fato de ser </w:t>
      </w:r>
      <w:r w:rsidR="00C25861">
        <w:t xml:space="preserve">gratuito e a fácil integração com o </w:t>
      </w:r>
      <w:proofErr w:type="spellStart"/>
      <w:r w:rsidR="00C25861">
        <w:t>Laravel</w:t>
      </w:r>
      <w:proofErr w:type="spellEnd"/>
      <w:r w:rsidR="00C25861">
        <w:t>, sem se esquecer d</w:t>
      </w:r>
      <w:r w:rsidR="00624323">
        <w:t xml:space="preserve">as características que auxiliam </w:t>
      </w:r>
      <w:r w:rsidR="0026109D">
        <w:t xml:space="preserve">em </w:t>
      </w:r>
      <w:r w:rsidR="00624323">
        <w:t>qualidade</w:t>
      </w:r>
      <w:r w:rsidR="0026109D">
        <w:t xml:space="preserve"> e</w:t>
      </w:r>
      <w:r w:rsidR="00624323">
        <w:t xml:space="preserve"> que foram </w:t>
      </w:r>
      <w:r w:rsidR="003C6B27">
        <w:t xml:space="preserve">descritas </w:t>
      </w:r>
      <w:r w:rsidR="00624323">
        <w:t xml:space="preserve">na </w:t>
      </w:r>
      <w:r w:rsidR="00624323">
        <w:fldChar w:fldCharType="begin"/>
      </w:r>
      <w:r w:rsidR="00624323">
        <w:instrText xml:space="preserve"> REF _Ref526697739 \h </w:instrText>
      </w:r>
      <w:r w:rsidR="00624323">
        <w:fldChar w:fldCharType="separate"/>
      </w:r>
      <w:r w:rsidR="00640D2B">
        <w:t xml:space="preserve">Figura </w:t>
      </w:r>
      <w:r w:rsidR="00640D2B">
        <w:rPr>
          <w:noProof/>
        </w:rPr>
        <w:t>28</w:t>
      </w:r>
      <w:r w:rsidR="00624323">
        <w:fldChar w:fldCharType="end"/>
      </w:r>
      <w:r w:rsidR="00624323">
        <w:t>.</w:t>
      </w:r>
    </w:p>
    <w:p w:rsidR="00F93875" w:rsidRPr="009B3841" w:rsidRDefault="00F93875" w:rsidP="00952162">
      <w:pPr>
        <w:pStyle w:val="Fontes"/>
      </w:pPr>
    </w:p>
    <w:p w:rsidR="000C00C7" w:rsidRDefault="000C00C7">
      <w:pPr>
        <w:spacing w:line="240" w:lineRule="auto"/>
        <w:ind w:firstLine="0"/>
        <w:jc w:val="left"/>
        <w:outlineLvl w:val="9"/>
      </w:pPr>
    </w:p>
    <w:p w:rsidR="00B265CE" w:rsidRDefault="000C00C7" w:rsidP="00B265CE">
      <w:pPr>
        <w:pStyle w:val="Ttulo1"/>
      </w:pPr>
      <w:r>
        <w:br w:type="page"/>
      </w:r>
      <w:r>
        <w:lastRenderedPageBreak/>
        <w:t xml:space="preserve">desenvolvimento do </w:t>
      </w:r>
      <w:r w:rsidR="00B265CE">
        <w:t>ambiente</w:t>
      </w:r>
      <w:r>
        <w:t xml:space="preserve"> proposto</w:t>
      </w:r>
    </w:p>
    <w:p w:rsidR="00B265CE" w:rsidRDefault="00B265CE" w:rsidP="00B265CE">
      <w:pPr>
        <w:ind w:firstLine="0"/>
      </w:pPr>
    </w:p>
    <w:p w:rsidR="00B265CE" w:rsidRDefault="00B265CE" w:rsidP="00B265CE">
      <w:pPr>
        <w:rPr>
          <w:ins w:id="232" w:author="Ryan Lemos" w:date="2019-02-22T09:26:00Z"/>
        </w:rPr>
      </w:pPr>
      <w:r>
        <w:t>Este capítulo vem demonstrar o processo de desenvolvimento do ambiente proposto, cuja a finalidade é auxiliar os processos de ensino e aprendizagem da língua inglesa na ILC.</w:t>
      </w:r>
    </w:p>
    <w:p w:rsidR="00DD2FB4" w:rsidRDefault="00DD2FB4">
      <w:pPr>
        <w:rPr>
          <w:ins w:id="233" w:author="Ryan Lemos" w:date="2019-02-24T17:52:00Z"/>
        </w:rPr>
      </w:pPr>
      <w:ins w:id="234" w:author="Ryan Lemos" w:date="2019-02-22T09:26:00Z">
        <w:r>
          <w:t>Como o XP é um modelo de desenvolvimento incremental e dividido em entregas (</w:t>
        </w:r>
        <w:r w:rsidRPr="000B6DA0">
          <w:rPr>
            <w:i/>
          </w:rPr>
          <w:t>releases</w:t>
        </w:r>
        <w:r>
          <w:t xml:space="preserve">), como discutido na seção </w:t>
        </w:r>
        <w:proofErr w:type="spellStart"/>
        <w:r w:rsidRPr="000B6DA0">
          <w:rPr>
            <w:highlight w:val="yellow"/>
          </w:rPr>
          <w:t>numeroseção</w:t>
        </w:r>
        <w:proofErr w:type="spellEnd"/>
        <w:r>
          <w:t>. Sabendo disso a estrutura deste trabalho foi dividida a contemplar cada release descrevendo as modelagens de cada release, as funcionalidades implementadas para cada perfil de usuário, e os testes utilizados para validar as funcionalidades.</w:t>
        </w:r>
      </w:ins>
    </w:p>
    <w:p w:rsidR="00F21104" w:rsidRDefault="00F21104">
      <w:pPr>
        <w:rPr>
          <w:ins w:id="235" w:author="Ryan Lemos" w:date="2019-02-24T17:54:00Z"/>
        </w:rPr>
      </w:pPr>
      <w:ins w:id="236" w:author="Ryan Lemos" w:date="2019-02-24T17:52:00Z">
        <w:r>
          <w:t>Porém há um meio em específico que independe dos releases</w:t>
        </w:r>
      </w:ins>
      <w:ins w:id="237" w:author="Ryan Lemos" w:date="2019-02-24T17:54:00Z">
        <w:r>
          <w:t>.</w:t>
        </w:r>
      </w:ins>
      <w:ins w:id="238" w:author="Ryan Lemos" w:date="2019-02-24T17:55:00Z">
        <w:r>
          <w:t xml:space="preserve"> S</w:t>
        </w:r>
      </w:ins>
      <w:ins w:id="239" w:author="Ryan Lemos" w:date="2019-02-24T17:52:00Z">
        <w:r>
          <w:t>e trata das ferramentas</w:t>
        </w:r>
      </w:ins>
      <w:ins w:id="240" w:author="Ryan Lemos" w:date="2019-02-24T17:53:00Z">
        <w:r>
          <w:t xml:space="preserve"> utilizadas no processo de desenvolvimento. Para tal será destinado um tópico e após a finalização desse tópico</w:t>
        </w:r>
      </w:ins>
      <w:ins w:id="241" w:author="Ryan Lemos" w:date="2019-02-24T17:55:00Z">
        <w:r>
          <w:t>,</w:t>
        </w:r>
      </w:ins>
      <w:ins w:id="242" w:author="Ryan Lemos" w:date="2019-02-24T17:53:00Z">
        <w:r>
          <w:t xml:space="preserve"> os </w:t>
        </w:r>
        <w:r w:rsidRPr="00F21104">
          <w:rPr>
            <w:i/>
            <w:rPrChange w:id="243" w:author="Ryan Lemos" w:date="2019-02-24T17:53:00Z">
              <w:rPr/>
            </w:rPrChange>
          </w:rPr>
          <w:t>releases</w:t>
        </w:r>
        <w:r>
          <w:t xml:space="preserve"> </w:t>
        </w:r>
      </w:ins>
      <w:ins w:id="244" w:author="Ryan Lemos" w:date="2019-02-24T17:54:00Z">
        <w:r>
          <w:t>serão abordados e destrinchados.</w:t>
        </w:r>
      </w:ins>
    </w:p>
    <w:p w:rsidR="00F21104" w:rsidRDefault="00F21104">
      <w:pPr>
        <w:rPr>
          <w:ins w:id="245" w:author="Ryan Lemos" w:date="2019-02-24T17:54:00Z"/>
        </w:rPr>
      </w:pPr>
    </w:p>
    <w:p w:rsidR="00F21104" w:rsidRDefault="00F21104" w:rsidP="00F21104">
      <w:pPr>
        <w:pStyle w:val="Ttulo2"/>
        <w:rPr>
          <w:ins w:id="246" w:author="Ryan Lemos" w:date="2019-02-24T17:54:00Z"/>
        </w:rPr>
      </w:pPr>
      <w:ins w:id="247" w:author="Ryan Lemos" w:date="2019-02-24T17:54:00Z">
        <w:r>
          <w:t>Ferramentas de desenvolvimento utilizadas</w:t>
        </w:r>
      </w:ins>
    </w:p>
    <w:p w:rsidR="00F21104" w:rsidRPr="00F21104" w:rsidRDefault="00F21104" w:rsidP="00F21104">
      <w:pPr>
        <w:rPr>
          <w:ins w:id="248" w:author="Ryan Lemos" w:date="2019-02-24T17:54:00Z"/>
          <w:rPrChange w:id="249" w:author="Ryan Lemos" w:date="2019-02-24T17:54:00Z">
            <w:rPr>
              <w:ins w:id="250" w:author="Ryan Lemos" w:date="2019-02-24T17:54:00Z"/>
            </w:rPr>
          </w:rPrChange>
        </w:rPr>
        <w:pPrChange w:id="251" w:author="Ryan Lemos" w:date="2019-02-24T17:54:00Z">
          <w:pPr>
            <w:pStyle w:val="Ttulo3"/>
          </w:pPr>
        </w:pPrChange>
      </w:pPr>
    </w:p>
    <w:p w:rsidR="00F21104" w:rsidRDefault="00F21104">
      <w:pPr>
        <w:rPr>
          <w:ins w:id="252" w:author="Ryan Lemos" w:date="2019-02-24T17:58:00Z"/>
        </w:rPr>
      </w:pPr>
      <w:ins w:id="253" w:author="Ryan Lemos" w:date="2019-02-24T17:55:00Z">
        <w:r>
          <w:t xml:space="preserve">Para o desenvolvimento da aplicação descrita foram utilizadas tecnologias que </w:t>
        </w:r>
      </w:ins>
      <w:ins w:id="254" w:author="Ryan Lemos" w:date="2019-02-24T17:57:00Z">
        <w:r>
          <w:t>compreendem</w:t>
        </w:r>
      </w:ins>
      <w:ins w:id="255" w:author="Ryan Lemos" w:date="2019-02-24T17:55:00Z">
        <w:r>
          <w:t xml:space="preserve"> o </w:t>
        </w:r>
        <w:proofErr w:type="spellStart"/>
        <w:r w:rsidRPr="00F21104">
          <w:rPr>
            <w:i/>
            <w:rPrChange w:id="256" w:author="Ryan Lemos" w:date="2019-02-24T17:56:00Z">
              <w:rPr/>
            </w:rPrChange>
          </w:rPr>
          <w:t>frontend</w:t>
        </w:r>
        <w:proofErr w:type="spellEnd"/>
        <w:r>
          <w:t xml:space="preserve"> e também o </w:t>
        </w:r>
        <w:proofErr w:type="spellStart"/>
        <w:r w:rsidRPr="00F21104">
          <w:rPr>
            <w:i/>
            <w:rPrChange w:id="257" w:author="Ryan Lemos" w:date="2019-02-24T17:55:00Z">
              <w:rPr/>
            </w:rPrChange>
          </w:rPr>
          <w:t>backend</w:t>
        </w:r>
      </w:ins>
      <w:proofErr w:type="spellEnd"/>
      <w:ins w:id="258" w:author="Ryan Lemos" w:date="2019-02-24T17:56:00Z">
        <w:r>
          <w:t xml:space="preserve"> conforme descrito na </w:t>
        </w:r>
        <w:r w:rsidRPr="00F21104">
          <w:rPr>
            <w:highlight w:val="yellow"/>
            <w:rPrChange w:id="259" w:author="Ryan Lemos" w:date="2019-02-24T17:56:00Z">
              <w:rPr/>
            </w:rPrChange>
          </w:rPr>
          <w:t>seção x</w:t>
        </w:r>
        <w:r>
          <w:t xml:space="preserve">. Além disso tem-se também </w:t>
        </w:r>
      </w:ins>
      <w:ins w:id="260" w:author="Ryan Lemos" w:date="2019-02-24T17:57:00Z">
        <w:r>
          <w:t>ferramentas</w:t>
        </w:r>
      </w:ins>
      <w:ins w:id="261" w:author="Ryan Lemos" w:date="2019-02-24T17:56:00Z">
        <w:r>
          <w:t xml:space="preserve"> que apoiam o desenv</w:t>
        </w:r>
      </w:ins>
      <w:ins w:id="262" w:author="Ryan Lemos" w:date="2019-02-24T17:57:00Z">
        <w:r>
          <w:t xml:space="preserve">olvimento, como as modelagens. </w:t>
        </w:r>
      </w:ins>
      <w:ins w:id="263" w:author="Ryan Lemos" w:date="2019-02-24T17:58:00Z">
        <w:r>
          <w:t>E ferramentas de manipulação em bases de dados.</w:t>
        </w:r>
      </w:ins>
    </w:p>
    <w:p w:rsidR="00F21104" w:rsidRDefault="00BB59C9">
      <w:pPr>
        <w:rPr>
          <w:ins w:id="264" w:author="Ryan Lemos" w:date="2019-02-24T18:05:00Z"/>
        </w:rPr>
      </w:pPr>
      <w:ins w:id="265" w:author="Ryan Lemos" w:date="2019-02-24T17:59:00Z">
        <w:r>
          <w:t>Quanto</w:t>
        </w:r>
      </w:ins>
      <w:ins w:id="266" w:author="Ryan Lemos" w:date="2019-02-24T17:58:00Z">
        <w:r>
          <w:t xml:space="preserve"> o </w:t>
        </w:r>
        <w:proofErr w:type="spellStart"/>
        <w:r w:rsidRPr="00BB59C9">
          <w:rPr>
            <w:i/>
            <w:rPrChange w:id="267" w:author="Ryan Lemos" w:date="2019-02-24T17:58:00Z">
              <w:rPr/>
            </w:rPrChange>
          </w:rPr>
          <w:t>frontend</w:t>
        </w:r>
        <w:proofErr w:type="spellEnd"/>
        <w:r>
          <w:t xml:space="preserve"> foi-se utilizado o framework Angular na versão</w:t>
        </w:r>
      </w:ins>
      <w:ins w:id="268" w:author="Ryan Lemos" w:date="2019-02-24T17:57:00Z">
        <w:r w:rsidR="00F21104">
          <w:t xml:space="preserve"> </w:t>
        </w:r>
      </w:ins>
      <w:ins w:id="269" w:author="Ryan Lemos" w:date="2019-02-24T18:00:00Z">
        <w:r>
          <w:t xml:space="preserve">7.1.4 a versão mais atual na data em que se iniciou o desenvolvimento, tal como o </w:t>
        </w:r>
        <w:proofErr w:type="spellStart"/>
        <w:r>
          <w:t>Type</w:t>
        </w:r>
      </w:ins>
      <w:ins w:id="270" w:author="Ryan Lemos" w:date="2019-02-24T18:01:00Z">
        <w:r>
          <w:t>S</w:t>
        </w:r>
      </w:ins>
      <w:ins w:id="271" w:author="Ryan Lemos" w:date="2019-02-24T18:00:00Z">
        <w:r>
          <w:t>cript</w:t>
        </w:r>
      </w:ins>
      <w:proofErr w:type="spellEnd"/>
      <w:ins w:id="272" w:author="Ryan Lemos" w:date="2019-02-24T18:01:00Z">
        <w:r>
          <w:t xml:space="preserve"> que se utilizou a versão 3.1.6. </w:t>
        </w:r>
      </w:ins>
      <w:ins w:id="273" w:author="Ryan Lemos" w:date="2019-02-24T18:02:00Z">
        <w:r w:rsidR="00DF48AC">
          <w:t>Utilizando</w:t>
        </w:r>
      </w:ins>
      <w:ins w:id="274" w:author="Ryan Lemos" w:date="2019-02-24T18:29:00Z">
        <w:r w:rsidR="00646DE8">
          <w:t xml:space="preserve">-se </w:t>
        </w:r>
        <w:proofErr w:type="spellStart"/>
        <w:r w:rsidR="00646DE8" w:rsidRPr="00646DE8">
          <w:rPr>
            <w:i/>
            <w:rPrChange w:id="275" w:author="Ryan Lemos" w:date="2019-02-24T18:29:00Z">
              <w:rPr/>
            </w:rPrChange>
          </w:rPr>
          <w:t>tags</w:t>
        </w:r>
        <w:proofErr w:type="spellEnd"/>
        <w:r w:rsidR="00646DE8">
          <w:t xml:space="preserve"> e diretivas próprias do Angular,</w:t>
        </w:r>
      </w:ins>
      <w:ins w:id="276" w:author="Ryan Lemos" w:date="2019-02-24T18:03:00Z">
        <w:r w:rsidR="00DF48AC">
          <w:t xml:space="preserve"> juntamente com HTML na versão 5 e CSS na versão 3. Isso se deu para buscar uma melhor</w:t>
        </w:r>
      </w:ins>
      <w:ins w:id="277" w:author="Ryan Lemos" w:date="2019-02-24T18:04:00Z">
        <w:r w:rsidR="00DF48AC">
          <w:t xml:space="preserve"> qualidade visual. Juntamente utilizou-se o Framework CSS chamado Materialize</w:t>
        </w:r>
      </w:ins>
      <w:ins w:id="278" w:author="Ryan Lemos" w:date="2019-02-24T18:05:00Z">
        <w:r w:rsidR="00DF48AC">
          <w:t xml:space="preserve"> CSS</w:t>
        </w:r>
      </w:ins>
      <w:ins w:id="279" w:author="Ryan Lemos" w:date="2019-02-24T18:04:00Z">
        <w:r w:rsidR="00DF48AC">
          <w:t xml:space="preserve"> que tr</w:t>
        </w:r>
      </w:ins>
      <w:ins w:id="280" w:author="Ryan Lemos" w:date="2019-02-24T18:05:00Z">
        <w:r w:rsidR="00DF48AC">
          <w:t>az</w:t>
        </w:r>
      </w:ins>
      <w:ins w:id="281" w:author="Ryan Lemos" w:date="2019-02-24T18:04:00Z">
        <w:r w:rsidR="00DF48AC">
          <w:t xml:space="preserve"> componentes baseados no Material Design da Google.</w:t>
        </w:r>
      </w:ins>
    </w:p>
    <w:p w:rsidR="00DF48AC" w:rsidRDefault="00DF48AC">
      <w:pPr>
        <w:rPr>
          <w:ins w:id="282" w:author="Ryan Lemos" w:date="2019-02-24T18:30:00Z"/>
        </w:rPr>
      </w:pPr>
      <w:ins w:id="283" w:author="Ryan Lemos" w:date="2019-02-24T18:05:00Z">
        <w:r>
          <w:t xml:space="preserve">Para o </w:t>
        </w:r>
        <w:proofErr w:type="spellStart"/>
        <w:r>
          <w:t>backend</w:t>
        </w:r>
        <w:proofErr w:type="spellEnd"/>
        <w:r>
          <w:t xml:space="preserve"> foi-se utilizado o</w:t>
        </w:r>
      </w:ins>
      <w:ins w:id="284" w:author="Ryan Lemos" w:date="2019-02-24T18:27:00Z">
        <w:r w:rsidR="00646DE8">
          <w:t xml:space="preserve"> framework</w:t>
        </w:r>
      </w:ins>
      <w:ins w:id="285" w:author="Ryan Lemos" w:date="2019-02-24T18:05:00Z">
        <w:r>
          <w:t xml:space="preserve"> </w:t>
        </w:r>
        <w:proofErr w:type="spellStart"/>
        <w:r>
          <w:t>Laravel</w:t>
        </w:r>
        <w:proofErr w:type="spellEnd"/>
        <w:r>
          <w:t xml:space="preserve"> na versão </w:t>
        </w:r>
      </w:ins>
      <w:ins w:id="286" w:author="Ryan Lemos" w:date="2019-02-24T18:24:00Z">
        <w:r w:rsidR="00646DE8" w:rsidRPr="00646DE8">
          <w:t>5.5.44</w:t>
        </w:r>
        <w:r w:rsidR="00646DE8">
          <w:t xml:space="preserve"> com o PHP na versão </w:t>
        </w:r>
      </w:ins>
      <w:ins w:id="287" w:author="Ryan Lemos" w:date="2019-02-24T18:25:00Z">
        <w:r w:rsidR="00646DE8">
          <w:t>7.2.13</w:t>
        </w:r>
      </w:ins>
      <w:ins w:id="288" w:author="Ryan Lemos" w:date="2019-02-24T18:24:00Z">
        <w:r w:rsidR="00646DE8">
          <w:t>.</w:t>
        </w:r>
      </w:ins>
      <w:ins w:id="289" w:author="Ryan Lemos" w:date="2019-02-24T18:25:00Z">
        <w:r w:rsidR="00646DE8">
          <w:t xml:space="preserve"> </w:t>
        </w:r>
      </w:ins>
      <w:ins w:id="290" w:author="Ryan Lemos" w:date="2019-02-24T18:26:00Z">
        <w:r w:rsidR="00646DE8">
          <w:t>Foi-se utilizado o XAMPP que é a junção do Servidor Apache, o PHP e o MySQL.</w:t>
        </w:r>
      </w:ins>
      <w:ins w:id="291" w:author="Ryan Lemos" w:date="2019-02-24T18:27:00Z">
        <w:r w:rsidR="00646DE8">
          <w:t xml:space="preserve"> Como dito na </w:t>
        </w:r>
        <w:r w:rsidR="00646DE8" w:rsidRPr="00646DE8">
          <w:rPr>
            <w:highlight w:val="yellow"/>
            <w:rPrChange w:id="292" w:author="Ryan Lemos" w:date="2019-02-24T18:27:00Z">
              <w:rPr/>
            </w:rPrChange>
          </w:rPr>
          <w:t>seção x</w:t>
        </w:r>
        <w:r w:rsidR="00646DE8">
          <w:t xml:space="preserve">. O </w:t>
        </w:r>
        <w:proofErr w:type="spellStart"/>
        <w:r w:rsidR="00646DE8">
          <w:t>Laravel</w:t>
        </w:r>
        <w:proofErr w:type="spellEnd"/>
        <w:r w:rsidR="00646DE8">
          <w:t xml:space="preserve"> foi utilizado como API sendo o intermédio entre o </w:t>
        </w:r>
      </w:ins>
      <w:proofErr w:type="spellStart"/>
      <w:ins w:id="293" w:author="Ryan Lemos" w:date="2019-02-24T18:28:00Z">
        <w:r w:rsidR="00646DE8" w:rsidRPr="00646DE8">
          <w:rPr>
            <w:i/>
            <w:rPrChange w:id="294" w:author="Ryan Lemos" w:date="2019-02-24T18:28:00Z">
              <w:rPr/>
            </w:rPrChange>
          </w:rPr>
          <w:t>f</w:t>
        </w:r>
      </w:ins>
      <w:ins w:id="295" w:author="Ryan Lemos" w:date="2019-02-24T18:27:00Z">
        <w:r w:rsidR="00646DE8" w:rsidRPr="00646DE8">
          <w:rPr>
            <w:i/>
            <w:rPrChange w:id="296" w:author="Ryan Lemos" w:date="2019-02-24T18:28:00Z">
              <w:rPr/>
            </w:rPrChange>
          </w:rPr>
          <w:t>ro</w:t>
        </w:r>
      </w:ins>
      <w:ins w:id="297" w:author="Ryan Lemos" w:date="2019-02-24T18:28:00Z">
        <w:r w:rsidR="00646DE8" w:rsidRPr="00646DE8">
          <w:rPr>
            <w:i/>
            <w:rPrChange w:id="298" w:author="Ryan Lemos" w:date="2019-02-24T18:28:00Z">
              <w:rPr/>
            </w:rPrChange>
          </w:rPr>
          <w:t>ntend</w:t>
        </w:r>
        <w:proofErr w:type="spellEnd"/>
        <w:r w:rsidR="00646DE8">
          <w:t xml:space="preserve"> e a base de dados. Isso se deu pelo fato de se utilizar uma ferramenta específica para a parte visual da aplicação, deixando de lado os componentes de auxilio visual do </w:t>
        </w:r>
        <w:proofErr w:type="spellStart"/>
        <w:r w:rsidR="00646DE8">
          <w:t>Laravel</w:t>
        </w:r>
      </w:ins>
      <w:proofErr w:type="spellEnd"/>
      <w:ins w:id="299" w:author="Ryan Lemos" w:date="2019-02-24T18:29:00Z">
        <w:r w:rsidR="00646DE8">
          <w:t>.</w:t>
        </w:r>
      </w:ins>
    </w:p>
    <w:p w:rsidR="00554CCC" w:rsidRDefault="00554CCC">
      <w:pPr>
        <w:rPr>
          <w:ins w:id="300" w:author="Ryan Lemos" w:date="2019-02-24T18:36:00Z"/>
        </w:rPr>
      </w:pPr>
      <w:ins w:id="301" w:author="Ryan Lemos" w:date="2019-02-24T18:30:00Z">
        <w:r>
          <w:t>Para a</w:t>
        </w:r>
      </w:ins>
      <w:ins w:id="302" w:author="Ryan Lemos" w:date="2019-02-24T18:31:00Z">
        <w:r>
          <w:t xml:space="preserve"> modelagem de processos, foi-se utilizado o </w:t>
        </w:r>
        <w:proofErr w:type="spellStart"/>
        <w:r>
          <w:t>Bizagi</w:t>
        </w:r>
        <w:proofErr w:type="spellEnd"/>
        <w:r>
          <w:t xml:space="preserve"> </w:t>
        </w:r>
        <w:proofErr w:type="spellStart"/>
        <w:r>
          <w:t>Modeler</w:t>
        </w:r>
        <w:proofErr w:type="spellEnd"/>
        <w:r>
          <w:t>, que oferece todos os componentes necessários para se modelar um p</w:t>
        </w:r>
      </w:ins>
      <w:ins w:id="303" w:author="Ryan Lemos" w:date="2019-02-24T18:32:00Z">
        <w:r>
          <w:t>rocesso, além de oferecer uma funcionalidade de validação da modelagem.</w:t>
        </w:r>
      </w:ins>
      <w:ins w:id="304" w:author="Ryan Lemos" w:date="2019-02-24T18:33:00Z">
        <w:r>
          <w:t xml:space="preserve"> Ainda é possível exportar as modelagens para </w:t>
        </w:r>
      </w:ins>
      <w:ins w:id="305" w:author="Ryan Lemos" w:date="2019-02-24T18:34:00Z">
        <w:r>
          <w:lastRenderedPageBreak/>
          <w:t>diversos tipos de extensão, como png</w:t>
        </w:r>
        <w:r w:rsidR="004D32E9">
          <w:t>, além de oferecer todos esses recursos de maneira gratuita</w:t>
        </w:r>
        <w:r>
          <w:t>.</w:t>
        </w:r>
        <w:r w:rsidR="004D32E9">
          <w:t xml:space="preserve"> </w:t>
        </w:r>
      </w:ins>
      <w:ins w:id="306" w:author="Ryan Lemos" w:date="2019-02-24T18:32:00Z">
        <w:r>
          <w:t xml:space="preserve"> Essa validação ajuda a encontrar erros de modelagem, bem como erros de conexão entre as atividades do processo. </w:t>
        </w:r>
      </w:ins>
      <w:ins w:id="307" w:author="Ryan Lemos" w:date="2019-02-24T18:33:00Z">
        <w:r>
          <w:t>Já para a modelagem de banco de dados relacional foi-se utilizado o MySQL Work</w:t>
        </w:r>
      </w:ins>
      <w:ins w:id="308" w:author="Ryan Lemos" w:date="2019-02-24T18:35:00Z">
        <w:r w:rsidR="004D32E9">
          <w:t>b</w:t>
        </w:r>
      </w:ins>
      <w:ins w:id="309" w:author="Ryan Lemos" w:date="2019-02-24T18:33:00Z">
        <w:r>
          <w:t>ench</w:t>
        </w:r>
      </w:ins>
      <w:ins w:id="310" w:author="Ryan Lemos" w:date="2019-02-24T18:35:00Z">
        <w:r w:rsidR="004D32E9">
          <w:t xml:space="preserve"> na versão 8.0. O Workbench oferece uma gama de opções de modelagens, como </w:t>
        </w:r>
      </w:ins>
      <w:ins w:id="311" w:author="Ryan Lemos" w:date="2019-02-24T18:36:00Z">
        <w:r w:rsidR="004D32E9">
          <w:t>a parte de relacionamento de tabelas, o que agiliza o processo de desenvolvimento.</w:t>
        </w:r>
      </w:ins>
    </w:p>
    <w:p w:rsidR="004D32E9" w:rsidRPr="004D32E9" w:rsidRDefault="004D32E9">
      <w:pPr>
        <w:rPr>
          <w:ins w:id="312" w:author="Ryan Lemos" w:date="2019-02-22T09:23:00Z"/>
          <w:rPrChange w:id="313" w:author="Ryan Lemos" w:date="2019-02-24T18:39:00Z">
            <w:rPr>
              <w:ins w:id="314" w:author="Ryan Lemos" w:date="2019-02-22T09:23:00Z"/>
            </w:rPr>
          </w:rPrChange>
        </w:rPr>
      </w:pPr>
      <w:ins w:id="315" w:author="Ryan Lemos" w:date="2019-02-24T18:36:00Z">
        <w:r>
          <w:t xml:space="preserve">Quanto as tecnologias de codificação utilizadas, foi-se utilizado duas distintas. Uma para o </w:t>
        </w:r>
        <w:proofErr w:type="spellStart"/>
        <w:r w:rsidRPr="004D32E9">
          <w:rPr>
            <w:i/>
            <w:rPrChange w:id="316" w:author="Ryan Lemos" w:date="2019-02-24T18:37:00Z">
              <w:rPr/>
            </w:rPrChange>
          </w:rPr>
          <w:t>frontend</w:t>
        </w:r>
        <w:proofErr w:type="spellEnd"/>
        <w:r>
          <w:t xml:space="preserve"> e outra para o </w:t>
        </w:r>
        <w:proofErr w:type="spellStart"/>
        <w:r w:rsidRPr="004D32E9">
          <w:rPr>
            <w:i/>
            <w:rPrChange w:id="317" w:author="Ryan Lemos" w:date="2019-02-24T18:36:00Z">
              <w:rPr/>
            </w:rPrChange>
          </w:rPr>
          <w:t>backend</w:t>
        </w:r>
      </w:ins>
      <w:proofErr w:type="spellEnd"/>
      <w:ins w:id="318" w:author="Ryan Lemos" w:date="2019-02-24T18:37:00Z">
        <w:r>
          <w:t xml:space="preserve">. Para a primeira foi-se utilizada o Visual Studio </w:t>
        </w:r>
        <w:proofErr w:type="spellStart"/>
        <w:r>
          <w:t>Code</w:t>
        </w:r>
        <w:proofErr w:type="spellEnd"/>
        <w:r>
          <w:t xml:space="preserve"> (VSCODE) da Microsoft, pois apoia o desenvolvimento em </w:t>
        </w:r>
        <w:proofErr w:type="spellStart"/>
        <w:r>
          <w:t>TypeScript</w:t>
        </w:r>
      </w:ins>
      <w:proofErr w:type="spellEnd"/>
      <w:ins w:id="319" w:author="Ryan Lemos" w:date="2019-02-24T18:38:00Z">
        <w:r>
          <w:t xml:space="preserve"> auxiliando em complementação de nomes de funções e pacotes. É uma solução gratuita e completa, pois conta com uma co</w:t>
        </w:r>
      </w:ins>
      <w:ins w:id="320" w:author="Ryan Lemos" w:date="2019-02-24T18:39:00Z">
        <w:r>
          <w:t>munidade que desenvolve uma série de plugins que auxiliam vários processos de desenvolvimento.</w:t>
        </w:r>
      </w:ins>
      <w:ins w:id="321" w:author="Ryan Lemos" w:date="2019-02-24T18:38:00Z">
        <w:r>
          <w:t xml:space="preserve"> Já para o </w:t>
        </w:r>
        <w:proofErr w:type="spellStart"/>
        <w:r w:rsidRPr="004D32E9">
          <w:rPr>
            <w:i/>
            <w:rPrChange w:id="322" w:author="Ryan Lemos" w:date="2019-02-24T18:39:00Z">
              <w:rPr/>
            </w:rPrChange>
          </w:rPr>
          <w:t>backend</w:t>
        </w:r>
      </w:ins>
      <w:proofErr w:type="spellEnd"/>
      <w:ins w:id="323" w:author="Ryan Lemos" w:date="2019-02-24T18:39:00Z">
        <w:r>
          <w:t xml:space="preserve"> utilizou-se uma ferramenta paga chamada PHP </w:t>
        </w:r>
        <w:proofErr w:type="spellStart"/>
        <w:r>
          <w:t>Storm</w:t>
        </w:r>
        <w:proofErr w:type="spellEnd"/>
        <w:r>
          <w:t>. Por</w:t>
        </w:r>
      </w:ins>
      <w:ins w:id="324" w:author="Ryan Lemos" w:date="2019-02-24T18:40:00Z">
        <w:r>
          <w:t>ém há distribuição gratuita para estudantes até que concluam seus estudos. Ela oferece uma série de recursos que auxiliam o desenvolvimento</w:t>
        </w:r>
      </w:ins>
      <w:ins w:id="325" w:author="Ryan Lemos" w:date="2019-02-24T18:41:00Z">
        <w:r>
          <w:t>, aumentando a produtividade e velocidade de desenvolvimento.</w:t>
        </w:r>
      </w:ins>
      <w:bookmarkStart w:id="326" w:name="_GoBack"/>
      <w:bookmarkEnd w:id="326"/>
      <w:ins w:id="327" w:author="Ryan Lemos" w:date="2019-02-24T18:39:00Z">
        <w:r>
          <w:t xml:space="preserve"> </w:t>
        </w:r>
      </w:ins>
    </w:p>
    <w:p w:rsidR="00DD2FB4" w:rsidRDefault="00DD2FB4" w:rsidP="00554CCC">
      <w:pPr>
        <w:ind w:firstLine="0"/>
        <w:rPr>
          <w:ins w:id="328" w:author="Ryan Lemos" w:date="2019-02-22T09:22:00Z"/>
        </w:rPr>
        <w:pPrChange w:id="329" w:author="Ryan Lemos" w:date="2019-02-24T18:33:00Z">
          <w:pPr/>
        </w:pPrChange>
      </w:pPr>
    </w:p>
    <w:p w:rsidR="00DD2FB4" w:rsidRDefault="00DD2FB4" w:rsidP="00DD2FB4">
      <w:pPr>
        <w:pStyle w:val="Ttulo2"/>
        <w:rPr>
          <w:ins w:id="330" w:author="Ryan Lemos" w:date="2019-02-22T09:25:00Z"/>
        </w:rPr>
      </w:pPr>
      <w:ins w:id="331" w:author="Ryan Lemos" w:date="2019-02-22T09:22:00Z">
        <w:r>
          <w:t xml:space="preserve"> Release 1 – Cadastro</w:t>
        </w:r>
      </w:ins>
    </w:p>
    <w:p w:rsidR="00DD2FB4" w:rsidRDefault="00DD2FB4" w:rsidP="00DD2FB4">
      <w:pPr>
        <w:rPr>
          <w:ins w:id="332" w:author="Ryan Lemos" w:date="2019-02-22T09:25:00Z"/>
        </w:rPr>
      </w:pPr>
    </w:p>
    <w:p w:rsidR="00DD2FB4" w:rsidRDefault="00DD2FB4" w:rsidP="00DD2FB4">
      <w:pPr>
        <w:rPr>
          <w:ins w:id="333" w:author="Ryan Lemos" w:date="2019-02-22T09:25:00Z"/>
        </w:rPr>
      </w:pPr>
      <w:ins w:id="334" w:author="Ryan Lemos" w:date="2019-02-22T09:25:00Z">
        <w:r>
          <w:t xml:space="preserve">O primeiro release é marcado por ser a inicialização e estruturação do projeto. Pode compreender as funcionalidades mais básicas, mas como pregado no XP, deve-se desenvolver o que for de maior necessidade para o usuário no momento. Então serão apresentadas funcionalidades que são básicas e necessárias no sistema para sua utilização, como também as funcionalidades que foram requisitadas com maior necessidade para o cliente. </w:t>
        </w:r>
      </w:ins>
    </w:p>
    <w:p w:rsidR="00DD2FB4" w:rsidRDefault="00DD2FB4">
      <w:pPr>
        <w:ind w:firstLine="0"/>
        <w:pPrChange w:id="335" w:author="Ryan Lemos" w:date="2019-02-22T09:25:00Z">
          <w:pPr/>
        </w:pPrChange>
      </w:pPr>
    </w:p>
    <w:p w:rsidR="00B265CE" w:rsidRDefault="00B265CE" w:rsidP="00B265CE"/>
    <w:p w:rsidR="00B265CE" w:rsidRDefault="00B265CE">
      <w:pPr>
        <w:pStyle w:val="Ttulo3"/>
        <w:pPrChange w:id="336" w:author="Ryan Lemos" w:date="2019-02-22T09:23:00Z">
          <w:pPr>
            <w:pStyle w:val="Ttulo2"/>
          </w:pPr>
        </w:pPrChange>
      </w:pPr>
      <w:del w:id="337" w:author="Ryan Lemos" w:date="2019-02-20T11:07:00Z">
        <w:r w:rsidDel="007116CC">
          <w:delText>documentação</w:delText>
        </w:r>
      </w:del>
      <w:ins w:id="338" w:author="Ryan Lemos" w:date="2019-02-20T11:07:00Z">
        <w:r w:rsidR="007116CC">
          <w:t>Estruturação do sistema</w:t>
        </w:r>
      </w:ins>
    </w:p>
    <w:p w:rsidR="00B265CE" w:rsidRDefault="00B265CE" w:rsidP="00B265CE"/>
    <w:p w:rsidR="00B265CE" w:rsidRDefault="00B265CE" w:rsidP="00B265CE">
      <w:r>
        <w:t xml:space="preserve">Alguns modelos de dados e documentos foram utilizados para suportar o desenvolvimento do ambiente. Como modelos têm-se a modelagem de banco de dados e </w:t>
      </w:r>
      <w:r w:rsidR="00FF70F9">
        <w:t>a modelagem de processos com o BPMN. Essas modelagens servem de auxílio ao desenvolvedor já que dá uma visão acerca do problema a ser resolvido. Como documentação para o ambiente, seguindo o que é pregado pela metodologia XP, foram utilizados além das modelagens, as estórias de usuário e os testes. Esses documentos serão descritos e apresentados nas seções seguintes.</w:t>
      </w:r>
    </w:p>
    <w:p w:rsidR="00FF70F9" w:rsidRDefault="00FF70F9" w:rsidP="00B265CE"/>
    <w:p w:rsidR="00FF70F9" w:rsidRDefault="00FF70F9">
      <w:pPr>
        <w:pStyle w:val="Ttulo4"/>
        <w:pPrChange w:id="339" w:author="Ryan Lemos" w:date="2019-02-22T09:23:00Z">
          <w:pPr>
            <w:pStyle w:val="Ttulo3"/>
          </w:pPr>
        </w:pPrChange>
      </w:pPr>
      <w:r>
        <w:lastRenderedPageBreak/>
        <w:t>Diagrama de banco de dados</w:t>
      </w:r>
    </w:p>
    <w:p w:rsidR="00FF70F9" w:rsidRDefault="00FF70F9" w:rsidP="00FF70F9"/>
    <w:p w:rsidR="00FF70F9" w:rsidRDefault="00FF70F9" w:rsidP="00B930B2">
      <w:pPr>
        <w:rPr>
          <w:ins w:id="340" w:author="Ryan Lemos" w:date="2019-02-22T09:32:00Z"/>
        </w:rPr>
      </w:pPr>
      <w:r>
        <w:t>Através de entrevistas e estudo dos requisitos gerou-se um modelo de banco de dados do ambiente</w:t>
      </w:r>
      <w:ins w:id="341" w:author="Ryan Lemos" w:date="2019-02-22T09:29:00Z">
        <w:r w:rsidR="00E22D42">
          <w:t xml:space="preserve"> para o primeiro release</w:t>
        </w:r>
      </w:ins>
      <w:r w:rsidR="00052293">
        <w:t xml:space="preserve">. Este modelo, por se tratar de um banco de dados relacional, vem explicitar </w:t>
      </w:r>
      <w:r w:rsidR="00B930B2">
        <w:t>as entidades e os seus relacionamentos. Assim os próximos parágrafos explicam o significado de cada tabela e o seu motivo de relacionar com outras tabelas.</w:t>
      </w:r>
      <w:ins w:id="342" w:author="Ryan Lemos" w:date="2019-02-22T09:32:00Z">
        <w:r w:rsidR="00850DB3">
          <w:t xml:space="preserve"> </w:t>
        </w:r>
      </w:ins>
    </w:p>
    <w:p w:rsidR="00850DB3" w:rsidRDefault="00850DB3" w:rsidP="00B930B2">
      <w:pPr>
        <w:rPr>
          <w:ins w:id="343" w:author="Ryan Lemos" w:date="2019-02-22T09:38:00Z"/>
        </w:rPr>
      </w:pPr>
      <w:ins w:id="344" w:author="Ryan Lemos" w:date="2019-02-22T09:32:00Z">
        <w:r>
          <w:t xml:space="preserve">A </w:t>
        </w:r>
        <w:r w:rsidRPr="00850DB3">
          <w:rPr>
            <w:highlight w:val="yellow"/>
            <w:rPrChange w:id="345" w:author="Ryan Lemos" w:date="2019-02-22T09:33:00Z">
              <w:rPr/>
            </w:rPrChange>
          </w:rPr>
          <w:t>figura x</w:t>
        </w:r>
        <w:r>
          <w:t xml:space="preserve"> representa o modelo de ba</w:t>
        </w:r>
      </w:ins>
      <w:ins w:id="346" w:author="Ryan Lemos" w:date="2019-02-22T09:33:00Z">
        <w:r>
          <w:t xml:space="preserve">nco de dados relacional do primeiro release. Nota-se primeiramente ao observar a figura que as tabelas têm seus nomes no idioma inglês. Isso se dá </w:t>
        </w:r>
      </w:ins>
      <w:ins w:id="347" w:author="Ryan Lemos" w:date="2019-02-22T09:34:00Z">
        <w:r>
          <w:t xml:space="preserve">para uma melhor adequação ao </w:t>
        </w:r>
        <w:proofErr w:type="spellStart"/>
        <w:r>
          <w:t>Laravel</w:t>
        </w:r>
        <w:proofErr w:type="spellEnd"/>
        <w:r>
          <w:t xml:space="preserve"> que reconhece os nomes das tabelas em seu </w:t>
        </w:r>
        <w:proofErr w:type="spellStart"/>
        <w:r w:rsidRPr="00850DB3">
          <w:rPr>
            <w:i/>
            <w:rPrChange w:id="348" w:author="Ryan Lemos" w:date="2019-02-22T09:35:00Z">
              <w:rPr/>
            </w:rPrChange>
          </w:rPr>
          <w:t>Models</w:t>
        </w:r>
      </w:ins>
      <w:proofErr w:type="spellEnd"/>
      <w:ins w:id="349" w:author="Ryan Lemos" w:date="2019-02-22T09:35:00Z">
        <w:r>
          <w:t xml:space="preserve"> e acrescenta a pluralização através do idioma inglês. Se o </w:t>
        </w:r>
        <w:proofErr w:type="spellStart"/>
        <w:r w:rsidRPr="00850DB3">
          <w:rPr>
            <w:i/>
            <w:rPrChange w:id="350" w:author="Ryan Lemos" w:date="2019-02-22T09:35:00Z">
              <w:rPr/>
            </w:rPrChange>
          </w:rPr>
          <w:t>model</w:t>
        </w:r>
        <w:proofErr w:type="spellEnd"/>
        <w:r>
          <w:t xml:space="preserve"> se chama </w:t>
        </w:r>
        <w:proofErr w:type="spellStart"/>
        <w:r w:rsidRPr="00850DB3">
          <w:rPr>
            <w:i/>
            <w:rPrChange w:id="351" w:author="Ryan Lemos" w:date="2019-02-22T09:35:00Z">
              <w:rPr/>
            </w:rPrChange>
          </w:rPr>
          <w:t>User</w:t>
        </w:r>
        <w:proofErr w:type="spellEnd"/>
        <w:r>
          <w:t xml:space="preserve">, o </w:t>
        </w:r>
        <w:proofErr w:type="spellStart"/>
        <w:r>
          <w:t>Laravel</w:t>
        </w:r>
        <w:proofErr w:type="spellEnd"/>
        <w:r>
          <w:t xml:space="preserve"> automaticamente</w:t>
        </w:r>
      </w:ins>
      <w:ins w:id="352" w:author="Ryan Lemos" w:date="2019-02-22T09:36:00Z">
        <w:r>
          <w:t xml:space="preserve"> entende que deve procurar na base de dados uma tabela com nome </w:t>
        </w:r>
        <w:proofErr w:type="spellStart"/>
        <w:r w:rsidRPr="00850DB3">
          <w:rPr>
            <w:i/>
            <w:rPrChange w:id="353" w:author="Ryan Lemos" w:date="2019-02-22T09:36:00Z">
              <w:rPr/>
            </w:rPrChange>
          </w:rPr>
          <w:t>users</w:t>
        </w:r>
        <w:proofErr w:type="spellEnd"/>
        <w:r>
          <w:t xml:space="preserve">. Porém isso pode ser mudado na configuração do </w:t>
        </w:r>
        <w:proofErr w:type="spellStart"/>
        <w:r>
          <w:t>Laravel</w:t>
        </w:r>
        <w:proofErr w:type="spellEnd"/>
        <w:r>
          <w:t>, mas a escolha do idioma inglês poupa esse tempo de trocar as configurações de</w:t>
        </w:r>
      </w:ins>
      <w:ins w:id="354" w:author="Ryan Lemos" w:date="2019-02-22T09:37:00Z">
        <w:r>
          <w:t xml:space="preserve"> cada </w:t>
        </w:r>
        <w:proofErr w:type="spellStart"/>
        <w:r w:rsidRPr="00850DB3">
          <w:rPr>
            <w:i/>
            <w:rPrChange w:id="355" w:author="Ryan Lemos" w:date="2019-02-22T09:37:00Z">
              <w:rPr/>
            </w:rPrChange>
          </w:rPr>
          <w:t>model</w:t>
        </w:r>
        <w:proofErr w:type="spellEnd"/>
        <w:r>
          <w:t xml:space="preserve">. Outro motivo pela escolha do idioma inglês se dá pelo pensamento de expandir esse projeto no futuro, então para padronizar deixou-se os nomes em inglês e seguindo </w:t>
        </w:r>
      </w:ins>
      <w:ins w:id="356" w:author="Ryan Lemos" w:date="2019-02-22T09:38:00Z">
        <w:r>
          <w:t xml:space="preserve">o padrão do </w:t>
        </w:r>
        <w:proofErr w:type="spellStart"/>
        <w:r>
          <w:t>Laravel</w:t>
        </w:r>
        <w:proofErr w:type="spellEnd"/>
        <w:r>
          <w:t>.</w:t>
        </w:r>
      </w:ins>
    </w:p>
    <w:p w:rsidR="00025BB2" w:rsidRDefault="00850DB3" w:rsidP="00B930B2">
      <w:pPr>
        <w:rPr>
          <w:ins w:id="357" w:author="Ryan Lemos" w:date="2019-02-22T10:22:00Z"/>
        </w:rPr>
      </w:pPr>
      <w:ins w:id="358" w:author="Ryan Lemos" w:date="2019-02-22T09:38:00Z">
        <w:r>
          <w:t>Como dito nos parágrafos anteriores, a confecção das tabelas foi feita através de ent</w:t>
        </w:r>
      </w:ins>
      <w:ins w:id="359" w:author="Ryan Lemos" w:date="2019-02-22T09:39:00Z">
        <w:r>
          <w:t>r</w:t>
        </w:r>
      </w:ins>
      <w:ins w:id="360" w:author="Ryan Lemos" w:date="2019-02-22T09:38:00Z">
        <w:r>
          <w:t>evistas aos prof</w:t>
        </w:r>
      </w:ins>
      <w:ins w:id="361" w:author="Ryan Lemos" w:date="2019-02-22T09:39:00Z">
        <w:r>
          <w:t>essores e gestores da escola.</w:t>
        </w:r>
        <w:r w:rsidR="00396095">
          <w:t xml:space="preserve"> Tem-se a tabela base de usuários (</w:t>
        </w:r>
        <w:proofErr w:type="spellStart"/>
        <w:r w:rsidR="00396095" w:rsidRPr="00396095">
          <w:rPr>
            <w:i/>
            <w:rPrChange w:id="362" w:author="Ryan Lemos" w:date="2019-02-22T09:39:00Z">
              <w:rPr/>
            </w:rPrChange>
          </w:rPr>
          <w:t>users</w:t>
        </w:r>
        <w:proofErr w:type="spellEnd"/>
        <w:r w:rsidR="00396095">
          <w:t>) que se relaciona com diversa</w:t>
        </w:r>
      </w:ins>
      <w:ins w:id="363" w:author="Ryan Lemos" w:date="2019-02-22T09:40:00Z">
        <w:r w:rsidR="00396095">
          <w:t>s tabelas, um desses relacionamentos é com a tabela de perfis (</w:t>
        </w:r>
        <w:r w:rsidR="00396095" w:rsidRPr="00396095">
          <w:rPr>
            <w:i/>
            <w:rPrChange w:id="364" w:author="Ryan Lemos" w:date="2019-02-22T09:40:00Z">
              <w:rPr/>
            </w:rPrChange>
          </w:rPr>
          <w:t>roles</w:t>
        </w:r>
        <w:r w:rsidR="00396095">
          <w:t xml:space="preserve">) que dita qual perfil o usuário tem. Além disso a tabela de usuários também se relaciona com a tabela de </w:t>
        </w:r>
      </w:ins>
      <w:ins w:id="365" w:author="Ryan Lemos" w:date="2019-02-22T09:41:00Z">
        <w:r w:rsidR="00396095">
          <w:t>turmas (</w:t>
        </w:r>
        <w:proofErr w:type="spellStart"/>
        <w:r w:rsidR="00396095" w:rsidRPr="00396095">
          <w:rPr>
            <w:i/>
            <w:rPrChange w:id="366" w:author="Ryan Lemos" w:date="2019-02-22T09:41:00Z">
              <w:rPr/>
            </w:rPrChange>
          </w:rPr>
          <w:t>groups</w:t>
        </w:r>
        <w:proofErr w:type="spellEnd"/>
        <w:r w:rsidR="00396095">
          <w:t xml:space="preserve">), de duas maneiras uma sendo aluno e outro um usuário professor. Por </w:t>
        </w:r>
        <w:proofErr w:type="spellStart"/>
        <w:r w:rsidR="00396095">
          <w:t>ultimo</w:t>
        </w:r>
        <w:proofErr w:type="spellEnd"/>
        <w:r w:rsidR="00396095">
          <w:t xml:space="preserve"> a tabela de usuário se relaciona </w:t>
        </w:r>
      </w:ins>
      <w:ins w:id="367" w:author="Ryan Lemos" w:date="2019-02-22T09:42:00Z">
        <w:r w:rsidR="00396095">
          <w:t>com a tabela de dúvidas (</w:t>
        </w:r>
      </w:ins>
      <w:proofErr w:type="spellStart"/>
      <w:ins w:id="368" w:author="Ryan Lemos" w:date="2019-02-22T10:21:00Z">
        <w:r w:rsidR="00025BB2">
          <w:rPr>
            <w:i/>
          </w:rPr>
          <w:t>doubts</w:t>
        </w:r>
      </w:ins>
      <w:proofErr w:type="spellEnd"/>
      <w:ins w:id="369" w:author="Ryan Lemos" w:date="2019-02-22T09:42:00Z">
        <w:r w:rsidR="00396095">
          <w:t>)</w:t>
        </w:r>
      </w:ins>
      <w:ins w:id="370" w:author="Ryan Lemos" w:date="2019-02-22T10:21:00Z">
        <w:r w:rsidR="00025BB2">
          <w:t>. Esse relacionamen</w:t>
        </w:r>
      </w:ins>
      <w:ins w:id="371" w:author="Ryan Lemos" w:date="2019-02-22T10:22:00Z">
        <w:r w:rsidR="00025BB2">
          <w:t>to se trata de uma dúvida de um aluno.</w:t>
        </w:r>
      </w:ins>
    </w:p>
    <w:p w:rsidR="00025BB2" w:rsidRDefault="00025BB2" w:rsidP="00B930B2">
      <w:pPr>
        <w:rPr>
          <w:ins w:id="372" w:author="Ryan Lemos" w:date="2019-02-22T10:24:00Z"/>
        </w:rPr>
      </w:pPr>
      <w:ins w:id="373" w:author="Ryan Lemos" w:date="2019-02-22T10:22:00Z">
        <w:r>
          <w:t xml:space="preserve">Quanto as turmas, podem-se relacionar com os </w:t>
        </w:r>
      </w:ins>
      <w:ins w:id="374" w:author="Ryan Lemos" w:date="2019-02-22T10:23:00Z">
        <w:r>
          <w:t>eventos (</w:t>
        </w:r>
        <w:proofErr w:type="spellStart"/>
        <w:r w:rsidRPr="00025BB2">
          <w:rPr>
            <w:i/>
            <w:rPrChange w:id="375" w:author="Ryan Lemos" w:date="2019-02-22T10:23:00Z">
              <w:rPr/>
            </w:rPrChange>
          </w:rPr>
          <w:t>events</w:t>
        </w:r>
        <w:proofErr w:type="spellEnd"/>
        <w:r>
          <w:t>)</w:t>
        </w:r>
      </w:ins>
      <w:ins w:id="376" w:author="Ryan Lemos" w:date="2019-02-22T10:22:00Z">
        <w:r>
          <w:t>, já que um evento pode ou não perten</w:t>
        </w:r>
      </w:ins>
      <w:ins w:id="377" w:author="Ryan Lemos" w:date="2019-02-22T10:23:00Z">
        <w:r>
          <w:t xml:space="preserve">cer a uma turma. O atributo </w:t>
        </w:r>
        <w:proofErr w:type="spellStart"/>
        <w:r w:rsidRPr="00025BB2">
          <w:rPr>
            <w:i/>
            <w:rPrChange w:id="378" w:author="Ryan Lemos" w:date="2019-02-22T10:23:00Z">
              <w:rPr/>
            </w:rPrChange>
          </w:rPr>
          <w:t>public</w:t>
        </w:r>
        <w:proofErr w:type="spellEnd"/>
        <w:r>
          <w:t xml:space="preserve"> da tabela de eventos, indica se o evento foi cadastrado para uma turma em específico ou para </w:t>
        </w:r>
      </w:ins>
      <w:ins w:id="379" w:author="Ryan Lemos" w:date="2019-02-22T10:24:00Z">
        <w:r>
          <w:t>toda a escola.</w:t>
        </w:r>
      </w:ins>
    </w:p>
    <w:p w:rsidR="00025BB2" w:rsidRDefault="00025BB2" w:rsidP="00B930B2">
      <w:pPr>
        <w:rPr>
          <w:ins w:id="380" w:author="Ryan Lemos" w:date="2019-02-22T10:26:00Z"/>
        </w:rPr>
      </w:pPr>
      <w:ins w:id="381" w:author="Ryan Lemos" w:date="2019-02-22T10:24:00Z">
        <w:r>
          <w:t>Tem-se ainda a tabela de permissões</w:t>
        </w:r>
      </w:ins>
      <w:ins w:id="382" w:author="Ryan Lemos" w:date="2019-02-22T10:25:00Z">
        <w:r>
          <w:t xml:space="preserve"> (</w:t>
        </w:r>
        <w:proofErr w:type="spellStart"/>
        <w:r w:rsidRPr="00025BB2">
          <w:rPr>
            <w:i/>
            <w:rPrChange w:id="383" w:author="Ryan Lemos" w:date="2019-02-22T10:25:00Z">
              <w:rPr/>
            </w:rPrChange>
          </w:rPr>
          <w:t>permissions</w:t>
        </w:r>
        <w:proofErr w:type="spellEnd"/>
        <w:r>
          <w:t>)</w:t>
        </w:r>
      </w:ins>
      <w:ins w:id="384" w:author="Ryan Lemos" w:date="2019-02-22T10:24:00Z">
        <w:r>
          <w:t>, que se relaciona com duas outras tabelas, a de perfis, indicando que cada perfil pode ter n permiss</w:t>
        </w:r>
      </w:ins>
      <w:ins w:id="385" w:author="Ryan Lemos" w:date="2019-02-22T10:25:00Z">
        <w:r>
          <w:t>ões. E se relaciona com um menu indicando que o menu deve conter uma permissão, permissão essa que vai indicar qual o caminho o usuário deve seguir ao clicar no menu.</w:t>
        </w:r>
      </w:ins>
    </w:p>
    <w:p w:rsidR="00850DB3" w:rsidRDefault="00025BB2" w:rsidP="00B930B2">
      <w:pPr>
        <w:rPr>
          <w:ins w:id="386" w:author="Ryan Lemos" w:date="2019-02-22T09:32:00Z"/>
        </w:rPr>
      </w:pPr>
      <w:ins w:id="387" w:author="Ryan Lemos" w:date="2019-02-22T10:26:00Z">
        <w:r>
          <w:t>Tem-se a tabela de materiais</w:t>
        </w:r>
      </w:ins>
      <w:ins w:id="388" w:author="Ryan Lemos" w:date="2019-02-22T10:27:00Z">
        <w:r>
          <w:t xml:space="preserve"> </w:t>
        </w:r>
      </w:ins>
      <w:ins w:id="389" w:author="Ryan Lemos" w:date="2019-02-22T10:26:00Z">
        <w:r>
          <w:t>(</w:t>
        </w:r>
        <w:proofErr w:type="spellStart"/>
        <w:r w:rsidRPr="00025BB2">
          <w:rPr>
            <w:i/>
            <w:rPrChange w:id="390" w:author="Ryan Lemos" w:date="2019-02-22T10:27:00Z">
              <w:rPr/>
            </w:rPrChange>
          </w:rPr>
          <w:t>materials</w:t>
        </w:r>
      </w:ins>
      <w:proofErr w:type="spellEnd"/>
      <w:ins w:id="391" w:author="Ryan Lemos" w:date="2019-02-22T10:27:00Z">
        <w:r>
          <w:t>)</w:t>
        </w:r>
      </w:ins>
      <w:ins w:id="392" w:author="Ryan Lemos" w:date="2019-02-22T10:26:00Z">
        <w:r>
          <w:t xml:space="preserve"> que não se relaciona aparentemente com ninguém, porém os materiais que um aluno recebe podem ser filtrados por meio do ano em que o aluno se encontra. Então há um relacionamento indir</w:t>
        </w:r>
      </w:ins>
      <w:ins w:id="393" w:author="Ryan Lemos" w:date="2019-02-22T10:27:00Z">
        <w:r>
          <w:t>eto da tabela de materiais com as tabelas de aluno e turma (já que é na turma que se encontra o ano em que o aluno está).</w:t>
        </w:r>
      </w:ins>
      <w:ins w:id="394" w:author="Ryan Lemos" w:date="2019-02-22T09:36:00Z">
        <w:r w:rsidR="00850DB3">
          <w:t xml:space="preserve"> </w:t>
        </w:r>
      </w:ins>
      <w:ins w:id="395" w:author="Ryan Lemos" w:date="2019-02-22T09:34:00Z">
        <w:r w:rsidR="00850DB3">
          <w:t xml:space="preserve">  </w:t>
        </w:r>
      </w:ins>
    </w:p>
    <w:p w:rsidR="00850DB3" w:rsidRDefault="00850DB3" w:rsidP="00B930B2">
      <w:pPr>
        <w:rPr>
          <w:ins w:id="396" w:author="Ryan Lemos" w:date="2019-02-22T09:29:00Z"/>
        </w:rPr>
      </w:pPr>
    </w:p>
    <w:p w:rsidR="003D19A7" w:rsidRDefault="00422881">
      <w:pPr>
        <w:ind w:firstLine="0"/>
        <w:pPrChange w:id="397" w:author="Ryan Lemos" w:date="2019-02-22T09:32:00Z">
          <w:pPr/>
        </w:pPrChange>
      </w:pPr>
      <w:ins w:id="398" w:author="Ryan Lemos" w:date="2019-02-22T10:21:00Z">
        <w:r>
          <w:rPr>
            <w:noProof/>
          </w:rPr>
          <w:drawing>
            <wp:inline distT="0" distB="0" distL="0" distR="0">
              <wp:extent cx="5760085" cy="496189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modelagem v0.png"/>
                      <pic:cNvPicPr/>
                    </pic:nvPicPr>
                    <pic:blipFill>
                      <a:blip r:embed="rId40">
                        <a:extLst>
                          <a:ext uri="{28A0092B-C50C-407E-A947-70E740481C1C}">
                            <a14:useLocalDpi xmlns:a14="http://schemas.microsoft.com/office/drawing/2010/main" val="0"/>
                          </a:ext>
                        </a:extLst>
                      </a:blip>
                      <a:stretch>
                        <a:fillRect/>
                      </a:stretch>
                    </pic:blipFill>
                    <pic:spPr>
                      <a:xfrm>
                        <a:off x="0" y="0"/>
                        <a:ext cx="5760085" cy="4961890"/>
                      </a:xfrm>
                      <a:prstGeom prst="rect">
                        <a:avLst/>
                      </a:prstGeom>
                    </pic:spPr>
                  </pic:pic>
                </a:graphicData>
              </a:graphic>
            </wp:inline>
          </w:drawing>
        </w:r>
      </w:ins>
    </w:p>
    <w:p w:rsidR="00FF70F9" w:rsidRDefault="00FF70F9" w:rsidP="00FF70F9">
      <w:pPr>
        <w:rPr>
          <w:ins w:id="399" w:author="Ryan Lemos" w:date="2019-02-22T09:32:00Z"/>
        </w:rPr>
      </w:pPr>
    </w:p>
    <w:p w:rsidR="00850DB3" w:rsidRDefault="00850DB3">
      <w:pPr>
        <w:rPr>
          <w:ins w:id="400" w:author="Ryan Lemos" w:date="2019-02-22T09:32:00Z"/>
        </w:rPr>
      </w:pPr>
    </w:p>
    <w:p w:rsidR="00850DB3" w:rsidRDefault="00850DB3" w:rsidP="00FF70F9"/>
    <w:p w:rsidR="00FF70F9" w:rsidRDefault="00FF70F9">
      <w:pPr>
        <w:pStyle w:val="Ttulo4"/>
        <w:pPrChange w:id="401" w:author="Ryan Lemos" w:date="2019-02-22T09:23:00Z">
          <w:pPr>
            <w:pStyle w:val="Ttulo3"/>
          </w:pPr>
        </w:pPrChange>
      </w:pPr>
      <w:r>
        <w:t>Diagrama de processos</w:t>
      </w:r>
    </w:p>
    <w:p w:rsidR="00B930B2" w:rsidRDefault="00B930B2" w:rsidP="00B930B2"/>
    <w:p w:rsidR="00B930B2" w:rsidDel="00884219" w:rsidRDefault="00B930B2" w:rsidP="00B930B2">
      <w:pPr>
        <w:rPr>
          <w:del w:id="402" w:author="Ryan Lemos" w:date="2019-02-22T10:30:00Z"/>
        </w:rPr>
      </w:pPr>
      <w:del w:id="403" w:author="Ryan Lemos" w:date="2019-02-22T10:30:00Z">
        <w:r w:rsidDel="00884219">
          <w:delText>Foi desenvolvido uma modelagem dos processos a cada release. Assim o processo era atualizado e modificado a cada entrega. Ou seja, isso contribuiu para que a cada release se tivesse uma noção de como se daria a utilização no sistema e suas funcionalidades. Então, através do diagrama de processos é possível ver a evolução do ambiente e do processo através dos releases.</w:delText>
        </w:r>
      </w:del>
    </w:p>
    <w:p w:rsidR="002C0249" w:rsidRDefault="00CA4BEB" w:rsidP="00B930B2">
      <w:pPr>
        <w:rPr>
          <w:noProof/>
        </w:rPr>
      </w:pPr>
      <w:r>
        <w:t>Para o primeiro release</w:t>
      </w:r>
      <w:ins w:id="404" w:author="Ryan Lemos" w:date="2019-02-22T10:31:00Z">
        <w:r w:rsidR="00884219">
          <w:t>, como foi dito anteriormente,</w:t>
        </w:r>
      </w:ins>
      <w:r>
        <w:t xml:space="preserve"> </w:t>
      </w:r>
      <w:del w:id="405" w:author="Ryan Lemos" w:date="2019-02-22T10:30:00Z">
        <w:r w:rsidDel="00884219">
          <w:delText>em que s</w:delText>
        </w:r>
        <w:r w:rsidR="002957EA" w:rsidDel="00884219">
          <w:delText xml:space="preserve">e </w:delText>
        </w:r>
      </w:del>
      <w:r w:rsidR="002957EA">
        <w:t>focou</w:t>
      </w:r>
      <w:ins w:id="406" w:author="Ryan Lemos" w:date="2019-02-22T10:30:00Z">
        <w:r w:rsidR="00884219">
          <w:t>-se</w:t>
        </w:r>
      </w:ins>
      <w:r w:rsidR="002957EA">
        <w:t xml:space="preserve"> </w:t>
      </w:r>
      <w:del w:id="407" w:author="Ryan Lemos" w:date="2019-02-22T10:31:00Z">
        <w:r w:rsidR="002957EA" w:rsidDel="00884219">
          <w:delText>n</w:delText>
        </w:r>
        <w:r w:rsidDel="00884219">
          <w:delText xml:space="preserve">as </w:delText>
        </w:r>
      </w:del>
      <w:ins w:id="408" w:author="Ryan Lemos" w:date="2019-02-22T10:31:00Z">
        <w:r w:rsidR="00884219">
          <w:t xml:space="preserve">em </w:t>
        </w:r>
      </w:ins>
      <w:r>
        <w:t>funcionalidades</w:t>
      </w:r>
      <w:ins w:id="409" w:author="Ryan Lemos" w:date="2019-02-22T10:31:00Z">
        <w:r w:rsidR="00884219">
          <w:t xml:space="preserve"> iniciais</w:t>
        </w:r>
      </w:ins>
      <w:r>
        <w:t xml:space="preserve"> de cadastro </w:t>
      </w:r>
      <w:r w:rsidR="002957EA">
        <w:t>juntamente com as dúvidas dos alunos</w:t>
      </w:r>
      <w:ins w:id="410" w:author="Ryan Lemos" w:date="2019-02-22T10:31:00Z">
        <w:r w:rsidR="00884219">
          <w:t xml:space="preserve"> e as turmas</w:t>
        </w:r>
      </w:ins>
      <w:r w:rsidR="002957EA">
        <w:t>. O p</w:t>
      </w:r>
      <w:r w:rsidR="002C0249">
        <w:t xml:space="preserve">rocesso foi modelado a contemplar esse processo de cadastros. </w:t>
      </w:r>
      <w:ins w:id="411" w:author="Ryan Lemos" w:date="2019-02-22T10:31:00Z">
        <w:r w:rsidR="00D724F5">
          <w:t>Então há a figura ini</w:t>
        </w:r>
      </w:ins>
      <w:ins w:id="412" w:author="Ryan Lemos" w:date="2019-02-22T10:32:00Z">
        <w:r w:rsidR="00D724F5">
          <w:t>cial do administrador que é responsável por cadastrar o gestor na base. Feito isso o administrador é responsável por cadastrar os menus da aplicação e autorizar o que cada perfil pode fazer dentro da apli</w:t>
        </w:r>
      </w:ins>
      <w:ins w:id="413" w:author="Ryan Lemos" w:date="2019-02-22T10:33:00Z">
        <w:r w:rsidR="00D724F5">
          <w:t xml:space="preserve">cação. </w:t>
        </w:r>
      </w:ins>
      <w:del w:id="414" w:author="Ryan Lemos" w:date="2019-02-22T10:33:00Z">
        <w:r w:rsidR="002C0249" w:rsidDel="00D724F5">
          <w:delText xml:space="preserve">Assim </w:delText>
        </w:r>
      </w:del>
      <w:ins w:id="415" w:author="Ryan Lemos" w:date="2019-02-22T10:33:00Z">
        <w:r w:rsidR="00D724F5">
          <w:t xml:space="preserve">Ao término dessa etapa, </w:t>
        </w:r>
      </w:ins>
      <w:r w:rsidR="002C0249">
        <w:t>o usuário com perfil de gestor entra no sistema e cadastra os professores da escola, posteriormente cadastra todos os alunos</w:t>
      </w:r>
      <w:ins w:id="416" w:author="Ryan Lemos" w:date="2019-02-22T10:33:00Z">
        <w:r w:rsidR="00D724F5">
          <w:t xml:space="preserve"> também</w:t>
        </w:r>
      </w:ins>
      <w:r w:rsidR="002C0249">
        <w:t xml:space="preserve">. Assim </w:t>
      </w:r>
      <w:del w:id="417" w:author="Ryan Lemos" w:date="2019-02-22T10:33:00Z">
        <w:r w:rsidR="002C0249" w:rsidDel="00D724F5">
          <w:delText xml:space="preserve">que </w:delText>
        </w:r>
      </w:del>
      <w:r w:rsidR="002C0249">
        <w:t xml:space="preserve">os professores podem criar suas turmas e posteriormente associar esses alunos que foram cadastrados pelo gestor. Porém </w:t>
      </w:r>
      <w:r w:rsidR="002C0249">
        <w:lastRenderedPageBreak/>
        <w:t xml:space="preserve">antes disso o professor deve inserir materiais caso haja algum material, ou inserir eventos da turma para que o aluno possa receber um calendário específico da sua turma. Feito isso o aluno entra e verifica seu calendário que é apresentado logo na tela inicial do ambiente. O aluno ainda pode visualizar seus materiais ou as suas dúvidas. Caso o aluno tenha uma nova dúvida, deve envia-la ao professor que a responderá. Todo esse processo pode ser visto na </w:t>
      </w:r>
      <w:r w:rsidR="002C0249" w:rsidRPr="002C0249">
        <w:rPr>
          <w:highlight w:val="yellow"/>
        </w:rPr>
        <w:t>figura X.</w:t>
      </w:r>
      <w:r w:rsidR="00697EF9" w:rsidRPr="00697EF9">
        <w:rPr>
          <w:noProof/>
        </w:rPr>
        <w:t xml:space="preserve"> </w:t>
      </w:r>
    </w:p>
    <w:p w:rsidR="007216C5" w:rsidRDefault="007216C5" w:rsidP="00B930B2">
      <w:pPr>
        <w:rPr>
          <w:noProof/>
        </w:rPr>
      </w:pPr>
    </w:p>
    <w:p w:rsidR="007216C5" w:rsidRDefault="007216C5" w:rsidP="00B930B2"/>
    <w:p w:rsidR="007216C5" w:rsidRDefault="007216C5" w:rsidP="00B930B2">
      <w:pPr>
        <w:sectPr w:rsidR="007216C5" w:rsidSect="00C1350C">
          <w:headerReference w:type="default" r:id="rId41"/>
          <w:pgSz w:w="11906" w:h="16838"/>
          <w:pgMar w:top="1701" w:right="1134" w:bottom="1134" w:left="1701" w:header="1134" w:footer="567" w:gutter="0"/>
          <w:cols w:space="708"/>
          <w:docGrid w:linePitch="360"/>
        </w:sectPr>
      </w:pPr>
    </w:p>
    <w:p w:rsidR="007216C5" w:rsidRDefault="007216C5" w:rsidP="007216C5">
      <w:pPr>
        <w:spacing w:line="240" w:lineRule="auto"/>
        <w:ind w:firstLine="0"/>
        <w:jc w:val="left"/>
        <w:outlineLvl w:val="9"/>
        <w:sectPr w:rsidR="007216C5" w:rsidSect="007216C5">
          <w:pgSz w:w="16838" w:h="11906" w:orient="landscape"/>
          <w:pgMar w:top="1701" w:right="1701" w:bottom="1134" w:left="1134" w:header="1134" w:footer="567" w:gutter="0"/>
          <w:cols w:space="708"/>
          <w:docGrid w:linePitch="360"/>
        </w:sectPr>
      </w:pPr>
      <w:del w:id="418" w:author="Ryan Lemos" w:date="2019-02-18T10:38:00Z">
        <w:r w:rsidDel="009C658F">
          <w:rPr>
            <w:noProof/>
          </w:rPr>
          <w:lastRenderedPageBreak/>
          <w:drawing>
            <wp:inline distT="0" distB="0" distL="0" distR="0" wp14:anchorId="4E91E091" wp14:editId="4D60EFB8">
              <wp:extent cx="9209405" cy="569976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275554" cy="5740700"/>
                      </a:xfrm>
                      <a:prstGeom prst="rect">
                        <a:avLst/>
                      </a:prstGeom>
                      <a:noFill/>
                      <a:ln>
                        <a:noFill/>
                      </a:ln>
                    </pic:spPr>
                  </pic:pic>
                </a:graphicData>
              </a:graphic>
            </wp:inline>
          </w:drawing>
        </w:r>
      </w:del>
      <w:ins w:id="419" w:author="Ryan Lemos" w:date="2019-02-18T10:38:00Z">
        <w:r w:rsidR="009C658F">
          <w:rPr>
            <w:noProof/>
          </w:rPr>
          <w:drawing>
            <wp:inline distT="0" distB="0" distL="0" distR="0">
              <wp:extent cx="8883015" cy="576008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883015" cy="5760085"/>
                      </a:xfrm>
                      <a:prstGeom prst="rect">
                        <a:avLst/>
                      </a:prstGeom>
                      <a:noFill/>
                      <a:ln>
                        <a:noFill/>
                      </a:ln>
                    </pic:spPr>
                  </pic:pic>
                </a:graphicData>
              </a:graphic>
            </wp:inline>
          </w:drawing>
        </w:r>
      </w:ins>
    </w:p>
    <w:p w:rsidR="00FF70F9" w:rsidDel="00E22850" w:rsidRDefault="00FF70F9">
      <w:pPr>
        <w:pStyle w:val="Ttulo3"/>
        <w:numPr>
          <w:ilvl w:val="0"/>
          <w:numId w:val="0"/>
        </w:numPr>
        <w:rPr>
          <w:del w:id="420" w:author="Ryan Lemos" w:date="2019-02-19T07:29:00Z"/>
        </w:rPr>
        <w:pPrChange w:id="421" w:author="Ryan Lemos" w:date="2019-02-19T07:29:00Z">
          <w:pPr>
            <w:pStyle w:val="Ttulo3"/>
          </w:pPr>
        </w:pPrChange>
      </w:pPr>
      <w:del w:id="422" w:author="Ryan Lemos" w:date="2019-02-19T07:29:00Z">
        <w:r w:rsidDel="00E22850">
          <w:lastRenderedPageBreak/>
          <w:delText>Estórias de usuários</w:delText>
        </w:r>
      </w:del>
    </w:p>
    <w:p w:rsidR="00643E24" w:rsidRPr="00643E24" w:rsidDel="001D2BA8" w:rsidRDefault="00643E24">
      <w:pPr>
        <w:pStyle w:val="Ttulo3"/>
        <w:numPr>
          <w:ilvl w:val="0"/>
          <w:numId w:val="0"/>
        </w:numPr>
        <w:rPr>
          <w:del w:id="423" w:author="Ryan Lemos" w:date="2019-02-24T17:52:00Z"/>
        </w:rPr>
        <w:pPrChange w:id="424" w:author="Ryan Lemos" w:date="2019-02-19T07:29:00Z">
          <w:pPr/>
        </w:pPrChange>
      </w:pPr>
    </w:p>
    <w:p w:rsidR="00F80769" w:rsidDel="00FB122B" w:rsidRDefault="00643E24" w:rsidP="007216C5">
      <w:pPr>
        <w:rPr>
          <w:del w:id="425" w:author="Ryan Lemos" w:date="2019-02-18T21:04:00Z"/>
        </w:rPr>
      </w:pPr>
      <w:del w:id="426" w:author="Ryan Lemos" w:date="2019-02-18T21:04:00Z">
        <w:r w:rsidDel="00FB122B">
          <w:delText xml:space="preserve">As estórias de usuários são um modelo de se recolher os requisitos e documentação considerado pelo XP. Então para apoio do ambiente proposto foram colhidas as estórias de usuários </w:delText>
        </w:r>
        <w:r w:rsidR="007051CE" w:rsidDel="00FB122B">
          <w:delText xml:space="preserve">para cada requisito do </w:delText>
        </w:r>
      </w:del>
      <w:del w:id="427" w:author="Ryan Lemos" w:date="2019-02-18T09:53:00Z">
        <w:r w:rsidR="007051CE" w:rsidDel="00F80769">
          <w:delText>sistema</w:delText>
        </w:r>
      </w:del>
      <w:del w:id="428" w:author="Ryan Lemos" w:date="2019-02-18T21:04:00Z">
        <w:r w:rsidR="007051CE" w:rsidDel="00FB122B">
          <w:delText xml:space="preserve">. </w:delText>
        </w:r>
      </w:del>
    </w:p>
    <w:p w:rsidR="001A0B14" w:rsidRPr="001A0B14" w:rsidDel="00FB122B" w:rsidRDefault="007051CE">
      <w:pPr>
        <w:rPr>
          <w:del w:id="429" w:author="Ryan Lemos" w:date="2019-02-18T21:04:00Z"/>
        </w:rPr>
        <w:pPrChange w:id="430" w:author="Ryan Lemos" w:date="2019-02-18T10:03:00Z">
          <w:pPr>
            <w:ind w:firstLine="0"/>
            <w:jc w:val="center"/>
          </w:pPr>
        </w:pPrChange>
      </w:pPr>
      <w:del w:id="431" w:author="Ryan Lemos" w:date="2019-02-18T21:04:00Z">
        <w:r w:rsidDel="00FB122B">
          <w:rPr>
            <w:noProof/>
          </w:rPr>
          <w:drawing>
            <wp:inline distT="0" distB="0" distL="0" distR="0" wp14:anchorId="607C47BA" wp14:editId="00B5724D">
              <wp:extent cx="2133600" cy="1041094"/>
              <wp:effectExtent l="171450" t="171450" r="152400" b="15938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205"/>
                      <a:stretch/>
                    </pic:blipFill>
                    <pic:spPr bwMode="auto">
                      <a:xfrm>
                        <a:off x="0" y="0"/>
                        <a:ext cx="2153481" cy="10507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p>
    <w:p w:rsidR="006C319D" w:rsidDel="00FB122B" w:rsidRDefault="00F80769">
      <w:pPr>
        <w:pStyle w:val="Ttulo4"/>
        <w:rPr>
          <w:del w:id="432" w:author="Ryan Lemos" w:date="2019-02-18T21:04:00Z"/>
        </w:rPr>
        <w:pPrChange w:id="433" w:author="Ryan Lemos" w:date="2019-02-18T10:15:00Z">
          <w:pPr>
            <w:ind w:firstLine="0"/>
            <w:jc w:val="center"/>
          </w:pPr>
        </w:pPrChange>
      </w:pPr>
      <w:moveToRangeStart w:id="434" w:author="Ryan Lemos" w:date="2019-02-18T09:49:00Z" w:name="move1375803"/>
      <w:moveTo w:id="435" w:author="Ryan Lemos" w:date="2019-02-18T09:49:00Z">
        <w:del w:id="436" w:author="Ryan Lemos" w:date="2019-02-18T21:04:00Z">
          <w:r w:rsidDel="00FB122B">
            <w:rPr>
              <w:noProof/>
            </w:rPr>
            <w:drawing>
              <wp:inline distT="0" distB="0" distL="0" distR="0" wp14:anchorId="323CA61C" wp14:editId="5BBD5969">
                <wp:extent cx="2242704" cy="902132"/>
                <wp:effectExtent l="152400" t="152400" r="158115" b="16510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7087"/>
                        <a:stretch/>
                      </pic:blipFill>
                      <pic:spPr bwMode="auto">
                        <a:xfrm>
                          <a:off x="0" y="0"/>
                          <a:ext cx="2324893" cy="93519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To>
      <w:moveToRangeStart w:id="437" w:author="Ryan Lemos" w:date="2019-02-18T09:50:00Z" w:name="move1375850"/>
      <w:moveToRangeEnd w:id="434"/>
      <w:moveTo w:id="438" w:author="Ryan Lemos" w:date="2019-02-18T09:50:00Z">
        <w:del w:id="439" w:author="Ryan Lemos" w:date="2019-02-18T21:04:00Z">
          <w:r w:rsidDel="00FB122B">
            <w:rPr>
              <w:noProof/>
            </w:rPr>
            <w:drawing>
              <wp:inline distT="0" distB="0" distL="0" distR="0" wp14:anchorId="3CD32631" wp14:editId="0B6CFC92">
                <wp:extent cx="2205102" cy="1136072"/>
                <wp:effectExtent l="171450" t="152400" r="157480" b="1593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58008" cy="11633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437"/>
      <w:del w:id="440" w:author="Ryan Lemos" w:date="2019-02-18T21:04:00Z">
        <w:r w:rsidR="00E90C04" w:rsidDel="00FB122B">
          <w:rPr>
            <w:noProof/>
          </w:rPr>
          <w:drawing>
            <wp:inline distT="0" distB="0" distL="0" distR="0" wp14:anchorId="588BB8C6" wp14:editId="033C5AC7">
              <wp:extent cx="2156795" cy="1032163"/>
              <wp:effectExtent l="152400" t="152400" r="167640" b="16827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2025"/>
                      <a:stretch/>
                    </pic:blipFill>
                    <pic:spPr bwMode="auto">
                      <a:xfrm>
                        <a:off x="0" y="0"/>
                        <a:ext cx="2186108" cy="104619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ToRangeStart w:id="441" w:author="Ryan Lemos" w:date="2019-02-18T09:50:00Z" w:name="move1375873"/>
      <w:moveTo w:id="442" w:author="Ryan Lemos" w:date="2019-02-18T09:50:00Z">
        <w:del w:id="443" w:author="Ryan Lemos" w:date="2019-02-18T21:04:00Z">
          <w:r w:rsidDel="00FB122B">
            <w:rPr>
              <w:noProof/>
            </w:rPr>
            <w:drawing>
              <wp:inline distT="0" distB="0" distL="0" distR="0" wp14:anchorId="03F2B88F" wp14:editId="119EF95A">
                <wp:extent cx="2107623" cy="1127578"/>
                <wp:effectExtent l="171450" t="152400" r="159385" b="1682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36880" cy="11432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441"/>
    </w:p>
    <w:p w:rsidR="007051CE" w:rsidDel="00FB122B" w:rsidRDefault="007051CE" w:rsidP="00E90C04">
      <w:pPr>
        <w:ind w:firstLine="0"/>
        <w:jc w:val="center"/>
        <w:rPr>
          <w:del w:id="444" w:author="Ryan Lemos" w:date="2019-02-18T21:04:00Z"/>
        </w:rPr>
      </w:pPr>
      <w:del w:id="445" w:author="Ryan Lemos" w:date="2019-02-18T21:04:00Z">
        <w:r w:rsidDel="00FB122B">
          <w:rPr>
            <w:noProof/>
          </w:rPr>
          <w:drawing>
            <wp:inline distT="0" distB="0" distL="0" distR="0" wp14:anchorId="75D80A92" wp14:editId="1FED5610">
              <wp:extent cx="2179597" cy="1115291"/>
              <wp:effectExtent l="171450" t="152400" r="163830" b="16129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41848"/>
                      <a:stretch/>
                    </pic:blipFill>
                    <pic:spPr bwMode="auto">
                      <a:xfrm>
                        <a:off x="0" y="0"/>
                        <a:ext cx="2206083" cy="112884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p>
    <w:p w:rsidR="000F1BC7" w:rsidDel="00FB122B" w:rsidRDefault="000F1BC7" w:rsidP="00E90C04">
      <w:pPr>
        <w:ind w:firstLine="0"/>
        <w:jc w:val="center"/>
        <w:rPr>
          <w:del w:id="446" w:author="Ryan Lemos" w:date="2019-02-18T21:04:00Z"/>
        </w:rPr>
      </w:pPr>
      <w:moveFromRangeStart w:id="447" w:author="Ryan Lemos" w:date="2019-02-18T09:49:00Z" w:name="move1375803"/>
      <w:moveFrom w:id="448" w:author="Ryan Lemos" w:date="2019-02-18T09:49:00Z">
        <w:del w:id="449" w:author="Ryan Lemos" w:date="2019-02-18T21:04:00Z">
          <w:r w:rsidDel="00FB122B">
            <w:rPr>
              <w:noProof/>
            </w:rPr>
            <w:drawing>
              <wp:inline distT="0" distB="0" distL="0" distR="0" wp14:anchorId="5EBB49C2" wp14:editId="155CDF46">
                <wp:extent cx="2838784" cy="1066800"/>
                <wp:effectExtent l="152400" t="152400" r="152400" b="15240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7087"/>
                        <a:stretch/>
                      </pic:blipFill>
                      <pic:spPr bwMode="auto">
                        <a:xfrm>
                          <a:off x="0" y="0"/>
                          <a:ext cx="2862121" cy="107557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From>
      <w:moveFromRangeEnd w:id="447"/>
    </w:p>
    <w:p w:rsidR="00036E5A" w:rsidDel="00FB122B" w:rsidRDefault="00036E5A" w:rsidP="00E90C04">
      <w:pPr>
        <w:ind w:firstLine="0"/>
        <w:jc w:val="center"/>
        <w:rPr>
          <w:del w:id="450" w:author="Ryan Lemos" w:date="2019-02-18T21:04:00Z"/>
        </w:rPr>
      </w:pPr>
      <w:del w:id="451" w:author="Ryan Lemos" w:date="2019-02-18T21:04:00Z">
        <w:r w:rsidDel="00FB122B">
          <w:rPr>
            <w:noProof/>
          </w:rPr>
          <w:drawing>
            <wp:inline distT="0" distB="0" distL="0" distR="0" wp14:anchorId="7CB48BBA" wp14:editId="25EEF7D2">
              <wp:extent cx="2216749" cy="1248641"/>
              <wp:effectExtent l="171450" t="152400" r="165100" b="16129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68977" cy="12780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D02099" w:rsidDel="00F80769" w:rsidRDefault="00D02099" w:rsidP="00E90C04">
      <w:pPr>
        <w:ind w:firstLine="0"/>
        <w:jc w:val="center"/>
        <w:rPr>
          <w:del w:id="452" w:author="Ryan Lemos" w:date="2019-02-18T09:52:00Z"/>
        </w:rPr>
      </w:pPr>
      <w:del w:id="453" w:author="Ryan Lemos" w:date="2019-02-18T21:04:00Z">
        <w:r w:rsidDel="00FB122B">
          <w:rPr>
            <w:noProof/>
          </w:rPr>
          <w:drawing>
            <wp:inline distT="0" distB="0" distL="0" distR="0" wp14:anchorId="78144EFA" wp14:editId="6F5EBEDC">
              <wp:extent cx="2260023" cy="1099168"/>
              <wp:effectExtent l="152400" t="152400" r="159385" b="15875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06583" cy="112181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2575E7" w:rsidDel="00FB122B" w:rsidRDefault="002575E7">
      <w:pPr>
        <w:ind w:firstLine="0"/>
        <w:jc w:val="center"/>
        <w:rPr>
          <w:del w:id="454" w:author="Ryan Lemos" w:date="2019-02-18T21:04:00Z"/>
        </w:rPr>
      </w:pPr>
      <w:moveFromRangeStart w:id="455" w:author="Ryan Lemos" w:date="2019-02-18T09:51:00Z" w:name="move1375932"/>
      <w:moveFrom w:id="456" w:author="Ryan Lemos" w:date="2019-02-18T09:51:00Z">
        <w:del w:id="457" w:author="Ryan Lemos" w:date="2019-02-18T21:04:00Z">
          <w:r w:rsidDel="00FB122B">
            <w:rPr>
              <w:noProof/>
            </w:rPr>
            <w:drawing>
              <wp:inline distT="0" distB="0" distL="0" distR="0" wp14:anchorId="1F864132" wp14:editId="1C316EBF">
                <wp:extent cx="2849880" cy="1357759"/>
                <wp:effectExtent l="152400" t="152400" r="140970" b="16637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69837" cy="136726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455"/>
    </w:p>
    <w:p w:rsidR="00A7257B" w:rsidDel="00F80769" w:rsidRDefault="00F80769" w:rsidP="00E90C04">
      <w:pPr>
        <w:ind w:firstLine="0"/>
        <w:jc w:val="center"/>
        <w:rPr>
          <w:del w:id="458" w:author="Ryan Lemos" w:date="2019-02-18T09:51:00Z"/>
        </w:rPr>
      </w:pPr>
      <w:moveToRangeStart w:id="459" w:author="Ryan Lemos" w:date="2019-02-18T09:51:00Z" w:name="move1375932"/>
      <w:moveTo w:id="460" w:author="Ryan Lemos" w:date="2019-02-18T09:51:00Z">
        <w:del w:id="461" w:author="Ryan Lemos" w:date="2019-02-18T09:51:00Z">
          <w:r w:rsidDel="00F80769">
            <w:rPr>
              <w:noProof/>
            </w:rPr>
            <w:drawing>
              <wp:inline distT="0" distB="0" distL="0" distR="0" wp14:anchorId="6EFEAA32" wp14:editId="3AD42D09">
                <wp:extent cx="2849880" cy="1357759"/>
                <wp:effectExtent l="152400" t="152400" r="140970" b="16637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69837" cy="136726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459"/>
      <w:del w:id="462" w:author="Ryan Lemos" w:date="2019-02-18T09:51:00Z">
        <w:r w:rsidR="00A7257B" w:rsidDel="00F80769">
          <w:rPr>
            <w:noProof/>
          </w:rPr>
          <w:drawing>
            <wp:inline distT="0" distB="0" distL="0" distR="0" wp14:anchorId="18884337" wp14:editId="0343886A">
              <wp:extent cx="2834640" cy="1466215"/>
              <wp:effectExtent l="152400" t="152400" r="156210" b="15303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43667" cy="147088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A7257B" w:rsidDel="00FB122B" w:rsidRDefault="004232E3" w:rsidP="00E90C04">
      <w:pPr>
        <w:ind w:firstLine="0"/>
        <w:jc w:val="center"/>
        <w:rPr>
          <w:del w:id="463" w:author="Ryan Lemos" w:date="2019-02-18T21:04:00Z"/>
        </w:rPr>
      </w:pPr>
      <w:moveFromRangeStart w:id="464" w:author="Ryan Lemos" w:date="2019-02-18T09:50:00Z" w:name="move1375850"/>
      <w:moveFrom w:id="465" w:author="Ryan Lemos" w:date="2019-02-18T09:50:00Z">
        <w:del w:id="466" w:author="Ryan Lemos" w:date="2019-02-18T21:04:00Z">
          <w:r w:rsidDel="00FB122B">
            <w:rPr>
              <w:noProof/>
            </w:rPr>
            <w:drawing>
              <wp:inline distT="0" distB="0" distL="0" distR="0" wp14:anchorId="1186E2CA" wp14:editId="2F55D112">
                <wp:extent cx="2537460" cy="1495966"/>
                <wp:effectExtent l="152400" t="171450" r="167640" b="1619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67147" cy="151346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464"/>
    </w:p>
    <w:p w:rsidR="004232E3" w:rsidDel="00FB122B" w:rsidRDefault="004232E3" w:rsidP="00E90C04">
      <w:pPr>
        <w:ind w:firstLine="0"/>
        <w:jc w:val="center"/>
        <w:rPr>
          <w:del w:id="467" w:author="Ryan Lemos" w:date="2019-02-18T21:04:00Z"/>
        </w:rPr>
      </w:pPr>
      <w:del w:id="468" w:author="Ryan Lemos" w:date="2019-02-18T21:04:00Z">
        <w:r w:rsidDel="00FB122B">
          <w:rPr>
            <w:noProof/>
          </w:rPr>
          <w:drawing>
            <wp:inline distT="0" distB="0" distL="0" distR="0" wp14:anchorId="70E48A89" wp14:editId="2B3E6035">
              <wp:extent cx="2156615" cy="1129145"/>
              <wp:effectExtent l="152400" t="152400" r="167640" b="16637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91783" cy="114755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4232E3" w:rsidDel="00FB122B" w:rsidRDefault="004232E3" w:rsidP="00E90C04">
      <w:pPr>
        <w:ind w:firstLine="0"/>
        <w:jc w:val="center"/>
        <w:rPr>
          <w:del w:id="469" w:author="Ryan Lemos" w:date="2019-02-18T21:04:00Z"/>
        </w:rPr>
      </w:pPr>
      <w:del w:id="470" w:author="Ryan Lemos" w:date="2019-02-18T21:04:00Z">
        <w:r w:rsidDel="00FB122B">
          <w:rPr>
            <w:noProof/>
          </w:rPr>
          <w:drawing>
            <wp:inline distT="0" distB="0" distL="0" distR="0" wp14:anchorId="2C957A6B" wp14:editId="1E9C6FB2">
              <wp:extent cx="2182091" cy="1071207"/>
              <wp:effectExtent l="171450" t="152400" r="161290" b="1676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48646" cy="110387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554E0D" w:rsidDel="00FB122B" w:rsidRDefault="008911A0" w:rsidP="00E90C04">
      <w:pPr>
        <w:ind w:firstLine="0"/>
        <w:jc w:val="center"/>
        <w:rPr>
          <w:del w:id="471" w:author="Ryan Lemos" w:date="2019-02-18T21:04:00Z"/>
        </w:rPr>
      </w:pPr>
      <w:moveFromRangeStart w:id="472" w:author="Ryan Lemos" w:date="2019-02-18T09:50:00Z" w:name="move1375873"/>
      <w:moveFrom w:id="473" w:author="Ryan Lemos" w:date="2019-02-18T09:50:00Z">
        <w:del w:id="474" w:author="Ryan Lemos" w:date="2019-02-18T21:04:00Z">
          <w:r w:rsidDel="00FB122B">
            <w:rPr>
              <w:noProof/>
            </w:rPr>
            <w:drawing>
              <wp:inline distT="0" distB="0" distL="0" distR="0" wp14:anchorId="6B71E54E" wp14:editId="65B2569D">
                <wp:extent cx="2636520" cy="1410538"/>
                <wp:effectExtent l="171450" t="152400" r="163830" b="1708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54545" cy="142018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472"/>
    </w:p>
    <w:p w:rsidR="00324B80" w:rsidRPr="00324B80" w:rsidDel="00324B80" w:rsidRDefault="002548EA">
      <w:pPr>
        <w:rPr>
          <w:del w:id="475" w:author="Ryan Lemos" w:date="2019-02-18T10:20:00Z"/>
        </w:rPr>
        <w:pPrChange w:id="476" w:author="Ryan Lemos" w:date="2019-02-18T10:20:00Z">
          <w:pPr>
            <w:ind w:firstLine="0"/>
            <w:jc w:val="center"/>
          </w:pPr>
        </w:pPrChange>
      </w:pPr>
      <w:del w:id="477" w:author="Ryan Lemos" w:date="2019-02-18T21:04:00Z">
        <w:r w:rsidDel="00FB122B">
          <w:rPr>
            <w:noProof/>
          </w:rPr>
          <w:drawing>
            <wp:inline distT="0" distB="0" distL="0" distR="0" wp14:anchorId="33614D7A" wp14:editId="29EB6066">
              <wp:extent cx="2292927" cy="1040679"/>
              <wp:effectExtent l="171450" t="171450" r="165100" b="16002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43561" cy="10636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643E24" w:rsidRPr="007216C5" w:rsidDel="006002C8" w:rsidRDefault="00643E24" w:rsidP="007216C5">
      <w:pPr>
        <w:rPr>
          <w:moveFrom w:id="478" w:author="Ryan Lemos" w:date="2019-02-20T11:37:00Z"/>
        </w:rPr>
      </w:pPr>
      <w:moveFromRangeStart w:id="479" w:author="Ryan Lemos" w:date="2019-02-20T11:37:00Z" w:name="move1555083"/>
    </w:p>
    <w:p w:rsidR="007216C5" w:rsidDel="006002C8" w:rsidRDefault="00FF70F9" w:rsidP="00FF70F9">
      <w:pPr>
        <w:pStyle w:val="Ttulo3"/>
        <w:rPr>
          <w:moveFrom w:id="480" w:author="Ryan Lemos" w:date="2019-02-20T11:37:00Z"/>
        </w:rPr>
      </w:pPr>
      <w:moveFrom w:id="481" w:author="Ryan Lemos" w:date="2019-02-20T11:37:00Z">
        <w:r w:rsidDel="006002C8">
          <w:t>Testes</w:t>
        </w:r>
      </w:moveFrom>
    </w:p>
    <w:moveFromRangeEnd w:id="479"/>
    <w:p w:rsidR="00FB122B" w:rsidRPr="00F97B7F" w:rsidRDefault="009648A4">
      <w:pPr>
        <w:pPrChange w:id="482" w:author="Ryan Lemos" w:date="2019-02-18T21:04:00Z">
          <w:pPr>
            <w:pStyle w:val="Ttulo2"/>
          </w:pPr>
        </w:pPrChange>
      </w:pPr>
      <w:del w:id="483" w:author="Ryan Lemos" w:date="2019-02-24T17:52:00Z">
        <w:r w:rsidDel="001D2BA8">
          <w:delText>Ferramentas de desenvolvimento utilizadas</w:delText>
        </w:r>
      </w:del>
    </w:p>
    <w:p w:rsidR="00FB122B" w:rsidRDefault="009648A4">
      <w:pPr>
        <w:pStyle w:val="Ttulo3"/>
        <w:rPr>
          <w:ins w:id="484" w:author="Ryan Lemos" w:date="2019-02-20T11:21:00Z"/>
        </w:rPr>
        <w:pPrChange w:id="485" w:author="Ryan Lemos" w:date="2019-02-22T09:24:00Z">
          <w:pPr>
            <w:pStyle w:val="Ttulo2"/>
          </w:pPr>
        </w:pPrChange>
      </w:pPr>
      <w:r>
        <w:t>Sistema desenvolvido</w:t>
      </w:r>
    </w:p>
    <w:p w:rsidR="00C778D2" w:rsidRDefault="00C778D2" w:rsidP="00C778D2">
      <w:pPr>
        <w:rPr>
          <w:ins w:id="486" w:author="Ryan Lemos" w:date="2019-02-20T11:21:00Z"/>
        </w:rPr>
      </w:pPr>
    </w:p>
    <w:p w:rsidR="00C778D2" w:rsidRPr="00C778D2" w:rsidRDefault="00FB122B">
      <w:pPr>
        <w:rPr>
          <w:ins w:id="487" w:author="Ryan Lemos" w:date="2019-02-20T11:25:00Z"/>
        </w:rPr>
      </w:pPr>
      <w:ins w:id="488" w:author="Ryan Lemos" w:date="2019-02-18T21:04:00Z">
        <w:r>
          <w:t>As estórias de usuários</w:t>
        </w:r>
      </w:ins>
      <w:ins w:id="489" w:author="Ryan Lemos" w:date="2019-02-20T11:24:00Z">
        <w:r w:rsidR="00C778D2">
          <w:t xml:space="preserve">, conforme descrito na seção </w:t>
        </w:r>
        <w:r w:rsidR="00C778D2" w:rsidRPr="00C778D2">
          <w:rPr>
            <w:highlight w:val="yellow"/>
            <w:rPrChange w:id="490" w:author="Ryan Lemos" w:date="2019-02-20T11:24:00Z">
              <w:rPr/>
            </w:rPrChange>
          </w:rPr>
          <w:t>X</w:t>
        </w:r>
        <w:r w:rsidR="00C778D2">
          <w:t xml:space="preserve">, </w:t>
        </w:r>
      </w:ins>
      <w:ins w:id="491" w:author="Ryan Lemos" w:date="2019-02-18T21:04:00Z">
        <w:r>
          <w:t>são um modelo de se recolher os requisitos e documentação considerado pelo XP. Então para apoio do ambiente proposto foram colhidas as estórias de usuários para cada requisito do ambiente. As estórias estão dividas de modo a compreender as necessidades de cada perfil de usuário do ambiente. Os perfis de usuário são o aluno, professor</w:t>
        </w:r>
      </w:ins>
      <w:ins w:id="492" w:author="Ryan Lemos" w:date="2019-02-20T11:25:00Z">
        <w:r w:rsidR="00C778D2">
          <w:t>,</w:t>
        </w:r>
      </w:ins>
      <w:ins w:id="493" w:author="Ryan Lemos" w:date="2019-02-18T21:04:00Z">
        <w:r>
          <w:t xml:space="preserve"> o gestor</w:t>
        </w:r>
      </w:ins>
      <w:ins w:id="494" w:author="Ryan Lemos" w:date="2019-02-20T11:25:00Z">
        <w:r w:rsidR="00C778D2">
          <w:t xml:space="preserve"> e o administrador (ou desenvolvedor)</w:t>
        </w:r>
      </w:ins>
      <w:ins w:id="495" w:author="Ryan Lemos" w:date="2019-02-18T21:04:00Z">
        <w:r>
          <w:t>.</w:t>
        </w:r>
      </w:ins>
    </w:p>
    <w:p w:rsidR="00FB122B" w:rsidRDefault="00C778D2">
      <w:pPr>
        <w:rPr>
          <w:ins w:id="496" w:author="Ryan Lemos" w:date="2019-02-18T21:04:00Z"/>
        </w:rPr>
      </w:pPr>
      <w:ins w:id="497" w:author="Ryan Lemos" w:date="2019-02-20T11:29:00Z">
        <w:r>
          <w:t>O release foi dividido por cada perfil de usuário, sendo apresentado as funcionalidades que serão utilizadas por estes perfi</w:t>
        </w:r>
      </w:ins>
      <w:ins w:id="498" w:author="Ryan Lemos" w:date="2019-02-20T11:30:00Z">
        <w:r>
          <w:t>s</w:t>
        </w:r>
      </w:ins>
      <w:ins w:id="499" w:author="Ryan Lemos" w:date="2019-02-20T11:29:00Z">
        <w:r>
          <w:t>.</w:t>
        </w:r>
      </w:ins>
      <w:ins w:id="500" w:author="Ryan Lemos" w:date="2019-02-20T11:30:00Z">
        <w:r>
          <w:t xml:space="preserve"> Porém h</w:t>
        </w:r>
      </w:ins>
      <w:ins w:id="501" w:author="Ryan Lemos" w:date="2019-02-18T21:04:00Z">
        <w:r w:rsidR="00FB122B">
          <w:t xml:space="preserve">á </w:t>
        </w:r>
      </w:ins>
      <w:ins w:id="502" w:author="Ryan Lemos" w:date="2019-02-20T11:31:00Z">
        <w:r w:rsidR="00826E27">
          <w:t>três</w:t>
        </w:r>
      </w:ins>
      <w:ins w:id="503" w:author="Ryan Lemos" w:date="2019-02-18T21:04:00Z">
        <w:r w:rsidR="00FB122B">
          <w:t xml:space="preserve"> estória</w:t>
        </w:r>
      </w:ins>
      <w:ins w:id="504" w:author="Ryan Lemos" w:date="2019-02-19T22:38:00Z">
        <w:r w:rsidR="004B083A">
          <w:t xml:space="preserve">s </w:t>
        </w:r>
      </w:ins>
      <w:ins w:id="505" w:author="Ryan Lemos" w:date="2019-02-18T21:04:00Z">
        <w:r w:rsidR="00FB122B">
          <w:t xml:space="preserve">que </w:t>
        </w:r>
      </w:ins>
      <w:ins w:id="506" w:author="Ryan Lemos" w:date="2019-02-19T22:38:00Z">
        <w:r w:rsidR="004B083A">
          <w:t>são</w:t>
        </w:r>
      </w:ins>
      <w:ins w:id="507" w:author="Ryan Lemos" w:date="2019-02-18T21:04:00Z">
        <w:r w:rsidR="00FB122B">
          <w:t xml:space="preserve"> válida</w:t>
        </w:r>
      </w:ins>
      <w:ins w:id="508" w:author="Ryan Lemos" w:date="2019-02-19T22:38:00Z">
        <w:r w:rsidR="004B083A">
          <w:t>s</w:t>
        </w:r>
      </w:ins>
      <w:ins w:id="509" w:author="Ryan Lemos" w:date="2019-02-18T21:04:00Z">
        <w:r w:rsidR="00FB122B">
          <w:t xml:space="preserve"> para todos os</w:t>
        </w:r>
      </w:ins>
      <w:ins w:id="510" w:author="Ryan Lemos" w:date="2019-02-20T11:30:00Z">
        <w:r>
          <w:t xml:space="preserve"> perfis de</w:t>
        </w:r>
      </w:ins>
      <w:ins w:id="511" w:author="Ryan Lemos" w:date="2019-02-18T21:04:00Z">
        <w:r w:rsidR="00FB122B">
          <w:t xml:space="preserve"> usuários</w:t>
        </w:r>
      </w:ins>
      <w:ins w:id="512" w:author="Ryan Lemos" w:date="2019-02-20T11:30:00Z">
        <w:r>
          <w:t>.</w:t>
        </w:r>
      </w:ins>
      <w:ins w:id="513" w:author="Ryan Lemos" w:date="2019-02-18T21:04:00Z">
        <w:r w:rsidR="00FB122B">
          <w:t xml:space="preserve"> </w:t>
        </w:r>
      </w:ins>
      <w:ins w:id="514" w:author="Ryan Lemos" w:date="2019-02-20T11:30:00Z">
        <w:r>
          <w:t>Se</w:t>
        </w:r>
      </w:ins>
      <w:ins w:id="515" w:author="Ryan Lemos" w:date="2019-02-18T21:04:00Z">
        <w:r w:rsidR="00FB122B">
          <w:t xml:space="preserve"> trata da funcionalidade de login descrit</w:t>
        </w:r>
      </w:ins>
      <w:ins w:id="516" w:author="Ryan Lemos" w:date="2019-02-19T22:39:00Z">
        <w:r w:rsidR="004B083A">
          <w:t>a</w:t>
        </w:r>
      </w:ins>
      <w:ins w:id="517" w:author="Ryan Lemos" w:date="2019-02-18T21:04:00Z">
        <w:r w:rsidR="00FB122B">
          <w:t xml:space="preserve"> na </w:t>
        </w:r>
        <w:r w:rsidR="00FB122B" w:rsidRPr="00B21C4F">
          <w:rPr>
            <w:highlight w:val="yellow"/>
          </w:rPr>
          <w:t>figura X</w:t>
        </w:r>
      </w:ins>
      <w:ins w:id="518" w:author="Ryan Lemos" w:date="2019-02-19T22:39:00Z">
        <w:r w:rsidR="004B083A">
          <w:t xml:space="preserve">, a funcionalidade de notificação descrita pela </w:t>
        </w:r>
        <w:r w:rsidR="004B083A" w:rsidRPr="004B083A">
          <w:rPr>
            <w:highlight w:val="yellow"/>
            <w:rPrChange w:id="519" w:author="Ryan Lemos" w:date="2019-02-19T22:39:00Z">
              <w:rPr/>
            </w:rPrChange>
          </w:rPr>
          <w:t>figura x</w:t>
        </w:r>
      </w:ins>
      <w:ins w:id="520" w:author="Ryan Lemos" w:date="2019-02-20T11:31:00Z">
        <w:r w:rsidR="00826E27">
          <w:t xml:space="preserve"> e a </w:t>
        </w:r>
      </w:ins>
      <w:ins w:id="521" w:author="Ryan Lemos" w:date="2019-02-20T11:32:00Z">
        <w:r w:rsidR="00826E27">
          <w:t>troca de senhas</w:t>
        </w:r>
      </w:ins>
      <w:ins w:id="522" w:author="Ryan Lemos" w:date="2019-02-18T21:04:00Z">
        <w:r w:rsidR="00FB122B">
          <w:t>.</w:t>
        </w:r>
      </w:ins>
    </w:p>
    <w:p w:rsidR="00FB122B" w:rsidRDefault="00FB122B" w:rsidP="00FB122B">
      <w:pPr>
        <w:rPr>
          <w:ins w:id="523" w:author="Ryan Lemos" w:date="2019-02-18T21:04:00Z"/>
        </w:rPr>
      </w:pPr>
    </w:p>
    <w:p w:rsidR="00FB122B" w:rsidRDefault="00FB122B" w:rsidP="00FB122B">
      <w:pPr>
        <w:ind w:firstLine="0"/>
        <w:jc w:val="center"/>
        <w:rPr>
          <w:ins w:id="524" w:author="Ryan Lemos" w:date="2019-02-18T21:04:00Z"/>
        </w:rPr>
      </w:pPr>
      <w:ins w:id="525" w:author="Ryan Lemos" w:date="2019-02-18T21:04:00Z">
        <w:r>
          <w:rPr>
            <w:noProof/>
          </w:rPr>
          <w:drawing>
            <wp:inline distT="0" distB="0" distL="0" distR="0" wp14:anchorId="637F7ED0" wp14:editId="2D30E27B">
              <wp:extent cx="2133600" cy="1041094"/>
              <wp:effectExtent l="171450" t="171450" r="152400" b="15938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205"/>
                      <a:stretch/>
                    </pic:blipFill>
                    <pic:spPr bwMode="auto">
                      <a:xfrm>
                        <a:off x="0" y="0"/>
                        <a:ext cx="2153481" cy="10507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FB122B" w:rsidRDefault="00FB122B" w:rsidP="00FB122B">
      <w:pPr>
        <w:ind w:firstLine="0"/>
        <w:jc w:val="center"/>
        <w:rPr>
          <w:ins w:id="526" w:author="Ryan Lemos" w:date="2019-02-18T21:04:00Z"/>
        </w:rPr>
      </w:pPr>
    </w:p>
    <w:p w:rsidR="00FB122B" w:rsidRDefault="00FB122B" w:rsidP="00FB122B">
      <w:pPr>
        <w:rPr>
          <w:ins w:id="527" w:author="Ryan Lemos" w:date="2019-02-20T11:30:00Z"/>
        </w:rPr>
      </w:pPr>
      <w:ins w:id="528" w:author="Ryan Lemos" w:date="2019-02-18T21:04:00Z">
        <w:r>
          <w:t xml:space="preserve">Essa estória define como será a interface de login que pode ser vista na </w:t>
        </w:r>
        <w:r w:rsidRPr="00B21C4F">
          <w:rPr>
            <w:highlight w:val="yellow"/>
          </w:rPr>
          <w:t>figura X</w:t>
        </w:r>
        <w:r>
          <w:t>. Além disso as estórias descritas nes</w:t>
        </w:r>
      </w:ins>
      <w:ins w:id="529" w:author="Ryan Lemos" w:date="2019-02-18T21:08:00Z">
        <w:r w:rsidR="00634322">
          <w:t>t</w:t>
        </w:r>
      </w:ins>
      <w:ins w:id="530" w:author="Ryan Lemos" w:date="2019-02-18T21:04:00Z">
        <w:r>
          <w:t>e trabalho seguem o modelo ideal de estória definido por Santos (2017), que define como estrutura: O nome do perfil de usuário que utilizará a funcionalidade, acompanhado do que o usuário gostaria de ser feito, e o porquê.</w:t>
        </w:r>
      </w:ins>
    </w:p>
    <w:p w:rsidR="00C778D2" w:rsidRDefault="00C778D2" w:rsidP="00FB122B">
      <w:pPr>
        <w:rPr>
          <w:ins w:id="531" w:author="Ryan Lemos" w:date="2019-02-18T21:11:00Z"/>
        </w:rPr>
      </w:pPr>
    </w:p>
    <w:p w:rsidR="00506933" w:rsidRDefault="00506933" w:rsidP="00506933">
      <w:pPr>
        <w:ind w:firstLine="0"/>
        <w:jc w:val="center"/>
        <w:rPr>
          <w:ins w:id="532" w:author="Ryan Lemos" w:date="2019-02-19T22:40:00Z"/>
        </w:rPr>
      </w:pPr>
      <w:ins w:id="533" w:author="Ryan Lemos" w:date="2019-02-18T21:11:00Z">
        <w:r>
          <w:rPr>
            <w:noProof/>
          </w:rPr>
          <w:lastRenderedPageBreak/>
          <w:drawing>
            <wp:inline distT="0" distB="0" distL="0" distR="0" wp14:anchorId="22FE13F8" wp14:editId="6D10A1CC">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67331" cy="2674323"/>
                      </a:xfrm>
                      <a:prstGeom prst="rect">
                        <a:avLst/>
                      </a:prstGeom>
                    </pic:spPr>
                  </pic:pic>
                </a:graphicData>
              </a:graphic>
            </wp:inline>
          </w:drawing>
        </w:r>
      </w:ins>
    </w:p>
    <w:p w:rsidR="004B083A" w:rsidRDefault="004B083A" w:rsidP="004B083A">
      <w:pPr>
        <w:rPr>
          <w:ins w:id="534" w:author="Ryan Lemos" w:date="2019-02-19T22:40:00Z"/>
        </w:rPr>
      </w:pPr>
    </w:p>
    <w:p w:rsidR="004B083A" w:rsidRDefault="004B083A" w:rsidP="004B083A">
      <w:pPr>
        <w:rPr>
          <w:ins w:id="535" w:author="Ryan Lemos" w:date="2019-02-19T22:40:00Z"/>
        </w:rPr>
      </w:pPr>
      <w:ins w:id="536" w:author="Ryan Lemos" w:date="2019-02-19T22:40:00Z">
        <w:r>
          <w:t xml:space="preserve">As notificações são um recurso </w:t>
        </w:r>
      </w:ins>
      <w:ins w:id="537" w:author="Ryan Lemos" w:date="2019-02-19T22:41:00Z">
        <w:r>
          <w:t>responsável por avisar o usuário a respeito de algo novo que ocorreu</w:t>
        </w:r>
      </w:ins>
      <w:ins w:id="538" w:author="Ryan Lemos" w:date="2019-02-19T22:42:00Z">
        <w:r>
          <w:t xml:space="preserve">. Serve para facilitar a utilização e identificação de recursos a serem utilizados no ambiente. A estória da </w:t>
        </w:r>
        <w:r w:rsidRPr="004B083A">
          <w:rPr>
            <w:highlight w:val="yellow"/>
            <w:rPrChange w:id="539" w:author="Ryan Lemos" w:date="2019-02-19T22:42:00Z">
              <w:rPr/>
            </w:rPrChange>
          </w:rPr>
          <w:t>figura x</w:t>
        </w:r>
        <w:r>
          <w:t xml:space="preserve"> define como o usuário imaginou o recurso</w:t>
        </w:r>
      </w:ins>
      <w:ins w:id="540" w:author="Ryan Lemos" w:date="2019-02-19T22:43:00Z">
        <w:r>
          <w:t xml:space="preserve">. A </w:t>
        </w:r>
        <w:r w:rsidRPr="004B083A">
          <w:rPr>
            <w:highlight w:val="yellow"/>
            <w:rPrChange w:id="541" w:author="Ryan Lemos" w:date="2019-02-19T22:43:00Z">
              <w:rPr/>
            </w:rPrChange>
          </w:rPr>
          <w:t>figura X</w:t>
        </w:r>
        <w:r>
          <w:t xml:space="preserve"> é a demonstração de como ele foi implementado.</w:t>
        </w:r>
      </w:ins>
    </w:p>
    <w:p w:rsidR="004B083A" w:rsidRDefault="004B083A">
      <w:pPr>
        <w:rPr>
          <w:ins w:id="542" w:author="Ryan Lemos" w:date="2019-02-18T21:04:00Z"/>
        </w:rPr>
      </w:pPr>
    </w:p>
    <w:p w:rsidR="00FB122B" w:rsidRDefault="00F420BA" w:rsidP="00F420BA">
      <w:pPr>
        <w:ind w:firstLine="0"/>
        <w:jc w:val="center"/>
        <w:rPr>
          <w:ins w:id="543" w:author="Ryan Lemos" w:date="2019-02-19T22:44:00Z"/>
        </w:rPr>
      </w:pPr>
      <w:ins w:id="544" w:author="Ryan Lemos" w:date="2019-02-19T22:37:00Z">
        <w:r>
          <w:rPr>
            <w:noProof/>
          </w:rPr>
          <w:drawing>
            <wp:inline distT="0" distB="0" distL="0" distR="0" wp14:anchorId="48BF9C54" wp14:editId="3F10B059">
              <wp:extent cx="1864730" cy="1191491"/>
              <wp:effectExtent l="171450" t="133350" r="154940" b="16129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13133" cy="122241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4B083A" w:rsidRDefault="004B083A" w:rsidP="00F420BA">
      <w:pPr>
        <w:ind w:firstLine="0"/>
        <w:jc w:val="center"/>
        <w:rPr>
          <w:ins w:id="545" w:author="Ryan Lemos" w:date="2019-02-19T22:43:00Z"/>
        </w:rPr>
      </w:pPr>
    </w:p>
    <w:p w:rsidR="004B083A" w:rsidRDefault="004B083A" w:rsidP="004B083A">
      <w:pPr>
        <w:rPr>
          <w:ins w:id="546" w:author="Ryan Lemos" w:date="2019-02-19T22:44:00Z"/>
        </w:rPr>
      </w:pPr>
      <w:ins w:id="547" w:author="Ryan Lemos" w:date="2019-02-19T22:43:00Z">
        <w:r>
          <w:t xml:space="preserve">Assim como foi solicitado pelo usuário foram-se utilizadas cores </w:t>
        </w:r>
      </w:ins>
      <w:ins w:id="548" w:author="Ryan Lemos" w:date="2019-02-19T22:44:00Z">
        <w:r>
          <w:t>chamativas, para dar um destaque ao elemento. Além disso foi adicionado um efeito de pulsação sobre o elemento que da uma visão de que o elemento está chamando o foco para si</w:t>
        </w:r>
      </w:ins>
      <w:ins w:id="549" w:author="Ryan Lemos" w:date="2019-02-19T22:45:00Z">
        <w:r>
          <w:t>. Assim chama-se mais a atenção do usuário para o elemento.</w:t>
        </w:r>
      </w:ins>
    </w:p>
    <w:p w:rsidR="004B083A" w:rsidRDefault="004B083A">
      <w:pPr>
        <w:rPr>
          <w:ins w:id="550" w:author="Ryan Lemos" w:date="2019-02-19T22:38:00Z"/>
        </w:rPr>
        <w:pPrChange w:id="551" w:author="Ryan Lemos" w:date="2019-02-19T22:43:00Z">
          <w:pPr>
            <w:ind w:firstLine="0"/>
            <w:jc w:val="center"/>
          </w:pPr>
        </w:pPrChange>
      </w:pPr>
    </w:p>
    <w:p w:rsidR="00F420BA" w:rsidRDefault="00F420BA">
      <w:pPr>
        <w:ind w:firstLine="0"/>
        <w:jc w:val="center"/>
        <w:rPr>
          <w:ins w:id="552" w:author="Ryan Lemos" w:date="2019-02-20T19:38:00Z"/>
        </w:rPr>
      </w:pPr>
      <w:ins w:id="553" w:author="Ryan Lemos" w:date="2019-02-19T22:38:00Z">
        <w:r>
          <w:rPr>
            <w:noProof/>
          </w:rPr>
          <w:drawing>
            <wp:inline distT="0" distB="0" distL="0" distR="0" wp14:anchorId="3F9778DE" wp14:editId="3104B72A">
              <wp:extent cx="2888500" cy="61593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02835" cy="640310"/>
                      </a:xfrm>
                      <a:prstGeom prst="rect">
                        <a:avLst/>
                      </a:prstGeom>
                    </pic:spPr>
                  </pic:pic>
                </a:graphicData>
              </a:graphic>
            </wp:inline>
          </w:drawing>
        </w:r>
      </w:ins>
    </w:p>
    <w:p w:rsidR="00CD1ADB" w:rsidRDefault="00CD1ADB">
      <w:pPr>
        <w:ind w:firstLine="0"/>
        <w:jc w:val="center"/>
        <w:rPr>
          <w:ins w:id="554" w:author="Ryan Lemos" w:date="2019-02-20T19:38:00Z"/>
        </w:rPr>
      </w:pPr>
    </w:p>
    <w:p w:rsidR="00CD1ADB" w:rsidRDefault="00CD1ADB">
      <w:pPr>
        <w:rPr>
          <w:ins w:id="555" w:author="Ryan Lemos" w:date="2019-02-20T11:32:00Z"/>
        </w:rPr>
        <w:pPrChange w:id="556" w:author="Ryan Lemos" w:date="2019-02-20T19:38:00Z">
          <w:pPr>
            <w:ind w:firstLine="0"/>
            <w:jc w:val="center"/>
          </w:pPr>
        </w:pPrChange>
      </w:pPr>
      <w:ins w:id="557" w:author="Ryan Lemos" w:date="2019-02-20T19:38:00Z">
        <w:r>
          <w:t xml:space="preserve">Quanto a troca de senha, a estória representada pela </w:t>
        </w:r>
        <w:r w:rsidRPr="00CD1ADB">
          <w:rPr>
            <w:highlight w:val="yellow"/>
            <w:rPrChange w:id="558" w:author="Ryan Lemos" w:date="2019-02-20T19:39:00Z">
              <w:rPr/>
            </w:rPrChange>
          </w:rPr>
          <w:t>figura X</w:t>
        </w:r>
      </w:ins>
      <w:ins w:id="559" w:author="Ryan Lemos" w:date="2019-02-20T19:39:00Z">
        <w:r>
          <w:t xml:space="preserve"> representa o que foi requisitado pelo cliente. É uma função simples, e a sua interface pode ser vista na </w:t>
        </w:r>
        <w:r w:rsidRPr="00CD1ADB">
          <w:rPr>
            <w:highlight w:val="yellow"/>
            <w:rPrChange w:id="560" w:author="Ryan Lemos" w:date="2019-02-20T19:39:00Z">
              <w:rPr/>
            </w:rPrChange>
          </w:rPr>
          <w:t>figura X.</w:t>
        </w:r>
      </w:ins>
    </w:p>
    <w:p w:rsidR="00826E27" w:rsidRDefault="00826E27">
      <w:pPr>
        <w:ind w:firstLine="0"/>
        <w:jc w:val="center"/>
        <w:rPr>
          <w:ins w:id="561" w:author="Ryan Lemos" w:date="2019-02-20T11:32:00Z"/>
        </w:rPr>
      </w:pPr>
    </w:p>
    <w:p w:rsidR="00CD1ADB" w:rsidRDefault="00826E27">
      <w:pPr>
        <w:ind w:firstLine="0"/>
        <w:jc w:val="center"/>
        <w:rPr>
          <w:ins w:id="562" w:author="Ryan Lemos" w:date="2019-02-20T19:39:00Z"/>
        </w:rPr>
      </w:pPr>
      <w:ins w:id="563" w:author="Ryan Lemos" w:date="2019-02-20T11:34:00Z">
        <w:r>
          <w:rPr>
            <w:noProof/>
          </w:rPr>
          <w:drawing>
            <wp:inline distT="0" distB="0" distL="0" distR="0" wp14:anchorId="4CC677B9" wp14:editId="181553F6">
              <wp:extent cx="2461260" cy="824716"/>
              <wp:effectExtent l="152400" t="171450" r="167640" b="16637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98115" cy="83706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CD1ADB" w:rsidRDefault="00CD1ADB" w:rsidP="00CD1ADB">
      <w:pPr>
        <w:rPr>
          <w:ins w:id="564" w:author="Ryan Lemos" w:date="2019-02-20T19:40:00Z"/>
        </w:rPr>
      </w:pPr>
      <w:ins w:id="565" w:author="Ryan Lemos" w:date="2019-02-20T19:39:00Z">
        <w:r>
          <w:t>O</w:t>
        </w:r>
      </w:ins>
      <w:ins w:id="566" w:author="Ryan Lemos" w:date="2019-02-20T19:40:00Z">
        <w:r>
          <w:t xml:space="preserve"> usuário é capaz de trocar sua senha, digitando e confirmando a senha digitada, lembrando que a senha deve ser de no mínimo</w:t>
        </w:r>
      </w:ins>
      <w:ins w:id="567" w:author="Ryan Lemos" w:date="2019-02-20T19:39:00Z">
        <w:r>
          <w:t xml:space="preserve"> </w:t>
        </w:r>
      </w:ins>
      <w:ins w:id="568" w:author="Ryan Lemos" w:date="2019-02-20T19:40:00Z">
        <w:r>
          <w:t>6 caracteres.</w:t>
        </w:r>
      </w:ins>
    </w:p>
    <w:p w:rsidR="00CD1ADB" w:rsidRDefault="00CD1ADB">
      <w:pPr>
        <w:rPr>
          <w:ins w:id="569" w:author="Ryan Lemos" w:date="2019-02-20T11:36:00Z"/>
        </w:rPr>
        <w:pPrChange w:id="570" w:author="Ryan Lemos" w:date="2019-02-20T19:40:00Z">
          <w:pPr>
            <w:ind w:firstLine="0"/>
            <w:jc w:val="center"/>
          </w:pPr>
        </w:pPrChange>
      </w:pPr>
    </w:p>
    <w:p w:rsidR="00826E27" w:rsidRDefault="00826E27">
      <w:pPr>
        <w:ind w:firstLine="0"/>
        <w:jc w:val="center"/>
        <w:rPr>
          <w:ins w:id="571" w:author="Ryan Lemos" w:date="2019-02-19T22:38:00Z"/>
        </w:rPr>
        <w:pPrChange w:id="572" w:author="Ryan Lemos" w:date="2019-02-19T22:38:00Z">
          <w:pPr>
            <w:jc w:val="center"/>
          </w:pPr>
        </w:pPrChange>
      </w:pPr>
      <w:ins w:id="573" w:author="Ryan Lemos" w:date="2019-02-20T11:36:00Z">
        <w:r>
          <w:rPr>
            <w:noProof/>
          </w:rPr>
          <w:drawing>
            <wp:inline distT="0" distB="0" distL="0" distR="0" wp14:anchorId="5265F487" wp14:editId="71D86A6D">
              <wp:extent cx="5714491" cy="2148840"/>
              <wp:effectExtent l="0" t="0" r="635" b="381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14617" cy="2148887"/>
                      </a:xfrm>
                      <a:prstGeom prst="rect">
                        <a:avLst/>
                      </a:prstGeom>
                    </pic:spPr>
                  </pic:pic>
                </a:graphicData>
              </a:graphic>
            </wp:inline>
          </w:drawing>
        </w:r>
      </w:ins>
    </w:p>
    <w:p w:rsidR="00905032" w:rsidRDefault="00905032">
      <w:pPr>
        <w:ind w:firstLine="0"/>
        <w:rPr>
          <w:ins w:id="574" w:author="Ryan Lemos" w:date="2019-02-20T21:14:00Z"/>
        </w:rPr>
        <w:pPrChange w:id="575" w:author="Ryan Lemos" w:date="2019-02-20T21:14:00Z">
          <w:pPr>
            <w:ind w:firstLine="0"/>
            <w:jc w:val="center"/>
          </w:pPr>
        </w:pPrChange>
      </w:pPr>
    </w:p>
    <w:p w:rsidR="00905032" w:rsidRDefault="00905032" w:rsidP="00905032">
      <w:pPr>
        <w:pStyle w:val="Ttulo4"/>
        <w:rPr>
          <w:ins w:id="576" w:author="Ryan Lemos" w:date="2019-02-20T21:15:00Z"/>
        </w:rPr>
      </w:pPr>
      <w:ins w:id="577" w:author="Ryan Lemos" w:date="2019-02-20T21:14:00Z">
        <w:r>
          <w:t>Gestor</w:t>
        </w:r>
      </w:ins>
    </w:p>
    <w:p w:rsidR="00887225" w:rsidRPr="006F3DF2" w:rsidRDefault="00887225">
      <w:pPr>
        <w:rPr>
          <w:ins w:id="578" w:author="Ryan Lemos" w:date="2019-02-20T21:15:00Z"/>
        </w:rPr>
        <w:pPrChange w:id="579" w:author="Ryan Lemos" w:date="2019-02-20T21:15:00Z">
          <w:pPr>
            <w:pStyle w:val="Ttulo4"/>
          </w:pPr>
        </w:pPrChange>
      </w:pPr>
    </w:p>
    <w:p w:rsidR="00887225" w:rsidRDefault="00887225" w:rsidP="00887225">
      <w:pPr>
        <w:rPr>
          <w:ins w:id="580" w:author="Ryan Lemos" w:date="2019-02-20T21:15:00Z"/>
        </w:rPr>
      </w:pPr>
      <w:ins w:id="581" w:author="Ryan Lemos" w:date="2019-02-20T21:15:00Z">
        <w:r>
          <w:t>Os papeis do gestor</w:t>
        </w:r>
      </w:ins>
      <w:ins w:id="582" w:author="Ryan Lemos" w:date="2019-02-20T21:16:00Z">
        <w:r>
          <w:t xml:space="preserve"> nesse primeiro release</w:t>
        </w:r>
      </w:ins>
      <w:ins w:id="583" w:author="Ryan Lemos" w:date="2019-02-20T21:15:00Z">
        <w:r>
          <w:t xml:space="preserve"> compreendem em ações </w:t>
        </w:r>
      </w:ins>
      <w:ins w:id="584" w:author="Ryan Lemos" w:date="2019-02-20T21:16:00Z">
        <w:r>
          <w:t>de cadastros de usuários (mais especificamente alunos e professores</w:t>
        </w:r>
      </w:ins>
      <w:ins w:id="585" w:author="Ryan Lemos" w:date="2019-02-20T21:17:00Z">
        <w:r>
          <w:t xml:space="preserve">) e a gestão dos eventos da escola. Portanto a primeira estória compreende no cadastro e gestão de alunos e professores e pode ser descrita pela </w:t>
        </w:r>
        <w:r w:rsidRPr="00887225">
          <w:rPr>
            <w:highlight w:val="yellow"/>
            <w:rPrChange w:id="586" w:author="Ryan Lemos" w:date="2019-02-20T21:17:00Z">
              <w:rPr/>
            </w:rPrChange>
          </w:rPr>
          <w:t>figura X</w:t>
        </w:r>
        <w:r>
          <w:t>.</w:t>
        </w:r>
      </w:ins>
    </w:p>
    <w:p w:rsidR="00887225" w:rsidRPr="006F3DF2" w:rsidRDefault="00887225">
      <w:pPr>
        <w:rPr>
          <w:ins w:id="587" w:author="Ryan Lemos" w:date="2019-02-20T21:14:00Z"/>
        </w:rPr>
        <w:pPrChange w:id="588" w:author="Ryan Lemos" w:date="2019-02-20T21:15:00Z">
          <w:pPr>
            <w:pStyle w:val="Ttulo4"/>
          </w:pPr>
        </w:pPrChange>
      </w:pPr>
    </w:p>
    <w:p w:rsidR="00905032" w:rsidRDefault="00905032" w:rsidP="00905032">
      <w:pPr>
        <w:ind w:firstLine="0"/>
        <w:jc w:val="center"/>
        <w:rPr>
          <w:ins w:id="589" w:author="Ryan Lemos" w:date="2019-02-21T11:26:00Z"/>
        </w:rPr>
      </w:pPr>
      <w:ins w:id="590" w:author="Ryan Lemos" w:date="2019-02-20T21:14:00Z">
        <w:r>
          <w:rPr>
            <w:noProof/>
          </w:rPr>
          <w:drawing>
            <wp:inline distT="0" distB="0" distL="0" distR="0" wp14:anchorId="05BEE7F4" wp14:editId="07D53291">
              <wp:extent cx="2384570" cy="1136073"/>
              <wp:effectExtent l="152400" t="152400" r="168275" b="15938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23296" cy="115452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6F3DF2" w:rsidRDefault="006F3DF2" w:rsidP="00905032">
      <w:pPr>
        <w:ind w:firstLine="0"/>
        <w:jc w:val="center"/>
        <w:rPr>
          <w:ins w:id="591" w:author="Ryan Lemos" w:date="2019-02-21T11:25:00Z"/>
        </w:rPr>
      </w:pPr>
    </w:p>
    <w:p w:rsidR="006F3DF2" w:rsidRDefault="006F3DF2" w:rsidP="006F3DF2">
      <w:pPr>
        <w:rPr>
          <w:ins w:id="592" w:author="Ryan Lemos" w:date="2019-02-21T11:26:00Z"/>
        </w:rPr>
      </w:pPr>
      <w:ins w:id="593" w:author="Ryan Lemos" w:date="2019-02-21T11:25:00Z">
        <w:r>
          <w:lastRenderedPageBreak/>
          <w:t>Na gestão dos alunos é possí</w:t>
        </w:r>
      </w:ins>
      <w:ins w:id="594" w:author="Ryan Lemos" w:date="2019-02-21T11:26:00Z">
        <w:r>
          <w:t xml:space="preserve">vel que os gestores apaguem algum aluno ou troquem a senha do aluno. A troca de senhas é a mesma interação descrita pela </w:t>
        </w:r>
        <w:r w:rsidRPr="006F3DF2">
          <w:rPr>
            <w:highlight w:val="yellow"/>
            <w:rPrChange w:id="595" w:author="Ryan Lemos" w:date="2019-02-21T11:27:00Z">
              <w:rPr/>
            </w:rPrChange>
          </w:rPr>
          <w:t>figura</w:t>
        </w:r>
      </w:ins>
      <w:ins w:id="596" w:author="Ryan Lemos" w:date="2019-02-21T11:27:00Z">
        <w:r w:rsidRPr="006F3DF2">
          <w:rPr>
            <w:highlight w:val="yellow"/>
            <w:rPrChange w:id="597" w:author="Ryan Lemos" w:date="2019-02-21T11:27:00Z">
              <w:rPr/>
            </w:rPrChange>
          </w:rPr>
          <w:t xml:space="preserve"> X</w:t>
        </w:r>
        <w:r>
          <w:t xml:space="preserve"> e permite trocar as senhas dos alunos em caso de perda ou esquecimento.</w:t>
        </w:r>
      </w:ins>
    </w:p>
    <w:p w:rsidR="006F3DF2" w:rsidRDefault="006F3DF2">
      <w:pPr>
        <w:rPr>
          <w:ins w:id="598" w:author="Ryan Lemos" w:date="2019-02-20T21:14:00Z"/>
        </w:rPr>
        <w:pPrChange w:id="599" w:author="Ryan Lemos" w:date="2019-02-21T11:26:00Z">
          <w:pPr>
            <w:ind w:firstLine="0"/>
            <w:jc w:val="center"/>
          </w:pPr>
        </w:pPrChange>
      </w:pPr>
    </w:p>
    <w:p w:rsidR="00905032" w:rsidRDefault="00905032" w:rsidP="00905032">
      <w:pPr>
        <w:ind w:firstLine="0"/>
        <w:jc w:val="center"/>
        <w:rPr>
          <w:ins w:id="600" w:author="Ryan Lemos" w:date="2019-02-21T11:27:00Z"/>
        </w:rPr>
      </w:pPr>
      <w:ins w:id="601" w:author="Ryan Lemos" w:date="2019-02-20T21:14:00Z">
        <w:r>
          <w:rPr>
            <w:noProof/>
          </w:rPr>
          <w:drawing>
            <wp:inline distT="0" distB="0" distL="0" distR="0" wp14:anchorId="19019DA0" wp14:editId="6E08B866">
              <wp:extent cx="5760085" cy="2696845"/>
              <wp:effectExtent l="0" t="0" r="0" b="825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2696845"/>
                      </a:xfrm>
                      <a:prstGeom prst="rect">
                        <a:avLst/>
                      </a:prstGeom>
                    </pic:spPr>
                  </pic:pic>
                </a:graphicData>
              </a:graphic>
            </wp:inline>
          </w:drawing>
        </w:r>
      </w:ins>
    </w:p>
    <w:p w:rsidR="006F3DF2" w:rsidRDefault="006F3DF2" w:rsidP="00905032">
      <w:pPr>
        <w:ind w:firstLine="0"/>
        <w:jc w:val="center"/>
        <w:rPr>
          <w:ins w:id="602" w:author="Ryan Lemos" w:date="2019-02-21T11:27:00Z"/>
        </w:rPr>
      </w:pPr>
    </w:p>
    <w:p w:rsidR="006F3DF2" w:rsidRPr="006F3DF2" w:rsidRDefault="006F3DF2" w:rsidP="006F3DF2">
      <w:pPr>
        <w:rPr>
          <w:ins w:id="603" w:author="Ryan Lemos" w:date="2019-02-21T11:28:00Z"/>
        </w:rPr>
      </w:pPr>
      <w:ins w:id="604" w:author="Ryan Lemos" w:date="2019-02-21T11:27:00Z">
        <w:r>
          <w:t>Quanto ao</w:t>
        </w:r>
      </w:ins>
      <w:ins w:id="605" w:author="Ryan Lemos" w:date="2019-02-21T11:28:00Z">
        <w:r>
          <w:t xml:space="preserve"> cadastro, foram identificados através de entrevistas juntamente com os gestores quais os dados constariam no cadastro. </w:t>
        </w:r>
      </w:ins>
      <w:ins w:id="606" w:author="Ryan Lemos" w:date="2019-02-21T11:29:00Z">
        <w:r>
          <w:t xml:space="preserve">Foi definido então que teria o nome do aluno, juntamente com seu nome de usuário, e-mail caso o aluno tenha, a data de nascimento caso o aluno </w:t>
        </w:r>
      </w:ins>
      <w:ins w:id="607" w:author="Ryan Lemos" w:date="2019-02-21T11:30:00Z">
        <w:r>
          <w:t xml:space="preserve">queira passar e a senha. Vale ressaltar que o </w:t>
        </w:r>
        <w:r w:rsidRPr="006F3DF2">
          <w:rPr>
            <w:i/>
            <w:rPrChange w:id="608" w:author="Ryan Lemos" w:date="2019-02-21T11:30:00Z">
              <w:rPr/>
            </w:rPrChange>
          </w:rPr>
          <w:t>username</w:t>
        </w:r>
        <w:r>
          <w:t xml:space="preserve"> e o e-mail são identificações únicas. Portanto ao sair dos campos citados </w:t>
        </w:r>
      </w:ins>
      <w:ins w:id="609" w:author="Ryan Lemos" w:date="2019-02-21T11:31:00Z">
        <w:r>
          <w:t xml:space="preserve">em caso de um </w:t>
        </w:r>
        <w:r w:rsidRPr="006F3DF2">
          <w:rPr>
            <w:i/>
            <w:rPrChange w:id="610" w:author="Ryan Lemos" w:date="2019-02-21T11:31:00Z">
              <w:rPr/>
            </w:rPrChange>
          </w:rPr>
          <w:t>username</w:t>
        </w:r>
        <w:r>
          <w:t xml:space="preserve"> ou </w:t>
        </w:r>
        <w:r w:rsidRPr="006F3DF2">
          <w:rPr>
            <w:i/>
            <w:rPrChange w:id="611" w:author="Ryan Lemos" w:date="2019-02-21T11:31:00Z">
              <w:rPr/>
            </w:rPrChange>
          </w:rPr>
          <w:t>email</w:t>
        </w:r>
        <w:r>
          <w:t xml:space="preserve"> já estiverem cadastrados na base, uma mensagem de erro surge dizendo que o usuário deve escolher outro </w:t>
        </w:r>
        <w:r w:rsidRPr="006F3DF2">
          <w:rPr>
            <w:i/>
            <w:rPrChange w:id="612" w:author="Ryan Lemos" w:date="2019-02-21T11:32:00Z">
              <w:rPr/>
            </w:rPrChange>
          </w:rPr>
          <w:t>username</w:t>
        </w:r>
        <w:r>
          <w:t xml:space="preserve"> ou </w:t>
        </w:r>
        <w:r w:rsidRPr="006F3DF2">
          <w:rPr>
            <w:i/>
            <w:rPrChange w:id="613" w:author="Ryan Lemos" w:date="2019-02-21T11:32:00Z">
              <w:rPr/>
            </w:rPrChange>
          </w:rPr>
          <w:t>e-mail</w:t>
        </w:r>
      </w:ins>
      <w:ins w:id="614" w:author="Ryan Lemos" w:date="2019-02-21T11:32:00Z">
        <w:r>
          <w:t>.</w:t>
        </w:r>
      </w:ins>
      <w:ins w:id="615" w:author="Ryan Lemos" w:date="2019-02-21T11:30:00Z">
        <w:r>
          <w:t xml:space="preserve"> </w:t>
        </w:r>
      </w:ins>
    </w:p>
    <w:p w:rsidR="006F3DF2" w:rsidRDefault="006F3DF2">
      <w:pPr>
        <w:rPr>
          <w:ins w:id="616" w:author="Ryan Lemos" w:date="2019-02-21T11:27:00Z"/>
        </w:rPr>
        <w:pPrChange w:id="617" w:author="Ryan Lemos" w:date="2019-02-21T11:27:00Z">
          <w:pPr>
            <w:ind w:firstLine="0"/>
            <w:jc w:val="center"/>
          </w:pPr>
        </w:pPrChange>
      </w:pPr>
    </w:p>
    <w:p w:rsidR="006F3DF2" w:rsidRDefault="006F3DF2" w:rsidP="00905032">
      <w:pPr>
        <w:ind w:firstLine="0"/>
        <w:jc w:val="center"/>
        <w:rPr>
          <w:ins w:id="618" w:author="Ryan Lemos" w:date="2019-02-20T21:14:00Z"/>
        </w:rPr>
      </w:pPr>
    </w:p>
    <w:p w:rsidR="00905032" w:rsidRDefault="00905032" w:rsidP="00905032">
      <w:pPr>
        <w:ind w:firstLine="0"/>
        <w:jc w:val="center"/>
        <w:rPr>
          <w:ins w:id="619" w:author="Ryan Lemos" w:date="2019-02-21T11:32:00Z"/>
        </w:rPr>
      </w:pPr>
      <w:ins w:id="620" w:author="Ryan Lemos" w:date="2019-02-20T21:14:00Z">
        <w:r>
          <w:rPr>
            <w:noProof/>
          </w:rPr>
          <w:lastRenderedPageBreak/>
          <w:drawing>
            <wp:inline distT="0" distB="0" distL="0" distR="0" wp14:anchorId="5F970083" wp14:editId="3EFB8B50">
              <wp:extent cx="5423167" cy="2545080"/>
              <wp:effectExtent l="0" t="0" r="6350" b="762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26243" cy="2546524"/>
                      </a:xfrm>
                      <a:prstGeom prst="rect">
                        <a:avLst/>
                      </a:prstGeom>
                    </pic:spPr>
                  </pic:pic>
                </a:graphicData>
              </a:graphic>
            </wp:inline>
          </w:drawing>
        </w:r>
      </w:ins>
    </w:p>
    <w:p w:rsidR="006F3DF2" w:rsidRDefault="006F3DF2" w:rsidP="00905032">
      <w:pPr>
        <w:ind w:firstLine="0"/>
        <w:jc w:val="center"/>
        <w:rPr>
          <w:ins w:id="621" w:author="Ryan Lemos" w:date="2019-02-21T11:32:00Z"/>
        </w:rPr>
      </w:pPr>
    </w:p>
    <w:p w:rsidR="006F3DF2" w:rsidRDefault="006F3DF2">
      <w:pPr>
        <w:rPr>
          <w:ins w:id="622" w:author="Ryan Lemos" w:date="2019-02-21T11:32:00Z"/>
        </w:rPr>
        <w:pPrChange w:id="623" w:author="Ryan Lemos" w:date="2019-02-21T11:32:00Z">
          <w:pPr>
            <w:ind w:firstLine="0"/>
            <w:jc w:val="center"/>
          </w:pPr>
        </w:pPrChange>
      </w:pPr>
      <w:ins w:id="624" w:author="Ryan Lemos" w:date="2019-02-21T11:32:00Z">
        <w:r>
          <w:t>A listagem dos professores segue o mesmo princípio da de alunos. Pode-se pensar q</w:t>
        </w:r>
      </w:ins>
      <w:ins w:id="625" w:author="Ryan Lemos" w:date="2019-02-21T11:33:00Z">
        <w:r>
          <w:t xml:space="preserve">ue poderia se utilizar somente uma interação para isso. Porém como os gestores e utilizadores do ambiente não tem um contato prévio com tecnologias, buscou-se então deixar o processo o mais simples </w:t>
        </w:r>
      </w:ins>
      <w:ins w:id="626" w:author="Ryan Lemos" w:date="2019-02-21T11:34:00Z">
        <w:r>
          <w:t>possível</w:t>
        </w:r>
        <w:r w:rsidR="00410D44">
          <w:t xml:space="preserve"> dividindo em duas gestões.</w:t>
        </w:r>
      </w:ins>
    </w:p>
    <w:p w:rsidR="006F3DF2" w:rsidRDefault="006F3DF2" w:rsidP="00905032">
      <w:pPr>
        <w:ind w:firstLine="0"/>
        <w:jc w:val="center"/>
        <w:rPr>
          <w:ins w:id="627" w:author="Ryan Lemos" w:date="2019-02-20T21:14:00Z"/>
        </w:rPr>
      </w:pPr>
    </w:p>
    <w:p w:rsidR="00905032" w:rsidRDefault="00905032" w:rsidP="00905032">
      <w:pPr>
        <w:ind w:firstLine="0"/>
        <w:jc w:val="center"/>
        <w:rPr>
          <w:ins w:id="628" w:author="Ryan Lemos" w:date="2019-02-21T11:35:00Z"/>
        </w:rPr>
      </w:pPr>
      <w:ins w:id="629" w:author="Ryan Lemos" w:date="2019-02-20T21:14:00Z">
        <w:r>
          <w:rPr>
            <w:noProof/>
          </w:rPr>
          <w:drawing>
            <wp:inline distT="0" distB="0" distL="0" distR="0" wp14:anchorId="531C6137" wp14:editId="02CA5D11">
              <wp:extent cx="5760085" cy="2703195"/>
              <wp:effectExtent l="0" t="0" r="0" b="190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2703195"/>
                      </a:xfrm>
                      <a:prstGeom prst="rect">
                        <a:avLst/>
                      </a:prstGeom>
                    </pic:spPr>
                  </pic:pic>
                </a:graphicData>
              </a:graphic>
            </wp:inline>
          </w:drawing>
        </w:r>
      </w:ins>
    </w:p>
    <w:p w:rsidR="00410D44" w:rsidRDefault="00410D44" w:rsidP="00410D44">
      <w:pPr>
        <w:rPr>
          <w:ins w:id="630" w:author="Ryan Lemos" w:date="2019-02-21T11:35:00Z"/>
        </w:rPr>
      </w:pPr>
    </w:p>
    <w:p w:rsidR="00410D44" w:rsidRDefault="00410D44">
      <w:pPr>
        <w:rPr>
          <w:ins w:id="631" w:author="Ryan Lemos" w:date="2019-02-20T21:14:00Z"/>
        </w:rPr>
        <w:pPrChange w:id="632" w:author="Ryan Lemos" w:date="2019-02-21T11:35:00Z">
          <w:pPr>
            <w:ind w:firstLine="0"/>
            <w:jc w:val="center"/>
          </w:pPr>
        </w:pPrChange>
      </w:pPr>
      <w:ins w:id="633" w:author="Ryan Lemos" w:date="2019-02-21T11:35:00Z">
        <w:r>
          <w:t>O cadastro dos professores também segue a linha do de alunos. A única diferença é a não existência do campo de data de nascimento</w:t>
        </w:r>
      </w:ins>
      <w:ins w:id="634" w:author="Ryan Lemos" w:date="2019-02-21T11:36:00Z">
        <w:r>
          <w:t>. Como foi dito, essa divisão foi feita afim de deixar o processo mais simples e direto.</w:t>
        </w:r>
      </w:ins>
    </w:p>
    <w:p w:rsidR="00905032" w:rsidRDefault="00905032" w:rsidP="00905032">
      <w:pPr>
        <w:ind w:firstLine="0"/>
        <w:jc w:val="center"/>
        <w:rPr>
          <w:ins w:id="635" w:author="Ryan Lemos" w:date="2019-02-21T11:36:00Z"/>
        </w:rPr>
      </w:pPr>
      <w:ins w:id="636" w:author="Ryan Lemos" w:date="2019-02-20T21:14:00Z">
        <w:r>
          <w:rPr>
            <w:noProof/>
          </w:rPr>
          <w:lastRenderedPageBreak/>
          <w:drawing>
            <wp:inline distT="0" distB="0" distL="0" distR="0" wp14:anchorId="2860FFBD" wp14:editId="2C3FAFBC">
              <wp:extent cx="5760085" cy="2703195"/>
              <wp:effectExtent l="0" t="0" r="0" b="19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2703195"/>
                      </a:xfrm>
                      <a:prstGeom prst="rect">
                        <a:avLst/>
                      </a:prstGeom>
                    </pic:spPr>
                  </pic:pic>
                </a:graphicData>
              </a:graphic>
            </wp:inline>
          </w:drawing>
        </w:r>
      </w:ins>
    </w:p>
    <w:p w:rsidR="00CC245E" w:rsidRDefault="00CC245E" w:rsidP="00905032">
      <w:pPr>
        <w:ind w:firstLine="0"/>
        <w:jc w:val="center"/>
        <w:rPr>
          <w:ins w:id="637" w:author="Ryan Lemos" w:date="2019-02-21T11:36:00Z"/>
        </w:rPr>
      </w:pPr>
    </w:p>
    <w:p w:rsidR="00CC245E" w:rsidRDefault="00CC245E">
      <w:pPr>
        <w:rPr>
          <w:ins w:id="638" w:author="Ryan Lemos" w:date="2019-02-21T11:36:00Z"/>
        </w:rPr>
        <w:pPrChange w:id="639" w:author="Ryan Lemos" w:date="2019-02-21T11:36:00Z">
          <w:pPr>
            <w:ind w:firstLine="0"/>
            <w:jc w:val="center"/>
          </w:pPr>
        </w:pPrChange>
      </w:pPr>
      <w:ins w:id="640" w:author="Ryan Lemos" w:date="2019-02-21T11:37:00Z">
        <w:r>
          <w:t>A escola como um todo pode oferecer eventos aos alunos, como uma gincana ou uma viagem por exemplo. Então surgiu-se a necessidade de que o gestor possa gerenciar esses eventos através do ambiente. Assim o</w:t>
        </w:r>
      </w:ins>
      <w:ins w:id="641" w:author="Ryan Lemos" w:date="2019-02-21T11:38:00Z">
        <w:r>
          <w:t xml:space="preserve">s alunos ficam sabendo do que está ocorrendo na escola. A estória definida pela </w:t>
        </w:r>
        <w:r w:rsidRPr="00CC245E">
          <w:rPr>
            <w:highlight w:val="yellow"/>
            <w:rPrChange w:id="642" w:author="Ryan Lemos" w:date="2019-02-21T11:38:00Z">
              <w:rPr/>
            </w:rPrChange>
          </w:rPr>
          <w:t>figura x</w:t>
        </w:r>
        <w:r>
          <w:t xml:space="preserve"> descreve esse processo pela visão do gestor.</w:t>
        </w:r>
      </w:ins>
    </w:p>
    <w:p w:rsidR="00CC245E" w:rsidRDefault="00CC245E" w:rsidP="00905032">
      <w:pPr>
        <w:ind w:firstLine="0"/>
        <w:jc w:val="center"/>
        <w:rPr>
          <w:ins w:id="643" w:author="Ryan Lemos" w:date="2019-02-20T21:14:00Z"/>
        </w:rPr>
      </w:pPr>
    </w:p>
    <w:p w:rsidR="00905032" w:rsidRDefault="00905032" w:rsidP="00905032">
      <w:pPr>
        <w:ind w:firstLine="0"/>
        <w:jc w:val="center"/>
        <w:rPr>
          <w:ins w:id="644" w:author="Ryan Lemos" w:date="2019-02-21T11:38:00Z"/>
        </w:rPr>
      </w:pPr>
      <w:ins w:id="645" w:author="Ryan Lemos" w:date="2019-02-20T21:14:00Z">
        <w:r>
          <w:rPr>
            <w:noProof/>
          </w:rPr>
          <w:drawing>
            <wp:inline distT="0" distB="0" distL="0" distR="0" wp14:anchorId="22458103" wp14:editId="5F730F07">
              <wp:extent cx="2334672" cy="1136073"/>
              <wp:effectExtent l="152400" t="152400" r="161290" b="15938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76251" cy="1156306"/>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CC245E" w:rsidRDefault="00CC245E" w:rsidP="00905032">
      <w:pPr>
        <w:ind w:firstLine="0"/>
        <w:jc w:val="center"/>
        <w:rPr>
          <w:ins w:id="646" w:author="Ryan Lemos" w:date="2019-02-21T11:38:00Z"/>
        </w:rPr>
      </w:pPr>
    </w:p>
    <w:p w:rsidR="00CC245E" w:rsidRDefault="00CC245E">
      <w:pPr>
        <w:rPr>
          <w:ins w:id="647" w:author="Ryan Lemos" w:date="2019-02-20T21:14:00Z"/>
        </w:rPr>
        <w:pPrChange w:id="648" w:author="Ryan Lemos" w:date="2019-02-21T11:39:00Z">
          <w:pPr>
            <w:ind w:firstLine="0"/>
            <w:jc w:val="center"/>
          </w:pPr>
        </w:pPrChange>
      </w:pPr>
      <w:ins w:id="649" w:author="Ryan Lemos" w:date="2019-02-21T11:39:00Z">
        <w:r>
          <w:t xml:space="preserve">A </w:t>
        </w:r>
        <w:r w:rsidRPr="00CC245E">
          <w:rPr>
            <w:highlight w:val="yellow"/>
            <w:rPrChange w:id="650" w:author="Ryan Lemos" w:date="2019-02-21T11:39:00Z">
              <w:rPr/>
            </w:rPrChange>
          </w:rPr>
          <w:t>figura x</w:t>
        </w:r>
        <w:r>
          <w:t xml:space="preserve"> demonstra como se deu o processo de cadastro de um evento da escola. O gestor indica o nome do evento,</w:t>
        </w:r>
      </w:ins>
      <w:ins w:id="651" w:author="Ryan Lemos" w:date="2019-02-21T11:40:00Z">
        <w:r>
          <w:t xml:space="preserve"> data e hora,</w:t>
        </w:r>
      </w:ins>
      <w:ins w:id="652" w:author="Ryan Lemos" w:date="2019-02-21T11:39:00Z">
        <w:r>
          <w:t xml:space="preserve"> juntamente com </w:t>
        </w:r>
      </w:ins>
      <w:ins w:id="653" w:author="Ryan Lemos" w:date="2019-02-21T11:40:00Z">
        <w:r>
          <w:t>uma</w:t>
        </w:r>
      </w:ins>
      <w:ins w:id="654" w:author="Ryan Lemos" w:date="2019-02-21T11:39:00Z">
        <w:r>
          <w:t xml:space="preserve"> cor, </w:t>
        </w:r>
      </w:ins>
      <w:ins w:id="655" w:author="Ryan Lemos" w:date="2019-02-21T11:40:00Z">
        <w:r>
          <w:t>que</w:t>
        </w:r>
      </w:ins>
      <w:ins w:id="656" w:author="Ryan Lemos" w:date="2019-02-21T11:39:00Z">
        <w:r>
          <w:t xml:space="preserve"> serve para que </w:t>
        </w:r>
      </w:ins>
      <w:ins w:id="657" w:author="Ryan Lemos" w:date="2019-02-21T11:40:00Z">
        <w:r>
          <w:t xml:space="preserve">o aluno possa identificar o evento no seu calendário. Vale ressaltar que não foram definidos padrões de </w:t>
        </w:r>
      </w:ins>
      <w:ins w:id="658" w:author="Ryan Lemos" w:date="2019-02-21T11:41:00Z">
        <w:r>
          <w:t>cores, o gestor fica livre para escolher a cor que mais lhe agrada.</w:t>
        </w:r>
      </w:ins>
    </w:p>
    <w:p w:rsidR="00905032" w:rsidRDefault="00905032" w:rsidP="00905032">
      <w:pPr>
        <w:ind w:firstLine="0"/>
        <w:jc w:val="center"/>
        <w:rPr>
          <w:ins w:id="659" w:author="Ryan Lemos" w:date="2019-02-21T11:41:00Z"/>
        </w:rPr>
      </w:pPr>
      <w:ins w:id="660" w:author="Ryan Lemos" w:date="2019-02-20T21:14:00Z">
        <w:r>
          <w:rPr>
            <w:noProof/>
          </w:rPr>
          <w:lastRenderedPageBreak/>
          <w:drawing>
            <wp:inline distT="0" distB="0" distL="0" distR="0" wp14:anchorId="5C146F8F" wp14:editId="1708AFFF">
              <wp:extent cx="5760085" cy="270573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2705735"/>
                      </a:xfrm>
                      <a:prstGeom prst="rect">
                        <a:avLst/>
                      </a:prstGeom>
                    </pic:spPr>
                  </pic:pic>
                </a:graphicData>
              </a:graphic>
            </wp:inline>
          </w:drawing>
        </w:r>
      </w:ins>
    </w:p>
    <w:p w:rsidR="00CC245E" w:rsidRDefault="00CC245E" w:rsidP="00905032">
      <w:pPr>
        <w:ind w:firstLine="0"/>
        <w:jc w:val="center"/>
        <w:rPr>
          <w:ins w:id="661" w:author="Ryan Lemos" w:date="2019-02-21T11:41:00Z"/>
        </w:rPr>
      </w:pPr>
    </w:p>
    <w:p w:rsidR="00CC245E" w:rsidRDefault="00CC245E">
      <w:pPr>
        <w:rPr>
          <w:ins w:id="662" w:author="Ryan Lemos" w:date="2019-02-21T11:41:00Z"/>
        </w:rPr>
        <w:pPrChange w:id="663" w:author="Ryan Lemos" w:date="2019-02-21T11:42:00Z">
          <w:pPr>
            <w:ind w:firstLine="0"/>
            <w:jc w:val="center"/>
          </w:pPr>
        </w:pPrChange>
      </w:pPr>
      <w:ins w:id="664" w:author="Ryan Lemos" w:date="2019-02-21T11:42:00Z">
        <w:r>
          <w:t xml:space="preserve">Após o cadastro o gestor fica disposto a uma tela que lista todos os eventos que ele cadastrou em uma aba e na outra ele pode </w:t>
        </w:r>
      </w:ins>
      <w:ins w:id="665" w:author="Ryan Lemos" w:date="2019-02-21T11:43:00Z">
        <w:r>
          <w:t xml:space="preserve">ver os eventos no calendário conforme demonstrada pela </w:t>
        </w:r>
        <w:r w:rsidRPr="00CC245E">
          <w:rPr>
            <w:highlight w:val="yellow"/>
            <w:rPrChange w:id="666" w:author="Ryan Lemos" w:date="2019-02-21T11:43:00Z">
              <w:rPr/>
            </w:rPrChange>
          </w:rPr>
          <w:t>figura x</w:t>
        </w:r>
        <w:r>
          <w:t xml:space="preserve">. Com a gestão dos eventos o gestor pode excluir um evento ou edita-lo. A tela de edição é semelhante a de cadastros que é descrita pela </w:t>
        </w:r>
        <w:r w:rsidRPr="00CC245E">
          <w:rPr>
            <w:highlight w:val="yellow"/>
            <w:rPrChange w:id="667" w:author="Ryan Lemos" w:date="2019-02-21T11:43:00Z">
              <w:rPr/>
            </w:rPrChange>
          </w:rPr>
          <w:t>figura x</w:t>
        </w:r>
      </w:ins>
      <w:ins w:id="668" w:author="Ryan Lemos" w:date="2019-02-21T11:44:00Z">
        <w:r>
          <w:t>.</w:t>
        </w:r>
      </w:ins>
    </w:p>
    <w:p w:rsidR="00CC245E" w:rsidRDefault="00CC245E" w:rsidP="00905032">
      <w:pPr>
        <w:ind w:firstLine="0"/>
        <w:jc w:val="center"/>
        <w:rPr>
          <w:ins w:id="669" w:author="Ryan Lemos" w:date="2019-02-20T21:14:00Z"/>
        </w:rPr>
      </w:pPr>
    </w:p>
    <w:p w:rsidR="00905032" w:rsidRDefault="00905032" w:rsidP="00905032">
      <w:pPr>
        <w:ind w:firstLine="0"/>
        <w:jc w:val="center"/>
        <w:rPr>
          <w:ins w:id="670" w:author="Ryan Lemos" w:date="2019-02-21T11:44:00Z"/>
        </w:rPr>
      </w:pPr>
      <w:ins w:id="671" w:author="Ryan Lemos" w:date="2019-02-20T21:14:00Z">
        <w:r>
          <w:rPr>
            <w:noProof/>
          </w:rPr>
          <w:drawing>
            <wp:inline distT="0" distB="0" distL="0" distR="0" wp14:anchorId="43548475" wp14:editId="1C6A4689">
              <wp:extent cx="5760085" cy="271208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712085"/>
                      </a:xfrm>
                      <a:prstGeom prst="rect">
                        <a:avLst/>
                      </a:prstGeom>
                    </pic:spPr>
                  </pic:pic>
                </a:graphicData>
              </a:graphic>
            </wp:inline>
          </w:drawing>
        </w:r>
      </w:ins>
    </w:p>
    <w:p w:rsidR="005537DE" w:rsidRDefault="005537DE" w:rsidP="00905032">
      <w:pPr>
        <w:ind w:firstLine="0"/>
        <w:jc w:val="center"/>
        <w:rPr>
          <w:ins w:id="672" w:author="Ryan Lemos" w:date="2019-02-21T11:44:00Z"/>
        </w:rPr>
      </w:pPr>
    </w:p>
    <w:p w:rsidR="005537DE" w:rsidRDefault="005537DE" w:rsidP="005537DE">
      <w:pPr>
        <w:rPr>
          <w:ins w:id="673" w:author="Ryan Lemos" w:date="2019-02-21T11:46:00Z"/>
        </w:rPr>
      </w:pPr>
      <w:ins w:id="674" w:author="Ryan Lemos" w:date="2019-02-21T11:44:00Z">
        <w:r>
          <w:t>Ao clicar na aba de calendário o gestor tem um calendário interativo contendo os eventos cadastrados. O gestor pode i</w:t>
        </w:r>
      </w:ins>
      <w:ins w:id="675" w:author="Ryan Lemos" w:date="2019-02-21T11:45:00Z">
        <w:r>
          <w:t xml:space="preserve">nteragir com esse calendário, mudando sua visão para dia, semana ou mês. Além de se locomover pelos dias, semanas ou meses no calendário. Os eventos aparecem </w:t>
        </w:r>
      </w:ins>
      <w:ins w:id="676" w:author="Ryan Lemos" w:date="2019-02-21T11:46:00Z">
        <w:r>
          <w:t xml:space="preserve">marcados no calendário </w:t>
        </w:r>
      </w:ins>
      <w:ins w:id="677" w:author="Ryan Lemos" w:date="2019-02-21T11:45:00Z">
        <w:r>
          <w:t>com a cor escolhida no momento d</w:t>
        </w:r>
      </w:ins>
      <w:ins w:id="678" w:author="Ryan Lemos" w:date="2019-02-21T11:46:00Z">
        <w:r>
          <w:t xml:space="preserve">o cadastro. Ao clicar em uma data com o evento, uma descrição do evento surge. Ainda há outra funcionalidade, em caso </w:t>
        </w:r>
        <w:r>
          <w:lastRenderedPageBreak/>
          <w:t xml:space="preserve">de mais de um evento para o mesmo </w:t>
        </w:r>
      </w:ins>
      <w:ins w:id="679" w:author="Ryan Lemos" w:date="2019-02-21T11:47:00Z">
        <w:r>
          <w:t>dia o calendário mostra um contador de eventos naquela data juntamente com as cores daqueles eventos.</w:t>
        </w:r>
      </w:ins>
    </w:p>
    <w:p w:rsidR="005537DE" w:rsidRDefault="005537DE">
      <w:pPr>
        <w:rPr>
          <w:ins w:id="680" w:author="Ryan Lemos" w:date="2019-02-20T21:14:00Z"/>
        </w:rPr>
        <w:pPrChange w:id="681" w:author="Ryan Lemos" w:date="2019-02-21T11:44:00Z">
          <w:pPr>
            <w:ind w:firstLine="0"/>
            <w:jc w:val="center"/>
          </w:pPr>
        </w:pPrChange>
      </w:pPr>
    </w:p>
    <w:p w:rsidR="00905032" w:rsidRDefault="00905032" w:rsidP="00905032">
      <w:pPr>
        <w:ind w:firstLine="0"/>
        <w:jc w:val="center"/>
        <w:rPr>
          <w:ins w:id="682" w:author="Ryan Lemos" w:date="2019-02-20T21:14:00Z"/>
        </w:rPr>
      </w:pPr>
      <w:ins w:id="683" w:author="Ryan Lemos" w:date="2019-02-20T21:14:00Z">
        <w:r>
          <w:rPr>
            <w:noProof/>
          </w:rPr>
          <w:drawing>
            <wp:inline distT="0" distB="0" distL="0" distR="0" wp14:anchorId="3420BAEE" wp14:editId="66B00909">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2722245"/>
                      </a:xfrm>
                      <a:prstGeom prst="rect">
                        <a:avLst/>
                      </a:prstGeom>
                    </pic:spPr>
                  </pic:pic>
                </a:graphicData>
              </a:graphic>
            </wp:inline>
          </w:drawing>
        </w:r>
      </w:ins>
    </w:p>
    <w:p w:rsidR="00905032" w:rsidRDefault="00905032" w:rsidP="00905032">
      <w:pPr>
        <w:ind w:firstLine="0"/>
        <w:jc w:val="center"/>
        <w:rPr>
          <w:ins w:id="684" w:author="Ryan Lemos" w:date="2019-02-20T21:14:00Z"/>
        </w:rPr>
      </w:pPr>
    </w:p>
    <w:p w:rsidR="00905032" w:rsidRDefault="00905032" w:rsidP="00905032">
      <w:pPr>
        <w:pStyle w:val="Ttulo4"/>
        <w:rPr>
          <w:ins w:id="685" w:author="Ryan Lemos" w:date="2019-02-21T20:05:00Z"/>
        </w:rPr>
      </w:pPr>
      <w:ins w:id="686" w:author="Ryan Lemos" w:date="2019-02-20T21:14:00Z">
        <w:r>
          <w:t>Administrador</w:t>
        </w:r>
      </w:ins>
    </w:p>
    <w:p w:rsidR="008F6EE2" w:rsidRPr="001D2BA8" w:rsidRDefault="008F6EE2">
      <w:pPr>
        <w:rPr>
          <w:ins w:id="687" w:author="Ryan Lemos" w:date="2019-02-21T20:05:00Z"/>
        </w:rPr>
        <w:pPrChange w:id="688" w:author="Ryan Lemos" w:date="2019-02-21T20:05:00Z">
          <w:pPr>
            <w:pStyle w:val="Ttulo4"/>
          </w:pPr>
        </w:pPrChange>
      </w:pPr>
    </w:p>
    <w:p w:rsidR="008F6EE2" w:rsidRPr="001D2BA8" w:rsidRDefault="008F6EE2">
      <w:pPr>
        <w:rPr>
          <w:ins w:id="689" w:author="Ryan Lemos" w:date="2019-02-20T21:14:00Z"/>
        </w:rPr>
        <w:pPrChange w:id="690" w:author="Ryan Lemos" w:date="2019-02-21T20:05:00Z">
          <w:pPr>
            <w:pStyle w:val="Ttulo4"/>
          </w:pPr>
        </w:pPrChange>
      </w:pPr>
      <w:ins w:id="691" w:author="Ryan Lemos" w:date="2019-02-21T20:06:00Z">
        <w:r>
          <w:t xml:space="preserve">O administrador é o perfil de usuário com acesso total ao sistema. Porém, há algumas funcionalidades, para ser mais exato duas, que somente o administrador pode </w:t>
        </w:r>
      </w:ins>
      <w:ins w:id="692" w:author="Ryan Lemos" w:date="2019-02-21T20:07:00Z">
        <w:r>
          <w:t>desempenhar. Vale ressaltar que o administrador deve ter conhecimento em desenvolvimento para cumprir essas tar</w:t>
        </w:r>
      </w:ins>
      <w:ins w:id="693" w:author="Ryan Lemos" w:date="2019-02-21T20:08:00Z">
        <w:r>
          <w:t>e</w:t>
        </w:r>
      </w:ins>
      <w:ins w:id="694" w:author="Ryan Lemos" w:date="2019-02-21T20:07:00Z">
        <w:r>
          <w:t>fas, já</w:t>
        </w:r>
      </w:ins>
      <w:ins w:id="695" w:author="Ryan Lemos" w:date="2019-02-21T20:08:00Z">
        <w:r>
          <w:t xml:space="preserve"> que as funcionalidades abordam aspectos específicos do desenvolvimento.</w:t>
        </w:r>
      </w:ins>
      <w:ins w:id="696" w:author="Ryan Lemos" w:date="2019-02-21T20:07:00Z">
        <w:r>
          <w:t xml:space="preserve">  </w:t>
        </w:r>
      </w:ins>
      <w:ins w:id="697" w:author="Ryan Lemos" w:date="2019-02-21T20:10:00Z">
        <w:r w:rsidR="00DA49B0">
          <w:t xml:space="preserve">A primeira função do administrador citada pela estória da </w:t>
        </w:r>
        <w:r w:rsidR="00DA49B0" w:rsidRPr="00DA49B0">
          <w:rPr>
            <w:highlight w:val="yellow"/>
            <w:rPrChange w:id="698" w:author="Ryan Lemos" w:date="2019-02-21T20:10:00Z">
              <w:rPr>
                <w:iCs w:val="0"/>
              </w:rPr>
            </w:rPrChange>
          </w:rPr>
          <w:t>figura x</w:t>
        </w:r>
        <w:r w:rsidR="00DA49B0">
          <w:t xml:space="preserve"> se trata do gerenciamento do</w:t>
        </w:r>
      </w:ins>
      <w:ins w:id="699" w:author="Ryan Lemos" w:date="2019-02-21T20:11:00Z">
        <w:r w:rsidR="00DA49B0">
          <w:t xml:space="preserve">s menus. Isso se </w:t>
        </w:r>
      </w:ins>
      <w:ins w:id="700" w:author="Ryan Lemos" w:date="2019-02-21T20:12:00Z">
        <w:r w:rsidR="00F045C8">
          <w:t>dá, pois,</w:t>
        </w:r>
      </w:ins>
      <w:ins w:id="701" w:author="Ryan Lemos" w:date="2019-02-21T20:11:00Z">
        <w:r w:rsidR="00DA49B0">
          <w:t xml:space="preserve"> os menus</w:t>
        </w:r>
      </w:ins>
      <w:ins w:id="702" w:author="Ryan Lemos" w:date="2019-02-21T20:12:00Z">
        <w:r w:rsidR="00F045C8">
          <w:t xml:space="preserve"> da aplicação são gerados de maneira dinâmica, não sendo assim fixos. O usuário tem a liberdade de trocar os nomes dos menus caso não se adapte ao nome.</w:t>
        </w:r>
      </w:ins>
    </w:p>
    <w:p w:rsidR="00905032" w:rsidRDefault="00905032" w:rsidP="00905032">
      <w:pPr>
        <w:rPr>
          <w:ins w:id="703" w:author="Ryan Lemos" w:date="2019-02-20T21:14:00Z"/>
        </w:rPr>
      </w:pPr>
    </w:p>
    <w:p w:rsidR="00905032" w:rsidRDefault="00905032" w:rsidP="00905032">
      <w:pPr>
        <w:ind w:firstLine="0"/>
        <w:jc w:val="center"/>
        <w:rPr>
          <w:ins w:id="704" w:author="Ryan Lemos" w:date="2019-02-21T20:13:00Z"/>
        </w:rPr>
      </w:pPr>
      <w:ins w:id="705" w:author="Ryan Lemos" w:date="2019-02-20T21:14:00Z">
        <w:r>
          <w:rPr>
            <w:noProof/>
          </w:rPr>
          <w:drawing>
            <wp:inline distT="0" distB="0" distL="0" distR="0" wp14:anchorId="0A57908A" wp14:editId="5C50B1AF">
              <wp:extent cx="2225040" cy="1264097"/>
              <wp:effectExtent l="171450" t="171450" r="156210" b="16510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71389" cy="12904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F045C8" w:rsidRDefault="00F045C8" w:rsidP="00905032">
      <w:pPr>
        <w:ind w:firstLine="0"/>
        <w:jc w:val="center"/>
        <w:rPr>
          <w:ins w:id="706" w:author="Ryan Lemos" w:date="2019-02-21T20:13:00Z"/>
        </w:rPr>
      </w:pPr>
    </w:p>
    <w:p w:rsidR="00F045C8" w:rsidRPr="00F045C8" w:rsidRDefault="00F045C8" w:rsidP="00F045C8">
      <w:pPr>
        <w:rPr>
          <w:ins w:id="707" w:author="Ryan Lemos" w:date="2019-02-21T20:13:00Z"/>
        </w:rPr>
      </w:pPr>
      <w:ins w:id="708" w:author="Ryan Lemos" w:date="2019-02-21T20:13:00Z">
        <w:r>
          <w:lastRenderedPageBreak/>
          <w:t xml:space="preserve">Como papel de gestão de menus, o administrador pode criar um menu ou excluir um menu já criado, conforme visto na </w:t>
        </w:r>
        <w:r w:rsidRPr="00F045C8">
          <w:rPr>
            <w:highlight w:val="yellow"/>
            <w:rPrChange w:id="709" w:author="Ryan Lemos" w:date="2019-02-21T20:13:00Z">
              <w:rPr/>
            </w:rPrChange>
          </w:rPr>
          <w:t>figura x</w:t>
        </w:r>
        <w:r>
          <w:t xml:space="preserve">. </w:t>
        </w:r>
      </w:ins>
      <w:ins w:id="710" w:author="Ryan Lemos" w:date="2019-02-21T20:14:00Z">
        <w:r>
          <w:t xml:space="preserve">Cada menu está ligado a uma permissão do sistema. </w:t>
        </w:r>
      </w:ins>
      <w:ins w:id="711" w:author="Ryan Lemos" w:date="2019-02-21T20:15:00Z">
        <w:r>
          <w:t>Na verdade,</w:t>
        </w:r>
      </w:ins>
      <w:ins w:id="712" w:author="Ryan Lemos" w:date="2019-02-21T20:14:00Z">
        <w:r>
          <w:t xml:space="preserve"> essa permissão nada mais é do que a rota em que o usuário será direcionado ao clicar no menu. </w:t>
        </w:r>
      </w:ins>
    </w:p>
    <w:p w:rsidR="00F045C8" w:rsidRDefault="00F045C8">
      <w:pPr>
        <w:rPr>
          <w:ins w:id="713" w:author="Ryan Lemos" w:date="2019-02-20T21:14:00Z"/>
        </w:rPr>
        <w:pPrChange w:id="714" w:author="Ryan Lemos" w:date="2019-02-21T20:13:00Z">
          <w:pPr>
            <w:ind w:firstLine="0"/>
            <w:jc w:val="center"/>
          </w:pPr>
        </w:pPrChange>
      </w:pPr>
    </w:p>
    <w:p w:rsidR="00905032" w:rsidRDefault="00905032" w:rsidP="00905032">
      <w:pPr>
        <w:ind w:firstLine="0"/>
        <w:jc w:val="center"/>
        <w:rPr>
          <w:ins w:id="715" w:author="Ryan Lemos" w:date="2019-02-21T20:16:00Z"/>
        </w:rPr>
      </w:pPr>
      <w:ins w:id="716" w:author="Ryan Lemos" w:date="2019-02-20T21:14:00Z">
        <w:r>
          <w:rPr>
            <w:noProof/>
          </w:rPr>
          <w:drawing>
            <wp:inline distT="0" distB="0" distL="0" distR="0" wp14:anchorId="1EBD5F37" wp14:editId="61FA963F">
              <wp:extent cx="5760085" cy="2735580"/>
              <wp:effectExtent l="0" t="0" r="0" b="762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2735580"/>
                      </a:xfrm>
                      <a:prstGeom prst="rect">
                        <a:avLst/>
                      </a:prstGeom>
                    </pic:spPr>
                  </pic:pic>
                </a:graphicData>
              </a:graphic>
            </wp:inline>
          </w:drawing>
        </w:r>
      </w:ins>
    </w:p>
    <w:p w:rsidR="00F045C8" w:rsidRDefault="00F045C8" w:rsidP="00905032">
      <w:pPr>
        <w:ind w:firstLine="0"/>
        <w:jc w:val="center"/>
        <w:rPr>
          <w:ins w:id="717" w:author="Ryan Lemos" w:date="2019-02-21T20:16:00Z"/>
        </w:rPr>
      </w:pPr>
    </w:p>
    <w:p w:rsidR="00F045C8" w:rsidRDefault="00F045C8">
      <w:pPr>
        <w:rPr>
          <w:ins w:id="718" w:author="Ryan Lemos" w:date="2019-02-21T20:16:00Z"/>
        </w:rPr>
        <w:pPrChange w:id="719" w:author="Ryan Lemos" w:date="2019-02-21T20:16:00Z">
          <w:pPr>
            <w:ind w:firstLine="0"/>
            <w:jc w:val="center"/>
          </w:pPr>
        </w:pPrChange>
      </w:pPr>
      <w:ins w:id="720" w:author="Ryan Lemos" w:date="2019-02-21T20:16:00Z">
        <w:r>
          <w:t>Ao clicar em cadastrar surge um</w:t>
        </w:r>
      </w:ins>
      <w:ins w:id="721" w:author="Ryan Lemos" w:date="2019-02-21T20:17:00Z">
        <w:r>
          <w:t xml:space="preserve">a tela onde o administrador pode indicar o nome do menu a ser cadastrado, juntamente com a permissão associada ao menu como visto pela </w:t>
        </w:r>
        <w:r w:rsidRPr="00F045C8">
          <w:rPr>
            <w:highlight w:val="yellow"/>
            <w:rPrChange w:id="722" w:author="Ryan Lemos" w:date="2019-02-21T20:17:00Z">
              <w:rPr/>
            </w:rPrChange>
          </w:rPr>
          <w:t>figura x</w:t>
        </w:r>
        <w:r>
          <w:t>.</w:t>
        </w:r>
      </w:ins>
    </w:p>
    <w:p w:rsidR="00F045C8" w:rsidRDefault="00F045C8" w:rsidP="00905032">
      <w:pPr>
        <w:ind w:firstLine="0"/>
        <w:jc w:val="center"/>
        <w:rPr>
          <w:ins w:id="723" w:author="Ryan Lemos" w:date="2019-02-21T20:10:00Z"/>
        </w:rPr>
      </w:pPr>
    </w:p>
    <w:p w:rsidR="008F6EE2" w:rsidRDefault="008F6EE2" w:rsidP="00905032">
      <w:pPr>
        <w:ind w:firstLine="0"/>
        <w:jc w:val="center"/>
        <w:rPr>
          <w:ins w:id="724" w:author="Ryan Lemos" w:date="2019-02-21T20:18:00Z"/>
        </w:rPr>
      </w:pPr>
      <w:ins w:id="725" w:author="Ryan Lemos" w:date="2019-02-21T20:10:00Z">
        <w:r>
          <w:rPr>
            <w:noProof/>
          </w:rPr>
          <w:drawing>
            <wp:inline distT="0" distB="0" distL="0" distR="0" wp14:anchorId="35A99428" wp14:editId="456EC7EE">
              <wp:extent cx="5760085" cy="273304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733040"/>
                      </a:xfrm>
                      <a:prstGeom prst="rect">
                        <a:avLst/>
                      </a:prstGeom>
                    </pic:spPr>
                  </pic:pic>
                </a:graphicData>
              </a:graphic>
            </wp:inline>
          </w:drawing>
        </w:r>
      </w:ins>
    </w:p>
    <w:p w:rsidR="00F045C8" w:rsidRDefault="00F045C8" w:rsidP="00905032">
      <w:pPr>
        <w:ind w:firstLine="0"/>
        <w:jc w:val="center"/>
        <w:rPr>
          <w:ins w:id="726" w:author="Ryan Lemos" w:date="2019-02-21T20:18:00Z"/>
        </w:rPr>
      </w:pPr>
    </w:p>
    <w:p w:rsidR="00F045C8" w:rsidRPr="00F045C8" w:rsidRDefault="00F045C8" w:rsidP="00F045C8">
      <w:pPr>
        <w:rPr>
          <w:ins w:id="727" w:author="Ryan Lemos" w:date="2019-02-21T20:18:00Z"/>
        </w:rPr>
      </w:pPr>
      <w:ins w:id="728" w:author="Ryan Lemos" w:date="2019-02-21T20:18:00Z">
        <w:r>
          <w:lastRenderedPageBreak/>
          <w:t>A</w:t>
        </w:r>
      </w:ins>
      <w:ins w:id="729" w:author="Ryan Lemos" w:date="2019-02-21T20:19:00Z">
        <w:r>
          <w:t xml:space="preserve"> </w:t>
        </w:r>
      </w:ins>
      <w:ins w:id="730" w:author="Ryan Lemos" w:date="2019-02-21T20:18:00Z">
        <w:r w:rsidRPr="00F045C8">
          <w:rPr>
            <w:highlight w:val="yellow"/>
            <w:rPrChange w:id="731" w:author="Ryan Lemos" w:date="2019-02-21T20:19:00Z">
              <w:rPr/>
            </w:rPrChange>
          </w:rPr>
          <w:t>figura</w:t>
        </w:r>
      </w:ins>
      <w:ins w:id="732" w:author="Ryan Lemos" w:date="2019-02-21T20:19:00Z">
        <w:r w:rsidRPr="00F045C8">
          <w:rPr>
            <w:highlight w:val="yellow"/>
            <w:rPrChange w:id="733" w:author="Ryan Lemos" w:date="2019-02-21T20:19:00Z">
              <w:rPr/>
            </w:rPrChange>
          </w:rPr>
          <w:t xml:space="preserve"> x</w:t>
        </w:r>
      </w:ins>
      <w:ins w:id="734" w:author="Ryan Lemos" w:date="2019-02-21T20:18:00Z">
        <w:r>
          <w:t xml:space="preserve"> se trata de todos os menus da aplicação</w:t>
        </w:r>
      </w:ins>
      <w:ins w:id="735" w:author="Ryan Lemos" w:date="2019-02-21T20:19:00Z">
        <w:r>
          <w:t xml:space="preserve"> no release 1</w:t>
        </w:r>
      </w:ins>
      <w:ins w:id="736" w:author="Ryan Lemos" w:date="2019-02-21T20:52:00Z">
        <w:r w:rsidR="005F0194">
          <w:t>. A listagem dos menus é feita com base no perfil do usuário e suas permissões. Ou seja, cada perfil tem um conjunto de menus associados.</w:t>
        </w:r>
      </w:ins>
      <w:ins w:id="737" w:author="Ryan Lemos" w:date="2019-02-21T20:18:00Z">
        <w:r>
          <w:t xml:space="preserve"> </w:t>
        </w:r>
      </w:ins>
      <w:ins w:id="738" w:author="Ryan Lemos" w:date="2019-02-21T20:53:00Z">
        <w:r w:rsidR="005F0194">
          <w:t>Contanto,</w:t>
        </w:r>
      </w:ins>
      <w:ins w:id="739" w:author="Ryan Lemos" w:date="2019-02-21T20:18:00Z">
        <w:r>
          <w:t xml:space="preserve"> há um menu padrão para todos os usuários e que não fica salvo na base. Se trata do menu </w:t>
        </w:r>
        <w:r w:rsidRPr="00F045C8">
          <w:rPr>
            <w:i/>
            <w:rPrChange w:id="740" w:author="Ryan Lemos" w:date="2019-02-21T20:18:00Z">
              <w:rPr/>
            </w:rPrChange>
          </w:rPr>
          <w:t>home</w:t>
        </w:r>
      </w:ins>
      <w:ins w:id="741" w:author="Ryan Lemos" w:date="2019-02-21T20:19:00Z">
        <w:r>
          <w:t>, que redireciona o usuário para a página inicial da aplicação.</w:t>
        </w:r>
      </w:ins>
    </w:p>
    <w:p w:rsidR="00F045C8" w:rsidRDefault="00F045C8">
      <w:pPr>
        <w:rPr>
          <w:ins w:id="742" w:author="Ryan Lemos" w:date="2019-02-21T20:11:00Z"/>
        </w:rPr>
        <w:pPrChange w:id="743" w:author="Ryan Lemos" w:date="2019-02-21T20:18:00Z">
          <w:pPr>
            <w:ind w:firstLine="0"/>
            <w:jc w:val="center"/>
          </w:pPr>
        </w:pPrChange>
      </w:pPr>
    </w:p>
    <w:p w:rsidR="00DA49B0" w:rsidRDefault="00DA49B0" w:rsidP="00905032">
      <w:pPr>
        <w:ind w:firstLine="0"/>
        <w:jc w:val="center"/>
        <w:rPr>
          <w:ins w:id="744" w:author="Ryan Lemos" w:date="2019-02-21T20:20:00Z"/>
        </w:rPr>
      </w:pPr>
      <w:ins w:id="745" w:author="Ryan Lemos" w:date="2019-02-21T20:11:00Z">
        <w:r>
          <w:rPr>
            <w:noProof/>
          </w:rPr>
          <w:drawing>
            <wp:inline distT="0" distB="0" distL="0" distR="0" wp14:anchorId="39DB98FA" wp14:editId="0A17058A">
              <wp:extent cx="5760085" cy="2684780"/>
              <wp:effectExtent l="0" t="0" r="0" b="127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2684780"/>
                      </a:xfrm>
                      <a:prstGeom prst="rect">
                        <a:avLst/>
                      </a:prstGeom>
                    </pic:spPr>
                  </pic:pic>
                </a:graphicData>
              </a:graphic>
            </wp:inline>
          </w:drawing>
        </w:r>
      </w:ins>
    </w:p>
    <w:p w:rsidR="00F045C8" w:rsidRDefault="00F045C8" w:rsidP="00905032">
      <w:pPr>
        <w:ind w:firstLine="0"/>
        <w:jc w:val="center"/>
        <w:rPr>
          <w:ins w:id="746" w:author="Ryan Lemos" w:date="2019-02-21T20:20:00Z"/>
        </w:rPr>
      </w:pPr>
    </w:p>
    <w:p w:rsidR="00F045C8" w:rsidRDefault="00F045C8" w:rsidP="00F045C8">
      <w:pPr>
        <w:rPr>
          <w:ins w:id="747" w:author="Ryan Lemos" w:date="2019-02-21T20:21:00Z"/>
        </w:rPr>
      </w:pPr>
      <w:ins w:id="748" w:author="Ryan Lemos" w:date="2019-02-21T20:21:00Z">
        <w:r>
          <w:t>Assim como os menus, as permissões dos usuários são dinâmicas. O administrador tem a função de</w:t>
        </w:r>
      </w:ins>
      <w:ins w:id="749" w:author="Ryan Lemos" w:date="2019-02-21T20:22:00Z">
        <w:r>
          <w:t xml:space="preserve"> delegar o que cada um pode acessar no ambiente. Portanto a próxima estória de usuário</w:t>
        </w:r>
        <w:r w:rsidR="004240B8">
          <w:t xml:space="preserve">, representada pela </w:t>
        </w:r>
        <w:r w:rsidR="004240B8" w:rsidRPr="004240B8">
          <w:rPr>
            <w:highlight w:val="yellow"/>
            <w:rPrChange w:id="750" w:author="Ryan Lemos" w:date="2019-02-21T20:22:00Z">
              <w:rPr/>
            </w:rPrChange>
          </w:rPr>
          <w:t>figura x</w:t>
        </w:r>
        <w:r w:rsidR="004240B8">
          <w:t xml:space="preserve">, </w:t>
        </w:r>
        <w:r>
          <w:t xml:space="preserve">descreve </w:t>
        </w:r>
        <w:r w:rsidR="004240B8">
          <w:t>essa necessidade do ambiente.</w:t>
        </w:r>
      </w:ins>
      <w:ins w:id="751" w:author="Ryan Lemos" w:date="2019-02-21T20:21:00Z">
        <w:r>
          <w:t xml:space="preserve"> </w:t>
        </w:r>
      </w:ins>
    </w:p>
    <w:p w:rsidR="00F045C8" w:rsidRDefault="00F045C8">
      <w:pPr>
        <w:rPr>
          <w:ins w:id="752" w:author="Ryan Lemos" w:date="2019-02-20T21:14:00Z"/>
        </w:rPr>
        <w:pPrChange w:id="753" w:author="Ryan Lemos" w:date="2019-02-21T20:21:00Z">
          <w:pPr>
            <w:ind w:firstLine="0"/>
            <w:jc w:val="center"/>
          </w:pPr>
        </w:pPrChange>
      </w:pPr>
    </w:p>
    <w:p w:rsidR="00905032" w:rsidRDefault="00905032" w:rsidP="00905032">
      <w:pPr>
        <w:ind w:firstLine="0"/>
        <w:jc w:val="center"/>
        <w:rPr>
          <w:ins w:id="754" w:author="Ryan Lemos" w:date="2019-02-21T20:21:00Z"/>
        </w:rPr>
      </w:pPr>
      <w:ins w:id="755" w:author="Ryan Lemos" w:date="2019-02-20T21:14:00Z">
        <w:r>
          <w:rPr>
            <w:noProof/>
          </w:rPr>
          <w:drawing>
            <wp:inline distT="0" distB="0" distL="0" distR="0" wp14:anchorId="6562E3D9" wp14:editId="1DCBEA6E">
              <wp:extent cx="2225040" cy="1346149"/>
              <wp:effectExtent l="152400" t="133350" r="156210" b="15938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57798" cy="136596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F045C8" w:rsidRDefault="00F045C8" w:rsidP="00905032">
      <w:pPr>
        <w:ind w:firstLine="0"/>
        <w:jc w:val="center"/>
        <w:rPr>
          <w:ins w:id="756" w:author="Ryan Lemos" w:date="2019-02-21T20:21:00Z"/>
        </w:rPr>
      </w:pPr>
    </w:p>
    <w:p w:rsidR="00F045C8" w:rsidRDefault="004240B8" w:rsidP="00F045C8">
      <w:pPr>
        <w:rPr>
          <w:ins w:id="757" w:author="Ryan Lemos" w:date="2019-02-21T20:21:00Z"/>
        </w:rPr>
      </w:pPr>
      <w:ins w:id="758" w:author="Ryan Lemos" w:date="2019-02-21T20:23:00Z">
        <w:r>
          <w:t xml:space="preserve">A interação descrita pela estória da </w:t>
        </w:r>
        <w:r w:rsidRPr="004240B8">
          <w:rPr>
            <w:highlight w:val="yellow"/>
            <w:rPrChange w:id="759" w:author="Ryan Lemos" w:date="2019-02-21T20:23:00Z">
              <w:rPr/>
            </w:rPrChange>
          </w:rPr>
          <w:t>figura x</w:t>
        </w:r>
      </w:ins>
      <w:ins w:id="760" w:author="Ryan Lemos" w:date="2019-02-21T20:24:00Z">
        <w:r>
          <w:t xml:space="preserve"> foi implementada conforme visto na </w:t>
        </w:r>
        <w:r w:rsidRPr="004240B8">
          <w:rPr>
            <w:highlight w:val="yellow"/>
            <w:rPrChange w:id="761" w:author="Ryan Lemos" w:date="2019-02-21T20:24:00Z">
              <w:rPr/>
            </w:rPrChange>
          </w:rPr>
          <w:t>figura x</w:t>
        </w:r>
      </w:ins>
      <w:ins w:id="762" w:author="Ryan Lemos" w:date="2019-02-21T20:23:00Z">
        <w:r>
          <w:t>.</w:t>
        </w:r>
      </w:ins>
      <w:ins w:id="763" w:author="Ryan Lemos" w:date="2019-02-21T20:24:00Z">
        <w:r>
          <w:t xml:space="preserve"> O administrador escolhe qual perfil quer autorizar e as permissões </w:t>
        </w:r>
      </w:ins>
      <w:ins w:id="764" w:author="Ryan Lemos" w:date="2019-02-21T20:25:00Z">
        <w:r>
          <w:t>surgem em seguida</w:t>
        </w:r>
      </w:ins>
      <w:ins w:id="765" w:author="Ryan Lemos" w:date="2019-02-21T20:24:00Z">
        <w:r>
          <w:t>.</w:t>
        </w:r>
      </w:ins>
      <w:ins w:id="766" w:author="Ryan Lemos" w:date="2019-02-21T20:25:00Z">
        <w:r>
          <w:t xml:space="preserve"> O administrador marca quais permissões deseja ao usuário e clica no botão salvar. Assim surge uma mensagem de confirmação de autorização para o perfil de usuário. E o usuário com aquele perfil autorizado consegue acessar o que lhe f</w:t>
        </w:r>
      </w:ins>
      <w:ins w:id="767" w:author="Ryan Lemos" w:date="2019-02-21T20:26:00Z">
        <w:r>
          <w:t xml:space="preserve">oi permitido. Como descrito, as permissões nada </w:t>
        </w:r>
        <w:r>
          <w:lastRenderedPageBreak/>
          <w:t>mais são do que as rotas da aplicação.</w:t>
        </w:r>
      </w:ins>
      <w:ins w:id="768" w:author="Ryan Lemos" w:date="2019-02-21T20:24:00Z">
        <w:r>
          <w:t xml:space="preserve"> </w:t>
        </w:r>
      </w:ins>
      <w:ins w:id="769" w:author="Ryan Lemos" w:date="2019-02-21T20:26:00Z">
        <w:r>
          <w:t>Ma</w:t>
        </w:r>
      </w:ins>
      <w:ins w:id="770" w:author="Ryan Lemos" w:date="2019-02-21T20:21:00Z">
        <w:r w:rsidR="00F045C8">
          <w:t>s</w:t>
        </w:r>
      </w:ins>
      <w:ins w:id="771" w:author="Ryan Lemos" w:date="2019-02-21T20:26:00Z">
        <w:r>
          <w:t xml:space="preserve"> as</w:t>
        </w:r>
      </w:ins>
      <w:ins w:id="772" w:author="Ryan Lemos" w:date="2019-02-21T20:21:00Z">
        <w:r w:rsidR="00F045C8">
          <w:t xml:space="preserve"> rotas foram divididas a contemplar os dois âmbitos da aplicação, o </w:t>
        </w:r>
        <w:r w:rsidR="00F045C8" w:rsidRPr="000B6DA0">
          <w:rPr>
            <w:i/>
          </w:rPr>
          <w:t>frontend</w:t>
        </w:r>
        <w:r w:rsidR="00F045C8">
          <w:t xml:space="preserve"> e o </w:t>
        </w:r>
        <w:r w:rsidR="00F045C8" w:rsidRPr="000B6DA0">
          <w:rPr>
            <w:i/>
          </w:rPr>
          <w:t>backend</w:t>
        </w:r>
        <w:r w:rsidR="00F045C8">
          <w:t>. Ou seja, há rotas espec</w:t>
        </w:r>
      </w:ins>
      <w:ins w:id="773" w:author="Ryan Lemos" w:date="2019-02-21T20:51:00Z">
        <w:r w:rsidR="005F0194">
          <w:t>í</w:t>
        </w:r>
      </w:ins>
      <w:ins w:id="774" w:author="Ryan Lemos" w:date="2019-02-21T20:21:00Z">
        <w:r w:rsidR="00F045C8">
          <w:t>ficas do Laravel (que tem seu sistema de rotas), e as rotas do Angular que também tem um módulo de roteamento.</w:t>
        </w:r>
      </w:ins>
      <w:ins w:id="775" w:author="Ryan Lemos" w:date="2019-02-21T20:27:00Z">
        <w:r>
          <w:t xml:space="preserve"> Então para que o usuário acesse determinado recurso tem que lhe ser permitido as autorizações no Angular e no Laravel. Caso somente seja permitido em um âmbito</w:t>
        </w:r>
      </w:ins>
      <w:ins w:id="776" w:author="Ryan Lemos" w:date="2019-02-21T20:28:00Z">
        <w:r>
          <w:t>, o perfil de usuário não conseguirá acesso por completo do recurso. Caso seja permitido acesso somente a rota do Angular o perfil só conseguirá visualizar a tela, porém não conseg</w:t>
        </w:r>
      </w:ins>
      <w:ins w:id="777" w:author="Ryan Lemos" w:date="2019-02-21T20:29:00Z">
        <w:r>
          <w:t>uirá interagir com a base de dados. Caso só permitir no Laravel o usuário não terá uma tela de interação, somente a possibilidade de requisição na API. Por isso se faz necessário que o usuár</w:t>
        </w:r>
      </w:ins>
      <w:ins w:id="778" w:author="Ryan Lemos" w:date="2019-02-21T20:30:00Z">
        <w:r>
          <w:t>io administrador tenha os conhecimentos necessários no desenvolvimento para permitir o acesso.</w:t>
        </w:r>
      </w:ins>
    </w:p>
    <w:p w:rsidR="00F045C8" w:rsidRDefault="00F045C8" w:rsidP="00905032">
      <w:pPr>
        <w:ind w:firstLine="0"/>
        <w:jc w:val="center"/>
        <w:rPr>
          <w:ins w:id="779" w:author="Ryan Lemos" w:date="2019-02-20T21:14:00Z"/>
        </w:rPr>
      </w:pPr>
    </w:p>
    <w:p w:rsidR="00905032" w:rsidRPr="00324B80" w:rsidRDefault="00905032" w:rsidP="00905032">
      <w:pPr>
        <w:ind w:firstLine="0"/>
        <w:jc w:val="center"/>
        <w:rPr>
          <w:ins w:id="780" w:author="Ryan Lemos" w:date="2019-02-20T21:14:00Z"/>
        </w:rPr>
      </w:pPr>
      <w:ins w:id="781" w:author="Ryan Lemos" w:date="2019-02-20T21:14:00Z">
        <w:r>
          <w:rPr>
            <w:noProof/>
          </w:rPr>
          <w:drawing>
            <wp:inline distT="0" distB="0" distL="0" distR="0" wp14:anchorId="32ED3556" wp14:editId="5123E0A2">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2716530"/>
                      </a:xfrm>
                      <a:prstGeom prst="rect">
                        <a:avLst/>
                      </a:prstGeom>
                    </pic:spPr>
                  </pic:pic>
                </a:graphicData>
              </a:graphic>
            </wp:inline>
          </w:drawing>
        </w:r>
      </w:ins>
    </w:p>
    <w:p w:rsidR="00905032" w:rsidRDefault="00905032" w:rsidP="00987BE5">
      <w:pPr>
        <w:ind w:firstLine="0"/>
        <w:jc w:val="center"/>
        <w:rPr>
          <w:ins w:id="782" w:author="Ryan Lemos" w:date="2019-02-20T20:53:00Z"/>
        </w:rPr>
      </w:pPr>
    </w:p>
    <w:p w:rsidR="00987BE5" w:rsidRDefault="00987BE5" w:rsidP="00987BE5">
      <w:pPr>
        <w:pStyle w:val="Ttulo4"/>
        <w:rPr>
          <w:ins w:id="783" w:author="Ryan Lemos" w:date="2019-02-20T20:53:00Z"/>
        </w:rPr>
      </w:pPr>
      <w:ins w:id="784" w:author="Ryan Lemos" w:date="2019-02-20T20:53:00Z">
        <w:r>
          <w:t>Professor</w:t>
        </w:r>
      </w:ins>
    </w:p>
    <w:p w:rsidR="00987BE5" w:rsidRPr="00F97B7F" w:rsidRDefault="00987BE5" w:rsidP="00987BE5">
      <w:pPr>
        <w:rPr>
          <w:ins w:id="785" w:author="Ryan Lemos" w:date="2019-02-20T20:53:00Z"/>
        </w:rPr>
      </w:pPr>
    </w:p>
    <w:p w:rsidR="00987BE5" w:rsidRDefault="00987BE5" w:rsidP="00987BE5">
      <w:pPr>
        <w:rPr>
          <w:ins w:id="786" w:author="Ryan Lemos" w:date="2019-02-20T20:53:00Z"/>
        </w:rPr>
      </w:pPr>
      <w:ins w:id="787" w:author="Ryan Lemos" w:date="2019-02-20T20:53:00Z">
        <w:r>
          <w:t xml:space="preserve">Esta seção se trata das funcionalidades implementadas no primeiro release que são direcionadas ao professor. Uma das responsabilidades do professor no ambiente é a disponibilização de matérias de apoio aos alunos. Com isso surge a necessidade do professor de inserir esses materiais no ambiente. A estória retratada na </w:t>
        </w:r>
        <w:r w:rsidRPr="00FA2F5B">
          <w:rPr>
            <w:highlight w:val="yellow"/>
          </w:rPr>
          <w:t>figura X</w:t>
        </w:r>
        <w:r>
          <w:t xml:space="preserve"> representa esse desejo do professor.</w:t>
        </w:r>
      </w:ins>
    </w:p>
    <w:p w:rsidR="00987BE5" w:rsidRDefault="00987BE5" w:rsidP="00987BE5">
      <w:pPr>
        <w:rPr>
          <w:ins w:id="788" w:author="Ryan Lemos" w:date="2019-02-20T20:53:00Z"/>
        </w:rPr>
      </w:pPr>
    </w:p>
    <w:p w:rsidR="00987BE5" w:rsidRDefault="00987BE5" w:rsidP="00987BE5">
      <w:pPr>
        <w:ind w:firstLine="0"/>
        <w:jc w:val="center"/>
        <w:rPr>
          <w:ins w:id="789" w:author="Ryan Lemos" w:date="2019-02-20T20:53:00Z"/>
        </w:rPr>
      </w:pPr>
      <w:ins w:id="790" w:author="Ryan Lemos" w:date="2019-02-20T20:53:00Z">
        <w:r>
          <w:rPr>
            <w:noProof/>
          </w:rPr>
          <w:lastRenderedPageBreak/>
          <w:drawing>
            <wp:inline distT="0" distB="0" distL="0" distR="0" wp14:anchorId="73560D3A" wp14:editId="474668B3">
              <wp:extent cx="2007870" cy="903284"/>
              <wp:effectExtent l="171450" t="152400" r="163830" b="16383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52874" cy="9235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987BE5" w:rsidRDefault="00987BE5" w:rsidP="00987BE5">
      <w:pPr>
        <w:ind w:firstLine="0"/>
        <w:jc w:val="center"/>
        <w:rPr>
          <w:ins w:id="791" w:author="Ryan Lemos" w:date="2019-02-20T20:53:00Z"/>
        </w:rPr>
      </w:pPr>
    </w:p>
    <w:p w:rsidR="00987BE5" w:rsidRDefault="00987BE5" w:rsidP="00987BE5">
      <w:pPr>
        <w:rPr>
          <w:ins w:id="792" w:author="Ryan Lemos" w:date="2019-02-20T20:53:00Z"/>
        </w:rPr>
      </w:pPr>
      <w:ins w:id="793" w:author="Ryan Lemos" w:date="2019-02-20T20:53:00Z">
        <w:r>
          <w:t xml:space="preserve">A implementação desta estória pode ser vista na </w:t>
        </w:r>
        <w:r w:rsidRPr="00FA2F5B">
          <w:rPr>
            <w:highlight w:val="yellow"/>
          </w:rPr>
          <w:t>figura X</w:t>
        </w:r>
        <w:r>
          <w:t>. Vale ressaltar que em entrevistas feitas aos professores, foi identificado que os tipos de materiais usados por eles são links ou áudios. Então o professor pode escolher se quer cadastrar um link ou um áudio. Em caso de escolha de link, surge-se um campo de digitação para indicar o endereço do link. Caso contrário surge um botão ao qual o professor pode enviar um arquivo de aúdio.</w:t>
        </w:r>
      </w:ins>
    </w:p>
    <w:p w:rsidR="00987BE5" w:rsidRDefault="00987BE5" w:rsidP="00987BE5">
      <w:pPr>
        <w:ind w:firstLine="0"/>
        <w:jc w:val="center"/>
        <w:rPr>
          <w:ins w:id="794" w:author="Ryan Lemos" w:date="2019-02-20T20:53:00Z"/>
        </w:rPr>
      </w:pPr>
    </w:p>
    <w:p w:rsidR="00987BE5" w:rsidRDefault="00987BE5" w:rsidP="00987BE5">
      <w:pPr>
        <w:ind w:firstLine="0"/>
        <w:jc w:val="center"/>
        <w:rPr>
          <w:ins w:id="795" w:author="Ryan Lemos" w:date="2019-02-20T21:06:00Z"/>
        </w:rPr>
      </w:pPr>
      <w:ins w:id="796" w:author="Ryan Lemos" w:date="2019-02-20T20:53:00Z">
        <w:r>
          <w:rPr>
            <w:noProof/>
          </w:rPr>
          <w:drawing>
            <wp:inline distT="0" distB="0" distL="0" distR="0" wp14:anchorId="732B73F7" wp14:editId="650CBBDF">
              <wp:extent cx="5760085" cy="270891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2708910"/>
                      </a:xfrm>
                      <a:prstGeom prst="rect">
                        <a:avLst/>
                      </a:prstGeom>
                    </pic:spPr>
                  </pic:pic>
                </a:graphicData>
              </a:graphic>
            </wp:inline>
          </w:drawing>
        </w:r>
      </w:ins>
    </w:p>
    <w:p w:rsidR="006476E9" w:rsidRDefault="006476E9" w:rsidP="00987BE5">
      <w:pPr>
        <w:ind w:firstLine="0"/>
        <w:jc w:val="center"/>
        <w:rPr>
          <w:ins w:id="797" w:author="Ryan Lemos" w:date="2019-02-20T20:53:00Z"/>
        </w:rPr>
      </w:pPr>
    </w:p>
    <w:p w:rsidR="00987BE5" w:rsidRDefault="00987BE5" w:rsidP="00987BE5">
      <w:pPr>
        <w:rPr>
          <w:ins w:id="798" w:author="Ryan Lemos" w:date="2019-02-20T20:53:00Z"/>
        </w:rPr>
      </w:pPr>
      <w:ins w:id="799" w:author="Ryan Lemos" w:date="2019-02-20T20:53:00Z">
        <w:r>
          <w:t xml:space="preserve">A estória retratada na </w:t>
        </w:r>
        <w:r w:rsidRPr="00FA2F5B">
          <w:rPr>
            <w:highlight w:val="yellow"/>
          </w:rPr>
          <w:t>figura x</w:t>
        </w:r>
        <w:r>
          <w:t xml:space="preserve"> se trata de como seria a listagem desses materiais cadastrados. Essa estória, diferente das outras, contém restrições ao qual a funcionalidade deve possuir para ser válida ao usuário.</w:t>
        </w:r>
      </w:ins>
    </w:p>
    <w:p w:rsidR="00987BE5" w:rsidRPr="00F97B7F" w:rsidRDefault="00987BE5" w:rsidP="00987BE5">
      <w:pPr>
        <w:rPr>
          <w:ins w:id="800" w:author="Ryan Lemos" w:date="2019-02-20T20:53:00Z"/>
        </w:rPr>
      </w:pPr>
      <w:ins w:id="801" w:author="Ryan Lemos" w:date="2019-02-20T20:53:00Z">
        <w:r>
          <w:t xml:space="preserve"> </w:t>
        </w:r>
      </w:ins>
    </w:p>
    <w:p w:rsidR="00987BE5" w:rsidRDefault="00987BE5" w:rsidP="00987BE5">
      <w:pPr>
        <w:ind w:firstLine="0"/>
        <w:jc w:val="center"/>
        <w:rPr>
          <w:ins w:id="802" w:author="Ryan Lemos" w:date="2019-02-20T20:53:00Z"/>
        </w:rPr>
      </w:pPr>
      <w:ins w:id="803" w:author="Ryan Lemos" w:date="2019-02-20T20:53:00Z">
        <w:r>
          <w:rPr>
            <w:noProof/>
          </w:rPr>
          <w:lastRenderedPageBreak/>
          <w:drawing>
            <wp:inline distT="0" distB="0" distL="0" distR="0" wp14:anchorId="34903EA4" wp14:editId="1CBFF13F">
              <wp:extent cx="1935480" cy="1767840"/>
              <wp:effectExtent l="0" t="0" r="7620" b="381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74016" cy="1803038"/>
                      </a:xfrm>
                      <a:prstGeom prst="roundRect">
                        <a:avLst>
                          <a:gd name="adj" fmla="val 8594"/>
                        </a:avLst>
                      </a:prstGeom>
                      <a:solidFill>
                        <a:srgbClr val="FFFFFF">
                          <a:shade val="85000"/>
                        </a:srgbClr>
                      </a:solidFill>
                      <a:ln>
                        <a:noFill/>
                      </a:ln>
                      <a:effectLst/>
                    </pic:spPr>
                  </pic:pic>
                </a:graphicData>
              </a:graphic>
            </wp:inline>
          </w:drawing>
        </w:r>
      </w:ins>
    </w:p>
    <w:p w:rsidR="00987BE5" w:rsidRDefault="00987BE5" w:rsidP="00987BE5">
      <w:pPr>
        <w:ind w:firstLine="0"/>
        <w:jc w:val="center"/>
        <w:rPr>
          <w:ins w:id="804" w:author="Ryan Lemos" w:date="2019-02-20T20:53:00Z"/>
        </w:rPr>
      </w:pPr>
    </w:p>
    <w:p w:rsidR="00987BE5" w:rsidRDefault="00987BE5" w:rsidP="00987BE5">
      <w:pPr>
        <w:rPr>
          <w:ins w:id="805" w:author="Ryan Lemos" w:date="2019-02-20T20:53:00Z"/>
        </w:rPr>
      </w:pPr>
      <w:ins w:id="806" w:author="Ryan Lemos" w:date="2019-02-20T20:53:00Z">
        <w:r>
          <w:t xml:space="preserve">A implementação da funcionalidade pode ser constatada pela </w:t>
        </w:r>
        <w:r w:rsidRPr="00FA2F5B">
          <w:rPr>
            <w:highlight w:val="yellow"/>
          </w:rPr>
          <w:t>figura x</w:t>
        </w:r>
        <w:r>
          <w:t xml:space="preserve">. Os materiais são descritos pelos anos e ainda há a possibilidade de se ter um material que seja disponível para todos os alunos independente do seu ano. A primeira restrição descrita pela estória da </w:t>
        </w:r>
        <w:r w:rsidRPr="00FA2F5B">
          <w:rPr>
            <w:highlight w:val="yellow"/>
          </w:rPr>
          <w:t>figura X</w:t>
        </w:r>
        <w:r>
          <w:t xml:space="preserve"> pode também ser vista na </w:t>
        </w:r>
        <w:r w:rsidRPr="00FA2F5B">
          <w:rPr>
            <w:highlight w:val="yellow"/>
          </w:rPr>
          <w:t>figura X</w:t>
        </w:r>
        <w:r>
          <w:t xml:space="preserve">. Uma vez que os livros utilizados pelo primeiro, segundo e terceiro ano acompanham o nome do ano para ajudar na identificação. </w:t>
        </w:r>
      </w:ins>
    </w:p>
    <w:p w:rsidR="00987BE5" w:rsidRDefault="00987BE5" w:rsidP="00987BE5">
      <w:pPr>
        <w:ind w:firstLine="0"/>
        <w:jc w:val="center"/>
        <w:rPr>
          <w:ins w:id="807" w:author="Ryan Lemos" w:date="2019-02-20T20:53:00Z"/>
        </w:rPr>
      </w:pPr>
    </w:p>
    <w:p w:rsidR="00987BE5" w:rsidRDefault="00987BE5" w:rsidP="00987BE5">
      <w:pPr>
        <w:ind w:firstLine="0"/>
        <w:jc w:val="center"/>
        <w:rPr>
          <w:ins w:id="808" w:author="Ryan Lemos" w:date="2019-02-20T20:53:00Z"/>
        </w:rPr>
      </w:pPr>
      <w:ins w:id="809" w:author="Ryan Lemos" w:date="2019-02-20T20:53:00Z">
        <w:r>
          <w:rPr>
            <w:noProof/>
          </w:rPr>
          <w:drawing>
            <wp:inline distT="0" distB="0" distL="0" distR="0" wp14:anchorId="0A96C54C" wp14:editId="551BAC0E">
              <wp:extent cx="5494020" cy="248434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23404" cy="2497629"/>
                      </a:xfrm>
                      <a:prstGeom prst="rect">
                        <a:avLst/>
                      </a:prstGeom>
                    </pic:spPr>
                  </pic:pic>
                </a:graphicData>
              </a:graphic>
            </wp:inline>
          </w:drawing>
        </w:r>
      </w:ins>
    </w:p>
    <w:p w:rsidR="00987BE5" w:rsidRDefault="00987BE5" w:rsidP="00987BE5">
      <w:pPr>
        <w:ind w:firstLine="0"/>
        <w:jc w:val="center"/>
        <w:rPr>
          <w:ins w:id="810" w:author="Ryan Lemos" w:date="2019-02-20T20:53:00Z"/>
        </w:rPr>
      </w:pPr>
    </w:p>
    <w:p w:rsidR="00987BE5" w:rsidRDefault="00987BE5" w:rsidP="00987BE5">
      <w:pPr>
        <w:rPr>
          <w:ins w:id="811" w:author="Ryan Lemos" w:date="2019-02-20T20:53:00Z"/>
        </w:rPr>
      </w:pPr>
      <w:ins w:id="812" w:author="Ryan Lemos" w:date="2019-02-20T20:53:00Z">
        <w:r>
          <w:t xml:space="preserve">A segunda restrição descrita pela </w:t>
        </w:r>
        <w:r w:rsidRPr="00FA2F5B">
          <w:rPr>
            <w:highlight w:val="yellow"/>
          </w:rPr>
          <w:t>figura X</w:t>
        </w:r>
        <w:r>
          <w:t xml:space="preserve"> implementada pode ser vista na </w:t>
        </w:r>
        <w:r w:rsidRPr="00FA2F5B">
          <w:rPr>
            <w:highlight w:val="yellow"/>
          </w:rPr>
          <w:t>figura X</w:t>
        </w:r>
        <w:r>
          <w:t xml:space="preserve">. Ao clicar sobre o ano executa-se um efeito de sanfona abrindo e então os materiais daquele ano surgem. </w:t>
        </w:r>
      </w:ins>
    </w:p>
    <w:p w:rsidR="00987BE5" w:rsidRDefault="00987BE5" w:rsidP="00987BE5">
      <w:pPr>
        <w:rPr>
          <w:ins w:id="813" w:author="Ryan Lemos" w:date="2019-02-20T20:53:00Z"/>
        </w:rPr>
      </w:pPr>
    </w:p>
    <w:p w:rsidR="00987BE5" w:rsidRDefault="00987BE5" w:rsidP="00987BE5">
      <w:pPr>
        <w:ind w:firstLine="0"/>
        <w:jc w:val="center"/>
        <w:rPr>
          <w:ins w:id="814" w:author="Ryan Lemos" w:date="2019-02-20T20:56:00Z"/>
        </w:rPr>
      </w:pPr>
      <w:ins w:id="815" w:author="Ryan Lemos" w:date="2019-02-20T20:53:00Z">
        <w:r>
          <w:rPr>
            <w:noProof/>
          </w:rPr>
          <w:lastRenderedPageBreak/>
          <w:drawing>
            <wp:inline distT="0" distB="0" distL="0" distR="0" wp14:anchorId="21A47ED0" wp14:editId="3EA1B05A">
              <wp:extent cx="5166360" cy="2491509"/>
              <wp:effectExtent l="0" t="0" r="0" b="444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98359" cy="2506941"/>
                      </a:xfrm>
                      <a:prstGeom prst="rect">
                        <a:avLst/>
                      </a:prstGeom>
                    </pic:spPr>
                  </pic:pic>
                </a:graphicData>
              </a:graphic>
            </wp:inline>
          </w:drawing>
        </w:r>
      </w:ins>
    </w:p>
    <w:p w:rsidR="002C0E60" w:rsidRDefault="002C0E60" w:rsidP="002C0E60">
      <w:pPr>
        <w:rPr>
          <w:ins w:id="816" w:author="Ryan Lemos" w:date="2019-02-20T20:57:00Z"/>
        </w:rPr>
      </w:pPr>
      <w:ins w:id="817" w:author="Ryan Lemos" w:date="2019-02-20T20:56:00Z">
        <w:r>
          <w:t>A estória seguinte se tra</w:t>
        </w:r>
      </w:ins>
      <w:ins w:id="818" w:author="Ryan Lemos" w:date="2019-02-20T20:58:00Z">
        <w:r w:rsidR="006476E9">
          <w:t>ta de como será o cadastro das turmas pelo professor</w:t>
        </w:r>
      </w:ins>
      <w:ins w:id="819" w:author="Ryan Lemos" w:date="2019-02-20T21:03:00Z">
        <w:r w:rsidR="006476E9">
          <w:t xml:space="preserve">. A </w:t>
        </w:r>
        <w:r w:rsidR="006476E9" w:rsidRPr="006476E9">
          <w:rPr>
            <w:highlight w:val="yellow"/>
            <w:rPrChange w:id="820" w:author="Ryan Lemos" w:date="2019-02-20T21:03:00Z">
              <w:rPr/>
            </w:rPrChange>
          </w:rPr>
          <w:t>figura X</w:t>
        </w:r>
        <w:r w:rsidR="006476E9">
          <w:t xml:space="preserve"> representa essa estória. Nela o professor explica que cada turma é identificada pelo ano</w:t>
        </w:r>
      </w:ins>
      <w:ins w:id="821" w:author="Ryan Lemos" w:date="2019-02-20T21:04:00Z">
        <w:r w:rsidR="006476E9">
          <w:t xml:space="preserve"> de graduação</w:t>
        </w:r>
      </w:ins>
      <w:ins w:id="822" w:author="Ryan Lemos" w:date="2019-02-20T21:03:00Z">
        <w:r w:rsidR="006476E9">
          <w:t xml:space="preserve"> (no </w:t>
        </w:r>
      </w:ins>
      <w:ins w:id="823" w:author="Ryan Lemos" w:date="2019-02-20T21:04:00Z">
        <w:r w:rsidR="006476E9">
          <w:t>caso primeiro, segundo, até o quinto ano), o dia e horários em que a a</w:t>
        </w:r>
      </w:ins>
      <w:ins w:id="824" w:author="Ryan Lemos" w:date="2019-02-20T21:05:00Z">
        <w:r w:rsidR="006476E9">
          <w:t>ula é realizada.</w:t>
        </w:r>
      </w:ins>
    </w:p>
    <w:p w:rsidR="002C0E60" w:rsidRDefault="002C0E60" w:rsidP="002C0E60">
      <w:pPr>
        <w:ind w:firstLine="0"/>
        <w:jc w:val="center"/>
        <w:rPr>
          <w:ins w:id="825" w:author="Ryan Lemos" w:date="2019-02-20T20:57:00Z"/>
        </w:rPr>
      </w:pPr>
    </w:p>
    <w:p w:rsidR="002C0E60" w:rsidRDefault="002C0E60" w:rsidP="002C0E60">
      <w:pPr>
        <w:ind w:firstLine="0"/>
        <w:jc w:val="center"/>
        <w:rPr>
          <w:ins w:id="826" w:author="Ryan Lemos" w:date="2019-02-20T21:05:00Z"/>
        </w:rPr>
      </w:pPr>
      <w:ins w:id="827" w:author="Ryan Lemos" w:date="2019-02-20T20:57:00Z">
        <w:r>
          <w:rPr>
            <w:noProof/>
          </w:rPr>
          <w:drawing>
            <wp:inline distT="0" distB="0" distL="0" distR="0" wp14:anchorId="00B1EA77" wp14:editId="447C7AF9">
              <wp:extent cx="2078393" cy="1170709"/>
              <wp:effectExtent l="152400" t="133350" r="169545" b="16319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39041" cy="120487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6476E9" w:rsidRDefault="006476E9" w:rsidP="002C0E60">
      <w:pPr>
        <w:ind w:firstLine="0"/>
        <w:jc w:val="center"/>
        <w:rPr>
          <w:ins w:id="828" w:author="Ryan Lemos" w:date="2019-02-20T21:05:00Z"/>
        </w:rPr>
      </w:pPr>
    </w:p>
    <w:p w:rsidR="006476E9" w:rsidRDefault="006476E9" w:rsidP="006476E9">
      <w:pPr>
        <w:rPr>
          <w:ins w:id="829" w:author="Ryan Lemos" w:date="2019-02-20T21:05:00Z"/>
        </w:rPr>
      </w:pPr>
      <w:ins w:id="830" w:author="Ryan Lemos" w:date="2019-02-20T21:05:00Z">
        <w:r>
          <w:t xml:space="preserve">A implementação desta funcionalidade é descrita pela </w:t>
        </w:r>
        <w:r w:rsidRPr="006476E9">
          <w:rPr>
            <w:highlight w:val="yellow"/>
            <w:rPrChange w:id="831" w:author="Ryan Lemos" w:date="2019-02-20T21:05:00Z">
              <w:rPr/>
            </w:rPrChange>
          </w:rPr>
          <w:t>figura X</w:t>
        </w:r>
      </w:ins>
      <w:ins w:id="832" w:author="Ryan Lemos" w:date="2019-02-20T21:06:00Z">
        <w:r>
          <w:t xml:space="preserve"> q</w:t>
        </w:r>
      </w:ins>
      <w:ins w:id="833" w:author="Ryan Lemos" w:date="2019-02-20T21:05:00Z">
        <w:r>
          <w:t>ue explicita o</w:t>
        </w:r>
      </w:ins>
      <w:ins w:id="834" w:author="Ryan Lemos" w:date="2019-02-20T21:06:00Z">
        <w:r>
          <w:t>s campos indicados pelo professor que são o dia, horário e ano.</w:t>
        </w:r>
      </w:ins>
    </w:p>
    <w:p w:rsidR="006476E9" w:rsidRDefault="006476E9">
      <w:pPr>
        <w:rPr>
          <w:ins w:id="835" w:author="Ryan Lemos" w:date="2019-02-20T20:57:00Z"/>
        </w:rPr>
        <w:pPrChange w:id="836" w:author="Ryan Lemos" w:date="2019-02-20T21:05:00Z">
          <w:pPr>
            <w:ind w:firstLine="0"/>
            <w:jc w:val="center"/>
          </w:pPr>
        </w:pPrChange>
      </w:pPr>
    </w:p>
    <w:p w:rsidR="002C0E60" w:rsidRDefault="002C0E60" w:rsidP="002C0E60">
      <w:pPr>
        <w:ind w:firstLine="0"/>
        <w:jc w:val="center"/>
        <w:rPr>
          <w:ins w:id="837" w:author="Ryan Lemos" w:date="2019-02-20T21:07:00Z"/>
        </w:rPr>
      </w:pPr>
      <w:ins w:id="838" w:author="Ryan Lemos" w:date="2019-02-20T20:57:00Z">
        <w:r>
          <w:rPr>
            <w:noProof/>
          </w:rPr>
          <w:lastRenderedPageBreak/>
          <w:drawing>
            <wp:inline distT="0" distB="0" distL="0" distR="0" wp14:anchorId="76866E95" wp14:editId="1E4D446A">
              <wp:extent cx="5760085" cy="270891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2708910"/>
                      </a:xfrm>
                      <a:prstGeom prst="rect">
                        <a:avLst/>
                      </a:prstGeom>
                    </pic:spPr>
                  </pic:pic>
                </a:graphicData>
              </a:graphic>
            </wp:inline>
          </w:drawing>
        </w:r>
      </w:ins>
    </w:p>
    <w:p w:rsidR="006476E9" w:rsidRDefault="006476E9" w:rsidP="002C0E60">
      <w:pPr>
        <w:ind w:firstLine="0"/>
        <w:jc w:val="center"/>
        <w:rPr>
          <w:ins w:id="839" w:author="Ryan Lemos" w:date="2019-02-20T21:07:00Z"/>
        </w:rPr>
      </w:pPr>
    </w:p>
    <w:p w:rsidR="006476E9" w:rsidRDefault="0013326D">
      <w:pPr>
        <w:rPr>
          <w:ins w:id="840" w:author="Ryan Lemos" w:date="2019-02-20T21:07:00Z"/>
        </w:rPr>
        <w:pPrChange w:id="841" w:author="Ryan Lemos" w:date="2019-02-20T21:07:00Z">
          <w:pPr>
            <w:ind w:firstLine="0"/>
            <w:jc w:val="center"/>
          </w:pPr>
        </w:pPrChange>
      </w:pPr>
      <w:ins w:id="842" w:author="Ryan Lemos" w:date="2019-02-20T21:07:00Z">
        <w:r>
          <w:t xml:space="preserve">Ao </w:t>
        </w:r>
      </w:ins>
      <w:ins w:id="843" w:author="Ryan Lemos" w:date="2019-02-20T21:08:00Z">
        <w:r>
          <w:t xml:space="preserve">professor também é possível visualizar suas turmas. A </w:t>
        </w:r>
        <w:r w:rsidRPr="0013326D">
          <w:rPr>
            <w:highlight w:val="yellow"/>
            <w:rPrChange w:id="844" w:author="Ryan Lemos" w:date="2019-02-20T21:08:00Z">
              <w:rPr/>
            </w:rPrChange>
          </w:rPr>
          <w:t>figura X</w:t>
        </w:r>
        <w:r>
          <w:t xml:space="preserve"> </w:t>
        </w:r>
      </w:ins>
      <w:ins w:id="845" w:author="Ryan Lemos" w:date="2019-02-20T21:09:00Z">
        <w:r>
          <w:t>se trata da</w:t>
        </w:r>
      </w:ins>
      <w:ins w:id="846" w:author="Ryan Lemos" w:date="2019-02-20T21:08:00Z">
        <w:r>
          <w:t xml:space="preserve"> estória </w:t>
        </w:r>
      </w:ins>
      <w:ins w:id="847" w:author="Ryan Lemos" w:date="2019-02-20T21:09:00Z">
        <w:r>
          <w:t xml:space="preserve">que </w:t>
        </w:r>
        <w:r w:rsidR="00905032">
          <w:t>explicita como o professor imaginou a listagem das turmas. Um dos desejos para essa funcionalidade é que as turmas sejam dispostas</w:t>
        </w:r>
      </w:ins>
      <w:ins w:id="848" w:author="Ryan Lemos" w:date="2019-02-20T21:10:00Z">
        <w:r w:rsidR="00905032">
          <w:t xml:space="preserve"> em forma de cartão, para que fique mais fácil de identificar a turma. </w:t>
        </w:r>
      </w:ins>
    </w:p>
    <w:p w:rsidR="006476E9" w:rsidRDefault="006476E9" w:rsidP="002C0E60">
      <w:pPr>
        <w:ind w:firstLine="0"/>
        <w:jc w:val="center"/>
        <w:rPr>
          <w:ins w:id="849" w:author="Ryan Lemos" w:date="2019-02-20T20:57:00Z"/>
        </w:rPr>
      </w:pPr>
    </w:p>
    <w:p w:rsidR="002C0E60" w:rsidRDefault="002C0E60" w:rsidP="002C0E60">
      <w:pPr>
        <w:ind w:firstLine="0"/>
        <w:jc w:val="center"/>
        <w:rPr>
          <w:ins w:id="850" w:author="Ryan Lemos" w:date="2019-02-20T21:11:00Z"/>
        </w:rPr>
      </w:pPr>
      <w:ins w:id="851" w:author="Ryan Lemos" w:date="2019-02-20T20:57:00Z">
        <w:r>
          <w:rPr>
            <w:noProof/>
          </w:rPr>
          <w:drawing>
            <wp:inline distT="0" distB="0" distL="0" distR="0" wp14:anchorId="0B44573F" wp14:editId="57D3BAF1">
              <wp:extent cx="2260023" cy="1099168"/>
              <wp:effectExtent l="152400" t="152400" r="159385" b="15875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06583" cy="112181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905032" w:rsidRDefault="00905032" w:rsidP="002C0E60">
      <w:pPr>
        <w:ind w:firstLine="0"/>
        <w:jc w:val="center"/>
        <w:rPr>
          <w:ins w:id="852" w:author="Ryan Lemos" w:date="2019-02-20T21:11:00Z"/>
        </w:rPr>
      </w:pPr>
    </w:p>
    <w:p w:rsidR="00905032" w:rsidRDefault="00905032">
      <w:pPr>
        <w:ind w:firstLine="0"/>
        <w:rPr>
          <w:ins w:id="853" w:author="Ryan Lemos" w:date="2019-02-20T21:10:00Z"/>
        </w:rPr>
        <w:pPrChange w:id="854" w:author="Ryan Lemos" w:date="2019-02-20T21:11:00Z">
          <w:pPr>
            <w:ind w:firstLine="0"/>
            <w:jc w:val="center"/>
          </w:pPr>
        </w:pPrChange>
      </w:pPr>
      <w:ins w:id="855" w:author="Ryan Lemos" w:date="2019-02-20T21:11:00Z">
        <w:r>
          <w:t xml:space="preserve">A </w:t>
        </w:r>
        <w:r w:rsidRPr="00905032">
          <w:rPr>
            <w:highlight w:val="yellow"/>
            <w:rPrChange w:id="856" w:author="Ryan Lemos" w:date="2019-02-20T21:11:00Z">
              <w:rPr/>
            </w:rPrChange>
          </w:rPr>
          <w:t>figura X</w:t>
        </w:r>
        <w:r>
          <w:t xml:space="preserve"> explicita como foi feita a implementação dessa funcionalidade.</w:t>
        </w:r>
      </w:ins>
      <w:ins w:id="857" w:author="Ryan Lemos" w:date="2019-02-20T21:12:00Z">
        <w:r>
          <w:t xml:space="preserve"> As turmas são listadas em forma de cartão conforme requisitado. Ainda é possível ao professor gerenciar uma turma em espec</w:t>
        </w:r>
      </w:ins>
      <w:ins w:id="858" w:author="Ryan Lemos" w:date="2019-02-20T21:13:00Z">
        <w:r>
          <w:t>í</w:t>
        </w:r>
      </w:ins>
      <w:ins w:id="859" w:author="Ryan Lemos" w:date="2019-02-20T21:12:00Z">
        <w:r>
          <w:t>fico clicando no botão com a figura de um lápis.</w:t>
        </w:r>
      </w:ins>
      <w:ins w:id="860" w:author="Ryan Lemos" w:date="2019-02-20T21:11:00Z">
        <w:r>
          <w:t xml:space="preserve"> Além disso o professor pode pesquisar por uma turma, filtrando os resultados</w:t>
        </w:r>
      </w:ins>
      <w:ins w:id="861" w:author="Ryan Lemos" w:date="2019-02-20T21:13:00Z">
        <w:r>
          <w:t>, e listando somente os cartões conforme a busca</w:t>
        </w:r>
      </w:ins>
      <w:ins w:id="862" w:author="Ryan Lemos" w:date="2019-02-20T21:11:00Z">
        <w:r>
          <w:t>.</w:t>
        </w:r>
      </w:ins>
    </w:p>
    <w:p w:rsidR="00905032" w:rsidRDefault="00905032" w:rsidP="002C0E60">
      <w:pPr>
        <w:ind w:firstLine="0"/>
        <w:jc w:val="center"/>
        <w:rPr>
          <w:ins w:id="863" w:author="Ryan Lemos" w:date="2019-02-20T20:57:00Z"/>
        </w:rPr>
      </w:pPr>
    </w:p>
    <w:p w:rsidR="002C0E60" w:rsidRDefault="002C0E60" w:rsidP="002C0E60">
      <w:pPr>
        <w:ind w:firstLine="0"/>
        <w:jc w:val="center"/>
        <w:rPr>
          <w:ins w:id="864" w:author="Ryan Lemos" w:date="2019-02-20T20:57:00Z"/>
        </w:rPr>
      </w:pPr>
      <w:ins w:id="865" w:author="Ryan Lemos" w:date="2019-02-20T20:57:00Z">
        <w:r>
          <w:rPr>
            <w:noProof/>
          </w:rPr>
          <w:lastRenderedPageBreak/>
          <w:drawing>
            <wp:inline distT="0" distB="0" distL="0" distR="0" wp14:anchorId="70B78C16" wp14:editId="4C860E58">
              <wp:extent cx="5760085" cy="27120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2712085"/>
                      </a:xfrm>
                      <a:prstGeom prst="rect">
                        <a:avLst/>
                      </a:prstGeom>
                    </pic:spPr>
                  </pic:pic>
                </a:graphicData>
              </a:graphic>
            </wp:inline>
          </w:drawing>
        </w:r>
      </w:ins>
    </w:p>
    <w:p w:rsidR="002C0E60" w:rsidRDefault="002C0E60" w:rsidP="002C0E60">
      <w:pPr>
        <w:ind w:firstLine="0"/>
        <w:jc w:val="center"/>
        <w:rPr>
          <w:ins w:id="866" w:author="Ryan Lemos" w:date="2019-02-21T20:36:00Z"/>
        </w:rPr>
      </w:pPr>
    </w:p>
    <w:p w:rsidR="00E550EC" w:rsidRDefault="00E550EC">
      <w:pPr>
        <w:rPr>
          <w:ins w:id="867" w:author="Ryan Lemos" w:date="2019-02-20T20:57:00Z"/>
        </w:rPr>
        <w:pPrChange w:id="868" w:author="Ryan Lemos" w:date="2019-02-21T20:36:00Z">
          <w:pPr>
            <w:ind w:firstLine="0"/>
            <w:jc w:val="center"/>
          </w:pPr>
        </w:pPrChange>
      </w:pPr>
      <w:ins w:id="869" w:author="Ryan Lemos" w:date="2019-02-21T20:36:00Z">
        <w:r>
          <w:t xml:space="preserve">Como professor é possível dentro </w:t>
        </w:r>
        <w:r w:rsidR="00B96AC0">
          <w:t>de uma turma, gerenciar os eventos da determinada turma. A estória descri</w:t>
        </w:r>
      </w:ins>
      <w:ins w:id="870" w:author="Ryan Lemos" w:date="2019-02-21T20:37:00Z">
        <w:r w:rsidR="00B96AC0">
          <w:t xml:space="preserve">ta pela </w:t>
        </w:r>
        <w:r w:rsidR="00B96AC0" w:rsidRPr="00B96AC0">
          <w:rPr>
            <w:highlight w:val="yellow"/>
            <w:rPrChange w:id="871" w:author="Ryan Lemos" w:date="2019-02-21T20:37:00Z">
              <w:rPr/>
            </w:rPrChange>
          </w:rPr>
          <w:t>figura x</w:t>
        </w:r>
        <w:r w:rsidR="00B96AC0">
          <w:t xml:space="preserve"> representa esses anseios em se gerenciar os eventos.</w:t>
        </w:r>
      </w:ins>
    </w:p>
    <w:p w:rsidR="002C0E60" w:rsidRDefault="002C0E60">
      <w:pPr>
        <w:rPr>
          <w:ins w:id="872" w:author="Ryan Lemos" w:date="2019-02-20T20:56:00Z"/>
        </w:rPr>
        <w:pPrChange w:id="873" w:author="Ryan Lemos" w:date="2019-02-20T20:56:00Z">
          <w:pPr>
            <w:ind w:firstLine="0"/>
            <w:jc w:val="center"/>
          </w:pPr>
        </w:pPrChange>
      </w:pPr>
    </w:p>
    <w:p w:rsidR="00E550EC" w:rsidRDefault="00987BE5" w:rsidP="00987BE5">
      <w:pPr>
        <w:ind w:firstLine="0"/>
        <w:jc w:val="center"/>
        <w:rPr>
          <w:ins w:id="874" w:author="Ryan Lemos" w:date="2019-02-21T20:37:00Z"/>
          <w:noProof/>
        </w:rPr>
      </w:pPr>
      <w:ins w:id="875" w:author="Ryan Lemos" w:date="2019-02-20T20:53:00Z">
        <w:r>
          <w:rPr>
            <w:noProof/>
          </w:rPr>
          <w:drawing>
            <wp:inline distT="0" distB="0" distL="0" distR="0" wp14:anchorId="5BF74EC6" wp14:editId="3995F937">
              <wp:extent cx="2065020" cy="964027"/>
              <wp:effectExtent l="152400" t="152400" r="163830" b="16002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05646" cy="98299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B96AC0" w:rsidRDefault="00B96AC0" w:rsidP="00B96AC0">
      <w:pPr>
        <w:rPr>
          <w:ins w:id="876" w:author="Ryan Lemos" w:date="2019-02-21T20:37:00Z"/>
          <w:noProof/>
        </w:rPr>
      </w:pPr>
    </w:p>
    <w:p w:rsidR="00B96AC0" w:rsidRDefault="00B96AC0">
      <w:pPr>
        <w:rPr>
          <w:ins w:id="877" w:author="Ryan Lemos" w:date="2019-02-21T20:36:00Z"/>
          <w:noProof/>
        </w:rPr>
        <w:pPrChange w:id="878" w:author="Ryan Lemos" w:date="2019-02-21T20:37:00Z">
          <w:pPr>
            <w:ind w:firstLine="0"/>
            <w:jc w:val="center"/>
          </w:pPr>
        </w:pPrChange>
      </w:pPr>
      <w:ins w:id="879" w:author="Ryan Lemos" w:date="2019-02-21T20:37:00Z">
        <w:r>
          <w:rPr>
            <w:noProof/>
          </w:rPr>
          <w:t xml:space="preserve">A </w:t>
        </w:r>
        <w:r w:rsidRPr="00B96AC0">
          <w:rPr>
            <w:noProof/>
            <w:highlight w:val="yellow"/>
            <w:rPrChange w:id="880" w:author="Ryan Lemos" w:date="2019-02-21T20:37:00Z">
              <w:rPr>
                <w:noProof/>
              </w:rPr>
            </w:rPrChange>
          </w:rPr>
          <w:t>figura x</w:t>
        </w:r>
        <w:r>
          <w:rPr>
            <w:noProof/>
          </w:rPr>
          <w:t xml:space="preserve"> demonstra a implementação da estória da </w:t>
        </w:r>
        <w:r w:rsidRPr="00B96AC0">
          <w:rPr>
            <w:noProof/>
            <w:highlight w:val="yellow"/>
            <w:rPrChange w:id="881" w:author="Ryan Lemos" w:date="2019-02-21T20:37:00Z">
              <w:rPr>
                <w:noProof/>
              </w:rPr>
            </w:rPrChange>
          </w:rPr>
          <w:t>figura x</w:t>
        </w:r>
      </w:ins>
      <w:ins w:id="882" w:author="Ryan Lemos" w:date="2019-02-21T20:38:00Z">
        <w:r>
          <w:rPr>
            <w:noProof/>
          </w:rPr>
          <w:t xml:space="preserve">. </w:t>
        </w:r>
      </w:ins>
      <w:ins w:id="883" w:author="Ryan Lemos" w:date="2019-02-21T20:40:00Z">
        <w:r>
          <w:rPr>
            <w:noProof/>
          </w:rPr>
          <w:t xml:space="preserve">Dentro da turma o professor escolhe a aba eventos e então os eventos cadastrados surgem. </w:t>
        </w:r>
      </w:ins>
      <w:ins w:id="884" w:author="Ryan Lemos" w:date="2019-02-21T20:38:00Z">
        <w:r>
          <w:rPr>
            <w:noProof/>
          </w:rPr>
          <w:t>É possível ao professor cadastrar, excluir e editar um evento de uma turma. O funcionamento dessa estória</w:t>
        </w:r>
      </w:ins>
      <w:ins w:id="885" w:author="Ryan Lemos" w:date="2019-02-21T20:39:00Z">
        <w:r>
          <w:rPr>
            <w:noProof/>
          </w:rPr>
          <w:t>, juntamente com as interfaces e interações,</w:t>
        </w:r>
      </w:ins>
      <w:ins w:id="886" w:author="Ryan Lemos" w:date="2019-02-21T20:38:00Z">
        <w:r>
          <w:rPr>
            <w:noProof/>
          </w:rPr>
          <w:t xml:space="preserve"> é seme</w:t>
        </w:r>
      </w:ins>
      <w:ins w:id="887" w:author="Ryan Lemos" w:date="2019-02-21T20:39:00Z">
        <w:r>
          <w:rPr>
            <w:noProof/>
          </w:rPr>
          <w:t xml:space="preserve">lhante a estória da </w:t>
        </w:r>
        <w:r w:rsidRPr="00B96AC0">
          <w:rPr>
            <w:noProof/>
            <w:highlight w:val="yellow"/>
            <w:rPrChange w:id="888" w:author="Ryan Lemos" w:date="2019-02-21T20:39:00Z">
              <w:rPr>
                <w:noProof/>
              </w:rPr>
            </w:rPrChange>
          </w:rPr>
          <w:t>figura x</w:t>
        </w:r>
        <w:r>
          <w:rPr>
            <w:noProof/>
          </w:rPr>
          <w:t xml:space="preserve">. </w:t>
        </w:r>
      </w:ins>
    </w:p>
    <w:p w:rsidR="00987BE5" w:rsidRDefault="00987BE5" w:rsidP="00987BE5">
      <w:pPr>
        <w:ind w:firstLine="0"/>
        <w:jc w:val="center"/>
        <w:rPr>
          <w:ins w:id="889" w:author="Ryan Lemos" w:date="2019-02-21T20:41:00Z"/>
          <w:noProof/>
        </w:rPr>
      </w:pPr>
      <w:ins w:id="890" w:author="Ryan Lemos" w:date="2019-02-20T20:53:00Z">
        <w:r w:rsidRPr="00206A9E">
          <w:rPr>
            <w:noProof/>
          </w:rPr>
          <w:lastRenderedPageBreak/>
          <w:t xml:space="preserve"> </w:t>
        </w:r>
        <w:r>
          <w:rPr>
            <w:noProof/>
          </w:rPr>
          <w:drawing>
            <wp:inline distT="0" distB="0" distL="0" distR="0" wp14:anchorId="4986936A" wp14:editId="4AD21A94">
              <wp:extent cx="5299363" cy="2459521"/>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44088" cy="2480278"/>
                      </a:xfrm>
                      <a:prstGeom prst="rect">
                        <a:avLst/>
                      </a:prstGeom>
                    </pic:spPr>
                  </pic:pic>
                </a:graphicData>
              </a:graphic>
            </wp:inline>
          </w:drawing>
        </w:r>
      </w:ins>
    </w:p>
    <w:p w:rsidR="00B96AC0" w:rsidRDefault="00B96AC0">
      <w:pPr>
        <w:ind w:firstLine="0"/>
        <w:rPr>
          <w:ins w:id="891" w:author="Ryan Lemos" w:date="2019-02-21T20:41:00Z"/>
          <w:noProof/>
        </w:rPr>
        <w:pPrChange w:id="892" w:author="Ryan Lemos" w:date="2019-02-21T20:41:00Z">
          <w:pPr>
            <w:ind w:firstLine="0"/>
            <w:jc w:val="center"/>
          </w:pPr>
        </w:pPrChange>
      </w:pPr>
    </w:p>
    <w:p w:rsidR="00BD54C1" w:rsidRDefault="00BD54C1">
      <w:pPr>
        <w:rPr>
          <w:ins w:id="893" w:author="Ryan Lemos" w:date="2019-02-21T20:41:00Z"/>
          <w:noProof/>
        </w:rPr>
        <w:pPrChange w:id="894" w:author="Ryan Lemos" w:date="2019-02-21T20:41:00Z">
          <w:pPr>
            <w:ind w:firstLine="0"/>
            <w:jc w:val="center"/>
          </w:pPr>
        </w:pPrChange>
      </w:pPr>
      <w:ins w:id="895" w:author="Ryan Lemos" w:date="2019-02-21T20:42:00Z">
        <w:r>
          <w:rPr>
            <w:noProof/>
          </w:rPr>
          <w:t xml:space="preserve">Ainda é possível ao professor utilizar o calendário para se situar conforme descrito pela estória da </w:t>
        </w:r>
        <w:r w:rsidRPr="00BD54C1">
          <w:rPr>
            <w:noProof/>
            <w:highlight w:val="yellow"/>
            <w:rPrChange w:id="896" w:author="Ryan Lemos" w:date="2019-02-21T20:42:00Z">
              <w:rPr>
                <w:noProof/>
              </w:rPr>
            </w:rPrChange>
          </w:rPr>
          <w:t>figura x</w:t>
        </w:r>
        <w:r>
          <w:rPr>
            <w:noProof/>
          </w:rPr>
          <w:t>.</w:t>
        </w:r>
      </w:ins>
    </w:p>
    <w:p w:rsidR="00BD54C1" w:rsidRDefault="00BD54C1" w:rsidP="00987BE5">
      <w:pPr>
        <w:ind w:firstLine="0"/>
        <w:jc w:val="center"/>
        <w:rPr>
          <w:ins w:id="897" w:author="Ryan Lemos" w:date="2019-02-20T20:53:00Z"/>
          <w:noProof/>
        </w:rPr>
      </w:pPr>
    </w:p>
    <w:p w:rsidR="00987BE5" w:rsidRDefault="00987BE5" w:rsidP="00987BE5">
      <w:pPr>
        <w:ind w:firstLine="0"/>
        <w:jc w:val="center"/>
        <w:rPr>
          <w:ins w:id="898" w:author="Ryan Lemos" w:date="2019-02-21T20:43:00Z"/>
        </w:rPr>
      </w:pPr>
      <w:ins w:id="899" w:author="Ryan Lemos" w:date="2019-02-20T20:53:00Z">
        <w:r>
          <w:rPr>
            <w:noProof/>
          </w:rPr>
          <w:drawing>
            <wp:inline distT="0" distB="0" distL="0" distR="0" wp14:anchorId="79528E22" wp14:editId="6F239D8B">
              <wp:extent cx="2240522" cy="1310987"/>
              <wp:effectExtent l="171450" t="152400" r="160020" b="15621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14462" cy="135425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BD54C1" w:rsidRDefault="00BD54C1" w:rsidP="00987BE5">
      <w:pPr>
        <w:ind w:firstLine="0"/>
        <w:jc w:val="center"/>
        <w:rPr>
          <w:ins w:id="900" w:author="Ryan Lemos" w:date="2019-02-21T20:43:00Z"/>
        </w:rPr>
      </w:pPr>
    </w:p>
    <w:p w:rsidR="00BD54C1" w:rsidRDefault="00BD54C1">
      <w:pPr>
        <w:rPr>
          <w:ins w:id="901" w:author="Ryan Lemos" w:date="2019-02-21T20:43:00Z"/>
          <w:noProof/>
        </w:rPr>
        <w:pPrChange w:id="902" w:author="Ryan Lemos" w:date="2019-02-21T20:43:00Z">
          <w:pPr>
            <w:ind w:firstLine="0"/>
            <w:jc w:val="center"/>
          </w:pPr>
        </w:pPrChange>
      </w:pPr>
      <w:ins w:id="903" w:author="Ryan Lemos" w:date="2019-02-21T20:46:00Z">
        <w:r>
          <w:rPr>
            <w:noProof/>
          </w:rPr>
          <w:t>Dentro d</w:t>
        </w:r>
        <w:r w:rsidR="00626453">
          <w:rPr>
            <w:noProof/>
          </w:rPr>
          <w:t>a gestão da turma</w:t>
        </w:r>
        <w:r w:rsidR="00E7509B">
          <w:rPr>
            <w:noProof/>
          </w:rPr>
          <w:t>, o professor pode acessar o cal</w:t>
        </w:r>
      </w:ins>
      <w:ins w:id="904" w:author="Ryan Lemos" w:date="2019-02-21T20:47:00Z">
        <w:r w:rsidR="00E7509B">
          <w:rPr>
            <w:noProof/>
          </w:rPr>
          <w:t xml:space="preserve">endário clicando na aba ‘calendário’. </w:t>
        </w:r>
      </w:ins>
      <w:ins w:id="905" w:author="Ryan Lemos" w:date="2019-02-21T20:43:00Z">
        <w:r>
          <w:rPr>
            <w:noProof/>
          </w:rPr>
          <w:t>O formato do calendário é igual para o professor, aluno e gestor</w:t>
        </w:r>
      </w:ins>
      <w:ins w:id="906" w:author="Ryan Lemos" w:date="2019-02-21T20:46:00Z">
        <w:r>
          <w:rPr>
            <w:noProof/>
          </w:rPr>
          <w:t xml:space="preserve"> conforme visto na </w:t>
        </w:r>
        <w:r w:rsidRPr="00BD54C1">
          <w:rPr>
            <w:noProof/>
            <w:highlight w:val="yellow"/>
            <w:rPrChange w:id="907" w:author="Ryan Lemos" w:date="2019-02-21T20:46:00Z">
              <w:rPr>
                <w:noProof/>
              </w:rPr>
            </w:rPrChange>
          </w:rPr>
          <w:t>figura x</w:t>
        </w:r>
      </w:ins>
      <w:ins w:id="908" w:author="Ryan Lemos" w:date="2019-02-21T20:43:00Z">
        <w:r>
          <w:rPr>
            <w:noProof/>
          </w:rPr>
          <w:t>. O que vai mudar são os eventos que cada um pode ver. O aluno pode ver os eventos da escola (cadastrados pelo gestor) e os eventos da turma</w:t>
        </w:r>
      </w:ins>
      <w:ins w:id="909" w:author="Ryan Lemos" w:date="2019-02-21T20:44:00Z">
        <w:r>
          <w:rPr>
            <w:noProof/>
          </w:rPr>
          <w:t xml:space="preserve"> </w:t>
        </w:r>
      </w:ins>
      <w:ins w:id="910" w:author="Ryan Lemos" w:date="2019-02-21T20:43:00Z">
        <w:r>
          <w:rPr>
            <w:noProof/>
          </w:rPr>
          <w:t>(cadastrados pelo</w:t>
        </w:r>
      </w:ins>
      <w:ins w:id="911" w:author="Ryan Lemos" w:date="2019-02-21T20:44:00Z">
        <w:r>
          <w:rPr>
            <w:noProof/>
          </w:rPr>
          <w:t xml:space="preserve"> seu</w:t>
        </w:r>
      </w:ins>
      <w:ins w:id="912" w:author="Ryan Lemos" w:date="2019-02-21T20:43:00Z">
        <w:r>
          <w:rPr>
            <w:noProof/>
          </w:rPr>
          <w:t xml:space="preserve"> professor).</w:t>
        </w:r>
      </w:ins>
      <w:ins w:id="913" w:author="Ryan Lemos" w:date="2019-02-21T20:44:00Z">
        <w:r>
          <w:rPr>
            <w:noProof/>
          </w:rPr>
          <w:t xml:space="preserve"> O professor só pode ver os eventos relacionados a sua turma em específico. Quanto ao gestor, só pode ver os eventos cadastrados para a escola, o gestor não tem ac</w:t>
        </w:r>
      </w:ins>
      <w:ins w:id="914" w:author="Ryan Lemos" w:date="2019-02-21T20:45:00Z">
        <w:r>
          <w:rPr>
            <w:noProof/>
          </w:rPr>
          <w:t>esso aos eventos das turmas. O motivo dessa limitação foi para manter organização e evitar que professores possam gerenciar os eventos da escola que impactariam todos os alunos. Por outro lado o gestor</w:t>
        </w:r>
      </w:ins>
      <w:ins w:id="915" w:author="Ryan Lemos" w:date="2019-02-21T20:46:00Z">
        <w:r>
          <w:rPr>
            <w:noProof/>
          </w:rPr>
          <w:t xml:space="preserve"> ao gerir o evento de uma turma</w:t>
        </w:r>
      </w:ins>
      <w:ins w:id="916" w:author="Ryan Lemos" w:date="2019-02-21T20:45:00Z">
        <w:r>
          <w:rPr>
            <w:noProof/>
          </w:rPr>
          <w:t xml:space="preserve"> também </w:t>
        </w:r>
      </w:ins>
      <w:ins w:id="917" w:author="Ryan Lemos" w:date="2019-02-21T20:44:00Z">
        <w:r>
          <w:rPr>
            <w:noProof/>
          </w:rPr>
          <w:t xml:space="preserve"> </w:t>
        </w:r>
      </w:ins>
      <w:ins w:id="918" w:author="Ryan Lemos" w:date="2019-02-21T20:46:00Z">
        <w:r>
          <w:rPr>
            <w:noProof/>
          </w:rPr>
          <w:t>impactaria nos alunos daquela turma.</w:t>
        </w:r>
      </w:ins>
    </w:p>
    <w:p w:rsidR="00BD54C1" w:rsidRDefault="00BD54C1" w:rsidP="00987BE5">
      <w:pPr>
        <w:ind w:firstLine="0"/>
        <w:jc w:val="center"/>
        <w:rPr>
          <w:ins w:id="919" w:author="Ryan Lemos" w:date="2019-02-20T20:53:00Z"/>
        </w:rPr>
      </w:pPr>
    </w:p>
    <w:p w:rsidR="00987BE5" w:rsidRDefault="00987BE5" w:rsidP="00987BE5">
      <w:pPr>
        <w:ind w:firstLine="0"/>
        <w:jc w:val="center"/>
        <w:rPr>
          <w:ins w:id="920" w:author="Ryan Lemos" w:date="2019-02-21T20:48:00Z"/>
        </w:rPr>
      </w:pPr>
      <w:ins w:id="921" w:author="Ryan Lemos" w:date="2019-02-20T20:53:00Z">
        <w:r>
          <w:rPr>
            <w:noProof/>
          </w:rPr>
          <w:lastRenderedPageBreak/>
          <w:drawing>
            <wp:inline distT="0" distB="0" distL="0" distR="0" wp14:anchorId="445FCC9D" wp14:editId="2A398B43">
              <wp:extent cx="5760085" cy="27203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2720340"/>
                      </a:xfrm>
                      <a:prstGeom prst="rect">
                        <a:avLst/>
                      </a:prstGeom>
                    </pic:spPr>
                  </pic:pic>
                </a:graphicData>
              </a:graphic>
            </wp:inline>
          </w:drawing>
        </w:r>
      </w:ins>
    </w:p>
    <w:p w:rsidR="005F0194" w:rsidRDefault="005F0194" w:rsidP="005F0194">
      <w:pPr>
        <w:rPr>
          <w:ins w:id="922" w:author="Ryan Lemos" w:date="2019-02-21T20:48:00Z"/>
        </w:rPr>
      </w:pPr>
    </w:p>
    <w:p w:rsidR="005F0194" w:rsidRDefault="005F0194" w:rsidP="005F0194">
      <w:pPr>
        <w:rPr>
          <w:ins w:id="923" w:author="Ryan Lemos" w:date="2019-02-21T20:54:00Z"/>
        </w:rPr>
      </w:pPr>
      <w:ins w:id="924" w:author="Ryan Lemos" w:date="2019-02-21T20:48:00Z">
        <w:r>
          <w:t xml:space="preserve">A estória da </w:t>
        </w:r>
        <w:r w:rsidRPr="005F0194">
          <w:rPr>
            <w:highlight w:val="yellow"/>
            <w:rPrChange w:id="925" w:author="Ryan Lemos" w:date="2019-02-21T20:48:00Z">
              <w:rPr/>
            </w:rPrChange>
          </w:rPr>
          <w:t>figura x</w:t>
        </w:r>
        <w:r>
          <w:t xml:space="preserve"> representa a visualização dos alunos da turma. Assim o professor </w:t>
        </w:r>
      </w:ins>
      <w:ins w:id="926" w:author="Ryan Lemos" w:date="2019-02-21T20:49:00Z">
        <w:r>
          <w:t>pode ver quem são os alunos que fazem parte da sua turma.</w:t>
        </w:r>
      </w:ins>
    </w:p>
    <w:p w:rsidR="002A4486" w:rsidRDefault="002A4486">
      <w:pPr>
        <w:rPr>
          <w:ins w:id="927" w:author="Ryan Lemos" w:date="2019-02-20T20:53:00Z"/>
        </w:rPr>
        <w:pPrChange w:id="928" w:author="Ryan Lemos" w:date="2019-02-21T20:48:00Z">
          <w:pPr>
            <w:ind w:firstLine="0"/>
            <w:jc w:val="center"/>
          </w:pPr>
        </w:pPrChange>
      </w:pPr>
    </w:p>
    <w:p w:rsidR="00987BE5" w:rsidRDefault="00987BE5" w:rsidP="00987BE5">
      <w:pPr>
        <w:ind w:firstLine="0"/>
        <w:jc w:val="center"/>
        <w:rPr>
          <w:ins w:id="929" w:author="Ryan Lemos" w:date="2019-02-21T20:49:00Z"/>
        </w:rPr>
      </w:pPr>
      <w:ins w:id="930" w:author="Ryan Lemos" w:date="2019-02-20T20:53:00Z">
        <w:r>
          <w:rPr>
            <w:noProof/>
          </w:rPr>
          <w:drawing>
            <wp:inline distT="0" distB="0" distL="0" distR="0" wp14:anchorId="33E3697C" wp14:editId="365290D1">
              <wp:extent cx="2072986" cy="1154574"/>
              <wp:effectExtent l="171450" t="133350" r="156210" b="16002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094543" cy="116658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5F0194" w:rsidRDefault="005F0194" w:rsidP="00987BE5">
      <w:pPr>
        <w:ind w:firstLine="0"/>
        <w:jc w:val="center"/>
        <w:rPr>
          <w:ins w:id="931" w:author="Ryan Lemos" w:date="2019-02-21T20:49:00Z"/>
        </w:rPr>
      </w:pPr>
    </w:p>
    <w:p w:rsidR="005F0194" w:rsidRDefault="005F0194">
      <w:pPr>
        <w:rPr>
          <w:ins w:id="932" w:author="Ryan Lemos" w:date="2019-02-21T20:49:00Z"/>
        </w:rPr>
        <w:pPrChange w:id="933" w:author="Ryan Lemos" w:date="2019-02-21T20:49:00Z">
          <w:pPr>
            <w:ind w:firstLine="0"/>
            <w:jc w:val="center"/>
          </w:pPr>
        </w:pPrChange>
      </w:pPr>
      <w:ins w:id="934" w:author="Ryan Lemos" w:date="2019-02-21T20:49:00Z">
        <w:r>
          <w:t xml:space="preserve">Ao entrar numa turma em específico </w:t>
        </w:r>
      </w:ins>
      <w:ins w:id="935" w:author="Ryan Lemos" w:date="2019-02-21T20:54:00Z">
        <w:r w:rsidR="002A4486">
          <w:t xml:space="preserve">o professor tem uma lista dos alunos que fazem parte da sua turma conforme descrito pela </w:t>
        </w:r>
        <w:r w:rsidR="002A4486" w:rsidRPr="002A4486">
          <w:rPr>
            <w:highlight w:val="yellow"/>
            <w:rPrChange w:id="936" w:author="Ryan Lemos" w:date="2019-02-21T20:54:00Z">
              <w:rPr/>
            </w:rPrChange>
          </w:rPr>
          <w:t>figura x</w:t>
        </w:r>
        <w:r w:rsidR="002A4486">
          <w:t>.</w:t>
        </w:r>
      </w:ins>
    </w:p>
    <w:p w:rsidR="005F0194" w:rsidRDefault="005F0194" w:rsidP="00987BE5">
      <w:pPr>
        <w:ind w:firstLine="0"/>
        <w:jc w:val="center"/>
        <w:rPr>
          <w:ins w:id="937" w:author="Ryan Lemos" w:date="2019-02-20T20:53:00Z"/>
        </w:rPr>
      </w:pPr>
    </w:p>
    <w:p w:rsidR="00987BE5" w:rsidRDefault="00987BE5" w:rsidP="00987BE5">
      <w:pPr>
        <w:ind w:firstLine="0"/>
        <w:jc w:val="center"/>
        <w:rPr>
          <w:ins w:id="938" w:author="Ryan Lemos" w:date="2019-02-21T20:54:00Z"/>
        </w:rPr>
      </w:pPr>
      <w:ins w:id="939" w:author="Ryan Lemos" w:date="2019-02-20T20:53:00Z">
        <w:r>
          <w:rPr>
            <w:noProof/>
          </w:rPr>
          <w:lastRenderedPageBreak/>
          <w:drawing>
            <wp:inline distT="0" distB="0" distL="0" distR="0" wp14:anchorId="188A6271" wp14:editId="0FEF4B97">
              <wp:extent cx="5760085" cy="252222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2522220"/>
                      </a:xfrm>
                      <a:prstGeom prst="rect">
                        <a:avLst/>
                      </a:prstGeom>
                    </pic:spPr>
                  </pic:pic>
                </a:graphicData>
              </a:graphic>
            </wp:inline>
          </w:drawing>
        </w:r>
      </w:ins>
    </w:p>
    <w:p w:rsidR="002A4486" w:rsidRDefault="002A4486" w:rsidP="00987BE5">
      <w:pPr>
        <w:ind w:firstLine="0"/>
        <w:jc w:val="center"/>
        <w:rPr>
          <w:ins w:id="940" w:author="Ryan Lemos" w:date="2019-02-21T20:54:00Z"/>
        </w:rPr>
      </w:pPr>
    </w:p>
    <w:p w:rsidR="002A4486" w:rsidRDefault="00363A00">
      <w:pPr>
        <w:rPr>
          <w:ins w:id="941" w:author="Ryan Lemos" w:date="2019-02-21T20:54:00Z"/>
        </w:rPr>
        <w:pPrChange w:id="942" w:author="Ryan Lemos" w:date="2019-02-21T20:54:00Z">
          <w:pPr>
            <w:ind w:firstLine="0"/>
            <w:jc w:val="center"/>
          </w:pPr>
        </w:pPrChange>
      </w:pPr>
      <w:ins w:id="943" w:author="Ryan Lemos" w:date="2019-02-21T20:55:00Z">
        <w:r>
          <w:t xml:space="preserve">Ainda é possível ao professor, como evidenciado pela estória da </w:t>
        </w:r>
        <w:r w:rsidRPr="00363A00">
          <w:rPr>
            <w:highlight w:val="yellow"/>
            <w:rPrChange w:id="944" w:author="Ryan Lemos" w:date="2019-02-21T20:55:00Z">
              <w:rPr/>
            </w:rPrChange>
          </w:rPr>
          <w:t>figura x</w:t>
        </w:r>
        <w:r>
          <w:t xml:space="preserve">, gerenciar </w:t>
        </w:r>
      </w:ins>
      <w:ins w:id="945" w:author="Ryan Lemos" w:date="2019-02-21T20:56:00Z">
        <w:r>
          <w:t>os alunos que fazem parte da sua turma. Podendo então remover ou adicionar alunos a sua turma conforme a necessidade do professor.</w:t>
        </w:r>
      </w:ins>
    </w:p>
    <w:p w:rsidR="002A4486" w:rsidRDefault="002A4486" w:rsidP="00987BE5">
      <w:pPr>
        <w:ind w:firstLine="0"/>
        <w:jc w:val="center"/>
        <w:rPr>
          <w:ins w:id="946" w:author="Ryan Lemos" w:date="2019-02-20T20:53:00Z"/>
        </w:rPr>
      </w:pPr>
    </w:p>
    <w:p w:rsidR="00987BE5" w:rsidRDefault="00987BE5" w:rsidP="00987BE5">
      <w:pPr>
        <w:ind w:firstLine="0"/>
        <w:jc w:val="center"/>
        <w:rPr>
          <w:ins w:id="947" w:author="Ryan Lemos" w:date="2019-02-21T20:56:00Z"/>
        </w:rPr>
      </w:pPr>
      <w:ins w:id="948" w:author="Ryan Lemos" w:date="2019-02-20T20:53:00Z">
        <w:r>
          <w:rPr>
            <w:noProof/>
          </w:rPr>
          <w:drawing>
            <wp:inline distT="0" distB="0" distL="0" distR="0" wp14:anchorId="6A339EB8" wp14:editId="595CE1E4">
              <wp:extent cx="2209800" cy="1016849"/>
              <wp:effectExtent l="152400" t="171450" r="152400" b="16446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41268" cy="10313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363A00" w:rsidRDefault="00363A00" w:rsidP="00987BE5">
      <w:pPr>
        <w:ind w:firstLine="0"/>
        <w:jc w:val="center"/>
        <w:rPr>
          <w:ins w:id="949" w:author="Ryan Lemos" w:date="2019-02-21T20:56:00Z"/>
        </w:rPr>
      </w:pPr>
    </w:p>
    <w:p w:rsidR="00363A00" w:rsidRDefault="00363A00">
      <w:pPr>
        <w:rPr>
          <w:ins w:id="950" w:author="Ryan Lemos" w:date="2019-02-21T20:56:00Z"/>
        </w:rPr>
        <w:pPrChange w:id="951" w:author="Ryan Lemos" w:date="2019-02-21T20:56:00Z">
          <w:pPr>
            <w:ind w:firstLine="0"/>
            <w:jc w:val="center"/>
          </w:pPr>
        </w:pPrChange>
      </w:pPr>
      <w:ins w:id="952" w:author="Ryan Lemos" w:date="2019-02-21T20:56:00Z">
        <w:r>
          <w:t xml:space="preserve">A </w:t>
        </w:r>
        <w:r w:rsidRPr="00363A00">
          <w:rPr>
            <w:highlight w:val="yellow"/>
            <w:rPrChange w:id="953" w:author="Ryan Lemos" w:date="2019-02-21T20:56:00Z">
              <w:rPr/>
            </w:rPrChange>
          </w:rPr>
          <w:t>figura x</w:t>
        </w:r>
        <w:r>
          <w:t xml:space="preserve"> representa </w:t>
        </w:r>
      </w:ins>
      <w:ins w:id="954" w:author="Ryan Lemos" w:date="2019-02-21T20:57:00Z">
        <w:r w:rsidR="0007209C">
          <w:t xml:space="preserve">essa maneira de associar descrita pela estória da </w:t>
        </w:r>
        <w:r w:rsidR="0007209C" w:rsidRPr="0007209C">
          <w:rPr>
            <w:highlight w:val="yellow"/>
            <w:rPrChange w:id="955" w:author="Ryan Lemos" w:date="2019-02-21T20:57:00Z">
              <w:rPr/>
            </w:rPrChange>
          </w:rPr>
          <w:t>figura x</w:t>
        </w:r>
        <w:r w:rsidR="0007209C">
          <w:t xml:space="preserve">. Buscou-se </w:t>
        </w:r>
      </w:ins>
      <w:ins w:id="956" w:author="Ryan Lemos" w:date="2019-02-21T20:58:00Z">
        <w:r w:rsidR="0007209C">
          <w:t>deixar o processo de associação de alunos o mais simples possível como requerido pela estória. Ao professor, tem-se duas tabelas, a da esquerda e a da direita. A da esquerda contém os a</w:t>
        </w:r>
      </w:ins>
      <w:ins w:id="957" w:author="Ryan Lemos" w:date="2019-02-21T20:59:00Z">
        <w:r w:rsidR="0007209C">
          <w:t>lunos que não fazem parte da turma. A da direita, por conseguinte se trata dos alunos que fazem parte da turma. Cabe ao p</w:t>
        </w:r>
      </w:ins>
      <w:ins w:id="958" w:author="Ryan Lemos" w:date="2019-02-21T21:00:00Z">
        <w:r w:rsidR="0007209C">
          <w:t xml:space="preserve">rofessor marcar quem ele quer na turma, pode pesquisar em caso de muitos usuários, e ao marcar um aluno </w:t>
        </w:r>
      </w:ins>
      <w:ins w:id="959" w:author="Ryan Lemos" w:date="2019-02-21T21:01:00Z">
        <w:r w:rsidR="0007209C">
          <w:t>o botão com</w:t>
        </w:r>
      </w:ins>
      <w:ins w:id="960" w:author="Ryan Lemos" w:date="2019-02-21T21:02:00Z">
        <w:r w:rsidR="0007209C">
          <w:t xml:space="preserve"> </w:t>
        </w:r>
      </w:ins>
      <w:ins w:id="961" w:author="Ryan Lemos" w:date="2019-02-21T21:24:00Z">
        <w:r w:rsidR="006F54D5">
          <w:t>o ícone</w:t>
        </w:r>
      </w:ins>
      <w:ins w:id="962" w:author="Ryan Lemos" w:date="2019-02-21T21:02:00Z">
        <w:r w:rsidR="0007209C">
          <w:t xml:space="preserve"> de</w:t>
        </w:r>
      </w:ins>
      <w:ins w:id="963" w:author="Ryan Lemos" w:date="2019-02-21T21:00:00Z">
        <w:r w:rsidR="0007209C">
          <w:t xml:space="preserve"> seta em direção a direita fica ativa na cor verde indicando que o professor irá adicionar os alunos m</w:t>
        </w:r>
      </w:ins>
      <w:ins w:id="964" w:author="Ryan Lemos" w:date="2019-02-21T21:01:00Z">
        <w:r w:rsidR="0007209C">
          <w:t>arcados. Ao clicar os alunos são associados a turma. Na tabela da direita o processo é o mesmo</w:t>
        </w:r>
      </w:ins>
      <w:ins w:id="965" w:author="Ryan Lemos" w:date="2019-02-21T21:02:00Z">
        <w:r w:rsidR="0007209C">
          <w:t xml:space="preserve">, ao marcar um aluno o botão com </w:t>
        </w:r>
      </w:ins>
      <w:ins w:id="966" w:author="Ryan Lemos" w:date="2019-02-21T21:24:00Z">
        <w:r w:rsidR="006F54D5">
          <w:t xml:space="preserve">o ícone </w:t>
        </w:r>
      </w:ins>
      <w:ins w:id="967" w:author="Ryan Lemos" w:date="2019-02-21T21:02:00Z">
        <w:r w:rsidR="0007209C">
          <w:t>de seta em direção a es</w:t>
        </w:r>
      </w:ins>
      <w:ins w:id="968" w:author="Ryan Lemos" w:date="2019-02-21T21:07:00Z">
        <w:r w:rsidR="00386EE3">
          <w:t xml:space="preserve">querda é habilitado na cor vermelha, indicando que o professor irá retirar os alunos da turma, conforme visto na </w:t>
        </w:r>
        <w:r w:rsidR="00386EE3" w:rsidRPr="00386EE3">
          <w:rPr>
            <w:highlight w:val="yellow"/>
            <w:rPrChange w:id="969" w:author="Ryan Lemos" w:date="2019-02-21T21:07:00Z">
              <w:rPr/>
            </w:rPrChange>
          </w:rPr>
          <w:t>figura x</w:t>
        </w:r>
        <w:r w:rsidR="00386EE3">
          <w:t>. Ao cl</w:t>
        </w:r>
      </w:ins>
      <w:ins w:id="970" w:author="Ryan Lemos" w:date="2019-02-21T21:08:00Z">
        <w:r w:rsidR="00386EE3">
          <w:t>icar na seta os alunos são removidos.</w:t>
        </w:r>
      </w:ins>
    </w:p>
    <w:p w:rsidR="00363A00" w:rsidRDefault="00363A00" w:rsidP="00987BE5">
      <w:pPr>
        <w:ind w:firstLine="0"/>
        <w:jc w:val="center"/>
        <w:rPr>
          <w:ins w:id="971" w:author="Ryan Lemos" w:date="2019-02-20T20:53:00Z"/>
        </w:rPr>
      </w:pPr>
    </w:p>
    <w:p w:rsidR="00987BE5" w:rsidRDefault="00987BE5" w:rsidP="00987BE5">
      <w:pPr>
        <w:ind w:firstLine="0"/>
        <w:jc w:val="center"/>
        <w:rPr>
          <w:ins w:id="972" w:author="Ryan Lemos" w:date="2019-02-21T21:08:00Z"/>
        </w:rPr>
      </w:pPr>
      <w:ins w:id="973" w:author="Ryan Lemos" w:date="2019-02-20T20:53:00Z">
        <w:r>
          <w:rPr>
            <w:noProof/>
          </w:rPr>
          <w:lastRenderedPageBreak/>
          <w:drawing>
            <wp:inline distT="0" distB="0" distL="0" distR="0" wp14:anchorId="5B52DAFE" wp14:editId="14A82315">
              <wp:extent cx="5760085" cy="2722880"/>
              <wp:effectExtent l="0" t="0" r="0" b="127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2722880"/>
                      </a:xfrm>
                      <a:prstGeom prst="rect">
                        <a:avLst/>
                      </a:prstGeom>
                    </pic:spPr>
                  </pic:pic>
                </a:graphicData>
              </a:graphic>
            </wp:inline>
          </w:drawing>
        </w:r>
      </w:ins>
    </w:p>
    <w:p w:rsidR="00386EE3" w:rsidRDefault="00386EE3" w:rsidP="00987BE5">
      <w:pPr>
        <w:ind w:firstLine="0"/>
        <w:jc w:val="center"/>
        <w:rPr>
          <w:ins w:id="974" w:author="Ryan Lemos" w:date="2019-02-21T21:09:00Z"/>
        </w:rPr>
      </w:pPr>
    </w:p>
    <w:p w:rsidR="00386EE3" w:rsidRDefault="00386EE3">
      <w:pPr>
        <w:rPr>
          <w:ins w:id="975" w:author="Ryan Lemos" w:date="2019-02-20T20:53:00Z"/>
        </w:rPr>
        <w:pPrChange w:id="976" w:author="Ryan Lemos" w:date="2019-02-21T21:09:00Z">
          <w:pPr>
            <w:ind w:firstLine="0"/>
            <w:jc w:val="center"/>
          </w:pPr>
        </w:pPrChange>
      </w:pPr>
      <w:ins w:id="977" w:author="Ryan Lemos" w:date="2019-02-21T21:09:00Z">
        <w:r>
          <w:t xml:space="preserve">A estória apresentada na </w:t>
        </w:r>
        <w:r w:rsidRPr="00386EE3">
          <w:rPr>
            <w:highlight w:val="yellow"/>
            <w:rPrChange w:id="978" w:author="Ryan Lemos" w:date="2019-02-21T21:09:00Z">
              <w:rPr/>
            </w:rPrChange>
          </w:rPr>
          <w:t>figura x</w:t>
        </w:r>
        <w:r>
          <w:t xml:space="preserve"> representa o desejo do professor ao saber quando um aluno tem dúvida. Surge então a necessidade de avisar o professor de uma </w:t>
        </w:r>
      </w:ins>
      <w:ins w:id="979" w:author="Ryan Lemos" w:date="2019-02-21T21:10:00Z">
        <w:r>
          <w:t xml:space="preserve">dúvida do aluno assim que ela é enviada. </w:t>
        </w:r>
      </w:ins>
    </w:p>
    <w:p w:rsidR="00987BE5" w:rsidRDefault="00987BE5" w:rsidP="00987BE5">
      <w:pPr>
        <w:ind w:firstLine="0"/>
        <w:jc w:val="center"/>
        <w:rPr>
          <w:ins w:id="980" w:author="Ryan Lemos" w:date="2019-02-20T20:53:00Z"/>
        </w:rPr>
      </w:pPr>
    </w:p>
    <w:p w:rsidR="00987BE5" w:rsidRDefault="00987BE5" w:rsidP="00987BE5">
      <w:pPr>
        <w:ind w:firstLine="0"/>
        <w:jc w:val="center"/>
        <w:rPr>
          <w:ins w:id="981" w:author="Ryan Lemos" w:date="2019-02-21T21:10:00Z"/>
        </w:rPr>
      </w:pPr>
      <w:ins w:id="982" w:author="Ryan Lemos" w:date="2019-02-20T20:53:00Z">
        <w:r>
          <w:rPr>
            <w:noProof/>
          </w:rPr>
          <w:drawing>
            <wp:inline distT="0" distB="0" distL="0" distR="0" wp14:anchorId="1156AA2F" wp14:editId="44CB807A">
              <wp:extent cx="2008909" cy="1051810"/>
              <wp:effectExtent l="152400" t="171450" r="163195" b="16764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50208" cy="107343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386EE3" w:rsidRDefault="00386EE3" w:rsidP="00987BE5">
      <w:pPr>
        <w:ind w:firstLine="0"/>
        <w:jc w:val="center"/>
        <w:rPr>
          <w:ins w:id="983" w:author="Ryan Lemos" w:date="2019-02-21T21:10:00Z"/>
        </w:rPr>
      </w:pPr>
    </w:p>
    <w:p w:rsidR="00386EE3" w:rsidRDefault="00386EE3">
      <w:pPr>
        <w:rPr>
          <w:ins w:id="984" w:author="Ryan Lemos" w:date="2019-02-21T21:10:00Z"/>
        </w:rPr>
        <w:pPrChange w:id="985" w:author="Ryan Lemos" w:date="2019-02-21T21:10:00Z">
          <w:pPr>
            <w:ind w:firstLine="0"/>
            <w:jc w:val="center"/>
          </w:pPr>
        </w:pPrChange>
      </w:pPr>
      <w:ins w:id="986" w:author="Ryan Lemos" w:date="2019-02-21T21:10:00Z">
        <w:r>
          <w:t>O sistema de notificações do ambiente fica responsável por notificar os professores de uma no</w:t>
        </w:r>
      </w:ins>
      <w:ins w:id="987" w:author="Ryan Lemos" w:date="2019-02-21T21:11:00Z">
        <w:r>
          <w:t>va dúvida. Assim que a dúvida da notificação é respondida, todas as notificações são excluídas, evitando aos outros professores de responder a uma dúvida já respondida</w:t>
        </w:r>
      </w:ins>
      <w:ins w:id="988" w:author="Ryan Lemos" w:date="2019-02-21T21:12:00Z">
        <w:r>
          <w:t>.</w:t>
        </w:r>
      </w:ins>
    </w:p>
    <w:p w:rsidR="00386EE3" w:rsidRDefault="00386EE3" w:rsidP="00987BE5">
      <w:pPr>
        <w:ind w:firstLine="0"/>
        <w:jc w:val="center"/>
        <w:rPr>
          <w:ins w:id="989" w:author="Ryan Lemos" w:date="2019-02-20T20:53:00Z"/>
        </w:rPr>
      </w:pPr>
    </w:p>
    <w:p w:rsidR="00987BE5" w:rsidRDefault="00987BE5" w:rsidP="00987BE5">
      <w:pPr>
        <w:ind w:firstLine="0"/>
        <w:jc w:val="center"/>
        <w:rPr>
          <w:ins w:id="990" w:author="Ryan Lemos" w:date="2019-02-21T21:12:00Z"/>
        </w:rPr>
      </w:pPr>
      <w:ins w:id="991" w:author="Ryan Lemos" w:date="2019-02-20T20:53:00Z">
        <w:r>
          <w:rPr>
            <w:noProof/>
          </w:rPr>
          <w:drawing>
            <wp:inline distT="0" distB="0" distL="0" distR="0" wp14:anchorId="4E0C9306" wp14:editId="53712AB0">
              <wp:extent cx="3262746" cy="1191781"/>
              <wp:effectExtent l="0" t="0" r="0" b="889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96706" cy="1204185"/>
                      </a:xfrm>
                      <a:prstGeom prst="rect">
                        <a:avLst/>
                      </a:prstGeom>
                    </pic:spPr>
                  </pic:pic>
                </a:graphicData>
              </a:graphic>
            </wp:inline>
          </w:drawing>
        </w:r>
      </w:ins>
    </w:p>
    <w:p w:rsidR="00386EE3" w:rsidRDefault="00386EE3" w:rsidP="00987BE5">
      <w:pPr>
        <w:ind w:firstLine="0"/>
        <w:jc w:val="center"/>
        <w:rPr>
          <w:ins w:id="992" w:author="Ryan Lemos" w:date="2019-02-21T21:12:00Z"/>
        </w:rPr>
      </w:pPr>
    </w:p>
    <w:p w:rsidR="00386EE3" w:rsidRDefault="00386EE3" w:rsidP="00386EE3">
      <w:pPr>
        <w:rPr>
          <w:ins w:id="993" w:author="Ryan Lemos" w:date="2019-02-21T21:16:00Z"/>
        </w:rPr>
      </w:pPr>
      <w:ins w:id="994" w:author="Ryan Lemos" w:date="2019-02-21T21:12:00Z">
        <w:r>
          <w:lastRenderedPageBreak/>
          <w:t xml:space="preserve">A estória definida pela </w:t>
        </w:r>
        <w:r w:rsidRPr="00386EE3">
          <w:rPr>
            <w:highlight w:val="yellow"/>
            <w:rPrChange w:id="995" w:author="Ryan Lemos" w:date="2019-02-21T21:12:00Z">
              <w:rPr/>
            </w:rPrChange>
          </w:rPr>
          <w:t>figura x</w:t>
        </w:r>
      </w:ins>
      <w:ins w:id="996" w:author="Ryan Lemos" w:date="2019-02-21T21:13:00Z">
        <w:r>
          <w:t xml:space="preserve"> se trata da necessidade de interação do aluno para com o professor. Ao surgir uma dúvida o professor deve ser capaz de responde-la, e então ao ser notificado, seguir a notificação e verificar se consegue res</w:t>
        </w:r>
      </w:ins>
      <w:ins w:id="997" w:author="Ryan Lemos" w:date="2019-02-21T21:14:00Z">
        <w:r>
          <w:t>ponder à pergunta. Caso contrário outro professor tem a possibilidade de responder. Então as dúvidas são enviadas a todos os professores e não somente ao professor da turma do aluno com dúvida. Iss</w:t>
        </w:r>
      </w:ins>
      <w:ins w:id="998" w:author="Ryan Lemos" w:date="2019-02-21T21:15:00Z">
        <w:r>
          <w:t xml:space="preserve">o se deu pelo fato de possibilitar agilidade no processo de resposta, já que </w:t>
        </w:r>
      </w:ins>
      <w:ins w:id="999" w:author="Ryan Lemos" w:date="2019-02-21T21:16:00Z">
        <w:r>
          <w:t>os professores da escola detêm</w:t>
        </w:r>
      </w:ins>
      <w:ins w:id="1000" w:author="Ryan Lemos" w:date="2019-02-21T21:15:00Z">
        <w:r>
          <w:t xml:space="preserve"> conhecimento e capacidade para sanar as dúvidas dos alunos. </w:t>
        </w:r>
      </w:ins>
    </w:p>
    <w:p w:rsidR="00386EE3" w:rsidRDefault="00386EE3">
      <w:pPr>
        <w:rPr>
          <w:ins w:id="1001" w:author="Ryan Lemos" w:date="2019-02-20T20:53:00Z"/>
        </w:rPr>
        <w:pPrChange w:id="1002" w:author="Ryan Lemos" w:date="2019-02-21T21:12:00Z">
          <w:pPr>
            <w:ind w:firstLine="0"/>
            <w:jc w:val="center"/>
          </w:pPr>
        </w:pPrChange>
      </w:pPr>
    </w:p>
    <w:p w:rsidR="00987BE5" w:rsidRDefault="00987BE5" w:rsidP="00987BE5">
      <w:pPr>
        <w:ind w:firstLine="0"/>
        <w:jc w:val="center"/>
        <w:rPr>
          <w:ins w:id="1003" w:author="Ryan Lemos" w:date="2019-02-21T21:17:00Z"/>
        </w:rPr>
      </w:pPr>
      <w:ins w:id="1004" w:author="Ryan Lemos" w:date="2019-02-20T20:53:00Z">
        <w:r>
          <w:rPr>
            <w:noProof/>
          </w:rPr>
          <w:drawing>
            <wp:inline distT="0" distB="0" distL="0" distR="0" wp14:anchorId="377F9627" wp14:editId="34B02571">
              <wp:extent cx="2182091" cy="1071207"/>
              <wp:effectExtent l="171450" t="152400" r="161290" b="16764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48646" cy="110387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386EE3" w:rsidRDefault="00386EE3" w:rsidP="00987BE5">
      <w:pPr>
        <w:ind w:firstLine="0"/>
        <w:jc w:val="center"/>
        <w:rPr>
          <w:ins w:id="1005" w:author="Ryan Lemos" w:date="2019-02-21T21:16:00Z"/>
        </w:rPr>
      </w:pPr>
    </w:p>
    <w:p w:rsidR="00386EE3" w:rsidRDefault="00386EE3">
      <w:pPr>
        <w:rPr>
          <w:ins w:id="1006" w:author="Ryan Lemos" w:date="2019-02-21T21:16:00Z"/>
        </w:rPr>
        <w:pPrChange w:id="1007" w:author="Ryan Lemos" w:date="2019-02-21T21:16:00Z">
          <w:pPr>
            <w:ind w:firstLine="0"/>
            <w:jc w:val="center"/>
          </w:pPr>
        </w:pPrChange>
      </w:pPr>
      <w:ins w:id="1008" w:author="Ryan Lemos" w:date="2019-02-21T21:16:00Z">
        <w:r>
          <w:t xml:space="preserve">A </w:t>
        </w:r>
        <w:r w:rsidRPr="004263B0">
          <w:rPr>
            <w:highlight w:val="yellow"/>
            <w:rPrChange w:id="1009" w:author="Ryan Lemos" w:date="2019-02-21T21:18:00Z">
              <w:rPr/>
            </w:rPrChange>
          </w:rPr>
          <w:t>figura x</w:t>
        </w:r>
        <w:r>
          <w:t xml:space="preserve"> representa a interface de resposta à dúvida. </w:t>
        </w:r>
      </w:ins>
      <w:ins w:id="1010" w:author="Ryan Lemos" w:date="2019-02-21T21:17:00Z">
        <w:r>
          <w:t xml:space="preserve">Nessa interface o professor pode visualizar qual é o assunto da dúvida. E qual a dúvida em si. Assim tecer uma resposta ao questionamento do aluno. </w:t>
        </w:r>
        <w:r w:rsidR="004263B0">
          <w:t xml:space="preserve">É importante ressaltar que o sistema de dúvidas </w:t>
        </w:r>
      </w:ins>
      <w:ins w:id="1011" w:author="Ryan Lemos" w:date="2019-02-21T21:18:00Z">
        <w:r w:rsidR="004263B0">
          <w:t>não foi implementado a se comportar como chat. Em caso de uma nova dúvida, o aluno deve envia-la aos professores para retirada de dúvidas.</w:t>
        </w:r>
      </w:ins>
    </w:p>
    <w:p w:rsidR="00386EE3" w:rsidRDefault="00386EE3" w:rsidP="00987BE5">
      <w:pPr>
        <w:ind w:firstLine="0"/>
        <w:jc w:val="center"/>
        <w:rPr>
          <w:ins w:id="1012" w:author="Ryan Lemos" w:date="2019-02-20T20:53:00Z"/>
        </w:rPr>
      </w:pPr>
      <w:ins w:id="1013" w:author="Ryan Lemos" w:date="2019-02-21T21:16:00Z">
        <w:r>
          <w:t xml:space="preserve"> </w:t>
        </w:r>
      </w:ins>
    </w:p>
    <w:p w:rsidR="00987BE5" w:rsidRDefault="00987BE5" w:rsidP="00987BE5">
      <w:pPr>
        <w:ind w:firstLine="0"/>
        <w:jc w:val="center"/>
        <w:rPr>
          <w:ins w:id="1014" w:author="Ryan Lemos" w:date="2019-02-20T20:53:00Z"/>
        </w:rPr>
      </w:pPr>
      <w:ins w:id="1015" w:author="Ryan Lemos" w:date="2019-02-20T20:53:00Z">
        <w:r>
          <w:rPr>
            <w:noProof/>
          </w:rPr>
          <w:drawing>
            <wp:inline distT="0" distB="0" distL="0" distR="0" wp14:anchorId="649940A2" wp14:editId="665165DC">
              <wp:extent cx="5760085" cy="2715260"/>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2715260"/>
                      </a:xfrm>
                      <a:prstGeom prst="rect">
                        <a:avLst/>
                      </a:prstGeom>
                    </pic:spPr>
                  </pic:pic>
                </a:graphicData>
              </a:graphic>
            </wp:inline>
          </w:drawing>
        </w:r>
      </w:ins>
    </w:p>
    <w:p w:rsidR="00987BE5" w:rsidRDefault="00987BE5" w:rsidP="00987BE5">
      <w:pPr>
        <w:ind w:firstLine="0"/>
        <w:jc w:val="center"/>
        <w:rPr>
          <w:ins w:id="1016" w:author="Ryan Lemos" w:date="2019-02-21T21:20:00Z"/>
        </w:rPr>
      </w:pPr>
    </w:p>
    <w:p w:rsidR="006F54D5" w:rsidRDefault="006F54D5">
      <w:pPr>
        <w:rPr>
          <w:ins w:id="1017" w:author="Ryan Lemos" w:date="2019-02-21T21:20:00Z"/>
        </w:rPr>
        <w:pPrChange w:id="1018" w:author="Ryan Lemos" w:date="2019-02-21T21:20:00Z">
          <w:pPr>
            <w:ind w:firstLine="0"/>
            <w:jc w:val="center"/>
          </w:pPr>
        </w:pPrChange>
      </w:pPr>
      <w:ins w:id="1019" w:author="Ryan Lemos" w:date="2019-02-21T21:20:00Z">
        <w:r>
          <w:lastRenderedPageBreak/>
          <w:t>Por último ao professor, pode surgir a necessidade de não exatamente seguir a notificação</w:t>
        </w:r>
      </w:ins>
      <w:ins w:id="1020" w:author="Ryan Lemos" w:date="2019-02-21T21:21:00Z">
        <w:r>
          <w:t xml:space="preserve"> de uma dúvida</w:t>
        </w:r>
      </w:ins>
      <w:ins w:id="1021" w:author="Ryan Lemos" w:date="2019-02-21T21:20:00Z">
        <w:r>
          <w:t>, mas verificar quais são as dúvidas geradas pelos alunos e escolher qual responder.</w:t>
        </w:r>
      </w:ins>
      <w:ins w:id="1022" w:author="Ryan Lemos" w:date="2019-02-21T21:21:00Z">
        <w:r>
          <w:t xml:space="preserve"> A </w:t>
        </w:r>
        <w:r w:rsidRPr="006F54D5">
          <w:rPr>
            <w:highlight w:val="yellow"/>
            <w:rPrChange w:id="1023" w:author="Ryan Lemos" w:date="2019-02-21T21:21:00Z">
              <w:rPr/>
            </w:rPrChange>
          </w:rPr>
          <w:t>figura x</w:t>
        </w:r>
        <w:r>
          <w:t xml:space="preserve"> descreve a estória que representa esse processo, ou seja</w:t>
        </w:r>
      </w:ins>
      <w:ins w:id="1024" w:author="Ryan Lemos" w:date="2019-02-21T21:24:00Z">
        <w:r>
          <w:t>,</w:t>
        </w:r>
      </w:ins>
      <w:ins w:id="1025" w:author="Ryan Lemos" w:date="2019-02-21T21:21:00Z">
        <w:r>
          <w:t xml:space="preserve"> a listagem de todas as dúvid</w:t>
        </w:r>
      </w:ins>
      <w:ins w:id="1026" w:author="Ryan Lemos" w:date="2019-02-21T21:22:00Z">
        <w:r>
          <w:t>as cadastradas.</w:t>
        </w:r>
      </w:ins>
    </w:p>
    <w:p w:rsidR="006F54D5" w:rsidRDefault="006F54D5" w:rsidP="00987BE5">
      <w:pPr>
        <w:ind w:firstLine="0"/>
        <w:jc w:val="center"/>
        <w:rPr>
          <w:ins w:id="1027" w:author="Ryan Lemos" w:date="2019-02-20T20:53:00Z"/>
        </w:rPr>
      </w:pPr>
    </w:p>
    <w:p w:rsidR="00987BE5" w:rsidRDefault="00987BE5" w:rsidP="00987BE5">
      <w:pPr>
        <w:ind w:firstLine="0"/>
        <w:jc w:val="center"/>
        <w:rPr>
          <w:ins w:id="1028" w:author="Ryan Lemos" w:date="2019-02-21T21:22:00Z"/>
        </w:rPr>
      </w:pPr>
      <w:ins w:id="1029" w:author="Ryan Lemos" w:date="2019-02-20T20:53:00Z">
        <w:r>
          <w:rPr>
            <w:noProof/>
          </w:rPr>
          <w:drawing>
            <wp:inline distT="0" distB="0" distL="0" distR="0" wp14:anchorId="5BBD8F0C" wp14:editId="1225AF4E">
              <wp:extent cx="2292927" cy="1040679"/>
              <wp:effectExtent l="171450" t="171450" r="165100" b="16002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43561" cy="10636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6F54D5" w:rsidRDefault="006F54D5" w:rsidP="006F54D5">
      <w:pPr>
        <w:rPr>
          <w:ins w:id="1030" w:author="Ryan Lemos" w:date="2019-02-21T21:22:00Z"/>
        </w:rPr>
      </w:pPr>
    </w:p>
    <w:p w:rsidR="006F54D5" w:rsidRDefault="006F54D5">
      <w:pPr>
        <w:rPr>
          <w:ins w:id="1031" w:author="Ryan Lemos" w:date="2019-02-21T20:48:00Z"/>
        </w:rPr>
        <w:pPrChange w:id="1032" w:author="Ryan Lemos" w:date="2019-02-21T21:22:00Z">
          <w:pPr>
            <w:ind w:firstLine="0"/>
            <w:jc w:val="center"/>
          </w:pPr>
        </w:pPrChange>
      </w:pPr>
      <w:ins w:id="1033" w:author="Ryan Lemos" w:date="2019-02-21T21:22:00Z">
        <w:r>
          <w:t xml:space="preserve">A listagem das dúvidas requisitada pela estória da </w:t>
        </w:r>
        <w:r w:rsidRPr="006F54D5">
          <w:rPr>
            <w:highlight w:val="yellow"/>
            <w:rPrChange w:id="1034" w:author="Ryan Lemos" w:date="2019-02-21T21:22:00Z">
              <w:rPr/>
            </w:rPrChange>
          </w:rPr>
          <w:t>figura x</w:t>
        </w:r>
        <w:r>
          <w:t xml:space="preserve">, pode ser vista na </w:t>
        </w:r>
        <w:r w:rsidRPr="006F54D5">
          <w:rPr>
            <w:highlight w:val="yellow"/>
            <w:rPrChange w:id="1035" w:author="Ryan Lemos" w:date="2019-02-21T21:22:00Z">
              <w:rPr/>
            </w:rPrChange>
          </w:rPr>
          <w:t>figura x</w:t>
        </w:r>
      </w:ins>
      <w:ins w:id="1036" w:author="Ryan Lemos" w:date="2019-02-21T21:23:00Z">
        <w:r>
          <w:t>. Nela o professor tem acesso a todas as dúvidas geradas pelos alunos até o determinado momento e pode escolher qual responder, clicando no botão com ícone de lápis</w:t>
        </w:r>
      </w:ins>
      <w:ins w:id="1037" w:author="Ryan Lemos" w:date="2019-02-21T21:24:00Z">
        <w:r>
          <w:t>.</w:t>
        </w:r>
        <w:r w:rsidR="00D76B51">
          <w:t xml:space="preserve"> A janela que</w:t>
        </w:r>
      </w:ins>
      <w:ins w:id="1038" w:author="Ryan Lemos" w:date="2019-02-21T21:25:00Z">
        <w:r w:rsidR="00D76B51">
          <w:t xml:space="preserve"> surge ao clicar no botão citado é a apresentada na </w:t>
        </w:r>
        <w:r w:rsidR="00D76B51" w:rsidRPr="00D76B51">
          <w:rPr>
            <w:highlight w:val="yellow"/>
            <w:rPrChange w:id="1039" w:author="Ryan Lemos" w:date="2019-02-21T21:25:00Z">
              <w:rPr/>
            </w:rPrChange>
          </w:rPr>
          <w:t>figura x</w:t>
        </w:r>
        <w:r w:rsidR="00D76B51">
          <w:t>.</w:t>
        </w:r>
      </w:ins>
    </w:p>
    <w:p w:rsidR="005F0194" w:rsidRDefault="005F0194" w:rsidP="00987BE5">
      <w:pPr>
        <w:ind w:firstLine="0"/>
        <w:jc w:val="center"/>
        <w:rPr>
          <w:ins w:id="1040" w:author="Ryan Lemos" w:date="2019-02-20T20:53:00Z"/>
        </w:rPr>
      </w:pPr>
    </w:p>
    <w:p w:rsidR="00987BE5" w:rsidRDefault="00987BE5" w:rsidP="00987BE5">
      <w:pPr>
        <w:ind w:firstLine="0"/>
        <w:jc w:val="center"/>
        <w:rPr>
          <w:ins w:id="1041" w:author="Ryan Lemos" w:date="2019-02-20T20:53:00Z"/>
        </w:rPr>
      </w:pPr>
      <w:ins w:id="1042" w:author="Ryan Lemos" w:date="2019-02-20T20:53:00Z">
        <w:r>
          <w:rPr>
            <w:noProof/>
          </w:rPr>
          <w:drawing>
            <wp:inline distT="0" distB="0" distL="0" distR="0" wp14:anchorId="4AC3050C" wp14:editId="36A582AA">
              <wp:extent cx="5760085" cy="2148840"/>
              <wp:effectExtent l="0" t="0" r="0" b="381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2148840"/>
                      </a:xfrm>
                      <a:prstGeom prst="rect">
                        <a:avLst/>
                      </a:prstGeom>
                    </pic:spPr>
                  </pic:pic>
                </a:graphicData>
              </a:graphic>
            </wp:inline>
          </w:drawing>
        </w:r>
      </w:ins>
    </w:p>
    <w:p w:rsidR="00F420BA" w:rsidRDefault="00F420BA">
      <w:pPr>
        <w:jc w:val="center"/>
        <w:rPr>
          <w:ins w:id="1043" w:author="Ryan Lemos" w:date="2019-02-18T21:04:00Z"/>
        </w:rPr>
        <w:pPrChange w:id="1044" w:author="Ryan Lemos" w:date="2019-02-19T22:38:00Z">
          <w:pPr/>
        </w:pPrChange>
      </w:pPr>
    </w:p>
    <w:p w:rsidR="00FB122B" w:rsidRDefault="00FB122B">
      <w:pPr>
        <w:pStyle w:val="Ttulo4"/>
        <w:rPr>
          <w:ins w:id="1045" w:author="Ryan Lemos" w:date="2019-02-18T21:04:00Z"/>
        </w:rPr>
      </w:pPr>
      <w:ins w:id="1046" w:author="Ryan Lemos" w:date="2019-02-18T21:04:00Z">
        <w:r>
          <w:t>Estórias dos alunos</w:t>
        </w:r>
      </w:ins>
    </w:p>
    <w:p w:rsidR="00FB122B" w:rsidRDefault="00FB122B" w:rsidP="00FB122B">
      <w:pPr>
        <w:rPr>
          <w:ins w:id="1047" w:author="Ryan Lemos" w:date="2019-02-18T21:04:00Z"/>
        </w:rPr>
      </w:pPr>
    </w:p>
    <w:p w:rsidR="00FB122B" w:rsidRDefault="00FB122B" w:rsidP="00FB122B">
      <w:pPr>
        <w:rPr>
          <w:ins w:id="1048" w:author="Ryan Lemos" w:date="2019-02-18T21:04:00Z"/>
        </w:rPr>
      </w:pPr>
      <w:ins w:id="1049" w:author="Ryan Lemos" w:date="2019-02-18T21:04:00Z">
        <w:r>
          <w:t>Os alunos no ambiente desempenham algumas funções, tais como visualizar os materiais dispostos pelos professores, como também enviar dúvidas aos professores, acessar o calendário, etc. Com isso foi-se desenvolvido as seguintes estórias para mapear as necessidades de utilização dos alunos.</w:t>
        </w:r>
      </w:ins>
    </w:p>
    <w:p w:rsidR="00FB122B" w:rsidRPr="00FB122B" w:rsidRDefault="00FB122B" w:rsidP="00FB122B">
      <w:pPr>
        <w:rPr>
          <w:ins w:id="1050" w:author="Ryan Lemos" w:date="2019-02-18T21:04:00Z"/>
        </w:rPr>
      </w:pPr>
      <w:ins w:id="1051" w:author="Ryan Lemos" w:date="2019-02-18T21:04:00Z">
        <w:r>
          <w:t xml:space="preserve">A primeira estória se trata da tela de inicialização do sistema, e a necessidade de exibição do calendário da turma, com eventos como provas ou atividades, para que o aluno </w:t>
        </w:r>
        <w:r>
          <w:lastRenderedPageBreak/>
          <w:t xml:space="preserve">fique por dentro do calendário da turma. Essa estória é definida pela </w:t>
        </w:r>
        <w:r w:rsidRPr="00B21C4F">
          <w:rPr>
            <w:highlight w:val="yellow"/>
          </w:rPr>
          <w:t>figura X</w:t>
        </w:r>
        <w:r>
          <w:t xml:space="preserve">, e o design da interface se encontra na </w:t>
        </w:r>
        <w:r w:rsidRPr="00B21C4F">
          <w:rPr>
            <w:highlight w:val="yellow"/>
          </w:rPr>
          <w:t>figura x</w:t>
        </w:r>
        <w:r>
          <w:t>.</w:t>
        </w:r>
      </w:ins>
    </w:p>
    <w:p w:rsidR="00FB122B" w:rsidRPr="001A0B14" w:rsidRDefault="00FB122B" w:rsidP="00FB122B">
      <w:pPr>
        <w:rPr>
          <w:ins w:id="1052" w:author="Ryan Lemos" w:date="2019-02-18T21:04:00Z"/>
        </w:rPr>
      </w:pPr>
    </w:p>
    <w:p w:rsidR="00FB122B" w:rsidRDefault="00FB122B" w:rsidP="00FB122B">
      <w:pPr>
        <w:ind w:firstLine="0"/>
        <w:jc w:val="center"/>
        <w:rPr>
          <w:ins w:id="1053" w:author="Ryan Lemos" w:date="2019-02-21T20:41:00Z"/>
        </w:rPr>
      </w:pPr>
      <w:ins w:id="1054" w:author="Ryan Lemos" w:date="2019-02-18T21:04:00Z">
        <w:r>
          <w:rPr>
            <w:noProof/>
          </w:rPr>
          <w:drawing>
            <wp:inline distT="0" distB="0" distL="0" distR="0" wp14:anchorId="476D5842" wp14:editId="48DFB212">
              <wp:extent cx="2100987" cy="845127"/>
              <wp:effectExtent l="152400" t="152400" r="166370" b="16510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7087"/>
                      <a:stretch/>
                    </pic:blipFill>
                    <pic:spPr bwMode="auto">
                      <a:xfrm>
                        <a:off x="0" y="0"/>
                        <a:ext cx="2226499" cy="89561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BD54C1" w:rsidRDefault="00BD54C1" w:rsidP="00FB122B">
      <w:pPr>
        <w:ind w:firstLine="0"/>
        <w:jc w:val="center"/>
        <w:rPr>
          <w:ins w:id="1055" w:author="Ryan Lemos" w:date="2019-02-20T20:05:00Z"/>
        </w:rPr>
      </w:pPr>
    </w:p>
    <w:p w:rsidR="008901B1" w:rsidRDefault="008901B1">
      <w:pPr>
        <w:rPr>
          <w:ins w:id="1056" w:author="Ryan Lemos" w:date="2019-02-20T20:05:00Z"/>
        </w:rPr>
        <w:pPrChange w:id="1057" w:author="Ryan Lemos" w:date="2019-02-20T20:05:00Z">
          <w:pPr>
            <w:ind w:firstLine="0"/>
            <w:jc w:val="center"/>
          </w:pPr>
        </w:pPrChange>
      </w:pPr>
      <w:ins w:id="1058" w:author="Ryan Lemos" w:date="2019-02-20T20:05:00Z">
        <w:r>
          <w:t xml:space="preserve">É apresentado ao aluno um calendário interativo, ao qual o </w:t>
        </w:r>
      </w:ins>
      <w:ins w:id="1059" w:author="Ryan Lemos" w:date="2019-02-20T20:06:00Z">
        <w:r>
          <w:t>aluno pode navegar pelos dias, meses ou semanas, além disso é possível visualiza-lo pelo mês, pela semana ou pelo dia. O Aluno ainda pode conferir os eventos</w:t>
        </w:r>
      </w:ins>
      <w:ins w:id="1060" w:author="Ryan Lemos" w:date="2019-02-20T20:07:00Z">
        <w:r>
          <w:t xml:space="preserve"> que a escola ou o professor da sua turma cadastrou. Os eventos ficam</w:t>
        </w:r>
      </w:ins>
      <w:ins w:id="1061" w:author="Ryan Lemos" w:date="2019-02-20T20:06:00Z">
        <w:r>
          <w:t xml:space="preserve"> desta</w:t>
        </w:r>
      </w:ins>
      <w:ins w:id="1062" w:author="Ryan Lemos" w:date="2019-02-20T20:07:00Z">
        <w:r>
          <w:t>cados no calendário conforme a cor escolhida por quem cadastrou o evento</w:t>
        </w:r>
      </w:ins>
      <w:ins w:id="1063" w:author="Ryan Lemos" w:date="2019-02-20T20:08:00Z">
        <w:r>
          <w:t>. Caso haja mais de um evento na mesma data ou horário o calendário apresenta um contador. Ao clicar no dia em que se h</w:t>
        </w:r>
      </w:ins>
      <w:ins w:id="1064" w:author="Ryan Lemos" w:date="2019-02-20T20:09:00Z">
        <w:r>
          <w:t>á eventos, a descrição dos eventos daquel</w:t>
        </w:r>
      </w:ins>
      <w:ins w:id="1065" w:author="Ryan Lemos" w:date="2019-02-21T11:48:00Z">
        <w:r w:rsidR="005537DE">
          <w:t>e</w:t>
        </w:r>
      </w:ins>
      <w:ins w:id="1066" w:author="Ryan Lemos" w:date="2019-02-20T20:09:00Z">
        <w:r>
          <w:t xml:space="preserve"> dia são apresentadas.</w:t>
        </w:r>
      </w:ins>
    </w:p>
    <w:p w:rsidR="008901B1" w:rsidRDefault="008901B1" w:rsidP="00FB122B">
      <w:pPr>
        <w:ind w:firstLine="0"/>
        <w:jc w:val="center"/>
        <w:rPr>
          <w:ins w:id="1067" w:author="Ryan Lemos" w:date="2019-02-20T20:04:00Z"/>
        </w:rPr>
      </w:pPr>
    </w:p>
    <w:p w:rsidR="009746E2" w:rsidRDefault="009746E2" w:rsidP="00FB122B">
      <w:pPr>
        <w:ind w:firstLine="0"/>
        <w:jc w:val="center"/>
        <w:rPr>
          <w:ins w:id="1068" w:author="Ryan Lemos" w:date="2019-02-18T21:04:00Z"/>
        </w:rPr>
      </w:pPr>
      <w:ins w:id="1069" w:author="Ryan Lemos" w:date="2019-02-20T20:04:00Z">
        <w:r>
          <w:rPr>
            <w:noProof/>
          </w:rPr>
          <w:drawing>
            <wp:inline distT="0" distB="0" distL="0" distR="0" wp14:anchorId="0F1BD3CD" wp14:editId="2B596308">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2734945"/>
                      </a:xfrm>
                      <a:prstGeom prst="rect">
                        <a:avLst/>
                      </a:prstGeom>
                    </pic:spPr>
                  </pic:pic>
                </a:graphicData>
              </a:graphic>
            </wp:inline>
          </w:drawing>
        </w:r>
      </w:ins>
    </w:p>
    <w:p w:rsidR="00FB122B" w:rsidRDefault="00FB122B" w:rsidP="00FB122B">
      <w:pPr>
        <w:ind w:firstLine="0"/>
        <w:jc w:val="center"/>
        <w:rPr>
          <w:ins w:id="1070" w:author="Ryan Lemos" w:date="2019-02-18T21:04:00Z"/>
        </w:rPr>
      </w:pPr>
    </w:p>
    <w:p w:rsidR="00FB122B" w:rsidRDefault="00FB122B" w:rsidP="00FB122B">
      <w:pPr>
        <w:rPr>
          <w:ins w:id="1071" w:author="Ryan Lemos" w:date="2019-02-18T21:04:00Z"/>
        </w:rPr>
      </w:pPr>
      <w:ins w:id="1072" w:author="Ryan Lemos" w:date="2019-02-18T21:04:00Z">
        <w:r>
          <w:t xml:space="preserve">Já a segunda estória do aluno se trata de quando ele tem uma dúvida a respeito de algum conteúdo e por isso deseja-se enviar essa dúvida para possível resposta de um professor. Essa estória é definida pela </w:t>
        </w:r>
        <w:r w:rsidRPr="00B21C4F">
          <w:rPr>
            <w:highlight w:val="yellow"/>
          </w:rPr>
          <w:t>figura X</w:t>
        </w:r>
        <w:r>
          <w:t xml:space="preserve">, e sua interface pode ser notada na </w:t>
        </w:r>
        <w:r w:rsidRPr="00B21C4F">
          <w:rPr>
            <w:highlight w:val="yellow"/>
          </w:rPr>
          <w:t>figura x</w:t>
        </w:r>
        <w:r>
          <w:t>.</w:t>
        </w:r>
      </w:ins>
    </w:p>
    <w:p w:rsidR="00FB122B" w:rsidRDefault="00FB122B" w:rsidP="00FB122B">
      <w:pPr>
        <w:ind w:firstLine="0"/>
        <w:jc w:val="center"/>
        <w:rPr>
          <w:ins w:id="1073" w:author="Ryan Lemos" w:date="2019-02-18T21:04:00Z"/>
        </w:rPr>
      </w:pPr>
    </w:p>
    <w:p w:rsidR="00FB122B" w:rsidRDefault="00FB122B" w:rsidP="00FB122B">
      <w:pPr>
        <w:ind w:firstLine="0"/>
        <w:jc w:val="center"/>
        <w:rPr>
          <w:ins w:id="1074" w:author="Ryan Lemos" w:date="2019-02-20T19:48:00Z"/>
        </w:rPr>
      </w:pPr>
      <w:ins w:id="1075" w:author="Ryan Lemos" w:date="2019-02-18T21:04:00Z">
        <w:r>
          <w:rPr>
            <w:noProof/>
          </w:rPr>
          <w:lastRenderedPageBreak/>
          <w:drawing>
            <wp:inline distT="0" distB="0" distL="0" distR="0" wp14:anchorId="48BF2B10" wp14:editId="68E3EC70">
              <wp:extent cx="2038350" cy="1050161"/>
              <wp:effectExtent l="152400" t="152400" r="152400" b="16954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06995" cy="108552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5D5225" w:rsidRDefault="005D5225" w:rsidP="00FB122B">
      <w:pPr>
        <w:ind w:firstLine="0"/>
        <w:jc w:val="center"/>
        <w:rPr>
          <w:ins w:id="1076" w:author="Ryan Lemos" w:date="2019-02-20T19:48:00Z"/>
        </w:rPr>
      </w:pPr>
    </w:p>
    <w:p w:rsidR="00CD1ADB" w:rsidRDefault="005D5225" w:rsidP="005D5225">
      <w:pPr>
        <w:rPr>
          <w:ins w:id="1077" w:author="Ryan Lemos" w:date="2019-02-20T19:48:00Z"/>
        </w:rPr>
      </w:pPr>
      <w:ins w:id="1078" w:author="Ryan Lemos" w:date="2019-02-20T19:49:00Z">
        <w:r>
          <w:t xml:space="preserve">O aluno pode enviar uma dúvida a respeito de um determinado assunto. A inserção do assunto serviu para ajudar o professor a identificar sobre o que se trata a dúvida do aluno. </w:t>
        </w:r>
      </w:ins>
      <w:ins w:id="1079" w:author="Ryan Lemos" w:date="2019-02-20T19:50:00Z">
        <w:r>
          <w:t>O campo dúvida, refere-se a dúvida em si.</w:t>
        </w:r>
      </w:ins>
    </w:p>
    <w:p w:rsidR="005D5225" w:rsidRDefault="005D5225">
      <w:pPr>
        <w:rPr>
          <w:ins w:id="1080" w:author="Ryan Lemos" w:date="2019-02-19T22:13:00Z"/>
        </w:rPr>
        <w:pPrChange w:id="1081" w:author="Ryan Lemos" w:date="2019-02-20T19:48:00Z">
          <w:pPr>
            <w:ind w:firstLine="0"/>
            <w:jc w:val="center"/>
          </w:pPr>
        </w:pPrChange>
      </w:pPr>
    </w:p>
    <w:p w:rsidR="004D7A94" w:rsidRDefault="004D7A94" w:rsidP="00FB122B">
      <w:pPr>
        <w:ind w:firstLine="0"/>
        <w:jc w:val="center"/>
        <w:rPr>
          <w:ins w:id="1082" w:author="Ryan Lemos" w:date="2019-02-18T21:04:00Z"/>
        </w:rPr>
      </w:pPr>
      <w:ins w:id="1083" w:author="Ryan Lemos" w:date="2019-02-19T22:14:00Z">
        <w:r>
          <w:rPr>
            <w:noProof/>
          </w:rPr>
          <w:drawing>
            <wp:inline distT="0" distB="0" distL="0" distR="0" wp14:anchorId="4450EF14" wp14:editId="6E238CD8">
              <wp:extent cx="5527963" cy="2585729"/>
              <wp:effectExtent l="0" t="0" r="0" b="508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40298" cy="2591499"/>
                      </a:xfrm>
                      <a:prstGeom prst="rect">
                        <a:avLst/>
                      </a:prstGeom>
                    </pic:spPr>
                  </pic:pic>
                </a:graphicData>
              </a:graphic>
            </wp:inline>
          </w:drawing>
        </w:r>
      </w:ins>
    </w:p>
    <w:p w:rsidR="00FB122B" w:rsidRDefault="00FB122B" w:rsidP="00FB122B">
      <w:pPr>
        <w:ind w:firstLine="0"/>
        <w:jc w:val="center"/>
        <w:rPr>
          <w:ins w:id="1084" w:author="Ryan Lemos" w:date="2019-02-18T21:04:00Z"/>
        </w:rPr>
      </w:pPr>
    </w:p>
    <w:p w:rsidR="00FB122B" w:rsidRDefault="00FB122B" w:rsidP="00FB122B">
      <w:pPr>
        <w:rPr>
          <w:ins w:id="1085" w:author="Ryan Lemos" w:date="2019-02-18T21:04:00Z"/>
        </w:rPr>
      </w:pPr>
      <w:ins w:id="1086" w:author="Ryan Lemos" w:date="2019-02-18T21:04:00Z">
        <w:r>
          <w:t xml:space="preserve">A estória definida pela </w:t>
        </w:r>
        <w:r w:rsidRPr="00B21C4F">
          <w:rPr>
            <w:highlight w:val="yellow"/>
          </w:rPr>
          <w:t>figura X</w:t>
        </w:r>
        <w:r>
          <w:t xml:space="preserve"> se trata da limitação na visualização dos materiais, já que os alunos não podem acessar materiais mais avançados de anos superiores ao ano cursado</w:t>
        </w:r>
      </w:ins>
      <w:ins w:id="1087" w:author="Ryan Lemos" w:date="2019-02-20T19:41:00Z">
        <w:r w:rsidR="00CD1ADB">
          <w:t>.</w:t>
        </w:r>
      </w:ins>
    </w:p>
    <w:p w:rsidR="00FB122B" w:rsidRDefault="00FB122B" w:rsidP="00FB122B">
      <w:pPr>
        <w:ind w:firstLine="0"/>
        <w:jc w:val="center"/>
        <w:rPr>
          <w:ins w:id="1088" w:author="Ryan Lemos" w:date="2019-02-18T21:04:00Z"/>
        </w:rPr>
      </w:pPr>
    </w:p>
    <w:p w:rsidR="00FB122B" w:rsidRDefault="00FB122B" w:rsidP="00FB122B">
      <w:pPr>
        <w:ind w:firstLine="0"/>
        <w:jc w:val="center"/>
        <w:rPr>
          <w:ins w:id="1089" w:author="Ryan Lemos" w:date="2019-02-20T19:41:00Z"/>
        </w:rPr>
      </w:pPr>
      <w:ins w:id="1090" w:author="Ryan Lemos" w:date="2019-02-18T21:04:00Z">
        <w:r>
          <w:rPr>
            <w:noProof/>
          </w:rPr>
          <w:drawing>
            <wp:inline distT="0" distB="0" distL="0" distR="0" wp14:anchorId="0AF2668C" wp14:editId="1054C4E1">
              <wp:extent cx="1911927" cy="914978"/>
              <wp:effectExtent l="152400" t="152400" r="165100" b="15240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2025"/>
                      <a:stretch/>
                    </pic:blipFill>
                    <pic:spPr bwMode="auto">
                      <a:xfrm>
                        <a:off x="0" y="0"/>
                        <a:ext cx="1960608" cy="93827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CD1ADB" w:rsidRDefault="00CD1ADB" w:rsidP="00FB122B">
      <w:pPr>
        <w:ind w:firstLine="0"/>
        <w:jc w:val="center"/>
        <w:rPr>
          <w:ins w:id="1091" w:author="Ryan Lemos" w:date="2019-02-20T19:41:00Z"/>
        </w:rPr>
      </w:pPr>
    </w:p>
    <w:p w:rsidR="00CD1ADB" w:rsidRDefault="00CD1ADB">
      <w:pPr>
        <w:rPr>
          <w:ins w:id="1092" w:author="Ryan Lemos" w:date="2019-02-20T19:41:00Z"/>
        </w:rPr>
        <w:pPrChange w:id="1093" w:author="Ryan Lemos" w:date="2019-02-20T19:41:00Z">
          <w:pPr>
            <w:ind w:firstLine="0"/>
            <w:jc w:val="center"/>
          </w:pPr>
        </w:pPrChange>
      </w:pPr>
      <w:ins w:id="1094" w:author="Ryan Lemos" w:date="2019-02-20T19:41:00Z">
        <w:r>
          <w:t>A figura X demonstra como a estória foi implementada</w:t>
        </w:r>
      </w:ins>
      <w:ins w:id="1095" w:author="Ryan Lemos" w:date="2019-02-20T19:42:00Z">
        <w:r>
          <w:t xml:space="preserve">, uma vez que o aluno faz parte do segundo ano, então a listagem dos materiais é filtrada para materiais até o ano que o </w:t>
        </w:r>
        <w:r>
          <w:lastRenderedPageBreak/>
          <w:t>aluno está cursando. Há ta</w:t>
        </w:r>
      </w:ins>
      <w:ins w:id="1096" w:author="Ryan Lemos" w:date="2019-02-20T19:43:00Z">
        <w:r>
          <w:t>mbém a possibilidade de os materiais serem disponíveis a todos, o que pode ser visto pela primeira camada chamada “</w:t>
        </w:r>
        <w:r w:rsidRPr="00CD1ADB">
          <w:rPr>
            <w:i/>
            <w:rPrChange w:id="1097" w:author="Ryan Lemos" w:date="2019-02-20T19:43:00Z">
              <w:rPr/>
            </w:rPrChange>
          </w:rPr>
          <w:t>For All Years</w:t>
        </w:r>
        <w:r>
          <w:t xml:space="preserve">”. </w:t>
        </w:r>
      </w:ins>
    </w:p>
    <w:p w:rsidR="00CD1ADB" w:rsidRDefault="00CD1ADB" w:rsidP="00FB122B">
      <w:pPr>
        <w:ind w:firstLine="0"/>
        <w:jc w:val="center"/>
        <w:rPr>
          <w:ins w:id="1098" w:author="Ryan Lemos" w:date="2019-02-19T22:15:00Z"/>
        </w:rPr>
      </w:pPr>
    </w:p>
    <w:p w:rsidR="00A922DB" w:rsidRDefault="00A922DB" w:rsidP="00FB122B">
      <w:pPr>
        <w:ind w:firstLine="0"/>
        <w:jc w:val="center"/>
        <w:rPr>
          <w:ins w:id="1099" w:author="Ryan Lemos" w:date="2019-02-20T20:45:00Z"/>
        </w:rPr>
      </w:pPr>
      <w:ins w:id="1100" w:author="Ryan Lemos" w:date="2019-02-19T22:15:00Z">
        <w:r>
          <w:rPr>
            <w:noProof/>
          </w:rPr>
          <w:drawing>
            <wp:inline distT="0" distB="0" distL="0" distR="0" wp14:anchorId="5D45824B" wp14:editId="22A75F03">
              <wp:extent cx="5444836" cy="2560051"/>
              <wp:effectExtent l="0" t="0" r="381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69147" cy="2571482"/>
                      </a:xfrm>
                      <a:prstGeom prst="rect">
                        <a:avLst/>
                      </a:prstGeom>
                    </pic:spPr>
                  </pic:pic>
                </a:graphicData>
              </a:graphic>
            </wp:inline>
          </w:drawing>
        </w:r>
      </w:ins>
    </w:p>
    <w:p w:rsidR="006814E6" w:rsidRDefault="006814E6" w:rsidP="00FB122B">
      <w:pPr>
        <w:ind w:firstLine="0"/>
        <w:jc w:val="center"/>
        <w:rPr>
          <w:ins w:id="1101" w:author="Ryan Lemos" w:date="2019-02-20T20:45:00Z"/>
        </w:rPr>
      </w:pPr>
    </w:p>
    <w:p w:rsidR="006814E6" w:rsidRDefault="006814E6">
      <w:pPr>
        <w:rPr>
          <w:ins w:id="1102" w:author="Ryan Lemos" w:date="2019-02-20T20:45:00Z"/>
        </w:rPr>
        <w:pPrChange w:id="1103" w:author="Ryan Lemos" w:date="2019-02-20T20:45:00Z">
          <w:pPr>
            <w:ind w:firstLine="0"/>
            <w:jc w:val="center"/>
          </w:pPr>
        </w:pPrChange>
      </w:pPr>
      <w:ins w:id="1104" w:author="Ryan Lemos" w:date="2019-02-20T20:45:00Z">
        <w:r>
          <w:t xml:space="preserve">Ainda como aluno é possível que ele acesse o material cadastrado pelo professor. A </w:t>
        </w:r>
        <w:r w:rsidRPr="006814E6">
          <w:rPr>
            <w:highlight w:val="yellow"/>
            <w:rPrChange w:id="1105" w:author="Ryan Lemos" w:date="2019-02-20T20:46:00Z">
              <w:rPr/>
            </w:rPrChange>
          </w:rPr>
          <w:t>figu</w:t>
        </w:r>
      </w:ins>
      <w:ins w:id="1106" w:author="Ryan Lemos" w:date="2019-02-20T20:46:00Z">
        <w:r w:rsidRPr="006814E6">
          <w:rPr>
            <w:highlight w:val="yellow"/>
            <w:rPrChange w:id="1107" w:author="Ryan Lemos" w:date="2019-02-20T20:46:00Z">
              <w:rPr/>
            </w:rPrChange>
          </w:rPr>
          <w:t>ra X</w:t>
        </w:r>
        <w:r>
          <w:t xml:space="preserve"> representa a estória que descreve esse anseio do aluno.</w:t>
        </w:r>
      </w:ins>
    </w:p>
    <w:p w:rsidR="006814E6" w:rsidRDefault="006814E6" w:rsidP="00FB122B">
      <w:pPr>
        <w:ind w:firstLine="0"/>
        <w:jc w:val="center"/>
        <w:rPr>
          <w:ins w:id="1108" w:author="Ryan Lemos" w:date="2019-02-18T21:04:00Z"/>
        </w:rPr>
      </w:pPr>
    </w:p>
    <w:p w:rsidR="00FB122B" w:rsidRDefault="006814E6" w:rsidP="00FB122B">
      <w:pPr>
        <w:ind w:firstLine="0"/>
        <w:jc w:val="center"/>
        <w:rPr>
          <w:ins w:id="1109" w:author="Ryan Lemos" w:date="2019-02-20T20:46:00Z"/>
        </w:rPr>
      </w:pPr>
      <w:ins w:id="1110" w:author="Ryan Lemos" w:date="2019-02-20T20:44:00Z">
        <w:r>
          <w:rPr>
            <w:noProof/>
          </w:rPr>
          <w:drawing>
            <wp:inline distT="0" distB="0" distL="0" distR="0" wp14:anchorId="32B6B750" wp14:editId="549C2C23">
              <wp:extent cx="2008907" cy="864870"/>
              <wp:effectExtent l="152400" t="152400" r="163195" b="16383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44594" cy="88023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6814E6" w:rsidRDefault="006814E6" w:rsidP="00FB122B">
      <w:pPr>
        <w:ind w:firstLine="0"/>
        <w:jc w:val="center"/>
        <w:rPr>
          <w:ins w:id="1111" w:author="Ryan Lemos" w:date="2019-02-20T20:46:00Z"/>
        </w:rPr>
      </w:pPr>
    </w:p>
    <w:p w:rsidR="006814E6" w:rsidRDefault="006814E6" w:rsidP="006814E6">
      <w:pPr>
        <w:rPr>
          <w:ins w:id="1112" w:author="Ryan Lemos" w:date="2019-02-20T20:49:00Z"/>
        </w:rPr>
      </w:pPr>
      <w:ins w:id="1113" w:author="Ryan Lemos" w:date="2019-02-20T20:46:00Z">
        <w:r>
          <w:t>A implementação dessa est</w:t>
        </w:r>
      </w:ins>
      <w:ins w:id="1114" w:author="Ryan Lemos" w:date="2019-02-20T20:47:00Z">
        <w:r>
          <w:t>ória é composta de algumas etapas</w:t>
        </w:r>
        <w:r w:rsidR="00987BE5">
          <w:t>. Na listagem dos materiais surge um botão com ícone de olho</w:t>
        </w:r>
      </w:ins>
      <w:ins w:id="1115" w:author="Ryan Lemos" w:date="2019-02-20T20:49:00Z">
        <w:r w:rsidR="00987BE5">
          <w:t xml:space="preserve"> conforme visto na </w:t>
        </w:r>
        <w:r w:rsidR="00987BE5" w:rsidRPr="00987BE5">
          <w:rPr>
            <w:highlight w:val="yellow"/>
            <w:rPrChange w:id="1116" w:author="Ryan Lemos" w:date="2019-02-20T20:49:00Z">
              <w:rPr/>
            </w:rPrChange>
          </w:rPr>
          <w:t>figura X</w:t>
        </w:r>
      </w:ins>
      <w:ins w:id="1117" w:author="Ryan Lemos" w:date="2019-02-20T20:47:00Z">
        <w:r w:rsidR="00987BE5">
          <w:t xml:space="preserve">. </w:t>
        </w:r>
      </w:ins>
      <w:ins w:id="1118" w:author="Ryan Lemos" w:date="2019-02-20T20:48:00Z">
        <w:r w:rsidR="00987BE5">
          <w:t>Porém ao clicar nesse botão, dependendo do tipo do material a interação pode mudar. Em caso de link o usuário será redirecionado a página referente ao link indicado.</w:t>
        </w:r>
      </w:ins>
      <w:ins w:id="1119" w:author="Ryan Lemos" w:date="2019-02-20T20:49:00Z">
        <w:r w:rsidR="00987BE5">
          <w:t xml:space="preserve"> </w:t>
        </w:r>
      </w:ins>
    </w:p>
    <w:p w:rsidR="00987BE5" w:rsidRDefault="00987BE5" w:rsidP="00987BE5">
      <w:pPr>
        <w:ind w:firstLine="0"/>
        <w:jc w:val="center"/>
        <w:rPr>
          <w:ins w:id="1120" w:author="Ryan Lemos" w:date="2019-02-20T20:50:00Z"/>
        </w:rPr>
      </w:pPr>
      <w:ins w:id="1121" w:author="Ryan Lemos" w:date="2019-02-20T20:50:00Z">
        <w:r>
          <w:rPr>
            <w:noProof/>
          </w:rPr>
          <w:lastRenderedPageBreak/>
          <w:drawing>
            <wp:inline distT="0" distB="0" distL="0" distR="0" wp14:anchorId="5F6FCF4F" wp14:editId="05400E09">
              <wp:extent cx="4450080" cy="2270419"/>
              <wp:effectExtent l="0" t="0" r="762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72511" cy="2281863"/>
                      </a:xfrm>
                      <a:prstGeom prst="rect">
                        <a:avLst/>
                      </a:prstGeom>
                    </pic:spPr>
                  </pic:pic>
                </a:graphicData>
              </a:graphic>
            </wp:inline>
          </w:drawing>
        </w:r>
      </w:ins>
    </w:p>
    <w:p w:rsidR="00987BE5" w:rsidRDefault="00987BE5" w:rsidP="00987BE5">
      <w:pPr>
        <w:ind w:firstLine="0"/>
        <w:jc w:val="center"/>
        <w:rPr>
          <w:ins w:id="1122" w:author="Ryan Lemos" w:date="2019-02-20T20:50:00Z"/>
        </w:rPr>
      </w:pPr>
    </w:p>
    <w:p w:rsidR="00987BE5" w:rsidRDefault="00987BE5">
      <w:pPr>
        <w:rPr>
          <w:ins w:id="1123" w:author="Ryan Lemos" w:date="2019-02-20T20:46:00Z"/>
        </w:rPr>
        <w:pPrChange w:id="1124" w:author="Ryan Lemos" w:date="2019-02-20T20:50:00Z">
          <w:pPr>
            <w:ind w:firstLine="0"/>
            <w:jc w:val="center"/>
          </w:pPr>
        </w:pPrChange>
      </w:pPr>
      <w:ins w:id="1125" w:author="Ryan Lemos" w:date="2019-02-20T20:50:00Z">
        <w:r>
          <w:t>Em caso de áudio</w:t>
        </w:r>
      </w:ins>
      <w:ins w:id="1126" w:author="Ryan Lemos" w:date="2019-02-20T20:51:00Z">
        <w:r>
          <w:t xml:space="preserve">, surgirá uma tela em que o aluno pode escutar o áudio. </w:t>
        </w:r>
        <w:r w:rsidRPr="00987BE5">
          <w:rPr>
            <w:highlight w:val="yellow"/>
            <w:rPrChange w:id="1127" w:author="Ryan Lemos" w:date="2019-02-20T20:51:00Z">
              <w:rPr/>
            </w:rPrChange>
          </w:rPr>
          <w:t>A figura X</w:t>
        </w:r>
        <w:r>
          <w:t xml:space="preserve"> demonstra como é essa interface de visualização de materiais de áudio pelo aluno.</w:t>
        </w:r>
      </w:ins>
    </w:p>
    <w:p w:rsidR="006814E6" w:rsidRDefault="006814E6" w:rsidP="00FB122B">
      <w:pPr>
        <w:ind w:firstLine="0"/>
        <w:jc w:val="center"/>
        <w:rPr>
          <w:ins w:id="1128" w:author="Ryan Lemos" w:date="2019-02-20T20:45:00Z"/>
        </w:rPr>
      </w:pPr>
    </w:p>
    <w:p w:rsidR="006814E6" w:rsidRDefault="00987BE5" w:rsidP="00FB122B">
      <w:pPr>
        <w:ind w:firstLine="0"/>
        <w:jc w:val="center"/>
        <w:rPr>
          <w:ins w:id="1129" w:author="Ryan Lemos" w:date="2019-02-20T20:52:00Z"/>
        </w:rPr>
      </w:pPr>
      <w:ins w:id="1130" w:author="Ryan Lemos" w:date="2019-02-20T20:52:00Z">
        <w:r>
          <w:rPr>
            <w:noProof/>
          </w:rPr>
          <w:drawing>
            <wp:inline distT="0" distB="0" distL="0" distR="0" wp14:anchorId="56AA873F" wp14:editId="7668DFE7">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92241" cy="2254799"/>
                      </a:xfrm>
                      <a:prstGeom prst="rect">
                        <a:avLst/>
                      </a:prstGeom>
                    </pic:spPr>
                  </pic:pic>
                </a:graphicData>
              </a:graphic>
            </wp:inline>
          </w:drawing>
        </w:r>
      </w:ins>
    </w:p>
    <w:p w:rsidR="00987BE5" w:rsidRDefault="00987BE5" w:rsidP="00FB122B">
      <w:pPr>
        <w:ind w:firstLine="0"/>
        <w:jc w:val="center"/>
        <w:rPr>
          <w:ins w:id="1131" w:author="Ryan Lemos" w:date="2019-02-18T21:04:00Z"/>
        </w:rPr>
      </w:pPr>
    </w:p>
    <w:p w:rsidR="00FB122B" w:rsidRDefault="00FB122B" w:rsidP="00FB122B">
      <w:pPr>
        <w:rPr>
          <w:ins w:id="1132" w:author="Ryan Lemos" w:date="2019-02-18T21:04:00Z"/>
        </w:rPr>
      </w:pPr>
      <w:ins w:id="1133" w:author="Ryan Lemos" w:date="2019-02-18T21:04:00Z">
        <w:r>
          <w:t xml:space="preserve">Já a estória definida pela </w:t>
        </w:r>
        <w:r w:rsidRPr="00B21C4F">
          <w:rPr>
            <w:highlight w:val="yellow"/>
          </w:rPr>
          <w:t>figura X</w:t>
        </w:r>
        <w:r>
          <w:t xml:space="preserve"> se trata da função de notificação do aluno a uma possível resposta do professor a uma dúvida, assim ele tem um </w:t>
        </w:r>
        <w:r w:rsidRPr="00B21C4F">
          <w:rPr>
            <w:i/>
          </w:rPr>
          <w:t>feedback</w:t>
        </w:r>
        <w:r>
          <w:t xml:space="preserve"> visual de quando a pergunta foi respondida.</w:t>
        </w:r>
      </w:ins>
    </w:p>
    <w:p w:rsidR="00FB122B" w:rsidRDefault="00FB122B" w:rsidP="00FB122B">
      <w:pPr>
        <w:ind w:firstLine="0"/>
        <w:jc w:val="center"/>
        <w:rPr>
          <w:ins w:id="1134" w:author="Ryan Lemos" w:date="2019-02-19T22:17:00Z"/>
        </w:rPr>
      </w:pPr>
      <w:ins w:id="1135" w:author="Ryan Lemos" w:date="2019-02-18T21:04:00Z">
        <w:r>
          <w:rPr>
            <w:noProof/>
          </w:rPr>
          <w:drawing>
            <wp:inline distT="0" distB="0" distL="0" distR="0" wp14:anchorId="1F11B22C" wp14:editId="04ED11F0">
              <wp:extent cx="1885950" cy="1008983"/>
              <wp:effectExtent l="171450" t="171450" r="152400" b="1536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45589" cy="104089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A922DB" w:rsidRDefault="00CD1ADB" w:rsidP="00CD1ADB">
      <w:pPr>
        <w:rPr>
          <w:ins w:id="1136" w:author="Ryan Lemos" w:date="2019-02-20T19:45:00Z"/>
        </w:rPr>
      </w:pPr>
      <w:ins w:id="1137" w:author="Ryan Lemos" w:date="2019-02-20T19:44:00Z">
        <w:r>
          <w:t>Assim que o aluno clica sobre o ícone de notificações, a notificação referente a resposta da dúvida surge. Ele é informado a respeito de qual dúvida foi res</w:t>
        </w:r>
      </w:ins>
      <w:ins w:id="1138" w:author="Ryan Lemos" w:date="2019-02-20T19:45:00Z">
        <w:r>
          <w:t xml:space="preserve">pondida e ao clicar </w:t>
        </w:r>
        <w:r>
          <w:lastRenderedPageBreak/>
          <w:t>sobre o texto, o aluno é direcionado para a visualização da dúvida. Assim ele pode ver a resposta dada pelo professor a sua dúvida.</w:t>
        </w:r>
      </w:ins>
    </w:p>
    <w:p w:rsidR="00CD1ADB" w:rsidRDefault="00CD1ADB">
      <w:pPr>
        <w:rPr>
          <w:ins w:id="1139" w:author="Ryan Lemos" w:date="2019-02-19T22:18:00Z"/>
        </w:rPr>
        <w:pPrChange w:id="1140" w:author="Ryan Lemos" w:date="2019-02-20T19:44:00Z">
          <w:pPr>
            <w:ind w:firstLine="0"/>
            <w:jc w:val="center"/>
          </w:pPr>
        </w:pPrChange>
      </w:pPr>
    </w:p>
    <w:p w:rsidR="00A922DB" w:rsidRDefault="00A922DB" w:rsidP="00FB122B">
      <w:pPr>
        <w:ind w:firstLine="0"/>
        <w:jc w:val="center"/>
        <w:rPr>
          <w:ins w:id="1141" w:author="Ryan Lemos" w:date="2019-02-18T21:04:00Z"/>
        </w:rPr>
      </w:pPr>
      <w:ins w:id="1142" w:author="Ryan Lemos" w:date="2019-02-19T22:18:00Z">
        <w:r>
          <w:rPr>
            <w:noProof/>
          </w:rPr>
          <w:drawing>
            <wp:inline distT="0" distB="0" distL="0" distR="0" wp14:anchorId="5DA0FF9E" wp14:editId="616323CE">
              <wp:extent cx="3408218" cy="1315578"/>
              <wp:effectExtent l="0" t="0" r="190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12904" cy="1355987"/>
                      </a:xfrm>
                      <a:prstGeom prst="rect">
                        <a:avLst/>
                      </a:prstGeom>
                    </pic:spPr>
                  </pic:pic>
                </a:graphicData>
              </a:graphic>
            </wp:inline>
          </w:drawing>
        </w:r>
      </w:ins>
    </w:p>
    <w:p w:rsidR="006002C8" w:rsidRPr="007216C5" w:rsidRDefault="006002C8" w:rsidP="006002C8">
      <w:pPr>
        <w:rPr>
          <w:moveTo w:id="1143" w:author="Ryan Lemos" w:date="2019-02-20T11:37:00Z"/>
        </w:rPr>
      </w:pPr>
      <w:moveToRangeStart w:id="1144" w:author="Ryan Lemos" w:date="2019-02-20T11:37:00Z" w:name="move1555083"/>
    </w:p>
    <w:p w:rsidR="006002C8" w:rsidRDefault="006002C8">
      <w:pPr>
        <w:pStyle w:val="Ttulo4"/>
        <w:rPr>
          <w:moveTo w:id="1145" w:author="Ryan Lemos" w:date="2019-02-20T11:37:00Z"/>
        </w:rPr>
        <w:pPrChange w:id="1146" w:author="Ryan Lemos" w:date="2019-02-20T11:38:00Z">
          <w:pPr>
            <w:pStyle w:val="Ttulo3"/>
          </w:pPr>
        </w:pPrChange>
      </w:pPr>
      <w:moveTo w:id="1147" w:author="Ryan Lemos" w:date="2019-02-20T11:37:00Z">
        <w:r>
          <w:t>Testes</w:t>
        </w:r>
      </w:moveTo>
    </w:p>
    <w:moveToRangeEnd w:id="1144"/>
    <w:p w:rsidR="00FB122B" w:rsidRPr="00F97B7F" w:rsidRDefault="00FB122B">
      <w:pPr>
        <w:rPr>
          <w:ins w:id="1148" w:author="Ryan Lemos" w:date="2019-02-18T21:04:00Z"/>
        </w:rPr>
        <w:pPrChange w:id="1149" w:author="Ryan Lemos" w:date="2019-02-18T21:04:00Z">
          <w:pPr>
            <w:pStyle w:val="Ttulo2"/>
          </w:pPr>
        </w:pPrChange>
      </w:pPr>
    </w:p>
    <w:p w:rsidR="007216C5" w:rsidRDefault="007216C5" w:rsidP="007216C5">
      <w:pPr>
        <w:pStyle w:val="Ttulo2"/>
      </w:pPr>
      <w:r>
        <w:br/>
      </w:r>
    </w:p>
    <w:p w:rsidR="00B265CE" w:rsidRDefault="00B265CE" w:rsidP="00B265CE"/>
    <w:p w:rsidR="00B265CE" w:rsidRPr="00B265CE" w:rsidRDefault="00B265CE" w:rsidP="00B265CE">
      <w:pPr>
        <w:sectPr w:rsidR="00B265CE" w:rsidRPr="00B265CE" w:rsidSect="007216C5">
          <w:pgSz w:w="11906" w:h="16838"/>
          <w:pgMar w:top="1701" w:right="1134" w:bottom="1134" w:left="1701" w:header="1134" w:footer="567" w:gutter="0"/>
          <w:cols w:space="708"/>
          <w:docGrid w:linePitch="360"/>
        </w:sectPr>
      </w:pPr>
    </w:p>
    <w:p w:rsidR="00967928" w:rsidRDefault="00654EED" w:rsidP="009C33D3">
      <w:pPr>
        <w:pStyle w:val="Ttulo1"/>
      </w:pPr>
      <w:bookmarkStart w:id="1150" w:name="_Ref528269296"/>
      <w:bookmarkStart w:id="1151" w:name="_Toc542542"/>
      <w:r>
        <w:lastRenderedPageBreak/>
        <w:t>Cronograma</w:t>
      </w:r>
      <w:bookmarkEnd w:id="1150"/>
      <w:bookmarkEnd w:id="1151"/>
    </w:p>
    <w:p w:rsidR="00967928" w:rsidRDefault="00967928" w:rsidP="00967928"/>
    <w:tbl>
      <w:tblPr>
        <w:tblpPr w:leftFromText="141" w:rightFromText="141" w:vertAnchor="page" w:horzAnchor="margin" w:tblpY="2197"/>
        <w:tblW w:w="481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8"/>
        <w:gridCol w:w="4954"/>
        <w:gridCol w:w="808"/>
        <w:gridCol w:w="810"/>
        <w:gridCol w:w="1012"/>
        <w:gridCol w:w="851"/>
        <w:gridCol w:w="851"/>
        <w:gridCol w:w="713"/>
        <w:gridCol w:w="848"/>
        <w:gridCol w:w="853"/>
        <w:gridCol w:w="703"/>
      </w:tblGrid>
      <w:tr w:rsidR="008F6CAC" w:rsidRPr="00C23846" w:rsidTr="00C23846">
        <w:trPr>
          <w:trHeight w:val="305"/>
        </w:trPr>
        <w:tc>
          <w:tcPr>
            <w:tcW w:w="2233" w:type="pct"/>
            <w:gridSpan w:val="2"/>
            <w:vMerge w:val="restart"/>
            <w:shd w:val="clear" w:color="auto" w:fill="auto"/>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ATIVIDADES</w:t>
            </w:r>
          </w:p>
        </w:tc>
        <w:tc>
          <w:tcPr>
            <w:tcW w:w="1874" w:type="pct"/>
            <w:gridSpan w:val="6"/>
            <w:shd w:val="clear" w:color="auto" w:fill="auto"/>
            <w:noWrap/>
            <w:vAlign w:val="center"/>
            <w:hideMark/>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2º SEMESTRE 2018</w:t>
            </w:r>
          </w:p>
        </w:tc>
        <w:tc>
          <w:tcPr>
            <w:tcW w:w="893" w:type="pct"/>
            <w:gridSpan w:val="3"/>
            <w:shd w:val="clear" w:color="auto" w:fill="auto"/>
            <w:noWrap/>
            <w:vAlign w:val="center"/>
            <w:hideMark/>
          </w:tcPr>
          <w:p w:rsidR="00A510A6" w:rsidRPr="00C23846" w:rsidRDefault="00A510A6" w:rsidP="00C23846">
            <w:pPr>
              <w:spacing w:line="240" w:lineRule="auto"/>
              <w:ind w:right="-213" w:firstLine="0"/>
              <w:jc w:val="center"/>
              <w:rPr>
                <w:rFonts w:eastAsia="Times New Roman"/>
                <w:color w:val="000000"/>
                <w:sz w:val="20"/>
                <w:szCs w:val="20"/>
                <w:lang w:eastAsia="pt-BR"/>
              </w:rPr>
            </w:pPr>
            <w:r w:rsidRPr="00C23846">
              <w:rPr>
                <w:rFonts w:eastAsia="Times New Roman"/>
                <w:color w:val="000000"/>
                <w:sz w:val="20"/>
                <w:szCs w:val="20"/>
                <w:lang w:eastAsia="pt-BR"/>
              </w:rPr>
              <w:t>1º SEMESTRE 2019</w:t>
            </w:r>
          </w:p>
        </w:tc>
      </w:tr>
      <w:tr w:rsidR="008F6CAC" w:rsidRPr="00C23846" w:rsidTr="00C23846">
        <w:trPr>
          <w:trHeight w:val="248"/>
        </w:trPr>
        <w:tc>
          <w:tcPr>
            <w:tcW w:w="2233" w:type="pct"/>
            <w:gridSpan w:val="2"/>
            <w:vMerge/>
            <w:shd w:val="clear" w:color="auto" w:fill="auto"/>
            <w:vAlign w:val="center"/>
          </w:tcPr>
          <w:p w:rsidR="00A510A6" w:rsidRPr="00C23846" w:rsidRDefault="00A510A6" w:rsidP="00C23846">
            <w:pPr>
              <w:spacing w:line="240" w:lineRule="auto"/>
              <w:ind w:firstLine="0"/>
              <w:jc w:val="center"/>
              <w:rPr>
                <w:rFonts w:eastAsia="Times New Roman"/>
                <w:color w:val="000000"/>
                <w:sz w:val="20"/>
                <w:szCs w:val="20"/>
                <w:lang w:eastAsia="pt-BR"/>
              </w:rPr>
            </w:pPr>
          </w:p>
        </w:tc>
        <w:tc>
          <w:tcPr>
            <w:tcW w:w="300" w:type="pct"/>
            <w:shd w:val="clear" w:color="auto" w:fill="auto"/>
            <w:noWrap/>
            <w:vAlign w:val="center"/>
            <w:hideMark/>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JAN/</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01"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FEV/</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7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MAR/</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ABR/</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MAIO</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265"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JUN/</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5"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JUL/</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7"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AGO/</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261"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SET/</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r>
      <w:tr w:rsidR="008F6CAC" w:rsidRPr="00C23846" w:rsidTr="00C23846">
        <w:trPr>
          <w:trHeight w:val="671"/>
        </w:trPr>
        <w:tc>
          <w:tcPr>
            <w:tcW w:w="393" w:type="pct"/>
            <w:vMerge w:val="restart"/>
            <w:shd w:val="clear" w:color="auto" w:fill="auto"/>
            <w:textDirection w:val="btLr"/>
            <w:vAlign w:val="center"/>
          </w:tcPr>
          <w:p w:rsidR="003335C4" w:rsidRPr="00C23846" w:rsidRDefault="003335C4" w:rsidP="00C23846">
            <w:pPr>
              <w:spacing w:line="240" w:lineRule="auto"/>
              <w:ind w:left="113" w:right="113" w:firstLine="0"/>
              <w:jc w:val="center"/>
              <w:rPr>
                <w:rFonts w:eastAsia="Times New Roman"/>
                <w:sz w:val="20"/>
                <w:szCs w:val="20"/>
                <w:lang w:eastAsia="pt-BR"/>
              </w:rPr>
            </w:pPr>
            <w:r w:rsidRPr="00C23846">
              <w:rPr>
                <w:rFonts w:eastAsia="Times New Roman"/>
                <w:sz w:val="20"/>
                <w:szCs w:val="20"/>
                <w:lang w:eastAsia="pt-BR"/>
              </w:rPr>
              <w:t>Release de Cadastros</w:t>
            </w: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Coleta de Dados para o primeiro </w:t>
            </w:r>
            <w:r w:rsidRPr="00C23846">
              <w:rPr>
                <w:rFonts w:eastAsia="Times New Roman"/>
                <w:i/>
                <w:sz w:val="20"/>
                <w:szCs w:val="20"/>
                <w:lang w:eastAsia="pt-BR"/>
              </w:rPr>
              <w:t>release</w:t>
            </w:r>
            <w:r w:rsidRPr="00C23846">
              <w:rPr>
                <w:rFonts w:eastAsia="Times New Roman"/>
                <w:sz w:val="20"/>
                <w:szCs w:val="20"/>
                <w:lang w:eastAsia="pt-BR"/>
              </w:rPr>
              <w:t xml:space="preserve"> (Pesquisa, Observação e Entrevista)</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506"/>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Análise dos Requisitos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Modelagem dos processos e do banco de dados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Desenvolvimento (codificação) das funcionalidades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449"/>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Testes e correções das funcionalidades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Reuniões com o cliente para retiradas de dúvidas acerca das funcionalidades</w:t>
            </w:r>
            <w:r w:rsidR="00B334A9" w:rsidRPr="00C23846">
              <w:rPr>
                <w:rFonts w:eastAsia="Times New Roman"/>
                <w:sz w:val="20"/>
                <w:szCs w:val="20"/>
                <w:lang w:eastAsia="pt-BR"/>
              </w:rPr>
              <w:t xml:space="preserve"> e confecção dos testes de aceitação de estórias</w:t>
            </w:r>
            <w:r w:rsidRPr="00C23846">
              <w:rPr>
                <w:rFonts w:eastAsia="Times New Roman"/>
                <w:sz w:val="20"/>
                <w:szCs w:val="20"/>
                <w:lang w:eastAsia="pt-BR"/>
              </w:rPr>
              <w:t xml:space="preserve">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val="restart"/>
            <w:shd w:val="clear" w:color="auto" w:fill="auto"/>
            <w:textDirection w:val="btLr"/>
            <w:vAlign w:val="center"/>
          </w:tcPr>
          <w:p w:rsidR="00097F52" w:rsidRPr="00C23846" w:rsidRDefault="00097F52" w:rsidP="00C23846">
            <w:pPr>
              <w:spacing w:line="240" w:lineRule="auto"/>
              <w:ind w:left="113" w:right="113" w:firstLine="0"/>
              <w:jc w:val="center"/>
              <w:rPr>
                <w:rFonts w:eastAsia="Times New Roman"/>
                <w:sz w:val="20"/>
                <w:szCs w:val="20"/>
                <w:lang w:eastAsia="pt-BR"/>
              </w:rPr>
            </w:pPr>
            <w:r w:rsidRPr="00C23846">
              <w:rPr>
                <w:rFonts w:eastAsia="Times New Roman"/>
                <w:sz w:val="20"/>
                <w:szCs w:val="20"/>
                <w:lang w:eastAsia="pt-BR"/>
              </w:rPr>
              <w:t>Release d</w:t>
            </w:r>
            <w:r w:rsidR="00DC6A31" w:rsidRPr="00C23846">
              <w:rPr>
                <w:rFonts w:eastAsia="Times New Roman"/>
                <w:sz w:val="20"/>
                <w:szCs w:val="20"/>
                <w:lang w:eastAsia="pt-BR"/>
              </w:rPr>
              <w:t>o</w:t>
            </w:r>
            <w:r w:rsidRPr="00C23846">
              <w:rPr>
                <w:rFonts w:eastAsia="Times New Roman"/>
                <w:sz w:val="20"/>
                <w:szCs w:val="20"/>
                <w:lang w:eastAsia="pt-BR"/>
              </w:rPr>
              <w:t xml:space="preserve"> </w:t>
            </w:r>
            <w:r w:rsidR="00DC6A31" w:rsidRPr="00C23846">
              <w:rPr>
                <w:rFonts w:eastAsia="Times New Roman"/>
                <w:sz w:val="20"/>
                <w:szCs w:val="20"/>
                <w:lang w:eastAsia="pt-BR"/>
              </w:rPr>
              <w:t>banco de questões</w:t>
            </w:r>
          </w:p>
        </w:tc>
        <w:tc>
          <w:tcPr>
            <w:tcW w:w="1840" w:type="pct"/>
            <w:shd w:val="clear" w:color="auto" w:fill="auto"/>
            <w:vAlign w:val="center"/>
            <w:hideMark/>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Coleta de Dados para o segundo </w:t>
            </w:r>
            <w:r w:rsidRPr="00C23846">
              <w:rPr>
                <w:rFonts w:eastAsia="Times New Roman"/>
                <w:i/>
                <w:sz w:val="20"/>
                <w:szCs w:val="20"/>
                <w:lang w:eastAsia="pt-BR"/>
              </w:rPr>
              <w:t>release</w:t>
            </w:r>
            <w:r w:rsidRPr="00C23846">
              <w:rPr>
                <w:rFonts w:eastAsia="Times New Roman"/>
                <w:sz w:val="20"/>
                <w:szCs w:val="20"/>
                <w:lang w:eastAsia="pt-BR"/>
              </w:rPr>
              <w:t xml:space="preserve"> (Pesquisa, Observação e Entrevista) e entrega do primeiro </w:t>
            </w:r>
            <w:r w:rsidRPr="00C23846">
              <w:rPr>
                <w:rFonts w:eastAsia="Times New Roman"/>
                <w:i/>
                <w:sz w:val="20"/>
                <w:szCs w:val="20"/>
                <w:lang w:eastAsia="pt-BR"/>
              </w:rPr>
              <w:t>release</w:t>
            </w:r>
          </w:p>
        </w:tc>
        <w:tc>
          <w:tcPr>
            <w:tcW w:w="300"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7F7F7F"/>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01"/>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Análise dos Requisitos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424"/>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Modelagem dos processos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565"/>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Desenvolvimento (codificação) das funcionalidades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482"/>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Testes e correções das funcionalidades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671"/>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Reuniões com o cliente para retiradas de dúvidas acerca das funcionalidades</w:t>
            </w:r>
            <w:r w:rsidR="00B334A9" w:rsidRPr="00C23846">
              <w:rPr>
                <w:rFonts w:eastAsia="Times New Roman"/>
                <w:sz w:val="20"/>
                <w:szCs w:val="20"/>
                <w:lang w:eastAsia="pt-BR"/>
              </w:rPr>
              <w:t xml:space="preserve"> e confecção dos testes de aceitação de estórias </w:t>
            </w:r>
            <w:r w:rsidRPr="00C23846">
              <w:rPr>
                <w:rFonts w:eastAsia="Times New Roman"/>
                <w:sz w:val="20"/>
                <w:szCs w:val="20"/>
                <w:lang w:eastAsia="pt-BR"/>
              </w:rPr>
              <w:t xml:space="preserve">do segundo </w:t>
            </w:r>
            <w:r w:rsidRPr="00C23846">
              <w:rPr>
                <w:rFonts w:eastAsia="Times New Roman"/>
                <w:i/>
                <w:sz w:val="20"/>
                <w:szCs w:val="20"/>
                <w:lang w:eastAsia="pt-BR"/>
              </w:rPr>
              <w:t>release</w:t>
            </w:r>
            <w:r w:rsidR="00B334A9" w:rsidRPr="00C23846">
              <w:rPr>
                <w:rFonts w:eastAsia="Times New Roman"/>
                <w:i/>
                <w:sz w:val="20"/>
                <w:szCs w:val="20"/>
                <w:lang w:eastAsia="pt-BR"/>
              </w:rPr>
              <w:t xml:space="preserve"> </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bl>
    <w:p w:rsidR="004E5854" w:rsidRDefault="004E5854" w:rsidP="00A2452D">
      <w:pPr>
        <w:ind w:firstLine="0"/>
      </w:pPr>
    </w:p>
    <w:p w:rsidR="00697EF9" w:rsidRDefault="00697EF9">
      <w:pPr>
        <w:spacing w:line="240" w:lineRule="auto"/>
        <w:ind w:firstLine="0"/>
        <w:jc w:val="left"/>
        <w:outlineLvl w:val="9"/>
      </w:pPr>
      <w:r>
        <w:br w:type="page"/>
      </w:r>
    </w:p>
    <w:p w:rsidR="00697EF9" w:rsidRPr="00063EEB" w:rsidRDefault="00697EF9" w:rsidP="00697EF9">
      <w:pPr>
        <w:ind w:firstLine="0"/>
        <w:sectPr w:rsidR="00697EF9" w:rsidRPr="00063EEB" w:rsidSect="00063EEB">
          <w:pgSz w:w="16838" w:h="11906" w:orient="landscape"/>
          <w:pgMar w:top="1134" w:right="1134" w:bottom="1701" w:left="1701" w:header="708" w:footer="708" w:gutter="0"/>
          <w:cols w:space="708"/>
          <w:docGrid w:linePitch="360"/>
        </w:sectPr>
      </w:pPr>
    </w:p>
    <w:p w:rsidR="00D339A1" w:rsidRDefault="00D339A1" w:rsidP="00BE5291">
      <w:pPr>
        <w:pStyle w:val="Ttulo1"/>
        <w:numPr>
          <w:ilvl w:val="0"/>
          <w:numId w:val="0"/>
        </w:numPr>
        <w:jc w:val="center"/>
      </w:pPr>
      <w:bookmarkStart w:id="1152" w:name="_Toc542543"/>
      <w:r w:rsidRPr="00D339A1">
        <w:lastRenderedPageBreak/>
        <w:t>BIBLIOGRAFIA</w:t>
      </w:r>
      <w:bookmarkEnd w:id="1152"/>
    </w:p>
    <w:p w:rsidR="00BE5291" w:rsidRPr="00BE5291" w:rsidRDefault="00BE5291" w:rsidP="00BE5291"/>
    <w:p w:rsidR="00D534F8" w:rsidRDefault="00D534F8" w:rsidP="000809C2">
      <w:pPr>
        <w:spacing w:line="240" w:lineRule="auto"/>
        <w:ind w:firstLine="0"/>
        <w:jc w:val="left"/>
        <w:rPr>
          <w:noProof/>
        </w:rPr>
      </w:pPr>
      <w:r>
        <w:rPr>
          <w:noProof/>
        </w:rPr>
        <w:t xml:space="preserve">ABREU, L. </w:t>
      </w:r>
      <w:r w:rsidRPr="00D534F8">
        <w:rPr>
          <w:b/>
          <w:noProof/>
        </w:rPr>
        <w:t>TypeScript:</w:t>
      </w:r>
      <w:r>
        <w:rPr>
          <w:noProof/>
        </w:rPr>
        <w:t xml:space="preserve"> O JavasCript Moderno para Criação de Aplicações. Lisboa: FCA – Editora de Informática. 2017.</w:t>
      </w:r>
    </w:p>
    <w:p w:rsidR="00D534F8" w:rsidRDefault="00D534F8"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ALVES, J. R. M. </w:t>
      </w:r>
      <w:r w:rsidRPr="00E95C78">
        <w:rPr>
          <w:i/>
          <w:noProof/>
        </w:rPr>
        <w:t>et al.</w:t>
      </w:r>
      <w:r w:rsidRPr="00D339A1">
        <w:rPr>
          <w:noProof/>
        </w:rPr>
        <w:t xml:space="preserve"> </w:t>
      </w:r>
      <w:r w:rsidRPr="00D339A1">
        <w:rPr>
          <w:b/>
          <w:bCs/>
          <w:noProof/>
        </w:rPr>
        <w:t>Educação a Distância:</w:t>
      </w:r>
      <w:r w:rsidRPr="00D339A1">
        <w:rPr>
          <w:noProof/>
        </w:rPr>
        <w:t xml:space="preserve"> o estado da arte. São Paulo: Pearson Education do Brasil, v. 1, 2009.</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BABBEL. </w:t>
      </w:r>
      <w:r w:rsidRPr="00D339A1">
        <w:rPr>
          <w:b/>
          <w:bCs/>
          <w:noProof/>
        </w:rPr>
        <w:t>Preços</w:t>
      </w:r>
      <w:r w:rsidR="00E44BB8">
        <w:rPr>
          <w:noProof/>
        </w:rPr>
        <w:t>.</w:t>
      </w:r>
      <w:r w:rsidRPr="00D339A1">
        <w:rPr>
          <w:noProof/>
        </w:rPr>
        <w:t xml:space="preserve"> 2018. Disponível em: &lt;https://home.babbel.com/prices&gt;. Acesso em: 23 ago.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BACICH, L. </w:t>
      </w:r>
      <w:r w:rsidRPr="00E95C78">
        <w:rPr>
          <w:i/>
          <w:noProof/>
        </w:rPr>
        <w:t>et al</w:t>
      </w:r>
      <w:r w:rsidRPr="00D339A1">
        <w:rPr>
          <w:noProof/>
        </w:rPr>
        <w:t xml:space="preserve">. </w:t>
      </w:r>
      <w:r w:rsidRPr="00D339A1">
        <w:rPr>
          <w:b/>
          <w:bCs/>
          <w:noProof/>
        </w:rPr>
        <w:t>Ensino Híbrido:</w:t>
      </w:r>
      <w:r w:rsidRPr="00D339A1">
        <w:rPr>
          <w:noProof/>
        </w:rPr>
        <w:t xml:space="preserve"> Personalização e tecnologia na educação. Porto Alegre: Penso, 2015.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BARANAUSKAS, M. C. C.; ROCHA, H. V. D. </w:t>
      </w:r>
      <w:r w:rsidRPr="00D339A1">
        <w:rPr>
          <w:b/>
          <w:bCs/>
          <w:noProof/>
        </w:rPr>
        <w:t>Design e Avaliação de Interfaces Humano-Computador</w:t>
      </w:r>
      <w:r w:rsidRPr="00D339A1">
        <w:rPr>
          <w:noProof/>
        </w:rPr>
        <w:t>. Campinas: UNIVERSIDADE ESTADUAL DE CAMPINAS, 2003.</w:t>
      </w:r>
      <w:r w:rsidR="005B5EC4">
        <w:rPr>
          <w:noProof/>
        </w:rPr>
        <w:t xml:space="preserve"> Disponível em</w:t>
      </w:r>
      <w:r w:rsidR="00D21BE3">
        <w:rPr>
          <w:noProof/>
        </w:rPr>
        <w:t>:</w:t>
      </w:r>
      <w:r w:rsidR="005B5EC4">
        <w:rPr>
          <w:noProof/>
        </w:rPr>
        <w:t xml:space="preserve"> &lt;</w:t>
      </w:r>
      <w:r w:rsidR="005B5EC4" w:rsidRPr="005B5EC4">
        <w:rPr>
          <w:noProof/>
        </w:rPr>
        <w:t xml:space="preserve">https://www.nied.unicamp.br/biblioteca/design-e-avaliacao-de-interfaces-humano-computador/ </w:t>
      </w:r>
      <w:r w:rsidR="005B5EC4">
        <w:rPr>
          <w:noProof/>
        </w:rPr>
        <w:t>&gt; Acesso em:</w:t>
      </w:r>
      <w:r w:rsidR="00F85EFB">
        <w:rPr>
          <w:noProof/>
        </w:rPr>
        <w:t xml:space="preserve"> 22</w:t>
      </w:r>
      <w:r w:rsidR="00F0748E">
        <w:rPr>
          <w:noProof/>
        </w:rPr>
        <w:t xml:space="preserve"> </w:t>
      </w:r>
      <w:r w:rsidR="00F85EFB">
        <w:rPr>
          <w:noProof/>
        </w:rPr>
        <w:t>set.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BENTO, E. J. </w:t>
      </w:r>
      <w:r w:rsidRPr="00D339A1">
        <w:rPr>
          <w:b/>
          <w:bCs/>
          <w:noProof/>
        </w:rPr>
        <w:t>Desenvolvimento Web com PHP e MySQL</w:t>
      </w:r>
      <w:r w:rsidRPr="00D339A1">
        <w:rPr>
          <w:noProof/>
        </w:rPr>
        <w:t>. São Paulo: Casa do Código, 2013.</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CAELUM. </w:t>
      </w:r>
      <w:r w:rsidRPr="00D339A1">
        <w:rPr>
          <w:b/>
          <w:bCs/>
          <w:noProof/>
        </w:rPr>
        <w:t>Desenvolvimento Web com HTML, CSS e JavaScript</w:t>
      </w:r>
      <w:r w:rsidRPr="00D339A1">
        <w:rPr>
          <w:noProof/>
        </w:rPr>
        <w:t>. São Paulo: Caelum ensino e inovação, 2018. Disponível em: &lt;https://www.caelum.com.br/download/caelum-html-css-javascript.pdf&gt;. Acesso em: 07 out. 2018.</w:t>
      </w:r>
    </w:p>
    <w:p w:rsidR="00E0253B" w:rsidRDefault="00E0253B"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CAMPOS, A. L. N. </w:t>
      </w:r>
      <w:r w:rsidRPr="00D339A1">
        <w:rPr>
          <w:b/>
          <w:bCs/>
          <w:noProof/>
        </w:rPr>
        <w:t>Modelagem de Processos com BPMN</w:t>
      </w:r>
      <w:r w:rsidRPr="00D339A1">
        <w:rPr>
          <w:noProof/>
        </w:rPr>
        <w:t>. 2. ed. Rio de Janeiro: Brasport, 2014.</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CARVALHO, V. </w:t>
      </w:r>
      <w:r w:rsidRPr="00D339A1">
        <w:rPr>
          <w:b/>
          <w:bCs/>
          <w:noProof/>
        </w:rPr>
        <w:t>MySQL:</w:t>
      </w:r>
      <w:r w:rsidRPr="00D339A1">
        <w:rPr>
          <w:noProof/>
        </w:rPr>
        <w:t xml:space="preserve"> Comece com o principal banco de dados open source do mercado. São Paulo: Casa do Código, 2015.</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CCAA. </w:t>
      </w:r>
      <w:r w:rsidRPr="00D339A1">
        <w:rPr>
          <w:b/>
          <w:bCs/>
          <w:noProof/>
        </w:rPr>
        <w:t>Espaço CCAA Aluno</w:t>
      </w:r>
      <w:r w:rsidR="00E44BB8">
        <w:rPr>
          <w:noProof/>
        </w:rPr>
        <w:t>.</w:t>
      </w:r>
      <w:r w:rsidRPr="00D339A1">
        <w:rPr>
          <w:noProof/>
        </w:rPr>
        <w:t xml:space="preserve"> sd. Disponível em: &lt;https://www.ccaa.com.br/espacoccaa/conteudos/&gt;. </w:t>
      </w:r>
      <w:r w:rsidRPr="00E95C78">
        <w:rPr>
          <w:noProof/>
          <w:lang w:val="en-US"/>
        </w:rPr>
        <w:t>Acesso em: 23 ago. 2018.</w:t>
      </w:r>
    </w:p>
    <w:p w:rsidR="00D339A1" w:rsidRPr="00E95C78" w:rsidRDefault="00D339A1" w:rsidP="000809C2">
      <w:pPr>
        <w:spacing w:line="240" w:lineRule="auto"/>
        <w:ind w:firstLine="0"/>
        <w:jc w:val="left"/>
        <w:rPr>
          <w:noProof/>
          <w:lang w:val="en-US"/>
        </w:rPr>
      </w:pPr>
    </w:p>
    <w:p w:rsidR="00D339A1" w:rsidRPr="001D561A" w:rsidRDefault="00D339A1" w:rsidP="000809C2">
      <w:pPr>
        <w:spacing w:line="240" w:lineRule="auto"/>
        <w:ind w:firstLine="0"/>
        <w:jc w:val="left"/>
        <w:rPr>
          <w:noProof/>
        </w:rPr>
      </w:pPr>
      <w:r w:rsidRPr="00E95C78">
        <w:rPr>
          <w:noProof/>
          <w:lang w:val="en-US"/>
        </w:rPr>
        <w:t xml:space="preserve">CROCKFORD, D. </w:t>
      </w:r>
      <w:r w:rsidRPr="00E95C78">
        <w:rPr>
          <w:b/>
          <w:bCs/>
          <w:noProof/>
          <w:lang w:val="en-US"/>
        </w:rPr>
        <w:t>JavaScript:</w:t>
      </w:r>
      <w:r w:rsidRPr="00E95C78">
        <w:rPr>
          <w:noProof/>
          <w:lang w:val="en-US"/>
        </w:rPr>
        <w:t xml:space="preserve"> The Good Parts. </w:t>
      </w:r>
      <w:r w:rsidRPr="001D561A">
        <w:rPr>
          <w:noProof/>
        </w:rPr>
        <w:t>Sebastopol: O'Reilly, 2008.</w:t>
      </w:r>
      <w:r w:rsidR="000158A8">
        <w:rPr>
          <w:noProof/>
        </w:rPr>
        <w:t xml:space="preserve"> </w:t>
      </w:r>
    </w:p>
    <w:p w:rsidR="00D339A1" w:rsidRPr="00D32F24"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DIAS, D. D. S.; SILVA, M. F. D. </w:t>
      </w:r>
      <w:r w:rsidRPr="00D339A1">
        <w:rPr>
          <w:b/>
          <w:bCs/>
          <w:noProof/>
        </w:rPr>
        <w:t>Como escrever uma monografia:</w:t>
      </w:r>
      <w:r w:rsidRPr="00D339A1">
        <w:rPr>
          <w:noProof/>
        </w:rPr>
        <w:t xml:space="preserve"> Manual de elaboração com exemplos e exercícios. Rio de Janeiro: Atlas, 2010.</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DUOLINGO. </w:t>
      </w:r>
      <w:r w:rsidRPr="00D339A1">
        <w:rPr>
          <w:b/>
          <w:bCs/>
          <w:noProof/>
        </w:rPr>
        <w:t>Aprenda idiomas de graça. Para sempre</w:t>
      </w:r>
      <w:r w:rsidRPr="00D339A1">
        <w:rPr>
          <w:noProof/>
        </w:rPr>
        <w:t>, sd. Disponível em: &lt;https://pt.duolingo.com/&gt;. Acesso em: 23 ago. 2018.</w:t>
      </w:r>
    </w:p>
    <w:p w:rsidR="00D339A1" w:rsidRP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ELMASRI, R.; NAVATHE, S. B. </w:t>
      </w:r>
      <w:r w:rsidRPr="00D339A1">
        <w:rPr>
          <w:b/>
          <w:bCs/>
          <w:noProof/>
        </w:rPr>
        <w:t>Sistemas de Banco de Dados</w:t>
      </w:r>
      <w:r w:rsidRPr="00D339A1">
        <w:rPr>
          <w:noProof/>
        </w:rPr>
        <w:t>. 6. ed. São Paulo: Pearson Education,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FERREIRA, A. B. D. H. </w:t>
      </w:r>
      <w:r w:rsidRPr="00D339A1">
        <w:rPr>
          <w:b/>
          <w:bCs/>
          <w:noProof/>
        </w:rPr>
        <w:t>Mini Aurélio Século XXI:</w:t>
      </w:r>
      <w:r w:rsidRPr="00D339A1">
        <w:rPr>
          <w:noProof/>
        </w:rPr>
        <w:t xml:space="preserve"> O minidicionário da língua portuguesa. 5. ed. Rio de Janeiro: Nova Fronteira S.A, 2001.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lastRenderedPageBreak/>
        <w:t xml:space="preserve">GIL, A. C. </w:t>
      </w:r>
      <w:r w:rsidRPr="00D339A1">
        <w:rPr>
          <w:b/>
          <w:bCs/>
          <w:noProof/>
        </w:rPr>
        <w:t>Como Elaborar Projeos de Pesquisa</w:t>
      </w:r>
      <w:r w:rsidRPr="00D339A1">
        <w:rPr>
          <w:noProof/>
        </w:rPr>
        <w:t>. 4. ed. São Paulo: Atlas, 2002.</w:t>
      </w:r>
      <w:r w:rsidR="00B9702B">
        <w:rPr>
          <w:noProof/>
        </w:rPr>
        <w:t xml:space="preserve"> </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GOOGLE. </w:t>
      </w:r>
      <w:r w:rsidR="00BF38D5">
        <w:rPr>
          <w:b/>
          <w:bCs/>
          <w:noProof/>
        </w:rPr>
        <w:t>Angular</w:t>
      </w:r>
      <w:r w:rsidRPr="00D339A1">
        <w:rPr>
          <w:noProof/>
        </w:rPr>
        <w:t>, 201</w:t>
      </w:r>
      <w:r w:rsidR="00BF38D5">
        <w:rPr>
          <w:noProof/>
        </w:rPr>
        <w:t>9</w:t>
      </w:r>
      <w:r w:rsidRPr="00D339A1">
        <w:rPr>
          <w:noProof/>
        </w:rPr>
        <w:t>. Disponível em: &lt;</w:t>
      </w:r>
      <w:r w:rsidR="00BF38D5" w:rsidRPr="00BF38D5">
        <w:rPr>
          <w:noProof/>
        </w:rPr>
        <w:t>https://angular.io/</w:t>
      </w:r>
      <w:r w:rsidRPr="00D339A1">
        <w:rPr>
          <w:noProof/>
        </w:rPr>
        <w:t xml:space="preserve">&gt;. Acesso em: </w:t>
      </w:r>
      <w:r w:rsidR="00275E78">
        <w:rPr>
          <w:noProof/>
        </w:rPr>
        <w:t>08</w:t>
      </w:r>
      <w:r w:rsidRPr="00D339A1">
        <w:rPr>
          <w:noProof/>
        </w:rPr>
        <w:t xml:space="preserve"> </w:t>
      </w:r>
      <w:r w:rsidR="00275E78">
        <w:rPr>
          <w:noProof/>
        </w:rPr>
        <w:t>fev</w:t>
      </w:r>
      <w:r w:rsidRPr="00D339A1">
        <w:rPr>
          <w:noProof/>
        </w:rPr>
        <w:t>. 201</w:t>
      </w:r>
      <w:r w:rsidR="00275E78">
        <w:rPr>
          <w:noProof/>
        </w:rPr>
        <w:t>9</w:t>
      </w:r>
      <w:r w:rsidRPr="00D339A1">
        <w:rPr>
          <w:noProof/>
        </w:rPr>
        <w:t>.</w:t>
      </w:r>
    </w:p>
    <w:p w:rsidR="00095610" w:rsidRDefault="00095610" w:rsidP="000809C2">
      <w:pPr>
        <w:spacing w:line="240" w:lineRule="auto"/>
        <w:ind w:firstLine="0"/>
        <w:jc w:val="left"/>
        <w:rPr>
          <w:noProof/>
        </w:rPr>
      </w:pPr>
    </w:p>
    <w:p w:rsidR="00095610" w:rsidRPr="00D339A1" w:rsidRDefault="00095610" w:rsidP="000809C2">
      <w:pPr>
        <w:spacing w:line="240" w:lineRule="auto"/>
        <w:ind w:firstLine="0"/>
        <w:jc w:val="left"/>
        <w:rPr>
          <w:noProof/>
        </w:rPr>
      </w:pPr>
      <w:r>
        <w:rPr>
          <w:noProof/>
        </w:rPr>
        <w:t xml:space="preserve">GUEDES, T. </w:t>
      </w:r>
      <w:r w:rsidRPr="00095610">
        <w:rPr>
          <w:b/>
          <w:noProof/>
        </w:rPr>
        <w:t xml:space="preserve">Crie aplicações com </w:t>
      </w:r>
      <w:r w:rsidR="00C05B5C">
        <w:rPr>
          <w:b/>
          <w:noProof/>
        </w:rPr>
        <w:t>Angular</w:t>
      </w:r>
      <w:r>
        <w:rPr>
          <w:noProof/>
        </w:rPr>
        <w:t>: o novo Framework do Google. São Paulo: Casa do Código, 2017.</w:t>
      </w:r>
    </w:p>
    <w:p w:rsidR="00D339A1" w:rsidRDefault="00D339A1" w:rsidP="000809C2">
      <w:pPr>
        <w:spacing w:line="240" w:lineRule="auto"/>
        <w:ind w:firstLine="0"/>
        <w:jc w:val="left"/>
        <w:rPr>
          <w:noProof/>
        </w:rPr>
      </w:pPr>
    </w:p>
    <w:p w:rsidR="001D561A" w:rsidRPr="001D561A" w:rsidRDefault="00D339A1" w:rsidP="001D561A">
      <w:pPr>
        <w:spacing w:line="240" w:lineRule="auto"/>
        <w:ind w:firstLine="0"/>
        <w:jc w:val="left"/>
        <w:rPr>
          <w:noProof/>
        </w:rPr>
      </w:pPr>
      <w:r w:rsidRPr="00D339A1">
        <w:rPr>
          <w:noProof/>
        </w:rPr>
        <w:t xml:space="preserve">HINZ, M. A. M. </w:t>
      </w:r>
      <w:r w:rsidRPr="00D339A1">
        <w:rPr>
          <w:b/>
          <w:noProof/>
        </w:rPr>
        <w:t>Um estudo descritivo de novos algoritmos de criptografia.</w:t>
      </w:r>
      <w:r w:rsidRPr="00D339A1">
        <w:rPr>
          <w:noProof/>
        </w:rPr>
        <w:t xml:space="preserve"> 2000. 58f. Monografia (Bacharel em Informática) - Universidade Federal de Pelotas, Pelotas, 2000. </w:t>
      </w:r>
      <w:r w:rsidR="001D561A" w:rsidRPr="00DF70E1">
        <w:rPr>
          <w:noProof/>
        </w:rPr>
        <w:t>Disponível em: &lt;</w:t>
      </w:r>
      <w:r w:rsidR="00E95C78" w:rsidRPr="00E95C78">
        <w:t xml:space="preserve"> </w:t>
      </w:r>
      <w:r w:rsidR="00E95C78" w:rsidRPr="00E95C78">
        <w:rPr>
          <w:noProof/>
        </w:rPr>
        <w:t xml:space="preserve">http://www.jabour.com.br/ufjf/apa/Mono-MarcoAntonio.pdf </w:t>
      </w:r>
      <w:r w:rsidR="001D561A" w:rsidRPr="00DF70E1">
        <w:rPr>
          <w:noProof/>
        </w:rPr>
        <w:t xml:space="preserve">&gt;. </w:t>
      </w:r>
      <w:r w:rsidR="001D561A">
        <w:rPr>
          <w:noProof/>
        </w:rPr>
        <w:t>Acesso em:</w:t>
      </w:r>
      <w:r w:rsidR="00E95C78">
        <w:rPr>
          <w:noProof/>
        </w:rPr>
        <w:t xml:space="preserve"> 5 out.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HIRAMA, K. </w:t>
      </w:r>
      <w:r w:rsidRPr="00D339A1">
        <w:rPr>
          <w:b/>
          <w:bCs/>
          <w:noProof/>
        </w:rPr>
        <w:t>Engenharia de Software:</w:t>
      </w:r>
      <w:r w:rsidRPr="00D339A1">
        <w:rPr>
          <w:noProof/>
        </w:rPr>
        <w:t xml:space="preserve"> Qualidade e Produtividade com Tecnologia. </w:t>
      </w:r>
      <w:r w:rsidRPr="00E95C78">
        <w:rPr>
          <w:noProof/>
          <w:lang w:val="en-US"/>
        </w:rPr>
        <w:t>Rio de Janeiro: Elsevier, 2011.</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INSTITUTE OF ELETRICAL AND ELETRONICS ENGINEERS. </w:t>
      </w:r>
      <w:r w:rsidRPr="00E95C78">
        <w:rPr>
          <w:b/>
          <w:bCs/>
          <w:noProof/>
          <w:lang w:val="en-US"/>
        </w:rPr>
        <w:t>IEE</w:t>
      </w:r>
      <w:r w:rsidR="00E95C78">
        <w:rPr>
          <w:b/>
          <w:bCs/>
          <w:noProof/>
          <w:lang w:val="en-US"/>
        </w:rPr>
        <w:t>E</w:t>
      </w:r>
      <w:r w:rsidRPr="00E95C78">
        <w:rPr>
          <w:b/>
          <w:bCs/>
          <w:noProof/>
          <w:lang w:val="en-US"/>
        </w:rPr>
        <w:t xml:space="preserve"> Std 610.12-1990:</w:t>
      </w:r>
      <w:r w:rsidRPr="00E95C78">
        <w:rPr>
          <w:noProof/>
          <w:lang w:val="en-US"/>
        </w:rPr>
        <w:t xml:space="preserve"> IEEE Standard Glossary of Software Engineering Terminology. New York: [s.n.], 1990. 84 p.</w:t>
      </w:r>
      <w:r w:rsidR="001D561A">
        <w:rPr>
          <w:noProof/>
          <w:lang w:val="en-US"/>
        </w:rPr>
        <w:t xml:space="preserve"> </w:t>
      </w:r>
      <w:r w:rsidR="001D561A" w:rsidRPr="00DF70E1">
        <w:rPr>
          <w:noProof/>
        </w:rPr>
        <w:t>Disponível em: &lt;</w:t>
      </w:r>
      <w:r w:rsidR="00E95C78" w:rsidRPr="00E95C78">
        <w:t xml:space="preserve"> </w:t>
      </w:r>
      <w:r w:rsidR="009D2A48" w:rsidRPr="009D2A48">
        <w:t>http://www.mit.jyu.fi/ope/kurssit/TIES462/Materiaalit/IEEE_SoftwareEngGlossary.pdf</w:t>
      </w:r>
      <w:r w:rsidR="001D561A" w:rsidRPr="00DF70E1">
        <w:rPr>
          <w:noProof/>
        </w:rPr>
        <w:t xml:space="preserve">&gt;. </w:t>
      </w:r>
      <w:r w:rsidR="001D561A">
        <w:rPr>
          <w:noProof/>
        </w:rPr>
        <w:t>Acesso em:</w:t>
      </w:r>
      <w:r w:rsidR="00E95C78">
        <w:rPr>
          <w:noProof/>
        </w:rPr>
        <w:t xml:space="preserve"> 9 set. 2018.</w:t>
      </w:r>
    </w:p>
    <w:p w:rsidR="00D339A1" w:rsidRPr="00E95C78" w:rsidRDefault="00D339A1" w:rsidP="000809C2">
      <w:pPr>
        <w:spacing w:line="240" w:lineRule="auto"/>
        <w:ind w:firstLine="0"/>
        <w:jc w:val="left"/>
        <w:rPr>
          <w:noProof/>
          <w:lang w:val="en-US"/>
        </w:rPr>
      </w:pPr>
    </w:p>
    <w:p w:rsidR="00D339A1" w:rsidRPr="00E95C78" w:rsidRDefault="00D339A1" w:rsidP="000809C2">
      <w:pPr>
        <w:spacing w:line="240" w:lineRule="auto"/>
        <w:ind w:firstLine="0"/>
        <w:jc w:val="left"/>
        <w:rPr>
          <w:noProof/>
          <w:lang w:val="en-US"/>
        </w:rPr>
      </w:pPr>
      <w:r w:rsidRPr="00E95C78">
        <w:rPr>
          <w:noProof/>
          <w:lang w:val="en-US"/>
        </w:rPr>
        <w:t xml:space="preserve">LOCKHART, J. </w:t>
      </w:r>
      <w:r w:rsidRPr="00E95C78">
        <w:rPr>
          <w:b/>
          <w:bCs/>
          <w:noProof/>
          <w:lang w:val="en-US"/>
        </w:rPr>
        <w:t>PHP Moderno</w:t>
      </w:r>
      <w:r w:rsidRPr="00E95C78">
        <w:rPr>
          <w:noProof/>
          <w:lang w:val="en-US"/>
        </w:rPr>
        <w:t>. São Paulo: Novatec, 2015.</w:t>
      </w:r>
      <w:r w:rsidR="007742D4">
        <w:rPr>
          <w:noProof/>
          <w:lang w:val="en-US"/>
        </w:rPr>
        <w:t xml:space="preserve"> </w:t>
      </w:r>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ins w:id="1153" w:author="Ryan Lemos" w:date="2019-02-20T08:43:00Z"/>
          <w:noProof/>
          <w:lang w:val="en-US"/>
        </w:rPr>
      </w:pPr>
      <w:r w:rsidRPr="00D339A1">
        <w:rPr>
          <w:noProof/>
        </w:rPr>
        <w:t xml:space="preserve">MARCONI, M. D. A.; LAKATOS, E. M. </w:t>
      </w:r>
      <w:r w:rsidRPr="00D339A1">
        <w:rPr>
          <w:b/>
          <w:bCs/>
          <w:noProof/>
        </w:rPr>
        <w:t>Fundamentos de metodologia científica</w:t>
      </w:r>
      <w:r w:rsidRPr="00D339A1">
        <w:rPr>
          <w:noProof/>
        </w:rPr>
        <w:t xml:space="preserve">. </w:t>
      </w:r>
      <w:r w:rsidRPr="00E95C78">
        <w:rPr>
          <w:noProof/>
          <w:lang w:val="en-US"/>
        </w:rPr>
        <w:t>5. ed. São Paulo: Atlas, 2003.</w:t>
      </w:r>
    </w:p>
    <w:p w:rsidR="00F97B7F" w:rsidRDefault="00F97B7F" w:rsidP="000809C2">
      <w:pPr>
        <w:spacing w:line="240" w:lineRule="auto"/>
        <w:ind w:firstLine="0"/>
        <w:jc w:val="left"/>
        <w:rPr>
          <w:ins w:id="1154" w:author="Ryan Lemos" w:date="2019-02-20T08:43:00Z"/>
          <w:noProof/>
          <w:lang w:val="en-US"/>
        </w:rPr>
      </w:pPr>
    </w:p>
    <w:p w:rsidR="00F97B7F" w:rsidRPr="00F97B7F" w:rsidRDefault="00F97B7F" w:rsidP="000809C2">
      <w:pPr>
        <w:spacing w:line="240" w:lineRule="auto"/>
        <w:ind w:firstLine="0"/>
        <w:jc w:val="left"/>
        <w:rPr>
          <w:noProof/>
          <w:lang w:val="en-US"/>
        </w:rPr>
      </w:pPr>
      <w:ins w:id="1155" w:author="Ryan Lemos" w:date="2019-02-20T08:43:00Z">
        <w:r>
          <w:rPr>
            <w:noProof/>
            <w:lang w:val="en-US"/>
          </w:rPr>
          <w:t xml:space="preserve">MASSÉ, M. </w:t>
        </w:r>
        <w:r w:rsidRPr="00F97B7F">
          <w:rPr>
            <w:b/>
            <w:noProof/>
            <w:lang w:val="en-US"/>
            <w:rPrChange w:id="1156" w:author="Ryan Lemos" w:date="2019-02-20T08:44:00Z">
              <w:rPr>
                <w:noProof/>
                <w:lang w:val="en-US"/>
              </w:rPr>
            </w:rPrChange>
          </w:rPr>
          <w:t>RES</w:t>
        </w:r>
      </w:ins>
      <w:ins w:id="1157" w:author="Ryan Lemos" w:date="2019-02-20T08:44:00Z">
        <w:r w:rsidRPr="00F97B7F">
          <w:rPr>
            <w:b/>
            <w:noProof/>
            <w:lang w:val="en-US"/>
            <w:rPrChange w:id="1158" w:author="Ryan Lemos" w:date="2019-02-20T08:44:00Z">
              <w:rPr>
                <w:noProof/>
                <w:lang w:val="en-US"/>
              </w:rPr>
            </w:rPrChange>
          </w:rPr>
          <w:t>T API</w:t>
        </w:r>
        <w:r>
          <w:rPr>
            <w:b/>
            <w:noProof/>
            <w:lang w:val="en-US"/>
          </w:rPr>
          <w:t xml:space="preserve">: </w:t>
        </w:r>
        <w:r>
          <w:rPr>
            <w:noProof/>
            <w:lang w:val="en-US"/>
          </w:rPr>
          <w:t>Design RuleBook.</w:t>
        </w:r>
      </w:ins>
      <w:ins w:id="1159" w:author="Ryan Lemos" w:date="2019-02-20T08:45:00Z">
        <w:r>
          <w:rPr>
            <w:noProof/>
            <w:lang w:val="en-US"/>
          </w:rPr>
          <w:t xml:space="preserve"> Sebastopol:</w:t>
        </w:r>
        <w:r w:rsidRPr="00F97B7F">
          <w:rPr>
            <w:noProof/>
          </w:rPr>
          <w:t xml:space="preserve"> </w:t>
        </w:r>
        <w:r w:rsidRPr="00D339A1">
          <w:rPr>
            <w:noProof/>
          </w:rPr>
          <w:t>O'Reilly, 201</w:t>
        </w:r>
        <w:r>
          <w:rPr>
            <w:noProof/>
          </w:rPr>
          <w:t>2</w:t>
        </w:r>
        <w:r w:rsidRPr="00D339A1">
          <w:rPr>
            <w:noProof/>
          </w:rPr>
          <w:t>.</w:t>
        </w:r>
      </w:ins>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noProof/>
        </w:rPr>
      </w:pPr>
      <w:r w:rsidRPr="00E95C78">
        <w:rPr>
          <w:noProof/>
          <w:lang w:val="en-US"/>
        </w:rPr>
        <w:t xml:space="preserve">MCFARLAND, D. S. </w:t>
      </w:r>
      <w:r w:rsidRPr="00E95C78">
        <w:rPr>
          <w:b/>
          <w:bCs/>
          <w:noProof/>
          <w:lang w:val="en-US"/>
        </w:rPr>
        <w:t>CSS3:</w:t>
      </w:r>
      <w:r w:rsidRPr="00E95C78">
        <w:rPr>
          <w:noProof/>
          <w:lang w:val="en-US"/>
        </w:rPr>
        <w:t xml:space="preserve"> the missing manual. </w:t>
      </w:r>
      <w:r w:rsidRPr="00D339A1">
        <w:rPr>
          <w:noProof/>
        </w:rPr>
        <w:t>3. ed. Sebastopol: O'Reilly, 2013.</w:t>
      </w:r>
    </w:p>
    <w:p w:rsidR="00F810C1" w:rsidRDefault="00F810C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MELO NETO, J. A. D. </w:t>
      </w:r>
      <w:r w:rsidRPr="00E95C78">
        <w:rPr>
          <w:i/>
          <w:noProof/>
        </w:rPr>
        <w:t>et al.</w:t>
      </w:r>
      <w:r w:rsidRPr="00D339A1">
        <w:rPr>
          <w:noProof/>
        </w:rPr>
        <w:t xml:space="preserve"> </w:t>
      </w:r>
      <w:r w:rsidRPr="00D339A1">
        <w:rPr>
          <w:b/>
          <w:bCs/>
          <w:noProof/>
        </w:rPr>
        <w:t>Educação a distância:</w:t>
      </w:r>
      <w:r w:rsidRPr="00D339A1">
        <w:rPr>
          <w:noProof/>
        </w:rPr>
        <w:t xml:space="preserve"> o estado da arte. São Paulo: Pearson Education do Brasil, v. 2, 2012.</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MORENO, E. D.; PEREIRA, F. D.; CHIARAMONTE, R. B. </w:t>
      </w:r>
      <w:r w:rsidRPr="00D339A1">
        <w:rPr>
          <w:b/>
          <w:bCs/>
          <w:noProof/>
        </w:rPr>
        <w:t>Criptografia em Hardware e Software</w:t>
      </w:r>
      <w:r w:rsidRPr="00D339A1">
        <w:rPr>
          <w:noProof/>
        </w:rPr>
        <w:t>. São Paulo: Novatec, 2005.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OTWELL, T. </w:t>
      </w:r>
      <w:r w:rsidRPr="005854F3">
        <w:rPr>
          <w:b/>
          <w:noProof/>
        </w:rPr>
        <w:t>Encryption.</w:t>
      </w:r>
      <w:r w:rsidRPr="00D339A1">
        <w:rPr>
          <w:noProof/>
        </w:rPr>
        <w:t xml:space="preserve"> 2018. Disponível em: &lt;https://laravel.com/docs/5.7/encryption&gt;.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PHP. </w:t>
      </w:r>
      <w:r w:rsidRPr="00D339A1">
        <w:rPr>
          <w:b/>
          <w:noProof/>
        </w:rPr>
        <w:t>Modelo de Armazenamento Criptografado.</w:t>
      </w:r>
      <w:r w:rsidRPr="00D339A1">
        <w:rPr>
          <w:noProof/>
        </w:rPr>
        <w:t xml:space="preserve"> 2018a. Disponível em: &lt;https://secure.php.net/manual/pt_BR/security.database.storage.php&gt;.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PHP. </w:t>
      </w:r>
      <w:r w:rsidRPr="00D339A1">
        <w:rPr>
          <w:b/>
          <w:noProof/>
        </w:rPr>
        <w:t>O que é o PHP?</w:t>
      </w:r>
      <w:r w:rsidRPr="00D339A1">
        <w:rPr>
          <w:noProof/>
        </w:rPr>
        <w:t>, 2018b. Disponível em: &lt;https://secure.php.net/manual/pt_BR/intro-whatis.php&gt;. Acesso em: 30 set.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PRESSMAN, R. S. </w:t>
      </w:r>
      <w:r w:rsidRPr="00D339A1">
        <w:rPr>
          <w:b/>
          <w:bCs/>
          <w:noProof/>
        </w:rPr>
        <w:t>Engenharia de Software:</w:t>
      </w:r>
      <w:r w:rsidRPr="00D339A1">
        <w:rPr>
          <w:noProof/>
        </w:rPr>
        <w:t xml:space="preserve"> Uma abordagem Profissional. </w:t>
      </w:r>
      <w:r w:rsidRPr="00E95C78">
        <w:rPr>
          <w:noProof/>
          <w:lang w:val="en-US"/>
        </w:rPr>
        <w:t>7. ed. Porto Alegre: Bookman, 2011.</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ROBBINS, J. N. </w:t>
      </w:r>
      <w:r w:rsidRPr="00E95C78">
        <w:rPr>
          <w:b/>
          <w:bCs/>
          <w:noProof/>
          <w:lang w:val="en-US"/>
        </w:rPr>
        <w:t>HTML5:</w:t>
      </w:r>
      <w:r w:rsidRPr="00E95C78">
        <w:rPr>
          <w:noProof/>
          <w:lang w:val="en-US"/>
        </w:rPr>
        <w:t xml:space="preserve"> Pocket Reference. 5. ed. </w:t>
      </w:r>
      <w:r w:rsidRPr="001D561A">
        <w:rPr>
          <w:noProof/>
        </w:rPr>
        <w:t>Sebastopol: O'Reilly, 2013.</w:t>
      </w:r>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ins w:id="1160" w:author="Ryan Lemos" w:date="2019-02-18T09:57:00Z"/>
          <w:noProof/>
        </w:rPr>
      </w:pPr>
      <w:r w:rsidRPr="00E95C78">
        <w:rPr>
          <w:noProof/>
          <w:lang w:val="en-US"/>
        </w:rPr>
        <w:t xml:space="preserve">SANDHU, R. S. </w:t>
      </w:r>
      <w:r w:rsidRPr="005854F3">
        <w:rPr>
          <w:noProof/>
          <w:lang w:val="en-US"/>
        </w:rPr>
        <w:t>Role-based Access Control</w:t>
      </w:r>
      <w:r w:rsidRPr="00BC6D8D">
        <w:rPr>
          <w:noProof/>
          <w:lang w:val="en-US"/>
        </w:rPr>
        <w:t>.</w:t>
      </w:r>
      <w:r w:rsidRPr="00E95C78">
        <w:rPr>
          <w:noProof/>
          <w:lang w:val="en-US"/>
        </w:rPr>
        <w:t xml:space="preserve"> In: </w:t>
      </w:r>
      <w:r w:rsidRPr="005854F3">
        <w:rPr>
          <w:b/>
          <w:noProof/>
          <w:lang w:val="en-US"/>
        </w:rPr>
        <w:t>Advances in Computers.</w:t>
      </w:r>
      <w:r w:rsidRPr="00E95C78">
        <w:rPr>
          <w:noProof/>
          <w:lang w:val="en-US"/>
        </w:rPr>
        <w:t xml:space="preserve"> Fairfax: Academic Press, v. 46, 1998. p. 237-286. </w:t>
      </w:r>
      <w:r w:rsidRPr="00D339A1">
        <w:rPr>
          <w:noProof/>
        </w:rPr>
        <w:t>Disponível em: &lt;http://www.profsandhu.com/articles/advcom/adv_comp_rbac.pdf&gt;. Acesso em: 5 out. 2018.</w:t>
      </w:r>
    </w:p>
    <w:p w:rsidR="001A0B14" w:rsidRDefault="001A0B14" w:rsidP="000809C2">
      <w:pPr>
        <w:spacing w:line="240" w:lineRule="auto"/>
        <w:ind w:firstLine="0"/>
        <w:jc w:val="left"/>
        <w:rPr>
          <w:ins w:id="1161" w:author="Ryan Lemos" w:date="2019-02-18T09:57:00Z"/>
          <w:noProof/>
        </w:rPr>
      </w:pPr>
    </w:p>
    <w:p w:rsidR="00F80769" w:rsidRPr="001A0B14" w:rsidRDefault="001A0B14" w:rsidP="000809C2">
      <w:pPr>
        <w:spacing w:line="240" w:lineRule="auto"/>
        <w:ind w:firstLine="0"/>
        <w:jc w:val="left"/>
        <w:rPr>
          <w:noProof/>
        </w:rPr>
      </w:pPr>
      <w:ins w:id="1162" w:author="Ryan Lemos" w:date="2019-02-18T09:57:00Z">
        <w:r>
          <w:rPr>
            <w:noProof/>
          </w:rPr>
          <w:t>SANTOS, L.</w:t>
        </w:r>
      </w:ins>
      <w:ins w:id="1163" w:author="Ryan Lemos" w:date="2019-02-18T09:58:00Z">
        <w:r>
          <w:rPr>
            <w:noProof/>
          </w:rPr>
          <w:t xml:space="preserve"> dos. </w:t>
        </w:r>
        <w:r w:rsidRPr="001A0B14">
          <w:rPr>
            <w:b/>
            <w:noProof/>
            <w:rPrChange w:id="1164" w:author="Ryan Lemos" w:date="2019-02-18T09:58:00Z">
              <w:rPr>
                <w:noProof/>
              </w:rPr>
            </w:rPrChange>
          </w:rPr>
          <w:t>Como escrever boas histórias de usuário (User Stories)</w:t>
        </w:r>
        <w:r>
          <w:rPr>
            <w:b/>
            <w:noProof/>
          </w:rPr>
          <w:t xml:space="preserve">. </w:t>
        </w:r>
        <w:r>
          <w:rPr>
            <w:noProof/>
          </w:rPr>
          <w:t>2017. Disponível em: &lt;</w:t>
        </w:r>
        <w:r w:rsidRPr="001A0B14">
          <w:rPr>
            <w:noProof/>
          </w:rPr>
          <w:t>https://medium.com/vertice/como-escrever-boas-users-stories-hist%C3%B3rias-de-usu%C3%A1rios-b29c75043fac</w:t>
        </w:r>
        <w:r>
          <w:rPr>
            <w:noProof/>
          </w:rPr>
          <w:t>&gt;</w:t>
        </w:r>
      </w:ins>
      <w:ins w:id="1165" w:author="Ryan Lemos" w:date="2019-02-18T09:59:00Z">
        <w:r>
          <w:rPr>
            <w:noProof/>
          </w:rPr>
          <w:t>. Acesso em: 17 fev. 2019.</w:t>
        </w:r>
      </w:ins>
    </w:p>
    <w:p w:rsidR="00D339A1" w:rsidRPr="00D339A1" w:rsidRDefault="00D339A1" w:rsidP="000809C2">
      <w:pPr>
        <w:spacing w:line="240" w:lineRule="auto"/>
        <w:ind w:firstLine="0"/>
        <w:jc w:val="left"/>
      </w:pPr>
    </w:p>
    <w:p w:rsidR="00D339A1" w:rsidRPr="00D339A1" w:rsidRDefault="00D339A1" w:rsidP="000809C2">
      <w:pPr>
        <w:spacing w:line="240" w:lineRule="auto"/>
        <w:ind w:firstLine="0"/>
        <w:jc w:val="left"/>
        <w:rPr>
          <w:noProof/>
        </w:rPr>
      </w:pPr>
      <w:r w:rsidRPr="00D339A1">
        <w:rPr>
          <w:noProof/>
        </w:rPr>
        <w:t xml:space="preserve">SEVERINO, A. J. </w:t>
      </w:r>
      <w:r w:rsidRPr="00D339A1">
        <w:rPr>
          <w:b/>
          <w:bCs/>
          <w:noProof/>
        </w:rPr>
        <w:t>Metodologia de trabalho científico</w:t>
      </w:r>
      <w:r w:rsidRPr="00D339A1">
        <w:rPr>
          <w:noProof/>
        </w:rPr>
        <w:t>. 22. ed. São Paulo: Cortez, 2002.</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SILBERCHATZ, A.; KORTH, H. F.; SUDARSHAN, S. </w:t>
      </w:r>
      <w:r w:rsidRPr="00D339A1">
        <w:rPr>
          <w:b/>
          <w:bCs/>
          <w:noProof/>
        </w:rPr>
        <w:t>Sistema de Banco de Dados</w:t>
      </w:r>
      <w:r w:rsidRPr="00D339A1">
        <w:rPr>
          <w:noProof/>
        </w:rPr>
        <w:t xml:space="preserve">. </w:t>
      </w:r>
      <w:r w:rsidRPr="00E95C78">
        <w:rPr>
          <w:noProof/>
          <w:lang w:val="en-US"/>
        </w:rPr>
        <w:t>3. ed. São Paulo: Pearson Education, 1999.</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SILVER, B. </w:t>
      </w:r>
      <w:r w:rsidRPr="00E95C78">
        <w:rPr>
          <w:b/>
          <w:bCs/>
          <w:noProof/>
          <w:lang w:val="en-US"/>
        </w:rPr>
        <w:t>BPMN Method and Style:</w:t>
      </w:r>
      <w:r w:rsidRPr="00E95C78">
        <w:rPr>
          <w:noProof/>
          <w:lang w:val="en-US"/>
        </w:rPr>
        <w:t xml:space="preserve"> with Bpmn Implementer's Guide. </w:t>
      </w:r>
      <w:r w:rsidRPr="00D339A1">
        <w:rPr>
          <w:noProof/>
        </w:rPr>
        <w:t>2. ed. Altadena: Cody-Cassidy Press, 2017</w:t>
      </w:r>
      <w:r w:rsidR="00A33B79">
        <w:rPr>
          <w:noProof/>
        </w:rPr>
        <w:t>.</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SKLAR, D. </w:t>
      </w:r>
      <w:r w:rsidRPr="00D339A1">
        <w:rPr>
          <w:b/>
          <w:bCs/>
          <w:noProof/>
        </w:rPr>
        <w:t>Aprendendo PHP:</w:t>
      </w:r>
      <w:r w:rsidRPr="00D339A1">
        <w:rPr>
          <w:noProof/>
        </w:rPr>
        <w:t xml:space="preserve"> Introdução amigável à linguagem mais popular da WEB. São Paulo: Novatec, 2016.</w:t>
      </w:r>
      <w:r w:rsidR="006B76CA">
        <w:rPr>
          <w:noProof/>
        </w:rPr>
        <w:t xml:space="preserve"> </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SOMMERVILLE, I. </w:t>
      </w:r>
      <w:r w:rsidRPr="00D339A1">
        <w:rPr>
          <w:b/>
          <w:bCs/>
          <w:noProof/>
        </w:rPr>
        <w:t>Engenharia de Software</w:t>
      </w:r>
      <w:r w:rsidRPr="00D339A1">
        <w:rPr>
          <w:noProof/>
        </w:rPr>
        <w:t>. 9. ed. São Paulo: Pearson Prentice Hall,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STAUFFER, M. </w:t>
      </w:r>
      <w:r w:rsidRPr="00D339A1">
        <w:rPr>
          <w:b/>
          <w:bCs/>
          <w:noProof/>
        </w:rPr>
        <w:t>Desenvolvendo com Laravel:</w:t>
      </w:r>
      <w:r w:rsidRPr="00D339A1">
        <w:rPr>
          <w:noProof/>
        </w:rPr>
        <w:t xml:space="preserve"> Um Framework para construção de aplicativos PHP modernos. São Paulo: Novatec, 2017.</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TELES, V. M. </w:t>
      </w:r>
      <w:r w:rsidRPr="00D339A1">
        <w:rPr>
          <w:b/>
          <w:bCs/>
          <w:noProof/>
        </w:rPr>
        <w:t>Extreme Programming:</w:t>
      </w:r>
      <w:r w:rsidRPr="00D339A1">
        <w:rPr>
          <w:noProof/>
        </w:rPr>
        <w:t xml:space="preserve"> Aprenda como encantar seus usuários desenvolvendo software com agilidade e alta qualidade. 2. ed. São Paulo: Novatec, 2014.</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WAZLAWICK, R. S. </w:t>
      </w:r>
      <w:r w:rsidRPr="00D339A1">
        <w:rPr>
          <w:b/>
          <w:bCs/>
          <w:noProof/>
        </w:rPr>
        <w:t>Metodologia de Pesquisa para ciência da Computação</w:t>
      </w:r>
      <w:r w:rsidRPr="00D339A1">
        <w:rPr>
          <w:noProof/>
        </w:rPr>
        <w:t>. Rio de Janeiro: Elsevier, 2009.</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WIZARD. </w:t>
      </w:r>
      <w:r w:rsidRPr="00D339A1">
        <w:rPr>
          <w:b/>
          <w:bCs/>
          <w:noProof/>
        </w:rPr>
        <w:t>Experiências Wizard</w:t>
      </w:r>
      <w:r w:rsidRPr="00D339A1">
        <w:rPr>
          <w:noProof/>
        </w:rPr>
        <w:t>, 2017a. Disponível em: &lt;http://www.wizard.com.br/experiencias-wizard/&gt;. Acesso em: 23 ago. 2018.</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WIZARD. </w:t>
      </w:r>
      <w:r w:rsidRPr="00D339A1">
        <w:rPr>
          <w:b/>
          <w:bCs/>
          <w:noProof/>
        </w:rPr>
        <w:t>Sobre a Wizard</w:t>
      </w:r>
      <w:r w:rsidRPr="00D339A1">
        <w:rPr>
          <w:noProof/>
        </w:rPr>
        <w:t>, 2017b. Disponível em: &lt;http://www.wizard.com.br/sobre-wizard/&gt;. Acesso em: 23 ago. 2018.</w:t>
      </w:r>
    </w:p>
    <w:p w:rsidR="00D339A1" w:rsidRP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ZAPATER, M.; SUZUKI, R. </w:t>
      </w:r>
      <w:r w:rsidRPr="00D339A1">
        <w:rPr>
          <w:b/>
          <w:noProof/>
        </w:rPr>
        <w:t>Segurança da Informação:</w:t>
      </w:r>
      <w:r w:rsidRPr="00D339A1">
        <w:rPr>
          <w:noProof/>
        </w:rPr>
        <w:t xml:space="preserve"> Um diferencial determinante na competitividade das corporações. Promon Business &amp; Tecnology Review. Rio de Janeiro, p. 28. 2005. Disponível em: &lt;http://www.teleco.com.br/promon/pbtr/Seguranca_4WEB.pdf&gt;. Acesso em: 12 out. 2018.</w:t>
      </w:r>
    </w:p>
    <w:p w:rsidR="00A7499D" w:rsidRPr="00C23846" w:rsidRDefault="00A7499D">
      <w:pPr>
        <w:spacing w:after="160" w:line="259" w:lineRule="auto"/>
        <w:ind w:firstLine="0"/>
        <w:jc w:val="left"/>
        <w:outlineLvl w:val="9"/>
        <w:rPr>
          <w:rFonts w:eastAsia="Times New Roman"/>
          <w:b/>
          <w:caps/>
          <w:szCs w:val="32"/>
        </w:rPr>
      </w:pPr>
      <w:r>
        <w:br w:type="page"/>
      </w:r>
    </w:p>
    <w:p w:rsidR="00A7499D" w:rsidRDefault="00A7499D" w:rsidP="00E95C78">
      <w:pPr>
        <w:pStyle w:val="Ttulo1"/>
        <w:numPr>
          <w:ilvl w:val="0"/>
          <w:numId w:val="0"/>
        </w:numPr>
        <w:jc w:val="center"/>
      </w:pPr>
      <w:bookmarkStart w:id="1166" w:name="_Toc542544"/>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1166"/>
    </w:p>
    <w:p w:rsidR="0085033B" w:rsidRPr="004D672C" w:rsidRDefault="0085033B" w:rsidP="004D672C"/>
    <w:p w:rsidR="00B01D96" w:rsidRDefault="00CB768F" w:rsidP="005854F3">
      <w:pPr>
        <w:ind w:firstLine="0"/>
        <w:jc w:val="center"/>
        <w:rPr>
          <w:rFonts w:eastAsia="Times New Roman"/>
        </w:rPr>
      </w:pPr>
      <w:r w:rsidRPr="00C23846">
        <w:rPr>
          <w:rFonts w:eastAsia="Times New Roman"/>
          <w:noProof/>
          <w:szCs w:val="24"/>
        </w:rPr>
        <w:drawing>
          <wp:inline distT="0" distB="0" distL="0" distR="0">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rsidR="000A0BD1" w:rsidRDefault="00CB768F" w:rsidP="000A0BD1">
      <w:pPr>
        <w:ind w:firstLine="0"/>
      </w:pPr>
      <w:r w:rsidRPr="00832539">
        <w:rPr>
          <w:noProof/>
        </w:rPr>
        <w:lastRenderedPageBreak/>
        <w:drawing>
          <wp:inline distT="0" distB="0" distL="0" distR="0">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rsidR="000A0BD1" w:rsidRPr="00C07763" w:rsidRDefault="00CB768F" w:rsidP="005854F3">
      <w:pPr>
        <w:ind w:firstLine="0"/>
      </w:pPr>
      <w:r w:rsidRPr="00832539">
        <w:rPr>
          <w:noProof/>
        </w:rPr>
        <w:lastRenderedPageBreak/>
        <w:drawing>
          <wp:inline distT="0" distB="0" distL="0" distR="0">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313A3" w:rsidRDefault="000313A3" w:rsidP="00C24B28">
      <w:pPr>
        <w:spacing w:line="240" w:lineRule="auto"/>
      </w:pPr>
      <w:r>
        <w:separator/>
      </w:r>
    </w:p>
  </w:endnote>
  <w:endnote w:type="continuationSeparator" w:id="0">
    <w:p w:rsidR="000313A3" w:rsidRDefault="000313A3"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313A3" w:rsidRDefault="000313A3" w:rsidP="00C24B28">
      <w:pPr>
        <w:spacing w:line="240" w:lineRule="auto"/>
      </w:pPr>
      <w:r>
        <w:separator/>
      </w:r>
    </w:p>
  </w:footnote>
  <w:footnote w:type="continuationSeparator" w:id="0">
    <w:p w:rsidR="000313A3" w:rsidRDefault="000313A3"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2BA8" w:rsidRDefault="001D2BA8">
    <w:pPr>
      <w:pStyle w:val="Corpodetexto"/>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2BA8" w:rsidRDefault="001D2BA8">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2BA8" w:rsidRDefault="001D2BA8">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2BA8" w:rsidRDefault="001D2BA8">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D2BA8" w:rsidRDefault="001D2BA8">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" filled="f" stroked="f">
              <v:textbox inset="0,0,0,0">
                <w:txbxContent>
                  <w:p w:rsidR="001D2BA8" w:rsidRDefault="001D2BA8">
                    <w:pPr>
                      <w:spacing w:before="10"/>
                      <w:ind w:left="20"/>
                      <w:rPr>
                        <w:b/>
                      </w:rPr>
                    </w:pPr>
                    <w:r>
                      <w:rPr>
                        <w:b/>
                      </w:rPr>
                      <w:t>RESUMO</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2BA8" w:rsidRPr="00C1350C" w:rsidRDefault="001D2BA8">
    <w:pPr>
      <w:pStyle w:val="Cabealho"/>
      <w:jc w:val="right"/>
      <w:rPr>
        <w:sz w:val="20"/>
        <w:szCs w:val="20"/>
      </w:rPr>
    </w:pPr>
  </w:p>
  <w:p w:rsidR="001D2BA8" w:rsidRPr="00475C34" w:rsidRDefault="001D2BA8" w:rsidP="00475C34">
    <w:pPr>
      <w:pStyle w:val="Cabealho"/>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2BA8" w:rsidRPr="00C1350C" w:rsidRDefault="001D2BA8">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5"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7"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8"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num w:numId="1">
    <w:abstractNumId w:val="11"/>
  </w:num>
  <w:num w:numId="2">
    <w:abstractNumId w:val="8"/>
  </w:num>
  <w:num w:numId="3">
    <w:abstractNumId w:val="9"/>
  </w:num>
  <w:num w:numId="4">
    <w:abstractNumId w:val="10"/>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num>
  <w:num w:numId="7">
    <w:abstractNumId w:val="2"/>
  </w:num>
  <w:num w:numId="8">
    <w:abstractNumId w:val="4"/>
  </w:num>
  <w:num w:numId="9">
    <w:abstractNumId w:val="1"/>
  </w:num>
  <w:num w:numId="10">
    <w:abstractNumId w:val="3"/>
  </w:num>
  <w:num w:numId="11">
    <w:abstractNumId w:val="7"/>
  </w:num>
  <w:num w:numId="12">
    <w:abstractNumId w:val="5"/>
  </w:num>
  <w:num w:numId="1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32A4"/>
    <w:rsid w:val="0000541D"/>
    <w:rsid w:val="000056AA"/>
    <w:rsid w:val="00005904"/>
    <w:rsid w:val="00007D72"/>
    <w:rsid w:val="00011241"/>
    <w:rsid w:val="000141C1"/>
    <w:rsid w:val="00014B39"/>
    <w:rsid w:val="00014D90"/>
    <w:rsid w:val="000158A8"/>
    <w:rsid w:val="000159B3"/>
    <w:rsid w:val="00017C3F"/>
    <w:rsid w:val="00020A75"/>
    <w:rsid w:val="00020B97"/>
    <w:rsid w:val="000230F3"/>
    <w:rsid w:val="00024DAF"/>
    <w:rsid w:val="0002552A"/>
    <w:rsid w:val="00025794"/>
    <w:rsid w:val="00025BB2"/>
    <w:rsid w:val="00026623"/>
    <w:rsid w:val="000313A3"/>
    <w:rsid w:val="000337A3"/>
    <w:rsid w:val="000342CC"/>
    <w:rsid w:val="000355D3"/>
    <w:rsid w:val="000359CC"/>
    <w:rsid w:val="00035A41"/>
    <w:rsid w:val="00036533"/>
    <w:rsid w:val="00036E5A"/>
    <w:rsid w:val="00040E68"/>
    <w:rsid w:val="000430BA"/>
    <w:rsid w:val="000436F8"/>
    <w:rsid w:val="00044917"/>
    <w:rsid w:val="000451C9"/>
    <w:rsid w:val="000457D9"/>
    <w:rsid w:val="00045B68"/>
    <w:rsid w:val="00046041"/>
    <w:rsid w:val="000463E6"/>
    <w:rsid w:val="00046CD3"/>
    <w:rsid w:val="00047219"/>
    <w:rsid w:val="00050E1D"/>
    <w:rsid w:val="000520ED"/>
    <w:rsid w:val="00052293"/>
    <w:rsid w:val="00052ECE"/>
    <w:rsid w:val="00053AE7"/>
    <w:rsid w:val="0005542D"/>
    <w:rsid w:val="00057070"/>
    <w:rsid w:val="0006137C"/>
    <w:rsid w:val="00062608"/>
    <w:rsid w:val="00063EEB"/>
    <w:rsid w:val="00063EF1"/>
    <w:rsid w:val="00065236"/>
    <w:rsid w:val="00067C3F"/>
    <w:rsid w:val="00070634"/>
    <w:rsid w:val="00071453"/>
    <w:rsid w:val="0007209C"/>
    <w:rsid w:val="00072A1C"/>
    <w:rsid w:val="00073800"/>
    <w:rsid w:val="00074336"/>
    <w:rsid w:val="00074D6A"/>
    <w:rsid w:val="0007545C"/>
    <w:rsid w:val="00075558"/>
    <w:rsid w:val="00075AD0"/>
    <w:rsid w:val="0008077F"/>
    <w:rsid w:val="00080998"/>
    <w:rsid w:val="000809C2"/>
    <w:rsid w:val="0008438B"/>
    <w:rsid w:val="000850B1"/>
    <w:rsid w:val="00085DD7"/>
    <w:rsid w:val="0008670D"/>
    <w:rsid w:val="00086F67"/>
    <w:rsid w:val="00087318"/>
    <w:rsid w:val="0009041C"/>
    <w:rsid w:val="00091719"/>
    <w:rsid w:val="00091950"/>
    <w:rsid w:val="00092E9D"/>
    <w:rsid w:val="000930CD"/>
    <w:rsid w:val="00093623"/>
    <w:rsid w:val="000955A0"/>
    <w:rsid w:val="00095610"/>
    <w:rsid w:val="00095BB3"/>
    <w:rsid w:val="00097F52"/>
    <w:rsid w:val="000A0BD1"/>
    <w:rsid w:val="000A13DB"/>
    <w:rsid w:val="000A1C9C"/>
    <w:rsid w:val="000A1E7E"/>
    <w:rsid w:val="000A2CD0"/>
    <w:rsid w:val="000A4A8B"/>
    <w:rsid w:val="000A5A15"/>
    <w:rsid w:val="000A60C7"/>
    <w:rsid w:val="000A7001"/>
    <w:rsid w:val="000A7452"/>
    <w:rsid w:val="000B139F"/>
    <w:rsid w:val="000B2089"/>
    <w:rsid w:val="000B6E5D"/>
    <w:rsid w:val="000B7175"/>
    <w:rsid w:val="000C00C7"/>
    <w:rsid w:val="000C0764"/>
    <w:rsid w:val="000C31AC"/>
    <w:rsid w:val="000C3F59"/>
    <w:rsid w:val="000C4136"/>
    <w:rsid w:val="000C5598"/>
    <w:rsid w:val="000D05BE"/>
    <w:rsid w:val="000D0CC7"/>
    <w:rsid w:val="000D4682"/>
    <w:rsid w:val="000D507A"/>
    <w:rsid w:val="000D5CF0"/>
    <w:rsid w:val="000D7E32"/>
    <w:rsid w:val="000E1A66"/>
    <w:rsid w:val="000E5602"/>
    <w:rsid w:val="000E5869"/>
    <w:rsid w:val="000E7110"/>
    <w:rsid w:val="000F0873"/>
    <w:rsid w:val="000F1BC7"/>
    <w:rsid w:val="000F20A4"/>
    <w:rsid w:val="000F46A8"/>
    <w:rsid w:val="000F52B5"/>
    <w:rsid w:val="000F6396"/>
    <w:rsid w:val="000F730F"/>
    <w:rsid w:val="00100BD4"/>
    <w:rsid w:val="00101595"/>
    <w:rsid w:val="00102069"/>
    <w:rsid w:val="00102687"/>
    <w:rsid w:val="0010288C"/>
    <w:rsid w:val="00103507"/>
    <w:rsid w:val="00106037"/>
    <w:rsid w:val="00110294"/>
    <w:rsid w:val="001119F8"/>
    <w:rsid w:val="00112AD2"/>
    <w:rsid w:val="001139FC"/>
    <w:rsid w:val="00113E53"/>
    <w:rsid w:val="001148D0"/>
    <w:rsid w:val="00116C46"/>
    <w:rsid w:val="00120545"/>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FFC"/>
    <w:rsid w:val="00135E22"/>
    <w:rsid w:val="001429B7"/>
    <w:rsid w:val="001431BD"/>
    <w:rsid w:val="00143E1C"/>
    <w:rsid w:val="00143FD9"/>
    <w:rsid w:val="001440D3"/>
    <w:rsid w:val="00144A5C"/>
    <w:rsid w:val="00144DD5"/>
    <w:rsid w:val="00144FEA"/>
    <w:rsid w:val="00145195"/>
    <w:rsid w:val="00145B59"/>
    <w:rsid w:val="00147A98"/>
    <w:rsid w:val="00150CD5"/>
    <w:rsid w:val="00151E21"/>
    <w:rsid w:val="00153AEB"/>
    <w:rsid w:val="001578BB"/>
    <w:rsid w:val="00160F00"/>
    <w:rsid w:val="001627EC"/>
    <w:rsid w:val="0016387E"/>
    <w:rsid w:val="00164E03"/>
    <w:rsid w:val="001650FB"/>
    <w:rsid w:val="00165DF0"/>
    <w:rsid w:val="001700C2"/>
    <w:rsid w:val="00171370"/>
    <w:rsid w:val="00171FB0"/>
    <w:rsid w:val="00172135"/>
    <w:rsid w:val="00172F7F"/>
    <w:rsid w:val="0017466D"/>
    <w:rsid w:val="00176D82"/>
    <w:rsid w:val="001770D0"/>
    <w:rsid w:val="00182D61"/>
    <w:rsid w:val="00183145"/>
    <w:rsid w:val="0018329D"/>
    <w:rsid w:val="0018361B"/>
    <w:rsid w:val="001839A6"/>
    <w:rsid w:val="00184B24"/>
    <w:rsid w:val="00186C79"/>
    <w:rsid w:val="00186D52"/>
    <w:rsid w:val="00195995"/>
    <w:rsid w:val="00195EE3"/>
    <w:rsid w:val="00196CD9"/>
    <w:rsid w:val="001A0B14"/>
    <w:rsid w:val="001A0EC3"/>
    <w:rsid w:val="001A0EE2"/>
    <w:rsid w:val="001A10DD"/>
    <w:rsid w:val="001A28E7"/>
    <w:rsid w:val="001A2AEE"/>
    <w:rsid w:val="001A2D1A"/>
    <w:rsid w:val="001A2DF1"/>
    <w:rsid w:val="001A4AEF"/>
    <w:rsid w:val="001A7133"/>
    <w:rsid w:val="001A795A"/>
    <w:rsid w:val="001A7EB0"/>
    <w:rsid w:val="001B23F4"/>
    <w:rsid w:val="001B250E"/>
    <w:rsid w:val="001B2DA8"/>
    <w:rsid w:val="001B4094"/>
    <w:rsid w:val="001B451C"/>
    <w:rsid w:val="001B52AE"/>
    <w:rsid w:val="001B5BE5"/>
    <w:rsid w:val="001B67AB"/>
    <w:rsid w:val="001B7210"/>
    <w:rsid w:val="001C089A"/>
    <w:rsid w:val="001C1AAA"/>
    <w:rsid w:val="001C2D71"/>
    <w:rsid w:val="001C4320"/>
    <w:rsid w:val="001C74DF"/>
    <w:rsid w:val="001C7EEF"/>
    <w:rsid w:val="001D0075"/>
    <w:rsid w:val="001D261F"/>
    <w:rsid w:val="001D2BA8"/>
    <w:rsid w:val="001D3142"/>
    <w:rsid w:val="001D34B2"/>
    <w:rsid w:val="001D466F"/>
    <w:rsid w:val="001D561A"/>
    <w:rsid w:val="001D7B1C"/>
    <w:rsid w:val="001E1CED"/>
    <w:rsid w:val="001E4B24"/>
    <w:rsid w:val="001E6C37"/>
    <w:rsid w:val="001E6C85"/>
    <w:rsid w:val="001E6EA8"/>
    <w:rsid w:val="001F0260"/>
    <w:rsid w:val="001F0729"/>
    <w:rsid w:val="001F17E4"/>
    <w:rsid w:val="001F2932"/>
    <w:rsid w:val="001F46C4"/>
    <w:rsid w:val="001F5919"/>
    <w:rsid w:val="001F6BA4"/>
    <w:rsid w:val="001F7F3D"/>
    <w:rsid w:val="0020171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5A64"/>
    <w:rsid w:val="00216157"/>
    <w:rsid w:val="00220D4D"/>
    <w:rsid w:val="002211BB"/>
    <w:rsid w:val="00221262"/>
    <w:rsid w:val="00221575"/>
    <w:rsid w:val="00221A30"/>
    <w:rsid w:val="00222251"/>
    <w:rsid w:val="0022340F"/>
    <w:rsid w:val="002252BA"/>
    <w:rsid w:val="002252F2"/>
    <w:rsid w:val="002253F0"/>
    <w:rsid w:val="00225A5E"/>
    <w:rsid w:val="0023071D"/>
    <w:rsid w:val="00230F23"/>
    <w:rsid w:val="002338C8"/>
    <w:rsid w:val="00237DB9"/>
    <w:rsid w:val="0024032D"/>
    <w:rsid w:val="00240F85"/>
    <w:rsid w:val="002424A1"/>
    <w:rsid w:val="00243339"/>
    <w:rsid w:val="002474B1"/>
    <w:rsid w:val="00247D7C"/>
    <w:rsid w:val="00251067"/>
    <w:rsid w:val="00252CB2"/>
    <w:rsid w:val="002548EA"/>
    <w:rsid w:val="0025597C"/>
    <w:rsid w:val="00256B38"/>
    <w:rsid w:val="00257543"/>
    <w:rsid w:val="002575E7"/>
    <w:rsid w:val="00260075"/>
    <w:rsid w:val="002600C7"/>
    <w:rsid w:val="0026019F"/>
    <w:rsid w:val="0026109D"/>
    <w:rsid w:val="0026290C"/>
    <w:rsid w:val="00264368"/>
    <w:rsid w:val="002643AA"/>
    <w:rsid w:val="00264655"/>
    <w:rsid w:val="00265270"/>
    <w:rsid w:val="0026603B"/>
    <w:rsid w:val="002717D4"/>
    <w:rsid w:val="0027197B"/>
    <w:rsid w:val="002720E4"/>
    <w:rsid w:val="00272B8E"/>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5171"/>
    <w:rsid w:val="002957EA"/>
    <w:rsid w:val="00295B4E"/>
    <w:rsid w:val="00297D9A"/>
    <w:rsid w:val="002A18FF"/>
    <w:rsid w:val="002A1A64"/>
    <w:rsid w:val="002A2766"/>
    <w:rsid w:val="002A2A2B"/>
    <w:rsid w:val="002A3827"/>
    <w:rsid w:val="002A383B"/>
    <w:rsid w:val="002A392B"/>
    <w:rsid w:val="002A3F28"/>
    <w:rsid w:val="002A4486"/>
    <w:rsid w:val="002A4EBD"/>
    <w:rsid w:val="002A51A2"/>
    <w:rsid w:val="002A5319"/>
    <w:rsid w:val="002A5616"/>
    <w:rsid w:val="002B0E14"/>
    <w:rsid w:val="002B4006"/>
    <w:rsid w:val="002B57F3"/>
    <w:rsid w:val="002B5F74"/>
    <w:rsid w:val="002B6DF4"/>
    <w:rsid w:val="002C0249"/>
    <w:rsid w:val="002C0641"/>
    <w:rsid w:val="002C098B"/>
    <w:rsid w:val="002C0E60"/>
    <w:rsid w:val="002C1266"/>
    <w:rsid w:val="002C277D"/>
    <w:rsid w:val="002C2872"/>
    <w:rsid w:val="002C28D4"/>
    <w:rsid w:val="002C512B"/>
    <w:rsid w:val="002C54DD"/>
    <w:rsid w:val="002C7A0B"/>
    <w:rsid w:val="002D1A7B"/>
    <w:rsid w:val="002D1E6C"/>
    <w:rsid w:val="002D33F5"/>
    <w:rsid w:val="002D4EA3"/>
    <w:rsid w:val="002D65A4"/>
    <w:rsid w:val="002D6CD4"/>
    <w:rsid w:val="002E0311"/>
    <w:rsid w:val="002E194C"/>
    <w:rsid w:val="002E284D"/>
    <w:rsid w:val="002E317D"/>
    <w:rsid w:val="002E39B0"/>
    <w:rsid w:val="002E6C75"/>
    <w:rsid w:val="002E766B"/>
    <w:rsid w:val="002F2A2C"/>
    <w:rsid w:val="002F306B"/>
    <w:rsid w:val="002F405A"/>
    <w:rsid w:val="002F4917"/>
    <w:rsid w:val="002F545B"/>
    <w:rsid w:val="002F6699"/>
    <w:rsid w:val="002F6CC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20613"/>
    <w:rsid w:val="00322554"/>
    <w:rsid w:val="00324A16"/>
    <w:rsid w:val="00324B80"/>
    <w:rsid w:val="00325BEA"/>
    <w:rsid w:val="003264B4"/>
    <w:rsid w:val="00332F7F"/>
    <w:rsid w:val="003335C4"/>
    <w:rsid w:val="0033569D"/>
    <w:rsid w:val="0033588C"/>
    <w:rsid w:val="00337B6A"/>
    <w:rsid w:val="0034001E"/>
    <w:rsid w:val="003407D8"/>
    <w:rsid w:val="00340853"/>
    <w:rsid w:val="00340A4E"/>
    <w:rsid w:val="00340BBA"/>
    <w:rsid w:val="00343B2A"/>
    <w:rsid w:val="00344E19"/>
    <w:rsid w:val="00345B8B"/>
    <w:rsid w:val="003469DC"/>
    <w:rsid w:val="00346EE4"/>
    <w:rsid w:val="0034712B"/>
    <w:rsid w:val="00347720"/>
    <w:rsid w:val="003538E1"/>
    <w:rsid w:val="0035488A"/>
    <w:rsid w:val="00357E13"/>
    <w:rsid w:val="00360C90"/>
    <w:rsid w:val="0036117D"/>
    <w:rsid w:val="003614AE"/>
    <w:rsid w:val="00363097"/>
    <w:rsid w:val="00363A00"/>
    <w:rsid w:val="00363E48"/>
    <w:rsid w:val="00365326"/>
    <w:rsid w:val="003669D4"/>
    <w:rsid w:val="00366A95"/>
    <w:rsid w:val="0037027E"/>
    <w:rsid w:val="00374661"/>
    <w:rsid w:val="00375123"/>
    <w:rsid w:val="00376724"/>
    <w:rsid w:val="00381CF9"/>
    <w:rsid w:val="003825BD"/>
    <w:rsid w:val="00386EE3"/>
    <w:rsid w:val="003877B1"/>
    <w:rsid w:val="00387895"/>
    <w:rsid w:val="003921C1"/>
    <w:rsid w:val="003921E6"/>
    <w:rsid w:val="00392697"/>
    <w:rsid w:val="00393E6F"/>
    <w:rsid w:val="00396095"/>
    <w:rsid w:val="00396EF5"/>
    <w:rsid w:val="003A1A8F"/>
    <w:rsid w:val="003A3429"/>
    <w:rsid w:val="003A3433"/>
    <w:rsid w:val="003A6C81"/>
    <w:rsid w:val="003B0714"/>
    <w:rsid w:val="003B0CE6"/>
    <w:rsid w:val="003B2B7A"/>
    <w:rsid w:val="003B4045"/>
    <w:rsid w:val="003B4E90"/>
    <w:rsid w:val="003B73ED"/>
    <w:rsid w:val="003C0887"/>
    <w:rsid w:val="003C1F7E"/>
    <w:rsid w:val="003C2E82"/>
    <w:rsid w:val="003C4185"/>
    <w:rsid w:val="003C5158"/>
    <w:rsid w:val="003C5598"/>
    <w:rsid w:val="003C5BA6"/>
    <w:rsid w:val="003C5D1B"/>
    <w:rsid w:val="003C5F5F"/>
    <w:rsid w:val="003C62F3"/>
    <w:rsid w:val="003C6B27"/>
    <w:rsid w:val="003C6E5C"/>
    <w:rsid w:val="003D00BE"/>
    <w:rsid w:val="003D0104"/>
    <w:rsid w:val="003D19A7"/>
    <w:rsid w:val="003D238F"/>
    <w:rsid w:val="003D3580"/>
    <w:rsid w:val="003D4552"/>
    <w:rsid w:val="003E1DF7"/>
    <w:rsid w:val="003E66B2"/>
    <w:rsid w:val="003E72DF"/>
    <w:rsid w:val="003E7331"/>
    <w:rsid w:val="003E75C1"/>
    <w:rsid w:val="003E7CFF"/>
    <w:rsid w:val="003F219C"/>
    <w:rsid w:val="003F2BC4"/>
    <w:rsid w:val="003F4E51"/>
    <w:rsid w:val="003F5130"/>
    <w:rsid w:val="003F55DD"/>
    <w:rsid w:val="003F5CF2"/>
    <w:rsid w:val="003F5F9B"/>
    <w:rsid w:val="003F61BE"/>
    <w:rsid w:val="003F6C84"/>
    <w:rsid w:val="003F7FB3"/>
    <w:rsid w:val="00401011"/>
    <w:rsid w:val="00401941"/>
    <w:rsid w:val="00401F35"/>
    <w:rsid w:val="00402C84"/>
    <w:rsid w:val="0040354F"/>
    <w:rsid w:val="00404CC7"/>
    <w:rsid w:val="0040509D"/>
    <w:rsid w:val="00406AB2"/>
    <w:rsid w:val="00410D44"/>
    <w:rsid w:val="00412250"/>
    <w:rsid w:val="00414367"/>
    <w:rsid w:val="0041541A"/>
    <w:rsid w:val="004156AE"/>
    <w:rsid w:val="0041581A"/>
    <w:rsid w:val="00416ACC"/>
    <w:rsid w:val="00416C0B"/>
    <w:rsid w:val="00421CAC"/>
    <w:rsid w:val="00422881"/>
    <w:rsid w:val="004232E3"/>
    <w:rsid w:val="00423A20"/>
    <w:rsid w:val="00423FAB"/>
    <w:rsid w:val="004240B8"/>
    <w:rsid w:val="0042432B"/>
    <w:rsid w:val="00425DC1"/>
    <w:rsid w:val="004263B0"/>
    <w:rsid w:val="00427961"/>
    <w:rsid w:val="0043034B"/>
    <w:rsid w:val="004312B8"/>
    <w:rsid w:val="00431FEF"/>
    <w:rsid w:val="00432BAB"/>
    <w:rsid w:val="00434164"/>
    <w:rsid w:val="0043431A"/>
    <w:rsid w:val="0043531F"/>
    <w:rsid w:val="00435AC9"/>
    <w:rsid w:val="00435F5D"/>
    <w:rsid w:val="00441AED"/>
    <w:rsid w:val="00441DF9"/>
    <w:rsid w:val="00442024"/>
    <w:rsid w:val="00442213"/>
    <w:rsid w:val="00442719"/>
    <w:rsid w:val="0044384E"/>
    <w:rsid w:val="00443A25"/>
    <w:rsid w:val="00444A79"/>
    <w:rsid w:val="00445C48"/>
    <w:rsid w:val="00446C30"/>
    <w:rsid w:val="00447B2B"/>
    <w:rsid w:val="00451A77"/>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730DD"/>
    <w:rsid w:val="004734AE"/>
    <w:rsid w:val="00474FBF"/>
    <w:rsid w:val="0047545E"/>
    <w:rsid w:val="00475C34"/>
    <w:rsid w:val="00481BF7"/>
    <w:rsid w:val="00481EFC"/>
    <w:rsid w:val="00482064"/>
    <w:rsid w:val="004820D0"/>
    <w:rsid w:val="00482E33"/>
    <w:rsid w:val="00483464"/>
    <w:rsid w:val="00483580"/>
    <w:rsid w:val="00483686"/>
    <w:rsid w:val="00483DF4"/>
    <w:rsid w:val="00484BEC"/>
    <w:rsid w:val="00484F80"/>
    <w:rsid w:val="00485479"/>
    <w:rsid w:val="00486C51"/>
    <w:rsid w:val="00491C21"/>
    <w:rsid w:val="004A004A"/>
    <w:rsid w:val="004A00A9"/>
    <w:rsid w:val="004A19A3"/>
    <w:rsid w:val="004A2AEB"/>
    <w:rsid w:val="004A4061"/>
    <w:rsid w:val="004A4EB9"/>
    <w:rsid w:val="004A5655"/>
    <w:rsid w:val="004A674D"/>
    <w:rsid w:val="004B083A"/>
    <w:rsid w:val="004B0924"/>
    <w:rsid w:val="004B105B"/>
    <w:rsid w:val="004B117A"/>
    <w:rsid w:val="004B14A6"/>
    <w:rsid w:val="004B2514"/>
    <w:rsid w:val="004B28B8"/>
    <w:rsid w:val="004B2AB8"/>
    <w:rsid w:val="004B6856"/>
    <w:rsid w:val="004B749E"/>
    <w:rsid w:val="004C1578"/>
    <w:rsid w:val="004C160B"/>
    <w:rsid w:val="004C2546"/>
    <w:rsid w:val="004C2D5D"/>
    <w:rsid w:val="004C3E78"/>
    <w:rsid w:val="004C52AB"/>
    <w:rsid w:val="004D1124"/>
    <w:rsid w:val="004D1787"/>
    <w:rsid w:val="004D32E9"/>
    <w:rsid w:val="004D3B78"/>
    <w:rsid w:val="004D40BE"/>
    <w:rsid w:val="004D672C"/>
    <w:rsid w:val="004D7A85"/>
    <w:rsid w:val="004D7A94"/>
    <w:rsid w:val="004E03FA"/>
    <w:rsid w:val="004E12B0"/>
    <w:rsid w:val="004E2699"/>
    <w:rsid w:val="004E2974"/>
    <w:rsid w:val="004E2F1A"/>
    <w:rsid w:val="004E5461"/>
    <w:rsid w:val="004E5854"/>
    <w:rsid w:val="004F0639"/>
    <w:rsid w:val="004F519B"/>
    <w:rsid w:val="004F54E5"/>
    <w:rsid w:val="004F60D9"/>
    <w:rsid w:val="004F7863"/>
    <w:rsid w:val="00501E82"/>
    <w:rsid w:val="00501F9D"/>
    <w:rsid w:val="00506933"/>
    <w:rsid w:val="00510265"/>
    <w:rsid w:val="0051065B"/>
    <w:rsid w:val="00510EAC"/>
    <w:rsid w:val="00512BE6"/>
    <w:rsid w:val="005161B8"/>
    <w:rsid w:val="005165A5"/>
    <w:rsid w:val="005207B8"/>
    <w:rsid w:val="00520D4A"/>
    <w:rsid w:val="00520E94"/>
    <w:rsid w:val="00520F03"/>
    <w:rsid w:val="005210D9"/>
    <w:rsid w:val="00521B4E"/>
    <w:rsid w:val="00521C9E"/>
    <w:rsid w:val="005241B1"/>
    <w:rsid w:val="00524428"/>
    <w:rsid w:val="00525649"/>
    <w:rsid w:val="005260CB"/>
    <w:rsid w:val="005262D6"/>
    <w:rsid w:val="00530AC3"/>
    <w:rsid w:val="00534C2D"/>
    <w:rsid w:val="005358E8"/>
    <w:rsid w:val="005370F2"/>
    <w:rsid w:val="00540DE4"/>
    <w:rsid w:val="00542A68"/>
    <w:rsid w:val="00545842"/>
    <w:rsid w:val="005471E1"/>
    <w:rsid w:val="0055033F"/>
    <w:rsid w:val="00550481"/>
    <w:rsid w:val="005504EB"/>
    <w:rsid w:val="005537DE"/>
    <w:rsid w:val="00553B49"/>
    <w:rsid w:val="00554CCC"/>
    <w:rsid w:val="00554E0D"/>
    <w:rsid w:val="005555D4"/>
    <w:rsid w:val="00557B59"/>
    <w:rsid w:val="0056248E"/>
    <w:rsid w:val="00563043"/>
    <w:rsid w:val="005653C4"/>
    <w:rsid w:val="00571E6C"/>
    <w:rsid w:val="00574FAB"/>
    <w:rsid w:val="0057534C"/>
    <w:rsid w:val="00576596"/>
    <w:rsid w:val="00576B85"/>
    <w:rsid w:val="005776EC"/>
    <w:rsid w:val="005808CA"/>
    <w:rsid w:val="00580CCE"/>
    <w:rsid w:val="00582C81"/>
    <w:rsid w:val="00582E70"/>
    <w:rsid w:val="005849FB"/>
    <w:rsid w:val="005854F3"/>
    <w:rsid w:val="005873D5"/>
    <w:rsid w:val="00591448"/>
    <w:rsid w:val="00592C27"/>
    <w:rsid w:val="00595635"/>
    <w:rsid w:val="00596BF9"/>
    <w:rsid w:val="005A01B5"/>
    <w:rsid w:val="005A0BA5"/>
    <w:rsid w:val="005A26E4"/>
    <w:rsid w:val="005A2D83"/>
    <w:rsid w:val="005A47D2"/>
    <w:rsid w:val="005A55FD"/>
    <w:rsid w:val="005A61AA"/>
    <w:rsid w:val="005A76FB"/>
    <w:rsid w:val="005B013B"/>
    <w:rsid w:val="005B01A9"/>
    <w:rsid w:val="005B19E3"/>
    <w:rsid w:val="005B3026"/>
    <w:rsid w:val="005B5EC4"/>
    <w:rsid w:val="005B7023"/>
    <w:rsid w:val="005C106A"/>
    <w:rsid w:val="005C1ADD"/>
    <w:rsid w:val="005C1EF3"/>
    <w:rsid w:val="005C2183"/>
    <w:rsid w:val="005C3861"/>
    <w:rsid w:val="005C46E8"/>
    <w:rsid w:val="005C5E9A"/>
    <w:rsid w:val="005C6A6B"/>
    <w:rsid w:val="005D254E"/>
    <w:rsid w:val="005D4313"/>
    <w:rsid w:val="005D48CB"/>
    <w:rsid w:val="005D5225"/>
    <w:rsid w:val="005E32C9"/>
    <w:rsid w:val="005E3464"/>
    <w:rsid w:val="005E4896"/>
    <w:rsid w:val="005E5840"/>
    <w:rsid w:val="005F0194"/>
    <w:rsid w:val="005F0557"/>
    <w:rsid w:val="005F248C"/>
    <w:rsid w:val="005F4BD8"/>
    <w:rsid w:val="005F5B8A"/>
    <w:rsid w:val="005F7938"/>
    <w:rsid w:val="00600233"/>
    <w:rsid w:val="006002C8"/>
    <w:rsid w:val="00601168"/>
    <w:rsid w:val="0060136A"/>
    <w:rsid w:val="0060171D"/>
    <w:rsid w:val="00601F8B"/>
    <w:rsid w:val="006025A5"/>
    <w:rsid w:val="0060327A"/>
    <w:rsid w:val="006032F9"/>
    <w:rsid w:val="006034C1"/>
    <w:rsid w:val="00610E07"/>
    <w:rsid w:val="00612551"/>
    <w:rsid w:val="0061287F"/>
    <w:rsid w:val="00612C65"/>
    <w:rsid w:val="006130CA"/>
    <w:rsid w:val="0061370F"/>
    <w:rsid w:val="00613F3F"/>
    <w:rsid w:val="00615239"/>
    <w:rsid w:val="00615E27"/>
    <w:rsid w:val="00617CD6"/>
    <w:rsid w:val="00620499"/>
    <w:rsid w:val="00620FFC"/>
    <w:rsid w:val="00621527"/>
    <w:rsid w:val="006224DB"/>
    <w:rsid w:val="0062306C"/>
    <w:rsid w:val="00624323"/>
    <w:rsid w:val="00624FEF"/>
    <w:rsid w:val="00626453"/>
    <w:rsid w:val="00627B70"/>
    <w:rsid w:val="00633709"/>
    <w:rsid w:val="006339DC"/>
    <w:rsid w:val="00634322"/>
    <w:rsid w:val="00635E2C"/>
    <w:rsid w:val="00636936"/>
    <w:rsid w:val="00637C8E"/>
    <w:rsid w:val="00640D2B"/>
    <w:rsid w:val="006411C6"/>
    <w:rsid w:val="00641546"/>
    <w:rsid w:val="006415C2"/>
    <w:rsid w:val="00642378"/>
    <w:rsid w:val="00642888"/>
    <w:rsid w:val="00643274"/>
    <w:rsid w:val="00643E24"/>
    <w:rsid w:val="00644138"/>
    <w:rsid w:val="00645BD3"/>
    <w:rsid w:val="00646C9D"/>
    <w:rsid w:val="00646DE8"/>
    <w:rsid w:val="0064714D"/>
    <w:rsid w:val="006476E9"/>
    <w:rsid w:val="00650228"/>
    <w:rsid w:val="00654EED"/>
    <w:rsid w:val="0065607B"/>
    <w:rsid w:val="00657261"/>
    <w:rsid w:val="00657878"/>
    <w:rsid w:val="00657D9D"/>
    <w:rsid w:val="00657F50"/>
    <w:rsid w:val="00660466"/>
    <w:rsid w:val="00661406"/>
    <w:rsid w:val="006635BB"/>
    <w:rsid w:val="0066460A"/>
    <w:rsid w:val="00664853"/>
    <w:rsid w:val="00664BE5"/>
    <w:rsid w:val="00665D51"/>
    <w:rsid w:val="00667531"/>
    <w:rsid w:val="00674022"/>
    <w:rsid w:val="00675471"/>
    <w:rsid w:val="00676588"/>
    <w:rsid w:val="00681380"/>
    <w:rsid w:val="006814E6"/>
    <w:rsid w:val="006834ED"/>
    <w:rsid w:val="00684D1C"/>
    <w:rsid w:val="00691107"/>
    <w:rsid w:val="0069115F"/>
    <w:rsid w:val="006921D0"/>
    <w:rsid w:val="0069440C"/>
    <w:rsid w:val="006948FF"/>
    <w:rsid w:val="00696E51"/>
    <w:rsid w:val="006976EF"/>
    <w:rsid w:val="00697E7F"/>
    <w:rsid w:val="00697EF9"/>
    <w:rsid w:val="006A1A44"/>
    <w:rsid w:val="006A3641"/>
    <w:rsid w:val="006A3C38"/>
    <w:rsid w:val="006A45F2"/>
    <w:rsid w:val="006A6354"/>
    <w:rsid w:val="006A6FBB"/>
    <w:rsid w:val="006A741E"/>
    <w:rsid w:val="006A785C"/>
    <w:rsid w:val="006A7E46"/>
    <w:rsid w:val="006B26F1"/>
    <w:rsid w:val="006B2D58"/>
    <w:rsid w:val="006B35AD"/>
    <w:rsid w:val="006B76CA"/>
    <w:rsid w:val="006C005E"/>
    <w:rsid w:val="006C0ABD"/>
    <w:rsid w:val="006C0D8C"/>
    <w:rsid w:val="006C2A6B"/>
    <w:rsid w:val="006C2EEF"/>
    <w:rsid w:val="006C319D"/>
    <w:rsid w:val="006C31B4"/>
    <w:rsid w:val="006C3EB5"/>
    <w:rsid w:val="006C4152"/>
    <w:rsid w:val="006C554E"/>
    <w:rsid w:val="006C7D68"/>
    <w:rsid w:val="006D01FE"/>
    <w:rsid w:val="006D3D2E"/>
    <w:rsid w:val="006D52EB"/>
    <w:rsid w:val="006D769C"/>
    <w:rsid w:val="006E1083"/>
    <w:rsid w:val="006E2093"/>
    <w:rsid w:val="006E29F0"/>
    <w:rsid w:val="006E61A8"/>
    <w:rsid w:val="006E6B00"/>
    <w:rsid w:val="006E705B"/>
    <w:rsid w:val="006F00C1"/>
    <w:rsid w:val="006F09FC"/>
    <w:rsid w:val="006F1926"/>
    <w:rsid w:val="006F2907"/>
    <w:rsid w:val="006F2F34"/>
    <w:rsid w:val="006F361B"/>
    <w:rsid w:val="006F3827"/>
    <w:rsid w:val="006F3CF0"/>
    <w:rsid w:val="006F3DF2"/>
    <w:rsid w:val="006F54D5"/>
    <w:rsid w:val="006F5C5F"/>
    <w:rsid w:val="006F6206"/>
    <w:rsid w:val="00700026"/>
    <w:rsid w:val="00700E79"/>
    <w:rsid w:val="0070116F"/>
    <w:rsid w:val="007022BB"/>
    <w:rsid w:val="00702505"/>
    <w:rsid w:val="00702899"/>
    <w:rsid w:val="00702D32"/>
    <w:rsid w:val="00704056"/>
    <w:rsid w:val="00704B75"/>
    <w:rsid w:val="007051CE"/>
    <w:rsid w:val="0070576D"/>
    <w:rsid w:val="007074D7"/>
    <w:rsid w:val="00707BA6"/>
    <w:rsid w:val="007116CC"/>
    <w:rsid w:val="00713453"/>
    <w:rsid w:val="007140BA"/>
    <w:rsid w:val="00714FDD"/>
    <w:rsid w:val="0071532D"/>
    <w:rsid w:val="007170D5"/>
    <w:rsid w:val="007171E7"/>
    <w:rsid w:val="00717CFA"/>
    <w:rsid w:val="00720527"/>
    <w:rsid w:val="007211DC"/>
    <w:rsid w:val="007216C5"/>
    <w:rsid w:val="0072370F"/>
    <w:rsid w:val="00723D29"/>
    <w:rsid w:val="00725491"/>
    <w:rsid w:val="0072691D"/>
    <w:rsid w:val="00727E5E"/>
    <w:rsid w:val="00731834"/>
    <w:rsid w:val="0073216C"/>
    <w:rsid w:val="0073374B"/>
    <w:rsid w:val="00734E81"/>
    <w:rsid w:val="0073538E"/>
    <w:rsid w:val="0073791D"/>
    <w:rsid w:val="00737B65"/>
    <w:rsid w:val="0074122F"/>
    <w:rsid w:val="00741774"/>
    <w:rsid w:val="00741AAF"/>
    <w:rsid w:val="007423D5"/>
    <w:rsid w:val="00742AD2"/>
    <w:rsid w:val="007438A2"/>
    <w:rsid w:val="0074469D"/>
    <w:rsid w:val="00744F39"/>
    <w:rsid w:val="00746A3B"/>
    <w:rsid w:val="00747341"/>
    <w:rsid w:val="007502A9"/>
    <w:rsid w:val="00752538"/>
    <w:rsid w:val="00752E3D"/>
    <w:rsid w:val="00754BFB"/>
    <w:rsid w:val="00755810"/>
    <w:rsid w:val="00755BB9"/>
    <w:rsid w:val="00757A94"/>
    <w:rsid w:val="00760E3E"/>
    <w:rsid w:val="0076151F"/>
    <w:rsid w:val="0076179B"/>
    <w:rsid w:val="00764323"/>
    <w:rsid w:val="007645F1"/>
    <w:rsid w:val="00766F96"/>
    <w:rsid w:val="00766FC6"/>
    <w:rsid w:val="00767109"/>
    <w:rsid w:val="0076778F"/>
    <w:rsid w:val="00767F8D"/>
    <w:rsid w:val="007701B4"/>
    <w:rsid w:val="00770ECE"/>
    <w:rsid w:val="007715AD"/>
    <w:rsid w:val="00773355"/>
    <w:rsid w:val="007742D4"/>
    <w:rsid w:val="00774A38"/>
    <w:rsid w:val="00780424"/>
    <w:rsid w:val="007809EE"/>
    <w:rsid w:val="007819E1"/>
    <w:rsid w:val="0078399D"/>
    <w:rsid w:val="00785ACC"/>
    <w:rsid w:val="0078758F"/>
    <w:rsid w:val="00787ACF"/>
    <w:rsid w:val="00790B7E"/>
    <w:rsid w:val="00790E9C"/>
    <w:rsid w:val="0079448E"/>
    <w:rsid w:val="0079566F"/>
    <w:rsid w:val="007A0577"/>
    <w:rsid w:val="007A0D38"/>
    <w:rsid w:val="007A16FF"/>
    <w:rsid w:val="007A25D9"/>
    <w:rsid w:val="007A3F1B"/>
    <w:rsid w:val="007A44CD"/>
    <w:rsid w:val="007A5153"/>
    <w:rsid w:val="007A5F3B"/>
    <w:rsid w:val="007B05F6"/>
    <w:rsid w:val="007B145F"/>
    <w:rsid w:val="007B2832"/>
    <w:rsid w:val="007B61FF"/>
    <w:rsid w:val="007B7613"/>
    <w:rsid w:val="007C351E"/>
    <w:rsid w:val="007C7670"/>
    <w:rsid w:val="007D1ACF"/>
    <w:rsid w:val="007D45C3"/>
    <w:rsid w:val="007D58DA"/>
    <w:rsid w:val="007D740F"/>
    <w:rsid w:val="007D7572"/>
    <w:rsid w:val="007D798F"/>
    <w:rsid w:val="007E0D3C"/>
    <w:rsid w:val="007E2674"/>
    <w:rsid w:val="007E27A6"/>
    <w:rsid w:val="007E3B43"/>
    <w:rsid w:val="007E3DF1"/>
    <w:rsid w:val="007E4A25"/>
    <w:rsid w:val="007E50BD"/>
    <w:rsid w:val="007E71AA"/>
    <w:rsid w:val="007F5095"/>
    <w:rsid w:val="007F6CC7"/>
    <w:rsid w:val="007F6E7C"/>
    <w:rsid w:val="007F7B5C"/>
    <w:rsid w:val="008009D1"/>
    <w:rsid w:val="008051DB"/>
    <w:rsid w:val="008112B2"/>
    <w:rsid w:val="008115A1"/>
    <w:rsid w:val="00811E10"/>
    <w:rsid w:val="00815E1B"/>
    <w:rsid w:val="0082027D"/>
    <w:rsid w:val="00822C40"/>
    <w:rsid w:val="00824FAF"/>
    <w:rsid w:val="008256DD"/>
    <w:rsid w:val="00825ED8"/>
    <w:rsid w:val="00826E27"/>
    <w:rsid w:val="00830B0E"/>
    <w:rsid w:val="00832256"/>
    <w:rsid w:val="008326B1"/>
    <w:rsid w:val="008347CD"/>
    <w:rsid w:val="00835CC6"/>
    <w:rsid w:val="008411F8"/>
    <w:rsid w:val="008415EE"/>
    <w:rsid w:val="008418A2"/>
    <w:rsid w:val="00841C98"/>
    <w:rsid w:val="008457E7"/>
    <w:rsid w:val="00846BB1"/>
    <w:rsid w:val="00846D02"/>
    <w:rsid w:val="0085033B"/>
    <w:rsid w:val="008507B4"/>
    <w:rsid w:val="00850DB3"/>
    <w:rsid w:val="00850F9F"/>
    <w:rsid w:val="008514BF"/>
    <w:rsid w:val="00852792"/>
    <w:rsid w:val="0085292C"/>
    <w:rsid w:val="00853C68"/>
    <w:rsid w:val="008563F5"/>
    <w:rsid w:val="00862146"/>
    <w:rsid w:val="0086249B"/>
    <w:rsid w:val="0086254D"/>
    <w:rsid w:val="00862D53"/>
    <w:rsid w:val="008664A1"/>
    <w:rsid w:val="008704F9"/>
    <w:rsid w:val="00873082"/>
    <w:rsid w:val="0087494C"/>
    <w:rsid w:val="00876C10"/>
    <w:rsid w:val="00877AAA"/>
    <w:rsid w:val="008823CD"/>
    <w:rsid w:val="00883E88"/>
    <w:rsid w:val="00884219"/>
    <w:rsid w:val="00885945"/>
    <w:rsid w:val="008859BD"/>
    <w:rsid w:val="00887225"/>
    <w:rsid w:val="008901B1"/>
    <w:rsid w:val="008902EC"/>
    <w:rsid w:val="008911A0"/>
    <w:rsid w:val="008932E6"/>
    <w:rsid w:val="00894122"/>
    <w:rsid w:val="008947B5"/>
    <w:rsid w:val="00895818"/>
    <w:rsid w:val="008960DB"/>
    <w:rsid w:val="00896A29"/>
    <w:rsid w:val="008A2428"/>
    <w:rsid w:val="008A2918"/>
    <w:rsid w:val="008A4B7B"/>
    <w:rsid w:val="008A58C6"/>
    <w:rsid w:val="008A59C1"/>
    <w:rsid w:val="008A6C3D"/>
    <w:rsid w:val="008A73C4"/>
    <w:rsid w:val="008A760D"/>
    <w:rsid w:val="008B3673"/>
    <w:rsid w:val="008B3853"/>
    <w:rsid w:val="008B3E82"/>
    <w:rsid w:val="008B442D"/>
    <w:rsid w:val="008C028C"/>
    <w:rsid w:val="008C07A3"/>
    <w:rsid w:val="008C12E1"/>
    <w:rsid w:val="008C1A3E"/>
    <w:rsid w:val="008C38D8"/>
    <w:rsid w:val="008C56FF"/>
    <w:rsid w:val="008C7405"/>
    <w:rsid w:val="008D15A0"/>
    <w:rsid w:val="008D3297"/>
    <w:rsid w:val="008D3D21"/>
    <w:rsid w:val="008D625B"/>
    <w:rsid w:val="008D6640"/>
    <w:rsid w:val="008D6A16"/>
    <w:rsid w:val="008D6CA4"/>
    <w:rsid w:val="008D74BA"/>
    <w:rsid w:val="008E1C45"/>
    <w:rsid w:val="008E2C5C"/>
    <w:rsid w:val="008E3183"/>
    <w:rsid w:val="008E514D"/>
    <w:rsid w:val="008E57A4"/>
    <w:rsid w:val="008E5DAB"/>
    <w:rsid w:val="008E6A8F"/>
    <w:rsid w:val="008E7C40"/>
    <w:rsid w:val="008F2379"/>
    <w:rsid w:val="008F3F52"/>
    <w:rsid w:val="008F56A8"/>
    <w:rsid w:val="008F6CAC"/>
    <w:rsid w:val="008F6EE2"/>
    <w:rsid w:val="008F7A2E"/>
    <w:rsid w:val="00903662"/>
    <w:rsid w:val="00903AE7"/>
    <w:rsid w:val="00904D38"/>
    <w:rsid w:val="00905032"/>
    <w:rsid w:val="00907C49"/>
    <w:rsid w:val="009113A0"/>
    <w:rsid w:val="00911C4B"/>
    <w:rsid w:val="0091300F"/>
    <w:rsid w:val="00913811"/>
    <w:rsid w:val="009146C3"/>
    <w:rsid w:val="00915EFE"/>
    <w:rsid w:val="00917BED"/>
    <w:rsid w:val="00920C1E"/>
    <w:rsid w:val="00922B3D"/>
    <w:rsid w:val="009231FC"/>
    <w:rsid w:val="00923480"/>
    <w:rsid w:val="00923516"/>
    <w:rsid w:val="00923AE4"/>
    <w:rsid w:val="00925A2C"/>
    <w:rsid w:val="00932C42"/>
    <w:rsid w:val="00933E2B"/>
    <w:rsid w:val="00934CB9"/>
    <w:rsid w:val="00935E9F"/>
    <w:rsid w:val="00936B36"/>
    <w:rsid w:val="00937221"/>
    <w:rsid w:val="00940125"/>
    <w:rsid w:val="00940609"/>
    <w:rsid w:val="00942445"/>
    <w:rsid w:val="009450A1"/>
    <w:rsid w:val="00950439"/>
    <w:rsid w:val="00950525"/>
    <w:rsid w:val="0095215D"/>
    <w:rsid w:val="00952162"/>
    <w:rsid w:val="00952F49"/>
    <w:rsid w:val="00953BC6"/>
    <w:rsid w:val="00954B61"/>
    <w:rsid w:val="009573AF"/>
    <w:rsid w:val="00957695"/>
    <w:rsid w:val="0096099D"/>
    <w:rsid w:val="00960D56"/>
    <w:rsid w:val="00964252"/>
    <w:rsid w:val="0096488D"/>
    <w:rsid w:val="009648A4"/>
    <w:rsid w:val="00965AB1"/>
    <w:rsid w:val="00967790"/>
    <w:rsid w:val="00967888"/>
    <w:rsid w:val="00967928"/>
    <w:rsid w:val="00967B8A"/>
    <w:rsid w:val="009714AD"/>
    <w:rsid w:val="009716A9"/>
    <w:rsid w:val="009746E2"/>
    <w:rsid w:val="00974AE8"/>
    <w:rsid w:val="00974F14"/>
    <w:rsid w:val="009757F4"/>
    <w:rsid w:val="009765C6"/>
    <w:rsid w:val="00976962"/>
    <w:rsid w:val="00976B5C"/>
    <w:rsid w:val="0097776E"/>
    <w:rsid w:val="0097794D"/>
    <w:rsid w:val="00980450"/>
    <w:rsid w:val="0098085C"/>
    <w:rsid w:val="00984CA2"/>
    <w:rsid w:val="0098505F"/>
    <w:rsid w:val="00985081"/>
    <w:rsid w:val="009858FE"/>
    <w:rsid w:val="00986511"/>
    <w:rsid w:val="00987BE5"/>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43E8"/>
    <w:rsid w:val="009A69CF"/>
    <w:rsid w:val="009A7B93"/>
    <w:rsid w:val="009B1B55"/>
    <w:rsid w:val="009B245F"/>
    <w:rsid w:val="009B3841"/>
    <w:rsid w:val="009B3BE0"/>
    <w:rsid w:val="009B4F8A"/>
    <w:rsid w:val="009B6875"/>
    <w:rsid w:val="009B6D0B"/>
    <w:rsid w:val="009B74DD"/>
    <w:rsid w:val="009C1098"/>
    <w:rsid w:val="009C14C4"/>
    <w:rsid w:val="009C1AC1"/>
    <w:rsid w:val="009C206C"/>
    <w:rsid w:val="009C2C9A"/>
    <w:rsid w:val="009C33D3"/>
    <w:rsid w:val="009C3D34"/>
    <w:rsid w:val="009C3DC3"/>
    <w:rsid w:val="009C52F5"/>
    <w:rsid w:val="009C5DEA"/>
    <w:rsid w:val="009C5E46"/>
    <w:rsid w:val="009C658F"/>
    <w:rsid w:val="009C7E85"/>
    <w:rsid w:val="009D2445"/>
    <w:rsid w:val="009D2A48"/>
    <w:rsid w:val="009D33ED"/>
    <w:rsid w:val="009D474E"/>
    <w:rsid w:val="009D68E1"/>
    <w:rsid w:val="009D6BC2"/>
    <w:rsid w:val="009E06D0"/>
    <w:rsid w:val="009E0F65"/>
    <w:rsid w:val="009E252C"/>
    <w:rsid w:val="009E494C"/>
    <w:rsid w:val="009E65CE"/>
    <w:rsid w:val="009E7024"/>
    <w:rsid w:val="009E73F3"/>
    <w:rsid w:val="009F069F"/>
    <w:rsid w:val="009F0B86"/>
    <w:rsid w:val="009F0CD8"/>
    <w:rsid w:val="009F4256"/>
    <w:rsid w:val="009F6736"/>
    <w:rsid w:val="009F6921"/>
    <w:rsid w:val="009F73A5"/>
    <w:rsid w:val="009F7D5B"/>
    <w:rsid w:val="00A001B9"/>
    <w:rsid w:val="00A02AAC"/>
    <w:rsid w:val="00A03BBB"/>
    <w:rsid w:val="00A03CF3"/>
    <w:rsid w:val="00A042BD"/>
    <w:rsid w:val="00A06192"/>
    <w:rsid w:val="00A131B7"/>
    <w:rsid w:val="00A156CD"/>
    <w:rsid w:val="00A157DE"/>
    <w:rsid w:val="00A1768E"/>
    <w:rsid w:val="00A21335"/>
    <w:rsid w:val="00A22ECA"/>
    <w:rsid w:val="00A23302"/>
    <w:rsid w:val="00A235D0"/>
    <w:rsid w:val="00A23E32"/>
    <w:rsid w:val="00A23F70"/>
    <w:rsid w:val="00A2452D"/>
    <w:rsid w:val="00A2494E"/>
    <w:rsid w:val="00A25502"/>
    <w:rsid w:val="00A2626E"/>
    <w:rsid w:val="00A27E78"/>
    <w:rsid w:val="00A33634"/>
    <w:rsid w:val="00A33B79"/>
    <w:rsid w:val="00A342E2"/>
    <w:rsid w:val="00A34E17"/>
    <w:rsid w:val="00A36A35"/>
    <w:rsid w:val="00A37067"/>
    <w:rsid w:val="00A37C7B"/>
    <w:rsid w:val="00A4335D"/>
    <w:rsid w:val="00A44226"/>
    <w:rsid w:val="00A46F18"/>
    <w:rsid w:val="00A510A6"/>
    <w:rsid w:val="00A51158"/>
    <w:rsid w:val="00A530BF"/>
    <w:rsid w:val="00A53868"/>
    <w:rsid w:val="00A53FF4"/>
    <w:rsid w:val="00A5492E"/>
    <w:rsid w:val="00A55316"/>
    <w:rsid w:val="00A5665B"/>
    <w:rsid w:val="00A56DD8"/>
    <w:rsid w:val="00A606E6"/>
    <w:rsid w:val="00A6213E"/>
    <w:rsid w:val="00A636CB"/>
    <w:rsid w:val="00A65374"/>
    <w:rsid w:val="00A70DA8"/>
    <w:rsid w:val="00A7257B"/>
    <w:rsid w:val="00A72EBB"/>
    <w:rsid w:val="00A738A2"/>
    <w:rsid w:val="00A74523"/>
    <w:rsid w:val="00A7499D"/>
    <w:rsid w:val="00A74A37"/>
    <w:rsid w:val="00A761BD"/>
    <w:rsid w:val="00A77025"/>
    <w:rsid w:val="00A77CF9"/>
    <w:rsid w:val="00A80249"/>
    <w:rsid w:val="00A80BEA"/>
    <w:rsid w:val="00A8212E"/>
    <w:rsid w:val="00A8219D"/>
    <w:rsid w:val="00A824BE"/>
    <w:rsid w:val="00A82B12"/>
    <w:rsid w:val="00A82D79"/>
    <w:rsid w:val="00A85BC6"/>
    <w:rsid w:val="00A87119"/>
    <w:rsid w:val="00A91B39"/>
    <w:rsid w:val="00A92265"/>
    <w:rsid w:val="00A922DB"/>
    <w:rsid w:val="00A92858"/>
    <w:rsid w:val="00A95801"/>
    <w:rsid w:val="00A96232"/>
    <w:rsid w:val="00A96DFA"/>
    <w:rsid w:val="00AA0DF2"/>
    <w:rsid w:val="00AA1F36"/>
    <w:rsid w:val="00AA377F"/>
    <w:rsid w:val="00AA532A"/>
    <w:rsid w:val="00AB00B5"/>
    <w:rsid w:val="00AB250E"/>
    <w:rsid w:val="00AB2F50"/>
    <w:rsid w:val="00AB35D5"/>
    <w:rsid w:val="00AB385B"/>
    <w:rsid w:val="00AB5E8B"/>
    <w:rsid w:val="00AB636C"/>
    <w:rsid w:val="00AB714C"/>
    <w:rsid w:val="00AC02C6"/>
    <w:rsid w:val="00AC212B"/>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1385"/>
    <w:rsid w:val="00AE5C1E"/>
    <w:rsid w:val="00AE608D"/>
    <w:rsid w:val="00AE6122"/>
    <w:rsid w:val="00AE622A"/>
    <w:rsid w:val="00AE6B4E"/>
    <w:rsid w:val="00AF05AC"/>
    <w:rsid w:val="00AF0A7A"/>
    <w:rsid w:val="00AF0BDE"/>
    <w:rsid w:val="00AF0EB5"/>
    <w:rsid w:val="00AF22BD"/>
    <w:rsid w:val="00AF41EE"/>
    <w:rsid w:val="00AF4ACB"/>
    <w:rsid w:val="00AF5D2E"/>
    <w:rsid w:val="00AF615B"/>
    <w:rsid w:val="00AF6CBC"/>
    <w:rsid w:val="00B01D96"/>
    <w:rsid w:val="00B051BB"/>
    <w:rsid w:val="00B05A6F"/>
    <w:rsid w:val="00B064C1"/>
    <w:rsid w:val="00B10B9F"/>
    <w:rsid w:val="00B1119E"/>
    <w:rsid w:val="00B116AB"/>
    <w:rsid w:val="00B13CD6"/>
    <w:rsid w:val="00B16BAC"/>
    <w:rsid w:val="00B170CF"/>
    <w:rsid w:val="00B17438"/>
    <w:rsid w:val="00B17950"/>
    <w:rsid w:val="00B17DCF"/>
    <w:rsid w:val="00B21300"/>
    <w:rsid w:val="00B24BE4"/>
    <w:rsid w:val="00B251F7"/>
    <w:rsid w:val="00B26489"/>
    <w:rsid w:val="00B26539"/>
    <w:rsid w:val="00B265CE"/>
    <w:rsid w:val="00B300A5"/>
    <w:rsid w:val="00B307BB"/>
    <w:rsid w:val="00B311CF"/>
    <w:rsid w:val="00B334A9"/>
    <w:rsid w:val="00B335E4"/>
    <w:rsid w:val="00B36A81"/>
    <w:rsid w:val="00B4017F"/>
    <w:rsid w:val="00B40F34"/>
    <w:rsid w:val="00B41A8D"/>
    <w:rsid w:val="00B44258"/>
    <w:rsid w:val="00B45F30"/>
    <w:rsid w:val="00B47252"/>
    <w:rsid w:val="00B474C1"/>
    <w:rsid w:val="00B47F12"/>
    <w:rsid w:val="00B5128B"/>
    <w:rsid w:val="00B51C84"/>
    <w:rsid w:val="00B51F59"/>
    <w:rsid w:val="00B5382A"/>
    <w:rsid w:val="00B544BB"/>
    <w:rsid w:val="00B54892"/>
    <w:rsid w:val="00B56BA4"/>
    <w:rsid w:val="00B56F20"/>
    <w:rsid w:val="00B57857"/>
    <w:rsid w:val="00B60693"/>
    <w:rsid w:val="00B60970"/>
    <w:rsid w:val="00B61975"/>
    <w:rsid w:val="00B62B16"/>
    <w:rsid w:val="00B64C35"/>
    <w:rsid w:val="00B64DEC"/>
    <w:rsid w:val="00B6583C"/>
    <w:rsid w:val="00B65AD2"/>
    <w:rsid w:val="00B674FC"/>
    <w:rsid w:val="00B7033B"/>
    <w:rsid w:val="00B70593"/>
    <w:rsid w:val="00B70E5E"/>
    <w:rsid w:val="00B721EE"/>
    <w:rsid w:val="00B72861"/>
    <w:rsid w:val="00B73CDF"/>
    <w:rsid w:val="00B7454B"/>
    <w:rsid w:val="00B778F3"/>
    <w:rsid w:val="00B80DB4"/>
    <w:rsid w:val="00B82B0A"/>
    <w:rsid w:val="00B82E8A"/>
    <w:rsid w:val="00B86943"/>
    <w:rsid w:val="00B8698D"/>
    <w:rsid w:val="00B86B7E"/>
    <w:rsid w:val="00B90DB4"/>
    <w:rsid w:val="00B9282B"/>
    <w:rsid w:val="00B92B4E"/>
    <w:rsid w:val="00B930B2"/>
    <w:rsid w:val="00B9384C"/>
    <w:rsid w:val="00B9427B"/>
    <w:rsid w:val="00B94962"/>
    <w:rsid w:val="00B95270"/>
    <w:rsid w:val="00B96545"/>
    <w:rsid w:val="00B96AC0"/>
    <w:rsid w:val="00B9702B"/>
    <w:rsid w:val="00B974D2"/>
    <w:rsid w:val="00B97512"/>
    <w:rsid w:val="00B9770A"/>
    <w:rsid w:val="00BA040C"/>
    <w:rsid w:val="00BA0756"/>
    <w:rsid w:val="00BA15BA"/>
    <w:rsid w:val="00BA1D2A"/>
    <w:rsid w:val="00BA3F09"/>
    <w:rsid w:val="00BA662B"/>
    <w:rsid w:val="00BA716E"/>
    <w:rsid w:val="00BA7441"/>
    <w:rsid w:val="00BA7A9D"/>
    <w:rsid w:val="00BB0511"/>
    <w:rsid w:val="00BB0CD7"/>
    <w:rsid w:val="00BB25A9"/>
    <w:rsid w:val="00BB4604"/>
    <w:rsid w:val="00BB47FC"/>
    <w:rsid w:val="00BB59C9"/>
    <w:rsid w:val="00BC0316"/>
    <w:rsid w:val="00BC0F18"/>
    <w:rsid w:val="00BC228A"/>
    <w:rsid w:val="00BC47FE"/>
    <w:rsid w:val="00BC494F"/>
    <w:rsid w:val="00BC4D6F"/>
    <w:rsid w:val="00BC5765"/>
    <w:rsid w:val="00BC59B8"/>
    <w:rsid w:val="00BC638E"/>
    <w:rsid w:val="00BC68D8"/>
    <w:rsid w:val="00BC6D8D"/>
    <w:rsid w:val="00BC6DE8"/>
    <w:rsid w:val="00BD0148"/>
    <w:rsid w:val="00BD514F"/>
    <w:rsid w:val="00BD5426"/>
    <w:rsid w:val="00BD54C1"/>
    <w:rsid w:val="00BE09F0"/>
    <w:rsid w:val="00BE0DBB"/>
    <w:rsid w:val="00BE29AD"/>
    <w:rsid w:val="00BE398C"/>
    <w:rsid w:val="00BE3C05"/>
    <w:rsid w:val="00BE5291"/>
    <w:rsid w:val="00BE6CD3"/>
    <w:rsid w:val="00BE70D7"/>
    <w:rsid w:val="00BE7E96"/>
    <w:rsid w:val="00BF36BC"/>
    <w:rsid w:val="00BF38D5"/>
    <w:rsid w:val="00BF3A66"/>
    <w:rsid w:val="00BF4602"/>
    <w:rsid w:val="00BF7C2F"/>
    <w:rsid w:val="00BF7E2F"/>
    <w:rsid w:val="00C030C0"/>
    <w:rsid w:val="00C04015"/>
    <w:rsid w:val="00C05B5C"/>
    <w:rsid w:val="00C0613D"/>
    <w:rsid w:val="00C07763"/>
    <w:rsid w:val="00C10A74"/>
    <w:rsid w:val="00C110EC"/>
    <w:rsid w:val="00C119E4"/>
    <w:rsid w:val="00C1350C"/>
    <w:rsid w:val="00C233A8"/>
    <w:rsid w:val="00C23846"/>
    <w:rsid w:val="00C24435"/>
    <w:rsid w:val="00C24558"/>
    <w:rsid w:val="00C248E8"/>
    <w:rsid w:val="00C24B28"/>
    <w:rsid w:val="00C25861"/>
    <w:rsid w:val="00C33153"/>
    <w:rsid w:val="00C33DBD"/>
    <w:rsid w:val="00C34F84"/>
    <w:rsid w:val="00C3517F"/>
    <w:rsid w:val="00C35986"/>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645AF"/>
    <w:rsid w:val="00C65005"/>
    <w:rsid w:val="00C6586F"/>
    <w:rsid w:val="00C7050F"/>
    <w:rsid w:val="00C7243E"/>
    <w:rsid w:val="00C771BE"/>
    <w:rsid w:val="00C7767B"/>
    <w:rsid w:val="00C77717"/>
    <w:rsid w:val="00C778D2"/>
    <w:rsid w:val="00C77FAF"/>
    <w:rsid w:val="00C8050C"/>
    <w:rsid w:val="00C8070A"/>
    <w:rsid w:val="00C826A9"/>
    <w:rsid w:val="00C845E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211B"/>
    <w:rsid w:val="00CB3C88"/>
    <w:rsid w:val="00CB5D1D"/>
    <w:rsid w:val="00CB768F"/>
    <w:rsid w:val="00CC15AB"/>
    <w:rsid w:val="00CC245E"/>
    <w:rsid w:val="00CC2712"/>
    <w:rsid w:val="00CC35D7"/>
    <w:rsid w:val="00CC3BEF"/>
    <w:rsid w:val="00CC4FDE"/>
    <w:rsid w:val="00CC5360"/>
    <w:rsid w:val="00CC7F0A"/>
    <w:rsid w:val="00CD0490"/>
    <w:rsid w:val="00CD0F11"/>
    <w:rsid w:val="00CD1ADB"/>
    <w:rsid w:val="00CD2E19"/>
    <w:rsid w:val="00CD315E"/>
    <w:rsid w:val="00CD573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3ED8"/>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5B5D"/>
    <w:rsid w:val="00D369A7"/>
    <w:rsid w:val="00D36DE6"/>
    <w:rsid w:val="00D446C0"/>
    <w:rsid w:val="00D45951"/>
    <w:rsid w:val="00D45E2C"/>
    <w:rsid w:val="00D45E80"/>
    <w:rsid w:val="00D46A6E"/>
    <w:rsid w:val="00D50074"/>
    <w:rsid w:val="00D50331"/>
    <w:rsid w:val="00D50799"/>
    <w:rsid w:val="00D50C58"/>
    <w:rsid w:val="00D51047"/>
    <w:rsid w:val="00D52513"/>
    <w:rsid w:val="00D52736"/>
    <w:rsid w:val="00D534F8"/>
    <w:rsid w:val="00D56CD0"/>
    <w:rsid w:val="00D6032E"/>
    <w:rsid w:val="00D61CB9"/>
    <w:rsid w:val="00D64B9C"/>
    <w:rsid w:val="00D65636"/>
    <w:rsid w:val="00D66866"/>
    <w:rsid w:val="00D67AD9"/>
    <w:rsid w:val="00D67CBF"/>
    <w:rsid w:val="00D702B4"/>
    <w:rsid w:val="00D724F5"/>
    <w:rsid w:val="00D764A7"/>
    <w:rsid w:val="00D76516"/>
    <w:rsid w:val="00D76B51"/>
    <w:rsid w:val="00D8016C"/>
    <w:rsid w:val="00D82EF8"/>
    <w:rsid w:val="00D83587"/>
    <w:rsid w:val="00D83CD0"/>
    <w:rsid w:val="00D84DFA"/>
    <w:rsid w:val="00D85788"/>
    <w:rsid w:val="00D869E0"/>
    <w:rsid w:val="00D86EB6"/>
    <w:rsid w:val="00D86F49"/>
    <w:rsid w:val="00D871B0"/>
    <w:rsid w:val="00D87793"/>
    <w:rsid w:val="00D93319"/>
    <w:rsid w:val="00D93A80"/>
    <w:rsid w:val="00DA129B"/>
    <w:rsid w:val="00DA3DBD"/>
    <w:rsid w:val="00DA49B0"/>
    <w:rsid w:val="00DA645E"/>
    <w:rsid w:val="00DA6DC5"/>
    <w:rsid w:val="00DA77E5"/>
    <w:rsid w:val="00DB29B6"/>
    <w:rsid w:val="00DB3739"/>
    <w:rsid w:val="00DB37F6"/>
    <w:rsid w:val="00DB3B57"/>
    <w:rsid w:val="00DB4F23"/>
    <w:rsid w:val="00DB544E"/>
    <w:rsid w:val="00DB67FE"/>
    <w:rsid w:val="00DB6973"/>
    <w:rsid w:val="00DC2BED"/>
    <w:rsid w:val="00DC2E54"/>
    <w:rsid w:val="00DC4A43"/>
    <w:rsid w:val="00DC6A31"/>
    <w:rsid w:val="00DD0050"/>
    <w:rsid w:val="00DD12F6"/>
    <w:rsid w:val="00DD1900"/>
    <w:rsid w:val="00DD1A6C"/>
    <w:rsid w:val="00DD261E"/>
    <w:rsid w:val="00DD2FB4"/>
    <w:rsid w:val="00DD30FE"/>
    <w:rsid w:val="00DD52A3"/>
    <w:rsid w:val="00DD5964"/>
    <w:rsid w:val="00DD5A71"/>
    <w:rsid w:val="00DD5AE0"/>
    <w:rsid w:val="00DD5C94"/>
    <w:rsid w:val="00DD7879"/>
    <w:rsid w:val="00DE34E8"/>
    <w:rsid w:val="00DE3521"/>
    <w:rsid w:val="00DE4CC2"/>
    <w:rsid w:val="00DE738E"/>
    <w:rsid w:val="00DE7755"/>
    <w:rsid w:val="00DF02AD"/>
    <w:rsid w:val="00DF0D06"/>
    <w:rsid w:val="00DF0F36"/>
    <w:rsid w:val="00DF1581"/>
    <w:rsid w:val="00DF194A"/>
    <w:rsid w:val="00DF2349"/>
    <w:rsid w:val="00DF27D0"/>
    <w:rsid w:val="00DF2DE0"/>
    <w:rsid w:val="00DF2F86"/>
    <w:rsid w:val="00DF2FA5"/>
    <w:rsid w:val="00DF378B"/>
    <w:rsid w:val="00DF48AC"/>
    <w:rsid w:val="00DF64AC"/>
    <w:rsid w:val="00DF7624"/>
    <w:rsid w:val="00E00C08"/>
    <w:rsid w:val="00E01691"/>
    <w:rsid w:val="00E018ED"/>
    <w:rsid w:val="00E0253B"/>
    <w:rsid w:val="00E02E54"/>
    <w:rsid w:val="00E03C76"/>
    <w:rsid w:val="00E05820"/>
    <w:rsid w:val="00E106F1"/>
    <w:rsid w:val="00E16558"/>
    <w:rsid w:val="00E207E4"/>
    <w:rsid w:val="00E213F2"/>
    <w:rsid w:val="00E21A64"/>
    <w:rsid w:val="00E21C1E"/>
    <w:rsid w:val="00E22135"/>
    <w:rsid w:val="00E22850"/>
    <w:rsid w:val="00E22D42"/>
    <w:rsid w:val="00E23FC6"/>
    <w:rsid w:val="00E23FF4"/>
    <w:rsid w:val="00E24F48"/>
    <w:rsid w:val="00E254E1"/>
    <w:rsid w:val="00E25968"/>
    <w:rsid w:val="00E2667C"/>
    <w:rsid w:val="00E3042F"/>
    <w:rsid w:val="00E30C97"/>
    <w:rsid w:val="00E31DBF"/>
    <w:rsid w:val="00E324DB"/>
    <w:rsid w:val="00E3291E"/>
    <w:rsid w:val="00E3333B"/>
    <w:rsid w:val="00E3420B"/>
    <w:rsid w:val="00E376AE"/>
    <w:rsid w:val="00E428AD"/>
    <w:rsid w:val="00E44BB8"/>
    <w:rsid w:val="00E44F8E"/>
    <w:rsid w:val="00E50EAA"/>
    <w:rsid w:val="00E52242"/>
    <w:rsid w:val="00E524BE"/>
    <w:rsid w:val="00E535D5"/>
    <w:rsid w:val="00E54C0C"/>
    <w:rsid w:val="00E550EC"/>
    <w:rsid w:val="00E572D4"/>
    <w:rsid w:val="00E57A9E"/>
    <w:rsid w:val="00E6023B"/>
    <w:rsid w:val="00E607A9"/>
    <w:rsid w:val="00E61662"/>
    <w:rsid w:val="00E61AC9"/>
    <w:rsid w:val="00E63AFD"/>
    <w:rsid w:val="00E64F18"/>
    <w:rsid w:val="00E7058B"/>
    <w:rsid w:val="00E71EB8"/>
    <w:rsid w:val="00E74A33"/>
    <w:rsid w:val="00E7509B"/>
    <w:rsid w:val="00E7627A"/>
    <w:rsid w:val="00E80E7B"/>
    <w:rsid w:val="00E8204B"/>
    <w:rsid w:val="00E8296B"/>
    <w:rsid w:val="00E87850"/>
    <w:rsid w:val="00E90C04"/>
    <w:rsid w:val="00E917DC"/>
    <w:rsid w:val="00E9283F"/>
    <w:rsid w:val="00E95466"/>
    <w:rsid w:val="00E95C78"/>
    <w:rsid w:val="00EA2079"/>
    <w:rsid w:val="00EA351A"/>
    <w:rsid w:val="00EB0643"/>
    <w:rsid w:val="00EB1513"/>
    <w:rsid w:val="00EB3475"/>
    <w:rsid w:val="00EB56B1"/>
    <w:rsid w:val="00EB64E9"/>
    <w:rsid w:val="00EC07D0"/>
    <w:rsid w:val="00EC1726"/>
    <w:rsid w:val="00EC1FDE"/>
    <w:rsid w:val="00EC21AC"/>
    <w:rsid w:val="00EC2E3A"/>
    <w:rsid w:val="00EC3457"/>
    <w:rsid w:val="00EC3658"/>
    <w:rsid w:val="00EC36CF"/>
    <w:rsid w:val="00EC6E78"/>
    <w:rsid w:val="00ED0FA2"/>
    <w:rsid w:val="00ED3C34"/>
    <w:rsid w:val="00ED455B"/>
    <w:rsid w:val="00ED5549"/>
    <w:rsid w:val="00ED5BCD"/>
    <w:rsid w:val="00ED5F25"/>
    <w:rsid w:val="00ED6555"/>
    <w:rsid w:val="00EE101B"/>
    <w:rsid w:val="00EE3DE9"/>
    <w:rsid w:val="00EE494C"/>
    <w:rsid w:val="00EE588E"/>
    <w:rsid w:val="00EE7F49"/>
    <w:rsid w:val="00EF10D1"/>
    <w:rsid w:val="00EF2D6C"/>
    <w:rsid w:val="00EF489E"/>
    <w:rsid w:val="00EF57AB"/>
    <w:rsid w:val="00F03DA2"/>
    <w:rsid w:val="00F04115"/>
    <w:rsid w:val="00F045C8"/>
    <w:rsid w:val="00F058F6"/>
    <w:rsid w:val="00F05FB2"/>
    <w:rsid w:val="00F06680"/>
    <w:rsid w:val="00F0748E"/>
    <w:rsid w:val="00F07D9C"/>
    <w:rsid w:val="00F07FA1"/>
    <w:rsid w:val="00F11786"/>
    <w:rsid w:val="00F1197C"/>
    <w:rsid w:val="00F15014"/>
    <w:rsid w:val="00F17B3F"/>
    <w:rsid w:val="00F21104"/>
    <w:rsid w:val="00F270DB"/>
    <w:rsid w:val="00F3090E"/>
    <w:rsid w:val="00F31B22"/>
    <w:rsid w:val="00F31C32"/>
    <w:rsid w:val="00F32BEC"/>
    <w:rsid w:val="00F33407"/>
    <w:rsid w:val="00F33727"/>
    <w:rsid w:val="00F3562D"/>
    <w:rsid w:val="00F35642"/>
    <w:rsid w:val="00F36371"/>
    <w:rsid w:val="00F3755B"/>
    <w:rsid w:val="00F37B46"/>
    <w:rsid w:val="00F420BA"/>
    <w:rsid w:val="00F42676"/>
    <w:rsid w:val="00F42679"/>
    <w:rsid w:val="00F42D4C"/>
    <w:rsid w:val="00F434C7"/>
    <w:rsid w:val="00F44134"/>
    <w:rsid w:val="00F508F6"/>
    <w:rsid w:val="00F53E05"/>
    <w:rsid w:val="00F54BE2"/>
    <w:rsid w:val="00F5507E"/>
    <w:rsid w:val="00F55461"/>
    <w:rsid w:val="00F567E6"/>
    <w:rsid w:val="00F57F17"/>
    <w:rsid w:val="00F6035F"/>
    <w:rsid w:val="00F61F56"/>
    <w:rsid w:val="00F62E89"/>
    <w:rsid w:val="00F63CAE"/>
    <w:rsid w:val="00F65C08"/>
    <w:rsid w:val="00F66F27"/>
    <w:rsid w:val="00F7016B"/>
    <w:rsid w:val="00F70347"/>
    <w:rsid w:val="00F71701"/>
    <w:rsid w:val="00F71835"/>
    <w:rsid w:val="00F72E97"/>
    <w:rsid w:val="00F73317"/>
    <w:rsid w:val="00F74ABC"/>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B10"/>
    <w:rsid w:val="00F97B7F"/>
    <w:rsid w:val="00FA02E4"/>
    <w:rsid w:val="00FA1DBE"/>
    <w:rsid w:val="00FA394F"/>
    <w:rsid w:val="00FA6455"/>
    <w:rsid w:val="00FB122B"/>
    <w:rsid w:val="00FB13A8"/>
    <w:rsid w:val="00FB17FA"/>
    <w:rsid w:val="00FB26B1"/>
    <w:rsid w:val="00FB2EC2"/>
    <w:rsid w:val="00FB50D2"/>
    <w:rsid w:val="00FB5BB1"/>
    <w:rsid w:val="00FB6446"/>
    <w:rsid w:val="00FB6F67"/>
    <w:rsid w:val="00FB7BB6"/>
    <w:rsid w:val="00FC0021"/>
    <w:rsid w:val="00FC5A32"/>
    <w:rsid w:val="00FD0859"/>
    <w:rsid w:val="00FD3AFB"/>
    <w:rsid w:val="00FD44EA"/>
    <w:rsid w:val="00FD61C1"/>
    <w:rsid w:val="00FE067C"/>
    <w:rsid w:val="00FE0B9B"/>
    <w:rsid w:val="00FE2BA3"/>
    <w:rsid w:val="00FE399F"/>
    <w:rsid w:val="00FE4DC9"/>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20E892"/>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19345061">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4.png"/><Relationship Id="rId11" Type="http://schemas.openxmlformats.org/officeDocument/2006/relationships/header" Target="header4.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5.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header" Target="header6.xml"/><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3.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6B37118E-00AF-4379-B7DC-0CF716C2D6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3624</TotalTime>
  <Pages>79</Pages>
  <Words>14493</Words>
  <Characters>78263</Characters>
  <Application>Microsoft Office Word</Application>
  <DocSecurity>0</DocSecurity>
  <Lines>652</Lines>
  <Paragraphs>185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92571</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95</cp:revision>
  <cp:lastPrinted>2018-11-06T01:42:00Z</cp:lastPrinted>
  <dcterms:created xsi:type="dcterms:W3CDTF">2019-01-22T15:16:00Z</dcterms:created>
  <dcterms:modified xsi:type="dcterms:W3CDTF">2019-02-24T21:41:00Z</dcterms:modified>
</cp:coreProperties>
</file>