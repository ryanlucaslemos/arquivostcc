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6686669"/>
      <w:bookmarkStart w:id="105" w:name="_Ref527139744"/>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5"/>
      <w:r>
        <w:t xml:space="preserve"> - Exemplo de uso do </w:t>
      </w:r>
      <w:r w:rsidR="00A95801">
        <w:rPr>
          <w:noProof/>
        </w:rPr>
        <w:t>JavaScript</w:t>
      </w:r>
      <w:r w:rsidR="00A95801">
        <w:t xml:space="preserve"> </w:t>
      </w:r>
      <w:r>
        <w:t>diretamente no HTML</w:t>
      </w:r>
      <w:bookmarkEnd w:id="104"/>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w:t>
        </w:r>
        <w:r w:rsidR="00AE608D">
          <w:t xml:space="preserve"> (</w:t>
        </w:r>
        <w:r w:rsidR="00AE608D">
          <w:t xml:space="preserve">MASSÉ, </w:t>
        </w:r>
        <w:r w:rsidR="00AE608D">
          <w:t>2012)</w:t>
        </w:r>
        <w:r w:rsidR="00AE608D">
          <w:t>.</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w:t>
        </w:r>
        <w:r w:rsidR="00483DF4">
          <w:t>(MASSÉ,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rsidP="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bookmarkStart w:id="223" w:name="_GoBack"/>
      <w:bookmarkEnd w:id="223"/>
    </w:p>
    <w:p w:rsidR="00483DF4" w:rsidRPr="00483DF4" w:rsidRDefault="00483DF4" w:rsidP="00F82D45">
      <w:pPr>
        <w:pStyle w:val="Fontes"/>
        <w:rPr>
          <w:rPrChange w:id="224" w:author="Ryan Lemos" w:date="2019-02-20T09:07:00Z">
            <w:rPr/>
          </w:rPrChange>
        </w:rPr>
        <w:pPrChange w:id="225" w:author="Ryan Lemos" w:date="2019-02-20T09:10:00Z">
          <w:pPr/>
        </w:pPrChange>
      </w:pPr>
      <w:ins w:id="226" w:author="Ryan Lemos" w:date="2019-02-20T09:09:00Z">
        <w:r>
          <w:t xml:space="preserve">Fonte: </w:t>
        </w:r>
        <w:r>
          <w:t>MASSÉ, 2012</w:t>
        </w:r>
        <w:r>
          <w:t>, p6</w:t>
        </w:r>
        <w:r>
          <w:t>.</w:t>
        </w:r>
      </w:ins>
    </w:p>
    <w:p w:rsidR="00B300A5" w:rsidRDefault="00B300A5" w:rsidP="009B4F8A"/>
    <w:p w:rsidR="00D61CB9" w:rsidRDefault="00D61CB9" w:rsidP="00D61CB9">
      <w:pPr>
        <w:pStyle w:val="Ttulo3"/>
      </w:pPr>
      <w:bookmarkStart w:id="227" w:name="_Toc542541"/>
      <w:r w:rsidRPr="00BB49CF">
        <w:t>Sistema de Gerenciamento de Banco de Dados</w:t>
      </w:r>
      <w:r w:rsidR="00773355">
        <w:t xml:space="preserve"> (MySQL)</w:t>
      </w:r>
      <w:bookmarkEnd w:id="22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8" w:name="_Ref526697739"/>
      <w:r>
        <w:t xml:space="preserve">Figura </w:t>
      </w:r>
      <w:ins w:id="229" w:author="Ryan Lemos" w:date="2019-02-20T09:08:00Z">
        <w:r w:rsidR="00483DF4">
          <w:fldChar w:fldCharType="begin"/>
        </w:r>
        <w:r w:rsidR="00483DF4">
          <w:instrText xml:space="preserve"> SEQ Figura \* ARABIC </w:instrText>
        </w:r>
      </w:ins>
      <w:r w:rsidR="00483DF4">
        <w:fldChar w:fldCharType="separate"/>
      </w:r>
      <w:ins w:id="230" w:author="Ryan Lemos" w:date="2019-02-20T09:08:00Z">
        <w:r w:rsidR="00483DF4">
          <w:rPr>
            <w:noProof/>
          </w:rPr>
          <w:t>27</w:t>
        </w:r>
        <w:r w:rsidR="00483DF4">
          <w:fldChar w:fldCharType="end"/>
        </w:r>
      </w:ins>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RDefault="00643E24" w:rsidP="007216C5"/>
    <w:p w:rsidR="007216C5" w:rsidRDefault="00FF70F9" w:rsidP="00FF70F9">
      <w:pPr>
        <w:pStyle w:val="Ttulo3"/>
      </w:pPr>
      <w:r>
        <w:t>Testes</w:t>
      </w:r>
    </w:p>
    <w:p w:rsidR="009648A4" w:rsidRDefault="009648A4" w:rsidP="007216C5">
      <w:pPr>
        <w:pStyle w:val="Ttulo2"/>
        <w:rPr>
          <w:ins w:id="291" w:author="Ryan Lemos" w:date="2019-02-18T21:04:00Z"/>
        </w:rPr>
      </w:pPr>
      <w:r>
        <w:t>Ferramentas de desenvolvimento utilizadas</w:t>
      </w:r>
    </w:p>
    <w:p w:rsidR="00FB122B" w:rsidRPr="00F97B7F" w:rsidRDefault="00FB122B">
      <w:pPr>
        <w:pPrChange w:id="292" w:author="Ryan Lemos" w:date="2019-02-18T21:04:00Z">
          <w:pPr>
            <w:pStyle w:val="Ttulo2"/>
          </w:pPr>
        </w:pPrChange>
      </w:pPr>
    </w:p>
    <w:p w:rsidR="00FB122B" w:rsidRDefault="009648A4" w:rsidP="007216C5">
      <w:pPr>
        <w:pStyle w:val="Ttulo2"/>
        <w:rPr>
          <w:ins w:id="293" w:author="Ryan Lemos" w:date="2019-02-18T21:04:00Z"/>
        </w:rPr>
      </w:pPr>
      <w:r>
        <w:t>Sistema desenvolvido</w:t>
      </w:r>
    </w:p>
    <w:p w:rsidR="00FB122B" w:rsidRPr="00F97B7F" w:rsidRDefault="00FB122B">
      <w:pPr>
        <w:rPr>
          <w:ins w:id="294" w:author="Ryan Lemos" w:date="2019-02-18T21:04:00Z"/>
        </w:rPr>
        <w:pPrChange w:id="295" w:author="Ryan Lemos" w:date="2019-02-18T21:04:00Z">
          <w:pPr>
            <w:pStyle w:val="Ttulo2"/>
          </w:pPr>
        </w:pPrChange>
      </w:pPr>
    </w:p>
    <w:p w:rsidR="00FB122B" w:rsidRDefault="00FB122B" w:rsidP="00FB122B">
      <w:pPr>
        <w:rPr>
          <w:ins w:id="296" w:author="Ryan Lemos" w:date="2019-02-18T21:04:00Z"/>
        </w:rPr>
      </w:pPr>
      <w:ins w:id="297" w:author="Ryan Lemos" w:date="2019-02-18T21:04:00Z">
        <w:r>
          <w:t xml:space="preserve">As estórias de usuários 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 e o gestor. Além disso há </w:t>
        </w:r>
      </w:ins>
      <w:ins w:id="298" w:author="Ryan Lemos" w:date="2019-02-19T22:38:00Z">
        <w:r w:rsidR="004B083A">
          <w:t>duas</w:t>
        </w:r>
      </w:ins>
      <w:ins w:id="299" w:author="Ryan Lemos" w:date="2019-02-18T21:04:00Z">
        <w:r>
          <w:t xml:space="preserve"> estória</w:t>
        </w:r>
      </w:ins>
      <w:ins w:id="300" w:author="Ryan Lemos" w:date="2019-02-19T22:38:00Z">
        <w:r w:rsidR="004B083A">
          <w:t xml:space="preserve">s </w:t>
        </w:r>
      </w:ins>
      <w:ins w:id="301" w:author="Ryan Lemos" w:date="2019-02-18T21:04:00Z">
        <w:r>
          <w:t xml:space="preserve">que </w:t>
        </w:r>
      </w:ins>
      <w:ins w:id="302" w:author="Ryan Lemos" w:date="2019-02-19T22:38:00Z">
        <w:r w:rsidR="004B083A">
          <w:t>são</w:t>
        </w:r>
      </w:ins>
      <w:ins w:id="303" w:author="Ryan Lemos" w:date="2019-02-18T21:04:00Z">
        <w:r>
          <w:t xml:space="preserve"> válida</w:t>
        </w:r>
      </w:ins>
      <w:ins w:id="304" w:author="Ryan Lemos" w:date="2019-02-19T22:38:00Z">
        <w:r w:rsidR="004B083A">
          <w:t>s</w:t>
        </w:r>
      </w:ins>
      <w:ins w:id="305" w:author="Ryan Lemos" w:date="2019-02-18T21:04:00Z">
        <w:r>
          <w:t xml:space="preserve"> para todos os usuários e se trata da funcionalidade de login descrit</w:t>
        </w:r>
      </w:ins>
      <w:ins w:id="306" w:author="Ryan Lemos" w:date="2019-02-19T22:39:00Z">
        <w:r w:rsidR="004B083A">
          <w:t>a</w:t>
        </w:r>
      </w:ins>
      <w:ins w:id="307" w:author="Ryan Lemos" w:date="2019-02-18T21:04:00Z">
        <w:r>
          <w:t xml:space="preserve"> na </w:t>
        </w:r>
        <w:r w:rsidRPr="00B21C4F">
          <w:rPr>
            <w:highlight w:val="yellow"/>
          </w:rPr>
          <w:t>figura X</w:t>
        </w:r>
      </w:ins>
      <w:ins w:id="308" w:author="Ryan Lemos" w:date="2019-02-19T22:39:00Z">
        <w:r w:rsidR="004B083A">
          <w:t xml:space="preserve">, e a funcionalidade de notificação descrita pela </w:t>
        </w:r>
        <w:r w:rsidR="004B083A" w:rsidRPr="004B083A">
          <w:rPr>
            <w:highlight w:val="yellow"/>
            <w:rPrChange w:id="309" w:author="Ryan Lemos" w:date="2019-02-19T22:39:00Z">
              <w:rPr/>
            </w:rPrChange>
          </w:rPr>
          <w:t>figura x</w:t>
        </w:r>
      </w:ins>
      <w:ins w:id="310" w:author="Ryan Lemos" w:date="2019-02-18T21:04:00Z">
        <w:r>
          <w:t>.</w:t>
        </w:r>
      </w:ins>
    </w:p>
    <w:p w:rsidR="00FB122B" w:rsidRDefault="00FB122B" w:rsidP="00FB122B">
      <w:pPr>
        <w:rPr>
          <w:ins w:id="311" w:author="Ryan Lemos" w:date="2019-02-18T21:04:00Z"/>
        </w:rPr>
      </w:pPr>
    </w:p>
    <w:p w:rsidR="00FB122B" w:rsidRDefault="00FB122B" w:rsidP="00FB122B">
      <w:pPr>
        <w:ind w:firstLine="0"/>
        <w:jc w:val="center"/>
        <w:rPr>
          <w:ins w:id="312" w:author="Ryan Lemos" w:date="2019-02-18T21:04:00Z"/>
        </w:rPr>
      </w:pPr>
      <w:ins w:id="313"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14" w:author="Ryan Lemos" w:date="2019-02-18T21:04:00Z"/>
        </w:rPr>
      </w:pPr>
    </w:p>
    <w:p w:rsidR="00FB122B" w:rsidRDefault="00FB122B" w:rsidP="00FB122B">
      <w:pPr>
        <w:rPr>
          <w:ins w:id="315" w:author="Ryan Lemos" w:date="2019-02-18T21:11:00Z"/>
        </w:rPr>
      </w:pPr>
      <w:ins w:id="316" w:author="Ryan Lemos" w:date="2019-02-18T21:04:00Z">
        <w:r>
          <w:t xml:space="preserve">Essa estória define como será a interface de login que pode ser vista na </w:t>
        </w:r>
        <w:r w:rsidRPr="00B21C4F">
          <w:rPr>
            <w:highlight w:val="yellow"/>
          </w:rPr>
          <w:t>figura X</w:t>
        </w:r>
        <w:r>
          <w:t>. Além disso as estórias descritas nes</w:t>
        </w:r>
      </w:ins>
      <w:ins w:id="317" w:author="Ryan Lemos" w:date="2019-02-18T21:08:00Z">
        <w:r w:rsidR="00634322">
          <w:t>t</w:t>
        </w:r>
      </w:ins>
      <w:ins w:id="318"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506933" w:rsidRDefault="00506933" w:rsidP="00506933">
      <w:pPr>
        <w:ind w:firstLine="0"/>
        <w:jc w:val="center"/>
        <w:rPr>
          <w:ins w:id="319" w:author="Ryan Lemos" w:date="2019-02-19T22:40:00Z"/>
        </w:rPr>
      </w:pPr>
      <w:ins w:id="320"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21" w:author="Ryan Lemos" w:date="2019-02-19T22:40:00Z"/>
        </w:rPr>
      </w:pPr>
    </w:p>
    <w:p w:rsidR="004B083A" w:rsidRDefault="004B083A" w:rsidP="004B083A">
      <w:pPr>
        <w:rPr>
          <w:ins w:id="322" w:author="Ryan Lemos" w:date="2019-02-19T22:40:00Z"/>
        </w:rPr>
      </w:pPr>
      <w:ins w:id="323" w:author="Ryan Lemos" w:date="2019-02-19T22:40:00Z">
        <w:r>
          <w:t xml:space="preserve">As notificações são um recurso </w:t>
        </w:r>
      </w:ins>
      <w:ins w:id="324" w:author="Ryan Lemos" w:date="2019-02-19T22:41:00Z">
        <w:r>
          <w:t>responsável por avisar o usuário a respeito de algo novo que ocorreu</w:t>
        </w:r>
      </w:ins>
      <w:ins w:id="325" w:author="Ryan Lemos" w:date="2019-02-19T22:42:00Z">
        <w:r>
          <w:t xml:space="preserve">. Serve para facilitar a utilização e identificação de recursos a serem utilizados no ambiente. A estória da </w:t>
        </w:r>
        <w:r w:rsidRPr="004B083A">
          <w:rPr>
            <w:highlight w:val="yellow"/>
            <w:rPrChange w:id="326" w:author="Ryan Lemos" w:date="2019-02-19T22:42:00Z">
              <w:rPr/>
            </w:rPrChange>
          </w:rPr>
          <w:t>figura x</w:t>
        </w:r>
        <w:r>
          <w:t xml:space="preserve"> define como o usuário imaginou o recurso</w:t>
        </w:r>
      </w:ins>
      <w:ins w:id="327" w:author="Ryan Lemos" w:date="2019-02-19T22:43:00Z">
        <w:r>
          <w:t xml:space="preserve">. A </w:t>
        </w:r>
        <w:r w:rsidRPr="004B083A">
          <w:rPr>
            <w:highlight w:val="yellow"/>
            <w:rPrChange w:id="328" w:author="Ryan Lemos" w:date="2019-02-19T22:43:00Z">
              <w:rPr/>
            </w:rPrChange>
          </w:rPr>
          <w:t>figura X</w:t>
        </w:r>
        <w:r>
          <w:t xml:space="preserve"> é a demonstração de como ele foi implementado.</w:t>
        </w:r>
      </w:ins>
    </w:p>
    <w:p w:rsidR="004B083A" w:rsidRDefault="004B083A">
      <w:pPr>
        <w:rPr>
          <w:ins w:id="329" w:author="Ryan Lemos" w:date="2019-02-18T21:04:00Z"/>
        </w:rPr>
      </w:pPr>
    </w:p>
    <w:p w:rsidR="00FB122B" w:rsidRDefault="00F420BA" w:rsidP="00F420BA">
      <w:pPr>
        <w:ind w:firstLine="0"/>
        <w:jc w:val="center"/>
        <w:rPr>
          <w:ins w:id="330" w:author="Ryan Lemos" w:date="2019-02-19T22:44:00Z"/>
        </w:rPr>
      </w:pPr>
      <w:ins w:id="331"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32" w:author="Ryan Lemos" w:date="2019-02-19T22:43:00Z"/>
        </w:rPr>
      </w:pPr>
    </w:p>
    <w:p w:rsidR="004B083A" w:rsidRDefault="004B083A" w:rsidP="004B083A">
      <w:pPr>
        <w:rPr>
          <w:ins w:id="333" w:author="Ryan Lemos" w:date="2019-02-19T22:44:00Z"/>
        </w:rPr>
      </w:pPr>
      <w:ins w:id="334" w:author="Ryan Lemos" w:date="2019-02-19T22:43:00Z">
        <w:r>
          <w:t xml:space="preserve">Assim como foi solicitado pelo usuário foram-se utilizadas cores </w:t>
        </w:r>
      </w:ins>
      <w:ins w:id="335" w:author="Ryan Lemos" w:date="2019-02-19T22:44:00Z">
        <w:r>
          <w:t>chamativas, para dar um destaque ao elemento. Além disso foi adicionado um efeito de pulsação sobre o elemento que da uma visão de que o elemento está chamando o foco para si</w:t>
        </w:r>
      </w:ins>
      <w:ins w:id="336" w:author="Ryan Lemos" w:date="2019-02-19T22:45:00Z">
        <w:r>
          <w:t>. Assim chama-se mais a atenção do usuário para o elemento.</w:t>
        </w:r>
      </w:ins>
    </w:p>
    <w:p w:rsidR="004B083A" w:rsidRDefault="004B083A">
      <w:pPr>
        <w:rPr>
          <w:ins w:id="337" w:author="Ryan Lemos" w:date="2019-02-19T22:38:00Z"/>
        </w:rPr>
        <w:pPrChange w:id="338" w:author="Ryan Lemos" w:date="2019-02-19T22:43:00Z">
          <w:pPr>
            <w:ind w:firstLine="0"/>
            <w:jc w:val="center"/>
          </w:pPr>
        </w:pPrChange>
      </w:pPr>
    </w:p>
    <w:p w:rsidR="00F420BA" w:rsidRDefault="00F420BA">
      <w:pPr>
        <w:ind w:firstLine="0"/>
        <w:jc w:val="center"/>
        <w:rPr>
          <w:ins w:id="339" w:author="Ryan Lemos" w:date="2019-02-19T22:38:00Z"/>
        </w:rPr>
        <w:pPrChange w:id="340" w:author="Ryan Lemos" w:date="2019-02-19T22:38:00Z">
          <w:pPr>
            <w:jc w:val="center"/>
          </w:pPr>
        </w:pPrChange>
      </w:pPr>
      <w:ins w:id="341"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F420BA" w:rsidRDefault="00F420BA">
      <w:pPr>
        <w:jc w:val="center"/>
        <w:rPr>
          <w:ins w:id="342" w:author="Ryan Lemos" w:date="2019-02-18T21:04:00Z"/>
        </w:rPr>
        <w:pPrChange w:id="343" w:author="Ryan Lemos" w:date="2019-02-19T22:38:00Z">
          <w:pPr/>
        </w:pPrChange>
      </w:pPr>
    </w:p>
    <w:p w:rsidR="00FB122B" w:rsidRDefault="00FB122B">
      <w:pPr>
        <w:pStyle w:val="Ttulo3"/>
        <w:rPr>
          <w:ins w:id="344" w:author="Ryan Lemos" w:date="2019-02-18T21:04:00Z"/>
        </w:rPr>
        <w:pPrChange w:id="345" w:author="Ryan Lemos" w:date="2019-02-19T21:43:00Z">
          <w:pPr>
            <w:pStyle w:val="Ttulo4"/>
          </w:pPr>
        </w:pPrChange>
      </w:pPr>
      <w:ins w:id="346" w:author="Ryan Lemos" w:date="2019-02-18T21:04:00Z">
        <w:r>
          <w:t>Estórias dos alunos</w:t>
        </w:r>
      </w:ins>
    </w:p>
    <w:p w:rsidR="00FB122B" w:rsidRDefault="00FB122B" w:rsidP="00FB122B">
      <w:pPr>
        <w:rPr>
          <w:ins w:id="347" w:author="Ryan Lemos" w:date="2019-02-18T21:04:00Z"/>
        </w:rPr>
      </w:pPr>
    </w:p>
    <w:p w:rsidR="00FB122B" w:rsidRDefault="00FB122B" w:rsidP="00FB122B">
      <w:pPr>
        <w:rPr>
          <w:ins w:id="348" w:author="Ryan Lemos" w:date="2019-02-18T21:04:00Z"/>
        </w:rPr>
      </w:pPr>
      <w:ins w:id="349" w:author="Ryan Lemos" w:date="2019-02-18T21:04:00Z">
        <w:r>
          <w:lastRenderedPageBreak/>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350" w:author="Ryan Lemos" w:date="2019-02-18T21:04:00Z"/>
        </w:rPr>
      </w:pPr>
      <w:ins w:id="35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352" w:author="Ryan Lemos" w:date="2019-02-18T21:04:00Z"/>
        </w:rPr>
      </w:pPr>
    </w:p>
    <w:p w:rsidR="00FB122B" w:rsidRDefault="00FB122B" w:rsidP="00FB122B">
      <w:pPr>
        <w:ind w:firstLine="0"/>
        <w:jc w:val="center"/>
        <w:rPr>
          <w:ins w:id="353" w:author="Ryan Lemos" w:date="2019-02-18T21:04:00Z"/>
        </w:rPr>
      </w:pPr>
      <w:ins w:id="354"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55" w:author="Ryan Lemos" w:date="2019-02-18T21:04:00Z"/>
        </w:rPr>
      </w:pPr>
    </w:p>
    <w:p w:rsidR="00FB122B" w:rsidRDefault="00FB122B" w:rsidP="00FB122B">
      <w:pPr>
        <w:rPr>
          <w:ins w:id="356" w:author="Ryan Lemos" w:date="2019-02-18T21:04:00Z"/>
        </w:rPr>
      </w:pPr>
      <w:ins w:id="357"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358" w:author="Ryan Lemos" w:date="2019-02-18T21:04:00Z"/>
        </w:rPr>
      </w:pPr>
    </w:p>
    <w:p w:rsidR="00FB122B" w:rsidRDefault="00FB122B" w:rsidP="00FB122B">
      <w:pPr>
        <w:ind w:firstLine="0"/>
        <w:jc w:val="center"/>
        <w:rPr>
          <w:ins w:id="359" w:author="Ryan Lemos" w:date="2019-02-19T22:13:00Z"/>
        </w:rPr>
      </w:pPr>
      <w:ins w:id="360"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D7A94" w:rsidRDefault="004D7A94" w:rsidP="00FB122B">
      <w:pPr>
        <w:ind w:firstLine="0"/>
        <w:jc w:val="center"/>
        <w:rPr>
          <w:ins w:id="361" w:author="Ryan Lemos" w:date="2019-02-18T21:04:00Z"/>
        </w:rPr>
      </w:pPr>
      <w:ins w:id="362"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363" w:author="Ryan Lemos" w:date="2019-02-18T21:04:00Z"/>
        </w:rPr>
      </w:pPr>
    </w:p>
    <w:p w:rsidR="00FB122B" w:rsidRDefault="00FB122B" w:rsidP="00FB122B">
      <w:pPr>
        <w:rPr>
          <w:ins w:id="364" w:author="Ryan Lemos" w:date="2019-02-18T21:04:00Z"/>
        </w:rPr>
      </w:pPr>
      <w:ins w:id="365"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366" w:author="Ryan Lemos" w:date="2019-02-18T21:06:00Z">
        <w:r w:rsidR="00634322">
          <w:t xml:space="preserve"> A figura X demonstra </w:t>
        </w:r>
      </w:ins>
    </w:p>
    <w:p w:rsidR="00FB122B" w:rsidRDefault="00FB122B" w:rsidP="00FB122B">
      <w:pPr>
        <w:ind w:firstLine="0"/>
        <w:jc w:val="center"/>
        <w:rPr>
          <w:ins w:id="367" w:author="Ryan Lemos" w:date="2019-02-18T21:04:00Z"/>
        </w:rPr>
      </w:pPr>
    </w:p>
    <w:p w:rsidR="00FB122B" w:rsidRDefault="00FB122B" w:rsidP="00FB122B">
      <w:pPr>
        <w:ind w:firstLine="0"/>
        <w:jc w:val="center"/>
        <w:rPr>
          <w:ins w:id="368" w:author="Ryan Lemos" w:date="2019-02-19T22:15:00Z"/>
        </w:rPr>
      </w:pPr>
      <w:ins w:id="369"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A922DB" w:rsidRDefault="00A922DB" w:rsidP="00FB122B">
      <w:pPr>
        <w:ind w:firstLine="0"/>
        <w:jc w:val="center"/>
        <w:rPr>
          <w:ins w:id="370" w:author="Ryan Lemos" w:date="2019-02-18T21:04:00Z"/>
        </w:rPr>
      </w:pPr>
      <w:ins w:id="371"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9147" cy="2571482"/>
                      </a:xfrm>
                      <a:prstGeom prst="rect">
                        <a:avLst/>
                      </a:prstGeom>
                    </pic:spPr>
                  </pic:pic>
                </a:graphicData>
              </a:graphic>
            </wp:inline>
          </w:drawing>
        </w:r>
      </w:ins>
    </w:p>
    <w:p w:rsidR="00FB122B" w:rsidRDefault="00FB122B" w:rsidP="00FB122B">
      <w:pPr>
        <w:ind w:firstLine="0"/>
        <w:jc w:val="center"/>
        <w:rPr>
          <w:ins w:id="372" w:author="Ryan Lemos" w:date="2019-02-18T21:04:00Z"/>
        </w:rPr>
      </w:pPr>
    </w:p>
    <w:p w:rsidR="00FB122B" w:rsidRDefault="00FB122B" w:rsidP="00FB122B">
      <w:pPr>
        <w:rPr>
          <w:ins w:id="373" w:author="Ryan Lemos" w:date="2019-02-18T21:04:00Z"/>
        </w:rPr>
      </w:pPr>
      <w:ins w:id="374" w:author="Ryan Lemos" w:date="2019-02-18T21:04:00Z">
        <w:r>
          <w:lastRenderedPageBreak/>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375" w:author="Ryan Lemos" w:date="2019-02-19T22:17:00Z"/>
        </w:rPr>
      </w:pPr>
      <w:ins w:id="37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A922DB" w:rsidP="00FB122B">
      <w:pPr>
        <w:ind w:firstLine="0"/>
        <w:jc w:val="center"/>
        <w:rPr>
          <w:ins w:id="377" w:author="Ryan Lemos" w:date="2019-02-19T22:18:00Z"/>
        </w:rPr>
      </w:pPr>
    </w:p>
    <w:p w:rsidR="00A922DB" w:rsidRDefault="00A922DB" w:rsidP="00FB122B">
      <w:pPr>
        <w:ind w:firstLine="0"/>
        <w:jc w:val="center"/>
        <w:rPr>
          <w:ins w:id="378" w:author="Ryan Lemos" w:date="2019-02-18T21:04:00Z"/>
        </w:rPr>
      </w:pPr>
      <w:ins w:id="379"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2904" cy="1355987"/>
                      </a:xfrm>
                      <a:prstGeom prst="rect">
                        <a:avLst/>
                      </a:prstGeom>
                    </pic:spPr>
                  </pic:pic>
                </a:graphicData>
              </a:graphic>
            </wp:inline>
          </w:drawing>
        </w:r>
      </w:ins>
    </w:p>
    <w:p w:rsidR="00FB122B" w:rsidRDefault="00FB122B" w:rsidP="00FB122B">
      <w:pPr>
        <w:ind w:firstLine="0"/>
        <w:jc w:val="center"/>
        <w:rPr>
          <w:ins w:id="380" w:author="Ryan Lemos" w:date="2019-02-18T21:04:00Z"/>
        </w:rPr>
      </w:pPr>
    </w:p>
    <w:p w:rsidR="00FB122B" w:rsidRDefault="00FB122B">
      <w:pPr>
        <w:pStyle w:val="Ttulo3"/>
        <w:rPr>
          <w:ins w:id="381" w:author="Ryan Lemos" w:date="2019-02-19T21:36:00Z"/>
        </w:rPr>
        <w:pPrChange w:id="382" w:author="Ryan Lemos" w:date="2019-02-19T21:43:00Z">
          <w:pPr>
            <w:pStyle w:val="Ttulo4"/>
          </w:pPr>
        </w:pPrChange>
      </w:pPr>
      <w:ins w:id="383" w:author="Ryan Lemos" w:date="2019-02-18T21:04:00Z">
        <w:r>
          <w:t>Professor</w:t>
        </w:r>
      </w:ins>
    </w:p>
    <w:p w:rsidR="00281681" w:rsidRPr="00F97B7F" w:rsidRDefault="00281681">
      <w:pPr>
        <w:rPr>
          <w:ins w:id="384" w:author="Ryan Lemos" w:date="2019-02-19T21:36:00Z"/>
        </w:rPr>
        <w:pPrChange w:id="385" w:author="Ryan Lemos" w:date="2019-02-19T21:36:00Z">
          <w:pPr>
            <w:pStyle w:val="Ttulo4"/>
          </w:pPr>
        </w:pPrChange>
      </w:pPr>
    </w:p>
    <w:p w:rsidR="00F3562D" w:rsidRDefault="00281681" w:rsidP="00281681">
      <w:pPr>
        <w:rPr>
          <w:ins w:id="386" w:author="Ryan Lemos" w:date="2019-02-19T21:37:00Z"/>
        </w:rPr>
      </w:pPr>
      <w:ins w:id="387" w:author="Ryan Lemos" w:date="2019-02-19T21:36:00Z">
        <w:r>
          <w:t>Os professores ficam responsáveis por auxiliar seus alunos</w:t>
        </w:r>
      </w:ins>
      <w:ins w:id="388" w:author="Ryan Lemos" w:date="2019-02-19T21:37:00Z">
        <w:r w:rsidR="00F3562D">
          <w:t>, e pela gerência de turmas em todo o aspecto</w:t>
        </w:r>
        <w:r>
          <w:t>.</w:t>
        </w:r>
        <w:r w:rsidR="00F3562D">
          <w:t xml:space="preserve"> (ESCREVER MAIS AQUI)</w:t>
        </w:r>
      </w:ins>
    </w:p>
    <w:p w:rsidR="00281681" w:rsidRPr="00F97B7F" w:rsidRDefault="00F3562D">
      <w:pPr>
        <w:rPr>
          <w:ins w:id="389" w:author="Ryan Lemos" w:date="2019-02-18T21:04:00Z"/>
        </w:rPr>
        <w:pPrChange w:id="390" w:author="Ryan Lemos" w:date="2019-02-19T21:36:00Z">
          <w:pPr>
            <w:pStyle w:val="Ttulo4"/>
          </w:pPr>
        </w:pPrChange>
      </w:pPr>
      <w:ins w:id="391" w:author="Ryan Lemos" w:date="2019-02-19T21:38:00Z">
        <w:r>
          <w:t xml:space="preserve">O professor é o responsável pela inserção de materiais para os alunos. Com isso tem-se a estória retratada pela </w:t>
        </w:r>
        <w:r w:rsidRPr="00F3562D">
          <w:rPr>
            <w:highlight w:val="yellow"/>
            <w:rPrChange w:id="392" w:author="Ryan Lemos" w:date="2019-02-19T21:39:00Z">
              <w:rPr>
                <w:iCs w:val="0"/>
              </w:rPr>
            </w:rPrChange>
          </w:rPr>
          <w:t>figura x</w:t>
        </w:r>
      </w:ins>
      <w:ins w:id="393" w:author="Ryan Lemos" w:date="2019-02-19T21:39:00Z">
        <w:r>
          <w:t xml:space="preserve">. Que se trata da visão do professor a respeito da listagem dos materiais. </w:t>
        </w:r>
      </w:ins>
    </w:p>
    <w:p w:rsidR="00FB122B" w:rsidRDefault="00FB122B" w:rsidP="00FB122B">
      <w:pPr>
        <w:ind w:firstLine="0"/>
        <w:jc w:val="center"/>
        <w:rPr>
          <w:ins w:id="394" w:author="Ryan Lemos" w:date="2019-02-18T21:04:00Z"/>
        </w:rPr>
      </w:pPr>
      <w:ins w:id="395" w:author="Ryan Lemos" w:date="2019-02-18T21:04:00Z">
        <w:r>
          <w:rPr>
            <w:noProof/>
          </w:rPr>
          <w:drawing>
            <wp:inline distT="0" distB="0" distL="0" distR="0" wp14:anchorId="15D5D066" wp14:editId="46A892F9">
              <wp:extent cx="2003714" cy="1025293"/>
              <wp:effectExtent l="152400" t="171450" r="168275" b="1562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044577" cy="104620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832256" w:rsidP="00FB122B">
      <w:pPr>
        <w:ind w:firstLine="0"/>
        <w:jc w:val="center"/>
        <w:rPr>
          <w:ins w:id="396" w:author="Ryan Lemos" w:date="2019-02-19T22:20:00Z"/>
        </w:rPr>
      </w:pPr>
      <w:ins w:id="397" w:author="Ryan Lemos" w:date="2019-02-19T22:19:00Z">
        <w:r>
          <w:rPr>
            <w:noProof/>
          </w:rPr>
          <w:lastRenderedPageBreak/>
          <w:drawing>
            <wp:inline distT="0" distB="0" distL="0" distR="0" wp14:anchorId="57A01051" wp14:editId="005C1C10">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348" cy="2610199"/>
                      </a:xfrm>
                      <a:prstGeom prst="rect">
                        <a:avLst/>
                      </a:prstGeom>
                    </pic:spPr>
                  </pic:pic>
                </a:graphicData>
              </a:graphic>
            </wp:inline>
          </w:drawing>
        </w:r>
      </w:ins>
    </w:p>
    <w:p w:rsidR="00832256" w:rsidRDefault="00832256" w:rsidP="00FB122B">
      <w:pPr>
        <w:ind w:firstLine="0"/>
        <w:jc w:val="center"/>
        <w:rPr>
          <w:ins w:id="398" w:author="Ryan Lemos" w:date="2019-02-19T22:51:00Z"/>
        </w:rPr>
      </w:pPr>
      <w:ins w:id="399" w:author="Ryan Lemos" w:date="2019-02-19T22:20:00Z">
        <w:r>
          <w:rPr>
            <w:noProof/>
          </w:rPr>
          <w:drawing>
            <wp:inline distT="0" distB="0" distL="0" distR="0" wp14:anchorId="77D46E05" wp14:editId="1C5F2FFF">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9996" cy="2782616"/>
                      </a:xfrm>
                      <a:prstGeom prst="rect">
                        <a:avLst/>
                      </a:prstGeom>
                    </pic:spPr>
                  </pic:pic>
                </a:graphicData>
              </a:graphic>
            </wp:inline>
          </w:drawing>
        </w:r>
      </w:ins>
    </w:p>
    <w:p w:rsidR="009E06D0" w:rsidRDefault="00206A9E" w:rsidP="00FB122B">
      <w:pPr>
        <w:ind w:firstLine="0"/>
        <w:jc w:val="center"/>
        <w:rPr>
          <w:ins w:id="400" w:author="Ryan Lemos" w:date="2019-02-19T22:56:00Z"/>
          <w:noProof/>
        </w:rPr>
      </w:pPr>
      <w:ins w:id="401" w:author="Ryan Lemos" w:date="2019-02-19T22:53:00Z">
        <w:r>
          <w:rPr>
            <w:noProof/>
          </w:rPr>
          <w:lastRenderedPageBreak/>
          <w:drawing>
            <wp:inline distT="0" distB="0" distL="0" distR="0" wp14:anchorId="46374DC6" wp14:editId="59A5CA05">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ins w:id="402" w:author="Ryan Lemos" w:date="2019-02-19T22:55:00Z">
        <w:r w:rsidRPr="00206A9E">
          <w:rPr>
            <w:noProof/>
          </w:rPr>
          <w:t xml:space="preserve"> </w:t>
        </w:r>
        <w:r>
          <w:rPr>
            <w:noProof/>
          </w:rPr>
          <w:drawing>
            <wp:inline distT="0" distB="0" distL="0" distR="0" wp14:anchorId="6778700F" wp14:editId="223BBC3D">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4088" cy="2480278"/>
                      </a:xfrm>
                      <a:prstGeom prst="rect">
                        <a:avLst/>
                      </a:prstGeom>
                    </pic:spPr>
                  </pic:pic>
                </a:graphicData>
              </a:graphic>
            </wp:inline>
          </w:drawing>
        </w:r>
      </w:ins>
    </w:p>
    <w:p w:rsidR="00206A9E" w:rsidRDefault="00206A9E" w:rsidP="00FB122B">
      <w:pPr>
        <w:ind w:firstLine="0"/>
        <w:jc w:val="center"/>
        <w:rPr>
          <w:ins w:id="403" w:author="Ryan Lemos" w:date="2019-02-19T22:57:00Z"/>
        </w:rPr>
      </w:pPr>
      <w:ins w:id="404" w:author="Ryan Lemos" w:date="2019-02-19T22:56:00Z">
        <w:r>
          <w:rPr>
            <w:noProof/>
          </w:rPr>
          <w:drawing>
            <wp:inline distT="0" distB="0" distL="0" distR="0" wp14:anchorId="0829C8C2" wp14:editId="26A9B528">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05" w:author="Ryan Lemos" w:date="2019-02-19T22:51:00Z"/>
        </w:rPr>
      </w:pPr>
      <w:ins w:id="406" w:author="Ryan Lemos" w:date="2019-02-19T22:57:00Z">
        <w:r>
          <w:rPr>
            <w:noProof/>
          </w:rPr>
          <w:drawing>
            <wp:inline distT="0" distB="0" distL="0" distR="0" wp14:anchorId="35B07073" wp14:editId="3CC6CE15">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0340"/>
                      </a:xfrm>
                      <a:prstGeom prst="rect">
                        <a:avLst/>
                      </a:prstGeom>
                    </pic:spPr>
                  </pic:pic>
                </a:graphicData>
              </a:graphic>
            </wp:inline>
          </w:drawing>
        </w:r>
      </w:ins>
    </w:p>
    <w:p w:rsidR="00206A9E" w:rsidRDefault="00206A9E" w:rsidP="00FB122B">
      <w:pPr>
        <w:ind w:firstLine="0"/>
        <w:jc w:val="center"/>
        <w:rPr>
          <w:ins w:id="407" w:author="Ryan Lemos" w:date="2019-02-18T21:04:00Z"/>
        </w:rPr>
      </w:pPr>
    </w:p>
    <w:p w:rsidR="00FB122B" w:rsidRDefault="00FB122B" w:rsidP="00FB122B">
      <w:pPr>
        <w:ind w:firstLine="0"/>
        <w:jc w:val="center"/>
        <w:rPr>
          <w:ins w:id="408" w:author="Ryan Lemos" w:date="2019-02-19T22:24:00Z"/>
        </w:rPr>
      </w:pPr>
      <w:ins w:id="409" w:author="Ryan Lemos" w:date="2019-02-18T21:04:00Z">
        <w:r>
          <w:rPr>
            <w:noProof/>
          </w:rPr>
          <w:lastRenderedPageBreak/>
          <w:drawing>
            <wp:inline distT="0" distB="0" distL="0" distR="0" wp14:anchorId="34FD2BB2" wp14:editId="6F821B76">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10" w:author="Ryan Lemos" w:date="2019-02-18T21:04:00Z"/>
        </w:rPr>
      </w:pPr>
      <w:ins w:id="411" w:author="Ryan Lemos" w:date="2019-02-19T22:24:00Z">
        <w:r>
          <w:rPr>
            <w:noProof/>
          </w:rPr>
          <w:drawing>
            <wp:inline distT="0" distB="0" distL="0" distR="0" wp14:anchorId="059DC26D" wp14:editId="6B26950B">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8910"/>
                      </a:xfrm>
                      <a:prstGeom prst="rect">
                        <a:avLst/>
                      </a:prstGeom>
                    </pic:spPr>
                  </pic:pic>
                </a:graphicData>
              </a:graphic>
            </wp:inline>
          </w:drawing>
        </w:r>
      </w:ins>
    </w:p>
    <w:p w:rsidR="00FB122B" w:rsidRDefault="00FB122B" w:rsidP="00FB122B">
      <w:pPr>
        <w:ind w:firstLine="0"/>
        <w:jc w:val="center"/>
        <w:rPr>
          <w:ins w:id="412" w:author="Ryan Lemos" w:date="2019-02-19T22:25:00Z"/>
        </w:rPr>
      </w:pPr>
      <w:ins w:id="413" w:author="Ryan Lemos" w:date="2019-02-18T21:04:00Z">
        <w:r>
          <w:rPr>
            <w:noProof/>
          </w:rPr>
          <w:drawing>
            <wp:inline distT="0" distB="0" distL="0" distR="0" wp14:anchorId="6D6468DD" wp14:editId="4017CECF">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414" w:author="Ryan Lemos" w:date="2019-02-19T22:58:00Z"/>
        </w:rPr>
      </w:pPr>
      <w:ins w:id="415" w:author="Ryan Lemos" w:date="2019-02-19T22:25:00Z">
        <w:r>
          <w:rPr>
            <w:noProof/>
          </w:rPr>
          <w:drawing>
            <wp:inline distT="0" distB="0" distL="0" distR="0" wp14:anchorId="4BD2EB12" wp14:editId="42433EFF">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16" w:author="Ryan Lemos" w:date="2019-02-19T22:59:00Z"/>
        </w:rPr>
      </w:pPr>
      <w:ins w:id="417" w:author="Ryan Lemos" w:date="2019-02-19T22:58:00Z">
        <w:r>
          <w:rPr>
            <w:noProof/>
          </w:rPr>
          <w:lastRenderedPageBreak/>
          <w:drawing>
            <wp:inline distT="0" distB="0" distL="0" distR="0" wp14:anchorId="1E7E8609" wp14:editId="3D36256E">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18" w:author="Ryan Lemos" w:date="2019-02-19T23:00:00Z"/>
        </w:rPr>
      </w:pPr>
      <w:ins w:id="419" w:author="Ryan Lemos" w:date="2019-02-19T22:59:00Z">
        <w:r>
          <w:rPr>
            <w:noProof/>
          </w:rPr>
          <w:drawing>
            <wp:inline distT="0" distB="0" distL="0" distR="0" wp14:anchorId="050D56C3" wp14:editId="6F2A970E">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420" w:author="Ryan Lemos" w:date="2019-02-19T23:02:00Z"/>
        </w:rPr>
      </w:pPr>
      <w:ins w:id="421" w:author="Ryan Lemos" w:date="2019-02-19T23:01:00Z">
        <w:r>
          <w:rPr>
            <w:noProof/>
          </w:rPr>
          <w:drawing>
            <wp:inline distT="0" distB="0" distL="0" distR="0" wp14:anchorId="2F4D0FD9" wp14:editId="429EA7C7">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422" w:author="Ryan Lemos" w:date="2019-02-18T21:04:00Z"/>
        </w:rPr>
      </w:pPr>
      <w:ins w:id="423" w:author="Ryan Lemos" w:date="2019-02-19T23:02:00Z">
        <w:r>
          <w:rPr>
            <w:noProof/>
          </w:rPr>
          <w:drawing>
            <wp:inline distT="0" distB="0" distL="0" distR="0" wp14:anchorId="20894823" wp14:editId="1341A888">
              <wp:extent cx="5760085" cy="272732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7325"/>
                      </a:xfrm>
                      <a:prstGeom prst="rect">
                        <a:avLst/>
                      </a:prstGeom>
                    </pic:spPr>
                  </pic:pic>
                </a:graphicData>
              </a:graphic>
            </wp:inline>
          </w:drawing>
        </w:r>
      </w:ins>
    </w:p>
    <w:p w:rsidR="00FB122B" w:rsidRDefault="00FB122B" w:rsidP="00FB122B">
      <w:pPr>
        <w:ind w:firstLine="0"/>
        <w:jc w:val="center"/>
        <w:rPr>
          <w:ins w:id="424" w:author="Ryan Lemos" w:date="2019-02-18T21:04:00Z"/>
        </w:rPr>
      </w:pPr>
    </w:p>
    <w:p w:rsidR="00FB122B" w:rsidRDefault="00FB122B" w:rsidP="00FB122B">
      <w:pPr>
        <w:ind w:firstLine="0"/>
        <w:jc w:val="center"/>
        <w:rPr>
          <w:ins w:id="425" w:author="Ryan Lemos" w:date="2019-02-19T22:26:00Z"/>
        </w:rPr>
      </w:pPr>
      <w:ins w:id="426" w:author="Ryan Lemos" w:date="2019-02-18T21:04:00Z">
        <w:r>
          <w:rPr>
            <w:noProof/>
          </w:rPr>
          <w:lastRenderedPageBreak/>
          <w:drawing>
            <wp:inline distT="0" distB="0" distL="0" distR="0" wp14:anchorId="1D3AC654" wp14:editId="72D7495F">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B17FA" w:rsidRDefault="00FB17FA" w:rsidP="00FB122B">
      <w:pPr>
        <w:ind w:firstLine="0"/>
        <w:jc w:val="center"/>
        <w:rPr>
          <w:ins w:id="427" w:author="Ryan Lemos" w:date="2019-02-18T21:04:00Z"/>
        </w:rPr>
      </w:pPr>
      <w:ins w:id="428" w:author="Ryan Lemos" w:date="2019-02-19T22:26:00Z">
        <w:r>
          <w:rPr>
            <w:noProof/>
          </w:rPr>
          <w:drawing>
            <wp:inline distT="0" distB="0" distL="0" distR="0" wp14:anchorId="6E95B467" wp14:editId="1FD5B683">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6706" cy="1204185"/>
                      </a:xfrm>
                      <a:prstGeom prst="rect">
                        <a:avLst/>
                      </a:prstGeom>
                    </pic:spPr>
                  </pic:pic>
                </a:graphicData>
              </a:graphic>
            </wp:inline>
          </w:drawing>
        </w:r>
      </w:ins>
    </w:p>
    <w:p w:rsidR="00FB122B" w:rsidRDefault="00FB122B" w:rsidP="00FB122B">
      <w:pPr>
        <w:ind w:firstLine="0"/>
        <w:jc w:val="center"/>
        <w:rPr>
          <w:ins w:id="429" w:author="Ryan Lemos" w:date="2019-02-19T22:26:00Z"/>
        </w:rPr>
      </w:pPr>
      <w:ins w:id="430" w:author="Ryan Lemos" w:date="2019-02-18T21:04:00Z">
        <w:r>
          <w:rPr>
            <w:noProof/>
          </w:rPr>
          <w:drawing>
            <wp:inline distT="0" distB="0" distL="0" distR="0" wp14:anchorId="4826BEF1" wp14:editId="11780017">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31" w:author="Ryan Lemos" w:date="2019-02-18T21:04:00Z"/>
        </w:rPr>
      </w:pPr>
      <w:ins w:id="432" w:author="Ryan Lemos" w:date="2019-02-19T22:27:00Z">
        <w:r>
          <w:rPr>
            <w:noProof/>
          </w:rPr>
          <w:drawing>
            <wp:inline distT="0" distB="0" distL="0" distR="0" wp14:anchorId="62952232" wp14:editId="7243EA43">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5260"/>
                      </a:xfrm>
                      <a:prstGeom prst="rect">
                        <a:avLst/>
                      </a:prstGeom>
                    </pic:spPr>
                  </pic:pic>
                </a:graphicData>
              </a:graphic>
            </wp:inline>
          </w:drawing>
        </w:r>
      </w:ins>
    </w:p>
    <w:p w:rsidR="00FB122B" w:rsidRDefault="00FB122B" w:rsidP="00FB122B">
      <w:pPr>
        <w:ind w:firstLine="0"/>
        <w:jc w:val="center"/>
        <w:rPr>
          <w:ins w:id="433" w:author="Ryan Lemos" w:date="2019-02-18T21:04:00Z"/>
        </w:rPr>
      </w:pPr>
    </w:p>
    <w:p w:rsidR="00FB122B" w:rsidRDefault="00FB122B" w:rsidP="00FB122B">
      <w:pPr>
        <w:ind w:firstLine="0"/>
        <w:jc w:val="center"/>
        <w:rPr>
          <w:ins w:id="434" w:author="Ryan Lemos" w:date="2019-02-19T22:28:00Z"/>
        </w:rPr>
      </w:pPr>
      <w:ins w:id="435" w:author="Ryan Lemos" w:date="2019-02-18T21:04:00Z">
        <w:r>
          <w:rPr>
            <w:noProof/>
          </w:rPr>
          <w:drawing>
            <wp:inline distT="0" distB="0" distL="0" distR="0" wp14:anchorId="6BA295DA" wp14:editId="575BB29F">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36" w:author="Ryan Lemos" w:date="2019-02-18T21:04:00Z"/>
        </w:rPr>
      </w:pPr>
      <w:ins w:id="437" w:author="Ryan Lemos" w:date="2019-02-19T22:28:00Z">
        <w:r>
          <w:rPr>
            <w:noProof/>
          </w:rPr>
          <w:lastRenderedPageBreak/>
          <w:drawing>
            <wp:inline distT="0" distB="0" distL="0" distR="0" wp14:anchorId="24B69A64" wp14:editId="108CB920">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148840"/>
                      </a:xfrm>
                      <a:prstGeom prst="rect">
                        <a:avLst/>
                      </a:prstGeom>
                    </pic:spPr>
                  </pic:pic>
                </a:graphicData>
              </a:graphic>
            </wp:inline>
          </w:drawing>
        </w:r>
      </w:ins>
    </w:p>
    <w:p w:rsidR="00FB122B" w:rsidRDefault="00FB122B" w:rsidP="00FB122B">
      <w:pPr>
        <w:ind w:firstLine="0"/>
        <w:jc w:val="center"/>
        <w:rPr>
          <w:ins w:id="438" w:author="Ryan Lemos" w:date="2019-02-18T21:04:00Z"/>
        </w:rPr>
      </w:pPr>
    </w:p>
    <w:p w:rsidR="00FB122B" w:rsidRDefault="00FB122B">
      <w:pPr>
        <w:pStyle w:val="Ttulo3"/>
        <w:rPr>
          <w:ins w:id="439" w:author="Ryan Lemos" w:date="2019-02-18T21:04:00Z"/>
        </w:rPr>
        <w:pPrChange w:id="440" w:author="Ryan Lemos" w:date="2019-02-19T21:43:00Z">
          <w:pPr>
            <w:pStyle w:val="Ttulo4"/>
          </w:pPr>
        </w:pPrChange>
      </w:pPr>
      <w:ins w:id="441" w:author="Ryan Lemos" w:date="2019-02-18T21:04:00Z">
        <w:r>
          <w:t>Gestor</w:t>
        </w:r>
      </w:ins>
    </w:p>
    <w:p w:rsidR="00FB122B" w:rsidRDefault="00FB122B" w:rsidP="00FB122B">
      <w:pPr>
        <w:ind w:firstLine="0"/>
        <w:jc w:val="center"/>
        <w:rPr>
          <w:ins w:id="442" w:author="Ryan Lemos" w:date="2019-02-19T22:28:00Z"/>
        </w:rPr>
      </w:pPr>
      <w:ins w:id="443" w:author="Ryan Lemos" w:date="2019-02-18T21:04:00Z">
        <w:r>
          <w:rPr>
            <w:noProof/>
          </w:rPr>
          <w:drawing>
            <wp:inline distT="0" distB="0" distL="0" distR="0" wp14:anchorId="73E06349" wp14:editId="024DEC72">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44" w:author="Ryan Lemos" w:date="2019-02-19T22:29:00Z"/>
        </w:rPr>
      </w:pPr>
      <w:ins w:id="445" w:author="Ryan Lemos" w:date="2019-02-19T22:29:00Z">
        <w:r>
          <w:rPr>
            <w:noProof/>
          </w:rPr>
          <w:drawing>
            <wp:inline distT="0" distB="0" distL="0" distR="0" wp14:anchorId="6FA08909" wp14:editId="535709C8">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696845"/>
                      </a:xfrm>
                      <a:prstGeom prst="rect">
                        <a:avLst/>
                      </a:prstGeom>
                    </pic:spPr>
                  </pic:pic>
                </a:graphicData>
              </a:graphic>
            </wp:inline>
          </w:drawing>
        </w:r>
      </w:ins>
    </w:p>
    <w:p w:rsidR="00275CEC" w:rsidRDefault="00275CEC" w:rsidP="00FB122B">
      <w:pPr>
        <w:ind w:firstLine="0"/>
        <w:jc w:val="center"/>
        <w:rPr>
          <w:ins w:id="446" w:author="Ryan Lemos" w:date="2019-02-19T22:29:00Z"/>
        </w:rPr>
      </w:pPr>
      <w:ins w:id="447" w:author="Ryan Lemos" w:date="2019-02-19T22:29:00Z">
        <w:r>
          <w:rPr>
            <w:noProof/>
          </w:rPr>
          <w:lastRenderedPageBreak/>
          <w:drawing>
            <wp:inline distT="0" distB="0" distL="0" distR="0" wp14:anchorId="08F5D9F0" wp14:editId="791A63D1">
              <wp:extent cx="5760085" cy="2703195"/>
              <wp:effectExtent l="0" t="0" r="0" b="19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448" w:author="Ryan Lemos" w:date="2019-02-19T22:30:00Z"/>
        </w:rPr>
      </w:pPr>
      <w:ins w:id="449" w:author="Ryan Lemos" w:date="2019-02-19T22:29:00Z">
        <w:r>
          <w:rPr>
            <w:noProof/>
          </w:rPr>
          <w:drawing>
            <wp:inline distT="0" distB="0" distL="0" distR="0" wp14:anchorId="100E0D63" wp14:editId="798929BD">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450" w:author="Ryan Lemos" w:date="2019-02-18T21:04:00Z"/>
        </w:rPr>
      </w:pPr>
      <w:ins w:id="451" w:author="Ryan Lemos" w:date="2019-02-19T22:30:00Z">
        <w:r>
          <w:rPr>
            <w:noProof/>
          </w:rPr>
          <w:drawing>
            <wp:inline distT="0" distB="0" distL="0" distR="0" wp14:anchorId="6AF30125" wp14:editId="4EB5C42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3195"/>
                      </a:xfrm>
                      <a:prstGeom prst="rect">
                        <a:avLst/>
                      </a:prstGeom>
                    </pic:spPr>
                  </pic:pic>
                </a:graphicData>
              </a:graphic>
            </wp:inline>
          </w:drawing>
        </w:r>
      </w:ins>
    </w:p>
    <w:p w:rsidR="00FB122B" w:rsidRDefault="00FB122B" w:rsidP="00FB122B">
      <w:pPr>
        <w:ind w:firstLine="0"/>
        <w:jc w:val="center"/>
        <w:rPr>
          <w:ins w:id="452" w:author="Ryan Lemos" w:date="2019-02-19T22:30:00Z"/>
        </w:rPr>
      </w:pPr>
      <w:ins w:id="453" w:author="Ryan Lemos" w:date="2019-02-18T21:04:00Z">
        <w:r>
          <w:rPr>
            <w:noProof/>
          </w:rPr>
          <w:lastRenderedPageBreak/>
          <w:drawing>
            <wp:inline distT="0" distB="0" distL="0" distR="0" wp14:anchorId="02748DE3" wp14:editId="4C73E0FC">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54" w:author="Ryan Lemos" w:date="2019-02-19T22:32:00Z"/>
        </w:rPr>
      </w:pPr>
      <w:ins w:id="455" w:author="Ryan Lemos" w:date="2019-02-19T22:31:00Z">
        <w:r>
          <w:rPr>
            <w:noProof/>
          </w:rPr>
          <w:drawing>
            <wp:inline distT="0" distB="0" distL="0" distR="0" wp14:anchorId="1EA7C7F9" wp14:editId="47467728">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05735"/>
                      </a:xfrm>
                      <a:prstGeom prst="rect">
                        <a:avLst/>
                      </a:prstGeom>
                    </pic:spPr>
                  </pic:pic>
                </a:graphicData>
              </a:graphic>
            </wp:inline>
          </w:drawing>
        </w:r>
      </w:ins>
    </w:p>
    <w:p w:rsidR="00275CEC" w:rsidRDefault="00275CEC" w:rsidP="00FB122B">
      <w:pPr>
        <w:ind w:firstLine="0"/>
        <w:jc w:val="center"/>
        <w:rPr>
          <w:ins w:id="456" w:author="Ryan Lemos" w:date="2019-02-19T22:32:00Z"/>
        </w:rPr>
      </w:pPr>
      <w:ins w:id="457" w:author="Ryan Lemos" w:date="2019-02-19T22:32:00Z">
        <w:r>
          <w:rPr>
            <w:noProof/>
          </w:rPr>
          <w:drawing>
            <wp:inline distT="0" distB="0" distL="0" distR="0" wp14:anchorId="6E3F2EF8" wp14:editId="086B063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2085"/>
                      </a:xfrm>
                      <a:prstGeom prst="rect">
                        <a:avLst/>
                      </a:prstGeom>
                    </pic:spPr>
                  </pic:pic>
                </a:graphicData>
              </a:graphic>
            </wp:inline>
          </w:drawing>
        </w:r>
      </w:ins>
    </w:p>
    <w:p w:rsidR="00275CEC" w:rsidRDefault="00275CEC" w:rsidP="00FB122B">
      <w:pPr>
        <w:ind w:firstLine="0"/>
        <w:jc w:val="center"/>
        <w:rPr>
          <w:ins w:id="458" w:author="Ryan Lemos" w:date="2019-02-18T21:04:00Z"/>
        </w:rPr>
      </w:pPr>
      <w:ins w:id="459" w:author="Ryan Lemos" w:date="2019-02-19T22:32:00Z">
        <w:r>
          <w:rPr>
            <w:noProof/>
          </w:rPr>
          <w:lastRenderedPageBreak/>
          <w:drawing>
            <wp:inline distT="0" distB="0" distL="0" distR="0" wp14:anchorId="7D154EAB" wp14:editId="14DC743D">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22245"/>
                      </a:xfrm>
                      <a:prstGeom prst="rect">
                        <a:avLst/>
                      </a:prstGeom>
                    </pic:spPr>
                  </pic:pic>
                </a:graphicData>
              </a:graphic>
            </wp:inline>
          </w:drawing>
        </w:r>
      </w:ins>
    </w:p>
    <w:p w:rsidR="00FB122B" w:rsidRDefault="00FB122B">
      <w:pPr>
        <w:pStyle w:val="Ttulo3"/>
        <w:rPr>
          <w:ins w:id="460" w:author="Ryan Lemos" w:date="2019-02-18T21:04:00Z"/>
        </w:rPr>
        <w:pPrChange w:id="461" w:author="Ryan Lemos" w:date="2019-02-19T21:43:00Z">
          <w:pPr>
            <w:pStyle w:val="Ttulo4"/>
          </w:pPr>
        </w:pPrChange>
      </w:pPr>
      <w:ins w:id="462" w:author="Ryan Lemos" w:date="2019-02-18T21:04:00Z">
        <w:r>
          <w:t>Administrador</w:t>
        </w:r>
      </w:ins>
    </w:p>
    <w:p w:rsidR="00FB122B" w:rsidRDefault="00FB122B" w:rsidP="00FB122B">
      <w:pPr>
        <w:rPr>
          <w:ins w:id="463" w:author="Ryan Lemos" w:date="2019-02-18T21:04:00Z"/>
        </w:rPr>
      </w:pPr>
    </w:p>
    <w:p w:rsidR="00FB122B" w:rsidRDefault="00FB122B" w:rsidP="00FB122B">
      <w:pPr>
        <w:ind w:firstLine="0"/>
        <w:jc w:val="center"/>
        <w:rPr>
          <w:ins w:id="464" w:author="Ryan Lemos" w:date="2019-02-19T22:33:00Z"/>
        </w:rPr>
      </w:pPr>
      <w:ins w:id="465" w:author="Ryan Lemos" w:date="2019-02-18T21:04:00Z">
        <w:r>
          <w:rPr>
            <w:noProof/>
          </w:rPr>
          <w:drawing>
            <wp:inline distT="0" distB="0" distL="0" distR="0" wp14:anchorId="148AF1C5" wp14:editId="3169D6A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466" w:author="Ryan Lemos" w:date="2019-02-19T22:34:00Z"/>
        </w:rPr>
      </w:pPr>
      <w:ins w:id="467" w:author="Ryan Lemos" w:date="2019-02-19T22:33:00Z">
        <w:r>
          <w:rPr>
            <w:noProof/>
          </w:rPr>
          <w:drawing>
            <wp:inline distT="0" distB="0" distL="0" distR="0" wp14:anchorId="4E75247C" wp14:editId="74E59DC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35580"/>
                      </a:xfrm>
                      <a:prstGeom prst="rect">
                        <a:avLst/>
                      </a:prstGeom>
                    </pic:spPr>
                  </pic:pic>
                </a:graphicData>
              </a:graphic>
            </wp:inline>
          </w:drawing>
        </w:r>
      </w:ins>
    </w:p>
    <w:p w:rsidR="00FB122B" w:rsidRDefault="00FB122B" w:rsidP="00FB122B">
      <w:pPr>
        <w:ind w:firstLine="0"/>
        <w:jc w:val="center"/>
        <w:rPr>
          <w:ins w:id="468" w:author="Ryan Lemos" w:date="2019-02-19T22:34:00Z"/>
        </w:rPr>
      </w:pPr>
      <w:ins w:id="469" w:author="Ryan Lemos" w:date="2019-02-18T21:04:00Z">
        <w:r>
          <w:rPr>
            <w:noProof/>
          </w:rPr>
          <w:lastRenderedPageBreak/>
          <w:drawing>
            <wp:inline distT="0" distB="0" distL="0" distR="0" wp14:anchorId="445D88F5" wp14:editId="535BFE3D">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Pr="00324B80" w:rsidRDefault="00275CEC" w:rsidP="00FB122B">
      <w:pPr>
        <w:ind w:firstLine="0"/>
        <w:jc w:val="center"/>
        <w:rPr>
          <w:ins w:id="470" w:author="Ryan Lemos" w:date="2019-02-18T21:04:00Z"/>
        </w:rPr>
      </w:pPr>
      <w:ins w:id="471" w:author="Ryan Lemos" w:date="2019-02-19T22:35:00Z">
        <w:r>
          <w:rPr>
            <w:noProof/>
          </w:rPr>
          <w:drawing>
            <wp:inline distT="0" distB="0" distL="0" distR="0" wp14:anchorId="6342EF12" wp14:editId="0A3F16F9">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6530"/>
                      </a:xfrm>
                      <a:prstGeom prst="rect">
                        <a:avLst/>
                      </a:prstGeom>
                    </pic:spPr>
                  </pic:pic>
                </a:graphicData>
              </a:graphic>
            </wp:inline>
          </w:drawing>
        </w:r>
      </w:ins>
    </w:p>
    <w:p w:rsidR="00FB122B" w:rsidRPr="00F97B7F" w:rsidRDefault="00FB122B">
      <w:pPr>
        <w:rPr>
          <w:ins w:id="472" w:author="Ryan Lemos" w:date="2019-02-18T21:04:00Z"/>
        </w:rPr>
        <w:pPrChange w:id="473"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474" w:name="_Ref528269296"/>
      <w:bookmarkStart w:id="475" w:name="_Toc542542"/>
      <w:r>
        <w:lastRenderedPageBreak/>
        <w:t>Cronograma</w:t>
      </w:r>
      <w:bookmarkEnd w:id="474"/>
      <w:bookmarkEnd w:id="475"/>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476" w:name="_Toc542543"/>
      <w:r w:rsidRPr="00D339A1">
        <w:lastRenderedPageBreak/>
        <w:t>BIBLIOGRAFIA</w:t>
      </w:r>
      <w:bookmarkEnd w:id="476"/>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477"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478" w:author="Ryan Lemos" w:date="2019-02-20T08:43:00Z"/>
          <w:noProof/>
          <w:lang w:val="en-US"/>
        </w:rPr>
      </w:pPr>
    </w:p>
    <w:p w:rsidR="00F97B7F" w:rsidRPr="00F97B7F" w:rsidRDefault="00F97B7F" w:rsidP="000809C2">
      <w:pPr>
        <w:spacing w:line="240" w:lineRule="auto"/>
        <w:ind w:firstLine="0"/>
        <w:jc w:val="left"/>
        <w:rPr>
          <w:noProof/>
          <w:lang w:val="en-US"/>
          <w:rPrChange w:id="479" w:author="Ryan Lemos" w:date="2019-02-20T08:44:00Z">
            <w:rPr>
              <w:noProof/>
              <w:lang w:val="en-US"/>
            </w:rPr>
          </w:rPrChange>
        </w:rPr>
      </w:pPr>
      <w:ins w:id="480" w:author="Ryan Lemos" w:date="2019-02-20T08:43:00Z">
        <w:r>
          <w:rPr>
            <w:noProof/>
            <w:lang w:val="en-US"/>
          </w:rPr>
          <w:t xml:space="preserve">MASSÉ, M. </w:t>
        </w:r>
        <w:r w:rsidRPr="00F97B7F">
          <w:rPr>
            <w:b/>
            <w:noProof/>
            <w:lang w:val="en-US"/>
            <w:rPrChange w:id="481" w:author="Ryan Lemos" w:date="2019-02-20T08:44:00Z">
              <w:rPr>
                <w:noProof/>
                <w:lang w:val="en-US"/>
              </w:rPr>
            </w:rPrChange>
          </w:rPr>
          <w:t>RES</w:t>
        </w:r>
      </w:ins>
      <w:ins w:id="482" w:author="Ryan Lemos" w:date="2019-02-20T08:44:00Z">
        <w:r w:rsidRPr="00F97B7F">
          <w:rPr>
            <w:b/>
            <w:noProof/>
            <w:lang w:val="en-US"/>
            <w:rPrChange w:id="483" w:author="Ryan Lemos" w:date="2019-02-20T08:44:00Z">
              <w:rPr>
                <w:noProof/>
                <w:lang w:val="en-US"/>
              </w:rPr>
            </w:rPrChange>
          </w:rPr>
          <w:t>T API</w:t>
        </w:r>
        <w:r>
          <w:rPr>
            <w:b/>
            <w:noProof/>
            <w:lang w:val="en-US"/>
          </w:rPr>
          <w:t xml:space="preserve">: </w:t>
        </w:r>
        <w:r>
          <w:rPr>
            <w:noProof/>
            <w:lang w:val="en-US"/>
          </w:rPr>
          <w:t>Design RuleBook.</w:t>
        </w:r>
      </w:ins>
      <w:ins w:id="484"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485"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486" w:author="Ryan Lemos" w:date="2019-02-18T09:57:00Z"/>
          <w:noProof/>
        </w:rPr>
      </w:pPr>
    </w:p>
    <w:p w:rsidR="00F80769" w:rsidRPr="001A0B14" w:rsidRDefault="001A0B14" w:rsidP="000809C2">
      <w:pPr>
        <w:spacing w:line="240" w:lineRule="auto"/>
        <w:ind w:firstLine="0"/>
        <w:jc w:val="left"/>
        <w:rPr>
          <w:noProof/>
        </w:rPr>
      </w:pPr>
      <w:ins w:id="487" w:author="Ryan Lemos" w:date="2019-02-18T09:57:00Z">
        <w:r>
          <w:rPr>
            <w:noProof/>
          </w:rPr>
          <w:t>SANTOS, L.</w:t>
        </w:r>
      </w:ins>
      <w:ins w:id="488" w:author="Ryan Lemos" w:date="2019-02-18T09:58:00Z">
        <w:r>
          <w:rPr>
            <w:noProof/>
          </w:rPr>
          <w:t xml:space="preserve"> dos. </w:t>
        </w:r>
        <w:r w:rsidRPr="001A0B14">
          <w:rPr>
            <w:b/>
            <w:noProof/>
            <w:rPrChange w:id="489"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490"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491"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491"/>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8CB" w:rsidRDefault="005D48CB" w:rsidP="00C24B28">
      <w:pPr>
        <w:spacing w:line="240" w:lineRule="auto"/>
      </w:pPr>
      <w:r>
        <w:separator/>
      </w:r>
    </w:p>
  </w:endnote>
  <w:endnote w:type="continuationSeparator" w:id="0">
    <w:p w:rsidR="005D48CB" w:rsidRDefault="005D48CB"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8CB" w:rsidRDefault="005D48CB" w:rsidP="00C24B28">
      <w:pPr>
        <w:spacing w:line="240" w:lineRule="auto"/>
      </w:pPr>
      <w:r>
        <w:separator/>
      </w:r>
    </w:p>
  </w:footnote>
  <w:footnote w:type="continuationSeparator" w:id="0">
    <w:p w:rsidR="005D48CB" w:rsidRDefault="005D48CB"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Default="00883E8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Default="00883E8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Default="00883E8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Default="00883E8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3E88" w:rsidRDefault="00883E8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883E88" w:rsidRDefault="00883E8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Pr="00C1350C" w:rsidRDefault="00883E88">
    <w:pPr>
      <w:pStyle w:val="Cabealho"/>
      <w:jc w:val="right"/>
      <w:rPr>
        <w:sz w:val="20"/>
        <w:szCs w:val="20"/>
      </w:rPr>
    </w:pPr>
  </w:p>
  <w:p w:rsidR="00883E88" w:rsidRPr="00475C34" w:rsidRDefault="00883E8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3E88" w:rsidRPr="00C1350C" w:rsidRDefault="00883E8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E32C9"/>
    <w:rsid w:val="005E3464"/>
    <w:rsid w:val="005E4896"/>
    <w:rsid w:val="005E5840"/>
    <w:rsid w:val="005F0557"/>
    <w:rsid w:val="005F248C"/>
    <w:rsid w:val="005F4BD8"/>
    <w:rsid w:val="005F5B8A"/>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3453"/>
    <w:rsid w:val="007140BA"/>
    <w:rsid w:val="00714FDD"/>
    <w:rsid w:val="0071532D"/>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C8A03"/>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2BEF4681-25B4-4489-832E-E0C2A143D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1994</TotalTime>
  <Pages>64</Pages>
  <Words>10950</Words>
  <Characters>59135</Characters>
  <Application>Microsoft Office Word</Application>
  <DocSecurity>0</DocSecurity>
  <Lines>492</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69946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61</cp:revision>
  <cp:lastPrinted>2018-11-06T01:42:00Z</cp:lastPrinted>
  <dcterms:created xsi:type="dcterms:W3CDTF">2019-01-22T15:16:00Z</dcterms:created>
  <dcterms:modified xsi:type="dcterms:W3CDTF">2019-02-20T12:10:00Z</dcterms:modified>
</cp:coreProperties>
</file>