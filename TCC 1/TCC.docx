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ins w:id="661" w:author="Ryan Lemos" w:date="2019-03-02T08:14:00Z">
        <w:r w:rsidR="00485768">
          <w:t xml:space="preserve"> Todas as interfaces foram implementadas utilizando o </w:t>
        </w:r>
        <w:r w:rsidR="00485768" w:rsidRPr="00485768">
          <w:rPr>
            <w:i/>
            <w:rPrChange w:id="662" w:author="Ryan Lemos" w:date="2019-03-02T08:15:00Z">
              <w:rPr/>
            </w:rPrChange>
          </w:rPr>
          <w:t>material design</w:t>
        </w:r>
      </w:ins>
      <w:ins w:id="663" w:author="Ryan Lemos" w:date="2019-03-02T08:15:00Z">
        <w:r w:rsidR="00485768">
          <w:t xml:space="preserve"> através do Framework CSS, </w:t>
        </w:r>
        <w:proofErr w:type="spellStart"/>
        <w:r w:rsidR="00485768">
          <w:t>MaterializeCss</w:t>
        </w:r>
        <w:proofErr w:type="spellEnd"/>
        <w:r w:rsidR="00485768">
          <w:t xml:space="preserve">. </w:t>
        </w:r>
      </w:ins>
      <w:ins w:id="664" w:author="Ryan Lemos" w:date="2019-03-02T08:14:00Z">
        <w:r w:rsidR="00485768">
          <w:t xml:space="preserve"> </w:t>
        </w:r>
      </w:ins>
    </w:p>
    <w:p w:rsidR="00FB122B" w:rsidRDefault="00C778D2">
      <w:pPr>
        <w:rPr>
          <w:ins w:id="665" w:author="Ryan Lemos" w:date="2019-02-18T21:04:00Z"/>
        </w:rPr>
      </w:pPr>
      <w:ins w:id="666" w:author="Ryan Lemos" w:date="2019-02-20T11:29:00Z">
        <w:r>
          <w:t>O release foi dividido por cada perfil de usuário, sendo apresentado as funcionalidades que serão utilizadas por estes perfi</w:t>
        </w:r>
      </w:ins>
      <w:ins w:id="667" w:author="Ryan Lemos" w:date="2019-02-20T11:30:00Z">
        <w:r>
          <w:t>s</w:t>
        </w:r>
      </w:ins>
      <w:ins w:id="668" w:author="Ryan Lemos" w:date="2019-02-20T11:29:00Z">
        <w:r>
          <w:t>.</w:t>
        </w:r>
      </w:ins>
      <w:ins w:id="669" w:author="Ryan Lemos" w:date="2019-02-20T11:30:00Z">
        <w:r>
          <w:t xml:space="preserve"> Porém h</w:t>
        </w:r>
      </w:ins>
      <w:ins w:id="670" w:author="Ryan Lemos" w:date="2019-02-18T21:04:00Z">
        <w:r w:rsidR="00FB122B">
          <w:t xml:space="preserve">á </w:t>
        </w:r>
      </w:ins>
      <w:ins w:id="671" w:author="Ryan Lemos" w:date="2019-02-20T11:31:00Z">
        <w:r w:rsidR="00826E27">
          <w:t>três</w:t>
        </w:r>
      </w:ins>
      <w:ins w:id="672" w:author="Ryan Lemos" w:date="2019-02-18T21:04:00Z">
        <w:r w:rsidR="00FB122B">
          <w:t xml:space="preserve"> estória</w:t>
        </w:r>
      </w:ins>
      <w:ins w:id="673" w:author="Ryan Lemos" w:date="2019-02-19T22:38:00Z">
        <w:r w:rsidR="004B083A">
          <w:t xml:space="preserve">s </w:t>
        </w:r>
      </w:ins>
      <w:ins w:id="674" w:author="Ryan Lemos" w:date="2019-02-18T21:04:00Z">
        <w:r w:rsidR="00FB122B">
          <w:t xml:space="preserve">que </w:t>
        </w:r>
      </w:ins>
      <w:ins w:id="675" w:author="Ryan Lemos" w:date="2019-02-19T22:38:00Z">
        <w:r w:rsidR="004B083A">
          <w:t>são</w:t>
        </w:r>
      </w:ins>
      <w:ins w:id="676" w:author="Ryan Lemos" w:date="2019-02-18T21:04:00Z">
        <w:r w:rsidR="00FB122B">
          <w:t xml:space="preserve"> válida</w:t>
        </w:r>
      </w:ins>
      <w:ins w:id="677" w:author="Ryan Lemos" w:date="2019-02-19T22:38:00Z">
        <w:r w:rsidR="004B083A">
          <w:t>s</w:t>
        </w:r>
      </w:ins>
      <w:ins w:id="678" w:author="Ryan Lemos" w:date="2019-02-18T21:04:00Z">
        <w:r w:rsidR="00FB122B">
          <w:t xml:space="preserve"> para todos os</w:t>
        </w:r>
      </w:ins>
      <w:ins w:id="679" w:author="Ryan Lemos" w:date="2019-02-20T11:30:00Z">
        <w:r>
          <w:t xml:space="preserve"> perfis de</w:t>
        </w:r>
      </w:ins>
      <w:ins w:id="680" w:author="Ryan Lemos" w:date="2019-02-18T21:04:00Z">
        <w:r w:rsidR="00FB122B">
          <w:t xml:space="preserve"> usuários</w:t>
        </w:r>
      </w:ins>
      <w:ins w:id="681" w:author="Ryan Lemos" w:date="2019-02-20T11:30:00Z">
        <w:r>
          <w:t>.</w:t>
        </w:r>
      </w:ins>
      <w:ins w:id="682" w:author="Ryan Lemos" w:date="2019-02-18T21:04:00Z">
        <w:r w:rsidR="00FB122B">
          <w:t xml:space="preserve"> </w:t>
        </w:r>
      </w:ins>
      <w:ins w:id="683" w:author="Ryan Lemos" w:date="2019-02-20T11:30:00Z">
        <w:r>
          <w:t>Se</w:t>
        </w:r>
      </w:ins>
      <w:ins w:id="684" w:author="Ryan Lemos" w:date="2019-02-18T21:04:00Z">
        <w:r w:rsidR="00FB122B">
          <w:t xml:space="preserve"> trata da funcionalidade de login descrit</w:t>
        </w:r>
      </w:ins>
      <w:ins w:id="685" w:author="Ryan Lemos" w:date="2019-02-19T22:39:00Z">
        <w:r w:rsidR="004B083A">
          <w:t>a</w:t>
        </w:r>
      </w:ins>
      <w:ins w:id="686" w:author="Ryan Lemos" w:date="2019-02-18T21:04:00Z">
        <w:r w:rsidR="00FB122B">
          <w:t xml:space="preserve"> na </w:t>
        </w:r>
        <w:r w:rsidR="00FB122B" w:rsidRPr="00B21C4F">
          <w:rPr>
            <w:highlight w:val="yellow"/>
          </w:rPr>
          <w:t>figura X</w:t>
        </w:r>
      </w:ins>
      <w:ins w:id="687" w:author="Ryan Lemos" w:date="2019-02-19T22:39:00Z">
        <w:r w:rsidR="004B083A">
          <w:t xml:space="preserve">, a funcionalidade de notificação descrita pela </w:t>
        </w:r>
        <w:r w:rsidR="004B083A" w:rsidRPr="004B083A">
          <w:rPr>
            <w:highlight w:val="yellow"/>
            <w:rPrChange w:id="688" w:author="Ryan Lemos" w:date="2019-02-19T22:39:00Z">
              <w:rPr/>
            </w:rPrChange>
          </w:rPr>
          <w:t>figura x</w:t>
        </w:r>
      </w:ins>
      <w:ins w:id="689" w:author="Ryan Lemos" w:date="2019-02-20T11:31:00Z">
        <w:r w:rsidR="00826E27">
          <w:t xml:space="preserve"> e a </w:t>
        </w:r>
      </w:ins>
      <w:ins w:id="690" w:author="Ryan Lemos" w:date="2019-02-20T11:32:00Z">
        <w:r w:rsidR="00826E27">
          <w:t>troca de senhas</w:t>
        </w:r>
      </w:ins>
      <w:ins w:id="691" w:author="Ryan Lemos" w:date="2019-02-18T21:04:00Z">
        <w:r w:rsidR="00FB122B">
          <w:t>.</w:t>
        </w:r>
      </w:ins>
    </w:p>
    <w:p w:rsidR="00FB122B" w:rsidRDefault="00FB122B" w:rsidP="00FB122B">
      <w:pPr>
        <w:rPr>
          <w:ins w:id="692" w:author="Ryan Lemos" w:date="2019-02-18T21:04:00Z"/>
        </w:rPr>
      </w:pPr>
    </w:p>
    <w:p w:rsidR="00FB122B" w:rsidRDefault="00FB122B" w:rsidP="00FB122B">
      <w:pPr>
        <w:ind w:firstLine="0"/>
        <w:jc w:val="center"/>
        <w:rPr>
          <w:ins w:id="693" w:author="Ryan Lemos" w:date="2019-02-18T21:04:00Z"/>
        </w:rPr>
      </w:pPr>
      <w:ins w:id="69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5" w:author="Ryan Lemos" w:date="2019-02-18T21:04:00Z"/>
        </w:rPr>
      </w:pPr>
    </w:p>
    <w:p w:rsidR="00FB122B" w:rsidRDefault="00FB122B" w:rsidP="00FB122B">
      <w:pPr>
        <w:rPr>
          <w:ins w:id="696" w:author="Ryan Lemos" w:date="2019-02-20T11:30:00Z"/>
        </w:rPr>
      </w:pPr>
      <w:ins w:id="697" w:author="Ryan Lemos" w:date="2019-02-18T21:04:00Z">
        <w:r>
          <w:t xml:space="preserve">Essa estória define como será a interface de login que pode ser vista na </w:t>
        </w:r>
        <w:r w:rsidRPr="00B21C4F">
          <w:rPr>
            <w:highlight w:val="yellow"/>
          </w:rPr>
          <w:t>figura X</w:t>
        </w:r>
        <w:r>
          <w:t>. Além disso as estórias descritas nes</w:t>
        </w:r>
      </w:ins>
      <w:ins w:id="698" w:author="Ryan Lemos" w:date="2019-02-18T21:08:00Z">
        <w:r w:rsidR="00634322">
          <w:t>t</w:t>
        </w:r>
      </w:ins>
      <w:ins w:id="69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00" w:author="Ryan Lemos" w:date="2019-02-18T21:11:00Z"/>
        </w:rPr>
      </w:pPr>
    </w:p>
    <w:p w:rsidR="00506933" w:rsidRDefault="00506933" w:rsidP="00506933">
      <w:pPr>
        <w:ind w:firstLine="0"/>
        <w:jc w:val="center"/>
        <w:rPr>
          <w:ins w:id="701" w:author="Ryan Lemos" w:date="2019-03-01T09:12:00Z"/>
        </w:rPr>
      </w:pPr>
      <w:ins w:id="702"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03" w:author="Ryan Lemos" w:date="2019-03-01T09:13:00Z"/>
        </w:rPr>
      </w:pPr>
    </w:p>
    <w:p w:rsidR="003B49D8" w:rsidRDefault="003B49D8" w:rsidP="003B49D8">
      <w:pPr>
        <w:rPr>
          <w:ins w:id="704" w:author="Ryan Lemos" w:date="2019-03-01T09:24:00Z"/>
        </w:rPr>
      </w:pPr>
      <w:ins w:id="705" w:author="Ryan Lemos" w:date="2019-03-01T09:12:00Z">
        <w:r>
          <w:t>D</w:t>
        </w:r>
      </w:ins>
      <w:ins w:id="706" w:author="Ryan Lemos" w:date="2019-03-01T09:13:00Z">
        <w:r>
          <w:t xml:space="preserve">eve-se ressaltar, como discutido na </w:t>
        </w:r>
        <w:r w:rsidRPr="003B49D8">
          <w:rPr>
            <w:highlight w:val="red"/>
            <w:rPrChange w:id="707" w:author="Ryan Lemos" w:date="2019-03-01T09:13:00Z">
              <w:rPr/>
            </w:rPrChange>
          </w:rPr>
          <w:t>seção X</w:t>
        </w:r>
        <w:r>
          <w:t xml:space="preserve"> os dados sensíveis, como a senha do usuário passaram por um processo de criptografia utilizado pel</w:t>
        </w:r>
      </w:ins>
      <w:ins w:id="70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9" w:author="Ryan Lemos" w:date="2019-03-01T09:14:00Z">
              <w:rPr/>
            </w:rPrChange>
          </w:rPr>
          <w:t>backend</w:t>
        </w:r>
        <w:proofErr w:type="spellEnd"/>
        <w:r>
          <w:t xml:space="preserve"> e </w:t>
        </w:r>
        <w:proofErr w:type="spellStart"/>
        <w:r w:rsidRPr="003B49D8">
          <w:rPr>
            <w:i/>
            <w:rPrChange w:id="710" w:author="Ryan Lemos" w:date="2019-03-01T09:14:00Z">
              <w:rPr/>
            </w:rPrChange>
          </w:rPr>
          <w:t>frontend</w:t>
        </w:r>
        <w:proofErr w:type="spellEnd"/>
        <w:r>
          <w:t xml:space="preserve"> gerenciado por frameworks diferentes</w:t>
        </w:r>
      </w:ins>
      <w:ins w:id="711" w:author="Ryan Lemos" w:date="2019-03-01T09:15:00Z">
        <w:r>
          <w:t xml:space="preserve"> se fez necessário em alguns momentos criptografar os dados em que as duas aplicações conversam. Porém se faz necessário recuperar a informação no estado anter</w:t>
        </w:r>
      </w:ins>
      <w:ins w:id="712" w:author="Ryan Lemos" w:date="2019-03-01T09:16:00Z">
        <w:r>
          <w:t xml:space="preserve">ior a criptografia, então surge o processo de criptografia como sugerido na </w:t>
        </w:r>
        <w:r w:rsidRPr="003A7E2E">
          <w:rPr>
            <w:highlight w:val="red"/>
            <w:rPrChange w:id="713" w:author="Ryan Lemos" w:date="2019-03-01T09:21:00Z">
              <w:rPr/>
            </w:rPrChange>
          </w:rPr>
          <w:t>seção x</w:t>
        </w:r>
        <w:r>
          <w:t xml:space="preserve">. Um desses momentos se dá no retorno das informações do usuário no momento de login feito pela API. </w:t>
        </w:r>
      </w:ins>
      <w:ins w:id="714" w:author="Ryan Lemos" w:date="2019-03-01T09:17:00Z">
        <w:r>
          <w:t xml:space="preserve">Alguns dados como informações dos usuários, menus, permissões, são salvas no </w:t>
        </w:r>
        <w:proofErr w:type="spellStart"/>
        <w:r w:rsidRPr="003B49D8">
          <w:rPr>
            <w:i/>
            <w:rPrChange w:id="715" w:author="Ryan Lemos" w:date="2019-03-01T09:17:00Z">
              <w:rPr/>
            </w:rPrChange>
          </w:rPr>
          <w:t>LocalStorage</w:t>
        </w:r>
        <w:proofErr w:type="spellEnd"/>
        <w:r>
          <w:t xml:space="preserve"> que é uma espécie de memória local do navegador</w:t>
        </w:r>
      </w:ins>
      <w:ins w:id="716" w:author="Ryan Lemos" w:date="2019-03-01T09:18:00Z">
        <w:r>
          <w:t>, que pode ser acessada e recuperada a partir do navegador. Então o usuário poderia facilmente descobrir o processo de criptografia, já q</w:t>
        </w:r>
      </w:ins>
      <w:ins w:id="717" w:author="Ryan Lemos" w:date="2019-03-01T09:19:00Z">
        <w:r>
          <w:t xml:space="preserve">ue há como </w:t>
        </w:r>
        <w:proofErr w:type="spellStart"/>
        <w:r>
          <w:t>descriptografar</w:t>
        </w:r>
        <w:proofErr w:type="spellEnd"/>
        <w:r>
          <w:t>.</w:t>
        </w:r>
      </w:ins>
      <w:ins w:id="71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9" w:author="Ryan Lemos" w:date="2019-03-01T09:24:00Z">
        <w:r w:rsidR="00521931">
          <w:t xml:space="preserve"> como visto</w:t>
        </w:r>
      </w:ins>
      <w:ins w:id="720" w:author="Ryan Lemos" w:date="2019-03-01T09:20:00Z">
        <w:r w:rsidR="003A7E2E">
          <w:t xml:space="preserve"> </w:t>
        </w:r>
      </w:ins>
      <w:ins w:id="721" w:author="Ryan Lemos" w:date="2019-03-01T09:24:00Z">
        <w:r w:rsidR="00521931">
          <w:t>n</w:t>
        </w:r>
      </w:ins>
      <w:ins w:id="722" w:author="Ryan Lemos" w:date="2019-03-01T09:20:00Z">
        <w:r w:rsidR="003A7E2E">
          <w:t>a</w:t>
        </w:r>
      </w:ins>
      <w:ins w:id="723" w:author="Ryan Lemos" w:date="2019-03-01T09:25:00Z">
        <w:r w:rsidR="00521931">
          <w:t>s</w:t>
        </w:r>
      </w:ins>
      <w:ins w:id="724" w:author="Ryan Lemos" w:date="2019-03-01T09:20:00Z">
        <w:r w:rsidR="003A7E2E">
          <w:t xml:space="preserve"> figura</w:t>
        </w:r>
      </w:ins>
      <w:ins w:id="725" w:author="Ryan Lemos" w:date="2019-03-01T09:25:00Z">
        <w:r w:rsidR="00521931">
          <w:t>s</w:t>
        </w:r>
      </w:ins>
      <w:ins w:id="726" w:author="Ryan Lemos" w:date="2019-03-01T09:20:00Z">
        <w:r w:rsidR="003A7E2E" w:rsidRPr="003A7E2E">
          <w:rPr>
            <w:highlight w:val="yellow"/>
            <w:rPrChange w:id="727" w:author="Ryan Lemos" w:date="2019-03-01T09:20:00Z">
              <w:rPr/>
            </w:rPrChange>
          </w:rPr>
          <w:t xml:space="preserve"> x</w:t>
        </w:r>
      </w:ins>
      <w:ins w:id="728" w:author="Ryan Lemos" w:date="2019-03-01T09:25:00Z">
        <w:r w:rsidR="00521931">
          <w:t xml:space="preserve"> </w:t>
        </w:r>
        <w:r w:rsidR="00521931" w:rsidRPr="00521931">
          <w:rPr>
            <w:highlight w:val="yellow"/>
            <w:rPrChange w:id="729" w:author="Ryan Lemos" w:date="2019-03-01T09:25:00Z">
              <w:rPr/>
            </w:rPrChange>
          </w:rPr>
          <w:t>e x</w:t>
        </w:r>
      </w:ins>
      <w:ins w:id="730" w:author="Ryan Lemos" w:date="2019-03-01T09:21:00Z">
        <w:r w:rsidR="003A7E2E">
          <w:t>.</w:t>
        </w:r>
        <w:r w:rsidR="00521931">
          <w:t xml:space="preserve"> Essas funções foram implementadas tanto no </w:t>
        </w:r>
        <w:proofErr w:type="spellStart"/>
        <w:r w:rsidR="00521931" w:rsidRPr="00521931">
          <w:rPr>
            <w:i/>
            <w:rPrChange w:id="731" w:author="Ryan Lemos" w:date="2019-03-01T09:21:00Z">
              <w:rPr/>
            </w:rPrChange>
          </w:rPr>
          <w:t>backend</w:t>
        </w:r>
        <w:proofErr w:type="spellEnd"/>
        <w:r w:rsidR="00521931">
          <w:t xml:space="preserve"> quanto no </w:t>
        </w:r>
        <w:proofErr w:type="spellStart"/>
        <w:r w:rsidR="00521931" w:rsidRPr="00521931">
          <w:rPr>
            <w:i/>
            <w:rPrChange w:id="732" w:author="Ryan Lemos" w:date="2019-03-01T09:21:00Z">
              <w:rPr/>
            </w:rPrChange>
          </w:rPr>
          <w:t>frontend</w:t>
        </w:r>
      </w:ins>
      <w:proofErr w:type="spellEnd"/>
      <w:ins w:id="733"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4" w:author="Ryan Lemos" w:date="2019-03-01T09:27:00Z"/>
        </w:rPr>
      </w:pPr>
      <w:ins w:id="735"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6" w:author="Ryan Lemos" w:date="2019-03-01T09:27:00Z"/>
        </w:rPr>
      </w:pPr>
    </w:p>
    <w:p w:rsidR="00521931" w:rsidRDefault="00521931" w:rsidP="00521931">
      <w:pPr>
        <w:rPr>
          <w:ins w:id="737" w:author="Ryan Lemos" w:date="2019-03-01T09:43:00Z"/>
        </w:rPr>
      </w:pPr>
      <w:ins w:id="738" w:author="Ryan Lemos" w:date="2019-03-01T09:27:00Z">
        <w:r>
          <w:t xml:space="preserve">A </w:t>
        </w:r>
        <w:r w:rsidRPr="00521931">
          <w:rPr>
            <w:highlight w:val="yellow"/>
            <w:rPrChange w:id="739" w:author="Ryan Lemos" w:date="2019-03-01T09:27:00Z">
              <w:rPr/>
            </w:rPrChange>
          </w:rPr>
          <w:t>figura x</w:t>
        </w:r>
        <w:r>
          <w:t xml:space="preserve"> se trata das funções de criptografia e </w:t>
        </w:r>
        <w:proofErr w:type="spellStart"/>
        <w:r>
          <w:t>descriptografia</w:t>
        </w:r>
        <w:proofErr w:type="spellEnd"/>
        <w:r>
          <w:t>, implementad</w:t>
        </w:r>
      </w:ins>
      <w:ins w:id="740" w:author="Ryan Lemos" w:date="2019-03-01T09:28:00Z">
        <w:r>
          <w:t xml:space="preserve">as no </w:t>
        </w:r>
        <w:proofErr w:type="spellStart"/>
        <w:r w:rsidRPr="00521931">
          <w:rPr>
            <w:i/>
            <w:rPrChange w:id="74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42" w:author="Ryan Lemos" w:date="2019-03-01T09:29:00Z">
        <w:r>
          <w:t xml:space="preserve">codifica o texto passado para </w:t>
        </w:r>
      </w:ins>
      <w:ins w:id="743" w:author="Ryan Lemos" w:date="2019-03-01T09:31:00Z">
        <w:r w:rsidR="00F302F5">
          <w:t>o método de codificação base-64</w:t>
        </w:r>
      </w:ins>
      <w:ins w:id="744" w:author="Ryan Lemos" w:date="2019-03-01T09:32:00Z">
        <w:r w:rsidR="00F302F5">
          <w:t>.</w:t>
        </w:r>
      </w:ins>
      <w:ins w:id="745" w:author="Ryan Lemos" w:date="2019-03-01T09:31:00Z">
        <w:r w:rsidR="00F302F5">
          <w:t xml:space="preserve"> </w:t>
        </w:r>
      </w:ins>
      <w:ins w:id="746" w:author="Ryan Lemos" w:date="2019-03-01T09:32:00Z">
        <w:r w:rsidR="00F302F5">
          <w:t xml:space="preserve">Essa </w:t>
        </w:r>
      </w:ins>
      <w:ins w:id="747" w:author="Ryan Lemos" w:date="2019-03-01T09:33:00Z">
        <w:r w:rsidR="00F302F5">
          <w:t>técnica</w:t>
        </w:r>
      </w:ins>
      <w:ins w:id="748" w:author="Ryan Lemos" w:date="2019-03-01T09:31:00Z">
        <w:r w:rsidR="00F302F5">
          <w:t xml:space="preserve"> utiliza os ca</w:t>
        </w:r>
      </w:ins>
      <w:ins w:id="749" w:author="Ryan Lemos" w:date="2019-03-01T09:32:00Z">
        <w:r w:rsidR="00F302F5">
          <w:t>racteres como letras maiúsculas e minúsculas, números</w:t>
        </w:r>
      </w:ins>
      <w:ins w:id="750" w:author="Ryan Lemos" w:date="2019-03-01T09:33:00Z">
        <w:r w:rsidR="00F302F5">
          <w:t>, ‘+’, ‘/’ e ‘=’</w:t>
        </w:r>
      </w:ins>
      <w:ins w:id="75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52" w:author="Ryan Lemos" w:date="2019-03-01T09:35:00Z">
        <w:r w:rsidR="00F302F5">
          <w:t>‘</w:t>
        </w:r>
      </w:ins>
      <w:proofErr w:type="spellStart"/>
      <w:ins w:id="753" w:author="Ryan Lemos" w:date="2019-03-01T09:34:00Z">
        <w:r w:rsidR="00F302F5">
          <w:t>atob</w:t>
        </w:r>
      </w:ins>
      <w:proofErr w:type="spellEnd"/>
      <w:ins w:id="75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5" w:author="Ryan Lemos" w:date="2019-03-01T09:36:00Z">
        <w:r w:rsidR="00F302F5">
          <w:t xml:space="preserve">. Desse jeito ainda seria possível a um intruso pensar a mesma </w:t>
        </w:r>
      </w:ins>
      <w:ins w:id="756" w:author="Ryan Lemos" w:date="2019-03-01T09:37:00Z">
        <w:r w:rsidR="00F302F5">
          <w:t xml:space="preserve">coisa. Aí entra o que foi discutido na </w:t>
        </w:r>
        <w:r w:rsidR="00F302F5" w:rsidRPr="00F302F5">
          <w:rPr>
            <w:highlight w:val="red"/>
            <w:rPrChange w:id="757" w:author="Ryan Lemos" w:date="2019-03-01T09:37:00Z">
              <w:rPr/>
            </w:rPrChange>
          </w:rPr>
          <w:t>seção x</w:t>
        </w:r>
        <w:r w:rsidR="00F302F5">
          <w:t xml:space="preserve"> o acréscimo de uma chave de segurança. Então em algum momento definido, como visto pela </w:t>
        </w:r>
      </w:ins>
      <w:ins w:id="75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9" w:author="Ryan Lemos" w:date="2019-03-01T09:39:00Z">
        <w:r w:rsidR="00F302F5">
          <w:t>que para descobrir o texto original, deve-se conhecer a chave e saber em qual momento ela é utilizada. No processo de recuperação da mensagem original</w:t>
        </w:r>
      </w:ins>
      <w:ins w:id="760" w:author="Ryan Lemos" w:date="2019-03-01T09:40:00Z">
        <w:r w:rsidR="007D7C65">
          <w:t xml:space="preserve"> o que acontece é que simplesmente pegar essa posição de adição não resolveria já que o processo de recuperação é o inverso da criptografia, para não perder a</w:t>
        </w:r>
      </w:ins>
      <w:ins w:id="761" w:author="Ryan Lemos" w:date="2019-03-01T09:41:00Z">
        <w:r w:rsidR="007D7C65">
          <w:t xml:space="preserve"> referencia e saber em qual momento se deve adicionar a chave, pega-se quantas vezes são utilizadas para criptografar subtraído ao momento de se adicionar a chave. Para-se entende</w:t>
        </w:r>
      </w:ins>
      <w:ins w:id="762" w:author="Ryan Lemos" w:date="2019-03-01T09:42:00Z">
        <w:r w:rsidR="007D7C65">
          <w:t xml:space="preserve">r </w:t>
        </w:r>
      </w:ins>
      <w:ins w:id="763" w:author="Ryan Lemos" w:date="2019-03-02T08:58:00Z">
        <w:r w:rsidR="00004774">
          <w:t>utilizemos um artificio</w:t>
        </w:r>
      </w:ins>
      <w:ins w:id="764" w:author="Ryan Lemos" w:date="2019-03-01T09:42:00Z">
        <w:r w:rsidR="007D7C65">
          <w:t xml:space="preserve"> utilizad</w:t>
        </w:r>
      </w:ins>
      <w:ins w:id="765" w:author="Ryan Lemos" w:date="2019-03-02T08:58:00Z">
        <w:r w:rsidR="00004774">
          <w:t>o</w:t>
        </w:r>
      </w:ins>
      <w:ins w:id="766" w:author="Ryan Lemos" w:date="2019-03-01T09:42:00Z">
        <w:r w:rsidR="007D7C65">
          <w:t xml:space="preserve"> no XP</w:t>
        </w:r>
      </w:ins>
      <w:ins w:id="767" w:author="Ryan Lemos" w:date="2019-03-02T08:58:00Z">
        <w:r w:rsidR="00004774">
          <w:t xml:space="preserve">, </w:t>
        </w:r>
        <w:r w:rsidR="00004774" w:rsidRPr="00004774">
          <w:rPr>
            <w:highlight w:val="yellow"/>
            <w:rPrChange w:id="768" w:author="Ryan Lemos" w:date="2019-03-02T08:58:00Z">
              <w:rPr/>
            </w:rPrChange>
          </w:rPr>
          <w:t>seção x</w:t>
        </w:r>
        <w:r w:rsidR="00004774">
          <w:t xml:space="preserve">, </w:t>
        </w:r>
      </w:ins>
      <w:ins w:id="769" w:author="Ryan Lemos" w:date="2019-03-01T09:42:00Z">
        <w:r w:rsidR="007D7C65">
          <w:t>chamada de ‘metáfora’</w:t>
        </w:r>
      </w:ins>
      <w:ins w:id="770" w:author="Ryan Lemos" w:date="2019-03-02T08:59:00Z">
        <w:r w:rsidR="00004774">
          <w:t>. Teles (2014) afirma que a metáfora é um ótimo meio para se entender situações relativamente complexas, já que utiliza outros</w:t>
        </w:r>
      </w:ins>
      <w:ins w:id="771" w:author="Ryan Lemos" w:date="2019-03-02T09:00:00Z">
        <w:r w:rsidR="00004774">
          <w:t xml:space="preserve"> meios associativos, simplificando o problema complexo. </w:t>
        </w:r>
      </w:ins>
    </w:p>
    <w:p w:rsidR="00F97159" w:rsidRDefault="007D7C65" w:rsidP="00F97159">
      <w:pPr>
        <w:rPr>
          <w:ins w:id="772" w:author="Ryan Lemos" w:date="2019-03-02T09:21:00Z"/>
        </w:rPr>
      </w:pPr>
      <w:ins w:id="773" w:author="Ryan Lemos" w:date="2019-03-01T09:43:00Z">
        <w:r>
          <w:t>Imagine-se que se está empacotando caixas, colocando umas dentro das outras. São um total de 5 caixas (qu</w:t>
        </w:r>
      </w:ins>
      <w:ins w:id="774" w:author="Ryan Lemos" w:date="2019-03-01T09:44:00Z">
        <w:r>
          <w:t>e seria quantas vezes o dado será criptografado). Digamos que antes de empacotar a segunda caixa</w:t>
        </w:r>
      </w:ins>
      <w:ins w:id="775"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776" w:author="Ryan Lemos" w:date="2019-03-01T09:46:00Z">
        <w:r>
          <w:t>, devo desempacotar a primeira caixa (que seria a última</w:t>
        </w:r>
      </w:ins>
      <w:ins w:id="777" w:author="Ryan Lemos" w:date="2019-03-01T09:47:00Z">
        <w:r>
          <w:t xml:space="preserve"> no processo de empacotamento)</w:t>
        </w:r>
      </w:ins>
      <w:ins w:id="778" w:author="Ryan Lemos" w:date="2019-03-01T09:46:00Z">
        <w:r>
          <w:t xml:space="preserve">, restando 4 caixas, </w:t>
        </w:r>
      </w:ins>
      <w:ins w:id="779" w:author="Ryan Lemos" w:date="2019-03-01T09:47:00Z">
        <w:r>
          <w:t>fazendo o mesmo processo novamente, tira-se mais uma caixa</w:t>
        </w:r>
      </w:ins>
      <w:ins w:id="780" w:author="Ryan Lemos" w:date="2019-03-01T09:48:00Z">
        <w:r>
          <w:t xml:space="preserve"> (que seria a número 4 no processo de empacotamento), tira-se mais uma (que seria a número 3</w:t>
        </w:r>
      </w:ins>
      <w:ins w:id="781" w:author="Ryan Lemos" w:date="2019-03-01T09:57:00Z">
        <w:r w:rsidR="002D073A">
          <w:t>) e chegamos na caixa que inserimos</w:t>
        </w:r>
      </w:ins>
      <w:ins w:id="782" w:author="Ryan Lemos" w:date="2019-03-01T09:58:00Z">
        <w:r w:rsidR="002D073A">
          <w:t xml:space="preserve"> o selo. Podemos assim removê-lo</w:t>
        </w:r>
      </w:ins>
      <w:ins w:id="783" w:author="Ryan Lemos" w:date="2019-03-01T09:59:00Z">
        <w:r w:rsidR="002D073A">
          <w:t xml:space="preserve"> e ter a caixa em seu estado natural</w:t>
        </w:r>
      </w:ins>
      <w:ins w:id="784" w:author="Ryan Lemos" w:date="2019-03-01T09:58:00Z">
        <w:r w:rsidR="002D073A">
          <w:t>. Ou seja</w:t>
        </w:r>
      </w:ins>
      <w:ins w:id="785" w:author="Ryan Lemos" w:date="2019-03-01T09:59:00Z">
        <w:r w:rsidR="002D073A">
          <w:t>,</w:t>
        </w:r>
      </w:ins>
      <w:ins w:id="786" w:author="Ryan Lemos" w:date="2019-03-01T09:58:00Z">
        <w:r w:rsidR="002D073A">
          <w:t xml:space="preserve"> adicionamos na segunda caixa, e removemos na terceira (5-2).</w:t>
        </w:r>
      </w:ins>
      <w:ins w:id="787" w:author="Ryan Lemos" w:date="2019-03-01T09:59:00Z">
        <w:r w:rsidR="002D073A">
          <w:t xml:space="preserve"> Assim </w:t>
        </w:r>
      </w:ins>
      <w:ins w:id="788" w:author="Ryan Lemos" w:date="2019-03-01T10:01:00Z">
        <w:r w:rsidR="002D073A">
          <w:t>se dá</w:t>
        </w:r>
      </w:ins>
      <w:ins w:id="789" w:author="Ryan Lemos" w:date="2019-03-01T09:59:00Z">
        <w:r w:rsidR="002D073A">
          <w:t xml:space="preserve"> </w:t>
        </w:r>
      </w:ins>
      <w:ins w:id="790" w:author="Ryan Lemos" w:date="2019-03-01T10:00:00Z">
        <w:r w:rsidR="002D073A">
          <w:t>essa função de</w:t>
        </w:r>
      </w:ins>
      <w:ins w:id="791" w:author="Ryan Lemos" w:date="2019-03-01T09:59:00Z">
        <w:r w:rsidR="002D073A">
          <w:t xml:space="preserve"> criptografia</w:t>
        </w:r>
      </w:ins>
      <w:ins w:id="792" w:author="Ryan Lemos" w:date="2019-03-01T10:00:00Z">
        <w:r w:rsidR="002D073A">
          <w:t xml:space="preserve"> criada</w:t>
        </w:r>
      </w:ins>
      <w:ins w:id="793" w:author="Ryan Lemos" w:date="2019-03-01T09:59:00Z">
        <w:r w:rsidR="002D073A">
          <w:t xml:space="preserve">, algo como empacotando o dado e um determinado momento </w:t>
        </w:r>
      </w:ins>
      <w:ins w:id="794" w:author="Ryan Lemos" w:date="2019-03-01T10:00:00Z">
        <w:r w:rsidR="002D073A">
          <w:t>inserindo uma chave, que ao desempacotar deve ser removida para que se consiga acesso ao dado original.</w:t>
        </w:r>
      </w:ins>
      <w:ins w:id="795" w:author="Ryan Lemos" w:date="2019-03-02T09:20:00Z">
        <w:r w:rsidR="009713E5">
          <w:t xml:space="preserve"> Esse proces</w:t>
        </w:r>
      </w:ins>
      <w:ins w:id="796" w:author="Ryan Lemos" w:date="2019-03-02T09:21:00Z">
        <w:r w:rsidR="009713E5">
          <w:t xml:space="preserve">so é visto na </w:t>
        </w:r>
        <w:r w:rsidR="009713E5" w:rsidRPr="009713E5">
          <w:rPr>
            <w:highlight w:val="yellow"/>
            <w:rPrChange w:id="797" w:author="Ryan Lemos" w:date="2019-03-02T09:21:00Z">
              <w:rPr/>
            </w:rPrChange>
          </w:rPr>
          <w:t>figura x</w:t>
        </w:r>
        <w:r w:rsidR="009713E5">
          <w:t>.</w:t>
        </w:r>
      </w:ins>
    </w:p>
    <w:p w:rsidR="009713E5" w:rsidRDefault="009713E5">
      <w:pPr>
        <w:ind w:firstLine="0"/>
        <w:jc w:val="center"/>
        <w:rPr>
          <w:ins w:id="798" w:author="Ryan Lemos" w:date="2019-03-01T10:02:00Z"/>
        </w:rPr>
        <w:pPrChange w:id="799" w:author="Ryan Lemos" w:date="2019-03-02T09:21:00Z">
          <w:pPr/>
        </w:pPrChange>
      </w:pPr>
      <w:ins w:id="800"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pPr>
        <w:rPr>
          <w:ins w:id="801" w:author="Ryan Lemos" w:date="2019-02-19T22:40:00Z"/>
        </w:rPr>
      </w:pPr>
    </w:p>
    <w:p w:rsidR="004B083A" w:rsidRDefault="004B083A" w:rsidP="004B083A">
      <w:pPr>
        <w:rPr>
          <w:ins w:id="802" w:author="Ryan Lemos" w:date="2019-03-01T09:23:00Z"/>
        </w:rPr>
      </w:pPr>
      <w:ins w:id="803" w:author="Ryan Lemos" w:date="2019-02-19T22:40:00Z">
        <w:r>
          <w:t xml:space="preserve">As notificações são um recurso </w:t>
        </w:r>
      </w:ins>
      <w:ins w:id="804" w:author="Ryan Lemos" w:date="2019-02-19T22:41:00Z">
        <w:r>
          <w:t>responsável por avisar o usuário a respeito de algo novo que ocorreu</w:t>
        </w:r>
      </w:ins>
      <w:ins w:id="805" w:author="Ryan Lemos" w:date="2019-02-19T22:42:00Z">
        <w:r>
          <w:t xml:space="preserve">. Serve para facilitar a utilização e identificação de recursos a serem utilizados no ambiente. A estória da </w:t>
        </w:r>
        <w:r w:rsidRPr="004B083A">
          <w:rPr>
            <w:highlight w:val="yellow"/>
            <w:rPrChange w:id="806" w:author="Ryan Lemos" w:date="2019-02-19T22:42:00Z">
              <w:rPr/>
            </w:rPrChange>
          </w:rPr>
          <w:t>figura x</w:t>
        </w:r>
        <w:r>
          <w:t xml:space="preserve"> define como o usuário imaginou o recurso</w:t>
        </w:r>
      </w:ins>
      <w:ins w:id="807" w:author="Ryan Lemos" w:date="2019-02-19T22:43:00Z">
        <w:r>
          <w:t xml:space="preserve">. A </w:t>
        </w:r>
        <w:r w:rsidRPr="004B083A">
          <w:rPr>
            <w:highlight w:val="yellow"/>
            <w:rPrChange w:id="808" w:author="Ryan Lemos" w:date="2019-02-19T22:43:00Z">
              <w:rPr/>
            </w:rPrChange>
          </w:rPr>
          <w:t>figura X</w:t>
        </w:r>
        <w:r>
          <w:t xml:space="preserve"> é a demonstração de como ele foi implementado.</w:t>
        </w:r>
      </w:ins>
    </w:p>
    <w:p w:rsidR="00521931" w:rsidRDefault="00521931">
      <w:pPr>
        <w:ind w:hanging="142"/>
        <w:jc w:val="center"/>
        <w:rPr>
          <w:ins w:id="809" w:author="Ryan Lemos" w:date="2019-02-19T22:40:00Z"/>
        </w:rPr>
        <w:pPrChange w:id="810" w:author="Ryan Lemos" w:date="2019-03-01T09:24:00Z">
          <w:pPr/>
        </w:pPrChange>
      </w:pPr>
    </w:p>
    <w:p w:rsidR="004B083A" w:rsidRDefault="004B083A">
      <w:pPr>
        <w:rPr>
          <w:ins w:id="811" w:author="Ryan Lemos" w:date="2019-02-18T21:04:00Z"/>
        </w:rPr>
      </w:pPr>
    </w:p>
    <w:p w:rsidR="00FB122B" w:rsidRDefault="00F420BA" w:rsidP="00F420BA">
      <w:pPr>
        <w:ind w:firstLine="0"/>
        <w:jc w:val="center"/>
        <w:rPr>
          <w:ins w:id="812" w:author="Ryan Lemos" w:date="2019-02-19T22:44:00Z"/>
        </w:rPr>
      </w:pPr>
      <w:ins w:id="813"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14" w:author="Ryan Lemos" w:date="2019-02-19T22:43:00Z"/>
        </w:rPr>
      </w:pPr>
    </w:p>
    <w:p w:rsidR="004B083A" w:rsidRDefault="004B083A" w:rsidP="004B083A">
      <w:pPr>
        <w:rPr>
          <w:ins w:id="815" w:author="Ryan Lemos" w:date="2019-02-19T22:44:00Z"/>
        </w:rPr>
      </w:pPr>
      <w:ins w:id="816" w:author="Ryan Lemos" w:date="2019-02-19T22:43:00Z">
        <w:r>
          <w:lastRenderedPageBreak/>
          <w:t xml:space="preserve">Assim como foi solicitado pelo usuário foram-se utilizadas cores </w:t>
        </w:r>
      </w:ins>
      <w:ins w:id="817" w:author="Ryan Lemos" w:date="2019-02-19T22:44:00Z">
        <w:r>
          <w:t>chamativas, para dar um destaque ao elemento. Além disso foi adicionado um efeito de pulsação sobre o elemento que da uma visão de que o elemento está chamando o foco para si</w:t>
        </w:r>
      </w:ins>
      <w:ins w:id="818" w:author="Ryan Lemos" w:date="2019-02-19T22:45:00Z">
        <w:r>
          <w:t>. Assim chama-se mais a atenção do usuário para o elemento.</w:t>
        </w:r>
      </w:ins>
    </w:p>
    <w:p w:rsidR="004B083A" w:rsidRDefault="004B083A">
      <w:pPr>
        <w:rPr>
          <w:ins w:id="819" w:author="Ryan Lemos" w:date="2019-02-19T22:38:00Z"/>
        </w:rPr>
        <w:pPrChange w:id="820" w:author="Ryan Lemos" w:date="2019-02-19T22:43:00Z">
          <w:pPr>
            <w:ind w:firstLine="0"/>
            <w:jc w:val="center"/>
          </w:pPr>
        </w:pPrChange>
      </w:pPr>
    </w:p>
    <w:p w:rsidR="00F420BA" w:rsidRDefault="00F420BA">
      <w:pPr>
        <w:ind w:firstLine="0"/>
        <w:jc w:val="center"/>
        <w:rPr>
          <w:ins w:id="821" w:author="Ryan Lemos" w:date="2019-03-01T10:04:00Z"/>
        </w:rPr>
      </w:pPr>
      <w:ins w:id="822"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23" w:author="Ryan Lemos" w:date="2019-03-01T10:04:00Z"/>
        </w:rPr>
      </w:pPr>
    </w:p>
    <w:p w:rsidR="00B672E1" w:rsidRDefault="00B672E1">
      <w:pPr>
        <w:rPr>
          <w:ins w:id="824" w:author="Ryan Lemos" w:date="2019-03-01T10:09:00Z"/>
        </w:rPr>
      </w:pPr>
      <w:ins w:id="825" w:author="Ryan Lemos" w:date="2019-03-01T10:04:00Z">
        <w:r>
          <w:t xml:space="preserve">As notificações foram criadas utilizando uma funcionalidade própria do </w:t>
        </w:r>
        <w:proofErr w:type="spellStart"/>
        <w:r>
          <w:t>Laravel</w:t>
        </w:r>
      </w:ins>
      <w:proofErr w:type="spellEnd"/>
      <w:ins w:id="826" w:author="Ryan Lemos" w:date="2019-03-01T10:05:00Z">
        <w:r>
          <w:t xml:space="preserve">. Através dela pode-se mandar notificações de e-mail ou até salvar na base de dados, como é o caso da aplicação. A notificação </w:t>
        </w:r>
      </w:ins>
      <w:ins w:id="827" w:author="Ryan Lemos" w:date="2019-03-01T10:06:00Z">
        <w:r>
          <w:t>é associada a um usuário, ao qual deve receber a notificação, e outros dados podem ser passados, como um texto ou dados do usuário que enviou a notificação. Esses dados adicionais são salvos por mei</w:t>
        </w:r>
      </w:ins>
      <w:ins w:id="828" w:author="Ryan Lemos" w:date="2019-03-01T10:07:00Z">
        <w:r>
          <w:t>o de um campo JSON. Sendo assim é possível criar vários tipos de notificação, cada uma com suas especificidades e utilizar uma mesma tabela de dados. Cada tip</w:t>
        </w:r>
      </w:ins>
      <w:ins w:id="829" w:author="Ryan Lemos" w:date="2019-03-01T10:08:00Z">
        <w:r>
          <w:t>o de notificação</w:t>
        </w:r>
      </w:ins>
      <w:ins w:id="830" w:author="Ryan Lemos" w:date="2019-03-01T10:09:00Z">
        <w:r>
          <w:t xml:space="preserve"> criada</w:t>
        </w:r>
      </w:ins>
      <w:ins w:id="831" w:author="Ryan Lemos" w:date="2019-03-01T10:08:00Z">
        <w:r>
          <w:t xml:space="preserve"> no </w:t>
        </w:r>
        <w:proofErr w:type="spellStart"/>
        <w:r>
          <w:t>Laravel</w:t>
        </w:r>
        <w:proofErr w:type="spellEnd"/>
        <w:r>
          <w:t xml:space="preserve"> é </w:t>
        </w:r>
      </w:ins>
      <w:ins w:id="832" w:author="Ryan Lemos" w:date="2019-03-01T10:09:00Z">
        <w:r>
          <w:t>composto</w:t>
        </w:r>
      </w:ins>
      <w:ins w:id="833"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34" w:author="Ryan Lemos" w:date="2019-03-01T10:04:00Z">
        <w:r>
          <w:t xml:space="preserve"> </w:t>
        </w:r>
      </w:ins>
    </w:p>
    <w:p w:rsidR="00CD1ADB" w:rsidRDefault="00CD1ADB">
      <w:pPr>
        <w:rPr>
          <w:ins w:id="835" w:author="Ryan Lemos" w:date="2019-02-20T11:32:00Z"/>
        </w:rPr>
        <w:pPrChange w:id="836" w:author="Ryan Lemos" w:date="2019-02-20T19:38:00Z">
          <w:pPr>
            <w:ind w:firstLine="0"/>
            <w:jc w:val="center"/>
          </w:pPr>
        </w:pPrChange>
      </w:pPr>
      <w:ins w:id="837" w:author="Ryan Lemos" w:date="2019-02-20T19:38:00Z">
        <w:r>
          <w:t xml:space="preserve">Quanto a troca de senha, a estória representada pela </w:t>
        </w:r>
        <w:r w:rsidRPr="00CD1ADB">
          <w:rPr>
            <w:highlight w:val="yellow"/>
            <w:rPrChange w:id="838" w:author="Ryan Lemos" w:date="2019-02-20T19:39:00Z">
              <w:rPr/>
            </w:rPrChange>
          </w:rPr>
          <w:t>figura X</w:t>
        </w:r>
      </w:ins>
      <w:ins w:id="839" w:author="Ryan Lemos" w:date="2019-02-20T19:39:00Z">
        <w:r>
          <w:t xml:space="preserve"> representa o que foi requisitado pelo cliente. É uma função simples, e a sua interface pode ser vista na </w:t>
        </w:r>
        <w:r w:rsidRPr="00CD1ADB">
          <w:rPr>
            <w:highlight w:val="yellow"/>
            <w:rPrChange w:id="840" w:author="Ryan Lemos" w:date="2019-02-20T19:39:00Z">
              <w:rPr/>
            </w:rPrChange>
          </w:rPr>
          <w:t>figura X.</w:t>
        </w:r>
      </w:ins>
    </w:p>
    <w:p w:rsidR="00826E27" w:rsidRDefault="00826E27">
      <w:pPr>
        <w:ind w:firstLine="0"/>
        <w:jc w:val="center"/>
        <w:rPr>
          <w:ins w:id="841" w:author="Ryan Lemos" w:date="2019-02-20T11:32:00Z"/>
        </w:rPr>
      </w:pPr>
    </w:p>
    <w:p w:rsidR="00CD1ADB" w:rsidRDefault="00826E27">
      <w:pPr>
        <w:ind w:firstLine="0"/>
        <w:jc w:val="center"/>
        <w:rPr>
          <w:ins w:id="842" w:author="Ryan Lemos" w:date="2019-02-20T19:39:00Z"/>
        </w:rPr>
      </w:pPr>
      <w:ins w:id="843"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44" w:author="Ryan Lemos" w:date="2019-02-20T19:40:00Z"/>
        </w:rPr>
      </w:pPr>
      <w:ins w:id="845" w:author="Ryan Lemos" w:date="2019-02-20T19:39:00Z">
        <w:r>
          <w:t>O</w:t>
        </w:r>
      </w:ins>
      <w:ins w:id="846" w:author="Ryan Lemos" w:date="2019-02-20T19:40:00Z">
        <w:r>
          <w:t xml:space="preserve"> usuário é capaz de trocar sua senha, digitando e confirmando a senha digitada, lembrando que a senha deve ser de no mínimo</w:t>
        </w:r>
      </w:ins>
      <w:ins w:id="847" w:author="Ryan Lemos" w:date="2019-02-20T19:39:00Z">
        <w:r>
          <w:t xml:space="preserve"> </w:t>
        </w:r>
      </w:ins>
      <w:ins w:id="848" w:author="Ryan Lemos" w:date="2019-02-20T19:40:00Z">
        <w:r>
          <w:t>6 caracteres.</w:t>
        </w:r>
      </w:ins>
    </w:p>
    <w:p w:rsidR="00CD1ADB" w:rsidRDefault="00CD1ADB">
      <w:pPr>
        <w:rPr>
          <w:ins w:id="849" w:author="Ryan Lemos" w:date="2019-02-20T11:36:00Z"/>
        </w:rPr>
        <w:pPrChange w:id="850" w:author="Ryan Lemos" w:date="2019-02-20T19:40:00Z">
          <w:pPr>
            <w:ind w:firstLine="0"/>
            <w:jc w:val="center"/>
          </w:pPr>
        </w:pPrChange>
      </w:pPr>
    </w:p>
    <w:p w:rsidR="00826E27" w:rsidRDefault="00826E27">
      <w:pPr>
        <w:ind w:firstLine="0"/>
        <w:jc w:val="center"/>
        <w:rPr>
          <w:ins w:id="851" w:author="Ryan Lemos" w:date="2019-02-19T22:38:00Z"/>
        </w:rPr>
        <w:pPrChange w:id="852" w:author="Ryan Lemos" w:date="2019-02-19T22:38:00Z">
          <w:pPr>
            <w:jc w:val="center"/>
          </w:pPr>
        </w:pPrChange>
      </w:pPr>
      <w:ins w:id="853"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854" w:author="Ryan Lemos" w:date="2019-02-20T21:14:00Z"/>
        </w:rPr>
        <w:pPrChange w:id="855" w:author="Ryan Lemos" w:date="2019-02-20T21:14:00Z">
          <w:pPr>
            <w:ind w:firstLine="0"/>
            <w:jc w:val="center"/>
          </w:pPr>
        </w:pPrChange>
      </w:pPr>
    </w:p>
    <w:p w:rsidR="00905032" w:rsidRDefault="00905032" w:rsidP="00905032">
      <w:pPr>
        <w:pStyle w:val="Ttulo4"/>
        <w:rPr>
          <w:ins w:id="856" w:author="Ryan Lemos" w:date="2019-02-20T21:15:00Z"/>
        </w:rPr>
      </w:pPr>
      <w:bookmarkStart w:id="857" w:name="_Toc2273665"/>
      <w:ins w:id="858" w:author="Ryan Lemos" w:date="2019-02-20T21:14:00Z">
        <w:r>
          <w:t>Gestor</w:t>
        </w:r>
      </w:ins>
      <w:bookmarkEnd w:id="857"/>
    </w:p>
    <w:p w:rsidR="00887225" w:rsidRPr="006F3DF2" w:rsidRDefault="00887225">
      <w:pPr>
        <w:rPr>
          <w:ins w:id="859" w:author="Ryan Lemos" w:date="2019-02-20T21:15:00Z"/>
        </w:rPr>
        <w:pPrChange w:id="860" w:author="Ryan Lemos" w:date="2019-02-20T21:15:00Z">
          <w:pPr>
            <w:pStyle w:val="Ttulo4"/>
          </w:pPr>
        </w:pPrChange>
      </w:pPr>
    </w:p>
    <w:p w:rsidR="00887225" w:rsidRDefault="00887225" w:rsidP="00887225">
      <w:pPr>
        <w:rPr>
          <w:ins w:id="861" w:author="Ryan Lemos" w:date="2019-02-20T21:15:00Z"/>
        </w:rPr>
      </w:pPr>
      <w:ins w:id="862" w:author="Ryan Lemos" w:date="2019-02-20T21:15:00Z">
        <w:r>
          <w:t>Os papeis do gestor</w:t>
        </w:r>
      </w:ins>
      <w:ins w:id="863" w:author="Ryan Lemos" w:date="2019-02-20T21:16:00Z">
        <w:r>
          <w:t xml:space="preserve"> nesse primeiro release</w:t>
        </w:r>
      </w:ins>
      <w:ins w:id="864" w:author="Ryan Lemos" w:date="2019-02-20T21:15:00Z">
        <w:r>
          <w:t xml:space="preserve"> compreendem em ações </w:t>
        </w:r>
      </w:ins>
      <w:ins w:id="865" w:author="Ryan Lemos" w:date="2019-02-20T21:16:00Z">
        <w:r>
          <w:t>de cadastros de usuários (mais especificamente alunos e professores</w:t>
        </w:r>
      </w:ins>
      <w:ins w:id="866" w:author="Ryan Lemos" w:date="2019-02-20T21:17:00Z">
        <w:r>
          <w:t xml:space="preserve">) e a gestão dos eventos da escola. Portanto a primeira estória compreende no cadastro e gestão de alunos e professores e pode ser descrita pela </w:t>
        </w:r>
        <w:r w:rsidRPr="00887225">
          <w:rPr>
            <w:highlight w:val="yellow"/>
            <w:rPrChange w:id="867" w:author="Ryan Lemos" w:date="2019-02-20T21:17:00Z">
              <w:rPr/>
            </w:rPrChange>
          </w:rPr>
          <w:t>figura X</w:t>
        </w:r>
        <w:r>
          <w:t>.</w:t>
        </w:r>
      </w:ins>
    </w:p>
    <w:p w:rsidR="00887225" w:rsidRPr="006F3DF2" w:rsidRDefault="00887225">
      <w:pPr>
        <w:rPr>
          <w:ins w:id="868" w:author="Ryan Lemos" w:date="2019-02-20T21:14:00Z"/>
        </w:rPr>
        <w:pPrChange w:id="869" w:author="Ryan Lemos" w:date="2019-02-20T21:15:00Z">
          <w:pPr>
            <w:pStyle w:val="Ttulo4"/>
          </w:pPr>
        </w:pPrChange>
      </w:pPr>
    </w:p>
    <w:p w:rsidR="00905032" w:rsidRDefault="00905032" w:rsidP="00905032">
      <w:pPr>
        <w:ind w:firstLine="0"/>
        <w:jc w:val="center"/>
        <w:rPr>
          <w:ins w:id="870" w:author="Ryan Lemos" w:date="2019-02-21T11:26:00Z"/>
        </w:rPr>
      </w:pPr>
      <w:ins w:id="871"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72" w:author="Ryan Lemos" w:date="2019-02-21T11:25:00Z"/>
        </w:rPr>
      </w:pPr>
    </w:p>
    <w:p w:rsidR="006F3DF2" w:rsidRDefault="006F3DF2" w:rsidP="006F3DF2">
      <w:pPr>
        <w:rPr>
          <w:ins w:id="873" w:author="Ryan Lemos" w:date="2019-02-21T11:26:00Z"/>
        </w:rPr>
      </w:pPr>
      <w:ins w:id="874" w:author="Ryan Lemos" w:date="2019-02-21T11:25:00Z">
        <w:r>
          <w:t>Na gestão dos alunos é possí</w:t>
        </w:r>
      </w:ins>
      <w:ins w:id="875" w:author="Ryan Lemos" w:date="2019-02-21T11:26:00Z">
        <w:r>
          <w:t xml:space="preserve">vel que os gestores apaguem algum aluno ou troquem a senha do aluno. A troca de senhas é a mesma interação descrita pela </w:t>
        </w:r>
        <w:r w:rsidRPr="006F3DF2">
          <w:rPr>
            <w:highlight w:val="yellow"/>
            <w:rPrChange w:id="876" w:author="Ryan Lemos" w:date="2019-02-21T11:27:00Z">
              <w:rPr/>
            </w:rPrChange>
          </w:rPr>
          <w:t>figura</w:t>
        </w:r>
      </w:ins>
      <w:ins w:id="877" w:author="Ryan Lemos" w:date="2019-02-21T11:27:00Z">
        <w:r w:rsidRPr="006F3DF2">
          <w:rPr>
            <w:highlight w:val="yellow"/>
            <w:rPrChange w:id="878" w:author="Ryan Lemos" w:date="2019-02-21T11:27:00Z">
              <w:rPr/>
            </w:rPrChange>
          </w:rPr>
          <w:t xml:space="preserve"> X</w:t>
        </w:r>
        <w:r>
          <w:t xml:space="preserve"> e permite trocar as senhas dos alunos em caso de perda ou esquecimento.</w:t>
        </w:r>
      </w:ins>
      <w:ins w:id="879" w:author="Ryan Lemos" w:date="2019-03-02T08:16:00Z">
        <w:r w:rsidR="00485768">
          <w:t xml:space="preserve"> Foi-se utilizado um recurso chamado </w:t>
        </w:r>
        <w:proofErr w:type="spellStart"/>
        <w:r w:rsidR="00485768" w:rsidRPr="00485768">
          <w:rPr>
            <w:i/>
            <w:rPrChange w:id="880"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881" w:author="Ryan Lemos" w:date="2019-03-02T08:17:00Z">
        <w:r w:rsidR="00485768">
          <w:t>dinâmica. O próprio plugin adiciona os elementos de paginação, busca e filtragem. O que agiliza o processo de desenvolvimento.</w:t>
        </w:r>
      </w:ins>
      <w:ins w:id="882" w:author="Ryan Lemos" w:date="2019-03-02T08:16:00Z">
        <w:r w:rsidR="00485768">
          <w:t xml:space="preserve"> </w:t>
        </w:r>
      </w:ins>
    </w:p>
    <w:p w:rsidR="006F3DF2" w:rsidRDefault="006F3DF2">
      <w:pPr>
        <w:rPr>
          <w:ins w:id="883" w:author="Ryan Lemos" w:date="2019-02-20T21:14:00Z"/>
        </w:rPr>
        <w:pPrChange w:id="884" w:author="Ryan Lemos" w:date="2019-02-21T11:26:00Z">
          <w:pPr>
            <w:ind w:firstLine="0"/>
            <w:jc w:val="center"/>
          </w:pPr>
        </w:pPrChange>
      </w:pPr>
    </w:p>
    <w:p w:rsidR="00905032" w:rsidRDefault="00905032" w:rsidP="00905032">
      <w:pPr>
        <w:ind w:firstLine="0"/>
        <w:jc w:val="center"/>
        <w:rPr>
          <w:ins w:id="885" w:author="Ryan Lemos" w:date="2019-02-21T11:27:00Z"/>
        </w:rPr>
      </w:pPr>
      <w:ins w:id="886"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87" w:author="Ryan Lemos" w:date="2019-02-21T11:27:00Z"/>
        </w:rPr>
      </w:pPr>
    </w:p>
    <w:p w:rsidR="006F3DF2" w:rsidRDefault="006F3DF2">
      <w:pPr>
        <w:rPr>
          <w:ins w:id="888" w:author="Ryan Lemos" w:date="2019-02-21T11:27:00Z"/>
        </w:rPr>
        <w:pPrChange w:id="889" w:author="Ryan Lemos" w:date="2019-02-21T11:27:00Z">
          <w:pPr>
            <w:ind w:firstLine="0"/>
            <w:jc w:val="center"/>
          </w:pPr>
        </w:pPrChange>
      </w:pPr>
      <w:ins w:id="890" w:author="Ryan Lemos" w:date="2019-02-21T11:27:00Z">
        <w:r>
          <w:t>Quanto ao</w:t>
        </w:r>
      </w:ins>
      <w:ins w:id="891" w:author="Ryan Lemos" w:date="2019-02-21T11:28:00Z">
        <w:r>
          <w:t xml:space="preserve"> cadastro, foram identificados através de entrevistas juntamente com os gestores quais os dados constariam no cadastro. </w:t>
        </w:r>
      </w:ins>
      <w:ins w:id="892" w:author="Ryan Lemos" w:date="2019-02-21T11:29:00Z">
        <w:r>
          <w:t xml:space="preserve">Foi definido então que teria o nome do aluno, juntamente com seu nome de usuário, e-mail caso o aluno tenha, a data de nascimento caso o aluno </w:t>
        </w:r>
      </w:ins>
      <w:ins w:id="893" w:author="Ryan Lemos" w:date="2019-02-21T11:30:00Z">
        <w:r>
          <w:t xml:space="preserve">queira passar e a senha. Vale ressaltar que o </w:t>
        </w:r>
        <w:r w:rsidRPr="006F3DF2">
          <w:rPr>
            <w:i/>
            <w:rPrChange w:id="894" w:author="Ryan Lemos" w:date="2019-02-21T11:30:00Z">
              <w:rPr/>
            </w:rPrChange>
          </w:rPr>
          <w:t>username</w:t>
        </w:r>
        <w:r>
          <w:t xml:space="preserve"> e o e-mail são identificações únicas. Portanto ao sair dos campos citados </w:t>
        </w:r>
      </w:ins>
      <w:ins w:id="895" w:author="Ryan Lemos" w:date="2019-02-21T11:31:00Z">
        <w:r>
          <w:t xml:space="preserve">em caso de um </w:t>
        </w:r>
        <w:r w:rsidRPr="006F3DF2">
          <w:rPr>
            <w:i/>
            <w:rPrChange w:id="896" w:author="Ryan Lemos" w:date="2019-02-21T11:31:00Z">
              <w:rPr/>
            </w:rPrChange>
          </w:rPr>
          <w:t>username</w:t>
        </w:r>
        <w:r>
          <w:t xml:space="preserve"> ou </w:t>
        </w:r>
        <w:r w:rsidRPr="006F3DF2">
          <w:rPr>
            <w:i/>
            <w:rPrChange w:id="897" w:author="Ryan Lemos" w:date="2019-02-21T11:31:00Z">
              <w:rPr/>
            </w:rPrChange>
          </w:rPr>
          <w:t>email</w:t>
        </w:r>
        <w:r>
          <w:t xml:space="preserve"> já estiverem cadastrados na base, uma mensagem de erro surge dizendo que o usuário deve escolher outro </w:t>
        </w:r>
        <w:r w:rsidRPr="006F3DF2">
          <w:rPr>
            <w:i/>
            <w:rPrChange w:id="898" w:author="Ryan Lemos" w:date="2019-02-21T11:32:00Z">
              <w:rPr/>
            </w:rPrChange>
          </w:rPr>
          <w:t>username</w:t>
        </w:r>
        <w:r>
          <w:t xml:space="preserve"> ou </w:t>
        </w:r>
        <w:r w:rsidRPr="006F3DF2">
          <w:rPr>
            <w:i/>
            <w:rPrChange w:id="899" w:author="Ryan Lemos" w:date="2019-02-21T11:32:00Z">
              <w:rPr/>
            </w:rPrChange>
          </w:rPr>
          <w:t>e-mail</w:t>
        </w:r>
      </w:ins>
      <w:ins w:id="900" w:author="Ryan Lemos" w:date="2019-02-21T11:32:00Z">
        <w:r>
          <w:t>.</w:t>
        </w:r>
      </w:ins>
      <w:ins w:id="901" w:author="Ryan Lemos" w:date="2019-02-21T11:30:00Z">
        <w:r>
          <w:t xml:space="preserve"> </w:t>
        </w:r>
      </w:ins>
      <w:ins w:id="902" w:author="Ryan Lemos" w:date="2019-03-02T08:19:00Z">
        <w:r w:rsidR="00D719EF">
          <w:t xml:space="preserve">Como visto pela </w:t>
        </w:r>
        <w:r w:rsidR="00D719EF" w:rsidRPr="00D719EF">
          <w:rPr>
            <w:highlight w:val="yellow"/>
            <w:rPrChange w:id="903" w:author="Ryan Lemos" w:date="2019-03-02T08:19:00Z">
              <w:rPr/>
            </w:rPrChange>
          </w:rPr>
          <w:t>figura x</w:t>
        </w:r>
        <w:r w:rsidR="00D719EF">
          <w:t>, cada campo tem um ícone relacionando, os ícones utilizados são disponibilizados pelo Google e podem ser utilizados não somente no quesito w</w:t>
        </w:r>
      </w:ins>
      <w:ins w:id="904" w:author="Ryan Lemos" w:date="2019-03-02T08:20:00Z">
        <w:r w:rsidR="00D719EF">
          <w:t xml:space="preserve">eb quanto </w:t>
        </w:r>
        <w:r w:rsidR="00D719EF" w:rsidRPr="00D719EF">
          <w:rPr>
            <w:i/>
            <w:rPrChange w:id="905" w:author="Ryan Lemos" w:date="2019-03-02T08:20:00Z">
              <w:rPr/>
            </w:rPrChange>
          </w:rPr>
          <w:t>mobile</w:t>
        </w:r>
        <w:r w:rsidR="00D719EF">
          <w:t xml:space="preserve"> também. Os ícones servem para dar um melhor entendimento </w:t>
        </w:r>
      </w:ins>
      <w:ins w:id="906" w:author="Ryan Lemos" w:date="2019-03-02T08:21:00Z">
        <w:r w:rsidR="00D719EF">
          <w:t>da</w:t>
        </w:r>
      </w:ins>
      <w:ins w:id="907" w:author="Ryan Lemos" w:date="2019-03-02T08:20:00Z">
        <w:r w:rsidR="00D719EF">
          <w:t xml:space="preserve"> </w:t>
        </w:r>
      </w:ins>
      <w:ins w:id="908" w:author="Ryan Lemos" w:date="2019-03-02T08:21:00Z">
        <w:r w:rsidR="00D719EF">
          <w:t xml:space="preserve">interação </w:t>
        </w:r>
      </w:ins>
      <w:ins w:id="909" w:author="Ryan Lemos" w:date="2019-03-02T08:20:00Z">
        <w:r w:rsidR="00D719EF">
          <w:t xml:space="preserve">que o campo ou botão </w:t>
        </w:r>
      </w:ins>
      <w:ins w:id="910" w:author="Ryan Lemos" w:date="2019-03-02T08:21:00Z">
        <w:r w:rsidR="00D719EF">
          <w:t xml:space="preserve">propõe. O </w:t>
        </w:r>
        <w:proofErr w:type="spellStart"/>
        <w:r w:rsidR="00D719EF">
          <w:t>MaterializeCSS</w:t>
        </w:r>
        <w:proofErr w:type="spellEnd"/>
        <w:r w:rsidR="003979C5">
          <w:t xml:space="preserve"> </w:t>
        </w:r>
      </w:ins>
      <w:ins w:id="911" w:author="Ryan Lemos" w:date="2019-03-02T08:22:00Z">
        <w:r w:rsidR="003979C5">
          <w:t>contém elementos que se integram aos ícones disponibilizados pela Google, o que deixa a interface mais harmoniosa já que a</w:t>
        </w:r>
      </w:ins>
      <w:ins w:id="912" w:author="Ryan Lemos" w:date="2019-03-02T08:23:00Z">
        <w:r w:rsidR="003979C5">
          <w:t xml:space="preserve"> integração é nativa.</w:t>
        </w:r>
      </w:ins>
    </w:p>
    <w:p w:rsidR="006F3DF2" w:rsidRDefault="006F3DF2" w:rsidP="00905032">
      <w:pPr>
        <w:ind w:firstLine="0"/>
        <w:jc w:val="center"/>
        <w:rPr>
          <w:ins w:id="913" w:author="Ryan Lemos" w:date="2019-02-20T21:14:00Z"/>
        </w:rPr>
      </w:pPr>
    </w:p>
    <w:p w:rsidR="00905032" w:rsidRDefault="00905032" w:rsidP="00905032">
      <w:pPr>
        <w:ind w:firstLine="0"/>
        <w:jc w:val="center"/>
        <w:rPr>
          <w:ins w:id="914" w:author="Ryan Lemos" w:date="2019-02-21T11:32:00Z"/>
        </w:rPr>
      </w:pPr>
      <w:ins w:id="915"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16" w:author="Ryan Lemos" w:date="2019-02-21T11:32:00Z"/>
        </w:rPr>
      </w:pPr>
    </w:p>
    <w:p w:rsidR="006F3DF2" w:rsidRDefault="006F3DF2">
      <w:pPr>
        <w:rPr>
          <w:ins w:id="917" w:author="Ryan Lemos" w:date="2019-02-21T11:32:00Z"/>
        </w:rPr>
        <w:pPrChange w:id="918" w:author="Ryan Lemos" w:date="2019-02-21T11:32:00Z">
          <w:pPr>
            <w:ind w:firstLine="0"/>
            <w:jc w:val="center"/>
          </w:pPr>
        </w:pPrChange>
      </w:pPr>
      <w:ins w:id="919" w:author="Ryan Lemos" w:date="2019-02-21T11:32:00Z">
        <w:r>
          <w:t>A listagem dos professores segue o mesmo princípio da de alunos. Pode-se pensar q</w:t>
        </w:r>
      </w:ins>
      <w:ins w:id="920"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21" w:author="Ryan Lemos" w:date="2019-02-21T11:34:00Z">
        <w:r>
          <w:t>possível</w:t>
        </w:r>
        <w:r w:rsidR="00410D44">
          <w:t xml:space="preserve"> dividindo em duas gestões.</w:t>
        </w:r>
      </w:ins>
    </w:p>
    <w:p w:rsidR="006F3DF2" w:rsidRDefault="006F3DF2" w:rsidP="00905032">
      <w:pPr>
        <w:ind w:firstLine="0"/>
        <w:jc w:val="center"/>
        <w:rPr>
          <w:ins w:id="922" w:author="Ryan Lemos" w:date="2019-02-20T21:14:00Z"/>
        </w:rPr>
      </w:pPr>
    </w:p>
    <w:p w:rsidR="00905032" w:rsidRDefault="00905032" w:rsidP="00905032">
      <w:pPr>
        <w:ind w:firstLine="0"/>
        <w:jc w:val="center"/>
        <w:rPr>
          <w:ins w:id="923" w:author="Ryan Lemos" w:date="2019-02-21T11:35:00Z"/>
        </w:rPr>
      </w:pPr>
      <w:ins w:id="924"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25" w:author="Ryan Lemos" w:date="2019-02-21T11:35:00Z"/>
        </w:rPr>
      </w:pPr>
    </w:p>
    <w:p w:rsidR="00410D44" w:rsidRDefault="00410D44">
      <w:pPr>
        <w:rPr>
          <w:ins w:id="926" w:author="Ryan Lemos" w:date="2019-03-02T08:23:00Z"/>
        </w:rPr>
      </w:pPr>
      <w:ins w:id="927" w:author="Ryan Lemos" w:date="2019-02-21T11:35:00Z">
        <w:r>
          <w:t>O cadastro dos professores também segue a linha do de alunos. A única diferença é a não existência do campo de data de nascimento</w:t>
        </w:r>
      </w:ins>
      <w:ins w:id="928" w:author="Ryan Lemos" w:date="2019-02-21T11:36:00Z">
        <w:r>
          <w:t>. Como foi dito, essa divisão foi feita afim de deixar o processo mais simples e direto.</w:t>
        </w:r>
      </w:ins>
    </w:p>
    <w:p w:rsidR="00097BA3" w:rsidRDefault="00097BA3">
      <w:pPr>
        <w:rPr>
          <w:ins w:id="929" w:author="Ryan Lemos" w:date="2019-02-20T21:14:00Z"/>
        </w:rPr>
        <w:pPrChange w:id="930" w:author="Ryan Lemos" w:date="2019-02-21T11:35:00Z">
          <w:pPr>
            <w:ind w:firstLine="0"/>
            <w:jc w:val="center"/>
          </w:pPr>
        </w:pPrChange>
      </w:pPr>
    </w:p>
    <w:p w:rsidR="00905032" w:rsidRDefault="00905032" w:rsidP="00905032">
      <w:pPr>
        <w:ind w:firstLine="0"/>
        <w:jc w:val="center"/>
        <w:rPr>
          <w:ins w:id="931" w:author="Ryan Lemos" w:date="2019-02-21T11:36:00Z"/>
        </w:rPr>
      </w:pPr>
      <w:ins w:id="932"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33" w:author="Ryan Lemos" w:date="2019-02-21T11:36:00Z"/>
        </w:rPr>
      </w:pPr>
    </w:p>
    <w:p w:rsidR="00CC245E" w:rsidRDefault="00CC245E">
      <w:pPr>
        <w:rPr>
          <w:ins w:id="934" w:author="Ryan Lemos" w:date="2019-02-21T11:36:00Z"/>
        </w:rPr>
        <w:pPrChange w:id="935" w:author="Ryan Lemos" w:date="2019-02-21T11:36:00Z">
          <w:pPr>
            <w:ind w:firstLine="0"/>
            <w:jc w:val="center"/>
          </w:pPr>
        </w:pPrChange>
      </w:pPr>
      <w:ins w:id="936" w:author="Ryan Lemos" w:date="2019-02-21T11:37:00Z">
        <w:r>
          <w:t>A escola como um todo pode oferecer eventos aos alunos, como uma gincana ou uma viagem por exemplo. Então surgiu-se a necessidade de que o gestor possa gerenciar esses eventos através do ambiente. Assim o</w:t>
        </w:r>
      </w:ins>
      <w:ins w:id="937" w:author="Ryan Lemos" w:date="2019-02-21T11:38:00Z">
        <w:r>
          <w:t xml:space="preserve">s alunos ficam sabendo do que está ocorrendo na escola. A estória definida pela </w:t>
        </w:r>
        <w:r w:rsidRPr="00CC245E">
          <w:rPr>
            <w:highlight w:val="yellow"/>
            <w:rPrChange w:id="938" w:author="Ryan Lemos" w:date="2019-02-21T11:38:00Z">
              <w:rPr/>
            </w:rPrChange>
          </w:rPr>
          <w:t>figura x</w:t>
        </w:r>
        <w:r>
          <w:t xml:space="preserve"> descreve esse processo pela visão do gestor.</w:t>
        </w:r>
      </w:ins>
    </w:p>
    <w:p w:rsidR="00CC245E" w:rsidRDefault="00CC245E" w:rsidP="00905032">
      <w:pPr>
        <w:ind w:firstLine="0"/>
        <w:jc w:val="center"/>
        <w:rPr>
          <w:ins w:id="939" w:author="Ryan Lemos" w:date="2019-02-20T21:14:00Z"/>
        </w:rPr>
      </w:pPr>
    </w:p>
    <w:p w:rsidR="00905032" w:rsidRDefault="00905032" w:rsidP="00905032">
      <w:pPr>
        <w:ind w:firstLine="0"/>
        <w:jc w:val="center"/>
        <w:rPr>
          <w:ins w:id="940" w:author="Ryan Lemos" w:date="2019-02-21T11:38:00Z"/>
        </w:rPr>
      </w:pPr>
      <w:ins w:id="941"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42" w:author="Ryan Lemos" w:date="2019-02-21T11:38:00Z"/>
        </w:rPr>
      </w:pPr>
    </w:p>
    <w:p w:rsidR="00CC245E" w:rsidRDefault="00CC245E">
      <w:pPr>
        <w:rPr>
          <w:ins w:id="943" w:author="Ryan Lemos" w:date="2019-02-20T21:14:00Z"/>
        </w:rPr>
        <w:pPrChange w:id="944" w:author="Ryan Lemos" w:date="2019-02-21T11:39:00Z">
          <w:pPr>
            <w:ind w:firstLine="0"/>
            <w:jc w:val="center"/>
          </w:pPr>
        </w:pPrChange>
      </w:pPr>
      <w:ins w:id="945" w:author="Ryan Lemos" w:date="2019-02-21T11:39:00Z">
        <w:r>
          <w:t xml:space="preserve">A </w:t>
        </w:r>
        <w:r w:rsidRPr="00CC245E">
          <w:rPr>
            <w:highlight w:val="yellow"/>
            <w:rPrChange w:id="946" w:author="Ryan Lemos" w:date="2019-02-21T11:39:00Z">
              <w:rPr/>
            </w:rPrChange>
          </w:rPr>
          <w:t>figura x</w:t>
        </w:r>
        <w:r>
          <w:t xml:space="preserve"> demonstra como se deu o processo de cadastro de um evento da escola. O gestor indica o nome do evento,</w:t>
        </w:r>
      </w:ins>
      <w:ins w:id="947" w:author="Ryan Lemos" w:date="2019-02-21T11:40:00Z">
        <w:r>
          <w:t xml:space="preserve"> data e hora,</w:t>
        </w:r>
      </w:ins>
      <w:ins w:id="948" w:author="Ryan Lemos" w:date="2019-02-21T11:39:00Z">
        <w:r>
          <w:t xml:space="preserve"> juntamente com </w:t>
        </w:r>
      </w:ins>
      <w:ins w:id="949" w:author="Ryan Lemos" w:date="2019-02-21T11:40:00Z">
        <w:r>
          <w:t>uma</w:t>
        </w:r>
      </w:ins>
      <w:ins w:id="950" w:author="Ryan Lemos" w:date="2019-02-21T11:39:00Z">
        <w:r>
          <w:t xml:space="preserve"> cor, </w:t>
        </w:r>
      </w:ins>
      <w:ins w:id="951" w:author="Ryan Lemos" w:date="2019-02-21T11:40:00Z">
        <w:r>
          <w:t>que</w:t>
        </w:r>
      </w:ins>
      <w:ins w:id="952" w:author="Ryan Lemos" w:date="2019-02-21T11:39:00Z">
        <w:r>
          <w:t xml:space="preserve"> serve para que </w:t>
        </w:r>
      </w:ins>
      <w:ins w:id="953" w:author="Ryan Lemos" w:date="2019-02-21T11:40:00Z">
        <w:r>
          <w:t xml:space="preserve">o aluno possa identificar o evento no seu calendário. Vale ressaltar que não foram definidos padrões de </w:t>
        </w:r>
      </w:ins>
      <w:ins w:id="954" w:author="Ryan Lemos" w:date="2019-02-21T11:41:00Z">
        <w:r>
          <w:t>cores, o gestor fica livre para escolher a cor que mais lhe agrada.</w:t>
        </w:r>
      </w:ins>
    </w:p>
    <w:p w:rsidR="00905032" w:rsidRDefault="00905032" w:rsidP="00905032">
      <w:pPr>
        <w:ind w:firstLine="0"/>
        <w:jc w:val="center"/>
        <w:rPr>
          <w:ins w:id="955" w:author="Ryan Lemos" w:date="2019-02-21T11:41:00Z"/>
        </w:rPr>
      </w:pPr>
      <w:ins w:id="956"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57" w:author="Ryan Lemos" w:date="2019-02-21T11:41:00Z"/>
        </w:rPr>
      </w:pPr>
    </w:p>
    <w:p w:rsidR="00CC245E" w:rsidRDefault="00CC245E">
      <w:pPr>
        <w:rPr>
          <w:ins w:id="958" w:author="Ryan Lemos" w:date="2019-02-21T11:41:00Z"/>
        </w:rPr>
        <w:pPrChange w:id="959" w:author="Ryan Lemos" w:date="2019-02-21T11:42:00Z">
          <w:pPr>
            <w:ind w:firstLine="0"/>
            <w:jc w:val="center"/>
          </w:pPr>
        </w:pPrChange>
      </w:pPr>
      <w:ins w:id="960" w:author="Ryan Lemos" w:date="2019-02-21T11:42:00Z">
        <w:r>
          <w:t xml:space="preserve">Após o cadastro o gestor fica disposto a uma tela que lista todos os eventos que ele cadastrou em uma aba e na outra ele pode </w:t>
        </w:r>
      </w:ins>
      <w:ins w:id="961" w:author="Ryan Lemos" w:date="2019-02-21T11:43:00Z">
        <w:r>
          <w:t xml:space="preserve">ver os eventos no calendário conforme demonstrada pela </w:t>
        </w:r>
        <w:r w:rsidRPr="00CC245E">
          <w:rPr>
            <w:highlight w:val="yellow"/>
            <w:rPrChange w:id="962"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63" w:author="Ryan Lemos" w:date="2019-02-21T11:43:00Z">
              <w:rPr/>
            </w:rPrChange>
          </w:rPr>
          <w:t>figura x</w:t>
        </w:r>
      </w:ins>
      <w:ins w:id="964" w:author="Ryan Lemos" w:date="2019-02-21T11:44:00Z">
        <w:r>
          <w:t>.</w:t>
        </w:r>
      </w:ins>
    </w:p>
    <w:p w:rsidR="00CC245E" w:rsidRDefault="00CC245E" w:rsidP="00905032">
      <w:pPr>
        <w:ind w:firstLine="0"/>
        <w:jc w:val="center"/>
        <w:rPr>
          <w:ins w:id="965" w:author="Ryan Lemos" w:date="2019-02-20T21:14:00Z"/>
        </w:rPr>
      </w:pPr>
    </w:p>
    <w:p w:rsidR="00905032" w:rsidRDefault="00905032" w:rsidP="00905032">
      <w:pPr>
        <w:ind w:firstLine="0"/>
        <w:jc w:val="center"/>
        <w:rPr>
          <w:ins w:id="966" w:author="Ryan Lemos" w:date="2019-02-21T11:44:00Z"/>
        </w:rPr>
      </w:pPr>
      <w:ins w:id="967"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68" w:author="Ryan Lemos" w:date="2019-02-21T11:44:00Z"/>
        </w:rPr>
      </w:pPr>
    </w:p>
    <w:p w:rsidR="005537DE" w:rsidRDefault="005537DE" w:rsidP="005537DE">
      <w:pPr>
        <w:rPr>
          <w:ins w:id="969" w:author="Ryan Lemos" w:date="2019-02-21T11:46:00Z"/>
        </w:rPr>
      </w:pPr>
      <w:ins w:id="970" w:author="Ryan Lemos" w:date="2019-02-21T11:44:00Z">
        <w:r>
          <w:t xml:space="preserve">Ao clicar na aba de calendário o gestor tem um calendário interativo contendo os eventos cadastrados. </w:t>
        </w:r>
      </w:ins>
      <w:ins w:id="971" w:author="Ryan Lemos" w:date="2019-03-02T08:24:00Z">
        <w:r w:rsidR="00097BA3">
          <w:t xml:space="preserve">Foi-se utilizado um </w:t>
        </w:r>
        <w:proofErr w:type="gramStart"/>
        <w:r w:rsidR="00097BA3">
          <w:t>plugin Angular</w:t>
        </w:r>
        <w:proofErr w:type="gramEnd"/>
        <w:r w:rsidR="00097BA3">
          <w:t xml:space="preserve"> que é responsável por gerar o calendário interativo, o que facilita a implementação já q</w:t>
        </w:r>
      </w:ins>
      <w:ins w:id="972" w:author="Ryan Lemos" w:date="2019-03-02T08:25:00Z">
        <w:r w:rsidR="00097BA3">
          <w:t>ue se tem uma reutilização de algo já criado. Neste calendário o</w:t>
        </w:r>
      </w:ins>
      <w:ins w:id="973" w:author="Ryan Lemos" w:date="2019-02-21T11:44:00Z">
        <w:r>
          <w:t xml:space="preserve"> gestor pode i</w:t>
        </w:r>
      </w:ins>
      <w:ins w:id="974" w:author="Ryan Lemos" w:date="2019-02-21T11:45:00Z">
        <w:r>
          <w:t xml:space="preserve">nteragir, mudando sua visão para dia, semana ou mês. Além de se locomover pelos dias, semanas ou meses no calendário. Os eventos aparecem </w:t>
        </w:r>
      </w:ins>
      <w:ins w:id="975" w:author="Ryan Lemos" w:date="2019-02-21T11:46:00Z">
        <w:r>
          <w:lastRenderedPageBreak/>
          <w:t xml:space="preserve">marcados no calendário </w:t>
        </w:r>
      </w:ins>
      <w:ins w:id="976" w:author="Ryan Lemos" w:date="2019-02-21T11:45:00Z">
        <w:r>
          <w:t>com a cor escolhida no momento d</w:t>
        </w:r>
      </w:ins>
      <w:ins w:id="977" w:author="Ryan Lemos" w:date="2019-02-21T11:46:00Z">
        <w:r>
          <w:t xml:space="preserve">o cadastro. Ao clicar em uma data com o evento, uma descrição do evento surge. Ainda há outra funcionalidade, em caso de mais de um evento para o mesmo </w:t>
        </w:r>
      </w:ins>
      <w:ins w:id="978" w:author="Ryan Lemos" w:date="2019-02-21T11:47:00Z">
        <w:r>
          <w:t>dia o calendário mostra um contador de eventos naquela data juntamente com as cores daqueles eventos.</w:t>
        </w:r>
      </w:ins>
    </w:p>
    <w:p w:rsidR="005537DE" w:rsidRDefault="005537DE">
      <w:pPr>
        <w:rPr>
          <w:ins w:id="979" w:author="Ryan Lemos" w:date="2019-02-20T21:14:00Z"/>
        </w:rPr>
        <w:pPrChange w:id="980" w:author="Ryan Lemos" w:date="2019-02-21T11:44:00Z">
          <w:pPr>
            <w:ind w:firstLine="0"/>
            <w:jc w:val="center"/>
          </w:pPr>
        </w:pPrChange>
      </w:pPr>
    </w:p>
    <w:p w:rsidR="00905032" w:rsidRDefault="00905032" w:rsidP="00905032">
      <w:pPr>
        <w:ind w:firstLine="0"/>
        <w:jc w:val="center"/>
        <w:rPr>
          <w:ins w:id="981" w:author="Ryan Lemos" w:date="2019-02-20T21:14:00Z"/>
        </w:rPr>
      </w:pPr>
      <w:ins w:id="982"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83" w:author="Ryan Lemos" w:date="2019-02-20T21:14:00Z"/>
        </w:rPr>
      </w:pPr>
    </w:p>
    <w:p w:rsidR="00905032" w:rsidRDefault="00905032" w:rsidP="00905032">
      <w:pPr>
        <w:pStyle w:val="Ttulo4"/>
        <w:rPr>
          <w:ins w:id="984" w:author="Ryan Lemos" w:date="2019-02-21T20:05:00Z"/>
        </w:rPr>
      </w:pPr>
      <w:bookmarkStart w:id="985" w:name="_Toc2273666"/>
      <w:ins w:id="986" w:author="Ryan Lemos" w:date="2019-02-20T21:14:00Z">
        <w:r>
          <w:t>Administrador</w:t>
        </w:r>
      </w:ins>
      <w:bookmarkEnd w:id="985"/>
    </w:p>
    <w:p w:rsidR="008F6EE2" w:rsidRPr="001D2BA8" w:rsidRDefault="008F6EE2">
      <w:pPr>
        <w:rPr>
          <w:ins w:id="987" w:author="Ryan Lemos" w:date="2019-02-21T20:05:00Z"/>
        </w:rPr>
        <w:pPrChange w:id="988" w:author="Ryan Lemos" w:date="2019-02-21T20:05:00Z">
          <w:pPr>
            <w:pStyle w:val="Ttulo4"/>
          </w:pPr>
        </w:pPrChange>
      </w:pPr>
    </w:p>
    <w:p w:rsidR="008F6EE2" w:rsidRPr="001D2BA8" w:rsidRDefault="008F6EE2">
      <w:pPr>
        <w:rPr>
          <w:ins w:id="989" w:author="Ryan Lemos" w:date="2019-02-20T21:14:00Z"/>
        </w:rPr>
        <w:pPrChange w:id="990" w:author="Ryan Lemos" w:date="2019-02-21T20:05:00Z">
          <w:pPr>
            <w:pStyle w:val="Ttulo4"/>
          </w:pPr>
        </w:pPrChange>
      </w:pPr>
      <w:ins w:id="991" w:author="Ryan Lemos" w:date="2019-02-21T20:06:00Z">
        <w:r>
          <w:t xml:space="preserve">O administrador é o perfil de usuário com acesso total ao sistema. Porém, há algumas funcionalidades, para ser mais exato duas, que somente o administrador pode </w:t>
        </w:r>
      </w:ins>
      <w:ins w:id="992" w:author="Ryan Lemos" w:date="2019-02-21T20:07:00Z">
        <w:r>
          <w:t>desempenhar. Vale ressaltar que o administrador deve ter conhecimento em desenvolvimento para cumprir essas tar</w:t>
        </w:r>
      </w:ins>
      <w:ins w:id="993" w:author="Ryan Lemos" w:date="2019-02-21T20:08:00Z">
        <w:r>
          <w:t>e</w:t>
        </w:r>
      </w:ins>
      <w:ins w:id="994" w:author="Ryan Lemos" w:date="2019-02-21T20:07:00Z">
        <w:r>
          <w:t>fas, já</w:t>
        </w:r>
      </w:ins>
      <w:ins w:id="995" w:author="Ryan Lemos" w:date="2019-02-21T20:08:00Z">
        <w:r>
          <w:t xml:space="preserve"> que as funcionalidades abordam aspectos específicos do desenvolvimento.</w:t>
        </w:r>
      </w:ins>
      <w:ins w:id="996" w:author="Ryan Lemos" w:date="2019-02-21T20:07:00Z">
        <w:r>
          <w:t xml:space="preserve">  </w:t>
        </w:r>
      </w:ins>
      <w:ins w:id="997" w:author="Ryan Lemos" w:date="2019-02-21T20:10:00Z">
        <w:r w:rsidR="00DA49B0">
          <w:t xml:space="preserve">A primeira função do administrador citada pela estória da </w:t>
        </w:r>
        <w:r w:rsidR="00DA49B0" w:rsidRPr="00DA49B0">
          <w:rPr>
            <w:highlight w:val="yellow"/>
            <w:rPrChange w:id="998" w:author="Ryan Lemos" w:date="2019-02-21T20:10:00Z">
              <w:rPr/>
            </w:rPrChange>
          </w:rPr>
          <w:t>figura x</w:t>
        </w:r>
        <w:r w:rsidR="00DA49B0">
          <w:t xml:space="preserve"> se trata do gerenciamento do</w:t>
        </w:r>
      </w:ins>
      <w:ins w:id="999" w:author="Ryan Lemos" w:date="2019-02-21T20:11:00Z">
        <w:r w:rsidR="00DA49B0">
          <w:t xml:space="preserve">s menus. Isso se </w:t>
        </w:r>
      </w:ins>
      <w:ins w:id="1000" w:author="Ryan Lemos" w:date="2019-02-21T20:12:00Z">
        <w:r w:rsidR="00F045C8">
          <w:t>dá, pois,</w:t>
        </w:r>
      </w:ins>
      <w:ins w:id="1001" w:author="Ryan Lemos" w:date="2019-02-21T20:11:00Z">
        <w:r w:rsidR="00DA49B0">
          <w:t xml:space="preserve"> os menus</w:t>
        </w:r>
      </w:ins>
      <w:ins w:id="1002"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03" w:author="Ryan Lemos" w:date="2019-02-20T21:14:00Z"/>
        </w:rPr>
      </w:pPr>
    </w:p>
    <w:p w:rsidR="00905032" w:rsidRDefault="00905032" w:rsidP="00905032">
      <w:pPr>
        <w:ind w:firstLine="0"/>
        <w:jc w:val="center"/>
        <w:rPr>
          <w:ins w:id="1004" w:author="Ryan Lemos" w:date="2019-02-21T20:13:00Z"/>
        </w:rPr>
      </w:pPr>
      <w:ins w:id="1005"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06" w:author="Ryan Lemos" w:date="2019-02-21T20:13:00Z"/>
        </w:rPr>
      </w:pPr>
    </w:p>
    <w:p w:rsidR="00F045C8" w:rsidRPr="00F045C8" w:rsidRDefault="00F045C8" w:rsidP="00F045C8">
      <w:pPr>
        <w:rPr>
          <w:ins w:id="1007" w:author="Ryan Lemos" w:date="2019-02-21T20:13:00Z"/>
        </w:rPr>
      </w:pPr>
      <w:ins w:id="1008" w:author="Ryan Lemos" w:date="2019-02-21T20:13:00Z">
        <w:r>
          <w:t xml:space="preserve">Como papel de gestão de menus, o administrador pode criar um menu ou excluir um menu já criado, conforme visto na </w:t>
        </w:r>
        <w:r w:rsidRPr="00F045C8">
          <w:rPr>
            <w:highlight w:val="yellow"/>
            <w:rPrChange w:id="1009" w:author="Ryan Lemos" w:date="2019-02-21T20:13:00Z">
              <w:rPr/>
            </w:rPrChange>
          </w:rPr>
          <w:t>figura x</w:t>
        </w:r>
        <w:r>
          <w:t xml:space="preserve">. </w:t>
        </w:r>
      </w:ins>
      <w:ins w:id="1010" w:author="Ryan Lemos" w:date="2019-02-21T20:14:00Z">
        <w:r>
          <w:t xml:space="preserve">Cada menu está ligado a uma permissão do sistema. </w:t>
        </w:r>
      </w:ins>
      <w:ins w:id="1011" w:author="Ryan Lemos" w:date="2019-02-21T20:15:00Z">
        <w:r>
          <w:t>Na verdade,</w:t>
        </w:r>
      </w:ins>
      <w:ins w:id="1012" w:author="Ryan Lemos" w:date="2019-02-21T20:14:00Z">
        <w:r>
          <w:t xml:space="preserve"> essa permissão nada mais é do que a rota em que o usuário será direcionado ao clicar no menu. </w:t>
        </w:r>
      </w:ins>
    </w:p>
    <w:p w:rsidR="00F045C8" w:rsidRDefault="00F045C8">
      <w:pPr>
        <w:rPr>
          <w:ins w:id="1013" w:author="Ryan Lemos" w:date="2019-02-20T21:14:00Z"/>
        </w:rPr>
        <w:pPrChange w:id="1014" w:author="Ryan Lemos" w:date="2019-02-21T20:13:00Z">
          <w:pPr>
            <w:ind w:firstLine="0"/>
            <w:jc w:val="center"/>
          </w:pPr>
        </w:pPrChange>
      </w:pPr>
    </w:p>
    <w:p w:rsidR="00905032" w:rsidRDefault="00905032" w:rsidP="00905032">
      <w:pPr>
        <w:ind w:firstLine="0"/>
        <w:jc w:val="center"/>
        <w:rPr>
          <w:ins w:id="1015" w:author="Ryan Lemos" w:date="2019-02-21T20:16:00Z"/>
        </w:rPr>
      </w:pPr>
      <w:ins w:id="1016"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17" w:author="Ryan Lemos" w:date="2019-02-21T20:16:00Z"/>
        </w:rPr>
      </w:pPr>
    </w:p>
    <w:p w:rsidR="00F045C8" w:rsidRDefault="00F045C8">
      <w:pPr>
        <w:rPr>
          <w:ins w:id="1018" w:author="Ryan Lemos" w:date="2019-02-21T20:16:00Z"/>
        </w:rPr>
        <w:pPrChange w:id="1019" w:author="Ryan Lemos" w:date="2019-02-21T20:16:00Z">
          <w:pPr>
            <w:ind w:firstLine="0"/>
            <w:jc w:val="center"/>
          </w:pPr>
        </w:pPrChange>
      </w:pPr>
      <w:ins w:id="1020" w:author="Ryan Lemos" w:date="2019-02-21T20:16:00Z">
        <w:r>
          <w:t>Ao clicar em cadastrar surge um</w:t>
        </w:r>
      </w:ins>
      <w:ins w:id="1021" w:author="Ryan Lemos" w:date="2019-02-21T20:17:00Z">
        <w:r>
          <w:t xml:space="preserve">a tela onde o administrador pode indicar o nome do menu a ser cadastrado, juntamente com a permissão associada ao menu como visto pela </w:t>
        </w:r>
        <w:r w:rsidRPr="00F045C8">
          <w:rPr>
            <w:highlight w:val="yellow"/>
            <w:rPrChange w:id="1022" w:author="Ryan Lemos" w:date="2019-02-21T20:17:00Z">
              <w:rPr/>
            </w:rPrChange>
          </w:rPr>
          <w:t>figura x</w:t>
        </w:r>
        <w:r>
          <w:t>.</w:t>
        </w:r>
      </w:ins>
    </w:p>
    <w:p w:rsidR="00F045C8" w:rsidRDefault="00F045C8" w:rsidP="00905032">
      <w:pPr>
        <w:ind w:firstLine="0"/>
        <w:jc w:val="center"/>
        <w:rPr>
          <w:ins w:id="1023" w:author="Ryan Lemos" w:date="2019-02-21T20:10:00Z"/>
        </w:rPr>
      </w:pPr>
    </w:p>
    <w:p w:rsidR="008F6EE2" w:rsidRDefault="008F6EE2" w:rsidP="00905032">
      <w:pPr>
        <w:ind w:firstLine="0"/>
        <w:jc w:val="center"/>
        <w:rPr>
          <w:ins w:id="1024" w:author="Ryan Lemos" w:date="2019-02-21T20:18:00Z"/>
        </w:rPr>
      </w:pPr>
      <w:ins w:id="1025"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26" w:author="Ryan Lemos" w:date="2019-02-21T20:18:00Z"/>
        </w:rPr>
      </w:pPr>
    </w:p>
    <w:p w:rsidR="00F045C8" w:rsidRPr="00F045C8" w:rsidRDefault="00F045C8" w:rsidP="00F045C8">
      <w:pPr>
        <w:rPr>
          <w:ins w:id="1027" w:author="Ryan Lemos" w:date="2019-02-21T20:18:00Z"/>
        </w:rPr>
      </w:pPr>
      <w:ins w:id="1028" w:author="Ryan Lemos" w:date="2019-02-21T20:18:00Z">
        <w:r>
          <w:lastRenderedPageBreak/>
          <w:t>A</w:t>
        </w:r>
      </w:ins>
      <w:ins w:id="1029" w:author="Ryan Lemos" w:date="2019-02-21T20:19:00Z">
        <w:r>
          <w:t xml:space="preserve"> </w:t>
        </w:r>
      </w:ins>
      <w:ins w:id="1030" w:author="Ryan Lemos" w:date="2019-02-21T20:18:00Z">
        <w:r w:rsidRPr="00F045C8">
          <w:rPr>
            <w:highlight w:val="yellow"/>
            <w:rPrChange w:id="1031" w:author="Ryan Lemos" w:date="2019-02-21T20:19:00Z">
              <w:rPr/>
            </w:rPrChange>
          </w:rPr>
          <w:t>figura</w:t>
        </w:r>
      </w:ins>
      <w:ins w:id="1032" w:author="Ryan Lemos" w:date="2019-02-21T20:19:00Z">
        <w:r w:rsidRPr="00F045C8">
          <w:rPr>
            <w:highlight w:val="yellow"/>
            <w:rPrChange w:id="1033" w:author="Ryan Lemos" w:date="2019-02-21T20:19:00Z">
              <w:rPr/>
            </w:rPrChange>
          </w:rPr>
          <w:t xml:space="preserve"> x</w:t>
        </w:r>
      </w:ins>
      <w:ins w:id="1034" w:author="Ryan Lemos" w:date="2019-02-21T20:18:00Z">
        <w:r>
          <w:t xml:space="preserve"> se trata de todos os menus da aplicação</w:t>
        </w:r>
      </w:ins>
      <w:ins w:id="1035" w:author="Ryan Lemos" w:date="2019-02-21T20:19:00Z">
        <w:r>
          <w:t xml:space="preserve"> no release 1</w:t>
        </w:r>
      </w:ins>
      <w:ins w:id="1036" w:author="Ryan Lemos" w:date="2019-02-21T20:52:00Z">
        <w:r w:rsidR="005F0194">
          <w:t>. A listagem dos menus é feita com base no perfil do usuário e suas permissões. Ou seja, cada perfil tem um conjunto de menus associados.</w:t>
        </w:r>
      </w:ins>
      <w:ins w:id="1037" w:author="Ryan Lemos" w:date="2019-02-21T20:18:00Z">
        <w:r>
          <w:t xml:space="preserve"> </w:t>
        </w:r>
      </w:ins>
      <w:ins w:id="1038" w:author="Ryan Lemos" w:date="2019-02-21T20:53:00Z">
        <w:r w:rsidR="005F0194">
          <w:t>Contanto,</w:t>
        </w:r>
      </w:ins>
      <w:ins w:id="1039" w:author="Ryan Lemos" w:date="2019-02-21T20:18:00Z">
        <w:r>
          <w:t xml:space="preserve"> há um menu padrão para todos os usuários e que não fica salvo na base. Se trata do menu </w:t>
        </w:r>
        <w:r w:rsidRPr="00F045C8">
          <w:rPr>
            <w:i/>
            <w:rPrChange w:id="1040" w:author="Ryan Lemos" w:date="2019-02-21T20:18:00Z">
              <w:rPr/>
            </w:rPrChange>
          </w:rPr>
          <w:t>home</w:t>
        </w:r>
      </w:ins>
      <w:ins w:id="1041" w:author="Ryan Lemos" w:date="2019-02-21T20:19:00Z">
        <w:r>
          <w:t>, que redireciona o usuário para a página inicial da aplicação.</w:t>
        </w:r>
      </w:ins>
    </w:p>
    <w:p w:rsidR="00F045C8" w:rsidRDefault="00F045C8">
      <w:pPr>
        <w:rPr>
          <w:ins w:id="1042" w:author="Ryan Lemos" w:date="2019-02-21T20:11:00Z"/>
        </w:rPr>
        <w:pPrChange w:id="1043" w:author="Ryan Lemos" w:date="2019-02-21T20:18:00Z">
          <w:pPr>
            <w:ind w:firstLine="0"/>
            <w:jc w:val="center"/>
          </w:pPr>
        </w:pPrChange>
      </w:pPr>
    </w:p>
    <w:p w:rsidR="00DA49B0" w:rsidRDefault="00DA49B0" w:rsidP="00905032">
      <w:pPr>
        <w:ind w:firstLine="0"/>
        <w:jc w:val="center"/>
        <w:rPr>
          <w:ins w:id="1044" w:author="Ryan Lemos" w:date="2019-02-21T20:20:00Z"/>
        </w:rPr>
      </w:pPr>
      <w:ins w:id="1045"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46" w:author="Ryan Lemos" w:date="2019-02-21T20:20:00Z"/>
        </w:rPr>
      </w:pPr>
    </w:p>
    <w:p w:rsidR="00F045C8" w:rsidRDefault="00F045C8" w:rsidP="00F045C8">
      <w:pPr>
        <w:rPr>
          <w:ins w:id="1047" w:author="Ryan Lemos" w:date="2019-02-21T20:21:00Z"/>
        </w:rPr>
      </w:pPr>
      <w:ins w:id="1048" w:author="Ryan Lemos" w:date="2019-02-21T20:21:00Z">
        <w:r>
          <w:t>Assim como os menus, as permissões dos usuários são dinâmicas. O administrador tem a função de</w:t>
        </w:r>
      </w:ins>
      <w:ins w:id="1049"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50" w:author="Ryan Lemos" w:date="2019-02-21T20:22:00Z">
              <w:rPr/>
            </w:rPrChange>
          </w:rPr>
          <w:t>figura x</w:t>
        </w:r>
        <w:r w:rsidR="004240B8">
          <w:t xml:space="preserve">, </w:t>
        </w:r>
        <w:r>
          <w:t xml:space="preserve">descreve </w:t>
        </w:r>
        <w:r w:rsidR="004240B8">
          <w:t>essa necessidade do ambiente.</w:t>
        </w:r>
      </w:ins>
      <w:ins w:id="1051" w:author="Ryan Lemos" w:date="2019-02-21T20:21:00Z">
        <w:r>
          <w:t xml:space="preserve"> </w:t>
        </w:r>
      </w:ins>
    </w:p>
    <w:p w:rsidR="00F045C8" w:rsidRDefault="00F045C8">
      <w:pPr>
        <w:rPr>
          <w:ins w:id="1052" w:author="Ryan Lemos" w:date="2019-02-20T21:14:00Z"/>
        </w:rPr>
        <w:pPrChange w:id="1053" w:author="Ryan Lemos" w:date="2019-02-21T20:21:00Z">
          <w:pPr>
            <w:ind w:firstLine="0"/>
            <w:jc w:val="center"/>
          </w:pPr>
        </w:pPrChange>
      </w:pPr>
    </w:p>
    <w:p w:rsidR="00905032" w:rsidRDefault="00905032" w:rsidP="00905032">
      <w:pPr>
        <w:ind w:firstLine="0"/>
        <w:jc w:val="center"/>
        <w:rPr>
          <w:ins w:id="1054" w:author="Ryan Lemos" w:date="2019-02-21T20:21:00Z"/>
        </w:rPr>
      </w:pPr>
      <w:ins w:id="1055"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56" w:author="Ryan Lemos" w:date="2019-02-21T20:21:00Z"/>
        </w:rPr>
      </w:pPr>
    </w:p>
    <w:p w:rsidR="00F045C8" w:rsidRDefault="004240B8" w:rsidP="00F045C8">
      <w:pPr>
        <w:rPr>
          <w:ins w:id="1057" w:author="Ryan Lemos" w:date="2019-02-21T20:21:00Z"/>
        </w:rPr>
      </w:pPr>
      <w:ins w:id="1058" w:author="Ryan Lemos" w:date="2019-02-21T20:23:00Z">
        <w:r>
          <w:t xml:space="preserve">A interação descrita pela estória da </w:t>
        </w:r>
        <w:r w:rsidRPr="004240B8">
          <w:rPr>
            <w:highlight w:val="yellow"/>
            <w:rPrChange w:id="1059" w:author="Ryan Lemos" w:date="2019-02-21T20:23:00Z">
              <w:rPr/>
            </w:rPrChange>
          </w:rPr>
          <w:t>figura x</w:t>
        </w:r>
      </w:ins>
      <w:ins w:id="1060" w:author="Ryan Lemos" w:date="2019-02-21T20:24:00Z">
        <w:r>
          <w:t xml:space="preserve"> foi implementada conforme visto na </w:t>
        </w:r>
        <w:r w:rsidRPr="004240B8">
          <w:rPr>
            <w:highlight w:val="yellow"/>
            <w:rPrChange w:id="1061" w:author="Ryan Lemos" w:date="2019-02-21T20:24:00Z">
              <w:rPr/>
            </w:rPrChange>
          </w:rPr>
          <w:t>figura x</w:t>
        </w:r>
      </w:ins>
      <w:ins w:id="1062" w:author="Ryan Lemos" w:date="2019-02-21T20:23:00Z">
        <w:r>
          <w:t>.</w:t>
        </w:r>
      </w:ins>
      <w:ins w:id="1063" w:author="Ryan Lemos" w:date="2019-02-21T20:24:00Z">
        <w:r>
          <w:t xml:space="preserve"> O administrador escolhe qual perfil quer autorizar e as permissões </w:t>
        </w:r>
      </w:ins>
      <w:ins w:id="1064" w:author="Ryan Lemos" w:date="2019-02-21T20:25:00Z">
        <w:r>
          <w:t>surgem em seguida</w:t>
        </w:r>
      </w:ins>
      <w:ins w:id="1065" w:author="Ryan Lemos" w:date="2019-02-21T20:24:00Z">
        <w:r>
          <w:t>.</w:t>
        </w:r>
      </w:ins>
      <w:ins w:id="1066"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67" w:author="Ryan Lemos" w:date="2019-02-21T20:26:00Z">
        <w:r>
          <w:t xml:space="preserve">oi permitido. Como descrito, as permissões nada </w:t>
        </w:r>
        <w:r>
          <w:lastRenderedPageBreak/>
          <w:t>mais são do que as rotas da aplicação.</w:t>
        </w:r>
      </w:ins>
      <w:ins w:id="1068" w:author="Ryan Lemos" w:date="2019-02-21T20:24:00Z">
        <w:r>
          <w:t xml:space="preserve"> </w:t>
        </w:r>
      </w:ins>
      <w:ins w:id="1069" w:author="Ryan Lemos" w:date="2019-02-21T20:26:00Z">
        <w:r>
          <w:t>Ma</w:t>
        </w:r>
      </w:ins>
      <w:ins w:id="1070" w:author="Ryan Lemos" w:date="2019-02-21T20:21:00Z">
        <w:r w:rsidR="00F045C8">
          <w:t>s</w:t>
        </w:r>
      </w:ins>
      <w:ins w:id="1071" w:author="Ryan Lemos" w:date="2019-02-21T20:26:00Z">
        <w:r>
          <w:t xml:space="preserve"> as</w:t>
        </w:r>
      </w:ins>
      <w:ins w:id="1072"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73" w:author="Ryan Lemos" w:date="2019-02-21T20:51:00Z">
        <w:r w:rsidR="005F0194">
          <w:t>í</w:t>
        </w:r>
      </w:ins>
      <w:ins w:id="1074" w:author="Ryan Lemos" w:date="2019-02-21T20:21:00Z">
        <w:r w:rsidR="00F045C8">
          <w:t>ficas do Laravel (que tem seu sistema de rotas), e as rotas do Angular que também tem um módulo de roteamento.</w:t>
        </w:r>
      </w:ins>
      <w:ins w:id="1075" w:author="Ryan Lemos" w:date="2019-02-21T20:27:00Z">
        <w:r>
          <w:t xml:space="preserve"> Então para que o usuário acesse determinado recurso tem que lhe ser permitido as autorizações no Angular e no Laravel. Caso somente seja permitido em um âmbito</w:t>
        </w:r>
      </w:ins>
      <w:ins w:id="1076" w:author="Ryan Lemos" w:date="2019-02-21T20:28:00Z">
        <w:r>
          <w:t>, o perfil de usuário não conseguirá acesso por completo do recurso. Caso seja permitido acesso somente a rota do Angular o perfil só conseguirá visualizar a tela, porém não conseg</w:t>
        </w:r>
      </w:ins>
      <w:ins w:id="1077" w:author="Ryan Lemos" w:date="2019-02-21T20:29:00Z">
        <w:r>
          <w:t>uirá interagir com a base de dados. Caso só permitir no Laravel o usuário não terá uma tela de interação, somente a possibilidade de requisição na API. Por isso se faz necessário que o usuár</w:t>
        </w:r>
      </w:ins>
      <w:ins w:id="1078" w:author="Ryan Lemos" w:date="2019-02-21T20:30:00Z">
        <w:r>
          <w:t>io administrador tenha os conhecimentos necessários no desenvolvimento para permitir o acesso.</w:t>
        </w:r>
      </w:ins>
    </w:p>
    <w:p w:rsidR="00F045C8" w:rsidRDefault="00F045C8" w:rsidP="00905032">
      <w:pPr>
        <w:ind w:firstLine="0"/>
        <w:jc w:val="center"/>
        <w:rPr>
          <w:ins w:id="1079" w:author="Ryan Lemos" w:date="2019-02-20T21:14:00Z"/>
        </w:rPr>
      </w:pPr>
    </w:p>
    <w:p w:rsidR="00905032" w:rsidRPr="00324B80" w:rsidRDefault="00905032" w:rsidP="00905032">
      <w:pPr>
        <w:ind w:firstLine="0"/>
        <w:jc w:val="center"/>
        <w:rPr>
          <w:ins w:id="1080" w:author="Ryan Lemos" w:date="2019-02-20T21:14:00Z"/>
        </w:rPr>
      </w:pPr>
      <w:ins w:id="1081"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82" w:author="Ryan Lemos" w:date="2019-02-20T20:53:00Z"/>
        </w:rPr>
      </w:pPr>
    </w:p>
    <w:p w:rsidR="00987BE5" w:rsidRDefault="00987BE5" w:rsidP="00987BE5">
      <w:pPr>
        <w:pStyle w:val="Ttulo4"/>
        <w:rPr>
          <w:ins w:id="1083" w:author="Ryan Lemos" w:date="2019-02-20T20:53:00Z"/>
        </w:rPr>
      </w:pPr>
      <w:bookmarkStart w:id="1084" w:name="_Toc2273667"/>
      <w:ins w:id="1085" w:author="Ryan Lemos" w:date="2019-02-20T20:53:00Z">
        <w:r>
          <w:t>Professor</w:t>
        </w:r>
        <w:bookmarkEnd w:id="1084"/>
      </w:ins>
    </w:p>
    <w:p w:rsidR="00987BE5" w:rsidRPr="00F97B7F" w:rsidRDefault="00987BE5" w:rsidP="00987BE5">
      <w:pPr>
        <w:rPr>
          <w:ins w:id="1086" w:author="Ryan Lemos" w:date="2019-02-20T20:53:00Z"/>
        </w:rPr>
      </w:pPr>
    </w:p>
    <w:p w:rsidR="00987BE5" w:rsidRDefault="00987BE5" w:rsidP="00987BE5">
      <w:pPr>
        <w:rPr>
          <w:ins w:id="1087" w:author="Ryan Lemos" w:date="2019-02-20T20:53:00Z"/>
        </w:rPr>
      </w:pPr>
      <w:ins w:id="1088"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89" w:author="Ryan Lemos" w:date="2019-02-20T20:53:00Z"/>
        </w:rPr>
      </w:pPr>
    </w:p>
    <w:p w:rsidR="00987BE5" w:rsidRDefault="00987BE5" w:rsidP="00987BE5">
      <w:pPr>
        <w:ind w:firstLine="0"/>
        <w:jc w:val="center"/>
        <w:rPr>
          <w:ins w:id="1090" w:author="Ryan Lemos" w:date="2019-02-20T20:53:00Z"/>
        </w:rPr>
      </w:pPr>
      <w:ins w:id="1091"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92" w:author="Ryan Lemos" w:date="2019-02-20T20:53:00Z"/>
        </w:rPr>
      </w:pPr>
    </w:p>
    <w:p w:rsidR="00987BE5" w:rsidRDefault="00987BE5" w:rsidP="00987BE5">
      <w:pPr>
        <w:rPr>
          <w:ins w:id="1093" w:author="Ryan Lemos" w:date="2019-02-20T20:53:00Z"/>
        </w:rPr>
      </w:pPr>
      <w:ins w:id="1094"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95" w:author="Ryan Lemos" w:date="2019-02-20T20:53:00Z"/>
        </w:rPr>
      </w:pPr>
    </w:p>
    <w:p w:rsidR="00987BE5" w:rsidRDefault="00987BE5" w:rsidP="00987BE5">
      <w:pPr>
        <w:ind w:firstLine="0"/>
        <w:jc w:val="center"/>
        <w:rPr>
          <w:ins w:id="1096" w:author="Ryan Lemos" w:date="2019-02-20T21:06:00Z"/>
        </w:rPr>
      </w:pPr>
      <w:ins w:id="1097"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098" w:author="Ryan Lemos" w:date="2019-02-20T20:53:00Z"/>
        </w:rPr>
      </w:pPr>
    </w:p>
    <w:p w:rsidR="00987BE5" w:rsidRDefault="00987BE5" w:rsidP="00987BE5">
      <w:pPr>
        <w:rPr>
          <w:ins w:id="1099" w:author="Ryan Lemos" w:date="2019-02-20T20:53:00Z"/>
        </w:rPr>
      </w:pPr>
      <w:ins w:id="1100"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01" w:author="Ryan Lemos" w:date="2019-02-20T20:53:00Z"/>
        </w:rPr>
      </w:pPr>
      <w:ins w:id="1102" w:author="Ryan Lemos" w:date="2019-02-20T20:53:00Z">
        <w:r>
          <w:t xml:space="preserve"> </w:t>
        </w:r>
      </w:ins>
    </w:p>
    <w:p w:rsidR="00987BE5" w:rsidRDefault="00987BE5" w:rsidP="00987BE5">
      <w:pPr>
        <w:ind w:firstLine="0"/>
        <w:jc w:val="center"/>
        <w:rPr>
          <w:ins w:id="1103" w:author="Ryan Lemos" w:date="2019-02-20T20:53:00Z"/>
        </w:rPr>
      </w:pPr>
      <w:ins w:id="1104"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05" w:author="Ryan Lemos" w:date="2019-02-20T20:53:00Z"/>
        </w:rPr>
      </w:pPr>
    </w:p>
    <w:p w:rsidR="00987BE5" w:rsidRDefault="00987BE5" w:rsidP="00987BE5">
      <w:pPr>
        <w:rPr>
          <w:ins w:id="1106" w:author="Ryan Lemos" w:date="2019-02-20T20:53:00Z"/>
        </w:rPr>
      </w:pPr>
      <w:ins w:id="1107"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08" w:author="Ryan Lemos" w:date="2019-02-20T20:53:00Z"/>
        </w:rPr>
      </w:pPr>
    </w:p>
    <w:p w:rsidR="00987BE5" w:rsidRDefault="00987BE5" w:rsidP="00987BE5">
      <w:pPr>
        <w:ind w:firstLine="0"/>
        <w:jc w:val="center"/>
        <w:rPr>
          <w:ins w:id="1109" w:author="Ryan Lemos" w:date="2019-02-20T20:53:00Z"/>
        </w:rPr>
      </w:pPr>
      <w:ins w:id="1110"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11" w:author="Ryan Lemos" w:date="2019-02-20T20:53:00Z"/>
        </w:rPr>
      </w:pPr>
    </w:p>
    <w:p w:rsidR="00987BE5" w:rsidRDefault="00987BE5" w:rsidP="00987BE5">
      <w:pPr>
        <w:rPr>
          <w:ins w:id="1112" w:author="Ryan Lemos" w:date="2019-02-20T20:53:00Z"/>
        </w:rPr>
      </w:pPr>
      <w:ins w:id="1113"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14"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15" w:author="Ryan Lemos" w:date="2019-03-02T08:28:00Z">
        <w:r w:rsidR="00097BA3">
          <w:t>.</w:t>
        </w:r>
      </w:ins>
    </w:p>
    <w:p w:rsidR="00987BE5" w:rsidRDefault="00987BE5" w:rsidP="00987BE5">
      <w:pPr>
        <w:rPr>
          <w:ins w:id="1116" w:author="Ryan Lemos" w:date="2019-02-20T20:53:00Z"/>
        </w:rPr>
      </w:pPr>
    </w:p>
    <w:p w:rsidR="00987BE5" w:rsidRDefault="00987BE5" w:rsidP="00987BE5">
      <w:pPr>
        <w:ind w:firstLine="0"/>
        <w:jc w:val="center"/>
        <w:rPr>
          <w:ins w:id="1117" w:author="Ryan Lemos" w:date="2019-03-02T08:28:00Z"/>
        </w:rPr>
      </w:pPr>
      <w:ins w:id="1118"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19" w:author="Ryan Lemos" w:date="2019-02-20T20:56:00Z"/>
        </w:rPr>
      </w:pPr>
    </w:p>
    <w:p w:rsidR="002C0E60" w:rsidRDefault="002C0E60" w:rsidP="002C0E60">
      <w:pPr>
        <w:rPr>
          <w:ins w:id="1120" w:author="Ryan Lemos" w:date="2019-02-20T20:57:00Z"/>
        </w:rPr>
      </w:pPr>
      <w:ins w:id="1121" w:author="Ryan Lemos" w:date="2019-02-20T20:56:00Z">
        <w:r>
          <w:t>A estória seguinte se tra</w:t>
        </w:r>
      </w:ins>
      <w:ins w:id="1122" w:author="Ryan Lemos" w:date="2019-02-20T20:58:00Z">
        <w:r w:rsidR="006476E9">
          <w:t>ta de como será o cadastro das turmas pelo professor</w:t>
        </w:r>
      </w:ins>
      <w:ins w:id="1123" w:author="Ryan Lemos" w:date="2019-02-20T21:03:00Z">
        <w:r w:rsidR="006476E9">
          <w:t xml:space="preserve">. A </w:t>
        </w:r>
        <w:r w:rsidR="006476E9" w:rsidRPr="006476E9">
          <w:rPr>
            <w:highlight w:val="yellow"/>
            <w:rPrChange w:id="1124" w:author="Ryan Lemos" w:date="2019-02-20T21:03:00Z">
              <w:rPr/>
            </w:rPrChange>
          </w:rPr>
          <w:t>figura X</w:t>
        </w:r>
        <w:r w:rsidR="006476E9">
          <w:t xml:space="preserve"> representa essa estória. Nela o professor explica que cada turma é identificada pelo ano</w:t>
        </w:r>
      </w:ins>
      <w:ins w:id="1125" w:author="Ryan Lemos" w:date="2019-02-20T21:04:00Z">
        <w:r w:rsidR="006476E9">
          <w:t xml:space="preserve"> de graduação</w:t>
        </w:r>
      </w:ins>
      <w:ins w:id="1126" w:author="Ryan Lemos" w:date="2019-02-20T21:03:00Z">
        <w:r w:rsidR="006476E9">
          <w:t xml:space="preserve"> (no </w:t>
        </w:r>
      </w:ins>
      <w:ins w:id="1127" w:author="Ryan Lemos" w:date="2019-02-20T21:04:00Z">
        <w:r w:rsidR="006476E9">
          <w:t>caso primeiro, segundo, até o quinto ano), o dia e horários em que a a</w:t>
        </w:r>
      </w:ins>
      <w:ins w:id="1128" w:author="Ryan Lemos" w:date="2019-02-20T21:05:00Z">
        <w:r w:rsidR="006476E9">
          <w:t>ula é realizada.</w:t>
        </w:r>
      </w:ins>
    </w:p>
    <w:p w:rsidR="002C0E60" w:rsidRDefault="002C0E60" w:rsidP="002C0E60">
      <w:pPr>
        <w:ind w:firstLine="0"/>
        <w:jc w:val="center"/>
        <w:rPr>
          <w:ins w:id="1129" w:author="Ryan Lemos" w:date="2019-02-20T20:57:00Z"/>
        </w:rPr>
      </w:pPr>
    </w:p>
    <w:p w:rsidR="002C0E60" w:rsidRDefault="002C0E60" w:rsidP="002C0E60">
      <w:pPr>
        <w:ind w:firstLine="0"/>
        <w:jc w:val="center"/>
        <w:rPr>
          <w:ins w:id="1130" w:author="Ryan Lemos" w:date="2019-02-20T21:05:00Z"/>
        </w:rPr>
      </w:pPr>
      <w:ins w:id="1131"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32" w:author="Ryan Lemos" w:date="2019-02-20T21:05:00Z"/>
        </w:rPr>
      </w:pPr>
    </w:p>
    <w:p w:rsidR="006476E9" w:rsidRDefault="006476E9" w:rsidP="006476E9">
      <w:pPr>
        <w:rPr>
          <w:ins w:id="1133" w:author="Ryan Lemos" w:date="2019-02-20T21:05:00Z"/>
        </w:rPr>
      </w:pPr>
      <w:ins w:id="1134" w:author="Ryan Lemos" w:date="2019-02-20T21:05:00Z">
        <w:r>
          <w:t xml:space="preserve">A implementação desta funcionalidade é descrita pela </w:t>
        </w:r>
        <w:r w:rsidRPr="006476E9">
          <w:rPr>
            <w:highlight w:val="yellow"/>
            <w:rPrChange w:id="1135" w:author="Ryan Lemos" w:date="2019-02-20T21:05:00Z">
              <w:rPr/>
            </w:rPrChange>
          </w:rPr>
          <w:t>figura X</w:t>
        </w:r>
      </w:ins>
      <w:ins w:id="1136" w:author="Ryan Lemos" w:date="2019-02-20T21:06:00Z">
        <w:r>
          <w:t xml:space="preserve"> q</w:t>
        </w:r>
      </w:ins>
      <w:ins w:id="1137" w:author="Ryan Lemos" w:date="2019-02-20T21:05:00Z">
        <w:r>
          <w:t>ue explicita o</w:t>
        </w:r>
      </w:ins>
      <w:ins w:id="1138" w:author="Ryan Lemos" w:date="2019-02-20T21:06:00Z">
        <w:r>
          <w:t>s campos indicados pelo professor que são o dia, horário e ano.</w:t>
        </w:r>
      </w:ins>
    </w:p>
    <w:p w:rsidR="006476E9" w:rsidRDefault="006476E9">
      <w:pPr>
        <w:rPr>
          <w:ins w:id="1139" w:author="Ryan Lemos" w:date="2019-02-20T20:57:00Z"/>
        </w:rPr>
        <w:pPrChange w:id="1140" w:author="Ryan Lemos" w:date="2019-02-20T21:05:00Z">
          <w:pPr>
            <w:ind w:firstLine="0"/>
            <w:jc w:val="center"/>
          </w:pPr>
        </w:pPrChange>
      </w:pPr>
    </w:p>
    <w:p w:rsidR="002C0E60" w:rsidRDefault="002C0E60" w:rsidP="002C0E60">
      <w:pPr>
        <w:ind w:firstLine="0"/>
        <w:jc w:val="center"/>
        <w:rPr>
          <w:ins w:id="1141" w:author="Ryan Lemos" w:date="2019-02-20T21:07:00Z"/>
        </w:rPr>
      </w:pPr>
      <w:ins w:id="1142"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43" w:author="Ryan Lemos" w:date="2019-02-20T21:07:00Z"/>
        </w:rPr>
      </w:pPr>
    </w:p>
    <w:p w:rsidR="006476E9" w:rsidRDefault="0013326D">
      <w:pPr>
        <w:rPr>
          <w:ins w:id="1144" w:author="Ryan Lemos" w:date="2019-02-20T21:07:00Z"/>
        </w:rPr>
        <w:pPrChange w:id="1145" w:author="Ryan Lemos" w:date="2019-02-20T21:07:00Z">
          <w:pPr>
            <w:ind w:firstLine="0"/>
            <w:jc w:val="center"/>
          </w:pPr>
        </w:pPrChange>
      </w:pPr>
      <w:ins w:id="1146" w:author="Ryan Lemos" w:date="2019-02-20T21:07:00Z">
        <w:r>
          <w:t xml:space="preserve">Ao </w:t>
        </w:r>
      </w:ins>
      <w:ins w:id="1147" w:author="Ryan Lemos" w:date="2019-02-20T21:08:00Z">
        <w:r>
          <w:t xml:space="preserve">professor também é possível visualizar suas turmas. A </w:t>
        </w:r>
        <w:r w:rsidRPr="0013326D">
          <w:rPr>
            <w:highlight w:val="yellow"/>
            <w:rPrChange w:id="1148" w:author="Ryan Lemos" w:date="2019-02-20T21:08:00Z">
              <w:rPr/>
            </w:rPrChange>
          </w:rPr>
          <w:t>figura X</w:t>
        </w:r>
        <w:r>
          <w:t xml:space="preserve"> </w:t>
        </w:r>
      </w:ins>
      <w:ins w:id="1149" w:author="Ryan Lemos" w:date="2019-02-20T21:09:00Z">
        <w:r>
          <w:t>se trata da</w:t>
        </w:r>
      </w:ins>
      <w:ins w:id="1150" w:author="Ryan Lemos" w:date="2019-02-20T21:08:00Z">
        <w:r>
          <w:t xml:space="preserve"> estória </w:t>
        </w:r>
      </w:ins>
      <w:ins w:id="1151" w:author="Ryan Lemos" w:date="2019-02-20T21:09:00Z">
        <w:r>
          <w:t xml:space="preserve">que </w:t>
        </w:r>
        <w:r w:rsidR="00905032">
          <w:t>explicita como o professor imaginou a listagem das turmas. Um dos desejos para essa funcionalidade é que as turmas sejam dispostas</w:t>
        </w:r>
      </w:ins>
      <w:ins w:id="1152" w:author="Ryan Lemos" w:date="2019-02-20T21:10:00Z">
        <w:r w:rsidR="00905032">
          <w:t xml:space="preserve"> em forma de cartão, para que fique mais fácil de identificar a turma. </w:t>
        </w:r>
      </w:ins>
    </w:p>
    <w:p w:rsidR="006476E9" w:rsidRDefault="006476E9" w:rsidP="002C0E60">
      <w:pPr>
        <w:ind w:firstLine="0"/>
        <w:jc w:val="center"/>
        <w:rPr>
          <w:ins w:id="1153" w:author="Ryan Lemos" w:date="2019-02-20T20:57:00Z"/>
        </w:rPr>
      </w:pPr>
    </w:p>
    <w:p w:rsidR="002C0E60" w:rsidRDefault="002C0E60" w:rsidP="002C0E60">
      <w:pPr>
        <w:ind w:firstLine="0"/>
        <w:jc w:val="center"/>
        <w:rPr>
          <w:ins w:id="1154" w:author="Ryan Lemos" w:date="2019-02-20T21:11:00Z"/>
        </w:rPr>
      </w:pPr>
      <w:ins w:id="1155"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56" w:author="Ryan Lemos" w:date="2019-02-20T21:11:00Z"/>
        </w:rPr>
      </w:pPr>
    </w:p>
    <w:p w:rsidR="00905032" w:rsidRDefault="00905032">
      <w:pPr>
        <w:ind w:firstLine="0"/>
        <w:rPr>
          <w:ins w:id="1157" w:author="Ryan Lemos" w:date="2019-02-20T21:10:00Z"/>
        </w:rPr>
        <w:pPrChange w:id="1158" w:author="Ryan Lemos" w:date="2019-02-20T21:11:00Z">
          <w:pPr>
            <w:ind w:firstLine="0"/>
            <w:jc w:val="center"/>
          </w:pPr>
        </w:pPrChange>
      </w:pPr>
      <w:ins w:id="1159" w:author="Ryan Lemos" w:date="2019-02-20T21:11:00Z">
        <w:r>
          <w:t xml:space="preserve">A </w:t>
        </w:r>
        <w:r w:rsidRPr="00905032">
          <w:rPr>
            <w:highlight w:val="yellow"/>
            <w:rPrChange w:id="1160" w:author="Ryan Lemos" w:date="2019-02-20T21:11:00Z">
              <w:rPr/>
            </w:rPrChange>
          </w:rPr>
          <w:t>figura X</w:t>
        </w:r>
        <w:r>
          <w:t xml:space="preserve"> explicita como foi feita a implementação dessa funcionalidade.</w:t>
        </w:r>
      </w:ins>
      <w:ins w:id="1161" w:author="Ryan Lemos" w:date="2019-02-20T21:12:00Z">
        <w:r>
          <w:t xml:space="preserve"> As turmas são listadas em forma de cartão conforme requisitado. Ainda é possível ao professor gerenciar uma turma em espec</w:t>
        </w:r>
      </w:ins>
      <w:ins w:id="1162" w:author="Ryan Lemos" w:date="2019-02-20T21:13:00Z">
        <w:r>
          <w:t>í</w:t>
        </w:r>
      </w:ins>
      <w:ins w:id="1163" w:author="Ryan Lemos" w:date="2019-02-20T21:12:00Z">
        <w:r>
          <w:t>fico clicando no botão com a figura de um lápis.</w:t>
        </w:r>
      </w:ins>
      <w:ins w:id="1164" w:author="Ryan Lemos" w:date="2019-02-20T21:11:00Z">
        <w:r>
          <w:t xml:space="preserve"> Além disso o professor pode pesquisar por uma turma, filtrando os resultados</w:t>
        </w:r>
      </w:ins>
      <w:ins w:id="1165" w:author="Ryan Lemos" w:date="2019-02-20T21:13:00Z">
        <w:r>
          <w:t>, e listando somente os cartões conforme a busca</w:t>
        </w:r>
      </w:ins>
      <w:ins w:id="1166" w:author="Ryan Lemos" w:date="2019-02-20T21:11:00Z">
        <w:r>
          <w:t>.</w:t>
        </w:r>
      </w:ins>
      <w:ins w:id="1167" w:author="Ryan Lemos" w:date="2019-03-02T08:28:00Z">
        <w:r w:rsidR="00097BA3">
          <w:t xml:space="preserve"> Essa visão em cartões é característica do Material D</w:t>
        </w:r>
      </w:ins>
      <w:ins w:id="1168"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169" w:author="Ryan Lemos" w:date="2019-03-02T08:28:00Z">
        <w:r w:rsidR="00097BA3">
          <w:t xml:space="preserve"> </w:t>
        </w:r>
      </w:ins>
    </w:p>
    <w:p w:rsidR="00905032" w:rsidRDefault="00905032" w:rsidP="002C0E60">
      <w:pPr>
        <w:ind w:firstLine="0"/>
        <w:jc w:val="center"/>
        <w:rPr>
          <w:ins w:id="1170" w:author="Ryan Lemos" w:date="2019-02-20T20:57:00Z"/>
        </w:rPr>
      </w:pPr>
    </w:p>
    <w:p w:rsidR="002C0E60" w:rsidRDefault="002C0E60" w:rsidP="002C0E60">
      <w:pPr>
        <w:ind w:firstLine="0"/>
        <w:jc w:val="center"/>
        <w:rPr>
          <w:ins w:id="1171" w:author="Ryan Lemos" w:date="2019-02-20T20:57:00Z"/>
        </w:rPr>
      </w:pPr>
      <w:ins w:id="1172"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73" w:author="Ryan Lemos" w:date="2019-02-21T20:36:00Z"/>
        </w:rPr>
      </w:pPr>
    </w:p>
    <w:p w:rsidR="00E550EC" w:rsidRDefault="00E550EC">
      <w:pPr>
        <w:rPr>
          <w:ins w:id="1174" w:author="Ryan Lemos" w:date="2019-02-20T20:57:00Z"/>
        </w:rPr>
        <w:pPrChange w:id="1175" w:author="Ryan Lemos" w:date="2019-02-21T20:36:00Z">
          <w:pPr>
            <w:ind w:firstLine="0"/>
            <w:jc w:val="center"/>
          </w:pPr>
        </w:pPrChange>
      </w:pPr>
      <w:ins w:id="1176" w:author="Ryan Lemos" w:date="2019-02-21T20:36:00Z">
        <w:r>
          <w:t xml:space="preserve">Como professor é possível dentro </w:t>
        </w:r>
        <w:r w:rsidR="00B96AC0">
          <w:t>de uma turma, gerenciar os eventos da determinada turma. A estória descri</w:t>
        </w:r>
      </w:ins>
      <w:ins w:id="1177" w:author="Ryan Lemos" w:date="2019-02-21T20:37:00Z">
        <w:r w:rsidR="00B96AC0">
          <w:t xml:space="preserve">ta pela </w:t>
        </w:r>
        <w:r w:rsidR="00B96AC0" w:rsidRPr="00B96AC0">
          <w:rPr>
            <w:highlight w:val="yellow"/>
            <w:rPrChange w:id="1178" w:author="Ryan Lemos" w:date="2019-02-21T20:37:00Z">
              <w:rPr/>
            </w:rPrChange>
          </w:rPr>
          <w:t>figura x</w:t>
        </w:r>
        <w:r w:rsidR="00B96AC0">
          <w:t xml:space="preserve"> representa esses anseios em se gerenciar os eventos.</w:t>
        </w:r>
      </w:ins>
    </w:p>
    <w:p w:rsidR="002C0E60" w:rsidRDefault="002C0E60">
      <w:pPr>
        <w:rPr>
          <w:ins w:id="1179" w:author="Ryan Lemos" w:date="2019-02-20T20:56:00Z"/>
        </w:rPr>
        <w:pPrChange w:id="1180" w:author="Ryan Lemos" w:date="2019-02-20T20:56:00Z">
          <w:pPr>
            <w:ind w:firstLine="0"/>
            <w:jc w:val="center"/>
          </w:pPr>
        </w:pPrChange>
      </w:pPr>
    </w:p>
    <w:p w:rsidR="00E550EC" w:rsidRDefault="00987BE5" w:rsidP="00987BE5">
      <w:pPr>
        <w:ind w:firstLine="0"/>
        <w:jc w:val="center"/>
        <w:rPr>
          <w:ins w:id="1181" w:author="Ryan Lemos" w:date="2019-02-21T20:37:00Z"/>
          <w:noProof/>
        </w:rPr>
      </w:pPr>
      <w:ins w:id="1182"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83" w:author="Ryan Lemos" w:date="2019-02-21T20:37:00Z"/>
          <w:noProof/>
        </w:rPr>
      </w:pPr>
    </w:p>
    <w:p w:rsidR="00B96AC0" w:rsidRDefault="00B96AC0">
      <w:pPr>
        <w:rPr>
          <w:ins w:id="1184" w:author="Ryan Lemos" w:date="2019-02-21T20:36:00Z"/>
          <w:noProof/>
        </w:rPr>
        <w:pPrChange w:id="1185" w:author="Ryan Lemos" w:date="2019-02-21T20:37:00Z">
          <w:pPr>
            <w:ind w:firstLine="0"/>
            <w:jc w:val="center"/>
          </w:pPr>
        </w:pPrChange>
      </w:pPr>
      <w:ins w:id="1186" w:author="Ryan Lemos" w:date="2019-02-21T20:37:00Z">
        <w:r>
          <w:rPr>
            <w:noProof/>
          </w:rPr>
          <w:t xml:space="preserve">A </w:t>
        </w:r>
        <w:r w:rsidRPr="00B96AC0">
          <w:rPr>
            <w:noProof/>
            <w:highlight w:val="yellow"/>
            <w:rPrChange w:id="1187" w:author="Ryan Lemos" w:date="2019-02-21T20:37:00Z">
              <w:rPr>
                <w:noProof/>
              </w:rPr>
            </w:rPrChange>
          </w:rPr>
          <w:t>figura x</w:t>
        </w:r>
        <w:r>
          <w:rPr>
            <w:noProof/>
          </w:rPr>
          <w:t xml:space="preserve"> demonstra a implementação da estória da </w:t>
        </w:r>
        <w:r w:rsidRPr="00B96AC0">
          <w:rPr>
            <w:noProof/>
            <w:highlight w:val="yellow"/>
            <w:rPrChange w:id="1188" w:author="Ryan Lemos" w:date="2019-02-21T20:37:00Z">
              <w:rPr>
                <w:noProof/>
              </w:rPr>
            </w:rPrChange>
          </w:rPr>
          <w:t>figura x</w:t>
        </w:r>
      </w:ins>
      <w:ins w:id="1189" w:author="Ryan Lemos" w:date="2019-02-21T20:38:00Z">
        <w:r>
          <w:rPr>
            <w:noProof/>
          </w:rPr>
          <w:t xml:space="preserve">. </w:t>
        </w:r>
      </w:ins>
      <w:ins w:id="1190" w:author="Ryan Lemos" w:date="2019-02-21T20:40:00Z">
        <w:r>
          <w:rPr>
            <w:noProof/>
          </w:rPr>
          <w:t xml:space="preserve">Dentro da turma o professor escolhe a aba eventos e então os eventos cadastrados surgem. </w:t>
        </w:r>
      </w:ins>
      <w:ins w:id="1191" w:author="Ryan Lemos" w:date="2019-02-21T20:38:00Z">
        <w:r>
          <w:rPr>
            <w:noProof/>
          </w:rPr>
          <w:t>É possível ao professor cadastrar, excluir e editar um evento de uma turma. O funcionamento dessa estória</w:t>
        </w:r>
      </w:ins>
      <w:ins w:id="1192" w:author="Ryan Lemos" w:date="2019-02-21T20:39:00Z">
        <w:r>
          <w:rPr>
            <w:noProof/>
          </w:rPr>
          <w:t>, juntamente com as interfaces e interações,</w:t>
        </w:r>
      </w:ins>
      <w:ins w:id="1193" w:author="Ryan Lemos" w:date="2019-02-21T20:38:00Z">
        <w:r>
          <w:rPr>
            <w:noProof/>
          </w:rPr>
          <w:t xml:space="preserve"> é seme</w:t>
        </w:r>
      </w:ins>
      <w:ins w:id="1194" w:author="Ryan Lemos" w:date="2019-02-21T20:39:00Z">
        <w:r>
          <w:rPr>
            <w:noProof/>
          </w:rPr>
          <w:t xml:space="preserve">lhante a estória da </w:t>
        </w:r>
        <w:r w:rsidRPr="00B96AC0">
          <w:rPr>
            <w:noProof/>
            <w:highlight w:val="yellow"/>
            <w:rPrChange w:id="1195" w:author="Ryan Lemos" w:date="2019-02-21T20:39:00Z">
              <w:rPr>
                <w:noProof/>
              </w:rPr>
            </w:rPrChange>
          </w:rPr>
          <w:t>figura x</w:t>
        </w:r>
        <w:r>
          <w:rPr>
            <w:noProof/>
          </w:rPr>
          <w:t xml:space="preserve">. </w:t>
        </w:r>
      </w:ins>
    </w:p>
    <w:p w:rsidR="00987BE5" w:rsidRDefault="00987BE5" w:rsidP="00987BE5">
      <w:pPr>
        <w:ind w:firstLine="0"/>
        <w:jc w:val="center"/>
        <w:rPr>
          <w:ins w:id="1196" w:author="Ryan Lemos" w:date="2019-02-21T20:41:00Z"/>
          <w:noProof/>
        </w:rPr>
      </w:pPr>
      <w:ins w:id="1197"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198" w:author="Ryan Lemos" w:date="2019-02-21T20:41:00Z"/>
          <w:noProof/>
        </w:rPr>
        <w:pPrChange w:id="1199" w:author="Ryan Lemos" w:date="2019-02-21T20:41:00Z">
          <w:pPr>
            <w:ind w:firstLine="0"/>
            <w:jc w:val="center"/>
          </w:pPr>
        </w:pPrChange>
      </w:pPr>
    </w:p>
    <w:p w:rsidR="00BD54C1" w:rsidRDefault="00BD54C1">
      <w:pPr>
        <w:rPr>
          <w:ins w:id="1200" w:author="Ryan Lemos" w:date="2019-02-21T20:41:00Z"/>
          <w:noProof/>
        </w:rPr>
        <w:pPrChange w:id="1201" w:author="Ryan Lemos" w:date="2019-02-21T20:41:00Z">
          <w:pPr>
            <w:ind w:firstLine="0"/>
            <w:jc w:val="center"/>
          </w:pPr>
        </w:pPrChange>
      </w:pPr>
      <w:ins w:id="1202" w:author="Ryan Lemos" w:date="2019-02-21T20:42:00Z">
        <w:r>
          <w:rPr>
            <w:noProof/>
          </w:rPr>
          <w:t xml:space="preserve">Ainda é possível ao professor utilizar o calendário para se situar conforme descrito pela estória da </w:t>
        </w:r>
        <w:r w:rsidRPr="00BD54C1">
          <w:rPr>
            <w:noProof/>
            <w:highlight w:val="yellow"/>
            <w:rPrChange w:id="1203" w:author="Ryan Lemos" w:date="2019-02-21T20:42:00Z">
              <w:rPr>
                <w:noProof/>
              </w:rPr>
            </w:rPrChange>
          </w:rPr>
          <w:t>figura x</w:t>
        </w:r>
        <w:r>
          <w:rPr>
            <w:noProof/>
          </w:rPr>
          <w:t>.</w:t>
        </w:r>
      </w:ins>
    </w:p>
    <w:p w:rsidR="00BD54C1" w:rsidRDefault="00BD54C1" w:rsidP="00987BE5">
      <w:pPr>
        <w:ind w:firstLine="0"/>
        <w:jc w:val="center"/>
        <w:rPr>
          <w:ins w:id="1204" w:author="Ryan Lemos" w:date="2019-02-20T20:53:00Z"/>
          <w:noProof/>
        </w:rPr>
      </w:pPr>
    </w:p>
    <w:p w:rsidR="00987BE5" w:rsidRDefault="00987BE5" w:rsidP="00987BE5">
      <w:pPr>
        <w:ind w:firstLine="0"/>
        <w:jc w:val="center"/>
        <w:rPr>
          <w:ins w:id="1205" w:author="Ryan Lemos" w:date="2019-02-21T20:43:00Z"/>
        </w:rPr>
      </w:pPr>
      <w:ins w:id="1206"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07" w:author="Ryan Lemos" w:date="2019-02-21T20:43:00Z"/>
        </w:rPr>
      </w:pPr>
    </w:p>
    <w:p w:rsidR="00BD54C1" w:rsidRDefault="00BD54C1">
      <w:pPr>
        <w:rPr>
          <w:ins w:id="1208" w:author="Ryan Lemos" w:date="2019-02-21T20:43:00Z"/>
          <w:noProof/>
        </w:rPr>
        <w:pPrChange w:id="1209" w:author="Ryan Lemos" w:date="2019-02-21T20:43:00Z">
          <w:pPr>
            <w:ind w:firstLine="0"/>
            <w:jc w:val="center"/>
          </w:pPr>
        </w:pPrChange>
      </w:pPr>
      <w:ins w:id="1210" w:author="Ryan Lemos" w:date="2019-02-21T20:46:00Z">
        <w:r>
          <w:rPr>
            <w:noProof/>
          </w:rPr>
          <w:t>Dentro d</w:t>
        </w:r>
        <w:r w:rsidR="00626453">
          <w:rPr>
            <w:noProof/>
          </w:rPr>
          <w:t>a gestão da turma</w:t>
        </w:r>
        <w:r w:rsidR="00E7509B">
          <w:rPr>
            <w:noProof/>
          </w:rPr>
          <w:t>, o professor pode acessar o cal</w:t>
        </w:r>
      </w:ins>
      <w:ins w:id="1211" w:author="Ryan Lemos" w:date="2019-02-21T20:47:00Z">
        <w:r w:rsidR="00E7509B">
          <w:rPr>
            <w:noProof/>
          </w:rPr>
          <w:t xml:space="preserve">endário clicando na aba ‘calendário’. </w:t>
        </w:r>
      </w:ins>
      <w:ins w:id="1212" w:author="Ryan Lemos" w:date="2019-02-21T20:43:00Z">
        <w:r>
          <w:rPr>
            <w:noProof/>
          </w:rPr>
          <w:t>O formato do calendário é igual para o professor, aluno e gestor</w:t>
        </w:r>
      </w:ins>
      <w:ins w:id="1213" w:author="Ryan Lemos" w:date="2019-02-21T20:46:00Z">
        <w:r>
          <w:rPr>
            <w:noProof/>
          </w:rPr>
          <w:t xml:space="preserve"> conforme visto na </w:t>
        </w:r>
        <w:r w:rsidRPr="00BD54C1">
          <w:rPr>
            <w:noProof/>
            <w:highlight w:val="yellow"/>
            <w:rPrChange w:id="1214" w:author="Ryan Lemos" w:date="2019-02-21T20:46:00Z">
              <w:rPr>
                <w:noProof/>
              </w:rPr>
            </w:rPrChange>
          </w:rPr>
          <w:t>figura x</w:t>
        </w:r>
      </w:ins>
      <w:ins w:id="1215" w:author="Ryan Lemos" w:date="2019-02-21T20:43:00Z">
        <w:r>
          <w:rPr>
            <w:noProof/>
          </w:rPr>
          <w:t>. O que vai mudar são os eventos que cada um pode ver. O aluno pode ver os eventos da escola (cadastrados pelo gestor) e os eventos da turma</w:t>
        </w:r>
      </w:ins>
      <w:ins w:id="1216" w:author="Ryan Lemos" w:date="2019-02-21T20:44:00Z">
        <w:r>
          <w:rPr>
            <w:noProof/>
          </w:rPr>
          <w:t xml:space="preserve"> </w:t>
        </w:r>
      </w:ins>
      <w:ins w:id="1217" w:author="Ryan Lemos" w:date="2019-02-21T20:43:00Z">
        <w:r>
          <w:rPr>
            <w:noProof/>
          </w:rPr>
          <w:t>(cadastrados pelo</w:t>
        </w:r>
      </w:ins>
      <w:ins w:id="1218" w:author="Ryan Lemos" w:date="2019-02-21T20:44:00Z">
        <w:r>
          <w:rPr>
            <w:noProof/>
          </w:rPr>
          <w:t xml:space="preserve"> seu</w:t>
        </w:r>
      </w:ins>
      <w:ins w:id="1219" w:author="Ryan Lemos" w:date="2019-02-21T20:43:00Z">
        <w:r>
          <w:rPr>
            <w:noProof/>
          </w:rPr>
          <w:t xml:space="preserve"> professor).</w:t>
        </w:r>
      </w:ins>
      <w:ins w:id="1220" w:author="Ryan Lemos" w:date="2019-02-21T20:44:00Z">
        <w:r>
          <w:rPr>
            <w:noProof/>
          </w:rPr>
          <w:t xml:space="preserve"> O professor só pode ver os eventos relacionados a sua turma em específico. Quanto ao gestor, só pode ver os eventos cadastrados para a escola, o gestor não tem ac</w:t>
        </w:r>
      </w:ins>
      <w:ins w:id="1221"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22" w:author="Ryan Lemos" w:date="2019-02-21T20:46:00Z">
        <w:r>
          <w:rPr>
            <w:noProof/>
          </w:rPr>
          <w:t xml:space="preserve"> ao gerir o evento de uma turma</w:t>
        </w:r>
      </w:ins>
      <w:ins w:id="1223" w:author="Ryan Lemos" w:date="2019-02-21T20:45:00Z">
        <w:r>
          <w:rPr>
            <w:noProof/>
          </w:rPr>
          <w:t xml:space="preserve"> também </w:t>
        </w:r>
      </w:ins>
      <w:ins w:id="1224" w:author="Ryan Lemos" w:date="2019-02-21T20:44:00Z">
        <w:r>
          <w:rPr>
            <w:noProof/>
          </w:rPr>
          <w:t xml:space="preserve"> </w:t>
        </w:r>
      </w:ins>
      <w:ins w:id="1225" w:author="Ryan Lemos" w:date="2019-02-21T20:46:00Z">
        <w:r>
          <w:rPr>
            <w:noProof/>
          </w:rPr>
          <w:t>impactaria nos alunos daquela turma.</w:t>
        </w:r>
      </w:ins>
    </w:p>
    <w:p w:rsidR="00BD54C1" w:rsidRDefault="00BD54C1" w:rsidP="00987BE5">
      <w:pPr>
        <w:ind w:firstLine="0"/>
        <w:jc w:val="center"/>
        <w:rPr>
          <w:ins w:id="1226" w:author="Ryan Lemos" w:date="2019-02-20T20:53:00Z"/>
        </w:rPr>
      </w:pPr>
    </w:p>
    <w:p w:rsidR="00987BE5" w:rsidRDefault="00987BE5" w:rsidP="00987BE5">
      <w:pPr>
        <w:ind w:firstLine="0"/>
        <w:jc w:val="center"/>
        <w:rPr>
          <w:ins w:id="1227" w:author="Ryan Lemos" w:date="2019-02-21T20:48:00Z"/>
        </w:rPr>
      </w:pPr>
      <w:ins w:id="1228"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29" w:author="Ryan Lemos" w:date="2019-02-21T20:48:00Z"/>
        </w:rPr>
      </w:pPr>
    </w:p>
    <w:p w:rsidR="005F0194" w:rsidRDefault="005F0194" w:rsidP="005F0194">
      <w:pPr>
        <w:rPr>
          <w:ins w:id="1230" w:author="Ryan Lemos" w:date="2019-02-21T20:54:00Z"/>
        </w:rPr>
      </w:pPr>
      <w:ins w:id="1231" w:author="Ryan Lemos" w:date="2019-02-21T20:48:00Z">
        <w:r>
          <w:t xml:space="preserve">A estória da </w:t>
        </w:r>
        <w:r w:rsidRPr="005F0194">
          <w:rPr>
            <w:highlight w:val="yellow"/>
            <w:rPrChange w:id="1232" w:author="Ryan Lemos" w:date="2019-02-21T20:48:00Z">
              <w:rPr/>
            </w:rPrChange>
          </w:rPr>
          <w:t>figura x</w:t>
        </w:r>
        <w:r>
          <w:t xml:space="preserve"> representa a visualização dos alunos da turma. Assim o professor </w:t>
        </w:r>
      </w:ins>
      <w:ins w:id="1233" w:author="Ryan Lemos" w:date="2019-02-21T20:49:00Z">
        <w:r>
          <w:t>pode ver quem são os alunos que fazem parte da sua turma.</w:t>
        </w:r>
      </w:ins>
    </w:p>
    <w:p w:rsidR="002A4486" w:rsidRDefault="002A4486">
      <w:pPr>
        <w:rPr>
          <w:ins w:id="1234" w:author="Ryan Lemos" w:date="2019-02-20T20:53:00Z"/>
        </w:rPr>
        <w:pPrChange w:id="1235" w:author="Ryan Lemos" w:date="2019-02-21T20:48:00Z">
          <w:pPr>
            <w:ind w:firstLine="0"/>
            <w:jc w:val="center"/>
          </w:pPr>
        </w:pPrChange>
      </w:pPr>
    </w:p>
    <w:p w:rsidR="00987BE5" w:rsidRDefault="00987BE5" w:rsidP="00987BE5">
      <w:pPr>
        <w:ind w:firstLine="0"/>
        <w:jc w:val="center"/>
        <w:rPr>
          <w:ins w:id="1236" w:author="Ryan Lemos" w:date="2019-02-21T20:49:00Z"/>
        </w:rPr>
      </w:pPr>
      <w:ins w:id="1237"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38" w:author="Ryan Lemos" w:date="2019-02-21T20:49:00Z"/>
        </w:rPr>
      </w:pPr>
    </w:p>
    <w:p w:rsidR="005F0194" w:rsidRDefault="005F0194">
      <w:pPr>
        <w:rPr>
          <w:ins w:id="1239" w:author="Ryan Lemos" w:date="2019-02-21T20:49:00Z"/>
        </w:rPr>
        <w:pPrChange w:id="1240" w:author="Ryan Lemos" w:date="2019-02-21T20:49:00Z">
          <w:pPr>
            <w:ind w:firstLine="0"/>
            <w:jc w:val="center"/>
          </w:pPr>
        </w:pPrChange>
      </w:pPr>
      <w:ins w:id="1241" w:author="Ryan Lemos" w:date="2019-02-21T20:49:00Z">
        <w:r>
          <w:t xml:space="preserve">Ao entrar numa turma em específico </w:t>
        </w:r>
      </w:ins>
      <w:ins w:id="1242" w:author="Ryan Lemos" w:date="2019-02-21T20:54:00Z">
        <w:r w:rsidR="002A4486">
          <w:t xml:space="preserve">o professor tem uma lista dos alunos que fazem parte da sua turma conforme descrito pela </w:t>
        </w:r>
        <w:r w:rsidR="002A4486" w:rsidRPr="002A4486">
          <w:rPr>
            <w:highlight w:val="yellow"/>
            <w:rPrChange w:id="1243" w:author="Ryan Lemos" w:date="2019-02-21T20:54:00Z">
              <w:rPr/>
            </w:rPrChange>
          </w:rPr>
          <w:t>figura x</w:t>
        </w:r>
        <w:r w:rsidR="002A4486">
          <w:t>.</w:t>
        </w:r>
      </w:ins>
    </w:p>
    <w:p w:rsidR="005F0194" w:rsidRDefault="005F0194" w:rsidP="00987BE5">
      <w:pPr>
        <w:ind w:firstLine="0"/>
        <w:jc w:val="center"/>
        <w:rPr>
          <w:ins w:id="1244" w:author="Ryan Lemos" w:date="2019-02-20T20:53:00Z"/>
        </w:rPr>
      </w:pPr>
    </w:p>
    <w:p w:rsidR="00987BE5" w:rsidRDefault="00987BE5" w:rsidP="00987BE5">
      <w:pPr>
        <w:ind w:firstLine="0"/>
        <w:jc w:val="center"/>
        <w:rPr>
          <w:ins w:id="1245" w:author="Ryan Lemos" w:date="2019-02-21T20:54:00Z"/>
        </w:rPr>
      </w:pPr>
      <w:ins w:id="1246"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47" w:author="Ryan Lemos" w:date="2019-02-21T20:54:00Z"/>
        </w:rPr>
      </w:pPr>
    </w:p>
    <w:p w:rsidR="002A4486" w:rsidRDefault="00363A00">
      <w:pPr>
        <w:rPr>
          <w:ins w:id="1248" w:author="Ryan Lemos" w:date="2019-02-21T20:54:00Z"/>
        </w:rPr>
        <w:pPrChange w:id="1249" w:author="Ryan Lemos" w:date="2019-02-21T20:54:00Z">
          <w:pPr>
            <w:ind w:firstLine="0"/>
            <w:jc w:val="center"/>
          </w:pPr>
        </w:pPrChange>
      </w:pPr>
      <w:ins w:id="1250" w:author="Ryan Lemos" w:date="2019-02-21T20:55:00Z">
        <w:r>
          <w:t xml:space="preserve">Ainda é possível ao professor, como evidenciado pela estória da </w:t>
        </w:r>
        <w:r w:rsidRPr="00363A00">
          <w:rPr>
            <w:highlight w:val="yellow"/>
            <w:rPrChange w:id="1251" w:author="Ryan Lemos" w:date="2019-02-21T20:55:00Z">
              <w:rPr/>
            </w:rPrChange>
          </w:rPr>
          <w:t>figura x</w:t>
        </w:r>
        <w:r>
          <w:t xml:space="preserve">, gerenciar </w:t>
        </w:r>
      </w:ins>
      <w:ins w:id="1252"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53" w:author="Ryan Lemos" w:date="2019-02-20T20:53:00Z"/>
        </w:rPr>
      </w:pPr>
    </w:p>
    <w:p w:rsidR="00987BE5" w:rsidRDefault="00987BE5" w:rsidP="00987BE5">
      <w:pPr>
        <w:ind w:firstLine="0"/>
        <w:jc w:val="center"/>
        <w:rPr>
          <w:ins w:id="1254" w:author="Ryan Lemos" w:date="2019-02-21T20:56:00Z"/>
        </w:rPr>
      </w:pPr>
      <w:ins w:id="1255"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56" w:author="Ryan Lemos" w:date="2019-02-21T20:56:00Z"/>
        </w:rPr>
      </w:pPr>
    </w:p>
    <w:p w:rsidR="00363A00" w:rsidRDefault="00363A00">
      <w:pPr>
        <w:rPr>
          <w:ins w:id="1257" w:author="Ryan Lemos" w:date="2019-02-21T20:56:00Z"/>
        </w:rPr>
        <w:pPrChange w:id="1258" w:author="Ryan Lemos" w:date="2019-02-21T20:56:00Z">
          <w:pPr>
            <w:ind w:firstLine="0"/>
            <w:jc w:val="center"/>
          </w:pPr>
        </w:pPrChange>
      </w:pPr>
      <w:ins w:id="1259" w:author="Ryan Lemos" w:date="2019-02-21T20:56:00Z">
        <w:r>
          <w:t xml:space="preserve">A </w:t>
        </w:r>
        <w:r w:rsidRPr="00363A00">
          <w:rPr>
            <w:highlight w:val="yellow"/>
            <w:rPrChange w:id="1260" w:author="Ryan Lemos" w:date="2019-02-21T20:56:00Z">
              <w:rPr/>
            </w:rPrChange>
          </w:rPr>
          <w:t>figura x</w:t>
        </w:r>
        <w:r>
          <w:t xml:space="preserve"> representa </w:t>
        </w:r>
      </w:ins>
      <w:ins w:id="1261" w:author="Ryan Lemos" w:date="2019-02-21T20:57:00Z">
        <w:r w:rsidR="0007209C">
          <w:t xml:space="preserve">essa maneira de associar descrita pela estória da </w:t>
        </w:r>
        <w:r w:rsidR="0007209C" w:rsidRPr="0007209C">
          <w:rPr>
            <w:highlight w:val="yellow"/>
            <w:rPrChange w:id="1262" w:author="Ryan Lemos" w:date="2019-02-21T20:57:00Z">
              <w:rPr/>
            </w:rPrChange>
          </w:rPr>
          <w:t>figura x</w:t>
        </w:r>
        <w:r w:rsidR="0007209C">
          <w:t xml:space="preserve">. Buscou-se </w:t>
        </w:r>
      </w:ins>
      <w:ins w:id="1263" w:author="Ryan Lemos" w:date="2019-02-21T20:58:00Z">
        <w:r w:rsidR="0007209C">
          <w:t>deixar o processo de associação de alunos o mais simples possível como requerido pela estória. Ao professor, tem-se duas tabelas, a da esquerda e a da direita. A da esquerda contém os a</w:t>
        </w:r>
      </w:ins>
      <w:ins w:id="1264" w:author="Ryan Lemos" w:date="2019-02-21T20:59:00Z">
        <w:r w:rsidR="0007209C">
          <w:t>lunos que não fazem parte da turma. A da direita, por conseguinte se trata dos alunos que fazem parte da turma. Cabe ao p</w:t>
        </w:r>
      </w:ins>
      <w:ins w:id="1265" w:author="Ryan Lemos" w:date="2019-02-21T21:00:00Z">
        <w:r w:rsidR="0007209C">
          <w:t xml:space="preserve">rofessor marcar quem ele quer na turma, pode pesquisar em caso de muitos usuários, e ao marcar um aluno </w:t>
        </w:r>
      </w:ins>
      <w:ins w:id="1266" w:author="Ryan Lemos" w:date="2019-02-21T21:01:00Z">
        <w:r w:rsidR="0007209C">
          <w:t>o botão com</w:t>
        </w:r>
      </w:ins>
      <w:ins w:id="1267" w:author="Ryan Lemos" w:date="2019-02-21T21:02:00Z">
        <w:r w:rsidR="0007209C">
          <w:t xml:space="preserve"> </w:t>
        </w:r>
      </w:ins>
      <w:ins w:id="1268" w:author="Ryan Lemos" w:date="2019-02-21T21:24:00Z">
        <w:r w:rsidR="006F54D5">
          <w:t>o ícone</w:t>
        </w:r>
      </w:ins>
      <w:ins w:id="1269" w:author="Ryan Lemos" w:date="2019-02-21T21:02:00Z">
        <w:r w:rsidR="0007209C">
          <w:t xml:space="preserve"> de</w:t>
        </w:r>
      </w:ins>
      <w:ins w:id="1270" w:author="Ryan Lemos" w:date="2019-02-21T21:00:00Z">
        <w:r w:rsidR="0007209C">
          <w:t xml:space="preserve"> seta em direção a direita fica ativa na cor verde indicando que o professor irá adicionar os alunos m</w:t>
        </w:r>
      </w:ins>
      <w:ins w:id="1271" w:author="Ryan Lemos" w:date="2019-02-21T21:01:00Z">
        <w:r w:rsidR="0007209C">
          <w:t>arcados. Ao clicar os alunos são associados a turma. Na tabela da direita o processo é o mesmo</w:t>
        </w:r>
      </w:ins>
      <w:ins w:id="1272" w:author="Ryan Lemos" w:date="2019-02-21T21:02:00Z">
        <w:r w:rsidR="0007209C">
          <w:t xml:space="preserve">, ao marcar um aluno o botão com </w:t>
        </w:r>
      </w:ins>
      <w:ins w:id="1273" w:author="Ryan Lemos" w:date="2019-02-21T21:24:00Z">
        <w:r w:rsidR="006F54D5">
          <w:t xml:space="preserve">o ícone </w:t>
        </w:r>
      </w:ins>
      <w:ins w:id="1274" w:author="Ryan Lemos" w:date="2019-02-21T21:02:00Z">
        <w:r w:rsidR="0007209C">
          <w:t>de seta em direção a es</w:t>
        </w:r>
      </w:ins>
      <w:ins w:id="1275" w:author="Ryan Lemos" w:date="2019-02-21T21:07:00Z">
        <w:r w:rsidR="00386EE3">
          <w:t xml:space="preserve">querda é habilitado na cor vermelha, indicando que o professor irá retirar os alunos da turma, conforme visto na </w:t>
        </w:r>
        <w:r w:rsidR="00386EE3" w:rsidRPr="00386EE3">
          <w:rPr>
            <w:highlight w:val="yellow"/>
            <w:rPrChange w:id="1276" w:author="Ryan Lemos" w:date="2019-02-21T21:07:00Z">
              <w:rPr/>
            </w:rPrChange>
          </w:rPr>
          <w:t>figura x</w:t>
        </w:r>
        <w:r w:rsidR="00386EE3">
          <w:t>. Ao cl</w:t>
        </w:r>
      </w:ins>
      <w:ins w:id="1277" w:author="Ryan Lemos" w:date="2019-02-21T21:08:00Z">
        <w:r w:rsidR="00386EE3">
          <w:t>icar na seta os alunos são removidos.</w:t>
        </w:r>
      </w:ins>
      <w:ins w:id="1278" w:author="Ryan Lemos" w:date="2019-03-02T08:30:00Z">
        <w:r w:rsidR="00097BA3">
          <w:t xml:space="preserve"> Foi-se utilizado um </w:t>
        </w:r>
        <w:proofErr w:type="gramStart"/>
        <w:r w:rsidR="00097BA3">
          <w:t>plugin Angular</w:t>
        </w:r>
        <w:proofErr w:type="gramEnd"/>
        <w:r w:rsidR="00097BA3">
          <w:t xml:space="preserve"> para fazer a paginação dos alunos</w:t>
        </w:r>
      </w:ins>
      <w:ins w:id="1279" w:author="Ryan Lemos" w:date="2019-03-02T08:31:00Z">
        <w:r w:rsidR="00097BA3">
          <w:t>.</w:t>
        </w:r>
      </w:ins>
      <w:ins w:id="1280" w:author="Ryan Lemos" w:date="2019-03-02T08:30:00Z">
        <w:r w:rsidR="00097BA3">
          <w:t xml:space="preserve"> </w:t>
        </w:r>
      </w:ins>
      <w:ins w:id="1281" w:author="Ryan Lemos" w:date="2019-03-02T08:31:00Z">
        <w:r w:rsidR="00097BA3">
          <w:t>C</w:t>
        </w:r>
      </w:ins>
      <w:ins w:id="1282" w:author="Ryan Lemos" w:date="2019-03-02T08:30:00Z">
        <w:r w:rsidR="00097BA3">
          <w:t xml:space="preserve">aso haja uma quantidade enorme de alunos, o plugin de paginação exibe uma </w:t>
        </w:r>
        <w:r w:rsidR="00097BA3">
          <w:lastRenderedPageBreak/>
          <w:t xml:space="preserve">quantidade </w:t>
        </w:r>
      </w:ins>
      <w:ins w:id="1283" w:author="Ryan Lemos" w:date="2019-03-02T08:31:00Z">
        <w:r w:rsidR="00097BA3">
          <w:t>relativa a esses registros, no caso dessa interface exibe apenas 6 alunos, e divide os outros alunos em páginas que p</w:t>
        </w:r>
      </w:ins>
      <w:ins w:id="1284" w:author="Ryan Lemos" w:date="2019-03-02T08:32:00Z">
        <w:r w:rsidR="00097BA3">
          <w:t xml:space="preserve">odem ser </w:t>
        </w:r>
        <w:r w:rsidR="00151354">
          <w:t xml:space="preserve">acessadas </w:t>
        </w:r>
      </w:ins>
      <w:ins w:id="1285" w:author="Ryan Lemos" w:date="2019-03-02T08:33:00Z">
        <w:r w:rsidR="00151354">
          <w:t>e,</w:t>
        </w:r>
      </w:ins>
      <w:ins w:id="1286" w:author="Ryan Lemos" w:date="2019-03-02T08:32:00Z">
        <w:r w:rsidR="00151354">
          <w:t xml:space="preserve"> por conseguinte recuperar os alunos restantes. Lembrando, como se trata de uma tecnologia </w:t>
        </w:r>
      </w:ins>
      <w:ins w:id="1287" w:author="Ryan Lemos" w:date="2019-03-02T08:33:00Z">
        <w:r w:rsidR="00151354">
          <w:t>A</w:t>
        </w:r>
      </w:ins>
      <w:ins w:id="1288" w:author="Ryan Lemos" w:date="2019-03-02T08:32:00Z">
        <w:r w:rsidR="00151354">
          <w:t>n</w:t>
        </w:r>
      </w:ins>
      <w:ins w:id="1289" w:author="Ryan Lemos" w:date="2019-03-02T08:33:00Z">
        <w:r w:rsidR="00151354">
          <w:t xml:space="preserve">gular, </w:t>
        </w:r>
        <w:proofErr w:type="spellStart"/>
        <w:r w:rsidR="00151354" w:rsidRPr="00151354">
          <w:rPr>
            <w:i/>
            <w:rPrChange w:id="1290" w:author="Ryan Lemos" w:date="2019-03-02T08:33:00Z">
              <w:rPr/>
            </w:rPrChange>
          </w:rPr>
          <w:t>frontend</w:t>
        </w:r>
        <w:proofErr w:type="spellEnd"/>
        <w:r w:rsidR="00151354">
          <w:t>, não há o recarregamento da página na transição das páginas</w:t>
        </w:r>
      </w:ins>
      <w:ins w:id="1291" w:author="Ryan Lemos" w:date="2019-03-02T08:34:00Z">
        <w:r w:rsidR="00151354">
          <w:t xml:space="preserve"> de alunos. Além disso o plugin possibilita a transição das páginas sem o carregamento dos dados a cada página clicada, a navegação é fluida e ráp</w:t>
        </w:r>
      </w:ins>
      <w:ins w:id="1292" w:author="Ryan Lemos" w:date="2019-03-02T08:35:00Z">
        <w:r w:rsidR="00151354">
          <w:t>ida.</w:t>
        </w:r>
      </w:ins>
      <w:ins w:id="1293" w:author="Ryan Lemos" w:date="2019-03-02T08:31:00Z">
        <w:r w:rsidR="00097BA3">
          <w:t xml:space="preserve"> </w:t>
        </w:r>
      </w:ins>
    </w:p>
    <w:p w:rsidR="00363A00" w:rsidRDefault="00363A00" w:rsidP="00987BE5">
      <w:pPr>
        <w:ind w:firstLine="0"/>
        <w:jc w:val="center"/>
        <w:rPr>
          <w:ins w:id="1294" w:author="Ryan Lemos" w:date="2019-02-20T20:53:00Z"/>
        </w:rPr>
      </w:pPr>
    </w:p>
    <w:p w:rsidR="00987BE5" w:rsidRDefault="00987BE5" w:rsidP="00987BE5">
      <w:pPr>
        <w:ind w:firstLine="0"/>
        <w:jc w:val="center"/>
        <w:rPr>
          <w:ins w:id="1295" w:author="Ryan Lemos" w:date="2019-02-21T21:08:00Z"/>
        </w:rPr>
      </w:pPr>
      <w:ins w:id="1296"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297" w:author="Ryan Lemos" w:date="2019-02-21T21:09:00Z"/>
        </w:rPr>
      </w:pPr>
    </w:p>
    <w:p w:rsidR="00386EE3" w:rsidRDefault="00386EE3">
      <w:pPr>
        <w:rPr>
          <w:ins w:id="1298" w:author="Ryan Lemos" w:date="2019-02-20T20:53:00Z"/>
        </w:rPr>
        <w:pPrChange w:id="1299" w:author="Ryan Lemos" w:date="2019-02-21T21:09:00Z">
          <w:pPr>
            <w:ind w:firstLine="0"/>
            <w:jc w:val="center"/>
          </w:pPr>
        </w:pPrChange>
      </w:pPr>
      <w:ins w:id="1300" w:author="Ryan Lemos" w:date="2019-02-21T21:09:00Z">
        <w:r>
          <w:t xml:space="preserve">A estória apresentada na </w:t>
        </w:r>
        <w:r w:rsidRPr="00386EE3">
          <w:rPr>
            <w:highlight w:val="yellow"/>
            <w:rPrChange w:id="1301" w:author="Ryan Lemos" w:date="2019-02-21T21:09:00Z">
              <w:rPr/>
            </w:rPrChange>
          </w:rPr>
          <w:t>figura x</w:t>
        </w:r>
        <w:r>
          <w:t xml:space="preserve"> representa o desejo do professor ao saber quando um aluno tem dúvida. Surge então a necessidade de avisar o professor de uma </w:t>
        </w:r>
      </w:ins>
      <w:ins w:id="1302" w:author="Ryan Lemos" w:date="2019-02-21T21:10:00Z">
        <w:r>
          <w:t xml:space="preserve">dúvida do aluno assim que ela é enviada. </w:t>
        </w:r>
      </w:ins>
    </w:p>
    <w:p w:rsidR="00987BE5" w:rsidRDefault="00987BE5" w:rsidP="00987BE5">
      <w:pPr>
        <w:ind w:firstLine="0"/>
        <w:jc w:val="center"/>
        <w:rPr>
          <w:ins w:id="1303" w:author="Ryan Lemos" w:date="2019-02-20T20:53:00Z"/>
        </w:rPr>
      </w:pPr>
    </w:p>
    <w:p w:rsidR="00987BE5" w:rsidRDefault="00987BE5" w:rsidP="00987BE5">
      <w:pPr>
        <w:ind w:firstLine="0"/>
        <w:jc w:val="center"/>
        <w:rPr>
          <w:ins w:id="1304" w:author="Ryan Lemos" w:date="2019-02-21T21:10:00Z"/>
        </w:rPr>
      </w:pPr>
      <w:ins w:id="1305"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06" w:author="Ryan Lemos" w:date="2019-02-21T21:10:00Z"/>
        </w:rPr>
      </w:pPr>
    </w:p>
    <w:p w:rsidR="00386EE3" w:rsidRDefault="00386EE3">
      <w:pPr>
        <w:rPr>
          <w:ins w:id="1307" w:author="Ryan Lemos" w:date="2019-02-21T21:10:00Z"/>
        </w:rPr>
        <w:pPrChange w:id="1308" w:author="Ryan Lemos" w:date="2019-02-21T21:10:00Z">
          <w:pPr>
            <w:ind w:firstLine="0"/>
            <w:jc w:val="center"/>
          </w:pPr>
        </w:pPrChange>
      </w:pPr>
      <w:ins w:id="1309" w:author="Ryan Lemos" w:date="2019-02-21T21:10:00Z">
        <w:r>
          <w:t>O sistema de notificações do ambiente fica responsável por notificar os professores de uma no</w:t>
        </w:r>
      </w:ins>
      <w:ins w:id="1310" w:author="Ryan Lemos" w:date="2019-02-21T21:11:00Z">
        <w:r>
          <w:t>va dúvida. Assim que a dúvida da notificação é respondida, todas as notificações são excluídas, evitando aos outros professores de responder a uma dúvida já respondida</w:t>
        </w:r>
      </w:ins>
      <w:ins w:id="1311" w:author="Ryan Lemos" w:date="2019-02-21T21:12:00Z">
        <w:r>
          <w:t>.</w:t>
        </w:r>
      </w:ins>
      <w:ins w:id="1312" w:author="Ryan Lemos" w:date="2019-03-02T08:35:00Z">
        <w:r w:rsidR="00151354">
          <w:t xml:space="preserve"> A </w:t>
        </w:r>
        <w:r w:rsidR="00151354" w:rsidRPr="00151354">
          <w:rPr>
            <w:highlight w:val="yellow"/>
            <w:rPrChange w:id="1313" w:author="Ryan Lemos" w:date="2019-03-02T08:35:00Z">
              <w:rPr/>
            </w:rPrChange>
          </w:rPr>
          <w:t xml:space="preserve">figura </w:t>
        </w:r>
        <w:r w:rsidR="00151354" w:rsidRPr="00151354">
          <w:rPr>
            <w:highlight w:val="yellow"/>
            <w:rPrChange w:id="1314"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15" w:author="Ryan Lemos" w:date="2019-03-02T08:36:00Z">
        <w:r w:rsidR="00151354">
          <w:t xml:space="preserve"> para retornar as notificações relacionadas a uma dúvida.</w:t>
        </w:r>
      </w:ins>
    </w:p>
    <w:p w:rsidR="00386EE3" w:rsidRDefault="00386EE3" w:rsidP="00987BE5">
      <w:pPr>
        <w:ind w:firstLine="0"/>
        <w:jc w:val="center"/>
        <w:rPr>
          <w:ins w:id="1316" w:author="Ryan Lemos" w:date="2019-02-20T20:53:00Z"/>
        </w:rPr>
      </w:pPr>
    </w:p>
    <w:p w:rsidR="00987BE5" w:rsidRDefault="00987BE5" w:rsidP="00987BE5">
      <w:pPr>
        <w:ind w:firstLine="0"/>
        <w:jc w:val="center"/>
        <w:rPr>
          <w:ins w:id="1317" w:author="Ryan Lemos" w:date="2019-02-21T21:12:00Z"/>
        </w:rPr>
      </w:pPr>
      <w:ins w:id="1318"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19" w:author="Ryan Lemos" w:date="2019-02-21T21:12:00Z"/>
        </w:rPr>
      </w:pPr>
    </w:p>
    <w:p w:rsidR="00386EE3" w:rsidRDefault="00386EE3" w:rsidP="00386EE3">
      <w:pPr>
        <w:rPr>
          <w:ins w:id="1320" w:author="Ryan Lemos" w:date="2019-02-21T21:16:00Z"/>
        </w:rPr>
      </w:pPr>
      <w:ins w:id="1321" w:author="Ryan Lemos" w:date="2019-02-21T21:12:00Z">
        <w:r>
          <w:t xml:space="preserve">A estória definida pela </w:t>
        </w:r>
        <w:r w:rsidRPr="00386EE3">
          <w:rPr>
            <w:highlight w:val="yellow"/>
            <w:rPrChange w:id="1322" w:author="Ryan Lemos" w:date="2019-02-21T21:12:00Z">
              <w:rPr/>
            </w:rPrChange>
          </w:rPr>
          <w:t>figura x</w:t>
        </w:r>
      </w:ins>
      <w:ins w:id="1323"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24" w:author="Ryan Lemos" w:date="2019-02-21T21:14:00Z">
        <w:r>
          <w:t>ponder à pergunta. Caso contrário outro professor tem a possibilidade de responder. Então as dúvidas são enviadas a todos os professores e não somente ao professor da turma do aluno com dúvida. Iss</w:t>
        </w:r>
      </w:ins>
      <w:ins w:id="1325" w:author="Ryan Lemos" w:date="2019-02-21T21:15:00Z">
        <w:r>
          <w:t xml:space="preserve">o se deu pelo fato de possibilitar agilidade no processo de resposta, já que </w:t>
        </w:r>
      </w:ins>
      <w:ins w:id="1326" w:author="Ryan Lemos" w:date="2019-02-21T21:16:00Z">
        <w:r>
          <w:t>os professores da escola detêm</w:t>
        </w:r>
      </w:ins>
      <w:ins w:id="1327" w:author="Ryan Lemos" w:date="2019-02-21T21:15:00Z">
        <w:r>
          <w:t xml:space="preserve"> conhecimento e capacidade para sanar as dúvidas dos alunos. </w:t>
        </w:r>
      </w:ins>
    </w:p>
    <w:p w:rsidR="00386EE3" w:rsidRDefault="00386EE3">
      <w:pPr>
        <w:rPr>
          <w:ins w:id="1328" w:author="Ryan Lemos" w:date="2019-02-20T20:53:00Z"/>
        </w:rPr>
        <w:pPrChange w:id="1329" w:author="Ryan Lemos" w:date="2019-02-21T21:12:00Z">
          <w:pPr>
            <w:ind w:firstLine="0"/>
            <w:jc w:val="center"/>
          </w:pPr>
        </w:pPrChange>
      </w:pPr>
    </w:p>
    <w:p w:rsidR="00987BE5" w:rsidRDefault="00987BE5" w:rsidP="00987BE5">
      <w:pPr>
        <w:ind w:firstLine="0"/>
        <w:jc w:val="center"/>
        <w:rPr>
          <w:ins w:id="1330" w:author="Ryan Lemos" w:date="2019-02-21T21:17:00Z"/>
        </w:rPr>
      </w:pPr>
      <w:ins w:id="1331"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32" w:author="Ryan Lemos" w:date="2019-02-21T21:16:00Z"/>
        </w:rPr>
      </w:pPr>
    </w:p>
    <w:p w:rsidR="00386EE3" w:rsidRDefault="00386EE3">
      <w:pPr>
        <w:rPr>
          <w:ins w:id="1333" w:author="Ryan Lemos" w:date="2019-02-21T21:16:00Z"/>
        </w:rPr>
        <w:pPrChange w:id="1334" w:author="Ryan Lemos" w:date="2019-02-21T21:16:00Z">
          <w:pPr>
            <w:ind w:firstLine="0"/>
            <w:jc w:val="center"/>
          </w:pPr>
        </w:pPrChange>
      </w:pPr>
      <w:ins w:id="1335" w:author="Ryan Lemos" w:date="2019-02-21T21:16:00Z">
        <w:r>
          <w:t xml:space="preserve">A </w:t>
        </w:r>
        <w:r w:rsidRPr="004263B0">
          <w:rPr>
            <w:highlight w:val="yellow"/>
            <w:rPrChange w:id="1336" w:author="Ryan Lemos" w:date="2019-02-21T21:18:00Z">
              <w:rPr/>
            </w:rPrChange>
          </w:rPr>
          <w:t>figura x</w:t>
        </w:r>
        <w:r>
          <w:t xml:space="preserve"> representa a interface de resposta à dúvida. </w:t>
        </w:r>
      </w:ins>
      <w:ins w:id="1337"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38"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39" w:author="Ryan Lemos" w:date="2019-02-20T20:53:00Z"/>
        </w:rPr>
      </w:pPr>
      <w:ins w:id="1340" w:author="Ryan Lemos" w:date="2019-02-21T21:16:00Z">
        <w:r>
          <w:t xml:space="preserve"> </w:t>
        </w:r>
      </w:ins>
    </w:p>
    <w:p w:rsidR="00987BE5" w:rsidRDefault="00987BE5" w:rsidP="00987BE5">
      <w:pPr>
        <w:ind w:firstLine="0"/>
        <w:jc w:val="center"/>
        <w:rPr>
          <w:ins w:id="1341" w:author="Ryan Lemos" w:date="2019-02-20T20:53:00Z"/>
        </w:rPr>
      </w:pPr>
      <w:ins w:id="1342"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43" w:author="Ryan Lemos" w:date="2019-02-21T21:20:00Z"/>
        </w:rPr>
      </w:pPr>
    </w:p>
    <w:p w:rsidR="006F54D5" w:rsidRDefault="006F54D5">
      <w:pPr>
        <w:rPr>
          <w:ins w:id="1344" w:author="Ryan Lemos" w:date="2019-02-21T21:20:00Z"/>
        </w:rPr>
        <w:pPrChange w:id="1345" w:author="Ryan Lemos" w:date="2019-02-21T21:20:00Z">
          <w:pPr>
            <w:ind w:firstLine="0"/>
            <w:jc w:val="center"/>
          </w:pPr>
        </w:pPrChange>
      </w:pPr>
      <w:ins w:id="1346" w:author="Ryan Lemos" w:date="2019-02-21T21:20:00Z">
        <w:r>
          <w:t>Por último ao professor, pode surgir a necessidade de não exatamente seguir a notificação</w:t>
        </w:r>
      </w:ins>
      <w:ins w:id="1347" w:author="Ryan Lemos" w:date="2019-02-21T21:21:00Z">
        <w:r>
          <w:t xml:space="preserve"> de uma dúvida</w:t>
        </w:r>
      </w:ins>
      <w:ins w:id="1348" w:author="Ryan Lemos" w:date="2019-02-21T21:20:00Z">
        <w:r>
          <w:t>, mas verificar quais são as dúvidas geradas pelos alunos e escolher qual responder.</w:t>
        </w:r>
      </w:ins>
      <w:ins w:id="1349" w:author="Ryan Lemos" w:date="2019-02-21T21:21:00Z">
        <w:r>
          <w:t xml:space="preserve"> A </w:t>
        </w:r>
        <w:r w:rsidRPr="006F54D5">
          <w:rPr>
            <w:highlight w:val="yellow"/>
            <w:rPrChange w:id="1350" w:author="Ryan Lemos" w:date="2019-02-21T21:21:00Z">
              <w:rPr/>
            </w:rPrChange>
          </w:rPr>
          <w:t>figura x</w:t>
        </w:r>
        <w:r>
          <w:t xml:space="preserve"> descreve a estória que representa esse processo, ou seja</w:t>
        </w:r>
      </w:ins>
      <w:ins w:id="1351" w:author="Ryan Lemos" w:date="2019-02-21T21:24:00Z">
        <w:r>
          <w:t>,</w:t>
        </w:r>
      </w:ins>
      <w:ins w:id="1352" w:author="Ryan Lemos" w:date="2019-02-21T21:21:00Z">
        <w:r>
          <w:t xml:space="preserve"> a listagem de todas as dúvid</w:t>
        </w:r>
      </w:ins>
      <w:ins w:id="1353" w:author="Ryan Lemos" w:date="2019-02-21T21:22:00Z">
        <w:r>
          <w:t>as cadastradas.</w:t>
        </w:r>
      </w:ins>
    </w:p>
    <w:p w:rsidR="006F54D5" w:rsidRDefault="006F54D5" w:rsidP="00987BE5">
      <w:pPr>
        <w:ind w:firstLine="0"/>
        <w:jc w:val="center"/>
        <w:rPr>
          <w:ins w:id="1354" w:author="Ryan Lemos" w:date="2019-02-20T20:53:00Z"/>
        </w:rPr>
      </w:pPr>
    </w:p>
    <w:p w:rsidR="00987BE5" w:rsidRDefault="00987BE5" w:rsidP="00987BE5">
      <w:pPr>
        <w:ind w:firstLine="0"/>
        <w:jc w:val="center"/>
        <w:rPr>
          <w:ins w:id="1355" w:author="Ryan Lemos" w:date="2019-02-21T21:22:00Z"/>
        </w:rPr>
      </w:pPr>
      <w:ins w:id="1356"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57" w:author="Ryan Lemos" w:date="2019-02-21T21:22:00Z"/>
        </w:rPr>
      </w:pPr>
    </w:p>
    <w:p w:rsidR="006F54D5" w:rsidRDefault="006F54D5">
      <w:pPr>
        <w:rPr>
          <w:ins w:id="1358" w:author="Ryan Lemos" w:date="2019-02-21T20:48:00Z"/>
        </w:rPr>
        <w:pPrChange w:id="1359" w:author="Ryan Lemos" w:date="2019-02-21T21:22:00Z">
          <w:pPr>
            <w:ind w:firstLine="0"/>
            <w:jc w:val="center"/>
          </w:pPr>
        </w:pPrChange>
      </w:pPr>
      <w:ins w:id="1360" w:author="Ryan Lemos" w:date="2019-02-21T21:22:00Z">
        <w:r>
          <w:t xml:space="preserve">A listagem das dúvidas requisitada pela estória da </w:t>
        </w:r>
        <w:r w:rsidRPr="006F54D5">
          <w:rPr>
            <w:highlight w:val="yellow"/>
            <w:rPrChange w:id="1361" w:author="Ryan Lemos" w:date="2019-02-21T21:22:00Z">
              <w:rPr/>
            </w:rPrChange>
          </w:rPr>
          <w:t>figura x</w:t>
        </w:r>
        <w:r>
          <w:t xml:space="preserve">, pode ser vista na </w:t>
        </w:r>
        <w:r w:rsidRPr="006F54D5">
          <w:rPr>
            <w:highlight w:val="yellow"/>
            <w:rPrChange w:id="1362" w:author="Ryan Lemos" w:date="2019-02-21T21:22:00Z">
              <w:rPr/>
            </w:rPrChange>
          </w:rPr>
          <w:t>figura x</w:t>
        </w:r>
      </w:ins>
      <w:ins w:id="1363" w:author="Ryan Lemos" w:date="2019-02-21T21:23:00Z">
        <w:r>
          <w:t>. Nela o professor tem acesso a todas as dúvidas geradas pelos alunos até o determinado momento e pode escolher qual responder, clicando no botão com ícone de lápis</w:t>
        </w:r>
      </w:ins>
      <w:ins w:id="1364" w:author="Ryan Lemos" w:date="2019-02-21T21:24:00Z">
        <w:r>
          <w:t>.</w:t>
        </w:r>
        <w:r w:rsidR="00D76B51">
          <w:t xml:space="preserve"> A janela que</w:t>
        </w:r>
      </w:ins>
      <w:ins w:id="1365" w:author="Ryan Lemos" w:date="2019-02-21T21:25:00Z">
        <w:r w:rsidR="00D76B51">
          <w:t xml:space="preserve"> surge ao clicar no botão citado é a apresentada na </w:t>
        </w:r>
        <w:r w:rsidR="00D76B51" w:rsidRPr="00D76B51">
          <w:rPr>
            <w:highlight w:val="yellow"/>
            <w:rPrChange w:id="1366" w:author="Ryan Lemos" w:date="2019-02-21T21:25:00Z">
              <w:rPr/>
            </w:rPrChange>
          </w:rPr>
          <w:t>figura x</w:t>
        </w:r>
        <w:r w:rsidR="00D76B51">
          <w:t>.</w:t>
        </w:r>
      </w:ins>
    </w:p>
    <w:p w:rsidR="005F0194" w:rsidRDefault="005F0194" w:rsidP="00987BE5">
      <w:pPr>
        <w:ind w:firstLine="0"/>
        <w:jc w:val="center"/>
        <w:rPr>
          <w:ins w:id="1367" w:author="Ryan Lemos" w:date="2019-02-20T20:53:00Z"/>
        </w:rPr>
      </w:pPr>
    </w:p>
    <w:p w:rsidR="00987BE5" w:rsidRDefault="00987BE5" w:rsidP="00987BE5">
      <w:pPr>
        <w:ind w:firstLine="0"/>
        <w:jc w:val="center"/>
        <w:rPr>
          <w:ins w:id="1368" w:author="Ryan Lemos" w:date="2019-02-20T20:53:00Z"/>
        </w:rPr>
      </w:pPr>
      <w:ins w:id="1369"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370" w:author="Ryan Lemos" w:date="2019-02-18T21:04:00Z"/>
        </w:rPr>
        <w:pPrChange w:id="1371" w:author="Ryan Lemos" w:date="2019-02-19T22:38:00Z">
          <w:pPr/>
        </w:pPrChange>
      </w:pPr>
    </w:p>
    <w:p w:rsidR="00FB122B" w:rsidRDefault="00FB122B">
      <w:pPr>
        <w:pStyle w:val="Ttulo4"/>
        <w:rPr>
          <w:ins w:id="1372" w:author="Ryan Lemos" w:date="2019-02-18T21:04:00Z"/>
        </w:rPr>
      </w:pPr>
      <w:bookmarkStart w:id="1373" w:name="_Toc2273668"/>
      <w:ins w:id="1374" w:author="Ryan Lemos" w:date="2019-02-18T21:04:00Z">
        <w:r>
          <w:t>Estórias dos alunos</w:t>
        </w:r>
        <w:bookmarkEnd w:id="1373"/>
      </w:ins>
    </w:p>
    <w:p w:rsidR="00FB122B" w:rsidRDefault="00FB122B" w:rsidP="00FB122B">
      <w:pPr>
        <w:rPr>
          <w:ins w:id="1375" w:author="Ryan Lemos" w:date="2019-02-18T21:04:00Z"/>
        </w:rPr>
      </w:pPr>
    </w:p>
    <w:p w:rsidR="00FB122B" w:rsidRDefault="00FB122B" w:rsidP="00FB122B">
      <w:pPr>
        <w:rPr>
          <w:ins w:id="1376" w:author="Ryan Lemos" w:date="2019-02-18T21:04:00Z"/>
        </w:rPr>
      </w:pPr>
      <w:ins w:id="1377"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78" w:author="Ryan Lemos" w:date="2019-02-18T21:04:00Z"/>
        </w:rPr>
      </w:pPr>
      <w:ins w:id="1379"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80" w:author="Ryan Lemos" w:date="2019-02-18T21:04:00Z"/>
        </w:rPr>
      </w:pPr>
    </w:p>
    <w:p w:rsidR="00FB122B" w:rsidRDefault="00FB122B" w:rsidP="00FB122B">
      <w:pPr>
        <w:ind w:firstLine="0"/>
        <w:jc w:val="center"/>
        <w:rPr>
          <w:ins w:id="1381" w:author="Ryan Lemos" w:date="2019-02-21T20:41:00Z"/>
        </w:rPr>
      </w:pPr>
      <w:ins w:id="1382"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83" w:author="Ryan Lemos" w:date="2019-02-20T20:05:00Z"/>
        </w:rPr>
      </w:pPr>
    </w:p>
    <w:p w:rsidR="008901B1" w:rsidRDefault="008901B1">
      <w:pPr>
        <w:rPr>
          <w:ins w:id="1384" w:author="Ryan Lemos" w:date="2019-02-20T20:05:00Z"/>
        </w:rPr>
        <w:pPrChange w:id="1385" w:author="Ryan Lemos" w:date="2019-02-20T20:05:00Z">
          <w:pPr>
            <w:ind w:firstLine="0"/>
            <w:jc w:val="center"/>
          </w:pPr>
        </w:pPrChange>
      </w:pPr>
      <w:ins w:id="1386" w:author="Ryan Lemos" w:date="2019-02-20T20:05:00Z">
        <w:r>
          <w:t xml:space="preserve">É apresentado ao aluno um calendário interativo, ao qual o </w:t>
        </w:r>
      </w:ins>
      <w:ins w:id="1387" w:author="Ryan Lemos" w:date="2019-02-20T20:06:00Z">
        <w:r>
          <w:t>aluno pode navegar pelos dias, meses ou semanas, além disso é possível visualiza-lo pelo mês, pela semana ou pelo dia. O Aluno ainda pode conferir os eventos</w:t>
        </w:r>
      </w:ins>
      <w:ins w:id="1388" w:author="Ryan Lemos" w:date="2019-02-20T20:07:00Z">
        <w:r>
          <w:t xml:space="preserve"> que a escola ou o professor da sua turma cadastrou. Os eventos ficam</w:t>
        </w:r>
      </w:ins>
      <w:ins w:id="1389" w:author="Ryan Lemos" w:date="2019-02-20T20:06:00Z">
        <w:r>
          <w:t xml:space="preserve"> desta</w:t>
        </w:r>
      </w:ins>
      <w:ins w:id="1390" w:author="Ryan Lemos" w:date="2019-02-20T20:07:00Z">
        <w:r>
          <w:t>cados no calendário conforme a cor escolhida por quem cadastrou o evento</w:t>
        </w:r>
      </w:ins>
      <w:ins w:id="1391" w:author="Ryan Lemos" w:date="2019-02-20T20:08:00Z">
        <w:r>
          <w:t>. Caso haja mais de um evento na mesma data ou horário o calendário apresenta um contador. Ao clicar no dia em que se h</w:t>
        </w:r>
      </w:ins>
      <w:ins w:id="1392" w:author="Ryan Lemos" w:date="2019-02-20T20:09:00Z">
        <w:r>
          <w:t>á eventos, a descrição dos eventos daquel</w:t>
        </w:r>
      </w:ins>
      <w:ins w:id="1393" w:author="Ryan Lemos" w:date="2019-02-21T11:48:00Z">
        <w:r w:rsidR="005537DE">
          <w:t>e</w:t>
        </w:r>
      </w:ins>
      <w:ins w:id="1394" w:author="Ryan Lemos" w:date="2019-02-20T20:09:00Z">
        <w:r>
          <w:t xml:space="preserve"> dia são apresentadas.</w:t>
        </w:r>
      </w:ins>
    </w:p>
    <w:p w:rsidR="008901B1" w:rsidRDefault="008901B1" w:rsidP="00FB122B">
      <w:pPr>
        <w:ind w:firstLine="0"/>
        <w:jc w:val="center"/>
        <w:rPr>
          <w:ins w:id="1395" w:author="Ryan Lemos" w:date="2019-02-20T20:04:00Z"/>
        </w:rPr>
      </w:pPr>
    </w:p>
    <w:p w:rsidR="009746E2" w:rsidRDefault="009746E2" w:rsidP="00FB122B">
      <w:pPr>
        <w:ind w:firstLine="0"/>
        <w:jc w:val="center"/>
        <w:rPr>
          <w:ins w:id="1396" w:author="Ryan Lemos" w:date="2019-02-18T21:04:00Z"/>
        </w:rPr>
      </w:pPr>
      <w:ins w:id="1397"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398" w:author="Ryan Lemos" w:date="2019-02-18T21:04:00Z"/>
        </w:rPr>
      </w:pPr>
    </w:p>
    <w:p w:rsidR="00FB122B" w:rsidRDefault="00FB122B" w:rsidP="00FB122B">
      <w:pPr>
        <w:rPr>
          <w:ins w:id="1399" w:author="Ryan Lemos" w:date="2019-02-18T21:04:00Z"/>
        </w:rPr>
      </w:pPr>
      <w:ins w:id="1400"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01" w:author="Ryan Lemos" w:date="2019-02-18T21:04:00Z"/>
        </w:rPr>
      </w:pPr>
    </w:p>
    <w:p w:rsidR="00FB122B" w:rsidRDefault="00FB122B" w:rsidP="00FB122B">
      <w:pPr>
        <w:ind w:firstLine="0"/>
        <w:jc w:val="center"/>
        <w:rPr>
          <w:ins w:id="1402" w:author="Ryan Lemos" w:date="2019-02-20T19:48:00Z"/>
        </w:rPr>
      </w:pPr>
      <w:ins w:id="1403"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04" w:author="Ryan Lemos" w:date="2019-02-20T19:48:00Z"/>
        </w:rPr>
      </w:pPr>
    </w:p>
    <w:p w:rsidR="00CD1ADB" w:rsidRDefault="005D5225" w:rsidP="005D5225">
      <w:pPr>
        <w:rPr>
          <w:ins w:id="1405" w:author="Ryan Lemos" w:date="2019-02-20T19:48:00Z"/>
        </w:rPr>
      </w:pPr>
      <w:ins w:id="1406" w:author="Ryan Lemos" w:date="2019-02-20T19:49:00Z">
        <w:r>
          <w:t xml:space="preserve">O aluno pode enviar uma dúvida a respeito de um determinado assunto. A inserção do assunto serviu para ajudar o professor a identificar sobre o que se trata a dúvida do aluno. </w:t>
        </w:r>
      </w:ins>
      <w:ins w:id="1407" w:author="Ryan Lemos" w:date="2019-02-20T19:50:00Z">
        <w:r>
          <w:t>O campo dúvida, refere-se a dúvida em si.</w:t>
        </w:r>
      </w:ins>
    </w:p>
    <w:p w:rsidR="005D5225" w:rsidRDefault="005D5225">
      <w:pPr>
        <w:rPr>
          <w:ins w:id="1408" w:author="Ryan Lemos" w:date="2019-02-19T22:13:00Z"/>
        </w:rPr>
        <w:pPrChange w:id="1409" w:author="Ryan Lemos" w:date="2019-02-20T19:48:00Z">
          <w:pPr>
            <w:ind w:firstLine="0"/>
            <w:jc w:val="center"/>
          </w:pPr>
        </w:pPrChange>
      </w:pPr>
    </w:p>
    <w:p w:rsidR="004D7A94" w:rsidRDefault="004D7A94" w:rsidP="00FB122B">
      <w:pPr>
        <w:ind w:firstLine="0"/>
        <w:jc w:val="center"/>
        <w:rPr>
          <w:ins w:id="1410" w:author="Ryan Lemos" w:date="2019-02-18T21:04:00Z"/>
        </w:rPr>
      </w:pPr>
      <w:ins w:id="1411"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12" w:author="Ryan Lemos" w:date="2019-02-18T21:04:00Z"/>
        </w:rPr>
      </w:pPr>
    </w:p>
    <w:p w:rsidR="00FB122B" w:rsidRDefault="00FB122B" w:rsidP="00FB122B">
      <w:pPr>
        <w:rPr>
          <w:ins w:id="1413" w:author="Ryan Lemos" w:date="2019-02-18T21:04:00Z"/>
        </w:rPr>
      </w:pPr>
      <w:ins w:id="1414"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15" w:author="Ryan Lemos" w:date="2019-02-20T19:41:00Z">
        <w:r w:rsidR="00CD1ADB">
          <w:t>.</w:t>
        </w:r>
      </w:ins>
    </w:p>
    <w:p w:rsidR="00FB122B" w:rsidRDefault="00FB122B" w:rsidP="00FB122B">
      <w:pPr>
        <w:ind w:firstLine="0"/>
        <w:jc w:val="center"/>
        <w:rPr>
          <w:ins w:id="1416" w:author="Ryan Lemos" w:date="2019-02-18T21:04:00Z"/>
        </w:rPr>
      </w:pPr>
    </w:p>
    <w:p w:rsidR="00FB122B" w:rsidRDefault="00FB122B" w:rsidP="00FB122B">
      <w:pPr>
        <w:ind w:firstLine="0"/>
        <w:jc w:val="center"/>
        <w:rPr>
          <w:ins w:id="1417" w:author="Ryan Lemos" w:date="2019-02-20T19:41:00Z"/>
        </w:rPr>
      </w:pPr>
      <w:ins w:id="1418"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19" w:author="Ryan Lemos" w:date="2019-02-20T19:41:00Z"/>
        </w:rPr>
      </w:pPr>
    </w:p>
    <w:p w:rsidR="00CD1ADB" w:rsidRDefault="00CD1ADB">
      <w:pPr>
        <w:rPr>
          <w:ins w:id="1420" w:author="Ryan Lemos" w:date="2019-02-20T19:41:00Z"/>
        </w:rPr>
        <w:pPrChange w:id="1421" w:author="Ryan Lemos" w:date="2019-02-20T19:41:00Z">
          <w:pPr>
            <w:ind w:firstLine="0"/>
            <w:jc w:val="center"/>
          </w:pPr>
        </w:pPrChange>
      </w:pPr>
      <w:ins w:id="1422" w:author="Ryan Lemos" w:date="2019-02-20T19:41:00Z">
        <w:r>
          <w:t>A figura X demonstra como a estória foi implementada</w:t>
        </w:r>
      </w:ins>
      <w:ins w:id="1423" w:author="Ryan Lemos" w:date="2019-02-20T19:42:00Z">
        <w:r>
          <w:t>, uma vez que o aluno faz parte do segundo ano, então a listagem dos materiais é filtrada para materiais até o ano que o aluno está cursando. Há ta</w:t>
        </w:r>
      </w:ins>
      <w:ins w:id="1424" w:author="Ryan Lemos" w:date="2019-02-20T19:43:00Z">
        <w:r>
          <w:t>mbém a possibilidade de os materiais serem disponíveis a todos, o que pode ser visto pela primeira camada chamada “</w:t>
        </w:r>
        <w:r w:rsidRPr="00CD1ADB">
          <w:rPr>
            <w:i/>
            <w:rPrChange w:id="1425" w:author="Ryan Lemos" w:date="2019-02-20T19:43:00Z">
              <w:rPr/>
            </w:rPrChange>
          </w:rPr>
          <w:t>For All Years</w:t>
        </w:r>
        <w:r>
          <w:t xml:space="preserve">”. </w:t>
        </w:r>
      </w:ins>
    </w:p>
    <w:p w:rsidR="00CD1ADB" w:rsidRDefault="00CD1ADB" w:rsidP="00FB122B">
      <w:pPr>
        <w:ind w:firstLine="0"/>
        <w:jc w:val="center"/>
        <w:rPr>
          <w:ins w:id="1426" w:author="Ryan Lemos" w:date="2019-02-19T22:15:00Z"/>
        </w:rPr>
      </w:pPr>
    </w:p>
    <w:p w:rsidR="00A922DB" w:rsidRDefault="00A922DB" w:rsidP="00FB122B">
      <w:pPr>
        <w:ind w:firstLine="0"/>
        <w:jc w:val="center"/>
        <w:rPr>
          <w:ins w:id="1427" w:author="Ryan Lemos" w:date="2019-02-20T20:45:00Z"/>
        </w:rPr>
      </w:pPr>
      <w:ins w:id="1428"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29" w:author="Ryan Lemos" w:date="2019-02-20T20:45:00Z"/>
        </w:rPr>
      </w:pPr>
    </w:p>
    <w:p w:rsidR="006814E6" w:rsidRDefault="006814E6">
      <w:pPr>
        <w:rPr>
          <w:ins w:id="1430" w:author="Ryan Lemos" w:date="2019-02-20T20:45:00Z"/>
        </w:rPr>
        <w:pPrChange w:id="1431" w:author="Ryan Lemos" w:date="2019-02-20T20:45:00Z">
          <w:pPr>
            <w:ind w:firstLine="0"/>
            <w:jc w:val="center"/>
          </w:pPr>
        </w:pPrChange>
      </w:pPr>
      <w:ins w:id="1432" w:author="Ryan Lemos" w:date="2019-02-20T20:45:00Z">
        <w:r>
          <w:t xml:space="preserve">Ainda como aluno é possível que ele acesse o material cadastrado pelo professor. A </w:t>
        </w:r>
        <w:r w:rsidRPr="006814E6">
          <w:rPr>
            <w:highlight w:val="yellow"/>
            <w:rPrChange w:id="1433" w:author="Ryan Lemos" w:date="2019-02-20T20:46:00Z">
              <w:rPr/>
            </w:rPrChange>
          </w:rPr>
          <w:t>figu</w:t>
        </w:r>
      </w:ins>
      <w:ins w:id="1434" w:author="Ryan Lemos" w:date="2019-02-20T20:46:00Z">
        <w:r w:rsidRPr="006814E6">
          <w:rPr>
            <w:highlight w:val="yellow"/>
            <w:rPrChange w:id="1435" w:author="Ryan Lemos" w:date="2019-02-20T20:46:00Z">
              <w:rPr/>
            </w:rPrChange>
          </w:rPr>
          <w:t>ra X</w:t>
        </w:r>
        <w:r>
          <w:t xml:space="preserve"> representa a estória que descreve esse anseio do aluno.</w:t>
        </w:r>
      </w:ins>
    </w:p>
    <w:p w:rsidR="006814E6" w:rsidRDefault="006814E6" w:rsidP="00FB122B">
      <w:pPr>
        <w:ind w:firstLine="0"/>
        <w:jc w:val="center"/>
        <w:rPr>
          <w:ins w:id="1436" w:author="Ryan Lemos" w:date="2019-02-18T21:04:00Z"/>
        </w:rPr>
      </w:pPr>
    </w:p>
    <w:p w:rsidR="00FB122B" w:rsidRDefault="006814E6" w:rsidP="00FB122B">
      <w:pPr>
        <w:ind w:firstLine="0"/>
        <w:jc w:val="center"/>
        <w:rPr>
          <w:ins w:id="1437" w:author="Ryan Lemos" w:date="2019-02-20T20:46:00Z"/>
        </w:rPr>
      </w:pPr>
      <w:ins w:id="1438"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39" w:author="Ryan Lemos" w:date="2019-02-20T20:46:00Z"/>
        </w:rPr>
      </w:pPr>
    </w:p>
    <w:p w:rsidR="006814E6" w:rsidRDefault="006814E6" w:rsidP="006814E6">
      <w:pPr>
        <w:rPr>
          <w:ins w:id="1440" w:author="Ryan Lemos" w:date="2019-02-20T20:49:00Z"/>
        </w:rPr>
      </w:pPr>
      <w:ins w:id="1441" w:author="Ryan Lemos" w:date="2019-02-20T20:46:00Z">
        <w:r>
          <w:t>A implementação dessa est</w:t>
        </w:r>
      </w:ins>
      <w:ins w:id="1442" w:author="Ryan Lemos" w:date="2019-02-20T20:47:00Z">
        <w:r>
          <w:t>ória é composta de algumas etapas</w:t>
        </w:r>
        <w:r w:rsidR="00987BE5">
          <w:t>. Na listagem dos materiais surge um botão com ícone de olho</w:t>
        </w:r>
      </w:ins>
      <w:ins w:id="1443" w:author="Ryan Lemos" w:date="2019-02-20T20:49:00Z">
        <w:r w:rsidR="00987BE5">
          <w:t xml:space="preserve"> conforme visto na </w:t>
        </w:r>
        <w:r w:rsidR="00987BE5" w:rsidRPr="00987BE5">
          <w:rPr>
            <w:highlight w:val="yellow"/>
            <w:rPrChange w:id="1444" w:author="Ryan Lemos" w:date="2019-02-20T20:49:00Z">
              <w:rPr/>
            </w:rPrChange>
          </w:rPr>
          <w:t>figura X</w:t>
        </w:r>
      </w:ins>
      <w:ins w:id="1445" w:author="Ryan Lemos" w:date="2019-02-20T20:47:00Z">
        <w:r w:rsidR="00987BE5">
          <w:t xml:space="preserve">. </w:t>
        </w:r>
      </w:ins>
      <w:ins w:id="1446" w:author="Ryan Lemos" w:date="2019-02-20T20:48:00Z">
        <w:r w:rsidR="00987BE5">
          <w:t>Porém ao clicar nesse botão, dependendo do tipo do material a interação pode mudar. Em caso de link o usuário será redirecionado a página referente ao link indicado.</w:t>
        </w:r>
      </w:ins>
      <w:ins w:id="1447" w:author="Ryan Lemos" w:date="2019-02-20T20:49:00Z">
        <w:r w:rsidR="00987BE5">
          <w:t xml:space="preserve"> </w:t>
        </w:r>
      </w:ins>
    </w:p>
    <w:p w:rsidR="00987BE5" w:rsidRDefault="00987BE5" w:rsidP="00987BE5">
      <w:pPr>
        <w:ind w:firstLine="0"/>
        <w:jc w:val="center"/>
        <w:rPr>
          <w:ins w:id="1448" w:author="Ryan Lemos" w:date="2019-02-20T20:50:00Z"/>
        </w:rPr>
      </w:pPr>
      <w:ins w:id="1449"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50" w:author="Ryan Lemos" w:date="2019-02-20T20:50:00Z"/>
        </w:rPr>
      </w:pPr>
    </w:p>
    <w:p w:rsidR="00987BE5" w:rsidRPr="00151354" w:rsidRDefault="00987BE5">
      <w:pPr>
        <w:rPr>
          <w:ins w:id="1451" w:author="Ryan Lemos" w:date="2019-02-20T20:46:00Z"/>
        </w:rPr>
        <w:pPrChange w:id="1452" w:author="Ryan Lemos" w:date="2019-02-20T20:50:00Z">
          <w:pPr>
            <w:ind w:firstLine="0"/>
            <w:jc w:val="center"/>
          </w:pPr>
        </w:pPrChange>
      </w:pPr>
      <w:ins w:id="1453" w:author="Ryan Lemos" w:date="2019-02-20T20:50:00Z">
        <w:r>
          <w:lastRenderedPageBreak/>
          <w:t>Em caso de áudio</w:t>
        </w:r>
      </w:ins>
      <w:ins w:id="1454" w:author="Ryan Lemos" w:date="2019-02-20T20:51:00Z">
        <w:r>
          <w:t xml:space="preserve">, surgirá uma tela em que o aluno pode escutar o áudio. </w:t>
        </w:r>
        <w:r w:rsidRPr="00987BE5">
          <w:rPr>
            <w:highlight w:val="yellow"/>
            <w:rPrChange w:id="1455" w:author="Ryan Lemos" w:date="2019-02-20T20:51:00Z">
              <w:rPr/>
            </w:rPrChange>
          </w:rPr>
          <w:t>A figura X</w:t>
        </w:r>
        <w:r>
          <w:t xml:space="preserve"> demonstra como é essa interface de visualização de materiais de áudio pelo aluno.</w:t>
        </w:r>
      </w:ins>
      <w:ins w:id="1456"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57" w:author="Ryan Lemos" w:date="2019-03-02T08:38:00Z">
        <w:r w:rsidR="00151354">
          <w:t>.</w:t>
        </w:r>
      </w:ins>
      <w:ins w:id="1458" w:author="Ryan Lemos" w:date="2019-03-02T08:37:00Z">
        <w:r w:rsidR="00151354">
          <w:t xml:space="preserve"> </w:t>
        </w:r>
      </w:ins>
      <w:ins w:id="1459" w:author="Ryan Lemos" w:date="2019-03-02T08:38:00Z">
        <w:r w:rsidR="00151354">
          <w:t>A</w:t>
        </w:r>
      </w:ins>
      <w:ins w:id="1460" w:author="Ryan Lemos" w:date="2019-03-02T08:37:00Z">
        <w:r w:rsidR="00151354">
          <w:t>ssim o cadastro de arquivos, bem como a sua recuperação é feita de maneira bem simples</w:t>
        </w:r>
      </w:ins>
      <w:ins w:id="1461" w:author="Ryan Lemos" w:date="2019-03-02T08:38:00Z">
        <w:r w:rsidR="00151354">
          <w:t xml:space="preserve"> pelo </w:t>
        </w:r>
        <w:proofErr w:type="spellStart"/>
        <w:r w:rsidR="00151354" w:rsidRPr="00151354">
          <w:rPr>
            <w:i/>
            <w:rPrChange w:id="1462"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63" w:author="Ryan Lemos" w:date="2019-03-02T08:38:00Z">
              <w:rPr/>
            </w:rPrChange>
          </w:rPr>
          <w:t>backend</w:t>
        </w:r>
        <w:proofErr w:type="spellEnd"/>
        <w:r w:rsidR="00151354">
          <w:t>.</w:t>
        </w:r>
      </w:ins>
    </w:p>
    <w:p w:rsidR="006814E6" w:rsidRDefault="006814E6" w:rsidP="00FB122B">
      <w:pPr>
        <w:ind w:firstLine="0"/>
        <w:jc w:val="center"/>
        <w:rPr>
          <w:ins w:id="1464" w:author="Ryan Lemos" w:date="2019-02-20T20:45:00Z"/>
        </w:rPr>
      </w:pPr>
    </w:p>
    <w:p w:rsidR="006814E6" w:rsidRDefault="00987BE5" w:rsidP="00FB122B">
      <w:pPr>
        <w:ind w:firstLine="0"/>
        <w:jc w:val="center"/>
        <w:rPr>
          <w:ins w:id="1465" w:author="Ryan Lemos" w:date="2019-02-20T20:52:00Z"/>
        </w:rPr>
      </w:pPr>
      <w:ins w:id="1466"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67" w:author="Ryan Lemos" w:date="2019-02-18T21:04:00Z"/>
        </w:rPr>
      </w:pPr>
    </w:p>
    <w:p w:rsidR="00FB122B" w:rsidRDefault="00FB122B" w:rsidP="00FB122B">
      <w:pPr>
        <w:rPr>
          <w:ins w:id="1468" w:author="Ryan Lemos" w:date="2019-02-18T21:04:00Z"/>
        </w:rPr>
      </w:pPr>
      <w:ins w:id="1469"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70" w:author="Ryan Lemos" w:date="2019-02-19T22:17:00Z"/>
        </w:rPr>
      </w:pPr>
      <w:ins w:id="1471"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72" w:author="Ryan Lemos" w:date="2019-02-20T19:45:00Z"/>
        </w:rPr>
      </w:pPr>
      <w:ins w:id="1473" w:author="Ryan Lemos" w:date="2019-02-20T19:44:00Z">
        <w:r>
          <w:t>Assim que o aluno clica sobre o ícone de notificações, a notificação referente a resposta da dúvida surge. Ele é informado a respeito de qual dúvida foi res</w:t>
        </w:r>
      </w:ins>
      <w:ins w:id="1474" w:author="Ryan Lemos" w:date="2019-02-20T19:45:00Z">
        <w:r>
          <w:t>pondida e ao clicar sobre o texto, o aluno é direcionado para a visualização da dúvida. Assim ele pode ver a resposta dada pelo professor a sua dúvida.</w:t>
        </w:r>
      </w:ins>
    </w:p>
    <w:p w:rsidR="00CD1ADB" w:rsidRDefault="00CD1ADB">
      <w:pPr>
        <w:rPr>
          <w:ins w:id="1475" w:author="Ryan Lemos" w:date="2019-02-19T22:18:00Z"/>
        </w:rPr>
        <w:pPrChange w:id="1476" w:author="Ryan Lemos" w:date="2019-02-20T19:44:00Z">
          <w:pPr>
            <w:ind w:firstLine="0"/>
            <w:jc w:val="center"/>
          </w:pPr>
        </w:pPrChange>
      </w:pPr>
    </w:p>
    <w:p w:rsidR="00A922DB" w:rsidRDefault="00A922DB" w:rsidP="00FB122B">
      <w:pPr>
        <w:ind w:firstLine="0"/>
        <w:jc w:val="center"/>
        <w:rPr>
          <w:ins w:id="1477" w:author="Ryan Lemos" w:date="2019-02-18T21:04:00Z"/>
        </w:rPr>
      </w:pPr>
      <w:ins w:id="1478"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79" w:author="Ryan Lemos" w:date="2019-02-20T11:37:00Z"/>
        </w:rPr>
      </w:pPr>
      <w:moveToRangeStart w:id="1480" w:author="Ryan Lemos" w:date="2019-02-20T11:37:00Z" w:name="move1555083"/>
    </w:p>
    <w:p w:rsidR="006002C8" w:rsidRDefault="006002C8">
      <w:pPr>
        <w:pStyle w:val="Ttulo4"/>
        <w:rPr>
          <w:ins w:id="1481" w:author="Ryan Lemos" w:date="2019-04-27T18:23:00Z"/>
        </w:rPr>
      </w:pPr>
      <w:bookmarkStart w:id="1482" w:name="_Toc2273669"/>
      <w:moveTo w:id="1483" w:author="Ryan Lemos" w:date="2019-02-20T11:37:00Z">
        <w:r>
          <w:t>Testes</w:t>
        </w:r>
      </w:moveTo>
      <w:bookmarkEnd w:id="1482"/>
    </w:p>
    <w:p w:rsidR="000E3B98" w:rsidRPr="004C0224" w:rsidRDefault="000E3B98">
      <w:pPr>
        <w:rPr>
          <w:ins w:id="1484" w:author="Ryan Lemos" w:date="2019-02-25T09:22:00Z"/>
        </w:rPr>
        <w:pPrChange w:id="1485" w:author="Ryan Lemos" w:date="2019-04-27T18:23:00Z">
          <w:pPr>
            <w:pStyle w:val="Ttulo4"/>
          </w:pPr>
        </w:pPrChange>
      </w:pPr>
    </w:p>
    <w:p w:rsidR="00436F61" w:rsidRDefault="00436F61" w:rsidP="00436F61">
      <w:pPr>
        <w:rPr>
          <w:ins w:id="1486" w:author="Ryan Lemos" w:date="2019-02-25T09:24:00Z"/>
        </w:rPr>
      </w:pPr>
      <w:ins w:id="1487" w:author="Ryan Lemos" w:date="2019-02-25T09:22:00Z">
        <w:r>
          <w:t xml:space="preserve">A biblioteca de testes utilizada foi o </w:t>
        </w:r>
      </w:ins>
      <w:proofErr w:type="spellStart"/>
      <w:ins w:id="1488" w:author="Ryan Lemos" w:date="2019-03-02T08:39:00Z">
        <w:r w:rsidR="00151354">
          <w:t>PHPU</w:t>
        </w:r>
      </w:ins>
      <w:ins w:id="1489" w:author="Ryan Lemos" w:date="2019-02-25T09:22:00Z">
        <w:r>
          <w:t>nit</w:t>
        </w:r>
        <w:proofErr w:type="spellEnd"/>
        <w:r>
          <w:t xml:space="preserve">, que já vem integrado com o </w:t>
        </w:r>
        <w:proofErr w:type="spellStart"/>
        <w:r>
          <w:t>Laravel</w:t>
        </w:r>
      </w:ins>
      <w:proofErr w:type="spellEnd"/>
      <w:ins w:id="1490" w:author="Ryan Lemos" w:date="2019-02-25T09:23:00Z">
        <w:r>
          <w:t xml:space="preserve">. O </w:t>
        </w:r>
        <w:proofErr w:type="spellStart"/>
        <w:r>
          <w:t>Laravel</w:t>
        </w:r>
        <w:proofErr w:type="spellEnd"/>
        <w:r>
          <w:t xml:space="preserve"> apoia as funções nativas do </w:t>
        </w:r>
      </w:ins>
      <w:proofErr w:type="spellStart"/>
      <w:ins w:id="1491" w:author="Ryan Lemos" w:date="2019-03-02T08:39:00Z">
        <w:r w:rsidR="00151354">
          <w:t>PHPUnit</w:t>
        </w:r>
      </w:ins>
      <w:proofErr w:type="spellEnd"/>
      <w:ins w:id="1492" w:author="Ryan Lemos" w:date="2019-02-25T09:23:00Z">
        <w:r>
          <w:t xml:space="preserve"> e acrescenta algumas funcionalidades que auxiliam nos momentos de teste</w:t>
        </w:r>
        <w:r w:rsidR="005A6F0E">
          <w:t>. Nesta subseção serão abordados alguns testes utilizados no primeiro release</w:t>
        </w:r>
      </w:ins>
      <w:ins w:id="1493" w:author="Ryan Lemos" w:date="2019-02-25T09:24:00Z">
        <w:r w:rsidR="005A6F0E">
          <w:t>.</w:t>
        </w:r>
      </w:ins>
    </w:p>
    <w:p w:rsidR="005A6F0E" w:rsidRPr="005A6F0E" w:rsidRDefault="005A6F0E" w:rsidP="00436F61">
      <w:pPr>
        <w:rPr>
          <w:ins w:id="1494" w:author="Ryan Lemos" w:date="2019-02-25T09:22:00Z"/>
        </w:rPr>
      </w:pPr>
      <w:ins w:id="1495" w:author="Ryan Lemos" w:date="2019-02-25T09:24:00Z">
        <w:r>
          <w:t>O primeiro exemplo de teste se trata do trecho de código abaixo, que compreende n</w:t>
        </w:r>
      </w:ins>
      <w:ins w:id="1496" w:author="Ryan Lemos" w:date="2019-02-25T09:26:00Z">
        <w:r>
          <w:t>a classe de Teste de usuário, demonstrando a função de teste de in</w:t>
        </w:r>
      </w:ins>
      <w:ins w:id="1497"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498" w:author="Ryan Lemos" w:date="2019-02-25T09:28:00Z">
        <w:r>
          <w:t>‘</w:t>
        </w:r>
      </w:ins>
      <w:proofErr w:type="spellStart"/>
      <w:ins w:id="1499" w:author="Ryan Lemos" w:date="2019-02-25T09:27:00Z">
        <w:r w:rsidRPr="005A6F0E">
          <w:rPr>
            <w:i/>
            <w:rPrChange w:id="1500" w:author="Ryan Lemos" w:date="2019-02-25T09:28:00Z">
              <w:rPr/>
            </w:rPrChange>
          </w:rPr>
          <w:t>WithoutMiddleware</w:t>
        </w:r>
      </w:ins>
      <w:proofErr w:type="spellEnd"/>
      <w:ins w:id="1501"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02" w:author="Ryan Lemos" w:date="2019-02-25T09:29:00Z">
              <w:rPr/>
            </w:rPrChange>
          </w:rPr>
          <w:t>middlewares</w:t>
        </w:r>
        <w:r>
          <w:t xml:space="preserve"> que podem impedir o acesso a determinados conteúdos para determinados </w:t>
        </w:r>
      </w:ins>
      <w:ins w:id="1503" w:author="Ryan Lemos" w:date="2019-02-25T09:29:00Z">
        <w:r>
          <w:t>tipos de usuários. O segundo acrescenta as migrações, que cria toda a base de dados no ambiente de teste.</w:t>
        </w:r>
      </w:ins>
      <w:ins w:id="1504"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05"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06" w:author="Ryan Lemos" w:date="2019-02-25T09:32:00Z">
        <w:r>
          <w:t>nte da função serve para autenticar um usuário que será utilizado em outro trecho da classe de testes de usuário.</w:t>
        </w:r>
      </w:ins>
    </w:p>
    <w:p w:rsidR="00436F61" w:rsidRPr="00A118AA" w:rsidRDefault="00436F61">
      <w:pPr>
        <w:rPr>
          <w:ins w:id="1507" w:author="Ryan Lemos" w:date="2019-02-25T09:22:00Z"/>
        </w:rPr>
        <w:pPrChange w:id="1508"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09" w:author="Ryan Lemos" w:date="2019-02-25T09:22:00Z"/>
          <w:rFonts w:ascii="Courier New" w:eastAsia="Times New Roman" w:hAnsi="Courier New" w:cs="Courier New"/>
          <w:color w:val="A9B7C6"/>
          <w:sz w:val="20"/>
          <w:szCs w:val="20"/>
          <w:lang w:eastAsia="pt-BR"/>
        </w:rPr>
      </w:pPr>
      <w:proofErr w:type="spellStart"/>
      <w:ins w:id="1510"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'token'</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11"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12"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13" w:author="Ryan Lemos" w:date="2019-02-25T09:33:00Z"/>
        </w:rPr>
      </w:pPr>
    </w:p>
    <w:p w:rsidR="00715412" w:rsidRDefault="005A6F0E" w:rsidP="00436F61">
      <w:pPr>
        <w:rPr>
          <w:ins w:id="1514" w:author="Ryan Lemos" w:date="2019-02-25T09:46:00Z"/>
        </w:rPr>
      </w:pPr>
      <w:ins w:id="1515"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16" w:author="Ryan Lemos" w:date="2019-02-25T09:34:00Z">
        <w:r w:rsidR="00715412">
          <w:t xml:space="preserve">e usuários, passando os dados do usuário por meio de um </w:t>
        </w:r>
        <w:proofErr w:type="spellStart"/>
        <w:r w:rsidR="00715412" w:rsidRPr="00715412">
          <w:rPr>
            <w:i/>
            <w:rPrChange w:id="1517" w:author="Ryan Lemos" w:date="2019-02-25T09:34:00Z">
              <w:rPr/>
            </w:rPrChange>
          </w:rPr>
          <w:t>array</w:t>
        </w:r>
        <w:proofErr w:type="spellEnd"/>
        <w:r w:rsidR="00715412">
          <w:t xml:space="preserve">. Após receber essa resposta começam as asserções, que são validações </w:t>
        </w:r>
      </w:ins>
      <w:ins w:id="1518" w:author="Ryan Lemos" w:date="2019-02-25T09:35:00Z">
        <w:r w:rsidR="00715412">
          <w:t>feitas afim de testar um determinado comportamento esperado. Nesse caso eu espero que o status da requisição HTTP seja 200, que significa que a requisição foi feita com sucesso</w:t>
        </w:r>
      </w:ins>
      <w:ins w:id="1519" w:author="Ryan Lemos" w:date="2019-02-25T09:37:00Z">
        <w:r w:rsidR="00715412">
          <w:t>.</w:t>
        </w:r>
      </w:ins>
      <w:ins w:id="1520" w:author="Ryan Lemos" w:date="2019-02-25T09:35:00Z">
        <w:r w:rsidR="00715412">
          <w:t xml:space="preserve"> </w:t>
        </w:r>
      </w:ins>
      <w:ins w:id="1521" w:author="Ryan Lemos" w:date="2019-02-25T09:37:00Z">
        <w:r w:rsidR="00715412">
          <w:t>E</w:t>
        </w:r>
      </w:ins>
      <w:ins w:id="1522" w:author="Ryan Lemos" w:date="2019-02-25T09:35:00Z">
        <w:r w:rsidR="00715412">
          <w:t>sper</w:t>
        </w:r>
      </w:ins>
      <w:ins w:id="1523" w:author="Ryan Lemos" w:date="2019-02-25T09:37:00Z">
        <w:r w:rsidR="00715412">
          <w:t>a-se</w:t>
        </w:r>
      </w:ins>
      <w:ins w:id="1524" w:author="Ryan Lemos" w:date="2019-02-25T09:35:00Z">
        <w:r w:rsidR="00715412">
          <w:t xml:space="preserve"> ainda </w:t>
        </w:r>
      </w:ins>
      <w:ins w:id="1525"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26" w:author="Ryan Lemos" w:date="2019-02-25T09:37:00Z">
        <w:r w:rsidR="00715412">
          <w:t xml:space="preserve"> se trata de uma notação de objetos entendida de maneira padrão por diversas tecnologias. Espero receber um o</w:t>
        </w:r>
      </w:ins>
      <w:ins w:id="1527" w:author="Ryan Lemos" w:date="2019-02-25T09:38:00Z">
        <w:r w:rsidR="00715412">
          <w:t>bjeto contendo a palavra ‘</w:t>
        </w:r>
        <w:proofErr w:type="spellStart"/>
        <w:r w:rsidR="00715412" w:rsidRPr="00715412">
          <w:rPr>
            <w:i/>
            <w:rPrChange w:id="1528"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29" w:author="Ryan Lemos" w:date="2019-02-25T09:49:00Z"/>
        </w:rPr>
      </w:pPr>
      <w:ins w:id="1530" w:author="Ryan Lemos" w:date="2019-02-25T09:46:00Z">
        <w:r>
          <w:t>O teste do tr</w:t>
        </w:r>
      </w:ins>
      <w:ins w:id="1531" w:author="Ryan Lemos" w:date="2019-02-25T09:47:00Z">
        <w:r>
          <w:t>echo de código abaixo é responsável por verificar se é possível enviar uma notificação ao professor</w:t>
        </w:r>
      </w:ins>
      <w:ins w:id="1532" w:author="Ryan Lemos" w:date="2019-02-25T09:49:00Z">
        <w:r>
          <w:t>, salvar na base,</w:t>
        </w:r>
      </w:ins>
      <w:ins w:id="1533" w:author="Ryan Lemos" w:date="2019-02-25T09:47:00Z">
        <w:r>
          <w:t xml:space="preserve"> ao enviar uma dúvida. As asserções seguem o mesmo exemplo do teste de inser</w:t>
        </w:r>
      </w:ins>
      <w:ins w:id="1534" w:author="Ryan Lemos" w:date="2019-02-25T09:48:00Z">
        <w:r>
          <w:t>ção dos usuários.</w:t>
        </w:r>
      </w:ins>
    </w:p>
    <w:p w:rsidR="00410493" w:rsidRDefault="00410493" w:rsidP="00436F61">
      <w:pPr>
        <w:rPr>
          <w:ins w:id="1535" w:author="Ryan Lemos" w:date="2019-02-25T09:40:00Z"/>
        </w:rPr>
      </w:pPr>
    </w:p>
    <w:p w:rsidR="00715412" w:rsidRDefault="00715412" w:rsidP="00715412">
      <w:pPr>
        <w:pStyle w:val="Pr-formataoHTML"/>
        <w:shd w:val="clear" w:color="auto" w:fill="2B2B2B"/>
        <w:rPr>
          <w:ins w:id="1536" w:author="Ryan Lemos" w:date="2019-02-25T09:46:00Z"/>
          <w:color w:val="A9B7C6"/>
        </w:rPr>
      </w:pPr>
      <w:proofErr w:type="spellStart"/>
      <w:ins w:id="1537"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38" w:author="Ryan Lemos" w:date="2019-02-25T09:49:00Z"/>
        </w:rPr>
      </w:pPr>
      <w:ins w:id="1539" w:author="Ryan Lemos" w:date="2019-02-25T09:37:00Z">
        <w:r>
          <w:t xml:space="preserve"> </w:t>
        </w:r>
      </w:ins>
    </w:p>
    <w:p w:rsidR="00410493" w:rsidRDefault="00410493" w:rsidP="00436F61">
      <w:pPr>
        <w:rPr>
          <w:ins w:id="1540" w:author="Ryan Lemos" w:date="2019-02-25T09:52:00Z"/>
        </w:rPr>
      </w:pPr>
      <w:ins w:id="1541" w:author="Ryan Lemos" w:date="2019-02-25T09:49:00Z">
        <w:r>
          <w:t>O próximo teste se trata da atualização de um evento criado por um professor, utiliza-se a função para criar um evento de u</w:t>
        </w:r>
      </w:ins>
      <w:ins w:id="1542" w:author="Ryan Lemos" w:date="2019-02-25T09:50:00Z">
        <w:r>
          <w:t>m professor. Após criar o evento e salva-lo na base de dados recebe-se a resposta da rota de atualização</w:t>
        </w:r>
      </w:ins>
      <w:ins w:id="1543" w:author="Ryan Lemos" w:date="2019-02-25T09:51:00Z">
        <w:r>
          <w:t xml:space="preserve"> pela função ‘</w:t>
        </w:r>
        <w:proofErr w:type="spellStart"/>
        <w:r>
          <w:t>json</w:t>
        </w:r>
        <w:proofErr w:type="spellEnd"/>
        <w:r>
          <w:t xml:space="preserve">’ </w:t>
        </w:r>
      </w:ins>
      <w:ins w:id="1544" w:author="Ryan Lemos" w:date="2019-02-25T09:50:00Z">
        <w:r>
          <w:t xml:space="preserve">(passando como </w:t>
        </w:r>
        <w:r>
          <w:lastRenderedPageBreak/>
          <w:t xml:space="preserve">parâmetros o verbo HTPP que nesse caso foi o </w:t>
        </w:r>
      </w:ins>
      <w:ins w:id="1545" w:author="Ryan Lemos" w:date="2019-02-25T09:51:00Z">
        <w:r>
          <w:t>PUT, a rota, os dados e o cabeçalho, que se trata do token que verifica que o usu</w:t>
        </w:r>
      </w:ins>
      <w:ins w:id="1546" w:author="Ryan Lemos" w:date="2019-02-25T09:52:00Z">
        <w:r>
          <w:t xml:space="preserve">ário se autenticou no ambiente. As funções de asserção são </w:t>
        </w:r>
      </w:ins>
      <w:ins w:id="1547" w:author="Ryan Lemos" w:date="2019-02-25T09:53:00Z">
        <w:r>
          <w:t xml:space="preserve">praticamente as mesmas, o que irá mudar é a ultima verificação que verifica se tem algum dado faltando ou não existente na base. Isso se dá pelo fato que o processo de atualizar os dados </w:t>
        </w:r>
      </w:ins>
      <w:ins w:id="1548"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49" w:author="Ryan Lemos" w:date="2019-02-20T11:37:00Z"/>
        </w:rPr>
        <w:pPrChange w:id="1550" w:author="Ryan Lemos" w:date="2019-02-25T09:22:00Z">
          <w:pPr>
            <w:pStyle w:val="Ttulo3"/>
          </w:pPr>
        </w:pPrChange>
      </w:pPr>
    </w:p>
    <w:moveToRangeEnd w:id="1480"/>
    <w:p w:rsidR="00410493" w:rsidRDefault="00410493" w:rsidP="00410493">
      <w:pPr>
        <w:pStyle w:val="Pr-formataoHTML"/>
        <w:shd w:val="clear" w:color="auto" w:fill="2B2B2B"/>
        <w:rPr>
          <w:ins w:id="1551" w:author="Ryan Lemos" w:date="2019-02-25T09:48:00Z"/>
          <w:color w:val="A9B7C6"/>
        </w:rPr>
      </w:pPr>
      <w:ins w:id="1552"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53" w:author="Ryan Lemos" w:date="2019-02-18T21:04:00Z"/>
        </w:rPr>
        <w:pPrChange w:id="1554" w:author="Ryan Lemos" w:date="2019-02-18T21:04:00Z">
          <w:pPr>
            <w:pStyle w:val="Ttulo2"/>
          </w:pPr>
        </w:pPrChange>
      </w:pPr>
    </w:p>
    <w:p w:rsidR="003C127D" w:rsidRDefault="003C127D" w:rsidP="007216C5">
      <w:pPr>
        <w:pStyle w:val="Ttulo2"/>
        <w:rPr>
          <w:ins w:id="1555" w:author="Ryan Lemos" w:date="2019-04-27T18:02:00Z"/>
        </w:rPr>
      </w:pPr>
      <w:ins w:id="1556" w:author="Ryan Lemos" w:date="2019-04-27T18:00:00Z">
        <w:r>
          <w:t>Release 2 – Banco de questões</w:t>
        </w:r>
      </w:ins>
    </w:p>
    <w:p w:rsidR="003C127D" w:rsidRDefault="003C127D" w:rsidP="003C127D">
      <w:pPr>
        <w:pStyle w:val="Ttulo3"/>
        <w:rPr>
          <w:ins w:id="1557" w:author="Ryan Lemos" w:date="2019-04-27T18:02:00Z"/>
        </w:rPr>
      </w:pPr>
      <w:ins w:id="1558" w:author="Ryan Lemos" w:date="2019-04-27T18:02:00Z">
        <w:r>
          <w:t>Estruturação do sistema</w:t>
        </w:r>
      </w:ins>
    </w:p>
    <w:p w:rsidR="003C127D" w:rsidRDefault="003C127D" w:rsidP="003C127D">
      <w:pPr>
        <w:pStyle w:val="Ttulo4"/>
        <w:rPr>
          <w:ins w:id="1559" w:author="Ryan Lemos" w:date="2019-04-27T18:03:00Z"/>
        </w:rPr>
      </w:pPr>
      <w:ins w:id="1560" w:author="Ryan Lemos" w:date="2019-04-27T18:02:00Z">
        <w:r>
          <w:t>Diagrama de banco de dados</w:t>
        </w:r>
      </w:ins>
    </w:p>
    <w:p w:rsidR="003C127D" w:rsidRDefault="003C127D" w:rsidP="003C127D">
      <w:pPr>
        <w:pStyle w:val="Ttulo4"/>
        <w:rPr>
          <w:ins w:id="1561" w:author="Ryan Lemos" w:date="2019-04-27T18:04:00Z"/>
        </w:rPr>
      </w:pPr>
      <w:ins w:id="1562" w:author="Ryan Lemos" w:date="2019-04-27T18:03:00Z">
        <w:r>
          <w:t>Diagrama de processos</w:t>
        </w:r>
      </w:ins>
    </w:p>
    <w:p w:rsidR="003C127D" w:rsidRDefault="003C127D" w:rsidP="003C127D">
      <w:pPr>
        <w:pStyle w:val="Ttulo3"/>
        <w:rPr>
          <w:ins w:id="1563" w:author="Ryan Lemos" w:date="2019-04-27T18:22:00Z"/>
        </w:rPr>
      </w:pPr>
      <w:ins w:id="1564" w:author="Ryan Lemos" w:date="2019-04-27T18:04:00Z">
        <w:r>
          <w:t>Sistema desenvolvido</w:t>
        </w:r>
      </w:ins>
    </w:p>
    <w:p w:rsidR="000E3B98" w:rsidRDefault="000E3B98" w:rsidP="000E3B98">
      <w:pPr>
        <w:rPr>
          <w:ins w:id="1565" w:author="Ryan Lemos" w:date="2019-04-27T18:22:00Z"/>
        </w:rPr>
      </w:pPr>
    </w:p>
    <w:p w:rsidR="000E3B98" w:rsidRDefault="000E3B98" w:rsidP="000E3B98">
      <w:pPr>
        <w:rPr>
          <w:ins w:id="1566" w:author="Ryan Lemos" w:date="2019-04-27T18:22:00Z"/>
        </w:rPr>
      </w:pPr>
      <w:ins w:id="1567" w:author="Ryan Lemos" w:date="2019-04-27T18:23:00Z">
        <w:r>
          <w:t>Uma das funcionalidades especificadas no projeto e de maior importância para a aplicação foi o banco de questõe</w:t>
        </w:r>
      </w:ins>
      <w:ins w:id="1568" w:author="Ryan Lemos" w:date="2019-04-27T18:24:00Z">
        <w:r>
          <w:t>s.</w:t>
        </w:r>
      </w:ins>
      <w:ins w:id="1569" w:author="Ryan Lemos" w:date="2019-04-27T18:23:00Z">
        <w:r>
          <w:t xml:space="preserve"> </w:t>
        </w:r>
      </w:ins>
      <w:ins w:id="1570" w:author="Ryan Lemos" w:date="2019-04-27T18:24:00Z">
        <w:r>
          <w:t>Atrelado ao banco,</w:t>
        </w:r>
      </w:ins>
      <w:ins w:id="1571" w:author="Ryan Lemos" w:date="2019-04-27T18:23:00Z">
        <w:r>
          <w:t xml:space="preserve"> a geração de atividades de maneira </w:t>
        </w:r>
      </w:ins>
      <w:ins w:id="1572" w:author="Ryan Lemos" w:date="2019-04-27T18:24:00Z">
        <w:r>
          <w:t>automática</w:t>
        </w:r>
      </w:ins>
      <w:ins w:id="1573" w:author="Ryan Lemos" w:date="2019-04-27T18:23:00Z">
        <w:r>
          <w:t xml:space="preserve"> </w:t>
        </w:r>
      </w:ins>
      <w:ins w:id="1574" w:author="Ryan Lemos" w:date="2019-04-27T18:24:00Z">
        <w:r>
          <w:t>a partir da escolha de filtros. Essa seção visa apresentar como for</w:t>
        </w:r>
      </w:ins>
      <w:ins w:id="1575" w:author="Ryan Lemos" w:date="2019-04-27T18:25:00Z">
        <w:r>
          <w:t>am desenvolvidas essas funcionalidades e quais estratégias foram usadas para facilitar um processo consideravelmente complexo tendo em vista as diversas var</w:t>
        </w:r>
      </w:ins>
      <w:ins w:id="1576" w:author="Ryan Lemos" w:date="2019-04-27T18:26:00Z">
        <w:r>
          <w:t>iáveis que compõem uma atividade, suas questões e sua execução.</w:t>
        </w:r>
      </w:ins>
      <w:ins w:id="1577" w:author="Ryan Lemos" w:date="2019-04-27T18:25:00Z">
        <w:r>
          <w:t xml:space="preserve"> </w:t>
        </w:r>
      </w:ins>
      <w:ins w:id="1578" w:author="Ryan Lemos" w:date="2019-04-27T18:24:00Z">
        <w:r>
          <w:t xml:space="preserve"> </w:t>
        </w:r>
      </w:ins>
    </w:p>
    <w:p w:rsidR="000E3B98" w:rsidRPr="004C0224" w:rsidRDefault="000E3B98">
      <w:pPr>
        <w:rPr>
          <w:ins w:id="1579" w:author="Ryan Lemos" w:date="2019-04-27T18:04:00Z"/>
        </w:rPr>
        <w:pPrChange w:id="1580" w:author="Ryan Lemos" w:date="2019-04-27T18:22:00Z">
          <w:pPr>
            <w:pStyle w:val="Ttulo3"/>
          </w:pPr>
        </w:pPrChange>
      </w:pPr>
    </w:p>
    <w:p w:rsidR="003C127D" w:rsidRDefault="003C127D" w:rsidP="003C127D">
      <w:pPr>
        <w:pStyle w:val="Ttulo4"/>
        <w:rPr>
          <w:ins w:id="1581" w:author="Ryan Lemos" w:date="2019-04-27T18:06:00Z"/>
        </w:rPr>
      </w:pPr>
      <w:ins w:id="1582" w:author="Ryan Lemos" w:date="2019-04-27T18:05:00Z">
        <w:r>
          <w:t>Professor</w:t>
        </w:r>
      </w:ins>
    </w:p>
    <w:p w:rsidR="003C127D" w:rsidRDefault="003C127D" w:rsidP="003C127D">
      <w:pPr>
        <w:rPr>
          <w:ins w:id="1583" w:author="Ryan Lemos" w:date="2019-04-27T18:26:00Z"/>
        </w:rPr>
      </w:pPr>
    </w:p>
    <w:p w:rsidR="002D05BB" w:rsidRDefault="008D6124" w:rsidP="003C127D">
      <w:pPr>
        <w:rPr>
          <w:ins w:id="1584" w:author="Ryan Lemos" w:date="2019-04-27T18:35:00Z"/>
        </w:rPr>
      </w:pPr>
      <w:ins w:id="1585" w:author="Ryan Lemos" w:date="2019-04-27T18:27:00Z">
        <w:r>
          <w:lastRenderedPageBreak/>
          <w:t xml:space="preserve">A primeira estória definida para o segundo release </w:t>
        </w:r>
      </w:ins>
      <w:ins w:id="1586" w:author="Ryan Lemos" w:date="2019-04-27T18:28:00Z">
        <w:r w:rsidR="002D05BB">
          <w:t xml:space="preserve">se trata de uma característica que uma questão pode ter que se </w:t>
        </w:r>
      </w:ins>
      <w:ins w:id="1587" w:author="Ryan Lemos" w:date="2019-04-27T18:29:00Z">
        <w:r w:rsidR="002D05BB">
          <w:t xml:space="preserve">diz respeito </w:t>
        </w:r>
      </w:ins>
      <w:ins w:id="1588" w:author="Ryan Lemos" w:date="2019-04-27T18:28:00Z">
        <w:r w:rsidR="002D05BB">
          <w:t>ao seu assunto</w:t>
        </w:r>
      </w:ins>
      <w:ins w:id="1589" w:author="Ryan Lemos" w:date="2019-04-27T18:29:00Z">
        <w:r w:rsidR="002D05BB">
          <w:t xml:space="preserve">, o que aquela questão se refere. </w:t>
        </w:r>
      </w:ins>
      <w:ins w:id="1590" w:author="Ryan Lemos" w:date="2019-04-27T18:30:00Z">
        <w:r w:rsidR="002D05BB">
          <w:t xml:space="preserve">Essa estória pode ser identificada pela </w:t>
        </w:r>
        <w:r w:rsidR="002D05BB" w:rsidRPr="002D05BB">
          <w:rPr>
            <w:highlight w:val="yellow"/>
            <w:rPrChange w:id="1591" w:author="Ryan Lemos" w:date="2019-04-27T18:30:00Z">
              <w:rPr/>
            </w:rPrChange>
          </w:rPr>
          <w:t>figura X</w:t>
        </w:r>
        <w:r w:rsidR="002D05BB">
          <w:t xml:space="preserve">. </w:t>
        </w:r>
      </w:ins>
    </w:p>
    <w:p w:rsidR="002D05BB" w:rsidRDefault="002D05BB" w:rsidP="002D05BB">
      <w:pPr>
        <w:ind w:firstLine="0"/>
        <w:jc w:val="center"/>
        <w:rPr>
          <w:ins w:id="1592" w:author="Ryan Lemos" w:date="2019-04-27T18:37:00Z"/>
        </w:rPr>
      </w:pPr>
      <w:ins w:id="1593" w:author="Ryan Lemos" w:date="2019-04-27T18:37:00Z">
        <w:r>
          <w:rPr>
            <w:noProof/>
          </w:rPr>
          <w:drawing>
            <wp:inline distT="0" distB="0" distL="0" distR="0" wp14:anchorId="021C6C79" wp14:editId="063E412E">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rsidR="002D05BB" w:rsidRDefault="00C0541F" w:rsidP="00C0541F">
      <w:pPr>
        <w:rPr>
          <w:ins w:id="1594" w:author="Ryan Lemos" w:date="2019-04-27T18:50:00Z"/>
        </w:rPr>
      </w:pPr>
      <w:ins w:id="1595" w:author="Ryan Lemos" w:date="2019-04-27T18:38:00Z">
        <w:r>
          <w:t xml:space="preserve">Como descrito na </w:t>
        </w:r>
        <w:r w:rsidRPr="00C0541F">
          <w:rPr>
            <w:highlight w:val="yellow"/>
            <w:rPrChange w:id="1596" w:author="Ryan Lemos" w:date="2019-04-27T18:38:00Z">
              <w:rPr/>
            </w:rPrChange>
          </w:rPr>
          <w:t>figura X</w:t>
        </w:r>
        <w:r>
          <w:t xml:space="preserve"> essa estória apresenta algumas restrições. Uma delas serve para barr</w:t>
        </w:r>
      </w:ins>
      <w:ins w:id="1597" w:author="Ryan Lemos" w:date="2019-04-27T18:39:00Z">
        <w:r>
          <w:t xml:space="preserve">ar o professor em caso de tentativa de exclusão de um assunto que já pertença a uma questão. </w:t>
        </w:r>
      </w:ins>
      <w:ins w:id="1598" w:author="Ryan Lemos" w:date="2019-04-27T18:40:00Z">
        <w:r>
          <w:t xml:space="preserve">Isso serve para evitar inconsistências. Apesar de o sistema estar utilizando um recurso do framework </w:t>
        </w:r>
        <w:proofErr w:type="spellStart"/>
        <w:r>
          <w:t>Lara</w:t>
        </w:r>
      </w:ins>
      <w:ins w:id="1599" w:author="Ryan Lemos" w:date="2019-04-27T18:41:00Z">
        <w:r>
          <w:t>vel</w:t>
        </w:r>
        <w:proofErr w:type="spellEnd"/>
        <w:r>
          <w:t xml:space="preserve">, chamado </w:t>
        </w:r>
        <w:r w:rsidRPr="00C0541F">
          <w:rPr>
            <w:i/>
            <w:rPrChange w:id="1600" w:author="Ryan Lemos" w:date="2019-04-27T18:41:00Z">
              <w:rPr/>
            </w:rPrChange>
          </w:rPr>
          <w:t>soft</w:t>
        </w:r>
        <w:r>
          <w:t xml:space="preserve"> </w:t>
        </w:r>
        <w:r w:rsidRPr="00C0541F">
          <w:rPr>
            <w:i/>
            <w:rPrChange w:id="1601" w:author="Ryan Lemos" w:date="2019-04-27T18:41:00Z">
              <w:rPr/>
            </w:rPrChange>
          </w:rPr>
          <w:t>deletes</w:t>
        </w:r>
        <w:r>
          <w:t>, que evita a exclusão definitiva de um registro</w:t>
        </w:r>
      </w:ins>
      <w:ins w:id="1602" w:author="Ryan Lemos" w:date="2019-04-27T18:43:00Z">
        <w:r>
          <w:t>.</w:t>
        </w:r>
      </w:ins>
      <w:ins w:id="1603" w:author="Ryan Lemos" w:date="2019-04-27T18:44:00Z">
        <w:r>
          <w:t xml:space="preserve"> Esse recurso funciona adicionando uma coluna na tabela denominada </w:t>
        </w:r>
      </w:ins>
      <w:ins w:id="1604" w:author="Ryan Lemos" w:date="2019-04-27T18:45:00Z">
        <w:r>
          <w:t>‘</w:t>
        </w:r>
      </w:ins>
      <w:proofErr w:type="spellStart"/>
      <w:ins w:id="1605" w:author="Ryan Lemos" w:date="2019-04-27T18:44:00Z">
        <w:r w:rsidRPr="00C0541F">
          <w:rPr>
            <w:i/>
            <w:rPrChange w:id="1606" w:author="Ryan Lemos" w:date="2019-04-27T18:45:00Z">
              <w:rPr/>
            </w:rPrChange>
          </w:rPr>
          <w:t>deleted_at</w:t>
        </w:r>
      </w:ins>
      <w:proofErr w:type="spellEnd"/>
      <w:ins w:id="1607"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608" w:author="Ryan Lemos" w:date="2019-04-27T18:46:00Z">
        <w:r>
          <w:t xml:space="preserve"> com um valor</w:t>
        </w:r>
      </w:ins>
      <w:ins w:id="1609" w:author="Ryan Lemos" w:date="2019-04-27T18:45:00Z">
        <w:r>
          <w:t xml:space="preserve"> diferente de </w:t>
        </w:r>
      </w:ins>
      <w:ins w:id="1610" w:author="Ryan Lemos" w:date="2019-04-27T18:46:00Z">
        <w:r>
          <w:t>nulo. Porém esse recurso no sistema está sendo utilizado de maneira a evitar a exclusão definitiva de registros importantes</w:t>
        </w:r>
      </w:ins>
      <w:ins w:id="1611" w:author="Ryan Lemos" w:date="2019-04-27T18:47:00Z">
        <w:r>
          <w:t xml:space="preserve">. Assim decidiu-se pelo bloqueio do botão </w:t>
        </w:r>
        <w:r w:rsidR="007169BE">
          <w:t>de exc</w:t>
        </w:r>
      </w:ins>
      <w:ins w:id="1612" w:author="Ryan Lemos" w:date="2019-04-27T18:48:00Z">
        <w:r w:rsidR="007169BE">
          <w:t>lusão</w:t>
        </w:r>
      </w:ins>
      <w:ins w:id="1613" w:author="Ryan Lemos" w:date="2019-04-27T18:49:00Z">
        <w:r w:rsidR="007169BE">
          <w:t>,</w:t>
        </w:r>
      </w:ins>
      <w:ins w:id="1614" w:author="Ryan Lemos" w:date="2019-04-27T18:48:00Z">
        <w:r w:rsidR="007169BE">
          <w:t xml:space="preserve"> conforme visto</w:t>
        </w:r>
      </w:ins>
      <w:ins w:id="1615" w:author="Ryan Lemos" w:date="2019-04-27T18:49:00Z">
        <w:r w:rsidR="007169BE">
          <w:t xml:space="preserve"> na </w:t>
        </w:r>
        <w:r w:rsidR="007169BE" w:rsidRPr="007169BE">
          <w:rPr>
            <w:highlight w:val="yellow"/>
            <w:rPrChange w:id="1616" w:author="Ryan Lemos" w:date="2019-04-27T18:49:00Z">
              <w:rPr/>
            </w:rPrChange>
          </w:rPr>
          <w:t>figura x</w:t>
        </w:r>
        <w:r w:rsidR="007169BE">
          <w:t>,</w:t>
        </w:r>
      </w:ins>
      <w:ins w:id="1617" w:author="Ryan Lemos" w:date="2019-04-27T18:48:00Z">
        <w:r w:rsidR="007169BE">
          <w:t xml:space="preserve"> para evitar que questões cadastradas possam trazer consigo assuntos que já foram excluídos.</w:t>
        </w:r>
      </w:ins>
    </w:p>
    <w:p w:rsidR="007169BE" w:rsidRDefault="007169BE" w:rsidP="00C0541F">
      <w:pPr>
        <w:rPr>
          <w:ins w:id="1618" w:author="Ryan Lemos" w:date="2019-04-27T18:49:00Z"/>
        </w:rPr>
      </w:pPr>
    </w:p>
    <w:p w:rsidR="007169BE" w:rsidRDefault="007169BE" w:rsidP="007169BE">
      <w:pPr>
        <w:ind w:firstLine="0"/>
        <w:jc w:val="center"/>
        <w:rPr>
          <w:ins w:id="1619" w:author="Ryan Lemos" w:date="2019-04-27T18:52:00Z"/>
        </w:rPr>
      </w:pPr>
      <w:ins w:id="1620" w:author="Ryan Lemos" w:date="2019-04-27T18:49:00Z">
        <w:r>
          <w:rPr>
            <w:noProof/>
          </w:rPr>
          <w:drawing>
            <wp:inline distT="0" distB="0" distL="0" distR="0" wp14:anchorId="23DB2AA1" wp14:editId="36F1C18C">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27325"/>
                      </a:xfrm>
                      <a:prstGeom prst="rect">
                        <a:avLst/>
                      </a:prstGeom>
                    </pic:spPr>
                  </pic:pic>
                </a:graphicData>
              </a:graphic>
            </wp:inline>
          </w:drawing>
        </w:r>
      </w:ins>
    </w:p>
    <w:p w:rsidR="007169BE" w:rsidRDefault="007169BE" w:rsidP="007169BE">
      <w:pPr>
        <w:rPr>
          <w:ins w:id="1621" w:author="Ryan Lemos" w:date="2019-04-27T18:52:00Z"/>
        </w:rPr>
      </w:pPr>
    </w:p>
    <w:p w:rsidR="007169BE" w:rsidRDefault="007169BE">
      <w:pPr>
        <w:rPr>
          <w:ins w:id="1622" w:author="Ryan Lemos" w:date="2019-04-27T18:51:00Z"/>
        </w:rPr>
        <w:pPrChange w:id="1623" w:author="Ryan Lemos" w:date="2019-04-27T18:52:00Z">
          <w:pPr>
            <w:ind w:firstLine="0"/>
            <w:jc w:val="center"/>
          </w:pPr>
        </w:pPrChange>
      </w:pPr>
      <w:ins w:id="1624" w:author="Ryan Lemos" w:date="2019-04-27T18:52:00Z">
        <w:r>
          <w:t xml:space="preserve">A </w:t>
        </w:r>
        <w:r w:rsidRPr="007169BE">
          <w:rPr>
            <w:highlight w:val="yellow"/>
            <w:rPrChange w:id="1625" w:author="Ryan Lemos" w:date="2019-04-27T18:52:00Z">
              <w:rPr/>
            </w:rPrChange>
          </w:rPr>
          <w:t>figura x</w:t>
        </w:r>
        <w:r>
          <w:t xml:space="preserve"> representa o cadastro de um assunto, com os campos contendo nome e o ícone. </w:t>
        </w:r>
      </w:ins>
      <w:ins w:id="1626" w:author="Ryan Lemos" w:date="2019-04-27T18:56:00Z">
        <w:r>
          <w:t>O ícone, porém,</w:t>
        </w:r>
      </w:ins>
      <w:ins w:id="1627" w:author="Ryan Lemos" w:date="2019-04-27T18:52:00Z">
        <w:r>
          <w:t xml:space="preserve"> não é obrigatório.</w:t>
        </w:r>
      </w:ins>
    </w:p>
    <w:p w:rsidR="007169BE" w:rsidRDefault="007169BE" w:rsidP="007169BE">
      <w:pPr>
        <w:ind w:firstLine="0"/>
        <w:jc w:val="center"/>
        <w:rPr>
          <w:ins w:id="1628" w:author="Ryan Lemos" w:date="2019-04-27T18:53:00Z"/>
        </w:rPr>
      </w:pPr>
      <w:ins w:id="1629" w:author="Ryan Lemos" w:date="2019-04-27T18:51:00Z">
        <w:r>
          <w:rPr>
            <w:noProof/>
          </w:rPr>
          <w:lastRenderedPageBreak/>
          <w:drawing>
            <wp:inline distT="0" distB="0" distL="0" distR="0" wp14:anchorId="71D81258" wp14:editId="5E1DFC8D">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239" cy="2208213"/>
                      </a:xfrm>
                      <a:prstGeom prst="rect">
                        <a:avLst/>
                      </a:prstGeom>
                    </pic:spPr>
                  </pic:pic>
                </a:graphicData>
              </a:graphic>
            </wp:inline>
          </w:drawing>
        </w:r>
      </w:ins>
    </w:p>
    <w:p w:rsidR="007169BE" w:rsidRDefault="007169BE" w:rsidP="007169BE">
      <w:pPr>
        <w:rPr>
          <w:ins w:id="1630" w:author="Ryan Lemos" w:date="2019-04-27T18:53:00Z"/>
        </w:rPr>
      </w:pPr>
    </w:p>
    <w:p w:rsidR="007169BE" w:rsidRDefault="007169BE" w:rsidP="007169BE">
      <w:pPr>
        <w:rPr>
          <w:ins w:id="1631" w:author="Ryan Lemos" w:date="2019-04-27T18:54:00Z"/>
        </w:rPr>
      </w:pPr>
      <w:ins w:id="1632" w:author="Ryan Lemos" w:date="2019-04-27T18:53:00Z">
        <w:r>
          <w:t xml:space="preserve">Já a </w:t>
        </w:r>
        <w:r w:rsidRPr="0049723A">
          <w:rPr>
            <w:highlight w:val="yellow"/>
            <w:rPrChange w:id="1633" w:author="Ryan Lemos" w:date="2019-04-27T18:57:00Z">
              <w:rPr/>
            </w:rPrChange>
          </w:rPr>
          <w:t>figura x</w:t>
        </w:r>
        <w:r>
          <w:t xml:space="preserve"> representa a edição de um ícone de um assunto, caso </w:t>
        </w:r>
      </w:ins>
      <w:ins w:id="1634" w:author="Ryan Lemos" w:date="2019-04-27T18:54:00Z">
        <w:r>
          <w:t>um</w:t>
        </w:r>
      </w:ins>
      <w:ins w:id="1635" w:author="Ryan Lemos" w:date="2019-04-27T18:53:00Z">
        <w:r>
          <w:t xml:space="preserve"> </w:t>
        </w:r>
        <w:proofErr w:type="gramStart"/>
        <w:r>
          <w:t>professor queira</w:t>
        </w:r>
        <w:proofErr w:type="gramEnd"/>
        <w:r>
          <w:t xml:space="preserve"> trocar um ícone de um assunto, isso lhe é possível por meio dessa interaç</w:t>
        </w:r>
      </w:ins>
      <w:ins w:id="1636" w:author="Ryan Lemos" w:date="2019-04-27T18:54:00Z">
        <w:r>
          <w:t>ão. Tanto a interação de cadastro quanto a edição</w:t>
        </w:r>
      </w:ins>
      <w:ins w:id="1637" w:author="Ryan Lemos" w:date="2019-04-27T18:55:00Z">
        <w:r>
          <w:t xml:space="preserve"> de um assunto foram feitas usando uma tela </w:t>
        </w:r>
      </w:ins>
      <w:ins w:id="1638" w:author="Ryan Lemos" w:date="2019-04-27T18:57:00Z">
        <w:r w:rsidR="0049723A">
          <w:t xml:space="preserve">visível </w:t>
        </w:r>
      </w:ins>
      <w:ins w:id="1639" w:author="Ryan Lemos" w:date="2019-04-27T18:55:00Z">
        <w:r>
          <w:t>sobre a tela de gestão de assuntos, já que as duas são interações simples.</w:t>
        </w:r>
      </w:ins>
    </w:p>
    <w:p w:rsidR="007169BE" w:rsidRDefault="007169BE">
      <w:pPr>
        <w:rPr>
          <w:ins w:id="1640" w:author="Ryan Lemos" w:date="2019-04-27T18:51:00Z"/>
        </w:rPr>
        <w:pPrChange w:id="1641" w:author="Ryan Lemos" w:date="2019-04-27T18:53:00Z">
          <w:pPr>
            <w:ind w:firstLine="0"/>
            <w:jc w:val="center"/>
          </w:pPr>
        </w:pPrChange>
      </w:pPr>
    </w:p>
    <w:p w:rsidR="007169BE" w:rsidRDefault="007169BE" w:rsidP="007169BE">
      <w:pPr>
        <w:ind w:firstLine="0"/>
        <w:jc w:val="center"/>
        <w:rPr>
          <w:ins w:id="1642" w:author="Ryan Lemos" w:date="2019-04-27T18:57:00Z"/>
        </w:rPr>
      </w:pPr>
      <w:ins w:id="1643" w:author="Ryan Lemos" w:date="2019-04-27T18:51:00Z">
        <w:r>
          <w:rPr>
            <w:noProof/>
          </w:rPr>
          <w:drawing>
            <wp:inline distT="0" distB="0" distL="0" distR="0" wp14:anchorId="4703BB45" wp14:editId="68878AD6">
              <wp:extent cx="3636818" cy="2190270"/>
              <wp:effectExtent l="0" t="0" r="1905" b="63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1527" cy="2199129"/>
                      </a:xfrm>
                      <a:prstGeom prst="rect">
                        <a:avLst/>
                      </a:prstGeom>
                    </pic:spPr>
                  </pic:pic>
                </a:graphicData>
              </a:graphic>
            </wp:inline>
          </w:drawing>
        </w:r>
      </w:ins>
    </w:p>
    <w:p w:rsidR="0049723A" w:rsidRDefault="0049723A" w:rsidP="007169BE">
      <w:pPr>
        <w:ind w:firstLine="0"/>
        <w:jc w:val="center"/>
        <w:rPr>
          <w:ins w:id="1644" w:author="Ryan Lemos" w:date="2019-04-27T18:57:00Z"/>
        </w:rPr>
      </w:pPr>
    </w:p>
    <w:p w:rsidR="0049723A" w:rsidRDefault="00894804" w:rsidP="0049723A">
      <w:pPr>
        <w:rPr>
          <w:ins w:id="1645" w:author="Ryan Lemos" w:date="2019-04-27T19:03:00Z"/>
        </w:rPr>
      </w:pPr>
      <w:ins w:id="1646" w:author="Ryan Lemos" w:date="2019-04-27T18:57:00Z">
        <w:r>
          <w:t>A est</w:t>
        </w:r>
      </w:ins>
      <w:ins w:id="1647" w:author="Ryan Lemos" w:date="2019-04-27T18:58:00Z">
        <w:r>
          <w:t>ória seguinte se trata da criação de uma questão</w:t>
        </w:r>
      </w:ins>
      <w:ins w:id="1648" w:author="Ryan Lemos" w:date="2019-04-27T19:03:00Z">
        <w:r w:rsidR="00D54A70">
          <w:t>. Apesar de parecer um processo simples, tem uma série de vertentes que devem ser</w:t>
        </w:r>
      </w:ins>
      <w:ins w:id="1649" w:author="Ryan Lemos" w:date="2019-04-27T19:04:00Z">
        <w:r w:rsidR="00D54A70">
          <w:t xml:space="preserve"> tratadas conforme visto na estória da </w:t>
        </w:r>
        <w:r w:rsidR="00D54A70" w:rsidRPr="00D54A70">
          <w:rPr>
            <w:highlight w:val="yellow"/>
            <w:rPrChange w:id="1650" w:author="Ryan Lemos" w:date="2019-04-27T19:04:00Z">
              <w:rPr/>
            </w:rPrChange>
          </w:rPr>
          <w:t>figura x</w:t>
        </w:r>
        <w:r w:rsidR="00D54A70">
          <w:t xml:space="preserve">. </w:t>
        </w:r>
      </w:ins>
    </w:p>
    <w:p w:rsidR="00D54A70" w:rsidRDefault="00D54A70" w:rsidP="0049723A">
      <w:pPr>
        <w:rPr>
          <w:ins w:id="1651" w:author="Ryan Lemos" w:date="2019-04-27T19:02:00Z"/>
        </w:rPr>
      </w:pPr>
    </w:p>
    <w:p w:rsidR="00D54A70" w:rsidRDefault="00467D55">
      <w:pPr>
        <w:ind w:firstLine="0"/>
        <w:jc w:val="center"/>
        <w:rPr>
          <w:ins w:id="1652" w:author="Ryan Lemos" w:date="2019-04-27T19:04:00Z"/>
        </w:rPr>
        <w:pPrChange w:id="1653" w:author="Ryan Lemos" w:date="2019-04-27T19:14:00Z">
          <w:pPr>
            <w:jc w:val="center"/>
          </w:pPr>
        </w:pPrChange>
      </w:pPr>
      <w:ins w:id="1654" w:author="Ryan Lemos" w:date="2019-04-27T19:09:00Z">
        <w:r>
          <w:rPr>
            <w:noProof/>
          </w:rPr>
          <w:lastRenderedPageBreak/>
          <w:drawing>
            <wp:inline distT="0" distB="0" distL="0" distR="0" wp14:anchorId="5F8359B5" wp14:editId="318105CB">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rsidR="00D54A70" w:rsidRDefault="00D54A70" w:rsidP="00D54A70">
      <w:pPr>
        <w:rPr>
          <w:ins w:id="1655" w:author="Ryan Lemos" w:date="2019-04-27T19:07:00Z"/>
        </w:rPr>
      </w:pPr>
      <w:ins w:id="1656" w:author="Ryan Lemos" w:date="2019-04-27T19:04:00Z">
        <w:r>
          <w:t>Des</w:t>
        </w:r>
      </w:ins>
      <w:ins w:id="1657" w:author="Ryan Lemos" w:date="2019-04-27T19:05:00Z">
        <w:r>
          <w:t>de a indicação se é uma questão discursiva ou não, se o professor quer disponibiliz</w:t>
        </w:r>
      </w:ins>
      <w:ins w:id="1658" w:author="Ryan Lemos" w:date="2019-04-27T19:07:00Z">
        <w:r>
          <w:t>á</w:t>
        </w:r>
      </w:ins>
      <w:ins w:id="1659" w:author="Ryan Lemos" w:date="2019-04-27T19:05:00Z">
        <w:r>
          <w:t>-la para outros professores utilizarem em suas atividades, o nível</w:t>
        </w:r>
      </w:ins>
      <w:ins w:id="1660" w:author="Ryan Lemos" w:date="2019-04-27T19:06:00Z">
        <w:r>
          <w:t xml:space="preserve"> (ou ano do aluno), dificuldade e tipo da questão (que é dividido em questões de fala, escuta, leitura e escrita)</w:t>
        </w:r>
      </w:ins>
      <w:ins w:id="1661" w:author="Ryan Lemos" w:date="2019-04-27T19:07:00Z">
        <w:r>
          <w:t xml:space="preserve"> e </w:t>
        </w:r>
      </w:ins>
      <w:ins w:id="1662" w:author="Ryan Lemos" w:date="2019-04-27T19:08:00Z">
        <w:r>
          <w:t>itens de apoio a resolução</w:t>
        </w:r>
        <w:r w:rsidR="00467D55">
          <w:t xml:space="preserve"> e o seu assunto</w:t>
        </w:r>
      </w:ins>
      <w:ins w:id="1663" w:author="Ryan Lemos" w:date="2019-04-27T19:06:00Z">
        <w:r>
          <w:t>.</w:t>
        </w:r>
      </w:ins>
    </w:p>
    <w:p w:rsidR="00D54A70" w:rsidRDefault="00D54A70" w:rsidP="00D54A70">
      <w:pPr>
        <w:rPr>
          <w:ins w:id="1664" w:author="Ryan Lemos" w:date="2019-04-27T19:14:00Z"/>
        </w:rPr>
      </w:pPr>
      <w:ins w:id="1665" w:author="Ryan Lemos" w:date="2019-04-27T19:07:00Z">
        <w:r>
          <w:t xml:space="preserve">Pelo fato de ser um processo </w:t>
        </w:r>
      </w:ins>
      <w:ins w:id="1666" w:author="Ryan Lemos" w:date="2019-04-27T19:08:00Z">
        <w:r w:rsidR="00467D55">
          <w:t>com um número grande</w:t>
        </w:r>
      </w:ins>
      <w:ins w:id="1667" w:author="Ryan Lemos" w:date="2019-04-27T19:10:00Z">
        <w:r w:rsidR="00893103">
          <w:t xml:space="preserve"> de entradas do usuário decidiu-se por dividir o processo de cadastro em etapas a fim de melhorar </w:t>
        </w:r>
      </w:ins>
      <w:ins w:id="1668" w:author="Ryan Lemos" w:date="2019-04-27T19:11:00Z">
        <w:r w:rsidR="00893103">
          <w:t>a interação com o usuário. Ao todo são somadas 4 etapas, sendo a primeira dedicada aos assuntos</w:t>
        </w:r>
      </w:ins>
      <w:ins w:id="1669" w:author="Ryan Lemos" w:date="2019-04-27T19:12:00Z">
        <w:r w:rsidR="00893103">
          <w:t>; a segunda dedicada aos dados da questão, como dificuldade, se é discursiva ou não; a terceira etapa se trata das alternati</w:t>
        </w:r>
      </w:ins>
      <w:ins w:id="1670" w:author="Ryan Lemos" w:date="2019-04-27T19:13:00Z">
        <w:r w:rsidR="00893103">
          <w:t>vas da questão, caso a questão seja de marcar, habilita-se essa etapa; por último se tem a etapa dos itens de apoio.</w:t>
        </w:r>
      </w:ins>
    </w:p>
    <w:p w:rsidR="00893103" w:rsidRDefault="00893103" w:rsidP="00D54A70">
      <w:pPr>
        <w:rPr>
          <w:ins w:id="1671" w:author="Ryan Lemos" w:date="2019-04-27T19:14:00Z"/>
        </w:rPr>
      </w:pPr>
      <w:ins w:id="1672" w:author="Ryan Lemos" w:date="2019-04-27T19:14:00Z">
        <w:r>
          <w:t xml:space="preserve">A </w:t>
        </w:r>
        <w:r w:rsidRPr="00893103">
          <w:rPr>
            <w:highlight w:val="yellow"/>
            <w:rPrChange w:id="1673" w:author="Ryan Lemos" w:date="2019-04-27T19:14:00Z">
              <w:rPr/>
            </w:rPrChange>
          </w:rPr>
          <w:t>figura X</w:t>
        </w:r>
        <w:r>
          <w:t xml:space="preserve"> se refere a primeira etapa que se dá pela escolha dos assuntos.</w:t>
        </w:r>
      </w:ins>
      <w:ins w:id="1674" w:author="Ryan Lemos" w:date="2019-04-27T19:16:00Z">
        <w:r w:rsidR="00B77D37">
          <w:t xml:space="preserve"> Foi-se utilizado uma estrutura semelhante a estrutura de </w:t>
        </w:r>
        <w:proofErr w:type="spellStart"/>
        <w:r w:rsidR="00B77D37" w:rsidRPr="00B77D37">
          <w:rPr>
            <w:i/>
            <w:rPrChange w:id="1675" w:author="Ryan Lemos" w:date="2019-04-27T19:17:00Z">
              <w:rPr/>
            </w:rPrChange>
          </w:rPr>
          <w:t>tags</w:t>
        </w:r>
        <w:proofErr w:type="spellEnd"/>
        <w:r w:rsidR="00B77D37">
          <w:t>, por meio de um recurso</w:t>
        </w:r>
      </w:ins>
      <w:ins w:id="1676"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1677" w:author="Ryan Lemos" w:date="2019-04-27T19:18:00Z">
        <w:r w:rsidR="00B77D37">
          <w:t>ele aparecerá na lista de assuntos disponíveis, bastando clica</w:t>
        </w:r>
      </w:ins>
      <w:ins w:id="1678" w:author="Ryan Lemos" w:date="2019-04-27T19:19:00Z">
        <w:r w:rsidR="00EA685B">
          <w:t>r</w:t>
        </w:r>
      </w:ins>
      <w:ins w:id="1679" w:author="Ryan Lemos" w:date="2019-04-27T19:18:00Z">
        <w:r w:rsidR="00B77D37">
          <w:t xml:space="preserve"> sobre o assunto</w:t>
        </w:r>
      </w:ins>
      <w:ins w:id="1680"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1681" w:author="Ryan Lemos" w:date="2019-04-27T19:20:00Z">
              <w:rPr/>
            </w:rPrChange>
          </w:rPr>
          <w:t>enter</w:t>
        </w:r>
        <w:proofErr w:type="spellEnd"/>
        <w:r w:rsidR="00EA685B">
          <w:t xml:space="preserve"> para</w:t>
        </w:r>
      </w:ins>
      <w:ins w:id="1682" w:author="Ryan Lemos" w:date="2019-04-27T19:20:00Z">
        <w:r w:rsidR="00EA685B">
          <w:t xml:space="preserve"> </w:t>
        </w:r>
      </w:ins>
      <w:ins w:id="1683" w:author="Ryan Lemos" w:date="2019-04-27T19:22:00Z">
        <w:r w:rsidR="00EA685B">
          <w:t>adicioná-lo</w:t>
        </w:r>
      </w:ins>
      <w:ins w:id="1684" w:author="Ryan Lemos" w:date="2019-04-27T19:20:00Z">
        <w:r w:rsidR="00EA685B">
          <w:t xml:space="preserve"> a atividade e por conseguinte inclui-lo na base de dados.</w:t>
        </w:r>
      </w:ins>
      <w:ins w:id="1685" w:author="Ryan Lemos" w:date="2019-04-27T19:19:00Z">
        <w:r w:rsidR="00EA685B">
          <w:t xml:space="preserve"> </w:t>
        </w:r>
      </w:ins>
    </w:p>
    <w:p w:rsidR="004C0224" w:rsidRDefault="00B77D37">
      <w:pPr>
        <w:ind w:firstLine="0"/>
        <w:jc w:val="center"/>
        <w:rPr>
          <w:ins w:id="1686" w:author="Ryan Lemos" w:date="2019-04-28T10:15:00Z"/>
        </w:rPr>
      </w:pPr>
      <w:ins w:id="1687" w:author="Ryan Lemos" w:date="2019-04-27T19:14:00Z">
        <w:r>
          <w:rPr>
            <w:noProof/>
          </w:rPr>
          <w:lastRenderedPageBreak/>
          <w:drawing>
            <wp:inline distT="0" distB="0" distL="0" distR="0">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rsidR="004C0224" w:rsidRDefault="004C0224" w:rsidP="004C0224">
      <w:pPr>
        <w:rPr>
          <w:ins w:id="1688" w:author="Ryan Lemos" w:date="2019-04-28T10:18:00Z"/>
        </w:rPr>
      </w:pPr>
    </w:p>
    <w:p w:rsidR="004C0224" w:rsidRDefault="004C0224" w:rsidP="004C0224">
      <w:pPr>
        <w:rPr>
          <w:ins w:id="1689" w:author="Ryan Lemos" w:date="2019-04-28T10:15:00Z"/>
        </w:rPr>
      </w:pPr>
      <w:ins w:id="1690" w:author="Ryan Lemos" w:date="2019-04-28T10:18:00Z">
        <w:r>
          <w:t xml:space="preserve">Já a </w:t>
        </w:r>
        <w:r w:rsidRPr="004C0224">
          <w:rPr>
            <w:highlight w:val="yellow"/>
            <w:rPrChange w:id="1691" w:author="Ryan Lemos" w:date="2019-04-28T10:18:00Z">
              <w:rPr/>
            </w:rPrChange>
          </w:rPr>
          <w:t>figura X</w:t>
        </w:r>
        <w:r>
          <w:t xml:space="preserve"> se refere ao segundo passo, que contém todos os dados da questão, como a questão em s</w:t>
        </w:r>
      </w:ins>
      <w:ins w:id="1692" w:author="Ryan Lemos" w:date="2019-04-28T10:19:00Z">
        <w:r>
          <w:t>i, seu tipo, dificuldade, nível, tempo para resolução do aluno pelo ambiente, se é uma questão discursiva ou não e se o professor quer disponibiliz</w:t>
        </w:r>
      </w:ins>
      <w:ins w:id="1693" w:author="Ryan Lemos" w:date="2019-04-28T10:20:00Z">
        <w:r>
          <w:t>á</w:t>
        </w:r>
      </w:ins>
      <w:ins w:id="1694" w:author="Ryan Lemos" w:date="2019-04-28T10:19:00Z">
        <w:r>
          <w:t xml:space="preserve">-la para outros professores. </w:t>
        </w:r>
      </w:ins>
      <w:ins w:id="1695" w:author="Ryan Lemos" w:date="2019-04-28T10:20:00Z">
        <w:r>
          <w:t xml:space="preserve">Cada etapa contém um quadro azul contendo as instruções de preenchimento daquela etapa em específico. </w:t>
        </w:r>
      </w:ins>
    </w:p>
    <w:p w:rsidR="004C0224" w:rsidRDefault="004C0224" w:rsidP="004C0224">
      <w:pPr>
        <w:rPr>
          <w:ins w:id="1696" w:author="Ryan Lemos" w:date="2019-04-28T10:15:00Z"/>
        </w:rPr>
        <w:pPrChange w:id="1697" w:author="Ryan Lemos" w:date="2019-04-28T10:15:00Z">
          <w:pPr>
            <w:ind w:firstLine="0"/>
            <w:jc w:val="center"/>
          </w:pPr>
        </w:pPrChange>
      </w:pPr>
    </w:p>
    <w:p w:rsidR="004C0224" w:rsidRDefault="00B77D37">
      <w:pPr>
        <w:ind w:firstLine="0"/>
        <w:jc w:val="center"/>
        <w:rPr>
          <w:ins w:id="1698" w:author="Ryan Lemos" w:date="2019-04-28T10:21:00Z"/>
        </w:rPr>
      </w:pPr>
      <w:ins w:id="1699" w:author="Ryan Lemos" w:date="2019-04-27T19:14:00Z">
        <w:r>
          <w:rPr>
            <w:noProof/>
          </w:rPr>
          <w:drawing>
            <wp:inline distT="0" distB="0" distL="0" distR="0">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rsidR="004C0224" w:rsidRDefault="004C0224" w:rsidP="004C0224">
      <w:pPr>
        <w:rPr>
          <w:ins w:id="1700" w:author="Ryan Lemos" w:date="2019-04-28T10:21:00Z"/>
        </w:rPr>
      </w:pPr>
    </w:p>
    <w:p w:rsidR="004C0224" w:rsidRDefault="004C0224" w:rsidP="004C0224">
      <w:pPr>
        <w:rPr>
          <w:ins w:id="1701" w:author="Ryan Lemos" w:date="2019-04-28T10:16:00Z"/>
        </w:rPr>
        <w:pPrChange w:id="1702" w:author="Ryan Lemos" w:date="2019-04-28T10:21:00Z">
          <w:pPr>
            <w:ind w:firstLine="0"/>
            <w:jc w:val="center"/>
          </w:pPr>
        </w:pPrChange>
      </w:pPr>
      <w:ins w:id="1703" w:author="Ryan Lemos" w:date="2019-04-28T10:21:00Z">
        <w:r>
          <w:t xml:space="preserve">Caso a questão seja de marcar a terceira etapa fica disponível, conforme visto na </w:t>
        </w:r>
        <w:r w:rsidRPr="004C0224">
          <w:rPr>
            <w:highlight w:val="yellow"/>
            <w:rPrChange w:id="1704" w:author="Ryan Lemos" w:date="2019-04-28T10:21:00Z">
              <w:rPr/>
            </w:rPrChange>
          </w:rPr>
          <w:t>figura X</w:t>
        </w:r>
        <w:r>
          <w:t>. Nela o professor deve inserir as alternativas u</w:t>
        </w:r>
      </w:ins>
      <w:ins w:id="1705" w:author="Ryan Lemos" w:date="2019-04-28T10:22:00Z">
        <w:r>
          <w:t xml:space="preserve">ma a uma. Faz isso por meio do campo alternativa e posteriormente clicando no botão com o ícone de ‘+’. O professor deve ainda </w:t>
        </w:r>
        <w:r>
          <w:lastRenderedPageBreak/>
          <w:t>marcar qual daquelas a</w:t>
        </w:r>
      </w:ins>
      <w:ins w:id="1706"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rsidR="004C0224" w:rsidRDefault="004C0224">
      <w:pPr>
        <w:ind w:firstLine="0"/>
        <w:jc w:val="center"/>
        <w:rPr>
          <w:ins w:id="1707" w:author="Ryan Lemos" w:date="2019-04-28T10:16:00Z"/>
        </w:rPr>
      </w:pPr>
    </w:p>
    <w:p w:rsidR="004C0224" w:rsidRDefault="00B77D37">
      <w:pPr>
        <w:ind w:firstLine="0"/>
        <w:jc w:val="center"/>
        <w:rPr>
          <w:ins w:id="1708" w:author="Ryan Lemos" w:date="2019-04-28T10:24:00Z"/>
        </w:rPr>
      </w:pPr>
      <w:ins w:id="1709" w:author="Ryan Lemos" w:date="2019-04-27T19:14:00Z">
        <w:r>
          <w:rPr>
            <w:noProof/>
          </w:rPr>
          <w:drawing>
            <wp:inline distT="0" distB="0" distL="0" distR="0">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rsidR="00BC4BB5" w:rsidRDefault="00BC4BB5">
      <w:pPr>
        <w:ind w:firstLine="0"/>
        <w:jc w:val="center"/>
        <w:rPr>
          <w:ins w:id="1710" w:author="Ryan Lemos" w:date="2019-04-28T10:24:00Z"/>
        </w:rPr>
      </w:pPr>
    </w:p>
    <w:p w:rsidR="00BC4BB5" w:rsidRDefault="00BC4BB5" w:rsidP="00BC4BB5">
      <w:pPr>
        <w:rPr>
          <w:ins w:id="1711" w:author="Ryan Lemos" w:date="2019-04-28T10:24:00Z"/>
        </w:rPr>
        <w:pPrChange w:id="1712" w:author="Ryan Lemos" w:date="2019-04-28T10:24:00Z">
          <w:pPr>
            <w:ind w:firstLine="0"/>
            <w:jc w:val="center"/>
          </w:pPr>
        </w:pPrChange>
      </w:pPr>
      <w:ins w:id="1713" w:author="Ryan Lemos" w:date="2019-04-28T10:24:00Z">
        <w:r>
          <w:t xml:space="preserve">A última etapa, conforme visto na </w:t>
        </w:r>
        <w:r w:rsidRPr="00BC4BB5">
          <w:rPr>
            <w:highlight w:val="yellow"/>
            <w:rPrChange w:id="1714" w:author="Ryan Lemos" w:date="2019-04-28T10:24:00Z">
              <w:rPr/>
            </w:rPrChange>
          </w:rPr>
          <w:t>figura x</w:t>
        </w:r>
        <w:r>
          <w:t>, detém apenas material de apoi</w:t>
        </w:r>
      </w:ins>
      <w:ins w:id="1715" w:author="Ryan Lemos" w:date="2019-04-28T10:25:00Z">
        <w:r>
          <w:t xml:space="preserve">o, como um texto de apoio a resolução da questão, um áudio, uma imagem ou ainda um texto para a leitura do navegador, por meio da tecnologia de leitura de textos e </w:t>
        </w:r>
      </w:ins>
      <w:ins w:id="1716" w:author="Ryan Lemos" w:date="2019-04-28T10:26:00Z">
        <w:r>
          <w:t>fala</w:t>
        </w:r>
      </w:ins>
      <w:ins w:id="1717" w:author="Ryan Lemos" w:date="2019-04-28T10:25:00Z">
        <w:r>
          <w:t xml:space="preserve"> do navegador Google Chrome</w:t>
        </w:r>
      </w:ins>
      <w:ins w:id="1718" w:author="Ryan Lemos" w:date="2019-04-28T10:26:00Z">
        <w:r>
          <w:t>. A instrução dessa etapa informa que todos os campos são opcionais, exceto se a questão for do tipo ‘escuta’ pois deve-se ter um áudio ou le</w:t>
        </w:r>
      </w:ins>
      <w:ins w:id="1719" w:author="Ryan Lemos" w:date="2019-04-28T10:27:00Z">
        <w:r>
          <w:t>itura do navegador para que o aluno possa ouvir e responder a questão.</w:t>
        </w:r>
      </w:ins>
    </w:p>
    <w:p w:rsidR="00BC4BB5" w:rsidRDefault="00BC4BB5" w:rsidP="00BC4BB5">
      <w:pPr>
        <w:rPr>
          <w:ins w:id="1720" w:author="Ryan Lemos" w:date="2019-04-28T10:16:00Z"/>
        </w:rPr>
        <w:pPrChange w:id="1721" w:author="Ryan Lemos" w:date="2019-04-28T10:24:00Z">
          <w:pPr>
            <w:ind w:firstLine="0"/>
            <w:jc w:val="center"/>
          </w:pPr>
        </w:pPrChange>
      </w:pPr>
    </w:p>
    <w:p w:rsidR="00893103" w:rsidRDefault="00B77D37">
      <w:pPr>
        <w:ind w:firstLine="0"/>
        <w:jc w:val="center"/>
        <w:rPr>
          <w:ins w:id="1722" w:author="Ryan Lemos" w:date="2019-04-28T10:27:00Z"/>
        </w:rPr>
      </w:pPr>
      <w:ins w:id="1723" w:author="Ryan Lemos" w:date="2019-04-27T19:14:00Z">
        <w:r>
          <w:rPr>
            <w:noProof/>
          </w:rPr>
          <w:drawing>
            <wp:inline distT="0" distB="0" distL="0" distR="0">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rsidR="00BC4BB5" w:rsidRDefault="00BC4BB5" w:rsidP="00BC4BB5">
      <w:pPr>
        <w:rPr>
          <w:ins w:id="1724" w:author="Ryan Lemos" w:date="2019-04-28T10:39:00Z"/>
        </w:rPr>
      </w:pPr>
      <w:ins w:id="1725" w:author="Ryan Lemos" w:date="2019-04-28T10:27:00Z">
        <w:r>
          <w:lastRenderedPageBreak/>
          <w:t xml:space="preserve">Toda vez que o usuário avança uma etapa o </w:t>
        </w:r>
      </w:ins>
      <w:proofErr w:type="gramStart"/>
      <w:ins w:id="1726" w:author="Ryan Lemos" w:date="2019-04-28T10:28:00Z">
        <w:r>
          <w:t>ambiente</w:t>
        </w:r>
      </w:ins>
      <w:ins w:id="1727" w:author="Ryan Lemos" w:date="2019-04-28T10:27:00Z">
        <w:r>
          <w:t xml:space="preserve"> salva</w:t>
        </w:r>
        <w:proofErr w:type="gramEnd"/>
        <w:r>
          <w:t xml:space="preserve"> os dados preenchidos da</w:t>
        </w:r>
      </w:ins>
      <w:ins w:id="1728" w:author="Ryan Lemos" w:date="2019-04-28T10:28:00Z">
        <w:r>
          <w:t>s</w:t>
        </w:r>
      </w:ins>
      <w:ins w:id="1729" w:author="Ryan Lemos" w:date="2019-04-28T10:27:00Z">
        <w:r>
          <w:t xml:space="preserve"> etapas anterior</w:t>
        </w:r>
      </w:ins>
      <w:ins w:id="1730" w:author="Ryan Lemos" w:date="2019-04-28T10:28:00Z">
        <w:r>
          <w:t>es de maneira a persistir os dados. Isso foi implementado pois como se t</w:t>
        </w:r>
      </w:ins>
      <w:ins w:id="1731"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1732" w:author="Ryan Lemos" w:date="2019-04-28T10:30:00Z">
        <w:r w:rsidRPr="00BC4BB5">
          <w:rPr>
            <w:i/>
            <w:rPrChange w:id="1733" w:author="Ryan Lemos" w:date="2019-04-28T10:30:00Z">
              <w:rPr/>
            </w:rPrChange>
          </w:rPr>
          <w:t>L</w:t>
        </w:r>
      </w:ins>
      <w:ins w:id="1734" w:author="Ryan Lemos" w:date="2019-04-28T10:29:00Z">
        <w:r w:rsidRPr="00BC4BB5">
          <w:rPr>
            <w:i/>
            <w:rPrChange w:id="1735" w:author="Ryan Lemos" w:date="2019-04-28T10:30:00Z">
              <w:rPr/>
            </w:rPrChange>
          </w:rPr>
          <w:t>ocal</w:t>
        </w:r>
        <w:r>
          <w:t xml:space="preserve"> </w:t>
        </w:r>
        <w:proofErr w:type="spellStart"/>
        <w:r w:rsidRPr="00BC4BB5">
          <w:rPr>
            <w:i/>
            <w:rPrChange w:id="1736" w:author="Ryan Lemos" w:date="2019-04-28T10:30:00Z">
              <w:rPr/>
            </w:rPrChange>
          </w:rPr>
          <w:t>Storage</w:t>
        </w:r>
      </w:ins>
      <w:proofErr w:type="spellEnd"/>
      <w:ins w:id="1737" w:author="Ryan Lemos" w:date="2019-04-28T10:30:00Z">
        <w:r>
          <w:t>, que salva dados no navegador do usuário</w:t>
        </w:r>
      </w:ins>
      <w:ins w:id="1738" w:author="Ryan Lemos" w:date="2019-04-28T10:31:00Z">
        <w:r>
          <w:t xml:space="preserve">. O ambiente, porém, limpa esse armazenamento local toda vez que o usuário faz </w:t>
        </w:r>
        <w:r w:rsidRPr="00BC4BB5">
          <w:rPr>
            <w:i/>
            <w:rPrChange w:id="1739" w:author="Ryan Lemos" w:date="2019-04-28T10:31:00Z">
              <w:rPr/>
            </w:rPrChange>
          </w:rPr>
          <w:t>logout</w:t>
        </w:r>
      </w:ins>
      <w:ins w:id="1740" w:author="Ryan Lemos" w:date="2019-04-28T10:32:00Z">
        <w:r>
          <w:t>.</w:t>
        </w:r>
      </w:ins>
      <w:ins w:id="1741" w:author="Ryan Lemos" w:date="2019-04-28T10:35:00Z">
        <w:r w:rsidR="0011235D">
          <w:t xml:space="preserve"> </w:t>
        </w:r>
      </w:ins>
      <w:ins w:id="1742"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1743" w:author="Ryan Lemos" w:date="2019-04-28T10:36:00Z">
              <w:rPr/>
            </w:rPrChange>
          </w:rPr>
          <w:t>figura x</w:t>
        </w:r>
        <w:r w:rsidR="00EE5F10">
          <w:t>,</w:t>
        </w:r>
      </w:ins>
      <w:ins w:id="1744" w:author="Ryan Lemos" w:date="2019-04-28T10:37:00Z">
        <w:r w:rsidR="00EE5F10">
          <w:t xml:space="preserve"> em que foi utilizado o navegador Google Chrome. </w:t>
        </w:r>
      </w:ins>
    </w:p>
    <w:p w:rsidR="00EE5F10" w:rsidRDefault="00EE5F10" w:rsidP="00BC4BB5">
      <w:pPr>
        <w:rPr>
          <w:ins w:id="1745" w:author="Ryan Lemos" w:date="2019-04-28T10:35:00Z"/>
        </w:rPr>
      </w:pPr>
    </w:p>
    <w:p w:rsidR="00BC4BB5" w:rsidRDefault="00BC4BB5" w:rsidP="0011235D">
      <w:pPr>
        <w:ind w:firstLine="0"/>
        <w:rPr>
          <w:ins w:id="1746" w:author="Ryan Lemos" w:date="2019-04-28T10:37:00Z"/>
        </w:rPr>
      </w:pPr>
      <w:ins w:id="1747" w:author="Ryan Lemos" w:date="2019-04-28T10:35:00Z">
        <w:r>
          <w:rPr>
            <w:noProof/>
          </w:rPr>
          <w:drawing>
            <wp:inline distT="0" distB="0" distL="0" distR="0" wp14:anchorId="1F03475B" wp14:editId="08181417">
              <wp:extent cx="5760085" cy="3231515"/>
              <wp:effectExtent l="0" t="0" r="0"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231515"/>
                      </a:xfrm>
                      <a:prstGeom prst="rect">
                        <a:avLst/>
                      </a:prstGeom>
                    </pic:spPr>
                  </pic:pic>
                </a:graphicData>
              </a:graphic>
            </wp:inline>
          </w:drawing>
        </w:r>
      </w:ins>
    </w:p>
    <w:p w:rsidR="00EE5F10" w:rsidRDefault="00EE5F10" w:rsidP="00EE5F10">
      <w:pPr>
        <w:rPr>
          <w:ins w:id="1748" w:author="Ryan Lemos" w:date="2019-04-28T10:37:00Z"/>
        </w:rPr>
      </w:pPr>
    </w:p>
    <w:p w:rsidR="00EE5F10" w:rsidRDefault="00EE5F10" w:rsidP="00EE5F10">
      <w:pPr>
        <w:rPr>
          <w:ins w:id="1749" w:author="Ryan Lemos" w:date="2019-04-28T10:39:00Z"/>
        </w:rPr>
      </w:pPr>
    </w:p>
    <w:p w:rsidR="00EE5F10" w:rsidRDefault="00EE5F10" w:rsidP="00EE5F10">
      <w:pPr>
        <w:rPr>
          <w:ins w:id="1750" w:author="Ryan Lemos" w:date="2019-04-28T10:47:00Z"/>
        </w:rPr>
      </w:pPr>
      <w:ins w:id="1751" w:author="Ryan Lemos" w:date="2019-04-28T10:37:00Z">
        <w:r>
          <w:t>Pode se notar que os dados estão visíveis, diferentemente dos dad</w:t>
        </w:r>
      </w:ins>
      <w:ins w:id="1752" w:author="Ryan Lemos" w:date="2019-04-28T10:38:00Z">
        <w:r>
          <w:t>os das turmas, menus e permissões do usuário, já que esses permanecem criptografados. Isso se deu pelo fato de os dados da questão não serem dados sensíveis, por isso não há necessidade de passar po</w:t>
        </w:r>
      </w:ins>
      <w:ins w:id="1753" w:author="Ryan Lemos" w:date="2019-04-28T10:39:00Z">
        <w:r>
          <w:t>r um processo de criptografia.</w:t>
        </w:r>
      </w:ins>
      <w:ins w:id="1754" w:author="Ryan Lemos" w:date="2019-04-28T10:38:00Z">
        <w:r>
          <w:t xml:space="preserve"> </w:t>
        </w:r>
      </w:ins>
    </w:p>
    <w:p w:rsidR="00074A94" w:rsidRPr="00BC4BB5" w:rsidRDefault="00074A94" w:rsidP="00EE5F10">
      <w:pPr>
        <w:rPr>
          <w:ins w:id="1755" w:author="Ryan Lemos" w:date="2019-04-27T19:07:00Z"/>
          <w:rPrChange w:id="1756" w:author="Ryan Lemos" w:date="2019-04-28T10:32:00Z">
            <w:rPr>
              <w:ins w:id="1757" w:author="Ryan Lemos" w:date="2019-04-27T19:07:00Z"/>
            </w:rPr>
          </w:rPrChange>
        </w:rPr>
        <w:pPrChange w:id="1758" w:author="Ryan Lemos" w:date="2019-04-28T10:37:00Z">
          <w:pPr/>
        </w:pPrChange>
      </w:pPr>
      <w:ins w:id="1759" w:author="Ryan Lemos" w:date="2019-04-28T10:47:00Z">
        <w:r>
          <w:t xml:space="preserve">A próxima estória descrita pela </w:t>
        </w:r>
        <w:r w:rsidRPr="00074A94">
          <w:rPr>
            <w:highlight w:val="yellow"/>
            <w:rPrChange w:id="1760" w:author="Ryan Lemos" w:date="2019-04-28T10:47:00Z">
              <w:rPr/>
            </w:rPrChange>
          </w:rPr>
          <w:t>figura x</w:t>
        </w:r>
        <w:r>
          <w:t xml:space="preserve"> se trata da edição de uma questão criada por um professor.</w:t>
        </w:r>
      </w:ins>
    </w:p>
    <w:p w:rsidR="00D54A70" w:rsidRDefault="00A260A0" w:rsidP="00074A94">
      <w:pPr>
        <w:ind w:firstLine="0"/>
        <w:jc w:val="center"/>
        <w:rPr>
          <w:ins w:id="1761" w:author="Ryan Lemos" w:date="2019-04-28T10:48:00Z"/>
        </w:rPr>
      </w:pPr>
      <w:ins w:id="1762" w:author="Ryan Lemos" w:date="2019-04-28T10:46:00Z">
        <w:r>
          <w:rPr>
            <w:noProof/>
          </w:rPr>
          <w:drawing>
            <wp:inline distT="0" distB="0" distL="0" distR="0" wp14:anchorId="6964738D" wp14:editId="365C69F8">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074A94" w:rsidRDefault="007A2067" w:rsidP="00074A94">
      <w:pPr>
        <w:rPr>
          <w:ins w:id="1763" w:author="Ryan Lemos" w:date="2019-04-28T10:48:00Z"/>
        </w:rPr>
      </w:pPr>
      <w:ins w:id="1764" w:author="Ryan Lemos" w:date="2019-04-28T10:49:00Z">
        <w:r>
          <w:lastRenderedPageBreak/>
          <w:t>Para esta interação,</w:t>
        </w:r>
      </w:ins>
      <w:ins w:id="1765" w:author="Ryan Lemos" w:date="2019-04-28T10:48:00Z">
        <w:r w:rsidR="00074A94">
          <w:t xml:space="preserve"> </w:t>
        </w:r>
        <w:r>
          <w:t>no entanto não foi dividida em etapas em divergência ao cadastro</w:t>
        </w:r>
      </w:ins>
      <w:ins w:id="1766" w:author="Ryan Lemos" w:date="2019-04-28T10:49:00Z">
        <w:r>
          <w:t xml:space="preserve"> de uma questão. Aqui foi pensado em que talvez o professor só queira editar um dado, e ter que passar por todas as etapas para editar somente um dado pode ficar algo maçante. P</w:t>
        </w:r>
      </w:ins>
      <w:ins w:id="1767" w:author="Ryan Lemos" w:date="2019-04-28T10:50:00Z">
        <w:r>
          <w:t xml:space="preserve">or isso se colocou todos os dados da questão em uma tela e o professor escolhe o que quer alterar conforme visto na </w:t>
        </w:r>
        <w:r w:rsidRPr="007A2067">
          <w:rPr>
            <w:highlight w:val="yellow"/>
            <w:rPrChange w:id="1768" w:author="Ryan Lemos" w:date="2019-04-28T10:50:00Z">
              <w:rPr/>
            </w:rPrChange>
          </w:rPr>
          <w:t>figura x</w:t>
        </w:r>
        <w:r>
          <w:t xml:space="preserve">. Pelo fato de ser uma interação um pouco grande não se coube totalmente na figura, porém </w:t>
        </w:r>
      </w:ins>
      <w:ins w:id="1769" w:author="Ryan Lemos" w:date="2019-04-28T10:51:00Z">
        <w:r>
          <w:t xml:space="preserve">contempla todos os dados da questão. O </w:t>
        </w:r>
      </w:ins>
      <w:ins w:id="1770" w:author="Ryan Lemos" w:date="2019-04-28T10:52:00Z">
        <w:r>
          <w:t>único dado da questão que não pode ser mudado é o seu tipo.</w:t>
        </w:r>
      </w:ins>
      <w:bookmarkStart w:id="1771" w:name="_GoBack"/>
      <w:bookmarkEnd w:id="1771"/>
    </w:p>
    <w:p w:rsidR="00074A94" w:rsidRDefault="00074A94" w:rsidP="00074A94">
      <w:pPr>
        <w:rPr>
          <w:ins w:id="1772" w:author="Ryan Lemos" w:date="2019-04-28T10:40:00Z"/>
        </w:rPr>
        <w:pPrChange w:id="1773" w:author="Ryan Lemos" w:date="2019-04-28T10:48:00Z">
          <w:pPr/>
        </w:pPrChange>
      </w:pPr>
    </w:p>
    <w:p w:rsidR="00C60EA2" w:rsidRDefault="00A260A0" w:rsidP="00C60EA2">
      <w:pPr>
        <w:ind w:firstLine="0"/>
        <w:rPr>
          <w:ins w:id="1774" w:author="Ryan Lemos" w:date="2019-04-27T18:29:00Z"/>
        </w:rPr>
        <w:pPrChange w:id="1775" w:author="Ryan Lemos" w:date="2019-04-28T10:41:00Z">
          <w:pPr/>
        </w:pPrChange>
      </w:pPr>
      <w:ins w:id="1776" w:author="Ryan Lemos" w:date="2019-04-28T10:42:00Z">
        <w:r>
          <w:rPr>
            <w:noProof/>
          </w:rPr>
          <w:drawing>
            <wp:inline distT="0" distB="0" distL="0" distR="0" wp14:anchorId="3306DD86" wp14:editId="386B4DED">
              <wp:extent cx="5760085" cy="2451100"/>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451100"/>
                      </a:xfrm>
                      <a:prstGeom prst="rect">
                        <a:avLst/>
                      </a:prstGeom>
                    </pic:spPr>
                  </pic:pic>
                </a:graphicData>
              </a:graphic>
            </wp:inline>
          </w:drawing>
        </w:r>
      </w:ins>
    </w:p>
    <w:p w:rsidR="000E3B98" w:rsidRPr="004C0224" w:rsidRDefault="002D05BB">
      <w:pPr>
        <w:rPr>
          <w:ins w:id="1777" w:author="Ryan Lemos" w:date="2019-04-27T18:05:00Z"/>
        </w:rPr>
        <w:pPrChange w:id="1778" w:author="Ryan Lemos" w:date="2019-04-27T18:06:00Z">
          <w:pPr>
            <w:pStyle w:val="Ttulo4"/>
          </w:pPr>
        </w:pPrChange>
      </w:pPr>
      <w:ins w:id="1779" w:author="Ryan Lemos" w:date="2019-04-27T18:29:00Z">
        <w:r>
          <w:t xml:space="preserve"> </w:t>
        </w:r>
      </w:ins>
    </w:p>
    <w:p w:rsidR="003C127D" w:rsidRPr="003C127D" w:rsidRDefault="003C127D">
      <w:pPr>
        <w:pStyle w:val="Ttulo4"/>
        <w:rPr>
          <w:ins w:id="1780" w:author="Ryan Lemos" w:date="2019-04-27T18:03:00Z"/>
        </w:rPr>
      </w:pPr>
      <w:ins w:id="1781" w:author="Ryan Lemos" w:date="2019-04-27T18:05:00Z">
        <w:r>
          <w:t>Aluno</w:t>
        </w:r>
      </w:ins>
    </w:p>
    <w:p w:rsidR="003C127D" w:rsidRPr="004C0224" w:rsidRDefault="003C127D">
      <w:pPr>
        <w:rPr>
          <w:ins w:id="1782" w:author="Ryan Lemos" w:date="2019-04-27T18:02:00Z"/>
        </w:rPr>
        <w:pPrChange w:id="1783" w:author="Ryan Lemos" w:date="2019-04-27T18:03:00Z">
          <w:pPr>
            <w:pStyle w:val="Ttulo4"/>
          </w:pPr>
        </w:pPrChange>
      </w:pPr>
    </w:p>
    <w:p w:rsidR="003C127D" w:rsidRPr="003C127D" w:rsidRDefault="003C127D">
      <w:pPr>
        <w:rPr>
          <w:ins w:id="1784" w:author="Ryan Lemos" w:date="2019-04-27T18:02:00Z"/>
          <w:rPrChange w:id="1785" w:author="Ryan Lemos" w:date="2019-04-27T18:02:00Z">
            <w:rPr>
              <w:ins w:id="1786" w:author="Ryan Lemos" w:date="2019-04-27T18:02:00Z"/>
            </w:rPr>
          </w:rPrChange>
        </w:rPr>
        <w:pPrChange w:id="1787" w:author="Ryan Lemos" w:date="2019-04-27T18:02:00Z">
          <w:pPr>
            <w:pStyle w:val="Ttulo3"/>
          </w:pPr>
        </w:pPrChange>
      </w:pPr>
    </w:p>
    <w:p w:rsidR="003C127D" w:rsidRPr="003C127D" w:rsidRDefault="003C127D">
      <w:pPr>
        <w:rPr>
          <w:ins w:id="1788" w:author="Ryan Lemos" w:date="2019-04-27T18:00:00Z"/>
          <w:rPrChange w:id="1789" w:author="Ryan Lemos" w:date="2019-04-27T18:02:00Z">
            <w:rPr>
              <w:ins w:id="1790" w:author="Ryan Lemos" w:date="2019-04-27T18:00:00Z"/>
            </w:rPr>
          </w:rPrChange>
        </w:rPr>
        <w:pPrChange w:id="1791" w:author="Ryan Lemos" w:date="2019-04-27T18:02:00Z">
          <w:pPr>
            <w:pStyle w:val="Ttulo2"/>
          </w:pPr>
        </w:pPrChange>
      </w:pPr>
    </w:p>
    <w:p w:rsidR="003C127D" w:rsidRPr="003C127D" w:rsidRDefault="003C127D">
      <w:pPr>
        <w:rPr>
          <w:ins w:id="1792" w:author="Ryan Lemos" w:date="2019-04-27T18:00:00Z"/>
          <w:rPrChange w:id="1793" w:author="Ryan Lemos" w:date="2019-04-27T18:00:00Z">
            <w:rPr>
              <w:ins w:id="1794" w:author="Ryan Lemos" w:date="2019-04-27T18:00:00Z"/>
            </w:rPr>
          </w:rPrChange>
        </w:rPr>
        <w:pPrChange w:id="1795" w:author="Ryan Lemos" w:date="2019-04-27T18:00:00Z">
          <w:pPr>
            <w:pStyle w:val="Ttulo2"/>
          </w:pPr>
        </w:pPrChange>
      </w:pPr>
    </w:p>
    <w:p w:rsidR="003C127D" w:rsidRDefault="003C127D" w:rsidP="003C127D">
      <w:pPr>
        <w:pStyle w:val="Ttulo2"/>
        <w:rPr>
          <w:ins w:id="1796" w:author="Ryan Lemos" w:date="2019-04-27T18:05:00Z"/>
        </w:rPr>
      </w:pPr>
      <w:ins w:id="1797" w:author="Ryan Lemos" w:date="2019-04-27T18:05:00Z">
        <w:r>
          <w:t>Release 3 – Complementos</w:t>
        </w:r>
      </w:ins>
    </w:p>
    <w:p w:rsidR="003C127D" w:rsidRDefault="003C127D" w:rsidP="003C127D">
      <w:pPr>
        <w:pStyle w:val="Ttulo3"/>
        <w:rPr>
          <w:ins w:id="1798" w:author="Ryan Lemos" w:date="2019-04-27T18:05:00Z"/>
        </w:rPr>
      </w:pPr>
      <w:ins w:id="1799" w:author="Ryan Lemos" w:date="2019-04-27T18:05:00Z">
        <w:r>
          <w:t>Estruturação do sistema</w:t>
        </w:r>
      </w:ins>
    </w:p>
    <w:p w:rsidR="003C127D" w:rsidRDefault="003C127D" w:rsidP="003C127D">
      <w:pPr>
        <w:pStyle w:val="Ttulo4"/>
        <w:rPr>
          <w:ins w:id="1800" w:author="Ryan Lemos" w:date="2019-04-27T18:05:00Z"/>
        </w:rPr>
      </w:pPr>
      <w:ins w:id="1801" w:author="Ryan Lemos" w:date="2019-04-27T18:05:00Z">
        <w:r>
          <w:t>Diagrama de banco de dados</w:t>
        </w:r>
      </w:ins>
    </w:p>
    <w:p w:rsidR="003C127D" w:rsidRDefault="003C127D" w:rsidP="003C127D">
      <w:pPr>
        <w:pStyle w:val="Ttulo4"/>
        <w:rPr>
          <w:ins w:id="1802" w:author="Ryan Lemos" w:date="2019-04-27T18:05:00Z"/>
        </w:rPr>
      </w:pPr>
      <w:ins w:id="1803" w:author="Ryan Lemos" w:date="2019-04-27T18:05:00Z">
        <w:r>
          <w:t>Diagrama de processos</w:t>
        </w:r>
      </w:ins>
    </w:p>
    <w:p w:rsidR="003C127D" w:rsidRDefault="003C127D" w:rsidP="003C127D">
      <w:pPr>
        <w:pStyle w:val="Ttulo3"/>
        <w:rPr>
          <w:ins w:id="1804" w:author="Ryan Lemos" w:date="2019-04-27T18:05:00Z"/>
        </w:rPr>
      </w:pPr>
      <w:ins w:id="1805" w:author="Ryan Lemos" w:date="2019-04-27T18:05:00Z">
        <w:r>
          <w:t>Sistema desenvolvido</w:t>
        </w:r>
      </w:ins>
    </w:p>
    <w:p w:rsidR="003C127D" w:rsidRDefault="003C127D" w:rsidP="003C127D">
      <w:pPr>
        <w:pStyle w:val="Ttulo4"/>
        <w:rPr>
          <w:ins w:id="1806" w:author="Ryan Lemos" w:date="2019-04-27T18:05:00Z"/>
        </w:rPr>
      </w:pPr>
      <w:ins w:id="1807" w:author="Ryan Lemos" w:date="2019-04-27T18:05:00Z">
        <w:r>
          <w:t>Professor</w:t>
        </w:r>
      </w:ins>
    </w:p>
    <w:p w:rsidR="003C127D" w:rsidRPr="00C212D3" w:rsidRDefault="003C127D" w:rsidP="003C127D">
      <w:pPr>
        <w:pStyle w:val="Ttulo4"/>
        <w:rPr>
          <w:ins w:id="1808" w:author="Ryan Lemos" w:date="2019-04-27T18:05:00Z"/>
        </w:rPr>
      </w:pPr>
      <w:ins w:id="1809" w:author="Ryan Lemos" w:date="2019-04-27T18:05:00Z">
        <w:r>
          <w:t>Aluno</w:t>
        </w:r>
      </w:ins>
    </w:p>
    <w:p w:rsidR="007216C5" w:rsidRDefault="007216C5" w:rsidP="007216C5">
      <w:pPr>
        <w:pStyle w:val="Ttulo2"/>
      </w:pPr>
      <w:r>
        <w:br/>
      </w:r>
      <w:bookmarkStart w:id="1810" w:name="_Toc2273670"/>
      <w:bookmarkEnd w:id="1810"/>
    </w:p>
    <w:p w:rsidR="00B265CE" w:rsidDel="00B02A13" w:rsidRDefault="00B265CE" w:rsidP="00B265CE">
      <w:pPr>
        <w:rPr>
          <w:del w:id="1811"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812" w:author="Ryan Lemos" w:date="2019-03-02T08:40:00Z"/>
        </w:rPr>
      </w:pPr>
      <w:bookmarkStart w:id="1813" w:name="_Ref528269296"/>
      <w:bookmarkStart w:id="1814" w:name="_Toc2273671"/>
      <w:del w:id="1815" w:author="Ryan Lemos" w:date="2019-03-02T08:40:00Z">
        <w:r w:rsidDel="00B02A13">
          <w:lastRenderedPageBreak/>
          <w:delText>Cronograma</w:delText>
        </w:r>
        <w:bookmarkEnd w:id="1813"/>
        <w:bookmarkEnd w:id="1814"/>
      </w:del>
    </w:p>
    <w:p w:rsidR="00967928" w:rsidDel="00B02A13" w:rsidRDefault="00967928" w:rsidP="00967928">
      <w:pPr>
        <w:rPr>
          <w:del w:id="1816"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817"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818" w:author="Ryan Lemos" w:date="2019-03-02T08:40:00Z"/>
                <w:rFonts w:eastAsia="Times New Roman"/>
                <w:color w:val="000000"/>
                <w:sz w:val="20"/>
                <w:szCs w:val="20"/>
                <w:lang w:eastAsia="pt-BR"/>
              </w:rPr>
            </w:pPr>
            <w:del w:id="1819"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820" w:author="Ryan Lemos" w:date="2019-03-02T08:40:00Z"/>
                <w:rFonts w:eastAsia="Times New Roman"/>
                <w:color w:val="000000"/>
                <w:sz w:val="20"/>
                <w:szCs w:val="20"/>
                <w:lang w:eastAsia="pt-BR"/>
              </w:rPr>
            </w:pPr>
            <w:del w:id="1821"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822" w:author="Ryan Lemos" w:date="2019-03-02T08:40:00Z"/>
                <w:rFonts w:eastAsia="Times New Roman"/>
                <w:color w:val="000000"/>
                <w:sz w:val="20"/>
                <w:szCs w:val="20"/>
                <w:lang w:eastAsia="pt-BR"/>
              </w:rPr>
            </w:pPr>
            <w:del w:id="1823"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824"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825"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826" w:author="Ryan Lemos" w:date="2019-03-02T08:40:00Z"/>
                <w:rFonts w:eastAsia="Times New Roman"/>
                <w:color w:val="000000"/>
                <w:sz w:val="20"/>
                <w:szCs w:val="20"/>
                <w:lang w:eastAsia="pt-BR"/>
              </w:rPr>
            </w:pPr>
            <w:del w:id="1827"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828" w:author="Ryan Lemos" w:date="2019-03-02T08:40:00Z"/>
                <w:rFonts w:eastAsia="Times New Roman"/>
                <w:color w:val="000000"/>
                <w:sz w:val="20"/>
                <w:szCs w:val="20"/>
                <w:lang w:eastAsia="pt-BR"/>
              </w:rPr>
            </w:pPr>
            <w:del w:id="1829"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830" w:author="Ryan Lemos" w:date="2019-03-02T08:40:00Z"/>
                <w:rFonts w:eastAsia="Times New Roman"/>
                <w:color w:val="000000"/>
                <w:sz w:val="20"/>
                <w:szCs w:val="20"/>
                <w:lang w:eastAsia="pt-BR"/>
              </w:rPr>
            </w:pPr>
            <w:del w:id="1831"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832" w:author="Ryan Lemos" w:date="2019-03-02T08:40:00Z"/>
                <w:rFonts w:eastAsia="Times New Roman"/>
                <w:color w:val="000000"/>
                <w:sz w:val="20"/>
                <w:szCs w:val="20"/>
                <w:lang w:eastAsia="pt-BR"/>
              </w:rPr>
            </w:pPr>
            <w:del w:id="1833"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834" w:author="Ryan Lemos" w:date="2019-03-02T08:40:00Z"/>
                <w:rFonts w:eastAsia="Times New Roman"/>
                <w:color w:val="000000"/>
                <w:sz w:val="20"/>
                <w:szCs w:val="20"/>
                <w:lang w:eastAsia="pt-BR"/>
              </w:rPr>
            </w:pPr>
            <w:del w:id="1835"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836" w:author="Ryan Lemos" w:date="2019-03-02T08:40:00Z"/>
                <w:rFonts w:eastAsia="Times New Roman"/>
                <w:color w:val="000000"/>
                <w:sz w:val="20"/>
                <w:szCs w:val="20"/>
                <w:lang w:eastAsia="pt-BR"/>
              </w:rPr>
            </w:pPr>
            <w:del w:id="1837"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838" w:author="Ryan Lemos" w:date="2019-03-02T08:40:00Z"/>
                <w:rFonts w:eastAsia="Times New Roman"/>
                <w:color w:val="000000"/>
                <w:sz w:val="20"/>
                <w:szCs w:val="20"/>
                <w:lang w:eastAsia="pt-BR"/>
              </w:rPr>
            </w:pPr>
            <w:del w:id="1839"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840" w:author="Ryan Lemos" w:date="2019-03-02T08:40:00Z"/>
                <w:rFonts w:eastAsia="Times New Roman"/>
                <w:color w:val="000000"/>
                <w:sz w:val="20"/>
                <w:szCs w:val="20"/>
                <w:lang w:eastAsia="pt-BR"/>
              </w:rPr>
            </w:pPr>
            <w:del w:id="1841"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842" w:author="Ryan Lemos" w:date="2019-03-02T08:40:00Z"/>
                <w:rFonts w:eastAsia="Times New Roman"/>
                <w:color w:val="000000"/>
                <w:sz w:val="20"/>
                <w:szCs w:val="20"/>
                <w:lang w:eastAsia="pt-BR"/>
              </w:rPr>
            </w:pPr>
            <w:del w:id="1843"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844" w:author="Ryan Lemos" w:date="2019-03-02T08:40:00Z"/>
                <w:rFonts w:eastAsia="Times New Roman"/>
                <w:color w:val="000000"/>
                <w:sz w:val="20"/>
                <w:szCs w:val="20"/>
                <w:lang w:eastAsia="pt-BR"/>
              </w:rPr>
            </w:pPr>
            <w:del w:id="1845"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846" w:author="Ryan Lemos" w:date="2019-03-02T08:40:00Z"/>
                <w:rFonts w:eastAsia="Times New Roman"/>
                <w:color w:val="000000"/>
                <w:sz w:val="20"/>
                <w:szCs w:val="20"/>
                <w:lang w:eastAsia="pt-BR"/>
              </w:rPr>
            </w:pPr>
            <w:del w:id="1847"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848" w:author="Ryan Lemos" w:date="2019-03-02T08:40:00Z"/>
                <w:rFonts w:eastAsia="Times New Roman"/>
                <w:color w:val="000000"/>
                <w:sz w:val="20"/>
                <w:szCs w:val="20"/>
                <w:lang w:eastAsia="pt-BR"/>
              </w:rPr>
            </w:pPr>
            <w:del w:id="1849"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850" w:author="Ryan Lemos" w:date="2019-03-02T08:40:00Z"/>
                <w:rFonts w:eastAsia="Times New Roman"/>
                <w:color w:val="000000"/>
                <w:sz w:val="20"/>
                <w:szCs w:val="20"/>
                <w:lang w:eastAsia="pt-BR"/>
              </w:rPr>
            </w:pPr>
            <w:del w:id="1851"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852" w:author="Ryan Lemos" w:date="2019-03-02T08:40:00Z"/>
                <w:rFonts w:eastAsia="Times New Roman"/>
                <w:color w:val="000000"/>
                <w:sz w:val="20"/>
                <w:szCs w:val="20"/>
                <w:lang w:eastAsia="pt-BR"/>
              </w:rPr>
            </w:pPr>
            <w:del w:id="1853"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854" w:author="Ryan Lemos" w:date="2019-03-02T08:40:00Z"/>
                <w:rFonts w:eastAsia="Times New Roman"/>
                <w:color w:val="000000"/>
                <w:sz w:val="20"/>
                <w:szCs w:val="20"/>
                <w:lang w:eastAsia="pt-BR"/>
              </w:rPr>
            </w:pPr>
            <w:del w:id="1855"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856" w:author="Ryan Lemos" w:date="2019-03-02T08:40:00Z"/>
                <w:rFonts w:eastAsia="Times New Roman"/>
                <w:color w:val="000000"/>
                <w:sz w:val="20"/>
                <w:szCs w:val="20"/>
                <w:lang w:eastAsia="pt-BR"/>
              </w:rPr>
            </w:pPr>
            <w:del w:id="1857"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858" w:author="Ryan Lemos" w:date="2019-03-02T08:40:00Z"/>
                <w:rFonts w:eastAsia="Times New Roman"/>
                <w:color w:val="000000"/>
                <w:sz w:val="20"/>
                <w:szCs w:val="20"/>
                <w:lang w:eastAsia="pt-BR"/>
              </w:rPr>
            </w:pPr>
            <w:del w:id="1859"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860" w:author="Ryan Lemos" w:date="2019-03-02T08:40:00Z"/>
                <w:rFonts w:eastAsia="Times New Roman"/>
                <w:color w:val="000000"/>
                <w:sz w:val="20"/>
                <w:szCs w:val="20"/>
                <w:lang w:eastAsia="pt-BR"/>
              </w:rPr>
            </w:pPr>
            <w:del w:id="1861"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862"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863" w:author="Ryan Lemos" w:date="2019-03-02T08:40:00Z"/>
                <w:rFonts w:eastAsia="Times New Roman"/>
                <w:sz w:val="20"/>
                <w:szCs w:val="20"/>
                <w:lang w:eastAsia="pt-BR"/>
              </w:rPr>
            </w:pPr>
            <w:del w:id="1864"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865" w:author="Ryan Lemos" w:date="2019-03-02T08:40:00Z"/>
                <w:rFonts w:eastAsia="Times New Roman"/>
                <w:sz w:val="20"/>
                <w:szCs w:val="20"/>
                <w:lang w:eastAsia="pt-BR"/>
              </w:rPr>
            </w:pPr>
            <w:del w:id="1866"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867" w:author="Ryan Lemos" w:date="2019-03-02T08:40:00Z"/>
                <w:rFonts w:eastAsia="Times New Roman"/>
                <w:color w:val="000000"/>
                <w:sz w:val="20"/>
                <w:szCs w:val="20"/>
                <w:lang w:eastAsia="pt-BR"/>
              </w:rPr>
            </w:pPr>
            <w:del w:id="1868"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869" w:author="Ryan Lemos" w:date="2019-03-02T08:40:00Z"/>
                <w:rFonts w:eastAsia="Times New Roman"/>
                <w:color w:val="000000"/>
                <w:sz w:val="20"/>
                <w:szCs w:val="20"/>
                <w:lang w:eastAsia="pt-BR"/>
              </w:rPr>
            </w:pPr>
            <w:del w:id="1870"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871" w:author="Ryan Lemos" w:date="2019-03-02T08:40:00Z"/>
                <w:rFonts w:eastAsia="Times New Roman"/>
                <w:color w:val="000000"/>
                <w:sz w:val="20"/>
                <w:szCs w:val="20"/>
                <w:lang w:eastAsia="pt-BR"/>
              </w:rPr>
            </w:pPr>
            <w:del w:id="187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73" w:author="Ryan Lemos" w:date="2019-03-02T08:40:00Z"/>
                <w:rFonts w:eastAsia="Times New Roman"/>
                <w:color w:val="000000"/>
                <w:sz w:val="20"/>
                <w:szCs w:val="20"/>
                <w:lang w:eastAsia="pt-BR"/>
              </w:rPr>
            </w:pPr>
            <w:del w:id="187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75" w:author="Ryan Lemos" w:date="2019-03-02T08:40:00Z"/>
                <w:rFonts w:eastAsia="Times New Roman"/>
                <w:color w:val="000000"/>
                <w:sz w:val="20"/>
                <w:szCs w:val="20"/>
                <w:lang w:eastAsia="pt-BR"/>
              </w:rPr>
            </w:pPr>
            <w:del w:id="187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77" w:author="Ryan Lemos" w:date="2019-03-02T08:40:00Z"/>
                <w:rFonts w:eastAsia="Times New Roman"/>
                <w:color w:val="000000"/>
                <w:sz w:val="20"/>
                <w:szCs w:val="20"/>
                <w:lang w:eastAsia="pt-BR"/>
              </w:rPr>
            </w:pPr>
            <w:del w:id="187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879" w:author="Ryan Lemos" w:date="2019-03-02T08:40:00Z"/>
                <w:rFonts w:eastAsia="Times New Roman"/>
                <w:color w:val="000000"/>
                <w:sz w:val="20"/>
                <w:szCs w:val="20"/>
                <w:lang w:eastAsia="pt-BR"/>
              </w:rPr>
            </w:pPr>
            <w:del w:id="188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881" w:author="Ryan Lemos" w:date="2019-03-02T08:40:00Z"/>
                <w:rFonts w:eastAsia="Times New Roman"/>
                <w:color w:val="000000"/>
                <w:sz w:val="20"/>
                <w:szCs w:val="20"/>
                <w:lang w:eastAsia="pt-BR"/>
              </w:rPr>
            </w:pPr>
            <w:del w:id="188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883" w:author="Ryan Lemos" w:date="2019-03-02T08:40:00Z"/>
                <w:rFonts w:eastAsia="Times New Roman"/>
                <w:color w:val="000000"/>
                <w:sz w:val="20"/>
                <w:szCs w:val="20"/>
                <w:lang w:eastAsia="pt-BR"/>
              </w:rPr>
            </w:pPr>
            <w:del w:id="188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1885"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886"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887" w:author="Ryan Lemos" w:date="2019-03-02T08:40:00Z"/>
                <w:rFonts w:eastAsia="Times New Roman"/>
                <w:sz w:val="20"/>
                <w:szCs w:val="20"/>
                <w:lang w:eastAsia="pt-BR"/>
              </w:rPr>
            </w:pPr>
            <w:del w:id="1888"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889" w:author="Ryan Lemos" w:date="2019-03-02T08:40:00Z"/>
                <w:rFonts w:eastAsia="Times New Roman"/>
                <w:color w:val="000000"/>
                <w:sz w:val="20"/>
                <w:szCs w:val="20"/>
                <w:lang w:eastAsia="pt-BR"/>
              </w:rPr>
            </w:pPr>
            <w:del w:id="1890"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891" w:author="Ryan Lemos" w:date="2019-03-02T08:40:00Z"/>
                <w:rFonts w:eastAsia="Times New Roman"/>
                <w:color w:val="000000"/>
                <w:sz w:val="20"/>
                <w:szCs w:val="20"/>
                <w:lang w:eastAsia="pt-BR"/>
              </w:rPr>
            </w:pPr>
            <w:del w:id="1892"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893" w:author="Ryan Lemos" w:date="2019-03-02T08:40:00Z"/>
                <w:rFonts w:eastAsia="Times New Roman"/>
                <w:color w:val="000000"/>
                <w:sz w:val="20"/>
                <w:szCs w:val="20"/>
                <w:lang w:eastAsia="pt-BR"/>
              </w:rPr>
            </w:pPr>
            <w:del w:id="189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95" w:author="Ryan Lemos" w:date="2019-03-02T08:40:00Z"/>
                <w:rFonts w:eastAsia="Times New Roman"/>
                <w:color w:val="000000"/>
                <w:sz w:val="20"/>
                <w:szCs w:val="20"/>
                <w:lang w:eastAsia="pt-BR"/>
              </w:rPr>
            </w:pPr>
            <w:del w:id="189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897" w:author="Ryan Lemos" w:date="2019-03-02T08:40:00Z"/>
                <w:rFonts w:eastAsia="Times New Roman"/>
                <w:color w:val="000000"/>
                <w:sz w:val="20"/>
                <w:szCs w:val="20"/>
                <w:lang w:eastAsia="pt-BR"/>
              </w:rPr>
            </w:pPr>
            <w:del w:id="1898"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899" w:author="Ryan Lemos" w:date="2019-03-02T08:40:00Z"/>
                <w:rFonts w:eastAsia="Times New Roman"/>
                <w:color w:val="000000"/>
                <w:sz w:val="20"/>
                <w:szCs w:val="20"/>
                <w:lang w:eastAsia="pt-BR"/>
              </w:rPr>
            </w:pPr>
            <w:del w:id="1900"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901" w:author="Ryan Lemos" w:date="2019-03-02T08:40:00Z"/>
                <w:rFonts w:eastAsia="Times New Roman"/>
                <w:color w:val="000000"/>
                <w:sz w:val="20"/>
                <w:szCs w:val="20"/>
                <w:lang w:eastAsia="pt-BR"/>
              </w:rPr>
            </w:pPr>
            <w:del w:id="1902"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903" w:author="Ryan Lemos" w:date="2019-03-02T08:40:00Z"/>
                <w:rFonts w:eastAsia="Times New Roman"/>
                <w:color w:val="000000"/>
                <w:sz w:val="20"/>
                <w:szCs w:val="20"/>
                <w:lang w:eastAsia="pt-BR"/>
              </w:rPr>
            </w:pPr>
            <w:del w:id="1904"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905" w:author="Ryan Lemos" w:date="2019-03-02T08:40:00Z"/>
                <w:rFonts w:eastAsia="Times New Roman"/>
                <w:color w:val="000000"/>
                <w:sz w:val="20"/>
                <w:szCs w:val="20"/>
                <w:lang w:eastAsia="pt-BR"/>
              </w:rPr>
            </w:pPr>
            <w:del w:id="1906"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907"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908"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909" w:author="Ryan Lemos" w:date="2019-03-02T08:40:00Z"/>
                <w:rFonts w:eastAsia="Times New Roman"/>
                <w:sz w:val="20"/>
                <w:szCs w:val="20"/>
                <w:lang w:eastAsia="pt-BR"/>
              </w:rPr>
            </w:pPr>
            <w:del w:id="1910"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911" w:author="Ryan Lemos" w:date="2019-03-02T08:40:00Z"/>
                <w:rFonts w:eastAsia="Times New Roman"/>
                <w:color w:val="000000"/>
                <w:sz w:val="20"/>
                <w:szCs w:val="20"/>
                <w:lang w:eastAsia="pt-BR"/>
              </w:rPr>
            </w:pPr>
            <w:del w:id="1912"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913" w:author="Ryan Lemos" w:date="2019-03-02T08:40:00Z"/>
                <w:rFonts w:eastAsia="Times New Roman"/>
                <w:color w:val="000000"/>
                <w:sz w:val="20"/>
                <w:szCs w:val="20"/>
                <w:lang w:eastAsia="pt-BR"/>
              </w:rPr>
            </w:pPr>
            <w:del w:id="1914"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915" w:author="Ryan Lemos" w:date="2019-03-02T08:40:00Z"/>
                <w:rFonts w:eastAsia="Times New Roman"/>
                <w:color w:val="000000"/>
                <w:sz w:val="20"/>
                <w:szCs w:val="20"/>
                <w:lang w:eastAsia="pt-BR"/>
              </w:rPr>
            </w:pPr>
            <w:del w:id="191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17" w:author="Ryan Lemos" w:date="2019-03-02T08:40:00Z"/>
                <w:rFonts w:eastAsia="Times New Roman"/>
                <w:color w:val="000000"/>
                <w:sz w:val="20"/>
                <w:szCs w:val="20"/>
                <w:lang w:eastAsia="pt-BR"/>
              </w:rPr>
            </w:pPr>
            <w:del w:id="191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19" w:author="Ryan Lemos" w:date="2019-03-02T08:40:00Z"/>
                <w:rFonts w:eastAsia="Times New Roman"/>
                <w:color w:val="000000"/>
                <w:sz w:val="20"/>
                <w:szCs w:val="20"/>
                <w:lang w:eastAsia="pt-BR"/>
              </w:rPr>
            </w:pPr>
            <w:del w:id="1920"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921" w:author="Ryan Lemos" w:date="2019-03-02T08:40:00Z"/>
                <w:rFonts w:eastAsia="Times New Roman"/>
                <w:color w:val="000000"/>
                <w:sz w:val="20"/>
                <w:szCs w:val="20"/>
                <w:lang w:eastAsia="pt-BR"/>
              </w:rPr>
            </w:pPr>
            <w:del w:id="1922"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923" w:author="Ryan Lemos" w:date="2019-03-02T08:40:00Z"/>
                <w:rFonts w:eastAsia="Times New Roman"/>
                <w:color w:val="000000"/>
                <w:sz w:val="20"/>
                <w:szCs w:val="20"/>
                <w:lang w:eastAsia="pt-BR"/>
              </w:rPr>
            </w:pPr>
            <w:del w:id="1924"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925" w:author="Ryan Lemos" w:date="2019-03-02T08:40:00Z"/>
                <w:rFonts w:eastAsia="Times New Roman"/>
                <w:color w:val="000000"/>
                <w:sz w:val="20"/>
                <w:szCs w:val="20"/>
                <w:lang w:eastAsia="pt-BR"/>
              </w:rPr>
            </w:pPr>
            <w:del w:id="1926"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927" w:author="Ryan Lemos" w:date="2019-03-02T08:40:00Z"/>
                <w:rFonts w:eastAsia="Times New Roman"/>
                <w:color w:val="000000"/>
                <w:sz w:val="20"/>
                <w:szCs w:val="20"/>
                <w:lang w:eastAsia="pt-BR"/>
              </w:rPr>
            </w:pPr>
            <w:del w:id="1928"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929"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930"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931" w:author="Ryan Lemos" w:date="2019-03-02T08:40:00Z"/>
                <w:rFonts w:eastAsia="Times New Roman"/>
                <w:sz w:val="20"/>
                <w:szCs w:val="20"/>
                <w:lang w:eastAsia="pt-BR"/>
              </w:rPr>
            </w:pPr>
            <w:del w:id="1932"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933" w:author="Ryan Lemos" w:date="2019-03-02T08:40:00Z"/>
                <w:rFonts w:eastAsia="Times New Roman"/>
                <w:color w:val="000000"/>
                <w:sz w:val="20"/>
                <w:szCs w:val="20"/>
                <w:lang w:eastAsia="pt-BR"/>
              </w:rPr>
            </w:pPr>
            <w:del w:id="1934"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935" w:author="Ryan Lemos" w:date="2019-03-02T08:40:00Z"/>
                <w:rFonts w:eastAsia="Times New Roman"/>
                <w:color w:val="000000"/>
                <w:sz w:val="20"/>
                <w:szCs w:val="20"/>
                <w:lang w:eastAsia="pt-BR"/>
              </w:rPr>
            </w:pPr>
            <w:del w:id="1936"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937" w:author="Ryan Lemos" w:date="2019-03-02T08:40:00Z"/>
                <w:rFonts w:eastAsia="Times New Roman"/>
                <w:color w:val="000000"/>
                <w:sz w:val="20"/>
                <w:szCs w:val="20"/>
                <w:lang w:eastAsia="pt-BR"/>
              </w:rPr>
            </w:pPr>
            <w:del w:id="193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39" w:author="Ryan Lemos" w:date="2019-03-02T08:40:00Z"/>
                <w:rFonts w:eastAsia="Times New Roman"/>
                <w:color w:val="000000"/>
                <w:sz w:val="20"/>
                <w:szCs w:val="20"/>
                <w:lang w:eastAsia="pt-BR"/>
              </w:rPr>
            </w:pPr>
            <w:del w:id="194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41" w:author="Ryan Lemos" w:date="2019-03-02T08:40:00Z"/>
                <w:rFonts w:eastAsia="Times New Roman"/>
                <w:color w:val="000000"/>
                <w:sz w:val="20"/>
                <w:szCs w:val="20"/>
                <w:lang w:eastAsia="pt-BR"/>
              </w:rPr>
            </w:pPr>
            <w:del w:id="194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943" w:author="Ryan Lemos" w:date="2019-03-02T08:40:00Z"/>
                <w:rFonts w:eastAsia="Times New Roman"/>
                <w:color w:val="000000"/>
                <w:sz w:val="20"/>
                <w:szCs w:val="20"/>
                <w:lang w:eastAsia="pt-BR"/>
              </w:rPr>
            </w:pPr>
            <w:del w:id="194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945" w:author="Ryan Lemos" w:date="2019-03-02T08:40:00Z"/>
                <w:rFonts w:eastAsia="Times New Roman"/>
                <w:color w:val="000000"/>
                <w:sz w:val="20"/>
                <w:szCs w:val="20"/>
                <w:lang w:eastAsia="pt-BR"/>
              </w:rPr>
            </w:pPr>
            <w:del w:id="194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947" w:author="Ryan Lemos" w:date="2019-03-02T08:40:00Z"/>
                <w:rFonts w:eastAsia="Times New Roman"/>
                <w:color w:val="000000"/>
                <w:sz w:val="20"/>
                <w:szCs w:val="20"/>
                <w:lang w:eastAsia="pt-BR"/>
              </w:rPr>
            </w:pPr>
            <w:del w:id="194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949" w:author="Ryan Lemos" w:date="2019-03-02T08:40:00Z"/>
                <w:rFonts w:eastAsia="Times New Roman"/>
                <w:color w:val="000000"/>
                <w:sz w:val="20"/>
                <w:szCs w:val="20"/>
                <w:lang w:eastAsia="pt-BR"/>
              </w:rPr>
            </w:pPr>
            <w:del w:id="1950"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1951"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952"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953" w:author="Ryan Lemos" w:date="2019-03-02T08:40:00Z"/>
                <w:rFonts w:eastAsia="Times New Roman"/>
                <w:sz w:val="20"/>
                <w:szCs w:val="20"/>
                <w:lang w:eastAsia="pt-BR"/>
              </w:rPr>
            </w:pPr>
            <w:del w:id="1954"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955" w:author="Ryan Lemos" w:date="2019-03-02T08:40:00Z"/>
                <w:rFonts w:eastAsia="Times New Roman"/>
                <w:color w:val="000000"/>
                <w:sz w:val="20"/>
                <w:szCs w:val="20"/>
                <w:lang w:eastAsia="pt-BR"/>
              </w:rPr>
            </w:pPr>
            <w:del w:id="1956"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957" w:author="Ryan Lemos" w:date="2019-03-02T08:40:00Z"/>
                <w:rFonts w:eastAsia="Times New Roman"/>
                <w:color w:val="000000"/>
                <w:sz w:val="20"/>
                <w:szCs w:val="20"/>
                <w:lang w:eastAsia="pt-BR"/>
              </w:rPr>
            </w:pPr>
            <w:del w:id="1958"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959" w:author="Ryan Lemos" w:date="2019-03-02T08:40:00Z"/>
                <w:rFonts w:eastAsia="Times New Roman"/>
                <w:color w:val="000000"/>
                <w:sz w:val="20"/>
                <w:szCs w:val="20"/>
                <w:lang w:eastAsia="pt-BR"/>
              </w:rPr>
            </w:pPr>
            <w:del w:id="196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61" w:author="Ryan Lemos" w:date="2019-03-02T08:40:00Z"/>
                <w:rFonts w:eastAsia="Times New Roman"/>
                <w:color w:val="000000"/>
                <w:sz w:val="20"/>
                <w:szCs w:val="20"/>
                <w:lang w:eastAsia="pt-BR"/>
              </w:rPr>
            </w:pPr>
            <w:del w:id="196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63" w:author="Ryan Lemos" w:date="2019-03-02T08:40:00Z"/>
                <w:rFonts w:eastAsia="Times New Roman"/>
                <w:color w:val="000000"/>
                <w:sz w:val="20"/>
                <w:szCs w:val="20"/>
                <w:lang w:eastAsia="pt-BR"/>
              </w:rPr>
            </w:pPr>
            <w:del w:id="1964"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965" w:author="Ryan Lemos" w:date="2019-03-02T08:40:00Z"/>
                <w:rFonts w:eastAsia="Times New Roman"/>
                <w:color w:val="000000"/>
                <w:sz w:val="20"/>
                <w:szCs w:val="20"/>
                <w:lang w:eastAsia="pt-BR"/>
              </w:rPr>
            </w:pPr>
            <w:del w:id="1966"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967" w:author="Ryan Lemos" w:date="2019-03-02T08:40:00Z"/>
                <w:rFonts w:eastAsia="Times New Roman"/>
                <w:color w:val="000000"/>
                <w:sz w:val="20"/>
                <w:szCs w:val="20"/>
                <w:lang w:eastAsia="pt-BR"/>
              </w:rPr>
            </w:pPr>
            <w:del w:id="1968"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969" w:author="Ryan Lemos" w:date="2019-03-02T08:40:00Z"/>
                <w:rFonts w:eastAsia="Times New Roman"/>
                <w:color w:val="000000"/>
                <w:sz w:val="20"/>
                <w:szCs w:val="20"/>
                <w:lang w:eastAsia="pt-BR"/>
              </w:rPr>
            </w:pPr>
            <w:del w:id="1970"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971" w:author="Ryan Lemos" w:date="2019-03-02T08:40:00Z"/>
                <w:rFonts w:eastAsia="Times New Roman"/>
                <w:color w:val="000000"/>
                <w:sz w:val="20"/>
                <w:szCs w:val="20"/>
                <w:lang w:eastAsia="pt-BR"/>
              </w:rPr>
            </w:pPr>
            <w:del w:id="1972"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973"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974"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975" w:author="Ryan Lemos" w:date="2019-03-02T08:40:00Z"/>
                <w:rFonts w:eastAsia="Times New Roman"/>
                <w:sz w:val="20"/>
                <w:szCs w:val="20"/>
                <w:lang w:eastAsia="pt-BR"/>
              </w:rPr>
            </w:pPr>
            <w:del w:id="1976"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977" w:author="Ryan Lemos" w:date="2019-03-02T08:40:00Z"/>
                <w:rFonts w:eastAsia="Times New Roman"/>
                <w:color w:val="000000"/>
                <w:sz w:val="20"/>
                <w:szCs w:val="20"/>
                <w:lang w:eastAsia="pt-BR"/>
              </w:rPr>
            </w:pPr>
            <w:del w:id="197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979" w:author="Ryan Lemos" w:date="2019-03-02T08:40:00Z"/>
                <w:rFonts w:eastAsia="Times New Roman"/>
                <w:color w:val="000000"/>
                <w:sz w:val="20"/>
                <w:szCs w:val="20"/>
                <w:lang w:eastAsia="pt-BR"/>
              </w:rPr>
            </w:pPr>
            <w:del w:id="1980"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981" w:author="Ryan Lemos" w:date="2019-03-02T08:40:00Z"/>
                <w:rFonts w:eastAsia="Times New Roman"/>
                <w:color w:val="000000"/>
                <w:sz w:val="20"/>
                <w:szCs w:val="20"/>
                <w:lang w:eastAsia="pt-BR"/>
              </w:rPr>
            </w:pPr>
            <w:del w:id="198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83" w:author="Ryan Lemos" w:date="2019-03-02T08:40:00Z"/>
                <w:rFonts w:eastAsia="Times New Roman"/>
                <w:color w:val="000000"/>
                <w:sz w:val="20"/>
                <w:szCs w:val="20"/>
                <w:lang w:eastAsia="pt-BR"/>
              </w:rPr>
            </w:pPr>
            <w:del w:id="198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85" w:author="Ryan Lemos" w:date="2019-03-02T08:40:00Z"/>
                <w:rFonts w:eastAsia="Times New Roman"/>
                <w:color w:val="000000"/>
                <w:sz w:val="20"/>
                <w:szCs w:val="20"/>
                <w:lang w:eastAsia="pt-BR"/>
              </w:rPr>
            </w:pPr>
            <w:del w:id="198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987" w:author="Ryan Lemos" w:date="2019-03-02T08:40:00Z"/>
                <w:rFonts w:eastAsia="Times New Roman"/>
                <w:color w:val="000000"/>
                <w:sz w:val="20"/>
                <w:szCs w:val="20"/>
                <w:lang w:eastAsia="pt-BR"/>
              </w:rPr>
            </w:pPr>
            <w:del w:id="198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989" w:author="Ryan Lemos" w:date="2019-03-02T08:40:00Z"/>
                <w:rFonts w:eastAsia="Times New Roman"/>
                <w:color w:val="000000"/>
                <w:sz w:val="20"/>
                <w:szCs w:val="20"/>
                <w:lang w:eastAsia="pt-BR"/>
              </w:rPr>
            </w:pPr>
            <w:del w:id="199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991" w:author="Ryan Lemos" w:date="2019-03-02T08:40:00Z"/>
                <w:rFonts w:eastAsia="Times New Roman"/>
                <w:color w:val="000000"/>
                <w:sz w:val="20"/>
                <w:szCs w:val="20"/>
                <w:lang w:eastAsia="pt-BR"/>
              </w:rPr>
            </w:pPr>
            <w:del w:id="199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993" w:author="Ryan Lemos" w:date="2019-03-02T08:40:00Z"/>
                <w:rFonts w:eastAsia="Times New Roman"/>
                <w:color w:val="000000"/>
                <w:sz w:val="20"/>
                <w:szCs w:val="20"/>
                <w:lang w:eastAsia="pt-BR"/>
              </w:rPr>
            </w:pPr>
            <w:del w:id="199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995"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1996" w:author="Ryan Lemos" w:date="2019-03-02T08:40:00Z"/>
                <w:rFonts w:eastAsia="Times New Roman"/>
                <w:sz w:val="20"/>
                <w:szCs w:val="20"/>
                <w:lang w:eastAsia="pt-BR"/>
              </w:rPr>
            </w:pPr>
            <w:del w:id="1997"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1998" w:author="Ryan Lemos" w:date="2019-03-02T08:40:00Z"/>
                <w:rFonts w:eastAsia="Times New Roman"/>
                <w:sz w:val="20"/>
                <w:szCs w:val="20"/>
                <w:lang w:eastAsia="pt-BR"/>
              </w:rPr>
            </w:pPr>
            <w:del w:id="1999"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2000" w:author="Ryan Lemos" w:date="2019-03-02T08:40:00Z"/>
                <w:rFonts w:eastAsia="Times New Roman"/>
                <w:color w:val="000000"/>
                <w:sz w:val="20"/>
                <w:szCs w:val="20"/>
                <w:lang w:eastAsia="pt-BR"/>
              </w:rPr>
            </w:pPr>
            <w:del w:id="200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2002" w:author="Ryan Lemos" w:date="2019-03-02T08:40:00Z"/>
                <w:rFonts w:eastAsia="Times New Roman"/>
                <w:color w:val="000000"/>
                <w:sz w:val="20"/>
                <w:szCs w:val="20"/>
                <w:lang w:eastAsia="pt-BR"/>
              </w:rPr>
            </w:pPr>
            <w:del w:id="2003"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2004" w:author="Ryan Lemos" w:date="2019-03-02T08:40:00Z"/>
                <w:rFonts w:eastAsia="Times New Roman"/>
                <w:color w:val="000000"/>
                <w:sz w:val="20"/>
                <w:szCs w:val="20"/>
                <w:lang w:eastAsia="pt-BR"/>
              </w:rPr>
            </w:pPr>
            <w:del w:id="200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006" w:author="Ryan Lemos" w:date="2019-03-02T08:40:00Z"/>
                <w:rFonts w:eastAsia="Times New Roman"/>
                <w:color w:val="000000"/>
                <w:sz w:val="20"/>
                <w:szCs w:val="20"/>
                <w:lang w:eastAsia="pt-BR"/>
              </w:rPr>
            </w:pPr>
            <w:del w:id="200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008" w:author="Ryan Lemos" w:date="2019-03-02T08:40:00Z"/>
                <w:rFonts w:eastAsia="Times New Roman"/>
                <w:color w:val="000000"/>
                <w:sz w:val="20"/>
                <w:szCs w:val="20"/>
                <w:lang w:eastAsia="pt-BR"/>
              </w:rPr>
            </w:pPr>
            <w:del w:id="200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2010" w:author="Ryan Lemos" w:date="2019-03-02T08:40:00Z"/>
                <w:rFonts w:eastAsia="Times New Roman"/>
                <w:color w:val="000000"/>
                <w:sz w:val="20"/>
                <w:szCs w:val="20"/>
                <w:lang w:eastAsia="pt-BR"/>
              </w:rPr>
            </w:pPr>
            <w:del w:id="201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2012" w:author="Ryan Lemos" w:date="2019-03-02T08:40:00Z"/>
                <w:rFonts w:eastAsia="Times New Roman"/>
                <w:color w:val="000000"/>
                <w:sz w:val="20"/>
                <w:szCs w:val="20"/>
                <w:lang w:eastAsia="pt-BR"/>
              </w:rPr>
            </w:pPr>
            <w:del w:id="201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2014" w:author="Ryan Lemos" w:date="2019-03-02T08:40:00Z"/>
                <w:rFonts w:eastAsia="Times New Roman"/>
                <w:color w:val="000000"/>
                <w:sz w:val="20"/>
                <w:szCs w:val="20"/>
                <w:lang w:eastAsia="pt-BR"/>
              </w:rPr>
            </w:pPr>
            <w:del w:id="201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2016" w:author="Ryan Lemos" w:date="2019-03-02T08:40:00Z"/>
                <w:rFonts w:eastAsia="Times New Roman"/>
                <w:color w:val="000000"/>
                <w:sz w:val="20"/>
                <w:szCs w:val="20"/>
                <w:lang w:eastAsia="pt-BR"/>
              </w:rPr>
            </w:pPr>
            <w:del w:id="201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2018"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019"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020" w:author="Ryan Lemos" w:date="2019-03-02T08:40:00Z"/>
                <w:rFonts w:eastAsia="Times New Roman"/>
                <w:sz w:val="20"/>
                <w:szCs w:val="20"/>
                <w:lang w:eastAsia="pt-BR"/>
              </w:rPr>
            </w:pPr>
            <w:del w:id="2021"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022"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023"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02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2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26"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027"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028"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029"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030" w:author="Ryan Lemos" w:date="2019-03-02T08:40:00Z"/>
                <w:rFonts w:eastAsia="Times New Roman"/>
                <w:color w:val="000000"/>
                <w:sz w:val="20"/>
                <w:szCs w:val="20"/>
                <w:lang w:eastAsia="pt-BR"/>
              </w:rPr>
            </w:pPr>
          </w:p>
        </w:tc>
      </w:tr>
      <w:tr w:rsidR="008F6CAC" w:rsidRPr="00C23846" w:rsidDel="00B02A13" w:rsidTr="00C23846">
        <w:trPr>
          <w:trHeight w:val="424"/>
          <w:del w:id="2031"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032"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033" w:author="Ryan Lemos" w:date="2019-03-02T08:40:00Z"/>
                <w:rFonts w:eastAsia="Times New Roman"/>
                <w:sz w:val="20"/>
                <w:szCs w:val="20"/>
                <w:lang w:eastAsia="pt-BR"/>
              </w:rPr>
            </w:pPr>
            <w:del w:id="2034"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035"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036"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037"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3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39"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040"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041"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042"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043" w:author="Ryan Lemos" w:date="2019-03-02T08:40:00Z"/>
                <w:rFonts w:eastAsia="Times New Roman"/>
                <w:color w:val="000000"/>
                <w:sz w:val="20"/>
                <w:szCs w:val="20"/>
                <w:lang w:eastAsia="pt-BR"/>
              </w:rPr>
            </w:pPr>
          </w:p>
        </w:tc>
      </w:tr>
      <w:tr w:rsidR="008F6CAC" w:rsidRPr="00C23846" w:rsidDel="00B02A13" w:rsidTr="00C23846">
        <w:trPr>
          <w:trHeight w:val="565"/>
          <w:del w:id="2044"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045"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046" w:author="Ryan Lemos" w:date="2019-03-02T08:40:00Z"/>
                <w:rFonts w:eastAsia="Times New Roman"/>
                <w:sz w:val="20"/>
                <w:szCs w:val="20"/>
                <w:lang w:eastAsia="pt-BR"/>
              </w:rPr>
            </w:pPr>
            <w:del w:id="2047"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048"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049"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050"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05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52"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053"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054"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055"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056" w:author="Ryan Lemos" w:date="2019-03-02T08:40:00Z"/>
                <w:rFonts w:eastAsia="Times New Roman"/>
                <w:color w:val="000000"/>
                <w:sz w:val="20"/>
                <w:szCs w:val="20"/>
                <w:lang w:eastAsia="pt-BR"/>
              </w:rPr>
            </w:pPr>
          </w:p>
        </w:tc>
      </w:tr>
      <w:tr w:rsidR="008F6CAC" w:rsidRPr="00C23846" w:rsidDel="00B02A13" w:rsidTr="00C23846">
        <w:trPr>
          <w:trHeight w:val="482"/>
          <w:del w:id="2057"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058"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059" w:author="Ryan Lemos" w:date="2019-03-02T08:40:00Z"/>
                <w:rFonts w:eastAsia="Times New Roman"/>
                <w:sz w:val="20"/>
                <w:szCs w:val="20"/>
                <w:lang w:eastAsia="pt-BR"/>
              </w:rPr>
            </w:pPr>
            <w:del w:id="2060"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061"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062"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063"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06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65"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066"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067"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068"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069" w:author="Ryan Lemos" w:date="2019-03-02T08:40:00Z"/>
                <w:rFonts w:eastAsia="Times New Roman"/>
                <w:color w:val="000000"/>
                <w:sz w:val="20"/>
                <w:szCs w:val="20"/>
                <w:lang w:eastAsia="pt-BR"/>
              </w:rPr>
            </w:pPr>
          </w:p>
        </w:tc>
      </w:tr>
      <w:tr w:rsidR="008F6CAC" w:rsidRPr="00C23846" w:rsidDel="00B02A13" w:rsidTr="00C23846">
        <w:trPr>
          <w:trHeight w:val="671"/>
          <w:del w:id="2070"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071"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072" w:author="Ryan Lemos" w:date="2019-03-02T08:40:00Z"/>
                <w:rFonts w:eastAsia="Times New Roman"/>
                <w:sz w:val="20"/>
                <w:szCs w:val="20"/>
                <w:lang w:eastAsia="pt-BR"/>
              </w:rPr>
            </w:pPr>
            <w:del w:id="2073"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2074"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075"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076"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077"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078"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079"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080"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081"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082" w:author="Ryan Lemos" w:date="2019-03-02T08:40:00Z"/>
                <w:rFonts w:eastAsia="Times New Roman"/>
                <w:color w:val="000000"/>
                <w:sz w:val="20"/>
                <w:szCs w:val="20"/>
                <w:lang w:eastAsia="pt-BR"/>
              </w:rPr>
            </w:pPr>
          </w:p>
        </w:tc>
      </w:tr>
    </w:tbl>
    <w:p w:rsidR="004E5854" w:rsidDel="00B02A13" w:rsidRDefault="004E5854" w:rsidP="00A2452D">
      <w:pPr>
        <w:ind w:firstLine="0"/>
        <w:rPr>
          <w:del w:id="2083" w:author="Ryan Lemos" w:date="2019-03-02T08:40:00Z"/>
        </w:rPr>
      </w:pPr>
    </w:p>
    <w:p w:rsidR="00697EF9" w:rsidDel="00B02A13" w:rsidRDefault="00697EF9">
      <w:pPr>
        <w:spacing w:line="240" w:lineRule="auto"/>
        <w:ind w:firstLine="0"/>
        <w:jc w:val="left"/>
        <w:outlineLvl w:val="9"/>
        <w:rPr>
          <w:del w:id="2084" w:author="Ryan Lemos" w:date="2019-03-02T08:40:00Z"/>
        </w:rPr>
      </w:pPr>
      <w:del w:id="2085" w:author="Ryan Lemos" w:date="2019-03-02T08:40:00Z">
        <w:r w:rsidDel="00B02A13">
          <w:br w:type="page"/>
        </w:r>
      </w:del>
    </w:p>
    <w:p w:rsidR="00697EF9" w:rsidRPr="00063EEB" w:rsidDel="00B02A13" w:rsidRDefault="00697EF9">
      <w:pPr>
        <w:spacing w:line="240" w:lineRule="auto"/>
        <w:ind w:firstLine="0"/>
        <w:jc w:val="left"/>
        <w:outlineLvl w:val="9"/>
        <w:rPr>
          <w:del w:id="2086"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087" w:author="Ryan Lemos" w:date="2019-03-02T08:40:00Z">
          <w:pPr>
            <w:ind w:firstLine="0"/>
          </w:pPr>
        </w:pPrChange>
      </w:pPr>
    </w:p>
    <w:p w:rsidR="00D339A1" w:rsidRDefault="00D339A1" w:rsidP="00BE5291">
      <w:pPr>
        <w:pStyle w:val="Ttulo1"/>
        <w:numPr>
          <w:ilvl w:val="0"/>
          <w:numId w:val="0"/>
        </w:numPr>
        <w:jc w:val="center"/>
      </w:pPr>
      <w:bookmarkStart w:id="2088" w:name="_Toc2273672"/>
      <w:del w:id="2089" w:author="Ryan Lemos" w:date="2019-03-02T08:40:00Z">
        <w:r w:rsidRPr="00D339A1" w:rsidDel="00B02A13">
          <w:delText>BIBLIOGRAFIA</w:delText>
        </w:r>
      </w:del>
      <w:bookmarkEnd w:id="2088"/>
      <w:ins w:id="2090"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2091" w:author="Ryan Lemos" w:date="2019-03-02T09:32:00Z">
            <w:rPr>
              <w:noProof/>
            </w:rPr>
          </w:rPrChange>
        </w:rPr>
        <w:t xml:space="preserve">ABREU, L. </w:t>
      </w:r>
      <w:r w:rsidRPr="00EC584A">
        <w:rPr>
          <w:b/>
          <w:noProof/>
          <w:highlight w:val="yellow"/>
          <w:rPrChange w:id="2092" w:author="Ryan Lemos" w:date="2019-03-02T09:32:00Z">
            <w:rPr>
              <w:b/>
              <w:noProof/>
            </w:rPr>
          </w:rPrChange>
        </w:rPr>
        <w:t>TypeScript:</w:t>
      </w:r>
      <w:r w:rsidRPr="00EC584A">
        <w:rPr>
          <w:noProof/>
          <w:highlight w:val="yellow"/>
          <w:rPrChange w:id="2093"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94" w:author="Ryan Lemos" w:date="2019-03-02T09:26:00Z">
            <w:rPr>
              <w:noProof/>
            </w:rPr>
          </w:rPrChange>
        </w:rPr>
        <w:t xml:space="preserve">ALVES, J. R. M. </w:t>
      </w:r>
      <w:r w:rsidRPr="005F1ECA">
        <w:rPr>
          <w:i/>
          <w:noProof/>
          <w:highlight w:val="yellow"/>
          <w:rPrChange w:id="2095" w:author="Ryan Lemos" w:date="2019-03-02T09:26:00Z">
            <w:rPr>
              <w:i/>
              <w:noProof/>
            </w:rPr>
          </w:rPrChange>
        </w:rPr>
        <w:t>et al.</w:t>
      </w:r>
      <w:r w:rsidRPr="005F1ECA">
        <w:rPr>
          <w:noProof/>
          <w:highlight w:val="yellow"/>
          <w:rPrChange w:id="2096" w:author="Ryan Lemos" w:date="2019-03-02T09:26:00Z">
            <w:rPr>
              <w:noProof/>
            </w:rPr>
          </w:rPrChange>
        </w:rPr>
        <w:t xml:space="preserve"> </w:t>
      </w:r>
      <w:r w:rsidRPr="005F1ECA">
        <w:rPr>
          <w:b/>
          <w:bCs/>
          <w:noProof/>
          <w:highlight w:val="yellow"/>
          <w:rPrChange w:id="2097" w:author="Ryan Lemos" w:date="2019-03-02T09:26:00Z">
            <w:rPr>
              <w:b/>
              <w:bCs/>
              <w:noProof/>
            </w:rPr>
          </w:rPrChange>
        </w:rPr>
        <w:t>Educação a Distância:</w:t>
      </w:r>
      <w:r w:rsidRPr="005F1ECA">
        <w:rPr>
          <w:noProof/>
          <w:highlight w:val="yellow"/>
          <w:rPrChange w:id="2098"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F35D6F">
        <w:rPr>
          <w:noProof/>
          <w:highlight w:val="yellow"/>
          <w:rPrChange w:id="2099" w:author="Ryan Lemos" w:date="2019-03-02T09:38:00Z">
            <w:rPr>
              <w:noProof/>
            </w:rPr>
          </w:rPrChange>
        </w:rPr>
        <w:t xml:space="preserve">BABBEL. </w:t>
      </w:r>
      <w:r w:rsidRPr="00F35D6F">
        <w:rPr>
          <w:b/>
          <w:bCs/>
          <w:noProof/>
          <w:highlight w:val="yellow"/>
          <w:rPrChange w:id="2100" w:author="Ryan Lemos" w:date="2019-03-02T09:38:00Z">
            <w:rPr>
              <w:b/>
              <w:bCs/>
              <w:noProof/>
            </w:rPr>
          </w:rPrChange>
        </w:rPr>
        <w:t>Preços</w:t>
      </w:r>
      <w:r w:rsidR="00E44BB8" w:rsidRPr="00F35D6F">
        <w:rPr>
          <w:noProof/>
          <w:highlight w:val="yellow"/>
          <w:rPrChange w:id="2101" w:author="Ryan Lemos" w:date="2019-03-02T09:38:00Z">
            <w:rPr>
              <w:noProof/>
            </w:rPr>
          </w:rPrChange>
        </w:rPr>
        <w:t>.</w:t>
      </w:r>
      <w:r w:rsidRPr="00F35D6F">
        <w:rPr>
          <w:noProof/>
          <w:highlight w:val="yellow"/>
          <w:rPrChange w:id="2102" w:author="Ryan Lemos" w:date="2019-03-02T09:38:00Z">
            <w:rPr>
              <w:noProof/>
            </w:rPr>
          </w:rPrChange>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03" w:author="Ryan Lemos" w:date="2019-03-02T09:26:00Z">
            <w:rPr>
              <w:noProof/>
            </w:rPr>
          </w:rPrChange>
        </w:rPr>
        <w:t xml:space="preserve">BACICH, L. </w:t>
      </w:r>
      <w:r w:rsidRPr="005F1ECA">
        <w:rPr>
          <w:i/>
          <w:noProof/>
          <w:highlight w:val="yellow"/>
          <w:rPrChange w:id="2104" w:author="Ryan Lemos" w:date="2019-03-02T09:26:00Z">
            <w:rPr>
              <w:i/>
              <w:noProof/>
            </w:rPr>
          </w:rPrChange>
        </w:rPr>
        <w:t>et al</w:t>
      </w:r>
      <w:r w:rsidRPr="005F1ECA">
        <w:rPr>
          <w:noProof/>
          <w:highlight w:val="yellow"/>
          <w:rPrChange w:id="2105" w:author="Ryan Lemos" w:date="2019-03-02T09:26:00Z">
            <w:rPr>
              <w:noProof/>
            </w:rPr>
          </w:rPrChange>
        </w:rPr>
        <w:t xml:space="preserve">. </w:t>
      </w:r>
      <w:r w:rsidRPr="005F1ECA">
        <w:rPr>
          <w:b/>
          <w:bCs/>
          <w:noProof/>
          <w:highlight w:val="yellow"/>
          <w:rPrChange w:id="2106" w:author="Ryan Lemos" w:date="2019-03-02T09:26:00Z">
            <w:rPr>
              <w:b/>
              <w:bCs/>
              <w:noProof/>
            </w:rPr>
          </w:rPrChange>
        </w:rPr>
        <w:t>Ensino Híbrido:</w:t>
      </w:r>
      <w:r w:rsidRPr="005F1ECA">
        <w:rPr>
          <w:noProof/>
          <w:highlight w:val="yellow"/>
          <w:rPrChange w:id="2107"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08" w:author="Ryan Lemos" w:date="2019-03-02T09:26:00Z">
            <w:rPr>
              <w:noProof/>
            </w:rPr>
          </w:rPrChange>
        </w:rPr>
        <w:t xml:space="preserve">BARANAUSKAS, M. C. C.; ROCHA, H. V. D. </w:t>
      </w:r>
      <w:r w:rsidRPr="005F1ECA">
        <w:rPr>
          <w:b/>
          <w:bCs/>
          <w:noProof/>
          <w:highlight w:val="yellow"/>
          <w:rPrChange w:id="2109" w:author="Ryan Lemos" w:date="2019-03-02T09:26:00Z">
            <w:rPr>
              <w:b/>
              <w:bCs/>
              <w:noProof/>
            </w:rPr>
          </w:rPrChange>
        </w:rPr>
        <w:t>Design e Avaliação de Interfaces Humano-Computador</w:t>
      </w:r>
      <w:r w:rsidRPr="005F1ECA">
        <w:rPr>
          <w:noProof/>
          <w:highlight w:val="yellow"/>
          <w:rPrChange w:id="2110" w:author="Ryan Lemos" w:date="2019-03-02T09:26:00Z">
            <w:rPr>
              <w:noProof/>
            </w:rPr>
          </w:rPrChange>
        </w:rPr>
        <w:t>. Campinas: UNIVERSIDADE ESTADUAL DE CAMPINAS, 2003.</w:t>
      </w:r>
      <w:r w:rsidR="005B5EC4" w:rsidRPr="005F1ECA">
        <w:rPr>
          <w:noProof/>
          <w:highlight w:val="yellow"/>
          <w:rPrChange w:id="2111" w:author="Ryan Lemos" w:date="2019-03-02T09:26:00Z">
            <w:rPr>
              <w:noProof/>
            </w:rPr>
          </w:rPrChange>
        </w:rPr>
        <w:t xml:space="preserve"> Disponível em</w:t>
      </w:r>
      <w:r w:rsidR="00D21BE3" w:rsidRPr="005F1ECA">
        <w:rPr>
          <w:noProof/>
          <w:highlight w:val="yellow"/>
          <w:rPrChange w:id="2112" w:author="Ryan Lemos" w:date="2019-03-02T09:26:00Z">
            <w:rPr>
              <w:noProof/>
            </w:rPr>
          </w:rPrChange>
        </w:rPr>
        <w:t>:</w:t>
      </w:r>
      <w:r w:rsidR="005B5EC4" w:rsidRPr="005F1ECA">
        <w:rPr>
          <w:noProof/>
          <w:highlight w:val="yellow"/>
          <w:rPrChange w:id="2113" w:author="Ryan Lemos" w:date="2019-03-02T09:26:00Z">
            <w:rPr>
              <w:noProof/>
            </w:rPr>
          </w:rPrChange>
        </w:rPr>
        <w:t xml:space="preserve"> &lt;https://www.nied.unicamp.br/biblioteca/design-e-avaliacao-de-interfaces-humano-computador/ &gt; Acesso em:</w:t>
      </w:r>
      <w:r w:rsidR="00F85EFB" w:rsidRPr="005F1ECA">
        <w:rPr>
          <w:noProof/>
          <w:highlight w:val="yellow"/>
          <w:rPrChange w:id="2114" w:author="Ryan Lemos" w:date="2019-03-02T09:26:00Z">
            <w:rPr>
              <w:noProof/>
            </w:rPr>
          </w:rPrChange>
        </w:rPr>
        <w:t xml:space="preserve"> 22</w:t>
      </w:r>
      <w:r w:rsidR="00F0748E" w:rsidRPr="005F1ECA">
        <w:rPr>
          <w:noProof/>
          <w:highlight w:val="yellow"/>
          <w:rPrChange w:id="2115" w:author="Ryan Lemos" w:date="2019-03-02T09:26:00Z">
            <w:rPr>
              <w:noProof/>
            </w:rPr>
          </w:rPrChange>
        </w:rPr>
        <w:t xml:space="preserve"> </w:t>
      </w:r>
      <w:r w:rsidR="00F85EFB" w:rsidRPr="005F1ECA">
        <w:rPr>
          <w:noProof/>
          <w:highlight w:val="yellow"/>
          <w:rPrChange w:id="2116" w:author="Ryan Lemos" w:date="2019-03-02T09:26:00Z">
            <w:rPr>
              <w:noProof/>
            </w:rPr>
          </w:rPrChange>
        </w:rPr>
        <w:t>set. 2018.</w:t>
      </w:r>
    </w:p>
    <w:p w:rsidR="00D339A1" w:rsidDel="00F35D6F" w:rsidRDefault="00D339A1" w:rsidP="000809C2">
      <w:pPr>
        <w:spacing w:line="240" w:lineRule="auto"/>
        <w:ind w:firstLine="0"/>
        <w:jc w:val="left"/>
        <w:rPr>
          <w:del w:id="2117" w:author="Ryan Lemos" w:date="2019-03-02T09:38:00Z"/>
          <w:noProof/>
        </w:rPr>
      </w:pPr>
    </w:p>
    <w:p w:rsidR="00D339A1" w:rsidRPr="00D339A1" w:rsidDel="00F35D6F" w:rsidRDefault="00D339A1" w:rsidP="000809C2">
      <w:pPr>
        <w:spacing w:line="240" w:lineRule="auto"/>
        <w:ind w:firstLine="0"/>
        <w:jc w:val="left"/>
        <w:rPr>
          <w:del w:id="2118" w:author="Ryan Lemos" w:date="2019-03-02T09:38:00Z"/>
          <w:noProof/>
        </w:rPr>
      </w:pPr>
      <w:del w:id="2119"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20" w:author="Ryan Lemos" w:date="2019-03-02T09:31:00Z">
            <w:rPr>
              <w:noProof/>
            </w:rPr>
          </w:rPrChange>
        </w:rPr>
        <w:t xml:space="preserve">CAELUM. </w:t>
      </w:r>
      <w:r w:rsidRPr="00EC584A">
        <w:rPr>
          <w:b/>
          <w:bCs/>
          <w:noProof/>
          <w:highlight w:val="yellow"/>
          <w:rPrChange w:id="2121" w:author="Ryan Lemos" w:date="2019-03-02T09:31:00Z">
            <w:rPr>
              <w:b/>
              <w:bCs/>
              <w:noProof/>
            </w:rPr>
          </w:rPrChange>
        </w:rPr>
        <w:t>Desenvolvimento Web com HTML, CSS e JavaScript</w:t>
      </w:r>
      <w:r w:rsidRPr="00EC584A">
        <w:rPr>
          <w:noProof/>
          <w:highlight w:val="yellow"/>
          <w:rPrChange w:id="2122"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23" w:author="Ryan Lemos" w:date="2019-03-02T09:30:00Z">
            <w:rPr>
              <w:noProof/>
            </w:rPr>
          </w:rPrChange>
        </w:rPr>
        <w:t xml:space="preserve">CAMPOS, A. L. N. </w:t>
      </w:r>
      <w:r w:rsidRPr="00EC584A">
        <w:rPr>
          <w:b/>
          <w:bCs/>
          <w:noProof/>
          <w:highlight w:val="yellow"/>
          <w:rPrChange w:id="2124" w:author="Ryan Lemos" w:date="2019-03-02T09:30:00Z">
            <w:rPr>
              <w:b/>
              <w:bCs/>
              <w:noProof/>
            </w:rPr>
          </w:rPrChange>
        </w:rPr>
        <w:t>Modelagem de Processos com BPMN</w:t>
      </w:r>
      <w:r w:rsidRPr="00EC584A">
        <w:rPr>
          <w:noProof/>
          <w:highlight w:val="yellow"/>
          <w:rPrChange w:id="2125"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26" w:author="Ryan Lemos" w:date="2019-03-02T09:33:00Z">
            <w:rPr>
              <w:noProof/>
            </w:rPr>
          </w:rPrChange>
        </w:rPr>
        <w:t xml:space="preserve">CARVALHO, V. </w:t>
      </w:r>
      <w:r w:rsidRPr="00EC584A">
        <w:rPr>
          <w:b/>
          <w:bCs/>
          <w:noProof/>
          <w:highlight w:val="yellow"/>
          <w:rPrChange w:id="2127" w:author="Ryan Lemos" w:date="2019-03-02T09:33:00Z">
            <w:rPr>
              <w:b/>
              <w:bCs/>
              <w:noProof/>
            </w:rPr>
          </w:rPrChange>
        </w:rPr>
        <w:t>MySQL:</w:t>
      </w:r>
      <w:r w:rsidRPr="00EC584A">
        <w:rPr>
          <w:noProof/>
          <w:highlight w:val="yellow"/>
          <w:rPrChange w:id="2128"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129" w:author="Ryan Lemos" w:date="2019-03-02T09:27:00Z">
            <w:rPr>
              <w:noProof/>
            </w:rPr>
          </w:rPrChange>
        </w:rPr>
        <w:t xml:space="preserve">CCAA. </w:t>
      </w:r>
      <w:r w:rsidRPr="005F1ECA">
        <w:rPr>
          <w:b/>
          <w:bCs/>
          <w:noProof/>
          <w:highlight w:val="yellow"/>
          <w:rPrChange w:id="2130" w:author="Ryan Lemos" w:date="2019-03-02T09:27:00Z">
            <w:rPr>
              <w:b/>
              <w:bCs/>
              <w:noProof/>
            </w:rPr>
          </w:rPrChange>
        </w:rPr>
        <w:t>Espaço CCAA Aluno</w:t>
      </w:r>
      <w:r w:rsidR="00E44BB8" w:rsidRPr="005F1ECA">
        <w:rPr>
          <w:noProof/>
          <w:highlight w:val="yellow"/>
          <w:rPrChange w:id="2131" w:author="Ryan Lemos" w:date="2019-03-02T09:27:00Z">
            <w:rPr>
              <w:noProof/>
            </w:rPr>
          </w:rPrChange>
        </w:rPr>
        <w:t>.</w:t>
      </w:r>
      <w:r w:rsidRPr="005F1ECA">
        <w:rPr>
          <w:noProof/>
          <w:highlight w:val="yellow"/>
          <w:rPrChange w:id="2132" w:author="Ryan Lemos" w:date="2019-03-02T09:27:00Z">
            <w:rPr>
              <w:noProof/>
            </w:rPr>
          </w:rPrChange>
        </w:rPr>
        <w:t xml:space="preserve"> sd. Disponível em: &lt;https://www.ccaa.com.br/espacoccaa/conteudos/&gt;. </w:t>
      </w:r>
      <w:r w:rsidRPr="005F1ECA">
        <w:rPr>
          <w:noProof/>
          <w:highlight w:val="yellow"/>
          <w:lang w:val="en-US"/>
          <w:rPrChange w:id="2133" w:author="Ryan Lemos" w:date="2019-03-02T09:27:00Z">
            <w:rPr>
              <w:noProof/>
              <w:lang w:val="en-US"/>
            </w:rPr>
          </w:rPrChange>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C584A">
        <w:rPr>
          <w:noProof/>
          <w:highlight w:val="yellow"/>
          <w:lang w:val="en-US"/>
          <w:rPrChange w:id="2134" w:author="Ryan Lemos" w:date="2019-03-02T09:31:00Z">
            <w:rPr>
              <w:noProof/>
              <w:lang w:val="en-US"/>
            </w:rPr>
          </w:rPrChange>
        </w:rPr>
        <w:t xml:space="preserve">CROCKFORD, D. </w:t>
      </w:r>
      <w:r w:rsidRPr="00EC584A">
        <w:rPr>
          <w:b/>
          <w:bCs/>
          <w:noProof/>
          <w:highlight w:val="yellow"/>
          <w:lang w:val="en-US"/>
          <w:rPrChange w:id="2135" w:author="Ryan Lemos" w:date="2019-03-02T09:31:00Z">
            <w:rPr>
              <w:b/>
              <w:bCs/>
              <w:noProof/>
              <w:lang w:val="en-US"/>
            </w:rPr>
          </w:rPrChange>
        </w:rPr>
        <w:t>JavaScript:</w:t>
      </w:r>
      <w:r w:rsidRPr="00EC584A">
        <w:rPr>
          <w:noProof/>
          <w:highlight w:val="yellow"/>
          <w:lang w:val="en-US"/>
          <w:rPrChange w:id="2136" w:author="Ryan Lemos" w:date="2019-03-02T09:31:00Z">
            <w:rPr>
              <w:noProof/>
              <w:lang w:val="en-US"/>
            </w:rPr>
          </w:rPrChange>
        </w:rPr>
        <w:t xml:space="preserve"> The Good Parts. </w:t>
      </w:r>
      <w:r w:rsidRPr="00EC584A">
        <w:rPr>
          <w:noProof/>
          <w:highlight w:val="yellow"/>
          <w:rPrChange w:id="2137" w:author="Ryan Lemos" w:date="2019-03-02T09:31:00Z">
            <w:rPr>
              <w:noProof/>
            </w:rPr>
          </w:rPrChange>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38" w:author="Ryan Lemos" w:date="2019-03-02T09:27:00Z">
            <w:rPr>
              <w:noProof/>
            </w:rPr>
          </w:rPrChange>
        </w:rPr>
        <w:t xml:space="preserve">DIAS, D. D. S.; SILVA, M. F. D. </w:t>
      </w:r>
      <w:r w:rsidRPr="005F1ECA">
        <w:rPr>
          <w:b/>
          <w:bCs/>
          <w:noProof/>
          <w:highlight w:val="yellow"/>
          <w:rPrChange w:id="2139" w:author="Ryan Lemos" w:date="2019-03-02T09:27:00Z">
            <w:rPr>
              <w:b/>
              <w:bCs/>
              <w:noProof/>
            </w:rPr>
          </w:rPrChange>
        </w:rPr>
        <w:t>Como escrever uma monografia:</w:t>
      </w:r>
      <w:r w:rsidRPr="005F1ECA">
        <w:rPr>
          <w:noProof/>
          <w:highlight w:val="yellow"/>
          <w:rPrChange w:id="2140"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141" w:author="Ryan Lemos" w:date="2019-03-02T09:28:00Z">
            <w:rPr>
              <w:noProof/>
            </w:rPr>
          </w:rPrChange>
        </w:rPr>
        <w:t xml:space="preserve">DUOLINGO. </w:t>
      </w:r>
      <w:r w:rsidRPr="005F1ECA">
        <w:rPr>
          <w:b/>
          <w:bCs/>
          <w:noProof/>
          <w:highlight w:val="yellow"/>
          <w:rPrChange w:id="2142" w:author="Ryan Lemos" w:date="2019-03-02T09:28:00Z">
            <w:rPr>
              <w:b/>
              <w:bCs/>
              <w:noProof/>
            </w:rPr>
          </w:rPrChange>
        </w:rPr>
        <w:t>Aprenda idiomas de graça. Para sempre</w:t>
      </w:r>
      <w:r w:rsidRPr="005F1ECA">
        <w:rPr>
          <w:noProof/>
          <w:highlight w:val="yellow"/>
          <w:rPrChange w:id="2143"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144" w:author="Ryan Lemos" w:date="2019-03-02T09:33:00Z">
            <w:rPr>
              <w:noProof/>
            </w:rPr>
          </w:rPrChange>
        </w:rPr>
        <w:t xml:space="preserve">ELMASRI, R.; NAVATHE, S. B. </w:t>
      </w:r>
      <w:r w:rsidRPr="00EC584A">
        <w:rPr>
          <w:b/>
          <w:bCs/>
          <w:noProof/>
          <w:highlight w:val="yellow"/>
          <w:rPrChange w:id="2145" w:author="Ryan Lemos" w:date="2019-03-02T09:33:00Z">
            <w:rPr>
              <w:b/>
              <w:bCs/>
              <w:noProof/>
            </w:rPr>
          </w:rPrChange>
        </w:rPr>
        <w:t>Sistemas de Banco de Dados</w:t>
      </w:r>
      <w:r w:rsidRPr="00EC584A">
        <w:rPr>
          <w:noProof/>
          <w:highlight w:val="yellow"/>
          <w:rPrChange w:id="2146"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147" w:author="Ryan Lemos" w:date="2019-03-02T09:28:00Z">
            <w:rPr>
              <w:noProof/>
            </w:rPr>
          </w:rPrChange>
        </w:rPr>
        <w:t xml:space="preserve">FERREIRA, A. B. D. H. </w:t>
      </w:r>
      <w:r w:rsidRPr="005F1ECA">
        <w:rPr>
          <w:b/>
          <w:bCs/>
          <w:noProof/>
          <w:highlight w:val="yellow"/>
          <w:rPrChange w:id="2148" w:author="Ryan Lemos" w:date="2019-03-02T09:28:00Z">
            <w:rPr>
              <w:b/>
              <w:bCs/>
              <w:noProof/>
            </w:rPr>
          </w:rPrChange>
        </w:rPr>
        <w:t>Mini Aurélio Século XXI:</w:t>
      </w:r>
      <w:r w:rsidRPr="005F1ECA">
        <w:rPr>
          <w:noProof/>
          <w:highlight w:val="yellow"/>
          <w:rPrChange w:id="2149" w:author="Ryan Lemos" w:date="2019-03-02T09:28:00Z">
            <w:rPr>
              <w:noProof/>
            </w:rPr>
          </w:rPrChange>
        </w:rPr>
        <w:t xml:space="preserve"> O minidicionário da língua portuguesa. 5. ed. Rio de Janeiro: Nova Fronteira S.A, 2001.</w:t>
      </w:r>
    </w:p>
    <w:p w:rsidR="00D339A1" w:rsidDel="00F35D6F" w:rsidRDefault="00D339A1" w:rsidP="000809C2">
      <w:pPr>
        <w:spacing w:line="240" w:lineRule="auto"/>
        <w:ind w:firstLine="0"/>
        <w:jc w:val="left"/>
        <w:rPr>
          <w:del w:id="2150" w:author="Ryan Lemos" w:date="2019-03-02T09:37:00Z"/>
          <w:noProof/>
        </w:rPr>
      </w:pPr>
    </w:p>
    <w:p w:rsidR="00D339A1" w:rsidRPr="00D339A1" w:rsidDel="00F35D6F" w:rsidRDefault="00D339A1" w:rsidP="000809C2">
      <w:pPr>
        <w:spacing w:line="240" w:lineRule="auto"/>
        <w:ind w:firstLine="0"/>
        <w:jc w:val="left"/>
        <w:rPr>
          <w:del w:id="2151" w:author="Ryan Lemos" w:date="2019-03-02T09:37:00Z"/>
          <w:noProof/>
        </w:rPr>
      </w:pPr>
      <w:del w:id="2152"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153" w:author="Ryan Lemos" w:date="2019-03-02T09:32:00Z">
            <w:rPr>
              <w:noProof/>
            </w:rPr>
          </w:rPrChange>
        </w:rPr>
        <w:t xml:space="preserve">GOOGLE. </w:t>
      </w:r>
      <w:r w:rsidR="00BF38D5" w:rsidRPr="00EC584A">
        <w:rPr>
          <w:b/>
          <w:bCs/>
          <w:noProof/>
          <w:highlight w:val="yellow"/>
          <w:rPrChange w:id="2154" w:author="Ryan Lemos" w:date="2019-03-02T09:32:00Z">
            <w:rPr>
              <w:b/>
              <w:bCs/>
              <w:noProof/>
            </w:rPr>
          </w:rPrChange>
        </w:rPr>
        <w:t>Angular</w:t>
      </w:r>
      <w:r w:rsidRPr="00EC584A">
        <w:rPr>
          <w:noProof/>
          <w:highlight w:val="yellow"/>
          <w:rPrChange w:id="2155" w:author="Ryan Lemos" w:date="2019-03-02T09:32:00Z">
            <w:rPr>
              <w:noProof/>
            </w:rPr>
          </w:rPrChange>
        </w:rPr>
        <w:t>, 201</w:t>
      </w:r>
      <w:r w:rsidR="00BF38D5" w:rsidRPr="00EC584A">
        <w:rPr>
          <w:noProof/>
          <w:highlight w:val="yellow"/>
          <w:rPrChange w:id="2156" w:author="Ryan Lemos" w:date="2019-03-02T09:32:00Z">
            <w:rPr>
              <w:noProof/>
            </w:rPr>
          </w:rPrChange>
        </w:rPr>
        <w:t>9</w:t>
      </w:r>
      <w:r w:rsidRPr="00EC584A">
        <w:rPr>
          <w:noProof/>
          <w:highlight w:val="yellow"/>
          <w:rPrChange w:id="2157" w:author="Ryan Lemos" w:date="2019-03-02T09:32:00Z">
            <w:rPr>
              <w:noProof/>
            </w:rPr>
          </w:rPrChange>
        </w:rPr>
        <w:t>. Disponível em: &lt;</w:t>
      </w:r>
      <w:r w:rsidR="00BF38D5" w:rsidRPr="00EC584A">
        <w:rPr>
          <w:noProof/>
          <w:highlight w:val="yellow"/>
          <w:rPrChange w:id="2158" w:author="Ryan Lemos" w:date="2019-03-02T09:32:00Z">
            <w:rPr>
              <w:noProof/>
            </w:rPr>
          </w:rPrChange>
        </w:rPr>
        <w:t>https://angular.io/</w:t>
      </w:r>
      <w:r w:rsidRPr="00EC584A">
        <w:rPr>
          <w:noProof/>
          <w:highlight w:val="yellow"/>
          <w:rPrChange w:id="2159" w:author="Ryan Lemos" w:date="2019-03-02T09:32:00Z">
            <w:rPr>
              <w:noProof/>
            </w:rPr>
          </w:rPrChange>
        </w:rPr>
        <w:t xml:space="preserve">&gt;. Acesso em: </w:t>
      </w:r>
      <w:r w:rsidR="00275E78" w:rsidRPr="00EC584A">
        <w:rPr>
          <w:noProof/>
          <w:highlight w:val="yellow"/>
          <w:rPrChange w:id="2160" w:author="Ryan Lemos" w:date="2019-03-02T09:32:00Z">
            <w:rPr>
              <w:noProof/>
            </w:rPr>
          </w:rPrChange>
        </w:rPr>
        <w:t>08</w:t>
      </w:r>
      <w:r w:rsidRPr="00EC584A">
        <w:rPr>
          <w:noProof/>
          <w:highlight w:val="yellow"/>
          <w:rPrChange w:id="2161" w:author="Ryan Lemos" w:date="2019-03-02T09:32:00Z">
            <w:rPr>
              <w:noProof/>
            </w:rPr>
          </w:rPrChange>
        </w:rPr>
        <w:t xml:space="preserve"> </w:t>
      </w:r>
      <w:r w:rsidR="00275E78" w:rsidRPr="00EC584A">
        <w:rPr>
          <w:noProof/>
          <w:highlight w:val="yellow"/>
          <w:rPrChange w:id="2162" w:author="Ryan Lemos" w:date="2019-03-02T09:32:00Z">
            <w:rPr>
              <w:noProof/>
            </w:rPr>
          </w:rPrChange>
        </w:rPr>
        <w:t>fev</w:t>
      </w:r>
      <w:r w:rsidRPr="00EC584A">
        <w:rPr>
          <w:noProof/>
          <w:highlight w:val="yellow"/>
          <w:rPrChange w:id="2163" w:author="Ryan Lemos" w:date="2019-03-02T09:32:00Z">
            <w:rPr>
              <w:noProof/>
            </w:rPr>
          </w:rPrChange>
        </w:rPr>
        <w:t>. 201</w:t>
      </w:r>
      <w:r w:rsidR="00275E78" w:rsidRPr="00EC584A">
        <w:rPr>
          <w:noProof/>
          <w:highlight w:val="yellow"/>
          <w:rPrChange w:id="2164" w:author="Ryan Lemos" w:date="2019-03-02T09:32:00Z">
            <w:rPr>
              <w:noProof/>
            </w:rPr>
          </w:rPrChange>
        </w:rPr>
        <w:t>9</w:t>
      </w:r>
      <w:r w:rsidRPr="00EC584A">
        <w:rPr>
          <w:noProof/>
          <w:highlight w:val="yellow"/>
          <w:rPrChange w:id="2165" w:author="Ryan Lemos" w:date="2019-03-02T09:32:00Z">
            <w:rPr>
              <w:noProof/>
            </w:rPr>
          </w:rPrChange>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2166" w:author="Ryan Lemos" w:date="2019-03-02T09:32:00Z">
            <w:rPr>
              <w:noProof/>
            </w:rPr>
          </w:rPrChange>
        </w:rPr>
        <w:lastRenderedPageBreak/>
        <w:t xml:space="preserve">GUEDES, T. </w:t>
      </w:r>
      <w:r w:rsidRPr="00EC584A">
        <w:rPr>
          <w:b/>
          <w:noProof/>
          <w:highlight w:val="yellow"/>
          <w:rPrChange w:id="2167" w:author="Ryan Lemos" w:date="2019-03-02T09:32:00Z">
            <w:rPr>
              <w:b/>
              <w:noProof/>
            </w:rPr>
          </w:rPrChange>
        </w:rPr>
        <w:t xml:space="preserve">Crie aplicações com </w:t>
      </w:r>
      <w:r w:rsidR="00C05B5C" w:rsidRPr="00EC584A">
        <w:rPr>
          <w:b/>
          <w:noProof/>
          <w:highlight w:val="yellow"/>
          <w:rPrChange w:id="2168" w:author="Ryan Lemos" w:date="2019-03-02T09:32:00Z">
            <w:rPr>
              <w:b/>
              <w:noProof/>
            </w:rPr>
          </w:rPrChange>
        </w:rPr>
        <w:t>Angular</w:t>
      </w:r>
      <w:r w:rsidRPr="00EC584A">
        <w:rPr>
          <w:noProof/>
          <w:highlight w:val="yellow"/>
          <w:rPrChange w:id="2169"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2170" w:author="Ryan Lemos" w:date="2019-03-02T09:28:00Z">
            <w:rPr>
              <w:noProof/>
            </w:rPr>
          </w:rPrChange>
        </w:rPr>
        <w:t xml:space="preserve">HINZ, M. A. M. </w:t>
      </w:r>
      <w:r w:rsidRPr="005F1ECA">
        <w:rPr>
          <w:b/>
          <w:noProof/>
          <w:highlight w:val="yellow"/>
          <w:rPrChange w:id="2171" w:author="Ryan Lemos" w:date="2019-03-02T09:28:00Z">
            <w:rPr>
              <w:b/>
              <w:noProof/>
            </w:rPr>
          </w:rPrChange>
        </w:rPr>
        <w:t>Um estudo descritivo de novos algoritmos de criptografia.</w:t>
      </w:r>
      <w:r w:rsidRPr="005F1ECA">
        <w:rPr>
          <w:noProof/>
          <w:highlight w:val="yellow"/>
          <w:rPrChange w:id="2172" w:author="Ryan Lemos" w:date="2019-03-02T09:28:00Z">
            <w:rPr>
              <w:noProof/>
            </w:rPr>
          </w:rPrChange>
        </w:rPr>
        <w:t xml:space="preserve"> 2000. 58f. Monografia (Bacharel em Informática) - Universidade Federal de Pelotas, Pelotas, 2000. </w:t>
      </w:r>
      <w:r w:rsidR="001D561A" w:rsidRPr="005F1ECA">
        <w:rPr>
          <w:noProof/>
          <w:highlight w:val="yellow"/>
          <w:rPrChange w:id="2173" w:author="Ryan Lemos" w:date="2019-03-02T09:28:00Z">
            <w:rPr>
              <w:noProof/>
            </w:rPr>
          </w:rPrChange>
        </w:rPr>
        <w:t>Disponível em: &lt;</w:t>
      </w:r>
      <w:r w:rsidR="00E95C78" w:rsidRPr="005F1ECA">
        <w:rPr>
          <w:highlight w:val="yellow"/>
          <w:rPrChange w:id="2174" w:author="Ryan Lemos" w:date="2019-03-02T09:28:00Z">
            <w:rPr/>
          </w:rPrChange>
        </w:rPr>
        <w:t xml:space="preserve"> </w:t>
      </w:r>
      <w:r w:rsidR="00E95C78" w:rsidRPr="005F1ECA">
        <w:rPr>
          <w:noProof/>
          <w:highlight w:val="yellow"/>
          <w:rPrChange w:id="2175" w:author="Ryan Lemos" w:date="2019-03-02T09:28:00Z">
            <w:rPr>
              <w:noProof/>
            </w:rPr>
          </w:rPrChange>
        </w:rPr>
        <w:t xml:space="preserve">http://www.jabour.com.br/ufjf/apa/Mono-MarcoAntonio.pdf </w:t>
      </w:r>
      <w:r w:rsidR="001D561A" w:rsidRPr="005F1ECA">
        <w:rPr>
          <w:noProof/>
          <w:highlight w:val="yellow"/>
          <w:rPrChange w:id="2176" w:author="Ryan Lemos" w:date="2019-03-02T09:28:00Z">
            <w:rPr>
              <w:noProof/>
            </w:rPr>
          </w:rPrChange>
        </w:rPr>
        <w:t>&gt;. Acesso em:</w:t>
      </w:r>
      <w:r w:rsidR="00E95C78" w:rsidRPr="005F1ECA">
        <w:rPr>
          <w:noProof/>
          <w:highlight w:val="yellow"/>
          <w:rPrChange w:id="2177"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178" w:author="Ryan Lemos" w:date="2019-03-02T09:28:00Z">
            <w:rPr>
              <w:noProof/>
            </w:rPr>
          </w:rPrChange>
        </w:rPr>
        <w:t xml:space="preserve">HIRAMA, K. </w:t>
      </w:r>
      <w:r w:rsidRPr="005F1ECA">
        <w:rPr>
          <w:b/>
          <w:bCs/>
          <w:noProof/>
          <w:highlight w:val="yellow"/>
          <w:rPrChange w:id="2179" w:author="Ryan Lemos" w:date="2019-03-02T09:28:00Z">
            <w:rPr>
              <w:b/>
              <w:bCs/>
              <w:noProof/>
            </w:rPr>
          </w:rPrChange>
        </w:rPr>
        <w:t>Engenharia de Software:</w:t>
      </w:r>
      <w:r w:rsidRPr="005F1ECA">
        <w:rPr>
          <w:noProof/>
          <w:highlight w:val="yellow"/>
          <w:rPrChange w:id="2180" w:author="Ryan Lemos" w:date="2019-03-02T09:28:00Z">
            <w:rPr>
              <w:noProof/>
            </w:rPr>
          </w:rPrChange>
        </w:rPr>
        <w:t xml:space="preserve"> Qualidade e Produtividade com Tecnologia. </w:t>
      </w:r>
      <w:r w:rsidRPr="005F1ECA">
        <w:rPr>
          <w:noProof/>
          <w:highlight w:val="yellow"/>
          <w:lang w:val="en-US"/>
          <w:rPrChange w:id="2181"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182" w:author="Ryan Lemos" w:date="2019-03-02T09:30:00Z">
            <w:rPr>
              <w:noProof/>
              <w:lang w:val="en-US"/>
            </w:rPr>
          </w:rPrChange>
        </w:rPr>
        <w:t xml:space="preserve">INSTITUTE OF ELETRICAL AND ELETRONICS ENGINEERS. </w:t>
      </w:r>
      <w:r w:rsidRPr="00EC584A">
        <w:rPr>
          <w:b/>
          <w:bCs/>
          <w:noProof/>
          <w:highlight w:val="yellow"/>
          <w:lang w:val="en-US"/>
          <w:rPrChange w:id="2183" w:author="Ryan Lemos" w:date="2019-03-02T09:30:00Z">
            <w:rPr>
              <w:b/>
              <w:bCs/>
              <w:noProof/>
              <w:lang w:val="en-US"/>
            </w:rPr>
          </w:rPrChange>
        </w:rPr>
        <w:t>IEE</w:t>
      </w:r>
      <w:r w:rsidR="00E95C78" w:rsidRPr="00EC584A">
        <w:rPr>
          <w:b/>
          <w:bCs/>
          <w:noProof/>
          <w:highlight w:val="yellow"/>
          <w:lang w:val="en-US"/>
          <w:rPrChange w:id="2184" w:author="Ryan Lemos" w:date="2019-03-02T09:30:00Z">
            <w:rPr>
              <w:b/>
              <w:bCs/>
              <w:noProof/>
              <w:lang w:val="en-US"/>
            </w:rPr>
          </w:rPrChange>
        </w:rPr>
        <w:t>E</w:t>
      </w:r>
      <w:r w:rsidRPr="00EC584A">
        <w:rPr>
          <w:b/>
          <w:bCs/>
          <w:noProof/>
          <w:highlight w:val="yellow"/>
          <w:lang w:val="en-US"/>
          <w:rPrChange w:id="2185" w:author="Ryan Lemos" w:date="2019-03-02T09:30:00Z">
            <w:rPr>
              <w:b/>
              <w:bCs/>
              <w:noProof/>
              <w:lang w:val="en-US"/>
            </w:rPr>
          </w:rPrChange>
        </w:rPr>
        <w:t xml:space="preserve"> Std 610.12-1990:</w:t>
      </w:r>
      <w:r w:rsidRPr="00EC584A">
        <w:rPr>
          <w:noProof/>
          <w:highlight w:val="yellow"/>
          <w:lang w:val="en-US"/>
          <w:rPrChange w:id="2186" w:author="Ryan Lemos" w:date="2019-03-02T09:30:00Z">
            <w:rPr>
              <w:noProof/>
              <w:lang w:val="en-US"/>
            </w:rPr>
          </w:rPrChange>
        </w:rPr>
        <w:t xml:space="preserve"> IEEE Standard Glossary of Software Engineering Terminology. New York: [s.n.], 1990. 84 p.</w:t>
      </w:r>
      <w:r w:rsidR="001D561A" w:rsidRPr="00EC584A">
        <w:rPr>
          <w:noProof/>
          <w:highlight w:val="yellow"/>
          <w:lang w:val="en-US"/>
          <w:rPrChange w:id="2187" w:author="Ryan Lemos" w:date="2019-03-02T09:30:00Z">
            <w:rPr>
              <w:noProof/>
              <w:lang w:val="en-US"/>
            </w:rPr>
          </w:rPrChange>
        </w:rPr>
        <w:t xml:space="preserve"> </w:t>
      </w:r>
      <w:r w:rsidR="001D561A" w:rsidRPr="00EC584A">
        <w:rPr>
          <w:noProof/>
          <w:highlight w:val="yellow"/>
          <w:rPrChange w:id="2188" w:author="Ryan Lemos" w:date="2019-03-02T09:30:00Z">
            <w:rPr>
              <w:noProof/>
            </w:rPr>
          </w:rPrChange>
        </w:rPr>
        <w:t>Disponível em: &lt;</w:t>
      </w:r>
      <w:r w:rsidR="00E95C78" w:rsidRPr="00EC584A">
        <w:rPr>
          <w:highlight w:val="yellow"/>
          <w:rPrChange w:id="2189" w:author="Ryan Lemos" w:date="2019-03-02T09:30:00Z">
            <w:rPr/>
          </w:rPrChange>
        </w:rPr>
        <w:t xml:space="preserve"> </w:t>
      </w:r>
      <w:r w:rsidR="009D2A48" w:rsidRPr="00EC584A">
        <w:rPr>
          <w:highlight w:val="yellow"/>
          <w:rPrChange w:id="2190" w:author="Ryan Lemos" w:date="2019-03-02T09:30:00Z">
            <w:rPr/>
          </w:rPrChange>
        </w:rPr>
        <w:t>http://www.mit.jyu.fi/ope/kurssit/TIES462/Materiaalit/IEEE_SoftwareEngGlossary.pdf</w:t>
      </w:r>
      <w:r w:rsidR="001D561A" w:rsidRPr="00EC584A">
        <w:rPr>
          <w:noProof/>
          <w:highlight w:val="yellow"/>
          <w:rPrChange w:id="2191" w:author="Ryan Lemos" w:date="2019-03-02T09:30:00Z">
            <w:rPr>
              <w:noProof/>
            </w:rPr>
          </w:rPrChange>
        </w:rPr>
        <w:t>&gt;. Acesso em:</w:t>
      </w:r>
      <w:r w:rsidR="00E95C78" w:rsidRPr="00EC584A">
        <w:rPr>
          <w:noProof/>
          <w:highlight w:val="yellow"/>
          <w:rPrChange w:id="2192" w:author="Ryan Lemos" w:date="2019-03-02T09:30:00Z">
            <w:rPr>
              <w:noProof/>
            </w:rPr>
          </w:rPrChange>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C584A">
        <w:rPr>
          <w:noProof/>
          <w:highlight w:val="yellow"/>
          <w:lang w:val="en-US"/>
          <w:rPrChange w:id="2193" w:author="Ryan Lemos" w:date="2019-03-02T09:32:00Z">
            <w:rPr>
              <w:noProof/>
              <w:lang w:val="en-US"/>
            </w:rPr>
          </w:rPrChange>
        </w:rPr>
        <w:t xml:space="preserve">LOCKHART, J. </w:t>
      </w:r>
      <w:r w:rsidRPr="00EC584A">
        <w:rPr>
          <w:b/>
          <w:bCs/>
          <w:noProof/>
          <w:highlight w:val="yellow"/>
          <w:lang w:val="en-US"/>
          <w:rPrChange w:id="2194" w:author="Ryan Lemos" w:date="2019-03-02T09:32:00Z">
            <w:rPr>
              <w:b/>
              <w:bCs/>
              <w:noProof/>
              <w:lang w:val="en-US"/>
            </w:rPr>
          </w:rPrChange>
        </w:rPr>
        <w:t>PHP Moderno</w:t>
      </w:r>
      <w:r w:rsidRPr="00EC584A">
        <w:rPr>
          <w:noProof/>
          <w:highlight w:val="yellow"/>
          <w:lang w:val="en-US"/>
          <w:rPrChange w:id="2195" w:author="Ryan Lemos" w:date="2019-03-02T09:32:00Z">
            <w:rPr>
              <w:noProof/>
              <w:lang w:val="en-US"/>
            </w:rPr>
          </w:rPrChange>
        </w:rPr>
        <w:t>. São Paulo: Novatec, 2015.</w:t>
      </w:r>
      <w:r w:rsidR="007742D4">
        <w:rPr>
          <w:noProof/>
          <w:lang w:val="en-US"/>
        </w:rPr>
        <w:t xml:space="preserve"> </w:t>
      </w:r>
    </w:p>
    <w:p w:rsidR="00D339A1" w:rsidRPr="00E95C78" w:rsidDel="00F35D6F" w:rsidRDefault="00D339A1" w:rsidP="000809C2">
      <w:pPr>
        <w:spacing w:line="240" w:lineRule="auto"/>
        <w:ind w:firstLine="0"/>
        <w:jc w:val="left"/>
        <w:rPr>
          <w:del w:id="2196" w:author="Ryan Lemos" w:date="2019-03-02T09:36:00Z"/>
          <w:noProof/>
          <w:lang w:val="en-US"/>
        </w:rPr>
      </w:pPr>
    </w:p>
    <w:p w:rsidR="00F97B7F" w:rsidRDefault="00D339A1" w:rsidP="000809C2">
      <w:pPr>
        <w:spacing w:line="240" w:lineRule="auto"/>
        <w:ind w:firstLine="0"/>
        <w:jc w:val="left"/>
        <w:rPr>
          <w:ins w:id="2197" w:author="Ryan Lemos" w:date="2019-02-20T08:43:00Z"/>
          <w:noProof/>
          <w:lang w:val="en-US"/>
        </w:rPr>
      </w:pPr>
      <w:del w:id="2198"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E95C78" w:rsidDel="00F35D6F">
          <w:rPr>
            <w:noProof/>
            <w:lang w:val="en-US"/>
          </w:rPr>
          <w:delText>5. ed. São Paulo: Atlas, 2003.</w:delText>
        </w:r>
      </w:del>
    </w:p>
    <w:p w:rsidR="00F97B7F" w:rsidRPr="00F97B7F" w:rsidRDefault="00F97B7F" w:rsidP="000809C2">
      <w:pPr>
        <w:spacing w:line="240" w:lineRule="auto"/>
        <w:ind w:firstLine="0"/>
        <w:jc w:val="left"/>
        <w:rPr>
          <w:noProof/>
          <w:lang w:val="en-US"/>
        </w:rPr>
      </w:pPr>
      <w:ins w:id="2199" w:author="Ryan Lemos" w:date="2019-02-20T08:43:00Z">
        <w:r w:rsidRPr="00EC584A">
          <w:rPr>
            <w:noProof/>
            <w:highlight w:val="yellow"/>
            <w:lang w:val="en-US"/>
            <w:rPrChange w:id="2200" w:author="Ryan Lemos" w:date="2019-03-02T09:31:00Z">
              <w:rPr>
                <w:noProof/>
                <w:lang w:val="en-US"/>
              </w:rPr>
            </w:rPrChange>
          </w:rPr>
          <w:t xml:space="preserve">MASSÉ, M. </w:t>
        </w:r>
        <w:r w:rsidRPr="00EC584A">
          <w:rPr>
            <w:b/>
            <w:noProof/>
            <w:highlight w:val="yellow"/>
            <w:lang w:val="en-US"/>
            <w:rPrChange w:id="2201" w:author="Ryan Lemos" w:date="2019-03-02T09:31:00Z">
              <w:rPr>
                <w:noProof/>
                <w:lang w:val="en-US"/>
              </w:rPr>
            </w:rPrChange>
          </w:rPr>
          <w:t>RES</w:t>
        </w:r>
      </w:ins>
      <w:ins w:id="2202" w:author="Ryan Lemos" w:date="2019-02-20T08:44:00Z">
        <w:r w:rsidRPr="00EC584A">
          <w:rPr>
            <w:b/>
            <w:noProof/>
            <w:highlight w:val="yellow"/>
            <w:lang w:val="en-US"/>
            <w:rPrChange w:id="2203" w:author="Ryan Lemos" w:date="2019-03-02T09:31:00Z">
              <w:rPr>
                <w:noProof/>
                <w:lang w:val="en-US"/>
              </w:rPr>
            </w:rPrChange>
          </w:rPr>
          <w:t>T API</w:t>
        </w:r>
        <w:r w:rsidRPr="00EC584A">
          <w:rPr>
            <w:b/>
            <w:noProof/>
            <w:highlight w:val="yellow"/>
            <w:lang w:val="en-US"/>
            <w:rPrChange w:id="2204" w:author="Ryan Lemos" w:date="2019-03-02T09:31:00Z">
              <w:rPr>
                <w:b/>
                <w:noProof/>
                <w:lang w:val="en-US"/>
              </w:rPr>
            </w:rPrChange>
          </w:rPr>
          <w:t xml:space="preserve">: </w:t>
        </w:r>
        <w:r w:rsidRPr="00EC584A">
          <w:rPr>
            <w:noProof/>
            <w:highlight w:val="yellow"/>
            <w:lang w:val="en-US"/>
            <w:rPrChange w:id="2205" w:author="Ryan Lemos" w:date="2019-03-02T09:31:00Z">
              <w:rPr>
                <w:noProof/>
                <w:lang w:val="en-US"/>
              </w:rPr>
            </w:rPrChange>
          </w:rPr>
          <w:t>Design RuleBook.</w:t>
        </w:r>
      </w:ins>
      <w:ins w:id="2206" w:author="Ryan Lemos" w:date="2019-02-20T08:45:00Z">
        <w:r w:rsidRPr="00EC584A">
          <w:rPr>
            <w:noProof/>
            <w:highlight w:val="yellow"/>
            <w:lang w:val="en-US"/>
            <w:rPrChange w:id="2207" w:author="Ryan Lemos" w:date="2019-03-02T09:31:00Z">
              <w:rPr>
                <w:noProof/>
                <w:lang w:val="en-US"/>
              </w:rPr>
            </w:rPrChange>
          </w:rPr>
          <w:t xml:space="preserve"> Sebastopol:</w:t>
        </w:r>
        <w:r w:rsidRPr="00EC584A">
          <w:rPr>
            <w:noProof/>
            <w:highlight w:val="yellow"/>
            <w:rPrChange w:id="2208" w:author="Ryan Lemos" w:date="2019-03-02T09:31:00Z">
              <w:rPr>
                <w:noProof/>
              </w:rPr>
            </w:rPrChange>
          </w:rPr>
          <w:t xml:space="preserve"> O'Reilly, 2012.</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C584A">
        <w:rPr>
          <w:noProof/>
          <w:highlight w:val="yellow"/>
          <w:lang w:val="en-US"/>
          <w:rPrChange w:id="2209" w:author="Ryan Lemos" w:date="2019-03-02T09:31:00Z">
            <w:rPr>
              <w:noProof/>
              <w:lang w:val="en-US"/>
            </w:rPr>
          </w:rPrChange>
        </w:rPr>
        <w:t xml:space="preserve">MCFARLAND, D. S. </w:t>
      </w:r>
      <w:r w:rsidRPr="00EC584A">
        <w:rPr>
          <w:b/>
          <w:bCs/>
          <w:noProof/>
          <w:highlight w:val="yellow"/>
          <w:lang w:val="en-US"/>
          <w:rPrChange w:id="2210" w:author="Ryan Lemos" w:date="2019-03-02T09:31:00Z">
            <w:rPr>
              <w:b/>
              <w:bCs/>
              <w:noProof/>
              <w:lang w:val="en-US"/>
            </w:rPr>
          </w:rPrChange>
        </w:rPr>
        <w:t>CSS3:</w:t>
      </w:r>
      <w:r w:rsidRPr="00EC584A">
        <w:rPr>
          <w:noProof/>
          <w:highlight w:val="yellow"/>
          <w:lang w:val="en-US"/>
          <w:rPrChange w:id="2211" w:author="Ryan Lemos" w:date="2019-03-02T09:31:00Z">
            <w:rPr>
              <w:noProof/>
              <w:lang w:val="en-US"/>
            </w:rPr>
          </w:rPrChange>
        </w:rPr>
        <w:t xml:space="preserve"> the missing manual. </w:t>
      </w:r>
      <w:r w:rsidRPr="00EC584A">
        <w:rPr>
          <w:noProof/>
          <w:highlight w:val="yellow"/>
          <w:rPrChange w:id="2212"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13" w:author="Ryan Lemos" w:date="2019-03-02T09:27:00Z">
            <w:rPr>
              <w:noProof/>
            </w:rPr>
          </w:rPrChange>
        </w:rPr>
        <w:t xml:space="preserve">MELO NETO, J. A. D. </w:t>
      </w:r>
      <w:r w:rsidRPr="005F1ECA">
        <w:rPr>
          <w:i/>
          <w:noProof/>
          <w:highlight w:val="yellow"/>
          <w:rPrChange w:id="2214" w:author="Ryan Lemos" w:date="2019-03-02T09:27:00Z">
            <w:rPr>
              <w:i/>
              <w:noProof/>
            </w:rPr>
          </w:rPrChange>
        </w:rPr>
        <w:t>et al.</w:t>
      </w:r>
      <w:r w:rsidRPr="005F1ECA">
        <w:rPr>
          <w:noProof/>
          <w:highlight w:val="yellow"/>
          <w:rPrChange w:id="2215" w:author="Ryan Lemos" w:date="2019-03-02T09:27:00Z">
            <w:rPr>
              <w:noProof/>
            </w:rPr>
          </w:rPrChange>
        </w:rPr>
        <w:t xml:space="preserve"> </w:t>
      </w:r>
      <w:r w:rsidRPr="005F1ECA">
        <w:rPr>
          <w:b/>
          <w:bCs/>
          <w:noProof/>
          <w:highlight w:val="yellow"/>
          <w:rPrChange w:id="2216" w:author="Ryan Lemos" w:date="2019-03-02T09:27:00Z">
            <w:rPr>
              <w:b/>
              <w:bCs/>
              <w:noProof/>
            </w:rPr>
          </w:rPrChange>
        </w:rPr>
        <w:t>Educação a distância:</w:t>
      </w:r>
      <w:r w:rsidRPr="005F1ECA">
        <w:rPr>
          <w:noProof/>
          <w:highlight w:val="yellow"/>
          <w:rPrChange w:id="2217"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18" w:author="Ryan Lemos" w:date="2019-03-02T09:28:00Z">
            <w:rPr>
              <w:noProof/>
            </w:rPr>
          </w:rPrChange>
        </w:rPr>
        <w:t xml:space="preserve">MORENO, E. D.; PEREIRA, F. D.; CHIARAMONTE, R. B. </w:t>
      </w:r>
      <w:r w:rsidRPr="005F1ECA">
        <w:rPr>
          <w:b/>
          <w:bCs/>
          <w:noProof/>
          <w:highlight w:val="yellow"/>
          <w:rPrChange w:id="2219" w:author="Ryan Lemos" w:date="2019-03-02T09:28:00Z">
            <w:rPr>
              <w:b/>
              <w:bCs/>
              <w:noProof/>
            </w:rPr>
          </w:rPrChange>
        </w:rPr>
        <w:t>Criptografia em Hardware e Software</w:t>
      </w:r>
      <w:r w:rsidRPr="005F1ECA">
        <w:rPr>
          <w:noProof/>
          <w:highlight w:val="yellow"/>
          <w:rPrChange w:id="2220"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21" w:author="Ryan Lemos" w:date="2019-03-02T09:29:00Z">
            <w:rPr>
              <w:noProof/>
            </w:rPr>
          </w:rPrChange>
        </w:rPr>
        <w:t xml:space="preserve">OTWELL, T. </w:t>
      </w:r>
      <w:r w:rsidRPr="00EC584A">
        <w:rPr>
          <w:b/>
          <w:noProof/>
          <w:highlight w:val="yellow"/>
          <w:rPrChange w:id="2222" w:author="Ryan Lemos" w:date="2019-03-02T09:29:00Z">
            <w:rPr>
              <w:b/>
              <w:noProof/>
            </w:rPr>
          </w:rPrChange>
        </w:rPr>
        <w:t>Encryption.</w:t>
      </w:r>
      <w:r w:rsidRPr="00EC584A">
        <w:rPr>
          <w:noProof/>
          <w:highlight w:val="yellow"/>
          <w:rPrChange w:id="2223"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24" w:author="Ryan Lemos" w:date="2019-03-02T09:28:00Z">
            <w:rPr>
              <w:noProof/>
            </w:rPr>
          </w:rPrChange>
        </w:rPr>
        <w:t xml:space="preserve">PHP. </w:t>
      </w:r>
      <w:r w:rsidRPr="005F1ECA">
        <w:rPr>
          <w:b/>
          <w:noProof/>
          <w:highlight w:val="yellow"/>
          <w:rPrChange w:id="2225" w:author="Ryan Lemos" w:date="2019-03-02T09:28:00Z">
            <w:rPr>
              <w:b/>
              <w:noProof/>
            </w:rPr>
          </w:rPrChange>
        </w:rPr>
        <w:t>Modelo de Armazenamento Criptografado.</w:t>
      </w:r>
      <w:r w:rsidRPr="005F1ECA">
        <w:rPr>
          <w:noProof/>
          <w:highlight w:val="yellow"/>
          <w:rPrChange w:id="2226"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27" w:author="Ryan Lemos" w:date="2019-03-02T09:28:00Z">
            <w:rPr>
              <w:noProof/>
            </w:rPr>
          </w:rPrChange>
        </w:rPr>
        <w:t xml:space="preserve">PHP. </w:t>
      </w:r>
      <w:r w:rsidRPr="005F1ECA">
        <w:rPr>
          <w:b/>
          <w:noProof/>
          <w:highlight w:val="yellow"/>
          <w:rPrChange w:id="2228" w:author="Ryan Lemos" w:date="2019-03-02T09:28:00Z">
            <w:rPr>
              <w:b/>
              <w:noProof/>
            </w:rPr>
          </w:rPrChange>
        </w:rPr>
        <w:t>O que é o PHP?</w:t>
      </w:r>
      <w:r w:rsidRPr="005F1ECA">
        <w:rPr>
          <w:noProof/>
          <w:highlight w:val="yellow"/>
          <w:rPrChange w:id="2229"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230" w:author="Ryan Lemos" w:date="2019-03-02T09:28:00Z">
            <w:rPr>
              <w:noProof/>
            </w:rPr>
          </w:rPrChange>
        </w:rPr>
        <w:t xml:space="preserve">PRESSMAN, R. S. </w:t>
      </w:r>
      <w:r w:rsidRPr="005F1ECA">
        <w:rPr>
          <w:b/>
          <w:bCs/>
          <w:noProof/>
          <w:highlight w:val="yellow"/>
          <w:rPrChange w:id="2231" w:author="Ryan Lemos" w:date="2019-03-02T09:28:00Z">
            <w:rPr>
              <w:b/>
              <w:bCs/>
              <w:noProof/>
            </w:rPr>
          </w:rPrChange>
        </w:rPr>
        <w:t>Engenharia de Software:</w:t>
      </w:r>
      <w:r w:rsidRPr="005F1ECA">
        <w:rPr>
          <w:noProof/>
          <w:highlight w:val="yellow"/>
          <w:rPrChange w:id="2232" w:author="Ryan Lemos" w:date="2019-03-02T09:28:00Z">
            <w:rPr>
              <w:noProof/>
            </w:rPr>
          </w:rPrChange>
        </w:rPr>
        <w:t xml:space="preserve"> Uma abordagem Profissional. </w:t>
      </w:r>
      <w:r w:rsidRPr="005F1ECA">
        <w:rPr>
          <w:noProof/>
          <w:highlight w:val="yellow"/>
          <w:lang w:val="en-US"/>
          <w:rPrChange w:id="2233"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234" w:author="Ryan Lemos" w:date="2019-03-02T09:31:00Z">
            <w:rPr>
              <w:noProof/>
              <w:lang w:val="en-US"/>
            </w:rPr>
          </w:rPrChange>
        </w:rPr>
        <w:t xml:space="preserve">ROBBINS, J. N. </w:t>
      </w:r>
      <w:r w:rsidRPr="00EC584A">
        <w:rPr>
          <w:b/>
          <w:bCs/>
          <w:noProof/>
          <w:highlight w:val="yellow"/>
          <w:lang w:val="en-US"/>
          <w:rPrChange w:id="2235" w:author="Ryan Lemos" w:date="2019-03-02T09:31:00Z">
            <w:rPr>
              <w:b/>
              <w:bCs/>
              <w:noProof/>
              <w:lang w:val="en-US"/>
            </w:rPr>
          </w:rPrChange>
        </w:rPr>
        <w:t>HTML5:</w:t>
      </w:r>
      <w:r w:rsidRPr="00EC584A">
        <w:rPr>
          <w:noProof/>
          <w:highlight w:val="yellow"/>
          <w:lang w:val="en-US"/>
          <w:rPrChange w:id="2236" w:author="Ryan Lemos" w:date="2019-03-02T09:31:00Z">
            <w:rPr>
              <w:noProof/>
              <w:lang w:val="en-US"/>
            </w:rPr>
          </w:rPrChange>
        </w:rPr>
        <w:t xml:space="preserve"> Pocket Reference. 5. ed. </w:t>
      </w:r>
      <w:r w:rsidRPr="00EC584A">
        <w:rPr>
          <w:noProof/>
          <w:highlight w:val="yellow"/>
          <w:rPrChange w:id="2237" w:author="Ryan Lemos" w:date="2019-03-02T09:31: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2238" w:author="Ryan Lemos" w:date="2019-02-18T09:57:00Z"/>
          <w:noProof/>
        </w:rPr>
      </w:pPr>
      <w:r w:rsidRPr="00EC584A">
        <w:rPr>
          <w:noProof/>
          <w:highlight w:val="yellow"/>
          <w:lang w:val="en-US"/>
          <w:rPrChange w:id="2239" w:author="Ryan Lemos" w:date="2019-03-02T09:29:00Z">
            <w:rPr>
              <w:noProof/>
              <w:lang w:val="en-US"/>
            </w:rPr>
          </w:rPrChange>
        </w:rPr>
        <w:t xml:space="preserve">SANDHU, R. S. Role-based Access Control. In: </w:t>
      </w:r>
      <w:r w:rsidRPr="00EC584A">
        <w:rPr>
          <w:b/>
          <w:noProof/>
          <w:highlight w:val="yellow"/>
          <w:lang w:val="en-US"/>
          <w:rPrChange w:id="2240" w:author="Ryan Lemos" w:date="2019-03-02T09:29:00Z">
            <w:rPr>
              <w:b/>
              <w:noProof/>
              <w:lang w:val="en-US"/>
            </w:rPr>
          </w:rPrChange>
        </w:rPr>
        <w:t>Advances in Computers.</w:t>
      </w:r>
      <w:r w:rsidRPr="00EC584A">
        <w:rPr>
          <w:noProof/>
          <w:highlight w:val="yellow"/>
          <w:lang w:val="en-US"/>
          <w:rPrChange w:id="2241" w:author="Ryan Lemos" w:date="2019-03-02T09:29:00Z">
            <w:rPr>
              <w:noProof/>
              <w:lang w:val="en-US"/>
            </w:rPr>
          </w:rPrChange>
        </w:rPr>
        <w:t xml:space="preserve"> Fairfax: Academic Press, v. 46, 1998. p. 237-286. </w:t>
      </w:r>
      <w:r w:rsidRPr="00EC584A">
        <w:rPr>
          <w:noProof/>
          <w:highlight w:val="yellow"/>
          <w:rPrChange w:id="2242"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2243" w:author="Ryan Lemos" w:date="2019-02-18T09:57:00Z"/>
          <w:noProof/>
        </w:rPr>
      </w:pPr>
    </w:p>
    <w:p w:rsidR="00F80769" w:rsidRPr="001A0B14" w:rsidRDefault="001A0B14" w:rsidP="000809C2">
      <w:pPr>
        <w:spacing w:line="240" w:lineRule="auto"/>
        <w:ind w:firstLine="0"/>
        <w:jc w:val="left"/>
        <w:rPr>
          <w:noProof/>
        </w:rPr>
      </w:pPr>
      <w:ins w:id="2244" w:author="Ryan Lemos" w:date="2019-02-18T09:57:00Z">
        <w:r w:rsidRPr="00F35D6F">
          <w:rPr>
            <w:noProof/>
            <w:highlight w:val="yellow"/>
            <w:rPrChange w:id="2245" w:author="Ryan Lemos" w:date="2019-03-02T09:36:00Z">
              <w:rPr>
                <w:noProof/>
              </w:rPr>
            </w:rPrChange>
          </w:rPr>
          <w:lastRenderedPageBreak/>
          <w:t>SANTOS, L.</w:t>
        </w:r>
      </w:ins>
      <w:ins w:id="2246" w:author="Ryan Lemos" w:date="2019-02-18T09:58:00Z">
        <w:r w:rsidRPr="00F35D6F">
          <w:rPr>
            <w:noProof/>
            <w:highlight w:val="yellow"/>
            <w:rPrChange w:id="2247" w:author="Ryan Lemos" w:date="2019-03-02T09:36:00Z">
              <w:rPr>
                <w:noProof/>
              </w:rPr>
            </w:rPrChange>
          </w:rPr>
          <w:t xml:space="preserve"> dos. </w:t>
        </w:r>
        <w:r w:rsidRPr="00F35D6F">
          <w:rPr>
            <w:b/>
            <w:noProof/>
            <w:highlight w:val="yellow"/>
            <w:rPrChange w:id="2248" w:author="Ryan Lemos" w:date="2019-03-02T09:36:00Z">
              <w:rPr>
                <w:noProof/>
              </w:rPr>
            </w:rPrChange>
          </w:rPr>
          <w:t>Como escrever boas histórias de usuário (User Stories)</w:t>
        </w:r>
        <w:r w:rsidRPr="00F35D6F">
          <w:rPr>
            <w:b/>
            <w:noProof/>
            <w:highlight w:val="yellow"/>
            <w:rPrChange w:id="2249" w:author="Ryan Lemos" w:date="2019-03-02T09:36:00Z">
              <w:rPr>
                <w:b/>
                <w:noProof/>
              </w:rPr>
            </w:rPrChange>
          </w:rPr>
          <w:t xml:space="preserve">. </w:t>
        </w:r>
        <w:r w:rsidRPr="00F35D6F">
          <w:rPr>
            <w:noProof/>
            <w:highlight w:val="yellow"/>
            <w:rPrChange w:id="2250" w:author="Ryan Lemos" w:date="2019-03-02T09:36:00Z">
              <w:rPr>
                <w:noProof/>
              </w:rPr>
            </w:rPrChange>
          </w:rPr>
          <w:t>2017. Disponível em: &lt;https://medium.com/vertice/como-escrever-boas-users-stories-hist%C3%B3rias-de-usu%C3%A1rios-b29c75043fac&gt;</w:t>
        </w:r>
      </w:ins>
      <w:ins w:id="2251" w:author="Ryan Lemos" w:date="2019-02-18T09:59:00Z">
        <w:r w:rsidRPr="00F35D6F">
          <w:rPr>
            <w:noProof/>
            <w:highlight w:val="yellow"/>
            <w:rPrChange w:id="2252" w:author="Ryan Lemos" w:date="2019-03-02T09:36:00Z">
              <w:rPr>
                <w:noProof/>
              </w:rPr>
            </w:rPrChange>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2253" w:author="Ryan Lemos" w:date="2019-03-02T09:27:00Z">
            <w:rPr>
              <w:noProof/>
            </w:rPr>
          </w:rPrChange>
        </w:rPr>
        <w:t xml:space="preserve">SEVERINO, A. J. </w:t>
      </w:r>
      <w:r w:rsidRPr="005F1ECA">
        <w:rPr>
          <w:b/>
          <w:bCs/>
          <w:noProof/>
          <w:highlight w:val="yellow"/>
          <w:rPrChange w:id="2254" w:author="Ryan Lemos" w:date="2019-03-02T09:27:00Z">
            <w:rPr>
              <w:b/>
              <w:bCs/>
              <w:noProof/>
            </w:rPr>
          </w:rPrChange>
        </w:rPr>
        <w:t>Metodologia de trabalho científico</w:t>
      </w:r>
      <w:r w:rsidRPr="005F1ECA">
        <w:rPr>
          <w:noProof/>
          <w:highlight w:val="yellow"/>
          <w:rPrChange w:id="2255"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EC584A">
        <w:rPr>
          <w:noProof/>
          <w:highlight w:val="yellow"/>
          <w:rPrChange w:id="2256" w:author="Ryan Lemos" w:date="2019-03-02T09:33:00Z">
            <w:rPr>
              <w:noProof/>
            </w:rPr>
          </w:rPrChange>
        </w:rPr>
        <w:t xml:space="preserve">SILBERCHATZ, A.; KORTH, H. F.; SUDARSHAN, S. </w:t>
      </w:r>
      <w:r w:rsidRPr="00EC584A">
        <w:rPr>
          <w:b/>
          <w:bCs/>
          <w:noProof/>
          <w:highlight w:val="yellow"/>
          <w:rPrChange w:id="2257" w:author="Ryan Lemos" w:date="2019-03-02T09:33:00Z">
            <w:rPr>
              <w:b/>
              <w:bCs/>
              <w:noProof/>
            </w:rPr>
          </w:rPrChange>
        </w:rPr>
        <w:t>Sistema de Banco de Dados</w:t>
      </w:r>
      <w:r w:rsidRPr="00EC584A">
        <w:rPr>
          <w:noProof/>
          <w:highlight w:val="yellow"/>
          <w:rPrChange w:id="2258" w:author="Ryan Lemos" w:date="2019-03-02T09:33:00Z">
            <w:rPr>
              <w:noProof/>
            </w:rPr>
          </w:rPrChange>
        </w:rPr>
        <w:t xml:space="preserve">. </w:t>
      </w:r>
      <w:r w:rsidRPr="00EC584A">
        <w:rPr>
          <w:noProof/>
          <w:highlight w:val="yellow"/>
          <w:lang w:val="en-US"/>
          <w:rPrChange w:id="2259"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260" w:author="Ryan Lemos" w:date="2019-03-02T09:30:00Z">
            <w:rPr>
              <w:noProof/>
              <w:lang w:val="en-US"/>
            </w:rPr>
          </w:rPrChange>
        </w:rPr>
        <w:t xml:space="preserve">SILVER, B. </w:t>
      </w:r>
      <w:r w:rsidRPr="00EC584A">
        <w:rPr>
          <w:b/>
          <w:bCs/>
          <w:noProof/>
          <w:highlight w:val="yellow"/>
          <w:lang w:val="en-US"/>
          <w:rPrChange w:id="2261" w:author="Ryan Lemos" w:date="2019-03-02T09:30:00Z">
            <w:rPr>
              <w:b/>
              <w:bCs/>
              <w:noProof/>
              <w:lang w:val="en-US"/>
            </w:rPr>
          </w:rPrChange>
        </w:rPr>
        <w:t>BPMN Method and Style:</w:t>
      </w:r>
      <w:r w:rsidRPr="00EC584A">
        <w:rPr>
          <w:noProof/>
          <w:highlight w:val="yellow"/>
          <w:lang w:val="en-US"/>
          <w:rPrChange w:id="2262" w:author="Ryan Lemos" w:date="2019-03-02T09:30:00Z">
            <w:rPr>
              <w:noProof/>
              <w:lang w:val="en-US"/>
            </w:rPr>
          </w:rPrChange>
        </w:rPr>
        <w:t xml:space="preserve"> with Bpmn Implementer's Guide. </w:t>
      </w:r>
      <w:r w:rsidRPr="00EC584A">
        <w:rPr>
          <w:noProof/>
          <w:highlight w:val="yellow"/>
          <w:rPrChange w:id="2263" w:author="Ryan Lemos" w:date="2019-03-02T09:30:00Z">
            <w:rPr>
              <w:noProof/>
            </w:rPr>
          </w:rPrChange>
        </w:rPr>
        <w:t>2. ed. Altadena: Cody-Cassidy Press, 2017</w:t>
      </w:r>
      <w:r w:rsidR="00A33B79" w:rsidRPr="00EC584A">
        <w:rPr>
          <w:noProof/>
          <w:highlight w:val="yellow"/>
          <w:rPrChange w:id="2264"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65" w:author="Ryan Lemos" w:date="2019-03-02T09:32:00Z">
            <w:rPr>
              <w:noProof/>
            </w:rPr>
          </w:rPrChange>
        </w:rPr>
        <w:t xml:space="preserve">SKLAR, D. </w:t>
      </w:r>
      <w:r w:rsidRPr="00EC584A">
        <w:rPr>
          <w:b/>
          <w:bCs/>
          <w:noProof/>
          <w:highlight w:val="yellow"/>
          <w:rPrChange w:id="2266" w:author="Ryan Lemos" w:date="2019-03-02T09:32:00Z">
            <w:rPr>
              <w:b/>
              <w:bCs/>
              <w:noProof/>
            </w:rPr>
          </w:rPrChange>
        </w:rPr>
        <w:t>Aprendendo PHP:</w:t>
      </w:r>
      <w:r w:rsidRPr="00EC584A">
        <w:rPr>
          <w:noProof/>
          <w:highlight w:val="yellow"/>
          <w:rPrChange w:id="2267"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68" w:author="Ryan Lemos" w:date="2019-03-02T09:29:00Z">
            <w:rPr>
              <w:noProof/>
            </w:rPr>
          </w:rPrChange>
        </w:rPr>
        <w:t xml:space="preserve">SOMMERVILLE, I. </w:t>
      </w:r>
      <w:r w:rsidRPr="00EC584A">
        <w:rPr>
          <w:b/>
          <w:bCs/>
          <w:noProof/>
          <w:highlight w:val="yellow"/>
          <w:rPrChange w:id="2269" w:author="Ryan Lemos" w:date="2019-03-02T09:29:00Z">
            <w:rPr>
              <w:b/>
              <w:bCs/>
              <w:noProof/>
            </w:rPr>
          </w:rPrChange>
        </w:rPr>
        <w:t>Engenharia de Software</w:t>
      </w:r>
      <w:r w:rsidRPr="00EC584A">
        <w:rPr>
          <w:noProof/>
          <w:highlight w:val="yellow"/>
          <w:rPrChange w:id="2270"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71" w:author="Ryan Lemos" w:date="2019-03-02T09:32:00Z">
            <w:rPr>
              <w:noProof/>
            </w:rPr>
          </w:rPrChange>
        </w:rPr>
        <w:t xml:space="preserve">STAUFFER, M. </w:t>
      </w:r>
      <w:r w:rsidRPr="00EC584A">
        <w:rPr>
          <w:b/>
          <w:bCs/>
          <w:noProof/>
          <w:highlight w:val="yellow"/>
          <w:rPrChange w:id="2272" w:author="Ryan Lemos" w:date="2019-03-02T09:32:00Z">
            <w:rPr>
              <w:b/>
              <w:bCs/>
              <w:noProof/>
            </w:rPr>
          </w:rPrChange>
        </w:rPr>
        <w:t>Desenvolvendo com Laravel:</w:t>
      </w:r>
      <w:r w:rsidRPr="00EC584A">
        <w:rPr>
          <w:noProof/>
          <w:highlight w:val="yellow"/>
          <w:rPrChange w:id="2273"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74" w:author="Ryan Lemos" w:date="2019-03-02T09:30:00Z">
            <w:rPr>
              <w:noProof/>
            </w:rPr>
          </w:rPrChange>
        </w:rPr>
        <w:t xml:space="preserve">TELES, V. M. </w:t>
      </w:r>
      <w:r w:rsidRPr="00EC584A">
        <w:rPr>
          <w:b/>
          <w:bCs/>
          <w:noProof/>
          <w:highlight w:val="yellow"/>
          <w:rPrChange w:id="2275" w:author="Ryan Lemos" w:date="2019-03-02T09:30:00Z">
            <w:rPr>
              <w:b/>
              <w:bCs/>
              <w:noProof/>
            </w:rPr>
          </w:rPrChange>
        </w:rPr>
        <w:t>Extreme Programming:</w:t>
      </w:r>
      <w:r w:rsidRPr="00EC584A">
        <w:rPr>
          <w:noProof/>
          <w:highlight w:val="yellow"/>
          <w:rPrChange w:id="2276" w:author="Ryan Lemos" w:date="2019-03-02T09:30:00Z">
            <w:rPr>
              <w:noProof/>
            </w:rPr>
          </w:rPrChange>
        </w:rPr>
        <w:t xml:space="preserve"> Aprenda como encantar seus usuários desenvolvendo software com agilidade e alta qualidade. 2. ed. São Paulo: Novatec, 2014.</w:t>
      </w:r>
    </w:p>
    <w:p w:rsidR="00D339A1" w:rsidDel="00F35D6F" w:rsidRDefault="00D339A1" w:rsidP="000809C2">
      <w:pPr>
        <w:spacing w:line="240" w:lineRule="auto"/>
        <w:ind w:firstLine="0"/>
        <w:jc w:val="left"/>
        <w:rPr>
          <w:del w:id="2277" w:author="Ryan Lemos" w:date="2019-03-02T09:36:00Z"/>
          <w:noProof/>
        </w:rPr>
      </w:pPr>
    </w:p>
    <w:p w:rsidR="00D339A1" w:rsidRPr="00D339A1" w:rsidDel="00F35D6F" w:rsidRDefault="00D339A1" w:rsidP="000809C2">
      <w:pPr>
        <w:spacing w:line="240" w:lineRule="auto"/>
        <w:ind w:firstLine="0"/>
        <w:jc w:val="left"/>
        <w:rPr>
          <w:del w:id="2278" w:author="Ryan Lemos" w:date="2019-03-02T09:36:00Z"/>
          <w:noProof/>
        </w:rPr>
      </w:pPr>
      <w:del w:id="2279"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80" w:author="Ryan Lemos" w:date="2019-03-02T09:27:00Z">
            <w:rPr>
              <w:noProof/>
            </w:rPr>
          </w:rPrChange>
        </w:rPr>
        <w:t xml:space="preserve">WIZARD. </w:t>
      </w:r>
      <w:r w:rsidRPr="005F1ECA">
        <w:rPr>
          <w:b/>
          <w:bCs/>
          <w:noProof/>
          <w:highlight w:val="yellow"/>
          <w:rPrChange w:id="2281" w:author="Ryan Lemos" w:date="2019-03-02T09:27:00Z">
            <w:rPr>
              <w:b/>
              <w:bCs/>
              <w:noProof/>
            </w:rPr>
          </w:rPrChange>
        </w:rPr>
        <w:t>Experiências Wizard</w:t>
      </w:r>
      <w:r w:rsidRPr="005F1ECA">
        <w:rPr>
          <w:noProof/>
          <w:highlight w:val="yellow"/>
          <w:rPrChange w:id="2282"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283" w:author="Ryan Lemos" w:date="2019-03-02T09:27:00Z">
            <w:rPr>
              <w:noProof/>
            </w:rPr>
          </w:rPrChange>
        </w:rPr>
        <w:t xml:space="preserve">WIZARD. </w:t>
      </w:r>
      <w:r w:rsidRPr="005F1ECA">
        <w:rPr>
          <w:b/>
          <w:bCs/>
          <w:noProof/>
          <w:highlight w:val="yellow"/>
          <w:rPrChange w:id="2284" w:author="Ryan Lemos" w:date="2019-03-02T09:27:00Z">
            <w:rPr>
              <w:b/>
              <w:bCs/>
              <w:noProof/>
            </w:rPr>
          </w:rPrChange>
        </w:rPr>
        <w:t>Sobre a Wizard</w:t>
      </w:r>
      <w:r w:rsidRPr="005F1ECA">
        <w:rPr>
          <w:noProof/>
          <w:highlight w:val="yellow"/>
          <w:rPrChange w:id="2285"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286" w:author="Ryan Lemos" w:date="2019-03-02T09:29:00Z">
            <w:rPr>
              <w:noProof/>
            </w:rPr>
          </w:rPrChange>
        </w:rPr>
        <w:t xml:space="preserve">ZAPATER, M.; SUZUKI, R. </w:t>
      </w:r>
      <w:r w:rsidRPr="00EC584A">
        <w:rPr>
          <w:b/>
          <w:noProof/>
          <w:highlight w:val="yellow"/>
          <w:rPrChange w:id="2287" w:author="Ryan Lemos" w:date="2019-03-02T09:29:00Z">
            <w:rPr>
              <w:b/>
              <w:noProof/>
            </w:rPr>
          </w:rPrChange>
        </w:rPr>
        <w:t>Segurança da Informação:</w:t>
      </w:r>
      <w:r w:rsidRPr="00EC584A">
        <w:rPr>
          <w:noProof/>
          <w:highlight w:val="yellow"/>
          <w:rPrChange w:id="2288"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2289"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289"/>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6BE4" w:rsidRDefault="00566BE4" w:rsidP="00C24B28">
      <w:pPr>
        <w:spacing w:line="240" w:lineRule="auto"/>
      </w:pPr>
      <w:r>
        <w:separator/>
      </w:r>
    </w:p>
  </w:endnote>
  <w:endnote w:type="continuationSeparator" w:id="0">
    <w:p w:rsidR="00566BE4" w:rsidRDefault="00566BE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6BE4" w:rsidRDefault="00566BE4" w:rsidP="00C24B28">
      <w:pPr>
        <w:spacing w:line="240" w:lineRule="auto"/>
      </w:pPr>
      <w:r>
        <w:separator/>
      </w:r>
    </w:p>
  </w:footnote>
  <w:footnote w:type="continuationSeparator" w:id="0">
    <w:p w:rsidR="00566BE4" w:rsidRDefault="00566BE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BB5" w:rsidRDefault="00BC4BB5">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BB5" w:rsidRDefault="00BC4BB5">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BB5" w:rsidRDefault="00BC4BB5">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BB5" w:rsidRDefault="00BC4BB5">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4BB5" w:rsidRDefault="00BC4BB5">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BC4BB5" w:rsidRDefault="00BC4BB5">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BB5" w:rsidRPr="00C1350C" w:rsidRDefault="00BC4BB5">
    <w:pPr>
      <w:pStyle w:val="Cabealho"/>
      <w:jc w:val="right"/>
      <w:rPr>
        <w:sz w:val="20"/>
        <w:szCs w:val="20"/>
      </w:rPr>
    </w:pPr>
  </w:p>
  <w:p w:rsidR="00BC4BB5" w:rsidRPr="00475C34" w:rsidRDefault="00BC4BB5"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BB5" w:rsidRPr="00C1350C" w:rsidRDefault="00BC4BB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5B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480F1"/>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6D61EE7-A0F8-4D51-8620-E4D79773C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5888</TotalTime>
  <Pages>92</Pages>
  <Words>17673</Words>
  <Characters>95439</Characters>
  <Application>Microsoft Office Word</Application>
  <DocSecurity>0</DocSecurity>
  <Lines>795</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112887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121</cp:revision>
  <cp:lastPrinted>2018-11-06T01:42:00Z</cp:lastPrinted>
  <dcterms:created xsi:type="dcterms:W3CDTF">2019-01-22T15:16:00Z</dcterms:created>
  <dcterms:modified xsi:type="dcterms:W3CDTF">2019-04-28T13:52:00Z</dcterms:modified>
</cp:coreProperties>
</file>