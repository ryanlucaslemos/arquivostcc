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42526"/>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42527"/>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42528"/>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42529"/>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42531"/>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42532"/>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42533"/>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4" w:name="_Toc542537"/>
      <w:proofErr w:type="spellStart"/>
      <w:r>
        <w:t>TypeScript</w:t>
      </w:r>
      <w:bookmarkEnd w:id="4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5" w:name="_Toc542538"/>
      <w:r>
        <w:t>Angular</w:t>
      </w:r>
      <w:bookmarkEnd w:id="45"/>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6"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6"/>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7"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7"/>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8" w:name="_Ref526533823"/>
      <w:bookmarkStart w:id="49" w:name="_Toc542540"/>
      <w:r w:rsidRPr="00952162">
        <w:rPr>
          <w:i/>
        </w:rPr>
        <w:t>Framework</w:t>
      </w:r>
      <w:r>
        <w:t xml:space="preserve"> </w:t>
      </w:r>
      <w:proofErr w:type="spellStart"/>
      <w:r w:rsidR="00D61CB9" w:rsidRPr="003635FC">
        <w:t>Laravel</w:t>
      </w:r>
      <w:bookmarkEnd w:id="48"/>
      <w:bookmarkEnd w:id="49"/>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0" w:name="_Toc542541"/>
      <w:r w:rsidRPr="00BB49CF">
        <w:t>Sistema de Gerenciamento de Banco de Dados</w:t>
      </w:r>
      <w:r w:rsidR="00773355">
        <w:t xml:space="preserve"> (MySQL)</w:t>
      </w:r>
      <w:bookmarkEnd w:id="50"/>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1"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1"/>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39"/>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RDefault="00FF70F9" w:rsidP="007216C5">
      <w:pPr>
        <w:pStyle w:val="Ttulo3"/>
      </w:pPr>
      <w:r>
        <w:lastRenderedPageBreak/>
        <w:t>Estórias de usuários</w:t>
      </w:r>
    </w:p>
    <w:p w:rsidR="00643E24" w:rsidRPr="00643E24" w:rsidRDefault="00643E24" w:rsidP="00643E24"/>
    <w:p w:rsidR="007216C5" w:rsidRDefault="00643E24" w:rsidP="007216C5">
      <w:pPr>
        <w:rPr>
          <w:ins w:id="54" w:author="Ryan Lemos" w:date="2019-02-18T09:54:00Z"/>
        </w:rPr>
      </w:pPr>
      <w:r>
        <w:t xml:space="preserve">As estórias de usuários são um modelo de se recolher os requisitos e documentação considerado pelo XP. Então para apoio do ambiente proposto foram colhidas as estórias de usuários </w:t>
      </w:r>
      <w:r w:rsidR="007051CE">
        <w:t xml:space="preserve">para cada requisito do </w:t>
      </w:r>
      <w:del w:id="55" w:author="Ryan Lemos" w:date="2019-02-18T09:53:00Z">
        <w:r w:rsidR="007051CE" w:rsidDel="00F80769">
          <w:delText>sistema</w:delText>
        </w:r>
      </w:del>
      <w:ins w:id="56" w:author="Ryan Lemos" w:date="2019-02-18T09:53:00Z">
        <w:r w:rsidR="00F80769">
          <w:t>ambiente</w:t>
        </w:r>
      </w:ins>
      <w:r w:rsidR="007051CE">
        <w:t xml:space="preserve">. </w:t>
      </w:r>
      <w:ins w:id="57" w:author="Ryan Lemos" w:date="2019-02-18T09:52:00Z">
        <w:r w:rsidR="00F80769">
          <w:t>As est</w:t>
        </w:r>
      </w:ins>
      <w:ins w:id="58" w:author="Ryan Lemos" w:date="2019-02-18T09:53:00Z">
        <w:r w:rsidR="00F80769">
          <w:t>órias estão dividas de modo a compreender as necessidades de cada perfil de usuário do ambiente. Os perfis d</w:t>
        </w:r>
      </w:ins>
      <w:ins w:id="59" w:author="Ryan Lemos" w:date="2019-02-18T09:54:00Z">
        <w:r w:rsidR="00F80769">
          <w:t>e usuário</w:t>
        </w:r>
      </w:ins>
      <w:ins w:id="60" w:author="Ryan Lemos" w:date="2019-02-18T09:53:00Z">
        <w:r w:rsidR="00F80769">
          <w:t xml:space="preserve"> são</w:t>
        </w:r>
      </w:ins>
      <w:ins w:id="61" w:author="Ryan Lemos" w:date="2019-02-18T09:54:00Z">
        <w:r w:rsidR="00F80769">
          <w:t xml:space="preserve"> o aluno, professor e o gestor. Além disso há uma estória só que é válida para todos os </w:t>
        </w:r>
      </w:ins>
      <w:ins w:id="62" w:author="Ryan Lemos" w:date="2019-02-18T09:55:00Z">
        <w:r w:rsidR="00F80769">
          <w:t xml:space="preserve">usuários e se trata da funcionalidade de login conforme descrito na </w:t>
        </w:r>
        <w:r w:rsidR="00F80769" w:rsidRPr="00F80769">
          <w:rPr>
            <w:highlight w:val="yellow"/>
            <w:rPrChange w:id="63" w:author="Ryan Lemos" w:date="2019-02-18T09:55:00Z">
              <w:rPr/>
            </w:rPrChange>
          </w:rPr>
          <w:t>figura X</w:t>
        </w:r>
        <w:r w:rsidR="00F80769">
          <w:t>.</w:t>
        </w:r>
      </w:ins>
    </w:p>
    <w:p w:rsidR="00F80769" w:rsidRDefault="00F80769" w:rsidP="007216C5"/>
    <w:p w:rsidR="007051CE" w:rsidRDefault="007051CE" w:rsidP="00E90C04">
      <w:pPr>
        <w:ind w:firstLine="0"/>
        <w:jc w:val="center"/>
        <w:rPr>
          <w:ins w:id="64" w:author="Ryan Lemos" w:date="2019-02-18T10:02:00Z"/>
        </w:rPr>
      </w:pPr>
      <w:bookmarkStart w:id="65" w:name="_GoBack"/>
      <w:r>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End w:id="65"/>
    </w:p>
    <w:p w:rsidR="001A0B14" w:rsidRDefault="001A0B14" w:rsidP="00E90C04">
      <w:pPr>
        <w:ind w:firstLine="0"/>
        <w:jc w:val="center"/>
        <w:rPr>
          <w:ins w:id="66" w:author="Ryan Lemos" w:date="2019-02-18T09:55:00Z"/>
        </w:rPr>
      </w:pPr>
    </w:p>
    <w:p w:rsidR="00F80769" w:rsidRDefault="00F80769" w:rsidP="00F80769">
      <w:pPr>
        <w:rPr>
          <w:ins w:id="67" w:author="Ryan Lemos" w:date="2019-02-18T10:03:00Z"/>
        </w:rPr>
      </w:pPr>
      <w:ins w:id="68" w:author="Ryan Lemos" w:date="2019-02-18T09:55:00Z">
        <w:r>
          <w:t>Essa es</w:t>
        </w:r>
      </w:ins>
      <w:ins w:id="69" w:author="Ryan Lemos" w:date="2019-02-18T09:56:00Z">
        <w:r>
          <w:t xml:space="preserve">tória define como será a interface de login que pode ser vista na </w:t>
        </w:r>
        <w:r w:rsidRPr="001A0B14">
          <w:rPr>
            <w:highlight w:val="yellow"/>
            <w:rPrChange w:id="70" w:author="Ryan Lemos" w:date="2019-02-18T10:03:00Z">
              <w:rPr/>
            </w:rPrChange>
          </w:rPr>
          <w:t>figura X</w:t>
        </w:r>
        <w:r>
          <w:t xml:space="preserve">. Além disso </w:t>
        </w:r>
      </w:ins>
      <w:ins w:id="71" w:author="Ryan Lemos" w:date="2019-02-18T09:59:00Z">
        <w:r w:rsidR="001A0B14">
          <w:t xml:space="preserve">as estórias descritas nesse trabalho seguem o modelo </w:t>
        </w:r>
      </w:ins>
      <w:ins w:id="72" w:author="Ryan Lemos" w:date="2019-02-18T10:00:00Z">
        <w:r w:rsidR="001A0B14">
          <w:t>ideal de estória definido por Santos (2017, p.2),</w:t>
        </w:r>
      </w:ins>
      <w:ins w:id="73" w:author="Ryan Lemos" w:date="2019-02-18T09:59:00Z">
        <w:r w:rsidR="001A0B14">
          <w:t xml:space="preserve"> </w:t>
        </w:r>
      </w:ins>
      <w:ins w:id="74" w:author="Ryan Lemos" w:date="2019-02-18T10:00:00Z">
        <w:r w:rsidR="001A0B14">
          <w:t>que define co</w:t>
        </w:r>
      </w:ins>
      <w:ins w:id="75" w:author="Ryan Lemos" w:date="2019-02-18T10:01:00Z">
        <w:r w:rsidR="001A0B14">
          <w:t>mo estrutura: O</w:t>
        </w:r>
      </w:ins>
      <w:ins w:id="76" w:author="Ryan Lemos" w:date="2019-02-18T10:02:00Z">
        <w:r w:rsidR="001A0B14">
          <w:t xml:space="preserve"> nome do</w:t>
        </w:r>
      </w:ins>
      <w:ins w:id="77" w:author="Ryan Lemos" w:date="2019-02-18T10:01:00Z">
        <w:r w:rsidR="001A0B14">
          <w:t xml:space="preserve"> perfil de usuário que utilizará a funcionalidade, acompanhado do que o usuário gostaria de ser feit</w:t>
        </w:r>
      </w:ins>
      <w:ins w:id="78" w:author="Ryan Lemos" w:date="2019-02-18T10:02:00Z">
        <w:r w:rsidR="001A0B14">
          <w:t xml:space="preserve">o, e o porquê. </w:t>
        </w:r>
      </w:ins>
      <w:ins w:id="79" w:author="Ryan Lemos" w:date="2019-02-18T09:59:00Z">
        <w:r w:rsidR="001A0B14">
          <w:t xml:space="preserve"> </w:t>
        </w:r>
      </w:ins>
    </w:p>
    <w:p w:rsidR="001A0B14" w:rsidRDefault="001A0B14" w:rsidP="00F80769">
      <w:pPr>
        <w:rPr>
          <w:ins w:id="80" w:author="Ryan Lemos" w:date="2019-02-18T10:02:00Z"/>
        </w:rPr>
      </w:pPr>
    </w:p>
    <w:p w:rsidR="001A0B14" w:rsidRDefault="001A0B14" w:rsidP="001A0B14">
      <w:pPr>
        <w:pStyle w:val="Ttulo4"/>
        <w:rPr>
          <w:ins w:id="81" w:author="Ryan Lemos" w:date="2019-02-18T10:04:00Z"/>
        </w:rPr>
      </w:pPr>
      <w:ins w:id="82" w:author="Ryan Lemos" w:date="2019-02-18T10:03:00Z">
        <w:r>
          <w:t>Estórias dos alunos</w:t>
        </w:r>
      </w:ins>
    </w:p>
    <w:p w:rsidR="001A0B14" w:rsidRDefault="001A0B14" w:rsidP="001A0B14">
      <w:pPr>
        <w:rPr>
          <w:ins w:id="83" w:author="Ryan Lemos" w:date="2019-02-18T10:04:00Z"/>
        </w:rPr>
      </w:pPr>
    </w:p>
    <w:p w:rsidR="001A0B14" w:rsidRDefault="001A0B14" w:rsidP="001A0B14">
      <w:pPr>
        <w:rPr>
          <w:ins w:id="84" w:author="Ryan Lemos" w:date="2019-02-18T10:06:00Z"/>
        </w:rPr>
      </w:pPr>
      <w:ins w:id="85" w:author="Ryan Lemos" w:date="2019-02-18T10:04:00Z">
        <w:r>
          <w:t>Os alunos no ambiente desempenham algumas funções, tais como visualizar os materiais dispostos</w:t>
        </w:r>
      </w:ins>
      <w:ins w:id="86" w:author="Ryan Lemos" w:date="2019-02-18T10:05:00Z">
        <w:r>
          <w:t xml:space="preserve"> pelos professores, como também enviar dúvidas aos professores, acessar o calendário, etc. Com isso foi-se desenvolvido as seguintes estórias para mapear as necessidade</w:t>
        </w:r>
      </w:ins>
      <w:ins w:id="87" w:author="Ryan Lemos" w:date="2019-02-18T10:06:00Z">
        <w:r>
          <w:t>s de utilização dos alunos.</w:t>
        </w:r>
      </w:ins>
    </w:p>
    <w:p w:rsidR="001A0B14" w:rsidRPr="001A0B14" w:rsidRDefault="001A0B14" w:rsidP="001A0B14">
      <w:pPr>
        <w:rPr>
          <w:ins w:id="88" w:author="Ryan Lemos" w:date="2019-02-18T10:03:00Z"/>
          <w:rPrChange w:id="89" w:author="Ryan Lemos" w:date="2019-02-18T10:04:00Z">
            <w:rPr>
              <w:ins w:id="90" w:author="Ryan Lemos" w:date="2019-02-18T10:03:00Z"/>
            </w:rPr>
          </w:rPrChange>
        </w:rPr>
        <w:pPrChange w:id="91" w:author="Ryan Lemos" w:date="2019-02-18T10:04:00Z">
          <w:pPr>
            <w:pStyle w:val="Ttulo4"/>
          </w:pPr>
        </w:pPrChange>
      </w:pPr>
      <w:ins w:id="92" w:author="Ryan Lemos" w:date="2019-02-18T10:06:00Z">
        <w:r>
          <w:t xml:space="preserve">A primeira estória se trata da tela de inicialização do sistema, </w:t>
        </w:r>
      </w:ins>
      <w:ins w:id="93" w:author="Ryan Lemos" w:date="2019-02-18T10:07:00Z">
        <w:r>
          <w:t xml:space="preserve">e a necessidade de exibição do calendário da turma, com eventos como provas ou atividades, para que o aluno fique por dentro do calendário da turma. Essa estória é definida pela </w:t>
        </w:r>
        <w:r w:rsidRPr="006C319D">
          <w:rPr>
            <w:highlight w:val="yellow"/>
            <w:rPrChange w:id="94" w:author="Ryan Lemos" w:date="2019-02-18T10:08:00Z">
              <w:rPr/>
            </w:rPrChange>
          </w:rPr>
          <w:t xml:space="preserve">figura </w:t>
        </w:r>
      </w:ins>
      <w:ins w:id="95" w:author="Ryan Lemos" w:date="2019-02-18T10:08:00Z">
        <w:r w:rsidRPr="006C319D">
          <w:rPr>
            <w:highlight w:val="yellow"/>
            <w:rPrChange w:id="96" w:author="Ryan Lemos" w:date="2019-02-18T10:08:00Z">
              <w:rPr/>
            </w:rPrChange>
          </w:rPr>
          <w:t>X</w:t>
        </w:r>
        <w:r w:rsidR="006C319D">
          <w:t xml:space="preserve">, e o design da interface se encontra na </w:t>
        </w:r>
        <w:r w:rsidR="006C319D" w:rsidRPr="006C319D">
          <w:rPr>
            <w:highlight w:val="yellow"/>
            <w:rPrChange w:id="97" w:author="Ryan Lemos" w:date="2019-02-18T10:08:00Z">
              <w:rPr/>
            </w:rPrChange>
          </w:rPr>
          <w:t>figura x</w:t>
        </w:r>
        <w:r w:rsidR="006C319D">
          <w:t>.</w:t>
        </w:r>
      </w:ins>
    </w:p>
    <w:p w:rsidR="001A0B14" w:rsidRPr="001A0B14" w:rsidRDefault="001A0B14" w:rsidP="001A0B14">
      <w:pPr>
        <w:rPr>
          <w:rPrChange w:id="98" w:author="Ryan Lemos" w:date="2019-02-18T10:03:00Z">
            <w:rPr/>
          </w:rPrChange>
        </w:rPr>
        <w:pPrChange w:id="99" w:author="Ryan Lemos" w:date="2019-02-18T10:03:00Z">
          <w:pPr>
            <w:ind w:firstLine="0"/>
            <w:jc w:val="center"/>
          </w:pPr>
        </w:pPrChange>
      </w:pPr>
    </w:p>
    <w:p w:rsidR="006C319D" w:rsidRDefault="00F80769" w:rsidP="00E90C04">
      <w:pPr>
        <w:ind w:firstLine="0"/>
        <w:jc w:val="center"/>
        <w:rPr>
          <w:ins w:id="100" w:author="Ryan Lemos" w:date="2019-02-18T10:09:00Z"/>
        </w:rPr>
      </w:pPr>
      <w:moveToRangeStart w:id="101" w:author="Ryan Lemos" w:date="2019-02-18T09:49:00Z" w:name="move1375803"/>
      <w:moveTo w:id="102" w:author="Ryan Lemos" w:date="2019-02-18T09:49:00Z">
        <w:r>
          <w:rPr>
            <w:noProof/>
          </w:rPr>
          <w:lastRenderedPageBreak/>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moveTo>
      <w:moveToRangeEnd w:id="101"/>
    </w:p>
    <w:p w:rsidR="006C319D" w:rsidRDefault="006C319D" w:rsidP="00E90C04">
      <w:pPr>
        <w:ind w:firstLine="0"/>
        <w:jc w:val="center"/>
        <w:rPr>
          <w:ins w:id="103" w:author="Ryan Lemos" w:date="2019-02-18T10:09:00Z"/>
        </w:rPr>
      </w:pPr>
    </w:p>
    <w:p w:rsidR="006C319D" w:rsidRDefault="006C319D" w:rsidP="006C319D">
      <w:pPr>
        <w:rPr>
          <w:ins w:id="104" w:author="Ryan Lemos" w:date="2019-02-18T10:09:00Z"/>
        </w:rPr>
        <w:pPrChange w:id="105" w:author="Ryan Lemos" w:date="2019-02-18T10:09:00Z">
          <w:pPr>
            <w:ind w:firstLine="0"/>
            <w:jc w:val="center"/>
          </w:pPr>
        </w:pPrChange>
      </w:pPr>
      <w:ins w:id="106" w:author="Ryan Lemos" w:date="2019-02-18T10:09:00Z">
        <w:r>
          <w:t xml:space="preserve">Já a segunda estória do aluno se trata de quando ele tem uma dúvida a respeito de algum conteúdo e </w:t>
        </w:r>
      </w:ins>
      <w:ins w:id="107" w:author="Ryan Lemos" w:date="2019-02-18T10:10:00Z">
        <w:r>
          <w:t xml:space="preserve">por isso deseja-se enviar essa dúvida para possível resposta de um professor. Essa estória é definida pela </w:t>
        </w:r>
        <w:r w:rsidRPr="006C319D">
          <w:rPr>
            <w:highlight w:val="yellow"/>
            <w:rPrChange w:id="108" w:author="Ryan Lemos" w:date="2019-02-18T10:10:00Z">
              <w:rPr/>
            </w:rPrChange>
          </w:rPr>
          <w:t>figura X</w:t>
        </w:r>
        <w:r>
          <w:t xml:space="preserve">, e sua interface </w:t>
        </w:r>
      </w:ins>
      <w:ins w:id="109" w:author="Ryan Lemos" w:date="2019-02-18T10:11:00Z">
        <w:r>
          <w:t xml:space="preserve">pode ser notada na </w:t>
        </w:r>
        <w:r w:rsidRPr="006C319D">
          <w:rPr>
            <w:highlight w:val="yellow"/>
            <w:rPrChange w:id="110" w:author="Ryan Lemos" w:date="2019-02-18T10:11:00Z">
              <w:rPr/>
            </w:rPrChange>
          </w:rPr>
          <w:t>figura x</w:t>
        </w:r>
        <w:r>
          <w:t>.</w:t>
        </w:r>
      </w:ins>
    </w:p>
    <w:p w:rsidR="006C319D" w:rsidRDefault="006C319D" w:rsidP="00E90C04">
      <w:pPr>
        <w:ind w:firstLine="0"/>
        <w:jc w:val="center"/>
        <w:rPr>
          <w:ins w:id="111" w:author="Ryan Lemos" w:date="2019-02-18T10:08:00Z"/>
        </w:rPr>
      </w:pPr>
    </w:p>
    <w:p w:rsidR="00F80769" w:rsidRDefault="00F80769" w:rsidP="00E90C04">
      <w:pPr>
        <w:ind w:firstLine="0"/>
        <w:jc w:val="center"/>
        <w:rPr>
          <w:ins w:id="112" w:author="Ryan Lemos" w:date="2019-02-18T10:11:00Z"/>
        </w:rPr>
      </w:pPr>
      <w:moveToRangeStart w:id="113" w:author="Ryan Lemos" w:date="2019-02-18T09:50:00Z" w:name="move1375850"/>
      <w:moveTo w:id="114" w:author="Ryan Lemos" w:date="2019-02-18T09:50:00Z">
        <w:r>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moveTo>
      <w:moveToRangeEnd w:id="113"/>
    </w:p>
    <w:p w:rsidR="006C319D" w:rsidRDefault="006C319D" w:rsidP="00E90C04">
      <w:pPr>
        <w:ind w:firstLine="0"/>
        <w:jc w:val="center"/>
        <w:rPr>
          <w:ins w:id="115" w:author="Ryan Lemos" w:date="2019-02-18T10:11:00Z"/>
        </w:rPr>
      </w:pPr>
    </w:p>
    <w:p w:rsidR="006C319D" w:rsidRDefault="006C319D" w:rsidP="006C319D">
      <w:pPr>
        <w:rPr>
          <w:ins w:id="116" w:author="Ryan Lemos" w:date="2019-02-18T10:11:00Z"/>
        </w:rPr>
        <w:pPrChange w:id="117" w:author="Ryan Lemos" w:date="2019-02-18T10:11:00Z">
          <w:pPr>
            <w:ind w:firstLine="0"/>
            <w:jc w:val="center"/>
          </w:pPr>
        </w:pPrChange>
      </w:pPr>
      <w:ins w:id="118" w:author="Ryan Lemos" w:date="2019-02-18T10:11:00Z">
        <w:r>
          <w:t>A estória de</w:t>
        </w:r>
      </w:ins>
      <w:ins w:id="119" w:author="Ryan Lemos" w:date="2019-02-18T10:12:00Z">
        <w:r>
          <w:t xml:space="preserve">finida pela </w:t>
        </w:r>
        <w:r w:rsidRPr="006C319D">
          <w:rPr>
            <w:highlight w:val="yellow"/>
            <w:rPrChange w:id="120" w:author="Ryan Lemos" w:date="2019-02-18T10:12:00Z">
              <w:rPr/>
            </w:rPrChange>
          </w:rPr>
          <w:t>figura X</w:t>
        </w:r>
        <w:r>
          <w:t xml:space="preserve"> se trata da limitação na visualização dos materiais, já que os alunos não podem acessar materiais mais avançados de anos superiores ao </w:t>
        </w:r>
      </w:ins>
      <w:ins w:id="121" w:author="Ryan Lemos" w:date="2019-02-18T10:13:00Z">
        <w:r>
          <w:t>ano cursado.</w:t>
        </w:r>
      </w:ins>
    </w:p>
    <w:p w:rsidR="006C319D" w:rsidRDefault="006C319D" w:rsidP="00E90C04">
      <w:pPr>
        <w:ind w:firstLine="0"/>
        <w:jc w:val="center"/>
        <w:rPr>
          <w:ins w:id="122" w:author="Ryan Lemos" w:date="2019-02-18T09:50:00Z"/>
        </w:rPr>
      </w:pPr>
    </w:p>
    <w:p w:rsidR="006C319D" w:rsidRDefault="00E90C04" w:rsidP="00E90C04">
      <w:pPr>
        <w:ind w:firstLine="0"/>
        <w:jc w:val="center"/>
        <w:rPr>
          <w:ins w:id="123" w:author="Ryan Lemos" w:date="2019-02-18T10:13:00Z"/>
        </w:rPr>
      </w:pPr>
      <w:r>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C319D" w:rsidRDefault="006C319D" w:rsidP="00E90C04">
      <w:pPr>
        <w:ind w:firstLine="0"/>
        <w:jc w:val="center"/>
        <w:rPr>
          <w:ins w:id="124" w:author="Ryan Lemos" w:date="2019-02-18T10:13:00Z"/>
        </w:rPr>
      </w:pPr>
    </w:p>
    <w:p w:rsidR="006C319D" w:rsidRDefault="006C319D" w:rsidP="006C319D">
      <w:pPr>
        <w:rPr>
          <w:ins w:id="125" w:author="Ryan Lemos" w:date="2019-02-18T10:13:00Z"/>
        </w:rPr>
        <w:pPrChange w:id="126" w:author="Ryan Lemos" w:date="2019-02-18T10:13:00Z">
          <w:pPr>
            <w:ind w:firstLine="0"/>
            <w:jc w:val="center"/>
          </w:pPr>
        </w:pPrChange>
      </w:pPr>
      <w:ins w:id="127" w:author="Ryan Lemos" w:date="2019-02-18T10:13:00Z">
        <w:r>
          <w:t xml:space="preserve">Já a estória definida pela </w:t>
        </w:r>
        <w:r w:rsidRPr="006C319D">
          <w:rPr>
            <w:highlight w:val="yellow"/>
            <w:rPrChange w:id="128" w:author="Ryan Lemos" w:date="2019-02-18T10:13:00Z">
              <w:rPr/>
            </w:rPrChange>
          </w:rPr>
          <w:t>figura X</w:t>
        </w:r>
      </w:ins>
      <w:ins w:id="129" w:author="Ryan Lemos" w:date="2019-02-18T10:14:00Z">
        <w:r>
          <w:t xml:space="preserve"> se trata da função de notificação do aluno a uma possível resposta do professor a uma dúvida, assim ele tem um </w:t>
        </w:r>
        <w:r w:rsidRPr="006C319D">
          <w:rPr>
            <w:i/>
            <w:rPrChange w:id="130" w:author="Ryan Lemos" w:date="2019-02-18T10:14:00Z">
              <w:rPr/>
            </w:rPrChange>
          </w:rPr>
          <w:t>feedback</w:t>
        </w:r>
        <w:r>
          <w:t xml:space="preserve"> visual de quando a pergunta foi respondida.</w:t>
        </w:r>
      </w:ins>
    </w:p>
    <w:p w:rsidR="00E90C04" w:rsidRDefault="00F80769" w:rsidP="00E90C04">
      <w:pPr>
        <w:ind w:firstLine="0"/>
        <w:jc w:val="center"/>
        <w:rPr>
          <w:ins w:id="131" w:author="Ryan Lemos" w:date="2019-02-18T10:15:00Z"/>
        </w:rPr>
      </w:pPr>
      <w:moveToRangeStart w:id="132" w:author="Ryan Lemos" w:date="2019-02-18T09:50:00Z" w:name="move1375873"/>
      <w:moveTo w:id="133" w:author="Ryan Lemos" w:date="2019-02-18T09:50:00Z">
        <w:r>
          <w:rPr>
            <w:noProof/>
          </w:rPr>
          <w:lastRenderedPageBreak/>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moveTo>
      <w:moveToRangeEnd w:id="132"/>
    </w:p>
    <w:p w:rsidR="006C319D" w:rsidRDefault="006C319D" w:rsidP="00E90C04">
      <w:pPr>
        <w:ind w:firstLine="0"/>
        <w:jc w:val="center"/>
        <w:rPr>
          <w:ins w:id="134" w:author="Ryan Lemos" w:date="2019-02-18T10:14:00Z"/>
        </w:rPr>
      </w:pPr>
    </w:p>
    <w:p w:rsidR="006C319D" w:rsidRDefault="006C319D" w:rsidP="006C319D">
      <w:pPr>
        <w:pStyle w:val="Ttulo4"/>
        <w:pPrChange w:id="135" w:author="Ryan Lemos" w:date="2019-02-18T10:15:00Z">
          <w:pPr>
            <w:ind w:firstLine="0"/>
            <w:jc w:val="center"/>
          </w:pPr>
        </w:pPrChange>
      </w:pPr>
      <w:ins w:id="136" w:author="Ryan Lemos" w:date="2019-02-18T10:15:00Z">
        <w:r>
          <w:t>Professor</w:t>
        </w:r>
      </w:ins>
    </w:p>
    <w:p w:rsidR="007051CE" w:rsidRDefault="007051CE" w:rsidP="00E90C04">
      <w:pPr>
        <w:ind w:firstLine="0"/>
        <w:jc w:val="center"/>
      </w:pPr>
      <w:r>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F1BC7" w:rsidRDefault="000F1BC7" w:rsidP="00E90C04">
      <w:pPr>
        <w:ind w:firstLine="0"/>
        <w:jc w:val="center"/>
      </w:pPr>
      <w:moveFromRangeStart w:id="137" w:author="Ryan Lemos" w:date="2019-02-18T09:49:00Z" w:name="move1375803"/>
      <w:moveFrom w:id="138" w:author="Ryan Lemos" w:date="2019-02-18T09:49:00Z">
        <w:r w:rsidDel="00F80769">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moveFrom>
      <w:moveFromRangeEnd w:id="137"/>
    </w:p>
    <w:p w:rsidR="00036E5A" w:rsidRDefault="00036E5A" w:rsidP="00E90C04">
      <w:pPr>
        <w:ind w:firstLine="0"/>
        <w:jc w:val="center"/>
      </w:pPr>
      <w:r>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2099" w:rsidDel="00F80769" w:rsidRDefault="00D02099" w:rsidP="00E90C04">
      <w:pPr>
        <w:ind w:firstLine="0"/>
        <w:jc w:val="center"/>
        <w:rPr>
          <w:del w:id="139" w:author="Ryan Lemos" w:date="2019-02-18T09:52:00Z"/>
        </w:rPr>
      </w:pPr>
      <w:r>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75E7" w:rsidRDefault="002575E7" w:rsidP="00F80769">
      <w:pPr>
        <w:ind w:firstLine="0"/>
        <w:jc w:val="center"/>
        <w:pPrChange w:id="140" w:author="Ryan Lemos" w:date="2019-02-18T09:52:00Z">
          <w:pPr>
            <w:ind w:firstLine="0"/>
            <w:jc w:val="center"/>
          </w:pPr>
        </w:pPrChange>
      </w:pPr>
      <w:moveFromRangeStart w:id="141" w:author="Ryan Lemos" w:date="2019-02-18T09:51:00Z" w:name="move1375932"/>
      <w:moveFrom w:id="142" w:author="Ryan Lemos" w:date="2019-02-18T09:51:00Z">
        <w:r w:rsidDel="00F80769">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moveFrom>
      <w:moveFromRangeEnd w:id="141"/>
    </w:p>
    <w:p w:rsidR="00A7257B" w:rsidDel="00F80769" w:rsidRDefault="00F80769" w:rsidP="00E90C04">
      <w:pPr>
        <w:ind w:firstLine="0"/>
        <w:jc w:val="center"/>
        <w:rPr>
          <w:del w:id="143" w:author="Ryan Lemos" w:date="2019-02-18T09:51:00Z"/>
        </w:rPr>
      </w:pPr>
      <w:moveToRangeStart w:id="144" w:author="Ryan Lemos" w:date="2019-02-18T09:51:00Z" w:name="move1375932"/>
      <w:moveTo w:id="145" w:author="Ryan Lemos" w:date="2019-02-18T09:51:00Z">
        <w:del w:id="146"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144"/>
      <w:del w:id="147"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RDefault="004232E3" w:rsidP="00E90C04">
      <w:pPr>
        <w:ind w:firstLine="0"/>
        <w:jc w:val="center"/>
      </w:pPr>
      <w:moveFromRangeStart w:id="148" w:author="Ryan Lemos" w:date="2019-02-18T09:50:00Z" w:name="move1375850"/>
      <w:moveFrom w:id="149" w:author="Ryan Lemos" w:date="2019-02-18T09:50:00Z">
        <w:r w:rsidDel="00F80769">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moveFrom>
      <w:moveFromRangeEnd w:id="148"/>
    </w:p>
    <w:p w:rsidR="004232E3" w:rsidRDefault="004232E3" w:rsidP="00E90C04">
      <w:pPr>
        <w:ind w:firstLine="0"/>
        <w:jc w:val="center"/>
      </w:pPr>
      <w:r>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232E3" w:rsidRDefault="004232E3" w:rsidP="00E90C04">
      <w:pPr>
        <w:ind w:firstLine="0"/>
        <w:jc w:val="center"/>
      </w:pPr>
      <w:r>
        <w:rPr>
          <w:noProof/>
        </w:rPr>
        <w:lastRenderedPageBreak/>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54E0D" w:rsidRDefault="008911A0" w:rsidP="00E90C04">
      <w:pPr>
        <w:ind w:firstLine="0"/>
        <w:jc w:val="center"/>
      </w:pPr>
      <w:moveFromRangeStart w:id="150" w:author="Ryan Lemos" w:date="2019-02-18T09:50:00Z" w:name="move1375873"/>
      <w:moveFrom w:id="151" w:author="Ryan Lemos" w:date="2019-02-18T09:50:00Z">
        <w:r w:rsidDel="00F80769">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moveFrom>
      <w:moveFromRangeEnd w:id="150"/>
    </w:p>
    <w:p w:rsidR="002548EA" w:rsidRDefault="002548EA" w:rsidP="00E90C04">
      <w:pPr>
        <w:ind w:firstLine="0"/>
        <w:jc w:val="center"/>
        <w:rPr>
          <w:ins w:id="152" w:author="Ryan Lemos" w:date="2019-02-18T10:20:00Z"/>
        </w:rPr>
      </w:pPr>
      <w:r>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E6B4E" w:rsidRDefault="00AE6B4E" w:rsidP="00E90C04">
      <w:pPr>
        <w:ind w:firstLine="0"/>
        <w:jc w:val="center"/>
        <w:rPr>
          <w:ins w:id="153" w:author="Ryan Lemos" w:date="2019-02-18T10:20:00Z"/>
        </w:rPr>
      </w:pPr>
    </w:p>
    <w:p w:rsidR="00AE6B4E" w:rsidRDefault="00324B80" w:rsidP="00324B80">
      <w:pPr>
        <w:pStyle w:val="Ttulo4"/>
        <w:rPr>
          <w:ins w:id="154" w:author="Ryan Lemos" w:date="2019-02-18T10:20:00Z"/>
        </w:rPr>
      </w:pPr>
      <w:ins w:id="155" w:author="Ryan Lemos" w:date="2019-02-18T10:20:00Z">
        <w:r>
          <w:t>Gestor</w:t>
        </w:r>
      </w:ins>
    </w:p>
    <w:p w:rsidR="00324B80" w:rsidRPr="00324B80" w:rsidDel="00324B80" w:rsidRDefault="00324B80" w:rsidP="00324B80">
      <w:pPr>
        <w:rPr>
          <w:del w:id="156" w:author="Ryan Lemos" w:date="2019-02-18T10:20:00Z"/>
          <w:rPrChange w:id="157" w:author="Ryan Lemos" w:date="2019-02-18T10:20:00Z">
            <w:rPr>
              <w:del w:id="158" w:author="Ryan Lemos" w:date="2019-02-18T10:20:00Z"/>
            </w:rPr>
          </w:rPrChange>
        </w:rPr>
        <w:pPrChange w:id="159" w:author="Ryan Lemos" w:date="2019-02-18T10:20:00Z">
          <w:pPr>
            <w:ind w:firstLine="0"/>
            <w:jc w:val="center"/>
          </w:pPr>
        </w:pPrChange>
      </w:pPr>
    </w:p>
    <w:p w:rsidR="00324B80" w:rsidRDefault="00F80769" w:rsidP="00F80769">
      <w:pPr>
        <w:ind w:firstLine="0"/>
        <w:jc w:val="center"/>
        <w:rPr>
          <w:ins w:id="160" w:author="Ryan Lemos" w:date="2019-02-18T10:20:00Z"/>
        </w:rPr>
      </w:pPr>
      <w:ins w:id="161" w:author="Ryan Lemos" w:date="2019-02-18T09:52:00Z">
        <w:r>
          <w:rPr>
            <w:noProof/>
          </w:rPr>
          <w:drawing>
            <wp:inline distT="0" distB="0" distL="0" distR="0" wp14:anchorId="6D75F084" wp14:editId="6098DD68">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80769" w:rsidRDefault="00F80769" w:rsidP="00F80769">
      <w:pPr>
        <w:ind w:firstLine="0"/>
        <w:jc w:val="center"/>
        <w:rPr>
          <w:ins w:id="162" w:author="Ryan Lemos" w:date="2019-02-18T10:21:00Z"/>
        </w:rPr>
      </w:pPr>
      <w:ins w:id="163" w:author="Ryan Lemos" w:date="2019-02-18T09:52:00Z">
        <w:r>
          <w:rPr>
            <w:noProof/>
          </w:rPr>
          <w:drawing>
            <wp:inline distT="0" distB="0" distL="0" distR="0" wp14:anchorId="6372B685" wp14:editId="42D1010E">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24B80" w:rsidRDefault="00324B80" w:rsidP="00324B80">
      <w:pPr>
        <w:pStyle w:val="Ttulo4"/>
        <w:rPr>
          <w:ins w:id="164" w:author="Ryan Lemos" w:date="2019-02-18T10:21:00Z"/>
        </w:rPr>
      </w:pPr>
      <w:ins w:id="165" w:author="Ryan Lemos" w:date="2019-02-18T10:21:00Z">
        <w:r>
          <w:t>Administrador</w:t>
        </w:r>
      </w:ins>
    </w:p>
    <w:p w:rsidR="00324B80" w:rsidRDefault="00324B80" w:rsidP="00324B80">
      <w:pPr>
        <w:rPr>
          <w:ins w:id="166" w:author="Ryan Lemos" w:date="2019-02-18T10:21:00Z"/>
        </w:rPr>
      </w:pPr>
    </w:p>
    <w:p w:rsidR="00324B80" w:rsidRDefault="00324B80" w:rsidP="00324B80">
      <w:pPr>
        <w:ind w:firstLine="0"/>
        <w:jc w:val="center"/>
        <w:rPr>
          <w:ins w:id="167" w:author="Ryan Lemos" w:date="2019-02-18T10:23:00Z"/>
        </w:rPr>
        <w:pPrChange w:id="168" w:author="Ryan Lemos" w:date="2019-02-18T10:24:00Z">
          <w:pPr/>
        </w:pPrChange>
      </w:pPr>
      <w:ins w:id="169" w:author="Ryan Lemos" w:date="2019-02-18T10:21:00Z">
        <w:r>
          <w:rPr>
            <w:noProof/>
          </w:rPr>
          <w:lastRenderedPageBreak/>
          <w:drawing>
            <wp:inline distT="0" distB="0" distL="0" distR="0" wp14:anchorId="4FA6B78D" wp14:editId="715F7CD6">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24B80" w:rsidRPr="00324B80" w:rsidRDefault="00324B80" w:rsidP="00324B80">
      <w:pPr>
        <w:ind w:firstLine="0"/>
        <w:jc w:val="center"/>
        <w:rPr>
          <w:ins w:id="170" w:author="Ryan Lemos" w:date="2019-02-18T09:52:00Z"/>
          <w:rPrChange w:id="171" w:author="Ryan Lemos" w:date="2019-02-18T10:21:00Z">
            <w:rPr>
              <w:ins w:id="172" w:author="Ryan Lemos" w:date="2019-02-18T09:52:00Z"/>
            </w:rPr>
          </w:rPrChange>
        </w:rPr>
        <w:pPrChange w:id="173" w:author="Ryan Lemos" w:date="2019-02-18T10:24:00Z">
          <w:pPr>
            <w:ind w:firstLine="0"/>
            <w:jc w:val="center"/>
          </w:pPr>
        </w:pPrChange>
      </w:pPr>
      <w:ins w:id="174" w:author="Ryan Lemos" w:date="2019-02-18T10:23:00Z">
        <w:r>
          <w:rPr>
            <w:noProof/>
          </w:rPr>
          <w:drawing>
            <wp:inline distT="0" distB="0" distL="0" distR="0" wp14:anchorId="76503E43" wp14:editId="43CE4A24">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3E24" w:rsidRPr="007216C5" w:rsidRDefault="00643E24" w:rsidP="007216C5"/>
    <w:p w:rsidR="007216C5" w:rsidRDefault="00FF70F9" w:rsidP="00FF70F9">
      <w:pPr>
        <w:pStyle w:val="Ttulo3"/>
      </w:pPr>
      <w:r>
        <w:t>Testes</w:t>
      </w:r>
    </w:p>
    <w:p w:rsidR="009648A4" w:rsidRDefault="009648A4" w:rsidP="007216C5">
      <w:pPr>
        <w:pStyle w:val="Ttulo2"/>
      </w:pPr>
      <w:r>
        <w:t>Ferramentas de desenvolvimento utilizadas</w:t>
      </w:r>
    </w:p>
    <w:p w:rsidR="007216C5" w:rsidRDefault="009648A4" w:rsidP="007216C5">
      <w:pPr>
        <w:pStyle w:val="Ttulo2"/>
      </w:pPr>
      <w:r>
        <w:t>Sistema desenvolvido</w:t>
      </w:r>
      <w:r w:rsidR="007216C5">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175" w:name="_Ref528269296"/>
      <w:bookmarkStart w:id="176" w:name="_Toc542542"/>
      <w:r>
        <w:lastRenderedPageBreak/>
        <w:t>Cronograma</w:t>
      </w:r>
      <w:bookmarkEnd w:id="175"/>
      <w:bookmarkEnd w:id="176"/>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177" w:name="_Toc542543"/>
      <w:r w:rsidRPr="00D339A1">
        <w:lastRenderedPageBreak/>
        <w:t>BIBLIOGRAFIA</w:t>
      </w:r>
      <w:bookmarkEnd w:id="177"/>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78" w:author="Ryan Lemos" w:date="2019-02-18T09:57:00Z"/>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179" w:author="Ryan Lemos" w:date="2019-02-18T09:57:00Z"/>
          <w:noProof/>
        </w:rPr>
      </w:pPr>
    </w:p>
    <w:p w:rsidR="00F80769" w:rsidRPr="001A0B14" w:rsidRDefault="001A0B14" w:rsidP="000809C2">
      <w:pPr>
        <w:spacing w:line="240" w:lineRule="auto"/>
        <w:ind w:firstLine="0"/>
        <w:jc w:val="left"/>
        <w:rPr>
          <w:noProof/>
          <w:rPrChange w:id="180" w:author="Ryan Lemos" w:date="2019-02-18T09:58:00Z">
            <w:rPr>
              <w:noProof/>
            </w:rPr>
          </w:rPrChange>
        </w:rPr>
      </w:pPr>
      <w:ins w:id="181" w:author="Ryan Lemos" w:date="2019-02-18T09:57:00Z">
        <w:r>
          <w:rPr>
            <w:noProof/>
          </w:rPr>
          <w:t>SANTOS, L.</w:t>
        </w:r>
      </w:ins>
      <w:ins w:id="182" w:author="Ryan Lemos" w:date="2019-02-18T09:58:00Z">
        <w:r>
          <w:rPr>
            <w:noProof/>
          </w:rPr>
          <w:t xml:space="preserve"> dos. </w:t>
        </w:r>
        <w:r w:rsidRPr="001A0B14">
          <w:rPr>
            <w:b/>
            <w:noProof/>
            <w:rPrChange w:id="183"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184"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185"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185"/>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7B93" w:rsidRDefault="009A7B93" w:rsidP="00C24B28">
      <w:pPr>
        <w:spacing w:line="240" w:lineRule="auto"/>
      </w:pPr>
      <w:r>
        <w:separator/>
      </w:r>
    </w:p>
  </w:endnote>
  <w:endnote w:type="continuationSeparator" w:id="0">
    <w:p w:rsidR="009A7B93" w:rsidRDefault="009A7B93"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7B93" w:rsidRDefault="009A7B93" w:rsidP="00C24B28">
      <w:pPr>
        <w:spacing w:line="240" w:lineRule="auto"/>
      </w:pPr>
      <w:r>
        <w:separator/>
      </w:r>
    </w:p>
  </w:footnote>
  <w:footnote w:type="continuationSeparator" w:id="0">
    <w:p w:rsidR="009A7B93" w:rsidRDefault="009A7B93"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Default="001A0B14">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Default="001A0B14">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Default="001A0B14">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Default="001A0B14">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A0B14" w:rsidRDefault="001A0B14">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1A0B14" w:rsidRDefault="001A0B14">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Pr="00C1350C" w:rsidRDefault="001A0B14">
    <w:pPr>
      <w:pStyle w:val="Cabealho"/>
      <w:jc w:val="right"/>
      <w:rPr>
        <w:sz w:val="20"/>
        <w:szCs w:val="20"/>
      </w:rPr>
    </w:pPr>
  </w:p>
  <w:p w:rsidR="001A0B14" w:rsidRPr="00475C34" w:rsidRDefault="001A0B14"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0B14" w:rsidRPr="00C1350C" w:rsidRDefault="001A0B14">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E78"/>
    <w:rsid w:val="00280279"/>
    <w:rsid w:val="00280363"/>
    <w:rsid w:val="002806C9"/>
    <w:rsid w:val="0028153B"/>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3453"/>
    <w:rsid w:val="007140BA"/>
    <w:rsid w:val="00714FDD"/>
    <w:rsid w:val="0071532D"/>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22D8D"/>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6.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51432701-E720-4113-B3CA-5E8C3EAFD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53</Pages>
  <Words>10328</Words>
  <Characters>55774</Characters>
  <Application>Microsoft Office Word</Application>
  <DocSecurity>0</DocSecurity>
  <Lines>464</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65971</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47</cp:revision>
  <cp:lastPrinted>2018-11-06T01:42:00Z</cp:lastPrinted>
  <dcterms:created xsi:type="dcterms:W3CDTF">2019-01-22T15:16:00Z</dcterms:created>
  <dcterms:modified xsi:type="dcterms:W3CDTF">2019-02-18T13:41:00Z</dcterms:modified>
</cp:coreProperties>
</file>