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35" w:author="Ryan Lemos" w:date="2019-02-21T20:50:00Z">
        <w:r w:rsidR="005F0194">
          <w:t>í</w:t>
        </w:r>
      </w:ins>
      <w:del w:id="36"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7" w:name="_Ref527140900"/>
      <w:r>
        <w:t xml:space="preserve">Figura </w:t>
      </w:r>
      <w:ins w:id="38" w:author="Ryan Lemos" w:date="2019-02-20T09:08:00Z">
        <w:r w:rsidR="00483DF4">
          <w:fldChar w:fldCharType="begin"/>
        </w:r>
        <w:r w:rsidR="00483DF4">
          <w:instrText xml:space="preserve"> SEQ Figura \* ARABIC </w:instrText>
        </w:r>
      </w:ins>
      <w:r w:rsidR="00483DF4">
        <w:fldChar w:fldCharType="separate"/>
      </w:r>
      <w:ins w:id="39" w:author="Ryan Lemos" w:date="2019-02-20T09:08:00Z">
        <w:r w:rsidR="00483DF4">
          <w:rPr>
            <w:noProof/>
          </w:rPr>
          <w:t>7</w:t>
        </w:r>
        <w:r w:rsidR="00483DF4">
          <w:fldChar w:fldCharType="end"/>
        </w:r>
      </w:ins>
      <w:del w:id="4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41"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1"/>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2" w:name="_Ref527049055"/>
      <w:r>
        <w:t xml:space="preserve">Figura </w:t>
      </w:r>
      <w:ins w:id="43" w:author="Ryan Lemos" w:date="2019-02-20T09:08:00Z">
        <w:r w:rsidR="00483DF4">
          <w:fldChar w:fldCharType="begin"/>
        </w:r>
        <w:r w:rsidR="00483DF4">
          <w:instrText xml:space="preserve"> SEQ Figura \* ARABIC </w:instrText>
        </w:r>
      </w:ins>
      <w:r w:rsidR="00483DF4">
        <w:fldChar w:fldCharType="separate"/>
      </w:r>
      <w:ins w:id="44" w:author="Ryan Lemos" w:date="2019-02-20T09:08:00Z">
        <w:r w:rsidR="00483DF4">
          <w:rPr>
            <w:noProof/>
          </w:rPr>
          <w:t>8</w:t>
        </w:r>
        <w:r w:rsidR="00483DF4">
          <w:fldChar w:fldCharType="end"/>
        </w:r>
      </w:ins>
      <w:del w:id="4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2"/>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6" w:name="_Ref527053242"/>
      <w:r>
        <w:t xml:space="preserve">Figura </w:t>
      </w:r>
      <w:ins w:id="47" w:author="Ryan Lemos" w:date="2019-02-20T09:08:00Z">
        <w:r w:rsidR="00483DF4">
          <w:fldChar w:fldCharType="begin"/>
        </w:r>
        <w:r w:rsidR="00483DF4">
          <w:instrText xml:space="preserve"> SEQ Figura \* ARABIC </w:instrText>
        </w:r>
      </w:ins>
      <w:r w:rsidR="00483DF4">
        <w:fldChar w:fldCharType="separate"/>
      </w:r>
      <w:ins w:id="48" w:author="Ryan Lemos" w:date="2019-02-20T09:08:00Z">
        <w:r w:rsidR="00483DF4">
          <w:rPr>
            <w:noProof/>
          </w:rPr>
          <w:t>9</w:t>
        </w:r>
        <w:r w:rsidR="00483DF4">
          <w:fldChar w:fldCharType="end"/>
        </w:r>
      </w:ins>
      <w:del w:id="4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6"/>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50" w:name="_Ref527053785"/>
      <w:r>
        <w:lastRenderedPageBreak/>
        <w:t xml:space="preserve">Figura </w:t>
      </w:r>
      <w:ins w:id="51" w:author="Ryan Lemos" w:date="2019-02-20T09:08:00Z">
        <w:r w:rsidR="00483DF4">
          <w:fldChar w:fldCharType="begin"/>
        </w:r>
        <w:r w:rsidR="00483DF4">
          <w:instrText xml:space="preserve"> SEQ Figura \* ARABIC </w:instrText>
        </w:r>
      </w:ins>
      <w:r w:rsidR="00483DF4">
        <w:fldChar w:fldCharType="separate"/>
      </w:r>
      <w:ins w:id="52" w:author="Ryan Lemos" w:date="2019-02-20T09:08:00Z">
        <w:r w:rsidR="00483DF4">
          <w:rPr>
            <w:noProof/>
          </w:rPr>
          <w:t>10</w:t>
        </w:r>
        <w:r w:rsidR="00483DF4">
          <w:fldChar w:fldCharType="end"/>
        </w:r>
      </w:ins>
      <w:del w:id="5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50"/>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4" w:name="_Ref527057497"/>
      <w:r>
        <w:t xml:space="preserve">Figura </w:t>
      </w:r>
      <w:ins w:id="55" w:author="Ryan Lemos" w:date="2019-02-20T09:08:00Z">
        <w:r w:rsidR="00483DF4">
          <w:fldChar w:fldCharType="begin"/>
        </w:r>
        <w:r w:rsidR="00483DF4">
          <w:instrText xml:space="preserve"> SEQ Figura \* ARABIC </w:instrText>
        </w:r>
      </w:ins>
      <w:r w:rsidR="00483DF4">
        <w:fldChar w:fldCharType="separate"/>
      </w:r>
      <w:ins w:id="56" w:author="Ryan Lemos" w:date="2019-02-20T09:08:00Z">
        <w:r w:rsidR="00483DF4">
          <w:rPr>
            <w:noProof/>
          </w:rPr>
          <w:t>11</w:t>
        </w:r>
        <w:r w:rsidR="00483DF4">
          <w:fldChar w:fldCharType="end"/>
        </w:r>
      </w:ins>
      <w:del w:id="5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4"/>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8" w:name="_Ref527057944"/>
      <w:r>
        <w:t xml:space="preserve">Figura </w:t>
      </w:r>
      <w:ins w:id="59" w:author="Ryan Lemos" w:date="2019-02-20T09:08:00Z">
        <w:r w:rsidR="00483DF4">
          <w:fldChar w:fldCharType="begin"/>
        </w:r>
        <w:r w:rsidR="00483DF4">
          <w:instrText xml:space="preserve"> SEQ Figura \* ARABIC </w:instrText>
        </w:r>
      </w:ins>
      <w:r w:rsidR="00483DF4">
        <w:fldChar w:fldCharType="separate"/>
      </w:r>
      <w:ins w:id="60" w:author="Ryan Lemos" w:date="2019-02-20T09:08:00Z">
        <w:r w:rsidR="00483DF4">
          <w:rPr>
            <w:noProof/>
          </w:rPr>
          <w:t>12</w:t>
        </w:r>
        <w:r w:rsidR="00483DF4">
          <w:fldChar w:fldCharType="end"/>
        </w:r>
      </w:ins>
      <w:del w:id="6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8"/>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2" w:name="_Ref527059135"/>
      <w:r>
        <w:lastRenderedPageBreak/>
        <w:t xml:space="preserve">Figura </w:t>
      </w:r>
      <w:ins w:id="63" w:author="Ryan Lemos" w:date="2019-02-20T09:08:00Z">
        <w:r w:rsidR="00483DF4">
          <w:fldChar w:fldCharType="begin"/>
        </w:r>
        <w:r w:rsidR="00483DF4">
          <w:instrText xml:space="preserve"> SEQ Figura \* ARABIC </w:instrText>
        </w:r>
      </w:ins>
      <w:r w:rsidR="00483DF4">
        <w:fldChar w:fldCharType="separate"/>
      </w:r>
      <w:ins w:id="64" w:author="Ryan Lemos" w:date="2019-02-20T09:08:00Z">
        <w:r w:rsidR="00483DF4">
          <w:rPr>
            <w:noProof/>
          </w:rPr>
          <w:t>13</w:t>
        </w:r>
        <w:r w:rsidR="00483DF4">
          <w:fldChar w:fldCharType="end"/>
        </w:r>
      </w:ins>
      <w:del w:id="6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2"/>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6" w:name="_Ref528268444"/>
      <w:bookmarkStart w:id="67" w:name="_Toc542531"/>
      <w:r>
        <w:t xml:space="preserve">Metodologia </w:t>
      </w:r>
      <w:r w:rsidR="00DD30FE">
        <w:t>Ágil</w:t>
      </w:r>
      <w:bookmarkEnd w:id="66"/>
      <w:bookmarkEnd w:id="67"/>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8" w:name="_Ref526797528"/>
      <w:r>
        <w:t xml:space="preserve">Figura </w:t>
      </w:r>
      <w:ins w:id="69" w:author="Ryan Lemos" w:date="2019-02-20T09:08:00Z">
        <w:r w:rsidR="00483DF4">
          <w:fldChar w:fldCharType="begin"/>
        </w:r>
        <w:r w:rsidR="00483DF4">
          <w:instrText xml:space="preserve"> SEQ Figura \* ARABIC </w:instrText>
        </w:r>
      </w:ins>
      <w:r w:rsidR="00483DF4">
        <w:fldChar w:fldCharType="separate"/>
      </w:r>
      <w:ins w:id="70" w:author="Ryan Lemos" w:date="2019-02-20T09:08:00Z">
        <w:r w:rsidR="00483DF4">
          <w:rPr>
            <w:noProof/>
          </w:rPr>
          <w:t>14</w:t>
        </w:r>
        <w:r w:rsidR="00483DF4">
          <w:fldChar w:fldCharType="end"/>
        </w:r>
      </w:ins>
      <w:del w:id="7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8"/>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2" w:name="_Ref527668666"/>
      <w:bookmarkStart w:id="73" w:name="_Toc542532"/>
      <w:r w:rsidRPr="00952162">
        <w:rPr>
          <w:i/>
        </w:rPr>
        <w:t xml:space="preserve">Extreme </w:t>
      </w:r>
      <w:proofErr w:type="spellStart"/>
      <w:r w:rsidRPr="00952162">
        <w:rPr>
          <w:i/>
        </w:rPr>
        <w:t>Programming</w:t>
      </w:r>
      <w:proofErr w:type="spellEnd"/>
      <w:r w:rsidR="00B26489">
        <w:t xml:space="preserve"> </w:t>
      </w:r>
      <w:r>
        <w:t>(XP)</w:t>
      </w:r>
      <w:bookmarkEnd w:id="72"/>
      <w:bookmarkEnd w:id="73"/>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4" w:author="Ryan Lemos" w:date="2019-02-20T09:08:00Z">
        <w:r w:rsidR="00483DF4">
          <w:fldChar w:fldCharType="begin"/>
        </w:r>
        <w:r w:rsidR="00483DF4">
          <w:instrText xml:space="preserve"> SEQ Figura \* ARABIC </w:instrText>
        </w:r>
      </w:ins>
      <w:r w:rsidR="00483DF4">
        <w:fldChar w:fldCharType="separate"/>
      </w:r>
      <w:ins w:id="75" w:author="Ryan Lemos" w:date="2019-02-20T09:08:00Z">
        <w:r w:rsidR="00483DF4">
          <w:rPr>
            <w:noProof/>
          </w:rPr>
          <w:t>15</w:t>
        </w:r>
        <w:r w:rsidR="00483DF4">
          <w:fldChar w:fldCharType="end"/>
        </w:r>
      </w:ins>
      <w:del w:id="7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7" w:name="_Toc542533"/>
      <w:r>
        <w:t xml:space="preserve">Tecnologias para desenvolvimento </w:t>
      </w:r>
      <w:r w:rsidR="00D61CB9">
        <w:t>WEB</w:t>
      </w:r>
      <w:bookmarkEnd w:id="77"/>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8"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8"/>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9" w:name="_Ref526671958"/>
      <w:r>
        <w:t xml:space="preserve">Figura </w:t>
      </w:r>
      <w:ins w:id="80" w:author="Ryan Lemos" w:date="2019-02-20T09:08:00Z">
        <w:r w:rsidR="00483DF4">
          <w:fldChar w:fldCharType="begin"/>
        </w:r>
        <w:r w:rsidR="00483DF4">
          <w:instrText xml:space="preserve"> SEQ Figura \* ARABIC </w:instrText>
        </w:r>
      </w:ins>
      <w:r w:rsidR="00483DF4">
        <w:fldChar w:fldCharType="separate"/>
      </w:r>
      <w:ins w:id="81" w:author="Ryan Lemos" w:date="2019-02-20T09:08:00Z">
        <w:r w:rsidR="00483DF4">
          <w:rPr>
            <w:noProof/>
          </w:rPr>
          <w:t>16</w:t>
        </w:r>
        <w:r w:rsidR="00483DF4">
          <w:fldChar w:fldCharType="end"/>
        </w:r>
      </w:ins>
      <w:del w:id="8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9"/>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3"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4" w:name="_Ref527141144"/>
      <w:r>
        <w:t xml:space="preserve">Figura </w:t>
      </w:r>
      <w:ins w:id="85" w:author="Ryan Lemos" w:date="2019-02-20T09:08:00Z">
        <w:r w:rsidR="00483DF4">
          <w:fldChar w:fldCharType="begin"/>
        </w:r>
        <w:r w:rsidR="00483DF4">
          <w:instrText xml:space="preserve"> SEQ Figura \* ARABIC </w:instrText>
        </w:r>
      </w:ins>
      <w:r w:rsidR="00483DF4">
        <w:fldChar w:fldCharType="separate"/>
      </w:r>
      <w:ins w:id="86" w:author="Ryan Lemos" w:date="2019-02-20T09:08:00Z">
        <w:r w:rsidR="00483DF4">
          <w:rPr>
            <w:noProof/>
          </w:rPr>
          <w:t>17</w:t>
        </w:r>
        <w:r w:rsidR="00483DF4">
          <w:fldChar w:fldCharType="end"/>
        </w:r>
      </w:ins>
      <w:del w:id="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8" w:name="_Ref527141178"/>
      <w:r>
        <w:t xml:space="preserve">Figura </w:t>
      </w:r>
      <w:ins w:id="89" w:author="Ryan Lemos" w:date="2019-02-20T09:08:00Z">
        <w:r w:rsidR="00483DF4">
          <w:fldChar w:fldCharType="begin"/>
        </w:r>
        <w:r w:rsidR="00483DF4">
          <w:instrText xml:space="preserve"> SEQ Figura \* ARABIC </w:instrText>
        </w:r>
      </w:ins>
      <w:r w:rsidR="00483DF4">
        <w:fldChar w:fldCharType="separate"/>
      </w:r>
      <w:ins w:id="90" w:author="Ryan Lemos" w:date="2019-02-20T09:08:00Z">
        <w:r w:rsidR="00483DF4">
          <w:rPr>
            <w:noProof/>
          </w:rPr>
          <w:t>18</w:t>
        </w:r>
        <w:r w:rsidR="00483DF4">
          <w:fldChar w:fldCharType="end"/>
        </w:r>
      </w:ins>
      <w:del w:id="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8"/>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2" w:name="_Ref526690766"/>
    </w:p>
    <w:p w:rsidR="00130966" w:rsidRDefault="00130966" w:rsidP="00952162">
      <w:pPr>
        <w:pStyle w:val="Legenda"/>
        <w:keepNext/>
      </w:pPr>
      <w:bookmarkStart w:id="93" w:name="_Ref527141224"/>
      <w:r>
        <w:t xml:space="preserve">Figura </w:t>
      </w:r>
      <w:ins w:id="94" w:author="Ryan Lemos" w:date="2019-02-20T09:08:00Z">
        <w:r w:rsidR="00483DF4">
          <w:fldChar w:fldCharType="begin"/>
        </w:r>
        <w:r w:rsidR="00483DF4">
          <w:instrText xml:space="preserve"> SEQ Figura \* ARABIC </w:instrText>
        </w:r>
      </w:ins>
      <w:r w:rsidR="00483DF4">
        <w:fldChar w:fldCharType="separate"/>
      </w:r>
      <w:ins w:id="95" w:author="Ryan Lemos" w:date="2019-02-20T09:08:00Z">
        <w:r w:rsidR="00483DF4">
          <w:rPr>
            <w:noProof/>
          </w:rPr>
          <w:t>19</w:t>
        </w:r>
        <w:r w:rsidR="00483DF4">
          <w:fldChar w:fldCharType="end"/>
        </w:r>
      </w:ins>
      <w:del w:id="9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2"/>
      <w:bookmarkEnd w:id="93"/>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7" w:name="_Ref527043688"/>
      <w:r>
        <w:t xml:space="preserve">Figura </w:t>
      </w:r>
      <w:ins w:id="98" w:author="Ryan Lemos" w:date="2019-02-20T09:08:00Z">
        <w:r w:rsidR="00483DF4">
          <w:fldChar w:fldCharType="begin"/>
        </w:r>
        <w:r w:rsidR="00483DF4">
          <w:instrText xml:space="preserve"> SEQ Figura \* ARABIC </w:instrText>
        </w:r>
      </w:ins>
      <w:r w:rsidR="00483DF4">
        <w:fldChar w:fldCharType="separate"/>
      </w:r>
      <w:ins w:id="99" w:author="Ryan Lemos" w:date="2019-02-20T09:08:00Z">
        <w:r w:rsidR="00483DF4">
          <w:rPr>
            <w:noProof/>
          </w:rPr>
          <w:t>20</w:t>
        </w:r>
        <w:r w:rsidR="00483DF4">
          <w:fldChar w:fldCharType="end"/>
        </w:r>
      </w:ins>
      <w:del w:id="1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7"/>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101" w:name="_Ref526690737"/>
      <w:r>
        <w:t xml:space="preserve">Figura </w:t>
      </w:r>
      <w:ins w:id="102" w:author="Ryan Lemos" w:date="2019-02-20T09:08:00Z">
        <w:r w:rsidR="00483DF4">
          <w:fldChar w:fldCharType="begin"/>
        </w:r>
        <w:r w:rsidR="00483DF4">
          <w:instrText xml:space="preserve"> SEQ Figura \* ARABIC </w:instrText>
        </w:r>
      </w:ins>
      <w:r w:rsidR="00483DF4">
        <w:fldChar w:fldCharType="separate"/>
      </w:r>
      <w:ins w:id="103" w:author="Ryan Lemos" w:date="2019-02-20T09:08:00Z">
        <w:r w:rsidR="00483DF4">
          <w:rPr>
            <w:noProof/>
          </w:rPr>
          <w:t>21</w:t>
        </w:r>
        <w:r w:rsidR="00483DF4">
          <w:fldChar w:fldCharType="end"/>
        </w:r>
      </w:ins>
      <w:del w:id="1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101"/>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5"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5"/>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6" w:name="_Ref527139744"/>
      <w:bookmarkStart w:id="107" w:name="_Ref526686669"/>
      <w:r>
        <w:t xml:space="preserve">Figura </w:t>
      </w:r>
      <w:ins w:id="108" w:author="Ryan Lemos" w:date="2019-02-20T09:08:00Z">
        <w:r w:rsidR="00483DF4">
          <w:fldChar w:fldCharType="begin"/>
        </w:r>
        <w:r w:rsidR="00483DF4">
          <w:instrText xml:space="preserve"> SEQ Figura \* ARABIC </w:instrText>
        </w:r>
      </w:ins>
      <w:r w:rsidR="00483DF4">
        <w:fldChar w:fldCharType="separate"/>
      </w:r>
      <w:ins w:id="109" w:author="Ryan Lemos" w:date="2019-02-20T09:08:00Z">
        <w:r w:rsidR="00483DF4">
          <w:rPr>
            <w:noProof/>
          </w:rPr>
          <w:t>22</w:t>
        </w:r>
        <w:r w:rsidR="00483DF4">
          <w:fldChar w:fldCharType="end"/>
        </w:r>
      </w:ins>
      <w:del w:id="1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6"/>
      <w:r>
        <w:t xml:space="preserve"> - Exemplo de uso do </w:t>
      </w:r>
      <w:r w:rsidR="00A95801">
        <w:rPr>
          <w:noProof/>
        </w:rPr>
        <w:t>JavaScript</w:t>
      </w:r>
      <w:r w:rsidR="00A95801">
        <w:t xml:space="preserve"> </w:t>
      </w:r>
      <w:r>
        <w:t>diretamente no HTML</w:t>
      </w:r>
      <w:bookmarkEnd w:id="107"/>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11" w:name="_Ref526686696"/>
      <w:r>
        <w:t xml:space="preserve">Figura </w:t>
      </w:r>
      <w:ins w:id="112" w:author="Ryan Lemos" w:date="2019-02-20T09:08:00Z">
        <w:r w:rsidR="00483DF4">
          <w:fldChar w:fldCharType="begin"/>
        </w:r>
        <w:r w:rsidR="00483DF4">
          <w:instrText xml:space="preserve"> SEQ Figura \* ARABIC </w:instrText>
        </w:r>
      </w:ins>
      <w:r w:rsidR="00483DF4">
        <w:fldChar w:fldCharType="separate"/>
      </w:r>
      <w:ins w:id="113" w:author="Ryan Lemos" w:date="2019-02-20T09:08:00Z">
        <w:r w:rsidR="00483DF4">
          <w:rPr>
            <w:noProof/>
          </w:rPr>
          <w:t>23</w:t>
        </w:r>
        <w:r w:rsidR="00483DF4">
          <w:fldChar w:fldCharType="end"/>
        </w:r>
      </w:ins>
      <w:del w:id="1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11"/>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5" w:name="_Toc542537"/>
      <w:proofErr w:type="spellStart"/>
      <w:r>
        <w:t>TypeScript</w:t>
      </w:r>
      <w:bookmarkEnd w:id="115"/>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6" w:author="Ryan Lemos" w:date="2019-02-20T09:08:00Z">
        <w:r w:rsidR="00483DF4">
          <w:fldChar w:fldCharType="begin"/>
        </w:r>
        <w:r w:rsidR="00483DF4">
          <w:instrText xml:space="preserve"> SEQ Figura \* ARABIC </w:instrText>
        </w:r>
      </w:ins>
      <w:r w:rsidR="00483DF4">
        <w:fldChar w:fldCharType="separate"/>
      </w:r>
      <w:ins w:id="117" w:author="Ryan Lemos" w:date="2019-02-20T09:08:00Z">
        <w:r w:rsidR="00483DF4">
          <w:rPr>
            <w:noProof/>
          </w:rPr>
          <w:t>24</w:t>
        </w:r>
        <w:r w:rsidR="00483DF4">
          <w:fldChar w:fldCharType="end"/>
        </w:r>
      </w:ins>
      <w:del w:id="1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9" w:name="_Toc542538"/>
      <w:r>
        <w:t>Angular</w:t>
      </w:r>
      <w:bookmarkEnd w:id="119"/>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20"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20"/>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21" w:name="_Ref526523847"/>
      <w:r>
        <w:t xml:space="preserve">Figura </w:t>
      </w:r>
      <w:ins w:id="122" w:author="Ryan Lemos" w:date="2019-02-20T09:08:00Z">
        <w:r w:rsidR="00483DF4">
          <w:fldChar w:fldCharType="begin"/>
        </w:r>
        <w:r w:rsidR="00483DF4">
          <w:instrText xml:space="preserve"> SEQ Figura \* ARABIC </w:instrText>
        </w:r>
      </w:ins>
      <w:r w:rsidR="00483DF4">
        <w:fldChar w:fldCharType="separate"/>
      </w:r>
      <w:ins w:id="123" w:author="Ryan Lemos" w:date="2019-02-20T09:08:00Z">
        <w:r w:rsidR="00483DF4">
          <w:rPr>
            <w:noProof/>
          </w:rPr>
          <w:t>25</w:t>
        </w:r>
        <w:r w:rsidR="00483DF4">
          <w:fldChar w:fldCharType="end"/>
        </w:r>
      </w:ins>
      <w:del w:id="1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21"/>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5" w:name="_Ref526533823"/>
      <w:bookmarkStart w:id="126" w:name="_Toc542540"/>
      <w:r w:rsidRPr="00952162">
        <w:rPr>
          <w:i/>
        </w:rPr>
        <w:t>Framework</w:t>
      </w:r>
      <w:r>
        <w:t xml:space="preserve"> </w:t>
      </w:r>
      <w:proofErr w:type="spellStart"/>
      <w:r w:rsidR="00D61CB9" w:rsidRPr="003635FC">
        <w:t>Laravel</w:t>
      </w:r>
      <w:bookmarkEnd w:id="125"/>
      <w:bookmarkEnd w:id="126"/>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7"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8" w:author="Ryan Lemos" w:date="2019-02-20T08:38:00Z"/>
        </w:rPr>
      </w:pPr>
    </w:p>
    <w:p w:rsidR="00F97B7F" w:rsidRDefault="00F97B7F" w:rsidP="00F97B7F">
      <w:pPr>
        <w:pStyle w:val="Ttulo4"/>
        <w:rPr>
          <w:ins w:id="129" w:author="Ryan Lemos" w:date="2019-02-20T08:41:00Z"/>
        </w:rPr>
      </w:pPr>
      <w:proofErr w:type="spellStart"/>
      <w:ins w:id="130" w:author="Ryan Lemos" w:date="2019-02-20T08:40:00Z">
        <w:r w:rsidRPr="00F97B7F">
          <w:rPr>
            <w:i/>
            <w:rPrChange w:id="131" w:author="Ryan Lemos" w:date="2019-02-20T08:41:00Z">
              <w:rPr/>
            </w:rPrChange>
          </w:rPr>
          <w:t>Representational</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State</w:t>
        </w:r>
        <w:proofErr w:type="spellEnd"/>
        <w:r w:rsidRPr="00F97B7F">
          <w:rPr>
            <w:i/>
            <w:rPrChange w:id="134" w:author="Ryan Lemos" w:date="2019-02-20T08:41:00Z">
              <w:rPr/>
            </w:rPrChange>
          </w:rPr>
          <w:t xml:space="preserve"> </w:t>
        </w:r>
        <w:proofErr w:type="spellStart"/>
        <w:r w:rsidRPr="00F97B7F">
          <w:rPr>
            <w:i/>
            <w:rPrChange w:id="135" w:author="Ryan Lemos" w:date="2019-02-20T08:41:00Z">
              <w:rPr/>
            </w:rPrChange>
          </w:rPr>
          <w:t>Transfer</w:t>
        </w:r>
        <w:proofErr w:type="spellEnd"/>
        <w:r w:rsidRPr="00F97B7F">
          <w:rPr>
            <w:i/>
            <w:rPrChange w:id="136" w:author="Ryan Lemos" w:date="2019-02-20T08:41:00Z">
              <w:rPr/>
            </w:rPrChange>
          </w:rPr>
          <w:t xml:space="preserve"> </w:t>
        </w:r>
      </w:ins>
      <w:proofErr w:type="spellStart"/>
      <w:ins w:id="137" w:author="Ryan Lemos" w:date="2019-02-20T08:41:00Z">
        <w:r w:rsidRPr="00F97B7F">
          <w:rPr>
            <w:i/>
            <w:rPrChange w:id="138" w:author="Ryan Lemos" w:date="2019-02-20T08:41:00Z">
              <w:rPr/>
            </w:rPrChange>
          </w:rPr>
          <w:t>Application</w:t>
        </w:r>
        <w:proofErr w:type="spellEnd"/>
        <w:r w:rsidRPr="00F97B7F">
          <w:rPr>
            <w:i/>
            <w:rPrChange w:id="139" w:author="Ryan Lemos" w:date="2019-02-20T08:41:00Z">
              <w:rPr/>
            </w:rPrChange>
          </w:rPr>
          <w:t xml:space="preserve"> </w:t>
        </w:r>
        <w:proofErr w:type="spellStart"/>
        <w:r w:rsidRPr="00F97B7F">
          <w:rPr>
            <w:i/>
            <w:rPrChange w:id="140" w:author="Ryan Lemos" w:date="2019-02-20T08:41:00Z">
              <w:rPr/>
            </w:rPrChange>
          </w:rPr>
          <w:t>Programming</w:t>
        </w:r>
        <w:proofErr w:type="spellEnd"/>
        <w:r w:rsidRPr="00F97B7F">
          <w:rPr>
            <w:i/>
            <w:rPrChange w:id="141" w:author="Ryan Lemos" w:date="2019-02-20T08:41:00Z">
              <w:rPr/>
            </w:rPrChange>
          </w:rPr>
          <w:t xml:space="preserve"> Interfaces</w:t>
        </w:r>
        <w:r>
          <w:t xml:space="preserve"> (API REST)</w:t>
        </w:r>
      </w:ins>
    </w:p>
    <w:p w:rsidR="00F97B7F" w:rsidRDefault="00F97B7F" w:rsidP="00F97B7F">
      <w:pPr>
        <w:rPr>
          <w:ins w:id="142" w:author="Ryan Lemos" w:date="2019-02-20T08:41:00Z"/>
          <w:iCs/>
        </w:rPr>
      </w:pPr>
    </w:p>
    <w:p w:rsidR="00F97B7F" w:rsidRDefault="00883E88" w:rsidP="00F97B7F">
      <w:pPr>
        <w:rPr>
          <w:ins w:id="143" w:author="Ryan Lemos" w:date="2019-02-20T08:54:00Z"/>
        </w:rPr>
      </w:pPr>
      <w:ins w:id="144" w:author="Ryan Lemos" w:date="2019-02-20T08:46:00Z">
        <w:r>
          <w:t xml:space="preserve">Segundo </w:t>
        </w:r>
        <w:proofErr w:type="spellStart"/>
        <w:r>
          <w:t>Massé</w:t>
        </w:r>
        <w:proofErr w:type="spellEnd"/>
        <w:r>
          <w:t xml:space="preserve"> (2012)</w:t>
        </w:r>
      </w:ins>
      <w:ins w:id="145" w:author="Ryan Lemos" w:date="2019-02-20T08:47:00Z">
        <w:r>
          <w:t xml:space="preserve"> o termo </w:t>
        </w:r>
        <w:proofErr w:type="spellStart"/>
        <w:r w:rsidRPr="00883E88">
          <w:rPr>
            <w:i/>
            <w:rPrChange w:id="146" w:author="Ryan Lemos" w:date="2019-02-20T08:47:00Z">
              <w:rPr/>
            </w:rPrChange>
          </w:rPr>
          <w:t>Representional</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State</w:t>
        </w:r>
        <w:proofErr w:type="spellEnd"/>
        <w:r w:rsidRPr="00883E88">
          <w:rPr>
            <w:i/>
            <w:rPrChange w:id="149" w:author="Ryan Lemos" w:date="2019-02-20T08:47:00Z">
              <w:rPr/>
            </w:rPrChange>
          </w:rPr>
          <w:t xml:space="preserve"> </w:t>
        </w:r>
        <w:proofErr w:type="spellStart"/>
        <w:r w:rsidRPr="00883E88">
          <w:rPr>
            <w:i/>
            <w:rPrChange w:id="15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51" w:author="Ryan Lemos" w:date="2019-02-20T08:50:00Z">
              <w:rPr/>
            </w:rPrChange>
          </w:rPr>
          <w:t>H</w:t>
        </w:r>
      </w:ins>
      <w:ins w:id="152" w:author="Ryan Lemos" w:date="2019-02-20T08:50:00Z">
        <w:r w:rsidR="00AE608D" w:rsidRPr="00AE608D">
          <w:rPr>
            <w:i/>
            <w:rPrChange w:id="153" w:author="Ryan Lemos" w:date="2019-02-20T08:50:00Z">
              <w:rPr/>
            </w:rPrChange>
          </w:rPr>
          <w:t>yper</w:t>
        </w:r>
        <w:proofErr w:type="spellEnd"/>
        <w:r w:rsidR="00AE608D" w:rsidRPr="00AE608D">
          <w:rPr>
            <w:i/>
            <w:rPrChange w:id="154" w:author="Ryan Lemos" w:date="2019-02-20T08:50:00Z">
              <w:rPr/>
            </w:rPrChange>
          </w:rPr>
          <w:t xml:space="preserve"> </w:t>
        </w:r>
      </w:ins>
      <w:proofErr w:type="spellStart"/>
      <w:ins w:id="155" w:author="Ryan Lemos" w:date="2019-02-20T08:47:00Z">
        <w:r w:rsidR="00AE608D" w:rsidRPr="00AE608D">
          <w:rPr>
            <w:i/>
            <w:rPrChange w:id="156" w:author="Ryan Lemos" w:date="2019-02-20T08:50:00Z">
              <w:rPr/>
            </w:rPrChange>
          </w:rPr>
          <w:t>T</w:t>
        </w:r>
      </w:ins>
      <w:ins w:id="157" w:author="Ryan Lemos" w:date="2019-02-20T08:50:00Z">
        <w:r w:rsidR="00AE608D" w:rsidRPr="00AE608D">
          <w:rPr>
            <w:i/>
            <w:rPrChange w:id="158" w:author="Ryan Lemos" w:date="2019-02-20T08:50:00Z">
              <w:rPr/>
            </w:rPrChange>
          </w:rPr>
          <w:t>ext</w:t>
        </w:r>
        <w:proofErr w:type="spellEnd"/>
        <w:r w:rsidR="00AE608D" w:rsidRPr="00AE608D">
          <w:rPr>
            <w:i/>
            <w:rPrChange w:id="159" w:author="Ryan Lemos" w:date="2019-02-20T08:50:00Z">
              <w:rPr/>
            </w:rPrChange>
          </w:rPr>
          <w:t xml:space="preserve"> </w:t>
        </w:r>
      </w:ins>
      <w:proofErr w:type="spellStart"/>
      <w:ins w:id="160" w:author="Ryan Lemos" w:date="2019-02-20T08:48:00Z">
        <w:r w:rsidR="00AE608D" w:rsidRPr="00AE608D">
          <w:rPr>
            <w:i/>
            <w:rPrChange w:id="161" w:author="Ryan Lemos" w:date="2019-02-20T08:50:00Z">
              <w:rPr/>
            </w:rPrChange>
          </w:rPr>
          <w:t>T</w:t>
        </w:r>
      </w:ins>
      <w:ins w:id="162" w:author="Ryan Lemos" w:date="2019-02-20T08:50:00Z">
        <w:r w:rsidR="00AE608D" w:rsidRPr="00AE608D">
          <w:rPr>
            <w:i/>
            <w:rPrChange w:id="163" w:author="Ryan Lemos" w:date="2019-02-20T08:50:00Z">
              <w:rPr/>
            </w:rPrChange>
          </w:rPr>
          <w:t>ransfer</w:t>
        </w:r>
        <w:proofErr w:type="spellEnd"/>
        <w:r w:rsidR="00AE608D" w:rsidRPr="00AE608D">
          <w:rPr>
            <w:i/>
            <w:rPrChange w:id="164" w:author="Ryan Lemos" w:date="2019-02-20T08:50:00Z">
              <w:rPr/>
            </w:rPrChange>
          </w:rPr>
          <w:t xml:space="preserve"> </w:t>
        </w:r>
      </w:ins>
      <w:proofErr w:type="spellStart"/>
      <w:ins w:id="165" w:author="Ryan Lemos" w:date="2019-02-20T08:48:00Z">
        <w:r w:rsidR="00AE608D" w:rsidRPr="00AE608D">
          <w:rPr>
            <w:i/>
            <w:rPrChange w:id="166" w:author="Ryan Lemos" w:date="2019-02-20T08:50:00Z">
              <w:rPr/>
            </w:rPrChange>
          </w:rPr>
          <w:t>P</w:t>
        </w:r>
      </w:ins>
      <w:ins w:id="167" w:author="Ryan Lemos" w:date="2019-02-20T08:50:00Z">
        <w:r w:rsidR="00AE608D" w:rsidRPr="00AE608D">
          <w:rPr>
            <w:i/>
            <w:rPrChange w:id="168" w:author="Ryan Lemos" w:date="2019-02-20T08:50:00Z">
              <w:rPr/>
            </w:rPrChange>
          </w:rPr>
          <w:t>rotocol</w:t>
        </w:r>
        <w:proofErr w:type="spellEnd"/>
        <w:r w:rsidR="00AE608D">
          <w:t xml:space="preserve"> (HTTP) </w:t>
        </w:r>
      </w:ins>
      <w:ins w:id="169" w:author="Ryan Lemos" w:date="2019-02-20T08:48:00Z">
        <w:r w:rsidR="00AE608D">
          <w:t>que representassem as ações de fato</w:t>
        </w:r>
      </w:ins>
      <w:ins w:id="170" w:author="Ryan Lemos" w:date="2019-02-20T08:50:00Z">
        <w:r w:rsidR="00AE608D">
          <w:t>.</w:t>
        </w:r>
      </w:ins>
      <w:ins w:id="171" w:author="Ryan Lemos" w:date="2019-02-20T08:48:00Z">
        <w:r w:rsidR="00AE608D">
          <w:t xml:space="preserve"> Então </w:t>
        </w:r>
      </w:ins>
      <w:ins w:id="172" w:author="Ryan Lemos" w:date="2019-02-20T08:49:00Z">
        <w:r w:rsidR="00AE608D">
          <w:t>surgiu-se em uma tese de doutorado o termo REST que se trata de acrescer verbos HTTP para as</w:t>
        </w:r>
      </w:ins>
      <w:ins w:id="173" w:author="Ryan Lemos" w:date="2019-02-20T08:51:00Z">
        <w:r w:rsidR="00AE608D">
          <w:t xml:space="preserve"> ações de atualização de dados (PUT ou PAT</w:t>
        </w:r>
      </w:ins>
      <w:ins w:id="174" w:author="Ryan Lemos" w:date="2019-02-20T08:52:00Z">
        <w:r w:rsidR="00AE608D">
          <w:t>C</w:t>
        </w:r>
      </w:ins>
      <w:ins w:id="175" w:author="Ryan Lemos" w:date="2019-02-20T08:51:00Z">
        <w:r w:rsidR="00AE608D">
          <w:t>H</w:t>
        </w:r>
      </w:ins>
      <w:ins w:id="176" w:author="Ryan Lemos" w:date="2019-02-20T08:52:00Z">
        <w:r w:rsidR="00AE608D">
          <w:t>) e para exclusão de dados (DELETE). Esses verbos vieram em acréscimo aos verbos GET (busca de dados) e POST (envio de dados</w:t>
        </w:r>
      </w:ins>
      <w:ins w:id="177" w:author="Ryan Lemos" w:date="2019-02-20T08:53:00Z">
        <w:r w:rsidR="00AE608D">
          <w:t>), que antes eram utilizados para as ações de atualizar e deletar (MASSÉ, 2012).</w:t>
        </w:r>
      </w:ins>
      <w:ins w:id="178" w:author="Ryan Lemos" w:date="2019-02-20T08:52:00Z">
        <w:r w:rsidR="00AE608D">
          <w:t xml:space="preserve"> </w:t>
        </w:r>
      </w:ins>
    </w:p>
    <w:p w:rsidR="005F5B8A" w:rsidRDefault="005F5B8A" w:rsidP="00F97B7F">
      <w:pPr>
        <w:rPr>
          <w:ins w:id="179" w:author="Ryan Lemos" w:date="2019-02-20T09:01:00Z"/>
        </w:rPr>
      </w:pPr>
      <w:ins w:id="180" w:author="Ryan Lemos" w:date="2019-02-20T08:54:00Z">
        <w:r>
          <w:t xml:space="preserve">Já o termo </w:t>
        </w:r>
        <w:proofErr w:type="spellStart"/>
        <w:r w:rsidRPr="005F5B8A">
          <w:rPr>
            <w:i/>
            <w:rPrChange w:id="181" w:author="Ryan Lemos" w:date="2019-02-20T08:54:00Z">
              <w:rPr/>
            </w:rPrChange>
          </w:rPr>
          <w:t>Application</w:t>
        </w:r>
        <w:proofErr w:type="spellEnd"/>
        <w:r w:rsidRPr="005F5B8A">
          <w:rPr>
            <w:i/>
            <w:rPrChange w:id="182" w:author="Ryan Lemos" w:date="2019-02-20T08:54:00Z">
              <w:rPr/>
            </w:rPrChange>
          </w:rPr>
          <w:t xml:space="preserve"> </w:t>
        </w:r>
        <w:proofErr w:type="spellStart"/>
        <w:r w:rsidRPr="005F5B8A">
          <w:rPr>
            <w:i/>
            <w:rPrChange w:id="183" w:author="Ryan Lemos" w:date="2019-02-20T08:54:00Z">
              <w:rPr/>
            </w:rPrChange>
          </w:rPr>
          <w:t>Programming</w:t>
        </w:r>
        <w:proofErr w:type="spellEnd"/>
        <w:r w:rsidRPr="005F5B8A">
          <w:rPr>
            <w:i/>
            <w:rPrChange w:id="184" w:author="Ryan Lemos" w:date="2019-02-20T08:54:00Z">
              <w:rPr/>
            </w:rPrChange>
          </w:rPr>
          <w:t xml:space="preserve"> Interfaces</w:t>
        </w:r>
        <w:r>
          <w:rPr>
            <w:i/>
          </w:rPr>
          <w:t xml:space="preserve"> </w:t>
        </w:r>
      </w:ins>
      <w:ins w:id="185" w:author="Ryan Lemos" w:date="2019-02-20T08:55:00Z">
        <w:r>
          <w:t>(</w:t>
        </w:r>
      </w:ins>
      <w:ins w:id="186" w:author="Ryan Lemos" w:date="2019-02-20T08:54:00Z">
        <w:r>
          <w:t>AP</w:t>
        </w:r>
      </w:ins>
      <w:ins w:id="187" w:author="Ryan Lemos" w:date="2019-02-20T08:55:00Z">
        <w:r>
          <w:t>I), surgem como o intermédio do usuário com serviços web. Servindo então de ponte entre o usuário e um serviço</w:t>
        </w:r>
      </w:ins>
      <w:ins w:id="188" w:author="Ryan Lemos" w:date="2019-02-20T08:56:00Z">
        <w:r>
          <w:t xml:space="preserve">. Então quando se diz que uma aplicação funciona como uma API REST, </w:t>
        </w:r>
      </w:ins>
      <w:ins w:id="189" w:author="Ryan Lemos" w:date="2019-02-20T08:57:00Z">
        <w:r>
          <w:t>quer dizer que essa aplicação possibilitará ao usuário</w:t>
        </w:r>
        <w:r w:rsidR="00483DF4">
          <w:t xml:space="preserve"> </w:t>
        </w:r>
      </w:ins>
      <w:ins w:id="190" w:author="Ryan Lemos" w:date="2019-02-20T08:58:00Z">
        <w:r w:rsidR="00483DF4">
          <w:t>as ações</w:t>
        </w:r>
      </w:ins>
      <w:ins w:id="191" w:author="Ryan Lemos" w:date="2019-02-20T09:00:00Z">
        <w:r w:rsidR="00483DF4">
          <w:t xml:space="preserve"> conforme</w:t>
        </w:r>
      </w:ins>
      <w:ins w:id="192" w:author="Ryan Lemos" w:date="2019-02-20T08:58:00Z">
        <w:r w:rsidR="00483DF4">
          <w:t xml:space="preserve"> descritas no modelo REST, além de servir de ponte para os serviços web, como por exemplo o serviço de banco de dados</w:t>
        </w:r>
      </w:ins>
      <w:ins w:id="193" w:author="Ryan Lemos" w:date="2019-02-20T08:59:00Z">
        <w:r w:rsidR="00483DF4">
          <w:t xml:space="preserve"> (MASSÉ, 2012)</w:t>
        </w:r>
      </w:ins>
      <w:ins w:id="194" w:author="Ryan Lemos" w:date="2019-02-20T08:58:00Z">
        <w:r w:rsidR="00483DF4">
          <w:t>.</w:t>
        </w:r>
      </w:ins>
      <w:ins w:id="195" w:author="Ryan Lemos" w:date="2019-02-20T09:00:00Z">
        <w:r w:rsidR="00483DF4">
          <w:t xml:space="preserve"> O usuário fará requisições a API que então será resp</w:t>
        </w:r>
      </w:ins>
      <w:ins w:id="196" w:author="Ryan Lemos" w:date="2019-02-20T09:01:00Z">
        <w:r w:rsidR="00483DF4">
          <w:t xml:space="preserve">onsável por processar essa requisição e entregar o serviço requisitado pelo usuário. </w:t>
        </w:r>
      </w:ins>
    </w:p>
    <w:p w:rsidR="00483DF4" w:rsidRDefault="00483DF4" w:rsidP="00F97B7F">
      <w:pPr>
        <w:rPr>
          <w:ins w:id="197" w:author="Ryan Lemos" w:date="2019-02-20T09:08:00Z"/>
        </w:rPr>
      </w:pPr>
      <w:ins w:id="198" w:author="Ryan Lemos" w:date="2019-02-20T09:01:00Z">
        <w:r>
          <w:lastRenderedPageBreak/>
          <w:t xml:space="preserve">Neste ambiente será utilizado dois frameworks que serão utilizados um no </w:t>
        </w:r>
        <w:proofErr w:type="spellStart"/>
        <w:r w:rsidRPr="00483DF4">
          <w:rPr>
            <w:i/>
            <w:rPrChange w:id="199" w:author="Ryan Lemos" w:date="2019-02-20T09:02:00Z">
              <w:rPr/>
            </w:rPrChange>
          </w:rPr>
          <w:t>frontend</w:t>
        </w:r>
      </w:ins>
      <w:proofErr w:type="spellEnd"/>
      <w:ins w:id="200" w:author="Ryan Lemos" w:date="2019-02-20T09:02:00Z">
        <w:r>
          <w:t xml:space="preserve"> (Angular), e outro no </w:t>
        </w:r>
        <w:proofErr w:type="spellStart"/>
        <w:r w:rsidRPr="00483DF4">
          <w:rPr>
            <w:i/>
            <w:rPrChange w:id="201" w:author="Ryan Lemos" w:date="2019-02-20T09:02:00Z">
              <w:rPr/>
            </w:rPrChange>
          </w:rPr>
          <w:t>backend</w:t>
        </w:r>
        <w:proofErr w:type="spellEnd"/>
        <w:r>
          <w:t xml:space="preserve"> (</w:t>
        </w:r>
        <w:proofErr w:type="spellStart"/>
        <w:r>
          <w:t>Laravel</w:t>
        </w:r>
        <w:proofErr w:type="spellEnd"/>
        <w:r>
          <w:t xml:space="preserve">). Então a aplicação </w:t>
        </w:r>
      </w:ins>
      <w:ins w:id="202" w:author="Ryan Lemos" w:date="2019-02-20T09:03:00Z">
        <w:r>
          <w:t>A</w:t>
        </w:r>
      </w:ins>
      <w:ins w:id="203" w:author="Ryan Lemos" w:date="2019-02-20T09:02:00Z">
        <w:r>
          <w:t>ngular</w:t>
        </w:r>
      </w:ins>
      <w:ins w:id="204" w:author="Ryan Lemos" w:date="2019-02-20T09:03:00Z">
        <w:r>
          <w:t xml:space="preserve"> conforme descrita rodará diretamente no browser do usuário</w:t>
        </w:r>
      </w:ins>
      <w:ins w:id="205" w:author="Ryan Lemos" w:date="2019-02-20T09:04:00Z">
        <w:r>
          <w:t>.</w:t>
        </w:r>
      </w:ins>
      <w:ins w:id="206" w:author="Ryan Lemos" w:date="2019-02-20T09:03:00Z">
        <w:r>
          <w:t xml:space="preserve"> </w:t>
        </w:r>
      </w:ins>
      <w:ins w:id="207" w:author="Ryan Lemos" w:date="2019-02-20T09:04:00Z">
        <w:r>
          <w:t>P</w:t>
        </w:r>
      </w:ins>
      <w:ins w:id="208" w:author="Ryan Lemos" w:date="2019-02-20T09:03:00Z">
        <w:r>
          <w:t>ara que essa aplicação consiga comunicar-se com a base de dados ser</w:t>
        </w:r>
      </w:ins>
      <w:ins w:id="209" w:author="Ryan Lemos" w:date="2019-02-20T09:04:00Z">
        <w:r>
          <w:t xml:space="preserve">á utilizado o </w:t>
        </w:r>
        <w:proofErr w:type="spellStart"/>
        <w:r>
          <w:t>Laravel</w:t>
        </w:r>
        <w:proofErr w:type="spellEnd"/>
        <w:r>
          <w:t xml:space="preserve"> como</w:t>
        </w:r>
      </w:ins>
      <w:ins w:id="210" w:author="Ryan Lemos" w:date="2019-02-20T09:05:00Z">
        <w:r>
          <w:t xml:space="preserve"> API ou</w:t>
        </w:r>
      </w:ins>
      <w:ins w:id="211" w:author="Ryan Lemos" w:date="2019-02-20T09:04:00Z">
        <w:r>
          <w:t xml:space="preserve"> intermédio. Ou seja, a aplicação Angular sempre que precisar de informações da base de dados irá requi</w:t>
        </w:r>
      </w:ins>
      <w:ins w:id="212" w:author="Ryan Lemos" w:date="2019-02-20T09:05:00Z">
        <w:r>
          <w:t xml:space="preserve">sitar a API </w:t>
        </w:r>
        <w:proofErr w:type="spellStart"/>
        <w:r>
          <w:t>Laravel</w:t>
        </w:r>
        <w:proofErr w:type="spellEnd"/>
        <w:r>
          <w:t xml:space="preserve"> que será responsável por processar a requisição e retornar os dados </w:t>
        </w:r>
      </w:ins>
      <w:ins w:id="213" w:author="Ryan Lemos" w:date="2019-02-20T09:06:00Z">
        <w:r>
          <w:t>a aplicação Angular. Então a aplicação Angular demonstra os dados ao usuário</w:t>
        </w:r>
      </w:ins>
      <w:ins w:id="214" w:author="Ryan Lemos" w:date="2019-02-20T09:07:00Z">
        <w:r>
          <w:t xml:space="preserve">, uma representação visual deste processo é descrita na </w:t>
        </w:r>
        <w:r w:rsidRPr="00483DF4">
          <w:rPr>
            <w:highlight w:val="yellow"/>
            <w:rPrChange w:id="215" w:author="Ryan Lemos" w:date="2019-02-20T09:07:00Z">
              <w:rPr/>
            </w:rPrChange>
          </w:rPr>
          <w:t>figura X.</w:t>
        </w:r>
      </w:ins>
      <w:ins w:id="216" w:author="Ryan Lemos" w:date="2019-02-20T09:06:00Z">
        <w:r>
          <w:t xml:space="preserve"> </w:t>
        </w:r>
      </w:ins>
    </w:p>
    <w:p w:rsidR="00483DF4" w:rsidRDefault="00483DF4" w:rsidP="00F97B7F">
      <w:pPr>
        <w:rPr>
          <w:ins w:id="217" w:author="Ryan Lemos" w:date="2019-02-20T09:07:00Z"/>
        </w:rPr>
      </w:pPr>
      <w:ins w:id="218" w:author="Ryan Lemos" w:date="2019-02-20T09:05:00Z">
        <w:r>
          <w:t xml:space="preserve"> </w:t>
        </w:r>
      </w:ins>
    </w:p>
    <w:p w:rsidR="00483DF4" w:rsidRDefault="00483DF4">
      <w:pPr>
        <w:pStyle w:val="Legenda"/>
        <w:keepNext/>
        <w:rPr>
          <w:ins w:id="219" w:author="Ryan Lemos" w:date="2019-02-20T09:08:00Z"/>
        </w:rPr>
        <w:pPrChange w:id="220" w:author="Ryan Lemos" w:date="2019-02-20T09:08:00Z">
          <w:pPr>
            <w:pStyle w:val="Legenda"/>
          </w:pPr>
        </w:pPrChange>
      </w:pPr>
      <w:ins w:id="221" w:author="Ryan Lemos" w:date="2019-02-20T09:08:00Z">
        <w:r>
          <w:t xml:space="preserve">Figura </w:t>
        </w:r>
        <w:r>
          <w:fldChar w:fldCharType="begin"/>
        </w:r>
        <w:r>
          <w:instrText xml:space="preserve"> SEQ Figura \* ARABIC </w:instrText>
        </w:r>
      </w:ins>
      <w:r>
        <w:fldChar w:fldCharType="separate"/>
      </w:r>
      <w:ins w:id="222" w:author="Ryan Lemos" w:date="2019-02-20T09:08:00Z">
        <w:r>
          <w:rPr>
            <w:noProof/>
          </w:rPr>
          <w:t>26</w:t>
        </w:r>
        <w:r>
          <w:fldChar w:fldCharType="end"/>
        </w:r>
        <w:r>
          <w:t xml:space="preserve"> - Funcionamento de uma API</w:t>
        </w:r>
      </w:ins>
    </w:p>
    <w:p w:rsidR="00483DF4" w:rsidRDefault="00483DF4" w:rsidP="00483DF4">
      <w:pPr>
        <w:ind w:firstLine="0"/>
        <w:jc w:val="center"/>
        <w:rPr>
          <w:ins w:id="223" w:author="Ryan Lemos" w:date="2019-02-20T09:09:00Z"/>
        </w:rPr>
      </w:pPr>
      <w:ins w:id="22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225" w:author="Ryan Lemos" w:date="2019-02-20T09:10:00Z">
          <w:pPr/>
        </w:pPrChange>
      </w:pPr>
      <w:ins w:id="226" w:author="Ryan Lemos" w:date="2019-02-20T09:09:00Z">
        <w:r>
          <w:t>Fonte: MASSÉ, 2012, p6.</w:t>
        </w:r>
      </w:ins>
    </w:p>
    <w:p w:rsidR="00B300A5" w:rsidRDefault="00B300A5" w:rsidP="009B4F8A"/>
    <w:p w:rsidR="00D61CB9" w:rsidRDefault="00D61CB9" w:rsidP="00D61CB9">
      <w:pPr>
        <w:pStyle w:val="Ttulo3"/>
      </w:pPr>
      <w:bookmarkStart w:id="227" w:name="_Toc542541"/>
      <w:r w:rsidRPr="00BB49CF">
        <w:t>Sistema de Gerenciamento de Banco de Dados</w:t>
      </w:r>
      <w:r w:rsidR="00773355">
        <w:t xml:space="preserve"> (MySQL)</w:t>
      </w:r>
      <w:bookmarkEnd w:id="22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8" w:name="_Ref526697739"/>
      <w:r>
        <w:t xml:space="preserve">Figura </w:t>
      </w:r>
      <w:ins w:id="229" w:author="Ryan Lemos" w:date="2019-02-20T09:08:00Z">
        <w:r w:rsidR="00483DF4">
          <w:fldChar w:fldCharType="begin"/>
        </w:r>
        <w:r w:rsidR="00483DF4">
          <w:instrText xml:space="preserve"> SEQ Figura \* ARABIC </w:instrText>
        </w:r>
      </w:ins>
      <w:r w:rsidR="00483DF4">
        <w:fldChar w:fldCharType="separate"/>
      </w:r>
      <w:ins w:id="230" w:author="Ryan Lemos" w:date="2019-02-20T09:08:00Z">
        <w:r w:rsidR="00483DF4">
          <w:rPr>
            <w:noProof/>
          </w:rPr>
          <w:t>27</w:t>
        </w:r>
        <w:r w:rsidR="00483DF4">
          <w:fldChar w:fldCharType="end"/>
        </w:r>
      </w:ins>
      <w:del w:id="23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pPr>
        <w:rPr>
          <w:ins w:id="232"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rsidP="00DD2FB4">
      <w:pPr>
        <w:rPr>
          <w:ins w:id="233" w:author="Ryan Lemos" w:date="2019-02-22T09:23:00Z"/>
        </w:rPr>
        <w:pPrChange w:id="234" w:author="Ryan Lemos" w:date="2019-02-22T09:27:00Z">
          <w:pPr/>
        </w:pPrChange>
      </w:pPr>
      <w:ins w:id="235"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w:t>
        </w:r>
        <w:r>
          <w:t xml:space="preserve"> modelagens de cada release, as</w:t>
        </w:r>
        <w:r>
          <w:t xml:space="preserve"> funcionalidades implementadas para cada perfil de usuário</w:t>
        </w:r>
        <w:r>
          <w:t xml:space="preserve">, e </w:t>
        </w:r>
        <w:r>
          <w:t>os testes utilizados para validar as funcionalidades.</w:t>
        </w:r>
      </w:ins>
    </w:p>
    <w:p w:rsidR="00DD2FB4" w:rsidRDefault="00DD2FB4" w:rsidP="00B265CE">
      <w:pPr>
        <w:rPr>
          <w:ins w:id="236" w:author="Ryan Lemos" w:date="2019-02-22T09:22:00Z"/>
        </w:rPr>
      </w:pPr>
    </w:p>
    <w:p w:rsidR="00DD2FB4" w:rsidRDefault="00DD2FB4" w:rsidP="00DD2FB4">
      <w:pPr>
        <w:rPr>
          <w:ins w:id="237" w:author="Ryan Lemos" w:date="2019-02-22T09:22:00Z"/>
        </w:rPr>
      </w:pPr>
    </w:p>
    <w:p w:rsidR="00DD2FB4" w:rsidRDefault="00DD2FB4" w:rsidP="00DD2FB4">
      <w:pPr>
        <w:pStyle w:val="Ttulo2"/>
        <w:rPr>
          <w:ins w:id="238" w:author="Ryan Lemos" w:date="2019-02-22T09:25:00Z"/>
        </w:rPr>
      </w:pPr>
      <w:ins w:id="239" w:author="Ryan Lemos" w:date="2019-02-22T09:22:00Z">
        <w:r>
          <w:t xml:space="preserve"> Release 1 – Cadastro</w:t>
        </w:r>
      </w:ins>
    </w:p>
    <w:p w:rsidR="00DD2FB4" w:rsidRDefault="00DD2FB4" w:rsidP="00DD2FB4">
      <w:pPr>
        <w:rPr>
          <w:ins w:id="240" w:author="Ryan Lemos" w:date="2019-02-22T09:25:00Z"/>
        </w:rPr>
      </w:pPr>
    </w:p>
    <w:p w:rsidR="00DD2FB4" w:rsidRDefault="00DD2FB4" w:rsidP="00DD2FB4">
      <w:pPr>
        <w:rPr>
          <w:ins w:id="241" w:author="Ryan Lemos" w:date="2019-02-22T09:25:00Z"/>
        </w:rPr>
      </w:pPr>
      <w:ins w:id="242"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rsidP="00DD2FB4">
      <w:pPr>
        <w:ind w:firstLine="0"/>
        <w:pPrChange w:id="243" w:author="Ryan Lemos" w:date="2019-02-22T09:25:00Z">
          <w:pPr/>
        </w:pPrChange>
      </w:pPr>
    </w:p>
    <w:p w:rsidR="00B265CE" w:rsidRDefault="00B265CE" w:rsidP="00B265CE"/>
    <w:p w:rsidR="00B265CE" w:rsidRDefault="00B265CE" w:rsidP="00DD2FB4">
      <w:pPr>
        <w:pStyle w:val="Ttulo3"/>
        <w:pPrChange w:id="244" w:author="Ryan Lemos" w:date="2019-02-22T09:23:00Z">
          <w:pPr>
            <w:pStyle w:val="Ttulo2"/>
          </w:pPr>
        </w:pPrChange>
      </w:pPr>
      <w:del w:id="245" w:author="Ryan Lemos" w:date="2019-02-20T11:07:00Z">
        <w:r w:rsidDel="007116CC">
          <w:delText>documentação</w:delText>
        </w:r>
      </w:del>
      <w:ins w:id="246" w:author="Ryan Lemos" w:date="2019-02-20T11:07:00Z">
        <w:r w:rsidR="007116CC">
          <w:t>Estruturação do sistema</w:t>
        </w:r>
      </w:ins>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DD2FB4">
      <w:pPr>
        <w:pStyle w:val="Ttulo4"/>
        <w:pPrChange w:id="247" w:author="Ryan Lemos" w:date="2019-02-22T09:23:00Z">
          <w:pPr>
            <w:pStyle w:val="Ttulo3"/>
          </w:pPr>
        </w:pPrChange>
      </w:pPr>
      <w:r>
        <w:t>Diagrama de banco de dados</w:t>
      </w:r>
    </w:p>
    <w:p w:rsidR="00FF70F9" w:rsidRDefault="00FF70F9" w:rsidP="00FF70F9"/>
    <w:p w:rsidR="00FF70F9" w:rsidRDefault="00FF70F9" w:rsidP="00B930B2">
      <w:pPr>
        <w:rPr>
          <w:ins w:id="248" w:author="Ryan Lemos" w:date="2019-02-22T09:32:00Z"/>
        </w:rPr>
      </w:pPr>
      <w:r>
        <w:lastRenderedPageBreak/>
        <w:t>Através de entrevistas e estudo dos requisitos gerou-se um modelo de banco de dados do ambiente</w:t>
      </w:r>
      <w:ins w:id="249"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250" w:author="Ryan Lemos" w:date="2019-02-22T09:32:00Z">
        <w:r w:rsidR="00850DB3">
          <w:t xml:space="preserve"> </w:t>
        </w:r>
      </w:ins>
    </w:p>
    <w:p w:rsidR="00850DB3" w:rsidRDefault="00850DB3" w:rsidP="00B930B2">
      <w:pPr>
        <w:rPr>
          <w:ins w:id="251" w:author="Ryan Lemos" w:date="2019-02-22T09:38:00Z"/>
        </w:rPr>
      </w:pPr>
      <w:ins w:id="252" w:author="Ryan Lemos" w:date="2019-02-22T09:32:00Z">
        <w:r>
          <w:t xml:space="preserve">A </w:t>
        </w:r>
        <w:r w:rsidRPr="00850DB3">
          <w:rPr>
            <w:highlight w:val="yellow"/>
            <w:rPrChange w:id="253" w:author="Ryan Lemos" w:date="2019-02-22T09:33:00Z">
              <w:rPr/>
            </w:rPrChange>
          </w:rPr>
          <w:t>figura x</w:t>
        </w:r>
        <w:r>
          <w:t xml:space="preserve"> representa o modelo de ba</w:t>
        </w:r>
      </w:ins>
      <w:ins w:id="254" w:author="Ryan Lemos" w:date="2019-02-22T09:33:00Z">
        <w:r>
          <w:t xml:space="preserve">nco de dados relacional do primeiro release. Nota-se primeiramente ao observar a figura que as tabelas têm seus nomes no idioma inglês. Isso se dá </w:t>
        </w:r>
      </w:ins>
      <w:ins w:id="255"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256" w:author="Ryan Lemos" w:date="2019-02-22T09:35:00Z">
              <w:rPr/>
            </w:rPrChange>
          </w:rPr>
          <w:t>Models</w:t>
        </w:r>
      </w:ins>
      <w:proofErr w:type="spellEnd"/>
      <w:ins w:id="257" w:author="Ryan Lemos" w:date="2019-02-22T09:35:00Z">
        <w:r>
          <w:t xml:space="preserve"> e acrescenta a pluralização através do idioma inglês. Se o </w:t>
        </w:r>
        <w:proofErr w:type="spellStart"/>
        <w:r w:rsidRPr="00850DB3">
          <w:rPr>
            <w:i/>
            <w:rPrChange w:id="258" w:author="Ryan Lemos" w:date="2019-02-22T09:35:00Z">
              <w:rPr/>
            </w:rPrChange>
          </w:rPr>
          <w:t>model</w:t>
        </w:r>
        <w:proofErr w:type="spellEnd"/>
        <w:r>
          <w:t xml:space="preserve"> se chama </w:t>
        </w:r>
        <w:proofErr w:type="spellStart"/>
        <w:r w:rsidRPr="00850DB3">
          <w:rPr>
            <w:i/>
            <w:rPrChange w:id="259" w:author="Ryan Lemos" w:date="2019-02-22T09:35:00Z">
              <w:rPr/>
            </w:rPrChange>
          </w:rPr>
          <w:t>User</w:t>
        </w:r>
        <w:proofErr w:type="spellEnd"/>
        <w:r>
          <w:t xml:space="preserve">, o </w:t>
        </w:r>
        <w:proofErr w:type="spellStart"/>
        <w:r>
          <w:t>Laravel</w:t>
        </w:r>
        <w:proofErr w:type="spellEnd"/>
        <w:r>
          <w:t xml:space="preserve"> automaticamente</w:t>
        </w:r>
      </w:ins>
      <w:ins w:id="260" w:author="Ryan Lemos" w:date="2019-02-22T09:36:00Z">
        <w:r>
          <w:t xml:space="preserve"> entende que deve procurar na base de dados uma tabela com nome </w:t>
        </w:r>
        <w:proofErr w:type="spellStart"/>
        <w:r w:rsidRPr="00850DB3">
          <w:rPr>
            <w:i/>
            <w:rPrChange w:id="261"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262" w:author="Ryan Lemos" w:date="2019-02-22T09:37:00Z">
        <w:r>
          <w:t xml:space="preserve"> cada </w:t>
        </w:r>
        <w:proofErr w:type="spellStart"/>
        <w:r w:rsidRPr="00850DB3">
          <w:rPr>
            <w:i/>
            <w:rPrChange w:id="263"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264" w:author="Ryan Lemos" w:date="2019-02-22T09:38:00Z">
        <w:r>
          <w:t xml:space="preserve">o padrão do </w:t>
        </w:r>
        <w:proofErr w:type="spellStart"/>
        <w:r>
          <w:t>Laravel</w:t>
        </w:r>
        <w:proofErr w:type="spellEnd"/>
        <w:r>
          <w:t>.</w:t>
        </w:r>
      </w:ins>
    </w:p>
    <w:p w:rsidR="00025BB2" w:rsidRDefault="00850DB3" w:rsidP="00B930B2">
      <w:pPr>
        <w:rPr>
          <w:ins w:id="265" w:author="Ryan Lemos" w:date="2019-02-22T10:22:00Z"/>
        </w:rPr>
      </w:pPr>
      <w:ins w:id="266" w:author="Ryan Lemos" w:date="2019-02-22T09:38:00Z">
        <w:r>
          <w:t>Como dito nos parágrafos anteriores, a confecção das tabelas foi feita através de ent</w:t>
        </w:r>
      </w:ins>
      <w:ins w:id="267" w:author="Ryan Lemos" w:date="2019-02-22T09:39:00Z">
        <w:r>
          <w:t>r</w:t>
        </w:r>
      </w:ins>
      <w:ins w:id="268" w:author="Ryan Lemos" w:date="2019-02-22T09:38:00Z">
        <w:r>
          <w:t>evistas aos prof</w:t>
        </w:r>
      </w:ins>
      <w:ins w:id="269" w:author="Ryan Lemos" w:date="2019-02-22T09:39:00Z">
        <w:r>
          <w:t>essores e gestores da escola.</w:t>
        </w:r>
        <w:r w:rsidR="00396095">
          <w:t xml:space="preserve"> Tem-se a tabela base de usuários (</w:t>
        </w:r>
        <w:proofErr w:type="spellStart"/>
        <w:r w:rsidR="00396095" w:rsidRPr="00396095">
          <w:rPr>
            <w:i/>
            <w:rPrChange w:id="270" w:author="Ryan Lemos" w:date="2019-02-22T09:39:00Z">
              <w:rPr/>
            </w:rPrChange>
          </w:rPr>
          <w:t>users</w:t>
        </w:r>
        <w:proofErr w:type="spellEnd"/>
        <w:r w:rsidR="00396095">
          <w:t>) que se relaciona com diversa</w:t>
        </w:r>
      </w:ins>
      <w:ins w:id="271" w:author="Ryan Lemos" w:date="2019-02-22T09:40:00Z">
        <w:r w:rsidR="00396095">
          <w:t>s tabelas, um desses relacionamentos é com a tabela de perfis (</w:t>
        </w:r>
        <w:r w:rsidR="00396095" w:rsidRPr="00396095">
          <w:rPr>
            <w:i/>
            <w:rPrChange w:id="272" w:author="Ryan Lemos" w:date="2019-02-22T09:40:00Z">
              <w:rPr/>
            </w:rPrChange>
          </w:rPr>
          <w:t>roles</w:t>
        </w:r>
        <w:r w:rsidR="00396095">
          <w:t xml:space="preserve">) que dita qual perfil o usuário tem. Além disso a tabela de usuários também se relaciona com a tabela de </w:t>
        </w:r>
      </w:ins>
      <w:ins w:id="273" w:author="Ryan Lemos" w:date="2019-02-22T09:41:00Z">
        <w:r w:rsidR="00396095">
          <w:t>turmas (</w:t>
        </w:r>
        <w:proofErr w:type="spellStart"/>
        <w:r w:rsidR="00396095" w:rsidRPr="00396095">
          <w:rPr>
            <w:i/>
            <w:rPrChange w:id="274" w:author="Ryan Lemos" w:date="2019-02-22T09:41:00Z">
              <w:rPr/>
            </w:rPrChange>
          </w:rPr>
          <w:t>groups</w:t>
        </w:r>
        <w:proofErr w:type="spellEnd"/>
        <w:r w:rsidR="00396095">
          <w:t xml:space="preserve">), de duas maneiras uma sendo aluno e outro um usuário professor. Por ultimo a tabela de usuário se relaciona </w:t>
        </w:r>
      </w:ins>
      <w:ins w:id="275" w:author="Ryan Lemos" w:date="2019-02-22T09:42:00Z">
        <w:r w:rsidR="00396095">
          <w:t>com a tabela de dúvidas (</w:t>
        </w:r>
      </w:ins>
      <w:proofErr w:type="spellStart"/>
      <w:ins w:id="276" w:author="Ryan Lemos" w:date="2019-02-22T10:21:00Z">
        <w:r w:rsidR="00025BB2">
          <w:rPr>
            <w:i/>
          </w:rPr>
          <w:t>doubts</w:t>
        </w:r>
      </w:ins>
      <w:proofErr w:type="spellEnd"/>
      <w:ins w:id="277" w:author="Ryan Lemos" w:date="2019-02-22T09:42:00Z">
        <w:r w:rsidR="00396095">
          <w:t>)</w:t>
        </w:r>
      </w:ins>
      <w:ins w:id="278" w:author="Ryan Lemos" w:date="2019-02-22T10:21:00Z">
        <w:r w:rsidR="00025BB2">
          <w:t>. Esse relacionamen</w:t>
        </w:r>
      </w:ins>
      <w:ins w:id="279" w:author="Ryan Lemos" w:date="2019-02-22T10:22:00Z">
        <w:r w:rsidR="00025BB2">
          <w:t>to se trata de uma dúvida de um aluno.</w:t>
        </w:r>
      </w:ins>
    </w:p>
    <w:p w:rsidR="00025BB2" w:rsidRDefault="00025BB2" w:rsidP="00B930B2">
      <w:pPr>
        <w:rPr>
          <w:ins w:id="280" w:author="Ryan Lemos" w:date="2019-02-22T10:24:00Z"/>
        </w:rPr>
      </w:pPr>
      <w:ins w:id="281" w:author="Ryan Lemos" w:date="2019-02-22T10:22:00Z">
        <w:r>
          <w:t xml:space="preserve">Quanto as turmas, podem-se relacionar com os </w:t>
        </w:r>
      </w:ins>
      <w:ins w:id="282" w:author="Ryan Lemos" w:date="2019-02-22T10:23:00Z">
        <w:r>
          <w:t>eventos (</w:t>
        </w:r>
        <w:proofErr w:type="spellStart"/>
        <w:r w:rsidRPr="00025BB2">
          <w:rPr>
            <w:i/>
            <w:rPrChange w:id="283" w:author="Ryan Lemos" w:date="2019-02-22T10:23:00Z">
              <w:rPr/>
            </w:rPrChange>
          </w:rPr>
          <w:t>events</w:t>
        </w:r>
        <w:proofErr w:type="spellEnd"/>
        <w:r>
          <w:t>)</w:t>
        </w:r>
      </w:ins>
      <w:ins w:id="284" w:author="Ryan Lemos" w:date="2019-02-22T10:22:00Z">
        <w:r>
          <w:t>, já que um evento pode ou não perten</w:t>
        </w:r>
      </w:ins>
      <w:ins w:id="285" w:author="Ryan Lemos" w:date="2019-02-22T10:23:00Z">
        <w:r>
          <w:t xml:space="preserve">cer a uma turma. O atributo </w:t>
        </w:r>
        <w:proofErr w:type="spellStart"/>
        <w:r w:rsidRPr="00025BB2">
          <w:rPr>
            <w:i/>
            <w:rPrChange w:id="286" w:author="Ryan Lemos" w:date="2019-02-22T10:23:00Z">
              <w:rPr/>
            </w:rPrChange>
          </w:rPr>
          <w:t>public</w:t>
        </w:r>
        <w:proofErr w:type="spellEnd"/>
        <w:r>
          <w:t xml:space="preserve"> da tabela de eventos, indica se o evento foi cadastrado para uma turma em específico ou para </w:t>
        </w:r>
      </w:ins>
      <w:ins w:id="287" w:author="Ryan Lemos" w:date="2019-02-22T10:24:00Z">
        <w:r>
          <w:t>toda a escola.</w:t>
        </w:r>
      </w:ins>
    </w:p>
    <w:p w:rsidR="00025BB2" w:rsidRDefault="00025BB2" w:rsidP="00B930B2">
      <w:pPr>
        <w:rPr>
          <w:ins w:id="288" w:author="Ryan Lemos" w:date="2019-02-22T10:26:00Z"/>
        </w:rPr>
      </w:pPr>
      <w:ins w:id="289" w:author="Ryan Lemos" w:date="2019-02-22T10:24:00Z">
        <w:r>
          <w:t>Tem-se ainda a tabela de permissões</w:t>
        </w:r>
      </w:ins>
      <w:ins w:id="290" w:author="Ryan Lemos" w:date="2019-02-22T10:25:00Z">
        <w:r>
          <w:t xml:space="preserve"> (</w:t>
        </w:r>
        <w:proofErr w:type="spellStart"/>
        <w:r w:rsidRPr="00025BB2">
          <w:rPr>
            <w:i/>
            <w:rPrChange w:id="291" w:author="Ryan Lemos" w:date="2019-02-22T10:25:00Z">
              <w:rPr/>
            </w:rPrChange>
          </w:rPr>
          <w:t>permissions</w:t>
        </w:r>
        <w:proofErr w:type="spellEnd"/>
        <w:r>
          <w:t>)</w:t>
        </w:r>
      </w:ins>
      <w:ins w:id="292" w:author="Ryan Lemos" w:date="2019-02-22T10:24:00Z">
        <w:r>
          <w:t>, que se relaciona com duas outras tabelas, a de perfis, indicando que cada perfil pode ter n permiss</w:t>
        </w:r>
      </w:ins>
      <w:ins w:id="293"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294" w:author="Ryan Lemos" w:date="2019-02-22T09:32:00Z"/>
        </w:rPr>
      </w:pPr>
      <w:ins w:id="295" w:author="Ryan Lemos" w:date="2019-02-22T10:26:00Z">
        <w:r>
          <w:t>Tem-se a tabela de materiais</w:t>
        </w:r>
      </w:ins>
      <w:ins w:id="296" w:author="Ryan Lemos" w:date="2019-02-22T10:27:00Z">
        <w:r>
          <w:t xml:space="preserve"> </w:t>
        </w:r>
      </w:ins>
      <w:ins w:id="297" w:author="Ryan Lemos" w:date="2019-02-22T10:26:00Z">
        <w:r>
          <w:t>(</w:t>
        </w:r>
        <w:proofErr w:type="spellStart"/>
        <w:r w:rsidRPr="00025BB2">
          <w:rPr>
            <w:i/>
            <w:rPrChange w:id="298" w:author="Ryan Lemos" w:date="2019-02-22T10:27:00Z">
              <w:rPr/>
            </w:rPrChange>
          </w:rPr>
          <w:t>materials</w:t>
        </w:r>
      </w:ins>
      <w:proofErr w:type="spellEnd"/>
      <w:ins w:id="299" w:author="Ryan Lemos" w:date="2019-02-22T10:27:00Z">
        <w:r>
          <w:t>)</w:t>
        </w:r>
      </w:ins>
      <w:ins w:id="300" w:author="Ryan Lemos" w:date="2019-02-22T10:26:00Z">
        <w:r>
          <w:t xml:space="preserve"> que não se relaciona aparentemente com ninguém, porém os materiais que um aluno recebe podem ser filtrados por meio do ano em que o aluno se encontra. Então há um relacionamento indir</w:t>
        </w:r>
      </w:ins>
      <w:ins w:id="301" w:author="Ryan Lemos" w:date="2019-02-22T10:27:00Z">
        <w:r>
          <w:t>eto da tabela de materiais com as tabelas de aluno e turma (já que é na turma que se encontra o ano em que o aluno está).</w:t>
        </w:r>
      </w:ins>
      <w:ins w:id="302" w:author="Ryan Lemos" w:date="2019-02-22T09:36:00Z">
        <w:r w:rsidR="00850DB3">
          <w:t xml:space="preserve"> </w:t>
        </w:r>
      </w:ins>
      <w:ins w:id="303" w:author="Ryan Lemos" w:date="2019-02-22T09:34:00Z">
        <w:r w:rsidR="00850DB3">
          <w:t xml:space="preserve">  </w:t>
        </w:r>
      </w:ins>
    </w:p>
    <w:p w:rsidR="00850DB3" w:rsidRDefault="00850DB3" w:rsidP="00B930B2">
      <w:pPr>
        <w:rPr>
          <w:ins w:id="304" w:author="Ryan Lemos" w:date="2019-02-22T09:29:00Z"/>
        </w:rPr>
      </w:pPr>
    </w:p>
    <w:p w:rsidR="003D19A7" w:rsidRDefault="00422881" w:rsidP="00850DB3">
      <w:pPr>
        <w:ind w:firstLine="0"/>
        <w:pPrChange w:id="305" w:author="Ryan Lemos" w:date="2019-02-22T09:32:00Z">
          <w:pPr/>
        </w:pPrChange>
      </w:pPr>
      <w:ins w:id="306" w:author="Ryan Lemos" w:date="2019-02-22T10:21:00Z">
        <w:r>
          <w:rPr>
            <w:noProof/>
          </w:rPr>
          <w:lastRenderedPageBreak/>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307" w:author="Ryan Lemos" w:date="2019-02-22T09:32:00Z"/>
        </w:rPr>
      </w:pPr>
    </w:p>
    <w:p w:rsidR="00850DB3" w:rsidRDefault="00850DB3" w:rsidP="00850DB3">
      <w:pPr>
        <w:rPr>
          <w:ins w:id="308" w:author="Ryan Lemos" w:date="2019-02-22T09:32:00Z"/>
        </w:rPr>
        <w:pPrChange w:id="309" w:author="Ryan Lemos" w:date="2019-02-22T09:32:00Z">
          <w:pPr/>
        </w:pPrChange>
      </w:pPr>
    </w:p>
    <w:p w:rsidR="00850DB3" w:rsidRDefault="00850DB3" w:rsidP="00FF70F9"/>
    <w:p w:rsidR="00FF70F9" w:rsidRDefault="00FF70F9" w:rsidP="00DD2FB4">
      <w:pPr>
        <w:pStyle w:val="Ttulo4"/>
        <w:pPrChange w:id="310" w:author="Ryan Lemos" w:date="2019-02-22T09:23:00Z">
          <w:pPr>
            <w:pStyle w:val="Ttulo3"/>
          </w:pPr>
        </w:pPrChange>
      </w:pPr>
      <w:r>
        <w:t>Diagrama de processos</w:t>
      </w:r>
    </w:p>
    <w:p w:rsidR="00B930B2" w:rsidRDefault="00B930B2" w:rsidP="00B930B2"/>
    <w:p w:rsidR="00B930B2" w:rsidDel="00884219" w:rsidRDefault="00B930B2" w:rsidP="00B930B2">
      <w:pPr>
        <w:rPr>
          <w:del w:id="311" w:author="Ryan Lemos" w:date="2019-02-22T10:30:00Z"/>
        </w:rPr>
      </w:pPr>
      <w:del w:id="312"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313" w:author="Ryan Lemos" w:date="2019-02-22T10:31:00Z">
        <w:r w:rsidR="00884219">
          <w:t>, como foi dito anteriormente,</w:t>
        </w:r>
      </w:ins>
      <w:r>
        <w:t xml:space="preserve"> </w:t>
      </w:r>
      <w:del w:id="314" w:author="Ryan Lemos" w:date="2019-02-22T10:30:00Z">
        <w:r w:rsidDel="00884219">
          <w:delText>em que s</w:delText>
        </w:r>
        <w:r w:rsidR="002957EA" w:rsidDel="00884219">
          <w:delText xml:space="preserve">e </w:delText>
        </w:r>
      </w:del>
      <w:r w:rsidR="002957EA">
        <w:t>focou</w:t>
      </w:r>
      <w:ins w:id="315" w:author="Ryan Lemos" w:date="2019-02-22T10:30:00Z">
        <w:r w:rsidR="00884219">
          <w:t>-se</w:t>
        </w:r>
      </w:ins>
      <w:r w:rsidR="002957EA">
        <w:t xml:space="preserve"> </w:t>
      </w:r>
      <w:del w:id="316" w:author="Ryan Lemos" w:date="2019-02-22T10:31:00Z">
        <w:r w:rsidR="002957EA" w:rsidDel="00884219">
          <w:delText>n</w:delText>
        </w:r>
        <w:r w:rsidDel="00884219">
          <w:delText xml:space="preserve">as </w:delText>
        </w:r>
      </w:del>
      <w:ins w:id="317" w:author="Ryan Lemos" w:date="2019-02-22T10:31:00Z">
        <w:r w:rsidR="00884219">
          <w:t>em</w:t>
        </w:r>
        <w:r w:rsidR="00884219">
          <w:t xml:space="preserve"> </w:t>
        </w:r>
      </w:ins>
      <w:r>
        <w:t>funcionalidades</w:t>
      </w:r>
      <w:ins w:id="318" w:author="Ryan Lemos" w:date="2019-02-22T10:31:00Z">
        <w:r w:rsidR="00884219">
          <w:t xml:space="preserve"> iniciais</w:t>
        </w:r>
      </w:ins>
      <w:r>
        <w:t xml:space="preserve"> de cadastro </w:t>
      </w:r>
      <w:r w:rsidR="002957EA">
        <w:t>juntamente com as dúvidas dos alunos</w:t>
      </w:r>
      <w:ins w:id="319" w:author="Ryan Lemos" w:date="2019-02-22T10:31:00Z">
        <w:r w:rsidR="00884219">
          <w:t xml:space="preserve"> e as turmas</w:t>
        </w:r>
      </w:ins>
      <w:r w:rsidR="002957EA">
        <w:t>. O p</w:t>
      </w:r>
      <w:r w:rsidR="002C0249">
        <w:t xml:space="preserve">rocesso foi modelado a contemplar esse processo de cadastros. </w:t>
      </w:r>
      <w:ins w:id="320" w:author="Ryan Lemos" w:date="2019-02-22T10:31:00Z">
        <w:r w:rsidR="00D724F5">
          <w:t>Então há a figura ini</w:t>
        </w:r>
      </w:ins>
      <w:ins w:id="321"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322" w:author="Ryan Lemos" w:date="2019-02-22T10:33:00Z">
        <w:r w:rsidR="00D724F5">
          <w:t xml:space="preserve">cação. </w:t>
        </w:r>
      </w:ins>
      <w:del w:id="323" w:author="Ryan Lemos" w:date="2019-02-22T10:33:00Z">
        <w:r w:rsidR="002C0249" w:rsidDel="00D724F5">
          <w:delText xml:space="preserve">Assim </w:delText>
        </w:r>
      </w:del>
      <w:ins w:id="324" w:author="Ryan Lemos" w:date="2019-02-22T10:33:00Z">
        <w:r w:rsidR="00D724F5">
          <w:t>Ao término dessa etapa,</w:t>
        </w:r>
        <w:r w:rsidR="00D724F5">
          <w:t xml:space="preserve"> </w:t>
        </w:r>
      </w:ins>
      <w:r w:rsidR="002C0249">
        <w:t>o usuário com perfil de gestor entra no sistema e cadastra os professores da escola, posteriormente cadastra todos os alunos</w:t>
      </w:r>
      <w:ins w:id="325" w:author="Ryan Lemos" w:date="2019-02-22T10:33:00Z">
        <w:r w:rsidR="00D724F5">
          <w:t xml:space="preserve"> também</w:t>
        </w:r>
      </w:ins>
      <w:r w:rsidR="002C0249">
        <w:t xml:space="preserve">. Assim </w:t>
      </w:r>
      <w:del w:id="326" w:author="Ryan Lemos" w:date="2019-02-22T10:33:00Z">
        <w:r w:rsidR="002C0249" w:rsidDel="00D724F5">
          <w:delText xml:space="preserve">que </w:delText>
        </w:r>
      </w:del>
      <w:bookmarkStart w:id="327" w:name="_GoBack"/>
      <w:bookmarkEnd w:id="327"/>
      <w:r w:rsidR="002C0249">
        <w:t xml:space="preserve">os professores podem criar suas turmas e posteriormente associar esses alunos que foram cadastrados pelo gestor. Porém antes disso o professor deve inserir materiais caso haja algum material, ou inserir eventos da </w:t>
      </w:r>
      <w:r w:rsidR="002C0249">
        <w:lastRenderedPageBreak/>
        <w:t xml:space="preserve">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328"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329"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330" w:author="Ryan Lemos" w:date="2019-02-19T07:29:00Z"/>
        </w:rPr>
        <w:pPrChange w:id="331" w:author="Ryan Lemos" w:date="2019-02-19T07:29:00Z">
          <w:pPr>
            <w:pStyle w:val="Ttulo3"/>
          </w:pPr>
        </w:pPrChange>
      </w:pPr>
      <w:del w:id="332" w:author="Ryan Lemos" w:date="2019-02-19T07:29:00Z">
        <w:r w:rsidDel="00E22850">
          <w:lastRenderedPageBreak/>
          <w:delText>Estórias de usuários</w:delText>
        </w:r>
      </w:del>
    </w:p>
    <w:p w:rsidR="00643E24" w:rsidRPr="00643E24" w:rsidRDefault="00643E24">
      <w:pPr>
        <w:pStyle w:val="Ttulo3"/>
        <w:numPr>
          <w:ilvl w:val="0"/>
          <w:numId w:val="0"/>
        </w:numPr>
        <w:pPrChange w:id="333" w:author="Ryan Lemos" w:date="2019-02-19T07:29:00Z">
          <w:pPr/>
        </w:pPrChange>
      </w:pPr>
    </w:p>
    <w:p w:rsidR="00F80769" w:rsidDel="00FB122B" w:rsidRDefault="00643E24" w:rsidP="007216C5">
      <w:pPr>
        <w:rPr>
          <w:del w:id="334" w:author="Ryan Lemos" w:date="2019-02-18T21:04:00Z"/>
        </w:rPr>
      </w:pPr>
      <w:del w:id="335"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336" w:author="Ryan Lemos" w:date="2019-02-18T09:53:00Z">
        <w:r w:rsidR="007051CE" w:rsidDel="00F80769">
          <w:delText>sistema</w:delText>
        </w:r>
      </w:del>
      <w:del w:id="337" w:author="Ryan Lemos" w:date="2019-02-18T21:04:00Z">
        <w:r w:rsidR="007051CE" w:rsidDel="00FB122B">
          <w:delText xml:space="preserve">. </w:delText>
        </w:r>
      </w:del>
    </w:p>
    <w:p w:rsidR="001A0B14" w:rsidRPr="001A0B14" w:rsidDel="00FB122B" w:rsidRDefault="007051CE">
      <w:pPr>
        <w:rPr>
          <w:del w:id="338" w:author="Ryan Lemos" w:date="2019-02-18T21:04:00Z"/>
        </w:rPr>
        <w:pPrChange w:id="339" w:author="Ryan Lemos" w:date="2019-02-18T10:03:00Z">
          <w:pPr>
            <w:ind w:firstLine="0"/>
            <w:jc w:val="center"/>
          </w:pPr>
        </w:pPrChange>
      </w:pPr>
      <w:del w:id="340"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341" w:author="Ryan Lemos" w:date="2019-02-18T21:04:00Z"/>
        </w:rPr>
        <w:pPrChange w:id="342" w:author="Ryan Lemos" w:date="2019-02-18T10:15:00Z">
          <w:pPr>
            <w:ind w:firstLine="0"/>
            <w:jc w:val="center"/>
          </w:pPr>
        </w:pPrChange>
      </w:pPr>
      <w:moveToRangeStart w:id="343" w:author="Ryan Lemos" w:date="2019-02-18T09:49:00Z" w:name="move1375803"/>
      <w:moveTo w:id="344" w:author="Ryan Lemos" w:date="2019-02-18T09:49:00Z">
        <w:del w:id="345"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346" w:author="Ryan Lemos" w:date="2019-02-18T09:50:00Z" w:name="move1375850"/>
      <w:moveToRangeEnd w:id="343"/>
      <w:moveTo w:id="347" w:author="Ryan Lemos" w:date="2019-02-18T09:50:00Z">
        <w:del w:id="348"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346"/>
      <w:del w:id="349"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350" w:author="Ryan Lemos" w:date="2019-02-18T09:50:00Z" w:name="move1375873"/>
      <w:moveTo w:id="351" w:author="Ryan Lemos" w:date="2019-02-18T09:50:00Z">
        <w:del w:id="352"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350"/>
    </w:p>
    <w:p w:rsidR="007051CE" w:rsidDel="00FB122B" w:rsidRDefault="007051CE" w:rsidP="00E90C04">
      <w:pPr>
        <w:ind w:firstLine="0"/>
        <w:jc w:val="center"/>
        <w:rPr>
          <w:del w:id="353" w:author="Ryan Lemos" w:date="2019-02-18T21:04:00Z"/>
        </w:rPr>
      </w:pPr>
      <w:del w:id="354"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355" w:author="Ryan Lemos" w:date="2019-02-18T21:04:00Z"/>
        </w:rPr>
      </w:pPr>
      <w:moveFromRangeStart w:id="356" w:author="Ryan Lemos" w:date="2019-02-18T09:49:00Z" w:name="move1375803"/>
      <w:moveFrom w:id="357" w:author="Ryan Lemos" w:date="2019-02-18T09:49:00Z">
        <w:del w:id="358"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356"/>
    </w:p>
    <w:p w:rsidR="00036E5A" w:rsidDel="00FB122B" w:rsidRDefault="00036E5A" w:rsidP="00E90C04">
      <w:pPr>
        <w:ind w:firstLine="0"/>
        <w:jc w:val="center"/>
        <w:rPr>
          <w:del w:id="359" w:author="Ryan Lemos" w:date="2019-02-18T21:04:00Z"/>
        </w:rPr>
      </w:pPr>
      <w:del w:id="360"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361" w:author="Ryan Lemos" w:date="2019-02-18T09:52:00Z"/>
        </w:rPr>
      </w:pPr>
      <w:del w:id="362"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363" w:author="Ryan Lemos" w:date="2019-02-18T21:04:00Z"/>
        </w:rPr>
      </w:pPr>
      <w:moveFromRangeStart w:id="364" w:author="Ryan Lemos" w:date="2019-02-18T09:51:00Z" w:name="move1375932"/>
      <w:moveFrom w:id="365" w:author="Ryan Lemos" w:date="2019-02-18T09:51:00Z">
        <w:del w:id="366"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364"/>
    </w:p>
    <w:p w:rsidR="00A7257B" w:rsidDel="00F80769" w:rsidRDefault="00F80769" w:rsidP="00E90C04">
      <w:pPr>
        <w:ind w:firstLine="0"/>
        <w:jc w:val="center"/>
        <w:rPr>
          <w:del w:id="367" w:author="Ryan Lemos" w:date="2019-02-18T09:51:00Z"/>
        </w:rPr>
      </w:pPr>
      <w:moveToRangeStart w:id="368" w:author="Ryan Lemos" w:date="2019-02-18T09:51:00Z" w:name="move1375932"/>
      <w:moveTo w:id="369" w:author="Ryan Lemos" w:date="2019-02-18T09:51:00Z">
        <w:del w:id="370"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368"/>
      <w:del w:id="371"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372" w:author="Ryan Lemos" w:date="2019-02-18T21:04:00Z"/>
        </w:rPr>
      </w:pPr>
      <w:moveFromRangeStart w:id="373" w:author="Ryan Lemos" w:date="2019-02-18T09:50:00Z" w:name="move1375850"/>
      <w:moveFrom w:id="374" w:author="Ryan Lemos" w:date="2019-02-18T09:50:00Z">
        <w:del w:id="375"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373"/>
    </w:p>
    <w:p w:rsidR="004232E3" w:rsidDel="00FB122B" w:rsidRDefault="004232E3" w:rsidP="00E90C04">
      <w:pPr>
        <w:ind w:firstLine="0"/>
        <w:jc w:val="center"/>
        <w:rPr>
          <w:del w:id="376" w:author="Ryan Lemos" w:date="2019-02-18T21:04:00Z"/>
        </w:rPr>
      </w:pPr>
      <w:del w:id="377"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378" w:author="Ryan Lemos" w:date="2019-02-18T21:04:00Z"/>
        </w:rPr>
      </w:pPr>
      <w:del w:id="379"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380" w:author="Ryan Lemos" w:date="2019-02-18T21:04:00Z"/>
        </w:rPr>
      </w:pPr>
      <w:moveFromRangeStart w:id="381" w:author="Ryan Lemos" w:date="2019-02-18T09:50:00Z" w:name="move1375873"/>
      <w:moveFrom w:id="382" w:author="Ryan Lemos" w:date="2019-02-18T09:50:00Z">
        <w:del w:id="383"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381"/>
    </w:p>
    <w:p w:rsidR="00324B80" w:rsidRPr="00324B80" w:rsidDel="00324B80" w:rsidRDefault="002548EA">
      <w:pPr>
        <w:rPr>
          <w:del w:id="384" w:author="Ryan Lemos" w:date="2019-02-18T10:20:00Z"/>
        </w:rPr>
        <w:pPrChange w:id="385" w:author="Ryan Lemos" w:date="2019-02-18T10:20:00Z">
          <w:pPr>
            <w:ind w:firstLine="0"/>
            <w:jc w:val="center"/>
          </w:pPr>
        </w:pPrChange>
      </w:pPr>
      <w:del w:id="386"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387" w:author="Ryan Lemos" w:date="2019-02-20T11:37:00Z"/>
        </w:rPr>
      </w:pPr>
      <w:moveFromRangeStart w:id="388" w:author="Ryan Lemos" w:date="2019-02-20T11:37:00Z" w:name="move1555083"/>
    </w:p>
    <w:p w:rsidR="007216C5" w:rsidDel="006002C8" w:rsidRDefault="00FF70F9" w:rsidP="00FF70F9">
      <w:pPr>
        <w:pStyle w:val="Ttulo3"/>
        <w:rPr>
          <w:moveFrom w:id="389" w:author="Ryan Lemos" w:date="2019-02-20T11:37:00Z"/>
        </w:rPr>
      </w:pPr>
      <w:moveFrom w:id="390" w:author="Ryan Lemos" w:date="2019-02-20T11:37:00Z">
        <w:r w:rsidDel="006002C8">
          <w:t>Testes</w:t>
        </w:r>
      </w:moveFrom>
    </w:p>
    <w:moveFromRangeEnd w:id="388"/>
    <w:p w:rsidR="009648A4" w:rsidRDefault="009648A4" w:rsidP="00DD2FB4">
      <w:pPr>
        <w:pStyle w:val="Ttulo3"/>
        <w:rPr>
          <w:ins w:id="391" w:author="Ryan Lemos" w:date="2019-02-18T21:04:00Z"/>
        </w:rPr>
        <w:pPrChange w:id="392" w:author="Ryan Lemos" w:date="2019-02-22T09:24:00Z">
          <w:pPr>
            <w:pStyle w:val="Ttulo2"/>
          </w:pPr>
        </w:pPrChange>
      </w:pPr>
      <w:r>
        <w:t>Ferramentas de desenvolvimento utilizadas</w:t>
      </w:r>
    </w:p>
    <w:p w:rsidR="00FB122B" w:rsidRPr="00F97B7F" w:rsidRDefault="00FB122B">
      <w:pPr>
        <w:pPrChange w:id="393" w:author="Ryan Lemos" w:date="2019-02-18T21:04:00Z">
          <w:pPr>
            <w:pStyle w:val="Ttulo2"/>
          </w:pPr>
        </w:pPrChange>
      </w:pPr>
    </w:p>
    <w:p w:rsidR="00FB122B" w:rsidRDefault="009648A4" w:rsidP="00DD2FB4">
      <w:pPr>
        <w:pStyle w:val="Ttulo3"/>
        <w:rPr>
          <w:ins w:id="394" w:author="Ryan Lemos" w:date="2019-02-20T11:21:00Z"/>
        </w:rPr>
        <w:pPrChange w:id="395" w:author="Ryan Lemos" w:date="2019-02-22T09:24:00Z">
          <w:pPr>
            <w:pStyle w:val="Ttulo2"/>
          </w:pPr>
        </w:pPrChange>
      </w:pPr>
      <w:r>
        <w:t>Sistema desenvolvido</w:t>
      </w:r>
    </w:p>
    <w:p w:rsidR="00C778D2" w:rsidRDefault="00C778D2" w:rsidP="00C778D2">
      <w:pPr>
        <w:rPr>
          <w:ins w:id="396" w:author="Ryan Lemos" w:date="2019-02-20T11:21:00Z"/>
        </w:rPr>
      </w:pPr>
    </w:p>
    <w:p w:rsidR="00C778D2" w:rsidRPr="00C778D2" w:rsidRDefault="00FB122B" w:rsidP="00DD2FB4">
      <w:pPr>
        <w:rPr>
          <w:ins w:id="397" w:author="Ryan Lemos" w:date="2019-02-20T11:25:00Z"/>
        </w:rPr>
        <w:pPrChange w:id="398" w:author="Ryan Lemos" w:date="2019-02-22T09:25:00Z">
          <w:pPr/>
        </w:pPrChange>
      </w:pPr>
      <w:ins w:id="399" w:author="Ryan Lemos" w:date="2019-02-18T21:04:00Z">
        <w:r>
          <w:t>As estórias de usuários</w:t>
        </w:r>
      </w:ins>
      <w:ins w:id="400" w:author="Ryan Lemos" w:date="2019-02-20T11:24:00Z">
        <w:r w:rsidR="00C778D2">
          <w:t xml:space="preserve">, conforme descrito na seção </w:t>
        </w:r>
        <w:r w:rsidR="00C778D2" w:rsidRPr="00C778D2">
          <w:rPr>
            <w:highlight w:val="yellow"/>
            <w:rPrChange w:id="401" w:author="Ryan Lemos" w:date="2019-02-20T11:24:00Z">
              <w:rPr/>
            </w:rPrChange>
          </w:rPr>
          <w:t>X</w:t>
        </w:r>
        <w:r w:rsidR="00C778D2">
          <w:t xml:space="preserve">, </w:t>
        </w:r>
      </w:ins>
      <w:ins w:id="402"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403" w:author="Ryan Lemos" w:date="2019-02-20T11:25:00Z">
        <w:r w:rsidR="00C778D2">
          <w:t>,</w:t>
        </w:r>
      </w:ins>
      <w:ins w:id="404" w:author="Ryan Lemos" w:date="2019-02-18T21:04:00Z">
        <w:r>
          <w:t xml:space="preserve"> o gestor</w:t>
        </w:r>
      </w:ins>
      <w:ins w:id="405" w:author="Ryan Lemos" w:date="2019-02-20T11:25:00Z">
        <w:r w:rsidR="00C778D2">
          <w:t xml:space="preserve"> e o administrador (ou desenvolvedor)</w:t>
        </w:r>
      </w:ins>
      <w:ins w:id="406" w:author="Ryan Lemos" w:date="2019-02-18T21:04:00Z">
        <w:r>
          <w:t>.</w:t>
        </w:r>
      </w:ins>
    </w:p>
    <w:p w:rsidR="00FB122B" w:rsidRDefault="00C778D2">
      <w:pPr>
        <w:rPr>
          <w:ins w:id="407" w:author="Ryan Lemos" w:date="2019-02-18T21:04:00Z"/>
        </w:rPr>
      </w:pPr>
      <w:ins w:id="408" w:author="Ryan Lemos" w:date="2019-02-20T11:29:00Z">
        <w:r>
          <w:t>O release foi dividido por cada perfil de usuário, sendo apresentado as funcionalidades que serão utilizadas por estes perfi</w:t>
        </w:r>
      </w:ins>
      <w:ins w:id="409" w:author="Ryan Lemos" w:date="2019-02-20T11:30:00Z">
        <w:r>
          <w:t>s</w:t>
        </w:r>
      </w:ins>
      <w:ins w:id="410" w:author="Ryan Lemos" w:date="2019-02-20T11:29:00Z">
        <w:r>
          <w:t>.</w:t>
        </w:r>
      </w:ins>
      <w:ins w:id="411" w:author="Ryan Lemos" w:date="2019-02-20T11:30:00Z">
        <w:r>
          <w:t xml:space="preserve"> Porém h</w:t>
        </w:r>
      </w:ins>
      <w:ins w:id="412" w:author="Ryan Lemos" w:date="2019-02-18T21:04:00Z">
        <w:r w:rsidR="00FB122B">
          <w:t xml:space="preserve">á </w:t>
        </w:r>
      </w:ins>
      <w:ins w:id="413" w:author="Ryan Lemos" w:date="2019-02-20T11:31:00Z">
        <w:r w:rsidR="00826E27">
          <w:t>três</w:t>
        </w:r>
      </w:ins>
      <w:ins w:id="414" w:author="Ryan Lemos" w:date="2019-02-18T21:04:00Z">
        <w:r w:rsidR="00FB122B">
          <w:t xml:space="preserve"> estória</w:t>
        </w:r>
      </w:ins>
      <w:ins w:id="415" w:author="Ryan Lemos" w:date="2019-02-19T22:38:00Z">
        <w:r w:rsidR="004B083A">
          <w:t xml:space="preserve">s </w:t>
        </w:r>
      </w:ins>
      <w:ins w:id="416" w:author="Ryan Lemos" w:date="2019-02-18T21:04:00Z">
        <w:r w:rsidR="00FB122B">
          <w:t xml:space="preserve">que </w:t>
        </w:r>
      </w:ins>
      <w:ins w:id="417" w:author="Ryan Lemos" w:date="2019-02-19T22:38:00Z">
        <w:r w:rsidR="004B083A">
          <w:t>são</w:t>
        </w:r>
      </w:ins>
      <w:ins w:id="418" w:author="Ryan Lemos" w:date="2019-02-18T21:04:00Z">
        <w:r w:rsidR="00FB122B">
          <w:t xml:space="preserve"> válida</w:t>
        </w:r>
      </w:ins>
      <w:ins w:id="419" w:author="Ryan Lemos" w:date="2019-02-19T22:38:00Z">
        <w:r w:rsidR="004B083A">
          <w:t>s</w:t>
        </w:r>
      </w:ins>
      <w:ins w:id="420" w:author="Ryan Lemos" w:date="2019-02-18T21:04:00Z">
        <w:r w:rsidR="00FB122B">
          <w:t xml:space="preserve"> para todos os</w:t>
        </w:r>
      </w:ins>
      <w:ins w:id="421" w:author="Ryan Lemos" w:date="2019-02-20T11:30:00Z">
        <w:r>
          <w:t xml:space="preserve"> perfis de</w:t>
        </w:r>
      </w:ins>
      <w:ins w:id="422" w:author="Ryan Lemos" w:date="2019-02-18T21:04:00Z">
        <w:r w:rsidR="00FB122B">
          <w:t xml:space="preserve"> usuários</w:t>
        </w:r>
      </w:ins>
      <w:ins w:id="423" w:author="Ryan Lemos" w:date="2019-02-20T11:30:00Z">
        <w:r>
          <w:t>.</w:t>
        </w:r>
      </w:ins>
      <w:ins w:id="424" w:author="Ryan Lemos" w:date="2019-02-18T21:04:00Z">
        <w:r w:rsidR="00FB122B">
          <w:t xml:space="preserve"> </w:t>
        </w:r>
      </w:ins>
      <w:ins w:id="425" w:author="Ryan Lemos" w:date="2019-02-20T11:30:00Z">
        <w:r>
          <w:t>Se</w:t>
        </w:r>
      </w:ins>
      <w:ins w:id="426" w:author="Ryan Lemos" w:date="2019-02-18T21:04:00Z">
        <w:r w:rsidR="00FB122B">
          <w:t xml:space="preserve"> trata da funcionalidade de login descrit</w:t>
        </w:r>
      </w:ins>
      <w:ins w:id="427" w:author="Ryan Lemos" w:date="2019-02-19T22:39:00Z">
        <w:r w:rsidR="004B083A">
          <w:t>a</w:t>
        </w:r>
      </w:ins>
      <w:ins w:id="428" w:author="Ryan Lemos" w:date="2019-02-18T21:04:00Z">
        <w:r w:rsidR="00FB122B">
          <w:t xml:space="preserve"> na </w:t>
        </w:r>
        <w:r w:rsidR="00FB122B" w:rsidRPr="00B21C4F">
          <w:rPr>
            <w:highlight w:val="yellow"/>
          </w:rPr>
          <w:t>figura X</w:t>
        </w:r>
      </w:ins>
      <w:ins w:id="429" w:author="Ryan Lemos" w:date="2019-02-19T22:39:00Z">
        <w:r w:rsidR="004B083A">
          <w:t xml:space="preserve">, a funcionalidade de notificação descrita pela </w:t>
        </w:r>
        <w:r w:rsidR="004B083A" w:rsidRPr="004B083A">
          <w:rPr>
            <w:highlight w:val="yellow"/>
            <w:rPrChange w:id="430" w:author="Ryan Lemos" w:date="2019-02-19T22:39:00Z">
              <w:rPr/>
            </w:rPrChange>
          </w:rPr>
          <w:t>figura x</w:t>
        </w:r>
      </w:ins>
      <w:ins w:id="431" w:author="Ryan Lemos" w:date="2019-02-20T11:31:00Z">
        <w:r w:rsidR="00826E27">
          <w:t xml:space="preserve"> e a </w:t>
        </w:r>
      </w:ins>
      <w:ins w:id="432" w:author="Ryan Lemos" w:date="2019-02-20T11:32:00Z">
        <w:r w:rsidR="00826E27">
          <w:t>troca de senhas</w:t>
        </w:r>
      </w:ins>
      <w:ins w:id="433" w:author="Ryan Lemos" w:date="2019-02-18T21:04:00Z">
        <w:r w:rsidR="00FB122B">
          <w:t>.</w:t>
        </w:r>
      </w:ins>
    </w:p>
    <w:p w:rsidR="00FB122B" w:rsidRDefault="00FB122B" w:rsidP="00FB122B">
      <w:pPr>
        <w:rPr>
          <w:ins w:id="434" w:author="Ryan Lemos" w:date="2019-02-18T21:04:00Z"/>
        </w:rPr>
      </w:pPr>
    </w:p>
    <w:p w:rsidR="00FB122B" w:rsidRDefault="00FB122B" w:rsidP="00FB122B">
      <w:pPr>
        <w:ind w:firstLine="0"/>
        <w:jc w:val="center"/>
        <w:rPr>
          <w:ins w:id="435" w:author="Ryan Lemos" w:date="2019-02-18T21:04:00Z"/>
        </w:rPr>
      </w:pPr>
      <w:ins w:id="436"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437" w:author="Ryan Lemos" w:date="2019-02-18T21:04:00Z"/>
        </w:rPr>
      </w:pPr>
    </w:p>
    <w:p w:rsidR="00FB122B" w:rsidRDefault="00FB122B" w:rsidP="00FB122B">
      <w:pPr>
        <w:rPr>
          <w:ins w:id="438" w:author="Ryan Lemos" w:date="2019-02-20T11:30:00Z"/>
        </w:rPr>
      </w:pPr>
      <w:ins w:id="439" w:author="Ryan Lemos" w:date="2019-02-18T21:04:00Z">
        <w:r>
          <w:t xml:space="preserve">Essa estória define como será a interface de login que pode ser vista na </w:t>
        </w:r>
        <w:r w:rsidRPr="00B21C4F">
          <w:rPr>
            <w:highlight w:val="yellow"/>
          </w:rPr>
          <w:t>figura X</w:t>
        </w:r>
        <w:r>
          <w:t>. Além disso as estórias descritas nes</w:t>
        </w:r>
      </w:ins>
      <w:ins w:id="440" w:author="Ryan Lemos" w:date="2019-02-18T21:08:00Z">
        <w:r w:rsidR="00634322">
          <w:t>t</w:t>
        </w:r>
      </w:ins>
      <w:ins w:id="441"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442" w:author="Ryan Lemos" w:date="2019-02-18T21:11:00Z"/>
        </w:rPr>
      </w:pPr>
    </w:p>
    <w:p w:rsidR="00506933" w:rsidRDefault="00506933" w:rsidP="00506933">
      <w:pPr>
        <w:ind w:firstLine="0"/>
        <w:jc w:val="center"/>
        <w:rPr>
          <w:ins w:id="443" w:author="Ryan Lemos" w:date="2019-02-19T22:40:00Z"/>
        </w:rPr>
      </w:pPr>
      <w:ins w:id="444"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4B083A" w:rsidRDefault="004B083A" w:rsidP="004B083A">
      <w:pPr>
        <w:rPr>
          <w:ins w:id="445" w:author="Ryan Lemos" w:date="2019-02-19T22:40:00Z"/>
        </w:rPr>
      </w:pPr>
    </w:p>
    <w:p w:rsidR="004B083A" w:rsidRDefault="004B083A" w:rsidP="004B083A">
      <w:pPr>
        <w:rPr>
          <w:ins w:id="446" w:author="Ryan Lemos" w:date="2019-02-19T22:40:00Z"/>
        </w:rPr>
      </w:pPr>
      <w:ins w:id="447" w:author="Ryan Lemos" w:date="2019-02-19T22:40:00Z">
        <w:r>
          <w:t xml:space="preserve">As notificações são um recurso </w:t>
        </w:r>
      </w:ins>
      <w:ins w:id="448" w:author="Ryan Lemos" w:date="2019-02-19T22:41:00Z">
        <w:r>
          <w:t>responsável por avisar o usuário a respeito de algo novo que ocorreu</w:t>
        </w:r>
      </w:ins>
      <w:ins w:id="449" w:author="Ryan Lemos" w:date="2019-02-19T22:42:00Z">
        <w:r>
          <w:t xml:space="preserve">. Serve para facilitar a utilização e identificação de recursos a serem utilizados no ambiente. A estória da </w:t>
        </w:r>
        <w:r w:rsidRPr="004B083A">
          <w:rPr>
            <w:highlight w:val="yellow"/>
            <w:rPrChange w:id="450" w:author="Ryan Lemos" w:date="2019-02-19T22:42:00Z">
              <w:rPr/>
            </w:rPrChange>
          </w:rPr>
          <w:t>figura x</w:t>
        </w:r>
        <w:r>
          <w:t xml:space="preserve"> define como o usuário imaginou o recurso</w:t>
        </w:r>
      </w:ins>
      <w:ins w:id="451" w:author="Ryan Lemos" w:date="2019-02-19T22:43:00Z">
        <w:r>
          <w:t xml:space="preserve">. A </w:t>
        </w:r>
        <w:r w:rsidRPr="004B083A">
          <w:rPr>
            <w:highlight w:val="yellow"/>
            <w:rPrChange w:id="452" w:author="Ryan Lemos" w:date="2019-02-19T22:43:00Z">
              <w:rPr/>
            </w:rPrChange>
          </w:rPr>
          <w:t>figura X</w:t>
        </w:r>
        <w:r>
          <w:t xml:space="preserve"> é a demonstração de como ele foi implementado.</w:t>
        </w:r>
      </w:ins>
    </w:p>
    <w:p w:rsidR="004B083A" w:rsidRDefault="004B083A">
      <w:pPr>
        <w:rPr>
          <w:ins w:id="453" w:author="Ryan Lemos" w:date="2019-02-18T21:04:00Z"/>
        </w:rPr>
      </w:pPr>
    </w:p>
    <w:p w:rsidR="00FB122B" w:rsidRDefault="00F420BA" w:rsidP="00F420BA">
      <w:pPr>
        <w:ind w:firstLine="0"/>
        <w:jc w:val="center"/>
        <w:rPr>
          <w:ins w:id="454" w:author="Ryan Lemos" w:date="2019-02-19T22:44:00Z"/>
        </w:rPr>
      </w:pPr>
      <w:ins w:id="455"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456" w:author="Ryan Lemos" w:date="2019-02-19T22:43:00Z"/>
        </w:rPr>
      </w:pPr>
    </w:p>
    <w:p w:rsidR="004B083A" w:rsidRDefault="004B083A" w:rsidP="004B083A">
      <w:pPr>
        <w:rPr>
          <w:ins w:id="457" w:author="Ryan Lemos" w:date="2019-02-19T22:44:00Z"/>
        </w:rPr>
      </w:pPr>
      <w:ins w:id="458" w:author="Ryan Lemos" w:date="2019-02-19T22:43:00Z">
        <w:r>
          <w:t xml:space="preserve">Assim como foi solicitado pelo usuário foram-se utilizadas cores </w:t>
        </w:r>
      </w:ins>
      <w:ins w:id="459" w:author="Ryan Lemos" w:date="2019-02-19T22:44:00Z">
        <w:r>
          <w:t>chamativas, para dar um destaque ao elemento. Além disso foi adicionado um efeito de pulsação sobre o elemento que da uma visão de que o elemento está chamando o foco para si</w:t>
        </w:r>
      </w:ins>
      <w:ins w:id="460" w:author="Ryan Lemos" w:date="2019-02-19T22:45:00Z">
        <w:r>
          <w:t>. Assim chama-se mais a atenção do usuário para o elemento.</w:t>
        </w:r>
      </w:ins>
    </w:p>
    <w:p w:rsidR="004B083A" w:rsidRDefault="004B083A">
      <w:pPr>
        <w:rPr>
          <w:ins w:id="461" w:author="Ryan Lemos" w:date="2019-02-19T22:38:00Z"/>
        </w:rPr>
        <w:pPrChange w:id="462" w:author="Ryan Lemos" w:date="2019-02-19T22:43:00Z">
          <w:pPr>
            <w:ind w:firstLine="0"/>
            <w:jc w:val="center"/>
          </w:pPr>
        </w:pPrChange>
      </w:pPr>
    </w:p>
    <w:p w:rsidR="00F420BA" w:rsidRDefault="00F420BA">
      <w:pPr>
        <w:ind w:firstLine="0"/>
        <w:jc w:val="center"/>
        <w:rPr>
          <w:ins w:id="463" w:author="Ryan Lemos" w:date="2019-02-20T19:38:00Z"/>
        </w:rPr>
      </w:pPr>
      <w:ins w:id="464"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2835" cy="640310"/>
                      </a:xfrm>
                      <a:prstGeom prst="rect">
                        <a:avLst/>
                      </a:prstGeom>
                    </pic:spPr>
                  </pic:pic>
                </a:graphicData>
              </a:graphic>
            </wp:inline>
          </w:drawing>
        </w:r>
      </w:ins>
    </w:p>
    <w:p w:rsidR="00CD1ADB" w:rsidRDefault="00CD1ADB">
      <w:pPr>
        <w:ind w:firstLine="0"/>
        <w:jc w:val="center"/>
        <w:rPr>
          <w:ins w:id="465" w:author="Ryan Lemos" w:date="2019-02-20T19:38:00Z"/>
        </w:rPr>
      </w:pPr>
    </w:p>
    <w:p w:rsidR="00CD1ADB" w:rsidRDefault="00CD1ADB">
      <w:pPr>
        <w:rPr>
          <w:ins w:id="466" w:author="Ryan Lemos" w:date="2019-02-20T11:32:00Z"/>
        </w:rPr>
        <w:pPrChange w:id="467" w:author="Ryan Lemos" w:date="2019-02-20T19:38:00Z">
          <w:pPr>
            <w:ind w:firstLine="0"/>
            <w:jc w:val="center"/>
          </w:pPr>
        </w:pPrChange>
      </w:pPr>
      <w:ins w:id="468" w:author="Ryan Lemos" w:date="2019-02-20T19:38:00Z">
        <w:r>
          <w:t xml:space="preserve">Quanto a troca de senha, a estória representada pela </w:t>
        </w:r>
        <w:r w:rsidRPr="00CD1ADB">
          <w:rPr>
            <w:highlight w:val="yellow"/>
            <w:rPrChange w:id="469" w:author="Ryan Lemos" w:date="2019-02-20T19:39:00Z">
              <w:rPr/>
            </w:rPrChange>
          </w:rPr>
          <w:t>figura X</w:t>
        </w:r>
      </w:ins>
      <w:ins w:id="470" w:author="Ryan Lemos" w:date="2019-02-20T19:39:00Z">
        <w:r>
          <w:t xml:space="preserve"> representa o que foi requisitado pelo cliente. É uma função simples, e a sua interface pode ser vista na </w:t>
        </w:r>
        <w:r w:rsidRPr="00CD1ADB">
          <w:rPr>
            <w:highlight w:val="yellow"/>
            <w:rPrChange w:id="471" w:author="Ryan Lemos" w:date="2019-02-20T19:39:00Z">
              <w:rPr/>
            </w:rPrChange>
          </w:rPr>
          <w:t>figura X.</w:t>
        </w:r>
      </w:ins>
    </w:p>
    <w:p w:rsidR="00826E27" w:rsidRDefault="00826E27">
      <w:pPr>
        <w:ind w:firstLine="0"/>
        <w:jc w:val="center"/>
        <w:rPr>
          <w:ins w:id="472" w:author="Ryan Lemos" w:date="2019-02-20T11:32:00Z"/>
        </w:rPr>
      </w:pPr>
    </w:p>
    <w:p w:rsidR="00CD1ADB" w:rsidRDefault="00826E27">
      <w:pPr>
        <w:ind w:firstLine="0"/>
        <w:jc w:val="center"/>
        <w:rPr>
          <w:ins w:id="473" w:author="Ryan Lemos" w:date="2019-02-20T19:39:00Z"/>
        </w:rPr>
      </w:pPr>
      <w:ins w:id="474"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475" w:author="Ryan Lemos" w:date="2019-02-20T19:40:00Z"/>
        </w:rPr>
      </w:pPr>
      <w:ins w:id="476" w:author="Ryan Lemos" w:date="2019-02-20T19:39:00Z">
        <w:r>
          <w:t>O</w:t>
        </w:r>
      </w:ins>
      <w:ins w:id="477" w:author="Ryan Lemos" w:date="2019-02-20T19:40:00Z">
        <w:r>
          <w:t xml:space="preserve"> usuário é capaz de trocar sua senha, digitando e confirmando a senha digitada, lembrando que a senha deve ser de no mínimo</w:t>
        </w:r>
      </w:ins>
      <w:ins w:id="478" w:author="Ryan Lemos" w:date="2019-02-20T19:39:00Z">
        <w:r>
          <w:t xml:space="preserve"> </w:t>
        </w:r>
      </w:ins>
      <w:ins w:id="479" w:author="Ryan Lemos" w:date="2019-02-20T19:40:00Z">
        <w:r>
          <w:t>6 caracteres.</w:t>
        </w:r>
      </w:ins>
    </w:p>
    <w:p w:rsidR="00CD1ADB" w:rsidRDefault="00CD1ADB">
      <w:pPr>
        <w:rPr>
          <w:ins w:id="480" w:author="Ryan Lemos" w:date="2019-02-20T11:36:00Z"/>
        </w:rPr>
        <w:pPrChange w:id="481" w:author="Ryan Lemos" w:date="2019-02-20T19:40:00Z">
          <w:pPr>
            <w:ind w:firstLine="0"/>
            <w:jc w:val="center"/>
          </w:pPr>
        </w:pPrChange>
      </w:pPr>
    </w:p>
    <w:p w:rsidR="00826E27" w:rsidRDefault="00826E27">
      <w:pPr>
        <w:ind w:firstLine="0"/>
        <w:jc w:val="center"/>
        <w:rPr>
          <w:ins w:id="482" w:author="Ryan Lemos" w:date="2019-02-19T22:38:00Z"/>
        </w:rPr>
        <w:pPrChange w:id="483" w:author="Ryan Lemos" w:date="2019-02-19T22:38:00Z">
          <w:pPr>
            <w:jc w:val="center"/>
          </w:pPr>
        </w:pPrChange>
      </w:pPr>
      <w:ins w:id="484" w:author="Ryan Lemos" w:date="2019-02-20T11:36:00Z">
        <w:r>
          <w:rPr>
            <w:noProof/>
          </w:rPr>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4617" cy="2148887"/>
                      </a:xfrm>
                      <a:prstGeom prst="rect">
                        <a:avLst/>
                      </a:prstGeom>
                    </pic:spPr>
                  </pic:pic>
                </a:graphicData>
              </a:graphic>
            </wp:inline>
          </w:drawing>
        </w:r>
      </w:ins>
    </w:p>
    <w:p w:rsidR="00905032" w:rsidRDefault="00905032">
      <w:pPr>
        <w:ind w:firstLine="0"/>
        <w:rPr>
          <w:ins w:id="485" w:author="Ryan Lemos" w:date="2019-02-20T21:14:00Z"/>
        </w:rPr>
        <w:pPrChange w:id="486" w:author="Ryan Lemos" w:date="2019-02-20T21:14:00Z">
          <w:pPr>
            <w:ind w:firstLine="0"/>
            <w:jc w:val="center"/>
          </w:pPr>
        </w:pPrChange>
      </w:pPr>
    </w:p>
    <w:p w:rsidR="00905032" w:rsidRDefault="00905032" w:rsidP="00905032">
      <w:pPr>
        <w:pStyle w:val="Ttulo4"/>
        <w:rPr>
          <w:ins w:id="487" w:author="Ryan Lemos" w:date="2019-02-20T21:15:00Z"/>
        </w:rPr>
      </w:pPr>
      <w:ins w:id="488" w:author="Ryan Lemos" w:date="2019-02-20T21:14:00Z">
        <w:r>
          <w:t>Gestor</w:t>
        </w:r>
      </w:ins>
    </w:p>
    <w:p w:rsidR="00887225" w:rsidRPr="006F3DF2" w:rsidRDefault="00887225">
      <w:pPr>
        <w:rPr>
          <w:ins w:id="489" w:author="Ryan Lemos" w:date="2019-02-20T21:15:00Z"/>
        </w:rPr>
        <w:pPrChange w:id="490" w:author="Ryan Lemos" w:date="2019-02-20T21:15:00Z">
          <w:pPr>
            <w:pStyle w:val="Ttulo4"/>
          </w:pPr>
        </w:pPrChange>
      </w:pPr>
    </w:p>
    <w:p w:rsidR="00887225" w:rsidRDefault="00887225" w:rsidP="00887225">
      <w:pPr>
        <w:rPr>
          <w:ins w:id="491" w:author="Ryan Lemos" w:date="2019-02-20T21:15:00Z"/>
        </w:rPr>
      </w:pPr>
      <w:ins w:id="492" w:author="Ryan Lemos" w:date="2019-02-20T21:15:00Z">
        <w:r>
          <w:t>Os papeis do gestor</w:t>
        </w:r>
      </w:ins>
      <w:ins w:id="493" w:author="Ryan Lemos" w:date="2019-02-20T21:16:00Z">
        <w:r>
          <w:t xml:space="preserve"> nesse primeiro release</w:t>
        </w:r>
      </w:ins>
      <w:ins w:id="494" w:author="Ryan Lemos" w:date="2019-02-20T21:15:00Z">
        <w:r>
          <w:t xml:space="preserve"> compreendem em ações </w:t>
        </w:r>
      </w:ins>
      <w:ins w:id="495" w:author="Ryan Lemos" w:date="2019-02-20T21:16:00Z">
        <w:r>
          <w:t>de cadastros de usuários (mais especificamente alunos e professores</w:t>
        </w:r>
      </w:ins>
      <w:ins w:id="496" w:author="Ryan Lemos" w:date="2019-02-20T21:17:00Z">
        <w:r>
          <w:t xml:space="preserve">) e a gestão dos eventos da escola. Portanto a primeira estória compreende no cadastro e gestão de alunos e professores e pode ser descrita pela </w:t>
        </w:r>
        <w:r w:rsidRPr="00887225">
          <w:rPr>
            <w:highlight w:val="yellow"/>
            <w:rPrChange w:id="497" w:author="Ryan Lemos" w:date="2019-02-20T21:17:00Z">
              <w:rPr/>
            </w:rPrChange>
          </w:rPr>
          <w:t>figura X</w:t>
        </w:r>
        <w:r>
          <w:t>.</w:t>
        </w:r>
      </w:ins>
    </w:p>
    <w:p w:rsidR="00887225" w:rsidRPr="006F3DF2" w:rsidRDefault="00887225">
      <w:pPr>
        <w:rPr>
          <w:ins w:id="498" w:author="Ryan Lemos" w:date="2019-02-20T21:14:00Z"/>
        </w:rPr>
        <w:pPrChange w:id="499" w:author="Ryan Lemos" w:date="2019-02-20T21:15:00Z">
          <w:pPr>
            <w:pStyle w:val="Ttulo4"/>
          </w:pPr>
        </w:pPrChange>
      </w:pPr>
    </w:p>
    <w:p w:rsidR="00905032" w:rsidRDefault="00905032" w:rsidP="00905032">
      <w:pPr>
        <w:ind w:firstLine="0"/>
        <w:jc w:val="center"/>
        <w:rPr>
          <w:ins w:id="500" w:author="Ryan Lemos" w:date="2019-02-21T11:26:00Z"/>
        </w:rPr>
      </w:pPr>
      <w:ins w:id="501"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502" w:author="Ryan Lemos" w:date="2019-02-21T11:25:00Z"/>
        </w:rPr>
      </w:pPr>
    </w:p>
    <w:p w:rsidR="006F3DF2" w:rsidRDefault="006F3DF2" w:rsidP="006F3DF2">
      <w:pPr>
        <w:rPr>
          <w:ins w:id="503" w:author="Ryan Lemos" w:date="2019-02-21T11:26:00Z"/>
        </w:rPr>
      </w:pPr>
      <w:ins w:id="504" w:author="Ryan Lemos" w:date="2019-02-21T11:25:00Z">
        <w:r>
          <w:lastRenderedPageBreak/>
          <w:t>Na gestão dos alunos é possí</w:t>
        </w:r>
      </w:ins>
      <w:ins w:id="505" w:author="Ryan Lemos" w:date="2019-02-21T11:26:00Z">
        <w:r>
          <w:t xml:space="preserve">vel que os gestores apaguem algum aluno ou troquem a senha do aluno. A troca de senhas é a mesma interação descrita pela </w:t>
        </w:r>
        <w:r w:rsidRPr="006F3DF2">
          <w:rPr>
            <w:highlight w:val="yellow"/>
            <w:rPrChange w:id="506" w:author="Ryan Lemos" w:date="2019-02-21T11:27:00Z">
              <w:rPr/>
            </w:rPrChange>
          </w:rPr>
          <w:t>figura</w:t>
        </w:r>
      </w:ins>
      <w:ins w:id="507" w:author="Ryan Lemos" w:date="2019-02-21T11:27:00Z">
        <w:r w:rsidRPr="006F3DF2">
          <w:rPr>
            <w:highlight w:val="yellow"/>
            <w:rPrChange w:id="508" w:author="Ryan Lemos" w:date="2019-02-21T11:27:00Z">
              <w:rPr/>
            </w:rPrChange>
          </w:rPr>
          <w:t xml:space="preserve"> X</w:t>
        </w:r>
        <w:r>
          <w:t xml:space="preserve"> e permite trocar as senhas dos alunos em caso de perda ou esquecimento.</w:t>
        </w:r>
      </w:ins>
    </w:p>
    <w:p w:rsidR="006F3DF2" w:rsidRDefault="006F3DF2">
      <w:pPr>
        <w:rPr>
          <w:ins w:id="509" w:author="Ryan Lemos" w:date="2019-02-20T21:14:00Z"/>
        </w:rPr>
        <w:pPrChange w:id="510" w:author="Ryan Lemos" w:date="2019-02-21T11:26:00Z">
          <w:pPr>
            <w:ind w:firstLine="0"/>
            <w:jc w:val="center"/>
          </w:pPr>
        </w:pPrChange>
      </w:pPr>
    </w:p>
    <w:p w:rsidR="00905032" w:rsidRDefault="00905032" w:rsidP="00905032">
      <w:pPr>
        <w:ind w:firstLine="0"/>
        <w:jc w:val="center"/>
        <w:rPr>
          <w:ins w:id="511" w:author="Ryan Lemos" w:date="2019-02-21T11:27:00Z"/>
        </w:rPr>
      </w:pPr>
      <w:ins w:id="512" w:author="Ryan Lemos" w:date="2019-02-20T21:14:00Z">
        <w:r>
          <w:rPr>
            <w:noProof/>
          </w:rPr>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513" w:author="Ryan Lemos" w:date="2019-02-21T11:27:00Z"/>
        </w:rPr>
      </w:pPr>
    </w:p>
    <w:p w:rsidR="006F3DF2" w:rsidRPr="006F3DF2" w:rsidRDefault="006F3DF2" w:rsidP="006F3DF2">
      <w:pPr>
        <w:rPr>
          <w:ins w:id="514" w:author="Ryan Lemos" w:date="2019-02-21T11:28:00Z"/>
        </w:rPr>
      </w:pPr>
      <w:ins w:id="515" w:author="Ryan Lemos" w:date="2019-02-21T11:27:00Z">
        <w:r>
          <w:t>Quanto ao</w:t>
        </w:r>
      </w:ins>
      <w:ins w:id="516" w:author="Ryan Lemos" w:date="2019-02-21T11:28:00Z">
        <w:r>
          <w:t xml:space="preserve"> cadastro, foram identificados através de entrevistas juntamente com os gestores quais os dados constariam no cadastro. </w:t>
        </w:r>
      </w:ins>
      <w:ins w:id="517" w:author="Ryan Lemos" w:date="2019-02-21T11:29:00Z">
        <w:r>
          <w:t xml:space="preserve">Foi definido então que teria o nome do aluno, juntamente com seu nome de usuário, e-mail caso o aluno tenha, a data de nascimento caso o aluno </w:t>
        </w:r>
      </w:ins>
      <w:ins w:id="518" w:author="Ryan Lemos" w:date="2019-02-21T11:30:00Z">
        <w:r>
          <w:t xml:space="preserve">queira passar e a senha. Vale ressaltar que o </w:t>
        </w:r>
        <w:proofErr w:type="spellStart"/>
        <w:r w:rsidRPr="006F3DF2">
          <w:rPr>
            <w:i/>
            <w:rPrChange w:id="519" w:author="Ryan Lemos" w:date="2019-02-21T11:30:00Z">
              <w:rPr/>
            </w:rPrChange>
          </w:rPr>
          <w:t>username</w:t>
        </w:r>
        <w:proofErr w:type="spellEnd"/>
        <w:r>
          <w:t xml:space="preserve"> e o e-mail são identificações únicas. Portanto ao sair dos campos citados </w:t>
        </w:r>
      </w:ins>
      <w:ins w:id="520" w:author="Ryan Lemos" w:date="2019-02-21T11:31:00Z">
        <w:r>
          <w:t xml:space="preserve">em caso de um </w:t>
        </w:r>
        <w:proofErr w:type="spellStart"/>
        <w:r w:rsidRPr="006F3DF2">
          <w:rPr>
            <w:i/>
            <w:rPrChange w:id="521" w:author="Ryan Lemos" w:date="2019-02-21T11:31:00Z">
              <w:rPr/>
            </w:rPrChange>
          </w:rPr>
          <w:t>username</w:t>
        </w:r>
        <w:proofErr w:type="spellEnd"/>
        <w:r>
          <w:t xml:space="preserve"> ou </w:t>
        </w:r>
        <w:proofErr w:type="spellStart"/>
        <w:r w:rsidRPr="006F3DF2">
          <w:rPr>
            <w:i/>
            <w:rPrChange w:id="522" w:author="Ryan Lemos" w:date="2019-02-21T11:31:00Z">
              <w:rPr/>
            </w:rPrChange>
          </w:rPr>
          <w:t>email</w:t>
        </w:r>
        <w:proofErr w:type="spellEnd"/>
        <w:r>
          <w:t xml:space="preserve"> já estiverem cadastrados na base, uma mensagem de erro surge dizendo que o usuário deve escolher outro </w:t>
        </w:r>
        <w:proofErr w:type="spellStart"/>
        <w:r w:rsidRPr="006F3DF2">
          <w:rPr>
            <w:i/>
            <w:rPrChange w:id="523" w:author="Ryan Lemos" w:date="2019-02-21T11:32:00Z">
              <w:rPr/>
            </w:rPrChange>
          </w:rPr>
          <w:t>username</w:t>
        </w:r>
        <w:proofErr w:type="spellEnd"/>
        <w:r>
          <w:t xml:space="preserve"> ou </w:t>
        </w:r>
        <w:r w:rsidRPr="006F3DF2">
          <w:rPr>
            <w:i/>
            <w:rPrChange w:id="524" w:author="Ryan Lemos" w:date="2019-02-21T11:32:00Z">
              <w:rPr/>
            </w:rPrChange>
          </w:rPr>
          <w:t>e-mail</w:t>
        </w:r>
      </w:ins>
      <w:ins w:id="525" w:author="Ryan Lemos" w:date="2019-02-21T11:32:00Z">
        <w:r>
          <w:t>.</w:t>
        </w:r>
      </w:ins>
      <w:ins w:id="526" w:author="Ryan Lemos" w:date="2019-02-21T11:30:00Z">
        <w:r>
          <w:t xml:space="preserve"> </w:t>
        </w:r>
      </w:ins>
    </w:p>
    <w:p w:rsidR="006F3DF2" w:rsidRDefault="006F3DF2">
      <w:pPr>
        <w:rPr>
          <w:ins w:id="527" w:author="Ryan Lemos" w:date="2019-02-21T11:27:00Z"/>
        </w:rPr>
        <w:pPrChange w:id="528" w:author="Ryan Lemos" w:date="2019-02-21T11:27:00Z">
          <w:pPr>
            <w:ind w:firstLine="0"/>
            <w:jc w:val="center"/>
          </w:pPr>
        </w:pPrChange>
      </w:pPr>
    </w:p>
    <w:p w:rsidR="006F3DF2" w:rsidRDefault="006F3DF2" w:rsidP="00905032">
      <w:pPr>
        <w:ind w:firstLine="0"/>
        <w:jc w:val="center"/>
        <w:rPr>
          <w:ins w:id="529" w:author="Ryan Lemos" w:date="2019-02-20T21:14:00Z"/>
        </w:rPr>
      </w:pPr>
    </w:p>
    <w:p w:rsidR="00905032" w:rsidRDefault="00905032" w:rsidP="00905032">
      <w:pPr>
        <w:ind w:firstLine="0"/>
        <w:jc w:val="center"/>
        <w:rPr>
          <w:ins w:id="530" w:author="Ryan Lemos" w:date="2019-02-21T11:32:00Z"/>
        </w:rPr>
      </w:pPr>
      <w:ins w:id="531"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532" w:author="Ryan Lemos" w:date="2019-02-21T11:32:00Z"/>
        </w:rPr>
      </w:pPr>
    </w:p>
    <w:p w:rsidR="006F3DF2" w:rsidRDefault="006F3DF2">
      <w:pPr>
        <w:rPr>
          <w:ins w:id="533" w:author="Ryan Lemos" w:date="2019-02-21T11:32:00Z"/>
        </w:rPr>
        <w:pPrChange w:id="534" w:author="Ryan Lemos" w:date="2019-02-21T11:32:00Z">
          <w:pPr>
            <w:ind w:firstLine="0"/>
            <w:jc w:val="center"/>
          </w:pPr>
        </w:pPrChange>
      </w:pPr>
      <w:ins w:id="535" w:author="Ryan Lemos" w:date="2019-02-21T11:32:00Z">
        <w:r>
          <w:t>A listagem dos professores segue o mesmo princípio da de alunos. Pode-se pensar q</w:t>
        </w:r>
      </w:ins>
      <w:ins w:id="536"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537" w:author="Ryan Lemos" w:date="2019-02-21T11:34:00Z">
        <w:r>
          <w:t>possível</w:t>
        </w:r>
        <w:r w:rsidR="00410D44">
          <w:t xml:space="preserve"> dividindo em duas gestões.</w:t>
        </w:r>
      </w:ins>
    </w:p>
    <w:p w:rsidR="006F3DF2" w:rsidRDefault="006F3DF2" w:rsidP="00905032">
      <w:pPr>
        <w:ind w:firstLine="0"/>
        <w:jc w:val="center"/>
        <w:rPr>
          <w:ins w:id="538" w:author="Ryan Lemos" w:date="2019-02-20T21:14:00Z"/>
        </w:rPr>
      </w:pPr>
    </w:p>
    <w:p w:rsidR="00905032" w:rsidRDefault="00905032" w:rsidP="00905032">
      <w:pPr>
        <w:ind w:firstLine="0"/>
        <w:jc w:val="center"/>
        <w:rPr>
          <w:ins w:id="539" w:author="Ryan Lemos" w:date="2019-02-21T11:35:00Z"/>
        </w:rPr>
      </w:pPr>
      <w:ins w:id="540"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3195"/>
                      </a:xfrm>
                      <a:prstGeom prst="rect">
                        <a:avLst/>
                      </a:prstGeom>
                    </pic:spPr>
                  </pic:pic>
                </a:graphicData>
              </a:graphic>
            </wp:inline>
          </w:drawing>
        </w:r>
      </w:ins>
    </w:p>
    <w:p w:rsidR="00410D44" w:rsidRDefault="00410D44" w:rsidP="00410D44">
      <w:pPr>
        <w:rPr>
          <w:ins w:id="541" w:author="Ryan Lemos" w:date="2019-02-21T11:35:00Z"/>
        </w:rPr>
      </w:pPr>
    </w:p>
    <w:p w:rsidR="00410D44" w:rsidRDefault="00410D44">
      <w:pPr>
        <w:rPr>
          <w:ins w:id="542" w:author="Ryan Lemos" w:date="2019-02-20T21:14:00Z"/>
        </w:rPr>
        <w:pPrChange w:id="543" w:author="Ryan Lemos" w:date="2019-02-21T11:35:00Z">
          <w:pPr>
            <w:ind w:firstLine="0"/>
            <w:jc w:val="center"/>
          </w:pPr>
        </w:pPrChange>
      </w:pPr>
      <w:ins w:id="544" w:author="Ryan Lemos" w:date="2019-02-21T11:35:00Z">
        <w:r>
          <w:t>O cadastro dos professores também segue a linha do de alunos. A única diferença é a não existência do campo de data de nascimento</w:t>
        </w:r>
      </w:ins>
      <w:ins w:id="545" w:author="Ryan Lemos" w:date="2019-02-21T11:36:00Z">
        <w:r>
          <w:t>. Como foi dito, essa divisão foi feita afim de deixar o processo mais simples e direto.</w:t>
        </w:r>
      </w:ins>
    </w:p>
    <w:p w:rsidR="00905032" w:rsidRDefault="00905032" w:rsidP="00905032">
      <w:pPr>
        <w:ind w:firstLine="0"/>
        <w:jc w:val="center"/>
        <w:rPr>
          <w:ins w:id="546" w:author="Ryan Lemos" w:date="2019-02-21T11:36:00Z"/>
        </w:rPr>
      </w:pPr>
      <w:ins w:id="547"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548" w:author="Ryan Lemos" w:date="2019-02-21T11:36:00Z"/>
        </w:rPr>
      </w:pPr>
    </w:p>
    <w:p w:rsidR="00CC245E" w:rsidRDefault="00CC245E">
      <w:pPr>
        <w:rPr>
          <w:ins w:id="549" w:author="Ryan Lemos" w:date="2019-02-21T11:36:00Z"/>
        </w:rPr>
        <w:pPrChange w:id="550" w:author="Ryan Lemos" w:date="2019-02-21T11:36:00Z">
          <w:pPr>
            <w:ind w:firstLine="0"/>
            <w:jc w:val="center"/>
          </w:pPr>
        </w:pPrChange>
      </w:pPr>
      <w:ins w:id="551" w:author="Ryan Lemos" w:date="2019-02-21T11:37:00Z">
        <w:r>
          <w:t>A escola como um todo pode oferecer eventos aos alunos, como uma gincana ou uma viagem por exemplo. Então surgiu-se a necessidade de que o gestor possa gerenciar esses eventos através do ambiente. Assim o</w:t>
        </w:r>
      </w:ins>
      <w:ins w:id="552" w:author="Ryan Lemos" w:date="2019-02-21T11:38:00Z">
        <w:r>
          <w:t xml:space="preserve">s alunos ficam sabendo do que está ocorrendo na escola. A estória definida pela </w:t>
        </w:r>
        <w:r w:rsidRPr="00CC245E">
          <w:rPr>
            <w:highlight w:val="yellow"/>
            <w:rPrChange w:id="553" w:author="Ryan Lemos" w:date="2019-02-21T11:38:00Z">
              <w:rPr/>
            </w:rPrChange>
          </w:rPr>
          <w:t>figura x</w:t>
        </w:r>
        <w:r>
          <w:t xml:space="preserve"> descreve esse processo pela visão do gestor.</w:t>
        </w:r>
      </w:ins>
    </w:p>
    <w:p w:rsidR="00CC245E" w:rsidRDefault="00CC245E" w:rsidP="00905032">
      <w:pPr>
        <w:ind w:firstLine="0"/>
        <w:jc w:val="center"/>
        <w:rPr>
          <w:ins w:id="554" w:author="Ryan Lemos" w:date="2019-02-20T21:14:00Z"/>
        </w:rPr>
      </w:pPr>
    </w:p>
    <w:p w:rsidR="00905032" w:rsidRDefault="00905032" w:rsidP="00905032">
      <w:pPr>
        <w:ind w:firstLine="0"/>
        <w:jc w:val="center"/>
        <w:rPr>
          <w:ins w:id="555" w:author="Ryan Lemos" w:date="2019-02-21T11:38:00Z"/>
        </w:rPr>
      </w:pPr>
      <w:ins w:id="556"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557" w:author="Ryan Lemos" w:date="2019-02-21T11:38:00Z"/>
        </w:rPr>
      </w:pPr>
    </w:p>
    <w:p w:rsidR="00CC245E" w:rsidRDefault="00CC245E">
      <w:pPr>
        <w:rPr>
          <w:ins w:id="558" w:author="Ryan Lemos" w:date="2019-02-20T21:14:00Z"/>
        </w:rPr>
        <w:pPrChange w:id="559" w:author="Ryan Lemos" w:date="2019-02-21T11:39:00Z">
          <w:pPr>
            <w:ind w:firstLine="0"/>
            <w:jc w:val="center"/>
          </w:pPr>
        </w:pPrChange>
      </w:pPr>
      <w:ins w:id="560" w:author="Ryan Lemos" w:date="2019-02-21T11:39:00Z">
        <w:r>
          <w:t xml:space="preserve">A </w:t>
        </w:r>
        <w:r w:rsidRPr="00CC245E">
          <w:rPr>
            <w:highlight w:val="yellow"/>
            <w:rPrChange w:id="561" w:author="Ryan Lemos" w:date="2019-02-21T11:39:00Z">
              <w:rPr/>
            </w:rPrChange>
          </w:rPr>
          <w:t>figura x</w:t>
        </w:r>
        <w:r>
          <w:t xml:space="preserve"> demonstra como se deu o processo de cadastro de um evento da escola. O gestor indica o nome do evento,</w:t>
        </w:r>
      </w:ins>
      <w:ins w:id="562" w:author="Ryan Lemos" w:date="2019-02-21T11:40:00Z">
        <w:r>
          <w:t xml:space="preserve"> data e hora,</w:t>
        </w:r>
      </w:ins>
      <w:ins w:id="563" w:author="Ryan Lemos" w:date="2019-02-21T11:39:00Z">
        <w:r>
          <w:t xml:space="preserve"> juntamente com </w:t>
        </w:r>
      </w:ins>
      <w:ins w:id="564" w:author="Ryan Lemos" w:date="2019-02-21T11:40:00Z">
        <w:r>
          <w:t>uma</w:t>
        </w:r>
      </w:ins>
      <w:ins w:id="565" w:author="Ryan Lemos" w:date="2019-02-21T11:39:00Z">
        <w:r>
          <w:t xml:space="preserve"> cor, </w:t>
        </w:r>
      </w:ins>
      <w:ins w:id="566" w:author="Ryan Lemos" w:date="2019-02-21T11:40:00Z">
        <w:r>
          <w:t>que</w:t>
        </w:r>
      </w:ins>
      <w:ins w:id="567" w:author="Ryan Lemos" w:date="2019-02-21T11:39:00Z">
        <w:r>
          <w:t xml:space="preserve"> serve para que </w:t>
        </w:r>
      </w:ins>
      <w:ins w:id="568" w:author="Ryan Lemos" w:date="2019-02-21T11:40:00Z">
        <w:r>
          <w:t xml:space="preserve">o aluno possa identificar o evento no seu calendário. Vale ressaltar que não foram definidos padrões de </w:t>
        </w:r>
      </w:ins>
      <w:ins w:id="569" w:author="Ryan Lemos" w:date="2019-02-21T11:41:00Z">
        <w:r>
          <w:t>cores, o gestor fica livre para escolher a cor que mais lhe agrada.</w:t>
        </w:r>
      </w:ins>
    </w:p>
    <w:p w:rsidR="00905032" w:rsidRDefault="00905032" w:rsidP="00905032">
      <w:pPr>
        <w:ind w:firstLine="0"/>
        <w:jc w:val="center"/>
        <w:rPr>
          <w:ins w:id="570" w:author="Ryan Lemos" w:date="2019-02-21T11:41:00Z"/>
        </w:rPr>
      </w:pPr>
      <w:ins w:id="571"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572" w:author="Ryan Lemos" w:date="2019-02-21T11:41:00Z"/>
        </w:rPr>
      </w:pPr>
    </w:p>
    <w:p w:rsidR="00CC245E" w:rsidRDefault="00CC245E">
      <w:pPr>
        <w:rPr>
          <w:ins w:id="573" w:author="Ryan Lemos" w:date="2019-02-21T11:41:00Z"/>
        </w:rPr>
        <w:pPrChange w:id="574" w:author="Ryan Lemos" w:date="2019-02-21T11:42:00Z">
          <w:pPr>
            <w:ind w:firstLine="0"/>
            <w:jc w:val="center"/>
          </w:pPr>
        </w:pPrChange>
      </w:pPr>
      <w:ins w:id="575" w:author="Ryan Lemos" w:date="2019-02-21T11:42:00Z">
        <w:r>
          <w:t xml:space="preserve">Após o cadastro o gestor fica disposto a uma tela que lista todos os eventos que ele cadastrou em uma aba e na outra ele pode </w:t>
        </w:r>
      </w:ins>
      <w:ins w:id="576" w:author="Ryan Lemos" w:date="2019-02-21T11:43:00Z">
        <w:r>
          <w:t xml:space="preserve">ver os eventos no calendário conforme demonstrada pela </w:t>
        </w:r>
        <w:r w:rsidRPr="00CC245E">
          <w:rPr>
            <w:highlight w:val="yellow"/>
            <w:rPrChange w:id="577" w:author="Ryan Lemos" w:date="2019-02-21T11:43:00Z">
              <w:rPr/>
            </w:rPrChange>
          </w:rPr>
          <w:t>figura x</w:t>
        </w:r>
        <w:r>
          <w:t xml:space="preserve">. Com a gestão dos eventos o gestor pode excluir um evento ou edita-lo. A tela de edição é semelhante </w:t>
        </w:r>
        <w:proofErr w:type="gramStart"/>
        <w:r>
          <w:t>a</w:t>
        </w:r>
        <w:proofErr w:type="gramEnd"/>
        <w:r>
          <w:t xml:space="preserve"> de cadastros que é descrita pela </w:t>
        </w:r>
        <w:r w:rsidRPr="00CC245E">
          <w:rPr>
            <w:highlight w:val="yellow"/>
            <w:rPrChange w:id="578" w:author="Ryan Lemos" w:date="2019-02-21T11:43:00Z">
              <w:rPr/>
            </w:rPrChange>
          </w:rPr>
          <w:t>figura x</w:t>
        </w:r>
      </w:ins>
      <w:ins w:id="579" w:author="Ryan Lemos" w:date="2019-02-21T11:44:00Z">
        <w:r>
          <w:t>.</w:t>
        </w:r>
      </w:ins>
    </w:p>
    <w:p w:rsidR="00CC245E" w:rsidRDefault="00CC245E" w:rsidP="00905032">
      <w:pPr>
        <w:ind w:firstLine="0"/>
        <w:jc w:val="center"/>
        <w:rPr>
          <w:ins w:id="580" w:author="Ryan Lemos" w:date="2019-02-20T21:14:00Z"/>
        </w:rPr>
      </w:pPr>
    </w:p>
    <w:p w:rsidR="00905032" w:rsidRDefault="00905032" w:rsidP="00905032">
      <w:pPr>
        <w:ind w:firstLine="0"/>
        <w:jc w:val="center"/>
        <w:rPr>
          <w:ins w:id="581" w:author="Ryan Lemos" w:date="2019-02-21T11:44:00Z"/>
        </w:rPr>
      </w:pPr>
      <w:ins w:id="582"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583" w:author="Ryan Lemos" w:date="2019-02-21T11:44:00Z"/>
        </w:rPr>
      </w:pPr>
    </w:p>
    <w:p w:rsidR="005537DE" w:rsidRDefault="005537DE" w:rsidP="005537DE">
      <w:pPr>
        <w:rPr>
          <w:ins w:id="584" w:author="Ryan Lemos" w:date="2019-02-21T11:46:00Z"/>
        </w:rPr>
      </w:pPr>
      <w:ins w:id="585" w:author="Ryan Lemos" w:date="2019-02-21T11:44:00Z">
        <w:r>
          <w:t>Ao clicar na aba de calendário o gestor tem um calendário interativo contendo os eventos cadastrados. O gestor pode i</w:t>
        </w:r>
      </w:ins>
      <w:ins w:id="586" w:author="Ryan Lemos" w:date="2019-02-21T11:45:00Z">
        <w:r>
          <w:t xml:space="preserve">nteragir com esse calendário, mudando sua visão para dia, semana ou mês. Além de se locomover pelos dias, semanas ou meses no calendário. Os eventos aparecem </w:t>
        </w:r>
      </w:ins>
      <w:ins w:id="587" w:author="Ryan Lemos" w:date="2019-02-21T11:46:00Z">
        <w:r>
          <w:t xml:space="preserve">marcados no calendário </w:t>
        </w:r>
      </w:ins>
      <w:ins w:id="588" w:author="Ryan Lemos" w:date="2019-02-21T11:45:00Z">
        <w:r>
          <w:t>com a cor escolhida no momento d</w:t>
        </w:r>
      </w:ins>
      <w:ins w:id="589" w:author="Ryan Lemos" w:date="2019-02-21T11:46:00Z">
        <w:r>
          <w:t xml:space="preserve">o cadastro. Ao clicar em uma data com o evento, uma descrição do evento surge. Ainda há outra funcionalidade, em caso </w:t>
        </w:r>
        <w:r>
          <w:lastRenderedPageBreak/>
          <w:t xml:space="preserve">de mais de um evento para o mesmo </w:t>
        </w:r>
      </w:ins>
      <w:ins w:id="590" w:author="Ryan Lemos" w:date="2019-02-21T11:47:00Z">
        <w:r>
          <w:t>dia o calendário mostra um contador de eventos naquela data juntamente com as cores daqueles eventos.</w:t>
        </w:r>
      </w:ins>
    </w:p>
    <w:p w:rsidR="005537DE" w:rsidRDefault="005537DE">
      <w:pPr>
        <w:rPr>
          <w:ins w:id="591" w:author="Ryan Lemos" w:date="2019-02-20T21:14:00Z"/>
        </w:rPr>
        <w:pPrChange w:id="592" w:author="Ryan Lemos" w:date="2019-02-21T11:44:00Z">
          <w:pPr>
            <w:ind w:firstLine="0"/>
            <w:jc w:val="center"/>
          </w:pPr>
        </w:pPrChange>
      </w:pPr>
    </w:p>
    <w:p w:rsidR="00905032" w:rsidRDefault="00905032" w:rsidP="00905032">
      <w:pPr>
        <w:ind w:firstLine="0"/>
        <w:jc w:val="center"/>
        <w:rPr>
          <w:ins w:id="593" w:author="Ryan Lemos" w:date="2019-02-20T21:14:00Z"/>
        </w:rPr>
      </w:pPr>
      <w:ins w:id="594"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595" w:author="Ryan Lemos" w:date="2019-02-20T21:14:00Z"/>
        </w:rPr>
      </w:pPr>
    </w:p>
    <w:p w:rsidR="00905032" w:rsidRDefault="00905032" w:rsidP="00905032">
      <w:pPr>
        <w:pStyle w:val="Ttulo4"/>
        <w:rPr>
          <w:ins w:id="596" w:author="Ryan Lemos" w:date="2019-02-21T20:05:00Z"/>
        </w:rPr>
      </w:pPr>
      <w:ins w:id="597" w:author="Ryan Lemos" w:date="2019-02-20T21:14:00Z">
        <w:r>
          <w:t>Administrador</w:t>
        </w:r>
      </w:ins>
    </w:p>
    <w:p w:rsidR="008F6EE2" w:rsidRPr="008F6EE2" w:rsidRDefault="008F6EE2" w:rsidP="008F6EE2">
      <w:pPr>
        <w:rPr>
          <w:ins w:id="598" w:author="Ryan Lemos" w:date="2019-02-21T20:05:00Z"/>
          <w:rPrChange w:id="599" w:author="Ryan Lemos" w:date="2019-02-21T20:05:00Z">
            <w:rPr>
              <w:ins w:id="600" w:author="Ryan Lemos" w:date="2019-02-21T20:05:00Z"/>
            </w:rPr>
          </w:rPrChange>
        </w:rPr>
        <w:pPrChange w:id="601" w:author="Ryan Lemos" w:date="2019-02-21T20:05:00Z">
          <w:pPr>
            <w:pStyle w:val="Ttulo4"/>
          </w:pPr>
        </w:pPrChange>
      </w:pPr>
    </w:p>
    <w:p w:rsidR="008F6EE2" w:rsidRPr="008F6EE2" w:rsidRDefault="008F6EE2" w:rsidP="008F6EE2">
      <w:pPr>
        <w:rPr>
          <w:ins w:id="602" w:author="Ryan Lemos" w:date="2019-02-20T21:14:00Z"/>
          <w:rPrChange w:id="603" w:author="Ryan Lemos" w:date="2019-02-21T20:05:00Z">
            <w:rPr>
              <w:ins w:id="604" w:author="Ryan Lemos" w:date="2019-02-20T21:14:00Z"/>
            </w:rPr>
          </w:rPrChange>
        </w:rPr>
        <w:pPrChange w:id="605" w:author="Ryan Lemos" w:date="2019-02-21T20:05:00Z">
          <w:pPr>
            <w:pStyle w:val="Ttulo4"/>
          </w:pPr>
        </w:pPrChange>
      </w:pPr>
      <w:ins w:id="606" w:author="Ryan Lemos" w:date="2019-02-21T20:06:00Z">
        <w:r>
          <w:t xml:space="preserve">O administrador é o perfil de usuário com acesso total ao sistema. Porém, há algumas funcionalidades, para ser mais exato duas, que somente o administrador pode </w:t>
        </w:r>
      </w:ins>
      <w:ins w:id="607" w:author="Ryan Lemos" w:date="2019-02-21T20:07:00Z">
        <w:r>
          <w:t>desempenhar. Vale ressaltar que o administrador deve ter conhecimento em desenvolvimento para cumprir essas tar</w:t>
        </w:r>
      </w:ins>
      <w:ins w:id="608" w:author="Ryan Lemos" w:date="2019-02-21T20:08:00Z">
        <w:r>
          <w:t>e</w:t>
        </w:r>
      </w:ins>
      <w:ins w:id="609" w:author="Ryan Lemos" w:date="2019-02-21T20:07:00Z">
        <w:r>
          <w:t>fas, já</w:t>
        </w:r>
      </w:ins>
      <w:ins w:id="610" w:author="Ryan Lemos" w:date="2019-02-21T20:08:00Z">
        <w:r>
          <w:t xml:space="preserve"> que as funcionalidades abordam aspectos específicos do desenvolvimento.</w:t>
        </w:r>
      </w:ins>
      <w:ins w:id="611" w:author="Ryan Lemos" w:date="2019-02-21T20:07:00Z">
        <w:r>
          <w:t xml:space="preserve">  </w:t>
        </w:r>
      </w:ins>
      <w:ins w:id="612" w:author="Ryan Lemos" w:date="2019-02-21T20:10:00Z">
        <w:r w:rsidR="00DA49B0">
          <w:t xml:space="preserve">A primeira função do administrador citada pela estória da </w:t>
        </w:r>
        <w:r w:rsidR="00DA49B0" w:rsidRPr="00DA49B0">
          <w:rPr>
            <w:highlight w:val="yellow"/>
            <w:rPrChange w:id="613" w:author="Ryan Lemos" w:date="2019-02-21T20:10:00Z">
              <w:rPr/>
            </w:rPrChange>
          </w:rPr>
          <w:t>figura x</w:t>
        </w:r>
        <w:r w:rsidR="00DA49B0">
          <w:t xml:space="preserve"> se trata do gerenciamento do</w:t>
        </w:r>
      </w:ins>
      <w:ins w:id="614" w:author="Ryan Lemos" w:date="2019-02-21T20:11:00Z">
        <w:r w:rsidR="00DA49B0">
          <w:t xml:space="preserve">s menus. Isso se </w:t>
        </w:r>
      </w:ins>
      <w:ins w:id="615" w:author="Ryan Lemos" w:date="2019-02-21T20:12:00Z">
        <w:r w:rsidR="00F045C8">
          <w:t>dá, pois,</w:t>
        </w:r>
      </w:ins>
      <w:ins w:id="616" w:author="Ryan Lemos" w:date="2019-02-21T20:11:00Z">
        <w:r w:rsidR="00DA49B0">
          <w:t xml:space="preserve"> os menus</w:t>
        </w:r>
      </w:ins>
      <w:ins w:id="617"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618" w:author="Ryan Lemos" w:date="2019-02-20T21:14:00Z"/>
        </w:rPr>
      </w:pPr>
    </w:p>
    <w:p w:rsidR="00905032" w:rsidRDefault="00905032" w:rsidP="00905032">
      <w:pPr>
        <w:ind w:firstLine="0"/>
        <w:jc w:val="center"/>
        <w:rPr>
          <w:ins w:id="619" w:author="Ryan Lemos" w:date="2019-02-21T20:13:00Z"/>
        </w:rPr>
      </w:pPr>
      <w:ins w:id="620"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621" w:author="Ryan Lemos" w:date="2019-02-21T20:13:00Z"/>
        </w:rPr>
      </w:pPr>
    </w:p>
    <w:p w:rsidR="00F045C8" w:rsidRPr="00F045C8" w:rsidRDefault="00F045C8" w:rsidP="00F045C8">
      <w:pPr>
        <w:rPr>
          <w:ins w:id="622" w:author="Ryan Lemos" w:date="2019-02-21T20:13:00Z"/>
          <w:rPrChange w:id="623" w:author="Ryan Lemos" w:date="2019-02-21T20:15:00Z">
            <w:rPr>
              <w:ins w:id="624" w:author="Ryan Lemos" w:date="2019-02-21T20:13:00Z"/>
            </w:rPr>
          </w:rPrChange>
        </w:rPr>
      </w:pPr>
      <w:ins w:id="625" w:author="Ryan Lemos" w:date="2019-02-21T20:13:00Z">
        <w:r>
          <w:lastRenderedPageBreak/>
          <w:t xml:space="preserve">Como papel de gestão de menus, o administrador pode criar um menu ou excluir um menu já criado, conforme visto na </w:t>
        </w:r>
        <w:r w:rsidRPr="00F045C8">
          <w:rPr>
            <w:highlight w:val="yellow"/>
            <w:rPrChange w:id="626" w:author="Ryan Lemos" w:date="2019-02-21T20:13:00Z">
              <w:rPr/>
            </w:rPrChange>
          </w:rPr>
          <w:t>figura x</w:t>
        </w:r>
        <w:r>
          <w:t xml:space="preserve">. </w:t>
        </w:r>
      </w:ins>
      <w:ins w:id="627" w:author="Ryan Lemos" w:date="2019-02-21T20:14:00Z">
        <w:r>
          <w:t xml:space="preserve">Cada menu está ligado a uma permissão do sistema. </w:t>
        </w:r>
      </w:ins>
      <w:ins w:id="628" w:author="Ryan Lemos" w:date="2019-02-21T20:15:00Z">
        <w:r>
          <w:t>Na verdade,</w:t>
        </w:r>
      </w:ins>
      <w:ins w:id="629" w:author="Ryan Lemos" w:date="2019-02-21T20:14:00Z">
        <w:r>
          <w:t xml:space="preserve"> essa permissão nada mais é do que a rota em que o usuário será direcionado ao clicar no menu. </w:t>
        </w:r>
      </w:ins>
    </w:p>
    <w:p w:rsidR="00F045C8" w:rsidRDefault="00F045C8" w:rsidP="00F045C8">
      <w:pPr>
        <w:rPr>
          <w:ins w:id="630" w:author="Ryan Lemos" w:date="2019-02-20T21:14:00Z"/>
        </w:rPr>
        <w:pPrChange w:id="631" w:author="Ryan Lemos" w:date="2019-02-21T20:13:00Z">
          <w:pPr>
            <w:ind w:firstLine="0"/>
            <w:jc w:val="center"/>
          </w:pPr>
        </w:pPrChange>
      </w:pPr>
    </w:p>
    <w:p w:rsidR="00905032" w:rsidRDefault="00905032" w:rsidP="00905032">
      <w:pPr>
        <w:ind w:firstLine="0"/>
        <w:jc w:val="center"/>
        <w:rPr>
          <w:ins w:id="632" w:author="Ryan Lemos" w:date="2019-02-21T20:16:00Z"/>
        </w:rPr>
      </w:pPr>
      <w:ins w:id="633"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634" w:author="Ryan Lemos" w:date="2019-02-21T20:16:00Z"/>
        </w:rPr>
      </w:pPr>
    </w:p>
    <w:p w:rsidR="00F045C8" w:rsidRDefault="00F045C8" w:rsidP="00F045C8">
      <w:pPr>
        <w:rPr>
          <w:ins w:id="635" w:author="Ryan Lemos" w:date="2019-02-21T20:16:00Z"/>
        </w:rPr>
        <w:pPrChange w:id="636" w:author="Ryan Lemos" w:date="2019-02-21T20:16:00Z">
          <w:pPr>
            <w:ind w:firstLine="0"/>
            <w:jc w:val="center"/>
          </w:pPr>
        </w:pPrChange>
      </w:pPr>
      <w:ins w:id="637" w:author="Ryan Lemos" w:date="2019-02-21T20:16:00Z">
        <w:r>
          <w:t>Ao clicar em cadastrar surge um</w:t>
        </w:r>
      </w:ins>
      <w:ins w:id="638" w:author="Ryan Lemos" w:date="2019-02-21T20:17:00Z">
        <w:r>
          <w:t xml:space="preserve">a tela onde o administrador pode indicar o nome do menu a ser cadastrado, juntamente com a permissão associada ao menu como visto pela </w:t>
        </w:r>
        <w:r w:rsidRPr="00F045C8">
          <w:rPr>
            <w:highlight w:val="yellow"/>
            <w:rPrChange w:id="639" w:author="Ryan Lemos" w:date="2019-02-21T20:17:00Z">
              <w:rPr/>
            </w:rPrChange>
          </w:rPr>
          <w:t>figura x</w:t>
        </w:r>
        <w:r>
          <w:t>.</w:t>
        </w:r>
      </w:ins>
    </w:p>
    <w:p w:rsidR="00F045C8" w:rsidRDefault="00F045C8" w:rsidP="00905032">
      <w:pPr>
        <w:ind w:firstLine="0"/>
        <w:jc w:val="center"/>
        <w:rPr>
          <w:ins w:id="640" w:author="Ryan Lemos" w:date="2019-02-21T20:10:00Z"/>
        </w:rPr>
      </w:pPr>
    </w:p>
    <w:p w:rsidR="008F6EE2" w:rsidRDefault="008F6EE2" w:rsidP="00905032">
      <w:pPr>
        <w:ind w:firstLine="0"/>
        <w:jc w:val="center"/>
        <w:rPr>
          <w:ins w:id="641" w:author="Ryan Lemos" w:date="2019-02-21T20:18:00Z"/>
        </w:rPr>
      </w:pPr>
      <w:ins w:id="642"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643" w:author="Ryan Lemos" w:date="2019-02-21T20:18:00Z"/>
        </w:rPr>
      </w:pPr>
    </w:p>
    <w:p w:rsidR="00F045C8" w:rsidRPr="00F045C8" w:rsidRDefault="00F045C8" w:rsidP="00F045C8">
      <w:pPr>
        <w:rPr>
          <w:ins w:id="644" w:author="Ryan Lemos" w:date="2019-02-21T20:18:00Z"/>
          <w:rPrChange w:id="645" w:author="Ryan Lemos" w:date="2019-02-21T20:18:00Z">
            <w:rPr>
              <w:ins w:id="646" w:author="Ryan Lemos" w:date="2019-02-21T20:18:00Z"/>
            </w:rPr>
          </w:rPrChange>
        </w:rPr>
      </w:pPr>
      <w:ins w:id="647" w:author="Ryan Lemos" w:date="2019-02-21T20:18:00Z">
        <w:r>
          <w:lastRenderedPageBreak/>
          <w:t>A</w:t>
        </w:r>
      </w:ins>
      <w:ins w:id="648" w:author="Ryan Lemos" w:date="2019-02-21T20:19:00Z">
        <w:r>
          <w:t xml:space="preserve"> </w:t>
        </w:r>
      </w:ins>
      <w:ins w:id="649" w:author="Ryan Lemos" w:date="2019-02-21T20:18:00Z">
        <w:r w:rsidRPr="00F045C8">
          <w:rPr>
            <w:highlight w:val="yellow"/>
            <w:rPrChange w:id="650" w:author="Ryan Lemos" w:date="2019-02-21T20:19:00Z">
              <w:rPr/>
            </w:rPrChange>
          </w:rPr>
          <w:t>figura</w:t>
        </w:r>
      </w:ins>
      <w:ins w:id="651" w:author="Ryan Lemos" w:date="2019-02-21T20:19:00Z">
        <w:r w:rsidRPr="00F045C8">
          <w:rPr>
            <w:highlight w:val="yellow"/>
            <w:rPrChange w:id="652" w:author="Ryan Lemos" w:date="2019-02-21T20:19:00Z">
              <w:rPr/>
            </w:rPrChange>
          </w:rPr>
          <w:t xml:space="preserve"> x</w:t>
        </w:r>
      </w:ins>
      <w:ins w:id="653" w:author="Ryan Lemos" w:date="2019-02-21T20:18:00Z">
        <w:r>
          <w:t xml:space="preserve"> se trata de todos os menus da aplicação</w:t>
        </w:r>
      </w:ins>
      <w:ins w:id="654" w:author="Ryan Lemos" w:date="2019-02-21T20:19:00Z">
        <w:r>
          <w:t xml:space="preserve"> no release 1</w:t>
        </w:r>
      </w:ins>
      <w:ins w:id="655" w:author="Ryan Lemos" w:date="2019-02-21T20:52:00Z">
        <w:r w:rsidR="005F0194">
          <w:t>. A listagem dos menus é feita com base no perfil do usuário e suas permissões. Ou seja, cada perfil tem um conjunto de menus associados.</w:t>
        </w:r>
      </w:ins>
      <w:ins w:id="656" w:author="Ryan Lemos" w:date="2019-02-21T20:18:00Z">
        <w:r>
          <w:t xml:space="preserve"> </w:t>
        </w:r>
      </w:ins>
      <w:ins w:id="657" w:author="Ryan Lemos" w:date="2019-02-21T20:53:00Z">
        <w:r w:rsidR="005F0194">
          <w:t>Contanto,</w:t>
        </w:r>
      </w:ins>
      <w:ins w:id="658" w:author="Ryan Lemos" w:date="2019-02-21T20:18:00Z">
        <w:r>
          <w:t xml:space="preserve"> há um menu padrão para todos os usuários e que não fica salvo na base. Se trata do menu </w:t>
        </w:r>
        <w:r w:rsidRPr="00F045C8">
          <w:rPr>
            <w:i/>
            <w:rPrChange w:id="659" w:author="Ryan Lemos" w:date="2019-02-21T20:18:00Z">
              <w:rPr/>
            </w:rPrChange>
          </w:rPr>
          <w:t>home</w:t>
        </w:r>
      </w:ins>
      <w:ins w:id="660" w:author="Ryan Lemos" w:date="2019-02-21T20:19:00Z">
        <w:r>
          <w:t>, que redireciona o usuário para a página inicial da aplicação.</w:t>
        </w:r>
      </w:ins>
    </w:p>
    <w:p w:rsidR="00F045C8" w:rsidRDefault="00F045C8" w:rsidP="00F045C8">
      <w:pPr>
        <w:rPr>
          <w:ins w:id="661" w:author="Ryan Lemos" w:date="2019-02-21T20:11:00Z"/>
        </w:rPr>
        <w:pPrChange w:id="662" w:author="Ryan Lemos" w:date="2019-02-21T20:18:00Z">
          <w:pPr>
            <w:ind w:firstLine="0"/>
            <w:jc w:val="center"/>
          </w:pPr>
        </w:pPrChange>
      </w:pPr>
    </w:p>
    <w:p w:rsidR="00DA49B0" w:rsidRDefault="00DA49B0" w:rsidP="00905032">
      <w:pPr>
        <w:ind w:firstLine="0"/>
        <w:jc w:val="center"/>
        <w:rPr>
          <w:ins w:id="663" w:author="Ryan Lemos" w:date="2019-02-21T20:20:00Z"/>
        </w:rPr>
      </w:pPr>
      <w:ins w:id="664"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665" w:author="Ryan Lemos" w:date="2019-02-21T20:20:00Z"/>
        </w:rPr>
      </w:pPr>
    </w:p>
    <w:p w:rsidR="00F045C8" w:rsidRDefault="00F045C8" w:rsidP="00F045C8">
      <w:pPr>
        <w:rPr>
          <w:ins w:id="666" w:author="Ryan Lemos" w:date="2019-02-21T20:21:00Z"/>
        </w:rPr>
      </w:pPr>
      <w:ins w:id="667" w:author="Ryan Lemos" w:date="2019-02-21T20:21:00Z">
        <w:r>
          <w:t>Assim como os menus, as permissões dos usuários são dinâmicas. O administrador tem a função de</w:t>
        </w:r>
      </w:ins>
      <w:ins w:id="668"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669" w:author="Ryan Lemos" w:date="2019-02-21T20:22:00Z">
              <w:rPr/>
            </w:rPrChange>
          </w:rPr>
          <w:t>figura x</w:t>
        </w:r>
        <w:r w:rsidR="004240B8">
          <w:t xml:space="preserve">, </w:t>
        </w:r>
        <w:r>
          <w:t xml:space="preserve">descreve </w:t>
        </w:r>
        <w:r w:rsidR="004240B8">
          <w:t>essa necessidade do ambiente.</w:t>
        </w:r>
      </w:ins>
      <w:ins w:id="670" w:author="Ryan Lemos" w:date="2019-02-21T20:21:00Z">
        <w:r>
          <w:t xml:space="preserve"> </w:t>
        </w:r>
      </w:ins>
    </w:p>
    <w:p w:rsidR="00F045C8" w:rsidRDefault="00F045C8" w:rsidP="00F045C8">
      <w:pPr>
        <w:rPr>
          <w:ins w:id="671" w:author="Ryan Lemos" w:date="2019-02-20T21:14:00Z"/>
        </w:rPr>
        <w:pPrChange w:id="672" w:author="Ryan Lemos" w:date="2019-02-21T20:21:00Z">
          <w:pPr>
            <w:ind w:firstLine="0"/>
            <w:jc w:val="center"/>
          </w:pPr>
        </w:pPrChange>
      </w:pPr>
    </w:p>
    <w:p w:rsidR="00905032" w:rsidRDefault="00905032" w:rsidP="00905032">
      <w:pPr>
        <w:ind w:firstLine="0"/>
        <w:jc w:val="center"/>
        <w:rPr>
          <w:ins w:id="673" w:author="Ryan Lemos" w:date="2019-02-21T20:21:00Z"/>
        </w:rPr>
      </w:pPr>
      <w:ins w:id="674"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675" w:author="Ryan Lemos" w:date="2019-02-21T20:21:00Z"/>
        </w:rPr>
      </w:pPr>
    </w:p>
    <w:p w:rsidR="00F045C8" w:rsidRDefault="004240B8" w:rsidP="00F045C8">
      <w:pPr>
        <w:rPr>
          <w:ins w:id="676" w:author="Ryan Lemos" w:date="2019-02-21T20:21:00Z"/>
        </w:rPr>
      </w:pPr>
      <w:ins w:id="677" w:author="Ryan Lemos" w:date="2019-02-21T20:23:00Z">
        <w:r>
          <w:t xml:space="preserve">A interação descrita pela estória da </w:t>
        </w:r>
        <w:r w:rsidRPr="004240B8">
          <w:rPr>
            <w:highlight w:val="yellow"/>
            <w:rPrChange w:id="678" w:author="Ryan Lemos" w:date="2019-02-21T20:23:00Z">
              <w:rPr/>
            </w:rPrChange>
          </w:rPr>
          <w:t>figura x</w:t>
        </w:r>
      </w:ins>
      <w:ins w:id="679" w:author="Ryan Lemos" w:date="2019-02-21T20:24:00Z">
        <w:r>
          <w:t xml:space="preserve"> foi implementada conforme visto na </w:t>
        </w:r>
        <w:r w:rsidRPr="004240B8">
          <w:rPr>
            <w:highlight w:val="yellow"/>
            <w:rPrChange w:id="680" w:author="Ryan Lemos" w:date="2019-02-21T20:24:00Z">
              <w:rPr/>
            </w:rPrChange>
          </w:rPr>
          <w:t>figura x</w:t>
        </w:r>
      </w:ins>
      <w:ins w:id="681" w:author="Ryan Lemos" w:date="2019-02-21T20:23:00Z">
        <w:r>
          <w:t>.</w:t>
        </w:r>
      </w:ins>
      <w:ins w:id="682" w:author="Ryan Lemos" w:date="2019-02-21T20:24:00Z">
        <w:r>
          <w:t xml:space="preserve"> O administrador escolhe qual perfil quer autorizar e as permissões </w:t>
        </w:r>
      </w:ins>
      <w:ins w:id="683" w:author="Ryan Lemos" w:date="2019-02-21T20:25:00Z">
        <w:r>
          <w:t>surgem em seguida</w:t>
        </w:r>
      </w:ins>
      <w:ins w:id="684" w:author="Ryan Lemos" w:date="2019-02-21T20:24:00Z">
        <w:r>
          <w:t>.</w:t>
        </w:r>
      </w:ins>
      <w:ins w:id="685"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686" w:author="Ryan Lemos" w:date="2019-02-21T20:26:00Z">
        <w:r>
          <w:t xml:space="preserve">oi permitido. Como descrito, as permissões nada </w:t>
        </w:r>
        <w:r>
          <w:lastRenderedPageBreak/>
          <w:t>mais são do que as rotas da aplicação.</w:t>
        </w:r>
      </w:ins>
      <w:ins w:id="687" w:author="Ryan Lemos" w:date="2019-02-21T20:24:00Z">
        <w:r>
          <w:t xml:space="preserve"> </w:t>
        </w:r>
      </w:ins>
      <w:ins w:id="688" w:author="Ryan Lemos" w:date="2019-02-21T20:26:00Z">
        <w:r>
          <w:t>Ma</w:t>
        </w:r>
      </w:ins>
      <w:ins w:id="689" w:author="Ryan Lemos" w:date="2019-02-21T20:21:00Z">
        <w:r w:rsidR="00F045C8">
          <w:t>s</w:t>
        </w:r>
      </w:ins>
      <w:ins w:id="690" w:author="Ryan Lemos" w:date="2019-02-21T20:26:00Z">
        <w:r>
          <w:t xml:space="preserve"> as</w:t>
        </w:r>
      </w:ins>
      <w:ins w:id="691" w:author="Ryan Lemos" w:date="2019-02-21T20:21:00Z">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ins>
      <w:ins w:id="692" w:author="Ryan Lemos" w:date="2019-02-21T20:51:00Z">
        <w:r w:rsidR="005F0194">
          <w:t>í</w:t>
        </w:r>
      </w:ins>
      <w:ins w:id="693" w:author="Ryan Lemos" w:date="2019-02-21T20:21:00Z">
        <w:r w:rsidR="00F045C8">
          <w:t xml:space="preserve">ficas do </w:t>
        </w:r>
        <w:proofErr w:type="spellStart"/>
        <w:r w:rsidR="00F045C8">
          <w:t>Laravel</w:t>
        </w:r>
        <w:proofErr w:type="spellEnd"/>
        <w:r w:rsidR="00F045C8">
          <w:t xml:space="preserve"> (que tem seu sistema de rotas), e as rotas do Angular que também tem um módulo de roteamento.</w:t>
        </w:r>
      </w:ins>
      <w:ins w:id="694" w:author="Ryan Lemos" w:date="2019-02-21T20:27:00Z">
        <w:r>
          <w:t xml:space="preserve"> Então para que o usuário acesse determinado recurso tem que lhe ser permitido as autorizações no Angular e no </w:t>
        </w:r>
        <w:proofErr w:type="spellStart"/>
        <w:r>
          <w:t>Laravel</w:t>
        </w:r>
        <w:proofErr w:type="spellEnd"/>
        <w:r>
          <w:t>. Caso somente seja permitido em um âmbito</w:t>
        </w:r>
      </w:ins>
      <w:ins w:id="695" w:author="Ryan Lemos" w:date="2019-02-21T20:28:00Z">
        <w:r>
          <w:t>, o perfil de usuário não conseguirá acesso por completo do recurso. Caso seja permitido acesso somente a rota do Angular o perfil só conseguirá visualizar a tela, porém não conseg</w:t>
        </w:r>
      </w:ins>
      <w:ins w:id="696" w:author="Ryan Lemos" w:date="2019-02-21T20:29:00Z">
        <w:r>
          <w:t xml:space="preserve">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w:t>
        </w:r>
      </w:ins>
      <w:ins w:id="697" w:author="Ryan Lemos" w:date="2019-02-21T20:30:00Z">
        <w:r>
          <w:t>io administrador tenha os conhecimentos necessários no desenvolvimento para permitir o acesso.</w:t>
        </w:r>
      </w:ins>
    </w:p>
    <w:p w:rsidR="00F045C8" w:rsidRDefault="00F045C8" w:rsidP="00905032">
      <w:pPr>
        <w:ind w:firstLine="0"/>
        <w:jc w:val="center"/>
        <w:rPr>
          <w:ins w:id="698" w:author="Ryan Lemos" w:date="2019-02-20T21:14:00Z"/>
        </w:rPr>
      </w:pPr>
    </w:p>
    <w:p w:rsidR="00905032" w:rsidRPr="00324B80" w:rsidRDefault="00905032" w:rsidP="00905032">
      <w:pPr>
        <w:ind w:firstLine="0"/>
        <w:jc w:val="center"/>
        <w:rPr>
          <w:ins w:id="699" w:author="Ryan Lemos" w:date="2019-02-20T21:14:00Z"/>
        </w:rPr>
      </w:pPr>
      <w:ins w:id="700"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701" w:author="Ryan Lemos" w:date="2019-02-20T20:53:00Z"/>
        </w:rPr>
      </w:pPr>
    </w:p>
    <w:p w:rsidR="00987BE5" w:rsidRDefault="00987BE5" w:rsidP="00987BE5">
      <w:pPr>
        <w:pStyle w:val="Ttulo4"/>
        <w:rPr>
          <w:ins w:id="702" w:author="Ryan Lemos" w:date="2019-02-20T20:53:00Z"/>
        </w:rPr>
      </w:pPr>
      <w:ins w:id="703" w:author="Ryan Lemos" w:date="2019-02-20T20:53:00Z">
        <w:r>
          <w:t>Professor</w:t>
        </w:r>
      </w:ins>
    </w:p>
    <w:p w:rsidR="00987BE5" w:rsidRPr="00F97B7F" w:rsidRDefault="00987BE5" w:rsidP="00987BE5">
      <w:pPr>
        <w:rPr>
          <w:ins w:id="704" w:author="Ryan Lemos" w:date="2019-02-20T20:53:00Z"/>
        </w:rPr>
      </w:pPr>
    </w:p>
    <w:p w:rsidR="00987BE5" w:rsidRDefault="00987BE5" w:rsidP="00987BE5">
      <w:pPr>
        <w:rPr>
          <w:ins w:id="705" w:author="Ryan Lemos" w:date="2019-02-20T20:53:00Z"/>
        </w:rPr>
      </w:pPr>
      <w:ins w:id="706"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707" w:author="Ryan Lemos" w:date="2019-02-20T20:53:00Z"/>
        </w:rPr>
      </w:pPr>
    </w:p>
    <w:p w:rsidR="00987BE5" w:rsidRDefault="00987BE5" w:rsidP="00987BE5">
      <w:pPr>
        <w:ind w:firstLine="0"/>
        <w:jc w:val="center"/>
        <w:rPr>
          <w:ins w:id="708" w:author="Ryan Lemos" w:date="2019-02-20T20:53:00Z"/>
        </w:rPr>
      </w:pPr>
      <w:ins w:id="709"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710" w:author="Ryan Lemos" w:date="2019-02-20T20:53:00Z"/>
        </w:rPr>
      </w:pPr>
    </w:p>
    <w:p w:rsidR="00987BE5" w:rsidRDefault="00987BE5" w:rsidP="00987BE5">
      <w:pPr>
        <w:rPr>
          <w:ins w:id="711" w:author="Ryan Lemos" w:date="2019-02-20T20:53:00Z"/>
        </w:rPr>
      </w:pPr>
      <w:ins w:id="712" w:author="Ryan Lemos" w:date="2019-02-20T20:53:00Z">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proofErr w:type="spellStart"/>
        <w:r>
          <w:t>aúdio</w:t>
        </w:r>
        <w:proofErr w:type="spellEnd"/>
        <w:r>
          <w:t>.</w:t>
        </w:r>
      </w:ins>
    </w:p>
    <w:p w:rsidR="00987BE5" w:rsidRDefault="00987BE5" w:rsidP="00987BE5">
      <w:pPr>
        <w:ind w:firstLine="0"/>
        <w:jc w:val="center"/>
        <w:rPr>
          <w:ins w:id="713" w:author="Ryan Lemos" w:date="2019-02-20T20:53:00Z"/>
        </w:rPr>
      </w:pPr>
    </w:p>
    <w:p w:rsidR="00987BE5" w:rsidRDefault="00987BE5" w:rsidP="00987BE5">
      <w:pPr>
        <w:ind w:firstLine="0"/>
        <w:jc w:val="center"/>
        <w:rPr>
          <w:ins w:id="714" w:author="Ryan Lemos" w:date="2019-02-20T21:06:00Z"/>
        </w:rPr>
      </w:pPr>
      <w:ins w:id="715"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716" w:author="Ryan Lemos" w:date="2019-02-20T20:53:00Z"/>
        </w:rPr>
      </w:pPr>
    </w:p>
    <w:p w:rsidR="00987BE5" w:rsidRDefault="00987BE5" w:rsidP="00987BE5">
      <w:pPr>
        <w:rPr>
          <w:ins w:id="717" w:author="Ryan Lemos" w:date="2019-02-20T20:53:00Z"/>
        </w:rPr>
      </w:pPr>
      <w:ins w:id="718"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719" w:author="Ryan Lemos" w:date="2019-02-20T20:53:00Z"/>
        </w:rPr>
      </w:pPr>
      <w:ins w:id="720" w:author="Ryan Lemos" w:date="2019-02-20T20:53:00Z">
        <w:r>
          <w:t xml:space="preserve"> </w:t>
        </w:r>
      </w:ins>
    </w:p>
    <w:p w:rsidR="00987BE5" w:rsidRDefault="00987BE5" w:rsidP="00987BE5">
      <w:pPr>
        <w:ind w:firstLine="0"/>
        <w:jc w:val="center"/>
        <w:rPr>
          <w:ins w:id="721" w:author="Ryan Lemos" w:date="2019-02-20T20:53:00Z"/>
        </w:rPr>
      </w:pPr>
      <w:ins w:id="722"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723" w:author="Ryan Lemos" w:date="2019-02-20T20:53:00Z"/>
        </w:rPr>
      </w:pPr>
    </w:p>
    <w:p w:rsidR="00987BE5" w:rsidRDefault="00987BE5" w:rsidP="00987BE5">
      <w:pPr>
        <w:rPr>
          <w:ins w:id="724" w:author="Ryan Lemos" w:date="2019-02-20T20:53:00Z"/>
        </w:rPr>
      </w:pPr>
      <w:ins w:id="725"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726" w:author="Ryan Lemos" w:date="2019-02-20T20:53:00Z"/>
        </w:rPr>
      </w:pPr>
    </w:p>
    <w:p w:rsidR="00987BE5" w:rsidRDefault="00987BE5" w:rsidP="00987BE5">
      <w:pPr>
        <w:ind w:firstLine="0"/>
        <w:jc w:val="center"/>
        <w:rPr>
          <w:ins w:id="727" w:author="Ryan Lemos" w:date="2019-02-20T20:53:00Z"/>
        </w:rPr>
      </w:pPr>
      <w:ins w:id="728"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729" w:author="Ryan Lemos" w:date="2019-02-20T20:53:00Z"/>
        </w:rPr>
      </w:pPr>
    </w:p>
    <w:p w:rsidR="00987BE5" w:rsidRDefault="00987BE5" w:rsidP="00987BE5">
      <w:pPr>
        <w:rPr>
          <w:ins w:id="730" w:author="Ryan Lemos" w:date="2019-02-20T20:53:00Z"/>
        </w:rPr>
      </w:pPr>
      <w:ins w:id="731"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p>
    <w:p w:rsidR="00987BE5" w:rsidRDefault="00987BE5" w:rsidP="00987BE5">
      <w:pPr>
        <w:rPr>
          <w:ins w:id="732" w:author="Ryan Lemos" w:date="2019-02-20T20:53:00Z"/>
        </w:rPr>
      </w:pPr>
    </w:p>
    <w:p w:rsidR="00987BE5" w:rsidRDefault="00987BE5" w:rsidP="00987BE5">
      <w:pPr>
        <w:ind w:firstLine="0"/>
        <w:jc w:val="center"/>
        <w:rPr>
          <w:ins w:id="733" w:author="Ryan Lemos" w:date="2019-02-20T20:56:00Z"/>
        </w:rPr>
      </w:pPr>
      <w:ins w:id="734"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8359" cy="2506941"/>
                      </a:xfrm>
                      <a:prstGeom prst="rect">
                        <a:avLst/>
                      </a:prstGeom>
                    </pic:spPr>
                  </pic:pic>
                </a:graphicData>
              </a:graphic>
            </wp:inline>
          </w:drawing>
        </w:r>
      </w:ins>
    </w:p>
    <w:p w:rsidR="002C0E60" w:rsidRDefault="002C0E60" w:rsidP="002C0E60">
      <w:pPr>
        <w:rPr>
          <w:ins w:id="735" w:author="Ryan Lemos" w:date="2019-02-20T20:57:00Z"/>
        </w:rPr>
      </w:pPr>
      <w:ins w:id="736" w:author="Ryan Lemos" w:date="2019-02-20T20:56:00Z">
        <w:r>
          <w:t>A estória seguinte se tra</w:t>
        </w:r>
      </w:ins>
      <w:ins w:id="737" w:author="Ryan Lemos" w:date="2019-02-20T20:58:00Z">
        <w:r w:rsidR="006476E9">
          <w:t>ta de como será o cadastro das turmas pelo professor</w:t>
        </w:r>
      </w:ins>
      <w:ins w:id="738" w:author="Ryan Lemos" w:date="2019-02-20T21:03:00Z">
        <w:r w:rsidR="006476E9">
          <w:t xml:space="preserve">. A </w:t>
        </w:r>
        <w:r w:rsidR="006476E9" w:rsidRPr="006476E9">
          <w:rPr>
            <w:highlight w:val="yellow"/>
            <w:rPrChange w:id="739" w:author="Ryan Lemos" w:date="2019-02-20T21:03:00Z">
              <w:rPr/>
            </w:rPrChange>
          </w:rPr>
          <w:t>figura X</w:t>
        </w:r>
        <w:r w:rsidR="006476E9">
          <w:t xml:space="preserve"> representa essa estória. Nela o professor explica que cada turma é identificada pelo ano</w:t>
        </w:r>
      </w:ins>
      <w:ins w:id="740" w:author="Ryan Lemos" w:date="2019-02-20T21:04:00Z">
        <w:r w:rsidR="006476E9">
          <w:t xml:space="preserve"> de graduação</w:t>
        </w:r>
      </w:ins>
      <w:ins w:id="741" w:author="Ryan Lemos" w:date="2019-02-20T21:03:00Z">
        <w:r w:rsidR="006476E9">
          <w:t xml:space="preserve"> (no </w:t>
        </w:r>
      </w:ins>
      <w:ins w:id="742" w:author="Ryan Lemos" w:date="2019-02-20T21:04:00Z">
        <w:r w:rsidR="006476E9">
          <w:t>caso primeiro, segundo, até o quinto ano), o dia e horários em que a a</w:t>
        </w:r>
      </w:ins>
      <w:ins w:id="743" w:author="Ryan Lemos" w:date="2019-02-20T21:05:00Z">
        <w:r w:rsidR="006476E9">
          <w:t>ula é realizada.</w:t>
        </w:r>
      </w:ins>
    </w:p>
    <w:p w:rsidR="002C0E60" w:rsidRDefault="002C0E60" w:rsidP="002C0E60">
      <w:pPr>
        <w:ind w:firstLine="0"/>
        <w:jc w:val="center"/>
        <w:rPr>
          <w:ins w:id="744" w:author="Ryan Lemos" w:date="2019-02-20T20:57:00Z"/>
        </w:rPr>
      </w:pPr>
    </w:p>
    <w:p w:rsidR="002C0E60" w:rsidRDefault="002C0E60" w:rsidP="002C0E60">
      <w:pPr>
        <w:ind w:firstLine="0"/>
        <w:jc w:val="center"/>
        <w:rPr>
          <w:ins w:id="745" w:author="Ryan Lemos" w:date="2019-02-20T21:05:00Z"/>
        </w:rPr>
      </w:pPr>
      <w:ins w:id="746"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747" w:author="Ryan Lemos" w:date="2019-02-20T21:05:00Z"/>
        </w:rPr>
      </w:pPr>
    </w:p>
    <w:p w:rsidR="006476E9" w:rsidRDefault="006476E9" w:rsidP="006476E9">
      <w:pPr>
        <w:rPr>
          <w:ins w:id="748" w:author="Ryan Lemos" w:date="2019-02-20T21:05:00Z"/>
        </w:rPr>
      </w:pPr>
      <w:ins w:id="749" w:author="Ryan Lemos" w:date="2019-02-20T21:05:00Z">
        <w:r>
          <w:t xml:space="preserve">A implementação desta funcionalidade é descrita pela </w:t>
        </w:r>
        <w:r w:rsidRPr="006476E9">
          <w:rPr>
            <w:highlight w:val="yellow"/>
            <w:rPrChange w:id="750" w:author="Ryan Lemos" w:date="2019-02-20T21:05:00Z">
              <w:rPr/>
            </w:rPrChange>
          </w:rPr>
          <w:t>figura X</w:t>
        </w:r>
      </w:ins>
      <w:ins w:id="751" w:author="Ryan Lemos" w:date="2019-02-20T21:06:00Z">
        <w:r>
          <w:t xml:space="preserve"> q</w:t>
        </w:r>
      </w:ins>
      <w:ins w:id="752" w:author="Ryan Lemos" w:date="2019-02-20T21:05:00Z">
        <w:r>
          <w:t>ue explicita o</w:t>
        </w:r>
      </w:ins>
      <w:ins w:id="753" w:author="Ryan Lemos" w:date="2019-02-20T21:06:00Z">
        <w:r>
          <w:t>s campos indicados pelo professor que são o dia, horário e ano.</w:t>
        </w:r>
      </w:ins>
    </w:p>
    <w:p w:rsidR="006476E9" w:rsidRDefault="006476E9">
      <w:pPr>
        <w:rPr>
          <w:ins w:id="754" w:author="Ryan Lemos" w:date="2019-02-20T20:57:00Z"/>
        </w:rPr>
        <w:pPrChange w:id="755" w:author="Ryan Lemos" w:date="2019-02-20T21:05:00Z">
          <w:pPr>
            <w:ind w:firstLine="0"/>
            <w:jc w:val="center"/>
          </w:pPr>
        </w:pPrChange>
      </w:pPr>
    </w:p>
    <w:p w:rsidR="002C0E60" w:rsidRDefault="002C0E60" w:rsidP="002C0E60">
      <w:pPr>
        <w:ind w:firstLine="0"/>
        <w:jc w:val="center"/>
        <w:rPr>
          <w:ins w:id="756" w:author="Ryan Lemos" w:date="2019-02-20T21:07:00Z"/>
        </w:rPr>
      </w:pPr>
      <w:ins w:id="757"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758" w:author="Ryan Lemos" w:date="2019-02-20T21:07:00Z"/>
        </w:rPr>
      </w:pPr>
    </w:p>
    <w:p w:rsidR="006476E9" w:rsidRDefault="0013326D">
      <w:pPr>
        <w:rPr>
          <w:ins w:id="759" w:author="Ryan Lemos" w:date="2019-02-20T21:07:00Z"/>
        </w:rPr>
        <w:pPrChange w:id="760" w:author="Ryan Lemos" w:date="2019-02-20T21:07:00Z">
          <w:pPr>
            <w:ind w:firstLine="0"/>
            <w:jc w:val="center"/>
          </w:pPr>
        </w:pPrChange>
      </w:pPr>
      <w:ins w:id="761" w:author="Ryan Lemos" w:date="2019-02-20T21:07:00Z">
        <w:r>
          <w:t xml:space="preserve">Ao </w:t>
        </w:r>
      </w:ins>
      <w:ins w:id="762" w:author="Ryan Lemos" w:date="2019-02-20T21:08:00Z">
        <w:r>
          <w:t xml:space="preserve">professor também é possível visualizar suas turmas. A </w:t>
        </w:r>
        <w:r w:rsidRPr="0013326D">
          <w:rPr>
            <w:highlight w:val="yellow"/>
            <w:rPrChange w:id="763" w:author="Ryan Lemos" w:date="2019-02-20T21:08:00Z">
              <w:rPr/>
            </w:rPrChange>
          </w:rPr>
          <w:t>figura X</w:t>
        </w:r>
        <w:r>
          <w:t xml:space="preserve"> </w:t>
        </w:r>
      </w:ins>
      <w:ins w:id="764" w:author="Ryan Lemos" w:date="2019-02-20T21:09:00Z">
        <w:r>
          <w:t>se trata da</w:t>
        </w:r>
      </w:ins>
      <w:ins w:id="765" w:author="Ryan Lemos" w:date="2019-02-20T21:08:00Z">
        <w:r>
          <w:t xml:space="preserve"> estória </w:t>
        </w:r>
      </w:ins>
      <w:ins w:id="766" w:author="Ryan Lemos" w:date="2019-02-20T21:09:00Z">
        <w:r>
          <w:t xml:space="preserve">que </w:t>
        </w:r>
        <w:r w:rsidR="00905032">
          <w:t>explicita como o professor imaginou a listagem das turmas. Um dos desejos para essa funcionalidade é que as turmas sejam dispostas</w:t>
        </w:r>
      </w:ins>
      <w:ins w:id="767" w:author="Ryan Lemos" w:date="2019-02-20T21:10:00Z">
        <w:r w:rsidR="00905032">
          <w:t xml:space="preserve"> em forma de cartão, para que fique mais fácil de identificar a turma. </w:t>
        </w:r>
      </w:ins>
    </w:p>
    <w:p w:rsidR="006476E9" w:rsidRDefault="006476E9" w:rsidP="002C0E60">
      <w:pPr>
        <w:ind w:firstLine="0"/>
        <w:jc w:val="center"/>
        <w:rPr>
          <w:ins w:id="768" w:author="Ryan Lemos" w:date="2019-02-20T20:57:00Z"/>
        </w:rPr>
      </w:pPr>
    </w:p>
    <w:p w:rsidR="002C0E60" w:rsidRDefault="002C0E60" w:rsidP="002C0E60">
      <w:pPr>
        <w:ind w:firstLine="0"/>
        <w:jc w:val="center"/>
        <w:rPr>
          <w:ins w:id="769" w:author="Ryan Lemos" w:date="2019-02-20T21:11:00Z"/>
        </w:rPr>
      </w:pPr>
      <w:ins w:id="770"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771" w:author="Ryan Lemos" w:date="2019-02-20T21:11:00Z"/>
        </w:rPr>
      </w:pPr>
    </w:p>
    <w:p w:rsidR="00905032" w:rsidRDefault="00905032">
      <w:pPr>
        <w:ind w:firstLine="0"/>
        <w:rPr>
          <w:ins w:id="772" w:author="Ryan Lemos" w:date="2019-02-20T21:10:00Z"/>
        </w:rPr>
        <w:pPrChange w:id="773" w:author="Ryan Lemos" w:date="2019-02-20T21:11:00Z">
          <w:pPr>
            <w:ind w:firstLine="0"/>
            <w:jc w:val="center"/>
          </w:pPr>
        </w:pPrChange>
      </w:pPr>
      <w:ins w:id="774" w:author="Ryan Lemos" w:date="2019-02-20T21:11:00Z">
        <w:r>
          <w:t xml:space="preserve">A </w:t>
        </w:r>
        <w:r w:rsidRPr="00905032">
          <w:rPr>
            <w:highlight w:val="yellow"/>
            <w:rPrChange w:id="775" w:author="Ryan Lemos" w:date="2019-02-20T21:11:00Z">
              <w:rPr/>
            </w:rPrChange>
          </w:rPr>
          <w:t>figura X</w:t>
        </w:r>
        <w:r>
          <w:t xml:space="preserve"> explicita como foi feita a implementação dessa funcionalidade.</w:t>
        </w:r>
      </w:ins>
      <w:ins w:id="776" w:author="Ryan Lemos" w:date="2019-02-20T21:12:00Z">
        <w:r>
          <w:t xml:space="preserve"> As turmas são listadas em forma de cartão conforme requisitado. Ainda é possível ao professor gerenciar uma turma em espec</w:t>
        </w:r>
      </w:ins>
      <w:ins w:id="777" w:author="Ryan Lemos" w:date="2019-02-20T21:13:00Z">
        <w:r>
          <w:t>í</w:t>
        </w:r>
      </w:ins>
      <w:ins w:id="778" w:author="Ryan Lemos" w:date="2019-02-20T21:12:00Z">
        <w:r>
          <w:t>fico clicando no botão com a figura de um lápis.</w:t>
        </w:r>
      </w:ins>
      <w:ins w:id="779" w:author="Ryan Lemos" w:date="2019-02-20T21:11:00Z">
        <w:r>
          <w:t xml:space="preserve"> Além disso o professor pode pesquisar por uma turma, filtrando os resultados</w:t>
        </w:r>
      </w:ins>
      <w:ins w:id="780" w:author="Ryan Lemos" w:date="2019-02-20T21:13:00Z">
        <w:r>
          <w:t>, e listando somente os cartões conforme a busca</w:t>
        </w:r>
      </w:ins>
      <w:ins w:id="781" w:author="Ryan Lemos" w:date="2019-02-20T21:11:00Z">
        <w:r>
          <w:t>.</w:t>
        </w:r>
      </w:ins>
    </w:p>
    <w:p w:rsidR="00905032" w:rsidRDefault="00905032" w:rsidP="002C0E60">
      <w:pPr>
        <w:ind w:firstLine="0"/>
        <w:jc w:val="center"/>
        <w:rPr>
          <w:ins w:id="782" w:author="Ryan Lemos" w:date="2019-02-20T20:57:00Z"/>
        </w:rPr>
      </w:pPr>
    </w:p>
    <w:p w:rsidR="002C0E60" w:rsidRDefault="002C0E60" w:rsidP="002C0E60">
      <w:pPr>
        <w:ind w:firstLine="0"/>
        <w:jc w:val="center"/>
        <w:rPr>
          <w:ins w:id="783" w:author="Ryan Lemos" w:date="2019-02-20T20:57:00Z"/>
        </w:rPr>
      </w:pPr>
      <w:ins w:id="784"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785" w:author="Ryan Lemos" w:date="2019-02-21T20:36:00Z"/>
        </w:rPr>
      </w:pPr>
    </w:p>
    <w:p w:rsidR="00E550EC" w:rsidRDefault="00E550EC" w:rsidP="00E550EC">
      <w:pPr>
        <w:rPr>
          <w:ins w:id="786" w:author="Ryan Lemos" w:date="2019-02-20T20:57:00Z"/>
        </w:rPr>
        <w:pPrChange w:id="787" w:author="Ryan Lemos" w:date="2019-02-21T20:36:00Z">
          <w:pPr>
            <w:ind w:firstLine="0"/>
            <w:jc w:val="center"/>
          </w:pPr>
        </w:pPrChange>
      </w:pPr>
      <w:ins w:id="788" w:author="Ryan Lemos" w:date="2019-02-21T20:36:00Z">
        <w:r>
          <w:t xml:space="preserve">Como professor é possível dentro </w:t>
        </w:r>
        <w:r w:rsidR="00B96AC0">
          <w:t>de uma turma, gerenciar os eventos da determinada turma. A estória descri</w:t>
        </w:r>
      </w:ins>
      <w:ins w:id="789" w:author="Ryan Lemos" w:date="2019-02-21T20:37:00Z">
        <w:r w:rsidR="00B96AC0">
          <w:t xml:space="preserve">ta pela </w:t>
        </w:r>
        <w:r w:rsidR="00B96AC0" w:rsidRPr="00B96AC0">
          <w:rPr>
            <w:highlight w:val="yellow"/>
            <w:rPrChange w:id="790" w:author="Ryan Lemos" w:date="2019-02-21T20:37:00Z">
              <w:rPr/>
            </w:rPrChange>
          </w:rPr>
          <w:t>figura x</w:t>
        </w:r>
        <w:r w:rsidR="00B96AC0">
          <w:t xml:space="preserve"> representa esses anseios em se gerenciar os eventos.</w:t>
        </w:r>
      </w:ins>
    </w:p>
    <w:p w:rsidR="002C0E60" w:rsidRDefault="002C0E60">
      <w:pPr>
        <w:rPr>
          <w:ins w:id="791" w:author="Ryan Lemos" w:date="2019-02-20T20:56:00Z"/>
        </w:rPr>
        <w:pPrChange w:id="792" w:author="Ryan Lemos" w:date="2019-02-20T20:56:00Z">
          <w:pPr>
            <w:ind w:firstLine="0"/>
            <w:jc w:val="center"/>
          </w:pPr>
        </w:pPrChange>
      </w:pPr>
    </w:p>
    <w:p w:rsidR="00E550EC" w:rsidRDefault="00987BE5" w:rsidP="00987BE5">
      <w:pPr>
        <w:ind w:firstLine="0"/>
        <w:jc w:val="center"/>
        <w:rPr>
          <w:ins w:id="793" w:author="Ryan Lemos" w:date="2019-02-21T20:37:00Z"/>
          <w:noProof/>
        </w:rPr>
      </w:pPr>
      <w:ins w:id="794"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795" w:author="Ryan Lemos" w:date="2019-02-21T20:37:00Z"/>
          <w:noProof/>
        </w:rPr>
      </w:pPr>
    </w:p>
    <w:p w:rsidR="00B96AC0" w:rsidRDefault="00B96AC0" w:rsidP="00B96AC0">
      <w:pPr>
        <w:rPr>
          <w:ins w:id="796" w:author="Ryan Lemos" w:date="2019-02-21T20:36:00Z"/>
          <w:noProof/>
        </w:rPr>
        <w:pPrChange w:id="797" w:author="Ryan Lemos" w:date="2019-02-21T20:37:00Z">
          <w:pPr>
            <w:ind w:firstLine="0"/>
            <w:jc w:val="center"/>
          </w:pPr>
        </w:pPrChange>
      </w:pPr>
      <w:ins w:id="798" w:author="Ryan Lemos" w:date="2019-02-21T20:37:00Z">
        <w:r>
          <w:rPr>
            <w:noProof/>
          </w:rPr>
          <w:t xml:space="preserve">A </w:t>
        </w:r>
        <w:r w:rsidRPr="00B96AC0">
          <w:rPr>
            <w:noProof/>
            <w:highlight w:val="yellow"/>
            <w:rPrChange w:id="799" w:author="Ryan Lemos" w:date="2019-02-21T20:37:00Z">
              <w:rPr>
                <w:noProof/>
              </w:rPr>
            </w:rPrChange>
          </w:rPr>
          <w:t>figura x</w:t>
        </w:r>
        <w:r>
          <w:rPr>
            <w:noProof/>
          </w:rPr>
          <w:t xml:space="preserve"> demonstra a implementação da estória da </w:t>
        </w:r>
        <w:r w:rsidRPr="00B96AC0">
          <w:rPr>
            <w:noProof/>
            <w:highlight w:val="yellow"/>
            <w:rPrChange w:id="800" w:author="Ryan Lemos" w:date="2019-02-21T20:37:00Z">
              <w:rPr>
                <w:noProof/>
              </w:rPr>
            </w:rPrChange>
          </w:rPr>
          <w:t>figura x</w:t>
        </w:r>
      </w:ins>
      <w:ins w:id="801" w:author="Ryan Lemos" w:date="2019-02-21T20:38:00Z">
        <w:r>
          <w:rPr>
            <w:noProof/>
          </w:rPr>
          <w:t xml:space="preserve">. </w:t>
        </w:r>
      </w:ins>
      <w:ins w:id="802" w:author="Ryan Lemos" w:date="2019-02-21T20:40:00Z">
        <w:r>
          <w:rPr>
            <w:noProof/>
          </w:rPr>
          <w:t xml:space="preserve">Dentro da turma o professor escolhe a aba eventos e então os eventos cadastrados surgem. </w:t>
        </w:r>
      </w:ins>
      <w:ins w:id="803" w:author="Ryan Lemos" w:date="2019-02-21T20:38:00Z">
        <w:r>
          <w:rPr>
            <w:noProof/>
          </w:rPr>
          <w:t>É possível ao professor cadastrar, excluir e editar um evento de uma turma. O funcionamento dessa estória</w:t>
        </w:r>
      </w:ins>
      <w:ins w:id="804" w:author="Ryan Lemos" w:date="2019-02-21T20:39:00Z">
        <w:r>
          <w:rPr>
            <w:noProof/>
          </w:rPr>
          <w:t>, juntamente com as interfaces e interações,</w:t>
        </w:r>
      </w:ins>
      <w:ins w:id="805" w:author="Ryan Lemos" w:date="2019-02-21T20:38:00Z">
        <w:r>
          <w:rPr>
            <w:noProof/>
          </w:rPr>
          <w:t xml:space="preserve"> é seme</w:t>
        </w:r>
      </w:ins>
      <w:ins w:id="806" w:author="Ryan Lemos" w:date="2019-02-21T20:39:00Z">
        <w:r>
          <w:rPr>
            <w:noProof/>
          </w:rPr>
          <w:t xml:space="preserve">lhante a estória da </w:t>
        </w:r>
        <w:r w:rsidRPr="00B96AC0">
          <w:rPr>
            <w:noProof/>
            <w:highlight w:val="yellow"/>
            <w:rPrChange w:id="807" w:author="Ryan Lemos" w:date="2019-02-21T20:39:00Z">
              <w:rPr>
                <w:noProof/>
              </w:rPr>
            </w:rPrChange>
          </w:rPr>
          <w:t>figura x</w:t>
        </w:r>
        <w:r>
          <w:rPr>
            <w:noProof/>
          </w:rPr>
          <w:t xml:space="preserve">. </w:t>
        </w:r>
      </w:ins>
    </w:p>
    <w:p w:rsidR="00987BE5" w:rsidRDefault="00987BE5" w:rsidP="00987BE5">
      <w:pPr>
        <w:ind w:firstLine="0"/>
        <w:jc w:val="center"/>
        <w:rPr>
          <w:ins w:id="808" w:author="Ryan Lemos" w:date="2019-02-21T20:41:00Z"/>
          <w:noProof/>
        </w:rPr>
      </w:pPr>
      <w:ins w:id="809"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44088" cy="2480278"/>
                      </a:xfrm>
                      <a:prstGeom prst="rect">
                        <a:avLst/>
                      </a:prstGeom>
                    </pic:spPr>
                  </pic:pic>
                </a:graphicData>
              </a:graphic>
            </wp:inline>
          </w:drawing>
        </w:r>
      </w:ins>
    </w:p>
    <w:p w:rsidR="00B96AC0" w:rsidRDefault="00B96AC0" w:rsidP="00BD54C1">
      <w:pPr>
        <w:ind w:firstLine="0"/>
        <w:rPr>
          <w:ins w:id="810" w:author="Ryan Lemos" w:date="2019-02-21T20:41:00Z"/>
          <w:noProof/>
        </w:rPr>
        <w:pPrChange w:id="811" w:author="Ryan Lemos" w:date="2019-02-21T20:41:00Z">
          <w:pPr>
            <w:ind w:firstLine="0"/>
            <w:jc w:val="center"/>
          </w:pPr>
        </w:pPrChange>
      </w:pPr>
    </w:p>
    <w:p w:rsidR="00BD54C1" w:rsidRDefault="00BD54C1" w:rsidP="00BD54C1">
      <w:pPr>
        <w:rPr>
          <w:ins w:id="812" w:author="Ryan Lemos" w:date="2019-02-21T20:41:00Z"/>
          <w:noProof/>
        </w:rPr>
        <w:pPrChange w:id="813" w:author="Ryan Lemos" w:date="2019-02-21T20:41:00Z">
          <w:pPr>
            <w:ind w:firstLine="0"/>
            <w:jc w:val="center"/>
          </w:pPr>
        </w:pPrChange>
      </w:pPr>
      <w:ins w:id="814" w:author="Ryan Lemos" w:date="2019-02-21T20:42:00Z">
        <w:r>
          <w:rPr>
            <w:noProof/>
          </w:rPr>
          <w:t xml:space="preserve">Ainda é possível ao professor utilizar o calendário para se situar conforme descrito pela estória da </w:t>
        </w:r>
        <w:r w:rsidRPr="00BD54C1">
          <w:rPr>
            <w:noProof/>
            <w:highlight w:val="yellow"/>
            <w:rPrChange w:id="815" w:author="Ryan Lemos" w:date="2019-02-21T20:42:00Z">
              <w:rPr>
                <w:noProof/>
              </w:rPr>
            </w:rPrChange>
          </w:rPr>
          <w:t>figura x</w:t>
        </w:r>
        <w:r>
          <w:rPr>
            <w:noProof/>
          </w:rPr>
          <w:t>.</w:t>
        </w:r>
      </w:ins>
    </w:p>
    <w:p w:rsidR="00BD54C1" w:rsidRDefault="00BD54C1" w:rsidP="00987BE5">
      <w:pPr>
        <w:ind w:firstLine="0"/>
        <w:jc w:val="center"/>
        <w:rPr>
          <w:ins w:id="816" w:author="Ryan Lemos" w:date="2019-02-20T20:53:00Z"/>
          <w:noProof/>
        </w:rPr>
      </w:pPr>
    </w:p>
    <w:p w:rsidR="00987BE5" w:rsidRDefault="00987BE5" w:rsidP="00987BE5">
      <w:pPr>
        <w:ind w:firstLine="0"/>
        <w:jc w:val="center"/>
        <w:rPr>
          <w:ins w:id="817" w:author="Ryan Lemos" w:date="2019-02-21T20:43:00Z"/>
        </w:rPr>
      </w:pPr>
      <w:ins w:id="818"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819" w:author="Ryan Lemos" w:date="2019-02-21T20:43:00Z"/>
        </w:rPr>
      </w:pPr>
    </w:p>
    <w:p w:rsidR="00BD54C1" w:rsidRDefault="00BD54C1" w:rsidP="00BD54C1">
      <w:pPr>
        <w:rPr>
          <w:ins w:id="820" w:author="Ryan Lemos" w:date="2019-02-21T20:43:00Z"/>
          <w:noProof/>
        </w:rPr>
        <w:pPrChange w:id="821" w:author="Ryan Lemos" w:date="2019-02-21T20:43:00Z">
          <w:pPr>
            <w:ind w:firstLine="0"/>
            <w:jc w:val="center"/>
          </w:pPr>
        </w:pPrChange>
      </w:pPr>
      <w:ins w:id="822" w:author="Ryan Lemos" w:date="2019-02-21T20:46:00Z">
        <w:r>
          <w:rPr>
            <w:noProof/>
          </w:rPr>
          <w:t>Dentro d</w:t>
        </w:r>
        <w:r w:rsidR="00626453">
          <w:rPr>
            <w:noProof/>
          </w:rPr>
          <w:t>a gestão da turma</w:t>
        </w:r>
        <w:r w:rsidR="00E7509B">
          <w:rPr>
            <w:noProof/>
          </w:rPr>
          <w:t>, o professor pode acessar o cal</w:t>
        </w:r>
      </w:ins>
      <w:ins w:id="823" w:author="Ryan Lemos" w:date="2019-02-21T20:47:00Z">
        <w:r w:rsidR="00E7509B">
          <w:rPr>
            <w:noProof/>
          </w:rPr>
          <w:t xml:space="preserve">endário clicando na aba ‘calendário’. </w:t>
        </w:r>
      </w:ins>
      <w:ins w:id="824" w:author="Ryan Lemos" w:date="2019-02-21T20:43:00Z">
        <w:r>
          <w:rPr>
            <w:noProof/>
          </w:rPr>
          <w:t>O formato do calendário é igual para o professor, aluno e gestor</w:t>
        </w:r>
      </w:ins>
      <w:ins w:id="825" w:author="Ryan Lemos" w:date="2019-02-21T20:46:00Z">
        <w:r>
          <w:rPr>
            <w:noProof/>
          </w:rPr>
          <w:t xml:space="preserve"> conforme visto na </w:t>
        </w:r>
        <w:r w:rsidRPr="00BD54C1">
          <w:rPr>
            <w:noProof/>
            <w:highlight w:val="yellow"/>
            <w:rPrChange w:id="826" w:author="Ryan Lemos" w:date="2019-02-21T20:46:00Z">
              <w:rPr>
                <w:noProof/>
              </w:rPr>
            </w:rPrChange>
          </w:rPr>
          <w:t>figura x</w:t>
        </w:r>
      </w:ins>
      <w:ins w:id="827" w:author="Ryan Lemos" w:date="2019-02-21T20:43:00Z">
        <w:r>
          <w:rPr>
            <w:noProof/>
          </w:rPr>
          <w:t>. O que vai mudar são os eve</w:t>
        </w:r>
        <w:r>
          <w:rPr>
            <w:noProof/>
          </w:rPr>
          <w:t>ntos que cada um pode ver. O aluno pode ver os eventos da escola (cadastrados pelo gestor) e os eventos da turma</w:t>
        </w:r>
      </w:ins>
      <w:ins w:id="828" w:author="Ryan Lemos" w:date="2019-02-21T20:44:00Z">
        <w:r>
          <w:rPr>
            <w:noProof/>
          </w:rPr>
          <w:t xml:space="preserve"> </w:t>
        </w:r>
      </w:ins>
      <w:ins w:id="829" w:author="Ryan Lemos" w:date="2019-02-21T20:43:00Z">
        <w:r>
          <w:rPr>
            <w:noProof/>
          </w:rPr>
          <w:t>(cadastrados pelo</w:t>
        </w:r>
      </w:ins>
      <w:ins w:id="830" w:author="Ryan Lemos" w:date="2019-02-21T20:44:00Z">
        <w:r>
          <w:rPr>
            <w:noProof/>
          </w:rPr>
          <w:t xml:space="preserve"> seu</w:t>
        </w:r>
      </w:ins>
      <w:ins w:id="831" w:author="Ryan Lemos" w:date="2019-02-21T20:43:00Z">
        <w:r>
          <w:rPr>
            <w:noProof/>
          </w:rPr>
          <w:t xml:space="preserve"> professor).</w:t>
        </w:r>
      </w:ins>
      <w:ins w:id="832" w:author="Ryan Lemos" w:date="2019-02-21T20:44:00Z">
        <w:r>
          <w:rPr>
            <w:noProof/>
          </w:rPr>
          <w:t xml:space="preserve"> O professor só pode ver os eventos relacionados a sua turma em específico. Quanto ao gestor, só pode ver os eventos cadastrados para a escola, o gestor não tem ac</w:t>
        </w:r>
      </w:ins>
      <w:ins w:id="833"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834" w:author="Ryan Lemos" w:date="2019-02-21T20:46:00Z">
        <w:r>
          <w:rPr>
            <w:noProof/>
          </w:rPr>
          <w:t xml:space="preserve"> ao gerir o evento de uma turma</w:t>
        </w:r>
      </w:ins>
      <w:ins w:id="835" w:author="Ryan Lemos" w:date="2019-02-21T20:45:00Z">
        <w:r>
          <w:rPr>
            <w:noProof/>
          </w:rPr>
          <w:t xml:space="preserve"> também </w:t>
        </w:r>
      </w:ins>
      <w:ins w:id="836" w:author="Ryan Lemos" w:date="2019-02-21T20:44:00Z">
        <w:r>
          <w:rPr>
            <w:noProof/>
          </w:rPr>
          <w:t xml:space="preserve"> </w:t>
        </w:r>
      </w:ins>
      <w:ins w:id="837" w:author="Ryan Lemos" w:date="2019-02-21T20:46:00Z">
        <w:r>
          <w:rPr>
            <w:noProof/>
          </w:rPr>
          <w:t>impactaria nos alunos daquela turma.</w:t>
        </w:r>
      </w:ins>
    </w:p>
    <w:p w:rsidR="00BD54C1" w:rsidRDefault="00BD54C1" w:rsidP="00987BE5">
      <w:pPr>
        <w:ind w:firstLine="0"/>
        <w:jc w:val="center"/>
        <w:rPr>
          <w:ins w:id="838" w:author="Ryan Lemos" w:date="2019-02-20T20:53:00Z"/>
        </w:rPr>
      </w:pPr>
    </w:p>
    <w:p w:rsidR="00987BE5" w:rsidRDefault="00987BE5" w:rsidP="00987BE5">
      <w:pPr>
        <w:ind w:firstLine="0"/>
        <w:jc w:val="center"/>
        <w:rPr>
          <w:ins w:id="839" w:author="Ryan Lemos" w:date="2019-02-21T20:48:00Z"/>
        </w:rPr>
      </w:pPr>
      <w:ins w:id="840"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0340"/>
                      </a:xfrm>
                      <a:prstGeom prst="rect">
                        <a:avLst/>
                      </a:prstGeom>
                    </pic:spPr>
                  </pic:pic>
                </a:graphicData>
              </a:graphic>
            </wp:inline>
          </w:drawing>
        </w:r>
      </w:ins>
    </w:p>
    <w:p w:rsidR="005F0194" w:rsidRDefault="005F0194" w:rsidP="005F0194">
      <w:pPr>
        <w:rPr>
          <w:ins w:id="841" w:author="Ryan Lemos" w:date="2019-02-21T20:48:00Z"/>
        </w:rPr>
      </w:pPr>
    </w:p>
    <w:p w:rsidR="005F0194" w:rsidRDefault="005F0194" w:rsidP="005F0194">
      <w:pPr>
        <w:rPr>
          <w:ins w:id="842" w:author="Ryan Lemos" w:date="2019-02-21T20:54:00Z"/>
        </w:rPr>
      </w:pPr>
      <w:ins w:id="843" w:author="Ryan Lemos" w:date="2019-02-21T20:48:00Z">
        <w:r>
          <w:t xml:space="preserve">A estória da </w:t>
        </w:r>
        <w:r w:rsidRPr="005F0194">
          <w:rPr>
            <w:highlight w:val="yellow"/>
            <w:rPrChange w:id="844" w:author="Ryan Lemos" w:date="2019-02-21T20:48:00Z">
              <w:rPr/>
            </w:rPrChange>
          </w:rPr>
          <w:t>figura x</w:t>
        </w:r>
        <w:r>
          <w:t xml:space="preserve"> representa a visualização dos alunos da turma. Assim o professor </w:t>
        </w:r>
      </w:ins>
      <w:ins w:id="845" w:author="Ryan Lemos" w:date="2019-02-21T20:49:00Z">
        <w:r>
          <w:t>pode ver quem são os alunos que fazem parte da sua turma.</w:t>
        </w:r>
      </w:ins>
    </w:p>
    <w:p w:rsidR="002A4486" w:rsidRDefault="002A4486" w:rsidP="005F0194">
      <w:pPr>
        <w:rPr>
          <w:ins w:id="846" w:author="Ryan Lemos" w:date="2019-02-20T20:53:00Z"/>
        </w:rPr>
        <w:pPrChange w:id="847" w:author="Ryan Lemos" w:date="2019-02-21T20:48:00Z">
          <w:pPr>
            <w:ind w:firstLine="0"/>
            <w:jc w:val="center"/>
          </w:pPr>
        </w:pPrChange>
      </w:pPr>
    </w:p>
    <w:p w:rsidR="00987BE5" w:rsidRDefault="00987BE5" w:rsidP="00987BE5">
      <w:pPr>
        <w:ind w:firstLine="0"/>
        <w:jc w:val="center"/>
        <w:rPr>
          <w:ins w:id="848" w:author="Ryan Lemos" w:date="2019-02-21T20:49:00Z"/>
        </w:rPr>
      </w:pPr>
      <w:ins w:id="849"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850" w:author="Ryan Lemos" w:date="2019-02-21T20:49:00Z"/>
        </w:rPr>
      </w:pPr>
    </w:p>
    <w:p w:rsidR="005F0194" w:rsidRDefault="005F0194" w:rsidP="005F0194">
      <w:pPr>
        <w:rPr>
          <w:ins w:id="851" w:author="Ryan Lemos" w:date="2019-02-21T20:49:00Z"/>
        </w:rPr>
        <w:pPrChange w:id="852" w:author="Ryan Lemos" w:date="2019-02-21T20:49:00Z">
          <w:pPr>
            <w:ind w:firstLine="0"/>
            <w:jc w:val="center"/>
          </w:pPr>
        </w:pPrChange>
      </w:pPr>
      <w:ins w:id="853" w:author="Ryan Lemos" w:date="2019-02-21T20:49:00Z">
        <w:r>
          <w:t xml:space="preserve">Ao entrar numa turma em específico </w:t>
        </w:r>
      </w:ins>
      <w:ins w:id="854" w:author="Ryan Lemos" w:date="2019-02-21T20:54:00Z">
        <w:r w:rsidR="002A4486">
          <w:t xml:space="preserve">o professor tem uma lista dos alunos que fazem parte da sua turma conforme descrito pela </w:t>
        </w:r>
        <w:r w:rsidR="002A4486" w:rsidRPr="002A4486">
          <w:rPr>
            <w:highlight w:val="yellow"/>
            <w:rPrChange w:id="855" w:author="Ryan Lemos" w:date="2019-02-21T20:54:00Z">
              <w:rPr/>
            </w:rPrChange>
          </w:rPr>
          <w:t>figura x</w:t>
        </w:r>
        <w:r w:rsidR="002A4486">
          <w:t>.</w:t>
        </w:r>
      </w:ins>
    </w:p>
    <w:p w:rsidR="005F0194" w:rsidRDefault="005F0194" w:rsidP="00987BE5">
      <w:pPr>
        <w:ind w:firstLine="0"/>
        <w:jc w:val="center"/>
        <w:rPr>
          <w:ins w:id="856" w:author="Ryan Lemos" w:date="2019-02-20T20:53:00Z"/>
        </w:rPr>
      </w:pPr>
    </w:p>
    <w:p w:rsidR="00987BE5" w:rsidRDefault="00987BE5" w:rsidP="00987BE5">
      <w:pPr>
        <w:ind w:firstLine="0"/>
        <w:jc w:val="center"/>
        <w:rPr>
          <w:ins w:id="857" w:author="Ryan Lemos" w:date="2019-02-21T20:54:00Z"/>
        </w:rPr>
      </w:pPr>
      <w:ins w:id="858"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859" w:author="Ryan Lemos" w:date="2019-02-21T20:54:00Z"/>
        </w:rPr>
      </w:pPr>
    </w:p>
    <w:p w:rsidR="002A4486" w:rsidRDefault="00363A00" w:rsidP="002A4486">
      <w:pPr>
        <w:rPr>
          <w:ins w:id="860" w:author="Ryan Lemos" w:date="2019-02-21T20:54:00Z"/>
        </w:rPr>
        <w:pPrChange w:id="861" w:author="Ryan Lemos" w:date="2019-02-21T20:54:00Z">
          <w:pPr>
            <w:ind w:firstLine="0"/>
            <w:jc w:val="center"/>
          </w:pPr>
        </w:pPrChange>
      </w:pPr>
      <w:ins w:id="862" w:author="Ryan Lemos" w:date="2019-02-21T20:55:00Z">
        <w:r>
          <w:t xml:space="preserve">Ainda é possível ao professor, como evidenciado pela estória da </w:t>
        </w:r>
        <w:r w:rsidRPr="00363A00">
          <w:rPr>
            <w:highlight w:val="yellow"/>
            <w:rPrChange w:id="863" w:author="Ryan Lemos" w:date="2019-02-21T20:55:00Z">
              <w:rPr/>
            </w:rPrChange>
          </w:rPr>
          <w:t>figura x</w:t>
        </w:r>
        <w:r>
          <w:t xml:space="preserve">, gerenciar </w:t>
        </w:r>
      </w:ins>
      <w:ins w:id="864"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865" w:author="Ryan Lemos" w:date="2019-02-20T20:53:00Z"/>
        </w:rPr>
      </w:pPr>
    </w:p>
    <w:p w:rsidR="00987BE5" w:rsidRDefault="00987BE5" w:rsidP="00987BE5">
      <w:pPr>
        <w:ind w:firstLine="0"/>
        <w:jc w:val="center"/>
        <w:rPr>
          <w:ins w:id="866" w:author="Ryan Lemos" w:date="2019-02-21T20:56:00Z"/>
        </w:rPr>
      </w:pPr>
      <w:ins w:id="867"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868" w:author="Ryan Lemos" w:date="2019-02-21T20:56:00Z"/>
        </w:rPr>
      </w:pPr>
    </w:p>
    <w:p w:rsidR="00363A00" w:rsidRDefault="00363A00" w:rsidP="00363A00">
      <w:pPr>
        <w:rPr>
          <w:ins w:id="869" w:author="Ryan Lemos" w:date="2019-02-21T20:56:00Z"/>
        </w:rPr>
        <w:pPrChange w:id="870" w:author="Ryan Lemos" w:date="2019-02-21T20:56:00Z">
          <w:pPr>
            <w:ind w:firstLine="0"/>
            <w:jc w:val="center"/>
          </w:pPr>
        </w:pPrChange>
      </w:pPr>
      <w:ins w:id="871" w:author="Ryan Lemos" w:date="2019-02-21T20:56:00Z">
        <w:r>
          <w:t xml:space="preserve">A </w:t>
        </w:r>
        <w:r w:rsidRPr="00363A00">
          <w:rPr>
            <w:highlight w:val="yellow"/>
            <w:rPrChange w:id="872" w:author="Ryan Lemos" w:date="2019-02-21T20:56:00Z">
              <w:rPr/>
            </w:rPrChange>
          </w:rPr>
          <w:t>figura x</w:t>
        </w:r>
        <w:r>
          <w:t xml:space="preserve"> representa </w:t>
        </w:r>
      </w:ins>
      <w:ins w:id="873" w:author="Ryan Lemos" w:date="2019-02-21T20:57:00Z">
        <w:r w:rsidR="0007209C">
          <w:t xml:space="preserve">essa maneira de associar descrita pela estória da </w:t>
        </w:r>
        <w:r w:rsidR="0007209C" w:rsidRPr="0007209C">
          <w:rPr>
            <w:highlight w:val="yellow"/>
            <w:rPrChange w:id="874" w:author="Ryan Lemos" w:date="2019-02-21T20:57:00Z">
              <w:rPr/>
            </w:rPrChange>
          </w:rPr>
          <w:t>figura x</w:t>
        </w:r>
        <w:r w:rsidR="0007209C">
          <w:t xml:space="preserve">. Buscou-se </w:t>
        </w:r>
      </w:ins>
      <w:ins w:id="875" w:author="Ryan Lemos" w:date="2019-02-21T20:58:00Z">
        <w:r w:rsidR="0007209C">
          <w:t>deixar o processo de associação de alunos o mais simples possível como requerido pela estória. Ao professor, tem-se duas tabelas, a da esquerda e a da direita. A da esquerda contém os a</w:t>
        </w:r>
      </w:ins>
      <w:ins w:id="876" w:author="Ryan Lemos" w:date="2019-02-21T20:59:00Z">
        <w:r w:rsidR="0007209C">
          <w:t>lunos que não fazem parte da turma. A da direita, por conseguinte se trata dos alunos que fazem parte da turma. Cabe ao p</w:t>
        </w:r>
      </w:ins>
      <w:ins w:id="877" w:author="Ryan Lemos" w:date="2019-02-21T21:00:00Z">
        <w:r w:rsidR="0007209C">
          <w:t xml:space="preserve">rofessor marcar quem ele quer na turma, pode pesquisar em caso de muitos usuários, e ao marcar um aluno </w:t>
        </w:r>
      </w:ins>
      <w:ins w:id="878" w:author="Ryan Lemos" w:date="2019-02-21T21:01:00Z">
        <w:r w:rsidR="0007209C">
          <w:t>o botão com</w:t>
        </w:r>
      </w:ins>
      <w:ins w:id="879" w:author="Ryan Lemos" w:date="2019-02-21T21:02:00Z">
        <w:r w:rsidR="0007209C">
          <w:t xml:space="preserve"> </w:t>
        </w:r>
      </w:ins>
      <w:ins w:id="880" w:author="Ryan Lemos" w:date="2019-02-21T21:24:00Z">
        <w:r w:rsidR="006F54D5">
          <w:t>o ícone</w:t>
        </w:r>
      </w:ins>
      <w:ins w:id="881" w:author="Ryan Lemos" w:date="2019-02-21T21:02:00Z">
        <w:r w:rsidR="0007209C">
          <w:t xml:space="preserve"> de</w:t>
        </w:r>
      </w:ins>
      <w:ins w:id="882" w:author="Ryan Lemos" w:date="2019-02-21T21:00:00Z">
        <w:r w:rsidR="0007209C">
          <w:t xml:space="preserve"> seta em direção a direita fica ativa na cor verde indicando que o professor irá adicionar os alunos m</w:t>
        </w:r>
      </w:ins>
      <w:ins w:id="883" w:author="Ryan Lemos" w:date="2019-02-21T21:01:00Z">
        <w:r w:rsidR="0007209C">
          <w:t>arcados. Ao clicar os alunos são associados a turma. Na tabela da direita o processo é o mesmo</w:t>
        </w:r>
      </w:ins>
      <w:ins w:id="884" w:author="Ryan Lemos" w:date="2019-02-21T21:02:00Z">
        <w:r w:rsidR="0007209C">
          <w:t xml:space="preserve">, ao marcar um aluno o botão com </w:t>
        </w:r>
      </w:ins>
      <w:ins w:id="885" w:author="Ryan Lemos" w:date="2019-02-21T21:24:00Z">
        <w:r w:rsidR="006F54D5">
          <w:t xml:space="preserve">o ícone </w:t>
        </w:r>
      </w:ins>
      <w:ins w:id="886" w:author="Ryan Lemos" w:date="2019-02-21T21:02:00Z">
        <w:r w:rsidR="0007209C">
          <w:t>de seta em direção a es</w:t>
        </w:r>
      </w:ins>
      <w:ins w:id="887" w:author="Ryan Lemos" w:date="2019-02-21T21:07:00Z">
        <w:r w:rsidR="00386EE3">
          <w:t xml:space="preserve">querda é habilitado na cor vermelha, indicando que o professor irá retirar os alunos da turma, conforme visto na </w:t>
        </w:r>
        <w:r w:rsidR="00386EE3" w:rsidRPr="00386EE3">
          <w:rPr>
            <w:highlight w:val="yellow"/>
            <w:rPrChange w:id="888" w:author="Ryan Lemos" w:date="2019-02-21T21:07:00Z">
              <w:rPr/>
            </w:rPrChange>
          </w:rPr>
          <w:t>figura x</w:t>
        </w:r>
        <w:r w:rsidR="00386EE3">
          <w:t>. Ao cl</w:t>
        </w:r>
      </w:ins>
      <w:ins w:id="889" w:author="Ryan Lemos" w:date="2019-02-21T21:08:00Z">
        <w:r w:rsidR="00386EE3">
          <w:t>icar na seta os alunos são removidos.</w:t>
        </w:r>
      </w:ins>
    </w:p>
    <w:p w:rsidR="00363A00" w:rsidRDefault="00363A00" w:rsidP="00987BE5">
      <w:pPr>
        <w:ind w:firstLine="0"/>
        <w:jc w:val="center"/>
        <w:rPr>
          <w:ins w:id="890" w:author="Ryan Lemos" w:date="2019-02-20T20:53:00Z"/>
        </w:rPr>
      </w:pPr>
    </w:p>
    <w:p w:rsidR="00987BE5" w:rsidRDefault="00987BE5" w:rsidP="00987BE5">
      <w:pPr>
        <w:ind w:firstLine="0"/>
        <w:jc w:val="center"/>
        <w:rPr>
          <w:ins w:id="891" w:author="Ryan Lemos" w:date="2019-02-21T21:08:00Z"/>
        </w:rPr>
      </w:pPr>
      <w:ins w:id="892" w:author="Ryan Lemos" w:date="2019-02-20T20:53:00Z">
        <w:r>
          <w:rPr>
            <w:noProof/>
          </w:rPr>
          <w:lastRenderedPageBreak/>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893" w:author="Ryan Lemos" w:date="2019-02-21T21:09:00Z"/>
        </w:rPr>
      </w:pPr>
    </w:p>
    <w:p w:rsidR="00386EE3" w:rsidRDefault="00386EE3" w:rsidP="00386EE3">
      <w:pPr>
        <w:rPr>
          <w:ins w:id="894" w:author="Ryan Lemos" w:date="2019-02-20T20:53:00Z"/>
        </w:rPr>
        <w:pPrChange w:id="895" w:author="Ryan Lemos" w:date="2019-02-21T21:09:00Z">
          <w:pPr>
            <w:ind w:firstLine="0"/>
            <w:jc w:val="center"/>
          </w:pPr>
        </w:pPrChange>
      </w:pPr>
      <w:ins w:id="896" w:author="Ryan Lemos" w:date="2019-02-21T21:09:00Z">
        <w:r>
          <w:t xml:space="preserve">A estória apresentada na </w:t>
        </w:r>
        <w:r w:rsidRPr="00386EE3">
          <w:rPr>
            <w:highlight w:val="yellow"/>
            <w:rPrChange w:id="897" w:author="Ryan Lemos" w:date="2019-02-21T21:09:00Z">
              <w:rPr/>
            </w:rPrChange>
          </w:rPr>
          <w:t>figura x</w:t>
        </w:r>
        <w:r>
          <w:t xml:space="preserve"> representa o desejo do professor ao saber quando um aluno tem dúvida. Surge então a necessidade de avisar o professor de uma </w:t>
        </w:r>
      </w:ins>
      <w:ins w:id="898" w:author="Ryan Lemos" w:date="2019-02-21T21:10:00Z">
        <w:r>
          <w:t xml:space="preserve">dúvida do aluno assim que ela é enviada. </w:t>
        </w:r>
      </w:ins>
    </w:p>
    <w:p w:rsidR="00987BE5" w:rsidRDefault="00987BE5" w:rsidP="00987BE5">
      <w:pPr>
        <w:ind w:firstLine="0"/>
        <w:jc w:val="center"/>
        <w:rPr>
          <w:ins w:id="899" w:author="Ryan Lemos" w:date="2019-02-20T20:53:00Z"/>
        </w:rPr>
      </w:pPr>
    </w:p>
    <w:p w:rsidR="00987BE5" w:rsidRDefault="00987BE5" w:rsidP="00987BE5">
      <w:pPr>
        <w:ind w:firstLine="0"/>
        <w:jc w:val="center"/>
        <w:rPr>
          <w:ins w:id="900" w:author="Ryan Lemos" w:date="2019-02-21T21:10:00Z"/>
        </w:rPr>
      </w:pPr>
      <w:ins w:id="901"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902" w:author="Ryan Lemos" w:date="2019-02-21T21:10:00Z"/>
        </w:rPr>
      </w:pPr>
    </w:p>
    <w:p w:rsidR="00386EE3" w:rsidRDefault="00386EE3" w:rsidP="00386EE3">
      <w:pPr>
        <w:rPr>
          <w:ins w:id="903" w:author="Ryan Lemos" w:date="2019-02-21T21:10:00Z"/>
        </w:rPr>
        <w:pPrChange w:id="904" w:author="Ryan Lemos" w:date="2019-02-21T21:10:00Z">
          <w:pPr>
            <w:ind w:firstLine="0"/>
            <w:jc w:val="center"/>
          </w:pPr>
        </w:pPrChange>
      </w:pPr>
      <w:ins w:id="905" w:author="Ryan Lemos" w:date="2019-02-21T21:10:00Z">
        <w:r>
          <w:t>O sistema de notificações do ambiente fica</w:t>
        </w:r>
        <w:r>
          <w:t xml:space="preserve"> responsável por notificar os professores de uma no</w:t>
        </w:r>
      </w:ins>
      <w:ins w:id="906" w:author="Ryan Lemos" w:date="2019-02-21T21:11:00Z">
        <w:r>
          <w:t>va dúvida. Assim que a dúvida da notificação é respondida, todas as notificações são excluídas, evitando aos outros professores de responder a uma dúvida já respondida</w:t>
        </w:r>
      </w:ins>
      <w:ins w:id="907" w:author="Ryan Lemos" w:date="2019-02-21T21:12:00Z">
        <w:r>
          <w:t>.</w:t>
        </w:r>
      </w:ins>
    </w:p>
    <w:p w:rsidR="00386EE3" w:rsidRDefault="00386EE3" w:rsidP="00987BE5">
      <w:pPr>
        <w:ind w:firstLine="0"/>
        <w:jc w:val="center"/>
        <w:rPr>
          <w:ins w:id="908" w:author="Ryan Lemos" w:date="2019-02-20T20:53:00Z"/>
        </w:rPr>
      </w:pPr>
    </w:p>
    <w:p w:rsidR="00987BE5" w:rsidRDefault="00987BE5" w:rsidP="00987BE5">
      <w:pPr>
        <w:ind w:firstLine="0"/>
        <w:jc w:val="center"/>
        <w:rPr>
          <w:ins w:id="909" w:author="Ryan Lemos" w:date="2019-02-21T21:12:00Z"/>
        </w:rPr>
      </w:pPr>
      <w:ins w:id="910"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911" w:author="Ryan Lemos" w:date="2019-02-21T21:12:00Z"/>
        </w:rPr>
      </w:pPr>
    </w:p>
    <w:p w:rsidR="00386EE3" w:rsidRDefault="00386EE3" w:rsidP="00386EE3">
      <w:pPr>
        <w:rPr>
          <w:ins w:id="912" w:author="Ryan Lemos" w:date="2019-02-21T21:16:00Z"/>
        </w:rPr>
      </w:pPr>
      <w:ins w:id="913" w:author="Ryan Lemos" w:date="2019-02-21T21:12:00Z">
        <w:r>
          <w:lastRenderedPageBreak/>
          <w:t xml:space="preserve">A estória definida pela </w:t>
        </w:r>
        <w:r w:rsidRPr="00386EE3">
          <w:rPr>
            <w:highlight w:val="yellow"/>
            <w:rPrChange w:id="914" w:author="Ryan Lemos" w:date="2019-02-21T21:12:00Z">
              <w:rPr/>
            </w:rPrChange>
          </w:rPr>
          <w:t>figura x</w:t>
        </w:r>
      </w:ins>
      <w:ins w:id="915"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916" w:author="Ryan Lemos" w:date="2019-02-21T21:14:00Z">
        <w:r>
          <w:t>ponder à pergunta. Caso contrário outro professor tem a possibilidade de responder. Então as dúvidas são enviadas a todos os professores e não somente ao professor da turma do aluno com dúvida. Iss</w:t>
        </w:r>
      </w:ins>
      <w:ins w:id="917" w:author="Ryan Lemos" w:date="2019-02-21T21:15:00Z">
        <w:r>
          <w:t xml:space="preserve">o se deu pelo fato de possibilitar agilidade no processo de resposta, já que </w:t>
        </w:r>
      </w:ins>
      <w:ins w:id="918" w:author="Ryan Lemos" w:date="2019-02-21T21:16:00Z">
        <w:r>
          <w:t>os professores da escola detêm</w:t>
        </w:r>
      </w:ins>
      <w:ins w:id="919" w:author="Ryan Lemos" w:date="2019-02-21T21:15:00Z">
        <w:r>
          <w:t xml:space="preserve"> conhecimento e capacidade para sanar as dúvidas dos alunos. </w:t>
        </w:r>
      </w:ins>
    </w:p>
    <w:p w:rsidR="00386EE3" w:rsidRDefault="00386EE3" w:rsidP="00386EE3">
      <w:pPr>
        <w:rPr>
          <w:ins w:id="920" w:author="Ryan Lemos" w:date="2019-02-20T20:53:00Z"/>
        </w:rPr>
        <w:pPrChange w:id="921" w:author="Ryan Lemos" w:date="2019-02-21T21:12:00Z">
          <w:pPr>
            <w:ind w:firstLine="0"/>
            <w:jc w:val="center"/>
          </w:pPr>
        </w:pPrChange>
      </w:pPr>
    </w:p>
    <w:p w:rsidR="00987BE5" w:rsidRDefault="00987BE5" w:rsidP="00987BE5">
      <w:pPr>
        <w:ind w:firstLine="0"/>
        <w:jc w:val="center"/>
        <w:rPr>
          <w:ins w:id="922" w:author="Ryan Lemos" w:date="2019-02-21T21:17:00Z"/>
        </w:rPr>
      </w:pPr>
      <w:ins w:id="923"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924" w:author="Ryan Lemos" w:date="2019-02-21T21:16:00Z"/>
        </w:rPr>
      </w:pPr>
    </w:p>
    <w:p w:rsidR="00386EE3" w:rsidRDefault="00386EE3" w:rsidP="00386EE3">
      <w:pPr>
        <w:rPr>
          <w:ins w:id="925" w:author="Ryan Lemos" w:date="2019-02-21T21:16:00Z"/>
        </w:rPr>
        <w:pPrChange w:id="926" w:author="Ryan Lemos" w:date="2019-02-21T21:16:00Z">
          <w:pPr>
            <w:ind w:firstLine="0"/>
            <w:jc w:val="center"/>
          </w:pPr>
        </w:pPrChange>
      </w:pPr>
      <w:ins w:id="927" w:author="Ryan Lemos" w:date="2019-02-21T21:16:00Z">
        <w:r>
          <w:t xml:space="preserve">A </w:t>
        </w:r>
        <w:r w:rsidRPr="004263B0">
          <w:rPr>
            <w:highlight w:val="yellow"/>
            <w:rPrChange w:id="928" w:author="Ryan Lemos" w:date="2019-02-21T21:18:00Z">
              <w:rPr/>
            </w:rPrChange>
          </w:rPr>
          <w:t>figura x</w:t>
        </w:r>
        <w:r>
          <w:t xml:space="preserve"> representa a interface de resposta à dúvida. </w:t>
        </w:r>
      </w:ins>
      <w:ins w:id="929"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930"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931" w:author="Ryan Lemos" w:date="2019-02-20T20:53:00Z"/>
        </w:rPr>
      </w:pPr>
      <w:ins w:id="932" w:author="Ryan Lemos" w:date="2019-02-21T21:16:00Z">
        <w:r>
          <w:t xml:space="preserve"> </w:t>
        </w:r>
      </w:ins>
    </w:p>
    <w:p w:rsidR="00987BE5" w:rsidRDefault="00987BE5" w:rsidP="00987BE5">
      <w:pPr>
        <w:ind w:firstLine="0"/>
        <w:jc w:val="center"/>
        <w:rPr>
          <w:ins w:id="933" w:author="Ryan Lemos" w:date="2019-02-20T20:53:00Z"/>
        </w:rPr>
      </w:pPr>
      <w:ins w:id="934" w:author="Ryan Lemos" w:date="2019-02-20T20:53:00Z">
        <w:r>
          <w:rPr>
            <w:noProof/>
          </w:rPr>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935" w:author="Ryan Lemos" w:date="2019-02-21T21:20:00Z"/>
        </w:rPr>
      </w:pPr>
    </w:p>
    <w:p w:rsidR="006F54D5" w:rsidRDefault="006F54D5" w:rsidP="006F54D5">
      <w:pPr>
        <w:rPr>
          <w:ins w:id="936" w:author="Ryan Lemos" w:date="2019-02-21T21:20:00Z"/>
        </w:rPr>
        <w:pPrChange w:id="937" w:author="Ryan Lemos" w:date="2019-02-21T21:20:00Z">
          <w:pPr>
            <w:ind w:firstLine="0"/>
            <w:jc w:val="center"/>
          </w:pPr>
        </w:pPrChange>
      </w:pPr>
      <w:ins w:id="938" w:author="Ryan Lemos" w:date="2019-02-21T21:20:00Z">
        <w:r>
          <w:lastRenderedPageBreak/>
          <w:t>Por último ao professor, pode surgir a necessidade de não exatamente seguir a notificação</w:t>
        </w:r>
      </w:ins>
      <w:ins w:id="939" w:author="Ryan Lemos" w:date="2019-02-21T21:21:00Z">
        <w:r>
          <w:t xml:space="preserve"> de uma dúvida</w:t>
        </w:r>
      </w:ins>
      <w:ins w:id="940" w:author="Ryan Lemos" w:date="2019-02-21T21:20:00Z">
        <w:r>
          <w:t>, mas verificar quais são as dúvidas geradas pelos alunos e escolher qual responder.</w:t>
        </w:r>
      </w:ins>
      <w:ins w:id="941" w:author="Ryan Lemos" w:date="2019-02-21T21:21:00Z">
        <w:r>
          <w:t xml:space="preserve"> A </w:t>
        </w:r>
        <w:r w:rsidRPr="006F54D5">
          <w:rPr>
            <w:highlight w:val="yellow"/>
            <w:rPrChange w:id="942" w:author="Ryan Lemos" w:date="2019-02-21T21:21:00Z">
              <w:rPr/>
            </w:rPrChange>
          </w:rPr>
          <w:t>figura x</w:t>
        </w:r>
        <w:r>
          <w:t xml:space="preserve"> descreve a estória que representa esse processo, ou seja</w:t>
        </w:r>
      </w:ins>
      <w:ins w:id="943" w:author="Ryan Lemos" w:date="2019-02-21T21:24:00Z">
        <w:r>
          <w:t>,</w:t>
        </w:r>
      </w:ins>
      <w:ins w:id="944" w:author="Ryan Lemos" w:date="2019-02-21T21:21:00Z">
        <w:r>
          <w:t xml:space="preserve"> a listagem de todas as dúvid</w:t>
        </w:r>
      </w:ins>
      <w:ins w:id="945" w:author="Ryan Lemos" w:date="2019-02-21T21:22:00Z">
        <w:r>
          <w:t>as cadastradas.</w:t>
        </w:r>
      </w:ins>
    </w:p>
    <w:p w:rsidR="006F54D5" w:rsidRDefault="006F54D5" w:rsidP="00987BE5">
      <w:pPr>
        <w:ind w:firstLine="0"/>
        <w:jc w:val="center"/>
        <w:rPr>
          <w:ins w:id="946" w:author="Ryan Lemos" w:date="2019-02-20T20:53:00Z"/>
        </w:rPr>
      </w:pPr>
    </w:p>
    <w:p w:rsidR="00987BE5" w:rsidRDefault="00987BE5" w:rsidP="00987BE5">
      <w:pPr>
        <w:ind w:firstLine="0"/>
        <w:jc w:val="center"/>
        <w:rPr>
          <w:ins w:id="947" w:author="Ryan Lemos" w:date="2019-02-21T21:22:00Z"/>
        </w:rPr>
      </w:pPr>
      <w:ins w:id="948"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949" w:author="Ryan Lemos" w:date="2019-02-21T21:22:00Z"/>
        </w:rPr>
      </w:pPr>
    </w:p>
    <w:p w:rsidR="006F54D5" w:rsidRDefault="006F54D5" w:rsidP="006F54D5">
      <w:pPr>
        <w:rPr>
          <w:ins w:id="950" w:author="Ryan Lemos" w:date="2019-02-21T20:48:00Z"/>
        </w:rPr>
        <w:pPrChange w:id="951" w:author="Ryan Lemos" w:date="2019-02-21T21:22:00Z">
          <w:pPr>
            <w:ind w:firstLine="0"/>
            <w:jc w:val="center"/>
          </w:pPr>
        </w:pPrChange>
      </w:pPr>
      <w:ins w:id="952" w:author="Ryan Lemos" w:date="2019-02-21T21:22:00Z">
        <w:r>
          <w:t xml:space="preserve">A listagem das dúvidas requisitada pela estória da </w:t>
        </w:r>
        <w:r w:rsidRPr="006F54D5">
          <w:rPr>
            <w:highlight w:val="yellow"/>
            <w:rPrChange w:id="953" w:author="Ryan Lemos" w:date="2019-02-21T21:22:00Z">
              <w:rPr/>
            </w:rPrChange>
          </w:rPr>
          <w:t>figura x</w:t>
        </w:r>
        <w:r>
          <w:t xml:space="preserve">, pode ser vista na </w:t>
        </w:r>
        <w:r w:rsidRPr="006F54D5">
          <w:rPr>
            <w:highlight w:val="yellow"/>
            <w:rPrChange w:id="954" w:author="Ryan Lemos" w:date="2019-02-21T21:22:00Z">
              <w:rPr/>
            </w:rPrChange>
          </w:rPr>
          <w:t>figura x</w:t>
        </w:r>
      </w:ins>
      <w:ins w:id="955" w:author="Ryan Lemos" w:date="2019-02-21T21:23:00Z">
        <w:r>
          <w:t>. Nela o professor tem acesso a todas as dúvidas geradas pelos alunos até o determinado momento e pode escolher qual responder, clicando no botão com ícone de lápis</w:t>
        </w:r>
      </w:ins>
      <w:ins w:id="956" w:author="Ryan Lemos" w:date="2019-02-21T21:24:00Z">
        <w:r>
          <w:t>.</w:t>
        </w:r>
        <w:r w:rsidR="00D76B51">
          <w:t xml:space="preserve"> A janela que</w:t>
        </w:r>
      </w:ins>
      <w:ins w:id="957" w:author="Ryan Lemos" w:date="2019-02-21T21:25:00Z">
        <w:r w:rsidR="00D76B51">
          <w:t xml:space="preserve"> surge ao clicar no botão citado é a apresentada na </w:t>
        </w:r>
        <w:r w:rsidR="00D76B51" w:rsidRPr="00D76B51">
          <w:rPr>
            <w:highlight w:val="yellow"/>
            <w:rPrChange w:id="958" w:author="Ryan Lemos" w:date="2019-02-21T21:25:00Z">
              <w:rPr/>
            </w:rPrChange>
          </w:rPr>
          <w:t>figura x</w:t>
        </w:r>
        <w:r w:rsidR="00D76B51">
          <w:t>.</w:t>
        </w:r>
      </w:ins>
    </w:p>
    <w:p w:rsidR="005F0194" w:rsidRDefault="005F0194" w:rsidP="00987BE5">
      <w:pPr>
        <w:ind w:firstLine="0"/>
        <w:jc w:val="center"/>
        <w:rPr>
          <w:ins w:id="959" w:author="Ryan Lemos" w:date="2019-02-20T20:53:00Z"/>
        </w:rPr>
      </w:pPr>
    </w:p>
    <w:p w:rsidR="00987BE5" w:rsidRDefault="00987BE5" w:rsidP="00987BE5">
      <w:pPr>
        <w:ind w:firstLine="0"/>
        <w:jc w:val="center"/>
        <w:rPr>
          <w:ins w:id="960" w:author="Ryan Lemos" w:date="2019-02-20T20:53:00Z"/>
        </w:rPr>
      </w:pPr>
      <w:ins w:id="961" w:author="Ryan Lemos" w:date="2019-02-20T20:53:00Z">
        <w:r>
          <w:rPr>
            <w:noProof/>
          </w:rPr>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148840"/>
                      </a:xfrm>
                      <a:prstGeom prst="rect">
                        <a:avLst/>
                      </a:prstGeom>
                    </pic:spPr>
                  </pic:pic>
                </a:graphicData>
              </a:graphic>
            </wp:inline>
          </w:drawing>
        </w:r>
      </w:ins>
    </w:p>
    <w:p w:rsidR="00F420BA" w:rsidRDefault="00F420BA">
      <w:pPr>
        <w:jc w:val="center"/>
        <w:rPr>
          <w:ins w:id="962" w:author="Ryan Lemos" w:date="2019-02-18T21:04:00Z"/>
        </w:rPr>
        <w:pPrChange w:id="963" w:author="Ryan Lemos" w:date="2019-02-19T22:38:00Z">
          <w:pPr/>
        </w:pPrChange>
      </w:pPr>
    </w:p>
    <w:p w:rsidR="00FB122B" w:rsidRDefault="00FB122B">
      <w:pPr>
        <w:pStyle w:val="Ttulo4"/>
        <w:rPr>
          <w:ins w:id="964" w:author="Ryan Lemos" w:date="2019-02-18T21:04:00Z"/>
        </w:rPr>
      </w:pPr>
      <w:ins w:id="965" w:author="Ryan Lemos" w:date="2019-02-18T21:04:00Z">
        <w:r>
          <w:t>Estórias dos alunos</w:t>
        </w:r>
      </w:ins>
    </w:p>
    <w:p w:rsidR="00FB122B" w:rsidRDefault="00FB122B" w:rsidP="00FB122B">
      <w:pPr>
        <w:rPr>
          <w:ins w:id="966" w:author="Ryan Lemos" w:date="2019-02-18T21:04:00Z"/>
        </w:rPr>
      </w:pPr>
    </w:p>
    <w:p w:rsidR="00FB122B" w:rsidRDefault="00FB122B" w:rsidP="00FB122B">
      <w:pPr>
        <w:rPr>
          <w:ins w:id="967" w:author="Ryan Lemos" w:date="2019-02-18T21:04:00Z"/>
        </w:rPr>
      </w:pPr>
      <w:ins w:id="968"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969" w:author="Ryan Lemos" w:date="2019-02-18T21:04:00Z"/>
        </w:rPr>
      </w:pPr>
      <w:ins w:id="970" w:author="Ryan Lemos" w:date="2019-02-18T21:04:00Z">
        <w:r>
          <w:t xml:space="preserve">A primeira estória se trata da tela de inicialização do sistema, e a necessidade de exibição do calendário da turma, com eventos como provas ou atividades, para que o aluno </w:t>
        </w:r>
        <w:r>
          <w:lastRenderedPageBreak/>
          <w:t xml:space="preserve">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971" w:author="Ryan Lemos" w:date="2019-02-18T21:04:00Z"/>
        </w:rPr>
      </w:pPr>
    </w:p>
    <w:p w:rsidR="00FB122B" w:rsidRDefault="00FB122B" w:rsidP="00FB122B">
      <w:pPr>
        <w:ind w:firstLine="0"/>
        <w:jc w:val="center"/>
        <w:rPr>
          <w:ins w:id="972" w:author="Ryan Lemos" w:date="2019-02-21T20:41:00Z"/>
        </w:rPr>
      </w:pPr>
      <w:ins w:id="973"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974" w:author="Ryan Lemos" w:date="2019-02-20T20:05:00Z"/>
        </w:rPr>
      </w:pPr>
    </w:p>
    <w:p w:rsidR="008901B1" w:rsidRDefault="008901B1">
      <w:pPr>
        <w:rPr>
          <w:ins w:id="975" w:author="Ryan Lemos" w:date="2019-02-20T20:05:00Z"/>
        </w:rPr>
        <w:pPrChange w:id="976" w:author="Ryan Lemos" w:date="2019-02-20T20:05:00Z">
          <w:pPr>
            <w:ind w:firstLine="0"/>
            <w:jc w:val="center"/>
          </w:pPr>
        </w:pPrChange>
      </w:pPr>
      <w:ins w:id="977" w:author="Ryan Lemos" w:date="2019-02-20T20:05:00Z">
        <w:r>
          <w:t xml:space="preserve">É apresentado ao aluno um calendário interativo, ao qual o </w:t>
        </w:r>
      </w:ins>
      <w:ins w:id="978" w:author="Ryan Lemos" w:date="2019-02-20T20:06:00Z">
        <w:r>
          <w:t>aluno pode navegar pelos dias, meses ou semanas, além disso é possível visualiza-lo pelo mês, pela semana ou pelo dia. O Aluno ainda pode conferir os eventos</w:t>
        </w:r>
      </w:ins>
      <w:ins w:id="979" w:author="Ryan Lemos" w:date="2019-02-20T20:07:00Z">
        <w:r>
          <w:t xml:space="preserve"> que a escola ou o professor da sua turma cadastrou. Os eventos ficam</w:t>
        </w:r>
      </w:ins>
      <w:ins w:id="980" w:author="Ryan Lemos" w:date="2019-02-20T20:06:00Z">
        <w:r>
          <w:t xml:space="preserve"> desta</w:t>
        </w:r>
      </w:ins>
      <w:ins w:id="981" w:author="Ryan Lemos" w:date="2019-02-20T20:07:00Z">
        <w:r>
          <w:t>cados no calendário conforme a cor escolhida por quem cadastrou o evento</w:t>
        </w:r>
      </w:ins>
      <w:ins w:id="982" w:author="Ryan Lemos" w:date="2019-02-20T20:08:00Z">
        <w:r>
          <w:t>. Caso haja mais de um evento na mesma data ou horário o calendário apresenta um contador. Ao clicar no dia em que se h</w:t>
        </w:r>
      </w:ins>
      <w:ins w:id="983" w:author="Ryan Lemos" w:date="2019-02-20T20:09:00Z">
        <w:r>
          <w:t>á eventos, a descrição dos eventos daquel</w:t>
        </w:r>
      </w:ins>
      <w:ins w:id="984" w:author="Ryan Lemos" w:date="2019-02-21T11:48:00Z">
        <w:r w:rsidR="005537DE">
          <w:t>e</w:t>
        </w:r>
      </w:ins>
      <w:ins w:id="985" w:author="Ryan Lemos" w:date="2019-02-20T20:09:00Z">
        <w:r>
          <w:t xml:space="preserve"> dia são apresentadas.</w:t>
        </w:r>
      </w:ins>
    </w:p>
    <w:p w:rsidR="008901B1" w:rsidRDefault="008901B1" w:rsidP="00FB122B">
      <w:pPr>
        <w:ind w:firstLine="0"/>
        <w:jc w:val="center"/>
        <w:rPr>
          <w:ins w:id="986" w:author="Ryan Lemos" w:date="2019-02-20T20:04:00Z"/>
        </w:rPr>
      </w:pPr>
    </w:p>
    <w:p w:rsidR="009746E2" w:rsidRDefault="009746E2" w:rsidP="00FB122B">
      <w:pPr>
        <w:ind w:firstLine="0"/>
        <w:jc w:val="center"/>
        <w:rPr>
          <w:ins w:id="987" w:author="Ryan Lemos" w:date="2019-02-18T21:04:00Z"/>
        </w:rPr>
      </w:pPr>
      <w:ins w:id="988"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989" w:author="Ryan Lemos" w:date="2019-02-18T21:04:00Z"/>
        </w:rPr>
      </w:pPr>
    </w:p>
    <w:p w:rsidR="00FB122B" w:rsidRDefault="00FB122B" w:rsidP="00FB122B">
      <w:pPr>
        <w:rPr>
          <w:ins w:id="990" w:author="Ryan Lemos" w:date="2019-02-18T21:04:00Z"/>
        </w:rPr>
      </w:pPr>
      <w:ins w:id="991"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992" w:author="Ryan Lemos" w:date="2019-02-18T21:04:00Z"/>
        </w:rPr>
      </w:pPr>
    </w:p>
    <w:p w:rsidR="00FB122B" w:rsidRDefault="00FB122B" w:rsidP="00FB122B">
      <w:pPr>
        <w:ind w:firstLine="0"/>
        <w:jc w:val="center"/>
        <w:rPr>
          <w:ins w:id="993" w:author="Ryan Lemos" w:date="2019-02-20T19:48:00Z"/>
        </w:rPr>
      </w:pPr>
      <w:ins w:id="994" w:author="Ryan Lemos" w:date="2019-02-18T21:04:00Z">
        <w:r>
          <w:rPr>
            <w:noProof/>
          </w:rPr>
          <w:lastRenderedPageBreak/>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995" w:author="Ryan Lemos" w:date="2019-02-20T19:48:00Z"/>
        </w:rPr>
      </w:pPr>
    </w:p>
    <w:p w:rsidR="00CD1ADB" w:rsidRDefault="005D5225" w:rsidP="005D5225">
      <w:pPr>
        <w:rPr>
          <w:ins w:id="996" w:author="Ryan Lemos" w:date="2019-02-20T19:48:00Z"/>
        </w:rPr>
      </w:pPr>
      <w:ins w:id="997" w:author="Ryan Lemos" w:date="2019-02-20T19:49:00Z">
        <w:r>
          <w:t xml:space="preserve">O aluno pode enviar uma dúvida a respeito de um determinado assunto. A inserção do assunto serviu para ajudar o professor a identificar sobre o que se trata a dúvida do aluno. </w:t>
        </w:r>
      </w:ins>
      <w:ins w:id="998" w:author="Ryan Lemos" w:date="2019-02-20T19:50:00Z">
        <w:r>
          <w:t>O campo dúvida, refere-se a dúvida em si.</w:t>
        </w:r>
      </w:ins>
    </w:p>
    <w:p w:rsidR="005D5225" w:rsidRDefault="005D5225">
      <w:pPr>
        <w:rPr>
          <w:ins w:id="999" w:author="Ryan Lemos" w:date="2019-02-19T22:13:00Z"/>
        </w:rPr>
        <w:pPrChange w:id="1000" w:author="Ryan Lemos" w:date="2019-02-20T19:48:00Z">
          <w:pPr>
            <w:ind w:firstLine="0"/>
            <w:jc w:val="center"/>
          </w:pPr>
        </w:pPrChange>
      </w:pPr>
    </w:p>
    <w:p w:rsidR="004D7A94" w:rsidRDefault="004D7A94" w:rsidP="00FB122B">
      <w:pPr>
        <w:ind w:firstLine="0"/>
        <w:jc w:val="center"/>
        <w:rPr>
          <w:ins w:id="1001" w:author="Ryan Lemos" w:date="2019-02-18T21:04:00Z"/>
        </w:rPr>
      </w:pPr>
      <w:ins w:id="1002" w:author="Ryan Lemos" w:date="2019-02-19T22:14:00Z">
        <w:r>
          <w:rPr>
            <w:noProof/>
          </w:rPr>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003" w:author="Ryan Lemos" w:date="2019-02-18T21:04:00Z"/>
        </w:rPr>
      </w:pPr>
    </w:p>
    <w:p w:rsidR="00FB122B" w:rsidRDefault="00FB122B" w:rsidP="00FB122B">
      <w:pPr>
        <w:rPr>
          <w:ins w:id="1004" w:author="Ryan Lemos" w:date="2019-02-18T21:04:00Z"/>
        </w:rPr>
      </w:pPr>
      <w:ins w:id="1005"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006" w:author="Ryan Lemos" w:date="2019-02-20T19:41:00Z">
        <w:r w:rsidR="00CD1ADB">
          <w:t>.</w:t>
        </w:r>
      </w:ins>
    </w:p>
    <w:p w:rsidR="00FB122B" w:rsidRDefault="00FB122B" w:rsidP="00FB122B">
      <w:pPr>
        <w:ind w:firstLine="0"/>
        <w:jc w:val="center"/>
        <w:rPr>
          <w:ins w:id="1007" w:author="Ryan Lemos" w:date="2019-02-18T21:04:00Z"/>
        </w:rPr>
      </w:pPr>
    </w:p>
    <w:p w:rsidR="00FB122B" w:rsidRDefault="00FB122B" w:rsidP="00FB122B">
      <w:pPr>
        <w:ind w:firstLine="0"/>
        <w:jc w:val="center"/>
        <w:rPr>
          <w:ins w:id="1008" w:author="Ryan Lemos" w:date="2019-02-20T19:41:00Z"/>
        </w:rPr>
      </w:pPr>
      <w:ins w:id="1009"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010" w:author="Ryan Lemos" w:date="2019-02-20T19:41:00Z"/>
        </w:rPr>
      </w:pPr>
    </w:p>
    <w:p w:rsidR="00CD1ADB" w:rsidRDefault="00CD1ADB">
      <w:pPr>
        <w:rPr>
          <w:ins w:id="1011" w:author="Ryan Lemos" w:date="2019-02-20T19:41:00Z"/>
        </w:rPr>
        <w:pPrChange w:id="1012" w:author="Ryan Lemos" w:date="2019-02-20T19:41:00Z">
          <w:pPr>
            <w:ind w:firstLine="0"/>
            <w:jc w:val="center"/>
          </w:pPr>
        </w:pPrChange>
      </w:pPr>
      <w:ins w:id="1013" w:author="Ryan Lemos" w:date="2019-02-20T19:41:00Z">
        <w:r>
          <w:t>A figura X demonstra como a estória foi implementada</w:t>
        </w:r>
      </w:ins>
      <w:ins w:id="1014" w:author="Ryan Lemos" w:date="2019-02-20T19:42:00Z">
        <w:r>
          <w:t xml:space="preserve">, uma vez que o aluno faz parte do segundo ano, então a listagem dos materiais é filtrada para materiais até o ano que o </w:t>
        </w:r>
        <w:r>
          <w:lastRenderedPageBreak/>
          <w:t>aluno está cursando. Há ta</w:t>
        </w:r>
      </w:ins>
      <w:ins w:id="1015" w:author="Ryan Lemos" w:date="2019-02-20T19:43:00Z">
        <w:r>
          <w:t>mbém a possibilidade de os materiais serem disponíveis a todos, o que pode ser visto pela primeira camada chamada “</w:t>
        </w:r>
        <w:r w:rsidRPr="00CD1ADB">
          <w:rPr>
            <w:i/>
            <w:rPrChange w:id="1016" w:author="Ryan Lemos" w:date="2019-02-20T19:43:00Z">
              <w:rPr/>
            </w:rPrChange>
          </w:rPr>
          <w:t xml:space="preserve">For </w:t>
        </w:r>
        <w:proofErr w:type="spellStart"/>
        <w:r w:rsidRPr="00CD1ADB">
          <w:rPr>
            <w:i/>
            <w:rPrChange w:id="1017" w:author="Ryan Lemos" w:date="2019-02-20T19:43:00Z">
              <w:rPr/>
            </w:rPrChange>
          </w:rPr>
          <w:t>All</w:t>
        </w:r>
        <w:proofErr w:type="spellEnd"/>
        <w:r w:rsidRPr="00CD1ADB">
          <w:rPr>
            <w:i/>
            <w:rPrChange w:id="1018" w:author="Ryan Lemos" w:date="2019-02-20T19:43:00Z">
              <w:rPr/>
            </w:rPrChange>
          </w:rPr>
          <w:t xml:space="preserve"> </w:t>
        </w:r>
        <w:proofErr w:type="spellStart"/>
        <w:r w:rsidRPr="00CD1ADB">
          <w:rPr>
            <w:i/>
            <w:rPrChange w:id="1019" w:author="Ryan Lemos" w:date="2019-02-20T19:43:00Z">
              <w:rPr/>
            </w:rPrChange>
          </w:rPr>
          <w:t>Years</w:t>
        </w:r>
        <w:proofErr w:type="spellEnd"/>
        <w:r>
          <w:t xml:space="preserve">”. </w:t>
        </w:r>
      </w:ins>
    </w:p>
    <w:p w:rsidR="00CD1ADB" w:rsidRDefault="00CD1ADB" w:rsidP="00FB122B">
      <w:pPr>
        <w:ind w:firstLine="0"/>
        <w:jc w:val="center"/>
        <w:rPr>
          <w:ins w:id="1020" w:author="Ryan Lemos" w:date="2019-02-19T22:15:00Z"/>
        </w:rPr>
      </w:pPr>
    </w:p>
    <w:p w:rsidR="00A922DB" w:rsidRDefault="00A922DB" w:rsidP="00FB122B">
      <w:pPr>
        <w:ind w:firstLine="0"/>
        <w:jc w:val="center"/>
        <w:rPr>
          <w:ins w:id="1021" w:author="Ryan Lemos" w:date="2019-02-20T20:45:00Z"/>
        </w:rPr>
      </w:pPr>
      <w:ins w:id="1022" w:author="Ryan Lemos" w:date="2019-02-19T22:15:00Z">
        <w:r>
          <w:rPr>
            <w:noProof/>
          </w:rPr>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023" w:author="Ryan Lemos" w:date="2019-02-20T20:45:00Z"/>
        </w:rPr>
      </w:pPr>
    </w:p>
    <w:p w:rsidR="006814E6" w:rsidRDefault="006814E6">
      <w:pPr>
        <w:rPr>
          <w:ins w:id="1024" w:author="Ryan Lemos" w:date="2019-02-20T20:45:00Z"/>
        </w:rPr>
        <w:pPrChange w:id="1025" w:author="Ryan Lemos" w:date="2019-02-20T20:45:00Z">
          <w:pPr>
            <w:ind w:firstLine="0"/>
            <w:jc w:val="center"/>
          </w:pPr>
        </w:pPrChange>
      </w:pPr>
      <w:ins w:id="1026" w:author="Ryan Lemos" w:date="2019-02-20T20:45:00Z">
        <w:r>
          <w:t xml:space="preserve">Ainda como aluno é possível que ele acesse o material cadastrado pelo professor. A </w:t>
        </w:r>
        <w:r w:rsidRPr="006814E6">
          <w:rPr>
            <w:highlight w:val="yellow"/>
            <w:rPrChange w:id="1027" w:author="Ryan Lemos" w:date="2019-02-20T20:46:00Z">
              <w:rPr/>
            </w:rPrChange>
          </w:rPr>
          <w:t>figu</w:t>
        </w:r>
      </w:ins>
      <w:ins w:id="1028" w:author="Ryan Lemos" w:date="2019-02-20T20:46:00Z">
        <w:r w:rsidRPr="006814E6">
          <w:rPr>
            <w:highlight w:val="yellow"/>
            <w:rPrChange w:id="1029" w:author="Ryan Lemos" w:date="2019-02-20T20:46:00Z">
              <w:rPr/>
            </w:rPrChange>
          </w:rPr>
          <w:t>ra X</w:t>
        </w:r>
        <w:r>
          <w:t xml:space="preserve"> representa a estória que descreve esse anseio do aluno.</w:t>
        </w:r>
      </w:ins>
    </w:p>
    <w:p w:rsidR="006814E6" w:rsidRDefault="006814E6" w:rsidP="00FB122B">
      <w:pPr>
        <w:ind w:firstLine="0"/>
        <w:jc w:val="center"/>
        <w:rPr>
          <w:ins w:id="1030" w:author="Ryan Lemos" w:date="2019-02-18T21:04:00Z"/>
        </w:rPr>
      </w:pPr>
    </w:p>
    <w:p w:rsidR="00FB122B" w:rsidRDefault="006814E6" w:rsidP="00FB122B">
      <w:pPr>
        <w:ind w:firstLine="0"/>
        <w:jc w:val="center"/>
        <w:rPr>
          <w:ins w:id="1031" w:author="Ryan Lemos" w:date="2019-02-20T20:46:00Z"/>
        </w:rPr>
      </w:pPr>
      <w:ins w:id="1032"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033" w:author="Ryan Lemos" w:date="2019-02-20T20:46:00Z"/>
        </w:rPr>
      </w:pPr>
    </w:p>
    <w:p w:rsidR="006814E6" w:rsidRDefault="006814E6" w:rsidP="006814E6">
      <w:pPr>
        <w:rPr>
          <w:ins w:id="1034" w:author="Ryan Lemos" w:date="2019-02-20T20:49:00Z"/>
        </w:rPr>
      </w:pPr>
      <w:ins w:id="1035" w:author="Ryan Lemos" w:date="2019-02-20T20:46:00Z">
        <w:r>
          <w:t>A implementação dessa est</w:t>
        </w:r>
      </w:ins>
      <w:ins w:id="1036" w:author="Ryan Lemos" w:date="2019-02-20T20:47:00Z">
        <w:r>
          <w:t>ória é composta de algumas etapas</w:t>
        </w:r>
        <w:r w:rsidR="00987BE5">
          <w:t>. Na listagem dos materiais surge um botão com ícone de olho</w:t>
        </w:r>
      </w:ins>
      <w:ins w:id="1037" w:author="Ryan Lemos" w:date="2019-02-20T20:49:00Z">
        <w:r w:rsidR="00987BE5">
          <w:t xml:space="preserve"> conforme visto na </w:t>
        </w:r>
        <w:r w:rsidR="00987BE5" w:rsidRPr="00987BE5">
          <w:rPr>
            <w:highlight w:val="yellow"/>
            <w:rPrChange w:id="1038" w:author="Ryan Lemos" w:date="2019-02-20T20:49:00Z">
              <w:rPr/>
            </w:rPrChange>
          </w:rPr>
          <w:t>figura X</w:t>
        </w:r>
      </w:ins>
      <w:ins w:id="1039" w:author="Ryan Lemos" w:date="2019-02-20T20:47:00Z">
        <w:r w:rsidR="00987BE5">
          <w:t xml:space="preserve">. </w:t>
        </w:r>
      </w:ins>
      <w:ins w:id="1040" w:author="Ryan Lemos" w:date="2019-02-20T20:48:00Z">
        <w:r w:rsidR="00987BE5">
          <w:t>Porém ao clicar nesse botão, dependendo do tipo do material a interação pode mudar. Em caso de link o usuário será redirecionado a página referente ao link indicado.</w:t>
        </w:r>
      </w:ins>
      <w:ins w:id="1041" w:author="Ryan Lemos" w:date="2019-02-20T20:49:00Z">
        <w:r w:rsidR="00987BE5">
          <w:t xml:space="preserve"> </w:t>
        </w:r>
      </w:ins>
    </w:p>
    <w:p w:rsidR="00987BE5" w:rsidRDefault="00987BE5" w:rsidP="00987BE5">
      <w:pPr>
        <w:ind w:firstLine="0"/>
        <w:jc w:val="center"/>
        <w:rPr>
          <w:ins w:id="1042" w:author="Ryan Lemos" w:date="2019-02-20T20:50:00Z"/>
        </w:rPr>
      </w:pPr>
      <w:ins w:id="1043" w:author="Ryan Lemos" w:date="2019-02-20T20:50:00Z">
        <w:r>
          <w:rPr>
            <w:noProof/>
          </w:rPr>
          <w:lastRenderedPageBreak/>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044" w:author="Ryan Lemos" w:date="2019-02-20T20:50:00Z"/>
        </w:rPr>
      </w:pPr>
    </w:p>
    <w:p w:rsidR="00987BE5" w:rsidRDefault="00987BE5">
      <w:pPr>
        <w:rPr>
          <w:ins w:id="1045" w:author="Ryan Lemos" w:date="2019-02-20T20:46:00Z"/>
        </w:rPr>
        <w:pPrChange w:id="1046" w:author="Ryan Lemos" w:date="2019-02-20T20:50:00Z">
          <w:pPr>
            <w:ind w:firstLine="0"/>
            <w:jc w:val="center"/>
          </w:pPr>
        </w:pPrChange>
      </w:pPr>
      <w:ins w:id="1047" w:author="Ryan Lemos" w:date="2019-02-20T20:50:00Z">
        <w:r>
          <w:t>Em caso de áudio</w:t>
        </w:r>
      </w:ins>
      <w:ins w:id="1048" w:author="Ryan Lemos" w:date="2019-02-20T20:51:00Z">
        <w:r>
          <w:t xml:space="preserve">, surgirá uma tela em que o aluno pode escutar o áudio. </w:t>
        </w:r>
        <w:r w:rsidRPr="00987BE5">
          <w:rPr>
            <w:highlight w:val="yellow"/>
            <w:rPrChange w:id="1049" w:author="Ryan Lemos" w:date="2019-02-20T20:51:00Z">
              <w:rPr/>
            </w:rPrChange>
          </w:rPr>
          <w:t>A figura X</w:t>
        </w:r>
        <w:r>
          <w:t xml:space="preserve"> demonstra como é essa interface de visualização de materiais de áudio pelo aluno.</w:t>
        </w:r>
      </w:ins>
    </w:p>
    <w:p w:rsidR="006814E6" w:rsidRDefault="006814E6" w:rsidP="00FB122B">
      <w:pPr>
        <w:ind w:firstLine="0"/>
        <w:jc w:val="center"/>
        <w:rPr>
          <w:ins w:id="1050" w:author="Ryan Lemos" w:date="2019-02-20T20:45:00Z"/>
        </w:rPr>
      </w:pPr>
    </w:p>
    <w:p w:rsidR="006814E6" w:rsidRDefault="00987BE5" w:rsidP="00FB122B">
      <w:pPr>
        <w:ind w:firstLine="0"/>
        <w:jc w:val="center"/>
        <w:rPr>
          <w:ins w:id="1051" w:author="Ryan Lemos" w:date="2019-02-20T20:52:00Z"/>
        </w:rPr>
      </w:pPr>
      <w:ins w:id="1052"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053" w:author="Ryan Lemos" w:date="2019-02-18T21:04:00Z"/>
        </w:rPr>
      </w:pPr>
    </w:p>
    <w:p w:rsidR="00FB122B" w:rsidRDefault="00FB122B" w:rsidP="00FB122B">
      <w:pPr>
        <w:rPr>
          <w:ins w:id="1054" w:author="Ryan Lemos" w:date="2019-02-18T21:04:00Z"/>
        </w:rPr>
      </w:pPr>
      <w:ins w:id="1055"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056" w:author="Ryan Lemos" w:date="2019-02-19T22:17:00Z"/>
        </w:rPr>
      </w:pPr>
      <w:ins w:id="1057"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058" w:author="Ryan Lemos" w:date="2019-02-20T19:45:00Z"/>
        </w:rPr>
      </w:pPr>
      <w:ins w:id="1059" w:author="Ryan Lemos" w:date="2019-02-20T19:44:00Z">
        <w:r>
          <w:t>Assim que o aluno clica sobre o ícone de notificações, a notificação referente a resposta da dúvida surge. Ele é informado a respeito de qual dúvida foi res</w:t>
        </w:r>
      </w:ins>
      <w:ins w:id="1060" w:author="Ryan Lemos" w:date="2019-02-20T19:45:00Z">
        <w:r>
          <w:t xml:space="preserve">pondida e ao clicar </w:t>
        </w:r>
        <w:r>
          <w:lastRenderedPageBreak/>
          <w:t>sobre o texto, o aluno é direcionado para a visualização da dúvida. Assim ele pode ver a resposta dada pelo professor a sua dúvida.</w:t>
        </w:r>
      </w:ins>
    </w:p>
    <w:p w:rsidR="00CD1ADB" w:rsidRDefault="00CD1ADB">
      <w:pPr>
        <w:rPr>
          <w:ins w:id="1061" w:author="Ryan Lemos" w:date="2019-02-19T22:18:00Z"/>
        </w:rPr>
        <w:pPrChange w:id="1062" w:author="Ryan Lemos" w:date="2019-02-20T19:44:00Z">
          <w:pPr>
            <w:ind w:firstLine="0"/>
            <w:jc w:val="center"/>
          </w:pPr>
        </w:pPrChange>
      </w:pPr>
    </w:p>
    <w:p w:rsidR="00A922DB" w:rsidRDefault="00A922DB" w:rsidP="00FB122B">
      <w:pPr>
        <w:ind w:firstLine="0"/>
        <w:jc w:val="center"/>
        <w:rPr>
          <w:ins w:id="1063" w:author="Ryan Lemos" w:date="2019-02-18T21:04:00Z"/>
        </w:rPr>
      </w:pPr>
      <w:ins w:id="1064"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065" w:author="Ryan Lemos" w:date="2019-02-20T11:37:00Z"/>
        </w:rPr>
      </w:pPr>
      <w:moveToRangeStart w:id="1066" w:author="Ryan Lemos" w:date="2019-02-20T11:37:00Z" w:name="move1555083"/>
    </w:p>
    <w:p w:rsidR="006002C8" w:rsidRDefault="006002C8">
      <w:pPr>
        <w:pStyle w:val="Ttulo4"/>
        <w:rPr>
          <w:moveTo w:id="1067" w:author="Ryan Lemos" w:date="2019-02-20T11:37:00Z"/>
        </w:rPr>
        <w:pPrChange w:id="1068" w:author="Ryan Lemos" w:date="2019-02-20T11:38:00Z">
          <w:pPr>
            <w:pStyle w:val="Ttulo3"/>
          </w:pPr>
        </w:pPrChange>
      </w:pPr>
      <w:moveTo w:id="1069" w:author="Ryan Lemos" w:date="2019-02-20T11:37:00Z">
        <w:r>
          <w:t>Testes</w:t>
        </w:r>
      </w:moveTo>
    </w:p>
    <w:moveToRangeEnd w:id="1066"/>
    <w:p w:rsidR="00FB122B" w:rsidRPr="00F97B7F" w:rsidRDefault="00FB122B">
      <w:pPr>
        <w:rPr>
          <w:ins w:id="1070" w:author="Ryan Lemos" w:date="2019-02-18T21:04:00Z"/>
        </w:rPr>
        <w:pPrChange w:id="1071"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1072" w:name="_Ref528269296"/>
      <w:bookmarkStart w:id="1073" w:name="_Toc542542"/>
      <w:r>
        <w:lastRenderedPageBreak/>
        <w:t>Cronograma</w:t>
      </w:r>
      <w:bookmarkEnd w:id="1072"/>
      <w:bookmarkEnd w:id="1073"/>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1074" w:name="_Toc542543"/>
      <w:r w:rsidRPr="00D339A1">
        <w:lastRenderedPageBreak/>
        <w:t>BIBLIOGRAFIA</w:t>
      </w:r>
      <w:bookmarkEnd w:id="1074"/>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075"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1076" w:author="Ryan Lemos" w:date="2019-02-20T08:43:00Z"/>
          <w:noProof/>
          <w:lang w:val="en-US"/>
        </w:rPr>
      </w:pPr>
    </w:p>
    <w:p w:rsidR="00F97B7F" w:rsidRPr="00F97B7F" w:rsidRDefault="00F97B7F" w:rsidP="000809C2">
      <w:pPr>
        <w:spacing w:line="240" w:lineRule="auto"/>
        <w:ind w:firstLine="0"/>
        <w:jc w:val="left"/>
        <w:rPr>
          <w:noProof/>
          <w:lang w:val="en-US"/>
        </w:rPr>
      </w:pPr>
      <w:ins w:id="1077" w:author="Ryan Lemos" w:date="2019-02-20T08:43:00Z">
        <w:r>
          <w:rPr>
            <w:noProof/>
            <w:lang w:val="en-US"/>
          </w:rPr>
          <w:t xml:space="preserve">MASSÉ, M. </w:t>
        </w:r>
        <w:r w:rsidRPr="00F97B7F">
          <w:rPr>
            <w:b/>
            <w:noProof/>
            <w:lang w:val="en-US"/>
            <w:rPrChange w:id="1078" w:author="Ryan Lemos" w:date="2019-02-20T08:44:00Z">
              <w:rPr>
                <w:noProof/>
                <w:lang w:val="en-US"/>
              </w:rPr>
            </w:rPrChange>
          </w:rPr>
          <w:t>RES</w:t>
        </w:r>
      </w:ins>
      <w:ins w:id="1079" w:author="Ryan Lemos" w:date="2019-02-20T08:44:00Z">
        <w:r w:rsidRPr="00F97B7F">
          <w:rPr>
            <w:b/>
            <w:noProof/>
            <w:lang w:val="en-US"/>
            <w:rPrChange w:id="1080" w:author="Ryan Lemos" w:date="2019-02-20T08:44:00Z">
              <w:rPr>
                <w:noProof/>
                <w:lang w:val="en-US"/>
              </w:rPr>
            </w:rPrChange>
          </w:rPr>
          <w:t>T API</w:t>
        </w:r>
        <w:r>
          <w:rPr>
            <w:b/>
            <w:noProof/>
            <w:lang w:val="en-US"/>
          </w:rPr>
          <w:t xml:space="preserve">: </w:t>
        </w:r>
        <w:r>
          <w:rPr>
            <w:noProof/>
            <w:lang w:val="en-US"/>
          </w:rPr>
          <w:t>Design RuleBook.</w:t>
        </w:r>
      </w:ins>
      <w:ins w:id="1081"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082"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1083" w:author="Ryan Lemos" w:date="2019-02-18T09:57:00Z"/>
          <w:noProof/>
        </w:rPr>
      </w:pPr>
    </w:p>
    <w:p w:rsidR="00F80769" w:rsidRPr="001A0B14" w:rsidRDefault="001A0B14" w:rsidP="000809C2">
      <w:pPr>
        <w:spacing w:line="240" w:lineRule="auto"/>
        <w:ind w:firstLine="0"/>
        <w:jc w:val="left"/>
        <w:rPr>
          <w:noProof/>
        </w:rPr>
      </w:pPr>
      <w:ins w:id="1084" w:author="Ryan Lemos" w:date="2019-02-18T09:57:00Z">
        <w:r>
          <w:rPr>
            <w:noProof/>
          </w:rPr>
          <w:t>SANTOS, L.</w:t>
        </w:r>
      </w:ins>
      <w:ins w:id="1085" w:author="Ryan Lemos" w:date="2019-02-18T09:58:00Z">
        <w:r>
          <w:rPr>
            <w:noProof/>
          </w:rPr>
          <w:t xml:space="preserve"> dos. </w:t>
        </w:r>
        <w:r w:rsidRPr="001A0B14">
          <w:rPr>
            <w:b/>
            <w:noProof/>
            <w:rPrChange w:id="1086"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1087"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1088"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088"/>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6B7E" w:rsidRDefault="00B86B7E" w:rsidP="00C24B28">
      <w:pPr>
        <w:spacing w:line="240" w:lineRule="auto"/>
      </w:pPr>
      <w:r>
        <w:separator/>
      </w:r>
    </w:p>
  </w:endnote>
  <w:endnote w:type="continuationSeparator" w:id="0">
    <w:p w:rsidR="00B86B7E" w:rsidRDefault="00B86B7E"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6B7E" w:rsidRDefault="00B86B7E" w:rsidP="00C24B28">
      <w:pPr>
        <w:spacing w:line="240" w:lineRule="auto"/>
      </w:pPr>
      <w:r>
        <w:separator/>
      </w:r>
    </w:p>
  </w:footnote>
  <w:footnote w:type="continuationSeparator" w:id="0">
    <w:p w:rsidR="00B86B7E" w:rsidRDefault="00B86B7E"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49B0" w:rsidRDefault="00DA49B0">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DA49B0" w:rsidRDefault="00DA49B0">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Pr="00C1350C" w:rsidRDefault="00DA49B0">
    <w:pPr>
      <w:pStyle w:val="Cabealho"/>
      <w:jc w:val="right"/>
      <w:rPr>
        <w:sz w:val="20"/>
        <w:szCs w:val="20"/>
      </w:rPr>
    </w:pPr>
  </w:p>
  <w:p w:rsidR="00DA49B0" w:rsidRPr="00475C34" w:rsidRDefault="00DA49B0"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Pr="00C1350C" w:rsidRDefault="00DA49B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C54C1"/>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BF21F670-213B-4FF5-BE4E-D9052E3C9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3096</TotalTime>
  <Pages>78</Pages>
  <Words>14038</Words>
  <Characters>75808</Characters>
  <Application>Microsoft Office Word</Application>
  <DocSecurity>0</DocSecurity>
  <Lines>631</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89667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92</cp:revision>
  <cp:lastPrinted>2018-11-06T01:42:00Z</cp:lastPrinted>
  <dcterms:created xsi:type="dcterms:W3CDTF">2019-01-22T15:16:00Z</dcterms:created>
  <dcterms:modified xsi:type="dcterms:W3CDTF">2019-02-22T13:34:00Z</dcterms:modified>
</cp:coreProperties>
</file>