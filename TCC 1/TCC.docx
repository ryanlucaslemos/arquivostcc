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5" w:name="_Ref527140900"/>
      <w:r>
        <w:t xml:space="preserve">Figura </w:t>
      </w:r>
      <w:ins w:id="36" w:author="Ryan Lemos" w:date="2019-02-20T09:08:00Z">
        <w:r w:rsidR="00483DF4">
          <w:fldChar w:fldCharType="begin"/>
        </w:r>
        <w:r w:rsidR="00483DF4">
          <w:instrText xml:space="preserve"> SEQ Figura \* ARABIC </w:instrText>
        </w:r>
      </w:ins>
      <w:r w:rsidR="00483DF4">
        <w:fldChar w:fldCharType="separate"/>
      </w:r>
      <w:ins w:id="37" w:author="Ryan Lemos" w:date="2019-02-20T09:08:00Z">
        <w:r w:rsidR="00483DF4">
          <w:rPr>
            <w:noProof/>
          </w:rPr>
          <w:t>7</w:t>
        </w:r>
        <w:r w:rsidR="00483DF4">
          <w:fldChar w:fldCharType="end"/>
        </w:r>
      </w:ins>
      <w:del w:id="3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5"/>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39"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0" w:name="_Ref527049055"/>
      <w:r>
        <w:t xml:space="preserve">Figura </w:t>
      </w:r>
      <w:ins w:id="41" w:author="Ryan Lemos" w:date="2019-02-20T09:08:00Z">
        <w:r w:rsidR="00483DF4">
          <w:fldChar w:fldCharType="begin"/>
        </w:r>
        <w:r w:rsidR="00483DF4">
          <w:instrText xml:space="preserve"> SEQ Figura \* ARABIC </w:instrText>
        </w:r>
      </w:ins>
      <w:r w:rsidR="00483DF4">
        <w:fldChar w:fldCharType="separate"/>
      </w:r>
      <w:ins w:id="42" w:author="Ryan Lemos" w:date="2019-02-20T09:08:00Z">
        <w:r w:rsidR="00483DF4">
          <w:rPr>
            <w:noProof/>
          </w:rPr>
          <w:t>8</w:t>
        </w:r>
        <w:r w:rsidR="00483DF4">
          <w:fldChar w:fldCharType="end"/>
        </w:r>
      </w:ins>
      <w:del w:id="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4" w:name="_Ref527053242"/>
      <w:r>
        <w:t xml:space="preserve">Figura </w:t>
      </w:r>
      <w:ins w:id="45" w:author="Ryan Lemos" w:date="2019-02-20T09:08:00Z">
        <w:r w:rsidR="00483DF4">
          <w:fldChar w:fldCharType="begin"/>
        </w:r>
        <w:r w:rsidR="00483DF4">
          <w:instrText xml:space="preserve"> SEQ Figura \* ARABIC </w:instrText>
        </w:r>
      </w:ins>
      <w:r w:rsidR="00483DF4">
        <w:fldChar w:fldCharType="separate"/>
      </w:r>
      <w:ins w:id="46" w:author="Ryan Lemos" w:date="2019-02-20T09:08:00Z">
        <w:r w:rsidR="00483DF4">
          <w:rPr>
            <w:noProof/>
          </w:rPr>
          <w:t>9</w:t>
        </w:r>
        <w:r w:rsidR="00483DF4">
          <w:fldChar w:fldCharType="end"/>
        </w:r>
      </w:ins>
      <w:del w:id="4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4"/>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48" w:name="_Ref527053785"/>
      <w:r>
        <w:lastRenderedPageBreak/>
        <w:t xml:space="preserve">Figura </w:t>
      </w:r>
      <w:ins w:id="49" w:author="Ryan Lemos" w:date="2019-02-20T09:08:00Z">
        <w:r w:rsidR="00483DF4">
          <w:fldChar w:fldCharType="begin"/>
        </w:r>
        <w:r w:rsidR="00483DF4">
          <w:instrText xml:space="preserve"> SEQ Figura \* ARABIC </w:instrText>
        </w:r>
      </w:ins>
      <w:r w:rsidR="00483DF4">
        <w:fldChar w:fldCharType="separate"/>
      </w:r>
      <w:ins w:id="50" w:author="Ryan Lemos" w:date="2019-02-20T09:08:00Z">
        <w:r w:rsidR="00483DF4">
          <w:rPr>
            <w:noProof/>
          </w:rPr>
          <w:t>10</w:t>
        </w:r>
        <w:r w:rsidR="00483DF4">
          <w:fldChar w:fldCharType="end"/>
        </w:r>
      </w:ins>
      <w:del w:id="5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48"/>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2" w:name="_Ref527057497"/>
      <w:r>
        <w:t xml:space="preserve">Figura </w:t>
      </w:r>
      <w:ins w:id="53" w:author="Ryan Lemos" w:date="2019-02-20T09:08:00Z">
        <w:r w:rsidR="00483DF4">
          <w:fldChar w:fldCharType="begin"/>
        </w:r>
        <w:r w:rsidR="00483DF4">
          <w:instrText xml:space="preserve"> SEQ Figura \* ARABIC </w:instrText>
        </w:r>
      </w:ins>
      <w:r w:rsidR="00483DF4">
        <w:fldChar w:fldCharType="separate"/>
      </w:r>
      <w:ins w:id="54" w:author="Ryan Lemos" w:date="2019-02-20T09:08:00Z">
        <w:r w:rsidR="00483DF4">
          <w:rPr>
            <w:noProof/>
          </w:rPr>
          <w:t>11</w:t>
        </w:r>
        <w:r w:rsidR="00483DF4">
          <w:fldChar w:fldCharType="end"/>
        </w:r>
      </w:ins>
      <w:del w:id="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6" w:name="_Ref527057944"/>
      <w:r>
        <w:t xml:space="preserve">Figura </w:t>
      </w:r>
      <w:ins w:id="57" w:author="Ryan Lemos" w:date="2019-02-20T09:08:00Z">
        <w:r w:rsidR="00483DF4">
          <w:fldChar w:fldCharType="begin"/>
        </w:r>
        <w:r w:rsidR="00483DF4">
          <w:instrText xml:space="preserve"> SEQ Figura \* ARABIC </w:instrText>
        </w:r>
      </w:ins>
      <w:r w:rsidR="00483DF4">
        <w:fldChar w:fldCharType="separate"/>
      </w:r>
      <w:ins w:id="58" w:author="Ryan Lemos" w:date="2019-02-20T09:08:00Z">
        <w:r w:rsidR="00483DF4">
          <w:rPr>
            <w:noProof/>
          </w:rPr>
          <w:t>12</w:t>
        </w:r>
        <w:r w:rsidR="00483DF4">
          <w:fldChar w:fldCharType="end"/>
        </w:r>
      </w:ins>
      <w:del w:id="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6"/>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0" w:name="_Ref527059135"/>
      <w:r>
        <w:lastRenderedPageBreak/>
        <w:t xml:space="preserve">Figura </w:t>
      </w:r>
      <w:ins w:id="61" w:author="Ryan Lemos" w:date="2019-02-20T09:08:00Z">
        <w:r w:rsidR="00483DF4">
          <w:fldChar w:fldCharType="begin"/>
        </w:r>
        <w:r w:rsidR="00483DF4">
          <w:instrText xml:space="preserve"> SEQ Figura \* ARABIC </w:instrText>
        </w:r>
      </w:ins>
      <w:r w:rsidR="00483DF4">
        <w:fldChar w:fldCharType="separate"/>
      </w:r>
      <w:ins w:id="62" w:author="Ryan Lemos" w:date="2019-02-20T09:08:00Z">
        <w:r w:rsidR="00483DF4">
          <w:rPr>
            <w:noProof/>
          </w:rPr>
          <w:t>13</w:t>
        </w:r>
        <w:r w:rsidR="00483DF4">
          <w:fldChar w:fldCharType="end"/>
        </w:r>
      </w:ins>
      <w:del w:id="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0"/>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4" w:name="_Ref528268444"/>
      <w:bookmarkStart w:id="65" w:name="_Toc542531"/>
      <w:r>
        <w:t xml:space="preserve">Metodologia </w:t>
      </w:r>
      <w:r w:rsidR="00DD30FE">
        <w:t>Ágil</w:t>
      </w:r>
      <w:bookmarkEnd w:id="64"/>
      <w:bookmarkEnd w:id="65"/>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6" w:name="_Ref526797528"/>
      <w:r>
        <w:t xml:space="preserve">Figura </w:t>
      </w:r>
      <w:ins w:id="67" w:author="Ryan Lemos" w:date="2019-02-20T09:08:00Z">
        <w:r w:rsidR="00483DF4">
          <w:fldChar w:fldCharType="begin"/>
        </w:r>
        <w:r w:rsidR="00483DF4">
          <w:instrText xml:space="preserve"> SEQ Figura \* ARABIC </w:instrText>
        </w:r>
      </w:ins>
      <w:r w:rsidR="00483DF4">
        <w:fldChar w:fldCharType="separate"/>
      </w:r>
      <w:ins w:id="68" w:author="Ryan Lemos" w:date="2019-02-20T09:08:00Z">
        <w:r w:rsidR="00483DF4">
          <w:rPr>
            <w:noProof/>
          </w:rPr>
          <w:t>14</w:t>
        </w:r>
        <w:r w:rsidR="00483DF4">
          <w:fldChar w:fldCharType="end"/>
        </w:r>
      </w:ins>
      <w:del w:id="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6"/>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0" w:name="_Ref527668666"/>
      <w:bookmarkStart w:id="71" w:name="_Toc542532"/>
      <w:r w:rsidRPr="00952162">
        <w:rPr>
          <w:i/>
        </w:rPr>
        <w:t xml:space="preserve">Extreme </w:t>
      </w:r>
      <w:proofErr w:type="spellStart"/>
      <w:r w:rsidRPr="00952162">
        <w:rPr>
          <w:i/>
        </w:rPr>
        <w:t>Programming</w:t>
      </w:r>
      <w:proofErr w:type="spellEnd"/>
      <w:r w:rsidR="00B26489">
        <w:t xml:space="preserve"> </w:t>
      </w:r>
      <w:r>
        <w:t>(XP)</w:t>
      </w:r>
      <w:bookmarkEnd w:id="70"/>
      <w:bookmarkEnd w:id="71"/>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2" w:author="Ryan Lemos" w:date="2019-02-20T09:08:00Z">
        <w:r w:rsidR="00483DF4">
          <w:fldChar w:fldCharType="begin"/>
        </w:r>
        <w:r w:rsidR="00483DF4">
          <w:instrText xml:space="preserve"> SEQ Figura \* ARABIC </w:instrText>
        </w:r>
      </w:ins>
      <w:r w:rsidR="00483DF4">
        <w:fldChar w:fldCharType="separate"/>
      </w:r>
      <w:ins w:id="73" w:author="Ryan Lemos" w:date="2019-02-20T09:08:00Z">
        <w:r w:rsidR="00483DF4">
          <w:rPr>
            <w:noProof/>
          </w:rPr>
          <w:t>15</w:t>
        </w:r>
        <w:r w:rsidR="00483DF4">
          <w:fldChar w:fldCharType="end"/>
        </w:r>
      </w:ins>
      <w:del w:id="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5" w:name="_Toc542533"/>
      <w:r>
        <w:t xml:space="preserve">Tecnologias para desenvolvimento </w:t>
      </w:r>
      <w:r w:rsidR="00D61CB9">
        <w:t>WEB</w:t>
      </w:r>
      <w:bookmarkEnd w:id="75"/>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6"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6"/>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7" w:name="_Ref526671958"/>
      <w:r>
        <w:t xml:space="preserve">Figura </w:t>
      </w:r>
      <w:ins w:id="78" w:author="Ryan Lemos" w:date="2019-02-20T09:08:00Z">
        <w:r w:rsidR="00483DF4">
          <w:fldChar w:fldCharType="begin"/>
        </w:r>
        <w:r w:rsidR="00483DF4">
          <w:instrText xml:space="preserve"> SEQ Figura \* ARABIC </w:instrText>
        </w:r>
      </w:ins>
      <w:r w:rsidR="00483DF4">
        <w:fldChar w:fldCharType="separate"/>
      </w:r>
      <w:ins w:id="79" w:author="Ryan Lemos" w:date="2019-02-20T09:08:00Z">
        <w:r w:rsidR="00483DF4">
          <w:rPr>
            <w:noProof/>
          </w:rPr>
          <w:t>16</w:t>
        </w:r>
        <w:r w:rsidR="00483DF4">
          <w:fldChar w:fldCharType="end"/>
        </w:r>
      </w:ins>
      <w:del w:id="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7"/>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1"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1"/>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2" w:name="_Ref527141144"/>
      <w:r>
        <w:t xml:space="preserve">Figura </w:t>
      </w:r>
      <w:ins w:id="83" w:author="Ryan Lemos" w:date="2019-02-20T09:08:00Z">
        <w:r w:rsidR="00483DF4">
          <w:fldChar w:fldCharType="begin"/>
        </w:r>
        <w:r w:rsidR="00483DF4">
          <w:instrText xml:space="preserve"> SEQ Figura \* ARABIC </w:instrText>
        </w:r>
      </w:ins>
      <w:r w:rsidR="00483DF4">
        <w:fldChar w:fldCharType="separate"/>
      </w:r>
      <w:ins w:id="84" w:author="Ryan Lemos" w:date="2019-02-20T09:08:00Z">
        <w:r w:rsidR="00483DF4">
          <w:rPr>
            <w:noProof/>
          </w:rPr>
          <w:t>17</w:t>
        </w:r>
        <w:r w:rsidR="00483DF4">
          <w:fldChar w:fldCharType="end"/>
        </w:r>
      </w:ins>
      <w:del w:id="8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2"/>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6" w:name="_Ref527141178"/>
      <w:r>
        <w:t xml:space="preserve">Figura </w:t>
      </w:r>
      <w:ins w:id="87" w:author="Ryan Lemos" w:date="2019-02-20T09:08:00Z">
        <w:r w:rsidR="00483DF4">
          <w:fldChar w:fldCharType="begin"/>
        </w:r>
        <w:r w:rsidR="00483DF4">
          <w:instrText xml:space="preserve"> SEQ Figura \* ARABIC </w:instrText>
        </w:r>
      </w:ins>
      <w:r w:rsidR="00483DF4">
        <w:fldChar w:fldCharType="separate"/>
      </w:r>
      <w:ins w:id="88" w:author="Ryan Lemos" w:date="2019-02-20T09:08:00Z">
        <w:r w:rsidR="00483DF4">
          <w:rPr>
            <w:noProof/>
          </w:rPr>
          <w:t>18</w:t>
        </w:r>
        <w:r w:rsidR="00483DF4">
          <w:fldChar w:fldCharType="end"/>
        </w:r>
      </w:ins>
      <w:del w:id="8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0" w:name="_Ref526690766"/>
    </w:p>
    <w:p w:rsidR="00130966" w:rsidRDefault="00130966" w:rsidP="00952162">
      <w:pPr>
        <w:pStyle w:val="Legenda"/>
        <w:keepNext/>
      </w:pPr>
      <w:bookmarkStart w:id="91" w:name="_Ref527141224"/>
      <w:r>
        <w:t xml:space="preserve">Figura </w:t>
      </w:r>
      <w:ins w:id="92" w:author="Ryan Lemos" w:date="2019-02-20T09:08:00Z">
        <w:r w:rsidR="00483DF4">
          <w:fldChar w:fldCharType="begin"/>
        </w:r>
        <w:r w:rsidR="00483DF4">
          <w:instrText xml:space="preserve"> SEQ Figura \* ARABIC </w:instrText>
        </w:r>
      </w:ins>
      <w:r w:rsidR="00483DF4">
        <w:fldChar w:fldCharType="separate"/>
      </w:r>
      <w:ins w:id="93" w:author="Ryan Lemos" w:date="2019-02-20T09:08:00Z">
        <w:r w:rsidR="00483DF4">
          <w:rPr>
            <w:noProof/>
          </w:rPr>
          <w:t>19</w:t>
        </w:r>
        <w:r w:rsidR="00483DF4">
          <w:fldChar w:fldCharType="end"/>
        </w:r>
      </w:ins>
      <w:del w:id="9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0"/>
      <w:bookmarkEnd w:id="91"/>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5" w:name="_Ref527043688"/>
      <w:r>
        <w:t xml:space="preserve">Figura </w:t>
      </w:r>
      <w:ins w:id="96" w:author="Ryan Lemos" w:date="2019-02-20T09:08:00Z">
        <w:r w:rsidR="00483DF4">
          <w:fldChar w:fldCharType="begin"/>
        </w:r>
        <w:r w:rsidR="00483DF4">
          <w:instrText xml:space="preserve"> SEQ Figura \* ARABIC </w:instrText>
        </w:r>
      </w:ins>
      <w:r w:rsidR="00483DF4">
        <w:fldChar w:fldCharType="separate"/>
      </w:r>
      <w:ins w:id="97" w:author="Ryan Lemos" w:date="2019-02-20T09:08:00Z">
        <w:r w:rsidR="00483DF4">
          <w:rPr>
            <w:noProof/>
          </w:rPr>
          <w:t>20</w:t>
        </w:r>
        <w:r w:rsidR="00483DF4">
          <w:fldChar w:fldCharType="end"/>
        </w:r>
      </w:ins>
      <w:del w:id="9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5"/>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99" w:name="_Ref526690737"/>
      <w:r>
        <w:t xml:space="preserve">Figura </w:t>
      </w:r>
      <w:ins w:id="100" w:author="Ryan Lemos" w:date="2019-02-20T09:08:00Z">
        <w:r w:rsidR="00483DF4">
          <w:fldChar w:fldCharType="begin"/>
        </w:r>
        <w:r w:rsidR="00483DF4">
          <w:instrText xml:space="preserve"> SEQ Figura \* ARABIC </w:instrText>
        </w:r>
      </w:ins>
      <w:r w:rsidR="00483DF4">
        <w:fldChar w:fldCharType="separate"/>
      </w:r>
      <w:ins w:id="101" w:author="Ryan Lemos" w:date="2019-02-20T09:08:00Z">
        <w:r w:rsidR="00483DF4">
          <w:rPr>
            <w:noProof/>
          </w:rPr>
          <w:t>21</w:t>
        </w:r>
        <w:r w:rsidR="00483DF4">
          <w:fldChar w:fldCharType="end"/>
        </w:r>
      </w:ins>
      <w:del w:id="10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9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3"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3"/>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4" w:name="_Ref527139744"/>
      <w:bookmarkStart w:id="105" w:name="_Ref526686669"/>
      <w:r>
        <w:t xml:space="preserve">Figura </w:t>
      </w:r>
      <w:ins w:id="106" w:author="Ryan Lemos" w:date="2019-02-20T09:08:00Z">
        <w:r w:rsidR="00483DF4">
          <w:fldChar w:fldCharType="begin"/>
        </w:r>
        <w:r w:rsidR="00483DF4">
          <w:instrText xml:space="preserve"> SEQ Figura \* ARABIC </w:instrText>
        </w:r>
      </w:ins>
      <w:r w:rsidR="00483DF4">
        <w:fldChar w:fldCharType="separate"/>
      </w:r>
      <w:ins w:id="107" w:author="Ryan Lemos" w:date="2019-02-20T09:08:00Z">
        <w:r w:rsidR="00483DF4">
          <w:rPr>
            <w:noProof/>
          </w:rPr>
          <w:t>22</w:t>
        </w:r>
        <w:r w:rsidR="00483DF4">
          <w:fldChar w:fldCharType="end"/>
        </w:r>
      </w:ins>
      <w:del w:id="1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4"/>
      <w:r>
        <w:t xml:space="preserve"> - Exemplo de uso do </w:t>
      </w:r>
      <w:r w:rsidR="00A95801">
        <w:rPr>
          <w:noProof/>
        </w:rPr>
        <w:t>JavaScript</w:t>
      </w:r>
      <w:r w:rsidR="00A95801">
        <w:t xml:space="preserve"> </w:t>
      </w:r>
      <w:r>
        <w:t>diretamente no HTML</w:t>
      </w:r>
      <w:bookmarkEnd w:id="105"/>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09" w:name="_Ref526686696"/>
      <w:r>
        <w:t xml:space="preserve">Figura </w:t>
      </w:r>
      <w:ins w:id="110" w:author="Ryan Lemos" w:date="2019-02-20T09:08:00Z">
        <w:r w:rsidR="00483DF4">
          <w:fldChar w:fldCharType="begin"/>
        </w:r>
        <w:r w:rsidR="00483DF4">
          <w:instrText xml:space="preserve"> SEQ Figura \* ARABIC </w:instrText>
        </w:r>
      </w:ins>
      <w:r w:rsidR="00483DF4">
        <w:fldChar w:fldCharType="separate"/>
      </w:r>
      <w:ins w:id="111" w:author="Ryan Lemos" w:date="2019-02-20T09:08:00Z">
        <w:r w:rsidR="00483DF4">
          <w:rPr>
            <w:noProof/>
          </w:rPr>
          <w:t>23</w:t>
        </w:r>
        <w:r w:rsidR="00483DF4">
          <w:fldChar w:fldCharType="end"/>
        </w:r>
      </w:ins>
      <w:del w:id="1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09"/>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3" w:name="_Toc542537"/>
      <w:proofErr w:type="spellStart"/>
      <w:r>
        <w:t>TypeScript</w:t>
      </w:r>
      <w:bookmarkEnd w:id="113"/>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4" w:author="Ryan Lemos" w:date="2019-02-20T09:08:00Z">
        <w:r w:rsidR="00483DF4">
          <w:fldChar w:fldCharType="begin"/>
        </w:r>
        <w:r w:rsidR="00483DF4">
          <w:instrText xml:space="preserve"> SEQ Figura \* ARABIC </w:instrText>
        </w:r>
      </w:ins>
      <w:r w:rsidR="00483DF4">
        <w:fldChar w:fldCharType="separate"/>
      </w:r>
      <w:ins w:id="115" w:author="Ryan Lemos" w:date="2019-02-20T09:08:00Z">
        <w:r w:rsidR="00483DF4">
          <w:rPr>
            <w:noProof/>
          </w:rPr>
          <w:t>24</w:t>
        </w:r>
        <w:r w:rsidR="00483DF4">
          <w:fldChar w:fldCharType="end"/>
        </w:r>
      </w:ins>
      <w:del w:id="1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7" w:name="_Toc542538"/>
      <w:r>
        <w:t>Angular</w:t>
      </w:r>
      <w:bookmarkEnd w:id="117"/>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18"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18"/>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19" w:name="_Ref526523847"/>
      <w:r>
        <w:t xml:space="preserve">Figura </w:t>
      </w:r>
      <w:ins w:id="120" w:author="Ryan Lemos" w:date="2019-02-20T09:08:00Z">
        <w:r w:rsidR="00483DF4">
          <w:fldChar w:fldCharType="begin"/>
        </w:r>
        <w:r w:rsidR="00483DF4">
          <w:instrText xml:space="preserve"> SEQ Figura \* ARABIC </w:instrText>
        </w:r>
      </w:ins>
      <w:r w:rsidR="00483DF4">
        <w:fldChar w:fldCharType="separate"/>
      </w:r>
      <w:ins w:id="121" w:author="Ryan Lemos" w:date="2019-02-20T09:08:00Z">
        <w:r w:rsidR="00483DF4">
          <w:rPr>
            <w:noProof/>
          </w:rPr>
          <w:t>25</w:t>
        </w:r>
        <w:r w:rsidR="00483DF4">
          <w:fldChar w:fldCharType="end"/>
        </w:r>
      </w:ins>
      <w:del w:id="1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19"/>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3" w:name="_Ref526533823"/>
      <w:bookmarkStart w:id="124" w:name="_Toc542540"/>
      <w:r w:rsidRPr="00952162">
        <w:rPr>
          <w:i/>
        </w:rPr>
        <w:t>Framework</w:t>
      </w:r>
      <w:r>
        <w:t xml:space="preserve"> </w:t>
      </w:r>
      <w:proofErr w:type="spellStart"/>
      <w:r w:rsidR="00D61CB9" w:rsidRPr="003635FC">
        <w:t>Laravel</w:t>
      </w:r>
      <w:bookmarkEnd w:id="123"/>
      <w:bookmarkEnd w:id="124"/>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5"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6" w:author="Ryan Lemos" w:date="2019-02-20T08:38:00Z"/>
        </w:rPr>
      </w:pPr>
    </w:p>
    <w:p w:rsidR="00F97B7F" w:rsidRDefault="00F97B7F" w:rsidP="00F97B7F">
      <w:pPr>
        <w:pStyle w:val="Ttulo4"/>
        <w:rPr>
          <w:ins w:id="127" w:author="Ryan Lemos" w:date="2019-02-20T08:41:00Z"/>
        </w:rPr>
      </w:pPr>
      <w:proofErr w:type="spellStart"/>
      <w:ins w:id="128" w:author="Ryan Lemos" w:date="2019-02-20T08:40:00Z">
        <w:r w:rsidRPr="00F97B7F">
          <w:rPr>
            <w:i/>
            <w:rPrChange w:id="129" w:author="Ryan Lemos" w:date="2019-02-20T08:41:00Z">
              <w:rPr/>
            </w:rPrChange>
          </w:rPr>
          <w:t>Representational</w:t>
        </w:r>
        <w:proofErr w:type="spellEnd"/>
        <w:r w:rsidRPr="00F97B7F">
          <w:rPr>
            <w:i/>
            <w:rPrChange w:id="130" w:author="Ryan Lemos" w:date="2019-02-20T08:41:00Z">
              <w:rPr/>
            </w:rPrChange>
          </w:rPr>
          <w:t xml:space="preserve"> </w:t>
        </w:r>
        <w:proofErr w:type="spellStart"/>
        <w:r w:rsidRPr="00F97B7F">
          <w:rPr>
            <w:i/>
            <w:rPrChange w:id="131" w:author="Ryan Lemos" w:date="2019-02-20T08:41:00Z">
              <w:rPr/>
            </w:rPrChange>
          </w:rPr>
          <w:t>State</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Transfer</w:t>
        </w:r>
        <w:proofErr w:type="spellEnd"/>
        <w:r w:rsidRPr="00F97B7F">
          <w:rPr>
            <w:i/>
            <w:rPrChange w:id="134" w:author="Ryan Lemos" w:date="2019-02-20T08:41:00Z">
              <w:rPr/>
            </w:rPrChange>
          </w:rPr>
          <w:t xml:space="preserve"> </w:t>
        </w:r>
      </w:ins>
      <w:proofErr w:type="spellStart"/>
      <w:ins w:id="135" w:author="Ryan Lemos" w:date="2019-02-20T08:41:00Z">
        <w:r w:rsidRPr="00F97B7F">
          <w:rPr>
            <w:i/>
            <w:rPrChange w:id="136" w:author="Ryan Lemos" w:date="2019-02-20T08:41:00Z">
              <w:rPr/>
            </w:rPrChange>
          </w:rPr>
          <w:t>Application</w:t>
        </w:r>
        <w:proofErr w:type="spellEnd"/>
        <w:r w:rsidRPr="00F97B7F">
          <w:rPr>
            <w:i/>
            <w:rPrChange w:id="137" w:author="Ryan Lemos" w:date="2019-02-20T08:41:00Z">
              <w:rPr/>
            </w:rPrChange>
          </w:rPr>
          <w:t xml:space="preserve"> </w:t>
        </w:r>
        <w:proofErr w:type="spellStart"/>
        <w:r w:rsidRPr="00F97B7F">
          <w:rPr>
            <w:i/>
            <w:rPrChange w:id="138" w:author="Ryan Lemos" w:date="2019-02-20T08:41:00Z">
              <w:rPr/>
            </w:rPrChange>
          </w:rPr>
          <w:t>Programming</w:t>
        </w:r>
        <w:proofErr w:type="spellEnd"/>
        <w:r w:rsidRPr="00F97B7F">
          <w:rPr>
            <w:i/>
            <w:rPrChange w:id="139" w:author="Ryan Lemos" w:date="2019-02-20T08:41:00Z">
              <w:rPr/>
            </w:rPrChange>
          </w:rPr>
          <w:t xml:space="preserve"> Interfaces</w:t>
        </w:r>
        <w:r>
          <w:t xml:space="preserve"> (API REST)</w:t>
        </w:r>
      </w:ins>
    </w:p>
    <w:p w:rsidR="00F97B7F" w:rsidRDefault="00F97B7F" w:rsidP="00F97B7F">
      <w:pPr>
        <w:rPr>
          <w:ins w:id="140" w:author="Ryan Lemos" w:date="2019-02-20T08:41:00Z"/>
          <w:iCs/>
        </w:rPr>
      </w:pPr>
    </w:p>
    <w:p w:rsidR="00F97B7F" w:rsidRDefault="00883E88" w:rsidP="00F97B7F">
      <w:pPr>
        <w:rPr>
          <w:ins w:id="141" w:author="Ryan Lemos" w:date="2019-02-20T08:54:00Z"/>
        </w:rPr>
      </w:pPr>
      <w:ins w:id="142" w:author="Ryan Lemos" w:date="2019-02-20T08:46:00Z">
        <w:r>
          <w:t xml:space="preserve">Segundo </w:t>
        </w:r>
        <w:proofErr w:type="spellStart"/>
        <w:r>
          <w:t>Massé</w:t>
        </w:r>
        <w:proofErr w:type="spellEnd"/>
        <w:r>
          <w:t xml:space="preserve"> (2012)</w:t>
        </w:r>
      </w:ins>
      <w:ins w:id="143" w:author="Ryan Lemos" w:date="2019-02-20T08:47:00Z">
        <w:r>
          <w:t xml:space="preserve"> o termo </w:t>
        </w:r>
        <w:proofErr w:type="spellStart"/>
        <w:r w:rsidRPr="00883E88">
          <w:rPr>
            <w:i/>
            <w:rPrChange w:id="144" w:author="Ryan Lemos" w:date="2019-02-20T08:47:00Z">
              <w:rPr/>
            </w:rPrChange>
          </w:rPr>
          <w:t>Representional</w:t>
        </w:r>
        <w:proofErr w:type="spellEnd"/>
        <w:r w:rsidRPr="00883E88">
          <w:rPr>
            <w:i/>
            <w:rPrChange w:id="145" w:author="Ryan Lemos" w:date="2019-02-20T08:47:00Z">
              <w:rPr/>
            </w:rPrChange>
          </w:rPr>
          <w:t xml:space="preserve"> </w:t>
        </w:r>
        <w:proofErr w:type="spellStart"/>
        <w:r w:rsidRPr="00883E88">
          <w:rPr>
            <w:i/>
            <w:rPrChange w:id="146" w:author="Ryan Lemos" w:date="2019-02-20T08:47:00Z">
              <w:rPr/>
            </w:rPrChange>
          </w:rPr>
          <w:t>State</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49" w:author="Ryan Lemos" w:date="2019-02-20T08:50:00Z">
              <w:rPr/>
            </w:rPrChange>
          </w:rPr>
          <w:t>H</w:t>
        </w:r>
      </w:ins>
      <w:ins w:id="150" w:author="Ryan Lemos" w:date="2019-02-20T08:50:00Z">
        <w:r w:rsidR="00AE608D" w:rsidRPr="00AE608D">
          <w:rPr>
            <w:i/>
            <w:rPrChange w:id="151" w:author="Ryan Lemos" w:date="2019-02-20T08:50:00Z">
              <w:rPr/>
            </w:rPrChange>
          </w:rPr>
          <w:t>yper</w:t>
        </w:r>
        <w:proofErr w:type="spellEnd"/>
        <w:r w:rsidR="00AE608D" w:rsidRPr="00AE608D">
          <w:rPr>
            <w:i/>
            <w:rPrChange w:id="152" w:author="Ryan Lemos" w:date="2019-02-20T08:50:00Z">
              <w:rPr/>
            </w:rPrChange>
          </w:rPr>
          <w:t xml:space="preserve"> </w:t>
        </w:r>
      </w:ins>
      <w:proofErr w:type="spellStart"/>
      <w:ins w:id="153" w:author="Ryan Lemos" w:date="2019-02-20T08:47:00Z">
        <w:r w:rsidR="00AE608D" w:rsidRPr="00AE608D">
          <w:rPr>
            <w:i/>
            <w:rPrChange w:id="154" w:author="Ryan Lemos" w:date="2019-02-20T08:50:00Z">
              <w:rPr/>
            </w:rPrChange>
          </w:rPr>
          <w:t>T</w:t>
        </w:r>
      </w:ins>
      <w:ins w:id="155" w:author="Ryan Lemos" w:date="2019-02-20T08:50:00Z">
        <w:r w:rsidR="00AE608D" w:rsidRPr="00AE608D">
          <w:rPr>
            <w:i/>
            <w:rPrChange w:id="156" w:author="Ryan Lemos" w:date="2019-02-20T08:50:00Z">
              <w:rPr/>
            </w:rPrChange>
          </w:rPr>
          <w:t>ext</w:t>
        </w:r>
        <w:proofErr w:type="spellEnd"/>
        <w:r w:rsidR="00AE608D" w:rsidRPr="00AE608D">
          <w:rPr>
            <w:i/>
            <w:rPrChange w:id="157" w:author="Ryan Lemos" w:date="2019-02-20T08:50:00Z">
              <w:rPr/>
            </w:rPrChange>
          </w:rPr>
          <w:t xml:space="preserve"> </w:t>
        </w:r>
      </w:ins>
      <w:proofErr w:type="spellStart"/>
      <w:ins w:id="158" w:author="Ryan Lemos" w:date="2019-02-20T08:48:00Z">
        <w:r w:rsidR="00AE608D" w:rsidRPr="00AE608D">
          <w:rPr>
            <w:i/>
            <w:rPrChange w:id="159" w:author="Ryan Lemos" w:date="2019-02-20T08:50:00Z">
              <w:rPr/>
            </w:rPrChange>
          </w:rPr>
          <w:t>T</w:t>
        </w:r>
      </w:ins>
      <w:ins w:id="160" w:author="Ryan Lemos" w:date="2019-02-20T08:50:00Z">
        <w:r w:rsidR="00AE608D" w:rsidRPr="00AE608D">
          <w:rPr>
            <w:i/>
            <w:rPrChange w:id="161" w:author="Ryan Lemos" w:date="2019-02-20T08:50:00Z">
              <w:rPr/>
            </w:rPrChange>
          </w:rPr>
          <w:t>ransfer</w:t>
        </w:r>
        <w:proofErr w:type="spellEnd"/>
        <w:r w:rsidR="00AE608D" w:rsidRPr="00AE608D">
          <w:rPr>
            <w:i/>
            <w:rPrChange w:id="162" w:author="Ryan Lemos" w:date="2019-02-20T08:50:00Z">
              <w:rPr/>
            </w:rPrChange>
          </w:rPr>
          <w:t xml:space="preserve"> </w:t>
        </w:r>
      </w:ins>
      <w:proofErr w:type="spellStart"/>
      <w:ins w:id="163" w:author="Ryan Lemos" w:date="2019-02-20T08:48:00Z">
        <w:r w:rsidR="00AE608D" w:rsidRPr="00AE608D">
          <w:rPr>
            <w:i/>
            <w:rPrChange w:id="164" w:author="Ryan Lemos" w:date="2019-02-20T08:50:00Z">
              <w:rPr/>
            </w:rPrChange>
          </w:rPr>
          <w:t>P</w:t>
        </w:r>
      </w:ins>
      <w:ins w:id="165" w:author="Ryan Lemos" w:date="2019-02-20T08:50:00Z">
        <w:r w:rsidR="00AE608D" w:rsidRPr="00AE608D">
          <w:rPr>
            <w:i/>
            <w:rPrChange w:id="166" w:author="Ryan Lemos" w:date="2019-02-20T08:50:00Z">
              <w:rPr/>
            </w:rPrChange>
          </w:rPr>
          <w:t>rotocol</w:t>
        </w:r>
        <w:proofErr w:type="spellEnd"/>
        <w:r w:rsidR="00AE608D">
          <w:t xml:space="preserve"> (HTTP) </w:t>
        </w:r>
      </w:ins>
      <w:ins w:id="167" w:author="Ryan Lemos" w:date="2019-02-20T08:48:00Z">
        <w:r w:rsidR="00AE608D">
          <w:t>que representassem as ações de fato</w:t>
        </w:r>
      </w:ins>
      <w:ins w:id="168" w:author="Ryan Lemos" w:date="2019-02-20T08:50:00Z">
        <w:r w:rsidR="00AE608D">
          <w:t>.</w:t>
        </w:r>
      </w:ins>
      <w:ins w:id="169" w:author="Ryan Lemos" w:date="2019-02-20T08:48:00Z">
        <w:r w:rsidR="00AE608D">
          <w:t xml:space="preserve"> Então </w:t>
        </w:r>
      </w:ins>
      <w:ins w:id="170" w:author="Ryan Lemos" w:date="2019-02-20T08:49:00Z">
        <w:r w:rsidR="00AE608D">
          <w:t>surgiu-se em uma tese de doutorado o termo REST que se trata de acrescer verbos HTTP para as</w:t>
        </w:r>
      </w:ins>
      <w:ins w:id="171" w:author="Ryan Lemos" w:date="2019-02-20T08:51:00Z">
        <w:r w:rsidR="00AE608D">
          <w:t xml:space="preserve"> ações de atualização de dados (PUT ou PAT</w:t>
        </w:r>
      </w:ins>
      <w:ins w:id="172" w:author="Ryan Lemos" w:date="2019-02-20T08:52:00Z">
        <w:r w:rsidR="00AE608D">
          <w:t>C</w:t>
        </w:r>
      </w:ins>
      <w:ins w:id="173" w:author="Ryan Lemos" w:date="2019-02-20T08:51:00Z">
        <w:r w:rsidR="00AE608D">
          <w:t>H</w:t>
        </w:r>
      </w:ins>
      <w:ins w:id="174" w:author="Ryan Lemos" w:date="2019-02-20T08:52:00Z">
        <w:r w:rsidR="00AE608D">
          <w:t>) e para exclusão de dados (DELETE). Esses verbos vieram em acréscimo aos verbos GET (busca de dados) e POST (envio de dados</w:t>
        </w:r>
      </w:ins>
      <w:ins w:id="175" w:author="Ryan Lemos" w:date="2019-02-20T08:53:00Z">
        <w:r w:rsidR="00AE608D">
          <w:t>), que antes eram utilizados para as ações de atualizar e deletar (MASSÉ, 2012).</w:t>
        </w:r>
      </w:ins>
      <w:ins w:id="176" w:author="Ryan Lemos" w:date="2019-02-20T08:52:00Z">
        <w:r w:rsidR="00AE608D">
          <w:t xml:space="preserve"> </w:t>
        </w:r>
      </w:ins>
    </w:p>
    <w:p w:rsidR="005F5B8A" w:rsidRDefault="005F5B8A" w:rsidP="00F97B7F">
      <w:pPr>
        <w:rPr>
          <w:ins w:id="177" w:author="Ryan Lemos" w:date="2019-02-20T09:01:00Z"/>
        </w:rPr>
      </w:pPr>
      <w:ins w:id="178" w:author="Ryan Lemos" w:date="2019-02-20T08:54:00Z">
        <w:r>
          <w:t xml:space="preserve">Já o termo </w:t>
        </w:r>
        <w:proofErr w:type="spellStart"/>
        <w:r w:rsidRPr="005F5B8A">
          <w:rPr>
            <w:i/>
            <w:rPrChange w:id="179" w:author="Ryan Lemos" w:date="2019-02-20T08:54:00Z">
              <w:rPr/>
            </w:rPrChange>
          </w:rPr>
          <w:t>Application</w:t>
        </w:r>
        <w:proofErr w:type="spellEnd"/>
        <w:r w:rsidRPr="005F5B8A">
          <w:rPr>
            <w:i/>
            <w:rPrChange w:id="180" w:author="Ryan Lemos" w:date="2019-02-20T08:54:00Z">
              <w:rPr/>
            </w:rPrChange>
          </w:rPr>
          <w:t xml:space="preserve"> </w:t>
        </w:r>
        <w:proofErr w:type="spellStart"/>
        <w:r w:rsidRPr="005F5B8A">
          <w:rPr>
            <w:i/>
            <w:rPrChange w:id="181" w:author="Ryan Lemos" w:date="2019-02-20T08:54:00Z">
              <w:rPr/>
            </w:rPrChange>
          </w:rPr>
          <w:t>Programming</w:t>
        </w:r>
        <w:proofErr w:type="spellEnd"/>
        <w:r w:rsidRPr="005F5B8A">
          <w:rPr>
            <w:i/>
            <w:rPrChange w:id="182" w:author="Ryan Lemos" w:date="2019-02-20T08:54:00Z">
              <w:rPr/>
            </w:rPrChange>
          </w:rPr>
          <w:t xml:space="preserve"> Interfaces</w:t>
        </w:r>
        <w:r>
          <w:rPr>
            <w:i/>
          </w:rPr>
          <w:t xml:space="preserve"> </w:t>
        </w:r>
      </w:ins>
      <w:ins w:id="183" w:author="Ryan Lemos" w:date="2019-02-20T08:55:00Z">
        <w:r>
          <w:t>(</w:t>
        </w:r>
      </w:ins>
      <w:ins w:id="184" w:author="Ryan Lemos" w:date="2019-02-20T08:54:00Z">
        <w:r>
          <w:t>AP</w:t>
        </w:r>
      </w:ins>
      <w:ins w:id="185" w:author="Ryan Lemos" w:date="2019-02-20T08:55:00Z">
        <w:r>
          <w:t>I), surgem como o intermédio do usuário com serviços web. Servindo então de ponte entre o usuário e um serviço</w:t>
        </w:r>
      </w:ins>
      <w:ins w:id="186" w:author="Ryan Lemos" w:date="2019-02-20T08:56:00Z">
        <w:r>
          <w:t xml:space="preserve">. Então quando se diz que uma aplicação funciona como uma API REST, </w:t>
        </w:r>
      </w:ins>
      <w:ins w:id="187" w:author="Ryan Lemos" w:date="2019-02-20T08:57:00Z">
        <w:r>
          <w:t>quer dizer que essa aplicação possibilitará ao usuário</w:t>
        </w:r>
        <w:r w:rsidR="00483DF4">
          <w:t xml:space="preserve"> </w:t>
        </w:r>
      </w:ins>
      <w:ins w:id="188" w:author="Ryan Lemos" w:date="2019-02-20T08:58:00Z">
        <w:r w:rsidR="00483DF4">
          <w:t>as ações</w:t>
        </w:r>
      </w:ins>
      <w:ins w:id="189" w:author="Ryan Lemos" w:date="2019-02-20T09:00:00Z">
        <w:r w:rsidR="00483DF4">
          <w:t xml:space="preserve"> conforme</w:t>
        </w:r>
      </w:ins>
      <w:ins w:id="190" w:author="Ryan Lemos" w:date="2019-02-20T08:58:00Z">
        <w:r w:rsidR="00483DF4">
          <w:t xml:space="preserve"> descritas no modelo REST, além de servir de ponte para os serviços web, como por exemplo o serviço de banco de dados</w:t>
        </w:r>
      </w:ins>
      <w:ins w:id="191" w:author="Ryan Lemos" w:date="2019-02-20T08:59:00Z">
        <w:r w:rsidR="00483DF4">
          <w:t xml:space="preserve"> (MASSÉ, 2012)</w:t>
        </w:r>
      </w:ins>
      <w:ins w:id="192" w:author="Ryan Lemos" w:date="2019-02-20T08:58:00Z">
        <w:r w:rsidR="00483DF4">
          <w:t>.</w:t>
        </w:r>
      </w:ins>
      <w:ins w:id="193" w:author="Ryan Lemos" w:date="2019-02-20T09:00:00Z">
        <w:r w:rsidR="00483DF4">
          <w:t xml:space="preserve"> O usuário fará requisições a API que então será resp</w:t>
        </w:r>
      </w:ins>
      <w:ins w:id="194" w:author="Ryan Lemos" w:date="2019-02-20T09:01:00Z">
        <w:r w:rsidR="00483DF4">
          <w:t xml:space="preserve">onsável por processar essa requisição e entregar o serviço requisitado pelo usuário. </w:t>
        </w:r>
      </w:ins>
    </w:p>
    <w:p w:rsidR="00483DF4" w:rsidRDefault="00483DF4" w:rsidP="00F97B7F">
      <w:pPr>
        <w:rPr>
          <w:ins w:id="195" w:author="Ryan Lemos" w:date="2019-02-20T09:08:00Z"/>
        </w:rPr>
      </w:pPr>
      <w:ins w:id="196" w:author="Ryan Lemos" w:date="2019-02-20T09:01:00Z">
        <w:r>
          <w:lastRenderedPageBreak/>
          <w:t xml:space="preserve">Neste ambiente será utilizado dois frameworks que serão utilizados um no </w:t>
        </w:r>
        <w:proofErr w:type="spellStart"/>
        <w:r w:rsidRPr="00483DF4">
          <w:rPr>
            <w:i/>
            <w:rPrChange w:id="197" w:author="Ryan Lemos" w:date="2019-02-20T09:02:00Z">
              <w:rPr/>
            </w:rPrChange>
          </w:rPr>
          <w:t>frontend</w:t>
        </w:r>
      </w:ins>
      <w:proofErr w:type="spellEnd"/>
      <w:ins w:id="198" w:author="Ryan Lemos" w:date="2019-02-20T09:02:00Z">
        <w:r>
          <w:t xml:space="preserve"> (Angular), e outro no </w:t>
        </w:r>
        <w:proofErr w:type="spellStart"/>
        <w:r w:rsidRPr="00483DF4">
          <w:rPr>
            <w:i/>
            <w:rPrChange w:id="199" w:author="Ryan Lemos" w:date="2019-02-20T09:02:00Z">
              <w:rPr/>
            </w:rPrChange>
          </w:rPr>
          <w:t>backend</w:t>
        </w:r>
        <w:proofErr w:type="spellEnd"/>
        <w:r>
          <w:t xml:space="preserve"> (</w:t>
        </w:r>
        <w:proofErr w:type="spellStart"/>
        <w:r>
          <w:t>Laravel</w:t>
        </w:r>
        <w:proofErr w:type="spellEnd"/>
        <w:r>
          <w:t xml:space="preserve">). Então a aplicação </w:t>
        </w:r>
      </w:ins>
      <w:ins w:id="200" w:author="Ryan Lemos" w:date="2019-02-20T09:03:00Z">
        <w:r>
          <w:t>A</w:t>
        </w:r>
      </w:ins>
      <w:ins w:id="201" w:author="Ryan Lemos" w:date="2019-02-20T09:02:00Z">
        <w:r>
          <w:t>ngular</w:t>
        </w:r>
      </w:ins>
      <w:ins w:id="202" w:author="Ryan Lemos" w:date="2019-02-20T09:03:00Z">
        <w:r>
          <w:t xml:space="preserve"> conforme descrita rodará diretamente no browser do usuário</w:t>
        </w:r>
      </w:ins>
      <w:ins w:id="203" w:author="Ryan Lemos" w:date="2019-02-20T09:04:00Z">
        <w:r>
          <w:t>.</w:t>
        </w:r>
      </w:ins>
      <w:ins w:id="204" w:author="Ryan Lemos" w:date="2019-02-20T09:03:00Z">
        <w:r>
          <w:t xml:space="preserve"> </w:t>
        </w:r>
      </w:ins>
      <w:ins w:id="205" w:author="Ryan Lemos" w:date="2019-02-20T09:04:00Z">
        <w:r>
          <w:t>P</w:t>
        </w:r>
      </w:ins>
      <w:ins w:id="206" w:author="Ryan Lemos" w:date="2019-02-20T09:03:00Z">
        <w:r>
          <w:t>ara que essa aplicação consiga comunicar-se com a base de dados ser</w:t>
        </w:r>
      </w:ins>
      <w:ins w:id="207" w:author="Ryan Lemos" w:date="2019-02-20T09:04:00Z">
        <w:r>
          <w:t xml:space="preserve">á utilizado o </w:t>
        </w:r>
        <w:proofErr w:type="spellStart"/>
        <w:r>
          <w:t>Laravel</w:t>
        </w:r>
        <w:proofErr w:type="spellEnd"/>
        <w:r>
          <w:t xml:space="preserve"> como</w:t>
        </w:r>
      </w:ins>
      <w:ins w:id="208" w:author="Ryan Lemos" w:date="2019-02-20T09:05:00Z">
        <w:r>
          <w:t xml:space="preserve"> API ou</w:t>
        </w:r>
      </w:ins>
      <w:ins w:id="209" w:author="Ryan Lemos" w:date="2019-02-20T09:04:00Z">
        <w:r>
          <w:t xml:space="preserve"> intermédio. Ou seja, a aplicação Angular sempre que precisar de informações da base de dados irá requi</w:t>
        </w:r>
      </w:ins>
      <w:ins w:id="210" w:author="Ryan Lemos" w:date="2019-02-20T09:05:00Z">
        <w:r>
          <w:t xml:space="preserve">sitar a API </w:t>
        </w:r>
        <w:proofErr w:type="spellStart"/>
        <w:r>
          <w:t>Laravel</w:t>
        </w:r>
        <w:proofErr w:type="spellEnd"/>
        <w:r>
          <w:t xml:space="preserve"> que será responsável por processar a requisição e retornar os dados </w:t>
        </w:r>
      </w:ins>
      <w:ins w:id="211" w:author="Ryan Lemos" w:date="2019-02-20T09:06:00Z">
        <w:r>
          <w:t>a aplicação Angular. Então a aplicação Angular demonstra os dados ao usuário</w:t>
        </w:r>
      </w:ins>
      <w:ins w:id="212" w:author="Ryan Lemos" w:date="2019-02-20T09:07:00Z">
        <w:r>
          <w:t xml:space="preserve">, uma representação visual deste processo é descrita na </w:t>
        </w:r>
        <w:r w:rsidRPr="00483DF4">
          <w:rPr>
            <w:highlight w:val="yellow"/>
            <w:rPrChange w:id="213" w:author="Ryan Lemos" w:date="2019-02-20T09:07:00Z">
              <w:rPr/>
            </w:rPrChange>
          </w:rPr>
          <w:t>figura X.</w:t>
        </w:r>
      </w:ins>
      <w:ins w:id="214" w:author="Ryan Lemos" w:date="2019-02-20T09:06:00Z">
        <w:r>
          <w:t xml:space="preserve"> </w:t>
        </w:r>
      </w:ins>
    </w:p>
    <w:p w:rsidR="00483DF4" w:rsidRDefault="00483DF4" w:rsidP="00F97B7F">
      <w:pPr>
        <w:rPr>
          <w:ins w:id="215" w:author="Ryan Lemos" w:date="2019-02-20T09:07:00Z"/>
        </w:rPr>
      </w:pPr>
      <w:ins w:id="216" w:author="Ryan Lemos" w:date="2019-02-20T09:05:00Z">
        <w:r>
          <w:t xml:space="preserve"> </w:t>
        </w:r>
      </w:ins>
    </w:p>
    <w:p w:rsidR="00483DF4" w:rsidRDefault="00483DF4">
      <w:pPr>
        <w:pStyle w:val="Legenda"/>
        <w:keepNext/>
        <w:rPr>
          <w:ins w:id="217" w:author="Ryan Lemos" w:date="2019-02-20T09:08:00Z"/>
        </w:rPr>
        <w:pPrChange w:id="218" w:author="Ryan Lemos" w:date="2019-02-20T09:08:00Z">
          <w:pPr>
            <w:pStyle w:val="Legenda"/>
          </w:pPr>
        </w:pPrChange>
      </w:pPr>
      <w:ins w:id="219" w:author="Ryan Lemos" w:date="2019-02-20T09:08:00Z">
        <w:r>
          <w:t xml:space="preserve">Figura </w:t>
        </w:r>
        <w:r>
          <w:fldChar w:fldCharType="begin"/>
        </w:r>
        <w:r>
          <w:instrText xml:space="preserve"> SEQ Figura \* ARABIC </w:instrText>
        </w:r>
      </w:ins>
      <w:r>
        <w:fldChar w:fldCharType="separate"/>
      </w:r>
      <w:ins w:id="220" w:author="Ryan Lemos" w:date="2019-02-20T09:08:00Z">
        <w:r>
          <w:rPr>
            <w:noProof/>
          </w:rPr>
          <w:t>26</w:t>
        </w:r>
        <w:r>
          <w:fldChar w:fldCharType="end"/>
        </w:r>
        <w:r>
          <w:t xml:space="preserve"> - Funcionamento de uma API</w:t>
        </w:r>
      </w:ins>
    </w:p>
    <w:p w:rsidR="00483DF4" w:rsidRDefault="00483DF4" w:rsidP="00483DF4">
      <w:pPr>
        <w:ind w:firstLine="0"/>
        <w:jc w:val="center"/>
        <w:rPr>
          <w:ins w:id="221" w:author="Ryan Lemos" w:date="2019-02-20T09:09:00Z"/>
        </w:rPr>
      </w:pPr>
      <w:ins w:id="222"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223" w:author="Ryan Lemos" w:date="2019-02-20T09:10:00Z">
          <w:pPr/>
        </w:pPrChange>
      </w:pPr>
      <w:ins w:id="224" w:author="Ryan Lemos" w:date="2019-02-20T09:09:00Z">
        <w:r>
          <w:t>Fonte: MASSÉ, 2012, p6.</w:t>
        </w:r>
      </w:ins>
    </w:p>
    <w:p w:rsidR="00B300A5" w:rsidRDefault="00B300A5" w:rsidP="009B4F8A"/>
    <w:p w:rsidR="00D61CB9" w:rsidRDefault="00D61CB9" w:rsidP="00D61CB9">
      <w:pPr>
        <w:pStyle w:val="Ttulo3"/>
      </w:pPr>
      <w:bookmarkStart w:id="225" w:name="_Toc542541"/>
      <w:r w:rsidRPr="00BB49CF">
        <w:t>Sistema de Gerenciamento de Banco de Dados</w:t>
      </w:r>
      <w:r w:rsidR="00773355">
        <w:t xml:space="preserve"> (MySQL)</w:t>
      </w:r>
      <w:bookmarkEnd w:id="225"/>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6" w:name="_Ref526697739"/>
      <w:r>
        <w:t xml:space="preserve">Figura </w:t>
      </w:r>
      <w:ins w:id="227" w:author="Ryan Lemos" w:date="2019-02-20T09:08:00Z">
        <w:r w:rsidR="00483DF4">
          <w:fldChar w:fldCharType="begin"/>
        </w:r>
        <w:r w:rsidR="00483DF4">
          <w:instrText xml:space="preserve"> SEQ Figura \* ARABIC </w:instrText>
        </w:r>
      </w:ins>
      <w:r w:rsidR="00483DF4">
        <w:fldChar w:fldCharType="separate"/>
      </w:r>
      <w:ins w:id="228" w:author="Ryan Lemos" w:date="2019-02-20T09:08:00Z">
        <w:r w:rsidR="00483DF4">
          <w:rPr>
            <w:noProof/>
          </w:rPr>
          <w:t>27</w:t>
        </w:r>
        <w:r w:rsidR="00483DF4">
          <w:fldChar w:fldCharType="end"/>
        </w:r>
      </w:ins>
      <w:del w:id="22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6"/>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del w:id="230" w:author="Ryan Lemos" w:date="2019-02-20T11:07:00Z">
        <w:r w:rsidDel="007116CC">
          <w:delText>documentação</w:delText>
        </w:r>
      </w:del>
      <w:ins w:id="231" w:author="Ryan Lemos" w:date="2019-02-20T11:07:00Z">
        <w:r w:rsidR="007116CC">
          <w:t>Estruturação do sistema</w:t>
        </w:r>
      </w:ins>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23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23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234" w:author="Ryan Lemos" w:date="2019-02-19T07:29:00Z"/>
        </w:rPr>
        <w:pPrChange w:id="235" w:author="Ryan Lemos" w:date="2019-02-19T07:29:00Z">
          <w:pPr>
            <w:pStyle w:val="Ttulo3"/>
          </w:pPr>
        </w:pPrChange>
      </w:pPr>
      <w:del w:id="236" w:author="Ryan Lemos" w:date="2019-02-19T07:29:00Z">
        <w:r w:rsidDel="00E22850">
          <w:lastRenderedPageBreak/>
          <w:delText>Estórias de usuários</w:delText>
        </w:r>
      </w:del>
    </w:p>
    <w:p w:rsidR="00643E24" w:rsidRPr="00643E24" w:rsidRDefault="00643E24">
      <w:pPr>
        <w:pStyle w:val="Ttulo3"/>
        <w:numPr>
          <w:ilvl w:val="0"/>
          <w:numId w:val="0"/>
        </w:numPr>
        <w:pPrChange w:id="237" w:author="Ryan Lemos" w:date="2019-02-19T07:29:00Z">
          <w:pPr/>
        </w:pPrChange>
      </w:pPr>
    </w:p>
    <w:p w:rsidR="00F80769" w:rsidDel="00FB122B" w:rsidRDefault="00643E24" w:rsidP="007216C5">
      <w:pPr>
        <w:rPr>
          <w:del w:id="238" w:author="Ryan Lemos" w:date="2019-02-18T21:04:00Z"/>
        </w:rPr>
      </w:pPr>
      <w:del w:id="239"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240" w:author="Ryan Lemos" w:date="2019-02-18T09:53:00Z">
        <w:r w:rsidR="007051CE" w:rsidDel="00F80769">
          <w:delText>sistema</w:delText>
        </w:r>
      </w:del>
      <w:del w:id="241" w:author="Ryan Lemos" w:date="2019-02-18T21:04:00Z">
        <w:r w:rsidR="007051CE" w:rsidDel="00FB122B">
          <w:delText xml:space="preserve">. </w:delText>
        </w:r>
      </w:del>
    </w:p>
    <w:p w:rsidR="001A0B14" w:rsidRPr="001A0B14" w:rsidDel="00FB122B" w:rsidRDefault="007051CE">
      <w:pPr>
        <w:rPr>
          <w:del w:id="242" w:author="Ryan Lemos" w:date="2019-02-18T21:04:00Z"/>
        </w:rPr>
        <w:pPrChange w:id="243" w:author="Ryan Lemos" w:date="2019-02-18T10:03:00Z">
          <w:pPr>
            <w:ind w:firstLine="0"/>
            <w:jc w:val="center"/>
          </w:pPr>
        </w:pPrChange>
      </w:pPr>
      <w:del w:id="244"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245" w:author="Ryan Lemos" w:date="2019-02-18T21:04:00Z"/>
        </w:rPr>
        <w:pPrChange w:id="246" w:author="Ryan Lemos" w:date="2019-02-18T10:15:00Z">
          <w:pPr>
            <w:ind w:firstLine="0"/>
            <w:jc w:val="center"/>
          </w:pPr>
        </w:pPrChange>
      </w:pPr>
      <w:moveToRangeStart w:id="247" w:author="Ryan Lemos" w:date="2019-02-18T09:49:00Z" w:name="move1375803"/>
      <w:moveTo w:id="248" w:author="Ryan Lemos" w:date="2019-02-18T09:49:00Z">
        <w:del w:id="249"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250" w:author="Ryan Lemos" w:date="2019-02-18T09:50:00Z" w:name="move1375850"/>
      <w:moveToRangeEnd w:id="247"/>
      <w:moveTo w:id="251" w:author="Ryan Lemos" w:date="2019-02-18T09:50:00Z">
        <w:del w:id="252"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0"/>
      <w:del w:id="253"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254" w:author="Ryan Lemos" w:date="2019-02-18T09:50:00Z" w:name="move1375873"/>
      <w:moveTo w:id="255" w:author="Ryan Lemos" w:date="2019-02-18T09:50:00Z">
        <w:del w:id="256"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4"/>
    </w:p>
    <w:p w:rsidR="007051CE" w:rsidDel="00FB122B" w:rsidRDefault="007051CE" w:rsidP="00E90C04">
      <w:pPr>
        <w:ind w:firstLine="0"/>
        <w:jc w:val="center"/>
        <w:rPr>
          <w:del w:id="257" w:author="Ryan Lemos" w:date="2019-02-18T21:04:00Z"/>
        </w:rPr>
      </w:pPr>
      <w:del w:id="258"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259" w:author="Ryan Lemos" w:date="2019-02-18T21:04:00Z"/>
        </w:rPr>
      </w:pPr>
      <w:moveFromRangeStart w:id="260" w:author="Ryan Lemos" w:date="2019-02-18T09:49:00Z" w:name="move1375803"/>
      <w:moveFrom w:id="261" w:author="Ryan Lemos" w:date="2019-02-18T09:49:00Z">
        <w:del w:id="262"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260"/>
    </w:p>
    <w:p w:rsidR="00036E5A" w:rsidDel="00FB122B" w:rsidRDefault="00036E5A" w:rsidP="00E90C04">
      <w:pPr>
        <w:ind w:firstLine="0"/>
        <w:jc w:val="center"/>
        <w:rPr>
          <w:del w:id="263" w:author="Ryan Lemos" w:date="2019-02-18T21:04:00Z"/>
        </w:rPr>
      </w:pPr>
      <w:del w:id="264"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265" w:author="Ryan Lemos" w:date="2019-02-18T09:52:00Z"/>
        </w:rPr>
      </w:pPr>
      <w:del w:id="266"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267" w:author="Ryan Lemos" w:date="2019-02-18T21:04:00Z"/>
        </w:rPr>
      </w:pPr>
      <w:moveFromRangeStart w:id="268" w:author="Ryan Lemos" w:date="2019-02-18T09:51:00Z" w:name="move1375932"/>
      <w:moveFrom w:id="269" w:author="Ryan Lemos" w:date="2019-02-18T09:51:00Z">
        <w:del w:id="270"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68"/>
    </w:p>
    <w:p w:rsidR="00A7257B" w:rsidDel="00F80769" w:rsidRDefault="00F80769" w:rsidP="00E90C04">
      <w:pPr>
        <w:ind w:firstLine="0"/>
        <w:jc w:val="center"/>
        <w:rPr>
          <w:del w:id="271" w:author="Ryan Lemos" w:date="2019-02-18T09:51:00Z"/>
        </w:rPr>
      </w:pPr>
      <w:moveToRangeStart w:id="272" w:author="Ryan Lemos" w:date="2019-02-18T09:51:00Z" w:name="move1375932"/>
      <w:moveTo w:id="273" w:author="Ryan Lemos" w:date="2019-02-18T09:51:00Z">
        <w:del w:id="274"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72"/>
      <w:del w:id="275"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276" w:author="Ryan Lemos" w:date="2019-02-18T21:04:00Z"/>
        </w:rPr>
      </w:pPr>
      <w:moveFromRangeStart w:id="277" w:author="Ryan Lemos" w:date="2019-02-18T09:50:00Z" w:name="move1375850"/>
      <w:moveFrom w:id="278" w:author="Ryan Lemos" w:date="2019-02-18T09:50:00Z">
        <w:del w:id="279"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77"/>
    </w:p>
    <w:p w:rsidR="004232E3" w:rsidDel="00FB122B" w:rsidRDefault="004232E3" w:rsidP="00E90C04">
      <w:pPr>
        <w:ind w:firstLine="0"/>
        <w:jc w:val="center"/>
        <w:rPr>
          <w:del w:id="280" w:author="Ryan Lemos" w:date="2019-02-18T21:04:00Z"/>
        </w:rPr>
      </w:pPr>
      <w:del w:id="281"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282" w:author="Ryan Lemos" w:date="2019-02-18T21:04:00Z"/>
        </w:rPr>
      </w:pPr>
      <w:del w:id="283"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284" w:author="Ryan Lemos" w:date="2019-02-18T21:04:00Z"/>
        </w:rPr>
      </w:pPr>
      <w:moveFromRangeStart w:id="285" w:author="Ryan Lemos" w:date="2019-02-18T09:50:00Z" w:name="move1375873"/>
      <w:moveFrom w:id="286" w:author="Ryan Lemos" w:date="2019-02-18T09:50:00Z">
        <w:del w:id="287"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85"/>
    </w:p>
    <w:p w:rsidR="00324B80" w:rsidRPr="00324B80" w:rsidDel="00324B80" w:rsidRDefault="002548EA">
      <w:pPr>
        <w:rPr>
          <w:del w:id="288" w:author="Ryan Lemos" w:date="2019-02-18T10:20:00Z"/>
        </w:rPr>
        <w:pPrChange w:id="289" w:author="Ryan Lemos" w:date="2019-02-18T10:20:00Z">
          <w:pPr>
            <w:ind w:firstLine="0"/>
            <w:jc w:val="center"/>
          </w:pPr>
        </w:pPrChange>
      </w:pPr>
      <w:del w:id="290"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291" w:author="Ryan Lemos" w:date="2019-02-20T11:37:00Z"/>
        </w:rPr>
      </w:pPr>
      <w:moveFromRangeStart w:id="292" w:author="Ryan Lemos" w:date="2019-02-20T11:37:00Z" w:name="move1555083"/>
    </w:p>
    <w:p w:rsidR="007216C5" w:rsidDel="006002C8" w:rsidRDefault="00FF70F9" w:rsidP="00FF70F9">
      <w:pPr>
        <w:pStyle w:val="Ttulo3"/>
        <w:rPr>
          <w:moveFrom w:id="293" w:author="Ryan Lemos" w:date="2019-02-20T11:37:00Z"/>
        </w:rPr>
      </w:pPr>
      <w:moveFrom w:id="294" w:author="Ryan Lemos" w:date="2019-02-20T11:37:00Z">
        <w:r w:rsidDel="006002C8">
          <w:t>Testes</w:t>
        </w:r>
      </w:moveFrom>
    </w:p>
    <w:moveFromRangeEnd w:id="292"/>
    <w:p w:rsidR="009648A4" w:rsidRDefault="009648A4" w:rsidP="007216C5">
      <w:pPr>
        <w:pStyle w:val="Ttulo2"/>
        <w:rPr>
          <w:ins w:id="295" w:author="Ryan Lemos" w:date="2019-02-18T21:04:00Z"/>
        </w:rPr>
      </w:pPr>
      <w:r>
        <w:t>Ferramentas de desenvolvimento utilizadas</w:t>
      </w:r>
    </w:p>
    <w:p w:rsidR="00FB122B" w:rsidRPr="00F97B7F" w:rsidRDefault="00FB122B">
      <w:pPr>
        <w:pPrChange w:id="296" w:author="Ryan Lemos" w:date="2019-02-18T21:04:00Z">
          <w:pPr>
            <w:pStyle w:val="Ttulo2"/>
          </w:pPr>
        </w:pPrChange>
      </w:pPr>
    </w:p>
    <w:p w:rsidR="00FB122B" w:rsidRDefault="009648A4" w:rsidP="007216C5">
      <w:pPr>
        <w:pStyle w:val="Ttulo2"/>
        <w:rPr>
          <w:ins w:id="297" w:author="Ryan Lemos" w:date="2019-02-20T11:21:00Z"/>
        </w:rPr>
      </w:pPr>
      <w:r>
        <w:t>Sistema desenvolvido</w:t>
      </w:r>
    </w:p>
    <w:p w:rsidR="00C778D2" w:rsidRDefault="00C778D2" w:rsidP="00C778D2">
      <w:pPr>
        <w:rPr>
          <w:ins w:id="298" w:author="Ryan Lemos" w:date="2019-02-20T11:21:00Z"/>
        </w:rPr>
      </w:pPr>
    </w:p>
    <w:p w:rsidR="00FB122B" w:rsidRPr="00F97B7F" w:rsidRDefault="00C778D2">
      <w:pPr>
        <w:rPr>
          <w:ins w:id="299" w:author="Ryan Lemos" w:date="2019-02-18T21:04:00Z"/>
        </w:rPr>
        <w:pPrChange w:id="300" w:author="Ryan Lemos" w:date="2019-02-18T21:04:00Z">
          <w:pPr>
            <w:pStyle w:val="Ttulo2"/>
          </w:pPr>
        </w:pPrChange>
      </w:pPr>
      <w:ins w:id="301" w:author="Ryan Lemos" w:date="2019-02-20T11:21:00Z">
        <w:r>
          <w:t>Como o XP é um modelo de desenvolvimento incremental</w:t>
        </w:r>
      </w:ins>
      <w:ins w:id="302" w:author="Ryan Lemos" w:date="2019-02-20T11:22:00Z">
        <w:r>
          <w:t xml:space="preserve"> e dividido em entregas (</w:t>
        </w:r>
        <w:r w:rsidRPr="00C778D2">
          <w:rPr>
            <w:i/>
            <w:rPrChange w:id="303" w:author="Ryan Lemos" w:date="2019-02-20T11:22:00Z">
              <w:rPr>
                <w:caps w:val="0"/>
              </w:rPr>
            </w:rPrChange>
          </w:rPr>
          <w:t>releases</w:t>
        </w:r>
        <w:r>
          <w:t>)</w:t>
        </w:r>
      </w:ins>
      <w:ins w:id="304" w:author="Ryan Lemos" w:date="2019-02-20T11:21:00Z">
        <w:r>
          <w:t xml:space="preserve">, como discutido na seção </w:t>
        </w:r>
        <w:proofErr w:type="spellStart"/>
        <w:r w:rsidRPr="00C778D2">
          <w:rPr>
            <w:highlight w:val="yellow"/>
            <w:rPrChange w:id="305" w:author="Ryan Lemos" w:date="2019-02-20T11:21:00Z">
              <w:rPr>
                <w:caps w:val="0"/>
              </w:rPr>
            </w:rPrChange>
          </w:rPr>
          <w:t>numeroseção</w:t>
        </w:r>
        <w:proofErr w:type="spellEnd"/>
        <w:r>
          <w:t>.</w:t>
        </w:r>
      </w:ins>
      <w:ins w:id="306" w:author="Ryan Lemos" w:date="2019-02-20T11:22:00Z">
        <w:r>
          <w:t xml:space="preserve"> Sabendo disso a estrutura deste trabalho foi dividida a contemplar cada release descrevendo as funcionalidade</w:t>
        </w:r>
      </w:ins>
      <w:ins w:id="307" w:author="Ryan Lemos" w:date="2019-02-20T11:23:00Z">
        <w:r>
          <w:t>s</w:t>
        </w:r>
      </w:ins>
      <w:ins w:id="308" w:author="Ryan Lemos" w:date="2019-02-20T11:22:00Z">
        <w:r>
          <w:t xml:space="preserve"> </w:t>
        </w:r>
      </w:ins>
      <w:ins w:id="309" w:author="Ryan Lemos" w:date="2019-02-20T11:23:00Z">
        <w:r>
          <w:t>implementadas para cada perfil de usuário</w:t>
        </w:r>
      </w:ins>
      <w:ins w:id="310" w:author="Ryan Lemos" w:date="2019-02-20T11:38:00Z">
        <w:r w:rsidR="006002C8">
          <w:t xml:space="preserve"> e no final os testes utili</w:t>
        </w:r>
      </w:ins>
      <w:ins w:id="311" w:author="Ryan Lemos" w:date="2019-02-20T11:39:00Z">
        <w:r w:rsidR="006002C8">
          <w:t>zados para validar as funcionalidades</w:t>
        </w:r>
      </w:ins>
      <w:ins w:id="312" w:author="Ryan Lemos" w:date="2019-02-20T11:23:00Z">
        <w:r>
          <w:t xml:space="preserve">. Para isso será indicado o que cada </w:t>
        </w:r>
      </w:ins>
      <w:ins w:id="313" w:author="Ryan Lemos" w:date="2019-02-20T11:24:00Z">
        <w:r>
          <w:t>usuário pode fazer através das estórias de usuário.</w:t>
        </w:r>
      </w:ins>
    </w:p>
    <w:p w:rsidR="00C778D2" w:rsidRDefault="00FB122B" w:rsidP="00FB122B">
      <w:pPr>
        <w:rPr>
          <w:ins w:id="314" w:author="Ryan Lemos" w:date="2019-02-20T11:25:00Z"/>
        </w:rPr>
      </w:pPr>
      <w:ins w:id="315" w:author="Ryan Lemos" w:date="2019-02-18T21:04:00Z">
        <w:r>
          <w:t>As estórias de usuários</w:t>
        </w:r>
      </w:ins>
      <w:ins w:id="316" w:author="Ryan Lemos" w:date="2019-02-20T11:24:00Z">
        <w:r w:rsidR="00C778D2">
          <w:t xml:space="preserve">, conforme descrito na seção </w:t>
        </w:r>
        <w:r w:rsidR="00C778D2" w:rsidRPr="00C778D2">
          <w:rPr>
            <w:highlight w:val="yellow"/>
            <w:rPrChange w:id="317" w:author="Ryan Lemos" w:date="2019-02-20T11:24:00Z">
              <w:rPr/>
            </w:rPrChange>
          </w:rPr>
          <w:t>X</w:t>
        </w:r>
        <w:r w:rsidR="00C778D2">
          <w:t xml:space="preserve">, </w:t>
        </w:r>
      </w:ins>
      <w:ins w:id="318"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319" w:author="Ryan Lemos" w:date="2019-02-20T11:25:00Z">
        <w:r w:rsidR="00C778D2">
          <w:t>,</w:t>
        </w:r>
      </w:ins>
      <w:ins w:id="320" w:author="Ryan Lemos" w:date="2019-02-18T21:04:00Z">
        <w:r>
          <w:t xml:space="preserve"> o gestor</w:t>
        </w:r>
      </w:ins>
      <w:ins w:id="321" w:author="Ryan Lemos" w:date="2019-02-20T11:25:00Z">
        <w:r w:rsidR="00C778D2">
          <w:t xml:space="preserve"> e o administrador (ou desenvolvedor)</w:t>
        </w:r>
      </w:ins>
      <w:ins w:id="322" w:author="Ryan Lemos" w:date="2019-02-18T21:04:00Z">
        <w:r>
          <w:t>.</w:t>
        </w:r>
      </w:ins>
    </w:p>
    <w:p w:rsidR="00C778D2" w:rsidRDefault="00C778D2" w:rsidP="00FB122B">
      <w:pPr>
        <w:rPr>
          <w:ins w:id="323" w:author="Ryan Lemos" w:date="2019-02-20T11:25:00Z"/>
        </w:rPr>
      </w:pPr>
    </w:p>
    <w:p w:rsidR="00C778D2" w:rsidRDefault="00FB122B" w:rsidP="00C778D2">
      <w:pPr>
        <w:pStyle w:val="Ttulo3"/>
        <w:rPr>
          <w:ins w:id="324" w:author="Ryan Lemos" w:date="2019-02-20T11:25:00Z"/>
        </w:rPr>
      </w:pPr>
      <w:ins w:id="325" w:author="Ryan Lemos" w:date="2019-02-18T21:04:00Z">
        <w:r>
          <w:t xml:space="preserve"> </w:t>
        </w:r>
      </w:ins>
      <w:ins w:id="326" w:author="Ryan Lemos" w:date="2019-02-20T11:25:00Z">
        <w:r w:rsidR="00C778D2">
          <w:t xml:space="preserve">Release 1 </w:t>
        </w:r>
      </w:ins>
      <w:ins w:id="327" w:author="Ryan Lemos" w:date="2019-02-20T11:26:00Z">
        <w:r w:rsidR="00C778D2">
          <w:t>–</w:t>
        </w:r>
      </w:ins>
      <w:ins w:id="328" w:author="Ryan Lemos" w:date="2019-02-20T11:25:00Z">
        <w:r w:rsidR="00C778D2">
          <w:t xml:space="preserve"> Cadas</w:t>
        </w:r>
      </w:ins>
      <w:ins w:id="329" w:author="Ryan Lemos" w:date="2019-02-20T11:26:00Z">
        <w:r w:rsidR="00C778D2">
          <w:t>tro</w:t>
        </w:r>
      </w:ins>
    </w:p>
    <w:p w:rsidR="00C778D2" w:rsidRPr="00C778D2" w:rsidRDefault="00C778D2">
      <w:pPr>
        <w:rPr>
          <w:ins w:id="330" w:author="Ryan Lemos" w:date="2019-02-20T11:25:00Z"/>
        </w:rPr>
      </w:pPr>
    </w:p>
    <w:p w:rsidR="00C778D2" w:rsidRDefault="00C778D2" w:rsidP="00C778D2">
      <w:pPr>
        <w:rPr>
          <w:ins w:id="331" w:author="Ryan Lemos" w:date="2019-02-20T11:29:00Z"/>
        </w:rPr>
      </w:pPr>
      <w:ins w:id="332" w:author="Ryan Lemos" w:date="2019-02-20T11:26:00Z">
        <w:r>
          <w:t>O primeiro release é marcado por ser a inicialização e estruturação do projeto.</w:t>
        </w:r>
      </w:ins>
      <w:ins w:id="333" w:author="Ryan Lemos" w:date="2019-02-20T11:27:00Z">
        <w:r>
          <w:t xml:space="preserve"> Pode c</w:t>
        </w:r>
      </w:ins>
      <w:ins w:id="334" w:author="Ryan Lemos" w:date="2019-02-20T11:26:00Z">
        <w:r>
          <w:t>ompre</w:t>
        </w:r>
      </w:ins>
      <w:ins w:id="335" w:author="Ryan Lemos" w:date="2019-02-20T11:27:00Z">
        <w:r>
          <w:t>e</w:t>
        </w:r>
      </w:ins>
      <w:ins w:id="336" w:author="Ryan Lemos" w:date="2019-02-20T11:26:00Z">
        <w:r>
          <w:t>nde</w:t>
        </w:r>
      </w:ins>
      <w:ins w:id="337" w:author="Ryan Lemos" w:date="2019-02-20T11:27:00Z">
        <w:r>
          <w:t xml:space="preserve">r as funcionalidades mais </w:t>
        </w:r>
      </w:ins>
      <w:ins w:id="338" w:author="Ryan Lemos" w:date="2019-02-20T11:28:00Z">
        <w:r>
          <w:t>básicas,</w:t>
        </w:r>
      </w:ins>
      <w:ins w:id="339" w:author="Ryan Lemos" w:date="2019-02-20T11:27:00Z">
        <w:r>
          <w:t xml:space="preserve"> mas como pregado no XP, deve-se desenvolver o que for de maior necessidade para o usuário no momento</w:t>
        </w:r>
      </w:ins>
      <w:ins w:id="340" w:author="Ryan Lemos" w:date="2019-02-20T11:26:00Z">
        <w:r>
          <w:t>.</w:t>
        </w:r>
      </w:ins>
      <w:ins w:id="341" w:author="Ryan Lemos" w:date="2019-02-20T11:28:00Z">
        <w:r>
          <w:t xml:space="preserve"> Então serão apresentadas funcionalidades que são básicas e necessárias no sistema para sua utilização, como também as funcionalidades que foram requisitadas com maior necessidade </w:t>
        </w:r>
      </w:ins>
      <w:ins w:id="342" w:author="Ryan Lemos" w:date="2019-02-20T11:29:00Z">
        <w:r>
          <w:t xml:space="preserve">para o cliente. </w:t>
        </w:r>
      </w:ins>
    </w:p>
    <w:p w:rsidR="00FB122B" w:rsidRDefault="00C778D2">
      <w:pPr>
        <w:rPr>
          <w:ins w:id="343" w:author="Ryan Lemos" w:date="2019-02-18T21:04:00Z"/>
        </w:rPr>
      </w:pPr>
      <w:ins w:id="344" w:author="Ryan Lemos" w:date="2019-02-20T11:29:00Z">
        <w:r>
          <w:t>O release foi dividido por cada perfil de usuário, sendo apresentado as funcionalidades que serão utilizadas por estes perfi</w:t>
        </w:r>
      </w:ins>
      <w:ins w:id="345" w:author="Ryan Lemos" w:date="2019-02-20T11:30:00Z">
        <w:r>
          <w:t>s</w:t>
        </w:r>
      </w:ins>
      <w:ins w:id="346" w:author="Ryan Lemos" w:date="2019-02-20T11:29:00Z">
        <w:r>
          <w:t>.</w:t>
        </w:r>
      </w:ins>
      <w:ins w:id="347" w:author="Ryan Lemos" w:date="2019-02-20T11:30:00Z">
        <w:r>
          <w:t xml:space="preserve"> Porém h</w:t>
        </w:r>
      </w:ins>
      <w:ins w:id="348" w:author="Ryan Lemos" w:date="2019-02-18T21:04:00Z">
        <w:r w:rsidR="00FB122B">
          <w:t xml:space="preserve">á </w:t>
        </w:r>
      </w:ins>
      <w:ins w:id="349" w:author="Ryan Lemos" w:date="2019-02-20T11:31:00Z">
        <w:r w:rsidR="00826E27">
          <w:t>três</w:t>
        </w:r>
      </w:ins>
      <w:ins w:id="350" w:author="Ryan Lemos" w:date="2019-02-18T21:04:00Z">
        <w:r w:rsidR="00FB122B">
          <w:t xml:space="preserve"> estória</w:t>
        </w:r>
      </w:ins>
      <w:ins w:id="351" w:author="Ryan Lemos" w:date="2019-02-19T22:38:00Z">
        <w:r w:rsidR="004B083A">
          <w:t xml:space="preserve">s </w:t>
        </w:r>
      </w:ins>
      <w:ins w:id="352" w:author="Ryan Lemos" w:date="2019-02-18T21:04:00Z">
        <w:r w:rsidR="00FB122B">
          <w:t xml:space="preserve">que </w:t>
        </w:r>
      </w:ins>
      <w:ins w:id="353" w:author="Ryan Lemos" w:date="2019-02-19T22:38:00Z">
        <w:r w:rsidR="004B083A">
          <w:t>são</w:t>
        </w:r>
      </w:ins>
      <w:ins w:id="354" w:author="Ryan Lemos" w:date="2019-02-18T21:04:00Z">
        <w:r w:rsidR="00FB122B">
          <w:t xml:space="preserve"> válida</w:t>
        </w:r>
      </w:ins>
      <w:ins w:id="355" w:author="Ryan Lemos" w:date="2019-02-19T22:38:00Z">
        <w:r w:rsidR="004B083A">
          <w:t>s</w:t>
        </w:r>
      </w:ins>
      <w:ins w:id="356" w:author="Ryan Lemos" w:date="2019-02-18T21:04:00Z">
        <w:r w:rsidR="00FB122B">
          <w:t xml:space="preserve"> para todos os</w:t>
        </w:r>
      </w:ins>
      <w:ins w:id="357" w:author="Ryan Lemos" w:date="2019-02-20T11:30:00Z">
        <w:r>
          <w:t xml:space="preserve"> perfis de</w:t>
        </w:r>
      </w:ins>
      <w:ins w:id="358" w:author="Ryan Lemos" w:date="2019-02-18T21:04:00Z">
        <w:r w:rsidR="00FB122B">
          <w:t xml:space="preserve"> usuários</w:t>
        </w:r>
      </w:ins>
      <w:ins w:id="359" w:author="Ryan Lemos" w:date="2019-02-20T11:30:00Z">
        <w:r>
          <w:t>.</w:t>
        </w:r>
      </w:ins>
      <w:ins w:id="360" w:author="Ryan Lemos" w:date="2019-02-18T21:04:00Z">
        <w:r w:rsidR="00FB122B">
          <w:t xml:space="preserve"> </w:t>
        </w:r>
      </w:ins>
      <w:ins w:id="361" w:author="Ryan Lemos" w:date="2019-02-20T11:30:00Z">
        <w:r>
          <w:t>Se</w:t>
        </w:r>
      </w:ins>
      <w:ins w:id="362" w:author="Ryan Lemos" w:date="2019-02-18T21:04:00Z">
        <w:r w:rsidR="00FB122B">
          <w:t xml:space="preserve"> trata da funcionalidade de login descrit</w:t>
        </w:r>
      </w:ins>
      <w:ins w:id="363" w:author="Ryan Lemos" w:date="2019-02-19T22:39:00Z">
        <w:r w:rsidR="004B083A">
          <w:t>a</w:t>
        </w:r>
      </w:ins>
      <w:ins w:id="364" w:author="Ryan Lemos" w:date="2019-02-18T21:04:00Z">
        <w:r w:rsidR="00FB122B">
          <w:t xml:space="preserve"> na </w:t>
        </w:r>
        <w:r w:rsidR="00FB122B" w:rsidRPr="00B21C4F">
          <w:rPr>
            <w:highlight w:val="yellow"/>
          </w:rPr>
          <w:t>figura X</w:t>
        </w:r>
      </w:ins>
      <w:ins w:id="365" w:author="Ryan Lemos" w:date="2019-02-19T22:39:00Z">
        <w:r w:rsidR="004B083A">
          <w:t xml:space="preserve">, a funcionalidade de notificação descrita pela </w:t>
        </w:r>
        <w:r w:rsidR="004B083A" w:rsidRPr="004B083A">
          <w:rPr>
            <w:highlight w:val="yellow"/>
            <w:rPrChange w:id="366" w:author="Ryan Lemos" w:date="2019-02-19T22:39:00Z">
              <w:rPr/>
            </w:rPrChange>
          </w:rPr>
          <w:t>figura x</w:t>
        </w:r>
      </w:ins>
      <w:ins w:id="367" w:author="Ryan Lemos" w:date="2019-02-20T11:31:00Z">
        <w:r w:rsidR="00826E27">
          <w:t xml:space="preserve"> e a </w:t>
        </w:r>
      </w:ins>
      <w:ins w:id="368" w:author="Ryan Lemos" w:date="2019-02-20T11:32:00Z">
        <w:r w:rsidR="00826E27">
          <w:t>troca de senhas</w:t>
        </w:r>
      </w:ins>
      <w:ins w:id="369" w:author="Ryan Lemos" w:date="2019-02-18T21:04:00Z">
        <w:r w:rsidR="00FB122B">
          <w:t>.</w:t>
        </w:r>
      </w:ins>
    </w:p>
    <w:p w:rsidR="00FB122B" w:rsidRDefault="00FB122B" w:rsidP="00FB122B">
      <w:pPr>
        <w:rPr>
          <w:ins w:id="370" w:author="Ryan Lemos" w:date="2019-02-18T21:04:00Z"/>
        </w:rPr>
      </w:pPr>
    </w:p>
    <w:p w:rsidR="00FB122B" w:rsidRDefault="00FB122B" w:rsidP="00FB122B">
      <w:pPr>
        <w:ind w:firstLine="0"/>
        <w:jc w:val="center"/>
        <w:rPr>
          <w:ins w:id="371" w:author="Ryan Lemos" w:date="2019-02-18T21:04:00Z"/>
        </w:rPr>
      </w:pPr>
      <w:ins w:id="372"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373" w:author="Ryan Lemos" w:date="2019-02-18T21:04:00Z"/>
        </w:rPr>
      </w:pPr>
    </w:p>
    <w:p w:rsidR="00FB122B" w:rsidRDefault="00FB122B" w:rsidP="00FB122B">
      <w:pPr>
        <w:rPr>
          <w:ins w:id="374" w:author="Ryan Lemos" w:date="2019-02-20T11:30:00Z"/>
        </w:rPr>
      </w:pPr>
      <w:ins w:id="375" w:author="Ryan Lemos" w:date="2019-02-18T21:04:00Z">
        <w:r>
          <w:t xml:space="preserve">Essa estória define como será a interface de login que pode ser vista na </w:t>
        </w:r>
        <w:r w:rsidRPr="00B21C4F">
          <w:rPr>
            <w:highlight w:val="yellow"/>
          </w:rPr>
          <w:t>figura X</w:t>
        </w:r>
        <w:r>
          <w:t>. Além disso as estórias descritas nes</w:t>
        </w:r>
      </w:ins>
      <w:ins w:id="376" w:author="Ryan Lemos" w:date="2019-02-18T21:08:00Z">
        <w:r w:rsidR="00634322">
          <w:t>t</w:t>
        </w:r>
      </w:ins>
      <w:ins w:id="377"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378" w:author="Ryan Lemos" w:date="2019-02-18T21:11:00Z"/>
        </w:rPr>
      </w:pPr>
    </w:p>
    <w:p w:rsidR="00506933" w:rsidRDefault="00506933" w:rsidP="00506933">
      <w:pPr>
        <w:ind w:firstLine="0"/>
        <w:jc w:val="center"/>
        <w:rPr>
          <w:ins w:id="379" w:author="Ryan Lemos" w:date="2019-02-19T22:40:00Z"/>
        </w:rPr>
      </w:pPr>
      <w:ins w:id="380" w:author="Ryan Lemos" w:date="2019-02-18T21:11:00Z">
        <w:r>
          <w:rPr>
            <w:noProof/>
          </w:rPr>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331" cy="2674323"/>
                      </a:xfrm>
                      <a:prstGeom prst="rect">
                        <a:avLst/>
                      </a:prstGeom>
                    </pic:spPr>
                  </pic:pic>
                </a:graphicData>
              </a:graphic>
            </wp:inline>
          </w:drawing>
        </w:r>
      </w:ins>
    </w:p>
    <w:p w:rsidR="004B083A" w:rsidRDefault="004B083A" w:rsidP="004B083A">
      <w:pPr>
        <w:rPr>
          <w:ins w:id="381" w:author="Ryan Lemos" w:date="2019-02-19T22:40:00Z"/>
        </w:rPr>
      </w:pPr>
    </w:p>
    <w:p w:rsidR="004B083A" w:rsidRDefault="004B083A" w:rsidP="004B083A">
      <w:pPr>
        <w:rPr>
          <w:ins w:id="382" w:author="Ryan Lemos" w:date="2019-02-19T22:40:00Z"/>
        </w:rPr>
      </w:pPr>
      <w:ins w:id="383" w:author="Ryan Lemos" w:date="2019-02-19T22:40:00Z">
        <w:r>
          <w:t xml:space="preserve">As notificações são um recurso </w:t>
        </w:r>
      </w:ins>
      <w:ins w:id="384" w:author="Ryan Lemos" w:date="2019-02-19T22:41:00Z">
        <w:r>
          <w:t>responsável por avisar o usuário a respeito de algo novo que ocorreu</w:t>
        </w:r>
      </w:ins>
      <w:ins w:id="385" w:author="Ryan Lemos" w:date="2019-02-19T22:42:00Z">
        <w:r>
          <w:t xml:space="preserve">. Serve para facilitar a utilização e identificação de recursos a serem utilizados no ambiente. A estória da </w:t>
        </w:r>
        <w:r w:rsidRPr="004B083A">
          <w:rPr>
            <w:highlight w:val="yellow"/>
            <w:rPrChange w:id="386" w:author="Ryan Lemos" w:date="2019-02-19T22:42:00Z">
              <w:rPr/>
            </w:rPrChange>
          </w:rPr>
          <w:t>figura x</w:t>
        </w:r>
        <w:r>
          <w:t xml:space="preserve"> define como o usuário imaginou o recurso</w:t>
        </w:r>
      </w:ins>
      <w:ins w:id="387" w:author="Ryan Lemos" w:date="2019-02-19T22:43:00Z">
        <w:r>
          <w:t xml:space="preserve">. A </w:t>
        </w:r>
        <w:r w:rsidRPr="004B083A">
          <w:rPr>
            <w:highlight w:val="yellow"/>
            <w:rPrChange w:id="388" w:author="Ryan Lemos" w:date="2019-02-19T22:43:00Z">
              <w:rPr/>
            </w:rPrChange>
          </w:rPr>
          <w:t>figura X</w:t>
        </w:r>
        <w:r>
          <w:t xml:space="preserve"> é a demonstração de como ele foi implementado.</w:t>
        </w:r>
      </w:ins>
    </w:p>
    <w:p w:rsidR="004B083A" w:rsidRDefault="004B083A">
      <w:pPr>
        <w:rPr>
          <w:ins w:id="389" w:author="Ryan Lemos" w:date="2019-02-18T21:04:00Z"/>
        </w:rPr>
      </w:pPr>
    </w:p>
    <w:p w:rsidR="00FB122B" w:rsidRDefault="00F420BA" w:rsidP="00F420BA">
      <w:pPr>
        <w:ind w:firstLine="0"/>
        <w:jc w:val="center"/>
        <w:rPr>
          <w:ins w:id="390" w:author="Ryan Lemos" w:date="2019-02-19T22:44:00Z"/>
        </w:rPr>
      </w:pPr>
      <w:ins w:id="391"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392" w:author="Ryan Lemos" w:date="2019-02-19T22:43:00Z"/>
        </w:rPr>
      </w:pPr>
    </w:p>
    <w:p w:rsidR="004B083A" w:rsidRDefault="004B083A" w:rsidP="004B083A">
      <w:pPr>
        <w:rPr>
          <w:ins w:id="393" w:author="Ryan Lemos" w:date="2019-02-19T22:44:00Z"/>
        </w:rPr>
      </w:pPr>
      <w:ins w:id="394" w:author="Ryan Lemos" w:date="2019-02-19T22:43:00Z">
        <w:r>
          <w:t xml:space="preserve">Assim como foi solicitado pelo usuário foram-se utilizadas cores </w:t>
        </w:r>
      </w:ins>
      <w:ins w:id="395" w:author="Ryan Lemos" w:date="2019-02-19T22:44:00Z">
        <w:r>
          <w:t>chamativas, para dar um destaque ao elemento. Além disso foi adicionado um efeito de pulsação sobre o elemento que da uma visão de que o elemento está chamando o foco para si</w:t>
        </w:r>
      </w:ins>
      <w:ins w:id="396" w:author="Ryan Lemos" w:date="2019-02-19T22:45:00Z">
        <w:r>
          <w:t>. Assim chama-se mais a atenção do usuário para o elemento.</w:t>
        </w:r>
      </w:ins>
    </w:p>
    <w:p w:rsidR="004B083A" w:rsidRDefault="004B083A">
      <w:pPr>
        <w:rPr>
          <w:ins w:id="397" w:author="Ryan Lemos" w:date="2019-02-19T22:38:00Z"/>
        </w:rPr>
        <w:pPrChange w:id="398" w:author="Ryan Lemos" w:date="2019-02-19T22:43:00Z">
          <w:pPr>
            <w:ind w:firstLine="0"/>
            <w:jc w:val="center"/>
          </w:pPr>
        </w:pPrChange>
      </w:pPr>
    </w:p>
    <w:p w:rsidR="00F420BA" w:rsidRDefault="00F420BA">
      <w:pPr>
        <w:ind w:firstLine="0"/>
        <w:jc w:val="center"/>
        <w:rPr>
          <w:ins w:id="399" w:author="Ryan Lemos" w:date="2019-02-20T19:38:00Z"/>
        </w:rPr>
      </w:pPr>
      <w:ins w:id="400"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2835" cy="640310"/>
                      </a:xfrm>
                      <a:prstGeom prst="rect">
                        <a:avLst/>
                      </a:prstGeom>
                    </pic:spPr>
                  </pic:pic>
                </a:graphicData>
              </a:graphic>
            </wp:inline>
          </w:drawing>
        </w:r>
      </w:ins>
    </w:p>
    <w:p w:rsidR="00CD1ADB" w:rsidRDefault="00CD1ADB">
      <w:pPr>
        <w:ind w:firstLine="0"/>
        <w:jc w:val="center"/>
        <w:rPr>
          <w:ins w:id="401" w:author="Ryan Lemos" w:date="2019-02-20T19:38:00Z"/>
        </w:rPr>
      </w:pPr>
    </w:p>
    <w:p w:rsidR="00CD1ADB" w:rsidRDefault="00CD1ADB" w:rsidP="00CD1ADB">
      <w:pPr>
        <w:rPr>
          <w:ins w:id="402" w:author="Ryan Lemos" w:date="2019-02-20T11:32:00Z"/>
        </w:rPr>
        <w:pPrChange w:id="403" w:author="Ryan Lemos" w:date="2019-02-20T19:38:00Z">
          <w:pPr>
            <w:ind w:firstLine="0"/>
            <w:jc w:val="center"/>
          </w:pPr>
        </w:pPrChange>
      </w:pPr>
      <w:ins w:id="404" w:author="Ryan Lemos" w:date="2019-02-20T19:38:00Z">
        <w:r>
          <w:t xml:space="preserve">Quanto a troca de senha, a estória representada pela </w:t>
        </w:r>
        <w:r w:rsidRPr="00CD1ADB">
          <w:rPr>
            <w:highlight w:val="yellow"/>
            <w:rPrChange w:id="405" w:author="Ryan Lemos" w:date="2019-02-20T19:39:00Z">
              <w:rPr/>
            </w:rPrChange>
          </w:rPr>
          <w:t>figura X</w:t>
        </w:r>
      </w:ins>
      <w:ins w:id="406" w:author="Ryan Lemos" w:date="2019-02-20T19:39:00Z">
        <w:r>
          <w:t xml:space="preserve"> representa o que foi requisitado pelo cliente. É uma função simples, e a sua interface pode ser vista na </w:t>
        </w:r>
        <w:r w:rsidRPr="00CD1ADB">
          <w:rPr>
            <w:highlight w:val="yellow"/>
            <w:rPrChange w:id="407" w:author="Ryan Lemos" w:date="2019-02-20T19:39:00Z">
              <w:rPr/>
            </w:rPrChange>
          </w:rPr>
          <w:t>figura X.</w:t>
        </w:r>
      </w:ins>
    </w:p>
    <w:p w:rsidR="00826E27" w:rsidRDefault="00826E27">
      <w:pPr>
        <w:ind w:firstLine="0"/>
        <w:jc w:val="center"/>
        <w:rPr>
          <w:ins w:id="408" w:author="Ryan Lemos" w:date="2019-02-20T11:32:00Z"/>
        </w:rPr>
      </w:pPr>
    </w:p>
    <w:p w:rsidR="00CD1ADB" w:rsidRDefault="00826E27" w:rsidP="00CD1ADB">
      <w:pPr>
        <w:ind w:firstLine="0"/>
        <w:jc w:val="center"/>
        <w:rPr>
          <w:ins w:id="409" w:author="Ryan Lemos" w:date="2019-02-20T19:39:00Z"/>
        </w:rPr>
        <w:pPrChange w:id="410" w:author="Ryan Lemos" w:date="2019-02-20T19:40:00Z">
          <w:pPr>
            <w:ind w:firstLine="0"/>
            <w:jc w:val="center"/>
          </w:pPr>
        </w:pPrChange>
      </w:pPr>
      <w:ins w:id="411"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412" w:author="Ryan Lemos" w:date="2019-02-20T19:40:00Z"/>
        </w:rPr>
      </w:pPr>
      <w:ins w:id="413" w:author="Ryan Lemos" w:date="2019-02-20T19:39:00Z">
        <w:r>
          <w:t>O</w:t>
        </w:r>
      </w:ins>
      <w:ins w:id="414" w:author="Ryan Lemos" w:date="2019-02-20T19:40:00Z">
        <w:r>
          <w:t xml:space="preserve"> usuário é capaz de trocar sua senha, digitando e confirmando a senha digitada, lembrando que a senha deve ser de no mínimo</w:t>
        </w:r>
      </w:ins>
      <w:ins w:id="415" w:author="Ryan Lemos" w:date="2019-02-20T19:39:00Z">
        <w:r>
          <w:t xml:space="preserve"> </w:t>
        </w:r>
      </w:ins>
      <w:ins w:id="416" w:author="Ryan Lemos" w:date="2019-02-20T19:40:00Z">
        <w:r>
          <w:t>6 caracteres.</w:t>
        </w:r>
      </w:ins>
    </w:p>
    <w:p w:rsidR="00CD1ADB" w:rsidRDefault="00CD1ADB" w:rsidP="00CD1ADB">
      <w:pPr>
        <w:rPr>
          <w:ins w:id="417" w:author="Ryan Lemos" w:date="2019-02-20T11:36:00Z"/>
        </w:rPr>
        <w:pPrChange w:id="418" w:author="Ryan Lemos" w:date="2019-02-20T19:40:00Z">
          <w:pPr>
            <w:ind w:firstLine="0"/>
            <w:jc w:val="center"/>
          </w:pPr>
        </w:pPrChange>
      </w:pPr>
    </w:p>
    <w:p w:rsidR="00826E27" w:rsidRDefault="00826E27">
      <w:pPr>
        <w:ind w:firstLine="0"/>
        <w:jc w:val="center"/>
        <w:rPr>
          <w:ins w:id="419" w:author="Ryan Lemos" w:date="2019-02-19T22:38:00Z"/>
        </w:rPr>
        <w:pPrChange w:id="420" w:author="Ryan Lemos" w:date="2019-02-19T22:38:00Z">
          <w:pPr>
            <w:jc w:val="center"/>
          </w:pPr>
        </w:pPrChange>
      </w:pPr>
      <w:ins w:id="421" w:author="Ryan Lemos" w:date="2019-02-20T11:36:00Z">
        <w:r>
          <w:rPr>
            <w:noProof/>
          </w:rPr>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4617" cy="2148887"/>
                      </a:xfrm>
                      <a:prstGeom prst="rect">
                        <a:avLst/>
                      </a:prstGeom>
                    </pic:spPr>
                  </pic:pic>
                </a:graphicData>
              </a:graphic>
            </wp:inline>
          </w:drawing>
        </w:r>
      </w:ins>
    </w:p>
    <w:p w:rsidR="00905032" w:rsidRDefault="00905032" w:rsidP="00905032">
      <w:pPr>
        <w:ind w:firstLine="0"/>
        <w:rPr>
          <w:ins w:id="422" w:author="Ryan Lemos" w:date="2019-02-20T21:14:00Z"/>
        </w:rPr>
        <w:pPrChange w:id="423" w:author="Ryan Lemos" w:date="2019-02-20T21:14:00Z">
          <w:pPr>
            <w:ind w:firstLine="0"/>
            <w:jc w:val="center"/>
          </w:pPr>
        </w:pPrChange>
      </w:pPr>
    </w:p>
    <w:p w:rsidR="00905032" w:rsidRDefault="00905032" w:rsidP="00905032">
      <w:pPr>
        <w:pStyle w:val="Ttulo4"/>
        <w:rPr>
          <w:ins w:id="424" w:author="Ryan Lemos" w:date="2019-02-20T21:15:00Z"/>
        </w:rPr>
      </w:pPr>
      <w:ins w:id="425" w:author="Ryan Lemos" w:date="2019-02-20T21:14:00Z">
        <w:r>
          <w:t>Gestor</w:t>
        </w:r>
      </w:ins>
    </w:p>
    <w:p w:rsidR="00887225" w:rsidRPr="00887225" w:rsidRDefault="00887225" w:rsidP="00887225">
      <w:pPr>
        <w:rPr>
          <w:ins w:id="426" w:author="Ryan Lemos" w:date="2019-02-20T21:15:00Z"/>
          <w:rPrChange w:id="427" w:author="Ryan Lemos" w:date="2019-02-20T21:15:00Z">
            <w:rPr>
              <w:ins w:id="428" w:author="Ryan Lemos" w:date="2019-02-20T21:15:00Z"/>
            </w:rPr>
          </w:rPrChange>
        </w:rPr>
        <w:pPrChange w:id="429" w:author="Ryan Lemos" w:date="2019-02-20T21:15:00Z">
          <w:pPr>
            <w:pStyle w:val="Ttulo4"/>
          </w:pPr>
        </w:pPrChange>
      </w:pPr>
    </w:p>
    <w:p w:rsidR="00887225" w:rsidRDefault="00887225" w:rsidP="00887225">
      <w:pPr>
        <w:rPr>
          <w:ins w:id="430" w:author="Ryan Lemos" w:date="2019-02-20T21:15:00Z"/>
        </w:rPr>
      </w:pPr>
      <w:ins w:id="431" w:author="Ryan Lemos" w:date="2019-02-20T21:15:00Z">
        <w:r>
          <w:t>Os papeis do gestor</w:t>
        </w:r>
      </w:ins>
      <w:ins w:id="432" w:author="Ryan Lemos" w:date="2019-02-20T21:16:00Z">
        <w:r>
          <w:t xml:space="preserve"> nesse primeiro release</w:t>
        </w:r>
      </w:ins>
      <w:ins w:id="433" w:author="Ryan Lemos" w:date="2019-02-20T21:15:00Z">
        <w:r>
          <w:t xml:space="preserve"> compreendem em ações </w:t>
        </w:r>
      </w:ins>
      <w:ins w:id="434" w:author="Ryan Lemos" w:date="2019-02-20T21:16:00Z">
        <w:r>
          <w:t>de cadastros de usuários (mais especificamente alunos e professores</w:t>
        </w:r>
      </w:ins>
      <w:ins w:id="435" w:author="Ryan Lemos" w:date="2019-02-20T21:17:00Z">
        <w:r>
          <w:t xml:space="preserve">) e a gestão dos eventos da escola. Portanto a primeira estória compreende no cadastro e gestão de alunos e professores e pode ser descrita pela </w:t>
        </w:r>
        <w:r w:rsidRPr="00887225">
          <w:rPr>
            <w:highlight w:val="yellow"/>
            <w:rPrChange w:id="436" w:author="Ryan Lemos" w:date="2019-02-20T21:17:00Z">
              <w:rPr/>
            </w:rPrChange>
          </w:rPr>
          <w:t>figura X</w:t>
        </w:r>
        <w:r>
          <w:t>.</w:t>
        </w:r>
      </w:ins>
      <w:bookmarkStart w:id="437" w:name="_GoBack"/>
      <w:bookmarkEnd w:id="437"/>
    </w:p>
    <w:p w:rsidR="00887225" w:rsidRPr="00887225" w:rsidRDefault="00887225" w:rsidP="00887225">
      <w:pPr>
        <w:rPr>
          <w:ins w:id="438" w:author="Ryan Lemos" w:date="2019-02-20T21:14:00Z"/>
          <w:rPrChange w:id="439" w:author="Ryan Lemos" w:date="2019-02-20T21:15:00Z">
            <w:rPr>
              <w:ins w:id="440" w:author="Ryan Lemos" w:date="2019-02-20T21:14:00Z"/>
            </w:rPr>
          </w:rPrChange>
        </w:rPr>
        <w:pPrChange w:id="441" w:author="Ryan Lemos" w:date="2019-02-20T21:15:00Z">
          <w:pPr>
            <w:pStyle w:val="Ttulo4"/>
          </w:pPr>
        </w:pPrChange>
      </w:pPr>
    </w:p>
    <w:p w:rsidR="00905032" w:rsidRDefault="00905032" w:rsidP="00905032">
      <w:pPr>
        <w:ind w:firstLine="0"/>
        <w:jc w:val="center"/>
        <w:rPr>
          <w:ins w:id="442" w:author="Ryan Lemos" w:date="2019-02-20T21:14:00Z"/>
        </w:rPr>
      </w:pPr>
      <w:ins w:id="443" w:author="Ryan Lemos" w:date="2019-02-20T21:14:00Z">
        <w:r>
          <w:rPr>
            <w:noProof/>
          </w:rPr>
          <w:lastRenderedPageBreak/>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905032">
      <w:pPr>
        <w:ind w:firstLine="0"/>
        <w:jc w:val="center"/>
        <w:rPr>
          <w:ins w:id="444" w:author="Ryan Lemos" w:date="2019-02-20T21:14:00Z"/>
        </w:rPr>
      </w:pPr>
      <w:ins w:id="445" w:author="Ryan Lemos" w:date="2019-02-20T21:14:00Z">
        <w:r>
          <w:rPr>
            <w:noProof/>
          </w:rPr>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96845"/>
                      </a:xfrm>
                      <a:prstGeom prst="rect">
                        <a:avLst/>
                      </a:prstGeom>
                    </pic:spPr>
                  </pic:pic>
                </a:graphicData>
              </a:graphic>
            </wp:inline>
          </w:drawing>
        </w:r>
      </w:ins>
    </w:p>
    <w:p w:rsidR="00905032" w:rsidRDefault="00905032" w:rsidP="00905032">
      <w:pPr>
        <w:ind w:firstLine="0"/>
        <w:jc w:val="center"/>
        <w:rPr>
          <w:ins w:id="446" w:author="Ryan Lemos" w:date="2019-02-20T21:14:00Z"/>
        </w:rPr>
      </w:pPr>
      <w:ins w:id="447" w:author="Ryan Lemos" w:date="2019-02-20T21:14:00Z">
        <w:r>
          <w:rPr>
            <w:noProof/>
          </w:rPr>
          <w:drawing>
            <wp:inline distT="0" distB="0" distL="0" distR="0" wp14:anchorId="5F970083" wp14:editId="3EFB8B50">
              <wp:extent cx="5760085" cy="2703195"/>
              <wp:effectExtent l="0" t="0" r="0" b="190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03195"/>
                      </a:xfrm>
                      <a:prstGeom prst="rect">
                        <a:avLst/>
                      </a:prstGeom>
                    </pic:spPr>
                  </pic:pic>
                </a:graphicData>
              </a:graphic>
            </wp:inline>
          </w:drawing>
        </w:r>
      </w:ins>
    </w:p>
    <w:p w:rsidR="00905032" w:rsidRDefault="00905032" w:rsidP="00905032">
      <w:pPr>
        <w:ind w:firstLine="0"/>
        <w:jc w:val="center"/>
        <w:rPr>
          <w:ins w:id="448" w:author="Ryan Lemos" w:date="2019-02-20T21:14:00Z"/>
        </w:rPr>
      </w:pPr>
      <w:ins w:id="449" w:author="Ryan Lemos" w:date="2019-02-20T21:14:00Z">
        <w:r>
          <w:rPr>
            <w:noProof/>
          </w:rPr>
          <w:lastRenderedPageBreak/>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03195"/>
                      </a:xfrm>
                      <a:prstGeom prst="rect">
                        <a:avLst/>
                      </a:prstGeom>
                    </pic:spPr>
                  </pic:pic>
                </a:graphicData>
              </a:graphic>
            </wp:inline>
          </w:drawing>
        </w:r>
      </w:ins>
    </w:p>
    <w:p w:rsidR="00905032" w:rsidRDefault="00905032" w:rsidP="00905032">
      <w:pPr>
        <w:ind w:firstLine="0"/>
        <w:jc w:val="center"/>
        <w:rPr>
          <w:ins w:id="450" w:author="Ryan Lemos" w:date="2019-02-20T21:14:00Z"/>
        </w:rPr>
      </w:pPr>
      <w:ins w:id="451" w:author="Ryan Lemos" w:date="2019-02-20T21:14:00Z">
        <w:r>
          <w:rPr>
            <w:noProof/>
          </w:rPr>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3195"/>
                      </a:xfrm>
                      <a:prstGeom prst="rect">
                        <a:avLst/>
                      </a:prstGeom>
                    </pic:spPr>
                  </pic:pic>
                </a:graphicData>
              </a:graphic>
            </wp:inline>
          </w:drawing>
        </w:r>
      </w:ins>
    </w:p>
    <w:p w:rsidR="00905032" w:rsidRDefault="00905032" w:rsidP="00905032">
      <w:pPr>
        <w:ind w:firstLine="0"/>
        <w:jc w:val="center"/>
        <w:rPr>
          <w:ins w:id="452" w:author="Ryan Lemos" w:date="2019-02-20T21:14:00Z"/>
        </w:rPr>
      </w:pPr>
      <w:ins w:id="453"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905032">
      <w:pPr>
        <w:ind w:firstLine="0"/>
        <w:jc w:val="center"/>
        <w:rPr>
          <w:ins w:id="454" w:author="Ryan Lemos" w:date="2019-02-20T21:14:00Z"/>
        </w:rPr>
      </w:pPr>
      <w:ins w:id="455"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05735"/>
                      </a:xfrm>
                      <a:prstGeom prst="rect">
                        <a:avLst/>
                      </a:prstGeom>
                    </pic:spPr>
                  </pic:pic>
                </a:graphicData>
              </a:graphic>
            </wp:inline>
          </w:drawing>
        </w:r>
      </w:ins>
    </w:p>
    <w:p w:rsidR="00905032" w:rsidRDefault="00905032" w:rsidP="00905032">
      <w:pPr>
        <w:ind w:firstLine="0"/>
        <w:jc w:val="center"/>
        <w:rPr>
          <w:ins w:id="456" w:author="Ryan Lemos" w:date="2019-02-20T21:14:00Z"/>
        </w:rPr>
      </w:pPr>
      <w:ins w:id="457"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12085"/>
                      </a:xfrm>
                      <a:prstGeom prst="rect">
                        <a:avLst/>
                      </a:prstGeom>
                    </pic:spPr>
                  </pic:pic>
                </a:graphicData>
              </a:graphic>
            </wp:inline>
          </w:drawing>
        </w:r>
      </w:ins>
    </w:p>
    <w:p w:rsidR="00905032" w:rsidRDefault="00905032" w:rsidP="00905032">
      <w:pPr>
        <w:ind w:firstLine="0"/>
        <w:jc w:val="center"/>
        <w:rPr>
          <w:ins w:id="458" w:author="Ryan Lemos" w:date="2019-02-20T21:14:00Z"/>
        </w:rPr>
      </w:pPr>
      <w:ins w:id="459"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460" w:author="Ryan Lemos" w:date="2019-02-20T21:14:00Z"/>
        </w:rPr>
      </w:pPr>
    </w:p>
    <w:p w:rsidR="00905032" w:rsidRDefault="00905032" w:rsidP="00905032">
      <w:pPr>
        <w:pStyle w:val="Ttulo4"/>
        <w:rPr>
          <w:ins w:id="461" w:author="Ryan Lemos" w:date="2019-02-20T21:14:00Z"/>
        </w:rPr>
      </w:pPr>
      <w:ins w:id="462" w:author="Ryan Lemos" w:date="2019-02-20T21:14:00Z">
        <w:r>
          <w:lastRenderedPageBreak/>
          <w:t>Administrador</w:t>
        </w:r>
      </w:ins>
    </w:p>
    <w:p w:rsidR="00905032" w:rsidRDefault="00905032" w:rsidP="00905032">
      <w:pPr>
        <w:rPr>
          <w:ins w:id="463" w:author="Ryan Lemos" w:date="2019-02-20T21:14:00Z"/>
        </w:rPr>
      </w:pPr>
    </w:p>
    <w:p w:rsidR="00905032" w:rsidRDefault="00905032" w:rsidP="00905032">
      <w:pPr>
        <w:ind w:firstLine="0"/>
        <w:jc w:val="center"/>
        <w:rPr>
          <w:ins w:id="464" w:author="Ryan Lemos" w:date="2019-02-20T21:14:00Z"/>
        </w:rPr>
      </w:pPr>
      <w:ins w:id="465"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905032">
      <w:pPr>
        <w:ind w:firstLine="0"/>
        <w:jc w:val="center"/>
        <w:rPr>
          <w:ins w:id="466" w:author="Ryan Lemos" w:date="2019-02-20T21:14:00Z"/>
        </w:rPr>
      </w:pPr>
      <w:ins w:id="467"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35580"/>
                      </a:xfrm>
                      <a:prstGeom prst="rect">
                        <a:avLst/>
                      </a:prstGeom>
                    </pic:spPr>
                  </pic:pic>
                </a:graphicData>
              </a:graphic>
            </wp:inline>
          </w:drawing>
        </w:r>
      </w:ins>
    </w:p>
    <w:p w:rsidR="00905032" w:rsidRDefault="00905032" w:rsidP="00905032">
      <w:pPr>
        <w:ind w:firstLine="0"/>
        <w:jc w:val="center"/>
        <w:rPr>
          <w:ins w:id="468" w:author="Ryan Lemos" w:date="2019-02-20T21:14:00Z"/>
        </w:rPr>
      </w:pPr>
      <w:ins w:id="469"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Pr="00324B80" w:rsidRDefault="00905032" w:rsidP="00905032">
      <w:pPr>
        <w:ind w:firstLine="0"/>
        <w:jc w:val="center"/>
        <w:rPr>
          <w:ins w:id="470" w:author="Ryan Lemos" w:date="2019-02-20T21:14:00Z"/>
        </w:rPr>
      </w:pPr>
      <w:ins w:id="471" w:author="Ryan Lemos" w:date="2019-02-20T21:14:00Z">
        <w:r>
          <w:rPr>
            <w:noProof/>
          </w:rPr>
          <w:lastRenderedPageBreak/>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472" w:author="Ryan Lemos" w:date="2019-02-20T20:53:00Z"/>
        </w:rPr>
      </w:pPr>
    </w:p>
    <w:p w:rsidR="00987BE5" w:rsidRDefault="00987BE5" w:rsidP="00987BE5">
      <w:pPr>
        <w:pStyle w:val="Ttulo4"/>
        <w:rPr>
          <w:ins w:id="473" w:author="Ryan Lemos" w:date="2019-02-20T20:53:00Z"/>
        </w:rPr>
      </w:pPr>
      <w:ins w:id="474" w:author="Ryan Lemos" w:date="2019-02-20T20:53:00Z">
        <w:r>
          <w:t>Professor</w:t>
        </w:r>
      </w:ins>
    </w:p>
    <w:p w:rsidR="00987BE5" w:rsidRPr="00F97B7F" w:rsidRDefault="00987BE5" w:rsidP="00987BE5">
      <w:pPr>
        <w:rPr>
          <w:ins w:id="475" w:author="Ryan Lemos" w:date="2019-02-20T20:53:00Z"/>
        </w:rPr>
      </w:pPr>
    </w:p>
    <w:p w:rsidR="00987BE5" w:rsidRDefault="00987BE5" w:rsidP="00987BE5">
      <w:pPr>
        <w:rPr>
          <w:ins w:id="476" w:author="Ryan Lemos" w:date="2019-02-20T20:53:00Z"/>
        </w:rPr>
      </w:pPr>
      <w:ins w:id="477"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478" w:author="Ryan Lemos" w:date="2019-02-20T20:53:00Z"/>
        </w:rPr>
      </w:pPr>
    </w:p>
    <w:p w:rsidR="00987BE5" w:rsidRDefault="00987BE5" w:rsidP="00987BE5">
      <w:pPr>
        <w:ind w:firstLine="0"/>
        <w:jc w:val="center"/>
        <w:rPr>
          <w:ins w:id="479" w:author="Ryan Lemos" w:date="2019-02-20T20:53:00Z"/>
        </w:rPr>
      </w:pPr>
      <w:ins w:id="480" w:author="Ryan Lemos" w:date="2019-02-20T20:53:00Z">
        <w:r>
          <w:rPr>
            <w:noProof/>
          </w:rPr>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481" w:author="Ryan Lemos" w:date="2019-02-20T20:53:00Z"/>
        </w:rPr>
      </w:pPr>
    </w:p>
    <w:p w:rsidR="00987BE5" w:rsidRDefault="00987BE5" w:rsidP="00987BE5">
      <w:pPr>
        <w:rPr>
          <w:ins w:id="482" w:author="Ryan Lemos" w:date="2019-02-20T20:53:00Z"/>
        </w:rPr>
      </w:pPr>
      <w:ins w:id="483" w:author="Ryan Lemos" w:date="2019-02-20T20:53:00Z">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proofErr w:type="spellStart"/>
        <w:r>
          <w:t>aúdio</w:t>
        </w:r>
        <w:proofErr w:type="spellEnd"/>
        <w:r>
          <w:t>.</w:t>
        </w:r>
      </w:ins>
    </w:p>
    <w:p w:rsidR="00987BE5" w:rsidRDefault="00987BE5" w:rsidP="00987BE5">
      <w:pPr>
        <w:ind w:firstLine="0"/>
        <w:jc w:val="center"/>
        <w:rPr>
          <w:ins w:id="484" w:author="Ryan Lemos" w:date="2019-02-20T20:53:00Z"/>
        </w:rPr>
      </w:pPr>
    </w:p>
    <w:p w:rsidR="00987BE5" w:rsidRDefault="00987BE5" w:rsidP="00987BE5">
      <w:pPr>
        <w:ind w:firstLine="0"/>
        <w:jc w:val="center"/>
        <w:rPr>
          <w:ins w:id="485" w:author="Ryan Lemos" w:date="2019-02-20T21:06:00Z"/>
        </w:rPr>
      </w:pPr>
      <w:ins w:id="486" w:author="Ryan Lemos" w:date="2019-02-20T20:53:00Z">
        <w:r>
          <w:rPr>
            <w:noProof/>
          </w:rPr>
          <w:lastRenderedPageBreak/>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487" w:author="Ryan Lemos" w:date="2019-02-20T20:53:00Z"/>
        </w:rPr>
      </w:pPr>
    </w:p>
    <w:p w:rsidR="00987BE5" w:rsidRDefault="00987BE5" w:rsidP="00987BE5">
      <w:pPr>
        <w:rPr>
          <w:ins w:id="488" w:author="Ryan Lemos" w:date="2019-02-20T20:53:00Z"/>
        </w:rPr>
      </w:pPr>
      <w:ins w:id="489"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490" w:author="Ryan Lemos" w:date="2019-02-20T20:53:00Z"/>
        </w:rPr>
      </w:pPr>
      <w:ins w:id="491" w:author="Ryan Lemos" w:date="2019-02-20T20:53:00Z">
        <w:r>
          <w:t xml:space="preserve"> </w:t>
        </w:r>
      </w:ins>
    </w:p>
    <w:p w:rsidR="00987BE5" w:rsidRDefault="00987BE5" w:rsidP="00987BE5">
      <w:pPr>
        <w:ind w:firstLine="0"/>
        <w:jc w:val="center"/>
        <w:rPr>
          <w:ins w:id="492" w:author="Ryan Lemos" w:date="2019-02-20T20:53:00Z"/>
        </w:rPr>
      </w:pPr>
      <w:ins w:id="493" w:author="Ryan Lemos" w:date="2019-02-20T20:53:00Z">
        <w:r>
          <w:rPr>
            <w:noProof/>
          </w:rPr>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494" w:author="Ryan Lemos" w:date="2019-02-20T20:53:00Z"/>
        </w:rPr>
      </w:pPr>
    </w:p>
    <w:p w:rsidR="00987BE5" w:rsidRDefault="00987BE5" w:rsidP="00987BE5">
      <w:pPr>
        <w:rPr>
          <w:ins w:id="495" w:author="Ryan Lemos" w:date="2019-02-20T20:53:00Z"/>
        </w:rPr>
      </w:pPr>
      <w:ins w:id="496"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497" w:author="Ryan Lemos" w:date="2019-02-20T20:53:00Z"/>
        </w:rPr>
      </w:pPr>
    </w:p>
    <w:p w:rsidR="00987BE5" w:rsidRDefault="00987BE5" w:rsidP="00987BE5">
      <w:pPr>
        <w:ind w:firstLine="0"/>
        <w:jc w:val="center"/>
        <w:rPr>
          <w:ins w:id="498" w:author="Ryan Lemos" w:date="2019-02-20T20:53:00Z"/>
        </w:rPr>
      </w:pPr>
      <w:ins w:id="499" w:author="Ryan Lemos" w:date="2019-02-20T20:53:00Z">
        <w:r>
          <w:rPr>
            <w:noProof/>
          </w:rPr>
          <w:lastRenderedPageBreak/>
          <w:drawing>
            <wp:inline distT="0" distB="0" distL="0" distR="0" wp14:anchorId="0A96C54C" wp14:editId="551BAC0E">
              <wp:extent cx="5760085" cy="2604654"/>
              <wp:effectExtent l="0" t="0" r="0"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348" cy="2610199"/>
                      </a:xfrm>
                      <a:prstGeom prst="rect">
                        <a:avLst/>
                      </a:prstGeom>
                    </pic:spPr>
                  </pic:pic>
                </a:graphicData>
              </a:graphic>
            </wp:inline>
          </w:drawing>
        </w:r>
      </w:ins>
    </w:p>
    <w:p w:rsidR="00987BE5" w:rsidRDefault="00987BE5" w:rsidP="00987BE5">
      <w:pPr>
        <w:ind w:firstLine="0"/>
        <w:jc w:val="center"/>
        <w:rPr>
          <w:ins w:id="500" w:author="Ryan Lemos" w:date="2019-02-20T20:53:00Z"/>
        </w:rPr>
      </w:pPr>
    </w:p>
    <w:p w:rsidR="00987BE5" w:rsidRDefault="00987BE5" w:rsidP="00987BE5">
      <w:pPr>
        <w:rPr>
          <w:ins w:id="501" w:author="Ryan Lemos" w:date="2019-02-20T20:53:00Z"/>
        </w:rPr>
      </w:pPr>
      <w:ins w:id="502"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p>
    <w:p w:rsidR="00987BE5" w:rsidRDefault="00987BE5" w:rsidP="00987BE5">
      <w:pPr>
        <w:rPr>
          <w:ins w:id="503" w:author="Ryan Lemos" w:date="2019-02-20T20:53:00Z"/>
        </w:rPr>
      </w:pPr>
    </w:p>
    <w:p w:rsidR="00987BE5" w:rsidRDefault="00987BE5" w:rsidP="00987BE5">
      <w:pPr>
        <w:ind w:firstLine="0"/>
        <w:jc w:val="center"/>
        <w:rPr>
          <w:ins w:id="504" w:author="Ryan Lemos" w:date="2019-02-20T20:56:00Z"/>
        </w:rPr>
      </w:pPr>
      <w:ins w:id="505" w:author="Ryan Lemos" w:date="2019-02-20T20:53:00Z">
        <w:r>
          <w:rPr>
            <w:noProof/>
          </w:rPr>
          <w:drawing>
            <wp:inline distT="0" distB="0" distL="0" distR="0" wp14:anchorId="21A47ED0" wp14:editId="3EA1B05A">
              <wp:extent cx="5760085" cy="2777836"/>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9996" cy="2782616"/>
                      </a:xfrm>
                      <a:prstGeom prst="rect">
                        <a:avLst/>
                      </a:prstGeom>
                    </pic:spPr>
                  </pic:pic>
                </a:graphicData>
              </a:graphic>
            </wp:inline>
          </w:drawing>
        </w:r>
      </w:ins>
    </w:p>
    <w:p w:rsidR="002C0E60" w:rsidRDefault="002C0E60" w:rsidP="002C0E60">
      <w:pPr>
        <w:rPr>
          <w:ins w:id="506" w:author="Ryan Lemos" w:date="2019-02-20T20:57:00Z"/>
        </w:rPr>
      </w:pPr>
      <w:ins w:id="507" w:author="Ryan Lemos" w:date="2019-02-20T20:56:00Z">
        <w:r>
          <w:t>A estória seguinte se tra</w:t>
        </w:r>
      </w:ins>
      <w:ins w:id="508" w:author="Ryan Lemos" w:date="2019-02-20T20:58:00Z">
        <w:r w:rsidR="006476E9">
          <w:t>ta de como será o cadastro das turmas pelo professor</w:t>
        </w:r>
      </w:ins>
      <w:ins w:id="509" w:author="Ryan Lemos" w:date="2019-02-20T21:03:00Z">
        <w:r w:rsidR="006476E9">
          <w:t xml:space="preserve">. A </w:t>
        </w:r>
        <w:r w:rsidR="006476E9" w:rsidRPr="006476E9">
          <w:rPr>
            <w:highlight w:val="yellow"/>
            <w:rPrChange w:id="510" w:author="Ryan Lemos" w:date="2019-02-20T21:03:00Z">
              <w:rPr/>
            </w:rPrChange>
          </w:rPr>
          <w:t>figura X</w:t>
        </w:r>
        <w:r w:rsidR="006476E9">
          <w:t xml:space="preserve"> representa essa estória. Nela o professor explica que cada turma é identificada pelo ano</w:t>
        </w:r>
      </w:ins>
      <w:ins w:id="511" w:author="Ryan Lemos" w:date="2019-02-20T21:04:00Z">
        <w:r w:rsidR="006476E9">
          <w:t xml:space="preserve"> de graduação</w:t>
        </w:r>
      </w:ins>
      <w:ins w:id="512" w:author="Ryan Lemos" w:date="2019-02-20T21:03:00Z">
        <w:r w:rsidR="006476E9">
          <w:t xml:space="preserve"> (no </w:t>
        </w:r>
      </w:ins>
      <w:ins w:id="513" w:author="Ryan Lemos" w:date="2019-02-20T21:04:00Z">
        <w:r w:rsidR="006476E9">
          <w:t>caso primeiro, segundo, até o quinto ano), o dia e horários em que a a</w:t>
        </w:r>
      </w:ins>
      <w:ins w:id="514" w:author="Ryan Lemos" w:date="2019-02-20T21:05:00Z">
        <w:r w:rsidR="006476E9">
          <w:t>ula é realizada.</w:t>
        </w:r>
      </w:ins>
    </w:p>
    <w:p w:rsidR="002C0E60" w:rsidRDefault="002C0E60" w:rsidP="002C0E60">
      <w:pPr>
        <w:ind w:firstLine="0"/>
        <w:jc w:val="center"/>
        <w:rPr>
          <w:ins w:id="515" w:author="Ryan Lemos" w:date="2019-02-20T20:57:00Z"/>
        </w:rPr>
      </w:pPr>
    </w:p>
    <w:p w:rsidR="002C0E60" w:rsidRDefault="002C0E60" w:rsidP="002C0E60">
      <w:pPr>
        <w:ind w:firstLine="0"/>
        <w:jc w:val="center"/>
        <w:rPr>
          <w:ins w:id="516" w:author="Ryan Lemos" w:date="2019-02-20T21:05:00Z"/>
        </w:rPr>
      </w:pPr>
      <w:ins w:id="517" w:author="Ryan Lemos" w:date="2019-02-20T20:57:00Z">
        <w:r>
          <w:rPr>
            <w:noProof/>
          </w:rPr>
          <w:lastRenderedPageBreak/>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518" w:author="Ryan Lemos" w:date="2019-02-20T21:05:00Z"/>
        </w:rPr>
      </w:pPr>
    </w:p>
    <w:p w:rsidR="006476E9" w:rsidRDefault="006476E9" w:rsidP="006476E9">
      <w:pPr>
        <w:rPr>
          <w:ins w:id="519" w:author="Ryan Lemos" w:date="2019-02-20T21:05:00Z"/>
        </w:rPr>
      </w:pPr>
      <w:ins w:id="520" w:author="Ryan Lemos" w:date="2019-02-20T21:05:00Z">
        <w:r>
          <w:t xml:space="preserve">A implementação desta funcionalidade é descrita pela </w:t>
        </w:r>
        <w:r w:rsidRPr="006476E9">
          <w:rPr>
            <w:highlight w:val="yellow"/>
            <w:rPrChange w:id="521" w:author="Ryan Lemos" w:date="2019-02-20T21:05:00Z">
              <w:rPr/>
            </w:rPrChange>
          </w:rPr>
          <w:t>figura X</w:t>
        </w:r>
      </w:ins>
      <w:ins w:id="522" w:author="Ryan Lemos" w:date="2019-02-20T21:06:00Z">
        <w:r>
          <w:t xml:space="preserve"> q</w:t>
        </w:r>
      </w:ins>
      <w:ins w:id="523" w:author="Ryan Lemos" w:date="2019-02-20T21:05:00Z">
        <w:r>
          <w:t>ue explicita o</w:t>
        </w:r>
      </w:ins>
      <w:ins w:id="524" w:author="Ryan Lemos" w:date="2019-02-20T21:06:00Z">
        <w:r>
          <w:t>s campos indicados pelo professor que são o dia, horário e ano.</w:t>
        </w:r>
      </w:ins>
    </w:p>
    <w:p w:rsidR="006476E9" w:rsidRDefault="006476E9" w:rsidP="006476E9">
      <w:pPr>
        <w:rPr>
          <w:ins w:id="525" w:author="Ryan Lemos" w:date="2019-02-20T20:57:00Z"/>
        </w:rPr>
        <w:pPrChange w:id="526" w:author="Ryan Lemos" w:date="2019-02-20T21:05:00Z">
          <w:pPr>
            <w:ind w:firstLine="0"/>
            <w:jc w:val="center"/>
          </w:pPr>
        </w:pPrChange>
      </w:pPr>
    </w:p>
    <w:p w:rsidR="002C0E60" w:rsidRDefault="002C0E60" w:rsidP="002C0E60">
      <w:pPr>
        <w:ind w:firstLine="0"/>
        <w:jc w:val="center"/>
        <w:rPr>
          <w:ins w:id="527" w:author="Ryan Lemos" w:date="2019-02-20T21:07:00Z"/>
        </w:rPr>
      </w:pPr>
      <w:ins w:id="528" w:author="Ryan Lemos" w:date="2019-02-20T20:57:00Z">
        <w:r>
          <w:rPr>
            <w:noProof/>
          </w:rPr>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529" w:author="Ryan Lemos" w:date="2019-02-20T21:07:00Z"/>
        </w:rPr>
      </w:pPr>
    </w:p>
    <w:p w:rsidR="006476E9" w:rsidRDefault="0013326D" w:rsidP="006476E9">
      <w:pPr>
        <w:rPr>
          <w:ins w:id="530" w:author="Ryan Lemos" w:date="2019-02-20T21:07:00Z"/>
        </w:rPr>
        <w:pPrChange w:id="531" w:author="Ryan Lemos" w:date="2019-02-20T21:07:00Z">
          <w:pPr>
            <w:ind w:firstLine="0"/>
            <w:jc w:val="center"/>
          </w:pPr>
        </w:pPrChange>
      </w:pPr>
      <w:ins w:id="532" w:author="Ryan Lemos" w:date="2019-02-20T21:07:00Z">
        <w:r>
          <w:t xml:space="preserve">Ao </w:t>
        </w:r>
      </w:ins>
      <w:ins w:id="533" w:author="Ryan Lemos" w:date="2019-02-20T21:08:00Z">
        <w:r>
          <w:t xml:space="preserve">professor também é possível visualizar suas turmas. A </w:t>
        </w:r>
        <w:r w:rsidRPr="0013326D">
          <w:rPr>
            <w:highlight w:val="yellow"/>
            <w:rPrChange w:id="534" w:author="Ryan Lemos" w:date="2019-02-20T21:08:00Z">
              <w:rPr/>
            </w:rPrChange>
          </w:rPr>
          <w:t>figura X</w:t>
        </w:r>
        <w:r>
          <w:t xml:space="preserve"> </w:t>
        </w:r>
      </w:ins>
      <w:ins w:id="535" w:author="Ryan Lemos" w:date="2019-02-20T21:09:00Z">
        <w:r>
          <w:t>se trata da</w:t>
        </w:r>
      </w:ins>
      <w:ins w:id="536" w:author="Ryan Lemos" w:date="2019-02-20T21:08:00Z">
        <w:r>
          <w:t xml:space="preserve"> estória </w:t>
        </w:r>
      </w:ins>
      <w:ins w:id="537" w:author="Ryan Lemos" w:date="2019-02-20T21:09:00Z">
        <w:r>
          <w:t xml:space="preserve">que </w:t>
        </w:r>
        <w:r w:rsidR="00905032">
          <w:t>explicita como o professor imaginou a listagem das turmas. Um dos desejos para essa funcionalidade é que as turmas sejam dispostas</w:t>
        </w:r>
      </w:ins>
      <w:ins w:id="538" w:author="Ryan Lemos" w:date="2019-02-20T21:10:00Z">
        <w:r w:rsidR="00905032">
          <w:t xml:space="preserve"> em forma de cartão, para que fique mais fácil de identificar a turma. </w:t>
        </w:r>
      </w:ins>
    </w:p>
    <w:p w:rsidR="006476E9" w:rsidRDefault="006476E9" w:rsidP="002C0E60">
      <w:pPr>
        <w:ind w:firstLine="0"/>
        <w:jc w:val="center"/>
        <w:rPr>
          <w:ins w:id="539" w:author="Ryan Lemos" w:date="2019-02-20T20:57:00Z"/>
        </w:rPr>
      </w:pPr>
    </w:p>
    <w:p w:rsidR="002C0E60" w:rsidRDefault="002C0E60" w:rsidP="002C0E60">
      <w:pPr>
        <w:ind w:firstLine="0"/>
        <w:jc w:val="center"/>
        <w:rPr>
          <w:ins w:id="540" w:author="Ryan Lemos" w:date="2019-02-20T21:11:00Z"/>
        </w:rPr>
      </w:pPr>
      <w:ins w:id="541"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542" w:author="Ryan Lemos" w:date="2019-02-20T21:11:00Z"/>
        </w:rPr>
      </w:pPr>
    </w:p>
    <w:p w:rsidR="00905032" w:rsidRDefault="00905032" w:rsidP="00905032">
      <w:pPr>
        <w:ind w:firstLine="0"/>
        <w:rPr>
          <w:ins w:id="543" w:author="Ryan Lemos" w:date="2019-02-20T21:10:00Z"/>
        </w:rPr>
        <w:pPrChange w:id="544" w:author="Ryan Lemos" w:date="2019-02-20T21:11:00Z">
          <w:pPr>
            <w:ind w:firstLine="0"/>
            <w:jc w:val="center"/>
          </w:pPr>
        </w:pPrChange>
      </w:pPr>
      <w:ins w:id="545" w:author="Ryan Lemos" w:date="2019-02-20T21:11:00Z">
        <w:r>
          <w:lastRenderedPageBreak/>
          <w:t xml:space="preserve">A </w:t>
        </w:r>
        <w:r w:rsidRPr="00905032">
          <w:rPr>
            <w:highlight w:val="yellow"/>
            <w:rPrChange w:id="546" w:author="Ryan Lemos" w:date="2019-02-20T21:11:00Z">
              <w:rPr/>
            </w:rPrChange>
          </w:rPr>
          <w:t>figura X</w:t>
        </w:r>
        <w:r>
          <w:t xml:space="preserve"> explicita como foi feita a implementação dessa funcionalidade.</w:t>
        </w:r>
      </w:ins>
      <w:ins w:id="547" w:author="Ryan Lemos" w:date="2019-02-20T21:12:00Z">
        <w:r>
          <w:t xml:space="preserve"> As turmas são listadas em forma de cartão conforme requisitado. Ainda é possível ao professor gerenciar uma turma em espec</w:t>
        </w:r>
      </w:ins>
      <w:ins w:id="548" w:author="Ryan Lemos" w:date="2019-02-20T21:13:00Z">
        <w:r>
          <w:t>í</w:t>
        </w:r>
      </w:ins>
      <w:ins w:id="549" w:author="Ryan Lemos" w:date="2019-02-20T21:12:00Z">
        <w:r>
          <w:t>fico clicando no botão com a figura de um lápis.</w:t>
        </w:r>
      </w:ins>
      <w:ins w:id="550" w:author="Ryan Lemos" w:date="2019-02-20T21:11:00Z">
        <w:r>
          <w:t xml:space="preserve"> </w:t>
        </w:r>
        <w:r>
          <w:t>Além disso o professor pode pesquisar por uma turma, filtrando os resultados</w:t>
        </w:r>
      </w:ins>
      <w:ins w:id="551" w:author="Ryan Lemos" w:date="2019-02-20T21:13:00Z">
        <w:r>
          <w:t>, e listando somente os cartões conforme a busca</w:t>
        </w:r>
      </w:ins>
      <w:ins w:id="552" w:author="Ryan Lemos" w:date="2019-02-20T21:11:00Z">
        <w:r>
          <w:t>.</w:t>
        </w:r>
      </w:ins>
    </w:p>
    <w:p w:rsidR="00905032" w:rsidRDefault="00905032" w:rsidP="002C0E60">
      <w:pPr>
        <w:ind w:firstLine="0"/>
        <w:jc w:val="center"/>
        <w:rPr>
          <w:ins w:id="553" w:author="Ryan Lemos" w:date="2019-02-20T20:57:00Z"/>
        </w:rPr>
      </w:pPr>
    </w:p>
    <w:p w:rsidR="002C0E60" w:rsidRDefault="002C0E60" w:rsidP="002C0E60">
      <w:pPr>
        <w:ind w:firstLine="0"/>
        <w:jc w:val="center"/>
        <w:rPr>
          <w:ins w:id="554" w:author="Ryan Lemos" w:date="2019-02-20T20:57:00Z"/>
        </w:rPr>
      </w:pPr>
      <w:ins w:id="555" w:author="Ryan Lemos" w:date="2019-02-20T20:57:00Z">
        <w:r>
          <w:rPr>
            <w:noProof/>
          </w:rPr>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556" w:author="Ryan Lemos" w:date="2019-02-20T20:57:00Z"/>
        </w:rPr>
      </w:pPr>
    </w:p>
    <w:p w:rsidR="002C0E60" w:rsidRDefault="002C0E60" w:rsidP="002C0E60">
      <w:pPr>
        <w:rPr>
          <w:ins w:id="557" w:author="Ryan Lemos" w:date="2019-02-20T20:56:00Z"/>
        </w:rPr>
        <w:pPrChange w:id="558" w:author="Ryan Lemos" w:date="2019-02-20T20:56:00Z">
          <w:pPr>
            <w:ind w:firstLine="0"/>
            <w:jc w:val="center"/>
          </w:pPr>
        </w:pPrChange>
      </w:pPr>
    </w:p>
    <w:p w:rsidR="002C0E60" w:rsidRDefault="002C0E60" w:rsidP="00987BE5">
      <w:pPr>
        <w:ind w:firstLine="0"/>
        <w:jc w:val="center"/>
        <w:rPr>
          <w:ins w:id="559" w:author="Ryan Lemos" w:date="2019-02-20T20:53:00Z"/>
        </w:rPr>
      </w:pPr>
    </w:p>
    <w:p w:rsidR="00987BE5" w:rsidRDefault="00987BE5" w:rsidP="00987BE5">
      <w:pPr>
        <w:ind w:firstLine="0"/>
        <w:jc w:val="center"/>
        <w:rPr>
          <w:ins w:id="560" w:author="Ryan Lemos" w:date="2019-02-20T20:53:00Z"/>
          <w:noProof/>
        </w:rPr>
      </w:pPr>
      <w:ins w:id="561" w:author="Ryan Lemos" w:date="2019-02-20T20:53:00Z">
        <w:r>
          <w:rPr>
            <w:noProof/>
          </w:rPr>
          <w:lastRenderedPageBreak/>
          <w:drawing>
            <wp:inline distT="0" distB="0" distL="0" distR="0" wp14:anchorId="5BF74EC6" wp14:editId="3995F937">
              <wp:extent cx="2216728" cy="1034850"/>
              <wp:effectExtent l="152400" t="152400" r="165100" b="1657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2916" cy="10517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06A9E">
          <w:rPr>
            <w:noProof/>
          </w:rPr>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088" cy="2480278"/>
                      </a:xfrm>
                      <a:prstGeom prst="rect">
                        <a:avLst/>
                      </a:prstGeom>
                    </pic:spPr>
                  </pic:pic>
                </a:graphicData>
              </a:graphic>
            </wp:inline>
          </w:drawing>
        </w:r>
      </w:ins>
    </w:p>
    <w:p w:rsidR="00987BE5" w:rsidRDefault="00987BE5" w:rsidP="00987BE5">
      <w:pPr>
        <w:ind w:firstLine="0"/>
        <w:jc w:val="center"/>
        <w:rPr>
          <w:ins w:id="562" w:author="Ryan Lemos" w:date="2019-02-20T20:53:00Z"/>
        </w:rPr>
      </w:pPr>
      <w:ins w:id="563"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564" w:author="Ryan Lemos" w:date="2019-02-20T20:53:00Z"/>
        </w:rPr>
      </w:pPr>
      <w:ins w:id="565" w:author="Ryan Lemos" w:date="2019-02-20T20:53:00Z">
        <w:r>
          <w:rPr>
            <w:noProof/>
          </w:rPr>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20340"/>
                      </a:xfrm>
                      <a:prstGeom prst="rect">
                        <a:avLst/>
                      </a:prstGeom>
                    </pic:spPr>
                  </pic:pic>
                </a:graphicData>
              </a:graphic>
            </wp:inline>
          </w:drawing>
        </w:r>
      </w:ins>
    </w:p>
    <w:p w:rsidR="00987BE5" w:rsidRDefault="00987BE5" w:rsidP="00987BE5">
      <w:pPr>
        <w:ind w:firstLine="0"/>
        <w:jc w:val="center"/>
        <w:rPr>
          <w:ins w:id="566" w:author="Ryan Lemos" w:date="2019-02-20T20:53:00Z"/>
        </w:rPr>
      </w:pPr>
      <w:ins w:id="567" w:author="Ryan Lemos" w:date="2019-02-20T20:53:00Z">
        <w:r>
          <w:rPr>
            <w:noProof/>
          </w:rPr>
          <w:lastRenderedPageBreak/>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568" w:author="Ryan Lemos" w:date="2019-02-20T20:53:00Z"/>
        </w:rPr>
      </w:pPr>
      <w:ins w:id="569" w:author="Ryan Lemos" w:date="2019-02-20T20:53:00Z">
        <w:r>
          <w:rPr>
            <w:noProof/>
          </w:rPr>
          <w:drawing>
            <wp:inline distT="0" distB="0" distL="0" distR="0" wp14:anchorId="188A6271" wp14:editId="0FEF4B97">
              <wp:extent cx="5760085" cy="27120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12085"/>
                      </a:xfrm>
                      <a:prstGeom prst="rect">
                        <a:avLst/>
                      </a:prstGeom>
                    </pic:spPr>
                  </pic:pic>
                </a:graphicData>
              </a:graphic>
            </wp:inline>
          </w:drawing>
        </w:r>
      </w:ins>
    </w:p>
    <w:p w:rsidR="00987BE5" w:rsidRDefault="00987BE5" w:rsidP="00987BE5">
      <w:pPr>
        <w:ind w:firstLine="0"/>
        <w:jc w:val="center"/>
        <w:rPr>
          <w:ins w:id="570" w:author="Ryan Lemos" w:date="2019-02-20T20:53:00Z"/>
        </w:rPr>
      </w:pPr>
      <w:ins w:id="571"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572" w:author="Ryan Lemos" w:date="2019-02-20T20:53:00Z"/>
        </w:rPr>
      </w:pPr>
      <w:ins w:id="573"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22880"/>
                      </a:xfrm>
                      <a:prstGeom prst="rect">
                        <a:avLst/>
                      </a:prstGeom>
                    </pic:spPr>
                  </pic:pic>
                </a:graphicData>
              </a:graphic>
            </wp:inline>
          </w:drawing>
        </w:r>
      </w:ins>
    </w:p>
    <w:p w:rsidR="00987BE5" w:rsidRDefault="00987BE5" w:rsidP="00987BE5">
      <w:pPr>
        <w:ind w:firstLine="0"/>
        <w:jc w:val="center"/>
        <w:rPr>
          <w:ins w:id="574" w:author="Ryan Lemos" w:date="2019-02-20T20:53:00Z"/>
        </w:rPr>
      </w:pPr>
    </w:p>
    <w:p w:rsidR="00987BE5" w:rsidRDefault="00987BE5" w:rsidP="00987BE5">
      <w:pPr>
        <w:ind w:firstLine="0"/>
        <w:jc w:val="center"/>
        <w:rPr>
          <w:ins w:id="575" w:author="Ryan Lemos" w:date="2019-02-20T20:53:00Z"/>
        </w:rPr>
      </w:pPr>
      <w:ins w:id="576" w:author="Ryan Lemos" w:date="2019-02-20T20:53:00Z">
        <w:r>
          <w:rPr>
            <w:noProof/>
          </w:rPr>
          <w:lastRenderedPageBreak/>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577" w:author="Ryan Lemos" w:date="2019-02-20T20:53:00Z"/>
        </w:rPr>
      </w:pPr>
      <w:ins w:id="578"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96706" cy="1204185"/>
                      </a:xfrm>
                      <a:prstGeom prst="rect">
                        <a:avLst/>
                      </a:prstGeom>
                    </pic:spPr>
                  </pic:pic>
                </a:graphicData>
              </a:graphic>
            </wp:inline>
          </w:drawing>
        </w:r>
      </w:ins>
    </w:p>
    <w:p w:rsidR="00987BE5" w:rsidRDefault="00987BE5" w:rsidP="00987BE5">
      <w:pPr>
        <w:ind w:firstLine="0"/>
        <w:jc w:val="center"/>
        <w:rPr>
          <w:ins w:id="579" w:author="Ryan Lemos" w:date="2019-02-20T20:53:00Z"/>
        </w:rPr>
      </w:pPr>
      <w:ins w:id="580"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581" w:author="Ryan Lemos" w:date="2019-02-20T20:53:00Z"/>
        </w:rPr>
      </w:pPr>
      <w:ins w:id="582" w:author="Ryan Lemos" w:date="2019-02-20T20:53:00Z">
        <w:r>
          <w:rPr>
            <w:noProof/>
          </w:rPr>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583" w:author="Ryan Lemos" w:date="2019-02-20T20:53:00Z"/>
        </w:rPr>
      </w:pPr>
    </w:p>
    <w:p w:rsidR="00987BE5" w:rsidRDefault="00987BE5" w:rsidP="00987BE5">
      <w:pPr>
        <w:ind w:firstLine="0"/>
        <w:jc w:val="center"/>
        <w:rPr>
          <w:ins w:id="584" w:author="Ryan Lemos" w:date="2019-02-20T20:53:00Z"/>
        </w:rPr>
      </w:pPr>
      <w:ins w:id="585"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586" w:author="Ryan Lemos" w:date="2019-02-20T20:53:00Z"/>
        </w:rPr>
      </w:pPr>
      <w:ins w:id="587"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148840"/>
                      </a:xfrm>
                      <a:prstGeom prst="rect">
                        <a:avLst/>
                      </a:prstGeom>
                    </pic:spPr>
                  </pic:pic>
                </a:graphicData>
              </a:graphic>
            </wp:inline>
          </w:drawing>
        </w:r>
      </w:ins>
    </w:p>
    <w:p w:rsidR="00F420BA" w:rsidRDefault="00F420BA">
      <w:pPr>
        <w:jc w:val="center"/>
        <w:rPr>
          <w:ins w:id="588" w:author="Ryan Lemos" w:date="2019-02-18T21:04:00Z"/>
        </w:rPr>
        <w:pPrChange w:id="589" w:author="Ryan Lemos" w:date="2019-02-19T22:38:00Z">
          <w:pPr/>
        </w:pPrChange>
      </w:pPr>
    </w:p>
    <w:p w:rsidR="00FB122B" w:rsidRDefault="00FB122B">
      <w:pPr>
        <w:pStyle w:val="Ttulo4"/>
        <w:rPr>
          <w:ins w:id="590" w:author="Ryan Lemos" w:date="2019-02-18T21:04:00Z"/>
        </w:rPr>
      </w:pPr>
      <w:ins w:id="591" w:author="Ryan Lemos" w:date="2019-02-18T21:04:00Z">
        <w:r>
          <w:t>Estórias dos alunos</w:t>
        </w:r>
      </w:ins>
    </w:p>
    <w:p w:rsidR="00FB122B" w:rsidRDefault="00FB122B" w:rsidP="00FB122B">
      <w:pPr>
        <w:rPr>
          <w:ins w:id="592" w:author="Ryan Lemos" w:date="2019-02-18T21:04:00Z"/>
        </w:rPr>
      </w:pPr>
    </w:p>
    <w:p w:rsidR="00FB122B" w:rsidRDefault="00FB122B" w:rsidP="00FB122B">
      <w:pPr>
        <w:rPr>
          <w:ins w:id="593" w:author="Ryan Lemos" w:date="2019-02-18T21:04:00Z"/>
        </w:rPr>
      </w:pPr>
      <w:ins w:id="594"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595" w:author="Ryan Lemos" w:date="2019-02-18T21:04:00Z"/>
        </w:rPr>
      </w:pPr>
      <w:ins w:id="596"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597" w:author="Ryan Lemos" w:date="2019-02-18T21:04:00Z"/>
        </w:rPr>
      </w:pPr>
    </w:p>
    <w:p w:rsidR="00FB122B" w:rsidRDefault="00FB122B" w:rsidP="00FB122B">
      <w:pPr>
        <w:ind w:firstLine="0"/>
        <w:jc w:val="center"/>
        <w:rPr>
          <w:ins w:id="598" w:author="Ryan Lemos" w:date="2019-02-20T20:05:00Z"/>
        </w:rPr>
      </w:pPr>
      <w:ins w:id="599"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8901B1" w:rsidRDefault="008901B1" w:rsidP="008901B1">
      <w:pPr>
        <w:rPr>
          <w:ins w:id="600" w:author="Ryan Lemos" w:date="2019-02-20T20:05:00Z"/>
        </w:rPr>
        <w:pPrChange w:id="601" w:author="Ryan Lemos" w:date="2019-02-20T20:05:00Z">
          <w:pPr>
            <w:ind w:firstLine="0"/>
            <w:jc w:val="center"/>
          </w:pPr>
        </w:pPrChange>
      </w:pPr>
      <w:ins w:id="602" w:author="Ryan Lemos" w:date="2019-02-20T20:05:00Z">
        <w:r>
          <w:t xml:space="preserve">É apresentado ao aluno um calendário interativo, ao qual o </w:t>
        </w:r>
      </w:ins>
      <w:ins w:id="603" w:author="Ryan Lemos" w:date="2019-02-20T20:06:00Z">
        <w:r>
          <w:t>aluno pode navegar pelos dias, meses ou semanas, além disso é possível visualiza-lo pelo mês, pela semana ou pelo dia. O Aluno ainda pode conferir os eventos</w:t>
        </w:r>
      </w:ins>
      <w:ins w:id="604" w:author="Ryan Lemos" w:date="2019-02-20T20:07:00Z">
        <w:r>
          <w:t xml:space="preserve"> que a escola ou o professor da sua turma cadastrou. Os eventos ficam</w:t>
        </w:r>
      </w:ins>
      <w:ins w:id="605" w:author="Ryan Lemos" w:date="2019-02-20T20:06:00Z">
        <w:r>
          <w:t xml:space="preserve"> desta</w:t>
        </w:r>
      </w:ins>
      <w:ins w:id="606" w:author="Ryan Lemos" w:date="2019-02-20T20:07:00Z">
        <w:r>
          <w:t>cados no calendário conforme a cor escolhida por quem cadastrou o evento</w:t>
        </w:r>
      </w:ins>
      <w:ins w:id="607" w:author="Ryan Lemos" w:date="2019-02-20T20:08:00Z">
        <w:r>
          <w:t>. Caso haja mais de um evento na mesma data ou horário o calendário apresenta um contador. Ao clicar no dia em que se h</w:t>
        </w:r>
      </w:ins>
      <w:ins w:id="608" w:author="Ryan Lemos" w:date="2019-02-20T20:09:00Z">
        <w:r>
          <w:t xml:space="preserve">á eventos, a descrição dos eventos </w:t>
        </w:r>
        <w:proofErr w:type="gramStart"/>
        <w:r>
          <w:t>daquela dia</w:t>
        </w:r>
        <w:proofErr w:type="gramEnd"/>
        <w:r>
          <w:t xml:space="preserve"> são apresentadas.</w:t>
        </w:r>
      </w:ins>
    </w:p>
    <w:p w:rsidR="008901B1" w:rsidRDefault="008901B1" w:rsidP="00FB122B">
      <w:pPr>
        <w:ind w:firstLine="0"/>
        <w:jc w:val="center"/>
        <w:rPr>
          <w:ins w:id="609" w:author="Ryan Lemos" w:date="2019-02-20T20:04:00Z"/>
        </w:rPr>
      </w:pPr>
    </w:p>
    <w:p w:rsidR="009746E2" w:rsidRDefault="009746E2" w:rsidP="00FB122B">
      <w:pPr>
        <w:ind w:firstLine="0"/>
        <w:jc w:val="center"/>
        <w:rPr>
          <w:ins w:id="610" w:author="Ryan Lemos" w:date="2019-02-18T21:04:00Z"/>
        </w:rPr>
      </w:pPr>
      <w:ins w:id="611" w:author="Ryan Lemos" w:date="2019-02-20T20:04:00Z">
        <w:r>
          <w:rPr>
            <w:noProof/>
          </w:rPr>
          <w:lastRenderedPageBreak/>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612" w:author="Ryan Lemos" w:date="2019-02-18T21:04:00Z"/>
        </w:rPr>
      </w:pPr>
    </w:p>
    <w:p w:rsidR="00FB122B" w:rsidRDefault="00FB122B" w:rsidP="00FB122B">
      <w:pPr>
        <w:rPr>
          <w:ins w:id="613" w:author="Ryan Lemos" w:date="2019-02-18T21:04:00Z"/>
        </w:rPr>
      </w:pPr>
      <w:ins w:id="614"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615" w:author="Ryan Lemos" w:date="2019-02-18T21:04:00Z"/>
        </w:rPr>
      </w:pPr>
    </w:p>
    <w:p w:rsidR="00FB122B" w:rsidRDefault="00FB122B" w:rsidP="00FB122B">
      <w:pPr>
        <w:ind w:firstLine="0"/>
        <w:jc w:val="center"/>
        <w:rPr>
          <w:ins w:id="616" w:author="Ryan Lemos" w:date="2019-02-20T19:48:00Z"/>
        </w:rPr>
      </w:pPr>
      <w:ins w:id="617"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618" w:author="Ryan Lemos" w:date="2019-02-20T19:48:00Z"/>
        </w:rPr>
      </w:pPr>
    </w:p>
    <w:p w:rsidR="00CD1ADB" w:rsidRDefault="005D5225" w:rsidP="005D5225">
      <w:pPr>
        <w:rPr>
          <w:ins w:id="619" w:author="Ryan Lemos" w:date="2019-02-20T19:48:00Z"/>
        </w:rPr>
      </w:pPr>
      <w:ins w:id="620" w:author="Ryan Lemos" w:date="2019-02-20T19:49:00Z">
        <w:r>
          <w:t xml:space="preserve">O aluno pode enviar uma dúvida a respeito de um determinado assunto. A inserção do assunto serviu para ajudar o professor a identificar sobre o que se trata a dúvida do aluno. </w:t>
        </w:r>
      </w:ins>
      <w:ins w:id="621" w:author="Ryan Lemos" w:date="2019-02-20T19:50:00Z">
        <w:r>
          <w:t>O campo dúvida, refere-se a dúvida em si.</w:t>
        </w:r>
      </w:ins>
    </w:p>
    <w:p w:rsidR="005D5225" w:rsidRDefault="005D5225" w:rsidP="005D5225">
      <w:pPr>
        <w:rPr>
          <w:ins w:id="622" w:author="Ryan Lemos" w:date="2019-02-19T22:13:00Z"/>
        </w:rPr>
        <w:pPrChange w:id="623" w:author="Ryan Lemos" w:date="2019-02-20T19:48:00Z">
          <w:pPr>
            <w:ind w:firstLine="0"/>
            <w:jc w:val="center"/>
          </w:pPr>
        </w:pPrChange>
      </w:pPr>
    </w:p>
    <w:p w:rsidR="004D7A94" w:rsidRDefault="004D7A94" w:rsidP="00FB122B">
      <w:pPr>
        <w:ind w:firstLine="0"/>
        <w:jc w:val="center"/>
        <w:rPr>
          <w:ins w:id="624" w:author="Ryan Lemos" w:date="2019-02-18T21:04:00Z"/>
        </w:rPr>
      </w:pPr>
      <w:ins w:id="625"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626" w:author="Ryan Lemos" w:date="2019-02-18T21:04:00Z"/>
        </w:rPr>
      </w:pPr>
    </w:p>
    <w:p w:rsidR="00FB122B" w:rsidRDefault="00FB122B" w:rsidP="00FB122B">
      <w:pPr>
        <w:rPr>
          <w:ins w:id="627" w:author="Ryan Lemos" w:date="2019-02-18T21:04:00Z"/>
        </w:rPr>
      </w:pPr>
      <w:ins w:id="628"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629" w:author="Ryan Lemos" w:date="2019-02-20T19:41:00Z">
        <w:r w:rsidR="00CD1ADB">
          <w:t>.</w:t>
        </w:r>
      </w:ins>
    </w:p>
    <w:p w:rsidR="00FB122B" w:rsidRDefault="00FB122B" w:rsidP="00FB122B">
      <w:pPr>
        <w:ind w:firstLine="0"/>
        <w:jc w:val="center"/>
        <w:rPr>
          <w:ins w:id="630" w:author="Ryan Lemos" w:date="2019-02-18T21:04:00Z"/>
        </w:rPr>
      </w:pPr>
    </w:p>
    <w:p w:rsidR="00FB122B" w:rsidRDefault="00FB122B" w:rsidP="00FB122B">
      <w:pPr>
        <w:ind w:firstLine="0"/>
        <w:jc w:val="center"/>
        <w:rPr>
          <w:ins w:id="631" w:author="Ryan Lemos" w:date="2019-02-20T19:41:00Z"/>
        </w:rPr>
      </w:pPr>
      <w:ins w:id="632"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633" w:author="Ryan Lemos" w:date="2019-02-20T19:41:00Z"/>
        </w:rPr>
      </w:pPr>
    </w:p>
    <w:p w:rsidR="00CD1ADB" w:rsidRDefault="00CD1ADB" w:rsidP="00CD1ADB">
      <w:pPr>
        <w:rPr>
          <w:ins w:id="634" w:author="Ryan Lemos" w:date="2019-02-20T19:41:00Z"/>
        </w:rPr>
        <w:pPrChange w:id="635" w:author="Ryan Lemos" w:date="2019-02-20T19:41:00Z">
          <w:pPr>
            <w:ind w:firstLine="0"/>
            <w:jc w:val="center"/>
          </w:pPr>
        </w:pPrChange>
      </w:pPr>
      <w:ins w:id="636" w:author="Ryan Lemos" w:date="2019-02-20T19:41:00Z">
        <w:r>
          <w:t>A figura X demonstra como a estória foi implementada</w:t>
        </w:r>
      </w:ins>
      <w:ins w:id="637" w:author="Ryan Lemos" w:date="2019-02-20T19:42:00Z">
        <w:r>
          <w:t>, uma vez que o aluno faz parte do segundo ano, então a listagem dos materiais é filtrada para materiais até o ano que o aluno está cursando. Há ta</w:t>
        </w:r>
      </w:ins>
      <w:ins w:id="638" w:author="Ryan Lemos" w:date="2019-02-20T19:43:00Z">
        <w:r>
          <w:t>mbém a possibilidade de os materiais serem disponíveis a todos, o que pode ser visto pela primeira camada chamada “</w:t>
        </w:r>
        <w:r w:rsidRPr="00CD1ADB">
          <w:rPr>
            <w:i/>
            <w:rPrChange w:id="639" w:author="Ryan Lemos" w:date="2019-02-20T19:43:00Z">
              <w:rPr/>
            </w:rPrChange>
          </w:rPr>
          <w:t xml:space="preserve">For </w:t>
        </w:r>
        <w:proofErr w:type="spellStart"/>
        <w:r w:rsidRPr="00CD1ADB">
          <w:rPr>
            <w:i/>
            <w:rPrChange w:id="640" w:author="Ryan Lemos" w:date="2019-02-20T19:43:00Z">
              <w:rPr/>
            </w:rPrChange>
          </w:rPr>
          <w:t>All</w:t>
        </w:r>
        <w:proofErr w:type="spellEnd"/>
        <w:r w:rsidRPr="00CD1ADB">
          <w:rPr>
            <w:i/>
            <w:rPrChange w:id="641" w:author="Ryan Lemos" w:date="2019-02-20T19:43:00Z">
              <w:rPr/>
            </w:rPrChange>
          </w:rPr>
          <w:t xml:space="preserve"> </w:t>
        </w:r>
        <w:proofErr w:type="spellStart"/>
        <w:r w:rsidRPr="00CD1ADB">
          <w:rPr>
            <w:i/>
            <w:rPrChange w:id="642" w:author="Ryan Lemos" w:date="2019-02-20T19:43:00Z">
              <w:rPr/>
            </w:rPrChange>
          </w:rPr>
          <w:t>Years</w:t>
        </w:r>
        <w:proofErr w:type="spellEnd"/>
        <w:r>
          <w:t xml:space="preserve">”. </w:t>
        </w:r>
      </w:ins>
    </w:p>
    <w:p w:rsidR="00CD1ADB" w:rsidRDefault="00CD1ADB" w:rsidP="00FB122B">
      <w:pPr>
        <w:ind w:firstLine="0"/>
        <w:jc w:val="center"/>
        <w:rPr>
          <w:ins w:id="643" w:author="Ryan Lemos" w:date="2019-02-19T22:15:00Z"/>
        </w:rPr>
      </w:pPr>
    </w:p>
    <w:p w:rsidR="00A922DB" w:rsidRDefault="00A922DB" w:rsidP="00FB122B">
      <w:pPr>
        <w:ind w:firstLine="0"/>
        <w:jc w:val="center"/>
        <w:rPr>
          <w:ins w:id="644" w:author="Ryan Lemos" w:date="2019-02-20T20:45:00Z"/>
        </w:rPr>
      </w:pPr>
      <w:ins w:id="645"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646" w:author="Ryan Lemos" w:date="2019-02-20T20:45:00Z"/>
        </w:rPr>
      </w:pPr>
    </w:p>
    <w:p w:rsidR="006814E6" w:rsidRDefault="006814E6" w:rsidP="006814E6">
      <w:pPr>
        <w:rPr>
          <w:ins w:id="647" w:author="Ryan Lemos" w:date="2019-02-20T20:45:00Z"/>
        </w:rPr>
        <w:pPrChange w:id="648" w:author="Ryan Lemos" w:date="2019-02-20T20:45:00Z">
          <w:pPr>
            <w:ind w:firstLine="0"/>
            <w:jc w:val="center"/>
          </w:pPr>
        </w:pPrChange>
      </w:pPr>
      <w:ins w:id="649" w:author="Ryan Lemos" w:date="2019-02-20T20:45:00Z">
        <w:r>
          <w:t xml:space="preserve">Ainda como aluno é possível que ele acesse o material cadastrado pelo professor. A </w:t>
        </w:r>
        <w:r w:rsidRPr="006814E6">
          <w:rPr>
            <w:highlight w:val="yellow"/>
            <w:rPrChange w:id="650" w:author="Ryan Lemos" w:date="2019-02-20T20:46:00Z">
              <w:rPr/>
            </w:rPrChange>
          </w:rPr>
          <w:t>figu</w:t>
        </w:r>
      </w:ins>
      <w:ins w:id="651" w:author="Ryan Lemos" w:date="2019-02-20T20:46:00Z">
        <w:r w:rsidRPr="006814E6">
          <w:rPr>
            <w:highlight w:val="yellow"/>
            <w:rPrChange w:id="652" w:author="Ryan Lemos" w:date="2019-02-20T20:46:00Z">
              <w:rPr/>
            </w:rPrChange>
          </w:rPr>
          <w:t>ra X</w:t>
        </w:r>
        <w:r>
          <w:t xml:space="preserve"> representa a estória que descreve esse anseio do aluno.</w:t>
        </w:r>
      </w:ins>
    </w:p>
    <w:p w:rsidR="006814E6" w:rsidRDefault="006814E6" w:rsidP="00FB122B">
      <w:pPr>
        <w:ind w:firstLine="0"/>
        <w:jc w:val="center"/>
        <w:rPr>
          <w:ins w:id="653" w:author="Ryan Lemos" w:date="2019-02-18T21:04:00Z"/>
        </w:rPr>
      </w:pPr>
    </w:p>
    <w:p w:rsidR="00FB122B" w:rsidRDefault="006814E6" w:rsidP="00FB122B">
      <w:pPr>
        <w:ind w:firstLine="0"/>
        <w:jc w:val="center"/>
        <w:rPr>
          <w:ins w:id="654" w:author="Ryan Lemos" w:date="2019-02-20T20:46:00Z"/>
        </w:rPr>
      </w:pPr>
      <w:ins w:id="655"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656" w:author="Ryan Lemos" w:date="2019-02-20T20:46:00Z"/>
        </w:rPr>
      </w:pPr>
    </w:p>
    <w:p w:rsidR="006814E6" w:rsidRDefault="006814E6" w:rsidP="006814E6">
      <w:pPr>
        <w:rPr>
          <w:ins w:id="657" w:author="Ryan Lemos" w:date="2019-02-20T20:49:00Z"/>
        </w:rPr>
      </w:pPr>
      <w:ins w:id="658" w:author="Ryan Lemos" w:date="2019-02-20T20:46:00Z">
        <w:r>
          <w:t>A implementação dessa est</w:t>
        </w:r>
      </w:ins>
      <w:ins w:id="659" w:author="Ryan Lemos" w:date="2019-02-20T20:47:00Z">
        <w:r>
          <w:t>ória é composta de algumas etapas</w:t>
        </w:r>
        <w:r w:rsidR="00987BE5">
          <w:t>. Na listagem dos materiais surge um botão com ícone de olho</w:t>
        </w:r>
      </w:ins>
      <w:ins w:id="660" w:author="Ryan Lemos" w:date="2019-02-20T20:49:00Z">
        <w:r w:rsidR="00987BE5">
          <w:t xml:space="preserve"> conforme visto na </w:t>
        </w:r>
        <w:r w:rsidR="00987BE5" w:rsidRPr="00987BE5">
          <w:rPr>
            <w:highlight w:val="yellow"/>
            <w:rPrChange w:id="661" w:author="Ryan Lemos" w:date="2019-02-20T20:49:00Z">
              <w:rPr/>
            </w:rPrChange>
          </w:rPr>
          <w:t>figura X</w:t>
        </w:r>
      </w:ins>
      <w:ins w:id="662" w:author="Ryan Lemos" w:date="2019-02-20T20:47:00Z">
        <w:r w:rsidR="00987BE5">
          <w:t xml:space="preserve">. </w:t>
        </w:r>
      </w:ins>
      <w:ins w:id="663" w:author="Ryan Lemos" w:date="2019-02-20T20:48:00Z">
        <w:r w:rsidR="00987BE5">
          <w:t>Porém ao clicar nesse botão, dependendo do tipo do material a interação pode mudar. Em caso de link o usuário será redirecionado a página referente ao link indicado.</w:t>
        </w:r>
      </w:ins>
      <w:ins w:id="664" w:author="Ryan Lemos" w:date="2019-02-20T20:49:00Z">
        <w:r w:rsidR="00987BE5">
          <w:t xml:space="preserve"> </w:t>
        </w:r>
      </w:ins>
    </w:p>
    <w:p w:rsidR="00987BE5" w:rsidRDefault="00987BE5" w:rsidP="00987BE5">
      <w:pPr>
        <w:ind w:firstLine="0"/>
        <w:jc w:val="center"/>
        <w:rPr>
          <w:ins w:id="665" w:author="Ryan Lemos" w:date="2019-02-20T20:50:00Z"/>
        </w:rPr>
      </w:pPr>
      <w:ins w:id="666"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667" w:author="Ryan Lemos" w:date="2019-02-20T20:50:00Z"/>
        </w:rPr>
      </w:pPr>
    </w:p>
    <w:p w:rsidR="00987BE5" w:rsidRDefault="00987BE5" w:rsidP="00987BE5">
      <w:pPr>
        <w:rPr>
          <w:ins w:id="668" w:author="Ryan Lemos" w:date="2019-02-20T20:46:00Z"/>
        </w:rPr>
        <w:pPrChange w:id="669" w:author="Ryan Lemos" w:date="2019-02-20T20:50:00Z">
          <w:pPr>
            <w:ind w:firstLine="0"/>
            <w:jc w:val="center"/>
          </w:pPr>
        </w:pPrChange>
      </w:pPr>
      <w:ins w:id="670" w:author="Ryan Lemos" w:date="2019-02-20T20:50:00Z">
        <w:r>
          <w:lastRenderedPageBreak/>
          <w:t>Em caso de áudio</w:t>
        </w:r>
      </w:ins>
      <w:ins w:id="671" w:author="Ryan Lemos" w:date="2019-02-20T20:51:00Z">
        <w:r>
          <w:t xml:space="preserve">, surgirá uma tela em que o aluno pode escutar o áudio. </w:t>
        </w:r>
        <w:r w:rsidRPr="00987BE5">
          <w:rPr>
            <w:highlight w:val="yellow"/>
            <w:rPrChange w:id="672" w:author="Ryan Lemos" w:date="2019-02-20T20:51:00Z">
              <w:rPr/>
            </w:rPrChange>
          </w:rPr>
          <w:t>A figura X</w:t>
        </w:r>
        <w:r>
          <w:t xml:space="preserve"> demonstra como é essa interface de visualização de materiais de áudio pelo aluno.</w:t>
        </w:r>
      </w:ins>
    </w:p>
    <w:p w:rsidR="006814E6" w:rsidRDefault="006814E6" w:rsidP="00FB122B">
      <w:pPr>
        <w:ind w:firstLine="0"/>
        <w:jc w:val="center"/>
        <w:rPr>
          <w:ins w:id="673" w:author="Ryan Lemos" w:date="2019-02-20T20:45:00Z"/>
        </w:rPr>
      </w:pPr>
    </w:p>
    <w:p w:rsidR="006814E6" w:rsidRDefault="00987BE5" w:rsidP="00FB122B">
      <w:pPr>
        <w:ind w:firstLine="0"/>
        <w:jc w:val="center"/>
        <w:rPr>
          <w:ins w:id="674" w:author="Ryan Lemos" w:date="2019-02-20T20:52:00Z"/>
        </w:rPr>
      </w:pPr>
      <w:ins w:id="675"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676" w:author="Ryan Lemos" w:date="2019-02-18T21:04:00Z"/>
        </w:rPr>
      </w:pPr>
    </w:p>
    <w:p w:rsidR="00FB122B" w:rsidRDefault="00FB122B" w:rsidP="00FB122B">
      <w:pPr>
        <w:rPr>
          <w:ins w:id="677" w:author="Ryan Lemos" w:date="2019-02-18T21:04:00Z"/>
        </w:rPr>
      </w:pPr>
      <w:ins w:id="678"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679" w:author="Ryan Lemos" w:date="2019-02-19T22:17:00Z"/>
        </w:rPr>
      </w:pPr>
      <w:ins w:id="680"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681" w:author="Ryan Lemos" w:date="2019-02-20T19:45:00Z"/>
        </w:rPr>
      </w:pPr>
      <w:ins w:id="682" w:author="Ryan Lemos" w:date="2019-02-20T19:44:00Z">
        <w:r>
          <w:t>Assim que o aluno clica sobre o ícone de notificações, a notificação referente a resposta da dúvida surge. Ele é informado a respeito de qual dúvida foi res</w:t>
        </w:r>
      </w:ins>
      <w:ins w:id="683" w:author="Ryan Lemos" w:date="2019-02-20T19:45:00Z">
        <w:r>
          <w:t>pondida e ao clicar sobre o texto, o aluno é direcionado para a visualização da dúvida. Assim ele pode ver a resposta dada pelo professor a sua dúvida.</w:t>
        </w:r>
      </w:ins>
    </w:p>
    <w:p w:rsidR="00CD1ADB" w:rsidRDefault="00CD1ADB" w:rsidP="00CD1ADB">
      <w:pPr>
        <w:rPr>
          <w:ins w:id="684" w:author="Ryan Lemos" w:date="2019-02-19T22:18:00Z"/>
        </w:rPr>
        <w:pPrChange w:id="685" w:author="Ryan Lemos" w:date="2019-02-20T19:44:00Z">
          <w:pPr>
            <w:ind w:firstLine="0"/>
            <w:jc w:val="center"/>
          </w:pPr>
        </w:pPrChange>
      </w:pPr>
    </w:p>
    <w:p w:rsidR="00A922DB" w:rsidRDefault="00A922DB" w:rsidP="00FB122B">
      <w:pPr>
        <w:ind w:firstLine="0"/>
        <w:jc w:val="center"/>
        <w:rPr>
          <w:ins w:id="686" w:author="Ryan Lemos" w:date="2019-02-18T21:04:00Z"/>
        </w:rPr>
      </w:pPr>
      <w:ins w:id="687"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688" w:author="Ryan Lemos" w:date="2019-02-20T11:37:00Z"/>
        </w:rPr>
      </w:pPr>
      <w:moveToRangeStart w:id="689" w:author="Ryan Lemos" w:date="2019-02-20T11:37:00Z" w:name="move1555083"/>
    </w:p>
    <w:p w:rsidR="006002C8" w:rsidRDefault="006002C8">
      <w:pPr>
        <w:pStyle w:val="Ttulo4"/>
        <w:rPr>
          <w:moveTo w:id="690" w:author="Ryan Lemos" w:date="2019-02-20T11:37:00Z"/>
        </w:rPr>
        <w:pPrChange w:id="691" w:author="Ryan Lemos" w:date="2019-02-20T11:38:00Z">
          <w:pPr>
            <w:pStyle w:val="Ttulo3"/>
          </w:pPr>
        </w:pPrChange>
      </w:pPr>
      <w:moveTo w:id="692" w:author="Ryan Lemos" w:date="2019-02-20T11:37:00Z">
        <w:r>
          <w:lastRenderedPageBreak/>
          <w:t>Testes</w:t>
        </w:r>
      </w:moveTo>
    </w:p>
    <w:moveToRangeEnd w:id="689"/>
    <w:p w:rsidR="00FB122B" w:rsidRPr="00F97B7F" w:rsidRDefault="00FB122B">
      <w:pPr>
        <w:rPr>
          <w:ins w:id="693" w:author="Ryan Lemos" w:date="2019-02-18T21:04:00Z"/>
        </w:rPr>
        <w:pPrChange w:id="694"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695" w:name="_Ref528269296"/>
      <w:bookmarkStart w:id="696" w:name="_Toc542542"/>
      <w:r>
        <w:lastRenderedPageBreak/>
        <w:t>Cronograma</w:t>
      </w:r>
      <w:bookmarkEnd w:id="695"/>
      <w:bookmarkEnd w:id="696"/>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697" w:name="_Toc542543"/>
      <w:r w:rsidRPr="00D339A1">
        <w:lastRenderedPageBreak/>
        <w:t>BIBLIOGRAFIA</w:t>
      </w:r>
      <w:bookmarkEnd w:id="697"/>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698"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699" w:author="Ryan Lemos" w:date="2019-02-20T08:43:00Z"/>
          <w:noProof/>
          <w:lang w:val="en-US"/>
        </w:rPr>
      </w:pPr>
    </w:p>
    <w:p w:rsidR="00F97B7F" w:rsidRPr="00F97B7F" w:rsidRDefault="00F97B7F" w:rsidP="000809C2">
      <w:pPr>
        <w:spacing w:line="240" w:lineRule="auto"/>
        <w:ind w:firstLine="0"/>
        <w:jc w:val="left"/>
        <w:rPr>
          <w:noProof/>
          <w:lang w:val="en-US"/>
        </w:rPr>
      </w:pPr>
      <w:ins w:id="700" w:author="Ryan Lemos" w:date="2019-02-20T08:43:00Z">
        <w:r>
          <w:rPr>
            <w:noProof/>
            <w:lang w:val="en-US"/>
          </w:rPr>
          <w:t xml:space="preserve">MASSÉ, M. </w:t>
        </w:r>
        <w:r w:rsidRPr="00F97B7F">
          <w:rPr>
            <w:b/>
            <w:noProof/>
            <w:lang w:val="en-US"/>
            <w:rPrChange w:id="701" w:author="Ryan Lemos" w:date="2019-02-20T08:44:00Z">
              <w:rPr>
                <w:noProof/>
                <w:lang w:val="en-US"/>
              </w:rPr>
            </w:rPrChange>
          </w:rPr>
          <w:t>RES</w:t>
        </w:r>
      </w:ins>
      <w:ins w:id="702" w:author="Ryan Lemos" w:date="2019-02-20T08:44:00Z">
        <w:r w:rsidRPr="00F97B7F">
          <w:rPr>
            <w:b/>
            <w:noProof/>
            <w:lang w:val="en-US"/>
            <w:rPrChange w:id="703" w:author="Ryan Lemos" w:date="2019-02-20T08:44:00Z">
              <w:rPr>
                <w:noProof/>
                <w:lang w:val="en-US"/>
              </w:rPr>
            </w:rPrChange>
          </w:rPr>
          <w:t>T API</w:t>
        </w:r>
        <w:r>
          <w:rPr>
            <w:b/>
            <w:noProof/>
            <w:lang w:val="en-US"/>
          </w:rPr>
          <w:t xml:space="preserve">: </w:t>
        </w:r>
        <w:r>
          <w:rPr>
            <w:noProof/>
            <w:lang w:val="en-US"/>
          </w:rPr>
          <w:t>Design RuleBook.</w:t>
        </w:r>
      </w:ins>
      <w:ins w:id="704"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705"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706" w:author="Ryan Lemos" w:date="2019-02-18T09:57:00Z"/>
          <w:noProof/>
        </w:rPr>
      </w:pPr>
    </w:p>
    <w:p w:rsidR="00F80769" w:rsidRPr="001A0B14" w:rsidRDefault="001A0B14" w:rsidP="000809C2">
      <w:pPr>
        <w:spacing w:line="240" w:lineRule="auto"/>
        <w:ind w:firstLine="0"/>
        <w:jc w:val="left"/>
        <w:rPr>
          <w:noProof/>
        </w:rPr>
      </w:pPr>
      <w:ins w:id="707" w:author="Ryan Lemos" w:date="2019-02-18T09:57:00Z">
        <w:r>
          <w:rPr>
            <w:noProof/>
          </w:rPr>
          <w:t>SANTOS, L.</w:t>
        </w:r>
      </w:ins>
      <w:ins w:id="708" w:author="Ryan Lemos" w:date="2019-02-18T09:58:00Z">
        <w:r>
          <w:rPr>
            <w:noProof/>
          </w:rPr>
          <w:t xml:space="preserve"> dos. </w:t>
        </w:r>
        <w:r w:rsidRPr="001A0B14">
          <w:rPr>
            <w:b/>
            <w:noProof/>
            <w:rPrChange w:id="709"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710"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711"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711"/>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06D9" w:rsidRDefault="001306D9" w:rsidP="00C24B28">
      <w:pPr>
        <w:spacing w:line="240" w:lineRule="auto"/>
      </w:pPr>
      <w:r>
        <w:separator/>
      </w:r>
    </w:p>
  </w:endnote>
  <w:endnote w:type="continuationSeparator" w:id="0">
    <w:p w:rsidR="001306D9" w:rsidRDefault="001306D9"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06D9" w:rsidRDefault="001306D9" w:rsidP="00C24B28">
      <w:pPr>
        <w:spacing w:line="240" w:lineRule="auto"/>
      </w:pPr>
      <w:r>
        <w:separator/>
      </w:r>
    </w:p>
  </w:footnote>
  <w:footnote w:type="continuationSeparator" w:id="0">
    <w:p w:rsidR="001306D9" w:rsidRDefault="001306D9"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1ADB" w:rsidRDefault="00CD1ADB">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1ADB" w:rsidRDefault="00CD1ADB">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1ADB" w:rsidRDefault="00CD1ADB">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1ADB" w:rsidRDefault="00CD1ADB">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1ADB" w:rsidRDefault="00CD1ADB">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CD1ADB" w:rsidRDefault="00CD1ADB">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1ADB" w:rsidRPr="00C1350C" w:rsidRDefault="00CD1ADB">
    <w:pPr>
      <w:pStyle w:val="Cabealho"/>
      <w:jc w:val="right"/>
      <w:rPr>
        <w:sz w:val="20"/>
        <w:szCs w:val="20"/>
      </w:rPr>
    </w:pPr>
  </w:p>
  <w:p w:rsidR="00CD1ADB" w:rsidRPr="00475C34" w:rsidRDefault="00CD1ADB"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1ADB" w:rsidRPr="00C1350C" w:rsidRDefault="00CD1AD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2E3"/>
    <w:rsid w:val="00423A20"/>
    <w:rsid w:val="00423FAB"/>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B49"/>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98E56F"/>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4137CA81-1260-4CA8-A961-A1B6C8EAD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2198</TotalTime>
  <Pages>70</Pages>
  <Words>11920</Words>
  <Characters>64373</Characters>
  <Application>Microsoft Office Word</Application>
  <DocSecurity>0</DocSecurity>
  <Lines>536</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76141</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73</cp:revision>
  <cp:lastPrinted>2018-11-06T01:42:00Z</cp:lastPrinted>
  <dcterms:created xsi:type="dcterms:W3CDTF">2019-01-22T15:16:00Z</dcterms:created>
  <dcterms:modified xsi:type="dcterms:W3CDTF">2019-02-21T00:18:00Z</dcterms:modified>
</cp:coreProperties>
</file>