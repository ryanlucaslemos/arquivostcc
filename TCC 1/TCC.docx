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Pr="006D241F" w:rsidRDefault="00990568" w:rsidP="00990568">
      <w:pPr>
        <w:spacing w:before="102"/>
        <w:ind w:firstLine="21"/>
        <w:jc w:val="center"/>
        <w:rPr>
          <w:b/>
          <w:lang w:val="en-US"/>
          <w:rPrChange w:id="0" w:author="Ryan Lemos" w:date="2019-05-22T10:18:00Z">
            <w:rPr>
              <w:b/>
            </w:rPr>
          </w:rPrChange>
        </w:rPr>
      </w:pPr>
      <w:r w:rsidRPr="006D241F">
        <w:rPr>
          <w:b/>
          <w:lang w:val="en-US"/>
          <w:rPrChange w:id="1" w:author="Ryan Lemos" w:date="2019-05-22T10:18:00Z">
            <w:rPr>
              <w:b/>
            </w:rPr>
          </w:rPrChange>
        </w:rPr>
        <w:lastRenderedPageBreak/>
        <w:t>ABSTRACT</w:t>
      </w:r>
    </w:p>
    <w:p w:rsidR="00172F7F" w:rsidRPr="006D241F" w:rsidRDefault="00172F7F" w:rsidP="00172F7F">
      <w:pPr>
        <w:pStyle w:val="Corpodetexto"/>
        <w:rPr>
          <w:sz w:val="20"/>
          <w:lang w:val="en-US"/>
          <w:rPrChange w:id="2" w:author="Ryan Lemos" w:date="2019-05-22T10:18:00Z">
            <w:rPr>
              <w:sz w:val="20"/>
            </w:rPr>
          </w:rPrChange>
        </w:rPr>
      </w:pPr>
    </w:p>
    <w:p w:rsidR="00172F7F" w:rsidRPr="006D241F" w:rsidRDefault="00172F7F" w:rsidP="00172F7F">
      <w:pPr>
        <w:pStyle w:val="Corpodetexto"/>
        <w:rPr>
          <w:sz w:val="20"/>
          <w:lang w:val="en-US"/>
          <w:rPrChange w:id="3" w:author="Ryan Lemos" w:date="2019-05-22T10:18:00Z">
            <w:rPr>
              <w:sz w:val="20"/>
            </w:rPr>
          </w:rPrChange>
        </w:rPr>
      </w:pPr>
    </w:p>
    <w:p w:rsidR="00172F7F" w:rsidRPr="006D241F" w:rsidRDefault="00172F7F" w:rsidP="00172F7F">
      <w:pPr>
        <w:pStyle w:val="Corpodetexto"/>
        <w:spacing w:before="8"/>
        <w:rPr>
          <w:sz w:val="21"/>
          <w:lang w:val="en-US"/>
          <w:rPrChange w:id="4" w:author="Ryan Lemos" w:date="2019-05-22T10:18:00Z">
            <w:rPr>
              <w:sz w:val="21"/>
            </w:rPr>
          </w:rPrChange>
        </w:rPr>
      </w:pPr>
    </w:p>
    <w:p w:rsidR="00172F7F" w:rsidRPr="006D241F" w:rsidRDefault="00990568" w:rsidP="00172F7F">
      <w:pPr>
        <w:pStyle w:val="Corpodetexto"/>
        <w:spacing w:before="1"/>
        <w:ind w:left="302" w:right="107"/>
        <w:jc w:val="both"/>
        <w:rPr>
          <w:lang w:val="en-US"/>
          <w:rPrChange w:id="5" w:author="Ryan Lemos" w:date="2019-05-22T10:18:00Z">
            <w:rPr/>
          </w:rPrChange>
        </w:rPr>
      </w:pPr>
      <w:r w:rsidRPr="006D241F">
        <w:rPr>
          <w:lang w:val="en-US"/>
          <w:rPrChange w:id="6" w:author="Ryan Lemos" w:date="2019-05-22T10:18:00Z">
            <w:rPr/>
          </w:rPrChange>
        </w:rPr>
        <w:t>Here comes the abstract</w:t>
      </w:r>
      <w:r w:rsidR="00172F7F" w:rsidRPr="006D241F">
        <w:rPr>
          <w:lang w:val="en-US"/>
          <w:rPrChange w:id="7" w:author="Ryan Lemos" w:date="2019-05-22T10:18:00Z">
            <w:rPr/>
          </w:rPrChange>
        </w:rPr>
        <w:t>.</w:t>
      </w:r>
    </w:p>
    <w:p w:rsidR="00172F7F" w:rsidRPr="006D241F" w:rsidRDefault="00172F7F" w:rsidP="00172F7F">
      <w:pPr>
        <w:pStyle w:val="Corpodetexto"/>
        <w:rPr>
          <w:sz w:val="26"/>
          <w:lang w:val="en-US"/>
          <w:rPrChange w:id="8" w:author="Ryan Lemos" w:date="2019-05-22T10:18:00Z">
            <w:rPr>
              <w:sz w:val="26"/>
            </w:rPr>
          </w:rPrChange>
        </w:rPr>
      </w:pPr>
    </w:p>
    <w:p w:rsidR="00172F7F" w:rsidRPr="006D241F" w:rsidRDefault="00172F7F" w:rsidP="00172F7F">
      <w:pPr>
        <w:pStyle w:val="Corpodetexto"/>
        <w:rPr>
          <w:sz w:val="26"/>
          <w:lang w:val="en-US"/>
          <w:rPrChange w:id="9" w:author="Ryan Lemos" w:date="2019-05-22T10:18:00Z">
            <w:rPr>
              <w:sz w:val="26"/>
            </w:rPr>
          </w:rPrChange>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Pr="006D241F" w:rsidRDefault="00F03DA2" w:rsidP="009C5E46">
      <w:pPr>
        <w:spacing w:after="160"/>
        <w:ind w:firstLine="0"/>
        <w:rPr>
          <w:i/>
          <w:lang w:val="en-US"/>
          <w:rPrChange w:id="10" w:author="Ryan Lemos" w:date="2019-05-22T10:18:00Z">
            <w:rPr>
              <w:i/>
            </w:rPr>
          </w:rPrChange>
        </w:rPr>
      </w:pPr>
      <w:r>
        <w:rPr>
          <w:lang w:val="en-US"/>
        </w:rPr>
        <w:t>MVC</w:t>
      </w:r>
      <w:r>
        <w:rPr>
          <w:lang w:val="en-US"/>
        </w:rPr>
        <w:tab/>
      </w:r>
      <w:r>
        <w:rPr>
          <w:lang w:val="en-US"/>
        </w:rPr>
        <w:tab/>
      </w:r>
      <w:r w:rsidRPr="006D241F">
        <w:rPr>
          <w:i/>
          <w:lang w:val="en-US"/>
          <w:rPrChange w:id="11" w:author="Ryan Lemos" w:date="2019-05-22T10:18:00Z">
            <w:rPr>
              <w:i/>
            </w:rPr>
          </w:rPrChange>
        </w:rPr>
        <w:t>Model</w:t>
      </w:r>
      <w:r w:rsidRPr="006D241F">
        <w:rPr>
          <w:lang w:val="en-US"/>
          <w:rPrChange w:id="12" w:author="Ryan Lemos" w:date="2019-05-22T10:18:00Z">
            <w:rPr/>
          </w:rPrChange>
        </w:rPr>
        <w:t xml:space="preserve">, </w:t>
      </w:r>
      <w:r w:rsidRPr="006D241F">
        <w:rPr>
          <w:i/>
          <w:lang w:val="en-US"/>
          <w:rPrChange w:id="13" w:author="Ryan Lemos" w:date="2019-05-22T10:18:00Z">
            <w:rPr>
              <w:i/>
            </w:rPr>
          </w:rPrChange>
        </w:rPr>
        <w:t>View</w:t>
      </w:r>
      <w:r w:rsidRPr="006D241F">
        <w:rPr>
          <w:lang w:val="en-US"/>
          <w:rPrChange w:id="14" w:author="Ryan Lemos" w:date="2019-05-22T10:18:00Z">
            <w:rPr/>
          </w:rPrChange>
        </w:rPr>
        <w:t xml:space="preserve"> e </w:t>
      </w:r>
      <w:r w:rsidRPr="006D241F">
        <w:rPr>
          <w:i/>
          <w:lang w:val="en-US"/>
          <w:rPrChange w:id="15" w:author="Ryan Lemos" w:date="2019-05-22T10:18:00Z">
            <w:rPr>
              <w:i/>
            </w:rPr>
          </w:rPrChange>
        </w:rPr>
        <w:t>Controller</w:t>
      </w:r>
    </w:p>
    <w:p w:rsidR="00AF41EE" w:rsidRPr="006D241F" w:rsidRDefault="00AF41EE" w:rsidP="000032A4">
      <w:pPr>
        <w:spacing w:after="160"/>
        <w:ind w:firstLine="0"/>
        <w:rPr>
          <w:rPrChange w:id="16" w:author="Ryan Lemos" w:date="2019-05-22T10:18:00Z">
            <w:rPr>
              <w:lang w:val="en-US"/>
            </w:rPr>
          </w:rPrChange>
        </w:rPr>
      </w:pPr>
      <w:r w:rsidRPr="006D241F">
        <w:rPr>
          <w:rPrChange w:id="17" w:author="Ryan Lemos" w:date="2019-05-22T10:18:00Z">
            <w:rPr>
              <w:lang w:val="en-US"/>
            </w:rPr>
          </w:rPrChange>
        </w:rPr>
        <w:t>PHP</w:t>
      </w:r>
      <w:r w:rsidRPr="006D241F">
        <w:rPr>
          <w:rPrChange w:id="18" w:author="Ryan Lemos" w:date="2019-05-22T10:18:00Z">
            <w:rPr>
              <w:lang w:val="en-US"/>
            </w:rPr>
          </w:rPrChange>
        </w:rPr>
        <w:tab/>
      </w:r>
      <w:r w:rsidRPr="006D241F">
        <w:rPr>
          <w:rPrChange w:id="19" w:author="Ryan Lemos" w:date="2019-05-22T10:18:00Z">
            <w:rPr>
              <w:lang w:val="en-US"/>
            </w:rPr>
          </w:rPrChange>
        </w:rPr>
        <w:tab/>
      </w:r>
      <w:r w:rsidRPr="006D241F">
        <w:rPr>
          <w:i/>
          <w:rPrChange w:id="20" w:author="Ryan Lemos" w:date="2019-05-22T10:18:00Z">
            <w:rPr>
              <w:i/>
              <w:lang w:val="en-US"/>
            </w:rPr>
          </w:rPrChange>
        </w:rPr>
        <w:t xml:space="preserve">Hypertext </w:t>
      </w:r>
      <w:proofErr w:type="spellStart"/>
      <w:r w:rsidRPr="006D241F">
        <w:rPr>
          <w:i/>
          <w:rPrChange w:id="21" w:author="Ryan Lemos" w:date="2019-05-22T10:18:00Z">
            <w:rPr>
              <w:i/>
              <w:lang w:val="en-US"/>
            </w:rPr>
          </w:rPrChange>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Pr="006D241F" w:rsidRDefault="00676588" w:rsidP="009C5E46">
      <w:pPr>
        <w:spacing w:after="160"/>
        <w:ind w:firstLine="0"/>
        <w:rPr>
          <w:szCs w:val="24"/>
          <w:lang w:val="en-US"/>
          <w:rPrChange w:id="22" w:author="Ryan Lemos" w:date="2019-05-22T10:18:00Z">
            <w:rPr>
              <w:szCs w:val="24"/>
            </w:rPr>
          </w:rPrChange>
        </w:rPr>
      </w:pPr>
      <w:r w:rsidRPr="006D241F">
        <w:rPr>
          <w:szCs w:val="24"/>
          <w:lang w:val="en-US"/>
          <w:rPrChange w:id="23" w:author="Ryan Lemos" w:date="2019-05-22T10:18:00Z">
            <w:rPr>
              <w:szCs w:val="24"/>
            </w:rPr>
          </w:rPrChange>
        </w:rPr>
        <w:t>SPA</w:t>
      </w:r>
      <w:r w:rsidRPr="006D241F">
        <w:rPr>
          <w:szCs w:val="24"/>
          <w:lang w:val="en-US"/>
          <w:rPrChange w:id="24" w:author="Ryan Lemos" w:date="2019-05-22T10:18:00Z">
            <w:rPr>
              <w:szCs w:val="24"/>
            </w:rPr>
          </w:rPrChange>
        </w:rPr>
        <w:tab/>
      </w:r>
      <w:r w:rsidRPr="006D241F">
        <w:rPr>
          <w:szCs w:val="24"/>
          <w:lang w:val="en-US"/>
          <w:rPrChange w:id="25" w:author="Ryan Lemos" w:date="2019-05-22T10:18:00Z">
            <w:rPr>
              <w:szCs w:val="24"/>
            </w:rPr>
          </w:rPrChange>
        </w:rPr>
        <w:tab/>
      </w:r>
      <w:r w:rsidRPr="006D241F">
        <w:rPr>
          <w:i/>
          <w:szCs w:val="24"/>
          <w:lang w:val="en-US"/>
          <w:rPrChange w:id="26" w:author="Ryan Lemos" w:date="2019-05-22T10:18:00Z">
            <w:rPr>
              <w:i/>
              <w:szCs w:val="24"/>
            </w:rPr>
          </w:rPrChange>
        </w:rPr>
        <w:t>Single Page Application</w:t>
      </w:r>
    </w:p>
    <w:p w:rsidR="00AF41EE" w:rsidRPr="006D241F" w:rsidRDefault="00AF41EE" w:rsidP="009C5E46">
      <w:pPr>
        <w:spacing w:after="160"/>
        <w:ind w:firstLine="0"/>
        <w:rPr>
          <w:i/>
          <w:lang w:val="en-US"/>
          <w:rPrChange w:id="27" w:author="Ryan Lemos" w:date="2019-05-22T10:18:00Z">
            <w:rPr>
              <w:i/>
            </w:rPr>
          </w:rPrChange>
        </w:rPr>
      </w:pPr>
      <w:r w:rsidRPr="006D241F">
        <w:rPr>
          <w:lang w:val="en-US"/>
          <w:rPrChange w:id="28" w:author="Ryan Lemos" w:date="2019-05-22T10:18:00Z">
            <w:rPr/>
          </w:rPrChange>
        </w:rPr>
        <w:t>SQL</w:t>
      </w:r>
      <w:r w:rsidRPr="006D241F">
        <w:rPr>
          <w:lang w:val="en-US"/>
          <w:rPrChange w:id="29" w:author="Ryan Lemos" w:date="2019-05-22T10:18:00Z">
            <w:rPr/>
          </w:rPrChange>
        </w:rPr>
        <w:tab/>
      </w:r>
      <w:r w:rsidRPr="006D241F">
        <w:rPr>
          <w:lang w:val="en-US"/>
          <w:rPrChange w:id="30" w:author="Ryan Lemos" w:date="2019-05-22T10:18:00Z">
            <w:rPr/>
          </w:rPrChange>
        </w:rPr>
        <w:tab/>
      </w:r>
      <w:r w:rsidRPr="006D241F">
        <w:rPr>
          <w:i/>
          <w:lang w:val="en-US"/>
          <w:rPrChange w:id="31" w:author="Ryan Lemos" w:date="2019-05-22T10:18:00Z">
            <w:rPr>
              <w:i/>
            </w:rPr>
          </w:rPrChange>
        </w:rPr>
        <w:t>Structured Query Language</w:t>
      </w:r>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32"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33"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34"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5" w:author="Ryan Lemos" w:date="2019-02-28T19:13:00Z"/>
          <w:rFonts w:asciiTheme="minorHAnsi" w:eastAsiaTheme="minorEastAsia" w:hAnsiTheme="minorHAnsi" w:cstheme="minorBidi"/>
          <w:b w:val="0"/>
          <w:bCs w:val="0"/>
          <w:caps w:val="0"/>
          <w:noProof/>
          <w:sz w:val="22"/>
          <w:szCs w:val="22"/>
          <w:lang w:eastAsia="pt-BR"/>
        </w:rPr>
      </w:pPr>
      <w:ins w:id="36"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37" w:author="Ryan Lemos" w:date="2019-02-28T19:13:00Z">
        <w:r>
          <w:rPr>
            <w:noProof/>
          </w:rPr>
          <w:t>14</w:t>
        </w:r>
        <w:r>
          <w:rPr>
            <w:noProof/>
          </w:rPr>
          <w:fldChar w:fldCharType="end"/>
        </w:r>
      </w:ins>
    </w:p>
    <w:p w:rsidR="00A1160D" w:rsidRDefault="00A1160D">
      <w:pPr>
        <w:pStyle w:val="Sumrio2"/>
        <w:tabs>
          <w:tab w:val="left" w:pos="1200"/>
          <w:tab w:val="right" w:leader="dot" w:pos="9061"/>
        </w:tabs>
        <w:rPr>
          <w:ins w:id="38" w:author="Ryan Lemos" w:date="2019-02-28T19:13:00Z"/>
          <w:rFonts w:asciiTheme="minorHAnsi" w:eastAsiaTheme="minorEastAsia" w:hAnsiTheme="minorHAnsi" w:cstheme="minorBidi"/>
          <w:caps w:val="0"/>
          <w:noProof/>
          <w:sz w:val="22"/>
          <w:szCs w:val="22"/>
          <w:lang w:eastAsia="pt-BR"/>
        </w:rPr>
      </w:pPr>
      <w:ins w:id="39"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40" w:author="Ryan Lemos" w:date="2019-02-28T19:13:00Z">
        <w:r>
          <w:rPr>
            <w:noProof/>
          </w:rPr>
          <w:t>14</w:t>
        </w:r>
        <w:r>
          <w:rPr>
            <w:noProof/>
          </w:rPr>
          <w:fldChar w:fldCharType="end"/>
        </w:r>
      </w:ins>
    </w:p>
    <w:p w:rsidR="00A1160D" w:rsidRDefault="00A1160D">
      <w:pPr>
        <w:pStyle w:val="Sumrio3"/>
        <w:rPr>
          <w:ins w:id="41" w:author="Ryan Lemos" w:date="2019-02-28T19:13:00Z"/>
          <w:rFonts w:asciiTheme="minorHAnsi" w:eastAsiaTheme="minorEastAsia" w:hAnsiTheme="minorHAnsi" w:cstheme="minorBidi"/>
          <w:b w:val="0"/>
          <w:iCs w:val="0"/>
          <w:noProof/>
          <w:sz w:val="22"/>
          <w:szCs w:val="22"/>
          <w:lang w:eastAsia="pt-BR"/>
        </w:rPr>
      </w:pPr>
      <w:ins w:id="42"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43" w:author="Ryan Lemos" w:date="2019-02-28T19:13:00Z">
        <w:r>
          <w:rPr>
            <w:noProof/>
          </w:rPr>
          <w:t>14</w:t>
        </w:r>
        <w:r>
          <w:rPr>
            <w:noProof/>
          </w:rPr>
          <w:fldChar w:fldCharType="end"/>
        </w:r>
      </w:ins>
    </w:p>
    <w:p w:rsidR="00A1160D" w:rsidRDefault="00A1160D">
      <w:pPr>
        <w:pStyle w:val="Sumrio2"/>
        <w:tabs>
          <w:tab w:val="left" w:pos="1200"/>
          <w:tab w:val="right" w:leader="dot" w:pos="9061"/>
        </w:tabs>
        <w:rPr>
          <w:ins w:id="44" w:author="Ryan Lemos" w:date="2019-02-28T19:13:00Z"/>
          <w:rFonts w:asciiTheme="minorHAnsi" w:eastAsiaTheme="minorEastAsia" w:hAnsiTheme="minorHAnsi" w:cstheme="minorBidi"/>
          <w:caps w:val="0"/>
          <w:noProof/>
          <w:sz w:val="22"/>
          <w:szCs w:val="22"/>
          <w:lang w:eastAsia="pt-BR"/>
        </w:rPr>
      </w:pPr>
      <w:ins w:id="45"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46" w:author="Ryan Lemos" w:date="2019-02-28T19:13:00Z">
        <w:r>
          <w:rPr>
            <w:noProof/>
          </w:rPr>
          <w:t>17</w:t>
        </w:r>
        <w:r>
          <w:rPr>
            <w:noProof/>
          </w:rPr>
          <w:fldChar w:fldCharType="end"/>
        </w:r>
      </w:ins>
    </w:p>
    <w:p w:rsidR="00A1160D" w:rsidRDefault="00A1160D">
      <w:pPr>
        <w:pStyle w:val="Sumrio3"/>
        <w:rPr>
          <w:ins w:id="47" w:author="Ryan Lemos" w:date="2019-02-28T19:13:00Z"/>
          <w:rFonts w:asciiTheme="minorHAnsi" w:eastAsiaTheme="minorEastAsia" w:hAnsiTheme="minorHAnsi" w:cstheme="minorBidi"/>
          <w:b w:val="0"/>
          <w:iCs w:val="0"/>
          <w:noProof/>
          <w:sz w:val="22"/>
          <w:szCs w:val="22"/>
          <w:lang w:eastAsia="pt-BR"/>
        </w:rPr>
      </w:pPr>
      <w:ins w:id="48"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49" w:author="Ryan Lemos" w:date="2019-02-28T19:13:00Z">
        <w:r>
          <w:rPr>
            <w:noProof/>
          </w:rPr>
          <w:t>18</w:t>
        </w:r>
        <w:r>
          <w:rPr>
            <w:noProof/>
          </w:rPr>
          <w:fldChar w:fldCharType="end"/>
        </w:r>
      </w:ins>
    </w:p>
    <w:p w:rsidR="00A1160D" w:rsidRDefault="00A1160D">
      <w:pPr>
        <w:pStyle w:val="Sumrio3"/>
        <w:rPr>
          <w:ins w:id="50" w:author="Ryan Lemos" w:date="2019-02-28T19:13:00Z"/>
          <w:rFonts w:asciiTheme="minorHAnsi" w:eastAsiaTheme="minorEastAsia" w:hAnsiTheme="minorHAnsi" w:cstheme="minorBidi"/>
          <w:b w:val="0"/>
          <w:iCs w:val="0"/>
          <w:noProof/>
          <w:sz w:val="22"/>
          <w:szCs w:val="22"/>
          <w:lang w:eastAsia="pt-BR"/>
        </w:rPr>
      </w:pPr>
      <w:ins w:id="51"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52" w:author="Ryan Lemos" w:date="2019-02-28T19:13:00Z">
        <w:r>
          <w:rPr>
            <w:noProof/>
          </w:rPr>
          <w:t>19</w:t>
        </w:r>
        <w:r>
          <w:rPr>
            <w:noProof/>
          </w:rPr>
          <w:fldChar w:fldCharType="end"/>
        </w:r>
      </w:ins>
    </w:p>
    <w:p w:rsidR="00A1160D" w:rsidRDefault="00A1160D">
      <w:pPr>
        <w:pStyle w:val="Sumrio3"/>
        <w:rPr>
          <w:ins w:id="53" w:author="Ryan Lemos" w:date="2019-02-28T19:13:00Z"/>
          <w:rFonts w:asciiTheme="minorHAnsi" w:eastAsiaTheme="minorEastAsia" w:hAnsiTheme="minorHAnsi" w:cstheme="minorBidi"/>
          <w:b w:val="0"/>
          <w:iCs w:val="0"/>
          <w:noProof/>
          <w:sz w:val="22"/>
          <w:szCs w:val="22"/>
          <w:lang w:eastAsia="pt-BR"/>
        </w:rPr>
      </w:pPr>
      <w:ins w:id="54"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55" w:author="Ryan Lemos" w:date="2019-02-28T19:13:00Z">
        <w:r>
          <w:rPr>
            <w:noProof/>
          </w:rPr>
          <w:t>20</w:t>
        </w:r>
        <w:r>
          <w:rPr>
            <w:noProof/>
          </w:rPr>
          <w:fldChar w:fldCharType="end"/>
        </w:r>
      </w:ins>
    </w:p>
    <w:p w:rsidR="00A1160D" w:rsidRDefault="00A1160D">
      <w:pPr>
        <w:pStyle w:val="Sumrio4"/>
        <w:tabs>
          <w:tab w:val="left" w:pos="1200"/>
          <w:tab w:val="right" w:leader="dot" w:pos="9061"/>
        </w:tabs>
        <w:rPr>
          <w:ins w:id="56" w:author="Ryan Lemos" w:date="2019-02-28T19:13:00Z"/>
          <w:rFonts w:asciiTheme="minorHAnsi" w:eastAsiaTheme="minorEastAsia" w:hAnsiTheme="minorHAnsi" w:cstheme="minorBidi"/>
          <w:noProof/>
          <w:sz w:val="22"/>
          <w:szCs w:val="22"/>
          <w:lang w:eastAsia="pt-BR"/>
        </w:rPr>
      </w:pPr>
      <w:ins w:id="57"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58" w:author="Ryan Lemos" w:date="2019-02-28T19:13:00Z">
        <w:r>
          <w:rPr>
            <w:noProof/>
          </w:rPr>
          <w:t>22</w:t>
        </w:r>
        <w:r>
          <w:rPr>
            <w:noProof/>
          </w:rPr>
          <w:fldChar w:fldCharType="end"/>
        </w:r>
      </w:ins>
    </w:p>
    <w:p w:rsidR="00A1160D" w:rsidRDefault="00A1160D">
      <w:pPr>
        <w:pStyle w:val="Sumrio4"/>
        <w:tabs>
          <w:tab w:val="left" w:pos="1200"/>
          <w:tab w:val="right" w:leader="dot" w:pos="9061"/>
        </w:tabs>
        <w:rPr>
          <w:ins w:id="59" w:author="Ryan Lemos" w:date="2019-02-28T19:13:00Z"/>
          <w:rFonts w:asciiTheme="minorHAnsi" w:eastAsiaTheme="minorEastAsia" w:hAnsiTheme="minorHAnsi" w:cstheme="minorBidi"/>
          <w:noProof/>
          <w:sz w:val="22"/>
          <w:szCs w:val="22"/>
          <w:lang w:eastAsia="pt-BR"/>
        </w:rPr>
      </w:pPr>
      <w:ins w:id="60"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61" w:author="Ryan Lemos" w:date="2019-02-28T19:13:00Z">
        <w:r>
          <w:rPr>
            <w:noProof/>
          </w:rPr>
          <w:t>26</w:t>
        </w:r>
        <w:r>
          <w:rPr>
            <w:noProof/>
          </w:rPr>
          <w:fldChar w:fldCharType="end"/>
        </w:r>
      </w:ins>
    </w:p>
    <w:p w:rsidR="00A1160D" w:rsidRDefault="00A1160D">
      <w:pPr>
        <w:pStyle w:val="Sumrio4"/>
        <w:tabs>
          <w:tab w:val="left" w:pos="1200"/>
          <w:tab w:val="right" w:leader="dot" w:pos="9061"/>
        </w:tabs>
        <w:rPr>
          <w:ins w:id="62" w:author="Ryan Lemos" w:date="2019-02-28T19:13:00Z"/>
          <w:rFonts w:asciiTheme="minorHAnsi" w:eastAsiaTheme="minorEastAsia" w:hAnsiTheme="minorHAnsi" w:cstheme="minorBidi"/>
          <w:noProof/>
          <w:sz w:val="22"/>
          <w:szCs w:val="22"/>
          <w:lang w:eastAsia="pt-BR"/>
        </w:rPr>
      </w:pPr>
      <w:ins w:id="63"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64" w:author="Ryan Lemos" w:date="2019-02-28T19:13:00Z">
        <w:r>
          <w:rPr>
            <w:noProof/>
          </w:rPr>
          <w:t>27</w:t>
        </w:r>
        <w:r>
          <w:rPr>
            <w:noProof/>
          </w:rPr>
          <w:fldChar w:fldCharType="end"/>
        </w:r>
      </w:ins>
    </w:p>
    <w:p w:rsidR="00A1160D" w:rsidRDefault="00A1160D">
      <w:pPr>
        <w:pStyle w:val="Sumrio3"/>
        <w:rPr>
          <w:ins w:id="65" w:author="Ryan Lemos" w:date="2019-02-28T19:13:00Z"/>
          <w:rFonts w:asciiTheme="minorHAnsi" w:eastAsiaTheme="minorEastAsia" w:hAnsiTheme="minorHAnsi" w:cstheme="minorBidi"/>
          <w:b w:val="0"/>
          <w:iCs w:val="0"/>
          <w:noProof/>
          <w:sz w:val="22"/>
          <w:szCs w:val="22"/>
          <w:lang w:eastAsia="pt-BR"/>
        </w:rPr>
      </w:pPr>
      <w:ins w:id="66"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67" w:author="Ryan Lemos" w:date="2019-02-28T19:13:00Z">
        <w:r>
          <w:rPr>
            <w:noProof/>
          </w:rPr>
          <w:t>30</w:t>
        </w:r>
        <w:r>
          <w:rPr>
            <w:noProof/>
          </w:rPr>
          <w:fldChar w:fldCharType="end"/>
        </w:r>
      </w:ins>
    </w:p>
    <w:p w:rsidR="00A1160D" w:rsidRPr="006D241F" w:rsidRDefault="00A1160D">
      <w:pPr>
        <w:pStyle w:val="Sumrio4"/>
        <w:tabs>
          <w:tab w:val="left" w:pos="1200"/>
          <w:tab w:val="right" w:leader="dot" w:pos="9061"/>
        </w:tabs>
        <w:rPr>
          <w:ins w:id="68" w:author="Ryan Lemos" w:date="2019-02-28T19:13:00Z"/>
          <w:rFonts w:asciiTheme="minorHAnsi" w:eastAsiaTheme="minorEastAsia" w:hAnsiTheme="minorHAnsi" w:cstheme="minorBidi"/>
          <w:noProof/>
          <w:sz w:val="22"/>
          <w:szCs w:val="22"/>
          <w:lang w:val="en-US" w:eastAsia="pt-BR"/>
          <w:rPrChange w:id="69" w:author="Ryan Lemos" w:date="2019-05-22T10:18:00Z">
            <w:rPr>
              <w:ins w:id="70" w:author="Ryan Lemos" w:date="2019-02-28T19:13:00Z"/>
              <w:rFonts w:asciiTheme="minorHAnsi" w:eastAsiaTheme="minorEastAsia" w:hAnsiTheme="minorHAnsi" w:cstheme="minorBidi"/>
              <w:noProof/>
              <w:sz w:val="22"/>
              <w:szCs w:val="22"/>
              <w:lang w:eastAsia="pt-BR"/>
            </w:rPr>
          </w:rPrChange>
        </w:rPr>
      </w:pPr>
      <w:ins w:id="71" w:author="Ryan Lemos" w:date="2019-02-28T19:13:00Z">
        <w:r w:rsidRPr="00A83A11">
          <w:rPr>
            <w:noProof/>
            <w:lang w:val="en-US"/>
          </w:rPr>
          <w:t>2.2.4.1</w:t>
        </w:r>
        <w:r w:rsidRPr="006D241F">
          <w:rPr>
            <w:rFonts w:asciiTheme="minorHAnsi" w:eastAsiaTheme="minorEastAsia" w:hAnsiTheme="minorHAnsi" w:cstheme="minorBidi"/>
            <w:noProof/>
            <w:sz w:val="22"/>
            <w:szCs w:val="22"/>
            <w:lang w:val="en-US" w:eastAsia="pt-BR"/>
            <w:rPrChange w:id="72" w:author="Ryan Lemos" w:date="2019-05-22T10:18:00Z">
              <w:rPr>
                <w:rFonts w:asciiTheme="minorHAnsi" w:eastAsiaTheme="minorEastAsia" w:hAnsiTheme="minorHAnsi" w:cstheme="minorBidi"/>
                <w:noProof/>
                <w:sz w:val="22"/>
                <w:szCs w:val="22"/>
                <w:lang w:eastAsia="pt-BR"/>
              </w:rPr>
            </w:rPrChange>
          </w:rPr>
          <w:tab/>
        </w:r>
        <w:r w:rsidRPr="00A83A11">
          <w:rPr>
            <w:i/>
            <w:noProof/>
            <w:lang w:val="en-US"/>
          </w:rPr>
          <w:t>Hyper Text Markup Language</w:t>
        </w:r>
        <w:r w:rsidRPr="00A83A11">
          <w:rPr>
            <w:noProof/>
            <w:lang w:val="en-US"/>
          </w:rPr>
          <w:t xml:space="preserve"> (HTML)</w:t>
        </w:r>
        <w:r w:rsidRPr="006D241F">
          <w:rPr>
            <w:noProof/>
            <w:lang w:val="en-US"/>
            <w:rPrChange w:id="73" w:author="Ryan Lemos" w:date="2019-05-22T10:18:00Z">
              <w:rPr>
                <w:noProof/>
              </w:rPr>
            </w:rPrChange>
          </w:rPr>
          <w:tab/>
        </w:r>
        <w:r>
          <w:rPr>
            <w:noProof/>
          </w:rPr>
          <w:fldChar w:fldCharType="begin"/>
        </w:r>
        <w:r w:rsidRPr="006D241F">
          <w:rPr>
            <w:noProof/>
            <w:lang w:val="en-US"/>
            <w:rPrChange w:id="74" w:author="Ryan Lemos" w:date="2019-05-22T10:18:00Z">
              <w:rPr>
                <w:noProof/>
              </w:rPr>
            </w:rPrChange>
          </w:rPr>
          <w:instrText xml:space="preserve"> PAGEREF _Toc2273649 \h </w:instrText>
        </w:r>
      </w:ins>
      <w:r>
        <w:rPr>
          <w:noProof/>
        </w:rPr>
      </w:r>
      <w:r>
        <w:rPr>
          <w:noProof/>
        </w:rPr>
        <w:fldChar w:fldCharType="separate"/>
      </w:r>
      <w:ins w:id="75" w:author="Ryan Lemos" w:date="2019-02-28T19:13:00Z">
        <w:r w:rsidRPr="006D241F">
          <w:rPr>
            <w:noProof/>
            <w:lang w:val="en-US"/>
            <w:rPrChange w:id="76" w:author="Ryan Lemos" w:date="2019-05-22T10:18:00Z">
              <w:rPr>
                <w:noProof/>
              </w:rPr>
            </w:rPrChange>
          </w:rPr>
          <w:t>30</w:t>
        </w:r>
        <w:r>
          <w:rPr>
            <w:noProof/>
          </w:rPr>
          <w:fldChar w:fldCharType="end"/>
        </w:r>
      </w:ins>
    </w:p>
    <w:p w:rsidR="00A1160D" w:rsidRPr="006D241F" w:rsidRDefault="00A1160D">
      <w:pPr>
        <w:pStyle w:val="Sumrio4"/>
        <w:tabs>
          <w:tab w:val="left" w:pos="1200"/>
          <w:tab w:val="right" w:leader="dot" w:pos="9061"/>
        </w:tabs>
        <w:rPr>
          <w:ins w:id="77" w:author="Ryan Lemos" w:date="2019-02-28T19:13:00Z"/>
          <w:rFonts w:asciiTheme="minorHAnsi" w:eastAsiaTheme="minorEastAsia" w:hAnsiTheme="minorHAnsi" w:cstheme="minorBidi"/>
          <w:noProof/>
          <w:sz w:val="22"/>
          <w:szCs w:val="22"/>
          <w:lang w:val="en-US" w:eastAsia="pt-BR"/>
          <w:rPrChange w:id="78" w:author="Ryan Lemos" w:date="2019-05-22T10:18:00Z">
            <w:rPr>
              <w:ins w:id="79" w:author="Ryan Lemos" w:date="2019-02-28T19:13:00Z"/>
              <w:rFonts w:asciiTheme="minorHAnsi" w:eastAsiaTheme="minorEastAsia" w:hAnsiTheme="minorHAnsi" w:cstheme="minorBidi"/>
              <w:noProof/>
              <w:sz w:val="22"/>
              <w:szCs w:val="22"/>
              <w:lang w:eastAsia="pt-BR"/>
            </w:rPr>
          </w:rPrChange>
        </w:rPr>
      </w:pPr>
      <w:ins w:id="80" w:author="Ryan Lemos" w:date="2019-02-28T19:13:00Z">
        <w:r w:rsidRPr="006D241F">
          <w:rPr>
            <w:noProof/>
            <w:lang w:val="en-US"/>
            <w:rPrChange w:id="81" w:author="Ryan Lemos" w:date="2019-05-22T10:18:00Z">
              <w:rPr>
                <w:noProof/>
              </w:rPr>
            </w:rPrChange>
          </w:rPr>
          <w:t>2.2.4.2</w:t>
        </w:r>
        <w:r w:rsidRPr="006D241F">
          <w:rPr>
            <w:rFonts w:asciiTheme="minorHAnsi" w:eastAsiaTheme="minorEastAsia" w:hAnsiTheme="minorHAnsi" w:cstheme="minorBidi"/>
            <w:noProof/>
            <w:sz w:val="22"/>
            <w:szCs w:val="22"/>
            <w:lang w:val="en-US" w:eastAsia="pt-BR"/>
            <w:rPrChange w:id="82"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83" w:author="Ryan Lemos" w:date="2019-05-22T10:18:00Z">
              <w:rPr>
                <w:i/>
                <w:noProof/>
              </w:rPr>
            </w:rPrChange>
          </w:rPr>
          <w:t>Cascading Style Sheets</w:t>
        </w:r>
        <w:r w:rsidRPr="006D241F">
          <w:rPr>
            <w:noProof/>
            <w:lang w:val="en-US"/>
            <w:rPrChange w:id="84" w:author="Ryan Lemos" w:date="2019-05-22T10:18:00Z">
              <w:rPr>
                <w:noProof/>
              </w:rPr>
            </w:rPrChange>
          </w:rPr>
          <w:t xml:space="preserve"> (CSS)</w:t>
        </w:r>
        <w:r w:rsidRPr="006D241F">
          <w:rPr>
            <w:noProof/>
            <w:lang w:val="en-US"/>
            <w:rPrChange w:id="85" w:author="Ryan Lemos" w:date="2019-05-22T10:18:00Z">
              <w:rPr>
                <w:noProof/>
              </w:rPr>
            </w:rPrChange>
          </w:rPr>
          <w:tab/>
        </w:r>
        <w:r>
          <w:rPr>
            <w:noProof/>
          </w:rPr>
          <w:fldChar w:fldCharType="begin"/>
        </w:r>
        <w:r w:rsidRPr="006D241F">
          <w:rPr>
            <w:noProof/>
            <w:lang w:val="en-US"/>
            <w:rPrChange w:id="86" w:author="Ryan Lemos" w:date="2019-05-22T10:18:00Z">
              <w:rPr>
                <w:noProof/>
              </w:rPr>
            </w:rPrChange>
          </w:rPr>
          <w:instrText xml:space="preserve"> PAGEREF _Toc2273650 \h </w:instrText>
        </w:r>
      </w:ins>
      <w:r>
        <w:rPr>
          <w:noProof/>
        </w:rPr>
      </w:r>
      <w:r>
        <w:rPr>
          <w:noProof/>
        </w:rPr>
        <w:fldChar w:fldCharType="separate"/>
      </w:r>
      <w:ins w:id="87" w:author="Ryan Lemos" w:date="2019-02-28T19:13:00Z">
        <w:r w:rsidRPr="006D241F">
          <w:rPr>
            <w:noProof/>
            <w:lang w:val="en-US"/>
            <w:rPrChange w:id="88" w:author="Ryan Lemos" w:date="2019-05-22T10:18:00Z">
              <w:rPr>
                <w:noProof/>
              </w:rPr>
            </w:rPrChange>
          </w:rPr>
          <w:t>31</w:t>
        </w:r>
        <w:r>
          <w:rPr>
            <w:noProof/>
          </w:rPr>
          <w:fldChar w:fldCharType="end"/>
        </w:r>
      </w:ins>
    </w:p>
    <w:p w:rsidR="00A1160D" w:rsidRPr="006D241F" w:rsidRDefault="00A1160D">
      <w:pPr>
        <w:pStyle w:val="Sumrio4"/>
        <w:tabs>
          <w:tab w:val="left" w:pos="1200"/>
          <w:tab w:val="right" w:leader="dot" w:pos="9061"/>
        </w:tabs>
        <w:rPr>
          <w:ins w:id="89" w:author="Ryan Lemos" w:date="2019-02-28T19:13:00Z"/>
          <w:rFonts w:asciiTheme="minorHAnsi" w:eastAsiaTheme="minorEastAsia" w:hAnsiTheme="minorHAnsi" w:cstheme="minorBidi"/>
          <w:noProof/>
          <w:sz w:val="22"/>
          <w:szCs w:val="22"/>
          <w:lang w:val="en-US" w:eastAsia="pt-BR"/>
          <w:rPrChange w:id="90" w:author="Ryan Lemos" w:date="2019-05-22T10:18:00Z">
            <w:rPr>
              <w:ins w:id="91" w:author="Ryan Lemos" w:date="2019-02-28T19:13:00Z"/>
              <w:rFonts w:asciiTheme="minorHAnsi" w:eastAsiaTheme="minorEastAsia" w:hAnsiTheme="minorHAnsi" w:cstheme="minorBidi"/>
              <w:noProof/>
              <w:sz w:val="22"/>
              <w:szCs w:val="22"/>
              <w:lang w:eastAsia="pt-BR"/>
            </w:rPr>
          </w:rPrChange>
        </w:rPr>
      </w:pPr>
      <w:ins w:id="92" w:author="Ryan Lemos" w:date="2019-02-28T19:13:00Z">
        <w:r w:rsidRPr="006D241F">
          <w:rPr>
            <w:noProof/>
            <w:lang w:val="en-US"/>
            <w:rPrChange w:id="93" w:author="Ryan Lemos" w:date="2019-05-22T10:18:00Z">
              <w:rPr>
                <w:noProof/>
              </w:rPr>
            </w:rPrChange>
          </w:rPr>
          <w:t>2.2.4.3</w:t>
        </w:r>
        <w:r w:rsidRPr="006D241F">
          <w:rPr>
            <w:rFonts w:asciiTheme="minorHAnsi" w:eastAsiaTheme="minorEastAsia" w:hAnsiTheme="minorHAnsi" w:cstheme="minorBidi"/>
            <w:noProof/>
            <w:sz w:val="22"/>
            <w:szCs w:val="22"/>
            <w:lang w:val="en-US" w:eastAsia="pt-BR"/>
            <w:rPrChange w:id="94"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95" w:author="Ryan Lemos" w:date="2019-05-22T10:18:00Z">
              <w:rPr>
                <w:noProof/>
              </w:rPr>
            </w:rPrChange>
          </w:rPr>
          <w:t>JavaScript (JS)</w:t>
        </w:r>
        <w:r w:rsidRPr="006D241F">
          <w:rPr>
            <w:noProof/>
            <w:lang w:val="en-US"/>
            <w:rPrChange w:id="96" w:author="Ryan Lemos" w:date="2019-05-22T10:18:00Z">
              <w:rPr>
                <w:noProof/>
              </w:rPr>
            </w:rPrChange>
          </w:rPr>
          <w:tab/>
        </w:r>
        <w:r>
          <w:rPr>
            <w:noProof/>
          </w:rPr>
          <w:fldChar w:fldCharType="begin"/>
        </w:r>
        <w:r w:rsidRPr="006D241F">
          <w:rPr>
            <w:noProof/>
            <w:lang w:val="en-US"/>
            <w:rPrChange w:id="97" w:author="Ryan Lemos" w:date="2019-05-22T10:18:00Z">
              <w:rPr>
                <w:noProof/>
              </w:rPr>
            </w:rPrChange>
          </w:rPr>
          <w:instrText xml:space="preserve"> PAGEREF _Toc2273651 \h </w:instrText>
        </w:r>
      </w:ins>
      <w:r>
        <w:rPr>
          <w:noProof/>
        </w:rPr>
      </w:r>
      <w:r>
        <w:rPr>
          <w:noProof/>
        </w:rPr>
        <w:fldChar w:fldCharType="separate"/>
      </w:r>
      <w:ins w:id="98" w:author="Ryan Lemos" w:date="2019-02-28T19:13:00Z">
        <w:r w:rsidRPr="006D241F">
          <w:rPr>
            <w:noProof/>
            <w:lang w:val="en-US"/>
            <w:rPrChange w:id="99" w:author="Ryan Lemos" w:date="2019-05-22T10:18:00Z">
              <w:rPr>
                <w:noProof/>
              </w:rPr>
            </w:rPrChange>
          </w:rPr>
          <w:t>34</w:t>
        </w:r>
        <w:r>
          <w:rPr>
            <w:noProof/>
          </w:rPr>
          <w:fldChar w:fldCharType="end"/>
        </w:r>
      </w:ins>
    </w:p>
    <w:p w:rsidR="00A1160D" w:rsidRPr="006D241F" w:rsidRDefault="00A1160D">
      <w:pPr>
        <w:pStyle w:val="Sumrio4"/>
        <w:tabs>
          <w:tab w:val="left" w:pos="1200"/>
          <w:tab w:val="right" w:leader="dot" w:pos="9061"/>
        </w:tabs>
        <w:rPr>
          <w:ins w:id="100" w:author="Ryan Lemos" w:date="2019-02-28T19:13:00Z"/>
          <w:rFonts w:asciiTheme="minorHAnsi" w:eastAsiaTheme="minorEastAsia" w:hAnsiTheme="minorHAnsi" w:cstheme="minorBidi"/>
          <w:noProof/>
          <w:sz w:val="22"/>
          <w:szCs w:val="22"/>
          <w:lang w:val="en-US" w:eastAsia="pt-BR"/>
          <w:rPrChange w:id="101" w:author="Ryan Lemos" w:date="2019-05-22T10:18:00Z">
            <w:rPr>
              <w:ins w:id="102" w:author="Ryan Lemos" w:date="2019-02-28T19:13:00Z"/>
              <w:rFonts w:asciiTheme="minorHAnsi" w:eastAsiaTheme="minorEastAsia" w:hAnsiTheme="minorHAnsi" w:cstheme="minorBidi"/>
              <w:noProof/>
              <w:sz w:val="22"/>
              <w:szCs w:val="22"/>
              <w:lang w:eastAsia="pt-BR"/>
            </w:rPr>
          </w:rPrChange>
        </w:rPr>
      </w:pPr>
      <w:ins w:id="103" w:author="Ryan Lemos" w:date="2019-02-28T19:13:00Z">
        <w:r w:rsidRPr="006D241F">
          <w:rPr>
            <w:noProof/>
            <w:lang w:val="en-US"/>
            <w:rPrChange w:id="104" w:author="Ryan Lemos" w:date="2019-05-22T10:18:00Z">
              <w:rPr>
                <w:noProof/>
              </w:rPr>
            </w:rPrChange>
          </w:rPr>
          <w:t>2.2.4.4</w:t>
        </w:r>
        <w:r w:rsidRPr="006D241F">
          <w:rPr>
            <w:rFonts w:asciiTheme="minorHAnsi" w:eastAsiaTheme="minorEastAsia" w:hAnsiTheme="minorHAnsi" w:cstheme="minorBidi"/>
            <w:noProof/>
            <w:sz w:val="22"/>
            <w:szCs w:val="22"/>
            <w:lang w:val="en-US" w:eastAsia="pt-BR"/>
            <w:rPrChange w:id="105"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06" w:author="Ryan Lemos" w:date="2019-05-22T10:18:00Z">
              <w:rPr>
                <w:noProof/>
              </w:rPr>
            </w:rPrChange>
          </w:rPr>
          <w:t>TypeScript</w:t>
        </w:r>
        <w:r w:rsidRPr="006D241F">
          <w:rPr>
            <w:noProof/>
            <w:lang w:val="en-US"/>
            <w:rPrChange w:id="107" w:author="Ryan Lemos" w:date="2019-05-22T10:18:00Z">
              <w:rPr>
                <w:noProof/>
              </w:rPr>
            </w:rPrChange>
          </w:rPr>
          <w:tab/>
        </w:r>
        <w:r>
          <w:rPr>
            <w:noProof/>
          </w:rPr>
          <w:fldChar w:fldCharType="begin"/>
        </w:r>
        <w:r w:rsidRPr="006D241F">
          <w:rPr>
            <w:noProof/>
            <w:lang w:val="en-US"/>
            <w:rPrChange w:id="108" w:author="Ryan Lemos" w:date="2019-05-22T10:18:00Z">
              <w:rPr>
                <w:noProof/>
              </w:rPr>
            </w:rPrChange>
          </w:rPr>
          <w:instrText xml:space="preserve"> PAGEREF _Toc2273652 \h </w:instrText>
        </w:r>
      </w:ins>
      <w:r>
        <w:rPr>
          <w:noProof/>
        </w:rPr>
      </w:r>
      <w:r>
        <w:rPr>
          <w:noProof/>
        </w:rPr>
        <w:fldChar w:fldCharType="separate"/>
      </w:r>
      <w:ins w:id="109" w:author="Ryan Lemos" w:date="2019-02-28T19:13:00Z">
        <w:r w:rsidRPr="006D241F">
          <w:rPr>
            <w:noProof/>
            <w:lang w:val="en-US"/>
            <w:rPrChange w:id="110" w:author="Ryan Lemos" w:date="2019-05-22T10:18:00Z">
              <w:rPr>
                <w:noProof/>
              </w:rPr>
            </w:rPrChange>
          </w:rPr>
          <w:t>35</w:t>
        </w:r>
        <w:r>
          <w:rPr>
            <w:noProof/>
          </w:rPr>
          <w:fldChar w:fldCharType="end"/>
        </w:r>
      </w:ins>
    </w:p>
    <w:p w:rsidR="00A1160D" w:rsidRPr="006D241F" w:rsidRDefault="00A1160D">
      <w:pPr>
        <w:pStyle w:val="Sumrio4"/>
        <w:tabs>
          <w:tab w:val="left" w:pos="1200"/>
          <w:tab w:val="right" w:leader="dot" w:pos="9061"/>
        </w:tabs>
        <w:rPr>
          <w:ins w:id="111" w:author="Ryan Lemos" w:date="2019-02-28T19:13:00Z"/>
          <w:rFonts w:asciiTheme="minorHAnsi" w:eastAsiaTheme="minorEastAsia" w:hAnsiTheme="minorHAnsi" w:cstheme="minorBidi"/>
          <w:noProof/>
          <w:sz w:val="22"/>
          <w:szCs w:val="22"/>
          <w:lang w:val="en-US" w:eastAsia="pt-BR"/>
          <w:rPrChange w:id="112" w:author="Ryan Lemos" w:date="2019-05-22T10:18:00Z">
            <w:rPr>
              <w:ins w:id="113" w:author="Ryan Lemos" w:date="2019-02-28T19:13:00Z"/>
              <w:rFonts w:asciiTheme="minorHAnsi" w:eastAsiaTheme="minorEastAsia" w:hAnsiTheme="minorHAnsi" w:cstheme="minorBidi"/>
              <w:noProof/>
              <w:sz w:val="22"/>
              <w:szCs w:val="22"/>
              <w:lang w:eastAsia="pt-BR"/>
            </w:rPr>
          </w:rPrChange>
        </w:rPr>
      </w:pPr>
      <w:ins w:id="114" w:author="Ryan Lemos" w:date="2019-02-28T19:13:00Z">
        <w:r w:rsidRPr="006D241F">
          <w:rPr>
            <w:noProof/>
            <w:lang w:val="en-US"/>
            <w:rPrChange w:id="115" w:author="Ryan Lemos" w:date="2019-05-22T10:18:00Z">
              <w:rPr>
                <w:noProof/>
              </w:rPr>
            </w:rPrChange>
          </w:rPr>
          <w:t>2.2.4.5</w:t>
        </w:r>
        <w:r w:rsidRPr="006D241F">
          <w:rPr>
            <w:rFonts w:asciiTheme="minorHAnsi" w:eastAsiaTheme="minorEastAsia" w:hAnsiTheme="minorHAnsi" w:cstheme="minorBidi"/>
            <w:noProof/>
            <w:sz w:val="22"/>
            <w:szCs w:val="22"/>
            <w:lang w:val="en-US" w:eastAsia="pt-BR"/>
            <w:rPrChange w:id="116"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17" w:author="Ryan Lemos" w:date="2019-05-22T10:18:00Z">
              <w:rPr>
                <w:noProof/>
              </w:rPr>
            </w:rPrChange>
          </w:rPr>
          <w:t>Angular</w:t>
        </w:r>
        <w:r w:rsidRPr="006D241F">
          <w:rPr>
            <w:noProof/>
            <w:lang w:val="en-US"/>
            <w:rPrChange w:id="118" w:author="Ryan Lemos" w:date="2019-05-22T10:18:00Z">
              <w:rPr>
                <w:noProof/>
              </w:rPr>
            </w:rPrChange>
          </w:rPr>
          <w:tab/>
        </w:r>
        <w:r>
          <w:rPr>
            <w:noProof/>
          </w:rPr>
          <w:fldChar w:fldCharType="begin"/>
        </w:r>
        <w:r w:rsidRPr="006D241F">
          <w:rPr>
            <w:noProof/>
            <w:lang w:val="en-US"/>
            <w:rPrChange w:id="119" w:author="Ryan Lemos" w:date="2019-05-22T10:18:00Z">
              <w:rPr>
                <w:noProof/>
              </w:rPr>
            </w:rPrChange>
          </w:rPr>
          <w:instrText xml:space="preserve"> PAGEREF _Toc2273653 \h </w:instrText>
        </w:r>
      </w:ins>
      <w:r>
        <w:rPr>
          <w:noProof/>
        </w:rPr>
      </w:r>
      <w:r>
        <w:rPr>
          <w:noProof/>
        </w:rPr>
        <w:fldChar w:fldCharType="separate"/>
      </w:r>
      <w:ins w:id="120" w:author="Ryan Lemos" w:date="2019-02-28T19:13:00Z">
        <w:r w:rsidRPr="006D241F">
          <w:rPr>
            <w:noProof/>
            <w:lang w:val="en-US"/>
            <w:rPrChange w:id="121" w:author="Ryan Lemos" w:date="2019-05-22T10:18:00Z">
              <w:rPr>
                <w:noProof/>
              </w:rPr>
            </w:rPrChange>
          </w:rPr>
          <w:t>36</w:t>
        </w:r>
        <w:r>
          <w:rPr>
            <w:noProof/>
          </w:rPr>
          <w:fldChar w:fldCharType="end"/>
        </w:r>
      </w:ins>
    </w:p>
    <w:p w:rsidR="00A1160D" w:rsidRPr="006D241F" w:rsidRDefault="00A1160D">
      <w:pPr>
        <w:pStyle w:val="Sumrio4"/>
        <w:tabs>
          <w:tab w:val="left" w:pos="1200"/>
          <w:tab w:val="right" w:leader="dot" w:pos="9061"/>
        </w:tabs>
        <w:rPr>
          <w:ins w:id="122" w:author="Ryan Lemos" w:date="2019-02-28T19:13:00Z"/>
          <w:rFonts w:asciiTheme="minorHAnsi" w:eastAsiaTheme="minorEastAsia" w:hAnsiTheme="minorHAnsi" w:cstheme="minorBidi"/>
          <w:noProof/>
          <w:sz w:val="22"/>
          <w:szCs w:val="22"/>
          <w:lang w:val="en-US" w:eastAsia="pt-BR"/>
          <w:rPrChange w:id="123" w:author="Ryan Lemos" w:date="2019-05-22T10:18:00Z">
            <w:rPr>
              <w:ins w:id="124" w:author="Ryan Lemos" w:date="2019-02-28T19:13:00Z"/>
              <w:rFonts w:asciiTheme="minorHAnsi" w:eastAsiaTheme="minorEastAsia" w:hAnsiTheme="minorHAnsi" w:cstheme="minorBidi"/>
              <w:noProof/>
              <w:sz w:val="22"/>
              <w:szCs w:val="22"/>
              <w:lang w:eastAsia="pt-BR"/>
            </w:rPr>
          </w:rPrChange>
        </w:rPr>
      </w:pPr>
      <w:ins w:id="125" w:author="Ryan Lemos" w:date="2019-02-28T19:13:00Z">
        <w:r w:rsidRPr="006D241F">
          <w:rPr>
            <w:noProof/>
            <w:lang w:val="en-US"/>
            <w:rPrChange w:id="126" w:author="Ryan Lemos" w:date="2019-05-22T10:18:00Z">
              <w:rPr>
                <w:noProof/>
              </w:rPr>
            </w:rPrChange>
          </w:rPr>
          <w:t>2.2.4.6</w:t>
        </w:r>
        <w:r w:rsidRPr="006D241F">
          <w:rPr>
            <w:rFonts w:asciiTheme="minorHAnsi" w:eastAsiaTheme="minorEastAsia" w:hAnsiTheme="minorHAnsi" w:cstheme="minorBidi"/>
            <w:noProof/>
            <w:sz w:val="22"/>
            <w:szCs w:val="22"/>
            <w:lang w:val="en-US" w:eastAsia="pt-BR"/>
            <w:rPrChange w:id="127"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28" w:author="Ryan Lemos" w:date="2019-05-22T10:18:00Z">
              <w:rPr>
                <w:i/>
                <w:noProof/>
              </w:rPr>
            </w:rPrChange>
          </w:rPr>
          <w:t>Hypertext PreProcessor</w:t>
        </w:r>
        <w:r w:rsidRPr="006D241F">
          <w:rPr>
            <w:noProof/>
            <w:lang w:val="en-US"/>
            <w:rPrChange w:id="129" w:author="Ryan Lemos" w:date="2019-05-22T10:18:00Z">
              <w:rPr>
                <w:noProof/>
              </w:rPr>
            </w:rPrChange>
          </w:rPr>
          <w:t xml:space="preserve"> (PHP)</w:t>
        </w:r>
        <w:r w:rsidRPr="006D241F">
          <w:rPr>
            <w:noProof/>
            <w:lang w:val="en-US"/>
            <w:rPrChange w:id="130" w:author="Ryan Lemos" w:date="2019-05-22T10:18:00Z">
              <w:rPr>
                <w:noProof/>
              </w:rPr>
            </w:rPrChange>
          </w:rPr>
          <w:tab/>
        </w:r>
        <w:r>
          <w:rPr>
            <w:noProof/>
          </w:rPr>
          <w:fldChar w:fldCharType="begin"/>
        </w:r>
        <w:r w:rsidRPr="006D241F">
          <w:rPr>
            <w:noProof/>
            <w:lang w:val="en-US"/>
            <w:rPrChange w:id="131" w:author="Ryan Lemos" w:date="2019-05-22T10:18:00Z">
              <w:rPr>
                <w:noProof/>
              </w:rPr>
            </w:rPrChange>
          </w:rPr>
          <w:instrText xml:space="preserve"> PAGEREF _Toc2273654 \h </w:instrText>
        </w:r>
      </w:ins>
      <w:r>
        <w:rPr>
          <w:noProof/>
        </w:rPr>
      </w:r>
      <w:r>
        <w:rPr>
          <w:noProof/>
        </w:rPr>
        <w:fldChar w:fldCharType="separate"/>
      </w:r>
      <w:ins w:id="132" w:author="Ryan Lemos" w:date="2019-02-28T19:13:00Z">
        <w:r w:rsidRPr="006D241F">
          <w:rPr>
            <w:noProof/>
            <w:lang w:val="en-US"/>
            <w:rPrChange w:id="133" w:author="Ryan Lemos" w:date="2019-05-22T10:18:00Z">
              <w:rPr>
                <w:noProof/>
              </w:rPr>
            </w:rPrChange>
          </w:rPr>
          <w:t>36</w:t>
        </w:r>
        <w:r>
          <w:rPr>
            <w:noProof/>
          </w:rPr>
          <w:fldChar w:fldCharType="end"/>
        </w:r>
      </w:ins>
    </w:p>
    <w:p w:rsidR="00A1160D" w:rsidRPr="006D241F" w:rsidRDefault="00A1160D">
      <w:pPr>
        <w:pStyle w:val="Sumrio4"/>
        <w:tabs>
          <w:tab w:val="left" w:pos="1200"/>
          <w:tab w:val="right" w:leader="dot" w:pos="9061"/>
        </w:tabs>
        <w:rPr>
          <w:ins w:id="134" w:author="Ryan Lemos" w:date="2019-02-28T19:13:00Z"/>
          <w:rFonts w:asciiTheme="minorHAnsi" w:eastAsiaTheme="minorEastAsia" w:hAnsiTheme="minorHAnsi" w:cstheme="minorBidi"/>
          <w:noProof/>
          <w:sz w:val="22"/>
          <w:szCs w:val="22"/>
          <w:lang w:val="en-US" w:eastAsia="pt-BR"/>
          <w:rPrChange w:id="135" w:author="Ryan Lemos" w:date="2019-05-22T10:18:00Z">
            <w:rPr>
              <w:ins w:id="136" w:author="Ryan Lemos" w:date="2019-02-28T19:13:00Z"/>
              <w:rFonts w:asciiTheme="minorHAnsi" w:eastAsiaTheme="minorEastAsia" w:hAnsiTheme="minorHAnsi" w:cstheme="minorBidi"/>
              <w:noProof/>
              <w:sz w:val="22"/>
              <w:szCs w:val="22"/>
              <w:lang w:eastAsia="pt-BR"/>
            </w:rPr>
          </w:rPrChange>
        </w:rPr>
      </w:pPr>
      <w:ins w:id="137" w:author="Ryan Lemos" w:date="2019-02-28T19:13:00Z">
        <w:r w:rsidRPr="006D241F">
          <w:rPr>
            <w:noProof/>
            <w:lang w:val="en-US"/>
            <w:rPrChange w:id="138" w:author="Ryan Lemos" w:date="2019-05-22T10:18:00Z">
              <w:rPr>
                <w:noProof/>
              </w:rPr>
            </w:rPrChange>
          </w:rPr>
          <w:t>2.2.4.7</w:t>
        </w:r>
        <w:r w:rsidRPr="006D241F">
          <w:rPr>
            <w:rFonts w:asciiTheme="minorHAnsi" w:eastAsiaTheme="minorEastAsia" w:hAnsiTheme="minorHAnsi" w:cstheme="minorBidi"/>
            <w:noProof/>
            <w:sz w:val="22"/>
            <w:szCs w:val="22"/>
            <w:lang w:val="en-US" w:eastAsia="pt-BR"/>
            <w:rPrChange w:id="139"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40" w:author="Ryan Lemos" w:date="2019-05-22T10:18:00Z">
              <w:rPr>
                <w:i/>
                <w:noProof/>
              </w:rPr>
            </w:rPrChange>
          </w:rPr>
          <w:t>Framework</w:t>
        </w:r>
        <w:r w:rsidRPr="006D241F">
          <w:rPr>
            <w:noProof/>
            <w:lang w:val="en-US"/>
            <w:rPrChange w:id="141" w:author="Ryan Lemos" w:date="2019-05-22T10:18:00Z">
              <w:rPr>
                <w:noProof/>
              </w:rPr>
            </w:rPrChange>
          </w:rPr>
          <w:t xml:space="preserve"> Laravel</w:t>
        </w:r>
        <w:r w:rsidRPr="006D241F">
          <w:rPr>
            <w:noProof/>
            <w:lang w:val="en-US"/>
            <w:rPrChange w:id="142" w:author="Ryan Lemos" w:date="2019-05-22T10:18:00Z">
              <w:rPr>
                <w:noProof/>
              </w:rPr>
            </w:rPrChange>
          </w:rPr>
          <w:tab/>
        </w:r>
        <w:r>
          <w:rPr>
            <w:noProof/>
          </w:rPr>
          <w:fldChar w:fldCharType="begin"/>
        </w:r>
        <w:r w:rsidRPr="006D241F">
          <w:rPr>
            <w:noProof/>
            <w:lang w:val="en-US"/>
            <w:rPrChange w:id="143" w:author="Ryan Lemos" w:date="2019-05-22T10:18:00Z">
              <w:rPr>
                <w:noProof/>
              </w:rPr>
            </w:rPrChange>
          </w:rPr>
          <w:instrText xml:space="preserve"> PAGEREF _Toc2273655 \h </w:instrText>
        </w:r>
      </w:ins>
      <w:r>
        <w:rPr>
          <w:noProof/>
        </w:rPr>
      </w:r>
      <w:r>
        <w:rPr>
          <w:noProof/>
        </w:rPr>
        <w:fldChar w:fldCharType="separate"/>
      </w:r>
      <w:ins w:id="144" w:author="Ryan Lemos" w:date="2019-02-28T19:13:00Z">
        <w:r w:rsidRPr="006D241F">
          <w:rPr>
            <w:noProof/>
            <w:lang w:val="en-US"/>
            <w:rPrChange w:id="145" w:author="Ryan Lemos" w:date="2019-05-22T10:18:00Z">
              <w:rPr>
                <w:noProof/>
              </w:rPr>
            </w:rPrChange>
          </w:rPr>
          <w:t>37</w:t>
        </w:r>
        <w:r>
          <w:rPr>
            <w:noProof/>
          </w:rPr>
          <w:fldChar w:fldCharType="end"/>
        </w:r>
      </w:ins>
    </w:p>
    <w:p w:rsidR="00A1160D" w:rsidRPr="006D241F" w:rsidRDefault="00A1160D">
      <w:pPr>
        <w:pStyle w:val="Sumrio4"/>
        <w:tabs>
          <w:tab w:val="left" w:pos="1200"/>
          <w:tab w:val="right" w:leader="dot" w:pos="9061"/>
        </w:tabs>
        <w:rPr>
          <w:ins w:id="146" w:author="Ryan Lemos" w:date="2019-02-28T19:13:00Z"/>
          <w:rFonts w:asciiTheme="minorHAnsi" w:eastAsiaTheme="minorEastAsia" w:hAnsiTheme="minorHAnsi" w:cstheme="minorBidi"/>
          <w:noProof/>
          <w:sz w:val="22"/>
          <w:szCs w:val="22"/>
          <w:lang w:val="en-US" w:eastAsia="pt-BR"/>
          <w:rPrChange w:id="147" w:author="Ryan Lemos" w:date="2019-05-22T10:18:00Z">
            <w:rPr>
              <w:ins w:id="148" w:author="Ryan Lemos" w:date="2019-02-28T19:13:00Z"/>
              <w:rFonts w:asciiTheme="minorHAnsi" w:eastAsiaTheme="minorEastAsia" w:hAnsiTheme="minorHAnsi" w:cstheme="minorBidi"/>
              <w:noProof/>
              <w:sz w:val="22"/>
              <w:szCs w:val="22"/>
              <w:lang w:eastAsia="pt-BR"/>
            </w:rPr>
          </w:rPrChange>
        </w:rPr>
      </w:pPr>
      <w:ins w:id="149" w:author="Ryan Lemos" w:date="2019-02-28T19:13:00Z">
        <w:r w:rsidRPr="006D241F">
          <w:rPr>
            <w:noProof/>
            <w:lang w:val="en-US"/>
            <w:rPrChange w:id="150" w:author="Ryan Lemos" w:date="2019-05-22T10:18:00Z">
              <w:rPr>
                <w:noProof/>
              </w:rPr>
            </w:rPrChange>
          </w:rPr>
          <w:t>2.2.4.8</w:t>
        </w:r>
        <w:r w:rsidRPr="006D241F">
          <w:rPr>
            <w:rFonts w:asciiTheme="minorHAnsi" w:eastAsiaTheme="minorEastAsia" w:hAnsiTheme="minorHAnsi" w:cstheme="minorBidi"/>
            <w:noProof/>
            <w:sz w:val="22"/>
            <w:szCs w:val="22"/>
            <w:lang w:val="en-US" w:eastAsia="pt-BR"/>
            <w:rPrChange w:id="151"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52" w:author="Ryan Lemos" w:date="2019-05-22T10:18:00Z">
              <w:rPr>
                <w:i/>
                <w:noProof/>
              </w:rPr>
            </w:rPrChange>
          </w:rPr>
          <w:t>Representational State Transfer Application Programming Interfaces</w:t>
        </w:r>
        <w:r w:rsidRPr="006D241F">
          <w:rPr>
            <w:noProof/>
            <w:lang w:val="en-US"/>
            <w:rPrChange w:id="153" w:author="Ryan Lemos" w:date="2019-05-22T10:18:00Z">
              <w:rPr>
                <w:noProof/>
              </w:rPr>
            </w:rPrChange>
          </w:rPr>
          <w:t xml:space="preserve"> (API REST)</w:t>
        </w:r>
        <w:r w:rsidRPr="006D241F">
          <w:rPr>
            <w:noProof/>
            <w:lang w:val="en-US"/>
            <w:rPrChange w:id="154" w:author="Ryan Lemos" w:date="2019-05-22T10:18:00Z">
              <w:rPr>
                <w:noProof/>
              </w:rPr>
            </w:rPrChange>
          </w:rPr>
          <w:tab/>
        </w:r>
        <w:r>
          <w:rPr>
            <w:noProof/>
          </w:rPr>
          <w:fldChar w:fldCharType="begin"/>
        </w:r>
        <w:r w:rsidRPr="006D241F">
          <w:rPr>
            <w:noProof/>
            <w:lang w:val="en-US"/>
            <w:rPrChange w:id="155" w:author="Ryan Lemos" w:date="2019-05-22T10:18:00Z">
              <w:rPr>
                <w:noProof/>
              </w:rPr>
            </w:rPrChange>
          </w:rPr>
          <w:instrText xml:space="preserve"> PAGEREF _Toc2273656 \h </w:instrText>
        </w:r>
      </w:ins>
      <w:r>
        <w:rPr>
          <w:noProof/>
        </w:rPr>
      </w:r>
      <w:r>
        <w:rPr>
          <w:noProof/>
        </w:rPr>
        <w:fldChar w:fldCharType="separate"/>
      </w:r>
      <w:ins w:id="156" w:author="Ryan Lemos" w:date="2019-02-28T19:13:00Z">
        <w:r w:rsidRPr="006D241F">
          <w:rPr>
            <w:noProof/>
            <w:lang w:val="en-US"/>
            <w:rPrChange w:id="157" w:author="Ryan Lemos" w:date="2019-05-22T10:18:00Z">
              <w:rPr>
                <w:noProof/>
              </w:rPr>
            </w:rPrChange>
          </w:rPr>
          <w:t>38</w:t>
        </w:r>
        <w:r>
          <w:rPr>
            <w:noProof/>
          </w:rPr>
          <w:fldChar w:fldCharType="end"/>
        </w:r>
      </w:ins>
    </w:p>
    <w:p w:rsidR="00A1160D" w:rsidRDefault="00A1160D">
      <w:pPr>
        <w:pStyle w:val="Sumrio3"/>
        <w:rPr>
          <w:ins w:id="158" w:author="Ryan Lemos" w:date="2019-02-28T19:13:00Z"/>
          <w:rFonts w:asciiTheme="minorHAnsi" w:eastAsiaTheme="minorEastAsia" w:hAnsiTheme="minorHAnsi" w:cstheme="minorBidi"/>
          <w:b w:val="0"/>
          <w:iCs w:val="0"/>
          <w:noProof/>
          <w:sz w:val="22"/>
          <w:szCs w:val="22"/>
          <w:lang w:eastAsia="pt-BR"/>
        </w:rPr>
      </w:pPr>
      <w:ins w:id="159"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160" w:author="Ryan Lemos" w:date="2019-02-28T19:13:00Z">
        <w:r>
          <w:rPr>
            <w:noProof/>
          </w:rPr>
          <w:t>39</w:t>
        </w:r>
        <w:r>
          <w:rPr>
            <w:noProof/>
          </w:rPr>
          <w:fldChar w:fldCharType="end"/>
        </w:r>
      </w:ins>
    </w:p>
    <w:p w:rsidR="00A1160D" w:rsidRDefault="00A1160D">
      <w:pPr>
        <w:pStyle w:val="Sumrio1"/>
        <w:tabs>
          <w:tab w:val="left" w:pos="1200"/>
          <w:tab w:val="right" w:leader="dot" w:pos="9061"/>
        </w:tabs>
        <w:rPr>
          <w:ins w:id="161" w:author="Ryan Lemos" w:date="2019-02-28T19:13:00Z"/>
          <w:rFonts w:asciiTheme="minorHAnsi" w:eastAsiaTheme="minorEastAsia" w:hAnsiTheme="minorHAnsi" w:cstheme="minorBidi"/>
          <w:b w:val="0"/>
          <w:bCs w:val="0"/>
          <w:caps w:val="0"/>
          <w:noProof/>
          <w:sz w:val="22"/>
          <w:szCs w:val="22"/>
          <w:lang w:eastAsia="pt-BR"/>
        </w:rPr>
      </w:pPr>
      <w:ins w:id="162"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163" w:author="Ryan Lemos" w:date="2019-02-28T19:13:00Z">
        <w:r>
          <w:rPr>
            <w:noProof/>
          </w:rPr>
          <w:t>41</w:t>
        </w:r>
        <w:r>
          <w:rPr>
            <w:noProof/>
          </w:rPr>
          <w:fldChar w:fldCharType="end"/>
        </w:r>
      </w:ins>
    </w:p>
    <w:p w:rsidR="00A1160D" w:rsidRDefault="00A1160D">
      <w:pPr>
        <w:pStyle w:val="Sumrio2"/>
        <w:tabs>
          <w:tab w:val="left" w:pos="1200"/>
          <w:tab w:val="right" w:leader="dot" w:pos="9061"/>
        </w:tabs>
        <w:rPr>
          <w:ins w:id="164" w:author="Ryan Lemos" w:date="2019-02-28T19:13:00Z"/>
          <w:rFonts w:asciiTheme="minorHAnsi" w:eastAsiaTheme="minorEastAsia" w:hAnsiTheme="minorHAnsi" w:cstheme="minorBidi"/>
          <w:caps w:val="0"/>
          <w:noProof/>
          <w:sz w:val="22"/>
          <w:szCs w:val="22"/>
          <w:lang w:eastAsia="pt-BR"/>
        </w:rPr>
      </w:pPr>
      <w:ins w:id="165"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166" w:author="Ryan Lemos" w:date="2019-02-28T19:13:00Z">
        <w:r>
          <w:rPr>
            <w:noProof/>
          </w:rPr>
          <w:t>41</w:t>
        </w:r>
        <w:r>
          <w:rPr>
            <w:noProof/>
          </w:rPr>
          <w:fldChar w:fldCharType="end"/>
        </w:r>
      </w:ins>
    </w:p>
    <w:p w:rsidR="00A1160D" w:rsidRDefault="00A1160D">
      <w:pPr>
        <w:pStyle w:val="Sumrio2"/>
        <w:tabs>
          <w:tab w:val="left" w:pos="1200"/>
          <w:tab w:val="right" w:leader="dot" w:pos="9061"/>
        </w:tabs>
        <w:rPr>
          <w:ins w:id="167" w:author="Ryan Lemos" w:date="2019-02-28T19:13:00Z"/>
          <w:rFonts w:asciiTheme="minorHAnsi" w:eastAsiaTheme="minorEastAsia" w:hAnsiTheme="minorHAnsi" w:cstheme="minorBidi"/>
          <w:caps w:val="0"/>
          <w:noProof/>
          <w:sz w:val="22"/>
          <w:szCs w:val="22"/>
          <w:lang w:eastAsia="pt-BR"/>
        </w:rPr>
      </w:pPr>
      <w:ins w:id="168"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169" w:author="Ryan Lemos" w:date="2019-02-28T19:13:00Z">
        <w:r>
          <w:rPr>
            <w:noProof/>
          </w:rPr>
          <w:t>42</w:t>
        </w:r>
        <w:r>
          <w:rPr>
            <w:noProof/>
          </w:rPr>
          <w:fldChar w:fldCharType="end"/>
        </w:r>
      </w:ins>
    </w:p>
    <w:p w:rsidR="00A1160D" w:rsidRDefault="00A1160D">
      <w:pPr>
        <w:pStyle w:val="Sumrio3"/>
        <w:rPr>
          <w:ins w:id="170" w:author="Ryan Lemos" w:date="2019-02-28T19:13:00Z"/>
          <w:rFonts w:asciiTheme="minorHAnsi" w:eastAsiaTheme="minorEastAsia" w:hAnsiTheme="minorHAnsi" w:cstheme="minorBidi"/>
          <w:b w:val="0"/>
          <w:iCs w:val="0"/>
          <w:noProof/>
          <w:sz w:val="22"/>
          <w:szCs w:val="22"/>
          <w:lang w:eastAsia="pt-BR"/>
        </w:rPr>
      </w:pPr>
      <w:ins w:id="171"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172" w:author="Ryan Lemos" w:date="2019-02-28T19:13:00Z">
        <w:r>
          <w:rPr>
            <w:noProof/>
          </w:rPr>
          <w:t>42</w:t>
        </w:r>
        <w:r>
          <w:rPr>
            <w:noProof/>
          </w:rPr>
          <w:fldChar w:fldCharType="end"/>
        </w:r>
      </w:ins>
    </w:p>
    <w:p w:rsidR="00A1160D" w:rsidRDefault="00A1160D">
      <w:pPr>
        <w:pStyle w:val="Sumrio4"/>
        <w:tabs>
          <w:tab w:val="left" w:pos="1200"/>
          <w:tab w:val="right" w:leader="dot" w:pos="9061"/>
        </w:tabs>
        <w:rPr>
          <w:ins w:id="173" w:author="Ryan Lemos" w:date="2019-02-28T19:13:00Z"/>
          <w:rFonts w:asciiTheme="minorHAnsi" w:eastAsiaTheme="minorEastAsia" w:hAnsiTheme="minorHAnsi" w:cstheme="minorBidi"/>
          <w:noProof/>
          <w:sz w:val="22"/>
          <w:szCs w:val="22"/>
          <w:lang w:eastAsia="pt-BR"/>
        </w:rPr>
      </w:pPr>
      <w:ins w:id="174"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175" w:author="Ryan Lemos" w:date="2019-02-28T19:13:00Z">
        <w:r>
          <w:rPr>
            <w:noProof/>
          </w:rPr>
          <w:t>43</w:t>
        </w:r>
        <w:r>
          <w:rPr>
            <w:noProof/>
          </w:rPr>
          <w:fldChar w:fldCharType="end"/>
        </w:r>
      </w:ins>
    </w:p>
    <w:p w:rsidR="00A1160D" w:rsidRDefault="00A1160D">
      <w:pPr>
        <w:pStyle w:val="Sumrio4"/>
        <w:tabs>
          <w:tab w:val="left" w:pos="1200"/>
          <w:tab w:val="right" w:leader="dot" w:pos="9061"/>
        </w:tabs>
        <w:rPr>
          <w:ins w:id="176" w:author="Ryan Lemos" w:date="2019-02-28T19:13:00Z"/>
          <w:rFonts w:asciiTheme="minorHAnsi" w:eastAsiaTheme="minorEastAsia" w:hAnsiTheme="minorHAnsi" w:cstheme="minorBidi"/>
          <w:noProof/>
          <w:sz w:val="22"/>
          <w:szCs w:val="22"/>
          <w:lang w:eastAsia="pt-BR"/>
        </w:rPr>
      </w:pPr>
      <w:ins w:id="177"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178" w:author="Ryan Lemos" w:date="2019-02-28T19:13:00Z">
        <w:r>
          <w:rPr>
            <w:noProof/>
          </w:rPr>
          <w:t>44</w:t>
        </w:r>
        <w:r>
          <w:rPr>
            <w:noProof/>
          </w:rPr>
          <w:fldChar w:fldCharType="end"/>
        </w:r>
      </w:ins>
    </w:p>
    <w:p w:rsidR="00A1160D" w:rsidRDefault="00A1160D">
      <w:pPr>
        <w:pStyle w:val="Sumrio3"/>
        <w:rPr>
          <w:ins w:id="179" w:author="Ryan Lemos" w:date="2019-02-28T19:13:00Z"/>
          <w:rFonts w:asciiTheme="minorHAnsi" w:eastAsiaTheme="minorEastAsia" w:hAnsiTheme="minorHAnsi" w:cstheme="minorBidi"/>
          <w:b w:val="0"/>
          <w:iCs w:val="0"/>
          <w:noProof/>
          <w:sz w:val="22"/>
          <w:szCs w:val="22"/>
          <w:lang w:eastAsia="pt-BR"/>
        </w:rPr>
      </w:pPr>
      <w:ins w:id="180"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181" w:author="Ryan Lemos" w:date="2019-02-28T19:13:00Z">
        <w:r>
          <w:rPr>
            <w:noProof/>
          </w:rPr>
          <w:t>47</w:t>
        </w:r>
        <w:r>
          <w:rPr>
            <w:noProof/>
          </w:rPr>
          <w:fldChar w:fldCharType="end"/>
        </w:r>
      </w:ins>
    </w:p>
    <w:p w:rsidR="00A1160D" w:rsidRDefault="00A1160D">
      <w:pPr>
        <w:pStyle w:val="Sumrio4"/>
        <w:tabs>
          <w:tab w:val="left" w:pos="1200"/>
          <w:tab w:val="right" w:leader="dot" w:pos="9061"/>
        </w:tabs>
        <w:rPr>
          <w:ins w:id="182" w:author="Ryan Lemos" w:date="2019-02-28T19:13:00Z"/>
          <w:rFonts w:asciiTheme="minorHAnsi" w:eastAsiaTheme="minorEastAsia" w:hAnsiTheme="minorHAnsi" w:cstheme="minorBidi"/>
          <w:noProof/>
          <w:sz w:val="22"/>
          <w:szCs w:val="22"/>
          <w:lang w:eastAsia="pt-BR"/>
        </w:rPr>
      </w:pPr>
      <w:ins w:id="183"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184" w:author="Ryan Lemos" w:date="2019-02-28T19:13:00Z">
        <w:r>
          <w:rPr>
            <w:noProof/>
          </w:rPr>
          <w:t>49</w:t>
        </w:r>
        <w:r>
          <w:rPr>
            <w:noProof/>
          </w:rPr>
          <w:fldChar w:fldCharType="end"/>
        </w:r>
      </w:ins>
    </w:p>
    <w:p w:rsidR="00A1160D" w:rsidRDefault="00A1160D">
      <w:pPr>
        <w:pStyle w:val="Sumrio4"/>
        <w:tabs>
          <w:tab w:val="left" w:pos="1200"/>
          <w:tab w:val="right" w:leader="dot" w:pos="9061"/>
        </w:tabs>
        <w:rPr>
          <w:ins w:id="185" w:author="Ryan Lemos" w:date="2019-02-28T19:13:00Z"/>
          <w:rFonts w:asciiTheme="minorHAnsi" w:eastAsiaTheme="minorEastAsia" w:hAnsiTheme="minorHAnsi" w:cstheme="minorBidi"/>
          <w:noProof/>
          <w:sz w:val="22"/>
          <w:szCs w:val="22"/>
          <w:lang w:eastAsia="pt-BR"/>
        </w:rPr>
      </w:pPr>
      <w:ins w:id="186"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187" w:author="Ryan Lemos" w:date="2019-02-28T19:13:00Z">
        <w:r>
          <w:rPr>
            <w:noProof/>
          </w:rPr>
          <w:t>54</w:t>
        </w:r>
        <w:r>
          <w:rPr>
            <w:noProof/>
          </w:rPr>
          <w:fldChar w:fldCharType="end"/>
        </w:r>
      </w:ins>
    </w:p>
    <w:p w:rsidR="00A1160D" w:rsidRDefault="00A1160D">
      <w:pPr>
        <w:pStyle w:val="Sumrio4"/>
        <w:tabs>
          <w:tab w:val="left" w:pos="1200"/>
          <w:tab w:val="right" w:leader="dot" w:pos="9061"/>
        </w:tabs>
        <w:rPr>
          <w:ins w:id="188" w:author="Ryan Lemos" w:date="2019-02-28T19:13:00Z"/>
          <w:rFonts w:asciiTheme="minorHAnsi" w:eastAsiaTheme="minorEastAsia" w:hAnsiTheme="minorHAnsi" w:cstheme="minorBidi"/>
          <w:noProof/>
          <w:sz w:val="22"/>
          <w:szCs w:val="22"/>
          <w:lang w:eastAsia="pt-BR"/>
        </w:rPr>
      </w:pPr>
      <w:ins w:id="189"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190" w:author="Ryan Lemos" w:date="2019-02-28T19:13:00Z">
        <w:r>
          <w:rPr>
            <w:noProof/>
          </w:rPr>
          <w:t>57</w:t>
        </w:r>
        <w:r>
          <w:rPr>
            <w:noProof/>
          </w:rPr>
          <w:fldChar w:fldCharType="end"/>
        </w:r>
      </w:ins>
    </w:p>
    <w:p w:rsidR="00A1160D" w:rsidRDefault="00A1160D">
      <w:pPr>
        <w:pStyle w:val="Sumrio4"/>
        <w:tabs>
          <w:tab w:val="left" w:pos="1200"/>
          <w:tab w:val="right" w:leader="dot" w:pos="9061"/>
        </w:tabs>
        <w:rPr>
          <w:ins w:id="191" w:author="Ryan Lemos" w:date="2019-02-28T19:13:00Z"/>
          <w:rFonts w:asciiTheme="minorHAnsi" w:eastAsiaTheme="minorEastAsia" w:hAnsiTheme="minorHAnsi" w:cstheme="minorBidi"/>
          <w:noProof/>
          <w:sz w:val="22"/>
          <w:szCs w:val="22"/>
          <w:lang w:eastAsia="pt-BR"/>
        </w:rPr>
      </w:pPr>
      <w:ins w:id="192"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193" w:author="Ryan Lemos" w:date="2019-02-28T19:13:00Z">
        <w:r>
          <w:rPr>
            <w:noProof/>
          </w:rPr>
          <w:t>68</w:t>
        </w:r>
        <w:r>
          <w:rPr>
            <w:noProof/>
          </w:rPr>
          <w:fldChar w:fldCharType="end"/>
        </w:r>
      </w:ins>
    </w:p>
    <w:p w:rsidR="00A1160D" w:rsidRDefault="00A1160D">
      <w:pPr>
        <w:pStyle w:val="Sumrio4"/>
        <w:tabs>
          <w:tab w:val="left" w:pos="1200"/>
          <w:tab w:val="right" w:leader="dot" w:pos="9061"/>
        </w:tabs>
        <w:rPr>
          <w:ins w:id="194" w:author="Ryan Lemos" w:date="2019-02-28T19:13:00Z"/>
          <w:rFonts w:asciiTheme="minorHAnsi" w:eastAsiaTheme="minorEastAsia" w:hAnsiTheme="minorHAnsi" w:cstheme="minorBidi"/>
          <w:noProof/>
          <w:sz w:val="22"/>
          <w:szCs w:val="22"/>
          <w:lang w:eastAsia="pt-BR"/>
        </w:rPr>
      </w:pPr>
      <w:ins w:id="195"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196" w:author="Ryan Lemos" w:date="2019-02-28T19:13:00Z">
        <w:r>
          <w:rPr>
            <w:noProof/>
          </w:rPr>
          <w:t>73</w:t>
        </w:r>
        <w:r>
          <w:rPr>
            <w:noProof/>
          </w:rPr>
          <w:fldChar w:fldCharType="end"/>
        </w:r>
      </w:ins>
    </w:p>
    <w:p w:rsidR="00A1160D" w:rsidRDefault="00A1160D">
      <w:pPr>
        <w:pStyle w:val="Sumrio2"/>
        <w:tabs>
          <w:tab w:val="right" w:leader="dot" w:pos="9061"/>
        </w:tabs>
        <w:rPr>
          <w:ins w:id="197" w:author="Ryan Lemos" w:date="2019-02-28T19:13:00Z"/>
          <w:rFonts w:asciiTheme="minorHAnsi" w:eastAsiaTheme="minorEastAsia" w:hAnsiTheme="minorHAnsi" w:cstheme="minorBidi"/>
          <w:caps w:val="0"/>
          <w:noProof/>
          <w:sz w:val="22"/>
          <w:szCs w:val="22"/>
          <w:lang w:eastAsia="pt-BR"/>
        </w:rPr>
      </w:pPr>
      <w:ins w:id="198"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99" w:author="Ryan Lemos" w:date="2019-02-28T19:13:00Z">
        <w:r>
          <w:rPr>
            <w:noProof/>
          </w:rPr>
          <w:t>75</w:t>
        </w:r>
        <w:r>
          <w:rPr>
            <w:noProof/>
          </w:rPr>
          <w:fldChar w:fldCharType="end"/>
        </w:r>
      </w:ins>
    </w:p>
    <w:p w:rsidR="00A1160D" w:rsidRDefault="00A1160D">
      <w:pPr>
        <w:pStyle w:val="Sumrio1"/>
        <w:tabs>
          <w:tab w:val="left" w:pos="1200"/>
          <w:tab w:val="right" w:leader="dot" w:pos="9061"/>
        </w:tabs>
        <w:rPr>
          <w:ins w:id="200" w:author="Ryan Lemos" w:date="2019-02-28T19:13:00Z"/>
          <w:rFonts w:asciiTheme="minorHAnsi" w:eastAsiaTheme="minorEastAsia" w:hAnsiTheme="minorHAnsi" w:cstheme="minorBidi"/>
          <w:b w:val="0"/>
          <w:bCs w:val="0"/>
          <w:caps w:val="0"/>
          <w:noProof/>
          <w:sz w:val="22"/>
          <w:szCs w:val="22"/>
          <w:lang w:eastAsia="pt-BR"/>
        </w:rPr>
      </w:pPr>
      <w:ins w:id="201"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202" w:author="Ryan Lemos" w:date="2019-02-28T19:13:00Z">
        <w:r>
          <w:rPr>
            <w:noProof/>
          </w:rPr>
          <w:t>76</w:t>
        </w:r>
        <w:r>
          <w:rPr>
            <w:noProof/>
          </w:rPr>
          <w:fldChar w:fldCharType="end"/>
        </w:r>
      </w:ins>
    </w:p>
    <w:p w:rsidR="00A1160D" w:rsidRDefault="00A1160D">
      <w:pPr>
        <w:pStyle w:val="Sumrio1"/>
        <w:tabs>
          <w:tab w:val="right" w:leader="dot" w:pos="9061"/>
        </w:tabs>
        <w:rPr>
          <w:ins w:id="203" w:author="Ryan Lemos" w:date="2019-02-28T19:13:00Z"/>
          <w:rFonts w:asciiTheme="minorHAnsi" w:eastAsiaTheme="minorEastAsia" w:hAnsiTheme="minorHAnsi" w:cstheme="minorBidi"/>
          <w:b w:val="0"/>
          <w:bCs w:val="0"/>
          <w:caps w:val="0"/>
          <w:noProof/>
          <w:sz w:val="22"/>
          <w:szCs w:val="22"/>
          <w:lang w:eastAsia="pt-BR"/>
        </w:rPr>
      </w:pPr>
      <w:ins w:id="204"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205" w:author="Ryan Lemos" w:date="2019-02-28T19:13:00Z">
        <w:r>
          <w:rPr>
            <w:noProof/>
          </w:rPr>
          <w:t>77</w:t>
        </w:r>
        <w:r>
          <w:rPr>
            <w:noProof/>
          </w:rPr>
          <w:fldChar w:fldCharType="end"/>
        </w:r>
      </w:ins>
    </w:p>
    <w:p w:rsidR="00A1160D" w:rsidRDefault="00A1160D">
      <w:pPr>
        <w:pStyle w:val="Sumrio1"/>
        <w:tabs>
          <w:tab w:val="right" w:leader="dot" w:pos="9061"/>
        </w:tabs>
        <w:rPr>
          <w:ins w:id="206" w:author="Ryan Lemos" w:date="2019-02-28T19:13:00Z"/>
          <w:rFonts w:asciiTheme="minorHAnsi" w:eastAsiaTheme="minorEastAsia" w:hAnsiTheme="minorHAnsi" w:cstheme="minorBidi"/>
          <w:b w:val="0"/>
          <w:bCs w:val="0"/>
          <w:caps w:val="0"/>
          <w:noProof/>
          <w:sz w:val="22"/>
          <w:szCs w:val="22"/>
          <w:lang w:eastAsia="pt-BR"/>
        </w:rPr>
      </w:pPr>
      <w:ins w:id="207"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208"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209" w:author="Ryan Lemos" w:date="2019-02-28T19:13:00Z"/>
          <w:rFonts w:asciiTheme="minorHAnsi" w:eastAsiaTheme="minorEastAsia" w:hAnsiTheme="minorHAnsi" w:cstheme="minorBidi"/>
          <w:b w:val="0"/>
          <w:bCs w:val="0"/>
          <w:caps w:val="0"/>
          <w:noProof/>
          <w:sz w:val="22"/>
          <w:szCs w:val="22"/>
          <w:lang w:eastAsia="pt-BR"/>
        </w:rPr>
      </w:pPr>
      <w:del w:id="210"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211" w:author="Ryan Lemos" w:date="2019-02-28T19:13:00Z"/>
          <w:rFonts w:asciiTheme="minorHAnsi" w:eastAsiaTheme="minorEastAsia" w:hAnsiTheme="minorHAnsi" w:cstheme="minorBidi"/>
          <w:b w:val="0"/>
          <w:bCs w:val="0"/>
          <w:caps w:val="0"/>
          <w:noProof/>
          <w:sz w:val="22"/>
          <w:szCs w:val="22"/>
          <w:lang w:eastAsia="pt-BR"/>
        </w:rPr>
      </w:pPr>
      <w:del w:id="212"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213" w:author="Ryan Lemos" w:date="2019-02-28T19:13:00Z"/>
          <w:rFonts w:asciiTheme="minorHAnsi" w:eastAsiaTheme="minorEastAsia" w:hAnsiTheme="minorHAnsi" w:cstheme="minorBidi"/>
          <w:caps w:val="0"/>
          <w:noProof/>
          <w:sz w:val="22"/>
          <w:szCs w:val="22"/>
          <w:lang w:eastAsia="pt-BR"/>
        </w:rPr>
      </w:pPr>
      <w:del w:id="214"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215" w:author="Ryan Lemos" w:date="2019-02-28T19:13:00Z"/>
          <w:rFonts w:asciiTheme="minorHAnsi" w:eastAsiaTheme="minorEastAsia" w:hAnsiTheme="minorHAnsi" w:cstheme="minorBidi"/>
          <w:b w:val="0"/>
          <w:iCs w:val="0"/>
          <w:noProof/>
          <w:sz w:val="22"/>
          <w:szCs w:val="22"/>
          <w:lang w:eastAsia="pt-BR"/>
        </w:rPr>
      </w:pPr>
      <w:del w:id="216"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217" w:author="Ryan Lemos" w:date="2019-02-28T19:13:00Z"/>
          <w:rFonts w:asciiTheme="minorHAnsi" w:eastAsiaTheme="minorEastAsia" w:hAnsiTheme="minorHAnsi" w:cstheme="minorBidi"/>
          <w:caps w:val="0"/>
          <w:noProof/>
          <w:sz w:val="22"/>
          <w:szCs w:val="22"/>
          <w:lang w:eastAsia="pt-BR"/>
        </w:rPr>
      </w:pPr>
      <w:del w:id="218"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219" w:author="Ryan Lemos" w:date="2019-02-28T19:13:00Z"/>
          <w:rFonts w:asciiTheme="minorHAnsi" w:eastAsiaTheme="minorEastAsia" w:hAnsiTheme="minorHAnsi" w:cstheme="minorBidi"/>
          <w:b w:val="0"/>
          <w:iCs w:val="0"/>
          <w:noProof/>
          <w:sz w:val="22"/>
          <w:szCs w:val="22"/>
          <w:lang w:eastAsia="pt-BR"/>
        </w:rPr>
      </w:pPr>
      <w:del w:id="220"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221" w:author="Ryan Lemos" w:date="2019-02-28T19:13:00Z"/>
          <w:rFonts w:asciiTheme="minorHAnsi" w:eastAsiaTheme="minorEastAsia" w:hAnsiTheme="minorHAnsi" w:cstheme="minorBidi"/>
          <w:b w:val="0"/>
          <w:iCs w:val="0"/>
          <w:noProof/>
          <w:sz w:val="22"/>
          <w:szCs w:val="22"/>
          <w:lang w:eastAsia="pt-BR"/>
        </w:rPr>
      </w:pPr>
      <w:del w:id="222"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223" w:author="Ryan Lemos" w:date="2019-02-28T19:13:00Z"/>
          <w:rFonts w:asciiTheme="minorHAnsi" w:eastAsiaTheme="minorEastAsia" w:hAnsiTheme="minorHAnsi" w:cstheme="minorBidi"/>
          <w:b w:val="0"/>
          <w:iCs w:val="0"/>
          <w:noProof/>
          <w:sz w:val="22"/>
          <w:szCs w:val="22"/>
          <w:lang w:eastAsia="pt-BR"/>
        </w:rPr>
      </w:pPr>
      <w:del w:id="224"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225" w:author="Ryan Lemos" w:date="2019-02-28T19:13:00Z"/>
          <w:rFonts w:asciiTheme="minorHAnsi" w:eastAsiaTheme="minorEastAsia" w:hAnsiTheme="minorHAnsi" w:cstheme="minorBidi"/>
          <w:noProof/>
          <w:sz w:val="22"/>
          <w:szCs w:val="22"/>
          <w:lang w:eastAsia="pt-BR"/>
        </w:rPr>
      </w:pPr>
      <w:del w:id="226"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227" w:author="Ryan Lemos" w:date="2019-02-28T19:13:00Z"/>
          <w:rFonts w:asciiTheme="minorHAnsi" w:eastAsiaTheme="minorEastAsia" w:hAnsiTheme="minorHAnsi" w:cstheme="minorBidi"/>
          <w:noProof/>
          <w:sz w:val="22"/>
          <w:szCs w:val="22"/>
          <w:lang w:eastAsia="pt-BR"/>
        </w:rPr>
      </w:pPr>
      <w:del w:id="228"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229" w:author="Ryan Lemos" w:date="2019-02-28T19:13:00Z"/>
          <w:rFonts w:asciiTheme="minorHAnsi" w:eastAsiaTheme="minorEastAsia" w:hAnsiTheme="minorHAnsi" w:cstheme="minorBidi"/>
          <w:noProof/>
          <w:sz w:val="22"/>
          <w:szCs w:val="22"/>
          <w:lang w:eastAsia="pt-BR"/>
        </w:rPr>
      </w:pPr>
      <w:del w:id="230"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231" w:author="Ryan Lemos" w:date="2019-02-28T19:13:00Z"/>
          <w:rFonts w:asciiTheme="minorHAnsi" w:eastAsiaTheme="minorEastAsia" w:hAnsiTheme="minorHAnsi" w:cstheme="minorBidi"/>
          <w:b w:val="0"/>
          <w:iCs w:val="0"/>
          <w:noProof/>
          <w:sz w:val="22"/>
          <w:szCs w:val="22"/>
          <w:lang w:eastAsia="pt-BR"/>
        </w:rPr>
      </w:pPr>
      <w:del w:id="232"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233" w:author="Ryan Lemos" w:date="2019-02-28T19:13:00Z"/>
          <w:rFonts w:asciiTheme="minorHAnsi" w:eastAsiaTheme="minorEastAsia" w:hAnsiTheme="minorHAnsi" w:cstheme="minorBidi"/>
          <w:noProof/>
          <w:sz w:val="22"/>
          <w:szCs w:val="22"/>
          <w:lang w:eastAsia="pt-BR"/>
        </w:rPr>
      </w:pPr>
      <w:del w:id="234" w:author="Ryan Lemos" w:date="2019-02-28T19:13:00Z">
        <w:r w:rsidRPr="006D241F" w:rsidDel="00A1160D">
          <w:rPr>
            <w:noProof/>
            <w:rPrChange w:id="235"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36" w:author="Ryan Lemos" w:date="2019-05-22T10:18:00Z">
              <w:rPr>
                <w:i/>
                <w:noProof/>
                <w:lang w:val="en-US"/>
              </w:rPr>
            </w:rPrChange>
          </w:rPr>
          <w:delText>Hyper Text Markup Language</w:delText>
        </w:r>
        <w:r w:rsidRPr="006D241F" w:rsidDel="00A1160D">
          <w:rPr>
            <w:noProof/>
            <w:rPrChange w:id="237" w:author="Ryan Lemos" w:date="2019-05-22T10:18:00Z">
              <w:rPr>
                <w:noProof/>
                <w:lang w:val="en-US"/>
              </w:rPr>
            </w:rPrChange>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238" w:author="Ryan Lemos" w:date="2019-02-28T19:13:00Z"/>
          <w:rFonts w:asciiTheme="minorHAnsi" w:eastAsiaTheme="minorEastAsia" w:hAnsiTheme="minorHAnsi" w:cstheme="minorBidi"/>
          <w:noProof/>
          <w:sz w:val="22"/>
          <w:szCs w:val="22"/>
          <w:lang w:eastAsia="pt-BR"/>
        </w:rPr>
      </w:pPr>
      <w:del w:id="239"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240" w:author="Ryan Lemos" w:date="2019-02-28T19:13:00Z"/>
          <w:rFonts w:asciiTheme="minorHAnsi" w:eastAsiaTheme="minorEastAsia" w:hAnsiTheme="minorHAnsi" w:cstheme="minorBidi"/>
          <w:noProof/>
          <w:sz w:val="22"/>
          <w:szCs w:val="22"/>
          <w:lang w:eastAsia="pt-BR"/>
        </w:rPr>
      </w:pPr>
      <w:del w:id="241"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242" w:author="Ryan Lemos" w:date="2019-02-28T19:13:00Z"/>
          <w:rFonts w:asciiTheme="minorHAnsi" w:eastAsiaTheme="minorEastAsia" w:hAnsiTheme="minorHAnsi" w:cstheme="minorBidi"/>
          <w:noProof/>
          <w:sz w:val="22"/>
          <w:szCs w:val="22"/>
          <w:lang w:eastAsia="pt-BR"/>
        </w:rPr>
      </w:pPr>
      <w:del w:id="243"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244" w:author="Ryan Lemos" w:date="2019-02-28T19:13:00Z"/>
          <w:rFonts w:asciiTheme="minorHAnsi" w:eastAsiaTheme="minorEastAsia" w:hAnsiTheme="minorHAnsi" w:cstheme="minorBidi"/>
          <w:noProof/>
          <w:sz w:val="22"/>
          <w:szCs w:val="22"/>
          <w:lang w:eastAsia="pt-BR"/>
        </w:rPr>
      </w:pPr>
      <w:del w:id="245"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246" w:author="Ryan Lemos" w:date="2019-02-28T19:13:00Z"/>
          <w:rFonts w:asciiTheme="minorHAnsi" w:eastAsiaTheme="minorEastAsia" w:hAnsiTheme="minorHAnsi" w:cstheme="minorBidi"/>
          <w:noProof/>
          <w:sz w:val="22"/>
          <w:szCs w:val="22"/>
          <w:lang w:eastAsia="pt-BR"/>
        </w:rPr>
      </w:pPr>
      <w:del w:id="247"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248" w:author="Ryan Lemos" w:date="2019-02-28T19:13:00Z"/>
          <w:rFonts w:asciiTheme="minorHAnsi" w:eastAsiaTheme="minorEastAsia" w:hAnsiTheme="minorHAnsi" w:cstheme="minorBidi"/>
          <w:noProof/>
          <w:sz w:val="22"/>
          <w:szCs w:val="22"/>
          <w:lang w:eastAsia="pt-BR"/>
        </w:rPr>
      </w:pPr>
      <w:del w:id="249"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250" w:author="Ryan Lemos" w:date="2019-02-28T19:13:00Z"/>
          <w:rFonts w:asciiTheme="minorHAnsi" w:eastAsiaTheme="minorEastAsia" w:hAnsiTheme="minorHAnsi" w:cstheme="minorBidi"/>
          <w:b w:val="0"/>
          <w:iCs w:val="0"/>
          <w:noProof/>
          <w:sz w:val="22"/>
          <w:szCs w:val="22"/>
          <w:lang w:eastAsia="pt-BR"/>
        </w:rPr>
      </w:pPr>
      <w:del w:id="251"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252" w:author="Ryan Lemos" w:date="2019-02-28T19:13:00Z"/>
          <w:rFonts w:asciiTheme="minorHAnsi" w:eastAsiaTheme="minorEastAsia" w:hAnsiTheme="minorHAnsi" w:cstheme="minorBidi"/>
          <w:b w:val="0"/>
          <w:bCs w:val="0"/>
          <w:caps w:val="0"/>
          <w:noProof/>
          <w:sz w:val="22"/>
          <w:szCs w:val="22"/>
          <w:lang w:eastAsia="pt-BR"/>
        </w:rPr>
      </w:pPr>
      <w:del w:id="253"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254" w:author="Ryan Lemos" w:date="2019-02-28T19:13:00Z"/>
          <w:rFonts w:asciiTheme="minorHAnsi" w:eastAsiaTheme="minorEastAsia" w:hAnsiTheme="minorHAnsi" w:cstheme="minorBidi"/>
          <w:b w:val="0"/>
          <w:bCs w:val="0"/>
          <w:caps w:val="0"/>
          <w:noProof/>
          <w:sz w:val="22"/>
          <w:szCs w:val="22"/>
          <w:lang w:eastAsia="pt-BR"/>
        </w:rPr>
      </w:pPr>
      <w:del w:id="255"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256" w:author="Ryan Lemos" w:date="2019-02-28T19:13:00Z"/>
          <w:rFonts w:asciiTheme="minorHAnsi" w:eastAsiaTheme="minorEastAsia" w:hAnsiTheme="minorHAnsi" w:cstheme="minorBidi"/>
          <w:b w:val="0"/>
          <w:bCs w:val="0"/>
          <w:caps w:val="0"/>
          <w:noProof/>
          <w:sz w:val="22"/>
          <w:szCs w:val="22"/>
          <w:lang w:eastAsia="pt-BR"/>
        </w:rPr>
      </w:pPr>
      <w:del w:id="257"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258" w:name="_Ref528267984"/>
      <w:bookmarkStart w:id="259" w:name="_Toc2273637"/>
      <w:r w:rsidRPr="006A6D09">
        <w:rPr>
          <w:szCs w:val="24"/>
        </w:rPr>
        <w:lastRenderedPageBreak/>
        <w:t>INTRODUÇÃO</w:t>
      </w:r>
      <w:bookmarkEnd w:id="258"/>
      <w:bookmarkEnd w:id="259"/>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60" w:author="Ryan Lemos" w:date="2019-03-01T09:11:00Z">
        <w:r w:rsidR="003B49D8">
          <w:t xml:space="preserve"> o</w:t>
        </w:r>
      </w:ins>
      <w:r w:rsidR="00171370">
        <w:t xml:space="preserve"> conte</w:t>
      </w:r>
      <w:r w:rsidR="007B61FF">
        <w:t>ú</w:t>
      </w:r>
      <w:r w:rsidR="00171370">
        <w:t>do</w:t>
      </w:r>
      <w:del w:id="261"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62" w:name="_Ref528269096"/>
      <w:bookmarkStart w:id="263" w:name="_Toc2273638"/>
      <w:r>
        <w:lastRenderedPageBreak/>
        <w:t>Referencial teórico</w:t>
      </w:r>
      <w:bookmarkEnd w:id="262"/>
      <w:bookmarkEnd w:id="26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264" w:name="_Toc2273639"/>
      <w:r>
        <w:t xml:space="preserve">Educação </w:t>
      </w:r>
      <w:r w:rsidR="00D61CB9">
        <w:t>a distância – ambiente virtual</w:t>
      </w:r>
      <w:bookmarkEnd w:id="26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265" w:name="_Ref527667254"/>
      <w:bookmarkStart w:id="266" w:name="_Toc2273640"/>
      <w:r w:rsidRPr="00C119E4">
        <w:t>Metodologias/sistemas de apoio de ensino de idiomas</w:t>
      </w:r>
      <w:bookmarkEnd w:id="265"/>
      <w:bookmarkEnd w:id="26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267" w:name="_Ref526524016"/>
      <w:r>
        <w:t xml:space="preserve">Figura </w:t>
      </w:r>
      <w:ins w:id="268" w:author="Ryan Lemos" w:date="2019-02-20T09:08:00Z">
        <w:r w:rsidR="00483DF4">
          <w:fldChar w:fldCharType="begin"/>
        </w:r>
        <w:r w:rsidR="00483DF4">
          <w:instrText xml:space="preserve"> SEQ Figura \* ARABIC </w:instrText>
        </w:r>
      </w:ins>
      <w:r w:rsidR="00483DF4">
        <w:fldChar w:fldCharType="separate"/>
      </w:r>
      <w:ins w:id="269" w:author="Ryan Lemos" w:date="2019-02-20T09:08:00Z">
        <w:r w:rsidR="00483DF4">
          <w:rPr>
            <w:noProof/>
          </w:rPr>
          <w:t>1</w:t>
        </w:r>
        <w:r w:rsidR="00483DF4">
          <w:fldChar w:fldCharType="end"/>
        </w:r>
      </w:ins>
      <w:del w:id="27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6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27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272" w:author="Ryan Lemos" w:date="2019-02-20T09:08:00Z">
        <w:r w:rsidR="00483DF4">
          <w:fldChar w:fldCharType="begin"/>
        </w:r>
        <w:r w:rsidR="00483DF4">
          <w:instrText xml:space="preserve"> SEQ Figura \* ARABIC </w:instrText>
        </w:r>
      </w:ins>
      <w:r w:rsidR="00483DF4">
        <w:fldChar w:fldCharType="separate"/>
      </w:r>
      <w:ins w:id="273" w:author="Ryan Lemos" w:date="2019-02-20T09:08:00Z">
        <w:r w:rsidR="00483DF4">
          <w:rPr>
            <w:noProof/>
          </w:rPr>
          <w:t>2</w:t>
        </w:r>
        <w:r w:rsidR="00483DF4">
          <w:fldChar w:fldCharType="end"/>
        </w:r>
      </w:ins>
      <w:del w:id="2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27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275" w:name="_Ref526523978"/>
      <w:r>
        <w:t xml:space="preserve">Figura </w:t>
      </w:r>
      <w:ins w:id="276" w:author="Ryan Lemos" w:date="2019-02-20T09:08:00Z">
        <w:r w:rsidR="00483DF4">
          <w:fldChar w:fldCharType="begin"/>
        </w:r>
        <w:r w:rsidR="00483DF4">
          <w:instrText xml:space="preserve"> SEQ Figura \* ARABIC </w:instrText>
        </w:r>
      </w:ins>
      <w:r w:rsidR="00483DF4">
        <w:fldChar w:fldCharType="separate"/>
      </w:r>
      <w:ins w:id="277" w:author="Ryan Lemos" w:date="2019-02-20T09:08:00Z">
        <w:r w:rsidR="00483DF4">
          <w:rPr>
            <w:noProof/>
          </w:rPr>
          <w:t>3</w:t>
        </w:r>
        <w:r w:rsidR="00483DF4">
          <w:fldChar w:fldCharType="end"/>
        </w:r>
      </w:ins>
      <w:del w:id="27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27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279" w:name="_Ref526523959"/>
      <w:r>
        <w:lastRenderedPageBreak/>
        <w:t xml:space="preserve">Figura </w:t>
      </w:r>
      <w:ins w:id="280" w:author="Ryan Lemos" w:date="2019-02-20T09:08:00Z">
        <w:r w:rsidR="00483DF4">
          <w:fldChar w:fldCharType="begin"/>
        </w:r>
        <w:r w:rsidR="00483DF4">
          <w:instrText xml:space="preserve"> SEQ Figura \* ARABIC </w:instrText>
        </w:r>
      </w:ins>
      <w:r w:rsidR="00483DF4">
        <w:fldChar w:fldCharType="separate"/>
      </w:r>
      <w:ins w:id="281" w:author="Ryan Lemos" w:date="2019-02-20T09:08:00Z">
        <w:r w:rsidR="00483DF4">
          <w:rPr>
            <w:noProof/>
          </w:rPr>
          <w:t>4</w:t>
        </w:r>
        <w:r w:rsidR="00483DF4">
          <w:fldChar w:fldCharType="end"/>
        </w:r>
      </w:ins>
      <w:del w:id="2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27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83" w:name="_Toc2273641"/>
      <w:r>
        <w:t>Desenvolvimento</w:t>
      </w:r>
      <w:r w:rsidR="00830B0E">
        <w:t xml:space="preserve"> e tecnologias</w:t>
      </w:r>
      <w:r>
        <w:t xml:space="preserve"> de </w:t>
      </w:r>
      <w:r w:rsidRPr="005329D1">
        <w:t>sistemas</w:t>
      </w:r>
      <w:r>
        <w:t xml:space="preserve"> Web</w:t>
      </w:r>
      <w:bookmarkEnd w:id="28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84" w:name="_Toc2273642"/>
      <w:r>
        <w:t>Criptografia</w:t>
      </w:r>
      <w:r w:rsidR="00C04015">
        <w:t xml:space="preserve"> e controle de acesso</w:t>
      </w:r>
      <w:r w:rsidR="00F71835">
        <w:t>s</w:t>
      </w:r>
      <w:bookmarkEnd w:id="28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85" w:name="_Ref526523937"/>
      <w:r>
        <w:t xml:space="preserve">Figura </w:t>
      </w:r>
      <w:ins w:id="286" w:author="Ryan Lemos" w:date="2019-02-20T09:08:00Z">
        <w:r w:rsidR="00483DF4">
          <w:fldChar w:fldCharType="begin"/>
        </w:r>
        <w:r w:rsidR="00483DF4">
          <w:instrText xml:space="preserve"> SEQ Figura \* ARABIC </w:instrText>
        </w:r>
      </w:ins>
      <w:r w:rsidR="00483DF4">
        <w:fldChar w:fldCharType="separate"/>
      </w:r>
      <w:ins w:id="287" w:author="Ryan Lemos" w:date="2019-02-20T09:08:00Z">
        <w:r w:rsidR="00483DF4">
          <w:rPr>
            <w:noProof/>
          </w:rPr>
          <w:t>5</w:t>
        </w:r>
        <w:r w:rsidR="00483DF4">
          <w:fldChar w:fldCharType="end"/>
        </w:r>
      </w:ins>
      <w:del w:id="28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8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89" w:name="_Toc2273643"/>
      <w:r>
        <w:t>Interação humano computador (IHC)</w:t>
      </w:r>
      <w:bookmarkEnd w:id="28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290" w:name="_Ref526523912"/>
      <w:r>
        <w:t xml:space="preserve">Figura </w:t>
      </w:r>
      <w:ins w:id="291" w:author="Ryan Lemos" w:date="2019-02-20T09:08:00Z">
        <w:r w:rsidR="00483DF4">
          <w:fldChar w:fldCharType="begin"/>
        </w:r>
        <w:r w:rsidR="00483DF4">
          <w:instrText xml:space="preserve"> SEQ Figura \* ARABIC </w:instrText>
        </w:r>
      </w:ins>
      <w:r w:rsidR="00483DF4">
        <w:fldChar w:fldCharType="separate"/>
      </w:r>
      <w:ins w:id="292" w:author="Ryan Lemos" w:date="2019-02-20T09:08:00Z">
        <w:r w:rsidR="00483DF4">
          <w:rPr>
            <w:noProof/>
          </w:rPr>
          <w:t>6</w:t>
        </w:r>
        <w:r w:rsidR="00483DF4">
          <w:fldChar w:fldCharType="end"/>
        </w:r>
      </w:ins>
      <w:del w:id="29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29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294" w:name="_Toc2273644"/>
      <w:r>
        <w:t>Engenharia de Software</w:t>
      </w:r>
      <w:bookmarkEnd w:id="29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295" w:author="Ryan Lemos" w:date="2019-02-21T20:50:00Z">
        <w:r w:rsidR="005F0194">
          <w:t>í</w:t>
        </w:r>
      </w:ins>
      <w:del w:id="29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297" w:name="_Ref527140900"/>
      <w:r>
        <w:t xml:space="preserve">Figura </w:t>
      </w:r>
      <w:ins w:id="298" w:author="Ryan Lemos" w:date="2019-02-20T09:08:00Z">
        <w:r w:rsidR="00483DF4">
          <w:fldChar w:fldCharType="begin"/>
        </w:r>
        <w:r w:rsidR="00483DF4">
          <w:instrText xml:space="preserve"> SEQ Figura \* ARABIC </w:instrText>
        </w:r>
      </w:ins>
      <w:r w:rsidR="00483DF4">
        <w:fldChar w:fldCharType="separate"/>
      </w:r>
      <w:ins w:id="299" w:author="Ryan Lemos" w:date="2019-02-20T09:08:00Z">
        <w:r w:rsidR="00483DF4">
          <w:rPr>
            <w:noProof/>
          </w:rPr>
          <w:t>7</w:t>
        </w:r>
        <w:r w:rsidR="00483DF4">
          <w:fldChar w:fldCharType="end"/>
        </w:r>
      </w:ins>
      <w:del w:id="3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29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01"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01"/>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302" w:name="_Ref527049055"/>
      <w:r>
        <w:t xml:space="preserve">Figura </w:t>
      </w:r>
      <w:ins w:id="303" w:author="Ryan Lemos" w:date="2019-02-20T09:08:00Z">
        <w:r w:rsidR="00483DF4">
          <w:fldChar w:fldCharType="begin"/>
        </w:r>
        <w:r w:rsidR="00483DF4">
          <w:instrText xml:space="preserve"> SEQ Figura \* ARABIC </w:instrText>
        </w:r>
      </w:ins>
      <w:r w:rsidR="00483DF4">
        <w:fldChar w:fldCharType="separate"/>
      </w:r>
      <w:ins w:id="304" w:author="Ryan Lemos" w:date="2019-02-20T09:08:00Z">
        <w:r w:rsidR="00483DF4">
          <w:rPr>
            <w:noProof/>
          </w:rPr>
          <w:t>8</w:t>
        </w:r>
        <w:r w:rsidR="00483DF4">
          <w:fldChar w:fldCharType="end"/>
        </w:r>
      </w:ins>
      <w:del w:id="30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02"/>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306" w:name="_Ref527053242"/>
      <w:r>
        <w:t xml:space="preserve">Figura </w:t>
      </w:r>
      <w:ins w:id="307" w:author="Ryan Lemos" w:date="2019-02-20T09:08:00Z">
        <w:r w:rsidR="00483DF4">
          <w:fldChar w:fldCharType="begin"/>
        </w:r>
        <w:r w:rsidR="00483DF4">
          <w:instrText xml:space="preserve"> SEQ Figura \* ARABIC </w:instrText>
        </w:r>
      </w:ins>
      <w:r w:rsidR="00483DF4">
        <w:fldChar w:fldCharType="separate"/>
      </w:r>
      <w:ins w:id="308" w:author="Ryan Lemos" w:date="2019-02-20T09:08:00Z">
        <w:r w:rsidR="00483DF4">
          <w:rPr>
            <w:noProof/>
          </w:rPr>
          <w:t>9</w:t>
        </w:r>
        <w:r w:rsidR="00483DF4">
          <w:fldChar w:fldCharType="end"/>
        </w:r>
      </w:ins>
      <w:del w:id="30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06"/>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310" w:name="_Ref527053785"/>
      <w:r>
        <w:lastRenderedPageBreak/>
        <w:t xml:space="preserve">Figura </w:t>
      </w:r>
      <w:ins w:id="311" w:author="Ryan Lemos" w:date="2019-02-20T09:08:00Z">
        <w:r w:rsidR="00483DF4">
          <w:fldChar w:fldCharType="begin"/>
        </w:r>
        <w:r w:rsidR="00483DF4">
          <w:instrText xml:space="preserve"> SEQ Figura \* ARABIC </w:instrText>
        </w:r>
      </w:ins>
      <w:r w:rsidR="00483DF4">
        <w:fldChar w:fldCharType="separate"/>
      </w:r>
      <w:ins w:id="312" w:author="Ryan Lemos" w:date="2019-02-20T09:08:00Z">
        <w:r w:rsidR="00483DF4">
          <w:rPr>
            <w:noProof/>
          </w:rPr>
          <w:t>10</w:t>
        </w:r>
        <w:r w:rsidR="00483DF4">
          <w:fldChar w:fldCharType="end"/>
        </w:r>
      </w:ins>
      <w:del w:id="31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10"/>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314" w:name="_Ref527057497"/>
      <w:r>
        <w:t xml:space="preserve">Figura </w:t>
      </w:r>
      <w:ins w:id="315" w:author="Ryan Lemos" w:date="2019-02-20T09:08:00Z">
        <w:r w:rsidR="00483DF4">
          <w:fldChar w:fldCharType="begin"/>
        </w:r>
        <w:r w:rsidR="00483DF4">
          <w:instrText xml:space="preserve"> SEQ Figura \* ARABIC </w:instrText>
        </w:r>
      </w:ins>
      <w:r w:rsidR="00483DF4">
        <w:fldChar w:fldCharType="separate"/>
      </w:r>
      <w:ins w:id="316" w:author="Ryan Lemos" w:date="2019-02-20T09:08:00Z">
        <w:r w:rsidR="00483DF4">
          <w:rPr>
            <w:noProof/>
          </w:rPr>
          <w:t>11</w:t>
        </w:r>
        <w:r w:rsidR="00483DF4">
          <w:fldChar w:fldCharType="end"/>
        </w:r>
      </w:ins>
      <w:del w:id="31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14"/>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Del="00E33640" w:rsidRDefault="00442213" w:rsidP="00E33640">
      <w:pPr>
        <w:pStyle w:val="Fontes"/>
        <w:rPr>
          <w:del w:id="318" w:author="Ryan Lemos" w:date="2019-05-19T16:22:00Z"/>
        </w:rPr>
      </w:pPr>
      <w:r w:rsidRPr="00C91611">
        <w:t>Fonte: CAMPOS, 2014, p. 5</w:t>
      </w:r>
      <w:r>
        <w:t>6</w:t>
      </w:r>
      <w:r w:rsidRPr="00C91611">
        <w:t>.</w:t>
      </w:r>
    </w:p>
    <w:p w:rsidR="00E33640" w:rsidRDefault="00E33640" w:rsidP="00442213">
      <w:pPr>
        <w:pStyle w:val="Fontes"/>
        <w:rPr>
          <w:ins w:id="319" w:author="Ryan Lemos" w:date="2019-05-19T16:22:00Z"/>
        </w:rPr>
      </w:pPr>
    </w:p>
    <w:p w:rsidR="00D51047" w:rsidDel="00E33640" w:rsidRDefault="00D51047">
      <w:pPr>
        <w:pStyle w:val="Fontes"/>
        <w:jc w:val="both"/>
        <w:rPr>
          <w:del w:id="320" w:author="Ryan Lemos" w:date="2019-05-19T16:21:00Z"/>
        </w:rPr>
        <w:pPrChange w:id="321" w:author="Ryan Lemos" w:date="2019-05-19T16:21:00Z">
          <w:pPr>
            <w:pStyle w:val="Fontes"/>
          </w:pPr>
        </w:pPrChange>
      </w:pPr>
    </w:p>
    <w:p w:rsidR="009E0F65" w:rsidDel="00E33640" w:rsidRDefault="00202093">
      <w:pPr>
        <w:rPr>
          <w:del w:id="322" w:author="Ryan Lemos" w:date="2019-05-19T16:21:00Z"/>
        </w:rPr>
      </w:pPr>
      <w:del w:id="323"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rsidR="00202093" w:rsidDel="00E33640" w:rsidRDefault="00202093">
      <w:pPr>
        <w:rPr>
          <w:del w:id="324" w:author="Ryan Lemos" w:date="2019-05-19T16:21:00Z"/>
        </w:rPr>
      </w:pPr>
      <w:del w:id="325" w:author="Ryan Lemos" w:date="2019-05-19T16:21:00Z">
        <w:r w:rsidDel="00E33640">
          <w:delText xml:space="preserve"> </w:delText>
        </w:r>
      </w:del>
    </w:p>
    <w:p w:rsidR="00202093" w:rsidDel="00E33640" w:rsidRDefault="00202093">
      <w:pPr>
        <w:pStyle w:val="Legenda"/>
        <w:keepNext/>
        <w:jc w:val="both"/>
        <w:rPr>
          <w:del w:id="326" w:author="Ryan Lemos" w:date="2019-05-19T16:21:00Z"/>
        </w:rPr>
        <w:pPrChange w:id="327" w:author="Ryan Lemos" w:date="2019-05-19T16:21:00Z">
          <w:pPr>
            <w:pStyle w:val="Legenda"/>
            <w:keepNext/>
          </w:pPr>
        </w:pPrChange>
      </w:pPr>
      <w:bookmarkStart w:id="328" w:name="_Ref527057944"/>
      <w:del w:id="329" w:author="Ryan Lemos" w:date="2019-05-19T16:21:00Z">
        <w:r w:rsidDel="00E33640">
          <w:delText xml:space="preserve">Figura </w:delText>
        </w:r>
      </w:del>
      <w:del w:id="330" w:author="Ryan Lemos" w:date="2019-02-20T09:08:00Z">
        <w:r w:rsidR="00E3042F" w:rsidDel="00483DF4">
          <w:rPr>
            <w:b w:val="0"/>
            <w:iCs w:val="0"/>
            <w:noProof/>
          </w:rPr>
          <w:fldChar w:fldCharType="begin"/>
        </w:r>
        <w:r w:rsidR="00E3042F" w:rsidDel="00483DF4">
          <w:rPr>
            <w:noProof/>
          </w:rPr>
          <w:delInstrText xml:space="preserve"> SEQ Figura \* ARABIC </w:delInstrText>
        </w:r>
        <w:r w:rsidR="00E3042F" w:rsidDel="00483DF4">
          <w:rPr>
            <w:b w:val="0"/>
            <w:iCs w:val="0"/>
            <w:noProof/>
          </w:rPr>
          <w:fldChar w:fldCharType="separate"/>
        </w:r>
        <w:r w:rsidR="00A1768E" w:rsidDel="00483DF4">
          <w:rPr>
            <w:noProof/>
          </w:rPr>
          <w:delText>12</w:delText>
        </w:r>
        <w:r w:rsidR="00E3042F" w:rsidDel="00483DF4">
          <w:rPr>
            <w:b w:val="0"/>
            <w:iCs w:val="0"/>
            <w:noProof/>
          </w:rPr>
          <w:fldChar w:fldCharType="end"/>
        </w:r>
      </w:del>
      <w:bookmarkEnd w:id="328"/>
      <w:del w:id="331"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rsidR="00442213" w:rsidDel="00E33640" w:rsidRDefault="00CB768F">
      <w:pPr>
        <w:ind w:firstLine="0"/>
        <w:rPr>
          <w:del w:id="332" w:author="Ryan Lemos" w:date="2019-05-19T16:21:00Z"/>
        </w:rPr>
        <w:pPrChange w:id="333" w:author="Ryan Lemos" w:date="2019-05-19T16:21:00Z">
          <w:pPr>
            <w:ind w:firstLine="0"/>
            <w:jc w:val="center"/>
          </w:pPr>
        </w:pPrChange>
      </w:pPr>
      <w:del w:id="334" w:author="Ryan Lemos" w:date="2019-05-19T16:21:00Z">
        <w:r w:rsidRPr="00832539" w:rsidDel="00E33640">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rsidR="00202093" w:rsidDel="00E33640" w:rsidRDefault="00202093">
      <w:pPr>
        <w:pStyle w:val="Fontes"/>
        <w:jc w:val="both"/>
        <w:rPr>
          <w:del w:id="335" w:author="Ryan Lemos" w:date="2019-05-19T16:21:00Z"/>
        </w:rPr>
        <w:pPrChange w:id="336" w:author="Ryan Lemos" w:date="2019-05-19T16:21:00Z">
          <w:pPr>
            <w:pStyle w:val="Fontes"/>
          </w:pPr>
        </w:pPrChange>
      </w:pPr>
      <w:del w:id="337" w:author="Ryan Lemos" w:date="2019-05-19T16:21:00Z">
        <w:r w:rsidRPr="00C91611" w:rsidDel="00E33640">
          <w:delText>Fonte: CAMPOS, 2014, p. 5</w:delText>
        </w:r>
        <w:r w:rsidDel="00E33640">
          <w:delText>8</w:delText>
        </w:r>
        <w:r w:rsidRPr="00C91611" w:rsidDel="00E33640">
          <w:delText>.</w:delText>
        </w:r>
      </w:del>
    </w:p>
    <w:p w:rsidR="00202093" w:rsidRDefault="00202093">
      <w:pPr>
        <w:pStyle w:val="Fontes"/>
        <w:pPrChange w:id="338" w:author="Ryan Lemos" w:date="2019-05-19T16:22:00Z">
          <w:pPr>
            <w:ind w:firstLine="0"/>
            <w:jc w:val="center"/>
          </w:pPr>
        </w:pPrChange>
      </w:pPr>
    </w:p>
    <w:p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Pr>
        <w:rPr>
          <w:ins w:id="339" w:author="Ryan Lemos" w:date="2019-05-19T16:22:00Z"/>
        </w:rPr>
      </w:pPr>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E33640" w:rsidRDefault="00E33640" w:rsidP="009E0F65"/>
    <w:p w:rsidR="000337A3" w:rsidRDefault="000337A3" w:rsidP="00952162">
      <w:pPr>
        <w:pStyle w:val="Legenda"/>
        <w:keepNext/>
      </w:pPr>
      <w:bookmarkStart w:id="340" w:name="_Ref527059135"/>
      <w:r>
        <w:t xml:space="preserve">Figura </w:t>
      </w:r>
      <w:ins w:id="341" w:author="Ryan Lemos" w:date="2019-02-20T09:08:00Z">
        <w:r w:rsidR="00483DF4">
          <w:fldChar w:fldCharType="begin"/>
        </w:r>
        <w:r w:rsidR="00483DF4">
          <w:instrText xml:space="preserve"> SEQ Figura \* ARABIC </w:instrText>
        </w:r>
      </w:ins>
      <w:r w:rsidR="00483DF4">
        <w:fldChar w:fldCharType="separate"/>
      </w:r>
      <w:ins w:id="342" w:author="Ryan Lemos" w:date="2019-02-20T09:08:00Z">
        <w:r w:rsidR="00483DF4">
          <w:rPr>
            <w:noProof/>
          </w:rPr>
          <w:t>13</w:t>
        </w:r>
        <w:r w:rsidR="00483DF4">
          <w:fldChar w:fldCharType="end"/>
        </w:r>
      </w:ins>
      <w:del w:id="3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4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Del="00E33640" w:rsidRDefault="000337A3" w:rsidP="00952162">
      <w:pPr>
        <w:pStyle w:val="Fontes"/>
        <w:rPr>
          <w:del w:id="344" w:author="Ryan Lemos" w:date="2019-05-19T16:22:00Z"/>
        </w:rPr>
      </w:pPr>
    </w:p>
    <w:p w:rsidR="00DD30FE" w:rsidRPr="008D625B" w:rsidDel="00E33640" w:rsidRDefault="00DD30FE" w:rsidP="008D625B">
      <w:pPr>
        <w:rPr>
          <w:del w:id="345" w:author="Ryan Lemos" w:date="2019-05-19T16:22:00Z"/>
        </w:rPr>
      </w:pPr>
      <w:del w:id="346" w:author="Ryan Lemos" w:date="2019-05-19T16:22:00Z">
        <w:r w:rsidDel="00E33640">
          <w:delText>Acredita-se que a utilização de modelagem de processos neste trabalho servirá de documentação ao desenvolvedor e ao cliente, ajudando-os a compreender um determinado processo.</w:delText>
        </w:r>
      </w:del>
    </w:p>
    <w:p w:rsidR="00D21BE3" w:rsidRDefault="00D21BE3" w:rsidP="003825BD">
      <w:pPr>
        <w:ind w:firstLine="0"/>
      </w:pPr>
    </w:p>
    <w:p w:rsidR="00393E6F" w:rsidRDefault="00393E6F" w:rsidP="00393E6F">
      <w:pPr>
        <w:pStyle w:val="Ttulo4"/>
      </w:pPr>
      <w:bookmarkStart w:id="347" w:name="_Ref528268444"/>
      <w:bookmarkStart w:id="348" w:name="_Toc2273646"/>
      <w:r>
        <w:t xml:space="preserve">Metodologia </w:t>
      </w:r>
      <w:r w:rsidR="00DD30FE">
        <w:t>Ágil</w:t>
      </w:r>
      <w:bookmarkEnd w:id="347"/>
      <w:bookmarkEnd w:id="348"/>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349" w:name="_Ref526797528"/>
      <w:r>
        <w:t xml:space="preserve">Figura </w:t>
      </w:r>
      <w:ins w:id="350" w:author="Ryan Lemos" w:date="2019-02-20T09:08:00Z">
        <w:r w:rsidR="00483DF4">
          <w:fldChar w:fldCharType="begin"/>
        </w:r>
        <w:r w:rsidR="00483DF4">
          <w:instrText xml:space="preserve"> SEQ Figura \* ARABIC </w:instrText>
        </w:r>
      </w:ins>
      <w:r w:rsidR="00483DF4">
        <w:fldChar w:fldCharType="separate"/>
      </w:r>
      <w:ins w:id="351" w:author="Ryan Lemos" w:date="2019-02-20T09:08:00Z">
        <w:r w:rsidR="00483DF4">
          <w:rPr>
            <w:noProof/>
          </w:rPr>
          <w:t>14</w:t>
        </w:r>
        <w:r w:rsidR="00483DF4">
          <w:fldChar w:fldCharType="end"/>
        </w:r>
      </w:ins>
      <w:del w:id="35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49"/>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353" w:name="_Ref527668666"/>
      <w:bookmarkStart w:id="354" w:name="_Toc2273647"/>
      <w:r w:rsidRPr="00952162">
        <w:rPr>
          <w:i/>
        </w:rPr>
        <w:t xml:space="preserve">Extreme </w:t>
      </w:r>
      <w:proofErr w:type="spellStart"/>
      <w:r w:rsidRPr="00952162">
        <w:rPr>
          <w:i/>
        </w:rPr>
        <w:t>Programming</w:t>
      </w:r>
      <w:proofErr w:type="spellEnd"/>
      <w:r w:rsidR="00B26489">
        <w:t xml:space="preserve"> </w:t>
      </w:r>
      <w:r>
        <w:t>(XP)</w:t>
      </w:r>
      <w:bookmarkEnd w:id="353"/>
      <w:bookmarkEnd w:id="354"/>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355" w:author="Ryan Lemos" w:date="2019-02-20T09:08:00Z">
        <w:r w:rsidR="00483DF4">
          <w:fldChar w:fldCharType="begin"/>
        </w:r>
        <w:r w:rsidR="00483DF4">
          <w:instrText xml:space="preserve"> SEQ Figura \* ARABIC </w:instrText>
        </w:r>
      </w:ins>
      <w:r w:rsidR="00483DF4">
        <w:fldChar w:fldCharType="separate"/>
      </w:r>
      <w:ins w:id="356" w:author="Ryan Lemos" w:date="2019-02-20T09:08:00Z">
        <w:r w:rsidR="00483DF4">
          <w:rPr>
            <w:noProof/>
          </w:rPr>
          <w:t>15</w:t>
        </w:r>
        <w:r w:rsidR="00483DF4">
          <w:fldChar w:fldCharType="end"/>
        </w:r>
      </w:ins>
      <w:del w:id="35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58" w:name="_Toc2273648"/>
      <w:r>
        <w:t xml:space="preserve">Tecnologias para desenvolvimento </w:t>
      </w:r>
      <w:r w:rsidR="00D61CB9">
        <w:t>WEB</w:t>
      </w:r>
      <w:bookmarkEnd w:id="358"/>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59"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59"/>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60" w:name="_Ref526671958"/>
      <w:r>
        <w:t xml:space="preserve">Figura </w:t>
      </w:r>
      <w:ins w:id="361" w:author="Ryan Lemos" w:date="2019-02-20T09:08:00Z">
        <w:r w:rsidR="00483DF4">
          <w:fldChar w:fldCharType="begin"/>
        </w:r>
        <w:r w:rsidR="00483DF4">
          <w:instrText xml:space="preserve"> SEQ Figura \* ARABIC </w:instrText>
        </w:r>
      </w:ins>
      <w:r w:rsidR="00483DF4">
        <w:fldChar w:fldCharType="separate"/>
      </w:r>
      <w:ins w:id="362" w:author="Ryan Lemos" w:date="2019-02-20T09:08:00Z">
        <w:r w:rsidR="00483DF4">
          <w:rPr>
            <w:noProof/>
          </w:rPr>
          <w:t>16</w:t>
        </w:r>
        <w:r w:rsidR="00483DF4">
          <w:fldChar w:fldCharType="end"/>
        </w:r>
      </w:ins>
      <w:del w:id="3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60"/>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64"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64"/>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65" w:name="_Ref527141144"/>
      <w:r>
        <w:lastRenderedPageBreak/>
        <w:t xml:space="preserve">Figura </w:t>
      </w:r>
      <w:ins w:id="366" w:author="Ryan Lemos" w:date="2019-02-20T09:08:00Z">
        <w:r w:rsidR="00483DF4">
          <w:fldChar w:fldCharType="begin"/>
        </w:r>
        <w:r w:rsidR="00483DF4">
          <w:instrText xml:space="preserve"> SEQ Figura \* ARABIC </w:instrText>
        </w:r>
      </w:ins>
      <w:r w:rsidR="00483DF4">
        <w:fldChar w:fldCharType="separate"/>
      </w:r>
      <w:ins w:id="367" w:author="Ryan Lemos" w:date="2019-02-20T09:08:00Z">
        <w:r w:rsidR="00483DF4">
          <w:rPr>
            <w:noProof/>
          </w:rPr>
          <w:t>17</w:t>
        </w:r>
        <w:r w:rsidR="00483DF4">
          <w:fldChar w:fldCharType="end"/>
        </w:r>
      </w:ins>
      <w:del w:id="36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365"/>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69" w:name="_Ref527141178"/>
      <w:r>
        <w:t xml:space="preserve">Figura </w:t>
      </w:r>
      <w:ins w:id="370" w:author="Ryan Lemos" w:date="2019-02-20T09:08:00Z">
        <w:r w:rsidR="00483DF4">
          <w:fldChar w:fldCharType="begin"/>
        </w:r>
        <w:r w:rsidR="00483DF4">
          <w:instrText xml:space="preserve"> SEQ Figura \* ARABIC </w:instrText>
        </w:r>
      </w:ins>
      <w:r w:rsidR="00483DF4">
        <w:fldChar w:fldCharType="separate"/>
      </w:r>
      <w:ins w:id="371" w:author="Ryan Lemos" w:date="2019-02-20T09:08:00Z">
        <w:r w:rsidR="00483DF4">
          <w:rPr>
            <w:noProof/>
          </w:rPr>
          <w:t>18</w:t>
        </w:r>
        <w:r w:rsidR="00483DF4">
          <w:fldChar w:fldCharType="end"/>
        </w:r>
      </w:ins>
      <w:del w:id="37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369"/>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73" w:name="_Ref526690766"/>
    </w:p>
    <w:p w:rsidR="00130966" w:rsidRDefault="00130966" w:rsidP="00952162">
      <w:pPr>
        <w:pStyle w:val="Legenda"/>
        <w:keepNext/>
      </w:pPr>
      <w:bookmarkStart w:id="374" w:name="_Ref527141224"/>
      <w:r>
        <w:lastRenderedPageBreak/>
        <w:t xml:space="preserve">Figura </w:t>
      </w:r>
      <w:ins w:id="375" w:author="Ryan Lemos" w:date="2019-02-20T09:08:00Z">
        <w:r w:rsidR="00483DF4">
          <w:fldChar w:fldCharType="begin"/>
        </w:r>
        <w:r w:rsidR="00483DF4">
          <w:instrText xml:space="preserve"> SEQ Figura \* ARABIC </w:instrText>
        </w:r>
      </w:ins>
      <w:r w:rsidR="00483DF4">
        <w:fldChar w:fldCharType="separate"/>
      </w:r>
      <w:ins w:id="376" w:author="Ryan Lemos" w:date="2019-02-20T09:08:00Z">
        <w:r w:rsidR="00483DF4">
          <w:rPr>
            <w:noProof/>
          </w:rPr>
          <w:t>19</w:t>
        </w:r>
        <w:r w:rsidR="00483DF4">
          <w:fldChar w:fldCharType="end"/>
        </w:r>
      </w:ins>
      <w:del w:id="3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373"/>
      <w:bookmarkEnd w:id="374"/>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78" w:name="_Ref527043688"/>
      <w:r>
        <w:t xml:space="preserve">Figura </w:t>
      </w:r>
      <w:ins w:id="379" w:author="Ryan Lemos" w:date="2019-02-20T09:08:00Z">
        <w:r w:rsidR="00483DF4">
          <w:fldChar w:fldCharType="begin"/>
        </w:r>
        <w:r w:rsidR="00483DF4">
          <w:instrText xml:space="preserve"> SEQ Figura \* ARABIC </w:instrText>
        </w:r>
      </w:ins>
      <w:r w:rsidR="00483DF4">
        <w:fldChar w:fldCharType="separate"/>
      </w:r>
      <w:ins w:id="380" w:author="Ryan Lemos" w:date="2019-02-20T09:08:00Z">
        <w:r w:rsidR="00483DF4">
          <w:rPr>
            <w:noProof/>
          </w:rPr>
          <w:t>20</w:t>
        </w:r>
        <w:r w:rsidR="00483DF4">
          <w:fldChar w:fldCharType="end"/>
        </w:r>
      </w:ins>
      <w:del w:id="3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37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82" w:name="_Ref526690737"/>
      <w:r>
        <w:lastRenderedPageBreak/>
        <w:t xml:space="preserve">Figura </w:t>
      </w:r>
      <w:ins w:id="383" w:author="Ryan Lemos" w:date="2019-02-20T09:08:00Z">
        <w:r w:rsidR="00483DF4">
          <w:fldChar w:fldCharType="begin"/>
        </w:r>
        <w:r w:rsidR="00483DF4">
          <w:instrText xml:space="preserve"> SEQ Figura \* ARABIC </w:instrText>
        </w:r>
      </w:ins>
      <w:r w:rsidR="00483DF4">
        <w:fldChar w:fldCharType="separate"/>
      </w:r>
      <w:ins w:id="384" w:author="Ryan Lemos" w:date="2019-02-20T09:08:00Z">
        <w:r w:rsidR="00483DF4">
          <w:rPr>
            <w:noProof/>
          </w:rPr>
          <w:t>21</w:t>
        </w:r>
        <w:r w:rsidR="00483DF4">
          <w:fldChar w:fldCharType="end"/>
        </w:r>
      </w:ins>
      <w:del w:id="3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382"/>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pPr>
        <w:rPr>
          <w:ins w:id="386"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705B26" w:rsidDel="00705B26" w:rsidRDefault="00705B26" w:rsidP="00510265">
      <w:pPr>
        <w:rPr>
          <w:del w:id="387" w:author="Ryan Lemos" w:date="2019-04-29T10:53:00Z"/>
        </w:rPr>
      </w:pPr>
    </w:p>
    <w:p w:rsidR="005E32C9" w:rsidRPr="009B3841" w:rsidRDefault="008C56FF">
      <w:pPr>
        <w:ind w:firstLine="0"/>
        <w:pPrChange w:id="388" w:author="Ryan Lemos" w:date="2019-04-29T10:53:00Z">
          <w:pPr/>
        </w:pPrChange>
      </w:pPr>
      <w:del w:id="389" w:author="Ryan Lemos" w:date="2019-04-29T10:53:00Z">
        <w:r w:rsidDel="00705B26">
          <w:delText xml:space="preserve"> </w:delText>
        </w:r>
      </w:del>
    </w:p>
    <w:p w:rsidR="00705B26" w:rsidRDefault="00705B26" w:rsidP="00952162">
      <w:pPr>
        <w:pStyle w:val="Ttulo4"/>
        <w:rPr>
          <w:ins w:id="390" w:author="Ryan Lemos" w:date="2019-04-29T10:53:00Z"/>
        </w:rPr>
      </w:pPr>
      <w:bookmarkStart w:id="391" w:name="_Toc2273651"/>
      <w:proofErr w:type="spellStart"/>
      <w:ins w:id="392" w:author="Ryan Lemos" w:date="2019-04-29T10:53:00Z">
        <w:r>
          <w:t>MaterializeCSS</w:t>
        </w:r>
        <w:proofErr w:type="spellEnd"/>
      </w:ins>
    </w:p>
    <w:p w:rsidR="00705B26" w:rsidRDefault="00705B26" w:rsidP="00705B26">
      <w:pPr>
        <w:rPr>
          <w:ins w:id="393" w:author="Ryan Lemos" w:date="2019-04-29T10:53:00Z"/>
        </w:rPr>
      </w:pPr>
    </w:p>
    <w:p w:rsidR="00705B26" w:rsidRPr="00FD0909" w:rsidRDefault="006C52DB" w:rsidP="00705B26">
      <w:pPr>
        <w:rPr>
          <w:ins w:id="394" w:author="Ryan Lemos" w:date="2019-04-29T10:53:00Z"/>
        </w:rPr>
      </w:pPr>
      <w:ins w:id="395" w:author="Ryan Lemos" w:date="2019-04-29T11:09:00Z">
        <w:r>
          <w:t xml:space="preserve">O </w:t>
        </w:r>
        <w:proofErr w:type="spellStart"/>
        <w:r>
          <w:t>MaterializeCSS</w:t>
        </w:r>
      </w:ins>
      <w:proofErr w:type="spellEnd"/>
      <w:ins w:id="396" w:author="Ryan Lemos" w:date="2019-05-02T06:23:00Z">
        <w:r w:rsidR="008051B4">
          <w:t>, ou somente Materialize,</w:t>
        </w:r>
      </w:ins>
      <w:ins w:id="397" w:author="Ryan Lemos" w:date="2019-04-29T11:09:00Z">
        <w:r>
          <w:t xml:space="preserve"> se trata de um framework CSS q</w:t>
        </w:r>
      </w:ins>
      <w:ins w:id="398" w:author="Ryan Lemos" w:date="2019-04-29T11:10:00Z">
        <w:r>
          <w:t xml:space="preserve">ue utiliza dos conceitos de </w:t>
        </w:r>
        <w:r w:rsidRPr="006C52DB">
          <w:rPr>
            <w:i/>
            <w:rPrChange w:id="399" w:author="Ryan Lemos" w:date="2019-04-29T11:10:00Z">
              <w:rPr/>
            </w:rPrChange>
          </w:rPr>
          <w:t>Material</w:t>
        </w:r>
        <w:r>
          <w:t xml:space="preserve"> </w:t>
        </w:r>
        <w:r w:rsidRPr="006C52DB">
          <w:rPr>
            <w:i/>
            <w:rPrChange w:id="400" w:author="Ryan Lemos" w:date="2019-04-29T11:10:00Z">
              <w:rPr/>
            </w:rPrChange>
          </w:rPr>
          <w:t>Design</w:t>
        </w:r>
        <w:r>
          <w:t xml:space="preserve">. O </w:t>
        </w:r>
        <w:r w:rsidRPr="006C52DB">
          <w:rPr>
            <w:i/>
            <w:rPrChange w:id="401" w:author="Ryan Lemos" w:date="2019-04-29T11:10:00Z">
              <w:rPr/>
            </w:rPrChange>
          </w:rPr>
          <w:t>Material</w:t>
        </w:r>
        <w:r>
          <w:t xml:space="preserve"> </w:t>
        </w:r>
        <w:r w:rsidRPr="006C52DB">
          <w:rPr>
            <w:i/>
            <w:rPrChange w:id="402" w:author="Ryan Lemos" w:date="2019-04-29T11:10:00Z">
              <w:rPr/>
            </w:rPrChange>
          </w:rPr>
          <w:t>Design</w:t>
        </w:r>
        <w:r>
          <w:t xml:space="preserve"> por sua vez se trata de </w:t>
        </w:r>
      </w:ins>
      <w:ins w:id="403" w:author="Ryan Lemos" w:date="2019-04-29T11:11:00Z">
        <w:r>
          <w:t>uma “linguagem visual que sintetiza os princípios clássicos do bom design com a inovação de tecnologia e ciência</w:t>
        </w:r>
      </w:ins>
      <w:ins w:id="404" w:author="Ryan Lemos" w:date="2019-04-29T11:12:00Z">
        <w:r>
          <w:t>”.</w:t>
        </w:r>
      </w:ins>
      <w:ins w:id="405" w:author="Ryan Lemos" w:date="2019-04-29T11:17:00Z">
        <w:r>
          <w:t xml:space="preserve"> </w:t>
        </w:r>
      </w:ins>
      <w:ins w:id="406" w:author="Ryan Lemos" w:date="2019-04-29T11:16:00Z">
        <w:r>
          <w:t>(GOOGLE, 2019</w:t>
        </w:r>
      </w:ins>
      <w:ins w:id="407" w:author="Ryan Lemos" w:date="2019-04-29T11:17:00Z">
        <w:r>
          <w:t>b, p.1</w:t>
        </w:r>
      </w:ins>
      <w:ins w:id="408" w:author="Ryan Lemos" w:date="2019-04-29T11:16:00Z">
        <w:r>
          <w:t>)</w:t>
        </w:r>
      </w:ins>
      <w:ins w:id="409" w:author="Ryan Lemos" w:date="2019-04-29T11:17:00Z">
        <w:r>
          <w:t xml:space="preserve">. </w:t>
        </w:r>
        <w:r w:rsidR="00FD0909">
          <w:t xml:space="preserve">Em outras palavras o </w:t>
        </w:r>
        <w:r w:rsidR="00FD0909" w:rsidRPr="00FD0909">
          <w:rPr>
            <w:i/>
            <w:rPrChange w:id="410" w:author="Ryan Lemos" w:date="2019-04-29T11:17:00Z">
              <w:rPr/>
            </w:rPrChange>
          </w:rPr>
          <w:t>Material Design</w:t>
        </w:r>
        <w:r w:rsidR="00FD0909">
          <w:t xml:space="preserve"> é uma </w:t>
        </w:r>
      </w:ins>
      <w:ins w:id="411" w:author="Ryan Lemos" w:date="2019-04-29T11:18:00Z">
        <w:r w:rsidR="00FD0909">
          <w:t>metodologia de design desenvolvida pela Google</w:t>
        </w:r>
      </w:ins>
      <w:ins w:id="412" w:author="Ryan Lemos" w:date="2019-05-02T06:17:00Z">
        <w:r w:rsidR="008051B4">
          <w:t xml:space="preserve"> e</w:t>
        </w:r>
      </w:ins>
      <w:ins w:id="413" w:author="Ryan Lemos" w:date="2019-04-29T11:18:00Z">
        <w:r w:rsidR="00FD0909">
          <w:t xml:space="preserve"> </w:t>
        </w:r>
      </w:ins>
      <w:ins w:id="414" w:author="Ryan Lemos" w:date="2019-04-29T11:19:00Z">
        <w:r w:rsidR="00FD0909">
          <w:t>utilizada no seu sistema de aparelhos móveis, o Android</w:t>
        </w:r>
      </w:ins>
      <w:ins w:id="415" w:author="Ryan Lemos" w:date="2019-04-29T11:21:00Z">
        <w:r w:rsidR="00FD0909">
          <w:t>.</w:t>
        </w:r>
        <w:r w:rsidR="0022253C">
          <w:t xml:space="preserve"> Quanto ao Materialize se trata de um framework</w:t>
        </w:r>
      </w:ins>
      <w:ins w:id="416" w:author="Ryan Lemos" w:date="2019-05-02T06:17:00Z">
        <w:r w:rsidR="008051B4">
          <w:t xml:space="preserve"> CSS</w:t>
        </w:r>
      </w:ins>
      <w:ins w:id="417" w:author="Ryan Lemos" w:date="2019-04-29T11:21:00Z">
        <w:r w:rsidR="0022253C">
          <w:t xml:space="preserve"> que utiliza os conceitos de Material Design em seus elementos</w:t>
        </w:r>
      </w:ins>
      <w:ins w:id="418" w:author="Ryan Lemos" w:date="2019-05-02T06:25:00Z">
        <w:r w:rsidR="001B55B1">
          <w:t xml:space="preserve"> (MATERIALIZE, 2019)</w:t>
        </w:r>
      </w:ins>
      <w:ins w:id="419" w:author="Ryan Lemos" w:date="2019-04-29T11:21:00Z">
        <w:r w:rsidR="0022253C">
          <w:t xml:space="preserve">. </w:t>
        </w:r>
      </w:ins>
      <w:ins w:id="420" w:author="Ryan Lemos" w:date="2019-05-02T06:24:00Z">
        <w:r w:rsidR="008051B4">
          <w:t>O Materialize detém uma grande quantidade de elementos, o que a</w:t>
        </w:r>
        <w:r w:rsidR="001B55B1">
          <w:t>uxilia ao desenvolvedor na hora de des</w:t>
        </w:r>
      </w:ins>
      <w:ins w:id="421" w:author="Ryan Lemos" w:date="2019-05-02T06:25:00Z">
        <w:r w:rsidR="001B55B1">
          <w:t>envolver as interfaces de interação com o usuário.</w:t>
        </w:r>
      </w:ins>
    </w:p>
    <w:p w:rsidR="00705B26" w:rsidRPr="008051B4" w:rsidRDefault="00705B26">
      <w:pPr>
        <w:rPr>
          <w:ins w:id="422" w:author="Ryan Lemos" w:date="2019-04-29T10:53:00Z"/>
        </w:rPr>
        <w:pPrChange w:id="423" w:author="Ryan Lemos" w:date="2019-04-29T10:53:00Z">
          <w:pPr>
            <w:pStyle w:val="Ttulo4"/>
          </w:pPr>
        </w:pPrChange>
      </w:pPr>
    </w:p>
    <w:p w:rsidR="008D625B" w:rsidRDefault="00D61CB9" w:rsidP="00952162">
      <w:pPr>
        <w:pStyle w:val="Ttulo4"/>
      </w:pPr>
      <w:proofErr w:type="spellStart"/>
      <w:r w:rsidRPr="003635FC">
        <w:t>J</w:t>
      </w:r>
      <w:r w:rsidR="0034001E" w:rsidRPr="003635FC">
        <w:t>ava</w:t>
      </w:r>
      <w:r w:rsidRPr="003635FC">
        <w:t>S</w:t>
      </w:r>
      <w:r w:rsidR="0034001E" w:rsidRPr="003635FC">
        <w:t>cript</w:t>
      </w:r>
      <w:proofErr w:type="spellEnd"/>
      <w:r w:rsidR="004B14A6">
        <w:t xml:space="preserve"> (JS)</w:t>
      </w:r>
      <w:bookmarkEnd w:id="391"/>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24" w:name="_Ref527139744"/>
      <w:bookmarkStart w:id="425" w:name="_Ref526686669"/>
      <w:r>
        <w:t xml:space="preserve">Figura </w:t>
      </w:r>
      <w:ins w:id="426" w:author="Ryan Lemos" w:date="2019-02-20T09:08:00Z">
        <w:r w:rsidR="00483DF4">
          <w:fldChar w:fldCharType="begin"/>
        </w:r>
        <w:r w:rsidR="00483DF4">
          <w:instrText xml:space="preserve"> SEQ Figura \* ARABIC </w:instrText>
        </w:r>
      </w:ins>
      <w:r w:rsidR="00483DF4">
        <w:fldChar w:fldCharType="separate"/>
      </w:r>
      <w:ins w:id="427" w:author="Ryan Lemos" w:date="2019-02-20T09:08:00Z">
        <w:r w:rsidR="00483DF4">
          <w:rPr>
            <w:noProof/>
          </w:rPr>
          <w:t>22</w:t>
        </w:r>
        <w:r w:rsidR="00483DF4">
          <w:fldChar w:fldCharType="end"/>
        </w:r>
      </w:ins>
      <w:del w:id="4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24"/>
      <w:r>
        <w:t xml:space="preserve"> - Exemplo de uso do </w:t>
      </w:r>
      <w:r w:rsidR="00A95801">
        <w:rPr>
          <w:noProof/>
        </w:rPr>
        <w:t>JavaScript</w:t>
      </w:r>
      <w:r w:rsidR="00A95801">
        <w:t xml:space="preserve"> </w:t>
      </w:r>
      <w:r>
        <w:t>diretamente no HTML</w:t>
      </w:r>
      <w:bookmarkEnd w:id="425"/>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29" w:name="_Ref526686696"/>
      <w:r>
        <w:t xml:space="preserve">Figura </w:t>
      </w:r>
      <w:ins w:id="430" w:author="Ryan Lemos" w:date="2019-02-20T09:08:00Z">
        <w:r w:rsidR="00483DF4">
          <w:fldChar w:fldCharType="begin"/>
        </w:r>
        <w:r w:rsidR="00483DF4">
          <w:instrText xml:space="preserve"> SEQ Figura \* ARABIC </w:instrText>
        </w:r>
      </w:ins>
      <w:r w:rsidR="00483DF4">
        <w:fldChar w:fldCharType="separate"/>
      </w:r>
      <w:ins w:id="431" w:author="Ryan Lemos" w:date="2019-02-20T09:08:00Z">
        <w:r w:rsidR="00483DF4">
          <w:rPr>
            <w:noProof/>
          </w:rPr>
          <w:t>23</w:t>
        </w:r>
        <w:r w:rsidR="00483DF4">
          <w:fldChar w:fldCharType="end"/>
        </w:r>
      </w:ins>
      <w:del w:id="43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2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33" w:name="_Toc2273652"/>
      <w:proofErr w:type="spellStart"/>
      <w:r>
        <w:t>TypeScript</w:t>
      </w:r>
      <w:bookmarkEnd w:id="43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lastRenderedPageBreak/>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434" w:author="Ryan Lemos" w:date="2019-02-20T09:08:00Z">
        <w:r w:rsidR="00483DF4">
          <w:fldChar w:fldCharType="begin"/>
        </w:r>
        <w:r w:rsidR="00483DF4">
          <w:instrText xml:space="preserve"> SEQ Figura \* ARABIC </w:instrText>
        </w:r>
      </w:ins>
      <w:r w:rsidR="00483DF4">
        <w:fldChar w:fldCharType="separate"/>
      </w:r>
      <w:ins w:id="435" w:author="Ryan Lemos" w:date="2019-02-20T09:08:00Z">
        <w:r w:rsidR="00483DF4">
          <w:rPr>
            <w:noProof/>
          </w:rPr>
          <w:t>24</w:t>
        </w:r>
        <w:r w:rsidR="00483DF4">
          <w:fldChar w:fldCharType="end"/>
        </w:r>
      </w:ins>
      <w:del w:id="43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37" w:name="_Toc2273653"/>
      <w:r>
        <w:t>Angular</w:t>
      </w:r>
      <w:bookmarkEnd w:id="43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38"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3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3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40" w:name="_Ref526523847"/>
      <w:r>
        <w:lastRenderedPageBreak/>
        <w:t xml:space="preserve">Figura </w:t>
      </w:r>
      <w:ins w:id="441" w:author="Ryan Lemos" w:date="2019-02-20T09:08:00Z">
        <w:r w:rsidR="00483DF4">
          <w:fldChar w:fldCharType="begin"/>
        </w:r>
        <w:r w:rsidR="00483DF4">
          <w:instrText xml:space="preserve"> SEQ Figura \* ARABIC </w:instrText>
        </w:r>
      </w:ins>
      <w:r w:rsidR="00483DF4">
        <w:fldChar w:fldCharType="separate"/>
      </w:r>
      <w:ins w:id="442" w:author="Ryan Lemos" w:date="2019-02-20T09:08:00Z">
        <w:r w:rsidR="00483DF4">
          <w:rPr>
            <w:noProof/>
          </w:rPr>
          <w:t>25</w:t>
        </w:r>
        <w:r w:rsidR="00483DF4">
          <w:fldChar w:fldCharType="end"/>
        </w:r>
      </w:ins>
      <w:del w:id="4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4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44" w:name="_Ref526533823"/>
      <w:bookmarkStart w:id="445" w:name="_Toc2273655"/>
      <w:r w:rsidRPr="00952162">
        <w:rPr>
          <w:i/>
        </w:rPr>
        <w:t>Framework</w:t>
      </w:r>
      <w:r>
        <w:t xml:space="preserve"> </w:t>
      </w:r>
      <w:proofErr w:type="spellStart"/>
      <w:r w:rsidR="00D61CB9" w:rsidRPr="003635FC">
        <w:t>Laravel</w:t>
      </w:r>
      <w:bookmarkEnd w:id="444"/>
      <w:bookmarkEnd w:id="44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44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447" w:author="Ryan Lemos" w:date="2019-02-20T08:38:00Z"/>
        </w:rPr>
      </w:pPr>
    </w:p>
    <w:p w:rsidR="00F97B7F" w:rsidRPr="006D241F" w:rsidRDefault="00F97B7F" w:rsidP="00F97B7F">
      <w:pPr>
        <w:pStyle w:val="Ttulo4"/>
        <w:rPr>
          <w:ins w:id="448" w:author="Ryan Lemos" w:date="2019-02-20T08:41:00Z"/>
          <w:lang w:val="en-US"/>
          <w:rPrChange w:id="449" w:author="Ryan Lemos" w:date="2019-05-22T10:18:00Z">
            <w:rPr>
              <w:ins w:id="450" w:author="Ryan Lemos" w:date="2019-02-20T08:41:00Z"/>
            </w:rPr>
          </w:rPrChange>
        </w:rPr>
      </w:pPr>
      <w:bookmarkStart w:id="451" w:name="_Toc2273656"/>
      <w:ins w:id="452" w:author="Ryan Lemos" w:date="2019-02-20T08:40:00Z">
        <w:r w:rsidRPr="006D241F">
          <w:rPr>
            <w:i/>
            <w:lang w:val="en-US"/>
            <w:rPrChange w:id="453" w:author="Ryan Lemos" w:date="2019-05-22T10:18:00Z">
              <w:rPr/>
            </w:rPrChange>
          </w:rPr>
          <w:t xml:space="preserve">Representational State Transfer </w:t>
        </w:r>
      </w:ins>
      <w:ins w:id="454" w:author="Ryan Lemos" w:date="2019-02-20T08:41:00Z">
        <w:r w:rsidRPr="006D241F">
          <w:rPr>
            <w:i/>
            <w:lang w:val="en-US"/>
            <w:rPrChange w:id="455" w:author="Ryan Lemos" w:date="2019-05-22T10:18:00Z">
              <w:rPr/>
            </w:rPrChange>
          </w:rPr>
          <w:t>Application Programming Interfaces</w:t>
        </w:r>
        <w:r w:rsidRPr="006D241F">
          <w:rPr>
            <w:lang w:val="en-US"/>
            <w:rPrChange w:id="456" w:author="Ryan Lemos" w:date="2019-05-22T10:18:00Z">
              <w:rPr/>
            </w:rPrChange>
          </w:rPr>
          <w:t xml:space="preserve"> (API REST)</w:t>
        </w:r>
        <w:bookmarkEnd w:id="451"/>
      </w:ins>
    </w:p>
    <w:p w:rsidR="00F97B7F" w:rsidRPr="006D241F" w:rsidRDefault="00F97B7F" w:rsidP="00F97B7F">
      <w:pPr>
        <w:rPr>
          <w:ins w:id="457" w:author="Ryan Lemos" w:date="2019-02-20T08:41:00Z"/>
          <w:iCs/>
          <w:lang w:val="en-US"/>
          <w:rPrChange w:id="458" w:author="Ryan Lemos" w:date="2019-05-22T10:18:00Z">
            <w:rPr>
              <w:ins w:id="459" w:author="Ryan Lemos" w:date="2019-02-20T08:41:00Z"/>
              <w:iCs/>
            </w:rPr>
          </w:rPrChange>
        </w:rPr>
      </w:pPr>
    </w:p>
    <w:p w:rsidR="00F97B7F" w:rsidRDefault="00883E88" w:rsidP="00F97B7F">
      <w:pPr>
        <w:rPr>
          <w:ins w:id="460" w:author="Ryan Lemos" w:date="2019-02-20T08:54:00Z"/>
        </w:rPr>
      </w:pPr>
      <w:ins w:id="461" w:author="Ryan Lemos" w:date="2019-02-20T08:46:00Z">
        <w:r>
          <w:t xml:space="preserve">Segundo </w:t>
        </w:r>
        <w:proofErr w:type="spellStart"/>
        <w:r>
          <w:t>Massé</w:t>
        </w:r>
        <w:proofErr w:type="spellEnd"/>
        <w:r>
          <w:t xml:space="preserve"> (2012)</w:t>
        </w:r>
      </w:ins>
      <w:ins w:id="462" w:author="Ryan Lemos" w:date="2019-02-20T08:47:00Z">
        <w:r>
          <w:t xml:space="preserve"> o termo </w:t>
        </w:r>
        <w:proofErr w:type="spellStart"/>
        <w:r w:rsidRPr="00883E88">
          <w:rPr>
            <w:i/>
            <w:rPrChange w:id="463" w:author="Ryan Lemos" w:date="2019-02-20T08:47:00Z">
              <w:rPr/>
            </w:rPrChange>
          </w:rPr>
          <w:t>Representional</w:t>
        </w:r>
        <w:proofErr w:type="spellEnd"/>
        <w:r w:rsidRPr="00883E88">
          <w:rPr>
            <w:i/>
            <w:rPrChange w:id="464" w:author="Ryan Lemos" w:date="2019-02-20T08:47:00Z">
              <w:rPr/>
            </w:rPrChange>
          </w:rPr>
          <w:t xml:space="preserve"> </w:t>
        </w:r>
        <w:proofErr w:type="spellStart"/>
        <w:r w:rsidRPr="00883E88">
          <w:rPr>
            <w:i/>
            <w:rPrChange w:id="465" w:author="Ryan Lemos" w:date="2019-02-20T08:47:00Z">
              <w:rPr/>
            </w:rPrChange>
          </w:rPr>
          <w:t>State</w:t>
        </w:r>
        <w:proofErr w:type="spellEnd"/>
        <w:r w:rsidRPr="00883E88">
          <w:rPr>
            <w:i/>
            <w:rPrChange w:id="466" w:author="Ryan Lemos" w:date="2019-02-20T08:47:00Z">
              <w:rPr/>
            </w:rPrChange>
          </w:rPr>
          <w:t xml:space="preserve"> </w:t>
        </w:r>
        <w:proofErr w:type="spellStart"/>
        <w:r w:rsidRPr="00883E88">
          <w:rPr>
            <w:i/>
            <w:rPrChange w:id="467"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468" w:author="Ryan Lemos" w:date="2019-02-20T08:50:00Z">
              <w:rPr/>
            </w:rPrChange>
          </w:rPr>
          <w:t>H</w:t>
        </w:r>
      </w:ins>
      <w:ins w:id="469" w:author="Ryan Lemos" w:date="2019-02-20T08:50:00Z">
        <w:r w:rsidR="00AE608D" w:rsidRPr="00AE608D">
          <w:rPr>
            <w:i/>
            <w:rPrChange w:id="470" w:author="Ryan Lemos" w:date="2019-02-20T08:50:00Z">
              <w:rPr/>
            </w:rPrChange>
          </w:rPr>
          <w:t>yper</w:t>
        </w:r>
        <w:proofErr w:type="spellEnd"/>
        <w:r w:rsidR="00AE608D" w:rsidRPr="00AE608D">
          <w:rPr>
            <w:i/>
            <w:rPrChange w:id="471" w:author="Ryan Lemos" w:date="2019-02-20T08:50:00Z">
              <w:rPr/>
            </w:rPrChange>
          </w:rPr>
          <w:t xml:space="preserve"> </w:t>
        </w:r>
      </w:ins>
      <w:proofErr w:type="spellStart"/>
      <w:ins w:id="472" w:author="Ryan Lemos" w:date="2019-02-20T08:47:00Z">
        <w:r w:rsidR="00AE608D" w:rsidRPr="00AE608D">
          <w:rPr>
            <w:i/>
            <w:rPrChange w:id="473" w:author="Ryan Lemos" w:date="2019-02-20T08:50:00Z">
              <w:rPr/>
            </w:rPrChange>
          </w:rPr>
          <w:t>T</w:t>
        </w:r>
      </w:ins>
      <w:ins w:id="474" w:author="Ryan Lemos" w:date="2019-02-20T08:50:00Z">
        <w:r w:rsidR="00AE608D" w:rsidRPr="00AE608D">
          <w:rPr>
            <w:i/>
            <w:rPrChange w:id="475" w:author="Ryan Lemos" w:date="2019-02-20T08:50:00Z">
              <w:rPr/>
            </w:rPrChange>
          </w:rPr>
          <w:t>ext</w:t>
        </w:r>
        <w:proofErr w:type="spellEnd"/>
        <w:r w:rsidR="00AE608D" w:rsidRPr="00AE608D">
          <w:rPr>
            <w:i/>
            <w:rPrChange w:id="476" w:author="Ryan Lemos" w:date="2019-02-20T08:50:00Z">
              <w:rPr/>
            </w:rPrChange>
          </w:rPr>
          <w:t xml:space="preserve"> </w:t>
        </w:r>
      </w:ins>
      <w:proofErr w:type="spellStart"/>
      <w:ins w:id="477" w:author="Ryan Lemos" w:date="2019-02-20T08:48:00Z">
        <w:r w:rsidR="00AE608D" w:rsidRPr="00AE608D">
          <w:rPr>
            <w:i/>
            <w:rPrChange w:id="478" w:author="Ryan Lemos" w:date="2019-02-20T08:50:00Z">
              <w:rPr/>
            </w:rPrChange>
          </w:rPr>
          <w:t>T</w:t>
        </w:r>
      </w:ins>
      <w:ins w:id="479" w:author="Ryan Lemos" w:date="2019-02-20T08:50:00Z">
        <w:r w:rsidR="00AE608D" w:rsidRPr="00AE608D">
          <w:rPr>
            <w:i/>
            <w:rPrChange w:id="480" w:author="Ryan Lemos" w:date="2019-02-20T08:50:00Z">
              <w:rPr/>
            </w:rPrChange>
          </w:rPr>
          <w:t>ransfer</w:t>
        </w:r>
        <w:proofErr w:type="spellEnd"/>
        <w:r w:rsidR="00AE608D" w:rsidRPr="00AE608D">
          <w:rPr>
            <w:i/>
            <w:rPrChange w:id="481" w:author="Ryan Lemos" w:date="2019-02-20T08:50:00Z">
              <w:rPr/>
            </w:rPrChange>
          </w:rPr>
          <w:t xml:space="preserve"> </w:t>
        </w:r>
      </w:ins>
      <w:proofErr w:type="spellStart"/>
      <w:ins w:id="482" w:author="Ryan Lemos" w:date="2019-02-20T08:48:00Z">
        <w:r w:rsidR="00AE608D" w:rsidRPr="00AE608D">
          <w:rPr>
            <w:i/>
            <w:rPrChange w:id="483" w:author="Ryan Lemos" w:date="2019-02-20T08:50:00Z">
              <w:rPr/>
            </w:rPrChange>
          </w:rPr>
          <w:t>P</w:t>
        </w:r>
      </w:ins>
      <w:ins w:id="484" w:author="Ryan Lemos" w:date="2019-02-20T08:50:00Z">
        <w:r w:rsidR="00AE608D" w:rsidRPr="00AE608D">
          <w:rPr>
            <w:i/>
            <w:rPrChange w:id="485" w:author="Ryan Lemos" w:date="2019-02-20T08:50:00Z">
              <w:rPr/>
            </w:rPrChange>
          </w:rPr>
          <w:t>rotocol</w:t>
        </w:r>
        <w:proofErr w:type="spellEnd"/>
        <w:r w:rsidR="00AE608D">
          <w:t xml:space="preserve"> (HTTP) </w:t>
        </w:r>
      </w:ins>
      <w:ins w:id="486" w:author="Ryan Lemos" w:date="2019-02-20T08:48:00Z">
        <w:r w:rsidR="00AE608D">
          <w:t>que representassem as ações de fato</w:t>
        </w:r>
      </w:ins>
      <w:ins w:id="487" w:author="Ryan Lemos" w:date="2019-02-20T08:50:00Z">
        <w:r w:rsidR="00AE608D">
          <w:t>.</w:t>
        </w:r>
      </w:ins>
      <w:ins w:id="488" w:author="Ryan Lemos" w:date="2019-02-20T08:48:00Z">
        <w:r w:rsidR="00AE608D">
          <w:t xml:space="preserve"> Então </w:t>
        </w:r>
      </w:ins>
      <w:ins w:id="489" w:author="Ryan Lemos" w:date="2019-02-20T08:49:00Z">
        <w:r w:rsidR="00AE608D">
          <w:t>surgiu-se em uma tese de doutorado o termo REST que se trata de acrescer verbos HTTP para as</w:t>
        </w:r>
      </w:ins>
      <w:ins w:id="490" w:author="Ryan Lemos" w:date="2019-02-20T08:51:00Z">
        <w:r w:rsidR="00AE608D">
          <w:t xml:space="preserve"> ações de atualização de dados (PUT ou PAT</w:t>
        </w:r>
      </w:ins>
      <w:ins w:id="491" w:author="Ryan Lemos" w:date="2019-02-20T08:52:00Z">
        <w:r w:rsidR="00AE608D">
          <w:t>C</w:t>
        </w:r>
      </w:ins>
      <w:ins w:id="492" w:author="Ryan Lemos" w:date="2019-02-20T08:51:00Z">
        <w:r w:rsidR="00AE608D">
          <w:t>H</w:t>
        </w:r>
      </w:ins>
      <w:ins w:id="493" w:author="Ryan Lemos" w:date="2019-02-20T08:52:00Z">
        <w:r w:rsidR="00AE608D">
          <w:t>) e para exclusão de dados (DELETE). Esses verbos vieram em acréscimo aos verbos GET (busca de dados) e POST (envio de dados</w:t>
        </w:r>
      </w:ins>
      <w:ins w:id="494" w:author="Ryan Lemos" w:date="2019-02-20T08:53:00Z">
        <w:r w:rsidR="00AE608D">
          <w:t>), que antes eram utilizados para as ações de atualizar e deletar (MASSÉ, 2012).</w:t>
        </w:r>
      </w:ins>
      <w:ins w:id="495" w:author="Ryan Lemos" w:date="2019-02-20T08:52:00Z">
        <w:r w:rsidR="00AE608D">
          <w:t xml:space="preserve"> </w:t>
        </w:r>
      </w:ins>
    </w:p>
    <w:p w:rsidR="005F5B8A" w:rsidRDefault="005F5B8A" w:rsidP="00F97B7F">
      <w:pPr>
        <w:rPr>
          <w:ins w:id="496" w:author="Ryan Lemos" w:date="2019-02-20T09:01:00Z"/>
        </w:rPr>
      </w:pPr>
      <w:ins w:id="497" w:author="Ryan Lemos" w:date="2019-02-20T08:54:00Z">
        <w:r>
          <w:t xml:space="preserve">Já o termo </w:t>
        </w:r>
        <w:proofErr w:type="spellStart"/>
        <w:r w:rsidRPr="005F5B8A">
          <w:rPr>
            <w:i/>
            <w:rPrChange w:id="498" w:author="Ryan Lemos" w:date="2019-02-20T08:54:00Z">
              <w:rPr/>
            </w:rPrChange>
          </w:rPr>
          <w:t>Application</w:t>
        </w:r>
        <w:proofErr w:type="spellEnd"/>
        <w:r w:rsidRPr="005F5B8A">
          <w:rPr>
            <w:i/>
            <w:rPrChange w:id="499" w:author="Ryan Lemos" w:date="2019-02-20T08:54:00Z">
              <w:rPr/>
            </w:rPrChange>
          </w:rPr>
          <w:t xml:space="preserve"> </w:t>
        </w:r>
        <w:proofErr w:type="spellStart"/>
        <w:r w:rsidRPr="005F5B8A">
          <w:rPr>
            <w:i/>
            <w:rPrChange w:id="500" w:author="Ryan Lemos" w:date="2019-02-20T08:54:00Z">
              <w:rPr/>
            </w:rPrChange>
          </w:rPr>
          <w:t>Programming</w:t>
        </w:r>
        <w:proofErr w:type="spellEnd"/>
        <w:r w:rsidRPr="005F5B8A">
          <w:rPr>
            <w:i/>
            <w:rPrChange w:id="501" w:author="Ryan Lemos" w:date="2019-02-20T08:54:00Z">
              <w:rPr/>
            </w:rPrChange>
          </w:rPr>
          <w:t xml:space="preserve"> Interfaces</w:t>
        </w:r>
        <w:r>
          <w:rPr>
            <w:i/>
          </w:rPr>
          <w:t xml:space="preserve"> </w:t>
        </w:r>
      </w:ins>
      <w:ins w:id="502" w:author="Ryan Lemos" w:date="2019-02-20T08:55:00Z">
        <w:r>
          <w:t>(</w:t>
        </w:r>
      </w:ins>
      <w:ins w:id="503" w:author="Ryan Lemos" w:date="2019-02-20T08:54:00Z">
        <w:r>
          <w:t>AP</w:t>
        </w:r>
      </w:ins>
      <w:ins w:id="504" w:author="Ryan Lemos" w:date="2019-02-20T08:55:00Z">
        <w:r>
          <w:t>I), surgem como o intermédio do usuário com serviços web. Servindo então de ponte entre o usuário e um serviço</w:t>
        </w:r>
      </w:ins>
      <w:ins w:id="505" w:author="Ryan Lemos" w:date="2019-02-20T08:56:00Z">
        <w:r>
          <w:t xml:space="preserve">. Então quando se diz que uma aplicação funciona como uma API REST, </w:t>
        </w:r>
      </w:ins>
      <w:ins w:id="506" w:author="Ryan Lemos" w:date="2019-02-20T08:57:00Z">
        <w:r>
          <w:t>quer dizer que essa aplicação possibilitará ao usuário</w:t>
        </w:r>
        <w:r w:rsidR="00483DF4">
          <w:t xml:space="preserve"> </w:t>
        </w:r>
      </w:ins>
      <w:ins w:id="507" w:author="Ryan Lemos" w:date="2019-02-20T08:58:00Z">
        <w:r w:rsidR="00483DF4">
          <w:t>as ações</w:t>
        </w:r>
      </w:ins>
      <w:ins w:id="508" w:author="Ryan Lemos" w:date="2019-02-20T09:00:00Z">
        <w:r w:rsidR="00483DF4">
          <w:t xml:space="preserve"> conforme</w:t>
        </w:r>
      </w:ins>
      <w:ins w:id="509" w:author="Ryan Lemos" w:date="2019-02-20T08:58:00Z">
        <w:r w:rsidR="00483DF4">
          <w:t xml:space="preserve"> descritas no modelo REST, além de servir de ponte para os serviços web, como por exemplo o serviço de banco de dados</w:t>
        </w:r>
      </w:ins>
      <w:ins w:id="510" w:author="Ryan Lemos" w:date="2019-02-20T08:59:00Z">
        <w:r w:rsidR="00483DF4">
          <w:t xml:space="preserve"> (MASSÉ, 2012)</w:t>
        </w:r>
      </w:ins>
      <w:ins w:id="511" w:author="Ryan Lemos" w:date="2019-02-20T08:58:00Z">
        <w:r w:rsidR="00483DF4">
          <w:t>.</w:t>
        </w:r>
      </w:ins>
      <w:ins w:id="512" w:author="Ryan Lemos" w:date="2019-02-20T09:00:00Z">
        <w:r w:rsidR="00483DF4">
          <w:t xml:space="preserve"> O usuário fará requisições a API que então será resp</w:t>
        </w:r>
      </w:ins>
      <w:ins w:id="513" w:author="Ryan Lemos" w:date="2019-02-20T09:01:00Z">
        <w:r w:rsidR="00483DF4">
          <w:t xml:space="preserve">onsável por processar essa requisição e entregar o serviço requisitado pelo usuário. </w:t>
        </w:r>
      </w:ins>
    </w:p>
    <w:p w:rsidR="00483DF4" w:rsidRDefault="00483DF4" w:rsidP="00F97B7F">
      <w:pPr>
        <w:rPr>
          <w:ins w:id="514" w:author="Ryan Lemos" w:date="2019-02-20T09:08:00Z"/>
        </w:rPr>
      </w:pPr>
      <w:ins w:id="515" w:author="Ryan Lemos" w:date="2019-02-20T09:01:00Z">
        <w:r>
          <w:t xml:space="preserve">Neste ambiente será utilizado dois frameworks que serão utilizados um no </w:t>
        </w:r>
        <w:proofErr w:type="spellStart"/>
        <w:r w:rsidRPr="00483DF4">
          <w:rPr>
            <w:i/>
            <w:rPrChange w:id="516" w:author="Ryan Lemos" w:date="2019-02-20T09:02:00Z">
              <w:rPr/>
            </w:rPrChange>
          </w:rPr>
          <w:t>frontend</w:t>
        </w:r>
      </w:ins>
      <w:proofErr w:type="spellEnd"/>
      <w:ins w:id="517" w:author="Ryan Lemos" w:date="2019-02-20T09:02:00Z">
        <w:r>
          <w:t xml:space="preserve"> (Angular), e outro no </w:t>
        </w:r>
        <w:proofErr w:type="spellStart"/>
        <w:r w:rsidRPr="00483DF4">
          <w:rPr>
            <w:i/>
            <w:rPrChange w:id="518" w:author="Ryan Lemos" w:date="2019-02-20T09:02:00Z">
              <w:rPr/>
            </w:rPrChange>
          </w:rPr>
          <w:t>backend</w:t>
        </w:r>
        <w:proofErr w:type="spellEnd"/>
        <w:r>
          <w:t xml:space="preserve"> (</w:t>
        </w:r>
        <w:proofErr w:type="spellStart"/>
        <w:r>
          <w:t>Laravel</w:t>
        </w:r>
        <w:proofErr w:type="spellEnd"/>
        <w:r>
          <w:t xml:space="preserve">). Então a aplicação </w:t>
        </w:r>
      </w:ins>
      <w:ins w:id="519" w:author="Ryan Lemos" w:date="2019-02-20T09:03:00Z">
        <w:r>
          <w:t>A</w:t>
        </w:r>
      </w:ins>
      <w:ins w:id="520" w:author="Ryan Lemos" w:date="2019-02-20T09:02:00Z">
        <w:r>
          <w:t>ngular</w:t>
        </w:r>
      </w:ins>
      <w:ins w:id="521" w:author="Ryan Lemos" w:date="2019-02-20T09:03:00Z">
        <w:r>
          <w:t xml:space="preserve"> conforme descrita rodará </w:t>
        </w:r>
        <w:r>
          <w:lastRenderedPageBreak/>
          <w:t>diretamente no browser do usuário</w:t>
        </w:r>
      </w:ins>
      <w:ins w:id="522" w:author="Ryan Lemos" w:date="2019-02-20T09:04:00Z">
        <w:r>
          <w:t>.</w:t>
        </w:r>
      </w:ins>
      <w:ins w:id="523" w:author="Ryan Lemos" w:date="2019-02-20T09:03:00Z">
        <w:r>
          <w:t xml:space="preserve"> </w:t>
        </w:r>
      </w:ins>
      <w:ins w:id="524" w:author="Ryan Lemos" w:date="2019-02-20T09:04:00Z">
        <w:r>
          <w:t>P</w:t>
        </w:r>
      </w:ins>
      <w:ins w:id="525" w:author="Ryan Lemos" w:date="2019-02-20T09:03:00Z">
        <w:r>
          <w:t>ara que essa aplicação consiga comunicar-se com a base de dados ser</w:t>
        </w:r>
      </w:ins>
      <w:ins w:id="526" w:author="Ryan Lemos" w:date="2019-02-20T09:04:00Z">
        <w:r>
          <w:t xml:space="preserve">á utilizado o </w:t>
        </w:r>
        <w:proofErr w:type="spellStart"/>
        <w:r>
          <w:t>Laravel</w:t>
        </w:r>
        <w:proofErr w:type="spellEnd"/>
        <w:r>
          <w:t xml:space="preserve"> como</w:t>
        </w:r>
      </w:ins>
      <w:ins w:id="527" w:author="Ryan Lemos" w:date="2019-02-20T09:05:00Z">
        <w:r>
          <w:t xml:space="preserve"> API ou</w:t>
        </w:r>
      </w:ins>
      <w:ins w:id="528" w:author="Ryan Lemos" w:date="2019-02-20T09:04:00Z">
        <w:r>
          <w:t xml:space="preserve"> intermédio. Ou seja, a aplicação Angular sempre que precisar de informações da base de dados irá requi</w:t>
        </w:r>
      </w:ins>
      <w:ins w:id="529" w:author="Ryan Lemos" w:date="2019-02-20T09:05:00Z">
        <w:r>
          <w:t xml:space="preserve">sitar a API </w:t>
        </w:r>
        <w:proofErr w:type="spellStart"/>
        <w:r>
          <w:t>Laravel</w:t>
        </w:r>
        <w:proofErr w:type="spellEnd"/>
        <w:r>
          <w:t xml:space="preserve"> que será responsável por processar a requisição e retornar os dados </w:t>
        </w:r>
      </w:ins>
      <w:ins w:id="530" w:author="Ryan Lemos" w:date="2019-02-20T09:06:00Z">
        <w:r>
          <w:t>a aplicação Angular. Então a aplicação Angular demonstra os dados ao usuário</w:t>
        </w:r>
      </w:ins>
      <w:ins w:id="531" w:author="Ryan Lemos" w:date="2019-02-20T09:07:00Z">
        <w:r>
          <w:t xml:space="preserve">, uma representação visual deste processo é descrita na </w:t>
        </w:r>
        <w:r w:rsidRPr="00483DF4">
          <w:rPr>
            <w:highlight w:val="yellow"/>
            <w:rPrChange w:id="532" w:author="Ryan Lemos" w:date="2019-02-20T09:07:00Z">
              <w:rPr/>
            </w:rPrChange>
          </w:rPr>
          <w:t>figura X.</w:t>
        </w:r>
      </w:ins>
      <w:ins w:id="533" w:author="Ryan Lemos" w:date="2019-02-20T09:06:00Z">
        <w:r>
          <w:t xml:space="preserve"> </w:t>
        </w:r>
      </w:ins>
    </w:p>
    <w:p w:rsidR="00483DF4" w:rsidRDefault="00483DF4" w:rsidP="00F97B7F">
      <w:pPr>
        <w:rPr>
          <w:ins w:id="534" w:author="Ryan Lemos" w:date="2019-02-20T09:07:00Z"/>
        </w:rPr>
      </w:pPr>
      <w:ins w:id="535" w:author="Ryan Lemos" w:date="2019-02-20T09:05:00Z">
        <w:r>
          <w:t xml:space="preserve"> </w:t>
        </w:r>
      </w:ins>
    </w:p>
    <w:p w:rsidR="00483DF4" w:rsidRDefault="00483DF4">
      <w:pPr>
        <w:pStyle w:val="Legenda"/>
        <w:keepNext/>
        <w:rPr>
          <w:ins w:id="536" w:author="Ryan Lemos" w:date="2019-02-20T09:08:00Z"/>
        </w:rPr>
        <w:pPrChange w:id="537" w:author="Ryan Lemos" w:date="2019-02-20T09:08:00Z">
          <w:pPr>
            <w:pStyle w:val="Legenda"/>
          </w:pPr>
        </w:pPrChange>
      </w:pPr>
      <w:ins w:id="538" w:author="Ryan Lemos" w:date="2019-02-20T09:08:00Z">
        <w:r>
          <w:t xml:space="preserve">Figura </w:t>
        </w:r>
        <w:r>
          <w:fldChar w:fldCharType="begin"/>
        </w:r>
        <w:r>
          <w:instrText xml:space="preserve"> SEQ Figura \* ARABIC </w:instrText>
        </w:r>
      </w:ins>
      <w:r>
        <w:fldChar w:fldCharType="separate"/>
      </w:r>
      <w:ins w:id="539" w:author="Ryan Lemos" w:date="2019-02-20T09:08:00Z">
        <w:r>
          <w:rPr>
            <w:noProof/>
          </w:rPr>
          <w:t>26</w:t>
        </w:r>
        <w:r>
          <w:fldChar w:fldCharType="end"/>
        </w:r>
        <w:r>
          <w:t xml:space="preserve"> - Funcionamento de uma API</w:t>
        </w:r>
      </w:ins>
    </w:p>
    <w:p w:rsidR="00483DF4" w:rsidRDefault="00483DF4" w:rsidP="00483DF4">
      <w:pPr>
        <w:ind w:firstLine="0"/>
        <w:jc w:val="center"/>
        <w:rPr>
          <w:ins w:id="540" w:author="Ryan Lemos" w:date="2019-02-20T09:09:00Z"/>
        </w:rPr>
      </w:pPr>
      <w:ins w:id="541"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542" w:author="Ryan Lemos" w:date="2019-02-20T09:10:00Z">
          <w:pPr/>
        </w:pPrChange>
      </w:pPr>
      <w:ins w:id="543" w:author="Ryan Lemos" w:date="2019-02-20T09:09:00Z">
        <w:r>
          <w:t>Fonte: MASSÉ, 2012, p6.</w:t>
        </w:r>
      </w:ins>
    </w:p>
    <w:p w:rsidR="00B300A5" w:rsidRDefault="00B300A5" w:rsidP="009B4F8A"/>
    <w:p w:rsidR="00D61CB9" w:rsidRDefault="00D61CB9" w:rsidP="00D61CB9">
      <w:pPr>
        <w:pStyle w:val="Ttulo3"/>
      </w:pPr>
      <w:bookmarkStart w:id="544" w:name="_Toc2273657"/>
      <w:r w:rsidRPr="00BB49CF">
        <w:t>Sistema de Gerenciamento de Banco de Dados</w:t>
      </w:r>
      <w:r w:rsidR="00773355">
        <w:t xml:space="preserve"> (MySQL)</w:t>
      </w:r>
      <w:bookmarkEnd w:id="544"/>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45" w:name="_Ref526697739"/>
      <w:r>
        <w:t xml:space="preserve">Figura </w:t>
      </w:r>
      <w:ins w:id="546" w:author="Ryan Lemos" w:date="2019-02-20T09:08:00Z">
        <w:r w:rsidR="00483DF4">
          <w:fldChar w:fldCharType="begin"/>
        </w:r>
        <w:r w:rsidR="00483DF4">
          <w:instrText xml:space="preserve"> SEQ Figura \* ARABIC </w:instrText>
        </w:r>
      </w:ins>
      <w:r w:rsidR="00483DF4">
        <w:fldChar w:fldCharType="separate"/>
      </w:r>
      <w:ins w:id="547" w:author="Ryan Lemos" w:date="2019-02-20T09:08:00Z">
        <w:r w:rsidR="00483DF4">
          <w:rPr>
            <w:noProof/>
          </w:rPr>
          <w:t>27</w:t>
        </w:r>
        <w:r w:rsidR="00483DF4">
          <w:fldChar w:fldCharType="end"/>
        </w:r>
      </w:ins>
      <w:del w:id="54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45"/>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549" w:name="_Toc2273658"/>
      <w:r>
        <w:lastRenderedPageBreak/>
        <w:t xml:space="preserve">desenvolvimento do </w:t>
      </w:r>
      <w:r w:rsidR="00B265CE">
        <w:t>ambiente</w:t>
      </w:r>
      <w:r>
        <w:t xml:space="preserve"> proposto</w:t>
      </w:r>
      <w:bookmarkEnd w:id="549"/>
    </w:p>
    <w:p w:rsidR="00B265CE" w:rsidRDefault="00B265CE" w:rsidP="00B265CE">
      <w:pPr>
        <w:ind w:firstLine="0"/>
      </w:pPr>
    </w:p>
    <w:p w:rsidR="00B265CE" w:rsidRDefault="00B265CE" w:rsidP="00B265CE">
      <w:pPr>
        <w:rPr>
          <w:ins w:id="550"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551" w:author="Ryan Lemos" w:date="2019-02-24T17:52:00Z"/>
        </w:rPr>
      </w:pPr>
      <w:ins w:id="552"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553" w:author="Ryan Lemos" w:date="2019-02-24T17:54:00Z"/>
        </w:rPr>
      </w:pPr>
      <w:ins w:id="554" w:author="Ryan Lemos" w:date="2019-02-24T17:52:00Z">
        <w:r>
          <w:t>Porém há um meio em específico que independe dos releases</w:t>
        </w:r>
      </w:ins>
      <w:ins w:id="555" w:author="Ryan Lemos" w:date="2019-02-24T17:54:00Z">
        <w:r>
          <w:t>.</w:t>
        </w:r>
      </w:ins>
      <w:ins w:id="556" w:author="Ryan Lemos" w:date="2019-02-24T17:55:00Z">
        <w:r>
          <w:t xml:space="preserve"> S</w:t>
        </w:r>
      </w:ins>
      <w:ins w:id="557" w:author="Ryan Lemos" w:date="2019-02-24T17:52:00Z">
        <w:r>
          <w:t>e trata das ferramentas</w:t>
        </w:r>
      </w:ins>
      <w:ins w:id="558" w:author="Ryan Lemos" w:date="2019-02-24T17:53:00Z">
        <w:r>
          <w:t xml:space="preserve"> utilizadas no processo de desenvolvimento. Para tal será destinado um tópico e após a finalização desse tópico</w:t>
        </w:r>
      </w:ins>
      <w:ins w:id="559" w:author="Ryan Lemos" w:date="2019-02-24T17:55:00Z">
        <w:r>
          <w:t>,</w:t>
        </w:r>
      </w:ins>
      <w:ins w:id="560" w:author="Ryan Lemos" w:date="2019-02-24T17:53:00Z">
        <w:r>
          <w:t xml:space="preserve"> os </w:t>
        </w:r>
        <w:r w:rsidRPr="00F21104">
          <w:rPr>
            <w:i/>
            <w:rPrChange w:id="561" w:author="Ryan Lemos" w:date="2019-02-24T17:53:00Z">
              <w:rPr/>
            </w:rPrChange>
          </w:rPr>
          <w:t>releases</w:t>
        </w:r>
        <w:r>
          <w:t xml:space="preserve"> </w:t>
        </w:r>
      </w:ins>
      <w:ins w:id="562" w:author="Ryan Lemos" w:date="2019-02-24T17:54:00Z">
        <w:r>
          <w:t>serão abordados e destrinchados.</w:t>
        </w:r>
      </w:ins>
    </w:p>
    <w:p w:rsidR="00F21104" w:rsidRDefault="00F21104">
      <w:pPr>
        <w:rPr>
          <w:ins w:id="563" w:author="Ryan Lemos" w:date="2019-02-24T17:54:00Z"/>
        </w:rPr>
      </w:pPr>
    </w:p>
    <w:p w:rsidR="00F21104" w:rsidRDefault="00F21104" w:rsidP="00F21104">
      <w:pPr>
        <w:pStyle w:val="Ttulo2"/>
        <w:rPr>
          <w:ins w:id="564" w:author="Ryan Lemos" w:date="2019-02-24T17:54:00Z"/>
        </w:rPr>
      </w:pPr>
      <w:bookmarkStart w:id="565" w:name="_Toc2273659"/>
      <w:ins w:id="566" w:author="Ryan Lemos" w:date="2019-02-24T17:54:00Z">
        <w:r>
          <w:t>Ferramentas de desenvolvimento utilizadas</w:t>
        </w:r>
        <w:bookmarkEnd w:id="565"/>
      </w:ins>
    </w:p>
    <w:p w:rsidR="00F21104" w:rsidRPr="00436F61" w:rsidRDefault="00F21104">
      <w:pPr>
        <w:rPr>
          <w:ins w:id="567" w:author="Ryan Lemos" w:date="2019-02-24T17:54:00Z"/>
        </w:rPr>
        <w:pPrChange w:id="568" w:author="Ryan Lemos" w:date="2019-02-24T17:54:00Z">
          <w:pPr>
            <w:pStyle w:val="Ttulo3"/>
          </w:pPr>
        </w:pPrChange>
      </w:pPr>
    </w:p>
    <w:p w:rsidR="00F21104" w:rsidRDefault="00F21104">
      <w:pPr>
        <w:rPr>
          <w:ins w:id="569" w:author="Ryan Lemos" w:date="2019-02-24T17:58:00Z"/>
        </w:rPr>
      </w:pPr>
      <w:ins w:id="570" w:author="Ryan Lemos" w:date="2019-02-24T17:55:00Z">
        <w:r>
          <w:t xml:space="preserve">Para o desenvolvimento da aplicação descrita foram utilizadas tecnologias que </w:t>
        </w:r>
      </w:ins>
      <w:ins w:id="571" w:author="Ryan Lemos" w:date="2019-02-24T17:57:00Z">
        <w:r>
          <w:t>compreendem</w:t>
        </w:r>
      </w:ins>
      <w:ins w:id="572" w:author="Ryan Lemos" w:date="2019-02-24T17:55:00Z">
        <w:r>
          <w:t xml:space="preserve"> o </w:t>
        </w:r>
        <w:proofErr w:type="spellStart"/>
        <w:r w:rsidRPr="00F21104">
          <w:rPr>
            <w:i/>
            <w:rPrChange w:id="573" w:author="Ryan Lemos" w:date="2019-02-24T17:56:00Z">
              <w:rPr/>
            </w:rPrChange>
          </w:rPr>
          <w:t>frontend</w:t>
        </w:r>
        <w:proofErr w:type="spellEnd"/>
        <w:r>
          <w:t xml:space="preserve"> e também o </w:t>
        </w:r>
        <w:proofErr w:type="spellStart"/>
        <w:r w:rsidRPr="00F21104">
          <w:rPr>
            <w:i/>
            <w:rPrChange w:id="574" w:author="Ryan Lemos" w:date="2019-02-24T17:55:00Z">
              <w:rPr/>
            </w:rPrChange>
          </w:rPr>
          <w:t>backend</w:t>
        </w:r>
      </w:ins>
      <w:proofErr w:type="spellEnd"/>
      <w:ins w:id="575" w:author="Ryan Lemos" w:date="2019-02-24T17:56:00Z">
        <w:r>
          <w:t xml:space="preserve"> conforme descrito na </w:t>
        </w:r>
        <w:r w:rsidRPr="00F21104">
          <w:rPr>
            <w:highlight w:val="yellow"/>
            <w:rPrChange w:id="576" w:author="Ryan Lemos" w:date="2019-02-24T17:56:00Z">
              <w:rPr/>
            </w:rPrChange>
          </w:rPr>
          <w:t>seção x</w:t>
        </w:r>
        <w:r>
          <w:t xml:space="preserve">. Além disso tem-se também </w:t>
        </w:r>
      </w:ins>
      <w:ins w:id="577" w:author="Ryan Lemos" w:date="2019-02-24T17:57:00Z">
        <w:r>
          <w:t>ferramentas</w:t>
        </w:r>
      </w:ins>
      <w:ins w:id="578" w:author="Ryan Lemos" w:date="2019-02-24T17:56:00Z">
        <w:r>
          <w:t xml:space="preserve"> que apoiam o desenv</w:t>
        </w:r>
      </w:ins>
      <w:ins w:id="579" w:author="Ryan Lemos" w:date="2019-02-24T17:57:00Z">
        <w:r>
          <w:t xml:space="preserve">olvimento, como as modelagens. </w:t>
        </w:r>
      </w:ins>
      <w:ins w:id="580" w:author="Ryan Lemos" w:date="2019-02-24T17:58:00Z">
        <w:r>
          <w:t>E ferramentas de manipulação em bases de dados.</w:t>
        </w:r>
      </w:ins>
    </w:p>
    <w:p w:rsidR="00F21104" w:rsidRDefault="00BB59C9">
      <w:pPr>
        <w:rPr>
          <w:ins w:id="581" w:author="Ryan Lemos" w:date="2019-02-24T18:05:00Z"/>
        </w:rPr>
      </w:pPr>
      <w:ins w:id="582" w:author="Ryan Lemos" w:date="2019-02-24T17:59:00Z">
        <w:r>
          <w:t>Quanto</w:t>
        </w:r>
      </w:ins>
      <w:ins w:id="583" w:author="Ryan Lemos" w:date="2019-02-24T17:58:00Z">
        <w:r>
          <w:t xml:space="preserve"> o </w:t>
        </w:r>
        <w:proofErr w:type="spellStart"/>
        <w:r w:rsidRPr="00BB59C9">
          <w:rPr>
            <w:i/>
            <w:rPrChange w:id="584" w:author="Ryan Lemos" w:date="2019-02-24T17:58:00Z">
              <w:rPr/>
            </w:rPrChange>
          </w:rPr>
          <w:t>frontend</w:t>
        </w:r>
        <w:proofErr w:type="spellEnd"/>
        <w:r>
          <w:t xml:space="preserve"> foi-se utilizado o framework Angular na versão</w:t>
        </w:r>
      </w:ins>
      <w:ins w:id="585" w:author="Ryan Lemos" w:date="2019-02-24T17:57:00Z">
        <w:r w:rsidR="00F21104">
          <w:t xml:space="preserve"> </w:t>
        </w:r>
      </w:ins>
      <w:ins w:id="586" w:author="Ryan Lemos" w:date="2019-02-24T18:00:00Z">
        <w:r>
          <w:t xml:space="preserve">7.1.4 a versão mais atual na data em que se iniciou o desenvolvimento, tal como o </w:t>
        </w:r>
        <w:proofErr w:type="spellStart"/>
        <w:r>
          <w:t>Type</w:t>
        </w:r>
      </w:ins>
      <w:ins w:id="587" w:author="Ryan Lemos" w:date="2019-02-24T18:01:00Z">
        <w:r>
          <w:t>S</w:t>
        </w:r>
      </w:ins>
      <w:ins w:id="588" w:author="Ryan Lemos" w:date="2019-02-24T18:00:00Z">
        <w:r>
          <w:t>cript</w:t>
        </w:r>
      </w:ins>
      <w:proofErr w:type="spellEnd"/>
      <w:ins w:id="589" w:author="Ryan Lemos" w:date="2019-02-24T18:01:00Z">
        <w:r>
          <w:t xml:space="preserve"> que se utilizou a versão 3.1.6. </w:t>
        </w:r>
      </w:ins>
      <w:ins w:id="590" w:author="Ryan Lemos" w:date="2019-02-24T18:02:00Z">
        <w:r w:rsidR="00DF48AC">
          <w:t>Utilizando</w:t>
        </w:r>
      </w:ins>
      <w:ins w:id="591" w:author="Ryan Lemos" w:date="2019-02-24T18:29:00Z">
        <w:r w:rsidR="00646DE8">
          <w:t xml:space="preserve">-se </w:t>
        </w:r>
        <w:proofErr w:type="spellStart"/>
        <w:r w:rsidR="00646DE8" w:rsidRPr="00646DE8">
          <w:rPr>
            <w:i/>
            <w:rPrChange w:id="592" w:author="Ryan Lemos" w:date="2019-02-24T18:29:00Z">
              <w:rPr/>
            </w:rPrChange>
          </w:rPr>
          <w:t>tags</w:t>
        </w:r>
        <w:proofErr w:type="spellEnd"/>
        <w:r w:rsidR="00646DE8">
          <w:t xml:space="preserve"> e diretivas próprias do Angular,</w:t>
        </w:r>
      </w:ins>
      <w:ins w:id="593" w:author="Ryan Lemos" w:date="2019-02-24T18:03:00Z">
        <w:r w:rsidR="00DF48AC">
          <w:t xml:space="preserve"> juntamente com HTML na versão 5 e CSS na versão 3. Isso se deu para buscar uma melhor</w:t>
        </w:r>
      </w:ins>
      <w:ins w:id="594" w:author="Ryan Lemos" w:date="2019-02-24T18:04:00Z">
        <w:r w:rsidR="00DF48AC">
          <w:t xml:space="preserve"> qualidade visual. Juntamente utilizou-se o Framework CSS chamado Materialize</w:t>
        </w:r>
      </w:ins>
      <w:ins w:id="595" w:author="Ryan Lemos" w:date="2019-02-24T18:05:00Z">
        <w:r w:rsidR="00DF48AC">
          <w:t xml:space="preserve"> CSS</w:t>
        </w:r>
      </w:ins>
      <w:ins w:id="596" w:author="Ryan Lemos" w:date="2019-02-24T18:04:00Z">
        <w:r w:rsidR="00DF48AC">
          <w:t xml:space="preserve"> que tr</w:t>
        </w:r>
      </w:ins>
      <w:ins w:id="597" w:author="Ryan Lemos" w:date="2019-02-24T18:05:00Z">
        <w:r w:rsidR="00DF48AC">
          <w:t>az</w:t>
        </w:r>
      </w:ins>
      <w:ins w:id="598" w:author="Ryan Lemos" w:date="2019-02-24T18:04:00Z">
        <w:r w:rsidR="00DF48AC">
          <w:t xml:space="preserve"> componentes baseados no Material Design da Google.</w:t>
        </w:r>
      </w:ins>
    </w:p>
    <w:p w:rsidR="00DF48AC" w:rsidRDefault="00DF48AC">
      <w:pPr>
        <w:rPr>
          <w:ins w:id="599" w:author="Ryan Lemos" w:date="2019-02-24T18:30:00Z"/>
        </w:rPr>
      </w:pPr>
      <w:ins w:id="600" w:author="Ryan Lemos" w:date="2019-02-24T18:05:00Z">
        <w:r>
          <w:t xml:space="preserve">Para o </w:t>
        </w:r>
        <w:proofErr w:type="spellStart"/>
        <w:r>
          <w:t>backend</w:t>
        </w:r>
        <w:proofErr w:type="spellEnd"/>
        <w:r>
          <w:t xml:space="preserve"> foi-se utilizado o</w:t>
        </w:r>
      </w:ins>
      <w:ins w:id="601" w:author="Ryan Lemos" w:date="2019-02-24T18:27:00Z">
        <w:r w:rsidR="00646DE8">
          <w:t xml:space="preserve"> framework</w:t>
        </w:r>
      </w:ins>
      <w:ins w:id="602" w:author="Ryan Lemos" w:date="2019-02-24T18:05:00Z">
        <w:r>
          <w:t xml:space="preserve"> </w:t>
        </w:r>
        <w:proofErr w:type="spellStart"/>
        <w:r>
          <w:t>Laravel</w:t>
        </w:r>
        <w:proofErr w:type="spellEnd"/>
        <w:r>
          <w:t xml:space="preserve"> na versão </w:t>
        </w:r>
      </w:ins>
      <w:ins w:id="603" w:author="Ryan Lemos" w:date="2019-02-24T18:24:00Z">
        <w:r w:rsidR="00646DE8" w:rsidRPr="00646DE8">
          <w:t>5.5.44</w:t>
        </w:r>
        <w:r w:rsidR="00646DE8">
          <w:t xml:space="preserve"> com o PHP na versão </w:t>
        </w:r>
      </w:ins>
      <w:ins w:id="604" w:author="Ryan Lemos" w:date="2019-02-24T18:25:00Z">
        <w:r w:rsidR="00646DE8">
          <w:t>7.2.13</w:t>
        </w:r>
      </w:ins>
      <w:ins w:id="605" w:author="Ryan Lemos" w:date="2019-02-24T18:24:00Z">
        <w:r w:rsidR="00646DE8">
          <w:t>.</w:t>
        </w:r>
      </w:ins>
      <w:ins w:id="606" w:author="Ryan Lemos" w:date="2019-02-24T18:25:00Z">
        <w:r w:rsidR="00646DE8">
          <w:t xml:space="preserve"> </w:t>
        </w:r>
      </w:ins>
      <w:ins w:id="607" w:author="Ryan Lemos" w:date="2019-02-24T18:26:00Z">
        <w:r w:rsidR="00646DE8">
          <w:t>Foi-se utilizado o XAMPP que é a junção do Servidor Apache, o PHP e o MySQL.</w:t>
        </w:r>
      </w:ins>
      <w:ins w:id="608" w:author="Ryan Lemos" w:date="2019-02-24T18:27:00Z">
        <w:r w:rsidR="00646DE8">
          <w:t xml:space="preserve"> Como dito na </w:t>
        </w:r>
        <w:r w:rsidR="00646DE8" w:rsidRPr="00646DE8">
          <w:rPr>
            <w:highlight w:val="yellow"/>
            <w:rPrChange w:id="609"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610" w:author="Ryan Lemos" w:date="2019-02-24T18:28:00Z">
        <w:r w:rsidR="00646DE8" w:rsidRPr="00646DE8">
          <w:rPr>
            <w:i/>
            <w:rPrChange w:id="611" w:author="Ryan Lemos" w:date="2019-02-24T18:28:00Z">
              <w:rPr/>
            </w:rPrChange>
          </w:rPr>
          <w:t>f</w:t>
        </w:r>
      </w:ins>
      <w:ins w:id="612" w:author="Ryan Lemos" w:date="2019-02-24T18:27:00Z">
        <w:r w:rsidR="00646DE8" w:rsidRPr="00646DE8">
          <w:rPr>
            <w:i/>
            <w:rPrChange w:id="613" w:author="Ryan Lemos" w:date="2019-02-24T18:28:00Z">
              <w:rPr/>
            </w:rPrChange>
          </w:rPr>
          <w:t>ro</w:t>
        </w:r>
      </w:ins>
      <w:ins w:id="614" w:author="Ryan Lemos" w:date="2019-02-24T18:28:00Z">
        <w:r w:rsidR="00646DE8" w:rsidRPr="00646DE8">
          <w:rPr>
            <w:i/>
            <w:rPrChange w:id="615"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616" w:author="Ryan Lemos" w:date="2019-02-24T18:29:00Z">
        <w:r w:rsidR="00646DE8">
          <w:t>.</w:t>
        </w:r>
      </w:ins>
    </w:p>
    <w:p w:rsidR="00554CCC" w:rsidRDefault="00554CCC">
      <w:pPr>
        <w:rPr>
          <w:ins w:id="617" w:author="Ryan Lemos" w:date="2019-02-24T18:36:00Z"/>
        </w:rPr>
      </w:pPr>
      <w:ins w:id="618" w:author="Ryan Lemos" w:date="2019-02-24T18:30:00Z">
        <w:r>
          <w:t>Para a</w:t>
        </w:r>
      </w:ins>
      <w:ins w:id="619"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620" w:author="Ryan Lemos" w:date="2019-02-24T18:32:00Z">
        <w:r>
          <w:t>rocesso, além de oferecer uma funcionalidade de validação da modelagem.</w:t>
        </w:r>
      </w:ins>
      <w:ins w:id="621" w:author="Ryan Lemos" w:date="2019-02-24T18:33:00Z">
        <w:r>
          <w:t xml:space="preserve"> Ainda é possível exportar as modelagens para </w:t>
        </w:r>
      </w:ins>
      <w:ins w:id="622" w:author="Ryan Lemos" w:date="2019-02-24T18:34:00Z">
        <w:r>
          <w:lastRenderedPageBreak/>
          <w:t>diversos tipos de extensão, como png</w:t>
        </w:r>
        <w:r w:rsidR="004D32E9">
          <w:t>, além de oferecer todos esses recursos de maneira gratuita</w:t>
        </w:r>
        <w:r>
          <w:t>.</w:t>
        </w:r>
        <w:r w:rsidR="004D32E9">
          <w:t xml:space="preserve"> </w:t>
        </w:r>
      </w:ins>
      <w:ins w:id="623" w:author="Ryan Lemos" w:date="2019-02-24T18:32:00Z">
        <w:r>
          <w:t xml:space="preserve"> Essa validação ajuda a encontrar erros de modelagem, bem como erros de conexão entre as atividades do processo. </w:t>
        </w:r>
      </w:ins>
      <w:ins w:id="624" w:author="Ryan Lemos" w:date="2019-02-24T18:33:00Z">
        <w:r>
          <w:t>Já para a modelagem de banco de dados relacional foi-se utilizado o MySQL Work</w:t>
        </w:r>
      </w:ins>
      <w:ins w:id="625" w:author="Ryan Lemos" w:date="2019-02-24T18:35:00Z">
        <w:r w:rsidR="004D32E9">
          <w:t>b</w:t>
        </w:r>
      </w:ins>
      <w:ins w:id="626" w:author="Ryan Lemos" w:date="2019-02-24T18:33:00Z">
        <w:r>
          <w:t>ench</w:t>
        </w:r>
      </w:ins>
      <w:ins w:id="627" w:author="Ryan Lemos" w:date="2019-02-24T18:35:00Z">
        <w:r w:rsidR="004D32E9">
          <w:t xml:space="preserve"> na versão 8.0. O Workbench oferece uma gama de opções de modelagens, como </w:t>
        </w:r>
      </w:ins>
      <w:ins w:id="628" w:author="Ryan Lemos" w:date="2019-02-24T18:36:00Z">
        <w:r w:rsidR="004D32E9">
          <w:t>a parte de relacionamento de tabelas, o que agiliza o processo de desenvolvimento.</w:t>
        </w:r>
      </w:ins>
    </w:p>
    <w:p w:rsidR="004D32E9" w:rsidRPr="004D32E9" w:rsidRDefault="004D32E9">
      <w:pPr>
        <w:rPr>
          <w:ins w:id="629" w:author="Ryan Lemos" w:date="2019-02-22T09:23:00Z"/>
        </w:rPr>
      </w:pPr>
      <w:ins w:id="630" w:author="Ryan Lemos" w:date="2019-02-24T18:36:00Z">
        <w:r>
          <w:t xml:space="preserve">Quanto as tecnologias de codificação utilizadas, foi-se utilizado duas distintas. Uma para o </w:t>
        </w:r>
        <w:proofErr w:type="spellStart"/>
        <w:r w:rsidRPr="004D32E9">
          <w:rPr>
            <w:i/>
            <w:rPrChange w:id="631" w:author="Ryan Lemos" w:date="2019-02-24T18:37:00Z">
              <w:rPr/>
            </w:rPrChange>
          </w:rPr>
          <w:t>frontend</w:t>
        </w:r>
        <w:proofErr w:type="spellEnd"/>
        <w:r>
          <w:t xml:space="preserve"> e outra para o </w:t>
        </w:r>
        <w:proofErr w:type="spellStart"/>
        <w:r w:rsidRPr="004D32E9">
          <w:rPr>
            <w:i/>
            <w:rPrChange w:id="632" w:author="Ryan Lemos" w:date="2019-02-24T18:36:00Z">
              <w:rPr/>
            </w:rPrChange>
          </w:rPr>
          <w:t>backend</w:t>
        </w:r>
      </w:ins>
      <w:proofErr w:type="spellEnd"/>
      <w:ins w:id="633"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634" w:author="Ryan Lemos" w:date="2019-02-24T18:38:00Z">
        <w:r>
          <w:t xml:space="preserve"> auxiliando em complementação de nomes de funções e pacotes. É uma solução gratuita e completa, pois conta com uma co</w:t>
        </w:r>
      </w:ins>
      <w:ins w:id="635" w:author="Ryan Lemos" w:date="2019-02-24T18:39:00Z">
        <w:r>
          <w:t>munidade que desenvolve uma série de plugins que auxiliam vários processos de desenvolvimento.</w:t>
        </w:r>
      </w:ins>
      <w:ins w:id="636" w:author="Ryan Lemos" w:date="2019-02-24T18:38:00Z">
        <w:r>
          <w:t xml:space="preserve"> Já para o </w:t>
        </w:r>
        <w:proofErr w:type="spellStart"/>
        <w:r w:rsidRPr="004D32E9">
          <w:rPr>
            <w:i/>
            <w:rPrChange w:id="637" w:author="Ryan Lemos" w:date="2019-02-24T18:39:00Z">
              <w:rPr/>
            </w:rPrChange>
          </w:rPr>
          <w:t>backend</w:t>
        </w:r>
      </w:ins>
      <w:proofErr w:type="spellEnd"/>
      <w:ins w:id="638" w:author="Ryan Lemos" w:date="2019-02-24T18:39:00Z">
        <w:r>
          <w:t xml:space="preserve"> utilizou-se uma ferramenta paga chamada PHP </w:t>
        </w:r>
        <w:proofErr w:type="spellStart"/>
        <w:r>
          <w:t>Storm</w:t>
        </w:r>
        <w:proofErr w:type="spellEnd"/>
        <w:r>
          <w:t>. Por</w:t>
        </w:r>
      </w:ins>
      <w:ins w:id="639" w:author="Ryan Lemos" w:date="2019-02-24T18:40:00Z">
        <w:r>
          <w:t>ém há distribuição gratuita para estudantes até que concluam seus estudos. Ela oferece uma série de recursos que auxiliam o desenvolvimento</w:t>
        </w:r>
      </w:ins>
      <w:ins w:id="640" w:author="Ryan Lemos" w:date="2019-02-24T18:41:00Z">
        <w:r>
          <w:t>, aumentando a produtividade e velocidade de desenvolvimento.</w:t>
        </w:r>
      </w:ins>
      <w:ins w:id="641" w:author="Ryan Lemos" w:date="2019-02-24T18:39:00Z">
        <w:r>
          <w:t xml:space="preserve"> </w:t>
        </w:r>
      </w:ins>
    </w:p>
    <w:p w:rsidR="00DD2FB4" w:rsidRDefault="00DD2FB4">
      <w:pPr>
        <w:ind w:firstLine="0"/>
        <w:rPr>
          <w:ins w:id="642" w:author="Ryan Lemos" w:date="2019-02-22T09:22:00Z"/>
        </w:rPr>
        <w:pPrChange w:id="643" w:author="Ryan Lemos" w:date="2019-02-24T18:33:00Z">
          <w:pPr/>
        </w:pPrChange>
      </w:pPr>
    </w:p>
    <w:p w:rsidR="00DD2FB4" w:rsidRDefault="00DD2FB4" w:rsidP="00DD2FB4">
      <w:pPr>
        <w:pStyle w:val="Ttulo2"/>
        <w:rPr>
          <w:ins w:id="644" w:author="Ryan Lemos" w:date="2019-02-22T09:25:00Z"/>
        </w:rPr>
      </w:pPr>
      <w:ins w:id="645" w:author="Ryan Lemos" w:date="2019-02-22T09:22:00Z">
        <w:r>
          <w:t xml:space="preserve"> </w:t>
        </w:r>
        <w:bookmarkStart w:id="646" w:name="_Toc2273660"/>
        <w:r>
          <w:t>Release 1 – Cadastro</w:t>
        </w:r>
      </w:ins>
      <w:ins w:id="647" w:author="Ryan Lemos" w:date="2019-02-28T19:03:00Z">
        <w:r w:rsidR="00A118AA">
          <w:t>s Básicos</w:t>
        </w:r>
      </w:ins>
      <w:bookmarkEnd w:id="646"/>
    </w:p>
    <w:p w:rsidR="00DD2FB4" w:rsidRDefault="00DD2FB4" w:rsidP="00DD2FB4">
      <w:pPr>
        <w:rPr>
          <w:ins w:id="648" w:author="Ryan Lemos" w:date="2019-02-22T09:25:00Z"/>
        </w:rPr>
      </w:pPr>
    </w:p>
    <w:p w:rsidR="00DD2FB4" w:rsidRDefault="00DD2FB4" w:rsidP="00DD2FB4">
      <w:pPr>
        <w:rPr>
          <w:ins w:id="649" w:author="Ryan Lemos" w:date="2019-02-22T09:25:00Z"/>
        </w:rPr>
      </w:pPr>
      <w:ins w:id="650"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651" w:author="Ryan Lemos" w:date="2019-02-22T09:25:00Z">
          <w:pPr/>
        </w:pPrChange>
      </w:pPr>
    </w:p>
    <w:p w:rsidR="00B265CE" w:rsidRDefault="00B265CE" w:rsidP="00B265CE"/>
    <w:p w:rsidR="00B265CE" w:rsidRDefault="00B265CE">
      <w:pPr>
        <w:pStyle w:val="Ttulo3"/>
        <w:pPrChange w:id="652" w:author="Ryan Lemos" w:date="2019-02-22T09:23:00Z">
          <w:pPr>
            <w:pStyle w:val="Ttulo2"/>
          </w:pPr>
        </w:pPrChange>
      </w:pPr>
      <w:del w:id="653" w:author="Ryan Lemos" w:date="2019-02-20T11:07:00Z">
        <w:r w:rsidDel="007116CC">
          <w:delText>documentação</w:delText>
        </w:r>
      </w:del>
      <w:bookmarkStart w:id="654" w:name="_Toc2273661"/>
      <w:ins w:id="655" w:author="Ryan Lemos" w:date="2019-02-20T11:07:00Z">
        <w:r w:rsidR="007116CC">
          <w:t>Estruturação do sistema</w:t>
        </w:r>
      </w:ins>
      <w:bookmarkEnd w:id="654"/>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656" w:author="Ryan Lemos" w:date="2019-02-22T09:23:00Z">
          <w:pPr>
            <w:pStyle w:val="Ttulo3"/>
          </w:pPr>
        </w:pPrChange>
      </w:pPr>
      <w:bookmarkStart w:id="657" w:name="_Toc2273662"/>
      <w:r>
        <w:lastRenderedPageBreak/>
        <w:t>Diagrama de banco de dados</w:t>
      </w:r>
      <w:bookmarkEnd w:id="657"/>
    </w:p>
    <w:p w:rsidR="00FF70F9" w:rsidRDefault="00FF70F9" w:rsidP="00FF70F9"/>
    <w:p w:rsidR="00FF70F9" w:rsidRDefault="00FF70F9" w:rsidP="00B930B2">
      <w:pPr>
        <w:rPr>
          <w:ins w:id="658" w:author="Ryan Lemos" w:date="2019-02-22T09:32:00Z"/>
        </w:rPr>
      </w:pPr>
      <w:r>
        <w:t>Através de entrevistas e estudo dos requisitos gerou-se um modelo de banco de dados do ambiente</w:t>
      </w:r>
      <w:ins w:id="659"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660" w:author="Ryan Lemos" w:date="2019-02-22T09:32:00Z">
        <w:r w:rsidR="00850DB3">
          <w:t xml:space="preserve"> </w:t>
        </w:r>
      </w:ins>
    </w:p>
    <w:p w:rsidR="00850DB3" w:rsidRDefault="00850DB3" w:rsidP="00B930B2">
      <w:pPr>
        <w:rPr>
          <w:ins w:id="661" w:author="Ryan Lemos" w:date="2019-02-22T09:38:00Z"/>
        </w:rPr>
      </w:pPr>
      <w:ins w:id="662" w:author="Ryan Lemos" w:date="2019-02-22T09:32:00Z">
        <w:r>
          <w:t xml:space="preserve">A </w:t>
        </w:r>
        <w:r w:rsidRPr="00850DB3">
          <w:rPr>
            <w:highlight w:val="yellow"/>
            <w:rPrChange w:id="663" w:author="Ryan Lemos" w:date="2019-02-22T09:33:00Z">
              <w:rPr/>
            </w:rPrChange>
          </w:rPr>
          <w:t>figura x</w:t>
        </w:r>
        <w:r>
          <w:t xml:space="preserve"> representa o modelo de ba</w:t>
        </w:r>
      </w:ins>
      <w:ins w:id="664" w:author="Ryan Lemos" w:date="2019-02-22T09:33:00Z">
        <w:r>
          <w:t xml:space="preserve">nco de dados relacional do primeiro release. Nota-se primeiramente ao observar a figura que as tabelas têm seus nomes no idioma inglês. Isso se dá </w:t>
        </w:r>
      </w:ins>
      <w:ins w:id="665"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666" w:author="Ryan Lemos" w:date="2019-02-22T09:35:00Z">
              <w:rPr/>
            </w:rPrChange>
          </w:rPr>
          <w:t>Models</w:t>
        </w:r>
      </w:ins>
      <w:proofErr w:type="spellEnd"/>
      <w:ins w:id="667" w:author="Ryan Lemos" w:date="2019-02-22T09:35:00Z">
        <w:r>
          <w:t xml:space="preserve"> e acrescenta a pluralização através do idioma inglês. Se o </w:t>
        </w:r>
        <w:proofErr w:type="spellStart"/>
        <w:r w:rsidRPr="00850DB3">
          <w:rPr>
            <w:i/>
            <w:rPrChange w:id="668" w:author="Ryan Lemos" w:date="2019-02-22T09:35:00Z">
              <w:rPr/>
            </w:rPrChange>
          </w:rPr>
          <w:t>model</w:t>
        </w:r>
        <w:proofErr w:type="spellEnd"/>
        <w:r>
          <w:t xml:space="preserve"> se chama </w:t>
        </w:r>
        <w:proofErr w:type="spellStart"/>
        <w:r w:rsidRPr="00850DB3">
          <w:rPr>
            <w:i/>
            <w:rPrChange w:id="669" w:author="Ryan Lemos" w:date="2019-02-22T09:35:00Z">
              <w:rPr/>
            </w:rPrChange>
          </w:rPr>
          <w:t>User</w:t>
        </w:r>
        <w:proofErr w:type="spellEnd"/>
        <w:r>
          <w:t xml:space="preserve">, o </w:t>
        </w:r>
        <w:proofErr w:type="spellStart"/>
        <w:r>
          <w:t>Laravel</w:t>
        </w:r>
        <w:proofErr w:type="spellEnd"/>
        <w:r>
          <w:t xml:space="preserve"> automaticamente</w:t>
        </w:r>
      </w:ins>
      <w:ins w:id="670" w:author="Ryan Lemos" w:date="2019-02-22T09:36:00Z">
        <w:r>
          <w:t xml:space="preserve"> entende que deve procurar na base de dados uma tabela com nome </w:t>
        </w:r>
        <w:proofErr w:type="spellStart"/>
        <w:r w:rsidRPr="00850DB3">
          <w:rPr>
            <w:i/>
            <w:rPrChange w:id="671"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672" w:author="Ryan Lemos" w:date="2019-02-22T09:37:00Z">
        <w:r>
          <w:t xml:space="preserve"> cada </w:t>
        </w:r>
        <w:proofErr w:type="spellStart"/>
        <w:r w:rsidRPr="00850DB3">
          <w:rPr>
            <w:i/>
            <w:rPrChange w:id="673"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674" w:author="Ryan Lemos" w:date="2019-02-22T09:38:00Z">
        <w:r>
          <w:t xml:space="preserve">o padrão do </w:t>
        </w:r>
        <w:proofErr w:type="spellStart"/>
        <w:r>
          <w:t>Laravel</w:t>
        </w:r>
        <w:proofErr w:type="spellEnd"/>
        <w:r>
          <w:t>.</w:t>
        </w:r>
      </w:ins>
    </w:p>
    <w:p w:rsidR="00025BB2" w:rsidRDefault="00850DB3" w:rsidP="00B930B2">
      <w:pPr>
        <w:rPr>
          <w:ins w:id="675" w:author="Ryan Lemos" w:date="2019-02-22T10:22:00Z"/>
        </w:rPr>
      </w:pPr>
      <w:ins w:id="676" w:author="Ryan Lemos" w:date="2019-02-22T09:38:00Z">
        <w:r>
          <w:t>Como dito nos parágrafos anteriores, a confecção das tabelas foi feita através de ent</w:t>
        </w:r>
      </w:ins>
      <w:ins w:id="677" w:author="Ryan Lemos" w:date="2019-02-22T09:39:00Z">
        <w:r>
          <w:t>r</w:t>
        </w:r>
      </w:ins>
      <w:ins w:id="678" w:author="Ryan Lemos" w:date="2019-02-22T09:38:00Z">
        <w:r>
          <w:t>evistas aos prof</w:t>
        </w:r>
      </w:ins>
      <w:ins w:id="679" w:author="Ryan Lemos" w:date="2019-02-22T09:39:00Z">
        <w:r>
          <w:t>essores e gestores da escola.</w:t>
        </w:r>
        <w:r w:rsidR="00396095">
          <w:t xml:space="preserve"> Tem-se a tabela base de usuários (</w:t>
        </w:r>
        <w:proofErr w:type="spellStart"/>
        <w:r w:rsidR="00396095" w:rsidRPr="00396095">
          <w:rPr>
            <w:i/>
            <w:rPrChange w:id="680" w:author="Ryan Lemos" w:date="2019-02-22T09:39:00Z">
              <w:rPr/>
            </w:rPrChange>
          </w:rPr>
          <w:t>users</w:t>
        </w:r>
        <w:proofErr w:type="spellEnd"/>
        <w:r w:rsidR="00396095">
          <w:t>) que se relaciona com diversa</w:t>
        </w:r>
      </w:ins>
      <w:ins w:id="681" w:author="Ryan Lemos" w:date="2019-02-22T09:40:00Z">
        <w:r w:rsidR="00396095">
          <w:t>s tabelas, um desses relacionamentos é com a tabela de perfis (</w:t>
        </w:r>
        <w:r w:rsidR="00396095" w:rsidRPr="00396095">
          <w:rPr>
            <w:i/>
            <w:rPrChange w:id="682" w:author="Ryan Lemos" w:date="2019-02-22T09:40:00Z">
              <w:rPr/>
            </w:rPrChange>
          </w:rPr>
          <w:t>roles</w:t>
        </w:r>
        <w:r w:rsidR="00396095">
          <w:t xml:space="preserve">) que dita qual perfil o usuário tem. Além disso a tabela de usuários também se relaciona com a tabela de </w:t>
        </w:r>
      </w:ins>
      <w:ins w:id="683" w:author="Ryan Lemos" w:date="2019-02-22T09:41:00Z">
        <w:r w:rsidR="00396095">
          <w:t>turmas (</w:t>
        </w:r>
        <w:proofErr w:type="spellStart"/>
        <w:r w:rsidR="00396095" w:rsidRPr="00396095">
          <w:rPr>
            <w:i/>
            <w:rPrChange w:id="684" w:author="Ryan Lemos" w:date="2019-02-22T09:41:00Z">
              <w:rPr/>
            </w:rPrChange>
          </w:rPr>
          <w:t>groups</w:t>
        </w:r>
        <w:proofErr w:type="spellEnd"/>
        <w:r w:rsidR="00396095">
          <w:t xml:space="preserve">), de duas maneiras uma sendo aluno e outro um usuário professor. Por </w:t>
        </w:r>
      </w:ins>
      <w:ins w:id="685" w:author="Ryan Lemos" w:date="2019-02-28T19:01:00Z">
        <w:r w:rsidR="00A118AA">
          <w:t>ú</w:t>
        </w:r>
      </w:ins>
      <w:ins w:id="686" w:author="Ryan Lemos" w:date="2019-02-22T09:41:00Z">
        <w:r w:rsidR="00396095">
          <w:t xml:space="preserve">ltimo a tabela de usuário se relaciona </w:t>
        </w:r>
      </w:ins>
      <w:ins w:id="687" w:author="Ryan Lemos" w:date="2019-02-22T09:42:00Z">
        <w:r w:rsidR="00396095">
          <w:t>com a tabela de dúvidas (</w:t>
        </w:r>
      </w:ins>
      <w:proofErr w:type="spellStart"/>
      <w:ins w:id="688" w:author="Ryan Lemos" w:date="2019-02-22T10:21:00Z">
        <w:r w:rsidR="00025BB2">
          <w:rPr>
            <w:i/>
          </w:rPr>
          <w:t>doubts</w:t>
        </w:r>
      </w:ins>
      <w:proofErr w:type="spellEnd"/>
      <w:ins w:id="689" w:author="Ryan Lemos" w:date="2019-02-22T09:42:00Z">
        <w:r w:rsidR="00396095">
          <w:t>)</w:t>
        </w:r>
      </w:ins>
      <w:ins w:id="690" w:author="Ryan Lemos" w:date="2019-02-22T10:21:00Z">
        <w:r w:rsidR="00025BB2">
          <w:t>. Esse relacionamen</w:t>
        </w:r>
      </w:ins>
      <w:ins w:id="691" w:author="Ryan Lemos" w:date="2019-02-22T10:22:00Z">
        <w:r w:rsidR="00025BB2">
          <w:t>to se trata de uma dúvida de um aluno.</w:t>
        </w:r>
      </w:ins>
    </w:p>
    <w:p w:rsidR="00025BB2" w:rsidRDefault="00025BB2" w:rsidP="00B930B2">
      <w:pPr>
        <w:rPr>
          <w:ins w:id="692" w:author="Ryan Lemos" w:date="2019-02-22T10:24:00Z"/>
        </w:rPr>
      </w:pPr>
      <w:ins w:id="693" w:author="Ryan Lemos" w:date="2019-02-22T10:22:00Z">
        <w:r>
          <w:t xml:space="preserve">Quanto as turmas, podem-se relacionar com os </w:t>
        </w:r>
      </w:ins>
      <w:ins w:id="694" w:author="Ryan Lemos" w:date="2019-02-22T10:23:00Z">
        <w:r>
          <w:t>eventos (</w:t>
        </w:r>
        <w:proofErr w:type="spellStart"/>
        <w:r w:rsidRPr="00025BB2">
          <w:rPr>
            <w:i/>
            <w:rPrChange w:id="695" w:author="Ryan Lemos" w:date="2019-02-22T10:23:00Z">
              <w:rPr/>
            </w:rPrChange>
          </w:rPr>
          <w:t>events</w:t>
        </w:r>
        <w:proofErr w:type="spellEnd"/>
        <w:r>
          <w:t>)</w:t>
        </w:r>
      </w:ins>
      <w:ins w:id="696" w:author="Ryan Lemos" w:date="2019-02-22T10:22:00Z">
        <w:r>
          <w:t>, já que um evento pode ou não perten</w:t>
        </w:r>
      </w:ins>
      <w:ins w:id="697" w:author="Ryan Lemos" w:date="2019-02-22T10:23:00Z">
        <w:r>
          <w:t xml:space="preserve">cer a uma turma. O atributo </w:t>
        </w:r>
        <w:proofErr w:type="spellStart"/>
        <w:r w:rsidRPr="00025BB2">
          <w:rPr>
            <w:i/>
            <w:rPrChange w:id="698" w:author="Ryan Lemos" w:date="2019-02-22T10:23:00Z">
              <w:rPr/>
            </w:rPrChange>
          </w:rPr>
          <w:t>public</w:t>
        </w:r>
        <w:proofErr w:type="spellEnd"/>
        <w:r>
          <w:t xml:space="preserve"> da tabela de eventos, indica se o evento foi cadastrado para uma turma em específico ou para </w:t>
        </w:r>
      </w:ins>
      <w:ins w:id="699" w:author="Ryan Lemos" w:date="2019-02-22T10:24:00Z">
        <w:r>
          <w:t>toda a escola.</w:t>
        </w:r>
      </w:ins>
    </w:p>
    <w:p w:rsidR="00025BB2" w:rsidRDefault="00025BB2" w:rsidP="00B930B2">
      <w:pPr>
        <w:rPr>
          <w:ins w:id="700" w:author="Ryan Lemos" w:date="2019-02-22T10:26:00Z"/>
        </w:rPr>
      </w:pPr>
      <w:ins w:id="701" w:author="Ryan Lemos" w:date="2019-02-22T10:24:00Z">
        <w:r>
          <w:t>Tem-se ainda a tabela de permissões</w:t>
        </w:r>
      </w:ins>
      <w:ins w:id="702" w:author="Ryan Lemos" w:date="2019-02-22T10:25:00Z">
        <w:r>
          <w:t xml:space="preserve"> (</w:t>
        </w:r>
        <w:proofErr w:type="spellStart"/>
        <w:r w:rsidRPr="00025BB2">
          <w:rPr>
            <w:i/>
            <w:rPrChange w:id="703" w:author="Ryan Lemos" w:date="2019-02-22T10:25:00Z">
              <w:rPr/>
            </w:rPrChange>
          </w:rPr>
          <w:t>permissions</w:t>
        </w:r>
        <w:proofErr w:type="spellEnd"/>
        <w:r>
          <w:t>)</w:t>
        </w:r>
      </w:ins>
      <w:ins w:id="704" w:author="Ryan Lemos" w:date="2019-02-22T10:24:00Z">
        <w:r>
          <w:t>, que se relaciona com duas outras tabelas, a de perfis, indicando que cada perfil pode ter n permiss</w:t>
        </w:r>
      </w:ins>
      <w:ins w:id="705"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706" w:author="Ryan Lemos" w:date="2019-02-22T09:32:00Z"/>
        </w:rPr>
      </w:pPr>
      <w:ins w:id="707" w:author="Ryan Lemos" w:date="2019-02-22T10:26:00Z">
        <w:r>
          <w:t>Tem-se a tabela de materiais</w:t>
        </w:r>
      </w:ins>
      <w:ins w:id="708" w:author="Ryan Lemos" w:date="2019-02-22T10:27:00Z">
        <w:r>
          <w:t xml:space="preserve"> </w:t>
        </w:r>
      </w:ins>
      <w:ins w:id="709" w:author="Ryan Lemos" w:date="2019-02-22T10:26:00Z">
        <w:r>
          <w:t>(</w:t>
        </w:r>
        <w:proofErr w:type="spellStart"/>
        <w:r w:rsidRPr="00025BB2">
          <w:rPr>
            <w:i/>
            <w:rPrChange w:id="710" w:author="Ryan Lemos" w:date="2019-02-22T10:27:00Z">
              <w:rPr/>
            </w:rPrChange>
          </w:rPr>
          <w:t>materials</w:t>
        </w:r>
      </w:ins>
      <w:proofErr w:type="spellEnd"/>
      <w:ins w:id="711" w:author="Ryan Lemos" w:date="2019-02-22T10:27:00Z">
        <w:r>
          <w:t>)</w:t>
        </w:r>
      </w:ins>
      <w:ins w:id="712" w:author="Ryan Lemos" w:date="2019-02-22T10:26:00Z">
        <w:r>
          <w:t xml:space="preserve"> que não se relaciona aparentemente com ninguém, porém os materiais que um aluno recebe podem ser filtrados por meio do ano em que o aluno se encontra. Então há um relacionamento indir</w:t>
        </w:r>
      </w:ins>
      <w:ins w:id="713" w:author="Ryan Lemos" w:date="2019-02-22T10:27:00Z">
        <w:r>
          <w:t>eto da tabela de materiais com as tabelas de aluno e turma (já que é na turma que se encontra o ano em que o aluno está).</w:t>
        </w:r>
      </w:ins>
      <w:ins w:id="714" w:author="Ryan Lemos" w:date="2019-02-22T09:36:00Z">
        <w:r w:rsidR="00850DB3">
          <w:t xml:space="preserve"> </w:t>
        </w:r>
      </w:ins>
      <w:ins w:id="715" w:author="Ryan Lemos" w:date="2019-02-22T09:34:00Z">
        <w:r w:rsidR="00850DB3">
          <w:t xml:space="preserve">  </w:t>
        </w:r>
      </w:ins>
    </w:p>
    <w:p w:rsidR="00850DB3" w:rsidRDefault="00850DB3" w:rsidP="00B930B2">
      <w:pPr>
        <w:rPr>
          <w:ins w:id="716" w:author="Ryan Lemos" w:date="2019-02-22T09:29:00Z"/>
        </w:rPr>
      </w:pPr>
    </w:p>
    <w:p w:rsidR="003D19A7" w:rsidRDefault="00422881">
      <w:pPr>
        <w:ind w:firstLine="0"/>
        <w:pPrChange w:id="717" w:author="Ryan Lemos" w:date="2019-02-22T09:32:00Z">
          <w:pPr/>
        </w:pPrChange>
      </w:pPr>
      <w:ins w:id="718"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719" w:author="Ryan Lemos" w:date="2019-02-22T09:32:00Z"/>
        </w:rPr>
      </w:pPr>
    </w:p>
    <w:p w:rsidR="00850DB3" w:rsidRDefault="00850DB3">
      <w:pPr>
        <w:rPr>
          <w:ins w:id="720" w:author="Ryan Lemos" w:date="2019-02-22T09:32:00Z"/>
        </w:rPr>
      </w:pPr>
    </w:p>
    <w:p w:rsidR="00850DB3" w:rsidRDefault="00850DB3" w:rsidP="00FF70F9"/>
    <w:p w:rsidR="00FF70F9" w:rsidRDefault="00FF70F9">
      <w:pPr>
        <w:pStyle w:val="Ttulo4"/>
        <w:pPrChange w:id="721" w:author="Ryan Lemos" w:date="2019-02-22T09:23:00Z">
          <w:pPr>
            <w:pStyle w:val="Ttulo3"/>
          </w:pPr>
        </w:pPrChange>
      </w:pPr>
      <w:bookmarkStart w:id="722" w:name="_Toc2273663"/>
      <w:r>
        <w:t>Diagrama de processos</w:t>
      </w:r>
      <w:bookmarkEnd w:id="722"/>
    </w:p>
    <w:p w:rsidR="00B930B2" w:rsidRDefault="00B930B2" w:rsidP="00B930B2"/>
    <w:p w:rsidR="00B930B2" w:rsidDel="00884219" w:rsidRDefault="00B930B2" w:rsidP="00B930B2">
      <w:pPr>
        <w:rPr>
          <w:del w:id="723" w:author="Ryan Lemos" w:date="2019-02-22T10:30:00Z"/>
        </w:rPr>
      </w:pPr>
      <w:del w:id="724"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725" w:author="Ryan Lemos" w:date="2019-02-22T10:31:00Z">
        <w:r w:rsidR="00884219">
          <w:t>, como foi dito anteriormente,</w:t>
        </w:r>
      </w:ins>
      <w:r>
        <w:t xml:space="preserve"> </w:t>
      </w:r>
      <w:del w:id="726" w:author="Ryan Lemos" w:date="2019-02-22T10:30:00Z">
        <w:r w:rsidDel="00884219">
          <w:delText>em que s</w:delText>
        </w:r>
        <w:r w:rsidR="002957EA" w:rsidDel="00884219">
          <w:delText xml:space="preserve">e </w:delText>
        </w:r>
      </w:del>
      <w:r w:rsidR="002957EA">
        <w:t>focou</w:t>
      </w:r>
      <w:ins w:id="727" w:author="Ryan Lemos" w:date="2019-02-22T10:30:00Z">
        <w:r w:rsidR="00884219">
          <w:t>-se</w:t>
        </w:r>
      </w:ins>
      <w:r w:rsidR="002957EA">
        <w:t xml:space="preserve"> </w:t>
      </w:r>
      <w:del w:id="728" w:author="Ryan Lemos" w:date="2019-02-22T10:31:00Z">
        <w:r w:rsidR="002957EA" w:rsidDel="00884219">
          <w:delText>n</w:delText>
        </w:r>
        <w:r w:rsidDel="00884219">
          <w:delText xml:space="preserve">as </w:delText>
        </w:r>
      </w:del>
      <w:ins w:id="729" w:author="Ryan Lemos" w:date="2019-02-22T10:31:00Z">
        <w:r w:rsidR="00884219">
          <w:t xml:space="preserve">em </w:t>
        </w:r>
      </w:ins>
      <w:r>
        <w:t>funcionalidades</w:t>
      </w:r>
      <w:ins w:id="730" w:author="Ryan Lemos" w:date="2019-02-22T10:31:00Z">
        <w:r w:rsidR="00884219">
          <w:t xml:space="preserve"> iniciais</w:t>
        </w:r>
      </w:ins>
      <w:r>
        <w:t xml:space="preserve"> de cadastro </w:t>
      </w:r>
      <w:r w:rsidR="002957EA">
        <w:t>juntamente com as dúvidas dos alunos</w:t>
      </w:r>
      <w:ins w:id="731" w:author="Ryan Lemos" w:date="2019-02-22T10:31:00Z">
        <w:r w:rsidR="00884219">
          <w:t xml:space="preserve"> e as turmas</w:t>
        </w:r>
      </w:ins>
      <w:r w:rsidR="002957EA">
        <w:t>. O p</w:t>
      </w:r>
      <w:r w:rsidR="002C0249">
        <w:t xml:space="preserve">rocesso foi modelado a contemplar esse processo de cadastros. </w:t>
      </w:r>
      <w:ins w:id="732" w:author="Ryan Lemos" w:date="2019-02-22T10:31:00Z">
        <w:r w:rsidR="00D724F5">
          <w:t>Então há a figura ini</w:t>
        </w:r>
      </w:ins>
      <w:ins w:id="733"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734" w:author="Ryan Lemos" w:date="2019-02-22T10:33:00Z">
        <w:r w:rsidR="00D724F5">
          <w:t xml:space="preserve">cação. </w:t>
        </w:r>
      </w:ins>
      <w:del w:id="735" w:author="Ryan Lemos" w:date="2019-02-22T10:33:00Z">
        <w:r w:rsidR="002C0249" w:rsidDel="00D724F5">
          <w:delText xml:space="preserve">Assim </w:delText>
        </w:r>
      </w:del>
      <w:ins w:id="736" w:author="Ryan Lemos" w:date="2019-02-22T10:33:00Z">
        <w:r w:rsidR="00D724F5">
          <w:t xml:space="preserve">Ao término dessa etapa, </w:t>
        </w:r>
      </w:ins>
      <w:r w:rsidR="002C0249">
        <w:t>o usuário com perfil de gestor entra no sistema e cadastra os professores da escola, posteriormente cadastra todos os alunos</w:t>
      </w:r>
      <w:ins w:id="737" w:author="Ryan Lemos" w:date="2019-02-22T10:33:00Z">
        <w:r w:rsidR="00D724F5">
          <w:t xml:space="preserve"> também</w:t>
        </w:r>
      </w:ins>
      <w:r w:rsidR="002C0249">
        <w:t xml:space="preserve">. Assim </w:t>
      </w:r>
      <w:del w:id="738"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739"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740"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741" w:author="Ryan Lemos" w:date="2019-02-19T07:29:00Z"/>
        </w:rPr>
        <w:pPrChange w:id="742" w:author="Ryan Lemos" w:date="2019-02-19T07:29:00Z">
          <w:pPr>
            <w:pStyle w:val="Ttulo3"/>
          </w:pPr>
        </w:pPrChange>
      </w:pPr>
      <w:del w:id="743"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744" w:author="Ryan Lemos" w:date="2019-02-24T17:52:00Z"/>
        </w:rPr>
        <w:pPrChange w:id="745" w:author="Ryan Lemos" w:date="2019-02-19T07:29:00Z">
          <w:pPr/>
        </w:pPrChange>
      </w:pPr>
    </w:p>
    <w:p w:rsidR="00F80769" w:rsidDel="00FB122B" w:rsidRDefault="00643E24" w:rsidP="007216C5">
      <w:pPr>
        <w:rPr>
          <w:del w:id="746" w:author="Ryan Lemos" w:date="2019-02-18T21:04:00Z"/>
        </w:rPr>
      </w:pPr>
      <w:del w:id="747"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748" w:author="Ryan Lemos" w:date="2019-02-18T09:53:00Z">
        <w:r w:rsidR="007051CE" w:rsidDel="00F80769">
          <w:delText>sistema</w:delText>
        </w:r>
      </w:del>
      <w:del w:id="749" w:author="Ryan Lemos" w:date="2019-02-18T21:04:00Z">
        <w:r w:rsidR="007051CE" w:rsidDel="00FB122B">
          <w:delText xml:space="preserve">. </w:delText>
        </w:r>
      </w:del>
    </w:p>
    <w:p w:rsidR="001A0B14" w:rsidRPr="001A0B14" w:rsidDel="00FB122B" w:rsidRDefault="007051CE">
      <w:pPr>
        <w:rPr>
          <w:del w:id="750" w:author="Ryan Lemos" w:date="2019-02-18T21:04:00Z"/>
        </w:rPr>
        <w:pPrChange w:id="751" w:author="Ryan Lemos" w:date="2019-02-18T10:03:00Z">
          <w:pPr>
            <w:ind w:firstLine="0"/>
            <w:jc w:val="center"/>
          </w:pPr>
        </w:pPrChange>
      </w:pPr>
      <w:del w:id="752"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753" w:author="Ryan Lemos" w:date="2019-02-18T21:04:00Z"/>
        </w:rPr>
        <w:pPrChange w:id="754" w:author="Ryan Lemos" w:date="2019-02-18T10:15:00Z">
          <w:pPr>
            <w:ind w:firstLine="0"/>
            <w:jc w:val="center"/>
          </w:pPr>
        </w:pPrChange>
      </w:pPr>
      <w:moveToRangeStart w:id="755" w:author="Ryan Lemos" w:date="2019-02-18T09:49:00Z" w:name="move1375803"/>
      <w:moveTo w:id="756" w:author="Ryan Lemos" w:date="2019-02-18T09:49:00Z">
        <w:del w:id="757"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758" w:author="Ryan Lemos" w:date="2019-02-18T09:50:00Z" w:name="move1375850"/>
      <w:moveToRangeEnd w:id="755"/>
      <w:moveTo w:id="759" w:author="Ryan Lemos" w:date="2019-02-18T09:50:00Z">
        <w:del w:id="760"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58"/>
      <w:del w:id="761"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762" w:author="Ryan Lemos" w:date="2019-02-18T09:50:00Z" w:name="move1375873"/>
      <w:moveTo w:id="763" w:author="Ryan Lemos" w:date="2019-02-18T09:50:00Z">
        <w:del w:id="764"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62"/>
    </w:p>
    <w:p w:rsidR="007051CE" w:rsidDel="00FB122B" w:rsidRDefault="007051CE" w:rsidP="00E90C04">
      <w:pPr>
        <w:ind w:firstLine="0"/>
        <w:jc w:val="center"/>
        <w:rPr>
          <w:del w:id="765" w:author="Ryan Lemos" w:date="2019-02-18T21:04:00Z"/>
        </w:rPr>
      </w:pPr>
      <w:del w:id="766"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767" w:author="Ryan Lemos" w:date="2019-02-18T21:04:00Z"/>
        </w:rPr>
      </w:pPr>
      <w:moveFromRangeStart w:id="768" w:author="Ryan Lemos" w:date="2019-02-18T09:49:00Z" w:name="move1375803"/>
      <w:moveFrom w:id="769" w:author="Ryan Lemos" w:date="2019-02-18T09:49:00Z">
        <w:del w:id="770"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768"/>
    </w:p>
    <w:p w:rsidR="00036E5A" w:rsidDel="00FB122B" w:rsidRDefault="00036E5A" w:rsidP="00E90C04">
      <w:pPr>
        <w:ind w:firstLine="0"/>
        <w:jc w:val="center"/>
        <w:rPr>
          <w:del w:id="771" w:author="Ryan Lemos" w:date="2019-02-18T21:04:00Z"/>
        </w:rPr>
      </w:pPr>
      <w:del w:id="772"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773" w:author="Ryan Lemos" w:date="2019-02-18T09:52:00Z"/>
        </w:rPr>
      </w:pPr>
      <w:del w:id="774"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775" w:author="Ryan Lemos" w:date="2019-02-18T21:04:00Z"/>
        </w:rPr>
      </w:pPr>
      <w:moveFromRangeStart w:id="776" w:author="Ryan Lemos" w:date="2019-02-18T09:51:00Z" w:name="move1375932"/>
      <w:moveFrom w:id="777" w:author="Ryan Lemos" w:date="2019-02-18T09:51:00Z">
        <w:del w:id="778"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76"/>
    </w:p>
    <w:p w:rsidR="00A7257B" w:rsidDel="00F80769" w:rsidRDefault="00F80769" w:rsidP="00E90C04">
      <w:pPr>
        <w:ind w:firstLine="0"/>
        <w:jc w:val="center"/>
        <w:rPr>
          <w:del w:id="779" w:author="Ryan Lemos" w:date="2019-02-18T09:51:00Z"/>
        </w:rPr>
      </w:pPr>
      <w:moveToRangeStart w:id="780" w:author="Ryan Lemos" w:date="2019-02-18T09:51:00Z" w:name="move1375932"/>
      <w:moveTo w:id="781" w:author="Ryan Lemos" w:date="2019-02-18T09:51:00Z">
        <w:del w:id="782"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80"/>
      <w:del w:id="783"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784" w:author="Ryan Lemos" w:date="2019-02-18T21:04:00Z"/>
        </w:rPr>
      </w:pPr>
      <w:moveFromRangeStart w:id="785" w:author="Ryan Lemos" w:date="2019-02-18T09:50:00Z" w:name="move1375850"/>
      <w:moveFrom w:id="786" w:author="Ryan Lemos" w:date="2019-02-18T09:50:00Z">
        <w:del w:id="787"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85"/>
    </w:p>
    <w:p w:rsidR="004232E3" w:rsidDel="00FB122B" w:rsidRDefault="004232E3" w:rsidP="00E90C04">
      <w:pPr>
        <w:ind w:firstLine="0"/>
        <w:jc w:val="center"/>
        <w:rPr>
          <w:del w:id="788" w:author="Ryan Lemos" w:date="2019-02-18T21:04:00Z"/>
        </w:rPr>
      </w:pPr>
      <w:del w:id="789"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790" w:author="Ryan Lemos" w:date="2019-02-18T21:04:00Z"/>
        </w:rPr>
      </w:pPr>
      <w:del w:id="791"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792" w:author="Ryan Lemos" w:date="2019-02-18T21:04:00Z"/>
        </w:rPr>
      </w:pPr>
      <w:moveFromRangeStart w:id="793" w:author="Ryan Lemos" w:date="2019-02-18T09:50:00Z" w:name="move1375873"/>
      <w:moveFrom w:id="794" w:author="Ryan Lemos" w:date="2019-02-18T09:50:00Z">
        <w:del w:id="795"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93"/>
    </w:p>
    <w:p w:rsidR="00324B80" w:rsidRPr="00324B80" w:rsidDel="00324B80" w:rsidRDefault="002548EA">
      <w:pPr>
        <w:rPr>
          <w:del w:id="796" w:author="Ryan Lemos" w:date="2019-02-18T10:20:00Z"/>
        </w:rPr>
        <w:pPrChange w:id="797" w:author="Ryan Lemos" w:date="2019-02-18T10:20:00Z">
          <w:pPr>
            <w:ind w:firstLine="0"/>
            <w:jc w:val="center"/>
          </w:pPr>
        </w:pPrChange>
      </w:pPr>
      <w:del w:id="798"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799" w:author="Ryan Lemos" w:date="2019-02-20T11:37:00Z"/>
        </w:rPr>
      </w:pPr>
      <w:moveFromRangeStart w:id="800" w:author="Ryan Lemos" w:date="2019-02-20T11:37:00Z" w:name="move1555083"/>
    </w:p>
    <w:p w:rsidR="007216C5" w:rsidDel="006002C8" w:rsidRDefault="00FF70F9" w:rsidP="00FF70F9">
      <w:pPr>
        <w:pStyle w:val="Ttulo3"/>
        <w:rPr>
          <w:moveFrom w:id="801" w:author="Ryan Lemos" w:date="2019-02-20T11:37:00Z"/>
        </w:rPr>
      </w:pPr>
      <w:moveFrom w:id="802" w:author="Ryan Lemos" w:date="2019-02-20T11:37:00Z">
        <w:r w:rsidDel="006002C8">
          <w:t>Testes</w:t>
        </w:r>
      </w:moveFrom>
    </w:p>
    <w:moveFromRangeEnd w:id="800"/>
    <w:p w:rsidR="00FB122B" w:rsidRPr="00F97B7F" w:rsidRDefault="009648A4">
      <w:pPr>
        <w:pPrChange w:id="803" w:author="Ryan Lemos" w:date="2019-02-18T21:04:00Z">
          <w:pPr>
            <w:pStyle w:val="Ttulo2"/>
          </w:pPr>
        </w:pPrChange>
      </w:pPr>
      <w:del w:id="804" w:author="Ryan Lemos" w:date="2019-02-24T17:52:00Z">
        <w:r w:rsidDel="001D2BA8">
          <w:delText>Ferramentas de desenvolvimento utilizadas</w:delText>
        </w:r>
      </w:del>
    </w:p>
    <w:p w:rsidR="00FB122B" w:rsidRDefault="009648A4">
      <w:pPr>
        <w:pStyle w:val="Ttulo3"/>
        <w:rPr>
          <w:ins w:id="805" w:author="Ryan Lemos" w:date="2019-02-20T11:21:00Z"/>
        </w:rPr>
        <w:pPrChange w:id="806" w:author="Ryan Lemos" w:date="2019-02-22T09:24:00Z">
          <w:pPr>
            <w:pStyle w:val="Ttulo2"/>
          </w:pPr>
        </w:pPrChange>
      </w:pPr>
      <w:bookmarkStart w:id="807" w:name="_Toc2273664"/>
      <w:r>
        <w:t>Sistema desenvolvido</w:t>
      </w:r>
      <w:bookmarkEnd w:id="807"/>
    </w:p>
    <w:p w:rsidR="00C778D2" w:rsidRDefault="00C778D2" w:rsidP="00C778D2">
      <w:pPr>
        <w:rPr>
          <w:ins w:id="808" w:author="Ryan Lemos" w:date="2019-02-20T11:21:00Z"/>
        </w:rPr>
      </w:pPr>
    </w:p>
    <w:p w:rsidR="00C778D2" w:rsidRPr="00C778D2" w:rsidRDefault="00FB122B">
      <w:pPr>
        <w:rPr>
          <w:ins w:id="809" w:author="Ryan Lemos" w:date="2019-02-20T11:25:00Z"/>
        </w:rPr>
      </w:pPr>
      <w:ins w:id="810" w:author="Ryan Lemos" w:date="2019-02-18T21:04:00Z">
        <w:r>
          <w:t>As estórias de usuários</w:t>
        </w:r>
      </w:ins>
      <w:ins w:id="811" w:author="Ryan Lemos" w:date="2019-02-20T11:24:00Z">
        <w:r w:rsidR="00C778D2">
          <w:t xml:space="preserve">, conforme descrito na seção </w:t>
        </w:r>
        <w:r w:rsidR="00C778D2" w:rsidRPr="00C778D2">
          <w:rPr>
            <w:highlight w:val="yellow"/>
            <w:rPrChange w:id="812" w:author="Ryan Lemos" w:date="2019-02-20T11:24:00Z">
              <w:rPr/>
            </w:rPrChange>
          </w:rPr>
          <w:t>X</w:t>
        </w:r>
        <w:r w:rsidR="00C778D2">
          <w:t xml:space="preserve">, </w:t>
        </w:r>
      </w:ins>
      <w:ins w:id="813"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814" w:author="Ryan Lemos" w:date="2019-02-20T11:25:00Z">
        <w:r w:rsidR="00C778D2">
          <w:t>,</w:t>
        </w:r>
      </w:ins>
      <w:ins w:id="815" w:author="Ryan Lemos" w:date="2019-02-18T21:04:00Z">
        <w:r>
          <w:t xml:space="preserve"> o gestor</w:t>
        </w:r>
      </w:ins>
      <w:ins w:id="816" w:author="Ryan Lemos" w:date="2019-02-20T11:25:00Z">
        <w:r w:rsidR="00C778D2">
          <w:t xml:space="preserve"> e o administrador (ou desenvolvedor)</w:t>
        </w:r>
      </w:ins>
      <w:ins w:id="817" w:author="Ryan Lemos" w:date="2019-02-18T21:04:00Z">
        <w:r>
          <w:t>.</w:t>
        </w:r>
      </w:ins>
      <w:ins w:id="818" w:author="Ryan Lemos" w:date="2019-03-02T08:15:00Z">
        <w:r w:rsidR="00485768">
          <w:t xml:space="preserve"> </w:t>
        </w:r>
      </w:ins>
      <w:ins w:id="819" w:author="Ryan Lemos" w:date="2019-03-02T08:14:00Z">
        <w:r w:rsidR="00485768">
          <w:t xml:space="preserve"> </w:t>
        </w:r>
      </w:ins>
    </w:p>
    <w:p w:rsidR="00FB122B" w:rsidRDefault="00C778D2">
      <w:pPr>
        <w:rPr>
          <w:ins w:id="820" w:author="Ryan Lemos" w:date="2019-02-18T21:04:00Z"/>
        </w:rPr>
      </w:pPr>
      <w:ins w:id="821" w:author="Ryan Lemos" w:date="2019-02-20T11:29:00Z">
        <w:r>
          <w:t>O release foi dividido por cada perfil de usuário, sendo apresentado as funcionalidades que serão utilizadas por estes perfi</w:t>
        </w:r>
      </w:ins>
      <w:ins w:id="822" w:author="Ryan Lemos" w:date="2019-02-20T11:30:00Z">
        <w:r>
          <w:t>s</w:t>
        </w:r>
      </w:ins>
      <w:ins w:id="823" w:author="Ryan Lemos" w:date="2019-02-20T11:29:00Z">
        <w:r>
          <w:t>.</w:t>
        </w:r>
      </w:ins>
      <w:ins w:id="824" w:author="Ryan Lemos" w:date="2019-02-20T11:30:00Z">
        <w:r>
          <w:t xml:space="preserve"> Porém h</w:t>
        </w:r>
      </w:ins>
      <w:ins w:id="825" w:author="Ryan Lemos" w:date="2019-02-18T21:04:00Z">
        <w:r w:rsidR="00FB122B">
          <w:t xml:space="preserve">á </w:t>
        </w:r>
      </w:ins>
      <w:ins w:id="826" w:author="Ryan Lemos" w:date="2019-02-20T11:31:00Z">
        <w:r w:rsidR="00826E27">
          <w:t>três</w:t>
        </w:r>
      </w:ins>
      <w:ins w:id="827" w:author="Ryan Lemos" w:date="2019-02-18T21:04:00Z">
        <w:r w:rsidR="00FB122B">
          <w:t xml:space="preserve"> estória</w:t>
        </w:r>
      </w:ins>
      <w:ins w:id="828" w:author="Ryan Lemos" w:date="2019-02-19T22:38:00Z">
        <w:r w:rsidR="004B083A">
          <w:t xml:space="preserve">s </w:t>
        </w:r>
      </w:ins>
      <w:ins w:id="829" w:author="Ryan Lemos" w:date="2019-02-18T21:04:00Z">
        <w:r w:rsidR="00FB122B">
          <w:t xml:space="preserve">que </w:t>
        </w:r>
      </w:ins>
      <w:ins w:id="830" w:author="Ryan Lemos" w:date="2019-02-19T22:38:00Z">
        <w:r w:rsidR="004B083A">
          <w:t>são</w:t>
        </w:r>
      </w:ins>
      <w:ins w:id="831" w:author="Ryan Lemos" w:date="2019-02-18T21:04:00Z">
        <w:r w:rsidR="00FB122B">
          <w:t xml:space="preserve"> válida</w:t>
        </w:r>
      </w:ins>
      <w:ins w:id="832" w:author="Ryan Lemos" w:date="2019-02-19T22:38:00Z">
        <w:r w:rsidR="004B083A">
          <w:t>s</w:t>
        </w:r>
      </w:ins>
      <w:ins w:id="833" w:author="Ryan Lemos" w:date="2019-02-18T21:04:00Z">
        <w:r w:rsidR="00FB122B">
          <w:t xml:space="preserve"> para todos os</w:t>
        </w:r>
      </w:ins>
      <w:ins w:id="834" w:author="Ryan Lemos" w:date="2019-02-20T11:30:00Z">
        <w:r>
          <w:t xml:space="preserve"> perfis de</w:t>
        </w:r>
      </w:ins>
      <w:ins w:id="835" w:author="Ryan Lemos" w:date="2019-02-18T21:04:00Z">
        <w:r w:rsidR="00FB122B">
          <w:t xml:space="preserve"> usuários</w:t>
        </w:r>
      </w:ins>
      <w:ins w:id="836" w:author="Ryan Lemos" w:date="2019-02-20T11:30:00Z">
        <w:r>
          <w:t>.</w:t>
        </w:r>
      </w:ins>
      <w:ins w:id="837" w:author="Ryan Lemos" w:date="2019-02-18T21:04:00Z">
        <w:r w:rsidR="00FB122B">
          <w:t xml:space="preserve"> </w:t>
        </w:r>
      </w:ins>
      <w:ins w:id="838" w:author="Ryan Lemos" w:date="2019-02-20T11:30:00Z">
        <w:r>
          <w:t>Se</w:t>
        </w:r>
      </w:ins>
      <w:ins w:id="839" w:author="Ryan Lemos" w:date="2019-02-18T21:04:00Z">
        <w:r w:rsidR="00FB122B">
          <w:t xml:space="preserve"> trata da funcionalidade de login descrit</w:t>
        </w:r>
      </w:ins>
      <w:ins w:id="840" w:author="Ryan Lemos" w:date="2019-02-19T22:39:00Z">
        <w:r w:rsidR="004B083A">
          <w:t>a</w:t>
        </w:r>
      </w:ins>
      <w:ins w:id="841" w:author="Ryan Lemos" w:date="2019-02-18T21:04:00Z">
        <w:r w:rsidR="00FB122B">
          <w:t xml:space="preserve"> na </w:t>
        </w:r>
        <w:r w:rsidR="00FB122B" w:rsidRPr="00B21C4F">
          <w:rPr>
            <w:highlight w:val="yellow"/>
          </w:rPr>
          <w:t>figura X</w:t>
        </w:r>
      </w:ins>
      <w:ins w:id="842" w:author="Ryan Lemos" w:date="2019-02-19T22:39:00Z">
        <w:r w:rsidR="004B083A">
          <w:t xml:space="preserve">, a funcionalidade de notificação descrita pela </w:t>
        </w:r>
        <w:r w:rsidR="004B083A" w:rsidRPr="004B083A">
          <w:rPr>
            <w:highlight w:val="yellow"/>
            <w:rPrChange w:id="843" w:author="Ryan Lemos" w:date="2019-02-19T22:39:00Z">
              <w:rPr/>
            </w:rPrChange>
          </w:rPr>
          <w:t>figura x</w:t>
        </w:r>
      </w:ins>
      <w:ins w:id="844" w:author="Ryan Lemos" w:date="2019-02-20T11:31:00Z">
        <w:r w:rsidR="00826E27">
          <w:t xml:space="preserve"> e a </w:t>
        </w:r>
      </w:ins>
      <w:ins w:id="845" w:author="Ryan Lemos" w:date="2019-02-20T11:32:00Z">
        <w:r w:rsidR="00826E27">
          <w:t>troca de senhas</w:t>
        </w:r>
      </w:ins>
      <w:ins w:id="846" w:author="Ryan Lemos" w:date="2019-02-18T21:04:00Z">
        <w:r w:rsidR="00FB122B">
          <w:t>.</w:t>
        </w:r>
      </w:ins>
    </w:p>
    <w:p w:rsidR="00FB122B" w:rsidRDefault="00FB122B" w:rsidP="00FB122B">
      <w:pPr>
        <w:rPr>
          <w:ins w:id="847" w:author="Ryan Lemos" w:date="2019-02-18T21:04:00Z"/>
        </w:rPr>
      </w:pPr>
    </w:p>
    <w:p w:rsidR="00FB122B" w:rsidRDefault="00FB122B" w:rsidP="00FB122B">
      <w:pPr>
        <w:ind w:firstLine="0"/>
        <w:jc w:val="center"/>
        <w:rPr>
          <w:ins w:id="848" w:author="Ryan Lemos" w:date="2019-02-18T21:04:00Z"/>
        </w:rPr>
      </w:pPr>
      <w:ins w:id="849"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850" w:author="Ryan Lemos" w:date="2019-02-18T21:04:00Z"/>
        </w:rPr>
      </w:pPr>
    </w:p>
    <w:p w:rsidR="00FB122B" w:rsidRDefault="00FB122B" w:rsidP="00FB122B">
      <w:pPr>
        <w:rPr>
          <w:ins w:id="851" w:author="Ryan Lemos" w:date="2019-02-20T11:30:00Z"/>
        </w:rPr>
      </w:pPr>
      <w:ins w:id="852" w:author="Ryan Lemos" w:date="2019-02-18T21:04:00Z">
        <w:r>
          <w:t xml:space="preserve">Essa estória define como será a interface de login que pode ser vista na </w:t>
        </w:r>
        <w:r w:rsidRPr="00B21C4F">
          <w:rPr>
            <w:highlight w:val="yellow"/>
          </w:rPr>
          <w:t>figura X</w:t>
        </w:r>
        <w:r>
          <w:t>. Além disso as estórias descritas nes</w:t>
        </w:r>
      </w:ins>
      <w:ins w:id="853" w:author="Ryan Lemos" w:date="2019-02-18T21:08:00Z">
        <w:r w:rsidR="00634322">
          <w:t>t</w:t>
        </w:r>
      </w:ins>
      <w:ins w:id="854"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855" w:author="Ryan Lemos" w:date="2019-02-18T21:11:00Z"/>
        </w:rPr>
      </w:pPr>
    </w:p>
    <w:p w:rsidR="00506933" w:rsidRDefault="00506933" w:rsidP="00506933">
      <w:pPr>
        <w:ind w:firstLine="0"/>
        <w:jc w:val="center"/>
        <w:rPr>
          <w:ins w:id="856" w:author="Ryan Lemos" w:date="2019-03-01T09:12:00Z"/>
        </w:rPr>
      </w:pPr>
      <w:ins w:id="857"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858" w:author="Ryan Lemos" w:date="2019-03-01T09:13:00Z"/>
        </w:rPr>
      </w:pPr>
    </w:p>
    <w:p w:rsidR="003B49D8" w:rsidRDefault="003B49D8" w:rsidP="003B49D8">
      <w:pPr>
        <w:rPr>
          <w:ins w:id="859" w:author="Ryan Lemos" w:date="2019-03-01T09:24:00Z"/>
        </w:rPr>
      </w:pPr>
      <w:ins w:id="860" w:author="Ryan Lemos" w:date="2019-03-01T09:12:00Z">
        <w:r>
          <w:t>D</w:t>
        </w:r>
      </w:ins>
      <w:ins w:id="861" w:author="Ryan Lemos" w:date="2019-03-01T09:13:00Z">
        <w:r>
          <w:t xml:space="preserve">eve-se ressaltar, como discutido na </w:t>
        </w:r>
        <w:r w:rsidRPr="003B49D8">
          <w:rPr>
            <w:highlight w:val="red"/>
            <w:rPrChange w:id="862" w:author="Ryan Lemos" w:date="2019-03-01T09:13:00Z">
              <w:rPr/>
            </w:rPrChange>
          </w:rPr>
          <w:t>seção X</w:t>
        </w:r>
        <w:r>
          <w:t xml:space="preserve"> os dados sensíveis, como a senha do usuário passaram por um processo de criptografia utilizado pel</w:t>
        </w:r>
      </w:ins>
      <w:ins w:id="863"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864" w:author="Ryan Lemos" w:date="2019-03-01T09:14:00Z">
              <w:rPr/>
            </w:rPrChange>
          </w:rPr>
          <w:t>backend</w:t>
        </w:r>
        <w:proofErr w:type="spellEnd"/>
        <w:r>
          <w:t xml:space="preserve"> e </w:t>
        </w:r>
        <w:proofErr w:type="spellStart"/>
        <w:r w:rsidRPr="003B49D8">
          <w:rPr>
            <w:i/>
            <w:rPrChange w:id="865" w:author="Ryan Lemos" w:date="2019-03-01T09:14:00Z">
              <w:rPr/>
            </w:rPrChange>
          </w:rPr>
          <w:t>frontend</w:t>
        </w:r>
        <w:proofErr w:type="spellEnd"/>
        <w:r>
          <w:t xml:space="preserve"> gerenciado por frameworks diferentes</w:t>
        </w:r>
      </w:ins>
      <w:ins w:id="866" w:author="Ryan Lemos" w:date="2019-03-01T09:15:00Z">
        <w:r>
          <w:t xml:space="preserve"> se fez necessário em alguns momentos criptografar os dados em que as duas aplicações conversam. Porém se faz necessário recuperar a informação no estado anter</w:t>
        </w:r>
      </w:ins>
      <w:ins w:id="867" w:author="Ryan Lemos" w:date="2019-03-01T09:16:00Z">
        <w:r>
          <w:t xml:space="preserve">ior a criptografia, então surge o processo de criptografia como sugerido na </w:t>
        </w:r>
        <w:r w:rsidRPr="003A7E2E">
          <w:rPr>
            <w:highlight w:val="red"/>
            <w:rPrChange w:id="868" w:author="Ryan Lemos" w:date="2019-03-01T09:21:00Z">
              <w:rPr/>
            </w:rPrChange>
          </w:rPr>
          <w:t>seção x</w:t>
        </w:r>
        <w:r>
          <w:t xml:space="preserve">. Um desses momentos se dá no retorno das informações do usuário no momento de login feito pela API. </w:t>
        </w:r>
      </w:ins>
      <w:ins w:id="869" w:author="Ryan Lemos" w:date="2019-03-01T09:17:00Z">
        <w:r>
          <w:t xml:space="preserve">Alguns dados como informações dos usuários, menus, permissões, são salvas no </w:t>
        </w:r>
        <w:proofErr w:type="spellStart"/>
        <w:r w:rsidRPr="003B49D8">
          <w:rPr>
            <w:i/>
            <w:rPrChange w:id="870" w:author="Ryan Lemos" w:date="2019-03-01T09:17:00Z">
              <w:rPr/>
            </w:rPrChange>
          </w:rPr>
          <w:t>LocalStorage</w:t>
        </w:r>
        <w:proofErr w:type="spellEnd"/>
        <w:r>
          <w:t xml:space="preserve"> que é uma espécie de memória local do navegador</w:t>
        </w:r>
      </w:ins>
      <w:ins w:id="871" w:author="Ryan Lemos" w:date="2019-03-01T09:18:00Z">
        <w:r>
          <w:t>, que pode ser acessada e recuperada a partir do navegador. Então o usuário poderia facilmente descobrir o processo de criptografia, já q</w:t>
        </w:r>
      </w:ins>
      <w:ins w:id="872" w:author="Ryan Lemos" w:date="2019-03-01T09:19:00Z">
        <w:r>
          <w:t xml:space="preserve">ue há como </w:t>
        </w:r>
        <w:proofErr w:type="spellStart"/>
        <w:r>
          <w:t>descriptografar</w:t>
        </w:r>
        <w:proofErr w:type="spellEnd"/>
        <w:r>
          <w:t>.</w:t>
        </w:r>
      </w:ins>
      <w:ins w:id="873"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874" w:author="Ryan Lemos" w:date="2019-03-01T09:24:00Z">
        <w:r w:rsidR="00521931">
          <w:t xml:space="preserve"> como visto</w:t>
        </w:r>
      </w:ins>
      <w:ins w:id="875" w:author="Ryan Lemos" w:date="2019-03-01T09:20:00Z">
        <w:r w:rsidR="003A7E2E">
          <w:t xml:space="preserve"> </w:t>
        </w:r>
      </w:ins>
      <w:ins w:id="876" w:author="Ryan Lemos" w:date="2019-03-01T09:24:00Z">
        <w:r w:rsidR="00521931">
          <w:t>n</w:t>
        </w:r>
      </w:ins>
      <w:ins w:id="877" w:author="Ryan Lemos" w:date="2019-03-01T09:20:00Z">
        <w:r w:rsidR="003A7E2E">
          <w:t>a</w:t>
        </w:r>
      </w:ins>
      <w:ins w:id="878" w:author="Ryan Lemos" w:date="2019-03-01T09:25:00Z">
        <w:r w:rsidR="00521931">
          <w:t>s</w:t>
        </w:r>
      </w:ins>
      <w:ins w:id="879" w:author="Ryan Lemos" w:date="2019-03-01T09:20:00Z">
        <w:r w:rsidR="003A7E2E">
          <w:t xml:space="preserve"> figura</w:t>
        </w:r>
      </w:ins>
      <w:ins w:id="880" w:author="Ryan Lemos" w:date="2019-03-01T09:25:00Z">
        <w:r w:rsidR="00521931">
          <w:t>s</w:t>
        </w:r>
      </w:ins>
      <w:ins w:id="881" w:author="Ryan Lemos" w:date="2019-03-01T09:20:00Z">
        <w:r w:rsidR="003A7E2E" w:rsidRPr="003A7E2E">
          <w:rPr>
            <w:highlight w:val="yellow"/>
            <w:rPrChange w:id="882" w:author="Ryan Lemos" w:date="2019-03-01T09:20:00Z">
              <w:rPr/>
            </w:rPrChange>
          </w:rPr>
          <w:t xml:space="preserve"> x</w:t>
        </w:r>
      </w:ins>
      <w:ins w:id="883" w:author="Ryan Lemos" w:date="2019-03-01T09:25:00Z">
        <w:r w:rsidR="00521931">
          <w:t xml:space="preserve"> </w:t>
        </w:r>
        <w:r w:rsidR="00521931" w:rsidRPr="00521931">
          <w:rPr>
            <w:highlight w:val="yellow"/>
            <w:rPrChange w:id="884" w:author="Ryan Lemos" w:date="2019-03-01T09:25:00Z">
              <w:rPr/>
            </w:rPrChange>
          </w:rPr>
          <w:t>e x</w:t>
        </w:r>
      </w:ins>
      <w:ins w:id="885" w:author="Ryan Lemos" w:date="2019-03-01T09:21:00Z">
        <w:r w:rsidR="003A7E2E">
          <w:t>.</w:t>
        </w:r>
        <w:r w:rsidR="00521931">
          <w:t xml:space="preserve"> Essas funções foram implementadas tanto no </w:t>
        </w:r>
        <w:proofErr w:type="spellStart"/>
        <w:r w:rsidR="00521931" w:rsidRPr="00521931">
          <w:rPr>
            <w:i/>
            <w:rPrChange w:id="886" w:author="Ryan Lemos" w:date="2019-03-01T09:21:00Z">
              <w:rPr/>
            </w:rPrChange>
          </w:rPr>
          <w:t>backend</w:t>
        </w:r>
        <w:proofErr w:type="spellEnd"/>
        <w:r w:rsidR="00521931">
          <w:t xml:space="preserve"> quanto no </w:t>
        </w:r>
        <w:proofErr w:type="spellStart"/>
        <w:r w:rsidR="00521931" w:rsidRPr="00521931">
          <w:rPr>
            <w:i/>
            <w:rPrChange w:id="887" w:author="Ryan Lemos" w:date="2019-03-01T09:21:00Z">
              <w:rPr/>
            </w:rPrChange>
          </w:rPr>
          <w:t>frontend</w:t>
        </w:r>
      </w:ins>
      <w:proofErr w:type="spellEnd"/>
      <w:ins w:id="888"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889" w:author="Ryan Lemos" w:date="2019-03-01T09:27:00Z"/>
        </w:rPr>
      </w:pPr>
      <w:ins w:id="890"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891" w:author="Ryan Lemos" w:date="2019-03-01T09:27:00Z"/>
        </w:rPr>
      </w:pPr>
    </w:p>
    <w:p w:rsidR="00521931" w:rsidRDefault="00521931" w:rsidP="00521931">
      <w:pPr>
        <w:rPr>
          <w:ins w:id="892" w:author="Ryan Lemos" w:date="2019-03-01T09:43:00Z"/>
        </w:rPr>
      </w:pPr>
      <w:ins w:id="893" w:author="Ryan Lemos" w:date="2019-03-01T09:27:00Z">
        <w:r>
          <w:t xml:space="preserve">A </w:t>
        </w:r>
        <w:r w:rsidRPr="00521931">
          <w:rPr>
            <w:highlight w:val="yellow"/>
            <w:rPrChange w:id="894" w:author="Ryan Lemos" w:date="2019-03-01T09:27:00Z">
              <w:rPr/>
            </w:rPrChange>
          </w:rPr>
          <w:t>figura x</w:t>
        </w:r>
        <w:r>
          <w:t xml:space="preserve"> se trata das funções de criptografia e </w:t>
        </w:r>
        <w:proofErr w:type="spellStart"/>
        <w:r>
          <w:t>descriptografia</w:t>
        </w:r>
        <w:proofErr w:type="spellEnd"/>
        <w:r>
          <w:t>, implementad</w:t>
        </w:r>
      </w:ins>
      <w:ins w:id="895" w:author="Ryan Lemos" w:date="2019-03-01T09:28:00Z">
        <w:r>
          <w:t xml:space="preserve">as no </w:t>
        </w:r>
        <w:proofErr w:type="spellStart"/>
        <w:r w:rsidRPr="00521931">
          <w:rPr>
            <w:i/>
            <w:rPrChange w:id="896"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897" w:author="Ryan Lemos" w:date="2019-03-01T09:29:00Z">
        <w:r>
          <w:t xml:space="preserve">codifica o texto passado para </w:t>
        </w:r>
      </w:ins>
      <w:ins w:id="898" w:author="Ryan Lemos" w:date="2019-03-01T09:31:00Z">
        <w:r w:rsidR="00F302F5">
          <w:t>o método de codificação base-64</w:t>
        </w:r>
      </w:ins>
      <w:ins w:id="899" w:author="Ryan Lemos" w:date="2019-03-01T09:32:00Z">
        <w:r w:rsidR="00F302F5">
          <w:t>.</w:t>
        </w:r>
      </w:ins>
      <w:ins w:id="900" w:author="Ryan Lemos" w:date="2019-03-01T09:31:00Z">
        <w:r w:rsidR="00F302F5">
          <w:t xml:space="preserve"> </w:t>
        </w:r>
      </w:ins>
      <w:ins w:id="901" w:author="Ryan Lemos" w:date="2019-03-01T09:32:00Z">
        <w:r w:rsidR="00F302F5">
          <w:t xml:space="preserve">Essa </w:t>
        </w:r>
      </w:ins>
      <w:ins w:id="902" w:author="Ryan Lemos" w:date="2019-03-01T09:33:00Z">
        <w:r w:rsidR="00F302F5">
          <w:t>técnica</w:t>
        </w:r>
      </w:ins>
      <w:ins w:id="903" w:author="Ryan Lemos" w:date="2019-03-01T09:31:00Z">
        <w:r w:rsidR="00F302F5">
          <w:t xml:space="preserve"> utiliza os ca</w:t>
        </w:r>
      </w:ins>
      <w:ins w:id="904" w:author="Ryan Lemos" w:date="2019-03-01T09:32:00Z">
        <w:r w:rsidR="00F302F5">
          <w:t>racteres como letras maiúsculas e minúsculas, números</w:t>
        </w:r>
      </w:ins>
      <w:ins w:id="905" w:author="Ryan Lemos" w:date="2019-03-01T09:33:00Z">
        <w:r w:rsidR="00F302F5">
          <w:t>, ‘+’, ‘/’ e ‘=’</w:t>
        </w:r>
      </w:ins>
      <w:ins w:id="906"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907" w:author="Ryan Lemos" w:date="2019-03-01T09:35:00Z">
        <w:r w:rsidR="00F302F5">
          <w:t>‘</w:t>
        </w:r>
      </w:ins>
      <w:proofErr w:type="spellStart"/>
      <w:ins w:id="908" w:author="Ryan Lemos" w:date="2019-03-01T09:34:00Z">
        <w:r w:rsidR="00F302F5">
          <w:t>atob</w:t>
        </w:r>
      </w:ins>
      <w:proofErr w:type="spellEnd"/>
      <w:ins w:id="909"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910" w:author="Ryan Lemos" w:date="2019-03-01T09:36:00Z">
        <w:r w:rsidR="00F302F5">
          <w:t xml:space="preserve">. Desse jeito ainda seria possível a um intruso pensar a mesma </w:t>
        </w:r>
      </w:ins>
      <w:ins w:id="911" w:author="Ryan Lemos" w:date="2019-03-01T09:37:00Z">
        <w:r w:rsidR="00F302F5">
          <w:t xml:space="preserve">coisa. Aí entra o que foi discutido na </w:t>
        </w:r>
        <w:r w:rsidR="00F302F5" w:rsidRPr="00F302F5">
          <w:rPr>
            <w:highlight w:val="red"/>
            <w:rPrChange w:id="912" w:author="Ryan Lemos" w:date="2019-03-01T09:37:00Z">
              <w:rPr/>
            </w:rPrChange>
          </w:rPr>
          <w:t>seção x</w:t>
        </w:r>
        <w:r w:rsidR="00F302F5">
          <w:t xml:space="preserve"> o acréscimo de uma chave de segurança. Então em algum momento definido, como visto pela </w:t>
        </w:r>
      </w:ins>
      <w:ins w:id="913"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914" w:author="Ryan Lemos" w:date="2019-03-01T09:39:00Z">
        <w:r w:rsidR="00F302F5">
          <w:t>que para descobrir o texto original, deve-se conhecer a chave e saber em qual momento ela é utilizada. No processo de recuperação da mensagem original</w:t>
        </w:r>
      </w:ins>
      <w:ins w:id="915" w:author="Ryan Lemos" w:date="2019-03-01T09:40:00Z">
        <w:r w:rsidR="007D7C65">
          <w:t xml:space="preserve"> o que acontece é que simplesmente pegar essa posição de adição não resolveria já que o processo de recuperação é o inverso da criptografia, para não perder a</w:t>
        </w:r>
      </w:ins>
      <w:ins w:id="916" w:author="Ryan Lemos" w:date="2019-03-01T09:41:00Z">
        <w:r w:rsidR="007D7C65">
          <w:t xml:space="preserve"> referencia e saber em qual momento se deve adicionar a chave, pega-se quantas vezes são utilizadas para criptografar subtraído ao momento de se adicionar a chave. Para-se entende</w:t>
        </w:r>
      </w:ins>
      <w:ins w:id="917" w:author="Ryan Lemos" w:date="2019-03-01T09:42:00Z">
        <w:r w:rsidR="007D7C65">
          <w:t xml:space="preserve">r </w:t>
        </w:r>
      </w:ins>
      <w:ins w:id="918" w:author="Ryan Lemos" w:date="2019-03-02T08:58:00Z">
        <w:r w:rsidR="00004774">
          <w:t>utilizemos um artificio</w:t>
        </w:r>
      </w:ins>
      <w:ins w:id="919" w:author="Ryan Lemos" w:date="2019-03-01T09:42:00Z">
        <w:r w:rsidR="007D7C65">
          <w:t xml:space="preserve"> utilizad</w:t>
        </w:r>
      </w:ins>
      <w:ins w:id="920" w:author="Ryan Lemos" w:date="2019-03-02T08:58:00Z">
        <w:r w:rsidR="00004774">
          <w:t>o</w:t>
        </w:r>
      </w:ins>
      <w:ins w:id="921" w:author="Ryan Lemos" w:date="2019-03-01T09:42:00Z">
        <w:r w:rsidR="007D7C65">
          <w:t xml:space="preserve"> no XP</w:t>
        </w:r>
      </w:ins>
      <w:ins w:id="922" w:author="Ryan Lemos" w:date="2019-03-02T08:58:00Z">
        <w:r w:rsidR="00004774">
          <w:t xml:space="preserve">, </w:t>
        </w:r>
        <w:r w:rsidR="00004774" w:rsidRPr="00004774">
          <w:rPr>
            <w:highlight w:val="yellow"/>
            <w:rPrChange w:id="923" w:author="Ryan Lemos" w:date="2019-03-02T08:58:00Z">
              <w:rPr/>
            </w:rPrChange>
          </w:rPr>
          <w:t>seção x</w:t>
        </w:r>
        <w:r w:rsidR="00004774">
          <w:t xml:space="preserve">, </w:t>
        </w:r>
      </w:ins>
      <w:ins w:id="924" w:author="Ryan Lemos" w:date="2019-03-01T09:42:00Z">
        <w:r w:rsidR="007D7C65">
          <w:t>chamada de ‘metáfora’</w:t>
        </w:r>
      </w:ins>
      <w:ins w:id="925" w:author="Ryan Lemos" w:date="2019-03-02T08:59:00Z">
        <w:r w:rsidR="00004774">
          <w:t>. Teles (2014) afirma que a metáfora é um ótimo meio para se entender situações relativamente complexas, já que utiliza outros</w:t>
        </w:r>
      </w:ins>
      <w:ins w:id="926" w:author="Ryan Lemos" w:date="2019-03-02T09:00:00Z">
        <w:r w:rsidR="00004774">
          <w:t xml:space="preserve"> meios associativos, simplificando o problema complexo. </w:t>
        </w:r>
      </w:ins>
    </w:p>
    <w:p w:rsidR="00F97159" w:rsidRDefault="007D7C65" w:rsidP="00F97159">
      <w:pPr>
        <w:rPr>
          <w:ins w:id="927" w:author="Ryan Lemos" w:date="2019-03-02T09:21:00Z"/>
        </w:rPr>
      </w:pPr>
      <w:ins w:id="928" w:author="Ryan Lemos" w:date="2019-03-01T09:43:00Z">
        <w:r>
          <w:t>Imagine-se que se está empacotando caixas, colocando umas dentro das outras. São um total de 5 caixas (qu</w:t>
        </w:r>
      </w:ins>
      <w:ins w:id="929" w:author="Ryan Lemos" w:date="2019-03-01T09:44:00Z">
        <w:r>
          <w:t>e seria quantas vezes o dado será criptografado). Digamos que antes de empacotar a segunda caixa</w:t>
        </w:r>
      </w:ins>
      <w:ins w:id="930"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931" w:author="Ryan Lemos" w:date="2019-03-01T09:46:00Z">
        <w:r>
          <w:t>, devo desempacotar a primeira caixa (que seria a última</w:t>
        </w:r>
      </w:ins>
      <w:ins w:id="932" w:author="Ryan Lemos" w:date="2019-03-01T09:47:00Z">
        <w:r>
          <w:t xml:space="preserve"> no processo de empacotamento)</w:t>
        </w:r>
      </w:ins>
      <w:ins w:id="933" w:author="Ryan Lemos" w:date="2019-03-01T09:46:00Z">
        <w:r>
          <w:t xml:space="preserve">, restando 4 caixas, </w:t>
        </w:r>
      </w:ins>
      <w:ins w:id="934" w:author="Ryan Lemos" w:date="2019-03-01T09:47:00Z">
        <w:r>
          <w:t>fazendo o mesmo processo novamente, tira-se mais uma caixa</w:t>
        </w:r>
      </w:ins>
      <w:ins w:id="935" w:author="Ryan Lemos" w:date="2019-03-01T09:48:00Z">
        <w:r>
          <w:t xml:space="preserve"> (que seria a número 4 no processo de empacotamento), tira-se mais uma (que seria a número 3</w:t>
        </w:r>
      </w:ins>
      <w:ins w:id="936" w:author="Ryan Lemos" w:date="2019-03-01T09:57:00Z">
        <w:r w:rsidR="002D073A">
          <w:t>) e chegamos na caixa que inserimos</w:t>
        </w:r>
      </w:ins>
      <w:ins w:id="937" w:author="Ryan Lemos" w:date="2019-03-01T09:58:00Z">
        <w:r w:rsidR="002D073A">
          <w:t xml:space="preserve"> o selo. Podemos assim removê-lo</w:t>
        </w:r>
      </w:ins>
      <w:ins w:id="938" w:author="Ryan Lemos" w:date="2019-03-01T09:59:00Z">
        <w:r w:rsidR="002D073A">
          <w:t xml:space="preserve"> e ter a caixa em seu estado natural</w:t>
        </w:r>
      </w:ins>
      <w:ins w:id="939" w:author="Ryan Lemos" w:date="2019-03-01T09:58:00Z">
        <w:r w:rsidR="002D073A">
          <w:t>. Ou seja</w:t>
        </w:r>
      </w:ins>
      <w:ins w:id="940" w:author="Ryan Lemos" w:date="2019-03-01T09:59:00Z">
        <w:r w:rsidR="002D073A">
          <w:t>,</w:t>
        </w:r>
      </w:ins>
      <w:ins w:id="941" w:author="Ryan Lemos" w:date="2019-03-01T09:58:00Z">
        <w:r w:rsidR="002D073A">
          <w:t xml:space="preserve"> adicionamos na segunda caixa, e removemos na terceira (5-2).</w:t>
        </w:r>
      </w:ins>
      <w:ins w:id="942" w:author="Ryan Lemos" w:date="2019-03-01T09:59:00Z">
        <w:r w:rsidR="002D073A">
          <w:t xml:space="preserve"> Assim </w:t>
        </w:r>
      </w:ins>
      <w:ins w:id="943" w:author="Ryan Lemos" w:date="2019-03-01T10:01:00Z">
        <w:r w:rsidR="002D073A">
          <w:t>se dá</w:t>
        </w:r>
      </w:ins>
      <w:ins w:id="944" w:author="Ryan Lemos" w:date="2019-03-01T09:59:00Z">
        <w:r w:rsidR="002D073A">
          <w:t xml:space="preserve"> </w:t>
        </w:r>
      </w:ins>
      <w:ins w:id="945" w:author="Ryan Lemos" w:date="2019-03-01T10:00:00Z">
        <w:r w:rsidR="002D073A">
          <w:t>essa função de</w:t>
        </w:r>
      </w:ins>
      <w:ins w:id="946" w:author="Ryan Lemos" w:date="2019-03-01T09:59:00Z">
        <w:r w:rsidR="002D073A">
          <w:t xml:space="preserve"> criptografia</w:t>
        </w:r>
      </w:ins>
      <w:ins w:id="947" w:author="Ryan Lemos" w:date="2019-03-01T10:00:00Z">
        <w:r w:rsidR="002D073A">
          <w:t xml:space="preserve"> criada</w:t>
        </w:r>
      </w:ins>
      <w:ins w:id="948" w:author="Ryan Lemos" w:date="2019-03-01T09:59:00Z">
        <w:r w:rsidR="002D073A">
          <w:t xml:space="preserve">, algo como empacotando o dado e um determinado momento </w:t>
        </w:r>
      </w:ins>
      <w:ins w:id="949" w:author="Ryan Lemos" w:date="2019-03-01T10:00:00Z">
        <w:r w:rsidR="002D073A">
          <w:t>inserindo uma chave, que ao desempacotar deve ser removida para que se consiga acesso ao dado original.</w:t>
        </w:r>
      </w:ins>
      <w:ins w:id="950" w:author="Ryan Lemos" w:date="2019-03-02T09:20:00Z">
        <w:r w:rsidR="009713E5">
          <w:t xml:space="preserve"> Esse proces</w:t>
        </w:r>
      </w:ins>
      <w:ins w:id="951" w:author="Ryan Lemos" w:date="2019-03-02T09:21:00Z">
        <w:r w:rsidR="009713E5">
          <w:t xml:space="preserve">so é visto na </w:t>
        </w:r>
        <w:r w:rsidR="009713E5" w:rsidRPr="009713E5">
          <w:rPr>
            <w:highlight w:val="yellow"/>
            <w:rPrChange w:id="952" w:author="Ryan Lemos" w:date="2019-03-02T09:21:00Z">
              <w:rPr/>
            </w:rPrChange>
          </w:rPr>
          <w:t>figura x</w:t>
        </w:r>
        <w:r w:rsidR="009713E5">
          <w:t>.</w:t>
        </w:r>
      </w:ins>
    </w:p>
    <w:p w:rsidR="009713E5" w:rsidRDefault="009713E5">
      <w:pPr>
        <w:ind w:firstLine="0"/>
        <w:jc w:val="center"/>
        <w:rPr>
          <w:ins w:id="953" w:author="Ryan Lemos" w:date="2019-03-01T10:02:00Z"/>
        </w:rPr>
        <w:pPrChange w:id="954" w:author="Ryan Lemos" w:date="2019-03-02T09:21:00Z">
          <w:pPr/>
        </w:pPrChange>
      </w:pPr>
      <w:ins w:id="955"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pPr>
        <w:rPr>
          <w:ins w:id="956" w:author="Ryan Lemos" w:date="2019-02-19T22:40:00Z"/>
        </w:rPr>
      </w:pPr>
    </w:p>
    <w:p w:rsidR="004B083A" w:rsidRDefault="004B083A" w:rsidP="004B083A">
      <w:pPr>
        <w:rPr>
          <w:ins w:id="957" w:author="Ryan Lemos" w:date="2019-03-01T09:23:00Z"/>
        </w:rPr>
      </w:pPr>
      <w:ins w:id="958" w:author="Ryan Lemos" w:date="2019-02-19T22:40:00Z">
        <w:r>
          <w:t xml:space="preserve">As notificações são um recurso </w:t>
        </w:r>
      </w:ins>
      <w:ins w:id="959" w:author="Ryan Lemos" w:date="2019-02-19T22:41:00Z">
        <w:r>
          <w:t>responsável por avisar o usuário a respeito de algo novo que ocorreu</w:t>
        </w:r>
      </w:ins>
      <w:ins w:id="960" w:author="Ryan Lemos" w:date="2019-02-19T22:42:00Z">
        <w:r>
          <w:t xml:space="preserve">. Serve para facilitar a utilização e identificação de recursos a serem utilizados no ambiente. A estória da </w:t>
        </w:r>
        <w:r w:rsidRPr="004B083A">
          <w:rPr>
            <w:highlight w:val="yellow"/>
            <w:rPrChange w:id="961" w:author="Ryan Lemos" w:date="2019-02-19T22:42:00Z">
              <w:rPr/>
            </w:rPrChange>
          </w:rPr>
          <w:t>figura x</w:t>
        </w:r>
        <w:r>
          <w:t xml:space="preserve"> define como o usuário imaginou o recurso</w:t>
        </w:r>
      </w:ins>
      <w:ins w:id="962" w:author="Ryan Lemos" w:date="2019-02-19T22:43:00Z">
        <w:r>
          <w:t xml:space="preserve">. A </w:t>
        </w:r>
        <w:r w:rsidRPr="004B083A">
          <w:rPr>
            <w:highlight w:val="yellow"/>
            <w:rPrChange w:id="963" w:author="Ryan Lemos" w:date="2019-02-19T22:43:00Z">
              <w:rPr/>
            </w:rPrChange>
          </w:rPr>
          <w:t>figura X</w:t>
        </w:r>
        <w:r>
          <w:t xml:space="preserve"> é a demonstração de como ele foi implementado.</w:t>
        </w:r>
      </w:ins>
    </w:p>
    <w:p w:rsidR="00521931" w:rsidRDefault="00521931">
      <w:pPr>
        <w:ind w:hanging="142"/>
        <w:jc w:val="center"/>
        <w:rPr>
          <w:ins w:id="964" w:author="Ryan Lemos" w:date="2019-02-19T22:40:00Z"/>
        </w:rPr>
        <w:pPrChange w:id="965" w:author="Ryan Lemos" w:date="2019-03-01T09:24:00Z">
          <w:pPr/>
        </w:pPrChange>
      </w:pPr>
    </w:p>
    <w:p w:rsidR="004B083A" w:rsidRDefault="004B083A">
      <w:pPr>
        <w:rPr>
          <w:ins w:id="966" w:author="Ryan Lemos" w:date="2019-02-18T21:04:00Z"/>
        </w:rPr>
      </w:pPr>
    </w:p>
    <w:p w:rsidR="00FB122B" w:rsidRDefault="00F420BA" w:rsidP="00F420BA">
      <w:pPr>
        <w:ind w:firstLine="0"/>
        <w:jc w:val="center"/>
        <w:rPr>
          <w:ins w:id="967" w:author="Ryan Lemos" w:date="2019-02-19T22:44:00Z"/>
        </w:rPr>
      </w:pPr>
      <w:ins w:id="968"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969" w:author="Ryan Lemos" w:date="2019-02-19T22:43:00Z"/>
        </w:rPr>
      </w:pPr>
    </w:p>
    <w:p w:rsidR="004B083A" w:rsidRDefault="004B083A" w:rsidP="004B083A">
      <w:pPr>
        <w:rPr>
          <w:ins w:id="970" w:author="Ryan Lemos" w:date="2019-02-19T22:44:00Z"/>
        </w:rPr>
      </w:pPr>
      <w:ins w:id="971" w:author="Ryan Lemos" w:date="2019-02-19T22:43:00Z">
        <w:r>
          <w:lastRenderedPageBreak/>
          <w:t xml:space="preserve">Assim como foi solicitado pelo usuário foram-se utilizadas cores </w:t>
        </w:r>
      </w:ins>
      <w:ins w:id="972" w:author="Ryan Lemos" w:date="2019-02-19T22:44:00Z">
        <w:r>
          <w:t>chamativas, para dar um destaque ao elemento. Além disso foi adicionado um efeito de pulsação sobre o elemento que da uma visão de que o elemento está chamando o foco para si</w:t>
        </w:r>
      </w:ins>
      <w:ins w:id="973" w:author="Ryan Lemos" w:date="2019-02-19T22:45:00Z">
        <w:r>
          <w:t>. Assim chama-se mais a atenção do usuário para o elemento.</w:t>
        </w:r>
      </w:ins>
    </w:p>
    <w:p w:rsidR="004B083A" w:rsidRDefault="004B083A">
      <w:pPr>
        <w:rPr>
          <w:ins w:id="974" w:author="Ryan Lemos" w:date="2019-02-19T22:38:00Z"/>
        </w:rPr>
        <w:pPrChange w:id="975" w:author="Ryan Lemos" w:date="2019-02-19T22:43:00Z">
          <w:pPr>
            <w:ind w:firstLine="0"/>
            <w:jc w:val="center"/>
          </w:pPr>
        </w:pPrChange>
      </w:pPr>
    </w:p>
    <w:p w:rsidR="00F420BA" w:rsidRDefault="00F420BA">
      <w:pPr>
        <w:ind w:firstLine="0"/>
        <w:jc w:val="center"/>
        <w:rPr>
          <w:ins w:id="976" w:author="Ryan Lemos" w:date="2019-03-01T10:04:00Z"/>
        </w:rPr>
      </w:pPr>
      <w:ins w:id="977"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978" w:author="Ryan Lemos" w:date="2019-03-01T10:04:00Z"/>
        </w:rPr>
      </w:pPr>
    </w:p>
    <w:p w:rsidR="00B672E1" w:rsidRDefault="00B672E1">
      <w:pPr>
        <w:rPr>
          <w:ins w:id="979" w:author="Ryan Lemos" w:date="2019-03-01T10:09:00Z"/>
        </w:rPr>
      </w:pPr>
      <w:ins w:id="980" w:author="Ryan Lemos" w:date="2019-03-01T10:04:00Z">
        <w:r>
          <w:t xml:space="preserve">As notificações foram criadas utilizando uma funcionalidade própria do </w:t>
        </w:r>
        <w:proofErr w:type="spellStart"/>
        <w:r>
          <w:t>Laravel</w:t>
        </w:r>
      </w:ins>
      <w:proofErr w:type="spellEnd"/>
      <w:ins w:id="981" w:author="Ryan Lemos" w:date="2019-03-01T10:05:00Z">
        <w:r>
          <w:t xml:space="preserve">. Através dela pode-se mandar notificações de e-mail ou até salvar na base de dados, como é o caso da aplicação. A notificação </w:t>
        </w:r>
      </w:ins>
      <w:ins w:id="982" w:author="Ryan Lemos" w:date="2019-03-01T10:06:00Z">
        <w:r>
          <w:t>é associada a um usuário, ao qual deve receber a notificação, e outros dados podem ser passados, como um texto ou dados do usuário que enviou a notificação. Esses dados adicionais são salvos por mei</w:t>
        </w:r>
      </w:ins>
      <w:ins w:id="983" w:author="Ryan Lemos" w:date="2019-03-01T10:07:00Z">
        <w:r>
          <w:t>o de um campo JSON. Sendo assim é possível criar vários tipos de notificação, cada uma com suas especificidades e utilizar uma mesma tabela de dados. Cada tip</w:t>
        </w:r>
      </w:ins>
      <w:ins w:id="984" w:author="Ryan Lemos" w:date="2019-03-01T10:08:00Z">
        <w:r>
          <w:t>o de notificação</w:t>
        </w:r>
      </w:ins>
      <w:ins w:id="985" w:author="Ryan Lemos" w:date="2019-03-01T10:09:00Z">
        <w:r>
          <w:t xml:space="preserve"> criada</w:t>
        </w:r>
      </w:ins>
      <w:ins w:id="986" w:author="Ryan Lemos" w:date="2019-03-01T10:08:00Z">
        <w:r>
          <w:t xml:space="preserve"> no </w:t>
        </w:r>
        <w:proofErr w:type="spellStart"/>
        <w:r>
          <w:t>Laravel</w:t>
        </w:r>
        <w:proofErr w:type="spellEnd"/>
        <w:r>
          <w:t xml:space="preserve"> é </w:t>
        </w:r>
      </w:ins>
      <w:ins w:id="987" w:author="Ryan Lemos" w:date="2019-03-01T10:09:00Z">
        <w:r>
          <w:t>composto</w:t>
        </w:r>
      </w:ins>
      <w:ins w:id="988"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989" w:author="Ryan Lemos" w:date="2019-03-01T10:04:00Z">
        <w:r>
          <w:t xml:space="preserve"> </w:t>
        </w:r>
      </w:ins>
    </w:p>
    <w:p w:rsidR="00CD1ADB" w:rsidRDefault="00CD1ADB">
      <w:pPr>
        <w:rPr>
          <w:ins w:id="990" w:author="Ryan Lemos" w:date="2019-02-20T11:32:00Z"/>
        </w:rPr>
        <w:pPrChange w:id="991" w:author="Ryan Lemos" w:date="2019-02-20T19:38:00Z">
          <w:pPr>
            <w:ind w:firstLine="0"/>
            <w:jc w:val="center"/>
          </w:pPr>
        </w:pPrChange>
      </w:pPr>
      <w:ins w:id="992" w:author="Ryan Lemos" w:date="2019-02-20T19:38:00Z">
        <w:r>
          <w:t xml:space="preserve">Quanto a troca de senha, a estória representada pela </w:t>
        </w:r>
        <w:r w:rsidRPr="00CD1ADB">
          <w:rPr>
            <w:highlight w:val="yellow"/>
            <w:rPrChange w:id="993" w:author="Ryan Lemos" w:date="2019-02-20T19:39:00Z">
              <w:rPr/>
            </w:rPrChange>
          </w:rPr>
          <w:t>figura X</w:t>
        </w:r>
      </w:ins>
      <w:ins w:id="994" w:author="Ryan Lemos" w:date="2019-02-20T19:39:00Z">
        <w:r>
          <w:t xml:space="preserve"> representa o que foi requisitado pelo cliente. É uma função simples, e a sua interface pode ser vista na </w:t>
        </w:r>
        <w:r w:rsidRPr="00CD1ADB">
          <w:rPr>
            <w:highlight w:val="yellow"/>
            <w:rPrChange w:id="995" w:author="Ryan Lemos" w:date="2019-02-20T19:39:00Z">
              <w:rPr/>
            </w:rPrChange>
          </w:rPr>
          <w:t>figura X.</w:t>
        </w:r>
      </w:ins>
    </w:p>
    <w:p w:rsidR="00826E27" w:rsidRDefault="00826E27">
      <w:pPr>
        <w:ind w:firstLine="0"/>
        <w:jc w:val="center"/>
        <w:rPr>
          <w:ins w:id="996" w:author="Ryan Lemos" w:date="2019-02-20T11:32:00Z"/>
        </w:rPr>
      </w:pPr>
    </w:p>
    <w:p w:rsidR="00CD1ADB" w:rsidRDefault="00826E27">
      <w:pPr>
        <w:ind w:firstLine="0"/>
        <w:jc w:val="center"/>
        <w:rPr>
          <w:ins w:id="997" w:author="Ryan Lemos" w:date="2019-02-20T19:39:00Z"/>
        </w:rPr>
      </w:pPr>
      <w:ins w:id="998"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999" w:author="Ryan Lemos" w:date="2019-02-20T19:40:00Z"/>
        </w:rPr>
      </w:pPr>
      <w:ins w:id="1000" w:author="Ryan Lemos" w:date="2019-02-20T19:39:00Z">
        <w:r>
          <w:t>O</w:t>
        </w:r>
      </w:ins>
      <w:ins w:id="1001" w:author="Ryan Lemos" w:date="2019-02-20T19:40:00Z">
        <w:r>
          <w:t xml:space="preserve"> usuário é capaz de trocar sua senha, digitando e confirmando a senha digitada, lembrando que a senha deve ser de no mínimo</w:t>
        </w:r>
      </w:ins>
      <w:ins w:id="1002" w:author="Ryan Lemos" w:date="2019-02-20T19:39:00Z">
        <w:r>
          <w:t xml:space="preserve"> </w:t>
        </w:r>
      </w:ins>
      <w:ins w:id="1003" w:author="Ryan Lemos" w:date="2019-02-20T19:40:00Z">
        <w:r>
          <w:t>6 caracteres.</w:t>
        </w:r>
      </w:ins>
    </w:p>
    <w:p w:rsidR="00CD1ADB" w:rsidRDefault="00CD1ADB">
      <w:pPr>
        <w:rPr>
          <w:ins w:id="1004" w:author="Ryan Lemos" w:date="2019-02-20T11:36:00Z"/>
        </w:rPr>
        <w:pPrChange w:id="1005" w:author="Ryan Lemos" w:date="2019-02-20T19:40:00Z">
          <w:pPr>
            <w:ind w:firstLine="0"/>
            <w:jc w:val="center"/>
          </w:pPr>
        </w:pPrChange>
      </w:pPr>
    </w:p>
    <w:p w:rsidR="00826E27" w:rsidRDefault="00826E27">
      <w:pPr>
        <w:ind w:firstLine="0"/>
        <w:jc w:val="center"/>
        <w:rPr>
          <w:ins w:id="1006" w:author="Ryan Lemos" w:date="2019-02-19T22:38:00Z"/>
        </w:rPr>
        <w:pPrChange w:id="1007" w:author="Ryan Lemos" w:date="2019-02-19T22:38:00Z">
          <w:pPr>
            <w:jc w:val="center"/>
          </w:pPr>
        </w:pPrChange>
      </w:pPr>
      <w:ins w:id="1008"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1009" w:author="Ryan Lemos" w:date="2019-02-20T21:14:00Z"/>
        </w:rPr>
        <w:pPrChange w:id="1010" w:author="Ryan Lemos" w:date="2019-02-20T21:14:00Z">
          <w:pPr>
            <w:ind w:firstLine="0"/>
            <w:jc w:val="center"/>
          </w:pPr>
        </w:pPrChange>
      </w:pPr>
    </w:p>
    <w:p w:rsidR="00905032" w:rsidRDefault="00905032" w:rsidP="00905032">
      <w:pPr>
        <w:pStyle w:val="Ttulo4"/>
        <w:rPr>
          <w:ins w:id="1011" w:author="Ryan Lemos" w:date="2019-02-20T21:15:00Z"/>
        </w:rPr>
      </w:pPr>
      <w:bookmarkStart w:id="1012" w:name="_Toc2273665"/>
      <w:ins w:id="1013" w:author="Ryan Lemos" w:date="2019-02-20T21:14:00Z">
        <w:r>
          <w:t>Gestor</w:t>
        </w:r>
      </w:ins>
      <w:bookmarkEnd w:id="1012"/>
    </w:p>
    <w:p w:rsidR="00887225" w:rsidRPr="006F3DF2" w:rsidRDefault="00887225">
      <w:pPr>
        <w:rPr>
          <w:ins w:id="1014" w:author="Ryan Lemos" w:date="2019-02-20T21:15:00Z"/>
        </w:rPr>
        <w:pPrChange w:id="1015" w:author="Ryan Lemos" w:date="2019-02-20T21:15:00Z">
          <w:pPr>
            <w:pStyle w:val="Ttulo4"/>
          </w:pPr>
        </w:pPrChange>
      </w:pPr>
    </w:p>
    <w:p w:rsidR="00887225" w:rsidRDefault="00887225" w:rsidP="00887225">
      <w:pPr>
        <w:rPr>
          <w:ins w:id="1016" w:author="Ryan Lemos" w:date="2019-02-20T21:15:00Z"/>
        </w:rPr>
      </w:pPr>
      <w:ins w:id="1017" w:author="Ryan Lemos" w:date="2019-02-20T21:15:00Z">
        <w:r>
          <w:t>Os papeis do gestor</w:t>
        </w:r>
      </w:ins>
      <w:ins w:id="1018" w:author="Ryan Lemos" w:date="2019-02-20T21:16:00Z">
        <w:r>
          <w:t xml:space="preserve"> nesse primeiro release</w:t>
        </w:r>
      </w:ins>
      <w:ins w:id="1019" w:author="Ryan Lemos" w:date="2019-02-20T21:15:00Z">
        <w:r>
          <w:t xml:space="preserve"> compreendem em ações </w:t>
        </w:r>
      </w:ins>
      <w:ins w:id="1020" w:author="Ryan Lemos" w:date="2019-02-20T21:16:00Z">
        <w:r>
          <w:t>de cadastros de usuários (mais especificamente alunos e professores</w:t>
        </w:r>
      </w:ins>
      <w:ins w:id="1021" w:author="Ryan Lemos" w:date="2019-02-20T21:17:00Z">
        <w:r>
          <w:t xml:space="preserve">) e a gestão dos eventos da escola. Portanto a primeira estória compreende no cadastro e gestão de alunos e professores e pode ser descrita pela </w:t>
        </w:r>
        <w:r w:rsidRPr="00887225">
          <w:rPr>
            <w:highlight w:val="yellow"/>
            <w:rPrChange w:id="1022" w:author="Ryan Lemos" w:date="2019-02-20T21:17:00Z">
              <w:rPr/>
            </w:rPrChange>
          </w:rPr>
          <w:t>figura X</w:t>
        </w:r>
        <w:r>
          <w:t>.</w:t>
        </w:r>
      </w:ins>
    </w:p>
    <w:p w:rsidR="00887225" w:rsidRPr="006F3DF2" w:rsidRDefault="00887225">
      <w:pPr>
        <w:rPr>
          <w:ins w:id="1023" w:author="Ryan Lemos" w:date="2019-02-20T21:14:00Z"/>
        </w:rPr>
        <w:pPrChange w:id="1024" w:author="Ryan Lemos" w:date="2019-02-20T21:15:00Z">
          <w:pPr>
            <w:pStyle w:val="Ttulo4"/>
          </w:pPr>
        </w:pPrChange>
      </w:pPr>
    </w:p>
    <w:p w:rsidR="00905032" w:rsidRDefault="00905032" w:rsidP="00905032">
      <w:pPr>
        <w:ind w:firstLine="0"/>
        <w:jc w:val="center"/>
        <w:rPr>
          <w:ins w:id="1025" w:author="Ryan Lemos" w:date="2019-02-21T11:26:00Z"/>
        </w:rPr>
      </w:pPr>
      <w:ins w:id="1026"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1027" w:author="Ryan Lemos" w:date="2019-02-21T11:25:00Z"/>
        </w:rPr>
      </w:pPr>
    </w:p>
    <w:p w:rsidR="006F3DF2" w:rsidRDefault="006F3DF2" w:rsidP="006F3DF2">
      <w:pPr>
        <w:rPr>
          <w:ins w:id="1028" w:author="Ryan Lemos" w:date="2019-02-21T11:26:00Z"/>
        </w:rPr>
      </w:pPr>
      <w:ins w:id="1029" w:author="Ryan Lemos" w:date="2019-02-21T11:25:00Z">
        <w:r>
          <w:t>Na gestão dos alunos é possí</w:t>
        </w:r>
      </w:ins>
      <w:ins w:id="1030" w:author="Ryan Lemos" w:date="2019-02-21T11:26:00Z">
        <w:r>
          <w:t xml:space="preserve">vel que os gestores apaguem algum aluno ou troquem a senha do aluno. A troca de senhas é a mesma interação descrita pela </w:t>
        </w:r>
        <w:r w:rsidRPr="006F3DF2">
          <w:rPr>
            <w:highlight w:val="yellow"/>
            <w:rPrChange w:id="1031" w:author="Ryan Lemos" w:date="2019-02-21T11:27:00Z">
              <w:rPr/>
            </w:rPrChange>
          </w:rPr>
          <w:t>figura</w:t>
        </w:r>
      </w:ins>
      <w:ins w:id="1032" w:author="Ryan Lemos" w:date="2019-02-21T11:27:00Z">
        <w:r w:rsidRPr="006F3DF2">
          <w:rPr>
            <w:highlight w:val="yellow"/>
            <w:rPrChange w:id="1033" w:author="Ryan Lemos" w:date="2019-02-21T11:27:00Z">
              <w:rPr/>
            </w:rPrChange>
          </w:rPr>
          <w:t xml:space="preserve"> X</w:t>
        </w:r>
        <w:r>
          <w:t xml:space="preserve"> e permite trocar as senhas dos alunos em caso de perda ou esquecimento.</w:t>
        </w:r>
      </w:ins>
      <w:ins w:id="1034" w:author="Ryan Lemos" w:date="2019-03-02T08:16:00Z">
        <w:r w:rsidR="00485768">
          <w:t xml:space="preserve"> Foi-se utilizado um recurso chamado </w:t>
        </w:r>
        <w:proofErr w:type="spellStart"/>
        <w:r w:rsidR="00485768" w:rsidRPr="00485768">
          <w:rPr>
            <w:i/>
            <w:rPrChange w:id="1035"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1036" w:author="Ryan Lemos" w:date="2019-03-02T08:17:00Z">
        <w:r w:rsidR="00485768">
          <w:t>dinâmica. O próprio plugin adiciona os elementos de paginação, busca e filtragem. O que agiliza o processo de desenvolvimento.</w:t>
        </w:r>
      </w:ins>
      <w:ins w:id="1037" w:author="Ryan Lemos" w:date="2019-03-02T08:16:00Z">
        <w:r w:rsidR="00485768">
          <w:t xml:space="preserve"> </w:t>
        </w:r>
      </w:ins>
    </w:p>
    <w:p w:rsidR="006F3DF2" w:rsidRDefault="006F3DF2">
      <w:pPr>
        <w:rPr>
          <w:ins w:id="1038" w:author="Ryan Lemos" w:date="2019-02-20T21:14:00Z"/>
        </w:rPr>
        <w:pPrChange w:id="1039" w:author="Ryan Lemos" w:date="2019-02-21T11:26:00Z">
          <w:pPr>
            <w:ind w:firstLine="0"/>
            <w:jc w:val="center"/>
          </w:pPr>
        </w:pPrChange>
      </w:pPr>
    </w:p>
    <w:p w:rsidR="00905032" w:rsidRDefault="00905032" w:rsidP="00905032">
      <w:pPr>
        <w:ind w:firstLine="0"/>
        <w:jc w:val="center"/>
        <w:rPr>
          <w:ins w:id="1040" w:author="Ryan Lemos" w:date="2019-02-21T11:27:00Z"/>
        </w:rPr>
      </w:pPr>
      <w:ins w:id="1041"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1042" w:author="Ryan Lemos" w:date="2019-02-21T11:27:00Z"/>
        </w:rPr>
      </w:pPr>
    </w:p>
    <w:p w:rsidR="006F3DF2" w:rsidRDefault="006F3DF2">
      <w:pPr>
        <w:rPr>
          <w:ins w:id="1043" w:author="Ryan Lemos" w:date="2019-02-21T11:27:00Z"/>
        </w:rPr>
        <w:pPrChange w:id="1044" w:author="Ryan Lemos" w:date="2019-02-21T11:27:00Z">
          <w:pPr>
            <w:ind w:firstLine="0"/>
            <w:jc w:val="center"/>
          </w:pPr>
        </w:pPrChange>
      </w:pPr>
      <w:ins w:id="1045" w:author="Ryan Lemos" w:date="2019-02-21T11:27:00Z">
        <w:r>
          <w:t>Quanto ao</w:t>
        </w:r>
      </w:ins>
      <w:ins w:id="1046" w:author="Ryan Lemos" w:date="2019-02-21T11:28:00Z">
        <w:r>
          <w:t xml:space="preserve"> cadastro, foram identificados através de entrevistas juntamente com os gestores quais os dados constariam no cadastro. </w:t>
        </w:r>
      </w:ins>
      <w:ins w:id="1047" w:author="Ryan Lemos" w:date="2019-02-21T11:29:00Z">
        <w:r>
          <w:t xml:space="preserve">Foi definido então que teria o nome do aluno, juntamente com seu nome de usuário, e-mail caso o aluno tenha, a data de nascimento caso o aluno </w:t>
        </w:r>
      </w:ins>
      <w:ins w:id="1048" w:author="Ryan Lemos" w:date="2019-02-21T11:30:00Z">
        <w:r>
          <w:t xml:space="preserve">queira passar e a senha. Vale ressaltar que o </w:t>
        </w:r>
        <w:r w:rsidRPr="006F3DF2">
          <w:rPr>
            <w:i/>
            <w:rPrChange w:id="1049" w:author="Ryan Lemos" w:date="2019-02-21T11:30:00Z">
              <w:rPr/>
            </w:rPrChange>
          </w:rPr>
          <w:t>username</w:t>
        </w:r>
        <w:r>
          <w:t xml:space="preserve"> e o e-mail são identificações únicas. Portanto ao sair dos campos citados </w:t>
        </w:r>
      </w:ins>
      <w:ins w:id="1050" w:author="Ryan Lemos" w:date="2019-02-21T11:31:00Z">
        <w:r>
          <w:t xml:space="preserve">em caso de um </w:t>
        </w:r>
        <w:r w:rsidRPr="006F3DF2">
          <w:rPr>
            <w:i/>
            <w:rPrChange w:id="1051" w:author="Ryan Lemos" w:date="2019-02-21T11:31:00Z">
              <w:rPr/>
            </w:rPrChange>
          </w:rPr>
          <w:t>username</w:t>
        </w:r>
        <w:r>
          <w:t xml:space="preserve"> ou </w:t>
        </w:r>
        <w:r w:rsidRPr="006F3DF2">
          <w:rPr>
            <w:i/>
            <w:rPrChange w:id="1052" w:author="Ryan Lemos" w:date="2019-02-21T11:31:00Z">
              <w:rPr/>
            </w:rPrChange>
          </w:rPr>
          <w:t>email</w:t>
        </w:r>
        <w:r>
          <w:t xml:space="preserve"> já estiverem cadastrados na base, uma mensagem de erro surge dizendo que o usuário deve escolher outro </w:t>
        </w:r>
        <w:r w:rsidRPr="006F3DF2">
          <w:rPr>
            <w:i/>
            <w:rPrChange w:id="1053" w:author="Ryan Lemos" w:date="2019-02-21T11:32:00Z">
              <w:rPr/>
            </w:rPrChange>
          </w:rPr>
          <w:t>username</w:t>
        </w:r>
        <w:r>
          <w:t xml:space="preserve"> ou </w:t>
        </w:r>
        <w:r w:rsidRPr="006F3DF2">
          <w:rPr>
            <w:i/>
            <w:rPrChange w:id="1054" w:author="Ryan Lemos" w:date="2019-02-21T11:32:00Z">
              <w:rPr/>
            </w:rPrChange>
          </w:rPr>
          <w:t>e-mail</w:t>
        </w:r>
      </w:ins>
      <w:ins w:id="1055" w:author="Ryan Lemos" w:date="2019-02-21T11:32:00Z">
        <w:r>
          <w:t>.</w:t>
        </w:r>
      </w:ins>
      <w:ins w:id="1056" w:author="Ryan Lemos" w:date="2019-02-21T11:30:00Z">
        <w:r>
          <w:t xml:space="preserve"> </w:t>
        </w:r>
      </w:ins>
      <w:ins w:id="1057" w:author="Ryan Lemos" w:date="2019-03-02T08:19:00Z">
        <w:r w:rsidR="00D719EF">
          <w:t xml:space="preserve">Como visto pela </w:t>
        </w:r>
        <w:r w:rsidR="00D719EF" w:rsidRPr="00D719EF">
          <w:rPr>
            <w:highlight w:val="yellow"/>
            <w:rPrChange w:id="1058" w:author="Ryan Lemos" w:date="2019-03-02T08:19:00Z">
              <w:rPr/>
            </w:rPrChange>
          </w:rPr>
          <w:t>figura x</w:t>
        </w:r>
        <w:r w:rsidR="00D719EF">
          <w:t>, cada campo tem um ícone relacionando, os ícones utilizados são disponibilizados pelo Google e podem ser utilizados não somente no quesito w</w:t>
        </w:r>
      </w:ins>
      <w:ins w:id="1059" w:author="Ryan Lemos" w:date="2019-03-02T08:20:00Z">
        <w:r w:rsidR="00D719EF">
          <w:t xml:space="preserve">eb quanto </w:t>
        </w:r>
        <w:r w:rsidR="00D719EF" w:rsidRPr="00D719EF">
          <w:rPr>
            <w:i/>
            <w:rPrChange w:id="1060" w:author="Ryan Lemos" w:date="2019-03-02T08:20:00Z">
              <w:rPr/>
            </w:rPrChange>
          </w:rPr>
          <w:t>mobile</w:t>
        </w:r>
        <w:r w:rsidR="00D719EF">
          <w:t xml:space="preserve"> também. Os ícones servem para dar um melhor entendimento </w:t>
        </w:r>
      </w:ins>
      <w:ins w:id="1061" w:author="Ryan Lemos" w:date="2019-03-02T08:21:00Z">
        <w:r w:rsidR="00D719EF">
          <w:t>da</w:t>
        </w:r>
      </w:ins>
      <w:ins w:id="1062" w:author="Ryan Lemos" w:date="2019-03-02T08:20:00Z">
        <w:r w:rsidR="00D719EF">
          <w:t xml:space="preserve"> </w:t>
        </w:r>
      </w:ins>
      <w:ins w:id="1063" w:author="Ryan Lemos" w:date="2019-03-02T08:21:00Z">
        <w:r w:rsidR="00D719EF">
          <w:t xml:space="preserve">interação </w:t>
        </w:r>
      </w:ins>
      <w:ins w:id="1064" w:author="Ryan Lemos" w:date="2019-03-02T08:20:00Z">
        <w:r w:rsidR="00D719EF">
          <w:t xml:space="preserve">que o campo ou botão </w:t>
        </w:r>
      </w:ins>
      <w:ins w:id="1065" w:author="Ryan Lemos" w:date="2019-03-02T08:21:00Z">
        <w:r w:rsidR="00D719EF">
          <w:t xml:space="preserve">propõe. O </w:t>
        </w:r>
        <w:proofErr w:type="spellStart"/>
        <w:r w:rsidR="00D719EF">
          <w:t>MaterializeCSS</w:t>
        </w:r>
        <w:proofErr w:type="spellEnd"/>
        <w:r w:rsidR="003979C5">
          <w:t xml:space="preserve"> </w:t>
        </w:r>
      </w:ins>
      <w:ins w:id="1066" w:author="Ryan Lemos" w:date="2019-03-02T08:22:00Z">
        <w:r w:rsidR="003979C5">
          <w:t>contém elementos que se integram aos ícones disponibilizados pela Google, o que deixa a interface mais harmoniosa já que a</w:t>
        </w:r>
      </w:ins>
      <w:ins w:id="1067" w:author="Ryan Lemos" w:date="2019-03-02T08:23:00Z">
        <w:r w:rsidR="003979C5">
          <w:t xml:space="preserve"> integração é nativa.</w:t>
        </w:r>
      </w:ins>
    </w:p>
    <w:p w:rsidR="006F3DF2" w:rsidRDefault="006F3DF2" w:rsidP="00905032">
      <w:pPr>
        <w:ind w:firstLine="0"/>
        <w:jc w:val="center"/>
        <w:rPr>
          <w:ins w:id="1068" w:author="Ryan Lemos" w:date="2019-02-20T21:14:00Z"/>
        </w:rPr>
      </w:pPr>
    </w:p>
    <w:p w:rsidR="00905032" w:rsidRDefault="00905032" w:rsidP="00905032">
      <w:pPr>
        <w:ind w:firstLine="0"/>
        <w:jc w:val="center"/>
        <w:rPr>
          <w:ins w:id="1069" w:author="Ryan Lemos" w:date="2019-02-21T11:32:00Z"/>
        </w:rPr>
      </w:pPr>
      <w:ins w:id="1070"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1071" w:author="Ryan Lemos" w:date="2019-02-21T11:32:00Z"/>
        </w:rPr>
      </w:pPr>
    </w:p>
    <w:p w:rsidR="006F3DF2" w:rsidRDefault="006F3DF2">
      <w:pPr>
        <w:rPr>
          <w:ins w:id="1072" w:author="Ryan Lemos" w:date="2019-02-21T11:32:00Z"/>
        </w:rPr>
        <w:pPrChange w:id="1073" w:author="Ryan Lemos" w:date="2019-02-21T11:32:00Z">
          <w:pPr>
            <w:ind w:firstLine="0"/>
            <w:jc w:val="center"/>
          </w:pPr>
        </w:pPrChange>
      </w:pPr>
      <w:ins w:id="1074" w:author="Ryan Lemos" w:date="2019-02-21T11:32:00Z">
        <w:r>
          <w:t>A listagem dos professores segue o mesmo princípio da de alunos. Pode-se pensar q</w:t>
        </w:r>
      </w:ins>
      <w:ins w:id="1075"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076" w:author="Ryan Lemos" w:date="2019-02-21T11:34:00Z">
        <w:r>
          <w:t>possível</w:t>
        </w:r>
        <w:r w:rsidR="00410D44">
          <w:t xml:space="preserve"> dividindo em duas gestões.</w:t>
        </w:r>
      </w:ins>
    </w:p>
    <w:p w:rsidR="006F3DF2" w:rsidRDefault="006F3DF2" w:rsidP="00905032">
      <w:pPr>
        <w:ind w:firstLine="0"/>
        <w:jc w:val="center"/>
        <w:rPr>
          <w:ins w:id="1077" w:author="Ryan Lemos" w:date="2019-02-20T21:14:00Z"/>
        </w:rPr>
      </w:pPr>
    </w:p>
    <w:p w:rsidR="00905032" w:rsidRDefault="00905032" w:rsidP="00905032">
      <w:pPr>
        <w:ind w:firstLine="0"/>
        <w:jc w:val="center"/>
        <w:rPr>
          <w:ins w:id="1078" w:author="Ryan Lemos" w:date="2019-02-21T11:35:00Z"/>
        </w:rPr>
      </w:pPr>
      <w:ins w:id="1079"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1080" w:author="Ryan Lemos" w:date="2019-02-21T11:35:00Z"/>
        </w:rPr>
      </w:pPr>
    </w:p>
    <w:p w:rsidR="00410D44" w:rsidRDefault="00410D44">
      <w:pPr>
        <w:rPr>
          <w:ins w:id="1081" w:author="Ryan Lemos" w:date="2019-03-02T08:23:00Z"/>
        </w:rPr>
      </w:pPr>
      <w:ins w:id="1082" w:author="Ryan Lemos" w:date="2019-02-21T11:35:00Z">
        <w:r>
          <w:t>O cadastro dos professores também segue a linha do de alunos. A única diferença é a não existência do campo de data de nascimento</w:t>
        </w:r>
      </w:ins>
      <w:ins w:id="1083" w:author="Ryan Lemos" w:date="2019-02-21T11:36:00Z">
        <w:r>
          <w:t>. Como foi dito, essa divisão foi feita afim de deixar o processo mais simples e direto.</w:t>
        </w:r>
      </w:ins>
    </w:p>
    <w:p w:rsidR="00097BA3" w:rsidRDefault="00097BA3">
      <w:pPr>
        <w:rPr>
          <w:ins w:id="1084" w:author="Ryan Lemos" w:date="2019-02-20T21:14:00Z"/>
        </w:rPr>
        <w:pPrChange w:id="1085" w:author="Ryan Lemos" w:date="2019-02-21T11:35:00Z">
          <w:pPr>
            <w:ind w:firstLine="0"/>
            <w:jc w:val="center"/>
          </w:pPr>
        </w:pPrChange>
      </w:pPr>
    </w:p>
    <w:p w:rsidR="00905032" w:rsidRDefault="00905032" w:rsidP="00905032">
      <w:pPr>
        <w:ind w:firstLine="0"/>
        <w:jc w:val="center"/>
        <w:rPr>
          <w:ins w:id="1086" w:author="Ryan Lemos" w:date="2019-02-21T11:36:00Z"/>
        </w:rPr>
      </w:pPr>
      <w:ins w:id="1087"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1088" w:author="Ryan Lemos" w:date="2019-02-21T11:36:00Z"/>
        </w:rPr>
      </w:pPr>
    </w:p>
    <w:p w:rsidR="00CC245E" w:rsidRDefault="00CC245E">
      <w:pPr>
        <w:rPr>
          <w:ins w:id="1089" w:author="Ryan Lemos" w:date="2019-02-21T11:36:00Z"/>
        </w:rPr>
        <w:pPrChange w:id="1090" w:author="Ryan Lemos" w:date="2019-02-21T11:36:00Z">
          <w:pPr>
            <w:ind w:firstLine="0"/>
            <w:jc w:val="center"/>
          </w:pPr>
        </w:pPrChange>
      </w:pPr>
      <w:ins w:id="1091" w:author="Ryan Lemos" w:date="2019-02-21T11:37:00Z">
        <w:r>
          <w:t>A escola como um todo pode oferecer eventos aos alunos, como uma gincana ou uma viagem por exemplo. Então surgiu-se a necessidade de que o gestor possa gerenciar esses eventos através do ambiente. Assim o</w:t>
        </w:r>
      </w:ins>
      <w:ins w:id="1092" w:author="Ryan Lemos" w:date="2019-02-21T11:38:00Z">
        <w:r>
          <w:t xml:space="preserve">s alunos ficam sabendo do que está ocorrendo na escola. A estória definida pela </w:t>
        </w:r>
        <w:r w:rsidRPr="00CC245E">
          <w:rPr>
            <w:highlight w:val="yellow"/>
            <w:rPrChange w:id="1093" w:author="Ryan Lemos" w:date="2019-02-21T11:38:00Z">
              <w:rPr/>
            </w:rPrChange>
          </w:rPr>
          <w:t>figura x</w:t>
        </w:r>
        <w:r>
          <w:t xml:space="preserve"> descreve esse processo pela visão do gestor.</w:t>
        </w:r>
      </w:ins>
    </w:p>
    <w:p w:rsidR="00CC245E" w:rsidRDefault="00CC245E" w:rsidP="00905032">
      <w:pPr>
        <w:ind w:firstLine="0"/>
        <w:jc w:val="center"/>
        <w:rPr>
          <w:ins w:id="1094" w:author="Ryan Lemos" w:date="2019-02-20T21:14:00Z"/>
        </w:rPr>
      </w:pPr>
    </w:p>
    <w:p w:rsidR="00905032" w:rsidRDefault="00905032" w:rsidP="00905032">
      <w:pPr>
        <w:ind w:firstLine="0"/>
        <w:jc w:val="center"/>
        <w:rPr>
          <w:ins w:id="1095" w:author="Ryan Lemos" w:date="2019-02-21T11:38:00Z"/>
        </w:rPr>
      </w:pPr>
      <w:ins w:id="1096"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1097" w:author="Ryan Lemos" w:date="2019-02-21T11:38:00Z"/>
        </w:rPr>
      </w:pPr>
    </w:p>
    <w:p w:rsidR="00CC245E" w:rsidRDefault="00CC245E">
      <w:pPr>
        <w:rPr>
          <w:ins w:id="1098" w:author="Ryan Lemos" w:date="2019-02-20T21:14:00Z"/>
        </w:rPr>
        <w:pPrChange w:id="1099" w:author="Ryan Lemos" w:date="2019-02-21T11:39:00Z">
          <w:pPr>
            <w:ind w:firstLine="0"/>
            <w:jc w:val="center"/>
          </w:pPr>
        </w:pPrChange>
      </w:pPr>
      <w:ins w:id="1100" w:author="Ryan Lemos" w:date="2019-02-21T11:39:00Z">
        <w:r>
          <w:t xml:space="preserve">A </w:t>
        </w:r>
        <w:r w:rsidRPr="00CC245E">
          <w:rPr>
            <w:highlight w:val="yellow"/>
            <w:rPrChange w:id="1101" w:author="Ryan Lemos" w:date="2019-02-21T11:39:00Z">
              <w:rPr/>
            </w:rPrChange>
          </w:rPr>
          <w:t>figura x</w:t>
        </w:r>
        <w:r>
          <w:t xml:space="preserve"> demonstra como se deu o processo de cadastro de um evento da escola. O gestor indica o nome do evento,</w:t>
        </w:r>
      </w:ins>
      <w:ins w:id="1102" w:author="Ryan Lemos" w:date="2019-02-21T11:40:00Z">
        <w:r>
          <w:t xml:space="preserve"> data e hora,</w:t>
        </w:r>
      </w:ins>
      <w:ins w:id="1103" w:author="Ryan Lemos" w:date="2019-02-21T11:39:00Z">
        <w:r>
          <w:t xml:space="preserve"> juntamente com </w:t>
        </w:r>
      </w:ins>
      <w:ins w:id="1104" w:author="Ryan Lemos" w:date="2019-02-21T11:40:00Z">
        <w:r>
          <w:t>uma</w:t>
        </w:r>
      </w:ins>
      <w:ins w:id="1105" w:author="Ryan Lemos" w:date="2019-02-21T11:39:00Z">
        <w:r>
          <w:t xml:space="preserve"> cor, </w:t>
        </w:r>
      </w:ins>
      <w:ins w:id="1106" w:author="Ryan Lemos" w:date="2019-02-21T11:40:00Z">
        <w:r>
          <w:t>que</w:t>
        </w:r>
      </w:ins>
      <w:ins w:id="1107" w:author="Ryan Lemos" w:date="2019-02-21T11:39:00Z">
        <w:r>
          <w:t xml:space="preserve"> serve para que </w:t>
        </w:r>
      </w:ins>
      <w:ins w:id="1108" w:author="Ryan Lemos" w:date="2019-02-21T11:40:00Z">
        <w:r>
          <w:t xml:space="preserve">o aluno possa identificar o evento no seu calendário. Vale ressaltar que não foram definidos padrões de </w:t>
        </w:r>
      </w:ins>
      <w:ins w:id="1109" w:author="Ryan Lemos" w:date="2019-02-21T11:41:00Z">
        <w:r>
          <w:t>cores, o gestor fica livre para escolher a cor que mais lhe agrada.</w:t>
        </w:r>
      </w:ins>
    </w:p>
    <w:p w:rsidR="00905032" w:rsidRDefault="00905032" w:rsidP="00905032">
      <w:pPr>
        <w:ind w:firstLine="0"/>
        <w:jc w:val="center"/>
        <w:rPr>
          <w:ins w:id="1110" w:author="Ryan Lemos" w:date="2019-02-21T11:41:00Z"/>
        </w:rPr>
      </w:pPr>
      <w:ins w:id="1111"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1112" w:author="Ryan Lemos" w:date="2019-02-21T11:41:00Z"/>
        </w:rPr>
      </w:pPr>
    </w:p>
    <w:p w:rsidR="00CC245E" w:rsidRDefault="00CC245E">
      <w:pPr>
        <w:rPr>
          <w:ins w:id="1113" w:author="Ryan Lemos" w:date="2019-02-21T11:41:00Z"/>
        </w:rPr>
        <w:pPrChange w:id="1114" w:author="Ryan Lemos" w:date="2019-02-21T11:42:00Z">
          <w:pPr>
            <w:ind w:firstLine="0"/>
            <w:jc w:val="center"/>
          </w:pPr>
        </w:pPrChange>
      </w:pPr>
      <w:ins w:id="1115" w:author="Ryan Lemos" w:date="2019-02-21T11:42:00Z">
        <w:r>
          <w:t xml:space="preserve">Após o cadastro o gestor fica disposto a uma tela que lista todos os eventos que ele cadastrou em uma aba e na outra ele pode </w:t>
        </w:r>
      </w:ins>
      <w:ins w:id="1116" w:author="Ryan Lemos" w:date="2019-02-21T11:43:00Z">
        <w:r>
          <w:t xml:space="preserve">ver os eventos no calendário conforme demonstrada pela </w:t>
        </w:r>
        <w:r w:rsidRPr="00CC245E">
          <w:rPr>
            <w:highlight w:val="yellow"/>
            <w:rPrChange w:id="1117"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1118" w:author="Ryan Lemos" w:date="2019-02-21T11:43:00Z">
              <w:rPr/>
            </w:rPrChange>
          </w:rPr>
          <w:t>figura x</w:t>
        </w:r>
      </w:ins>
      <w:ins w:id="1119" w:author="Ryan Lemos" w:date="2019-02-21T11:44:00Z">
        <w:r>
          <w:t>.</w:t>
        </w:r>
      </w:ins>
    </w:p>
    <w:p w:rsidR="00CC245E" w:rsidRDefault="00CC245E" w:rsidP="00905032">
      <w:pPr>
        <w:ind w:firstLine="0"/>
        <w:jc w:val="center"/>
        <w:rPr>
          <w:ins w:id="1120" w:author="Ryan Lemos" w:date="2019-02-20T21:14:00Z"/>
        </w:rPr>
      </w:pPr>
    </w:p>
    <w:p w:rsidR="00905032" w:rsidRDefault="00905032" w:rsidP="00905032">
      <w:pPr>
        <w:ind w:firstLine="0"/>
        <w:jc w:val="center"/>
        <w:rPr>
          <w:ins w:id="1121" w:author="Ryan Lemos" w:date="2019-02-21T11:44:00Z"/>
        </w:rPr>
      </w:pPr>
      <w:ins w:id="1122"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1123" w:author="Ryan Lemos" w:date="2019-02-21T11:44:00Z"/>
        </w:rPr>
      </w:pPr>
    </w:p>
    <w:p w:rsidR="005537DE" w:rsidRDefault="005537DE" w:rsidP="005537DE">
      <w:pPr>
        <w:rPr>
          <w:ins w:id="1124" w:author="Ryan Lemos" w:date="2019-02-21T11:46:00Z"/>
        </w:rPr>
      </w:pPr>
      <w:ins w:id="1125" w:author="Ryan Lemos" w:date="2019-02-21T11:44:00Z">
        <w:r>
          <w:t xml:space="preserve">Ao clicar na aba de calendário o gestor tem um calendário interativo contendo os eventos cadastrados. </w:t>
        </w:r>
      </w:ins>
      <w:ins w:id="1126" w:author="Ryan Lemos" w:date="2019-03-02T08:24:00Z">
        <w:r w:rsidR="00097BA3">
          <w:t>Foi-se utilizado um plugin Angular que é responsável por gerar o calendário interativo, o que facilita a implementação já q</w:t>
        </w:r>
      </w:ins>
      <w:ins w:id="1127" w:author="Ryan Lemos" w:date="2019-03-02T08:25:00Z">
        <w:r w:rsidR="00097BA3">
          <w:t>ue se tem uma reutilização de algo já criado. Neste calendário o</w:t>
        </w:r>
      </w:ins>
      <w:ins w:id="1128" w:author="Ryan Lemos" w:date="2019-02-21T11:44:00Z">
        <w:r>
          <w:t xml:space="preserve"> gestor pode i</w:t>
        </w:r>
      </w:ins>
      <w:ins w:id="1129" w:author="Ryan Lemos" w:date="2019-02-21T11:45:00Z">
        <w:r>
          <w:t xml:space="preserve">nteragir, mudando sua visão para dia, semana ou mês. Além de se locomover pelos dias, semanas ou meses no calendário. Os eventos aparecem </w:t>
        </w:r>
      </w:ins>
      <w:ins w:id="1130" w:author="Ryan Lemos" w:date="2019-02-21T11:46:00Z">
        <w:r>
          <w:lastRenderedPageBreak/>
          <w:t xml:space="preserve">marcados no calendário </w:t>
        </w:r>
      </w:ins>
      <w:ins w:id="1131" w:author="Ryan Lemos" w:date="2019-02-21T11:45:00Z">
        <w:r>
          <w:t>com a cor escolhida no momento d</w:t>
        </w:r>
      </w:ins>
      <w:ins w:id="1132" w:author="Ryan Lemos" w:date="2019-02-21T11:46:00Z">
        <w:r>
          <w:t xml:space="preserve">o cadastro. Ao clicar em uma data com o evento, uma descrição do evento surge. Ainda há outra funcionalidade, em caso de mais de um evento para o mesmo </w:t>
        </w:r>
      </w:ins>
      <w:ins w:id="1133" w:author="Ryan Lemos" w:date="2019-02-21T11:47:00Z">
        <w:r>
          <w:t>dia o calendário mostra um contador de eventos naquela data juntamente com as cores daqueles eventos.</w:t>
        </w:r>
      </w:ins>
    </w:p>
    <w:p w:rsidR="005537DE" w:rsidRDefault="005537DE">
      <w:pPr>
        <w:rPr>
          <w:ins w:id="1134" w:author="Ryan Lemos" w:date="2019-02-20T21:14:00Z"/>
        </w:rPr>
        <w:pPrChange w:id="1135" w:author="Ryan Lemos" w:date="2019-02-21T11:44:00Z">
          <w:pPr>
            <w:ind w:firstLine="0"/>
            <w:jc w:val="center"/>
          </w:pPr>
        </w:pPrChange>
      </w:pPr>
    </w:p>
    <w:p w:rsidR="00905032" w:rsidRDefault="00905032" w:rsidP="00905032">
      <w:pPr>
        <w:ind w:firstLine="0"/>
        <w:jc w:val="center"/>
        <w:rPr>
          <w:ins w:id="1136" w:author="Ryan Lemos" w:date="2019-02-20T21:14:00Z"/>
        </w:rPr>
      </w:pPr>
      <w:ins w:id="1137"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1138" w:author="Ryan Lemos" w:date="2019-02-20T21:14:00Z"/>
        </w:rPr>
      </w:pPr>
    </w:p>
    <w:p w:rsidR="00905032" w:rsidRDefault="00905032" w:rsidP="00905032">
      <w:pPr>
        <w:pStyle w:val="Ttulo4"/>
        <w:rPr>
          <w:ins w:id="1139" w:author="Ryan Lemos" w:date="2019-02-21T20:05:00Z"/>
        </w:rPr>
      </w:pPr>
      <w:bookmarkStart w:id="1140" w:name="_Toc2273666"/>
      <w:ins w:id="1141" w:author="Ryan Lemos" w:date="2019-02-20T21:14:00Z">
        <w:r>
          <w:t>Administrador</w:t>
        </w:r>
      </w:ins>
      <w:bookmarkEnd w:id="1140"/>
    </w:p>
    <w:p w:rsidR="008F6EE2" w:rsidRPr="001D2BA8" w:rsidRDefault="008F6EE2">
      <w:pPr>
        <w:rPr>
          <w:ins w:id="1142" w:author="Ryan Lemos" w:date="2019-02-21T20:05:00Z"/>
        </w:rPr>
        <w:pPrChange w:id="1143" w:author="Ryan Lemos" w:date="2019-02-21T20:05:00Z">
          <w:pPr>
            <w:pStyle w:val="Ttulo4"/>
          </w:pPr>
        </w:pPrChange>
      </w:pPr>
    </w:p>
    <w:p w:rsidR="008F6EE2" w:rsidRPr="001D2BA8" w:rsidRDefault="008F6EE2">
      <w:pPr>
        <w:rPr>
          <w:ins w:id="1144" w:author="Ryan Lemos" w:date="2019-02-20T21:14:00Z"/>
        </w:rPr>
        <w:pPrChange w:id="1145" w:author="Ryan Lemos" w:date="2019-02-21T20:05:00Z">
          <w:pPr>
            <w:pStyle w:val="Ttulo4"/>
          </w:pPr>
        </w:pPrChange>
      </w:pPr>
      <w:ins w:id="1146" w:author="Ryan Lemos" w:date="2019-02-21T20:06:00Z">
        <w:r>
          <w:t xml:space="preserve">O administrador é o perfil de usuário com acesso total ao sistema. Porém, há algumas funcionalidades, para ser mais exato duas, que somente o administrador pode </w:t>
        </w:r>
      </w:ins>
      <w:ins w:id="1147" w:author="Ryan Lemos" w:date="2019-02-21T20:07:00Z">
        <w:r>
          <w:t>desempenhar. Vale ressaltar que o administrador deve ter conhecimento em desenvolvimento para cumprir essas tar</w:t>
        </w:r>
      </w:ins>
      <w:ins w:id="1148" w:author="Ryan Lemos" w:date="2019-02-21T20:08:00Z">
        <w:r>
          <w:t>e</w:t>
        </w:r>
      </w:ins>
      <w:ins w:id="1149" w:author="Ryan Lemos" w:date="2019-02-21T20:07:00Z">
        <w:r>
          <w:t>fas, já</w:t>
        </w:r>
      </w:ins>
      <w:ins w:id="1150" w:author="Ryan Lemos" w:date="2019-02-21T20:08:00Z">
        <w:r>
          <w:t xml:space="preserve"> que as funcionalidades abordam aspectos específicos do desenvolvimento.</w:t>
        </w:r>
      </w:ins>
      <w:ins w:id="1151" w:author="Ryan Lemos" w:date="2019-02-21T20:07:00Z">
        <w:r>
          <w:t xml:space="preserve">  </w:t>
        </w:r>
      </w:ins>
      <w:ins w:id="1152" w:author="Ryan Lemos" w:date="2019-02-21T20:10:00Z">
        <w:r w:rsidR="00DA49B0">
          <w:t xml:space="preserve">A primeira função do administrador citada pela estória da </w:t>
        </w:r>
        <w:r w:rsidR="00DA49B0" w:rsidRPr="00DA49B0">
          <w:rPr>
            <w:highlight w:val="yellow"/>
            <w:rPrChange w:id="1153" w:author="Ryan Lemos" w:date="2019-02-21T20:10:00Z">
              <w:rPr/>
            </w:rPrChange>
          </w:rPr>
          <w:t>figura x</w:t>
        </w:r>
        <w:r w:rsidR="00DA49B0">
          <w:t xml:space="preserve"> se trata do gerenciamento do</w:t>
        </w:r>
      </w:ins>
      <w:ins w:id="1154" w:author="Ryan Lemos" w:date="2019-02-21T20:11:00Z">
        <w:r w:rsidR="00DA49B0">
          <w:t xml:space="preserve">s menus. Isso se </w:t>
        </w:r>
      </w:ins>
      <w:ins w:id="1155" w:author="Ryan Lemos" w:date="2019-02-21T20:12:00Z">
        <w:r w:rsidR="00F045C8">
          <w:t>dá, pois,</w:t>
        </w:r>
      </w:ins>
      <w:ins w:id="1156" w:author="Ryan Lemos" w:date="2019-02-21T20:11:00Z">
        <w:r w:rsidR="00DA49B0">
          <w:t xml:space="preserve"> os menus</w:t>
        </w:r>
      </w:ins>
      <w:ins w:id="1157"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158" w:author="Ryan Lemos" w:date="2019-02-20T21:14:00Z"/>
        </w:rPr>
      </w:pPr>
    </w:p>
    <w:p w:rsidR="00905032" w:rsidRDefault="00905032" w:rsidP="00905032">
      <w:pPr>
        <w:ind w:firstLine="0"/>
        <w:jc w:val="center"/>
        <w:rPr>
          <w:ins w:id="1159" w:author="Ryan Lemos" w:date="2019-02-21T20:13:00Z"/>
        </w:rPr>
      </w:pPr>
      <w:ins w:id="1160"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161" w:author="Ryan Lemos" w:date="2019-02-21T20:13:00Z"/>
        </w:rPr>
      </w:pPr>
    </w:p>
    <w:p w:rsidR="00F045C8" w:rsidRPr="00F045C8" w:rsidRDefault="00F045C8" w:rsidP="00F045C8">
      <w:pPr>
        <w:rPr>
          <w:ins w:id="1162" w:author="Ryan Lemos" w:date="2019-02-21T20:13:00Z"/>
        </w:rPr>
      </w:pPr>
      <w:ins w:id="1163" w:author="Ryan Lemos" w:date="2019-02-21T20:13:00Z">
        <w:r>
          <w:t xml:space="preserve">Como papel de gestão de menus, o administrador pode criar um menu ou excluir um menu já criado, conforme visto na </w:t>
        </w:r>
        <w:r w:rsidRPr="00F045C8">
          <w:rPr>
            <w:highlight w:val="yellow"/>
            <w:rPrChange w:id="1164" w:author="Ryan Lemos" w:date="2019-02-21T20:13:00Z">
              <w:rPr/>
            </w:rPrChange>
          </w:rPr>
          <w:t>figura x</w:t>
        </w:r>
        <w:r>
          <w:t xml:space="preserve">. </w:t>
        </w:r>
      </w:ins>
      <w:ins w:id="1165" w:author="Ryan Lemos" w:date="2019-02-21T20:14:00Z">
        <w:r>
          <w:t xml:space="preserve">Cada menu está ligado a uma permissão do sistema. </w:t>
        </w:r>
      </w:ins>
      <w:ins w:id="1166" w:author="Ryan Lemos" w:date="2019-02-21T20:15:00Z">
        <w:r>
          <w:t>Na verdade,</w:t>
        </w:r>
      </w:ins>
      <w:ins w:id="1167" w:author="Ryan Lemos" w:date="2019-02-21T20:14:00Z">
        <w:r>
          <w:t xml:space="preserve"> essa permissão nada mais é do que a rota em que o usuário será direcionado ao clicar no menu. </w:t>
        </w:r>
      </w:ins>
    </w:p>
    <w:p w:rsidR="00F045C8" w:rsidRDefault="00F045C8">
      <w:pPr>
        <w:rPr>
          <w:ins w:id="1168" w:author="Ryan Lemos" w:date="2019-02-20T21:14:00Z"/>
        </w:rPr>
        <w:pPrChange w:id="1169" w:author="Ryan Lemos" w:date="2019-02-21T20:13:00Z">
          <w:pPr>
            <w:ind w:firstLine="0"/>
            <w:jc w:val="center"/>
          </w:pPr>
        </w:pPrChange>
      </w:pPr>
    </w:p>
    <w:p w:rsidR="00905032" w:rsidRDefault="00905032" w:rsidP="00905032">
      <w:pPr>
        <w:ind w:firstLine="0"/>
        <w:jc w:val="center"/>
        <w:rPr>
          <w:ins w:id="1170" w:author="Ryan Lemos" w:date="2019-02-21T20:16:00Z"/>
        </w:rPr>
      </w:pPr>
      <w:ins w:id="1171"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172" w:author="Ryan Lemos" w:date="2019-02-21T20:16:00Z"/>
        </w:rPr>
      </w:pPr>
    </w:p>
    <w:p w:rsidR="00F045C8" w:rsidRDefault="00F045C8">
      <w:pPr>
        <w:rPr>
          <w:ins w:id="1173" w:author="Ryan Lemos" w:date="2019-02-21T20:16:00Z"/>
        </w:rPr>
        <w:pPrChange w:id="1174" w:author="Ryan Lemos" w:date="2019-02-21T20:16:00Z">
          <w:pPr>
            <w:ind w:firstLine="0"/>
            <w:jc w:val="center"/>
          </w:pPr>
        </w:pPrChange>
      </w:pPr>
      <w:ins w:id="1175" w:author="Ryan Lemos" w:date="2019-02-21T20:16:00Z">
        <w:r>
          <w:t>Ao clicar em cadastrar surge um</w:t>
        </w:r>
      </w:ins>
      <w:ins w:id="1176" w:author="Ryan Lemos" w:date="2019-02-21T20:17:00Z">
        <w:r>
          <w:t xml:space="preserve">a tela onde o administrador pode indicar o nome do menu a ser cadastrado, juntamente com a permissão associada ao menu como visto pela </w:t>
        </w:r>
        <w:r w:rsidRPr="00F045C8">
          <w:rPr>
            <w:highlight w:val="yellow"/>
            <w:rPrChange w:id="1177" w:author="Ryan Lemos" w:date="2019-02-21T20:17:00Z">
              <w:rPr/>
            </w:rPrChange>
          </w:rPr>
          <w:t>figura x</w:t>
        </w:r>
        <w:r>
          <w:t>.</w:t>
        </w:r>
      </w:ins>
    </w:p>
    <w:p w:rsidR="00F045C8" w:rsidRDefault="00F045C8" w:rsidP="00905032">
      <w:pPr>
        <w:ind w:firstLine="0"/>
        <w:jc w:val="center"/>
        <w:rPr>
          <w:ins w:id="1178" w:author="Ryan Lemos" w:date="2019-02-21T20:10:00Z"/>
        </w:rPr>
      </w:pPr>
    </w:p>
    <w:p w:rsidR="008F6EE2" w:rsidRDefault="008F6EE2" w:rsidP="00905032">
      <w:pPr>
        <w:ind w:firstLine="0"/>
        <w:jc w:val="center"/>
        <w:rPr>
          <w:ins w:id="1179" w:author="Ryan Lemos" w:date="2019-02-21T20:18:00Z"/>
        </w:rPr>
      </w:pPr>
      <w:ins w:id="1180"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181" w:author="Ryan Lemos" w:date="2019-02-21T20:18:00Z"/>
        </w:rPr>
      </w:pPr>
    </w:p>
    <w:p w:rsidR="00F045C8" w:rsidRPr="00F045C8" w:rsidRDefault="00F045C8" w:rsidP="00F045C8">
      <w:pPr>
        <w:rPr>
          <w:ins w:id="1182" w:author="Ryan Lemos" w:date="2019-02-21T20:18:00Z"/>
        </w:rPr>
      </w:pPr>
      <w:ins w:id="1183" w:author="Ryan Lemos" w:date="2019-02-21T20:18:00Z">
        <w:r>
          <w:lastRenderedPageBreak/>
          <w:t>A</w:t>
        </w:r>
      </w:ins>
      <w:ins w:id="1184" w:author="Ryan Lemos" w:date="2019-02-21T20:19:00Z">
        <w:r>
          <w:t xml:space="preserve"> </w:t>
        </w:r>
      </w:ins>
      <w:ins w:id="1185" w:author="Ryan Lemos" w:date="2019-02-21T20:18:00Z">
        <w:r w:rsidRPr="00F045C8">
          <w:rPr>
            <w:highlight w:val="yellow"/>
            <w:rPrChange w:id="1186" w:author="Ryan Lemos" w:date="2019-02-21T20:19:00Z">
              <w:rPr/>
            </w:rPrChange>
          </w:rPr>
          <w:t>figura</w:t>
        </w:r>
      </w:ins>
      <w:ins w:id="1187" w:author="Ryan Lemos" w:date="2019-02-21T20:19:00Z">
        <w:r w:rsidRPr="00F045C8">
          <w:rPr>
            <w:highlight w:val="yellow"/>
            <w:rPrChange w:id="1188" w:author="Ryan Lemos" w:date="2019-02-21T20:19:00Z">
              <w:rPr/>
            </w:rPrChange>
          </w:rPr>
          <w:t xml:space="preserve"> x</w:t>
        </w:r>
      </w:ins>
      <w:ins w:id="1189" w:author="Ryan Lemos" w:date="2019-02-21T20:18:00Z">
        <w:r>
          <w:t xml:space="preserve"> se trata de todos os menus da aplicação</w:t>
        </w:r>
      </w:ins>
      <w:ins w:id="1190" w:author="Ryan Lemos" w:date="2019-02-21T20:19:00Z">
        <w:r>
          <w:t xml:space="preserve"> no release 1</w:t>
        </w:r>
      </w:ins>
      <w:ins w:id="1191" w:author="Ryan Lemos" w:date="2019-02-21T20:52:00Z">
        <w:r w:rsidR="005F0194">
          <w:t>. A listagem dos menus é feita com base no perfil do usuário e suas permissões. Ou seja, cada perfil tem um conjunto de menus associados.</w:t>
        </w:r>
      </w:ins>
      <w:ins w:id="1192" w:author="Ryan Lemos" w:date="2019-02-21T20:18:00Z">
        <w:r>
          <w:t xml:space="preserve"> </w:t>
        </w:r>
      </w:ins>
      <w:ins w:id="1193" w:author="Ryan Lemos" w:date="2019-02-21T20:53:00Z">
        <w:r w:rsidR="005F0194">
          <w:t>Contanto,</w:t>
        </w:r>
      </w:ins>
      <w:ins w:id="1194" w:author="Ryan Lemos" w:date="2019-02-21T20:18:00Z">
        <w:r>
          <w:t xml:space="preserve"> há um menu padrão para todos os usuários e que não fica salvo na base. Se trata do menu </w:t>
        </w:r>
        <w:r w:rsidRPr="00F045C8">
          <w:rPr>
            <w:i/>
            <w:rPrChange w:id="1195" w:author="Ryan Lemos" w:date="2019-02-21T20:18:00Z">
              <w:rPr/>
            </w:rPrChange>
          </w:rPr>
          <w:t>home</w:t>
        </w:r>
      </w:ins>
      <w:ins w:id="1196" w:author="Ryan Lemos" w:date="2019-02-21T20:19:00Z">
        <w:r>
          <w:t>, que redireciona o usuário para a página inicial da aplicação.</w:t>
        </w:r>
      </w:ins>
    </w:p>
    <w:p w:rsidR="00F045C8" w:rsidRDefault="00F045C8">
      <w:pPr>
        <w:rPr>
          <w:ins w:id="1197" w:author="Ryan Lemos" w:date="2019-02-21T20:11:00Z"/>
        </w:rPr>
        <w:pPrChange w:id="1198" w:author="Ryan Lemos" w:date="2019-02-21T20:18:00Z">
          <w:pPr>
            <w:ind w:firstLine="0"/>
            <w:jc w:val="center"/>
          </w:pPr>
        </w:pPrChange>
      </w:pPr>
    </w:p>
    <w:p w:rsidR="00DA49B0" w:rsidRDefault="00DA49B0" w:rsidP="00905032">
      <w:pPr>
        <w:ind w:firstLine="0"/>
        <w:jc w:val="center"/>
        <w:rPr>
          <w:ins w:id="1199" w:author="Ryan Lemos" w:date="2019-02-21T20:20:00Z"/>
        </w:rPr>
      </w:pPr>
      <w:ins w:id="1200"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201" w:author="Ryan Lemos" w:date="2019-02-21T20:20:00Z"/>
        </w:rPr>
      </w:pPr>
    </w:p>
    <w:p w:rsidR="00F045C8" w:rsidRDefault="00F045C8" w:rsidP="00F045C8">
      <w:pPr>
        <w:rPr>
          <w:ins w:id="1202" w:author="Ryan Lemos" w:date="2019-02-21T20:21:00Z"/>
        </w:rPr>
      </w:pPr>
      <w:ins w:id="1203" w:author="Ryan Lemos" w:date="2019-02-21T20:21:00Z">
        <w:r>
          <w:t>Assim como os menus, as permissões dos usuários são dinâmicas. O administrador tem a função de</w:t>
        </w:r>
      </w:ins>
      <w:ins w:id="1204"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205" w:author="Ryan Lemos" w:date="2019-02-21T20:22:00Z">
              <w:rPr/>
            </w:rPrChange>
          </w:rPr>
          <w:t>figura x</w:t>
        </w:r>
        <w:r w:rsidR="004240B8">
          <w:t xml:space="preserve">, </w:t>
        </w:r>
        <w:r>
          <w:t xml:space="preserve">descreve </w:t>
        </w:r>
        <w:r w:rsidR="004240B8">
          <w:t>essa necessidade do ambiente.</w:t>
        </w:r>
      </w:ins>
      <w:ins w:id="1206" w:author="Ryan Lemos" w:date="2019-02-21T20:21:00Z">
        <w:r>
          <w:t xml:space="preserve"> </w:t>
        </w:r>
      </w:ins>
    </w:p>
    <w:p w:rsidR="00F045C8" w:rsidRDefault="00F045C8">
      <w:pPr>
        <w:rPr>
          <w:ins w:id="1207" w:author="Ryan Lemos" w:date="2019-02-20T21:14:00Z"/>
        </w:rPr>
        <w:pPrChange w:id="1208" w:author="Ryan Lemos" w:date="2019-02-21T20:21:00Z">
          <w:pPr>
            <w:ind w:firstLine="0"/>
            <w:jc w:val="center"/>
          </w:pPr>
        </w:pPrChange>
      </w:pPr>
    </w:p>
    <w:p w:rsidR="00905032" w:rsidRDefault="00905032" w:rsidP="00905032">
      <w:pPr>
        <w:ind w:firstLine="0"/>
        <w:jc w:val="center"/>
        <w:rPr>
          <w:ins w:id="1209" w:author="Ryan Lemos" w:date="2019-02-21T20:21:00Z"/>
        </w:rPr>
      </w:pPr>
      <w:ins w:id="1210"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211" w:author="Ryan Lemos" w:date="2019-02-21T20:21:00Z"/>
        </w:rPr>
      </w:pPr>
    </w:p>
    <w:p w:rsidR="00F045C8" w:rsidRDefault="004240B8" w:rsidP="00F045C8">
      <w:pPr>
        <w:rPr>
          <w:ins w:id="1212" w:author="Ryan Lemos" w:date="2019-02-21T20:21:00Z"/>
        </w:rPr>
      </w:pPr>
      <w:ins w:id="1213" w:author="Ryan Lemos" w:date="2019-02-21T20:23:00Z">
        <w:r>
          <w:t xml:space="preserve">A interação descrita pela estória da </w:t>
        </w:r>
        <w:r w:rsidRPr="004240B8">
          <w:rPr>
            <w:highlight w:val="yellow"/>
            <w:rPrChange w:id="1214" w:author="Ryan Lemos" w:date="2019-02-21T20:23:00Z">
              <w:rPr/>
            </w:rPrChange>
          </w:rPr>
          <w:t>figura x</w:t>
        </w:r>
      </w:ins>
      <w:ins w:id="1215" w:author="Ryan Lemos" w:date="2019-02-21T20:24:00Z">
        <w:r>
          <w:t xml:space="preserve"> foi implementada conforme visto na </w:t>
        </w:r>
        <w:r w:rsidRPr="004240B8">
          <w:rPr>
            <w:highlight w:val="yellow"/>
            <w:rPrChange w:id="1216" w:author="Ryan Lemos" w:date="2019-02-21T20:24:00Z">
              <w:rPr/>
            </w:rPrChange>
          </w:rPr>
          <w:t>figura x</w:t>
        </w:r>
      </w:ins>
      <w:ins w:id="1217" w:author="Ryan Lemos" w:date="2019-02-21T20:23:00Z">
        <w:r>
          <w:t>.</w:t>
        </w:r>
      </w:ins>
      <w:ins w:id="1218" w:author="Ryan Lemos" w:date="2019-02-21T20:24:00Z">
        <w:r>
          <w:t xml:space="preserve"> O administrador escolhe qual perfil quer autorizar e as permissões </w:t>
        </w:r>
      </w:ins>
      <w:ins w:id="1219" w:author="Ryan Lemos" w:date="2019-02-21T20:25:00Z">
        <w:r>
          <w:t>surgem em seguida</w:t>
        </w:r>
      </w:ins>
      <w:ins w:id="1220" w:author="Ryan Lemos" w:date="2019-02-21T20:24:00Z">
        <w:r>
          <w:t>.</w:t>
        </w:r>
      </w:ins>
      <w:ins w:id="1221"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222" w:author="Ryan Lemos" w:date="2019-02-21T20:26:00Z">
        <w:r>
          <w:t xml:space="preserve">oi permitido. Como descrito, as permissões nada </w:t>
        </w:r>
        <w:r>
          <w:lastRenderedPageBreak/>
          <w:t>mais são do que as rotas da aplicação.</w:t>
        </w:r>
      </w:ins>
      <w:ins w:id="1223" w:author="Ryan Lemos" w:date="2019-02-21T20:24:00Z">
        <w:r>
          <w:t xml:space="preserve"> </w:t>
        </w:r>
      </w:ins>
      <w:ins w:id="1224" w:author="Ryan Lemos" w:date="2019-02-21T20:26:00Z">
        <w:r>
          <w:t>Ma</w:t>
        </w:r>
      </w:ins>
      <w:ins w:id="1225" w:author="Ryan Lemos" w:date="2019-02-21T20:21:00Z">
        <w:r w:rsidR="00F045C8">
          <w:t>s</w:t>
        </w:r>
      </w:ins>
      <w:ins w:id="1226" w:author="Ryan Lemos" w:date="2019-02-21T20:26:00Z">
        <w:r>
          <w:t xml:space="preserve"> as</w:t>
        </w:r>
      </w:ins>
      <w:ins w:id="1227"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228" w:author="Ryan Lemos" w:date="2019-02-21T20:51:00Z">
        <w:r w:rsidR="005F0194">
          <w:t>í</w:t>
        </w:r>
      </w:ins>
      <w:ins w:id="1229" w:author="Ryan Lemos" w:date="2019-02-21T20:21:00Z">
        <w:r w:rsidR="00F045C8">
          <w:t>ficas do Laravel (que tem seu sistema de rotas), e as rotas do Angular que também tem um módulo de roteamento.</w:t>
        </w:r>
      </w:ins>
      <w:ins w:id="1230" w:author="Ryan Lemos" w:date="2019-02-21T20:27:00Z">
        <w:r>
          <w:t xml:space="preserve"> Então para que o usuário acesse determinado recurso tem que lhe ser permitido as autorizações no Angular e no Laravel. Caso somente seja permitido em um âmbito</w:t>
        </w:r>
      </w:ins>
      <w:ins w:id="1231" w:author="Ryan Lemos" w:date="2019-02-21T20:28:00Z">
        <w:r>
          <w:t>, o perfil de usuário não conseguirá acesso por completo do recurso. Caso seja permitido acesso somente a rota do Angular o perfil só conseguirá visualizar a tela, porém não conseg</w:t>
        </w:r>
      </w:ins>
      <w:ins w:id="1232" w:author="Ryan Lemos" w:date="2019-02-21T20:29:00Z">
        <w:r>
          <w:t>uirá interagir com a base de dados. Caso só permitir no Laravel o usuário não terá uma tela de interação, somente a possibilidade de requisição na API. Por isso se faz necessário que o usuár</w:t>
        </w:r>
      </w:ins>
      <w:ins w:id="1233" w:author="Ryan Lemos" w:date="2019-02-21T20:30:00Z">
        <w:r>
          <w:t>io administrador tenha os conhecimentos necessários no desenvolvimento para permitir o acesso.</w:t>
        </w:r>
      </w:ins>
    </w:p>
    <w:p w:rsidR="00F045C8" w:rsidRDefault="00F045C8" w:rsidP="00905032">
      <w:pPr>
        <w:ind w:firstLine="0"/>
        <w:jc w:val="center"/>
        <w:rPr>
          <w:ins w:id="1234" w:author="Ryan Lemos" w:date="2019-02-20T21:14:00Z"/>
        </w:rPr>
      </w:pPr>
    </w:p>
    <w:p w:rsidR="00905032" w:rsidRPr="00324B80" w:rsidRDefault="00905032" w:rsidP="00905032">
      <w:pPr>
        <w:ind w:firstLine="0"/>
        <w:jc w:val="center"/>
        <w:rPr>
          <w:ins w:id="1235" w:author="Ryan Lemos" w:date="2019-02-20T21:14:00Z"/>
        </w:rPr>
      </w:pPr>
      <w:ins w:id="1236"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237" w:author="Ryan Lemos" w:date="2019-02-20T20:53:00Z"/>
        </w:rPr>
      </w:pPr>
    </w:p>
    <w:p w:rsidR="00987BE5" w:rsidRDefault="00987BE5" w:rsidP="00987BE5">
      <w:pPr>
        <w:pStyle w:val="Ttulo4"/>
        <w:rPr>
          <w:ins w:id="1238" w:author="Ryan Lemos" w:date="2019-02-20T20:53:00Z"/>
        </w:rPr>
      </w:pPr>
      <w:bookmarkStart w:id="1239" w:name="_Toc2273667"/>
      <w:ins w:id="1240" w:author="Ryan Lemos" w:date="2019-02-20T20:53:00Z">
        <w:r>
          <w:t>Professor</w:t>
        </w:r>
        <w:bookmarkEnd w:id="1239"/>
      </w:ins>
    </w:p>
    <w:p w:rsidR="00987BE5" w:rsidRPr="00F97B7F" w:rsidRDefault="00987BE5" w:rsidP="00987BE5">
      <w:pPr>
        <w:rPr>
          <w:ins w:id="1241" w:author="Ryan Lemos" w:date="2019-02-20T20:53:00Z"/>
        </w:rPr>
      </w:pPr>
    </w:p>
    <w:p w:rsidR="00987BE5" w:rsidRDefault="00987BE5" w:rsidP="00987BE5">
      <w:pPr>
        <w:rPr>
          <w:ins w:id="1242" w:author="Ryan Lemos" w:date="2019-02-20T20:53:00Z"/>
        </w:rPr>
      </w:pPr>
      <w:ins w:id="1243"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244" w:author="Ryan Lemos" w:date="2019-02-20T20:53:00Z"/>
        </w:rPr>
      </w:pPr>
    </w:p>
    <w:p w:rsidR="00987BE5" w:rsidRDefault="00987BE5" w:rsidP="00987BE5">
      <w:pPr>
        <w:ind w:firstLine="0"/>
        <w:jc w:val="center"/>
        <w:rPr>
          <w:ins w:id="1245" w:author="Ryan Lemos" w:date="2019-02-20T20:53:00Z"/>
        </w:rPr>
      </w:pPr>
      <w:ins w:id="1246"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247" w:author="Ryan Lemos" w:date="2019-02-20T20:53:00Z"/>
        </w:rPr>
      </w:pPr>
    </w:p>
    <w:p w:rsidR="00987BE5" w:rsidRDefault="00987BE5" w:rsidP="00987BE5">
      <w:pPr>
        <w:rPr>
          <w:ins w:id="1248" w:author="Ryan Lemos" w:date="2019-02-20T20:53:00Z"/>
        </w:rPr>
      </w:pPr>
      <w:ins w:id="1249"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250" w:author="Ryan Lemos" w:date="2019-02-20T20:53:00Z"/>
        </w:rPr>
      </w:pPr>
    </w:p>
    <w:p w:rsidR="00987BE5" w:rsidRDefault="00987BE5" w:rsidP="00987BE5">
      <w:pPr>
        <w:ind w:firstLine="0"/>
        <w:jc w:val="center"/>
        <w:rPr>
          <w:ins w:id="1251" w:author="Ryan Lemos" w:date="2019-02-20T21:06:00Z"/>
        </w:rPr>
      </w:pPr>
      <w:ins w:id="1252"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253" w:author="Ryan Lemos" w:date="2019-02-20T20:53:00Z"/>
        </w:rPr>
      </w:pPr>
    </w:p>
    <w:p w:rsidR="00987BE5" w:rsidRDefault="00987BE5" w:rsidP="00987BE5">
      <w:pPr>
        <w:rPr>
          <w:ins w:id="1254" w:author="Ryan Lemos" w:date="2019-02-20T20:53:00Z"/>
        </w:rPr>
      </w:pPr>
      <w:ins w:id="1255"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256" w:author="Ryan Lemos" w:date="2019-02-20T20:53:00Z"/>
        </w:rPr>
      </w:pPr>
      <w:ins w:id="1257" w:author="Ryan Lemos" w:date="2019-02-20T20:53:00Z">
        <w:r>
          <w:t xml:space="preserve"> </w:t>
        </w:r>
      </w:ins>
    </w:p>
    <w:p w:rsidR="00987BE5" w:rsidRDefault="00987BE5" w:rsidP="00987BE5">
      <w:pPr>
        <w:ind w:firstLine="0"/>
        <w:jc w:val="center"/>
        <w:rPr>
          <w:ins w:id="1258" w:author="Ryan Lemos" w:date="2019-02-20T20:53:00Z"/>
        </w:rPr>
      </w:pPr>
      <w:ins w:id="1259"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260" w:author="Ryan Lemos" w:date="2019-02-20T20:53:00Z"/>
        </w:rPr>
      </w:pPr>
    </w:p>
    <w:p w:rsidR="00987BE5" w:rsidRDefault="00987BE5" w:rsidP="00987BE5">
      <w:pPr>
        <w:rPr>
          <w:ins w:id="1261" w:author="Ryan Lemos" w:date="2019-02-20T20:53:00Z"/>
        </w:rPr>
      </w:pPr>
      <w:ins w:id="1262"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263" w:author="Ryan Lemos" w:date="2019-02-20T20:53:00Z"/>
        </w:rPr>
      </w:pPr>
    </w:p>
    <w:p w:rsidR="00987BE5" w:rsidRDefault="00987BE5" w:rsidP="00987BE5">
      <w:pPr>
        <w:ind w:firstLine="0"/>
        <w:jc w:val="center"/>
        <w:rPr>
          <w:ins w:id="1264" w:author="Ryan Lemos" w:date="2019-02-20T20:53:00Z"/>
        </w:rPr>
      </w:pPr>
      <w:ins w:id="1265"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266" w:author="Ryan Lemos" w:date="2019-02-20T20:53:00Z"/>
        </w:rPr>
      </w:pPr>
    </w:p>
    <w:p w:rsidR="00987BE5" w:rsidRDefault="00987BE5" w:rsidP="00987BE5">
      <w:pPr>
        <w:rPr>
          <w:ins w:id="1267" w:author="Ryan Lemos" w:date="2019-02-20T20:53:00Z"/>
        </w:rPr>
      </w:pPr>
      <w:ins w:id="1268"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269"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270" w:author="Ryan Lemos" w:date="2019-03-02T08:28:00Z">
        <w:r w:rsidR="00097BA3">
          <w:t>.</w:t>
        </w:r>
      </w:ins>
    </w:p>
    <w:p w:rsidR="00987BE5" w:rsidRDefault="00987BE5" w:rsidP="00987BE5">
      <w:pPr>
        <w:rPr>
          <w:ins w:id="1271" w:author="Ryan Lemos" w:date="2019-02-20T20:53:00Z"/>
        </w:rPr>
      </w:pPr>
    </w:p>
    <w:p w:rsidR="00987BE5" w:rsidRDefault="00987BE5" w:rsidP="00987BE5">
      <w:pPr>
        <w:ind w:firstLine="0"/>
        <w:jc w:val="center"/>
        <w:rPr>
          <w:ins w:id="1272" w:author="Ryan Lemos" w:date="2019-03-02T08:28:00Z"/>
        </w:rPr>
      </w:pPr>
      <w:ins w:id="1273"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274" w:author="Ryan Lemos" w:date="2019-02-20T20:56:00Z"/>
        </w:rPr>
      </w:pPr>
    </w:p>
    <w:p w:rsidR="002C0E60" w:rsidRDefault="002C0E60" w:rsidP="002C0E60">
      <w:pPr>
        <w:rPr>
          <w:ins w:id="1275" w:author="Ryan Lemos" w:date="2019-02-20T20:57:00Z"/>
        </w:rPr>
      </w:pPr>
      <w:ins w:id="1276" w:author="Ryan Lemos" w:date="2019-02-20T20:56:00Z">
        <w:r>
          <w:t>A estória seguinte se tra</w:t>
        </w:r>
      </w:ins>
      <w:ins w:id="1277" w:author="Ryan Lemos" w:date="2019-02-20T20:58:00Z">
        <w:r w:rsidR="006476E9">
          <w:t>ta de como será o cadastro das turmas pelo professor</w:t>
        </w:r>
      </w:ins>
      <w:ins w:id="1278" w:author="Ryan Lemos" w:date="2019-02-20T21:03:00Z">
        <w:r w:rsidR="006476E9">
          <w:t xml:space="preserve">. A </w:t>
        </w:r>
        <w:r w:rsidR="006476E9" w:rsidRPr="006476E9">
          <w:rPr>
            <w:highlight w:val="yellow"/>
            <w:rPrChange w:id="1279" w:author="Ryan Lemos" w:date="2019-02-20T21:03:00Z">
              <w:rPr/>
            </w:rPrChange>
          </w:rPr>
          <w:t>figura X</w:t>
        </w:r>
        <w:r w:rsidR="006476E9">
          <w:t xml:space="preserve"> representa essa estória. Nela o professor explica que cada turma é identificada pelo ano</w:t>
        </w:r>
      </w:ins>
      <w:ins w:id="1280" w:author="Ryan Lemos" w:date="2019-02-20T21:04:00Z">
        <w:r w:rsidR="006476E9">
          <w:t xml:space="preserve"> de graduação</w:t>
        </w:r>
      </w:ins>
      <w:ins w:id="1281" w:author="Ryan Lemos" w:date="2019-02-20T21:03:00Z">
        <w:r w:rsidR="006476E9">
          <w:t xml:space="preserve"> (no </w:t>
        </w:r>
      </w:ins>
      <w:ins w:id="1282" w:author="Ryan Lemos" w:date="2019-02-20T21:04:00Z">
        <w:r w:rsidR="006476E9">
          <w:t>caso primeiro, segundo, até o quinto ano), o dia e horários em que a a</w:t>
        </w:r>
      </w:ins>
      <w:ins w:id="1283" w:author="Ryan Lemos" w:date="2019-02-20T21:05:00Z">
        <w:r w:rsidR="006476E9">
          <w:t>ula é realizada.</w:t>
        </w:r>
      </w:ins>
    </w:p>
    <w:p w:rsidR="002C0E60" w:rsidRDefault="002C0E60" w:rsidP="002C0E60">
      <w:pPr>
        <w:ind w:firstLine="0"/>
        <w:jc w:val="center"/>
        <w:rPr>
          <w:ins w:id="1284" w:author="Ryan Lemos" w:date="2019-02-20T20:57:00Z"/>
        </w:rPr>
      </w:pPr>
    </w:p>
    <w:p w:rsidR="002C0E60" w:rsidRDefault="002C0E60" w:rsidP="002C0E60">
      <w:pPr>
        <w:ind w:firstLine="0"/>
        <w:jc w:val="center"/>
        <w:rPr>
          <w:ins w:id="1285" w:author="Ryan Lemos" w:date="2019-02-20T21:05:00Z"/>
        </w:rPr>
      </w:pPr>
      <w:ins w:id="1286"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287" w:author="Ryan Lemos" w:date="2019-02-20T21:05:00Z"/>
        </w:rPr>
      </w:pPr>
    </w:p>
    <w:p w:rsidR="006476E9" w:rsidRDefault="006476E9" w:rsidP="006476E9">
      <w:pPr>
        <w:rPr>
          <w:ins w:id="1288" w:author="Ryan Lemos" w:date="2019-02-20T21:05:00Z"/>
        </w:rPr>
      </w:pPr>
      <w:ins w:id="1289" w:author="Ryan Lemos" w:date="2019-02-20T21:05:00Z">
        <w:r>
          <w:t xml:space="preserve">A implementação desta funcionalidade é descrita pela </w:t>
        </w:r>
        <w:r w:rsidRPr="006476E9">
          <w:rPr>
            <w:highlight w:val="yellow"/>
            <w:rPrChange w:id="1290" w:author="Ryan Lemos" w:date="2019-02-20T21:05:00Z">
              <w:rPr/>
            </w:rPrChange>
          </w:rPr>
          <w:t>figura X</w:t>
        </w:r>
      </w:ins>
      <w:ins w:id="1291" w:author="Ryan Lemos" w:date="2019-02-20T21:06:00Z">
        <w:r>
          <w:t xml:space="preserve"> q</w:t>
        </w:r>
      </w:ins>
      <w:ins w:id="1292" w:author="Ryan Lemos" w:date="2019-02-20T21:05:00Z">
        <w:r>
          <w:t>ue explicita o</w:t>
        </w:r>
      </w:ins>
      <w:ins w:id="1293" w:author="Ryan Lemos" w:date="2019-02-20T21:06:00Z">
        <w:r>
          <w:t>s campos indicados pelo professor que são o dia, horário e ano.</w:t>
        </w:r>
      </w:ins>
    </w:p>
    <w:p w:rsidR="006476E9" w:rsidRDefault="006476E9">
      <w:pPr>
        <w:rPr>
          <w:ins w:id="1294" w:author="Ryan Lemos" w:date="2019-02-20T20:57:00Z"/>
        </w:rPr>
        <w:pPrChange w:id="1295" w:author="Ryan Lemos" w:date="2019-02-20T21:05:00Z">
          <w:pPr>
            <w:ind w:firstLine="0"/>
            <w:jc w:val="center"/>
          </w:pPr>
        </w:pPrChange>
      </w:pPr>
    </w:p>
    <w:p w:rsidR="002C0E60" w:rsidRDefault="002C0E60" w:rsidP="002C0E60">
      <w:pPr>
        <w:ind w:firstLine="0"/>
        <w:jc w:val="center"/>
        <w:rPr>
          <w:ins w:id="1296" w:author="Ryan Lemos" w:date="2019-02-20T21:07:00Z"/>
        </w:rPr>
      </w:pPr>
      <w:ins w:id="1297"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298" w:author="Ryan Lemos" w:date="2019-02-20T21:07:00Z"/>
        </w:rPr>
      </w:pPr>
    </w:p>
    <w:p w:rsidR="006476E9" w:rsidRDefault="0013326D">
      <w:pPr>
        <w:rPr>
          <w:ins w:id="1299" w:author="Ryan Lemos" w:date="2019-02-20T21:07:00Z"/>
        </w:rPr>
        <w:pPrChange w:id="1300" w:author="Ryan Lemos" w:date="2019-02-20T21:07:00Z">
          <w:pPr>
            <w:ind w:firstLine="0"/>
            <w:jc w:val="center"/>
          </w:pPr>
        </w:pPrChange>
      </w:pPr>
      <w:ins w:id="1301" w:author="Ryan Lemos" w:date="2019-02-20T21:07:00Z">
        <w:r>
          <w:t xml:space="preserve">Ao </w:t>
        </w:r>
      </w:ins>
      <w:ins w:id="1302" w:author="Ryan Lemos" w:date="2019-02-20T21:08:00Z">
        <w:r>
          <w:t xml:space="preserve">professor também é possível visualizar suas turmas. A </w:t>
        </w:r>
        <w:r w:rsidRPr="0013326D">
          <w:rPr>
            <w:highlight w:val="yellow"/>
            <w:rPrChange w:id="1303" w:author="Ryan Lemos" w:date="2019-02-20T21:08:00Z">
              <w:rPr/>
            </w:rPrChange>
          </w:rPr>
          <w:t>figura X</w:t>
        </w:r>
        <w:r>
          <w:t xml:space="preserve"> </w:t>
        </w:r>
      </w:ins>
      <w:ins w:id="1304" w:author="Ryan Lemos" w:date="2019-02-20T21:09:00Z">
        <w:r>
          <w:t>se trata da</w:t>
        </w:r>
      </w:ins>
      <w:ins w:id="1305" w:author="Ryan Lemos" w:date="2019-02-20T21:08:00Z">
        <w:r>
          <w:t xml:space="preserve"> estória </w:t>
        </w:r>
      </w:ins>
      <w:ins w:id="1306" w:author="Ryan Lemos" w:date="2019-02-20T21:09:00Z">
        <w:r>
          <w:t xml:space="preserve">que </w:t>
        </w:r>
        <w:r w:rsidR="00905032">
          <w:t>explicita como o professor imaginou a listagem das turmas. Um dos desejos para essa funcionalidade é que as turmas sejam dispostas</w:t>
        </w:r>
      </w:ins>
      <w:ins w:id="1307" w:author="Ryan Lemos" w:date="2019-02-20T21:10:00Z">
        <w:r w:rsidR="00905032">
          <w:t xml:space="preserve"> em forma de cartão, para que fique mais fácil de identificar a turma. </w:t>
        </w:r>
      </w:ins>
    </w:p>
    <w:p w:rsidR="006476E9" w:rsidRDefault="006476E9" w:rsidP="002C0E60">
      <w:pPr>
        <w:ind w:firstLine="0"/>
        <w:jc w:val="center"/>
        <w:rPr>
          <w:ins w:id="1308" w:author="Ryan Lemos" w:date="2019-02-20T20:57:00Z"/>
        </w:rPr>
      </w:pPr>
    </w:p>
    <w:p w:rsidR="002C0E60" w:rsidRDefault="002C0E60" w:rsidP="002C0E60">
      <w:pPr>
        <w:ind w:firstLine="0"/>
        <w:jc w:val="center"/>
        <w:rPr>
          <w:ins w:id="1309" w:author="Ryan Lemos" w:date="2019-02-20T21:11:00Z"/>
        </w:rPr>
      </w:pPr>
      <w:ins w:id="1310"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311" w:author="Ryan Lemos" w:date="2019-02-20T21:11:00Z"/>
        </w:rPr>
      </w:pPr>
    </w:p>
    <w:p w:rsidR="00905032" w:rsidRDefault="00905032">
      <w:pPr>
        <w:ind w:firstLine="0"/>
        <w:rPr>
          <w:ins w:id="1312" w:author="Ryan Lemos" w:date="2019-02-20T21:10:00Z"/>
        </w:rPr>
        <w:pPrChange w:id="1313" w:author="Ryan Lemos" w:date="2019-02-20T21:11:00Z">
          <w:pPr>
            <w:ind w:firstLine="0"/>
            <w:jc w:val="center"/>
          </w:pPr>
        </w:pPrChange>
      </w:pPr>
      <w:ins w:id="1314" w:author="Ryan Lemos" w:date="2019-02-20T21:11:00Z">
        <w:r>
          <w:t xml:space="preserve">A </w:t>
        </w:r>
        <w:r w:rsidRPr="00905032">
          <w:rPr>
            <w:highlight w:val="yellow"/>
            <w:rPrChange w:id="1315" w:author="Ryan Lemos" w:date="2019-02-20T21:11:00Z">
              <w:rPr/>
            </w:rPrChange>
          </w:rPr>
          <w:t>figura X</w:t>
        </w:r>
        <w:r>
          <w:t xml:space="preserve"> explicita como foi feita a implementação dessa funcionalidade.</w:t>
        </w:r>
      </w:ins>
      <w:ins w:id="1316" w:author="Ryan Lemos" w:date="2019-02-20T21:12:00Z">
        <w:r>
          <w:t xml:space="preserve"> As turmas são listadas em forma de cartão conforme requisitado. Ainda é possível ao professor gerenciar uma turma em espec</w:t>
        </w:r>
      </w:ins>
      <w:ins w:id="1317" w:author="Ryan Lemos" w:date="2019-02-20T21:13:00Z">
        <w:r>
          <w:t>í</w:t>
        </w:r>
      </w:ins>
      <w:ins w:id="1318" w:author="Ryan Lemos" w:date="2019-02-20T21:12:00Z">
        <w:r>
          <w:t>fico clicando no botão com a figura de um lápis.</w:t>
        </w:r>
      </w:ins>
      <w:ins w:id="1319" w:author="Ryan Lemos" w:date="2019-02-20T21:11:00Z">
        <w:r>
          <w:t xml:space="preserve"> Além disso o professor pode pesquisar por uma turma, filtrando os resultados</w:t>
        </w:r>
      </w:ins>
      <w:ins w:id="1320" w:author="Ryan Lemos" w:date="2019-02-20T21:13:00Z">
        <w:r>
          <w:t>, e listando somente os cartões conforme a busca</w:t>
        </w:r>
      </w:ins>
      <w:ins w:id="1321" w:author="Ryan Lemos" w:date="2019-02-20T21:11:00Z">
        <w:r>
          <w:t>.</w:t>
        </w:r>
      </w:ins>
      <w:ins w:id="1322" w:author="Ryan Lemos" w:date="2019-03-02T08:28:00Z">
        <w:r w:rsidR="00097BA3">
          <w:t xml:space="preserve"> Essa visão em cartões é característica do Material D</w:t>
        </w:r>
      </w:ins>
      <w:ins w:id="1323"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324" w:author="Ryan Lemos" w:date="2019-03-02T08:28:00Z">
        <w:r w:rsidR="00097BA3">
          <w:t xml:space="preserve"> </w:t>
        </w:r>
      </w:ins>
    </w:p>
    <w:p w:rsidR="00905032" w:rsidRDefault="00905032" w:rsidP="002C0E60">
      <w:pPr>
        <w:ind w:firstLine="0"/>
        <w:jc w:val="center"/>
        <w:rPr>
          <w:ins w:id="1325" w:author="Ryan Lemos" w:date="2019-02-20T20:57:00Z"/>
        </w:rPr>
      </w:pPr>
    </w:p>
    <w:p w:rsidR="002C0E60" w:rsidRDefault="002C0E60" w:rsidP="002C0E60">
      <w:pPr>
        <w:ind w:firstLine="0"/>
        <w:jc w:val="center"/>
        <w:rPr>
          <w:ins w:id="1326" w:author="Ryan Lemos" w:date="2019-02-20T20:57:00Z"/>
        </w:rPr>
      </w:pPr>
      <w:ins w:id="1327"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328" w:author="Ryan Lemos" w:date="2019-02-21T20:36:00Z"/>
        </w:rPr>
      </w:pPr>
    </w:p>
    <w:p w:rsidR="00E550EC" w:rsidRDefault="00E550EC">
      <w:pPr>
        <w:rPr>
          <w:ins w:id="1329" w:author="Ryan Lemos" w:date="2019-02-20T20:57:00Z"/>
        </w:rPr>
        <w:pPrChange w:id="1330" w:author="Ryan Lemos" w:date="2019-02-21T20:36:00Z">
          <w:pPr>
            <w:ind w:firstLine="0"/>
            <w:jc w:val="center"/>
          </w:pPr>
        </w:pPrChange>
      </w:pPr>
      <w:ins w:id="1331" w:author="Ryan Lemos" w:date="2019-02-21T20:36:00Z">
        <w:r>
          <w:t xml:space="preserve">Como professor é possível dentro </w:t>
        </w:r>
        <w:r w:rsidR="00B96AC0">
          <w:t>de uma turma, gerenciar os eventos da determinada turma. A estória descri</w:t>
        </w:r>
      </w:ins>
      <w:ins w:id="1332" w:author="Ryan Lemos" w:date="2019-02-21T20:37:00Z">
        <w:r w:rsidR="00B96AC0">
          <w:t xml:space="preserve">ta pela </w:t>
        </w:r>
        <w:r w:rsidR="00B96AC0" w:rsidRPr="00B96AC0">
          <w:rPr>
            <w:highlight w:val="yellow"/>
            <w:rPrChange w:id="1333" w:author="Ryan Lemos" w:date="2019-02-21T20:37:00Z">
              <w:rPr/>
            </w:rPrChange>
          </w:rPr>
          <w:t>figura x</w:t>
        </w:r>
        <w:r w:rsidR="00B96AC0">
          <w:t xml:space="preserve"> representa esses anseios em se gerenciar os eventos.</w:t>
        </w:r>
      </w:ins>
    </w:p>
    <w:p w:rsidR="002C0E60" w:rsidRDefault="002C0E60">
      <w:pPr>
        <w:rPr>
          <w:ins w:id="1334" w:author="Ryan Lemos" w:date="2019-02-20T20:56:00Z"/>
        </w:rPr>
        <w:pPrChange w:id="1335" w:author="Ryan Lemos" w:date="2019-02-20T20:56:00Z">
          <w:pPr>
            <w:ind w:firstLine="0"/>
            <w:jc w:val="center"/>
          </w:pPr>
        </w:pPrChange>
      </w:pPr>
    </w:p>
    <w:p w:rsidR="00E550EC" w:rsidRDefault="00987BE5" w:rsidP="00987BE5">
      <w:pPr>
        <w:ind w:firstLine="0"/>
        <w:jc w:val="center"/>
        <w:rPr>
          <w:ins w:id="1336" w:author="Ryan Lemos" w:date="2019-02-21T20:37:00Z"/>
          <w:noProof/>
        </w:rPr>
      </w:pPr>
      <w:ins w:id="1337"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338" w:author="Ryan Lemos" w:date="2019-02-21T20:37:00Z"/>
          <w:noProof/>
        </w:rPr>
      </w:pPr>
    </w:p>
    <w:p w:rsidR="00B96AC0" w:rsidRDefault="00B96AC0">
      <w:pPr>
        <w:rPr>
          <w:ins w:id="1339" w:author="Ryan Lemos" w:date="2019-02-21T20:36:00Z"/>
          <w:noProof/>
        </w:rPr>
        <w:pPrChange w:id="1340" w:author="Ryan Lemos" w:date="2019-02-21T20:37:00Z">
          <w:pPr>
            <w:ind w:firstLine="0"/>
            <w:jc w:val="center"/>
          </w:pPr>
        </w:pPrChange>
      </w:pPr>
      <w:ins w:id="1341" w:author="Ryan Lemos" w:date="2019-02-21T20:37:00Z">
        <w:r>
          <w:rPr>
            <w:noProof/>
          </w:rPr>
          <w:t xml:space="preserve">A </w:t>
        </w:r>
        <w:r w:rsidRPr="00B96AC0">
          <w:rPr>
            <w:noProof/>
            <w:highlight w:val="yellow"/>
            <w:rPrChange w:id="1342" w:author="Ryan Lemos" w:date="2019-02-21T20:37:00Z">
              <w:rPr>
                <w:noProof/>
              </w:rPr>
            </w:rPrChange>
          </w:rPr>
          <w:t>figura x</w:t>
        </w:r>
        <w:r>
          <w:rPr>
            <w:noProof/>
          </w:rPr>
          <w:t xml:space="preserve"> demonstra a implementação da estória da </w:t>
        </w:r>
        <w:r w:rsidRPr="00B96AC0">
          <w:rPr>
            <w:noProof/>
            <w:highlight w:val="yellow"/>
            <w:rPrChange w:id="1343" w:author="Ryan Lemos" w:date="2019-02-21T20:37:00Z">
              <w:rPr>
                <w:noProof/>
              </w:rPr>
            </w:rPrChange>
          </w:rPr>
          <w:t>figura x</w:t>
        </w:r>
      </w:ins>
      <w:ins w:id="1344" w:author="Ryan Lemos" w:date="2019-02-21T20:38:00Z">
        <w:r>
          <w:rPr>
            <w:noProof/>
          </w:rPr>
          <w:t xml:space="preserve">. </w:t>
        </w:r>
      </w:ins>
      <w:ins w:id="1345" w:author="Ryan Lemos" w:date="2019-02-21T20:40:00Z">
        <w:r>
          <w:rPr>
            <w:noProof/>
          </w:rPr>
          <w:t xml:space="preserve">Dentro da turma o professor escolhe a aba eventos e então os eventos cadastrados surgem. </w:t>
        </w:r>
      </w:ins>
      <w:ins w:id="1346" w:author="Ryan Lemos" w:date="2019-02-21T20:38:00Z">
        <w:r>
          <w:rPr>
            <w:noProof/>
          </w:rPr>
          <w:t>É possível ao professor cadastrar, excluir e editar um evento de uma turma. O funcionamento dessa estória</w:t>
        </w:r>
      </w:ins>
      <w:ins w:id="1347" w:author="Ryan Lemos" w:date="2019-02-21T20:39:00Z">
        <w:r>
          <w:rPr>
            <w:noProof/>
          </w:rPr>
          <w:t>, juntamente com as interfaces e interações,</w:t>
        </w:r>
      </w:ins>
      <w:ins w:id="1348" w:author="Ryan Lemos" w:date="2019-02-21T20:38:00Z">
        <w:r>
          <w:rPr>
            <w:noProof/>
          </w:rPr>
          <w:t xml:space="preserve"> é seme</w:t>
        </w:r>
      </w:ins>
      <w:ins w:id="1349" w:author="Ryan Lemos" w:date="2019-02-21T20:39:00Z">
        <w:r>
          <w:rPr>
            <w:noProof/>
          </w:rPr>
          <w:t xml:space="preserve">lhante a estória da </w:t>
        </w:r>
        <w:r w:rsidRPr="00B96AC0">
          <w:rPr>
            <w:noProof/>
            <w:highlight w:val="yellow"/>
            <w:rPrChange w:id="1350" w:author="Ryan Lemos" w:date="2019-02-21T20:39:00Z">
              <w:rPr>
                <w:noProof/>
              </w:rPr>
            </w:rPrChange>
          </w:rPr>
          <w:t>figura x</w:t>
        </w:r>
        <w:r>
          <w:rPr>
            <w:noProof/>
          </w:rPr>
          <w:t xml:space="preserve">. </w:t>
        </w:r>
      </w:ins>
    </w:p>
    <w:p w:rsidR="00987BE5" w:rsidRDefault="00987BE5" w:rsidP="00987BE5">
      <w:pPr>
        <w:ind w:firstLine="0"/>
        <w:jc w:val="center"/>
        <w:rPr>
          <w:ins w:id="1351" w:author="Ryan Lemos" w:date="2019-02-21T20:41:00Z"/>
          <w:noProof/>
        </w:rPr>
      </w:pPr>
      <w:ins w:id="1352"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353" w:author="Ryan Lemos" w:date="2019-02-21T20:41:00Z"/>
          <w:noProof/>
        </w:rPr>
        <w:pPrChange w:id="1354" w:author="Ryan Lemos" w:date="2019-02-21T20:41:00Z">
          <w:pPr>
            <w:ind w:firstLine="0"/>
            <w:jc w:val="center"/>
          </w:pPr>
        </w:pPrChange>
      </w:pPr>
    </w:p>
    <w:p w:rsidR="00BD54C1" w:rsidRDefault="00BD54C1">
      <w:pPr>
        <w:rPr>
          <w:ins w:id="1355" w:author="Ryan Lemos" w:date="2019-02-21T20:41:00Z"/>
          <w:noProof/>
        </w:rPr>
        <w:pPrChange w:id="1356" w:author="Ryan Lemos" w:date="2019-02-21T20:41:00Z">
          <w:pPr>
            <w:ind w:firstLine="0"/>
            <w:jc w:val="center"/>
          </w:pPr>
        </w:pPrChange>
      </w:pPr>
      <w:ins w:id="1357" w:author="Ryan Lemos" w:date="2019-02-21T20:42:00Z">
        <w:r>
          <w:rPr>
            <w:noProof/>
          </w:rPr>
          <w:t xml:space="preserve">Ainda é possível ao professor utilizar o calendário para se situar conforme descrito pela estória da </w:t>
        </w:r>
        <w:r w:rsidRPr="00BD54C1">
          <w:rPr>
            <w:noProof/>
            <w:highlight w:val="yellow"/>
            <w:rPrChange w:id="1358" w:author="Ryan Lemos" w:date="2019-02-21T20:42:00Z">
              <w:rPr>
                <w:noProof/>
              </w:rPr>
            </w:rPrChange>
          </w:rPr>
          <w:t>figura x</w:t>
        </w:r>
        <w:r>
          <w:rPr>
            <w:noProof/>
          </w:rPr>
          <w:t>.</w:t>
        </w:r>
      </w:ins>
    </w:p>
    <w:p w:rsidR="00BD54C1" w:rsidRDefault="00BD54C1" w:rsidP="00987BE5">
      <w:pPr>
        <w:ind w:firstLine="0"/>
        <w:jc w:val="center"/>
        <w:rPr>
          <w:ins w:id="1359" w:author="Ryan Lemos" w:date="2019-02-20T20:53:00Z"/>
          <w:noProof/>
        </w:rPr>
      </w:pPr>
    </w:p>
    <w:p w:rsidR="00987BE5" w:rsidRDefault="00987BE5" w:rsidP="00987BE5">
      <w:pPr>
        <w:ind w:firstLine="0"/>
        <w:jc w:val="center"/>
        <w:rPr>
          <w:ins w:id="1360" w:author="Ryan Lemos" w:date="2019-02-21T20:43:00Z"/>
        </w:rPr>
      </w:pPr>
      <w:ins w:id="1361"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362" w:author="Ryan Lemos" w:date="2019-02-21T20:43:00Z"/>
        </w:rPr>
      </w:pPr>
    </w:p>
    <w:p w:rsidR="00BD54C1" w:rsidRDefault="00BD54C1">
      <w:pPr>
        <w:rPr>
          <w:ins w:id="1363" w:author="Ryan Lemos" w:date="2019-02-21T20:43:00Z"/>
          <w:noProof/>
        </w:rPr>
        <w:pPrChange w:id="1364" w:author="Ryan Lemos" w:date="2019-02-21T20:43:00Z">
          <w:pPr>
            <w:ind w:firstLine="0"/>
            <w:jc w:val="center"/>
          </w:pPr>
        </w:pPrChange>
      </w:pPr>
      <w:ins w:id="1365" w:author="Ryan Lemos" w:date="2019-02-21T20:46:00Z">
        <w:r>
          <w:rPr>
            <w:noProof/>
          </w:rPr>
          <w:t>Dentro d</w:t>
        </w:r>
        <w:r w:rsidR="00626453">
          <w:rPr>
            <w:noProof/>
          </w:rPr>
          <w:t>a gestão da turma</w:t>
        </w:r>
        <w:r w:rsidR="00E7509B">
          <w:rPr>
            <w:noProof/>
          </w:rPr>
          <w:t>, o professor pode acessar o cal</w:t>
        </w:r>
      </w:ins>
      <w:ins w:id="1366" w:author="Ryan Lemos" w:date="2019-02-21T20:47:00Z">
        <w:r w:rsidR="00E7509B">
          <w:rPr>
            <w:noProof/>
          </w:rPr>
          <w:t xml:space="preserve">endário clicando na aba ‘calendário’. </w:t>
        </w:r>
      </w:ins>
      <w:ins w:id="1367" w:author="Ryan Lemos" w:date="2019-02-21T20:43:00Z">
        <w:r>
          <w:rPr>
            <w:noProof/>
          </w:rPr>
          <w:t>O formato do calendário é igual para o professor, aluno e gestor</w:t>
        </w:r>
      </w:ins>
      <w:ins w:id="1368" w:author="Ryan Lemos" w:date="2019-02-21T20:46:00Z">
        <w:r>
          <w:rPr>
            <w:noProof/>
          </w:rPr>
          <w:t xml:space="preserve"> conforme visto na </w:t>
        </w:r>
        <w:r w:rsidRPr="00BD54C1">
          <w:rPr>
            <w:noProof/>
            <w:highlight w:val="yellow"/>
            <w:rPrChange w:id="1369" w:author="Ryan Lemos" w:date="2019-02-21T20:46:00Z">
              <w:rPr>
                <w:noProof/>
              </w:rPr>
            </w:rPrChange>
          </w:rPr>
          <w:t>figura x</w:t>
        </w:r>
      </w:ins>
      <w:ins w:id="1370" w:author="Ryan Lemos" w:date="2019-02-21T20:43:00Z">
        <w:r>
          <w:rPr>
            <w:noProof/>
          </w:rPr>
          <w:t>. O que vai mudar são os eventos que cada um pode ver. O aluno pode ver os eventos da escola (cadastrados pelo gestor) e os eventos da turma</w:t>
        </w:r>
      </w:ins>
      <w:ins w:id="1371" w:author="Ryan Lemos" w:date="2019-02-21T20:44:00Z">
        <w:r>
          <w:rPr>
            <w:noProof/>
          </w:rPr>
          <w:t xml:space="preserve"> </w:t>
        </w:r>
      </w:ins>
      <w:ins w:id="1372" w:author="Ryan Lemos" w:date="2019-02-21T20:43:00Z">
        <w:r>
          <w:rPr>
            <w:noProof/>
          </w:rPr>
          <w:t>(cadastrados pelo</w:t>
        </w:r>
      </w:ins>
      <w:ins w:id="1373" w:author="Ryan Lemos" w:date="2019-02-21T20:44:00Z">
        <w:r>
          <w:rPr>
            <w:noProof/>
          </w:rPr>
          <w:t xml:space="preserve"> seu</w:t>
        </w:r>
      </w:ins>
      <w:ins w:id="1374" w:author="Ryan Lemos" w:date="2019-02-21T20:43:00Z">
        <w:r>
          <w:rPr>
            <w:noProof/>
          </w:rPr>
          <w:t xml:space="preserve"> professor).</w:t>
        </w:r>
      </w:ins>
      <w:ins w:id="1375" w:author="Ryan Lemos" w:date="2019-02-21T20:44:00Z">
        <w:r>
          <w:rPr>
            <w:noProof/>
          </w:rPr>
          <w:t xml:space="preserve"> O professor só pode ver os eventos relacionados a sua turma em específico. Quanto ao gestor, só pode ver os eventos cadastrados para a escola, o gestor não tem ac</w:t>
        </w:r>
      </w:ins>
      <w:ins w:id="1376"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377" w:author="Ryan Lemos" w:date="2019-02-21T20:46:00Z">
        <w:r>
          <w:rPr>
            <w:noProof/>
          </w:rPr>
          <w:t xml:space="preserve"> ao gerir o evento de uma turma</w:t>
        </w:r>
      </w:ins>
      <w:ins w:id="1378" w:author="Ryan Lemos" w:date="2019-02-21T20:45:00Z">
        <w:r>
          <w:rPr>
            <w:noProof/>
          </w:rPr>
          <w:t xml:space="preserve"> também </w:t>
        </w:r>
      </w:ins>
      <w:ins w:id="1379" w:author="Ryan Lemos" w:date="2019-02-21T20:44:00Z">
        <w:r>
          <w:rPr>
            <w:noProof/>
          </w:rPr>
          <w:t xml:space="preserve"> </w:t>
        </w:r>
      </w:ins>
      <w:ins w:id="1380" w:author="Ryan Lemos" w:date="2019-02-21T20:46:00Z">
        <w:r>
          <w:rPr>
            <w:noProof/>
          </w:rPr>
          <w:t>impactaria nos alunos daquela turma.</w:t>
        </w:r>
      </w:ins>
    </w:p>
    <w:p w:rsidR="00BD54C1" w:rsidRDefault="00BD54C1" w:rsidP="00987BE5">
      <w:pPr>
        <w:ind w:firstLine="0"/>
        <w:jc w:val="center"/>
        <w:rPr>
          <w:ins w:id="1381" w:author="Ryan Lemos" w:date="2019-02-20T20:53:00Z"/>
        </w:rPr>
      </w:pPr>
    </w:p>
    <w:p w:rsidR="00987BE5" w:rsidRDefault="00987BE5" w:rsidP="00987BE5">
      <w:pPr>
        <w:ind w:firstLine="0"/>
        <w:jc w:val="center"/>
        <w:rPr>
          <w:ins w:id="1382" w:author="Ryan Lemos" w:date="2019-02-21T20:48:00Z"/>
        </w:rPr>
      </w:pPr>
      <w:ins w:id="1383"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384" w:author="Ryan Lemos" w:date="2019-02-21T20:48:00Z"/>
        </w:rPr>
      </w:pPr>
    </w:p>
    <w:p w:rsidR="005F0194" w:rsidRDefault="005F0194" w:rsidP="005F0194">
      <w:pPr>
        <w:rPr>
          <w:ins w:id="1385" w:author="Ryan Lemos" w:date="2019-02-21T20:54:00Z"/>
        </w:rPr>
      </w:pPr>
      <w:ins w:id="1386" w:author="Ryan Lemos" w:date="2019-02-21T20:48:00Z">
        <w:r>
          <w:t xml:space="preserve">A estória da </w:t>
        </w:r>
        <w:r w:rsidRPr="005F0194">
          <w:rPr>
            <w:highlight w:val="yellow"/>
            <w:rPrChange w:id="1387" w:author="Ryan Lemos" w:date="2019-02-21T20:48:00Z">
              <w:rPr/>
            </w:rPrChange>
          </w:rPr>
          <w:t>figura x</w:t>
        </w:r>
        <w:r>
          <w:t xml:space="preserve"> representa a visualização dos alunos da turma. Assim o professor </w:t>
        </w:r>
      </w:ins>
      <w:ins w:id="1388" w:author="Ryan Lemos" w:date="2019-02-21T20:49:00Z">
        <w:r>
          <w:t>pode ver quem são os alunos que fazem parte da sua turma.</w:t>
        </w:r>
      </w:ins>
    </w:p>
    <w:p w:rsidR="002A4486" w:rsidRDefault="002A4486">
      <w:pPr>
        <w:rPr>
          <w:ins w:id="1389" w:author="Ryan Lemos" w:date="2019-02-20T20:53:00Z"/>
        </w:rPr>
        <w:pPrChange w:id="1390" w:author="Ryan Lemos" w:date="2019-02-21T20:48:00Z">
          <w:pPr>
            <w:ind w:firstLine="0"/>
            <w:jc w:val="center"/>
          </w:pPr>
        </w:pPrChange>
      </w:pPr>
    </w:p>
    <w:p w:rsidR="00987BE5" w:rsidRDefault="00987BE5" w:rsidP="00987BE5">
      <w:pPr>
        <w:ind w:firstLine="0"/>
        <w:jc w:val="center"/>
        <w:rPr>
          <w:ins w:id="1391" w:author="Ryan Lemos" w:date="2019-02-21T20:49:00Z"/>
        </w:rPr>
      </w:pPr>
      <w:ins w:id="1392"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393" w:author="Ryan Lemos" w:date="2019-02-21T20:49:00Z"/>
        </w:rPr>
      </w:pPr>
    </w:p>
    <w:p w:rsidR="005F0194" w:rsidRDefault="005F0194">
      <w:pPr>
        <w:rPr>
          <w:ins w:id="1394" w:author="Ryan Lemos" w:date="2019-02-21T20:49:00Z"/>
        </w:rPr>
        <w:pPrChange w:id="1395" w:author="Ryan Lemos" w:date="2019-02-21T20:49:00Z">
          <w:pPr>
            <w:ind w:firstLine="0"/>
            <w:jc w:val="center"/>
          </w:pPr>
        </w:pPrChange>
      </w:pPr>
      <w:ins w:id="1396" w:author="Ryan Lemos" w:date="2019-02-21T20:49:00Z">
        <w:r>
          <w:t xml:space="preserve">Ao entrar numa turma em específico </w:t>
        </w:r>
      </w:ins>
      <w:ins w:id="1397" w:author="Ryan Lemos" w:date="2019-02-21T20:54:00Z">
        <w:r w:rsidR="002A4486">
          <w:t xml:space="preserve">o professor tem uma lista dos alunos que fazem parte da sua turma conforme descrito pela </w:t>
        </w:r>
        <w:r w:rsidR="002A4486" w:rsidRPr="002A4486">
          <w:rPr>
            <w:highlight w:val="yellow"/>
            <w:rPrChange w:id="1398" w:author="Ryan Lemos" w:date="2019-02-21T20:54:00Z">
              <w:rPr/>
            </w:rPrChange>
          </w:rPr>
          <w:t>figura x</w:t>
        </w:r>
        <w:r w:rsidR="002A4486">
          <w:t>.</w:t>
        </w:r>
      </w:ins>
    </w:p>
    <w:p w:rsidR="005F0194" w:rsidRDefault="005F0194" w:rsidP="00987BE5">
      <w:pPr>
        <w:ind w:firstLine="0"/>
        <w:jc w:val="center"/>
        <w:rPr>
          <w:ins w:id="1399" w:author="Ryan Lemos" w:date="2019-02-20T20:53:00Z"/>
        </w:rPr>
      </w:pPr>
    </w:p>
    <w:p w:rsidR="00987BE5" w:rsidRDefault="00987BE5" w:rsidP="00987BE5">
      <w:pPr>
        <w:ind w:firstLine="0"/>
        <w:jc w:val="center"/>
        <w:rPr>
          <w:ins w:id="1400" w:author="Ryan Lemos" w:date="2019-02-21T20:54:00Z"/>
        </w:rPr>
      </w:pPr>
      <w:ins w:id="1401"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402" w:author="Ryan Lemos" w:date="2019-02-21T20:54:00Z"/>
        </w:rPr>
      </w:pPr>
    </w:p>
    <w:p w:rsidR="002A4486" w:rsidRDefault="00363A00">
      <w:pPr>
        <w:rPr>
          <w:ins w:id="1403" w:author="Ryan Lemos" w:date="2019-02-21T20:54:00Z"/>
        </w:rPr>
        <w:pPrChange w:id="1404" w:author="Ryan Lemos" w:date="2019-02-21T20:54:00Z">
          <w:pPr>
            <w:ind w:firstLine="0"/>
            <w:jc w:val="center"/>
          </w:pPr>
        </w:pPrChange>
      </w:pPr>
      <w:ins w:id="1405" w:author="Ryan Lemos" w:date="2019-02-21T20:55:00Z">
        <w:r>
          <w:t xml:space="preserve">Ainda é possível ao professor, como evidenciado pela estória da </w:t>
        </w:r>
        <w:r w:rsidRPr="00363A00">
          <w:rPr>
            <w:highlight w:val="yellow"/>
            <w:rPrChange w:id="1406" w:author="Ryan Lemos" w:date="2019-02-21T20:55:00Z">
              <w:rPr/>
            </w:rPrChange>
          </w:rPr>
          <w:t>figura x</w:t>
        </w:r>
        <w:r>
          <w:t xml:space="preserve">, gerenciar </w:t>
        </w:r>
      </w:ins>
      <w:ins w:id="1407"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408" w:author="Ryan Lemos" w:date="2019-02-20T20:53:00Z"/>
        </w:rPr>
      </w:pPr>
    </w:p>
    <w:p w:rsidR="00987BE5" w:rsidRDefault="00987BE5" w:rsidP="00987BE5">
      <w:pPr>
        <w:ind w:firstLine="0"/>
        <w:jc w:val="center"/>
        <w:rPr>
          <w:ins w:id="1409" w:author="Ryan Lemos" w:date="2019-02-21T20:56:00Z"/>
        </w:rPr>
      </w:pPr>
      <w:ins w:id="1410"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411" w:author="Ryan Lemos" w:date="2019-02-21T20:56:00Z"/>
        </w:rPr>
      </w:pPr>
    </w:p>
    <w:p w:rsidR="00363A00" w:rsidRDefault="00363A00">
      <w:pPr>
        <w:rPr>
          <w:ins w:id="1412" w:author="Ryan Lemos" w:date="2019-02-21T20:56:00Z"/>
        </w:rPr>
        <w:pPrChange w:id="1413" w:author="Ryan Lemos" w:date="2019-02-21T20:56:00Z">
          <w:pPr>
            <w:ind w:firstLine="0"/>
            <w:jc w:val="center"/>
          </w:pPr>
        </w:pPrChange>
      </w:pPr>
      <w:ins w:id="1414" w:author="Ryan Lemos" w:date="2019-02-21T20:56:00Z">
        <w:r>
          <w:t xml:space="preserve">A </w:t>
        </w:r>
        <w:r w:rsidRPr="00363A00">
          <w:rPr>
            <w:highlight w:val="yellow"/>
            <w:rPrChange w:id="1415" w:author="Ryan Lemos" w:date="2019-02-21T20:56:00Z">
              <w:rPr/>
            </w:rPrChange>
          </w:rPr>
          <w:t>figura x</w:t>
        </w:r>
        <w:r>
          <w:t xml:space="preserve"> representa </w:t>
        </w:r>
      </w:ins>
      <w:ins w:id="1416" w:author="Ryan Lemos" w:date="2019-02-21T20:57:00Z">
        <w:r w:rsidR="0007209C">
          <w:t xml:space="preserve">essa maneira de associar descrita pela estória da </w:t>
        </w:r>
        <w:r w:rsidR="0007209C" w:rsidRPr="0007209C">
          <w:rPr>
            <w:highlight w:val="yellow"/>
            <w:rPrChange w:id="1417" w:author="Ryan Lemos" w:date="2019-02-21T20:57:00Z">
              <w:rPr/>
            </w:rPrChange>
          </w:rPr>
          <w:t>figura x</w:t>
        </w:r>
        <w:r w:rsidR="0007209C">
          <w:t xml:space="preserve">. Buscou-se </w:t>
        </w:r>
      </w:ins>
      <w:ins w:id="1418" w:author="Ryan Lemos" w:date="2019-02-21T20:58:00Z">
        <w:r w:rsidR="0007209C">
          <w:t>deixar o processo de associação de alunos o mais simples possível como requerido pela estória. Ao professor, tem-se duas tabelas, a da esquerda e a da direita. A da esquerda contém os a</w:t>
        </w:r>
      </w:ins>
      <w:ins w:id="1419" w:author="Ryan Lemos" w:date="2019-02-21T20:59:00Z">
        <w:r w:rsidR="0007209C">
          <w:t>lunos que não fazem parte da turma. A da direita, por conseguinte se trata dos alunos que fazem parte da turma. Cabe ao p</w:t>
        </w:r>
      </w:ins>
      <w:ins w:id="1420" w:author="Ryan Lemos" w:date="2019-02-21T21:00:00Z">
        <w:r w:rsidR="0007209C">
          <w:t xml:space="preserve">rofessor marcar quem ele quer na turma, pode pesquisar em caso de muitos usuários, e ao marcar um aluno </w:t>
        </w:r>
      </w:ins>
      <w:ins w:id="1421" w:author="Ryan Lemos" w:date="2019-02-21T21:01:00Z">
        <w:r w:rsidR="0007209C">
          <w:t>o botão com</w:t>
        </w:r>
      </w:ins>
      <w:ins w:id="1422" w:author="Ryan Lemos" w:date="2019-02-21T21:02:00Z">
        <w:r w:rsidR="0007209C">
          <w:t xml:space="preserve"> </w:t>
        </w:r>
      </w:ins>
      <w:ins w:id="1423" w:author="Ryan Lemos" w:date="2019-02-21T21:24:00Z">
        <w:r w:rsidR="006F54D5">
          <w:t>o ícone</w:t>
        </w:r>
      </w:ins>
      <w:ins w:id="1424" w:author="Ryan Lemos" w:date="2019-02-21T21:02:00Z">
        <w:r w:rsidR="0007209C">
          <w:t xml:space="preserve"> de</w:t>
        </w:r>
      </w:ins>
      <w:ins w:id="1425" w:author="Ryan Lemos" w:date="2019-02-21T21:00:00Z">
        <w:r w:rsidR="0007209C">
          <w:t xml:space="preserve"> seta em direção a direita fica ativa na cor verde indicando que o professor irá adicionar os alunos m</w:t>
        </w:r>
      </w:ins>
      <w:ins w:id="1426" w:author="Ryan Lemos" w:date="2019-02-21T21:01:00Z">
        <w:r w:rsidR="0007209C">
          <w:t>arcados. Ao clicar os alunos são associados a turma. Na tabela da direita o processo é o mesmo</w:t>
        </w:r>
      </w:ins>
      <w:ins w:id="1427" w:author="Ryan Lemos" w:date="2019-02-21T21:02:00Z">
        <w:r w:rsidR="0007209C">
          <w:t xml:space="preserve">, ao marcar um aluno o botão com </w:t>
        </w:r>
      </w:ins>
      <w:ins w:id="1428" w:author="Ryan Lemos" w:date="2019-02-21T21:24:00Z">
        <w:r w:rsidR="006F54D5">
          <w:t xml:space="preserve">o ícone </w:t>
        </w:r>
      </w:ins>
      <w:ins w:id="1429" w:author="Ryan Lemos" w:date="2019-02-21T21:02:00Z">
        <w:r w:rsidR="0007209C">
          <w:t>de seta em direção a es</w:t>
        </w:r>
      </w:ins>
      <w:ins w:id="1430" w:author="Ryan Lemos" w:date="2019-02-21T21:07:00Z">
        <w:r w:rsidR="00386EE3">
          <w:t xml:space="preserve">querda é habilitado na cor vermelha, indicando que o professor irá retirar os alunos da turma, conforme visto na </w:t>
        </w:r>
        <w:r w:rsidR="00386EE3" w:rsidRPr="00386EE3">
          <w:rPr>
            <w:highlight w:val="yellow"/>
            <w:rPrChange w:id="1431" w:author="Ryan Lemos" w:date="2019-02-21T21:07:00Z">
              <w:rPr/>
            </w:rPrChange>
          </w:rPr>
          <w:t>figura x</w:t>
        </w:r>
        <w:r w:rsidR="00386EE3">
          <w:t>. Ao cl</w:t>
        </w:r>
      </w:ins>
      <w:ins w:id="1432" w:author="Ryan Lemos" w:date="2019-02-21T21:08:00Z">
        <w:r w:rsidR="00386EE3">
          <w:t>icar na seta os alunos são removidos.</w:t>
        </w:r>
      </w:ins>
      <w:ins w:id="1433" w:author="Ryan Lemos" w:date="2019-03-02T08:30:00Z">
        <w:r w:rsidR="00097BA3">
          <w:t xml:space="preserve"> Foi-se utilizado um plugin Angular para fazer a paginação dos alunos</w:t>
        </w:r>
      </w:ins>
      <w:ins w:id="1434" w:author="Ryan Lemos" w:date="2019-03-02T08:31:00Z">
        <w:r w:rsidR="00097BA3">
          <w:t>.</w:t>
        </w:r>
      </w:ins>
      <w:ins w:id="1435" w:author="Ryan Lemos" w:date="2019-03-02T08:30:00Z">
        <w:r w:rsidR="00097BA3">
          <w:t xml:space="preserve"> </w:t>
        </w:r>
      </w:ins>
      <w:ins w:id="1436" w:author="Ryan Lemos" w:date="2019-03-02T08:31:00Z">
        <w:r w:rsidR="00097BA3">
          <w:t>C</w:t>
        </w:r>
      </w:ins>
      <w:ins w:id="1437" w:author="Ryan Lemos" w:date="2019-03-02T08:30:00Z">
        <w:r w:rsidR="00097BA3">
          <w:t xml:space="preserve">aso haja uma quantidade enorme de alunos, o plugin de paginação exibe uma </w:t>
        </w:r>
        <w:r w:rsidR="00097BA3">
          <w:lastRenderedPageBreak/>
          <w:t xml:space="preserve">quantidade </w:t>
        </w:r>
      </w:ins>
      <w:ins w:id="1438" w:author="Ryan Lemos" w:date="2019-03-02T08:31:00Z">
        <w:r w:rsidR="00097BA3">
          <w:t>relativa a esses registros, no caso dessa interface exibe apenas 6 alunos, e divide os outros alunos em páginas que p</w:t>
        </w:r>
      </w:ins>
      <w:ins w:id="1439" w:author="Ryan Lemos" w:date="2019-03-02T08:32:00Z">
        <w:r w:rsidR="00097BA3">
          <w:t xml:space="preserve">odem ser </w:t>
        </w:r>
        <w:r w:rsidR="00151354">
          <w:t xml:space="preserve">acessadas </w:t>
        </w:r>
      </w:ins>
      <w:ins w:id="1440" w:author="Ryan Lemos" w:date="2019-03-02T08:33:00Z">
        <w:r w:rsidR="00151354">
          <w:t>e,</w:t>
        </w:r>
      </w:ins>
      <w:ins w:id="1441" w:author="Ryan Lemos" w:date="2019-03-02T08:32:00Z">
        <w:r w:rsidR="00151354">
          <w:t xml:space="preserve"> por conseguinte recuperar os alunos restantes. Lembrando, como se trata de uma tecnologia </w:t>
        </w:r>
      </w:ins>
      <w:ins w:id="1442" w:author="Ryan Lemos" w:date="2019-03-02T08:33:00Z">
        <w:r w:rsidR="00151354">
          <w:t>A</w:t>
        </w:r>
      </w:ins>
      <w:ins w:id="1443" w:author="Ryan Lemos" w:date="2019-03-02T08:32:00Z">
        <w:r w:rsidR="00151354">
          <w:t>n</w:t>
        </w:r>
      </w:ins>
      <w:ins w:id="1444" w:author="Ryan Lemos" w:date="2019-03-02T08:33:00Z">
        <w:r w:rsidR="00151354">
          <w:t xml:space="preserve">gular, </w:t>
        </w:r>
        <w:proofErr w:type="spellStart"/>
        <w:r w:rsidR="00151354" w:rsidRPr="00151354">
          <w:rPr>
            <w:i/>
            <w:rPrChange w:id="1445" w:author="Ryan Lemos" w:date="2019-03-02T08:33:00Z">
              <w:rPr/>
            </w:rPrChange>
          </w:rPr>
          <w:t>frontend</w:t>
        </w:r>
        <w:proofErr w:type="spellEnd"/>
        <w:r w:rsidR="00151354">
          <w:t>, não há o recarregamento da página na transição das páginas</w:t>
        </w:r>
      </w:ins>
      <w:ins w:id="1446" w:author="Ryan Lemos" w:date="2019-03-02T08:34:00Z">
        <w:r w:rsidR="00151354">
          <w:t xml:space="preserve"> de alunos. Além disso o plugin possibilita a transição das páginas sem o carregamento dos dados a cada página clicada, a navegação é fluida e ráp</w:t>
        </w:r>
      </w:ins>
      <w:ins w:id="1447" w:author="Ryan Lemos" w:date="2019-03-02T08:35:00Z">
        <w:r w:rsidR="00151354">
          <w:t>ida.</w:t>
        </w:r>
      </w:ins>
      <w:ins w:id="1448" w:author="Ryan Lemos" w:date="2019-03-02T08:31:00Z">
        <w:r w:rsidR="00097BA3">
          <w:t xml:space="preserve"> </w:t>
        </w:r>
      </w:ins>
    </w:p>
    <w:p w:rsidR="00363A00" w:rsidRDefault="00363A00" w:rsidP="00987BE5">
      <w:pPr>
        <w:ind w:firstLine="0"/>
        <w:jc w:val="center"/>
        <w:rPr>
          <w:ins w:id="1449" w:author="Ryan Lemos" w:date="2019-02-20T20:53:00Z"/>
        </w:rPr>
      </w:pPr>
    </w:p>
    <w:p w:rsidR="00987BE5" w:rsidRDefault="00987BE5" w:rsidP="00987BE5">
      <w:pPr>
        <w:ind w:firstLine="0"/>
        <w:jc w:val="center"/>
        <w:rPr>
          <w:ins w:id="1450" w:author="Ryan Lemos" w:date="2019-02-21T21:08:00Z"/>
        </w:rPr>
      </w:pPr>
      <w:ins w:id="1451"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452" w:author="Ryan Lemos" w:date="2019-02-21T21:09:00Z"/>
        </w:rPr>
      </w:pPr>
    </w:p>
    <w:p w:rsidR="00386EE3" w:rsidRDefault="00386EE3">
      <w:pPr>
        <w:rPr>
          <w:ins w:id="1453" w:author="Ryan Lemos" w:date="2019-02-20T20:53:00Z"/>
        </w:rPr>
        <w:pPrChange w:id="1454" w:author="Ryan Lemos" w:date="2019-02-21T21:09:00Z">
          <w:pPr>
            <w:ind w:firstLine="0"/>
            <w:jc w:val="center"/>
          </w:pPr>
        </w:pPrChange>
      </w:pPr>
      <w:ins w:id="1455" w:author="Ryan Lemos" w:date="2019-02-21T21:09:00Z">
        <w:r>
          <w:t xml:space="preserve">A estória apresentada na </w:t>
        </w:r>
        <w:r w:rsidRPr="00386EE3">
          <w:rPr>
            <w:highlight w:val="yellow"/>
            <w:rPrChange w:id="1456" w:author="Ryan Lemos" w:date="2019-02-21T21:09:00Z">
              <w:rPr/>
            </w:rPrChange>
          </w:rPr>
          <w:t>figura x</w:t>
        </w:r>
        <w:r>
          <w:t xml:space="preserve"> representa o desejo do professor ao saber quando um aluno tem dúvida. Surge então a necessidade de avisar o professor de uma </w:t>
        </w:r>
      </w:ins>
      <w:ins w:id="1457" w:author="Ryan Lemos" w:date="2019-02-21T21:10:00Z">
        <w:r>
          <w:t xml:space="preserve">dúvida do aluno assim que ela é enviada. </w:t>
        </w:r>
      </w:ins>
    </w:p>
    <w:p w:rsidR="00987BE5" w:rsidRDefault="00987BE5" w:rsidP="00987BE5">
      <w:pPr>
        <w:ind w:firstLine="0"/>
        <w:jc w:val="center"/>
        <w:rPr>
          <w:ins w:id="1458" w:author="Ryan Lemos" w:date="2019-02-20T20:53:00Z"/>
        </w:rPr>
      </w:pPr>
    </w:p>
    <w:p w:rsidR="00987BE5" w:rsidRDefault="00987BE5" w:rsidP="00987BE5">
      <w:pPr>
        <w:ind w:firstLine="0"/>
        <w:jc w:val="center"/>
        <w:rPr>
          <w:ins w:id="1459" w:author="Ryan Lemos" w:date="2019-02-21T21:10:00Z"/>
        </w:rPr>
      </w:pPr>
      <w:ins w:id="1460"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461" w:author="Ryan Lemos" w:date="2019-02-21T21:10:00Z"/>
        </w:rPr>
      </w:pPr>
    </w:p>
    <w:p w:rsidR="00386EE3" w:rsidRDefault="00386EE3">
      <w:pPr>
        <w:rPr>
          <w:ins w:id="1462" w:author="Ryan Lemos" w:date="2019-02-21T21:10:00Z"/>
        </w:rPr>
        <w:pPrChange w:id="1463" w:author="Ryan Lemos" w:date="2019-02-21T21:10:00Z">
          <w:pPr>
            <w:ind w:firstLine="0"/>
            <w:jc w:val="center"/>
          </w:pPr>
        </w:pPrChange>
      </w:pPr>
      <w:ins w:id="1464" w:author="Ryan Lemos" w:date="2019-02-21T21:10:00Z">
        <w:r>
          <w:t>O sistema de notificações do ambiente fica responsável por notificar os professores de uma no</w:t>
        </w:r>
      </w:ins>
      <w:ins w:id="1465" w:author="Ryan Lemos" w:date="2019-02-21T21:11:00Z">
        <w:r>
          <w:t>va dúvida. Assim que a dúvida da notificação é respondida, todas as notificações são excluídas, evitando aos outros professores de responder a uma dúvida já respondida</w:t>
        </w:r>
      </w:ins>
      <w:ins w:id="1466" w:author="Ryan Lemos" w:date="2019-02-21T21:12:00Z">
        <w:r>
          <w:t>.</w:t>
        </w:r>
      </w:ins>
      <w:ins w:id="1467" w:author="Ryan Lemos" w:date="2019-03-02T08:35:00Z">
        <w:r w:rsidR="00151354">
          <w:t xml:space="preserve"> A </w:t>
        </w:r>
        <w:r w:rsidR="00151354" w:rsidRPr="00151354">
          <w:rPr>
            <w:highlight w:val="yellow"/>
            <w:rPrChange w:id="1468" w:author="Ryan Lemos" w:date="2019-03-02T08:35:00Z">
              <w:rPr/>
            </w:rPrChange>
          </w:rPr>
          <w:t xml:space="preserve">figura </w:t>
        </w:r>
        <w:r w:rsidR="00151354" w:rsidRPr="00151354">
          <w:rPr>
            <w:highlight w:val="yellow"/>
            <w:rPrChange w:id="1469"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470" w:author="Ryan Lemos" w:date="2019-03-02T08:36:00Z">
        <w:r w:rsidR="00151354">
          <w:t xml:space="preserve"> para retornar as notificações relacionadas a uma dúvida.</w:t>
        </w:r>
      </w:ins>
    </w:p>
    <w:p w:rsidR="00386EE3" w:rsidRDefault="00386EE3" w:rsidP="00987BE5">
      <w:pPr>
        <w:ind w:firstLine="0"/>
        <w:jc w:val="center"/>
        <w:rPr>
          <w:ins w:id="1471" w:author="Ryan Lemos" w:date="2019-02-20T20:53:00Z"/>
        </w:rPr>
      </w:pPr>
    </w:p>
    <w:p w:rsidR="00987BE5" w:rsidRDefault="00987BE5" w:rsidP="00987BE5">
      <w:pPr>
        <w:ind w:firstLine="0"/>
        <w:jc w:val="center"/>
        <w:rPr>
          <w:ins w:id="1472" w:author="Ryan Lemos" w:date="2019-02-21T21:12:00Z"/>
        </w:rPr>
      </w:pPr>
      <w:ins w:id="1473"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474" w:author="Ryan Lemos" w:date="2019-02-21T21:12:00Z"/>
        </w:rPr>
      </w:pPr>
    </w:p>
    <w:p w:rsidR="00386EE3" w:rsidRDefault="00386EE3" w:rsidP="00386EE3">
      <w:pPr>
        <w:rPr>
          <w:ins w:id="1475" w:author="Ryan Lemos" w:date="2019-02-21T21:16:00Z"/>
        </w:rPr>
      </w:pPr>
      <w:ins w:id="1476" w:author="Ryan Lemos" w:date="2019-02-21T21:12:00Z">
        <w:r>
          <w:t xml:space="preserve">A estória definida pela </w:t>
        </w:r>
        <w:r w:rsidRPr="00386EE3">
          <w:rPr>
            <w:highlight w:val="yellow"/>
            <w:rPrChange w:id="1477" w:author="Ryan Lemos" w:date="2019-02-21T21:12:00Z">
              <w:rPr/>
            </w:rPrChange>
          </w:rPr>
          <w:t>figura x</w:t>
        </w:r>
      </w:ins>
      <w:ins w:id="1478"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479" w:author="Ryan Lemos" w:date="2019-02-21T21:14:00Z">
        <w:r>
          <w:t>ponder à pergunta. Caso contrário outro professor tem a possibilidade de responder. Então as dúvidas são enviadas a todos os professores e não somente ao professor da turma do aluno com dúvida. Iss</w:t>
        </w:r>
      </w:ins>
      <w:ins w:id="1480" w:author="Ryan Lemos" w:date="2019-02-21T21:15:00Z">
        <w:r>
          <w:t xml:space="preserve">o se deu pelo fato de possibilitar agilidade no processo de resposta, já que </w:t>
        </w:r>
      </w:ins>
      <w:ins w:id="1481" w:author="Ryan Lemos" w:date="2019-02-21T21:16:00Z">
        <w:r>
          <w:t>os professores da escola detêm</w:t>
        </w:r>
      </w:ins>
      <w:ins w:id="1482" w:author="Ryan Lemos" w:date="2019-02-21T21:15:00Z">
        <w:r>
          <w:t xml:space="preserve"> conhecimento e capacidade para sanar as dúvidas dos alunos. </w:t>
        </w:r>
      </w:ins>
    </w:p>
    <w:p w:rsidR="00386EE3" w:rsidRDefault="00386EE3">
      <w:pPr>
        <w:rPr>
          <w:ins w:id="1483" w:author="Ryan Lemos" w:date="2019-02-20T20:53:00Z"/>
        </w:rPr>
        <w:pPrChange w:id="1484" w:author="Ryan Lemos" w:date="2019-02-21T21:12:00Z">
          <w:pPr>
            <w:ind w:firstLine="0"/>
            <w:jc w:val="center"/>
          </w:pPr>
        </w:pPrChange>
      </w:pPr>
    </w:p>
    <w:p w:rsidR="00987BE5" w:rsidRDefault="00987BE5" w:rsidP="00987BE5">
      <w:pPr>
        <w:ind w:firstLine="0"/>
        <w:jc w:val="center"/>
        <w:rPr>
          <w:ins w:id="1485" w:author="Ryan Lemos" w:date="2019-02-21T21:17:00Z"/>
        </w:rPr>
      </w:pPr>
      <w:ins w:id="1486"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487" w:author="Ryan Lemos" w:date="2019-02-21T21:16:00Z"/>
        </w:rPr>
      </w:pPr>
    </w:p>
    <w:p w:rsidR="00386EE3" w:rsidRDefault="00386EE3">
      <w:pPr>
        <w:rPr>
          <w:ins w:id="1488" w:author="Ryan Lemos" w:date="2019-02-21T21:16:00Z"/>
        </w:rPr>
        <w:pPrChange w:id="1489" w:author="Ryan Lemos" w:date="2019-02-21T21:16:00Z">
          <w:pPr>
            <w:ind w:firstLine="0"/>
            <w:jc w:val="center"/>
          </w:pPr>
        </w:pPrChange>
      </w:pPr>
      <w:ins w:id="1490" w:author="Ryan Lemos" w:date="2019-02-21T21:16:00Z">
        <w:r>
          <w:t xml:space="preserve">A </w:t>
        </w:r>
        <w:r w:rsidRPr="004263B0">
          <w:rPr>
            <w:highlight w:val="yellow"/>
            <w:rPrChange w:id="1491" w:author="Ryan Lemos" w:date="2019-02-21T21:18:00Z">
              <w:rPr/>
            </w:rPrChange>
          </w:rPr>
          <w:t>figura x</w:t>
        </w:r>
        <w:r>
          <w:t xml:space="preserve"> representa a interface de resposta à dúvida. </w:t>
        </w:r>
      </w:ins>
      <w:ins w:id="1492"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493"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494" w:author="Ryan Lemos" w:date="2019-02-20T20:53:00Z"/>
        </w:rPr>
      </w:pPr>
      <w:ins w:id="1495" w:author="Ryan Lemos" w:date="2019-02-21T21:16:00Z">
        <w:r>
          <w:t xml:space="preserve"> </w:t>
        </w:r>
      </w:ins>
    </w:p>
    <w:p w:rsidR="00987BE5" w:rsidRDefault="00987BE5" w:rsidP="00987BE5">
      <w:pPr>
        <w:ind w:firstLine="0"/>
        <w:jc w:val="center"/>
        <w:rPr>
          <w:ins w:id="1496" w:author="Ryan Lemos" w:date="2019-02-20T20:53:00Z"/>
        </w:rPr>
      </w:pPr>
      <w:ins w:id="1497"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498" w:author="Ryan Lemos" w:date="2019-02-21T21:20:00Z"/>
        </w:rPr>
      </w:pPr>
    </w:p>
    <w:p w:rsidR="006F54D5" w:rsidRDefault="006F54D5">
      <w:pPr>
        <w:rPr>
          <w:ins w:id="1499" w:author="Ryan Lemos" w:date="2019-02-21T21:20:00Z"/>
        </w:rPr>
        <w:pPrChange w:id="1500" w:author="Ryan Lemos" w:date="2019-02-21T21:20:00Z">
          <w:pPr>
            <w:ind w:firstLine="0"/>
            <w:jc w:val="center"/>
          </w:pPr>
        </w:pPrChange>
      </w:pPr>
      <w:ins w:id="1501" w:author="Ryan Lemos" w:date="2019-02-21T21:20:00Z">
        <w:r>
          <w:t>Por último ao professor, pode surgir a necessidade de não exatamente seguir a notificação</w:t>
        </w:r>
      </w:ins>
      <w:ins w:id="1502" w:author="Ryan Lemos" w:date="2019-02-21T21:21:00Z">
        <w:r>
          <w:t xml:space="preserve"> de uma dúvida</w:t>
        </w:r>
      </w:ins>
      <w:ins w:id="1503" w:author="Ryan Lemos" w:date="2019-02-21T21:20:00Z">
        <w:r>
          <w:t>, mas verificar quais são as dúvidas geradas pelos alunos e escolher qual responder.</w:t>
        </w:r>
      </w:ins>
      <w:ins w:id="1504" w:author="Ryan Lemos" w:date="2019-02-21T21:21:00Z">
        <w:r>
          <w:t xml:space="preserve"> A </w:t>
        </w:r>
        <w:r w:rsidRPr="006F54D5">
          <w:rPr>
            <w:highlight w:val="yellow"/>
            <w:rPrChange w:id="1505" w:author="Ryan Lemos" w:date="2019-02-21T21:21:00Z">
              <w:rPr/>
            </w:rPrChange>
          </w:rPr>
          <w:t>figura x</w:t>
        </w:r>
        <w:r>
          <w:t xml:space="preserve"> descreve a estória que representa esse processo, ou seja</w:t>
        </w:r>
      </w:ins>
      <w:ins w:id="1506" w:author="Ryan Lemos" w:date="2019-02-21T21:24:00Z">
        <w:r>
          <w:t>,</w:t>
        </w:r>
      </w:ins>
      <w:ins w:id="1507" w:author="Ryan Lemos" w:date="2019-02-21T21:21:00Z">
        <w:r>
          <w:t xml:space="preserve"> a listagem de todas as dúvid</w:t>
        </w:r>
      </w:ins>
      <w:ins w:id="1508" w:author="Ryan Lemos" w:date="2019-02-21T21:22:00Z">
        <w:r>
          <w:t>as cadastradas.</w:t>
        </w:r>
      </w:ins>
    </w:p>
    <w:p w:rsidR="006F54D5" w:rsidRDefault="006F54D5" w:rsidP="00987BE5">
      <w:pPr>
        <w:ind w:firstLine="0"/>
        <w:jc w:val="center"/>
        <w:rPr>
          <w:ins w:id="1509" w:author="Ryan Lemos" w:date="2019-02-20T20:53:00Z"/>
        </w:rPr>
      </w:pPr>
    </w:p>
    <w:p w:rsidR="00987BE5" w:rsidRDefault="00987BE5" w:rsidP="00987BE5">
      <w:pPr>
        <w:ind w:firstLine="0"/>
        <w:jc w:val="center"/>
        <w:rPr>
          <w:ins w:id="1510" w:author="Ryan Lemos" w:date="2019-02-21T21:22:00Z"/>
        </w:rPr>
      </w:pPr>
      <w:ins w:id="1511"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512" w:author="Ryan Lemos" w:date="2019-02-21T21:22:00Z"/>
        </w:rPr>
      </w:pPr>
    </w:p>
    <w:p w:rsidR="006F54D5" w:rsidRDefault="006F54D5">
      <w:pPr>
        <w:rPr>
          <w:ins w:id="1513" w:author="Ryan Lemos" w:date="2019-02-21T20:48:00Z"/>
        </w:rPr>
        <w:pPrChange w:id="1514" w:author="Ryan Lemos" w:date="2019-02-21T21:22:00Z">
          <w:pPr>
            <w:ind w:firstLine="0"/>
            <w:jc w:val="center"/>
          </w:pPr>
        </w:pPrChange>
      </w:pPr>
      <w:ins w:id="1515" w:author="Ryan Lemos" w:date="2019-02-21T21:22:00Z">
        <w:r>
          <w:t xml:space="preserve">A listagem das dúvidas requisitada pela estória da </w:t>
        </w:r>
        <w:r w:rsidRPr="006F54D5">
          <w:rPr>
            <w:highlight w:val="yellow"/>
            <w:rPrChange w:id="1516" w:author="Ryan Lemos" w:date="2019-02-21T21:22:00Z">
              <w:rPr/>
            </w:rPrChange>
          </w:rPr>
          <w:t>figura x</w:t>
        </w:r>
        <w:r>
          <w:t xml:space="preserve">, pode ser vista na </w:t>
        </w:r>
        <w:r w:rsidRPr="006F54D5">
          <w:rPr>
            <w:highlight w:val="yellow"/>
            <w:rPrChange w:id="1517" w:author="Ryan Lemos" w:date="2019-02-21T21:22:00Z">
              <w:rPr/>
            </w:rPrChange>
          </w:rPr>
          <w:t>figura x</w:t>
        </w:r>
      </w:ins>
      <w:ins w:id="1518" w:author="Ryan Lemos" w:date="2019-02-21T21:23:00Z">
        <w:r>
          <w:t>. Nela o professor tem acesso a todas as dúvidas geradas pelos alunos até o determinado momento e pode escolher qual responder, clicando no botão com ícone de lápis</w:t>
        </w:r>
      </w:ins>
      <w:ins w:id="1519" w:author="Ryan Lemos" w:date="2019-02-21T21:24:00Z">
        <w:r>
          <w:t>.</w:t>
        </w:r>
        <w:r w:rsidR="00D76B51">
          <w:t xml:space="preserve"> A janela que</w:t>
        </w:r>
      </w:ins>
      <w:ins w:id="1520" w:author="Ryan Lemos" w:date="2019-02-21T21:25:00Z">
        <w:r w:rsidR="00D76B51">
          <w:t xml:space="preserve"> surge ao clicar no botão citado é a apresentada na </w:t>
        </w:r>
        <w:r w:rsidR="00D76B51" w:rsidRPr="00D76B51">
          <w:rPr>
            <w:highlight w:val="yellow"/>
            <w:rPrChange w:id="1521" w:author="Ryan Lemos" w:date="2019-02-21T21:25:00Z">
              <w:rPr/>
            </w:rPrChange>
          </w:rPr>
          <w:t>figura x</w:t>
        </w:r>
        <w:r w:rsidR="00D76B51">
          <w:t>.</w:t>
        </w:r>
      </w:ins>
    </w:p>
    <w:p w:rsidR="005F0194" w:rsidRDefault="005F0194" w:rsidP="00987BE5">
      <w:pPr>
        <w:ind w:firstLine="0"/>
        <w:jc w:val="center"/>
        <w:rPr>
          <w:ins w:id="1522" w:author="Ryan Lemos" w:date="2019-02-20T20:53:00Z"/>
        </w:rPr>
      </w:pPr>
    </w:p>
    <w:p w:rsidR="00987BE5" w:rsidRDefault="00987BE5" w:rsidP="00987BE5">
      <w:pPr>
        <w:ind w:firstLine="0"/>
        <w:jc w:val="center"/>
        <w:rPr>
          <w:ins w:id="1523" w:author="Ryan Lemos" w:date="2019-02-20T20:53:00Z"/>
        </w:rPr>
      </w:pPr>
      <w:ins w:id="1524"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525" w:author="Ryan Lemos" w:date="2019-02-18T21:04:00Z"/>
        </w:rPr>
        <w:pPrChange w:id="1526" w:author="Ryan Lemos" w:date="2019-02-19T22:38:00Z">
          <w:pPr/>
        </w:pPrChange>
      </w:pPr>
    </w:p>
    <w:p w:rsidR="00FB122B" w:rsidRDefault="00FB122B">
      <w:pPr>
        <w:pStyle w:val="Ttulo4"/>
        <w:rPr>
          <w:ins w:id="1527" w:author="Ryan Lemos" w:date="2019-02-18T21:04:00Z"/>
        </w:rPr>
      </w:pPr>
      <w:bookmarkStart w:id="1528" w:name="_Toc2273668"/>
      <w:ins w:id="1529" w:author="Ryan Lemos" w:date="2019-02-18T21:04:00Z">
        <w:r>
          <w:t>Estórias dos alunos</w:t>
        </w:r>
        <w:bookmarkEnd w:id="1528"/>
      </w:ins>
    </w:p>
    <w:p w:rsidR="00FB122B" w:rsidRDefault="00FB122B" w:rsidP="00FB122B">
      <w:pPr>
        <w:rPr>
          <w:ins w:id="1530" w:author="Ryan Lemos" w:date="2019-02-18T21:04:00Z"/>
        </w:rPr>
      </w:pPr>
    </w:p>
    <w:p w:rsidR="00FB122B" w:rsidRDefault="00FB122B" w:rsidP="00FB122B">
      <w:pPr>
        <w:rPr>
          <w:ins w:id="1531" w:author="Ryan Lemos" w:date="2019-02-18T21:04:00Z"/>
        </w:rPr>
      </w:pPr>
      <w:ins w:id="1532"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533" w:author="Ryan Lemos" w:date="2019-02-18T21:04:00Z"/>
        </w:rPr>
      </w:pPr>
      <w:ins w:id="1534"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535" w:author="Ryan Lemos" w:date="2019-02-18T21:04:00Z"/>
        </w:rPr>
      </w:pPr>
    </w:p>
    <w:p w:rsidR="00FB122B" w:rsidRDefault="00FB122B" w:rsidP="00FB122B">
      <w:pPr>
        <w:ind w:firstLine="0"/>
        <w:jc w:val="center"/>
        <w:rPr>
          <w:ins w:id="1536" w:author="Ryan Lemos" w:date="2019-02-21T20:41:00Z"/>
        </w:rPr>
      </w:pPr>
      <w:ins w:id="1537"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538" w:author="Ryan Lemos" w:date="2019-02-20T20:05:00Z"/>
        </w:rPr>
      </w:pPr>
    </w:p>
    <w:p w:rsidR="008901B1" w:rsidRDefault="008901B1">
      <w:pPr>
        <w:rPr>
          <w:ins w:id="1539" w:author="Ryan Lemos" w:date="2019-02-20T20:05:00Z"/>
        </w:rPr>
        <w:pPrChange w:id="1540" w:author="Ryan Lemos" w:date="2019-02-20T20:05:00Z">
          <w:pPr>
            <w:ind w:firstLine="0"/>
            <w:jc w:val="center"/>
          </w:pPr>
        </w:pPrChange>
      </w:pPr>
      <w:ins w:id="1541" w:author="Ryan Lemos" w:date="2019-02-20T20:05:00Z">
        <w:r>
          <w:t xml:space="preserve">É apresentado ao aluno um calendário interativo, ao qual o </w:t>
        </w:r>
      </w:ins>
      <w:ins w:id="1542" w:author="Ryan Lemos" w:date="2019-02-20T20:06:00Z">
        <w:r>
          <w:t>aluno pode navegar pelos dias, meses ou semanas, além disso é possível visualiza-lo pelo mês, pela semana ou pelo dia. O Aluno ainda pode conferir os eventos</w:t>
        </w:r>
      </w:ins>
      <w:ins w:id="1543" w:author="Ryan Lemos" w:date="2019-02-20T20:07:00Z">
        <w:r>
          <w:t xml:space="preserve"> que a escola ou o professor da sua turma cadastrou. Os eventos ficam</w:t>
        </w:r>
      </w:ins>
      <w:ins w:id="1544" w:author="Ryan Lemos" w:date="2019-02-20T20:06:00Z">
        <w:r>
          <w:t xml:space="preserve"> desta</w:t>
        </w:r>
      </w:ins>
      <w:ins w:id="1545" w:author="Ryan Lemos" w:date="2019-02-20T20:07:00Z">
        <w:r>
          <w:t>cados no calendário conforme a cor escolhida por quem cadastrou o evento</w:t>
        </w:r>
      </w:ins>
      <w:ins w:id="1546" w:author="Ryan Lemos" w:date="2019-02-20T20:08:00Z">
        <w:r>
          <w:t>. Caso haja mais de um evento na mesma data ou horário o calendário apresenta um contador. Ao clicar no dia em que se h</w:t>
        </w:r>
      </w:ins>
      <w:ins w:id="1547" w:author="Ryan Lemos" w:date="2019-02-20T20:09:00Z">
        <w:r>
          <w:t>á eventos, a descrição dos eventos daquel</w:t>
        </w:r>
      </w:ins>
      <w:ins w:id="1548" w:author="Ryan Lemos" w:date="2019-02-21T11:48:00Z">
        <w:r w:rsidR="005537DE">
          <w:t>e</w:t>
        </w:r>
      </w:ins>
      <w:ins w:id="1549" w:author="Ryan Lemos" w:date="2019-02-20T20:09:00Z">
        <w:r>
          <w:t xml:space="preserve"> dia são apresentadas.</w:t>
        </w:r>
      </w:ins>
    </w:p>
    <w:p w:rsidR="008901B1" w:rsidRDefault="008901B1" w:rsidP="00FB122B">
      <w:pPr>
        <w:ind w:firstLine="0"/>
        <w:jc w:val="center"/>
        <w:rPr>
          <w:ins w:id="1550" w:author="Ryan Lemos" w:date="2019-02-20T20:04:00Z"/>
        </w:rPr>
      </w:pPr>
    </w:p>
    <w:p w:rsidR="009746E2" w:rsidRDefault="009746E2" w:rsidP="00FB122B">
      <w:pPr>
        <w:ind w:firstLine="0"/>
        <w:jc w:val="center"/>
        <w:rPr>
          <w:ins w:id="1551" w:author="Ryan Lemos" w:date="2019-02-18T21:04:00Z"/>
        </w:rPr>
      </w:pPr>
      <w:ins w:id="1552"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553" w:author="Ryan Lemos" w:date="2019-02-18T21:04:00Z"/>
        </w:rPr>
      </w:pPr>
    </w:p>
    <w:p w:rsidR="00FB122B" w:rsidRDefault="00FB122B" w:rsidP="00FB122B">
      <w:pPr>
        <w:rPr>
          <w:ins w:id="1554" w:author="Ryan Lemos" w:date="2019-02-18T21:04:00Z"/>
        </w:rPr>
      </w:pPr>
      <w:ins w:id="1555"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556" w:author="Ryan Lemos" w:date="2019-02-18T21:04:00Z"/>
        </w:rPr>
      </w:pPr>
    </w:p>
    <w:p w:rsidR="00FB122B" w:rsidRDefault="00FB122B" w:rsidP="00FB122B">
      <w:pPr>
        <w:ind w:firstLine="0"/>
        <w:jc w:val="center"/>
        <w:rPr>
          <w:ins w:id="1557" w:author="Ryan Lemos" w:date="2019-02-20T19:48:00Z"/>
        </w:rPr>
      </w:pPr>
      <w:ins w:id="1558"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559" w:author="Ryan Lemos" w:date="2019-02-20T19:48:00Z"/>
        </w:rPr>
      </w:pPr>
    </w:p>
    <w:p w:rsidR="00CD1ADB" w:rsidRDefault="005D5225" w:rsidP="005D5225">
      <w:pPr>
        <w:rPr>
          <w:ins w:id="1560" w:author="Ryan Lemos" w:date="2019-02-20T19:48:00Z"/>
        </w:rPr>
      </w:pPr>
      <w:ins w:id="1561" w:author="Ryan Lemos" w:date="2019-02-20T19:49:00Z">
        <w:r>
          <w:t xml:space="preserve">O aluno pode enviar uma dúvida a respeito de um determinado assunto. A inserção do assunto serviu para ajudar o professor a identificar sobre o que se trata a dúvida do aluno. </w:t>
        </w:r>
      </w:ins>
      <w:ins w:id="1562" w:author="Ryan Lemos" w:date="2019-02-20T19:50:00Z">
        <w:r>
          <w:t>O campo dúvida, refere-se a dúvida em si.</w:t>
        </w:r>
      </w:ins>
    </w:p>
    <w:p w:rsidR="005D5225" w:rsidRDefault="005D5225">
      <w:pPr>
        <w:rPr>
          <w:ins w:id="1563" w:author="Ryan Lemos" w:date="2019-02-19T22:13:00Z"/>
        </w:rPr>
        <w:pPrChange w:id="1564" w:author="Ryan Lemos" w:date="2019-02-20T19:48:00Z">
          <w:pPr>
            <w:ind w:firstLine="0"/>
            <w:jc w:val="center"/>
          </w:pPr>
        </w:pPrChange>
      </w:pPr>
    </w:p>
    <w:p w:rsidR="004D7A94" w:rsidRDefault="004D7A94" w:rsidP="00FB122B">
      <w:pPr>
        <w:ind w:firstLine="0"/>
        <w:jc w:val="center"/>
        <w:rPr>
          <w:ins w:id="1565" w:author="Ryan Lemos" w:date="2019-02-18T21:04:00Z"/>
        </w:rPr>
      </w:pPr>
      <w:ins w:id="1566"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567" w:author="Ryan Lemos" w:date="2019-02-18T21:04:00Z"/>
        </w:rPr>
      </w:pPr>
    </w:p>
    <w:p w:rsidR="00FB122B" w:rsidRDefault="00FB122B" w:rsidP="00FB122B">
      <w:pPr>
        <w:rPr>
          <w:ins w:id="1568" w:author="Ryan Lemos" w:date="2019-02-18T21:04:00Z"/>
        </w:rPr>
      </w:pPr>
      <w:ins w:id="1569"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570" w:author="Ryan Lemos" w:date="2019-02-20T19:41:00Z">
        <w:r w:rsidR="00CD1ADB">
          <w:t>.</w:t>
        </w:r>
      </w:ins>
    </w:p>
    <w:p w:rsidR="00FB122B" w:rsidRDefault="00FB122B" w:rsidP="00FB122B">
      <w:pPr>
        <w:ind w:firstLine="0"/>
        <w:jc w:val="center"/>
        <w:rPr>
          <w:ins w:id="1571" w:author="Ryan Lemos" w:date="2019-02-18T21:04:00Z"/>
        </w:rPr>
      </w:pPr>
    </w:p>
    <w:p w:rsidR="00FB122B" w:rsidRDefault="00FB122B" w:rsidP="00FB122B">
      <w:pPr>
        <w:ind w:firstLine="0"/>
        <w:jc w:val="center"/>
        <w:rPr>
          <w:ins w:id="1572" w:author="Ryan Lemos" w:date="2019-02-20T19:41:00Z"/>
        </w:rPr>
      </w:pPr>
      <w:ins w:id="1573"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574" w:author="Ryan Lemos" w:date="2019-02-20T19:41:00Z"/>
        </w:rPr>
      </w:pPr>
    </w:p>
    <w:p w:rsidR="00CD1ADB" w:rsidRDefault="00CD1ADB">
      <w:pPr>
        <w:rPr>
          <w:ins w:id="1575" w:author="Ryan Lemos" w:date="2019-02-20T19:41:00Z"/>
        </w:rPr>
        <w:pPrChange w:id="1576" w:author="Ryan Lemos" w:date="2019-02-20T19:41:00Z">
          <w:pPr>
            <w:ind w:firstLine="0"/>
            <w:jc w:val="center"/>
          </w:pPr>
        </w:pPrChange>
      </w:pPr>
      <w:ins w:id="1577" w:author="Ryan Lemos" w:date="2019-02-20T19:41:00Z">
        <w:r>
          <w:t>A figura X demonstra como a estória foi implementada</w:t>
        </w:r>
      </w:ins>
      <w:ins w:id="1578" w:author="Ryan Lemos" w:date="2019-02-20T19:42:00Z">
        <w:r>
          <w:t>, uma vez que o aluno faz parte do segundo ano, então a listagem dos materiais é filtrada para materiais até o ano que o aluno está cursando. Há ta</w:t>
        </w:r>
      </w:ins>
      <w:ins w:id="1579" w:author="Ryan Lemos" w:date="2019-02-20T19:43:00Z">
        <w:r>
          <w:t>mbém a possibilidade de os materiais serem disponíveis a todos, o que pode ser visto pela primeira camada chamada “</w:t>
        </w:r>
        <w:r w:rsidRPr="00CD1ADB">
          <w:rPr>
            <w:i/>
            <w:rPrChange w:id="1580" w:author="Ryan Lemos" w:date="2019-02-20T19:43:00Z">
              <w:rPr/>
            </w:rPrChange>
          </w:rPr>
          <w:t>For All Years</w:t>
        </w:r>
        <w:r>
          <w:t xml:space="preserve">”. </w:t>
        </w:r>
      </w:ins>
    </w:p>
    <w:p w:rsidR="00CD1ADB" w:rsidRDefault="00CD1ADB" w:rsidP="00FB122B">
      <w:pPr>
        <w:ind w:firstLine="0"/>
        <w:jc w:val="center"/>
        <w:rPr>
          <w:ins w:id="1581" w:author="Ryan Lemos" w:date="2019-02-19T22:15:00Z"/>
        </w:rPr>
      </w:pPr>
    </w:p>
    <w:p w:rsidR="00A922DB" w:rsidRDefault="00A922DB" w:rsidP="00FB122B">
      <w:pPr>
        <w:ind w:firstLine="0"/>
        <w:jc w:val="center"/>
        <w:rPr>
          <w:ins w:id="1582" w:author="Ryan Lemos" w:date="2019-02-20T20:45:00Z"/>
        </w:rPr>
      </w:pPr>
      <w:ins w:id="1583" w:author="Ryan Lemos" w:date="2019-02-19T22:15:00Z">
        <w:r>
          <w:rPr>
            <w:noProof/>
          </w:rPr>
          <w:lastRenderedPageBreak/>
          <w:drawing>
            <wp:inline distT="0" distB="0" distL="0" distR="0" wp14:anchorId="5D45824B" wp14:editId="22A75F0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0102" cy="2421473"/>
                      </a:xfrm>
                      <a:prstGeom prst="rect">
                        <a:avLst/>
                      </a:prstGeom>
                    </pic:spPr>
                  </pic:pic>
                </a:graphicData>
              </a:graphic>
            </wp:inline>
          </w:drawing>
        </w:r>
      </w:ins>
    </w:p>
    <w:p w:rsidR="006814E6" w:rsidRDefault="006814E6" w:rsidP="00FB122B">
      <w:pPr>
        <w:ind w:firstLine="0"/>
        <w:jc w:val="center"/>
        <w:rPr>
          <w:ins w:id="1584" w:author="Ryan Lemos" w:date="2019-02-20T20:45:00Z"/>
        </w:rPr>
      </w:pPr>
    </w:p>
    <w:p w:rsidR="006814E6" w:rsidRDefault="006814E6">
      <w:pPr>
        <w:rPr>
          <w:ins w:id="1585" w:author="Ryan Lemos" w:date="2019-02-20T20:45:00Z"/>
        </w:rPr>
        <w:pPrChange w:id="1586" w:author="Ryan Lemos" w:date="2019-02-20T20:45:00Z">
          <w:pPr>
            <w:ind w:firstLine="0"/>
            <w:jc w:val="center"/>
          </w:pPr>
        </w:pPrChange>
      </w:pPr>
      <w:ins w:id="1587" w:author="Ryan Lemos" w:date="2019-02-20T20:45:00Z">
        <w:r>
          <w:t xml:space="preserve">Ainda como aluno é possível que ele acesse o material cadastrado pelo professor. A </w:t>
        </w:r>
        <w:r w:rsidRPr="006814E6">
          <w:rPr>
            <w:highlight w:val="yellow"/>
            <w:rPrChange w:id="1588" w:author="Ryan Lemos" w:date="2019-02-20T20:46:00Z">
              <w:rPr/>
            </w:rPrChange>
          </w:rPr>
          <w:t>figu</w:t>
        </w:r>
      </w:ins>
      <w:ins w:id="1589" w:author="Ryan Lemos" w:date="2019-02-20T20:46:00Z">
        <w:r w:rsidRPr="006814E6">
          <w:rPr>
            <w:highlight w:val="yellow"/>
            <w:rPrChange w:id="1590" w:author="Ryan Lemos" w:date="2019-02-20T20:46:00Z">
              <w:rPr/>
            </w:rPrChange>
          </w:rPr>
          <w:t>ra X</w:t>
        </w:r>
        <w:r>
          <w:t xml:space="preserve"> representa a estória que descreve esse anseio do aluno.</w:t>
        </w:r>
      </w:ins>
    </w:p>
    <w:p w:rsidR="006814E6" w:rsidRDefault="006814E6" w:rsidP="00FB122B">
      <w:pPr>
        <w:ind w:firstLine="0"/>
        <w:jc w:val="center"/>
        <w:rPr>
          <w:ins w:id="1591" w:author="Ryan Lemos" w:date="2019-02-18T21:04:00Z"/>
        </w:rPr>
      </w:pPr>
    </w:p>
    <w:p w:rsidR="00FB122B" w:rsidRDefault="006814E6" w:rsidP="00FB122B">
      <w:pPr>
        <w:ind w:firstLine="0"/>
        <w:jc w:val="center"/>
        <w:rPr>
          <w:ins w:id="1592" w:author="Ryan Lemos" w:date="2019-02-20T20:46:00Z"/>
        </w:rPr>
      </w:pPr>
      <w:ins w:id="1593"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594" w:author="Ryan Lemos" w:date="2019-02-20T20:46:00Z"/>
        </w:rPr>
      </w:pPr>
    </w:p>
    <w:p w:rsidR="006814E6" w:rsidRDefault="006814E6" w:rsidP="006814E6">
      <w:pPr>
        <w:rPr>
          <w:ins w:id="1595" w:author="Ryan Lemos" w:date="2019-02-20T20:49:00Z"/>
        </w:rPr>
      </w:pPr>
      <w:ins w:id="1596" w:author="Ryan Lemos" w:date="2019-02-20T20:46:00Z">
        <w:r>
          <w:t>A implementação dessa est</w:t>
        </w:r>
      </w:ins>
      <w:ins w:id="1597" w:author="Ryan Lemos" w:date="2019-02-20T20:47:00Z">
        <w:r>
          <w:t>ória é composta de algumas etapas</w:t>
        </w:r>
        <w:r w:rsidR="00987BE5">
          <w:t>. Na listagem dos materiais surge um botão com ícone de olho</w:t>
        </w:r>
      </w:ins>
      <w:ins w:id="1598" w:author="Ryan Lemos" w:date="2019-02-20T20:49:00Z">
        <w:r w:rsidR="00987BE5">
          <w:t xml:space="preserve"> conforme visto na </w:t>
        </w:r>
        <w:r w:rsidR="00987BE5" w:rsidRPr="00987BE5">
          <w:rPr>
            <w:highlight w:val="yellow"/>
            <w:rPrChange w:id="1599" w:author="Ryan Lemos" w:date="2019-02-20T20:49:00Z">
              <w:rPr/>
            </w:rPrChange>
          </w:rPr>
          <w:t>figura X</w:t>
        </w:r>
      </w:ins>
      <w:ins w:id="1600" w:author="Ryan Lemos" w:date="2019-02-20T20:47:00Z">
        <w:r w:rsidR="00987BE5">
          <w:t xml:space="preserve">. </w:t>
        </w:r>
      </w:ins>
      <w:ins w:id="1601" w:author="Ryan Lemos" w:date="2019-02-20T20:48:00Z">
        <w:r w:rsidR="00987BE5">
          <w:t>Porém ao clicar nesse botão, dependendo do tipo do material a interação pode mudar. Em caso de link o usuário será redirecionado a página referente ao link indicado.</w:t>
        </w:r>
      </w:ins>
      <w:ins w:id="1602" w:author="Ryan Lemos" w:date="2019-02-20T20:49:00Z">
        <w:r w:rsidR="00987BE5">
          <w:t xml:space="preserve"> </w:t>
        </w:r>
      </w:ins>
    </w:p>
    <w:p w:rsidR="00987BE5" w:rsidRDefault="00987BE5" w:rsidP="00987BE5">
      <w:pPr>
        <w:ind w:firstLine="0"/>
        <w:jc w:val="center"/>
        <w:rPr>
          <w:ins w:id="1603" w:author="Ryan Lemos" w:date="2019-02-20T20:50:00Z"/>
        </w:rPr>
      </w:pPr>
      <w:ins w:id="1604"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605" w:author="Ryan Lemos" w:date="2019-02-20T20:50:00Z"/>
        </w:rPr>
      </w:pPr>
    </w:p>
    <w:p w:rsidR="00987BE5" w:rsidRPr="00151354" w:rsidRDefault="00987BE5">
      <w:pPr>
        <w:rPr>
          <w:ins w:id="1606" w:author="Ryan Lemos" w:date="2019-02-20T20:46:00Z"/>
        </w:rPr>
        <w:pPrChange w:id="1607" w:author="Ryan Lemos" w:date="2019-02-20T20:50:00Z">
          <w:pPr>
            <w:ind w:firstLine="0"/>
            <w:jc w:val="center"/>
          </w:pPr>
        </w:pPrChange>
      </w:pPr>
      <w:ins w:id="1608" w:author="Ryan Lemos" w:date="2019-02-20T20:50:00Z">
        <w:r>
          <w:lastRenderedPageBreak/>
          <w:t>Em caso de áudio</w:t>
        </w:r>
      </w:ins>
      <w:ins w:id="1609" w:author="Ryan Lemos" w:date="2019-02-20T20:51:00Z">
        <w:r>
          <w:t xml:space="preserve">, surgirá uma tela em que o aluno pode escutar o áudio. </w:t>
        </w:r>
        <w:r w:rsidRPr="00987BE5">
          <w:rPr>
            <w:highlight w:val="yellow"/>
            <w:rPrChange w:id="1610" w:author="Ryan Lemos" w:date="2019-02-20T20:51:00Z">
              <w:rPr/>
            </w:rPrChange>
          </w:rPr>
          <w:t>A figura X</w:t>
        </w:r>
        <w:r>
          <w:t xml:space="preserve"> demonstra como é essa interface de visualização de materiais de áudio pelo aluno.</w:t>
        </w:r>
      </w:ins>
      <w:ins w:id="1611"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612" w:author="Ryan Lemos" w:date="2019-03-02T08:38:00Z">
        <w:r w:rsidR="00151354">
          <w:t>.</w:t>
        </w:r>
      </w:ins>
      <w:ins w:id="1613" w:author="Ryan Lemos" w:date="2019-03-02T08:37:00Z">
        <w:r w:rsidR="00151354">
          <w:t xml:space="preserve"> </w:t>
        </w:r>
      </w:ins>
      <w:ins w:id="1614" w:author="Ryan Lemos" w:date="2019-03-02T08:38:00Z">
        <w:r w:rsidR="00151354">
          <w:t>A</w:t>
        </w:r>
      </w:ins>
      <w:ins w:id="1615" w:author="Ryan Lemos" w:date="2019-03-02T08:37:00Z">
        <w:r w:rsidR="00151354">
          <w:t>ssim o cadastro de arquivos, bem como a sua recuperação é feita de maneira bem simples</w:t>
        </w:r>
      </w:ins>
      <w:ins w:id="1616" w:author="Ryan Lemos" w:date="2019-03-02T08:38:00Z">
        <w:r w:rsidR="00151354">
          <w:t xml:space="preserve"> pelo </w:t>
        </w:r>
        <w:proofErr w:type="spellStart"/>
        <w:r w:rsidR="00151354" w:rsidRPr="00151354">
          <w:rPr>
            <w:i/>
            <w:rPrChange w:id="1617"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618" w:author="Ryan Lemos" w:date="2019-03-02T08:38:00Z">
              <w:rPr/>
            </w:rPrChange>
          </w:rPr>
          <w:t>backend</w:t>
        </w:r>
        <w:proofErr w:type="spellEnd"/>
        <w:r w:rsidR="00151354">
          <w:t>.</w:t>
        </w:r>
      </w:ins>
    </w:p>
    <w:p w:rsidR="006814E6" w:rsidRDefault="006814E6" w:rsidP="00FB122B">
      <w:pPr>
        <w:ind w:firstLine="0"/>
        <w:jc w:val="center"/>
        <w:rPr>
          <w:ins w:id="1619" w:author="Ryan Lemos" w:date="2019-02-20T20:45:00Z"/>
        </w:rPr>
      </w:pPr>
    </w:p>
    <w:p w:rsidR="006814E6" w:rsidRDefault="00987BE5" w:rsidP="00FB122B">
      <w:pPr>
        <w:ind w:firstLine="0"/>
        <w:jc w:val="center"/>
        <w:rPr>
          <w:ins w:id="1620" w:author="Ryan Lemos" w:date="2019-02-20T20:52:00Z"/>
        </w:rPr>
      </w:pPr>
      <w:ins w:id="1621"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622" w:author="Ryan Lemos" w:date="2019-02-18T21:04:00Z"/>
        </w:rPr>
      </w:pPr>
    </w:p>
    <w:p w:rsidR="00FB122B" w:rsidRDefault="00FB122B" w:rsidP="00FB122B">
      <w:pPr>
        <w:rPr>
          <w:ins w:id="1623" w:author="Ryan Lemos" w:date="2019-02-18T21:04:00Z"/>
        </w:rPr>
      </w:pPr>
      <w:ins w:id="1624"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625" w:author="Ryan Lemos" w:date="2019-02-19T22:17:00Z"/>
        </w:rPr>
      </w:pPr>
      <w:ins w:id="1626"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627" w:author="Ryan Lemos" w:date="2019-02-20T19:45:00Z"/>
        </w:rPr>
      </w:pPr>
      <w:ins w:id="1628" w:author="Ryan Lemos" w:date="2019-02-20T19:44:00Z">
        <w:r>
          <w:t>Assim que o aluno clica sobre o ícone de notificações, a notificação referente a resposta da dúvida surge. Ele é informado a respeito de qual dúvida foi res</w:t>
        </w:r>
      </w:ins>
      <w:ins w:id="1629" w:author="Ryan Lemos" w:date="2019-02-20T19:45:00Z">
        <w:r>
          <w:t>pondida e ao clicar sobre o texto, o aluno é direcionado para a visualização da dúvida. Assim ele pode ver a resposta dada pelo professor a sua dúvida.</w:t>
        </w:r>
      </w:ins>
    </w:p>
    <w:p w:rsidR="00CD1ADB" w:rsidRDefault="00CD1ADB">
      <w:pPr>
        <w:rPr>
          <w:ins w:id="1630" w:author="Ryan Lemos" w:date="2019-02-19T22:18:00Z"/>
        </w:rPr>
        <w:pPrChange w:id="1631" w:author="Ryan Lemos" w:date="2019-02-20T19:44:00Z">
          <w:pPr>
            <w:ind w:firstLine="0"/>
            <w:jc w:val="center"/>
          </w:pPr>
        </w:pPrChange>
      </w:pPr>
    </w:p>
    <w:p w:rsidR="00A922DB" w:rsidRDefault="00A922DB" w:rsidP="00FB122B">
      <w:pPr>
        <w:ind w:firstLine="0"/>
        <w:jc w:val="center"/>
        <w:rPr>
          <w:ins w:id="1632" w:author="Ryan Lemos" w:date="2019-02-18T21:04:00Z"/>
        </w:rPr>
      </w:pPr>
      <w:ins w:id="1633"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634" w:author="Ryan Lemos" w:date="2019-02-20T11:37:00Z"/>
        </w:rPr>
      </w:pPr>
      <w:moveToRangeStart w:id="1635" w:author="Ryan Lemos" w:date="2019-02-20T11:37:00Z" w:name="move1555083"/>
    </w:p>
    <w:p w:rsidR="006002C8" w:rsidRDefault="006002C8">
      <w:pPr>
        <w:pStyle w:val="Ttulo4"/>
        <w:rPr>
          <w:ins w:id="1636" w:author="Ryan Lemos" w:date="2019-04-27T18:23:00Z"/>
        </w:rPr>
      </w:pPr>
      <w:bookmarkStart w:id="1637" w:name="_Toc2273669"/>
      <w:moveTo w:id="1638" w:author="Ryan Lemos" w:date="2019-02-20T11:37:00Z">
        <w:r>
          <w:t>Testes</w:t>
        </w:r>
      </w:moveTo>
      <w:bookmarkEnd w:id="1637"/>
    </w:p>
    <w:p w:rsidR="000E3B98" w:rsidRPr="004C0224" w:rsidRDefault="000E3B98">
      <w:pPr>
        <w:rPr>
          <w:ins w:id="1639" w:author="Ryan Lemos" w:date="2019-02-25T09:22:00Z"/>
        </w:rPr>
        <w:pPrChange w:id="1640" w:author="Ryan Lemos" w:date="2019-04-27T18:23:00Z">
          <w:pPr>
            <w:pStyle w:val="Ttulo4"/>
          </w:pPr>
        </w:pPrChange>
      </w:pPr>
    </w:p>
    <w:p w:rsidR="00436F61" w:rsidRDefault="00436F61" w:rsidP="00436F61">
      <w:pPr>
        <w:rPr>
          <w:ins w:id="1641" w:author="Ryan Lemos" w:date="2019-02-25T09:24:00Z"/>
        </w:rPr>
      </w:pPr>
      <w:ins w:id="1642" w:author="Ryan Lemos" w:date="2019-02-25T09:22:00Z">
        <w:r>
          <w:t xml:space="preserve">A biblioteca de testes utilizada foi o </w:t>
        </w:r>
      </w:ins>
      <w:proofErr w:type="spellStart"/>
      <w:ins w:id="1643" w:author="Ryan Lemos" w:date="2019-03-02T08:39:00Z">
        <w:r w:rsidR="00151354">
          <w:t>PHPU</w:t>
        </w:r>
      </w:ins>
      <w:ins w:id="1644" w:author="Ryan Lemos" w:date="2019-02-25T09:22:00Z">
        <w:r>
          <w:t>nit</w:t>
        </w:r>
        <w:proofErr w:type="spellEnd"/>
        <w:r>
          <w:t xml:space="preserve">, que já vem integrado com o </w:t>
        </w:r>
        <w:proofErr w:type="spellStart"/>
        <w:r>
          <w:t>Laravel</w:t>
        </w:r>
      </w:ins>
      <w:proofErr w:type="spellEnd"/>
      <w:ins w:id="1645" w:author="Ryan Lemos" w:date="2019-02-25T09:23:00Z">
        <w:r>
          <w:t xml:space="preserve">. O </w:t>
        </w:r>
        <w:proofErr w:type="spellStart"/>
        <w:r>
          <w:t>Laravel</w:t>
        </w:r>
        <w:proofErr w:type="spellEnd"/>
        <w:r>
          <w:t xml:space="preserve"> apoia as funções nativas do </w:t>
        </w:r>
      </w:ins>
      <w:proofErr w:type="spellStart"/>
      <w:ins w:id="1646" w:author="Ryan Lemos" w:date="2019-03-02T08:39:00Z">
        <w:r w:rsidR="00151354">
          <w:t>PHPUnit</w:t>
        </w:r>
      </w:ins>
      <w:proofErr w:type="spellEnd"/>
      <w:ins w:id="1647" w:author="Ryan Lemos" w:date="2019-02-25T09:23:00Z">
        <w:r>
          <w:t xml:space="preserve"> e acrescenta algumas funcionalidades que auxiliam nos momentos de teste</w:t>
        </w:r>
        <w:r w:rsidR="005A6F0E">
          <w:t>. Nesta subseção serão abordados alguns testes utilizados no primeiro release</w:t>
        </w:r>
      </w:ins>
      <w:ins w:id="1648" w:author="Ryan Lemos" w:date="2019-02-25T09:24:00Z">
        <w:r w:rsidR="005A6F0E">
          <w:t>.</w:t>
        </w:r>
      </w:ins>
    </w:p>
    <w:p w:rsidR="005A6F0E" w:rsidRPr="005A6F0E" w:rsidRDefault="005A6F0E" w:rsidP="00436F61">
      <w:pPr>
        <w:rPr>
          <w:ins w:id="1649" w:author="Ryan Lemos" w:date="2019-02-25T09:22:00Z"/>
        </w:rPr>
      </w:pPr>
      <w:ins w:id="1650" w:author="Ryan Lemos" w:date="2019-02-25T09:24:00Z">
        <w:r>
          <w:t>O primeiro exemplo de teste se trata do trecho de código abaixo, que compreende n</w:t>
        </w:r>
      </w:ins>
      <w:ins w:id="1651" w:author="Ryan Lemos" w:date="2019-02-25T09:26:00Z">
        <w:r>
          <w:t>a classe de Teste de usuário, demonstrando a função de teste de in</w:t>
        </w:r>
      </w:ins>
      <w:ins w:id="1652"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653" w:author="Ryan Lemos" w:date="2019-02-25T09:28:00Z">
        <w:r>
          <w:t>‘</w:t>
        </w:r>
      </w:ins>
      <w:proofErr w:type="spellStart"/>
      <w:ins w:id="1654" w:author="Ryan Lemos" w:date="2019-02-25T09:27:00Z">
        <w:r w:rsidRPr="005A6F0E">
          <w:rPr>
            <w:i/>
            <w:rPrChange w:id="1655" w:author="Ryan Lemos" w:date="2019-02-25T09:28:00Z">
              <w:rPr/>
            </w:rPrChange>
          </w:rPr>
          <w:t>WithoutMiddleware</w:t>
        </w:r>
      </w:ins>
      <w:proofErr w:type="spellEnd"/>
      <w:ins w:id="1656"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657" w:author="Ryan Lemos" w:date="2019-02-25T09:29:00Z">
              <w:rPr/>
            </w:rPrChange>
          </w:rPr>
          <w:t>middlewares</w:t>
        </w:r>
        <w:r>
          <w:t xml:space="preserve"> que podem impedir o acesso a determinados conteúdos para determinados </w:t>
        </w:r>
      </w:ins>
      <w:ins w:id="1658" w:author="Ryan Lemos" w:date="2019-02-25T09:29:00Z">
        <w:r>
          <w:t>tipos de usuários. O segundo acrescenta as migrações, que cria toda a base de dados no ambiente de teste.</w:t>
        </w:r>
      </w:ins>
      <w:ins w:id="1659"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660"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661" w:author="Ryan Lemos" w:date="2019-02-25T09:32:00Z">
        <w:r>
          <w:t>nte da função serve para autenticar um usuário que será utilizado em outro trecho da classe de testes de usuário.</w:t>
        </w:r>
      </w:ins>
    </w:p>
    <w:p w:rsidR="00436F61" w:rsidRPr="00A118AA" w:rsidRDefault="00436F61">
      <w:pPr>
        <w:rPr>
          <w:ins w:id="1662" w:author="Ryan Lemos" w:date="2019-02-25T09:22:00Z"/>
        </w:rPr>
        <w:pPrChange w:id="1663" w:author="Ryan Lemos" w:date="2019-02-25T09:22:00Z">
          <w:pPr>
            <w:pStyle w:val="Ttulo4"/>
          </w:pPr>
        </w:pPrChange>
      </w:pPr>
    </w:p>
    <w:p w:rsidR="00436F61" w:rsidRPr="006D241F"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664" w:author="Ryan Lemos" w:date="2019-02-25T09:22:00Z"/>
          <w:rFonts w:ascii="Courier New" w:eastAsia="Times New Roman" w:hAnsi="Courier New" w:cs="Courier New"/>
          <w:color w:val="A9B7C6"/>
          <w:sz w:val="20"/>
          <w:szCs w:val="20"/>
          <w:lang w:val="en-US" w:eastAsia="pt-BR"/>
          <w:rPrChange w:id="1665" w:author="Ryan Lemos" w:date="2019-05-22T10:18:00Z">
            <w:rPr>
              <w:ins w:id="1666" w:author="Ryan Lemos" w:date="2019-02-25T09:22:00Z"/>
              <w:rFonts w:ascii="Courier New" w:eastAsia="Times New Roman" w:hAnsi="Courier New" w:cs="Courier New"/>
              <w:color w:val="A9B7C6"/>
              <w:sz w:val="20"/>
              <w:szCs w:val="20"/>
              <w:lang w:eastAsia="pt-BR"/>
            </w:rPr>
          </w:rPrChange>
        </w:rPr>
      </w:pPr>
      <w:ins w:id="1667" w:author="Ryan Lemos" w:date="2019-02-25T09:22:00Z">
        <w:r w:rsidRPr="006D241F">
          <w:rPr>
            <w:rFonts w:ascii="Courier New" w:eastAsia="Times New Roman" w:hAnsi="Courier New" w:cs="Courier New"/>
            <w:b/>
            <w:bCs/>
            <w:color w:val="CC7832"/>
            <w:sz w:val="20"/>
            <w:szCs w:val="20"/>
            <w:shd w:val="clear" w:color="auto" w:fill="232525"/>
            <w:lang w:val="en-US" w:eastAsia="pt-BR"/>
            <w:rPrChange w:id="1668" w:author="Ryan Lemos" w:date="2019-05-22T10:18:00Z">
              <w:rPr>
                <w:rFonts w:ascii="Courier New" w:eastAsia="Times New Roman" w:hAnsi="Courier New" w:cs="Courier New"/>
                <w:b/>
                <w:bCs/>
                <w:color w:val="CC7832"/>
                <w:sz w:val="20"/>
                <w:szCs w:val="20"/>
                <w:shd w:val="clear" w:color="auto" w:fill="232525"/>
                <w:lang w:eastAsia="pt-BR"/>
              </w:rPr>
            </w:rPrChange>
          </w:rPr>
          <w:t xml:space="preserve">class </w:t>
        </w:r>
        <w:proofErr w:type="spellStart"/>
        <w:r w:rsidRPr="006D241F">
          <w:rPr>
            <w:rFonts w:ascii="Courier New" w:eastAsia="Times New Roman" w:hAnsi="Courier New" w:cs="Courier New"/>
            <w:color w:val="A9B7C6"/>
            <w:sz w:val="20"/>
            <w:szCs w:val="20"/>
            <w:shd w:val="clear" w:color="auto" w:fill="232525"/>
            <w:lang w:val="en-US" w:eastAsia="pt-BR"/>
            <w:rPrChange w:id="1669" w:author="Ryan Lemos" w:date="2019-05-22T10:18:00Z">
              <w:rPr>
                <w:rFonts w:ascii="Courier New" w:eastAsia="Times New Roman" w:hAnsi="Courier New" w:cs="Courier New"/>
                <w:color w:val="A9B7C6"/>
                <w:sz w:val="20"/>
                <w:szCs w:val="20"/>
                <w:shd w:val="clear" w:color="auto" w:fill="232525"/>
                <w:lang w:eastAsia="pt-BR"/>
              </w:rPr>
            </w:rPrChange>
          </w:rPr>
          <w:t>UserTest</w:t>
        </w:r>
        <w:proofErr w:type="spellEnd"/>
        <w:r w:rsidRPr="006D241F">
          <w:rPr>
            <w:rFonts w:ascii="Courier New" w:eastAsia="Times New Roman" w:hAnsi="Courier New" w:cs="Courier New"/>
            <w:color w:val="A9B7C6"/>
            <w:sz w:val="20"/>
            <w:szCs w:val="20"/>
            <w:shd w:val="clear" w:color="auto" w:fill="232525"/>
            <w:lang w:val="en-US" w:eastAsia="pt-BR"/>
            <w:rPrChange w:id="1670"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b/>
            <w:bCs/>
            <w:color w:val="CC7832"/>
            <w:sz w:val="20"/>
            <w:szCs w:val="20"/>
            <w:shd w:val="clear" w:color="auto" w:fill="232525"/>
            <w:lang w:val="en-US" w:eastAsia="pt-BR"/>
            <w:rPrChange w:id="1671" w:author="Ryan Lemos" w:date="2019-05-22T10:18:00Z">
              <w:rPr>
                <w:rFonts w:ascii="Courier New" w:eastAsia="Times New Roman" w:hAnsi="Courier New" w:cs="Courier New"/>
                <w:b/>
                <w:bCs/>
                <w:color w:val="CC7832"/>
                <w:sz w:val="20"/>
                <w:szCs w:val="20"/>
                <w:shd w:val="clear" w:color="auto" w:fill="232525"/>
                <w:lang w:eastAsia="pt-BR"/>
              </w:rPr>
            </w:rPrChange>
          </w:rPr>
          <w:t xml:space="preserve">extends </w:t>
        </w:r>
        <w:proofErr w:type="spellStart"/>
        <w:r w:rsidRPr="006D241F">
          <w:rPr>
            <w:rFonts w:ascii="Courier New" w:eastAsia="Times New Roman" w:hAnsi="Courier New" w:cs="Courier New"/>
            <w:color w:val="A9B7C6"/>
            <w:sz w:val="20"/>
            <w:szCs w:val="20"/>
            <w:shd w:val="clear" w:color="auto" w:fill="232525"/>
            <w:lang w:val="en-US" w:eastAsia="pt-BR"/>
            <w:rPrChange w:id="1672" w:author="Ryan Lemos" w:date="2019-05-22T10:18:00Z">
              <w:rPr>
                <w:rFonts w:ascii="Courier New" w:eastAsia="Times New Roman" w:hAnsi="Courier New" w:cs="Courier New"/>
                <w:color w:val="A9B7C6"/>
                <w:sz w:val="20"/>
                <w:szCs w:val="20"/>
                <w:shd w:val="clear" w:color="auto" w:fill="232525"/>
                <w:lang w:eastAsia="pt-BR"/>
              </w:rPr>
            </w:rPrChange>
          </w:rPr>
          <w:t>TestCase</w:t>
        </w:r>
        <w:proofErr w:type="spellEnd"/>
        <w:r w:rsidRPr="006D241F">
          <w:rPr>
            <w:rFonts w:ascii="Courier New" w:eastAsia="Times New Roman" w:hAnsi="Courier New" w:cs="Courier New"/>
            <w:color w:val="A9B7C6"/>
            <w:sz w:val="20"/>
            <w:szCs w:val="20"/>
            <w:shd w:val="clear" w:color="auto" w:fill="232525"/>
            <w:lang w:val="en-US" w:eastAsia="pt-BR"/>
            <w:rPrChange w:id="1673"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674" w:author="Ryan Lemos" w:date="2019-05-22T10:18:00Z">
              <w:rPr>
                <w:rFonts w:ascii="Courier New" w:eastAsia="Times New Roman" w:hAnsi="Courier New" w:cs="Courier New"/>
                <w:color w:val="A9B7C6"/>
                <w:sz w:val="20"/>
                <w:szCs w:val="20"/>
                <w:shd w:val="clear" w:color="auto" w:fill="232525"/>
                <w:lang w:eastAsia="pt-BR"/>
              </w:rPr>
            </w:rPrChange>
          </w:rPr>
          <w:br/>
          <w:t>{</w:t>
        </w:r>
        <w:r w:rsidRPr="006D241F">
          <w:rPr>
            <w:rFonts w:ascii="Courier New" w:eastAsia="Times New Roman" w:hAnsi="Courier New" w:cs="Courier New"/>
            <w:color w:val="A9B7C6"/>
            <w:sz w:val="20"/>
            <w:szCs w:val="20"/>
            <w:shd w:val="clear" w:color="auto" w:fill="232525"/>
            <w:lang w:val="en-US" w:eastAsia="pt-BR"/>
            <w:rPrChange w:id="1675"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76"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proofErr w:type="spellStart"/>
        <w:r w:rsidRPr="006D241F">
          <w:rPr>
            <w:rFonts w:ascii="Courier New" w:eastAsia="Times New Roman" w:hAnsi="Courier New" w:cs="Courier New"/>
            <w:color w:val="A9B7C6"/>
            <w:sz w:val="20"/>
            <w:szCs w:val="20"/>
            <w:shd w:val="clear" w:color="auto" w:fill="232525"/>
            <w:lang w:val="en-US" w:eastAsia="pt-BR"/>
            <w:rPrChange w:id="1677" w:author="Ryan Lemos" w:date="2019-05-22T10:18:00Z">
              <w:rPr>
                <w:rFonts w:ascii="Courier New" w:eastAsia="Times New Roman" w:hAnsi="Courier New" w:cs="Courier New"/>
                <w:color w:val="A9B7C6"/>
                <w:sz w:val="20"/>
                <w:szCs w:val="20"/>
                <w:shd w:val="clear" w:color="auto" w:fill="232525"/>
                <w:lang w:eastAsia="pt-BR"/>
              </w:rPr>
            </w:rPrChange>
          </w:rPr>
          <w:t>WithoutMiddleware</w:t>
        </w:r>
        <w:proofErr w:type="spellEnd"/>
        <w:r w:rsidRPr="006D241F">
          <w:rPr>
            <w:rFonts w:ascii="Courier New" w:eastAsia="Times New Roman" w:hAnsi="Courier New" w:cs="Courier New"/>
            <w:color w:val="CC7832"/>
            <w:sz w:val="20"/>
            <w:szCs w:val="20"/>
            <w:shd w:val="clear" w:color="auto" w:fill="232525"/>
            <w:lang w:val="en-US" w:eastAsia="pt-BR"/>
            <w:rPrChange w:id="167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7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80"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proofErr w:type="spellStart"/>
        <w:r w:rsidRPr="006D241F">
          <w:rPr>
            <w:rFonts w:ascii="Courier New" w:eastAsia="Times New Roman" w:hAnsi="Courier New" w:cs="Courier New"/>
            <w:color w:val="A9B7C6"/>
            <w:sz w:val="20"/>
            <w:szCs w:val="20"/>
            <w:shd w:val="clear" w:color="auto" w:fill="232525"/>
            <w:lang w:val="en-US" w:eastAsia="pt-BR"/>
            <w:rPrChange w:id="1681" w:author="Ryan Lemos" w:date="2019-05-22T10:18:00Z">
              <w:rPr>
                <w:rFonts w:ascii="Courier New" w:eastAsia="Times New Roman" w:hAnsi="Courier New" w:cs="Courier New"/>
                <w:color w:val="A9B7C6"/>
                <w:sz w:val="20"/>
                <w:szCs w:val="20"/>
                <w:shd w:val="clear" w:color="auto" w:fill="232525"/>
                <w:lang w:eastAsia="pt-BR"/>
              </w:rPr>
            </w:rPrChange>
          </w:rPr>
          <w:t>DatabaseMigrations</w:t>
        </w:r>
        <w:proofErr w:type="spellEnd"/>
        <w:r w:rsidRPr="006D241F">
          <w:rPr>
            <w:rFonts w:ascii="Courier New" w:eastAsia="Times New Roman" w:hAnsi="Courier New" w:cs="Courier New"/>
            <w:color w:val="CC7832"/>
            <w:sz w:val="20"/>
            <w:szCs w:val="20"/>
            <w:shd w:val="clear" w:color="auto" w:fill="232525"/>
            <w:lang w:val="en-US" w:eastAsia="pt-BR"/>
            <w:rPrChange w:id="1682"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83"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84" w:author="Ryan Lemos" w:date="2019-05-22T10:18:00Z">
              <w:rPr>
                <w:rFonts w:ascii="Courier New" w:eastAsia="Times New Roman" w:hAnsi="Courier New" w:cs="Courier New"/>
                <w:b/>
                <w:bCs/>
                <w:color w:val="CC7832"/>
                <w:sz w:val="20"/>
                <w:szCs w:val="20"/>
                <w:shd w:val="clear" w:color="auto" w:fill="232525"/>
                <w:lang w:eastAsia="pt-BR"/>
              </w:rPr>
            </w:rPrChange>
          </w:rPr>
          <w:t xml:space="preserve">private </w:t>
        </w:r>
        <w:r w:rsidRPr="006D241F">
          <w:rPr>
            <w:rFonts w:ascii="Courier New" w:eastAsia="Times New Roman" w:hAnsi="Courier New" w:cs="Courier New"/>
            <w:color w:val="9876AA"/>
            <w:sz w:val="20"/>
            <w:szCs w:val="20"/>
            <w:shd w:val="clear" w:color="auto" w:fill="232525"/>
            <w:lang w:val="en-US" w:eastAsia="pt-BR"/>
            <w:rPrChange w:id="1685" w:author="Ryan Lemos" w:date="2019-05-22T10:18:00Z">
              <w:rPr>
                <w:rFonts w:ascii="Courier New" w:eastAsia="Times New Roman" w:hAnsi="Courier New" w:cs="Courier New"/>
                <w:color w:val="9876AA"/>
                <w:sz w:val="20"/>
                <w:szCs w:val="20"/>
                <w:shd w:val="clear" w:color="auto" w:fill="232525"/>
                <w:lang w:eastAsia="pt-BR"/>
              </w:rPr>
            </w:rPrChange>
          </w:rPr>
          <w:t>$header</w:t>
        </w:r>
        <w:r w:rsidRPr="006D241F">
          <w:rPr>
            <w:rFonts w:ascii="Courier New" w:eastAsia="Times New Roman" w:hAnsi="Courier New" w:cs="Courier New"/>
            <w:color w:val="CC7832"/>
            <w:sz w:val="20"/>
            <w:szCs w:val="20"/>
            <w:shd w:val="clear" w:color="auto" w:fill="232525"/>
            <w:lang w:val="en-US" w:eastAsia="pt-BR"/>
            <w:rPrChange w:id="168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87"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688"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89"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proofErr w:type="spellStart"/>
        <w:r w:rsidRPr="006D241F">
          <w:rPr>
            <w:rFonts w:ascii="Courier New" w:eastAsia="Times New Roman" w:hAnsi="Courier New" w:cs="Courier New"/>
            <w:color w:val="FFC66D"/>
            <w:sz w:val="20"/>
            <w:szCs w:val="20"/>
            <w:shd w:val="clear" w:color="auto" w:fill="232525"/>
            <w:lang w:val="en-US" w:eastAsia="pt-BR"/>
            <w:rPrChange w:id="1690" w:author="Ryan Lemos" w:date="2019-05-22T10:18:00Z">
              <w:rPr>
                <w:rFonts w:ascii="Courier New" w:eastAsia="Times New Roman" w:hAnsi="Courier New" w:cs="Courier New"/>
                <w:color w:val="FFC66D"/>
                <w:sz w:val="20"/>
                <w:szCs w:val="20"/>
                <w:shd w:val="clear" w:color="auto" w:fill="232525"/>
                <w:lang w:eastAsia="pt-BR"/>
              </w:rPr>
            </w:rPrChange>
          </w:rPr>
          <w:t>setUp</w:t>
        </w:r>
        <w:proofErr w:type="spellEnd"/>
        <w:r w:rsidRPr="006D241F">
          <w:rPr>
            <w:rFonts w:ascii="Courier New" w:eastAsia="Times New Roman" w:hAnsi="Courier New" w:cs="Courier New"/>
            <w:color w:val="A9B7C6"/>
            <w:sz w:val="20"/>
            <w:szCs w:val="20"/>
            <w:shd w:val="clear" w:color="auto" w:fill="232525"/>
            <w:lang w:val="en-US" w:eastAsia="pt-BR"/>
            <w:rPrChange w:id="169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692"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693"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94" w:author="Ryan Lemos" w:date="2019-05-22T10:18:00Z">
              <w:rPr>
                <w:rFonts w:ascii="Courier New" w:eastAsia="Times New Roman" w:hAnsi="Courier New" w:cs="Courier New"/>
                <w:b/>
                <w:bCs/>
                <w:color w:val="CC7832"/>
                <w:sz w:val="20"/>
                <w:szCs w:val="20"/>
                <w:shd w:val="clear" w:color="auto" w:fill="232525"/>
                <w:lang w:eastAsia="pt-BR"/>
              </w:rPr>
            </w:rPrChange>
          </w:rPr>
          <w:t>parent</w:t>
        </w:r>
        <w:r w:rsidRPr="006D241F">
          <w:rPr>
            <w:rFonts w:ascii="Courier New" w:eastAsia="Times New Roman" w:hAnsi="Courier New" w:cs="Courier New"/>
            <w:color w:val="A9B7C6"/>
            <w:sz w:val="20"/>
            <w:szCs w:val="20"/>
            <w:shd w:val="clear" w:color="auto" w:fill="232525"/>
            <w:lang w:val="en-US" w:eastAsia="pt-BR"/>
            <w:rPrChange w:id="1695" w:author="Ryan Lemos" w:date="2019-05-22T10:18:00Z">
              <w:rPr>
                <w:rFonts w:ascii="Courier New" w:eastAsia="Times New Roman" w:hAnsi="Courier New" w:cs="Courier New"/>
                <w:color w:val="A9B7C6"/>
                <w:sz w:val="20"/>
                <w:szCs w:val="20"/>
                <w:shd w:val="clear" w:color="auto" w:fill="232525"/>
                <w:lang w:eastAsia="pt-BR"/>
              </w:rPr>
            </w:rPrChange>
          </w:rPr>
          <w:t>::</w:t>
        </w:r>
        <w:proofErr w:type="spellStart"/>
        <w:r w:rsidRPr="006D241F">
          <w:rPr>
            <w:rFonts w:ascii="Courier New" w:eastAsia="Times New Roman" w:hAnsi="Courier New" w:cs="Courier New"/>
            <w:i/>
            <w:iCs/>
            <w:color w:val="FFC66D"/>
            <w:sz w:val="20"/>
            <w:szCs w:val="20"/>
            <w:shd w:val="clear" w:color="auto" w:fill="232525"/>
            <w:lang w:val="en-US" w:eastAsia="pt-BR"/>
            <w:rPrChange w:id="1696" w:author="Ryan Lemos" w:date="2019-05-22T10:18:00Z">
              <w:rPr>
                <w:rFonts w:ascii="Courier New" w:eastAsia="Times New Roman" w:hAnsi="Courier New" w:cs="Courier New"/>
                <w:i/>
                <w:iCs/>
                <w:color w:val="FFC66D"/>
                <w:sz w:val="20"/>
                <w:szCs w:val="20"/>
                <w:shd w:val="clear" w:color="auto" w:fill="232525"/>
                <w:lang w:eastAsia="pt-BR"/>
              </w:rPr>
            </w:rPrChange>
          </w:rPr>
          <w:t>setUp</w:t>
        </w:r>
        <w:proofErr w:type="spellEnd"/>
        <w:r w:rsidRPr="006D241F">
          <w:rPr>
            <w:rFonts w:ascii="Courier New" w:eastAsia="Times New Roman" w:hAnsi="Courier New" w:cs="Courier New"/>
            <w:color w:val="A9B7C6"/>
            <w:sz w:val="20"/>
            <w:szCs w:val="20"/>
            <w:shd w:val="clear" w:color="auto" w:fill="232525"/>
            <w:lang w:val="en-US" w:eastAsia="pt-BR"/>
            <w:rPrChange w:id="169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00"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0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02" w:author="Ryan Lemos" w:date="2019-05-22T10:18:00Z">
              <w:rPr>
                <w:rFonts w:ascii="Courier New" w:eastAsia="Times New Roman" w:hAnsi="Courier New" w:cs="Courier New"/>
                <w:color w:val="FFC66D"/>
                <w:sz w:val="20"/>
                <w:szCs w:val="20"/>
                <w:shd w:val="clear" w:color="auto" w:fill="232525"/>
                <w:lang w:eastAsia="pt-BR"/>
              </w:rPr>
            </w:rPrChange>
          </w:rPr>
          <w:t>artisan</w:t>
        </w:r>
        <w:r w:rsidRPr="006D241F">
          <w:rPr>
            <w:rFonts w:ascii="Courier New" w:eastAsia="Times New Roman" w:hAnsi="Courier New" w:cs="Courier New"/>
            <w:color w:val="A9B7C6"/>
            <w:sz w:val="20"/>
            <w:szCs w:val="20"/>
            <w:shd w:val="clear" w:color="auto" w:fill="232525"/>
            <w:lang w:val="en-US" w:eastAsia="pt-BR"/>
            <w:rPrChange w:id="170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04"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05" w:author="Ryan Lemos" w:date="2019-05-22T10:18:00Z">
              <w:rPr>
                <w:rFonts w:ascii="Courier New" w:eastAsia="Times New Roman" w:hAnsi="Courier New" w:cs="Courier New"/>
                <w:color w:val="6A8759"/>
                <w:sz w:val="20"/>
                <w:szCs w:val="20"/>
                <w:shd w:val="clear" w:color="auto" w:fill="232525"/>
                <w:lang w:eastAsia="pt-BR"/>
              </w:rPr>
            </w:rPrChange>
          </w:rPr>
          <w:t>db:seed</w:t>
        </w:r>
        <w:proofErr w:type="spellEnd"/>
        <w:r w:rsidRPr="006D241F">
          <w:rPr>
            <w:rFonts w:ascii="Courier New" w:eastAsia="Times New Roman" w:hAnsi="Courier New" w:cs="Courier New"/>
            <w:color w:val="6A8759"/>
            <w:sz w:val="20"/>
            <w:szCs w:val="20"/>
            <w:shd w:val="clear" w:color="auto" w:fill="232525"/>
            <w:lang w:val="en-US" w:eastAsia="pt-BR"/>
            <w:rPrChange w:id="1706"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0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0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0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10" w:author="Ryan Lemos" w:date="2019-05-22T10:18:00Z">
              <w:rPr>
                <w:rFonts w:ascii="Courier New" w:eastAsia="Times New Roman" w:hAnsi="Courier New" w:cs="Courier New"/>
                <w:color w:val="9876AA"/>
                <w:sz w:val="20"/>
                <w:szCs w:val="20"/>
                <w:shd w:val="clear" w:color="auto" w:fill="232525"/>
                <w:lang w:eastAsia="pt-BR"/>
              </w:rPr>
            </w:rPrChange>
          </w:rPr>
          <w:t xml:space="preserve">$login </w:t>
        </w:r>
        <w:r w:rsidRPr="006D241F">
          <w:rPr>
            <w:rFonts w:ascii="Courier New" w:eastAsia="Times New Roman" w:hAnsi="Courier New" w:cs="Courier New"/>
            <w:color w:val="A9B7C6"/>
            <w:sz w:val="20"/>
            <w:szCs w:val="20"/>
            <w:shd w:val="clear" w:color="auto" w:fill="232525"/>
            <w:lang w:val="en-US" w:eastAsia="pt-BR"/>
            <w:rPrChange w:id="1711"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12"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13"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14"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1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16" w:author="Ryan Lemos" w:date="2019-05-22T10:18:00Z">
              <w:rPr>
                <w:rFonts w:ascii="Courier New" w:eastAsia="Times New Roman" w:hAnsi="Courier New" w:cs="Courier New"/>
                <w:color w:val="6A8759"/>
                <w:sz w:val="20"/>
                <w:szCs w:val="20"/>
                <w:shd w:val="clear" w:color="auto" w:fill="232525"/>
                <w:lang w:eastAsia="pt-BR"/>
              </w:rPr>
            </w:rPrChange>
          </w:rPr>
          <w:t>'POST'</w:t>
        </w:r>
        <w:r w:rsidRPr="006D241F">
          <w:rPr>
            <w:rFonts w:ascii="Courier New" w:eastAsia="Times New Roman" w:hAnsi="Courier New" w:cs="Courier New"/>
            <w:color w:val="CC7832"/>
            <w:sz w:val="20"/>
            <w:szCs w:val="20"/>
            <w:shd w:val="clear" w:color="auto" w:fill="232525"/>
            <w:lang w:val="en-US" w:eastAsia="pt-BR"/>
            <w:rPrChange w:id="1717"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18"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19"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20" w:author="Ryan Lemos" w:date="2019-05-22T10:18:00Z">
              <w:rPr>
                <w:rFonts w:ascii="Courier New" w:eastAsia="Times New Roman" w:hAnsi="Courier New" w:cs="Courier New"/>
                <w:color w:val="6A8759"/>
                <w:sz w:val="20"/>
                <w:szCs w:val="20"/>
                <w:shd w:val="clear" w:color="auto" w:fill="232525"/>
                <w:lang w:eastAsia="pt-BR"/>
              </w:rPr>
            </w:rPrChange>
          </w:rPr>
          <w:t>auth.login_for_tests</w:t>
        </w:r>
        <w:proofErr w:type="spellEnd"/>
        <w:r w:rsidRPr="006D241F">
          <w:rPr>
            <w:rFonts w:ascii="Courier New" w:eastAsia="Times New Roman" w:hAnsi="Courier New" w:cs="Courier New"/>
            <w:color w:val="6A8759"/>
            <w:sz w:val="20"/>
            <w:szCs w:val="20"/>
            <w:shd w:val="clear" w:color="auto" w:fill="232525"/>
            <w:lang w:val="en-US" w:eastAsia="pt-BR"/>
            <w:rPrChange w:id="1721"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2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23"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2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25"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726"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27"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28" w:author="Ryan Lemos" w:date="2019-05-22T10:18:00Z">
              <w:rPr>
                <w:rFonts w:ascii="Courier New" w:eastAsia="Times New Roman" w:hAnsi="Courier New" w:cs="Courier New"/>
                <w:color w:val="6A8759"/>
                <w:sz w:val="20"/>
                <w:szCs w:val="20"/>
                <w:shd w:val="clear" w:color="auto" w:fill="232525"/>
                <w:lang w:eastAsia="pt-BR"/>
              </w:rPr>
            </w:rPrChange>
          </w:rPr>
          <w:t>teresinhag</w:t>
        </w:r>
        <w:proofErr w:type="spellEnd"/>
        <w:r w:rsidRPr="006D241F">
          <w:rPr>
            <w:rFonts w:ascii="Courier New" w:eastAsia="Times New Roman" w:hAnsi="Courier New" w:cs="Courier New"/>
            <w:color w:val="6A8759"/>
            <w:sz w:val="20"/>
            <w:szCs w:val="20"/>
            <w:shd w:val="clear" w:color="auto" w:fill="232525"/>
            <w:lang w:val="en-US" w:eastAsia="pt-BR"/>
            <w:rPrChange w:id="1729"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0"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31" w:author="Ryan Lemos" w:date="2019-05-22T10:18:00Z">
              <w:rPr>
                <w:rFonts w:ascii="Courier New" w:eastAsia="Times New Roman" w:hAnsi="Courier New" w:cs="Courier New"/>
                <w:color w:val="6A8759"/>
                <w:sz w:val="20"/>
                <w:szCs w:val="20"/>
                <w:shd w:val="clear" w:color="auto" w:fill="232525"/>
                <w:lang w:eastAsia="pt-BR"/>
              </w:rPr>
            </w:rPrChange>
          </w:rPr>
          <w:t>'password'</w:t>
        </w:r>
        <w:r w:rsidRPr="006D241F">
          <w:rPr>
            <w:rFonts w:ascii="Courier New" w:eastAsia="Times New Roman" w:hAnsi="Courier New" w:cs="Courier New"/>
            <w:color w:val="A9B7C6"/>
            <w:sz w:val="20"/>
            <w:szCs w:val="20"/>
            <w:shd w:val="clear" w:color="auto" w:fill="232525"/>
            <w:lang w:val="en-US" w:eastAsia="pt-BR"/>
            <w:rPrChange w:id="1732"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33"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A9B7C6"/>
            <w:sz w:val="20"/>
            <w:szCs w:val="20"/>
            <w:shd w:val="clear" w:color="auto" w:fill="232525"/>
            <w:lang w:val="en-US" w:eastAsia="pt-BR"/>
            <w:rPrChange w:id="173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5"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6"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73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38"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3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9876AA"/>
            <w:sz w:val="20"/>
            <w:szCs w:val="20"/>
            <w:shd w:val="clear" w:color="auto" w:fill="232525"/>
            <w:lang w:val="en-US" w:eastAsia="pt-BR"/>
            <w:rPrChange w:id="1740" w:author="Ryan Lemos" w:date="2019-05-22T10:18:00Z">
              <w:rPr>
                <w:rFonts w:ascii="Courier New" w:eastAsia="Times New Roman" w:hAnsi="Courier New" w:cs="Courier New"/>
                <w:color w:val="9876AA"/>
                <w:sz w:val="20"/>
                <w:szCs w:val="20"/>
                <w:shd w:val="clear" w:color="auto" w:fill="232525"/>
                <w:lang w:eastAsia="pt-BR"/>
              </w:rPr>
            </w:rPrChange>
          </w:rPr>
          <w:t xml:space="preserve">header </w:t>
        </w:r>
        <w:r w:rsidRPr="006D241F">
          <w:rPr>
            <w:rFonts w:ascii="Courier New" w:eastAsia="Times New Roman" w:hAnsi="Courier New" w:cs="Courier New"/>
            <w:color w:val="A9B7C6"/>
            <w:sz w:val="20"/>
            <w:szCs w:val="20"/>
            <w:shd w:val="clear" w:color="auto" w:fill="232525"/>
            <w:lang w:val="en-US" w:eastAsia="pt-BR"/>
            <w:rPrChange w:id="1741" w:author="Ryan Lemos" w:date="2019-05-22T10:18:00Z">
              <w:rPr>
                <w:rFonts w:ascii="Courier New" w:eastAsia="Times New Roman" w:hAnsi="Courier New" w:cs="Courier New"/>
                <w:color w:val="A9B7C6"/>
                <w:sz w:val="20"/>
                <w:szCs w:val="20"/>
                <w:shd w:val="clear" w:color="auto" w:fill="232525"/>
                <w:lang w:eastAsia="pt-BR"/>
              </w:rPr>
            </w:rPrChange>
          </w:rPr>
          <w:t>= [</w:t>
        </w:r>
        <w:r w:rsidRPr="006D241F">
          <w:rPr>
            <w:rFonts w:ascii="Courier New" w:eastAsia="Times New Roman" w:hAnsi="Courier New" w:cs="Courier New"/>
            <w:color w:val="6A8759"/>
            <w:sz w:val="20"/>
            <w:szCs w:val="20"/>
            <w:shd w:val="clear" w:color="auto" w:fill="232525"/>
            <w:lang w:val="en-US" w:eastAsia="pt-BR"/>
            <w:rPrChange w:id="1742" w:author="Ryan Lemos" w:date="2019-05-22T10:18:00Z">
              <w:rPr>
                <w:rFonts w:ascii="Courier New" w:eastAsia="Times New Roman" w:hAnsi="Courier New" w:cs="Courier New"/>
                <w:color w:val="6A8759"/>
                <w:sz w:val="20"/>
                <w:szCs w:val="20"/>
                <w:shd w:val="clear" w:color="auto" w:fill="232525"/>
                <w:lang w:eastAsia="pt-BR"/>
              </w:rPr>
            </w:rPrChange>
          </w:rPr>
          <w:t>'Authorization'</w:t>
        </w:r>
        <w:r w:rsidRPr="006D241F">
          <w:rPr>
            <w:rFonts w:ascii="Courier New" w:eastAsia="Times New Roman" w:hAnsi="Courier New" w:cs="Courier New"/>
            <w:color w:val="A9B7C6"/>
            <w:sz w:val="20"/>
            <w:szCs w:val="20"/>
            <w:shd w:val="clear" w:color="auto" w:fill="232525"/>
            <w:lang w:val="en-US" w:eastAsia="pt-BR"/>
            <w:rPrChange w:id="1743"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44" w:author="Ryan Lemos" w:date="2019-05-22T10:18:00Z">
              <w:rPr>
                <w:rFonts w:ascii="Courier New" w:eastAsia="Times New Roman" w:hAnsi="Courier New" w:cs="Courier New"/>
                <w:color w:val="6A8759"/>
                <w:sz w:val="20"/>
                <w:szCs w:val="20"/>
                <w:shd w:val="clear" w:color="auto" w:fill="232525"/>
                <w:lang w:eastAsia="pt-BR"/>
              </w:rPr>
            </w:rPrChange>
          </w:rPr>
          <w:t xml:space="preserve">"Bearer </w:t>
        </w:r>
        <w:r w:rsidRPr="006D241F">
          <w:rPr>
            <w:rFonts w:ascii="Courier New" w:eastAsia="Times New Roman" w:hAnsi="Courier New" w:cs="Courier New"/>
            <w:color w:val="A9B7C6"/>
            <w:sz w:val="20"/>
            <w:szCs w:val="20"/>
            <w:shd w:val="clear" w:color="auto" w:fill="232525"/>
            <w:lang w:val="en-US" w:eastAsia="pt-BR"/>
            <w:rPrChange w:id="174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9876AA"/>
            <w:sz w:val="20"/>
            <w:szCs w:val="20"/>
            <w:shd w:val="clear" w:color="auto" w:fill="232525"/>
            <w:lang w:val="en-US" w:eastAsia="pt-BR"/>
            <w:rPrChange w:id="1746" w:author="Ryan Lemos" w:date="2019-05-22T10:18:00Z">
              <w:rPr>
                <w:rFonts w:ascii="Courier New" w:eastAsia="Times New Roman" w:hAnsi="Courier New" w:cs="Courier New"/>
                <w:color w:val="9876AA"/>
                <w:sz w:val="20"/>
                <w:szCs w:val="20"/>
                <w:shd w:val="clear" w:color="auto" w:fill="232525"/>
                <w:lang w:eastAsia="pt-BR"/>
              </w:rPr>
            </w:rPrChange>
          </w:rPr>
          <w:t>$login</w:t>
        </w:r>
        <w:r w:rsidRPr="006D241F">
          <w:rPr>
            <w:rFonts w:ascii="Courier New" w:eastAsia="Times New Roman" w:hAnsi="Courier New" w:cs="Courier New"/>
            <w:color w:val="A9B7C6"/>
            <w:sz w:val="20"/>
            <w:szCs w:val="20"/>
            <w:shd w:val="clear" w:color="auto" w:fill="232525"/>
            <w:lang w:val="en-US" w:eastAsia="pt-BR"/>
            <w:rPrChange w:id="1747"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48"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4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50" w:author="Ryan Lemos" w:date="2019-05-22T10:18:00Z">
              <w:rPr>
                <w:rFonts w:ascii="Courier New" w:eastAsia="Times New Roman" w:hAnsi="Courier New" w:cs="Courier New"/>
                <w:color w:val="6A8759"/>
                <w:sz w:val="20"/>
                <w:szCs w:val="20"/>
                <w:shd w:val="clear" w:color="auto" w:fill="232525"/>
                <w:lang w:eastAsia="pt-BR"/>
              </w:rPr>
            </w:rPrChange>
          </w:rPr>
          <w:t>'token'</w:t>
        </w:r>
        <w:r w:rsidRPr="006D241F">
          <w:rPr>
            <w:rFonts w:ascii="Courier New" w:eastAsia="Times New Roman" w:hAnsi="Courier New" w:cs="Courier New"/>
            <w:color w:val="A9B7C6"/>
            <w:sz w:val="20"/>
            <w:szCs w:val="20"/>
            <w:shd w:val="clear" w:color="auto" w:fill="232525"/>
            <w:lang w:val="en-US" w:eastAsia="pt-BR"/>
            <w:rPrChange w:id="175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52"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5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54"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55"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5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57"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58"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59"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60" w:author="Ryan Lemos" w:date="2019-05-22T10:18:00Z">
              <w:rPr>
                <w:rFonts w:ascii="Courier New" w:eastAsia="Times New Roman" w:hAnsi="Courier New" w:cs="Courier New"/>
                <w:color w:val="A9B7C6"/>
                <w:sz w:val="20"/>
                <w:szCs w:val="20"/>
                <w:shd w:val="clear" w:color="auto" w:fill="232525"/>
                <w:lang w:eastAsia="pt-BR"/>
              </w:rPr>
            </w:rPrChange>
          </w:rPr>
          <w:lastRenderedPageBreak/>
          <w:t xml:space="preserve">    </w:t>
        </w:r>
        <w:r w:rsidRPr="006D241F">
          <w:rPr>
            <w:rFonts w:ascii="Courier New" w:eastAsia="Times New Roman" w:hAnsi="Courier New" w:cs="Courier New"/>
            <w:b/>
            <w:bCs/>
            <w:color w:val="CC7832"/>
            <w:sz w:val="20"/>
            <w:szCs w:val="20"/>
            <w:shd w:val="clear" w:color="auto" w:fill="232525"/>
            <w:lang w:val="en-US" w:eastAsia="pt-BR"/>
            <w:rPrChange w:id="1761"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proofErr w:type="spellStart"/>
        <w:r w:rsidRPr="006D241F">
          <w:rPr>
            <w:rFonts w:ascii="Courier New" w:eastAsia="Times New Roman" w:hAnsi="Courier New" w:cs="Courier New"/>
            <w:color w:val="FFC66D"/>
            <w:sz w:val="20"/>
            <w:szCs w:val="20"/>
            <w:shd w:val="clear" w:color="auto" w:fill="232525"/>
            <w:lang w:val="en-US" w:eastAsia="pt-BR"/>
            <w:rPrChange w:id="1762" w:author="Ryan Lemos" w:date="2019-05-22T10:18:00Z">
              <w:rPr>
                <w:rFonts w:ascii="Courier New" w:eastAsia="Times New Roman" w:hAnsi="Courier New" w:cs="Courier New"/>
                <w:color w:val="FFC66D"/>
                <w:sz w:val="20"/>
                <w:szCs w:val="20"/>
                <w:shd w:val="clear" w:color="auto" w:fill="232525"/>
                <w:lang w:eastAsia="pt-BR"/>
              </w:rPr>
            </w:rPrChange>
          </w:rPr>
          <w:t>testStore</w:t>
        </w:r>
        <w:proofErr w:type="spellEnd"/>
        <w:r w:rsidRPr="006D241F">
          <w:rPr>
            <w:rFonts w:ascii="Courier New" w:eastAsia="Times New Roman" w:hAnsi="Courier New" w:cs="Courier New"/>
            <w:color w:val="A9B7C6"/>
            <w:sz w:val="20"/>
            <w:szCs w:val="20"/>
            <w:shd w:val="clear" w:color="auto" w:fill="232525"/>
            <w:lang w:val="en-US" w:eastAsia="pt-BR"/>
            <w:rPrChange w:id="176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64"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65"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66"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ins>
      <w:ins w:id="1767" w:author="Ryan Lemos" w:date="2019-02-25T09:27:00Z">
        <w:r w:rsidR="005A6F0E" w:rsidRPr="006D241F">
          <w:rPr>
            <w:rFonts w:ascii="Courier New" w:eastAsia="Times New Roman" w:hAnsi="Courier New" w:cs="Courier New"/>
            <w:color w:val="808080"/>
            <w:sz w:val="20"/>
            <w:szCs w:val="20"/>
            <w:shd w:val="clear" w:color="auto" w:fill="232525"/>
            <w:lang w:val="en-US" w:eastAsia="pt-BR"/>
            <w:rPrChange w:id="1768" w:author="Ryan Lemos" w:date="2019-05-22T10:18:00Z">
              <w:rPr>
                <w:rFonts w:ascii="Courier New" w:eastAsia="Times New Roman" w:hAnsi="Courier New" w:cs="Courier New"/>
                <w:color w:val="808080"/>
                <w:sz w:val="20"/>
                <w:szCs w:val="20"/>
                <w:shd w:val="clear" w:color="auto" w:fill="232525"/>
                <w:lang w:eastAsia="pt-BR"/>
              </w:rPr>
            </w:rPrChange>
          </w:rPr>
          <w:t xml:space="preserve"> </w:t>
        </w:r>
      </w:ins>
      <w:ins w:id="1769" w:author="Ryan Lemos" w:date="2019-02-25T09:22:00Z">
        <w:r w:rsidRPr="006D241F">
          <w:rPr>
            <w:rFonts w:ascii="Courier New" w:eastAsia="Times New Roman" w:hAnsi="Courier New" w:cs="Courier New"/>
            <w:color w:val="808080"/>
            <w:sz w:val="20"/>
            <w:szCs w:val="20"/>
            <w:shd w:val="clear" w:color="auto" w:fill="232525"/>
            <w:lang w:val="en-US" w:eastAsia="pt-BR"/>
            <w:rPrChange w:id="1770" w:author="Ryan Lemos" w:date="2019-05-22T10:18:00Z">
              <w:rPr>
                <w:rFonts w:ascii="Courier New" w:eastAsia="Times New Roman" w:hAnsi="Courier New" w:cs="Courier New"/>
                <w:color w:val="808080"/>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71" w:author="Ryan Lemos" w:date="2019-05-22T10:18:00Z">
              <w:rPr>
                <w:rFonts w:ascii="Courier New" w:eastAsia="Times New Roman" w:hAnsi="Courier New" w:cs="Courier New"/>
                <w:color w:val="9876AA"/>
                <w:sz w:val="20"/>
                <w:szCs w:val="20"/>
                <w:shd w:val="clear" w:color="auto" w:fill="232525"/>
                <w:lang w:eastAsia="pt-BR"/>
              </w:rPr>
            </w:rPrChange>
          </w:rPr>
          <w:t xml:space="preserve">$response </w:t>
        </w:r>
        <w:r w:rsidRPr="006D241F">
          <w:rPr>
            <w:rFonts w:ascii="Courier New" w:eastAsia="Times New Roman" w:hAnsi="Courier New" w:cs="Courier New"/>
            <w:color w:val="A9B7C6"/>
            <w:sz w:val="20"/>
            <w:szCs w:val="20"/>
            <w:shd w:val="clear" w:color="auto" w:fill="232525"/>
            <w:lang w:val="en-US" w:eastAsia="pt-BR"/>
            <w:rPrChange w:id="1772"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73"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74"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775" w:author="Ryan Lemos" w:date="2019-05-22T10:18:00Z">
              <w:rPr>
                <w:rFonts w:ascii="Courier New" w:eastAsia="Times New Roman" w:hAnsi="Courier New" w:cs="Courier New"/>
                <w:color w:val="FFC66D"/>
                <w:sz w:val="20"/>
                <w:szCs w:val="20"/>
                <w:shd w:val="clear" w:color="auto" w:fill="232525"/>
                <w:lang w:eastAsia="pt-BR"/>
              </w:rPr>
            </w:rPrChange>
          </w:rPr>
          <w:t>postJson</w:t>
        </w:r>
        <w:proofErr w:type="spellEnd"/>
        <w:r w:rsidRPr="006D241F">
          <w:rPr>
            <w:rFonts w:ascii="Courier New" w:eastAsia="Times New Roman" w:hAnsi="Courier New" w:cs="Courier New"/>
            <w:color w:val="A9B7C6"/>
            <w:sz w:val="20"/>
            <w:szCs w:val="20"/>
            <w:shd w:val="clear" w:color="auto" w:fill="232525"/>
            <w:lang w:val="en-US" w:eastAsia="pt-BR"/>
            <w:rPrChange w:id="1776"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77"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78" w:author="Ryan Lemos" w:date="2019-05-22T10:18:00Z">
              <w:rPr>
                <w:rFonts w:ascii="Courier New" w:eastAsia="Times New Roman" w:hAnsi="Courier New" w:cs="Courier New"/>
                <w:color w:val="6A8759"/>
                <w:sz w:val="20"/>
                <w:szCs w:val="20"/>
                <w:shd w:val="clear" w:color="auto" w:fill="232525"/>
                <w:lang w:eastAsia="pt-BR"/>
              </w:rPr>
            </w:rPrChange>
          </w:rPr>
          <w:t>user.store</w:t>
        </w:r>
        <w:proofErr w:type="spellEnd"/>
        <w:r w:rsidRPr="006D241F">
          <w:rPr>
            <w:rFonts w:ascii="Courier New" w:eastAsia="Times New Roman" w:hAnsi="Courier New" w:cs="Courier New"/>
            <w:color w:val="6A8759"/>
            <w:sz w:val="20"/>
            <w:szCs w:val="20"/>
            <w:shd w:val="clear" w:color="auto" w:fill="232525"/>
            <w:lang w:val="en-US" w:eastAsia="pt-BR"/>
            <w:rPrChange w:id="1779"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8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8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8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83"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78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85"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86"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787"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88" w:author="Ryan Lemos" w:date="2019-05-22T10:18:00Z">
              <w:rPr>
                <w:rFonts w:ascii="Courier New" w:eastAsia="Times New Roman" w:hAnsi="Courier New" w:cs="Courier New"/>
                <w:color w:val="6A8759"/>
                <w:sz w:val="20"/>
                <w:szCs w:val="20"/>
                <w:shd w:val="clear" w:color="auto" w:fill="232525"/>
                <w:lang w:eastAsia="pt-BR"/>
              </w:rPr>
            </w:rPrChange>
          </w:rPr>
          <w:t>'password</w:t>
        </w:r>
        <w:proofErr w:type="spellEnd"/>
        <w:r w:rsidRPr="006D241F">
          <w:rPr>
            <w:rFonts w:ascii="Courier New" w:eastAsia="Times New Roman" w:hAnsi="Courier New" w:cs="Courier New"/>
            <w:color w:val="6A8759"/>
            <w:sz w:val="20"/>
            <w:szCs w:val="20"/>
            <w:shd w:val="clear" w:color="auto" w:fill="232525"/>
            <w:lang w:val="en-US" w:eastAsia="pt-BR"/>
            <w:rPrChange w:id="1789"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90"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91"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CC7832"/>
            <w:sz w:val="20"/>
            <w:szCs w:val="20"/>
            <w:shd w:val="clear" w:color="auto" w:fill="232525"/>
            <w:lang w:val="en-US" w:eastAsia="pt-BR"/>
            <w:rPrChange w:id="1792"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93"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79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95"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CC7832"/>
            <w:sz w:val="20"/>
            <w:szCs w:val="20"/>
            <w:shd w:val="clear" w:color="auto" w:fill="232525"/>
            <w:lang w:val="en-US" w:eastAsia="pt-BR"/>
            <w:rPrChange w:id="1796"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97"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798" w:author="Ryan Lemos" w:date="2019-05-22T10:18:00Z">
              <w:rPr>
                <w:rFonts w:ascii="Courier New" w:eastAsia="Times New Roman" w:hAnsi="Courier New" w:cs="Courier New"/>
                <w:color w:val="6A8759"/>
                <w:sz w:val="20"/>
                <w:szCs w:val="20"/>
                <w:shd w:val="clear" w:color="auto" w:fill="232525"/>
                <w:lang w:eastAsia="pt-BR"/>
              </w:rPr>
            </w:rPrChange>
          </w:rPr>
          <w:t>role_id</w:t>
        </w:r>
        <w:proofErr w:type="spellEnd"/>
        <w:r w:rsidRPr="006D241F">
          <w:rPr>
            <w:rFonts w:ascii="Courier New" w:eastAsia="Times New Roman" w:hAnsi="Courier New" w:cs="Courier New"/>
            <w:color w:val="6A8759"/>
            <w:sz w:val="20"/>
            <w:szCs w:val="20"/>
            <w:shd w:val="clear" w:color="auto" w:fill="232525"/>
            <w:lang w:val="en-US" w:eastAsia="pt-BR"/>
            <w:rPrChange w:id="1799"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00"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01"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0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03"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0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05"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806"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07" w:author="Ryan Lemos" w:date="2019-05-22T10:18:00Z">
              <w:rPr>
                <w:rFonts w:ascii="Courier New" w:eastAsia="Times New Roman" w:hAnsi="Courier New" w:cs="Courier New"/>
                <w:color w:val="6A8759"/>
                <w:sz w:val="20"/>
                <w:szCs w:val="20"/>
                <w:shd w:val="clear" w:color="auto" w:fill="232525"/>
                <w:lang w:eastAsia="pt-BR"/>
              </w:rPr>
            </w:rPrChange>
          </w:rPr>
          <w:t xml:space="preserve">'Content-type' </w:t>
        </w:r>
        <w:r w:rsidRPr="006D241F">
          <w:rPr>
            <w:rFonts w:ascii="Courier New" w:eastAsia="Times New Roman" w:hAnsi="Courier New" w:cs="Courier New"/>
            <w:color w:val="A9B7C6"/>
            <w:sz w:val="20"/>
            <w:szCs w:val="20"/>
            <w:shd w:val="clear" w:color="auto" w:fill="232525"/>
            <w:lang w:val="en-US" w:eastAsia="pt-BR"/>
            <w:rPrChange w:id="1808" w:author="Ryan Lemos" w:date="2019-05-22T10:18:00Z">
              <w:rPr>
                <w:rFonts w:ascii="Courier New" w:eastAsia="Times New Roman" w:hAnsi="Courier New" w:cs="Courier New"/>
                <w:color w:val="A9B7C6"/>
                <w:sz w:val="20"/>
                <w:szCs w:val="20"/>
                <w:shd w:val="clear" w:color="auto" w:fill="232525"/>
                <w:lang w:eastAsia="pt-BR"/>
              </w:rPr>
            </w:rPrChange>
          </w:rPr>
          <w:t xml:space="preserve">=&gt; </w:t>
        </w:r>
        <w:r w:rsidRPr="006D241F">
          <w:rPr>
            <w:rFonts w:ascii="Courier New" w:eastAsia="Times New Roman" w:hAnsi="Courier New" w:cs="Courier New"/>
            <w:color w:val="6A8759"/>
            <w:sz w:val="20"/>
            <w:szCs w:val="20"/>
            <w:shd w:val="clear" w:color="auto" w:fill="232525"/>
            <w:lang w:val="en-US" w:eastAsia="pt-BR"/>
            <w:rPrChange w:id="1809" w:author="Ryan Lemos" w:date="2019-05-22T10:18:00Z">
              <w:rPr>
                <w:rFonts w:ascii="Courier New" w:eastAsia="Times New Roman" w:hAnsi="Courier New" w:cs="Courier New"/>
                <w:color w:val="6A8759"/>
                <w:sz w:val="20"/>
                <w:szCs w:val="20"/>
                <w:shd w:val="clear" w:color="auto" w:fill="232525"/>
                <w:lang w:eastAsia="pt-BR"/>
              </w:rPr>
            </w:rPrChange>
          </w:rPr>
          <w:t>'application/json'</w:t>
        </w:r>
        <w:r w:rsidRPr="006D241F">
          <w:rPr>
            <w:rFonts w:ascii="Courier New" w:eastAsia="Times New Roman" w:hAnsi="Courier New" w:cs="Courier New"/>
            <w:color w:val="6A8759"/>
            <w:sz w:val="20"/>
            <w:szCs w:val="20"/>
            <w:shd w:val="clear" w:color="auto" w:fill="232525"/>
            <w:lang w:val="en-US" w:eastAsia="pt-BR"/>
            <w:rPrChange w:id="1810" w:author="Ryan Lemos" w:date="2019-05-22T10:18:00Z">
              <w:rPr>
                <w:rFonts w:ascii="Courier New" w:eastAsia="Times New Roman" w:hAnsi="Courier New" w:cs="Courier New"/>
                <w:color w:val="6A8759"/>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1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12"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13"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14" w:author="Ryan Lemos" w:date="2019-05-22T10:18:00Z">
              <w:rPr>
                <w:rFonts w:ascii="Courier New" w:eastAsia="Times New Roman" w:hAnsi="Courier New" w:cs="Courier New"/>
                <w:color w:val="9876AA"/>
                <w:sz w:val="20"/>
                <w:szCs w:val="20"/>
                <w:shd w:val="clear" w:color="auto" w:fill="232525"/>
                <w:lang w:eastAsia="pt-BR"/>
              </w:rPr>
            </w:rPrChange>
          </w:rPr>
          <w:t>$response</w:t>
        </w:r>
        <w:r w:rsidRPr="006D241F">
          <w:rPr>
            <w:rFonts w:ascii="Courier New" w:eastAsia="Times New Roman" w:hAnsi="Courier New" w:cs="Courier New"/>
            <w:color w:val="A9B7C6"/>
            <w:sz w:val="20"/>
            <w:szCs w:val="20"/>
            <w:shd w:val="clear" w:color="auto" w:fill="232525"/>
            <w:lang w:val="en-US" w:eastAsia="pt-BR"/>
            <w:rPrChange w:id="1815"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816" w:author="Ryan Lemos" w:date="2019-05-22T10:18:00Z">
              <w:rPr>
                <w:rFonts w:ascii="Courier New" w:eastAsia="Times New Roman" w:hAnsi="Courier New" w:cs="Courier New"/>
                <w:color w:val="FFC66D"/>
                <w:sz w:val="20"/>
                <w:szCs w:val="20"/>
                <w:shd w:val="clear" w:color="auto" w:fill="232525"/>
                <w:lang w:eastAsia="pt-BR"/>
              </w:rPr>
            </w:rPrChange>
          </w:rPr>
          <w:t>assertStatus</w:t>
        </w:r>
        <w:proofErr w:type="spellEnd"/>
        <w:r w:rsidRPr="006D241F">
          <w:rPr>
            <w:rFonts w:ascii="Courier New" w:eastAsia="Times New Roman" w:hAnsi="Courier New" w:cs="Courier New"/>
            <w:color w:val="A9B7C6"/>
            <w:sz w:val="20"/>
            <w:szCs w:val="20"/>
            <w:shd w:val="clear" w:color="auto" w:fill="232525"/>
            <w:lang w:val="en-US" w:eastAsia="pt-BR"/>
            <w:rPrChange w:id="181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897BB"/>
            <w:sz w:val="20"/>
            <w:szCs w:val="20"/>
            <w:shd w:val="clear" w:color="auto" w:fill="232525"/>
            <w:lang w:val="en-US" w:eastAsia="pt-BR"/>
            <w:rPrChange w:id="1818" w:author="Ryan Lemos" w:date="2019-05-22T10:18:00Z">
              <w:rPr>
                <w:rFonts w:ascii="Courier New" w:eastAsia="Times New Roman" w:hAnsi="Courier New" w:cs="Courier New"/>
                <w:color w:val="6897BB"/>
                <w:sz w:val="20"/>
                <w:szCs w:val="20"/>
                <w:shd w:val="clear" w:color="auto" w:fill="232525"/>
                <w:lang w:eastAsia="pt-BR"/>
              </w:rPr>
            </w:rPrChange>
          </w:rPr>
          <w:t>200</w:t>
        </w:r>
        <w:r w:rsidRPr="006D241F">
          <w:rPr>
            <w:rFonts w:ascii="Courier New" w:eastAsia="Times New Roman" w:hAnsi="Courier New" w:cs="Courier New"/>
            <w:color w:val="A9B7C6"/>
            <w:sz w:val="20"/>
            <w:szCs w:val="20"/>
            <w:shd w:val="clear" w:color="auto" w:fill="232525"/>
            <w:lang w:val="en-US" w:eastAsia="pt-BR"/>
            <w:rPrChange w:id="181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20" w:author="Ryan Lemos" w:date="2019-05-22T10:18:00Z">
              <w:rPr>
                <w:rFonts w:ascii="Courier New" w:eastAsia="Times New Roman" w:hAnsi="Courier New" w:cs="Courier New"/>
                <w:color w:val="A9B7C6"/>
                <w:sz w:val="20"/>
                <w:szCs w:val="20"/>
                <w:shd w:val="clear" w:color="auto" w:fill="232525"/>
                <w:lang w:eastAsia="pt-BR"/>
              </w:rPr>
            </w:rPrChange>
          </w:rPr>
          <w:br/>
          <w:t xml:space="preserve">            -&gt;</w:t>
        </w:r>
        <w:proofErr w:type="spellStart"/>
        <w:r w:rsidRPr="006D241F">
          <w:rPr>
            <w:rFonts w:ascii="Courier New" w:eastAsia="Times New Roman" w:hAnsi="Courier New" w:cs="Courier New"/>
            <w:color w:val="FFC66D"/>
            <w:sz w:val="20"/>
            <w:szCs w:val="20"/>
            <w:shd w:val="clear" w:color="auto" w:fill="232525"/>
            <w:lang w:val="en-US" w:eastAsia="pt-BR"/>
            <w:rPrChange w:id="1821" w:author="Ryan Lemos" w:date="2019-05-22T10:18:00Z">
              <w:rPr>
                <w:rFonts w:ascii="Courier New" w:eastAsia="Times New Roman" w:hAnsi="Courier New" w:cs="Courier New"/>
                <w:color w:val="FFC66D"/>
                <w:sz w:val="20"/>
                <w:szCs w:val="20"/>
                <w:shd w:val="clear" w:color="auto" w:fill="232525"/>
                <w:lang w:eastAsia="pt-BR"/>
              </w:rPr>
            </w:rPrChange>
          </w:rPr>
          <w:t>assertJson</w:t>
        </w:r>
        <w:proofErr w:type="spellEnd"/>
        <w:r w:rsidRPr="006D241F">
          <w:rPr>
            <w:rFonts w:ascii="Courier New" w:eastAsia="Times New Roman" w:hAnsi="Courier New" w:cs="Courier New"/>
            <w:color w:val="A9B7C6"/>
            <w:sz w:val="20"/>
            <w:szCs w:val="20"/>
            <w:shd w:val="clear" w:color="auto" w:fill="232525"/>
            <w:lang w:val="en-US" w:eastAsia="pt-BR"/>
            <w:rPrChange w:id="182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23"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24" w:author="Ryan Lemos" w:date="2019-05-22T10:18:00Z">
              <w:rPr>
                <w:rFonts w:ascii="Courier New" w:eastAsia="Times New Roman" w:hAnsi="Courier New" w:cs="Courier New"/>
                <w:color w:val="6A8759"/>
                <w:sz w:val="20"/>
                <w:szCs w:val="20"/>
                <w:shd w:val="clear" w:color="auto" w:fill="232525"/>
                <w:lang w:eastAsia="pt-BR"/>
              </w:rPr>
            </w:rPrChange>
          </w:rPr>
          <w:t>'success'</w:t>
        </w:r>
        <w:r w:rsidRPr="006D241F">
          <w:rPr>
            <w:rFonts w:ascii="Courier New" w:eastAsia="Times New Roman" w:hAnsi="Courier New" w:cs="Courier New"/>
            <w:color w:val="CC7832"/>
            <w:sz w:val="20"/>
            <w:szCs w:val="20"/>
            <w:shd w:val="clear" w:color="auto" w:fill="232525"/>
            <w:lang w:val="en-US" w:eastAsia="pt-BR"/>
            <w:rPrChange w:id="1825"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6"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2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9"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30"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31"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32"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833" w:author="Ryan Lemos" w:date="2019-05-22T10:18:00Z">
              <w:rPr>
                <w:rFonts w:ascii="Courier New" w:eastAsia="Times New Roman" w:hAnsi="Courier New" w:cs="Courier New"/>
                <w:color w:val="FFC66D"/>
                <w:sz w:val="20"/>
                <w:szCs w:val="20"/>
                <w:shd w:val="clear" w:color="auto" w:fill="232525"/>
                <w:lang w:eastAsia="pt-BR"/>
              </w:rPr>
            </w:rPrChange>
          </w:rPr>
          <w:t>assertDatabaseHas</w:t>
        </w:r>
        <w:proofErr w:type="spellEnd"/>
        <w:r w:rsidRPr="006D241F">
          <w:rPr>
            <w:rFonts w:ascii="Courier New" w:eastAsia="Times New Roman" w:hAnsi="Courier New" w:cs="Courier New"/>
            <w:color w:val="A9B7C6"/>
            <w:sz w:val="20"/>
            <w:szCs w:val="20"/>
            <w:shd w:val="clear" w:color="auto" w:fill="232525"/>
            <w:lang w:val="en-US" w:eastAsia="pt-BR"/>
            <w:rPrChange w:id="183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35" w:author="Ryan Lemos" w:date="2019-05-22T10:18:00Z">
              <w:rPr>
                <w:rFonts w:ascii="Courier New" w:eastAsia="Times New Roman" w:hAnsi="Courier New" w:cs="Courier New"/>
                <w:color w:val="6A8759"/>
                <w:sz w:val="20"/>
                <w:szCs w:val="20"/>
                <w:shd w:val="clear" w:color="auto" w:fill="232525"/>
                <w:lang w:eastAsia="pt-BR"/>
              </w:rPr>
            </w:rPrChange>
          </w:rPr>
          <w:t>'users'</w:t>
        </w:r>
        <w:r w:rsidRPr="006D241F">
          <w:rPr>
            <w:rFonts w:ascii="Courier New" w:eastAsia="Times New Roman" w:hAnsi="Courier New" w:cs="Courier New"/>
            <w:color w:val="CC7832"/>
            <w:sz w:val="20"/>
            <w:szCs w:val="20"/>
            <w:shd w:val="clear" w:color="auto" w:fill="232525"/>
            <w:lang w:val="en-US" w:eastAsia="pt-BR"/>
            <w:rPrChange w:id="1836"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3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38"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83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40"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84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42"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843"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44"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A9B7C6"/>
            <w:sz w:val="20"/>
            <w:szCs w:val="20"/>
            <w:shd w:val="clear" w:color="auto" w:fill="232525"/>
            <w:lang w:val="en-US" w:eastAsia="pt-BR"/>
            <w:rPrChange w:id="184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4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4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48"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49" w:author="Ryan Lemos" w:date="2019-05-22T10:18:00Z">
              <w:rPr>
                <w:rFonts w:ascii="Courier New" w:eastAsia="Times New Roman" w:hAnsi="Courier New" w:cs="Courier New"/>
                <w:color w:val="A9B7C6"/>
                <w:sz w:val="20"/>
                <w:szCs w:val="20"/>
                <w:shd w:val="clear" w:color="auto" w:fill="232525"/>
                <w:lang w:eastAsia="pt-BR"/>
              </w:rPr>
            </w:rPrChange>
          </w:rPr>
          <w:t>-&gt;</w:t>
        </w:r>
        <w:proofErr w:type="spellStart"/>
        <w:r w:rsidRPr="006D241F">
          <w:rPr>
            <w:rFonts w:ascii="Courier New" w:eastAsia="Times New Roman" w:hAnsi="Courier New" w:cs="Courier New"/>
            <w:color w:val="FFC66D"/>
            <w:sz w:val="20"/>
            <w:szCs w:val="20"/>
            <w:shd w:val="clear" w:color="auto" w:fill="232525"/>
            <w:lang w:val="en-US" w:eastAsia="pt-BR"/>
            <w:rPrChange w:id="1850" w:author="Ryan Lemos" w:date="2019-05-22T10:18:00Z">
              <w:rPr>
                <w:rFonts w:ascii="Courier New" w:eastAsia="Times New Roman" w:hAnsi="Courier New" w:cs="Courier New"/>
                <w:color w:val="FFC66D"/>
                <w:sz w:val="20"/>
                <w:szCs w:val="20"/>
                <w:shd w:val="clear" w:color="auto" w:fill="232525"/>
                <w:lang w:eastAsia="pt-BR"/>
              </w:rPr>
            </w:rPrChange>
          </w:rPr>
          <w:t>assertDatabaseHas</w:t>
        </w:r>
        <w:proofErr w:type="spellEnd"/>
        <w:r w:rsidRPr="006D241F">
          <w:rPr>
            <w:rFonts w:ascii="Courier New" w:eastAsia="Times New Roman" w:hAnsi="Courier New" w:cs="Courier New"/>
            <w:color w:val="A9B7C6"/>
            <w:sz w:val="20"/>
            <w:szCs w:val="20"/>
            <w:shd w:val="clear" w:color="auto" w:fill="232525"/>
            <w:lang w:val="en-US" w:eastAsia="pt-BR"/>
            <w:rPrChange w:id="185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52"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853" w:author="Ryan Lemos" w:date="2019-05-22T10:18:00Z">
              <w:rPr>
                <w:rFonts w:ascii="Courier New" w:eastAsia="Times New Roman" w:hAnsi="Courier New" w:cs="Courier New"/>
                <w:color w:val="6A8759"/>
                <w:sz w:val="20"/>
                <w:szCs w:val="20"/>
                <w:shd w:val="clear" w:color="auto" w:fill="232525"/>
                <w:lang w:eastAsia="pt-BR"/>
              </w:rPr>
            </w:rPrChange>
          </w:rPr>
          <w:t>role_user</w:t>
        </w:r>
        <w:proofErr w:type="spellEnd"/>
        <w:r w:rsidRPr="006D241F">
          <w:rPr>
            <w:rFonts w:ascii="Courier New" w:eastAsia="Times New Roman" w:hAnsi="Courier New" w:cs="Courier New"/>
            <w:color w:val="6A8759"/>
            <w:sz w:val="20"/>
            <w:szCs w:val="20"/>
            <w:shd w:val="clear" w:color="auto" w:fill="232525"/>
            <w:lang w:val="en-US" w:eastAsia="pt-BR"/>
            <w:rPrChange w:id="185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55"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5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57" w:author="Ryan Lemos" w:date="2019-05-22T10:18:00Z">
              <w:rPr>
                <w:rFonts w:ascii="Courier New" w:eastAsia="Times New Roman" w:hAnsi="Courier New" w:cs="Courier New"/>
                <w:color w:val="6A8759"/>
                <w:sz w:val="20"/>
                <w:szCs w:val="20"/>
                <w:shd w:val="clear" w:color="auto" w:fill="232525"/>
                <w:lang w:eastAsia="pt-BR"/>
              </w:rPr>
            </w:rPrChange>
          </w:rPr>
          <w:t>'</w:t>
        </w:r>
        <w:proofErr w:type="spellStart"/>
        <w:r w:rsidRPr="006D241F">
          <w:rPr>
            <w:rFonts w:ascii="Courier New" w:eastAsia="Times New Roman" w:hAnsi="Courier New" w:cs="Courier New"/>
            <w:color w:val="6A8759"/>
            <w:sz w:val="20"/>
            <w:szCs w:val="20"/>
            <w:shd w:val="clear" w:color="auto" w:fill="232525"/>
            <w:lang w:val="en-US" w:eastAsia="pt-BR"/>
            <w:rPrChange w:id="1858" w:author="Ryan Lemos" w:date="2019-05-22T10:18:00Z">
              <w:rPr>
                <w:rFonts w:ascii="Courier New" w:eastAsia="Times New Roman" w:hAnsi="Courier New" w:cs="Courier New"/>
                <w:color w:val="6A8759"/>
                <w:sz w:val="20"/>
                <w:szCs w:val="20"/>
                <w:shd w:val="clear" w:color="auto" w:fill="232525"/>
                <w:lang w:eastAsia="pt-BR"/>
              </w:rPr>
            </w:rPrChange>
          </w:rPr>
          <w:t>role_id</w:t>
        </w:r>
        <w:proofErr w:type="spellEnd"/>
        <w:r w:rsidRPr="006D241F">
          <w:rPr>
            <w:rFonts w:ascii="Courier New" w:eastAsia="Times New Roman" w:hAnsi="Courier New" w:cs="Courier New"/>
            <w:color w:val="6A8759"/>
            <w:sz w:val="20"/>
            <w:szCs w:val="20"/>
            <w:shd w:val="clear" w:color="auto" w:fill="232525"/>
            <w:lang w:val="en-US" w:eastAsia="pt-BR"/>
            <w:rPrChange w:id="1859"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860"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61"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6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63"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64"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65"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66" w:author="Ryan Lemos" w:date="2019-05-22T10:18:00Z">
              <w:rPr>
                <w:rFonts w:ascii="Courier New" w:eastAsia="Times New Roman" w:hAnsi="Courier New" w:cs="Courier New"/>
                <w:color w:val="A9B7C6"/>
                <w:sz w:val="20"/>
                <w:szCs w:val="20"/>
                <w:shd w:val="clear" w:color="auto" w:fill="232525"/>
                <w:lang w:eastAsia="pt-BR"/>
              </w:rPr>
            </w:rPrChange>
          </w:rPr>
          <w:t>}</w:t>
        </w:r>
      </w:ins>
    </w:p>
    <w:p w:rsidR="00436F61" w:rsidRPr="006D241F" w:rsidRDefault="00436F61" w:rsidP="00436F61">
      <w:pPr>
        <w:rPr>
          <w:ins w:id="1867" w:author="Ryan Lemos" w:date="2019-02-25T09:33:00Z"/>
          <w:lang w:val="en-US"/>
          <w:rPrChange w:id="1868" w:author="Ryan Lemos" w:date="2019-05-22T10:18:00Z">
            <w:rPr>
              <w:ins w:id="1869" w:author="Ryan Lemos" w:date="2019-02-25T09:33:00Z"/>
            </w:rPr>
          </w:rPrChange>
        </w:rPr>
      </w:pPr>
    </w:p>
    <w:p w:rsidR="00715412" w:rsidRDefault="005A6F0E" w:rsidP="00436F61">
      <w:pPr>
        <w:rPr>
          <w:ins w:id="1870" w:author="Ryan Lemos" w:date="2019-02-25T09:46:00Z"/>
        </w:rPr>
      </w:pPr>
      <w:ins w:id="1871"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872" w:author="Ryan Lemos" w:date="2019-02-25T09:34:00Z">
        <w:r w:rsidR="00715412">
          <w:t xml:space="preserve">e usuários, passando os dados do usuário por meio de um </w:t>
        </w:r>
        <w:proofErr w:type="spellStart"/>
        <w:r w:rsidR="00715412" w:rsidRPr="00715412">
          <w:rPr>
            <w:i/>
            <w:rPrChange w:id="1873" w:author="Ryan Lemos" w:date="2019-02-25T09:34:00Z">
              <w:rPr/>
            </w:rPrChange>
          </w:rPr>
          <w:t>array</w:t>
        </w:r>
        <w:proofErr w:type="spellEnd"/>
        <w:r w:rsidR="00715412">
          <w:t xml:space="preserve">. Após receber essa resposta começam as asserções, que são validações </w:t>
        </w:r>
      </w:ins>
      <w:ins w:id="1874" w:author="Ryan Lemos" w:date="2019-02-25T09:35:00Z">
        <w:r w:rsidR="00715412">
          <w:t>feitas afim de testar um determinado comportamento esperado. Nesse caso eu espero que o status da requisição HTTP seja 200, que significa que a requisição foi feita com sucesso</w:t>
        </w:r>
      </w:ins>
      <w:ins w:id="1875" w:author="Ryan Lemos" w:date="2019-02-25T09:37:00Z">
        <w:r w:rsidR="00715412">
          <w:t>.</w:t>
        </w:r>
      </w:ins>
      <w:ins w:id="1876" w:author="Ryan Lemos" w:date="2019-02-25T09:35:00Z">
        <w:r w:rsidR="00715412">
          <w:t xml:space="preserve"> </w:t>
        </w:r>
      </w:ins>
      <w:ins w:id="1877" w:author="Ryan Lemos" w:date="2019-02-25T09:37:00Z">
        <w:r w:rsidR="00715412">
          <w:t>E</w:t>
        </w:r>
      </w:ins>
      <w:ins w:id="1878" w:author="Ryan Lemos" w:date="2019-02-25T09:35:00Z">
        <w:r w:rsidR="00715412">
          <w:t>sper</w:t>
        </w:r>
      </w:ins>
      <w:ins w:id="1879" w:author="Ryan Lemos" w:date="2019-02-25T09:37:00Z">
        <w:r w:rsidR="00715412">
          <w:t>a-se</w:t>
        </w:r>
      </w:ins>
      <w:ins w:id="1880" w:author="Ryan Lemos" w:date="2019-02-25T09:35:00Z">
        <w:r w:rsidR="00715412">
          <w:t xml:space="preserve"> ainda </w:t>
        </w:r>
      </w:ins>
      <w:ins w:id="1881"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882" w:author="Ryan Lemos" w:date="2019-02-25T09:37:00Z">
        <w:r w:rsidR="00715412">
          <w:t xml:space="preserve"> se trata de uma notação de objetos entendida de maneira padrão por diversas tecnologias. Espero receber um o</w:t>
        </w:r>
      </w:ins>
      <w:ins w:id="1883" w:author="Ryan Lemos" w:date="2019-02-25T09:38:00Z">
        <w:r w:rsidR="00715412">
          <w:t>bjeto contendo a palavra ‘</w:t>
        </w:r>
        <w:proofErr w:type="spellStart"/>
        <w:r w:rsidR="00715412" w:rsidRPr="00715412">
          <w:rPr>
            <w:i/>
            <w:rPrChange w:id="1884"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885" w:author="Ryan Lemos" w:date="2019-02-25T09:49:00Z"/>
        </w:rPr>
      </w:pPr>
      <w:ins w:id="1886" w:author="Ryan Lemos" w:date="2019-02-25T09:46:00Z">
        <w:r>
          <w:t>O teste do tr</w:t>
        </w:r>
      </w:ins>
      <w:ins w:id="1887" w:author="Ryan Lemos" w:date="2019-02-25T09:47:00Z">
        <w:r>
          <w:t>echo de código abaixo é responsável por verificar se é possível enviar uma notificação ao professor</w:t>
        </w:r>
      </w:ins>
      <w:ins w:id="1888" w:author="Ryan Lemos" w:date="2019-02-25T09:49:00Z">
        <w:r>
          <w:t>, salvar na base,</w:t>
        </w:r>
      </w:ins>
      <w:ins w:id="1889" w:author="Ryan Lemos" w:date="2019-02-25T09:47:00Z">
        <w:r>
          <w:t xml:space="preserve"> ao enviar uma dúvida. As asserções seguem o mesmo exemplo do teste de inser</w:t>
        </w:r>
      </w:ins>
      <w:ins w:id="1890" w:author="Ryan Lemos" w:date="2019-02-25T09:48:00Z">
        <w:r>
          <w:t>ção dos usuários.</w:t>
        </w:r>
      </w:ins>
    </w:p>
    <w:p w:rsidR="00410493" w:rsidRDefault="00410493" w:rsidP="00436F61">
      <w:pPr>
        <w:rPr>
          <w:ins w:id="1891" w:author="Ryan Lemos" w:date="2019-02-25T09:40:00Z"/>
        </w:rPr>
      </w:pPr>
    </w:p>
    <w:p w:rsidR="00715412" w:rsidRPr="006D241F" w:rsidRDefault="00715412" w:rsidP="00715412">
      <w:pPr>
        <w:pStyle w:val="Pr-formataoHTML"/>
        <w:shd w:val="clear" w:color="auto" w:fill="2B2B2B"/>
        <w:rPr>
          <w:ins w:id="1892" w:author="Ryan Lemos" w:date="2019-02-25T09:46:00Z"/>
          <w:color w:val="A9B7C6"/>
          <w:lang w:val="en-US"/>
          <w:rPrChange w:id="1893" w:author="Ryan Lemos" w:date="2019-05-22T10:14:00Z">
            <w:rPr>
              <w:ins w:id="1894" w:author="Ryan Lemos" w:date="2019-02-25T09:46:00Z"/>
              <w:color w:val="A9B7C6"/>
            </w:rPr>
          </w:rPrChange>
        </w:rPr>
      </w:pPr>
      <w:ins w:id="1895" w:author="Ryan Lemos" w:date="2019-02-25T09:46:00Z">
        <w:r w:rsidRPr="006D241F">
          <w:rPr>
            <w:b/>
            <w:bCs/>
            <w:color w:val="CC7832"/>
            <w:shd w:val="clear" w:color="auto" w:fill="232525"/>
            <w:lang w:val="en-US"/>
            <w:rPrChange w:id="1896" w:author="Ryan Lemos" w:date="2019-05-22T10:14:00Z">
              <w:rPr>
                <w:b/>
                <w:bCs/>
                <w:color w:val="CC7832"/>
                <w:shd w:val="clear" w:color="auto" w:fill="232525"/>
              </w:rPr>
            </w:rPrChange>
          </w:rPr>
          <w:t xml:space="preserve">public function </w:t>
        </w:r>
        <w:proofErr w:type="spellStart"/>
        <w:proofErr w:type="gramStart"/>
        <w:r w:rsidRPr="006D241F">
          <w:rPr>
            <w:color w:val="FFC66D"/>
            <w:shd w:val="clear" w:color="auto" w:fill="232525"/>
            <w:lang w:val="en-US"/>
            <w:rPrChange w:id="1897" w:author="Ryan Lemos" w:date="2019-05-22T10:14:00Z">
              <w:rPr>
                <w:color w:val="FFC66D"/>
                <w:shd w:val="clear" w:color="auto" w:fill="232525"/>
              </w:rPr>
            </w:rPrChange>
          </w:rPr>
          <w:t>testIfSendNotificationOnCreate</w:t>
        </w:r>
        <w:proofErr w:type="spellEnd"/>
        <w:r w:rsidRPr="006D241F">
          <w:rPr>
            <w:color w:val="A9B7C6"/>
            <w:shd w:val="clear" w:color="auto" w:fill="232525"/>
            <w:lang w:val="en-US"/>
            <w:rPrChange w:id="1898" w:author="Ryan Lemos" w:date="2019-05-22T10:14:00Z">
              <w:rPr>
                <w:color w:val="A9B7C6"/>
                <w:shd w:val="clear" w:color="auto" w:fill="232525"/>
              </w:rPr>
            </w:rPrChange>
          </w:rPr>
          <w:t>(</w:t>
        </w:r>
        <w:proofErr w:type="gramEnd"/>
        <w:r w:rsidRPr="006D241F">
          <w:rPr>
            <w:color w:val="A9B7C6"/>
            <w:shd w:val="clear" w:color="auto" w:fill="232525"/>
            <w:lang w:val="en-US"/>
            <w:rPrChange w:id="1899" w:author="Ryan Lemos" w:date="2019-05-22T10:14:00Z">
              <w:rPr>
                <w:color w:val="A9B7C6"/>
                <w:shd w:val="clear" w:color="auto" w:fill="232525"/>
              </w:rPr>
            </w:rPrChange>
          </w:rPr>
          <w:t>){</w:t>
        </w:r>
        <w:r w:rsidRPr="006D241F">
          <w:rPr>
            <w:color w:val="A9B7C6"/>
            <w:shd w:val="clear" w:color="auto" w:fill="232525"/>
            <w:lang w:val="en-US"/>
            <w:rPrChange w:id="1900" w:author="Ryan Lemos" w:date="2019-05-22T10:14:00Z">
              <w:rPr>
                <w:color w:val="A9B7C6"/>
                <w:shd w:val="clear" w:color="auto" w:fill="232525"/>
              </w:rPr>
            </w:rPrChange>
          </w:rPr>
          <w:br/>
        </w:r>
        <w:r w:rsidRPr="006D241F">
          <w:rPr>
            <w:color w:val="A9B7C6"/>
            <w:shd w:val="clear" w:color="auto" w:fill="232525"/>
            <w:lang w:val="en-US"/>
            <w:rPrChange w:id="1901" w:author="Ryan Lemos" w:date="2019-05-22T10:14:00Z">
              <w:rPr>
                <w:color w:val="A9B7C6"/>
                <w:shd w:val="clear" w:color="auto" w:fill="232525"/>
              </w:rPr>
            </w:rPrChange>
          </w:rPr>
          <w:br/>
          <w:t xml:space="preserve">    </w:t>
        </w:r>
        <w:r w:rsidRPr="006D241F">
          <w:rPr>
            <w:color w:val="9876AA"/>
            <w:shd w:val="clear" w:color="auto" w:fill="232525"/>
            <w:lang w:val="en-US"/>
            <w:rPrChange w:id="1902" w:author="Ryan Lemos" w:date="2019-05-22T10:14:00Z">
              <w:rPr>
                <w:color w:val="9876AA"/>
                <w:shd w:val="clear" w:color="auto" w:fill="232525"/>
              </w:rPr>
            </w:rPrChange>
          </w:rPr>
          <w:t xml:space="preserve">$response </w:t>
        </w:r>
        <w:r w:rsidRPr="006D241F">
          <w:rPr>
            <w:color w:val="A9B7C6"/>
            <w:shd w:val="clear" w:color="auto" w:fill="232525"/>
            <w:lang w:val="en-US"/>
            <w:rPrChange w:id="1903" w:author="Ryan Lemos" w:date="2019-05-22T10:14:00Z">
              <w:rPr>
                <w:color w:val="A9B7C6"/>
                <w:shd w:val="clear" w:color="auto" w:fill="232525"/>
              </w:rPr>
            </w:rPrChange>
          </w:rPr>
          <w:t xml:space="preserve">= </w:t>
        </w:r>
        <w:r w:rsidRPr="006D241F">
          <w:rPr>
            <w:color w:val="9876AA"/>
            <w:shd w:val="clear" w:color="auto" w:fill="232525"/>
            <w:lang w:val="en-US"/>
            <w:rPrChange w:id="1904" w:author="Ryan Lemos" w:date="2019-05-22T10:14:00Z">
              <w:rPr>
                <w:color w:val="9876AA"/>
                <w:shd w:val="clear" w:color="auto" w:fill="232525"/>
              </w:rPr>
            </w:rPrChange>
          </w:rPr>
          <w:t>$this</w:t>
        </w:r>
        <w:r w:rsidRPr="006D241F">
          <w:rPr>
            <w:color w:val="A9B7C6"/>
            <w:shd w:val="clear" w:color="auto" w:fill="232525"/>
            <w:lang w:val="en-US"/>
            <w:rPrChange w:id="1905" w:author="Ryan Lemos" w:date="2019-05-22T10:14:00Z">
              <w:rPr>
                <w:color w:val="A9B7C6"/>
                <w:shd w:val="clear" w:color="auto" w:fill="232525"/>
              </w:rPr>
            </w:rPrChange>
          </w:rPr>
          <w:t>-&gt;</w:t>
        </w:r>
        <w:proofErr w:type="spellStart"/>
        <w:r w:rsidRPr="006D241F">
          <w:rPr>
            <w:color w:val="FFC66D"/>
            <w:shd w:val="clear" w:color="auto" w:fill="232525"/>
            <w:lang w:val="en-US"/>
            <w:rPrChange w:id="1906" w:author="Ryan Lemos" w:date="2019-05-22T10:14:00Z">
              <w:rPr>
                <w:color w:val="FFC66D"/>
                <w:shd w:val="clear" w:color="auto" w:fill="232525"/>
              </w:rPr>
            </w:rPrChange>
          </w:rPr>
          <w:t>enviaDuvida</w:t>
        </w:r>
        <w:proofErr w:type="spellEnd"/>
        <w:r w:rsidRPr="006D241F">
          <w:rPr>
            <w:color w:val="A9B7C6"/>
            <w:shd w:val="clear" w:color="auto" w:fill="232525"/>
            <w:lang w:val="en-US"/>
            <w:rPrChange w:id="1907" w:author="Ryan Lemos" w:date="2019-05-22T10:14:00Z">
              <w:rPr>
                <w:color w:val="A9B7C6"/>
                <w:shd w:val="clear" w:color="auto" w:fill="232525"/>
              </w:rPr>
            </w:rPrChange>
          </w:rPr>
          <w:t>()</w:t>
        </w:r>
        <w:r w:rsidRPr="006D241F">
          <w:rPr>
            <w:color w:val="CC7832"/>
            <w:shd w:val="clear" w:color="auto" w:fill="232525"/>
            <w:lang w:val="en-US"/>
            <w:rPrChange w:id="1908" w:author="Ryan Lemos" w:date="2019-05-22T10:14:00Z">
              <w:rPr>
                <w:color w:val="CC7832"/>
                <w:shd w:val="clear" w:color="auto" w:fill="232525"/>
              </w:rPr>
            </w:rPrChange>
          </w:rPr>
          <w:t>;</w:t>
        </w:r>
        <w:r w:rsidRPr="006D241F">
          <w:rPr>
            <w:color w:val="CC7832"/>
            <w:shd w:val="clear" w:color="auto" w:fill="232525"/>
            <w:lang w:val="en-US"/>
            <w:rPrChange w:id="1909" w:author="Ryan Lemos" w:date="2019-05-22T10:14:00Z">
              <w:rPr>
                <w:color w:val="CC7832"/>
                <w:shd w:val="clear" w:color="auto" w:fill="232525"/>
              </w:rPr>
            </w:rPrChange>
          </w:rPr>
          <w:br/>
        </w:r>
        <w:r w:rsidRPr="006D241F">
          <w:rPr>
            <w:color w:val="CC7832"/>
            <w:shd w:val="clear" w:color="auto" w:fill="232525"/>
            <w:lang w:val="en-US"/>
            <w:rPrChange w:id="1910" w:author="Ryan Lemos" w:date="2019-05-22T10:14:00Z">
              <w:rPr>
                <w:color w:val="CC7832"/>
                <w:shd w:val="clear" w:color="auto" w:fill="232525"/>
              </w:rPr>
            </w:rPrChange>
          </w:rPr>
          <w:br/>
        </w:r>
        <w:r w:rsidRPr="006D241F">
          <w:rPr>
            <w:color w:val="CC7832"/>
            <w:shd w:val="clear" w:color="auto" w:fill="232525"/>
            <w:lang w:val="en-US"/>
            <w:rPrChange w:id="1911" w:author="Ryan Lemos" w:date="2019-05-22T10:14:00Z">
              <w:rPr>
                <w:color w:val="CC7832"/>
                <w:shd w:val="clear" w:color="auto" w:fill="232525"/>
              </w:rPr>
            </w:rPrChange>
          </w:rPr>
          <w:br/>
          <w:t xml:space="preserve">    </w:t>
        </w:r>
        <w:r w:rsidRPr="006D241F">
          <w:rPr>
            <w:color w:val="9876AA"/>
            <w:shd w:val="clear" w:color="auto" w:fill="232525"/>
            <w:lang w:val="en-US"/>
            <w:rPrChange w:id="1912" w:author="Ryan Lemos" w:date="2019-05-22T10:14:00Z">
              <w:rPr>
                <w:color w:val="9876AA"/>
                <w:shd w:val="clear" w:color="auto" w:fill="232525"/>
              </w:rPr>
            </w:rPrChange>
          </w:rPr>
          <w:t>$response</w:t>
        </w:r>
        <w:r w:rsidRPr="006D241F">
          <w:rPr>
            <w:color w:val="A9B7C6"/>
            <w:shd w:val="clear" w:color="auto" w:fill="232525"/>
            <w:lang w:val="en-US"/>
            <w:rPrChange w:id="1913" w:author="Ryan Lemos" w:date="2019-05-22T10:14:00Z">
              <w:rPr>
                <w:color w:val="A9B7C6"/>
                <w:shd w:val="clear" w:color="auto" w:fill="232525"/>
              </w:rPr>
            </w:rPrChange>
          </w:rPr>
          <w:t>-&gt;</w:t>
        </w:r>
        <w:proofErr w:type="spellStart"/>
        <w:r w:rsidRPr="006D241F">
          <w:rPr>
            <w:color w:val="FFC66D"/>
            <w:shd w:val="clear" w:color="auto" w:fill="232525"/>
            <w:lang w:val="en-US"/>
            <w:rPrChange w:id="1914" w:author="Ryan Lemos" w:date="2019-05-22T10:14:00Z">
              <w:rPr>
                <w:color w:val="FFC66D"/>
                <w:shd w:val="clear" w:color="auto" w:fill="232525"/>
              </w:rPr>
            </w:rPrChange>
          </w:rPr>
          <w:t>assertStatus</w:t>
        </w:r>
        <w:proofErr w:type="spellEnd"/>
        <w:r w:rsidRPr="006D241F">
          <w:rPr>
            <w:color w:val="A9B7C6"/>
            <w:shd w:val="clear" w:color="auto" w:fill="232525"/>
            <w:lang w:val="en-US"/>
            <w:rPrChange w:id="1915" w:author="Ryan Lemos" w:date="2019-05-22T10:14:00Z">
              <w:rPr>
                <w:color w:val="A9B7C6"/>
                <w:shd w:val="clear" w:color="auto" w:fill="232525"/>
              </w:rPr>
            </w:rPrChange>
          </w:rPr>
          <w:t>(</w:t>
        </w:r>
        <w:r w:rsidRPr="006D241F">
          <w:rPr>
            <w:color w:val="6897BB"/>
            <w:shd w:val="clear" w:color="auto" w:fill="232525"/>
            <w:lang w:val="en-US"/>
            <w:rPrChange w:id="1916" w:author="Ryan Lemos" w:date="2019-05-22T10:14:00Z">
              <w:rPr>
                <w:color w:val="6897BB"/>
                <w:shd w:val="clear" w:color="auto" w:fill="232525"/>
              </w:rPr>
            </w:rPrChange>
          </w:rPr>
          <w:t>200</w:t>
        </w:r>
        <w:r w:rsidRPr="006D241F">
          <w:rPr>
            <w:color w:val="A9B7C6"/>
            <w:shd w:val="clear" w:color="auto" w:fill="232525"/>
            <w:lang w:val="en-US"/>
            <w:rPrChange w:id="1917" w:author="Ryan Lemos" w:date="2019-05-22T10:14:00Z">
              <w:rPr>
                <w:color w:val="A9B7C6"/>
                <w:shd w:val="clear" w:color="auto" w:fill="232525"/>
              </w:rPr>
            </w:rPrChange>
          </w:rPr>
          <w:t>)</w:t>
        </w:r>
        <w:r w:rsidRPr="006D241F">
          <w:rPr>
            <w:color w:val="CC7832"/>
            <w:shd w:val="clear" w:color="auto" w:fill="232525"/>
            <w:lang w:val="en-US"/>
            <w:rPrChange w:id="1918" w:author="Ryan Lemos" w:date="2019-05-22T10:14:00Z">
              <w:rPr>
                <w:color w:val="CC7832"/>
                <w:shd w:val="clear" w:color="auto" w:fill="232525"/>
              </w:rPr>
            </w:rPrChange>
          </w:rPr>
          <w:t>;</w:t>
        </w:r>
        <w:r w:rsidRPr="006D241F">
          <w:rPr>
            <w:color w:val="CC7832"/>
            <w:shd w:val="clear" w:color="auto" w:fill="232525"/>
            <w:lang w:val="en-US"/>
            <w:rPrChange w:id="1919" w:author="Ryan Lemos" w:date="2019-05-22T10:14:00Z">
              <w:rPr>
                <w:color w:val="CC7832"/>
                <w:shd w:val="clear" w:color="auto" w:fill="232525"/>
              </w:rPr>
            </w:rPrChange>
          </w:rPr>
          <w:br/>
          <w:t xml:space="preserve">    </w:t>
        </w:r>
        <w:r w:rsidRPr="006D241F">
          <w:rPr>
            <w:color w:val="9876AA"/>
            <w:shd w:val="clear" w:color="auto" w:fill="232525"/>
            <w:lang w:val="en-US"/>
            <w:rPrChange w:id="1920" w:author="Ryan Lemos" w:date="2019-05-22T10:14:00Z">
              <w:rPr>
                <w:color w:val="9876AA"/>
                <w:shd w:val="clear" w:color="auto" w:fill="232525"/>
              </w:rPr>
            </w:rPrChange>
          </w:rPr>
          <w:t>$response</w:t>
        </w:r>
        <w:r w:rsidRPr="006D241F">
          <w:rPr>
            <w:color w:val="A9B7C6"/>
            <w:shd w:val="clear" w:color="auto" w:fill="232525"/>
            <w:lang w:val="en-US"/>
            <w:rPrChange w:id="1921" w:author="Ryan Lemos" w:date="2019-05-22T10:14:00Z">
              <w:rPr>
                <w:color w:val="A9B7C6"/>
                <w:shd w:val="clear" w:color="auto" w:fill="232525"/>
              </w:rPr>
            </w:rPrChange>
          </w:rPr>
          <w:t>-&gt;</w:t>
        </w:r>
        <w:proofErr w:type="spellStart"/>
        <w:r w:rsidRPr="006D241F">
          <w:rPr>
            <w:color w:val="FFC66D"/>
            <w:shd w:val="clear" w:color="auto" w:fill="232525"/>
            <w:lang w:val="en-US"/>
            <w:rPrChange w:id="1922" w:author="Ryan Lemos" w:date="2019-05-22T10:14:00Z">
              <w:rPr>
                <w:color w:val="FFC66D"/>
                <w:shd w:val="clear" w:color="auto" w:fill="232525"/>
              </w:rPr>
            </w:rPrChange>
          </w:rPr>
          <w:t>assertJson</w:t>
        </w:r>
        <w:proofErr w:type="spellEnd"/>
        <w:r w:rsidRPr="006D241F">
          <w:rPr>
            <w:color w:val="A9B7C6"/>
            <w:shd w:val="clear" w:color="auto" w:fill="232525"/>
            <w:lang w:val="en-US"/>
            <w:rPrChange w:id="1923" w:author="Ryan Lemos" w:date="2019-05-22T10:14:00Z">
              <w:rPr>
                <w:color w:val="A9B7C6"/>
                <w:shd w:val="clear" w:color="auto" w:fill="232525"/>
              </w:rPr>
            </w:rPrChange>
          </w:rPr>
          <w:t>([</w:t>
        </w:r>
        <w:r w:rsidRPr="006D241F">
          <w:rPr>
            <w:color w:val="6A8759"/>
            <w:shd w:val="clear" w:color="auto" w:fill="232525"/>
            <w:lang w:val="en-US"/>
            <w:rPrChange w:id="1924" w:author="Ryan Lemos" w:date="2019-05-22T10:14:00Z">
              <w:rPr>
                <w:color w:val="6A8759"/>
                <w:shd w:val="clear" w:color="auto" w:fill="232525"/>
              </w:rPr>
            </w:rPrChange>
          </w:rPr>
          <w:t>'success'</w:t>
        </w:r>
        <w:r w:rsidRPr="006D241F">
          <w:rPr>
            <w:color w:val="A9B7C6"/>
            <w:shd w:val="clear" w:color="auto" w:fill="232525"/>
            <w:lang w:val="en-US"/>
            <w:rPrChange w:id="1925" w:author="Ryan Lemos" w:date="2019-05-22T10:14:00Z">
              <w:rPr>
                <w:color w:val="A9B7C6"/>
                <w:shd w:val="clear" w:color="auto" w:fill="232525"/>
              </w:rPr>
            </w:rPrChange>
          </w:rPr>
          <w:t>])</w:t>
        </w:r>
        <w:r w:rsidRPr="006D241F">
          <w:rPr>
            <w:color w:val="CC7832"/>
            <w:shd w:val="clear" w:color="auto" w:fill="232525"/>
            <w:lang w:val="en-US"/>
            <w:rPrChange w:id="1926" w:author="Ryan Lemos" w:date="2019-05-22T10:14:00Z">
              <w:rPr>
                <w:color w:val="CC7832"/>
                <w:shd w:val="clear" w:color="auto" w:fill="232525"/>
              </w:rPr>
            </w:rPrChange>
          </w:rPr>
          <w:t>;</w:t>
        </w:r>
        <w:r w:rsidRPr="006D241F">
          <w:rPr>
            <w:color w:val="CC7832"/>
            <w:shd w:val="clear" w:color="auto" w:fill="232525"/>
            <w:lang w:val="en-US"/>
            <w:rPrChange w:id="1927" w:author="Ryan Lemos" w:date="2019-05-22T10:14:00Z">
              <w:rPr>
                <w:color w:val="CC7832"/>
                <w:shd w:val="clear" w:color="auto" w:fill="232525"/>
              </w:rPr>
            </w:rPrChange>
          </w:rPr>
          <w:br/>
          <w:t xml:space="preserve">    </w:t>
        </w:r>
        <w:r w:rsidRPr="006D241F">
          <w:rPr>
            <w:color w:val="9876AA"/>
            <w:shd w:val="clear" w:color="auto" w:fill="232525"/>
            <w:lang w:val="en-US"/>
            <w:rPrChange w:id="1928" w:author="Ryan Lemos" w:date="2019-05-22T10:14:00Z">
              <w:rPr>
                <w:color w:val="9876AA"/>
                <w:shd w:val="clear" w:color="auto" w:fill="232525"/>
              </w:rPr>
            </w:rPrChange>
          </w:rPr>
          <w:t>$this</w:t>
        </w:r>
        <w:r w:rsidRPr="006D241F">
          <w:rPr>
            <w:color w:val="A9B7C6"/>
            <w:shd w:val="clear" w:color="auto" w:fill="232525"/>
            <w:lang w:val="en-US"/>
            <w:rPrChange w:id="1929" w:author="Ryan Lemos" w:date="2019-05-22T10:14:00Z">
              <w:rPr>
                <w:color w:val="A9B7C6"/>
                <w:shd w:val="clear" w:color="auto" w:fill="232525"/>
              </w:rPr>
            </w:rPrChange>
          </w:rPr>
          <w:t>-&gt;</w:t>
        </w:r>
        <w:proofErr w:type="spellStart"/>
        <w:r w:rsidRPr="006D241F">
          <w:rPr>
            <w:color w:val="FFC66D"/>
            <w:shd w:val="clear" w:color="auto" w:fill="232525"/>
            <w:lang w:val="en-US"/>
            <w:rPrChange w:id="1930" w:author="Ryan Lemos" w:date="2019-05-22T10:14:00Z">
              <w:rPr>
                <w:color w:val="FFC66D"/>
                <w:shd w:val="clear" w:color="auto" w:fill="232525"/>
              </w:rPr>
            </w:rPrChange>
          </w:rPr>
          <w:t>assertDatabaseHas</w:t>
        </w:r>
        <w:proofErr w:type="spellEnd"/>
        <w:r w:rsidRPr="006D241F">
          <w:rPr>
            <w:color w:val="A9B7C6"/>
            <w:shd w:val="clear" w:color="auto" w:fill="232525"/>
            <w:lang w:val="en-US"/>
            <w:rPrChange w:id="1931" w:author="Ryan Lemos" w:date="2019-05-22T10:14:00Z">
              <w:rPr>
                <w:color w:val="A9B7C6"/>
                <w:shd w:val="clear" w:color="auto" w:fill="232525"/>
              </w:rPr>
            </w:rPrChange>
          </w:rPr>
          <w:t>(</w:t>
        </w:r>
        <w:r w:rsidRPr="006D241F">
          <w:rPr>
            <w:color w:val="6A8759"/>
            <w:shd w:val="clear" w:color="auto" w:fill="232525"/>
            <w:lang w:val="en-US"/>
            <w:rPrChange w:id="1932" w:author="Ryan Lemos" w:date="2019-05-22T10:14:00Z">
              <w:rPr>
                <w:color w:val="6A8759"/>
                <w:shd w:val="clear" w:color="auto" w:fill="232525"/>
              </w:rPr>
            </w:rPrChange>
          </w:rPr>
          <w:t>'notifications'</w:t>
        </w:r>
        <w:r w:rsidRPr="006D241F">
          <w:rPr>
            <w:color w:val="CC7832"/>
            <w:shd w:val="clear" w:color="auto" w:fill="232525"/>
            <w:lang w:val="en-US"/>
            <w:rPrChange w:id="1933" w:author="Ryan Lemos" w:date="2019-05-22T10:14:00Z">
              <w:rPr>
                <w:color w:val="CC7832"/>
                <w:shd w:val="clear" w:color="auto" w:fill="232525"/>
              </w:rPr>
            </w:rPrChange>
          </w:rPr>
          <w:t xml:space="preserve">, </w:t>
        </w:r>
        <w:r w:rsidRPr="006D241F">
          <w:rPr>
            <w:color w:val="A9B7C6"/>
            <w:shd w:val="clear" w:color="auto" w:fill="232525"/>
            <w:lang w:val="en-US"/>
            <w:rPrChange w:id="1934" w:author="Ryan Lemos" w:date="2019-05-22T10:14:00Z">
              <w:rPr>
                <w:color w:val="A9B7C6"/>
                <w:shd w:val="clear" w:color="auto" w:fill="232525"/>
              </w:rPr>
            </w:rPrChange>
          </w:rPr>
          <w:t>[</w:t>
        </w:r>
        <w:r w:rsidRPr="006D241F">
          <w:rPr>
            <w:color w:val="6A8759"/>
            <w:shd w:val="clear" w:color="auto" w:fill="232525"/>
            <w:lang w:val="en-US"/>
            <w:rPrChange w:id="1935" w:author="Ryan Lemos" w:date="2019-05-22T10:14:00Z">
              <w:rPr>
                <w:color w:val="6A8759"/>
                <w:shd w:val="clear" w:color="auto" w:fill="232525"/>
              </w:rPr>
            </w:rPrChange>
          </w:rPr>
          <w:t>'</w:t>
        </w:r>
        <w:proofErr w:type="spellStart"/>
        <w:r w:rsidRPr="006D241F">
          <w:rPr>
            <w:color w:val="6A8759"/>
            <w:shd w:val="clear" w:color="auto" w:fill="232525"/>
            <w:lang w:val="en-US"/>
            <w:rPrChange w:id="1936" w:author="Ryan Lemos" w:date="2019-05-22T10:14:00Z">
              <w:rPr>
                <w:color w:val="6A8759"/>
                <w:shd w:val="clear" w:color="auto" w:fill="232525"/>
              </w:rPr>
            </w:rPrChange>
          </w:rPr>
          <w:t>notifiable_id</w:t>
        </w:r>
        <w:proofErr w:type="spellEnd"/>
        <w:r w:rsidRPr="006D241F">
          <w:rPr>
            <w:color w:val="6A8759"/>
            <w:shd w:val="clear" w:color="auto" w:fill="232525"/>
            <w:lang w:val="en-US"/>
            <w:rPrChange w:id="1937" w:author="Ryan Lemos" w:date="2019-05-22T10:14:00Z">
              <w:rPr>
                <w:color w:val="6A8759"/>
                <w:shd w:val="clear" w:color="auto" w:fill="232525"/>
              </w:rPr>
            </w:rPrChange>
          </w:rPr>
          <w:t xml:space="preserve">' </w:t>
        </w:r>
        <w:r w:rsidRPr="006D241F">
          <w:rPr>
            <w:color w:val="A9B7C6"/>
            <w:shd w:val="clear" w:color="auto" w:fill="232525"/>
            <w:lang w:val="en-US"/>
            <w:rPrChange w:id="1938" w:author="Ryan Lemos" w:date="2019-05-22T10:14:00Z">
              <w:rPr>
                <w:color w:val="A9B7C6"/>
                <w:shd w:val="clear" w:color="auto" w:fill="232525"/>
              </w:rPr>
            </w:rPrChange>
          </w:rPr>
          <w:t xml:space="preserve">=&gt; </w:t>
        </w:r>
        <w:r w:rsidRPr="006D241F">
          <w:rPr>
            <w:color w:val="6897BB"/>
            <w:shd w:val="clear" w:color="auto" w:fill="232525"/>
            <w:lang w:val="en-US"/>
            <w:rPrChange w:id="1939" w:author="Ryan Lemos" w:date="2019-05-22T10:14:00Z">
              <w:rPr>
                <w:color w:val="6897BB"/>
                <w:shd w:val="clear" w:color="auto" w:fill="232525"/>
              </w:rPr>
            </w:rPrChange>
          </w:rPr>
          <w:t>2</w:t>
        </w:r>
        <w:r w:rsidRPr="006D241F">
          <w:rPr>
            <w:color w:val="A9B7C6"/>
            <w:shd w:val="clear" w:color="auto" w:fill="232525"/>
            <w:lang w:val="en-US"/>
            <w:rPrChange w:id="1940" w:author="Ryan Lemos" w:date="2019-05-22T10:14:00Z">
              <w:rPr>
                <w:color w:val="A9B7C6"/>
                <w:shd w:val="clear" w:color="auto" w:fill="232525"/>
              </w:rPr>
            </w:rPrChange>
          </w:rPr>
          <w:t>])</w:t>
        </w:r>
        <w:r w:rsidRPr="006D241F">
          <w:rPr>
            <w:color w:val="CC7832"/>
            <w:shd w:val="clear" w:color="auto" w:fill="232525"/>
            <w:lang w:val="en-US"/>
            <w:rPrChange w:id="1941" w:author="Ryan Lemos" w:date="2019-05-22T10:14:00Z">
              <w:rPr>
                <w:color w:val="CC7832"/>
                <w:shd w:val="clear" w:color="auto" w:fill="232525"/>
              </w:rPr>
            </w:rPrChange>
          </w:rPr>
          <w:t>;</w:t>
        </w:r>
        <w:r w:rsidRPr="006D241F">
          <w:rPr>
            <w:color w:val="CC7832"/>
            <w:shd w:val="clear" w:color="auto" w:fill="232525"/>
            <w:lang w:val="en-US"/>
            <w:rPrChange w:id="1942" w:author="Ryan Lemos" w:date="2019-05-22T10:14:00Z">
              <w:rPr>
                <w:color w:val="CC7832"/>
                <w:shd w:val="clear" w:color="auto" w:fill="232525"/>
              </w:rPr>
            </w:rPrChange>
          </w:rPr>
          <w:br/>
        </w:r>
        <w:r w:rsidRPr="006D241F">
          <w:rPr>
            <w:color w:val="A9B7C6"/>
            <w:shd w:val="clear" w:color="auto" w:fill="232525"/>
            <w:lang w:val="en-US"/>
            <w:rPrChange w:id="1943" w:author="Ryan Lemos" w:date="2019-05-22T10:14:00Z">
              <w:rPr>
                <w:color w:val="A9B7C6"/>
                <w:shd w:val="clear" w:color="auto" w:fill="232525"/>
              </w:rPr>
            </w:rPrChange>
          </w:rPr>
          <w:t>}</w:t>
        </w:r>
      </w:ins>
    </w:p>
    <w:p w:rsidR="005A6F0E" w:rsidRPr="006D241F" w:rsidRDefault="00715412" w:rsidP="00436F61">
      <w:pPr>
        <w:rPr>
          <w:ins w:id="1944" w:author="Ryan Lemos" w:date="2019-02-25T09:49:00Z"/>
          <w:lang w:val="en-US"/>
          <w:rPrChange w:id="1945" w:author="Ryan Lemos" w:date="2019-05-22T10:14:00Z">
            <w:rPr>
              <w:ins w:id="1946" w:author="Ryan Lemos" w:date="2019-02-25T09:49:00Z"/>
            </w:rPr>
          </w:rPrChange>
        </w:rPr>
      </w:pPr>
      <w:ins w:id="1947" w:author="Ryan Lemos" w:date="2019-02-25T09:37:00Z">
        <w:r w:rsidRPr="006D241F">
          <w:rPr>
            <w:lang w:val="en-US"/>
            <w:rPrChange w:id="1948" w:author="Ryan Lemos" w:date="2019-05-22T10:14:00Z">
              <w:rPr/>
            </w:rPrChange>
          </w:rPr>
          <w:t xml:space="preserve"> </w:t>
        </w:r>
      </w:ins>
    </w:p>
    <w:p w:rsidR="00410493" w:rsidRDefault="00410493" w:rsidP="00436F61">
      <w:pPr>
        <w:rPr>
          <w:ins w:id="1949" w:author="Ryan Lemos" w:date="2019-02-25T09:52:00Z"/>
        </w:rPr>
      </w:pPr>
      <w:ins w:id="1950" w:author="Ryan Lemos" w:date="2019-02-25T09:49:00Z">
        <w:r>
          <w:t>O próximo teste se trata da atualização de um evento criado por um professor, utiliza-se a função para criar um evento de u</w:t>
        </w:r>
      </w:ins>
      <w:ins w:id="1951" w:author="Ryan Lemos" w:date="2019-02-25T09:50:00Z">
        <w:r>
          <w:t>m professor. Após criar o evento e salva-lo na base de dados recebe-se a resposta da rota de atualização</w:t>
        </w:r>
      </w:ins>
      <w:ins w:id="1952" w:author="Ryan Lemos" w:date="2019-02-25T09:51:00Z">
        <w:r>
          <w:t xml:space="preserve"> pela função ‘</w:t>
        </w:r>
        <w:proofErr w:type="spellStart"/>
        <w:r>
          <w:t>json</w:t>
        </w:r>
        <w:proofErr w:type="spellEnd"/>
        <w:r>
          <w:t xml:space="preserve">’ </w:t>
        </w:r>
      </w:ins>
      <w:ins w:id="1953" w:author="Ryan Lemos" w:date="2019-02-25T09:50:00Z">
        <w:r>
          <w:t xml:space="preserve">(passando como </w:t>
        </w:r>
        <w:r>
          <w:lastRenderedPageBreak/>
          <w:t xml:space="preserve">parâmetros o verbo HTPP que nesse caso foi o </w:t>
        </w:r>
      </w:ins>
      <w:ins w:id="1954" w:author="Ryan Lemos" w:date="2019-02-25T09:51:00Z">
        <w:r>
          <w:t>PUT, a rota, os dados e o cabeçalho, que se trata do token que verifica que o usu</w:t>
        </w:r>
      </w:ins>
      <w:ins w:id="1955" w:author="Ryan Lemos" w:date="2019-02-25T09:52:00Z">
        <w:r>
          <w:t xml:space="preserve">ário se autenticou no ambiente. As funções de asserção são </w:t>
        </w:r>
      </w:ins>
      <w:ins w:id="1956" w:author="Ryan Lemos" w:date="2019-02-25T09:53:00Z">
        <w:r>
          <w:t xml:space="preserve">praticamente as mesmas, o que irá mudar é a ultima verificação que verifica se tem algum dado faltando ou não existente na base. Isso se dá pelo fato que o processo de atualizar os dados </w:t>
        </w:r>
      </w:ins>
      <w:ins w:id="1957"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958" w:author="Ryan Lemos" w:date="2019-02-20T11:37:00Z"/>
        </w:rPr>
        <w:pPrChange w:id="1959" w:author="Ryan Lemos" w:date="2019-02-25T09:22:00Z">
          <w:pPr>
            <w:pStyle w:val="Ttulo3"/>
          </w:pPr>
        </w:pPrChange>
      </w:pPr>
    </w:p>
    <w:moveToRangeEnd w:id="1635"/>
    <w:p w:rsidR="00410493" w:rsidRPr="006D241F" w:rsidRDefault="00410493" w:rsidP="00410493">
      <w:pPr>
        <w:pStyle w:val="Pr-formataoHTML"/>
        <w:shd w:val="clear" w:color="auto" w:fill="2B2B2B"/>
        <w:rPr>
          <w:ins w:id="1960" w:author="Ryan Lemos" w:date="2019-02-25T09:48:00Z"/>
          <w:color w:val="A9B7C6"/>
          <w:lang w:val="en-US"/>
          <w:rPrChange w:id="1961" w:author="Ryan Lemos" w:date="2019-05-22T10:18:00Z">
            <w:rPr>
              <w:ins w:id="1962" w:author="Ryan Lemos" w:date="2019-02-25T09:48:00Z"/>
              <w:color w:val="A9B7C6"/>
            </w:rPr>
          </w:rPrChange>
        </w:rPr>
      </w:pPr>
      <w:ins w:id="1963" w:author="Ryan Lemos" w:date="2019-02-25T09:48:00Z">
        <w:r w:rsidRPr="006D241F">
          <w:rPr>
            <w:color w:val="A9B7C6"/>
            <w:shd w:val="clear" w:color="auto" w:fill="232525"/>
            <w:lang w:val="en-US"/>
            <w:rPrChange w:id="1964" w:author="Ryan Lemos" w:date="2019-05-22T10:18:00Z">
              <w:rPr>
                <w:color w:val="A9B7C6"/>
                <w:shd w:val="clear" w:color="auto" w:fill="232525"/>
              </w:rPr>
            </w:rPrChange>
          </w:rPr>
          <w:br/>
        </w:r>
        <w:r w:rsidRPr="006D241F">
          <w:rPr>
            <w:b/>
            <w:bCs/>
            <w:color w:val="CC7832"/>
            <w:shd w:val="clear" w:color="auto" w:fill="232525"/>
            <w:lang w:val="en-US"/>
            <w:rPrChange w:id="1965" w:author="Ryan Lemos" w:date="2019-05-22T10:18:00Z">
              <w:rPr>
                <w:b/>
                <w:bCs/>
                <w:color w:val="CC7832"/>
                <w:shd w:val="clear" w:color="auto" w:fill="232525"/>
              </w:rPr>
            </w:rPrChange>
          </w:rPr>
          <w:t xml:space="preserve">public function </w:t>
        </w:r>
        <w:proofErr w:type="spellStart"/>
        <w:r w:rsidRPr="006D241F">
          <w:rPr>
            <w:color w:val="FFC66D"/>
            <w:shd w:val="clear" w:color="auto" w:fill="232525"/>
            <w:lang w:val="en-US"/>
            <w:rPrChange w:id="1966" w:author="Ryan Lemos" w:date="2019-05-22T10:18:00Z">
              <w:rPr>
                <w:color w:val="FFC66D"/>
                <w:shd w:val="clear" w:color="auto" w:fill="232525"/>
              </w:rPr>
            </w:rPrChange>
          </w:rPr>
          <w:t>testUpdate</w:t>
        </w:r>
        <w:proofErr w:type="spellEnd"/>
        <w:r w:rsidRPr="006D241F">
          <w:rPr>
            <w:color w:val="A9B7C6"/>
            <w:shd w:val="clear" w:color="auto" w:fill="232525"/>
            <w:lang w:val="en-US"/>
            <w:rPrChange w:id="1967" w:author="Ryan Lemos" w:date="2019-05-22T10:18:00Z">
              <w:rPr>
                <w:color w:val="A9B7C6"/>
                <w:shd w:val="clear" w:color="auto" w:fill="232525"/>
              </w:rPr>
            </w:rPrChange>
          </w:rPr>
          <w:t>(){</w:t>
        </w:r>
        <w:r w:rsidRPr="006D241F">
          <w:rPr>
            <w:color w:val="A9B7C6"/>
            <w:shd w:val="clear" w:color="auto" w:fill="232525"/>
            <w:lang w:val="en-US"/>
            <w:rPrChange w:id="1968" w:author="Ryan Lemos" w:date="2019-05-22T10:18:00Z">
              <w:rPr>
                <w:color w:val="A9B7C6"/>
                <w:shd w:val="clear" w:color="auto" w:fill="232525"/>
              </w:rPr>
            </w:rPrChange>
          </w:rPr>
          <w:br/>
          <w:t xml:space="preserve">    </w:t>
        </w:r>
        <w:r w:rsidRPr="006D241F">
          <w:rPr>
            <w:color w:val="9876AA"/>
            <w:shd w:val="clear" w:color="auto" w:fill="232525"/>
            <w:lang w:val="en-US"/>
            <w:rPrChange w:id="1969" w:author="Ryan Lemos" w:date="2019-05-22T10:18:00Z">
              <w:rPr>
                <w:color w:val="9876AA"/>
                <w:shd w:val="clear" w:color="auto" w:fill="232525"/>
              </w:rPr>
            </w:rPrChange>
          </w:rPr>
          <w:t>$this</w:t>
        </w:r>
        <w:r w:rsidRPr="006D241F">
          <w:rPr>
            <w:color w:val="A9B7C6"/>
            <w:shd w:val="clear" w:color="auto" w:fill="232525"/>
            <w:lang w:val="en-US"/>
            <w:rPrChange w:id="1970" w:author="Ryan Lemos" w:date="2019-05-22T10:18:00Z">
              <w:rPr>
                <w:color w:val="A9B7C6"/>
                <w:shd w:val="clear" w:color="auto" w:fill="232525"/>
              </w:rPr>
            </w:rPrChange>
          </w:rPr>
          <w:t>-&gt;</w:t>
        </w:r>
        <w:proofErr w:type="spellStart"/>
        <w:r w:rsidRPr="006D241F">
          <w:rPr>
            <w:color w:val="FFC66D"/>
            <w:shd w:val="clear" w:color="auto" w:fill="232525"/>
            <w:lang w:val="en-US"/>
            <w:rPrChange w:id="1971" w:author="Ryan Lemos" w:date="2019-05-22T10:18:00Z">
              <w:rPr>
                <w:color w:val="FFC66D"/>
                <w:shd w:val="clear" w:color="auto" w:fill="232525"/>
              </w:rPr>
            </w:rPrChange>
          </w:rPr>
          <w:t>createGroup</w:t>
        </w:r>
        <w:proofErr w:type="spellEnd"/>
        <w:r w:rsidRPr="006D241F">
          <w:rPr>
            <w:color w:val="A9B7C6"/>
            <w:shd w:val="clear" w:color="auto" w:fill="232525"/>
            <w:lang w:val="en-US"/>
            <w:rPrChange w:id="1972" w:author="Ryan Lemos" w:date="2019-05-22T10:18:00Z">
              <w:rPr>
                <w:color w:val="A9B7C6"/>
                <w:shd w:val="clear" w:color="auto" w:fill="232525"/>
              </w:rPr>
            </w:rPrChange>
          </w:rPr>
          <w:t>()</w:t>
        </w:r>
        <w:r w:rsidRPr="006D241F">
          <w:rPr>
            <w:color w:val="CC7832"/>
            <w:shd w:val="clear" w:color="auto" w:fill="232525"/>
            <w:lang w:val="en-US"/>
            <w:rPrChange w:id="1973" w:author="Ryan Lemos" w:date="2019-05-22T10:18:00Z">
              <w:rPr>
                <w:color w:val="CC7832"/>
                <w:shd w:val="clear" w:color="auto" w:fill="232525"/>
              </w:rPr>
            </w:rPrChange>
          </w:rPr>
          <w:t>;</w:t>
        </w:r>
        <w:r w:rsidRPr="006D241F">
          <w:rPr>
            <w:color w:val="CC7832"/>
            <w:shd w:val="clear" w:color="auto" w:fill="232525"/>
            <w:lang w:val="en-US"/>
            <w:rPrChange w:id="1974" w:author="Ryan Lemos" w:date="2019-05-22T10:18:00Z">
              <w:rPr>
                <w:color w:val="CC7832"/>
                <w:shd w:val="clear" w:color="auto" w:fill="232525"/>
              </w:rPr>
            </w:rPrChange>
          </w:rPr>
          <w:br/>
          <w:t xml:space="preserve">    </w:t>
        </w:r>
        <w:r w:rsidRPr="006D241F">
          <w:rPr>
            <w:color w:val="9876AA"/>
            <w:shd w:val="clear" w:color="auto" w:fill="232525"/>
            <w:lang w:val="en-US"/>
            <w:rPrChange w:id="1975" w:author="Ryan Lemos" w:date="2019-05-22T10:18:00Z">
              <w:rPr>
                <w:color w:val="9876AA"/>
                <w:shd w:val="clear" w:color="auto" w:fill="232525"/>
              </w:rPr>
            </w:rPrChange>
          </w:rPr>
          <w:t>$this</w:t>
        </w:r>
        <w:r w:rsidRPr="006D241F">
          <w:rPr>
            <w:color w:val="A9B7C6"/>
            <w:shd w:val="clear" w:color="auto" w:fill="232525"/>
            <w:lang w:val="en-US"/>
            <w:rPrChange w:id="1976" w:author="Ryan Lemos" w:date="2019-05-22T10:18:00Z">
              <w:rPr>
                <w:color w:val="A9B7C6"/>
                <w:shd w:val="clear" w:color="auto" w:fill="232525"/>
              </w:rPr>
            </w:rPrChange>
          </w:rPr>
          <w:t>-&gt;</w:t>
        </w:r>
        <w:proofErr w:type="spellStart"/>
        <w:r w:rsidRPr="006D241F">
          <w:rPr>
            <w:color w:val="FFC66D"/>
            <w:shd w:val="clear" w:color="auto" w:fill="232525"/>
            <w:lang w:val="en-US"/>
            <w:rPrChange w:id="1977" w:author="Ryan Lemos" w:date="2019-05-22T10:18:00Z">
              <w:rPr>
                <w:color w:val="FFC66D"/>
                <w:shd w:val="clear" w:color="auto" w:fill="232525"/>
              </w:rPr>
            </w:rPrChange>
          </w:rPr>
          <w:t>createEventTeacher</w:t>
        </w:r>
        <w:proofErr w:type="spellEnd"/>
        <w:r w:rsidRPr="006D241F">
          <w:rPr>
            <w:color w:val="A9B7C6"/>
            <w:shd w:val="clear" w:color="auto" w:fill="232525"/>
            <w:lang w:val="en-US"/>
            <w:rPrChange w:id="1978" w:author="Ryan Lemos" w:date="2019-05-22T10:18:00Z">
              <w:rPr>
                <w:color w:val="A9B7C6"/>
                <w:shd w:val="clear" w:color="auto" w:fill="232525"/>
              </w:rPr>
            </w:rPrChange>
          </w:rPr>
          <w:t>()</w:t>
        </w:r>
        <w:r w:rsidRPr="006D241F">
          <w:rPr>
            <w:color w:val="CC7832"/>
            <w:shd w:val="clear" w:color="auto" w:fill="232525"/>
            <w:lang w:val="en-US"/>
            <w:rPrChange w:id="1979" w:author="Ryan Lemos" w:date="2019-05-22T10:18:00Z">
              <w:rPr>
                <w:color w:val="CC7832"/>
                <w:shd w:val="clear" w:color="auto" w:fill="232525"/>
              </w:rPr>
            </w:rPrChange>
          </w:rPr>
          <w:t>;</w:t>
        </w:r>
        <w:r w:rsidRPr="006D241F">
          <w:rPr>
            <w:color w:val="CC7832"/>
            <w:shd w:val="clear" w:color="auto" w:fill="232525"/>
            <w:lang w:val="en-US"/>
            <w:rPrChange w:id="1980" w:author="Ryan Lemos" w:date="2019-05-22T10:18:00Z">
              <w:rPr>
                <w:color w:val="CC7832"/>
                <w:shd w:val="clear" w:color="auto" w:fill="232525"/>
              </w:rPr>
            </w:rPrChange>
          </w:rPr>
          <w:br/>
          <w:t xml:space="preserve">    </w:t>
        </w:r>
        <w:r w:rsidRPr="006D241F">
          <w:rPr>
            <w:color w:val="9876AA"/>
            <w:shd w:val="clear" w:color="auto" w:fill="232525"/>
            <w:lang w:val="en-US"/>
            <w:rPrChange w:id="1981" w:author="Ryan Lemos" w:date="2019-05-22T10:18:00Z">
              <w:rPr>
                <w:color w:val="9876AA"/>
                <w:shd w:val="clear" w:color="auto" w:fill="232525"/>
              </w:rPr>
            </w:rPrChange>
          </w:rPr>
          <w:t xml:space="preserve">$data2 </w:t>
        </w:r>
        <w:r w:rsidRPr="006D241F">
          <w:rPr>
            <w:color w:val="A9B7C6"/>
            <w:shd w:val="clear" w:color="auto" w:fill="232525"/>
            <w:lang w:val="en-US"/>
            <w:rPrChange w:id="1982" w:author="Ryan Lemos" w:date="2019-05-22T10:18:00Z">
              <w:rPr>
                <w:color w:val="A9B7C6"/>
                <w:shd w:val="clear" w:color="auto" w:fill="232525"/>
              </w:rPr>
            </w:rPrChange>
          </w:rPr>
          <w:t>= [</w:t>
        </w:r>
        <w:r w:rsidRPr="006D241F">
          <w:rPr>
            <w:color w:val="6A8759"/>
            <w:shd w:val="clear" w:color="auto" w:fill="232525"/>
            <w:lang w:val="en-US"/>
            <w:rPrChange w:id="1983" w:author="Ryan Lemos" w:date="2019-05-22T10:18:00Z">
              <w:rPr>
                <w:color w:val="6A8759"/>
                <w:shd w:val="clear" w:color="auto" w:fill="232525"/>
              </w:rPr>
            </w:rPrChange>
          </w:rPr>
          <w:t>'title'</w:t>
        </w:r>
        <w:r w:rsidRPr="006D241F">
          <w:rPr>
            <w:color w:val="A9B7C6"/>
            <w:shd w:val="clear" w:color="auto" w:fill="232525"/>
            <w:lang w:val="en-US"/>
            <w:rPrChange w:id="1984" w:author="Ryan Lemos" w:date="2019-05-22T10:18:00Z">
              <w:rPr>
                <w:color w:val="A9B7C6"/>
                <w:shd w:val="clear" w:color="auto" w:fill="232525"/>
              </w:rPr>
            </w:rPrChange>
          </w:rPr>
          <w:t>=&gt;</w:t>
        </w:r>
        <w:r w:rsidRPr="006D241F">
          <w:rPr>
            <w:color w:val="6A8759"/>
            <w:shd w:val="clear" w:color="auto" w:fill="232525"/>
            <w:lang w:val="en-US"/>
            <w:rPrChange w:id="1985" w:author="Ryan Lemos" w:date="2019-05-22T10:18:00Z">
              <w:rPr>
                <w:color w:val="6A8759"/>
                <w:shd w:val="clear" w:color="auto" w:fill="232525"/>
              </w:rPr>
            </w:rPrChange>
          </w:rPr>
          <w:t xml:space="preserve">'teste </w:t>
        </w:r>
        <w:proofErr w:type="spellStart"/>
        <w:r w:rsidRPr="006D241F">
          <w:rPr>
            <w:color w:val="6A8759"/>
            <w:shd w:val="clear" w:color="auto" w:fill="232525"/>
            <w:lang w:val="en-US"/>
            <w:rPrChange w:id="1986" w:author="Ryan Lemos" w:date="2019-05-22T10:18:00Z">
              <w:rPr>
                <w:color w:val="6A8759"/>
                <w:shd w:val="clear" w:color="auto" w:fill="232525"/>
              </w:rPr>
            </w:rPrChange>
          </w:rPr>
          <w:t>edição</w:t>
        </w:r>
        <w:proofErr w:type="spellEnd"/>
        <w:r w:rsidRPr="006D241F">
          <w:rPr>
            <w:color w:val="6A8759"/>
            <w:shd w:val="clear" w:color="auto" w:fill="232525"/>
            <w:lang w:val="en-US"/>
            <w:rPrChange w:id="1987" w:author="Ryan Lemos" w:date="2019-05-22T10:18:00Z">
              <w:rPr>
                <w:color w:val="6A8759"/>
                <w:shd w:val="clear" w:color="auto" w:fill="232525"/>
              </w:rPr>
            </w:rPrChange>
          </w:rPr>
          <w:t>'</w:t>
        </w:r>
        <w:r w:rsidRPr="006D241F">
          <w:rPr>
            <w:color w:val="CC7832"/>
            <w:shd w:val="clear" w:color="auto" w:fill="232525"/>
            <w:lang w:val="en-US"/>
            <w:rPrChange w:id="1988" w:author="Ryan Lemos" w:date="2019-05-22T10:18:00Z">
              <w:rPr>
                <w:color w:val="CC7832"/>
                <w:shd w:val="clear" w:color="auto" w:fill="232525"/>
              </w:rPr>
            </w:rPrChange>
          </w:rPr>
          <w:t xml:space="preserve">, </w:t>
        </w:r>
        <w:r w:rsidRPr="006D241F">
          <w:rPr>
            <w:color w:val="6A8759"/>
            <w:shd w:val="clear" w:color="auto" w:fill="232525"/>
            <w:lang w:val="en-US"/>
            <w:rPrChange w:id="1989" w:author="Ryan Lemos" w:date="2019-05-22T10:18:00Z">
              <w:rPr>
                <w:color w:val="6A8759"/>
                <w:shd w:val="clear" w:color="auto" w:fill="232525"/>
              </w:rPr>
            </w:rPrChange>
          </w:rPr>
          <w:t>'date'</w:t>
        </w:r>
        <w:r w:rsidRPr="006D241F">
          <w:rPr>
            <w:color w:val="A9B7C6"/>
            <w:shd w:val="clear" w:color="auto" w:fill="232525"/>
            <w:lang w:val="en-US"/>
            <w:rPrChange w:id="1990" w:author="Ryan Lemos" w:date="2019-05-22T10:18:00Z">
              <w:rPr>
                <w:color w:val="A9B7C6"/>
                <w:shd w:val="clear" w:color="auto" w:fill="232525"/>
              </w:rPr>
            </w:rPrChange>
          </w:rPr>
          <w:t>=&gt;</w:t>
        </w:r>
        <w:r w:rsidRPr="006D241F">
          <w:rPr>
            <w:color w:val="6A8759"/>
            <w:shd w:val="clear" w:color="auto" w:fill="232525"/>
            <w:lang w:val="en-US"/>
            <w:rPrChange w:id="1991" w:author="Ryan Lemos" w:date="2019-05-22T10:18:00Z">
              <w:rPr>
                <w:color w:val="6A8759"/>
                <w:shd w:val="clear" w:color="auto" w:fill="232525"/>
              </w:rPr>
            </w:rPrChange>
          </w:rPr>
          <w:t>'2019-02-03 18:32:24'</w:t>
        </w:r>
        <w:r w:rsidRPr="006D241F">
          <w:rPr>
            <w:color w:val="CC7832"/>
            <w:shd w:val="clear" w:color="auto" w:fill="232525"/>
            <w:lang w:val="en-US"/>
            <w:rPrChange w:id="1992" w:author="Ryan Lemos" w:date="2019-05-22T10:18:00Z">
              <w:rPr>
                <w:color w:val="CC7832"/>
                <w:shd w:val="clear" w:color="auto" w:fill="232525"/>
              </w:rPr>
            </w:rPrChange>
          </w:rPr>
          <w:t xml:space="preserve">, </w:t>
        </w:r>
        <w:r w:rsidRPr="006D241F">
          <w:rPr>
            <w:color w:val="6A8759"/>
            <w:shd w:val="clear" w:color="auto" w:fill="232525"/>
            <w:lang w:val="en-US"/>
            <w:rPrChange w:id="1993" w:author="Ryan Lemos" w:date="2019-05-22T10:18:00Z">
              <w:rPr>
                <w:color w:val="6A8759"/>
                <w:shd w:val="clear" w:color="auto" w:fill="232525"/>
              </w:rPr>
            </w:rPrChange>
          </w:rPr>
          <w:t>'color'</w:t>
        </w:r>
        <w:r w:rsidRPr="006D241F">
          <w:rPr>
            <w:color w:val="A9B7C6"/>
            <w:shd w:val="clear" w:color="auto" w:fill="232525"/>
            <w:lang w:val="en-US"/>
            <w:rPrChange w:id="1994" w:author="Ryan Lemos" w:date="2019-05-22T10:18:00Z">
              <w:rPr>
                <w:color w:val="A9B7C6"/>
                <w:shd w:val="clear" w:color="auto" w:fill="232525"/>
              </w:rPr>
            </w:rPrChange>
          </w:rPr>
          <w:t>=&gt;</w:t>
        </w:r>
        <w:r w:rsidRPr="006D241F">
          <w:rPr>
            <w:color w:val="6A8759"/>
            <w:shd w:val="clear" w:color="auto" w:fill="232525"/>
            <w:lang w:val="en-US"/>
            <w:rPrChange w:id="1995" w:author="Ryan Lemos" w:date="2019-05-22T10:18:00Z">
              <w:rPr>
                <w:color w:val="6A8759"/>
                <w:shd w:val="clear" w:color="auto" w:fill="232525"/>
              </w:rPr>
            </w:rPrChange>
          </w:rPr>
          <w:t>'#e66465'</w:t>
        </w:r>
        <w:r w:rsidRPr="006D241F">
          <w:rPr>
            <w:color w:val="CC7832"/>
            <w:shd w:val="clear" w:color="auto" w:fill="232525"/>
            <w:lang w:val="en-US"/>
            <w:rPrChange w:id="1996" w:author="Ryan Lemos" w:date="2019-05-22T10:18:00Z">
              <w:rPr>
                <w:color w:val="CC7832"/>
                <w:shd w:val="clear" w:color="auto" w:fill="232525"/>
              </w:rPr>
            </w:rPrChange>
          </w:rPr>
          <w:t xml:space="preserve">, </w:t>
        </w:r>
        <w:r w:rsidRPr="006D241F">
          <w:rPr>
            <w:color w:val="6A8759"/>
            <w:shd w:val="clear" w:color="auto" w:fill="232525"/>
            <w:lang w:val="en-US"/>
            <w:rPrChange w:id="1997" w:author="Ryan Lemos" w:date="2019-05-22T10:18:00Z">
              <w:rPr>
                <w:color w:val="6A8759"/>
                <w:shd w:val="clear" w:color="auto" w:fill="232525"/>
              </w:rPr>
            </w:rPrChange>
          </w:rPr>
          <w:t>'public'</w:t>
        </w:r>
        <w:r w:rsidRPr="006D241F">
          <w:rPr>
            <w:color w:val="A9B7C6"/>
            <w:shd w:val="clear" w:color="auto" w:fill="232525"/>
            <w:lang w:val="en-US"/>
            <w:rPrChange w:id="1998" w:author="Ryan Lemos" w:date="2019-05-22T10:18:00Z">
              <w:rPr>
                <w:color w:val="A9B7C6"/>
                <w:shd w:val="clear" w:color="auto" w:fill="232525"/>
              </w:rPr>
            </w:rPrChange>
          </w:rPr>
          <w:t>=&gt;</w:t>
        </w:r>
        <w:r w:rsidRPr="006D241F">
          <w:rPr>
            <w:color w:val="6897BB"/>
            <w:shd w:val="clear" w:color="auto" w:fill="232525"/>
            <w:lang w:val="en-US"/>
            <w:rPrChange w:id="1999" w:author="Ryan Lemos" w:date="2019-05-22T10:18:00Z">
              <w:rPr>
                <w:color w:val="6897BB"/>
                <w:shd w:val="clear" w:color="auto" w:fill="232525"/>
              </w:rPr>
            </w:rPrChange>
          </w:rPr>
          <w:t>0</w:t>
        </w:r>
        <w:r w:rsidRPr="006D241F">
          <w:rPr>
            <w:color w:val="A9B7C6"/>
            <w:shd w:val="clear" w:color="auto" w:fill="232525"/>
            <w:lang w:val="en-US"/>
            <w:rPrChange w:id="2000" w:author="Ryan Lemos" w:date="2019-05-22T10:18:00Z">
              <w:rPr>
                <w:color w:val="A9B7C6"/>
                <w:shd w:val="clear" w:color="auto" w:fill="232525"/>
              </w:rPr>
            </w:rPrChange>
          </w:rPr>
          <w:t>]</w:t>
        </w:r>
        <w:r w:rsidRPr="006D241F">
          <w:rPr>
            <w:color w:val="CC7832"/>
            <w:shd w:val="clear" w:color="auto" w:fill="232525"/>
            <w:lang w:val="en-US"/>
            <w:rPrChange w:id="2001" w:author="Ryan Lemos" w:date="2019-05-22T10:18:00Z">
              <w:rPr>
                <w:color w:val="CC7832"/>
                <w:shd w:val="clear" w:color="auto" w:fill="232525"/>
              </w:rPr>
            </w:rPrChange>
          </w:rPr>
          <w:t>;</w:t>
        </w:r>
        <w:r w:rsidRPr="006D241F">
          <w:rPr>
            <w:color w:val="CC7832"/>
            <w:shd w:val="clear" w:color="auto" w:fill="232525"/>
            <w:lang w:val="en-US"/>
            <w:rPrChange w:id="2002" w:author="Ryan Lemos" w:date="2019-05-22T10:18:00Z">
              <w:rPr>
                <w:color w:val="CC7832"/>
                <w:shd w:val="clear" w:color="auto" w:fill="232525"/>
              </w:rPr>
            </w:rPrChange>
          </w:rPr>
          <w:br/>
        </w:r>
        <w:r w:rsidRPr="006D241F">
          <w:rPr>
            <w:color w:val="CC7832"/>
            <w:shd w:val="clear" w:color="auto" w:fill="232525"/>
            <w:lang w:val="en-US"/>
            <w:rPrChange w:id="2003" w:author="Ryan Lemos" w:date="2019-05-22T10:18:00Z">
              <w:rPr>
                <w:color w:val="CC7832"/>
                <w:shd w:val="clear" w:color="auto" w:fill="232525"/>
              </w:rPr>
            </w:rPrChange>
          </w:rPr>
          <w:br/>
          <w:t xml:space="preserve">    </w:t>
        </w:r>
        <w:r w:rsidRPr="006D241F">
          <w:rPr>
            <w:color w:val="9876AA"/>
            <w:shd w:val="clear" w:color="auto" w:fill="232525"/>
            <w:lang w:val="en-US"/>
            <w:rPrChange w:id="2004" w:author="Ryan Lemos" w:date="2019-05-22T10:18:00Z">
              <w:rPr>
                <w:color w:val="9876AA"/>
                <w:shd w:val="clear" w:color="auto" w:fill="232525"/>
              </w:rPr>
            </w:rPrChange>
          </w:rPr>
          <w:t>$response</w:t>
        </w:r>
        <w:r w:rsidRPr="006D241F">
          <w:rPr>
            <w:color w:val="A9B7C6"/>
            <w:shd w:val="clear" w:color="auto" w:fill="232525"/>
            <w:lang w:val="en-US"/>
            <w:rPrChange w:id="2005" w:author="Ryan Lemos" w:date="2019-05-22T10:18:00Z">
              <w:rPr>
                <w:color w:val="A9B7C6"/>
                <w:shd w:val="clear" w:color="auto" w:fill="232525"/>
              </w:rPr>
            </w:rPrChange>
          </w:rPr>
          <w:t xml:space="preserve">= </w:t>
        </w:r>
        <w:r w:rsidRPr="006D241F">
          <w:rPr>
            <w:color w:val="9876AA"/>
            <w:shd w:val="clear" w:color="auto" w:fill="232525"/>
            <w:lang w:val="en-US"/>
            <w:rPrChange w:id="2006" w:author="Ryan Lemos" w:date="2019-05-22T10:18:00Z">
              <w:rPr>
                <w:color w:val="9876AA"/>
                <w:shd w:val="clear" w:color="auto" w:fill="232525"/>
              </w:rPr>
            </w:rPrChange>
          </w:rPr>
          <w:t>$this</w:t>
        </w:r>
        <w:r w:rsidRPr="006D241F">
          <w:rPr>
            <w:color w:val="A9B7C6"/>
            <w:shd w:val="clear" w:color="auto" w:fill="232525"/>
            <w:lang w:val="en-US"/>
            <w:rPrChange w:id="2007" w:author="Ryan Lemos" w:date="2019-05-22T10:18:00Z">
              <w:rPr>
                <w:color w:val="A9B7C6"/>
                <w:shd w:val="clear" w:color="auto" w:fill="232525"/>
              </w:rPr>
            </w:rPrChange>
          </w:rPr>
          <w:t>-&gt;</w:t>
        </w:r>
        <w:r w:rsidRPr="006D241F">
          <w:rPr>
            <w:color w:val="FFC66D"/>
            <w:shd w:val="clear" w:color="auto" w:fill="232525"/>
            <w:lang w:val="en-US"/>
            <w:rPrChange w:id="2008" w:author="Ryan Lemos" w:date="2019-05-22T10:18:00Z">
              <w:rPr>
                <w:color w:val="FFC66D"/>
                <w:shd w:val="clear" w:color="auto" w:fill="232525"/>
              </w:rPr>
            </w:rPrChange>
          </w:rPr>
          <w:t>json</w:t>
        </w:r>
        <w:r w:rsidRPr="006D241F">
          <w:rPr>
            <w:color w:val="A9B7C6"/>
            <w:shd w:val="clear" w:color="auto" w:fill="232525"/>
            <w:lang w:val="en-US"/>
            <w:rPrChange w:id="2009" w:author="Ryan Lemos" w:date="2019-05-22T10:18:00Z">
              <w:rPr>
                <w:color w:val="A9B7C6"/>
                <w:shd w:val="clear" w:color="auto" w:fill="232525"/>
              </w:rPr>
            </w:rPrChange>
          </w:rPr>
          <w:t>(</w:t>
        </w:r>
        <w:r w:rsidRPr="006D241F">
          <w:rPr>
            <w:color w:val="6A8759"/>
            <w:shd w:val="clear" w:color="auto" w:fill="232525"/>
            <w:lang w:val="en-US"/>
            <w:rPrChange w:id="2010" w:author="Ryan Lemos" w:date="2019-05-22T10:18:00Z">
              <w:rPr>
                <w:color w:val="6A8759"/>
                <w:shd w:val="clear" w:color="auto" w:fill="232525"/>
              </w:rPr>
            </w:rPrChange>
          </w:rPr>
          <w:t>'PUT'</w:t>
        </w:r>
        <w:r w:rsidRPr="006D241F">
          <w:rPr>
            <w:color w:val="CC7832"/>
            <w:shd w:val="clear" w:color="auto" w:fill="232525"/>
            <w:lang w:val="en-US"/>
            <w:rPrChange w:id="2011" w:author="Ryan Lemos" w:date="2019-05-22T10:18:00Z">
              <w:rPr>
                <w:color w:val="CC7832"/>
                <w:shd w:val="clear" w:color="auto" w:fill="232525"/>
              </w:rPr>
            </w:rPrChange>
          </w:rPr>
          <w:t xml:space="preserve">, </w:t>
        </w:r>
        <w:r w:rsidRPr="006D241F">
          <w:rPr>
            <w:color w:val="A9B7C6"/>
            <w:shd w:val="clear" w:color="auto" w:fill="232525"/>
            <w:lang w:val="en-US"/>
            <w:rPrChange w:id="2012" w:author="Ryan Lemos" w:date="2019-05-22T10:18:00Z">
              <w:rPr>
                <w:color w:val="A9B7C6"/>
                <w:shd w:val="clear" w:color="auto" w:fill="232525"/>
              </w:rPr>
            </w:rPrChange>
          </w:rPr>
          <w:t>route(</w:t>
        </w:r>
        <w:r w:rsidRPr="006D241F">
          <w:rPr>
            <w:color w:val="6A8759"/>
            <w:shd w:val="clear" w:color="auto" w:fill="232525"/>
            <w:lang w:val="en-US"/>
            <w:rPrChange w:id="2013" w:author="Ryan Lemos" w:date="2019-05-22T10:18:00Z">
              <w:rPr>
                <w:color w:val="6A8759"/>
                <w:shd w:val="clear" w:color="auto" w:fill="232525"/>
              </w:rPr>
            </w:rPrChange>
          </w:rPr>
          <w:t>'</w:t>
        </w:r>
        <w:proofErr w:type="spellStart"/>
        <w:r w:rsidRPr="006D241F">
          <w:rPr>
            <w:color w:val="6A8759"/>
            <w:shd w:val="clear" w:color="auto" w:fill="232525"/>
            <w:lang w:val="en-US"/>
            <w:rPrChange w:id="2014" w:author="Ryan Lemos" w:date="2019-05-22T10:18:00Z">
              <w:rPr>
                <w:color w:val="6A8759"/>
                <w:shd w:val="clear" w:color="auto" w:fill="232525"/>
              </w:rPr>
            </w:rPrChange>
          </w:rPr>
          <w:t>event.update</w:t>
        </w:r>
        <w:proofErr w:type="spellEnd"/>
        <w:r w:rsidRPr="006D241F">
          <w:rPr>
            <w:color w:val="6A8759"/>
            <w:shd w:val="clear" w:color="auto" w:fill="232525"/>
            <w:lang w:val="en-US"/>
            <w:rPrChange w:id="2015" w:author="Ryan Lemos" w:date="2019-05-22T10:18:00Z">
              <w:rPr>
                <w:color w:val="6A8759"/>
                <w:shd w:val="clear" w:color="auto" w:fill="232525"/>
              </w:rPr>
            </w:rPrChange>
          </w:rPr>
          <w:t>'</w:t>
        </w:r>
        <w:r w:rsidRPr="006D241F">
          <w:rPr>
            <w:color w:val="CC7832"/>
            <w:shd w:val="clear" w:color="auto" w:fill="232525"/>
            <w:lang w:val="en-US"/>
            <w:rPrChange w:id="2016" w:author="Ryan Lemos" w:date="2019-05-22T10:18:00Z">
              <w:rPr>
                <w:color w:val="CC7832"/>
                <w:shd w:val="clear" w:color="auto" w:fill="232525"/>
              </w:rPr>
            </w:rPrChange>
          </w:rPr>
          <w:t xml:space="preserve">, </w:t>
        </w:r>
        <w:r w:rsidRPr="006D241F">
          <w:rPr>
            <w:color w:val="6897BB"/>
            <w:shd w:val="clear" w:color="auto" w:fill="232525"/>
            <w:lang w:val="en-US"/>
            <w:rPrChange w:id="2017" w:author="Ryan Lemos" w:date="2019-05-22T10:18:00Z">
              <w:rPr>
                <w:color w:val="6897BB"/>
                <w:shd w:val="clear" w:color="auto" w:fill="232525"/>
              </w:rPr>
            </w:rPrChange>
          </w:rPr>
          <w:t>1</w:t>
        </w:r>
        <w:r w:rsidRPr="006D241F">
          <w:rPr>
            <w:color w:val="A9B7C6"/>
            <w:shd w:val="clear" w:color="auto" w:fill="232525"/>
            <w:lang w:val="en-US"/>
            <w:rPrChange w:id="2018" w:author="Ryan Lemos" w:date="2019-05-22T10:18:00Z">
              <w:rPr>
                <w:color w:val="A9B7C6"/>
                <w:shd w:val="clear" w:color="auto" w:fill="232525"/>
              </w:rPr>
            </w:rPrChange>
          </w:rPr>
          <w:t>)</w:t>
        </w:r>
        <w:r w:rsidRPr="006D241F">
          <w:rPr>
            <w:color w:val="CC7832"/>
            <w:shd w:val="clear" w:color="auto" w:fill="232525"/>
            <w:lang w:val="en-US"/>
            <w:rPrChange w:id="2019" w:author="Ryan Lemos" w:date="2019-05-22T10:18:00Z">
              <w:rPr>
                <w:color w:val="CC7832"/>
                <w:shd w:val="clear" w:color="auto" w:fill="232525"/>
              </w:rPr>
            </w:rPrChange>
          </w:rPr>
          <w:t xml:space="preserve">, </w:t>
        </w:r>
        <w:r w:rsidRPr="006D241F">
          <w:rPr>
            <w:color w:val="9876AA"/>
            <w:shd w:val="clear" w:color="auto" w:fill="232525"/>
            <w:lang w:val="en-US"/>
            <w:rPrChange w:id="2020" w:author="Ryan Lemos" w:date="2019-05-22T10:18:00Z">
              <w:rPr>
                <w:color w:val="9876AA"/>
                <w:shd w:val="clear" w:color="auto" w:fill="232525"/>
              </w:rPr>
            </w:rPrChange>
          </w:rPr>
          <w:t>$data2</w:t>
        </w:r>
        <w:r w:rsidRPr="006D241F">
          <w:rPr>
            <w:color w:val="CC7832"/>
            <w:shd w:val="clear" w:color="auto" w:fill="232525"/>
            <w:lang w:val="en-US"/>
            <w:rPrChange w:id="2021" w:author="Ryan Lemos" w:date="2019-05-22T10:18:00Z">
              <w:rPr>
                <w:color w:val="CC7832"/>
                <w:shd w:val="clear" w:color="auto" w:fill="232525"/>
              </w:rPr>
            </w:rPrChange>
          </w:rPr>
          <w:t xml:space="preserve">, </w:t>
        </w:r>
        <w:r w:rsidRPr="006D241F">
          <w:rPr>
            <w:color w:val="9876AA"/>
            <w:shd w:val="clear" w:color="auto" w:fill="232525"/>
            <w:lang w:val="en-US"/>
            <w:rPrChange w:id="2022" w:author="Ryan Lemos" w:date="2019-05-22T10:18:00Z">
              <w:rPr>
                <w:color w:val="9876AA"/>
                <w:shd w:val="clear" w:color="auto" w:fill="232525"/>
              </w:rPr>
            </w:rPrChange>
          </w:rPr>
          <w:t>$this</w:t>
        </w:r>
        <w:r w:rsidRPr="006D241F">
          <w:rPr>
            <w:color w:val="A9B7C6"/>
            <w:shd w:val="clear" w:color="auto" w:fill="232525"/>
            <w:lang w:val="en-US"/>
            <w:rPrChange w:id="2023" w:author="Ryan Lemos" w:date="2019-05-22T10:18:00Z">
              <w:rPr>
                <w:color w:val="A9B7C6"/>
                <w:shd w:val="clear" w:color="auto" w:fill="232525"/>
              </w:rPr>
            </w:rPrChange>
          </w:rPr>
          <w:t>-&gt;</w:t>
        </w:r>
        <w:proofErr w:type="spellStart"/>
        <w:r w:rsidRPr="006D241F">
          <w:rPr>
            <w:color w:val="9876AA"/>
            <w:shd w:val="clear" w:color="auto" w:fill="232525"/>
            <w:lang w:val="en-US"/>
            <w:rPrChange w:id="2024" w:author="Ryan Lemos" w:date="2019-05-22T10:18:00Z">
              <w:rPr>
                <w:color w:val="9876AA"/>
                <w:shd w:val="clear" w:color="auto" w:fill="232525"/>
              </w:rPr>
            </w:rPrChange>
          </w:rPr>
          <w:t>header_teacher</w:t>
        </w:r>
        <w:proofErr w:type="spellEnd"/>
        <w:r w:rsidRPr="006D241F">
          <w:rPr>
            <w:color w:val="A9B7C6"/>
            <w:shd w:val="clear" w:color="auto" w:fill="232525"/>
            <w:lang w:val="en-US"/>
            <w:rPrChange w:id="2025" w:author="Ryan Lemos" w:date="2019-05-22T10:18:00Z">
              <w:rPr>
                <w:color w:val="A9B7C6"/>
                <w:shd w:val="clear" w:color="auto" w:fill="232525"/>
              </w:rPr>
            </w:rPrChange>
          </w:rPr>
          <w:t>)</w:t>
        </w:r>
        <w:r w:rsidRPr="006D241F">
          <w:rPr>
            <w:color w:val="CC7832"/>
            <w:shd w:val="clear" w:color="auto" w:fill="232525"/>
            <w:lang w:val="en-US"/>
            <w:rPrChange w:id="2026" w:author="Ryan Lemos" w:date="2019-05-22T10:18:00Z">
              <w:rPr>
                <w:color w:val="CC7832"/>
                <w:shd w:val="clear" w:color="auto" w:fill="232525"/>
              </w:rPr>
            </w:rPrChange>
          </w:rPr>
          <w:t>;</w:t>
        </w:r>
        <w:r w:rsidRPr="006D241F">
          <w:rPr>
            <w:color w:val="CC7832"/>
            <w:shd w:val="clear" w:color="auto" w:fill="232525"/>
            <w:lang w:val="en-US"/>
            <w:rPrChange w:id="2027" w:author="Ryan Lemos" w:date="2019-05-22T10:18:00Z">
              <w:rPr>
                <w:color w:val="CC7832"/>
                <w:shd w:val="clear" w:color="auto" w:fill="232525"/>
              </w:rPr>
            </w:rPrChange>
          </w:rPr>
          <w:br/>
          <w:t xml:space="preserve">    </w:t>
        </w:r>
        <w:r w:rsidRPr="006D241F">
          <w:rPr>
            <w:color w:val="9876AA"/>
            <w:shd w:val="clear" w:color="auto" w:fill="232525"/>
            <w:lang w:val="en-US"/>
            <w:rPrChange w:id="2028" w:author="Ryan Lemos" w:date="2019-05-22T10:18:00Z">
              <w:rPr>
                <w:color w:val="9876AA"/>
                <w:shd w:val="clear" w:color="auto" w:fill="232525"/>
              </w:rPr>
            </w:rPrChange>
          </w:rPr>
          <w:t>$response</w:t>
        </w:r>
        <w:r w:rsidRPr="006D241F">
          <w:rPr>
            <w:color w:val="A9B7C6"/>
            <w:shd w:val="clear" w:color="auto" w:fill="232525"/>
            <w:lang w:val="en-US"/>
            <w:rPrChange w:id="2029" w:author="Ryan Lemos" w:date="2019-05-22T10:18:00Z">
              <w:rPr>
                <w:color w:val="A9B7C6"/>
                <w:shd w:val="clear" w:color="auto" w:fill="232525"/>
              </w:rPr>
            </w:rPrChange>
          </w:rPr>
          <w:t>-&gt;</w:t>
        </w:r>
        <w:proofErr w:type="spellStart"/>
        <w:r w:rsidRPr="006D241F">
          <w:rPr>
            <w:color w:val="FFC66D"/>
            <w:shd w:val="clear" w:color="auto" w:fill="232525"/>
            <w:lang w:val="en-US"/>
            <w:rPrChange w:id="2030" w:author="Ryan Lemos" w:date="2019-05-22T10:18:00Z">
              <w:rPr>
                <w:color w:val="FFC66D"/>
                <w:shd w:val="clear" w:color="auto" w:fill="232525"/>
              </w:rPr>
            </w:rPrChange>
          </w:rPr>
          <w:t>assertStatus</w:t>
        </w:r>
        <w:proofErr w:type="spellEnd"/>
        <w:r w:rsidRPr="006D241F">
          <w:rPr>
            <w:color w:val="A9B7C6"/>
            <w:shd w:val="clear" w:color="auto" w:fill="232525"/>
            <w:lang w:val="en-US"/>
            <w:rPrChange w:id="2031" w:author="Ryan Lemos" w:date="2019-05-22T10:18:00Z">
              <w:rPr>
                <w:color w:val="A9B7C6"/>
                <w:shd w:val="clear" w:color="auto" w:fill="232525"/>
              </w:rPr>
            </w:rPrChange>
          </w:rPr>
          <w:t>(</w:t>
        </w:r>
        <w:r w:rsidRPr="006D241F">
          <w:rPr>
            <w:color w:val="6897BB"/>
            <w:shd w:val="clear" w:color="auto" w:fill="232525"/>
            <w:lang w:val="en-US"/>
            <w:rPrChange w:id="2032" w:author="Ryan Lemos" w:date="2019-05-22T10:18:00Z">
              <w:rPr>
                <w:color w:val="6897BB"/>
                <w:shd w:val="clear" w:color="auto" w:fill="232525"/>
              </w:rPr>
            </w:rPrChange>
          </w:rPr>
          <w:t>200</w:t>
        </w:r>
        <w:r w:rsidRPr="006D241F">
          <w:rPr>
            <w:color w:val="A9B7C6"/>
            <w:shd w:val="clear" w:color="auto" w:fill="232525"/>
            <w:lang w:val="en-US"/>
            <w:rPrChange w:id="2033" w:author="Ryan Lemos" w:date="2019-05-22T10:18:00Z">
              <w:rPr>
                <w:color w:val="A9B7C6"/>
                <w:shd w:val="clear" w:color="auto" w:fill="232525"/>
              </w:rPr>
            </w:rPrChange>
          </w:rPr>
          <w:t>)</w:t>
        </w:r>
        <w:r w:rsidRPr="006D241F">
          <w:rPr>
            <w:color w:val="CC7832"/>
            <w:shd w:val="clear" w:color="auto" w:fill="232525"/>
            <w:lang w:val="en-US"/>
            <w:rPrChange w:id="2034" w:author="Ryan Lemos" w:date="2019-05-22T10:18:00Z">
              <w:rPr>
                <w:color w:val="CC7832"/>
                <w:shd w:val="clear" w:color="auto" w:fill="232525"/>
              </w:rPr>
            </w:rPrChange>
          </w:rPr>
          <w:t>;</w:t>
        </w:r>
        <w:r w:rsidRPr="006D241F">
          <w:rPr>
            <w:color w:val="CC7832"/>
            <w:shd w:val="clear" w:color="auto" w:fill="232525"/>
            <w:lang w:val="en-US"/>
            <w:rPrChange w:id="2035" w:author="Ryan Lemos" w:date="2019-05-22T10:18:00Z">
              <w:rPr>
                <w:color w:val="CC7832"/>
                <w:shd w:val="clear" w:color="auto" w:fill="232525"/>
              </w:rPr>
            </w:rPrChange>
          </w:rPr>
          <w:br/>
          <w:t xml:space="preserve">    </w:t>
        </w:r>
        <w:r w:rsidRPr="006D241F">
          <w:rPr>
            <w:color w:val="9876AA"/>
            <w:shd w:val="clear" w:color="auto" w:fill="232525"/>
            <w:lang w:val="en-US"/>
            <w:rPrChange w:id="2036" w:author="Ryan Lemos" w:date="2019-05-22T10:18:00Z">
              <w:rPr>
                <w:color w:val="9876AA"/>
                <w:shd w:val="clear" w:color="auto" w:fill="232525"/>
              </w:rPr>
            </w:rPrChange>
          </w:rPr>
          <w:t>$response</w:t>
        </w:r>
        <w:r w:rsidRPr="006D241F">
          <w:rPr>
            <w:color w:val="A9B7C6"/>
            <w:shd w:val="clear" w:color="auto" w:fill="232525"/>
            <w:lang w:val="en-US"/>
            <w:rPrChange w:id="2037" w:author="Ryan Lemos" w:date="2019-05-22T10:18:00Z">
              <w:rPr>
                <w:color w:val="A9B7C6"/>
                <w:shd w:val="clear" w:color="auto" w:fill="232525"/>
              </w:rPr>
            </w:rPrChange>
          </w:rPr>
          <w:t>-&gt;</w:t>
        </w:r>
        <w:proofErr w:type="spellStart"/>
        <w:r w:rsidRPr="006D241F">
          <w:rPr>
            <w:color w:val="FFC66D"/>
            <w:shd w:val="clear" w:color="auto" w:fill="232525"/>
            <w:lang w:val="en-US"/>
            <w:rPrChange w:id="2038" w:author="Ryan Lemos" w:date="2019-05-22T10:18:00Z">
              <w:rPr>
                <w:color w:val="FFC66D"/>
                <w:shd w:val="clear" w:color="auto" w:fill="232525"/>
              </w:rPr>
            </w:rPrChange>
          </w:rPr>
          <w:t>assertJson</w:t>
        </w:r>
        <w:proofErr w:type="spellEnd"/>
        <w:r w:rsidRPr="006D241F">
          <w:rPr>
            <w:color w:val="A9B7C6"/>
            <w:shd w:val="clear" w:color="auto" w:fill="232525"/>
            <w:lang w:val="en-US"/>
            <w:rPrChange w:id="2039" w:author="Ryan Lemos" w:date="2019-05-22T10:18:00Z">
              <w:rPr>
                <w:color w:val="A9B7C6"/>
                <w:shd w:val="clear" w:color="auto" w:fill="232525"/>
              </w:rPr>
            </w:rPrChange>
          </w:rPr>
          <w:t>([</w:t>
        </w:r>
        <w:r w:rsidRPr="006D241F">
          <w:rPr>
            <w:color w:val="6A8759"/>
            <w:shd w:val="clear" w:color="auto" w:fill="232525"/>
            <w:lang w:val="en-US"/>
            <w:rPrChange w:id="2040" w:author="Ryan Lemos" w:date="2019-05-22T10:18:00Z">
              <w:rPr>
                <w:color w:val="6A8759"/>
                <w:shd w:val="clear" w:color="auto" w:fill="232525"/>
              </w:rPr>
            </w:rPrChange>
          </w:rPr>
          <w:t>'success'</w:t>
        </w:r>
        <w:r w:rsidRPr="006D241F">
          <w:rPr>
            <w:color w:val="A9B7C6"/>
            <w:shd w:val="clear" w:color="auto" w:fill="232525"/>
            <w:lang w:val="en-US"/>
            <w:rPrChange w:id="2041" w:author="Ryan Lemos" w:date="2019-05-22T10:18:00Z">
              <w:rPr>
                <w:color w:val="A9B7C6"/>
                <w:shd w:val="clear" w:color="auto" w:fill="232525"/>
              </w:rPr>
            </w:rPrChange>
          </w:rPr>
          <w:t>])</w:t>
        </w:r>
        <w:r w:rsidRPr="006D241F">
          <w:rPr>
            <w:color w:val="CC7832"/>
            <w:shd w:val="clear" w:color="auto" w:fill="232525"/>
            <w:lang w:val="en-US"/>
            <w:rPrChange w:id="2042" w:author="Ryan Lemos" w:date="2019-05-22T10:18:00Z">
              <w:rPr>
                <w:color w:val="CC7832"/>
                <w:shd w:val="clear" w:color="auto" w:fill="232525"/>
              </w:rPr>
            </w:rPrChange>
          </w:rPr>
          <w:t>;</w:t>
        </w:r>
        <w:r w:rsidRPr="006D241F">
          <w:rPr>
            <w:color w:val="CC7832"/>
            <w:shd w:val="clear" w:color="auto" w:fill="232525"/>
            <w:lang w:val="en-US"/>
            <w:rPrChange w:id="2043" w:author="Ryan Lemos" w:date="2019-05-22T10:18:00Z">
              <w:rPr>
                <w:color w:val="CC7832"/>
                <w:shd w:val="clear" w:color="auto" w:fill="232525"/>
              </w:rPr>
            </w:rPrChange>
          </w:rPr>
          <w:br/>
          <w:t xml:space="preserve">    </w:t>
        </w:r>
        <w:r w:rsidRPr="006D241F">
          <w:rPr>
            <w:color w:val="9876AA"/>
            <w:shd w:val="clear" w:color="auto" w:fill="232525"/>
            <w:lang w:val="en-US"/>
            <w:rPrChange w:id="2044" w:author="Ryan Lemos" w:date="2019-05-22T10:18:00Z">
              <w:rPr>
                <w:color w:val="9876AA"/>
                <w:shd w:val="clear" w:color="auto" w:fill="232525"/>
              </w:rPr>
            </w:rPrChange>
          </w:rPr>
          <w:t>$this</w:t>
        </w:r>
        <w:r w:rsidRPr="006D241F">
          <w:rPr>
            <w:color w:val="A9B7C6"/>
            <w:shd w:val="clear" w:color="auto" w:fill="232525"/>
            <w:lang w:val="en-US"/>
            <w:rPrChange w:id="2045" w:author="Ryan Lemos" w:date="2019-05-22T10:18:00Z">
              <w:rPr>
                <w:color w:val="A9B7C6"/>
                <w:shd w:val="clear" w:color="auto" w:fill="232525"/>
              </w:rPr>
            </w:rPrChange>
          </w:rPr>
          <w:t>-&gt;</w:t>
        </w:r>
        <w:proofErr w:type="spellStart"/>
        <w:r w:rsidRPr="006D241F">
          <w:rPr>
            <w:color w:val="FFC66D"/>
            <w:shd w:val="clear" w:color="auto" w:fill="232525"/>
            <w:lang w:val="en-US"/>
            <w:rPrChange w:id="2046" w:author="Ryan Lemos" w:date="2019-05-22T10:18:00Z">
              <w:rPr>
                <w:color w:val="FFC66D"/>
                <w:shd w:val="clear" w:color="auto" w:fill="232525"/>
              </w:rPr>
            </w:rPrChange>
          </w:rPr>
          <w:t>assertDatabaseHas</w:t>
        </w:r>
        <w:proofErr w:type="spellEnd"/>
        <w:r w:rsidRPr="006D241F">
          <w:rPr>
            <w:color w:val="A9B7C6"/>
            <w:shd w:val="clear" w:color="auto" w:fill="232525"/>
            <w:lang w:val="en-US"/>
            <w:rPrChange w:id="2047" w:author="Ryan Lemos" w:date="2019-05-22T10:18:00Z">
              <w:rPr>
                <w:color w:val="A9B7C6"/>
                <w:shd w:val="clear" w:color="auto" w:fill="232525"/>
              </w:rPr>
            </w:rPrChange>
          </w:rPr>
          <w:t>(</w:t>
        </w:r>
        <w:r w:rsidRPr="006D241F">
          <w:rPr>
            <w:color w:val="6A8759"/>
            <w:shd w:val="clear" w:color="auto" w:fill="232525"/>
            <w:lang w:val="en-US"/>
            <w:rPrChange w:id="2048" w:author="Ryan Lemos" w:date="2019-05-22T10:18:00Z">
              <w:rPr>
                <w:color w:val="6A8759"/>
                <w:shd w:val="clear" w:color="auto" w:fill="232525"/>
              </w:rPr>
            </w:rPrChange>
          </w:rPr>
          <w:t>'events'</w:t>
        </w:r>
        <w:r w:rsidRPr="006D241F">
          <w:rPr>
            <w:color w:val="CC7832"/>
            <w:shd w:val="clear" w:color="auto" w:fill="232525"/>
            <w:lang w:val="en-US"/>
            <w:rPrChange w:id="2049" w:author="Ryan Lemos" w:date="2019-05-22T10:18:00Z">
              <w:rPr>
                <w:color w:val="CC7832"/>
                <w:shd w:val="clear" w:color="auto" w:fill="232525"/>
              </w:rPr>
            </w:rPrChange>
          </w:rPr>
          <w:t xml:space="preserve">, </w:t>
        </w:r>
        <w:r w:rsidRPr="006D241F">
          <w:rPr>
            <w:color w:val="9876AA"/>
            <w:shd w:val="clear" w:color="auto" w:fill="232525"/>
            <w:lang w:val="en-US"/>
            <w:rPrChange w:id="2050" w:author="Ryan Lemos" w:date="2019-05-22T10:18:00Z">
              <w:rPr>
                <w:color w:val="9876AA"/>
                <w:shd w:val="clear" w:color="auto" w:fill="232525"/>
              </w:rPr>
            </w:rPrChange>
          </w:rPr>
          <w:t>$data2</w:t>
        </w:r>
        <w:r w:rsidRPr="006D241F">
          <w:rPr>
            <w:color w:val="A9B7C6"/>
            <w:shd w:val="clear" w:color="auto" w:fill="232525"/>
            <w:lang w:val="en-US"/>
            <w:rPrChange w:id="2051" w:author="Ryan Lemos" w:date="2019-05-22T10:18:00Z">
              <w:rPr>
                <w:color w:val="A9B7C6"/>
                <w:shd w:val="clear" w:color="auto" w:fill="232525"/>
              </w:rPr>
            </w:rPrChange>
          </w:rPr>
          <w:t>)</w:t>
        </w:r>
        <w:r w:rsidRPr="006D241F">
          <w:rPr>
            <w:color w:val="CC7832"/>
            <w:shd w:val="clear" w:color="auto" w:fill="232525"/>
            <w:lang w:val="en-US"/>
            <w:rPrChange w:id="2052" w:author="Ryan Lemos" w:date="2019-05-22T10:18:00Z">
              <w:rPr>
                <w:color w:val="CC7832"/>
                <w:shd w:val="clear" w:color="auto" w:fill="232525"/>
              </w:rPr>
            </w:rPrChange>
          </w:rPr>
          <w:t>;</w:t>
        </w:r>
        <w:r w:rsidRPr="006D241F">
          <w:rPr>
            <w:color w:val="CC7832"/>
            <w:shd w:val="clear" w:color="auto" w:fill="232525"/>
            <w:lang w:val="en-US"/>
            <w:rPrChange w:id="2053" w:author="Ryan Lemos" w:date="2019-05-22T10:18:00Z">
              <w:rPr>
                <w:color w:val="CC7832"/>
                <w:shd w:val="clear" w:color="auto" w:fill="232525"/>
              </w:rPr>
            </w:rPrChange>
          </w:rPr>
          <w:br/>
          <w:t xml:space="preserve">    </w:t>
        </w:r>
        <w:r w:rsidRPr="006D241F">
          <w:rPr>
            <w:color w:val="9876AA"/>
            <w:shd w:val="clear" w:color="auto" w:fill="232525"/>
            <w:lang w:val="en-US"/>
            <w:rPrChange w:id="2054" w:author="Ryan Lemos" w:date="2019-05-22T10:18:00Z">
              <w:rPr>
                <w:color w:val="9876AA"/>
                <w:shd w:val="clear" w:color="auto" w:fill="232525"/>
              </w:rPr>
            </w:rPrChange>
          </w:rPr>
          <w:t>$this</w:t>
        </w:r>
        <w:r w:rsidRPr="006D241F">
          <w:rPr>
            <w:color w:val="A9B7C6"/>
            <w:shd w:val="clear" w:color="auto" w:fill="232525"/>
            <w:lang w:val="en-US"/>
            <w:rPrChange w:id="2055" w:author="Ryan Lemos" w:date="2019-05-22T10:18:00Z">
              <w:rPr>
                <w:color w:val="A9B7C6"/>
                <w:shd w:val="clear" w:color="auto" w:fill="232525"/>
              </w:rPr>
            </w:rPrChange>
          </w:rPr>
          <w:t>-&gt;</w:t>
        </w:r>
        <w:proofErr w:type="spellStart"/>
        <w:r w:rsidRPr="006D241F">
          <w:rPr>
            <w:color w:val="FFC66D"/>
            <w:shd w:val="clear" w:color="auto" w:fill="232525"/>
            <w:lang w:val="en-US"/>
            <w:rPrChange w:id="2056" w:author="Ryan Lemos" w:date="2019-05-22T10:18:00Z">
              <w:rPr>
                <w:color w:val="FFC66D"/>
                <w:shd w:val="clear" w:color="auto" w:fill="232525"/>
              </w:rPr>
            </w:rPrChange>
          </w:rPr>
          <w:t>assertDatabaseMissing</w:t>
        </w:r>
        <w:proofErr w:type="spellEnd"/>
        <w:r w:rsidRPr="006D241F">
          <w:rPr>
            <w:color w:val="A9B7C6"/>
            <w:shd w:val="clear" w:color="auto" w:fill="232525"/>
            <w:lang w:val="en-US"/>
            <w:rPrChange w:id="2057" w:author="Ryan Lemos" w:date="2019-05-22T10:18:00Z">
              <w:rPr>
                <w:color w:val="A9B7C6"/>
                <w:shd w:val="clear" w:color="auto" w:fill="232525"/>
              </w:rPr>
            </w:rPrChange>
          </w:rPr>
          <w:t>(</w:t>
        </w:r>
        <w:r w:rsidRPr="006D241F">
          <w:rPr>
            <w:color w:val="6A8759"/>
            <w:shd w:val="clear" w:color="auto" w:fill="232525"/>
            <w:lang w:val="en-US"/>
            <w:rPrChange w:id="2058" w:author="Ryan Lemos" w:date="2019-05-22T10:18:00Z">
              <w:rPr>
                <w:color w:val="6A8759"/>
                <w:shd w:val="clear" w:color="auto" w:fill="232525"/>
              </w:rPr>
            </w:rPrChange>
          </w:rPr>
          <w:t>'events'</w:t>
        </w:r>
        <w:r w:rsidRPr="006D241F">
          <w:rPr>
            <w:color w:val="CC7832"/>
            <w:shd w:val="clear" w:color="auto" w:fill="232525"/>
            <w:lang w:val="en-US"/>
            <w:rPrChange w:id="2059" w:author="Ryan Lemos" w:date="2019-05-22T10:18:00Z">
              <w:rPr>
                <w:color w:val="CC7832"/>
                <w:shd w:val="clear" w:color="auto" w:fill="232525"/>
              </w:rPr>
            </w:rPrChange>
          </w:rPr>
          <w:t xml:space="preserve">, </w:t>
        </w:r>
        <w:r w:rsidRPr="006D241F">
          <w:rPr>
            <w:color w:val="A9B7C6"/>
            <w:shd w:val="clear" w:color="auto" w:fill="232525"/>
            <w:lang w:val="en-US"/>
            <w:rPrChange w:id="2060" w:author="Ryan Lemos" w:date="2019-05-22T10:18:00Z">
              <w:rPr>
                <w:color w:val="A9B7C6"/>
                <w:shd w:val="clear" w:color="auto" w:fill="232525"/>
              </w:rPr>
            </w:rPrChange>
          </w:rPr>
          <w:t>[</w:t>
        </w:r>
        <w:r w:rsidRPr="006D241F">
          <w:rPr>
            <w:color w:val="6A8759"/>
            <w:shd w:val="clear" w:color="auto" w:fill="232525"/>
            <w:lang w:val="en-US"/>
            <w:rPrChange w:id="2061" w:author="Ryan Lemos" w:date="2019-05-22T10:18:00Z">
              <w:rPr>
                <w:color w:val="6A8759"/>
                <w:shd w:val="clear" w:color="auto" w:fill="232525"/>
              </w:rPr>
            </w:rPrChange>
          </w:rPr>
          <w:t>'title'</w:t>
        </w:r>
        <w:r w:rsidRPr="006D241F">
          <w:rPr>
            <w:color w:val="A9B7C6"/>
            <w:shd w:val="clear" w:color="auto" w:fill="232525"/>
            <w:lang w:val="en-US"/>
            <w:rPrChange w:id="2062" w:author="Ryan Lemos" w:date="2019-05-22T10:18:00Z">
              <w:rPr>
                <w:color w:val="A9B7C6"/>
                <w:shd w:val="clear" w:color="auto" w:fill="232525"/>
              </w:rPr>
            </w:rPrChange>
          </w:rPr>
          <w:t>=&gt;</w:t>
        </w:r>
        <w:r w:rsidRPr="006D241F">
          <w:rPr>
            <w:color w:val="6A8759"/>
            <w:shd w:val="clear" w:color="auto" w:fill="232525"/>
            <w:lang w:val="en-US"/>
            <w:rPrChange w:id="2063" w:author="Ryan Lemos" w:date="2019-05-22T10:18:00Z">
              <w:rPr>
                <w:color w:val="6A8759"/>
                <w:shd w:val="clear" w:color="auto" w:fill="232525"/>
              </w:rPr>
            </w:rPrChange>
          </w:rPr>
          <w:t>'teste'</w:t>
        </w:r>
        <w:r w:rsidRPr="006D241F">
          <w:rPr>
            <w:color w:val="A9B7C6"/>
            <w:shd w:val="clear" w:color="auto" w:fill="232525"/>
            <w:lang w:val="en-US"/>
            <w:rPrChange w:id="2064" w:author="Ryan Lemos" w:date="2019-05-22T10:18:00Z">
              <w:rPr>
                <w:color w:val="A9B7C6"/>
                <w:shd w:val="clear" w:color="auto" w:fill="232525"/>
              </w:rPr>
            </w:rPrChange>
          </w:rPr>
          <w:t>])</w:t>
        </w:r>
        <w:r w:rsidRPr="006D241F">
          <w:rPr>
            <w:color w:val="CC7832"/>
            <w:shd w:val="clear" w:color="auto" w:fill="232525"/>
            <w:lang w:val="en-US"/>
            <w:rPrChange w:id="2065" w:author="Ryan Lemos" w:date="2019-05-22T10:18:00Z">
              <w:rPr>
                <w:color w:val="CC7832"/>
                <w:shd w:val="clear" w:color="auto" w:fill="232525"/>
              </w:rPr>
            </w:rPrChange>
          </w:rPr>
          <w:t>;</w:t>
        </w:r>
        <w:r w:rsidRPr="006D241F">
          <w:rPr>
            <w:color w:val="CC7832"/>
            <w:shd w:val="clear" w:color="auto" w:fill="232525"/>
            <w:lang w:val="en-US"/>
            <w:rPrChange w:id="2066" w:author="Ryan Lemos" w:date="2019-05-22T10:18:00Z">
              <w:rPr>
                <w:color w:val="CC7832"/>
                <w:shd w:val="clear" w:color="auto" w:fill="232525"/>
              </w:rPr>
            </w:rPrChange>
          </w:rPr>
          <w:br/>
        </w:r>
        <w:r w:rsidRPr="006D241F">
          <w:rPr>
            <w:color w:val="CC7832"/>
            <w:shd w:val="clear" w:color="auto" w:fill="232525"/>
            <w:lang w:val="en-US"/>
            <w:rPrChange w:id="2067" w:author="Ryan Lemos" w:date="2019-05-22T10:18:00Z">
              <w:rPr>
                <w:color w:val="CC7832"/>
                <w:shd w:val="clear" w:color="auto" w:fill="232525"/>
              </w:rPr>
            </w:rPrChange>
          </w:rPr>
          <w:br/>
        </w:r>
        <w:r w:rsidRPr="006D241F">
          <w:rPr>
            <w:color w:val="A9B7C6"/>
            <w:shd w:val="clear" w:color="auto" w:fill="232525"/>
            <w:lang w:val="en-US"/>
            <w:rPrChange w:id="2068" w:author="Ryan Lemos" w:date="2019-05-22T10:18:00Z">
              <w:rPr>
                <w:color w:val="A9B7C6"/>
                <w:shd w:val="clear" w:color="auto" w:fill="232525"/>
              </w:rPr>
            </w:rPrChange>
          </w:rPr>
          <w:t>}</w:t>
        </w:r>
      </w:ins>
    </w:p>
    <w:p w:rsidR="00FB122B" w:rsidRPr="006D241F" w:rsidRDefault="00FB122B">
      <w:pPr>
        <w:rPr>
          <w:ins w:id="2069" w:author="Ryan Lemos" w:date="2019-02-18T21:04:00Z"/>
          <w:lang w:val="en-US"/>
          <w:rPrChange w:id="2070" w:author="Ryan Lemos" w:date="2019-05-22T10:18:00Z">
            <w:rPr>
              <w:ins w:id="2071" w:author="Ryan Lemos" w:date="2019-02-18T21:04:00Z"/>
            </w:rPr>
          </w:rPrChange>
        </w:rPr>
        <w:pPrChange w:id="2072" w:author="Ryan Lemos" w:date="2019-02-18T21:04:00Z">
          <w:pPr>
            <w:pStyle w:val="Ttulo2"/>
          </w:pPr>
        </w:pPrChange>
      </w:pPr>
    </w:p>
    <w:p w:rsidR="003C127D" w:rsidRDefault="003C127D" w:rsidP="007216C5">
      <w:pPr>
        <w:pStyle w:val="Ttulo2"/>
        <w:rPr>
          <w:ins w:id="2073" w:author="Ryan Lemos" w:date="2019-05-19T16:34:00Z"/>
        </w:rPr>
      </w:pPr>
      <w:ins w:id="2074" w:author="Ryan Lemos" w:date="2019-04-27T18:00:00Z">
        <w:r>
          <w:t>Release 2 – Banco de questões</w:t>
        </w:r>
      </w:ins>
    </w:p>
    <w:p w:rsidR="00B224BF" w:rsidRPr="006D241F" w:rsidRDefault="00B224BF">
      <w:pPr>
        <w:rPr>
          <w:ins w:id="2075" w:author="Ryan Lemos" w:date="2019-05-19T16:33:00Z"/>
        </w:rPr>
        <w:pPrChange w:id="2076" w:author="Ryan Lemos" w:date="2019-05-19T16:34:00Z">
          <w:pPr>
            <w:pStyle w:val="Ttulo2"/>
          </w:pPr>
        </w:pPrChange>
      </w:pPr>
    </w:p>
    <w:p w:rsidR="00B224BF" w:rsidRDefault="00B224BF" w:rsidP="00B224BF">
      <w:pPr>
        <w:rPr>
          <w:ins w:id="2077" w:author="Ryan Lemos" w:date="2019-05-19T16:34:00Z"/>
        </w:rPr>
      </w:pPr>
      <w:ins w:id="2078" w:author="Ryan Lemos" w:date="2019-05-19T16:33:00Z">
        <w:r>
          <w:t xml:space="preserve">No release 2 foi-se proposto </w:t>
        </w:r>
      </w:ins>
      <w:ins w:id="2079" w:author="Ryan Lemos" w:date="2019-05-19T16:34:00Z">
        <w:r>
          <w:t xml:space="preserve">a implementação do banco de questões, juntamente com a gestão das atividades e a sua vinculação a um aluno/turma. Diversos aspectos foram discutidos com </w:t>
        </w:r>
      </w:ins>
      <w:ins w:id="2080" w:author="Ryan Lemos" w:date="2019-05-19T16:35:00Z">
        <w:r>
          <w:t>um dos</w:t>
        </w:r>
      </w:ins>
      <w:ins w:id="2081" w:author="Ryan Lemos" w:date="2019-05-19T16:34:00Z">
        <w:r>
          <w:t xml:space="preserve"> professores da </w:t>
        </w:r>
      </w:ins>
      <w:ins w:id="2082" w:author="Ryan Lemos" w:date="2019-05-19T16:35:00Z">
        <w:r>
          <w:t xml:space="preserve">escola. Como por exemplo o funcionamento do sistema de pontuação da escola, prazos para entrega de atividades, tipos de questões </w:t>
        </w:r>
      </w:ins>
      <w:ins w:id="2083" w:author="Ryan Lemos" w:date="2019-05-19T16:36:00Z">
        <w:r>
          <w:t>utilizadas etc. A partir disso concebeu-se o que se acredita ser uma solução</w:t>
        </w:r>
      </w:ins>
      <w:ins w:id="2084" w:author="Ryan Lemos" w:date="2019-05-19T16:37:00Z">
        <w:r>
          <w:t xml:space="preserve"> para as atividades</w:t>
        </w:r>
      </w:ins>
      <w:ins w:id="2085" w:author="Ryan Lemos" w:date="2019-05-19T16:36:00Z">
        <w:r>
          <w:t xml:space="preserve"> capaz de </w:t>
        </w:r>
      </w:ins>
      <w:ins w:id="2086" w:author="Ryan Lemos" w:date="2019-05-19T16:37:00Z">
        <w:r>
          <w:t>incluir não somente a escola estudada, mas também pode ser utilizada por outras escolas de idioma.</w:t>
        </w:r>
      </w:ins>
    </w:p>
    <w:p w:rsidR="00B224BF" w:rsidRPr="006D241F" w:rsidRDefault="00B224BF">
      <w:pPr>
        <w:rPr>
          <w:ins w:id="2087" w:author="Ryan Lemos" w:date="2019-04-27T18:02:00Z"/>
        </w:rPr>
        <w:pPrChange w:id="2088" w:author="Ryan Lemos" w:date="2019-05-19T16:33:00Z">
          <w:pPr>
            <w:pStyle w:val="Ttulo2"/>
          </w:pPr>
        </w:pPrChange>
      </w:pPr>
    </w:p>
    <w:p w:rsidR="003C127D" w:rsidRDefault="003C127D" w:rsidP="003C127D">
      <w:pPr>
        <w:pStyle w:val="Ttulo3"/>
        <w:rPr>
          <w:ins w:id="2089" w:author="Ryan Lemos" w:date="2019-04-27T18:02:00Z"/>
        </w:rPr>
      </w:pPr>
      <w:ins w:id="2090" w:author="Ryan Lemos" w:date="2019-04-27T18:02:00Z">
        <w:r>
          <w:t>Estruturação do sistema</w:t>
        </w:r>
      </w:ins>
    </w:p>
    <w:p w:rsidR="003C127D" w:rsidRDefault="003C127D" w:rsidP="003C127D">
      <w:pPr>
        <w:pStyle w:val="Ttulo4"/>
        <w:rPr>
          <w:ins w:id="2091" w:author="Ryan Lemos" w:date="2019-05-19T16:28:00Z"/>
        </w:rPr>
      </w:pPr>
      <w:ins w:id="2092" w:author="Ryan Lemos" w:date="2019-04-27T18:02:00Z">
        <w:r>
          <w:t>Diagrama de banco de dados</w:t>
        </w:r>
      </w:ins>
    </w:p>
    <w:p w:rsidR="00E33640" w:rsidRDefault="00E33640">
      <w:pPr>
        <w:spacing w:line="240" w:lineRule="auto"/>
        <w:ind w:firstLine="0"/>
        <w:jc w:val="left"/>
        <w:outlineLvl w:val="9"/>
        <w:rPr>
          <w:ins w:id="2093" w:author="Ryan Lemos" w:date="2019-05-19T16:28:00Z"/>
        </w:rPr>
      </w:pPr>
    </w:p>
    <w:p w:rsidR="00E33640" w:rsidRPr="006D241F" w:rsidRDefault="00E33640">
      <w:pPr>
        <w:rPr>
          <w:ins w:id="2094" w:author="Ryan Lemos" w:date="2019-04-27T18:03:00Z"/>
        </w:rPr>
        <w:pPrChange w:id="2095" w:author="Ryan Lemos" w:date="2019-05-19T16:28:00Z">
          <w:pPr>
            <w:pStyle w:val="Ttulo4"/>
          </w:pPr>
        </w:pPrChange>
      </w:pPr>
    </w:p>
    <w:p w:rsidR="00E33640" w:rsidRDefault="003C127D">
      <w:pPr>
        <w:pStyle w:val="Ttulo4"/>
        <w:rPr>
          <w:ins w:id="2096" w:author="Ryan Lemos" w:date="2019-05-19T16:28:00Z"/>
        </w:rPr>
        <w:pPrChange w:id="2097" w:author="Ryan Lemos" w:date="2019-05-19T16:30:00Z">
          <w:pPr>
            <w:spacing w:line="240" w:lineRule="auto"/>
            <w:ind w:firstLine="0"/>
            <w:jc w:val="left"/>
            <w:outlineLvl w:val="9"/>
          </w:pPr>
        </w:pPrChange>
      </w:pPr>
      <w:ins w:id="2098" w:author="Ryan Lemos" w:date="2019-04-27T18:03:00Z">
        <w:r>
          <w:t>Diagrama de processos</w:t>
        </w:r>
      </w:ins>
    </w:p>
    <w:p w:rsidR="00B224BF" w:rsidRDefault="00B224BF" w:rsidP="00E33640">
      <w:pPr>
        <w:ind w:firstLine="0"/>
        <w:rPr>
          <w:ins w:id="2099" w:author="Ryan Lemos" w:date="2019-05-19T16:31:00Z"/>
        </w:rPr>
      </w:pPr>
    </w:p>
    <w:p w:rsidR="00B224BF" w:rsidRDefault="00B224BF" w:rsidP="00E33640">
      <w:pPr>
        <w:ind w:firstLine="0"/>
        <w:rPr>
          <w:ins w:id="2100" w:author="Ryan Lemos" w:date="2019-05-19T16:31:00Z"/>
        </w:rPr>
        <w:sectPr w:rsidR="00B224BF" w:rsidSect="007216C5">
          <w:pgSz w:w="11906" w:h="16838"/>
          <w:pgMar w:top="1701" w:right="1134" w:bottom="1134" w:left="1701" w:header="1134" w:footer="567" w:gutter="0"/>
          <w:cols w:space="708"/>
          <w:docGrid w:linePitch="360"/>
        </w:sectPr>
      </w:pPr>
    </w:p>
    <w:p w:rsidR="00B224BF" w:rsidRDefault="00B224BF">
      <w:pPr>
        <w:spacing w:line="240" w:lineRule="auto"/>
        <w:ind w:firstLine="0"/>
        <w:jc w:val="center"/>
        <w:outlineLvl w:val="9"/>
        <w:rPr>
          <w:ins w:id="2101" w:author="Ryan Lemos" w:date="2019-05-19T16:31:00Z"/>
        </w:rPr>
        <w:sectPr w:rsidR="00B224BF" w:rsidSect="00B224BF">
          <w:pgSz w:w="16838" w:h="11906" w:orient="landscape"/>
          <w:pgMar w:top="1701" w:right="1701" w:bottom="1134" w:left="1134" w:header="1134" w:footer="567" w:gutter="0"/>
          <w:cols w:space="708"/>
          <w:docGrid w:linePitch="360"/>
          <w:sectPrChange w:id="2102" w:author="Ryan Lemos" w:date="2019-05-19T16:32:00Z">
            <w:sectPr w:rsidR="00B224BF" w:rsidSect="00B224BF">
              <w:pgSz w:w="11906" w:h="16838" w:orient="portrait"/>
              <w:pgMar w:top="1701" w:right="1134" w:bottom="1134" w:left="1701" w:header="1134" w:footer="567" w:gutter="0"/>
            </w:sectPr>
          </w:sectPrChange>
        </w:sectPr>
        <w:pPrChange w:id="2103" w:author="Ryan Lemos" w:date="2019-05-19T16:32:00Z">
          <w:pPr>
            <w:spacing w:line="240" w:lineRule="auto"/>
            <w:ind w:firstLine="0"/>
            <w:jc w:val="left"/>
            <w:outlineLvl w:val="9"/>
          </w:pPr>
        </w:pPrChange>
      </w:pPr>
      <w:ins w:id="2104" w:author="Ryan Lemos" w:date="2019-05-19T16:32:00Z">
        <w:r>
          <w:rPr>
            <w:noProof/>
          </w:rPr>
          <w:lastRenderedPageBreak/>
          <w:drawing>
            <wp:inline distT="0" distB="0" distL="0" distR="0">
              <wp:extent cx="9562754" cy="4239490"/>
              <wp:effectExtent l="0" t="0" r="635" b="8890"/>
              <wp:docPr id="131" name="Imagem 131"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102">
                        <a:extLst>
                          <a:ext uri="{28A0092B-C50C-407E-A947-70E740481C1C}">
                            <a14:useLocalDpi xmlns:a14="http://schemas.microsoft.com/office/drawing/2010/main" val="0"/>
                          </a:ext>
                        </a:extLst>
                      </a:blip>
                      <a:stretch>
                        <a:fillRect/>
                      </a:stretch>
                    </pic:blipFill>
                    <pic:spPr>
                      <a:xfrm>
                        <a:off x="0" y="0"/>
                        <a:ext cx="9590367" cy="4251732"/>
                      </a:xfrm>
                      <a:prstGeom prst="rect">
                        <a:avLst/>
                      </a:prstGeom>
                    </pic:spPr>
                  </pic:pic>
                </a:graphicData>
              </a:graphic>
            </wp:inline>
          </w:drawing>
        </w:r>
      </w:ins>
    </w:p>
    <w:p w:rsidR="003C127D" w:rsidRDefault="003C127D" w:rsidP="003C127D">
      <w:pPr>
        <w:pStyle w:val="Ttulo3"/>
        <w:rPr>
          <w:ins w:id="2105" w:author="Ryan Lemos" w:date="2019-04-27T18:22:00Z"/>
        </w:rPr>
      </w:pPr>
      <w:ins w:id="2106" w:author="Ryan Lemos" w:date="2019-04-27T18:04:00Z">
        <w:r>
          <w:lastRenderedPageBreak/>
          <w:t>Sistema desenvolvido</w:t>
        </w:r>
      </w:ins>
    </w:p>
    <w:p w:rsidR="000E3B98" w:rsidRDefault="000E3B98" w:rsidP="000E3B98">
      <w:pPr>
        <w:rPr>
          <w:ins w:id="2107" w:author="Ryan Lemos" w:date="2019-04-27T18:22:00Z"/>
        </w:rPr>
      </w:pPr>
    </w:p>
    <w:p w:rsidR="000E3B98" w:rsidRDefault="000E3B98" w:rsidP="000E3B98">
      <w:pPr>
        <w:rPr>
          <w:ins w:id="2108" w:author="Ryan Lemos" w:date="2019-04-27T18:22:00Z"/>
        </w:rPr>
      </w:pPr>
      <w:ins w:id="2109" w:author="Ryan Lemos" w:date="2019-04-27T18:23:00Z">
        <w:r>
          <w:t>Uma das funcionalidades especificadas no projeto e de maior importância para a aplicação foi o banco de questõe</w:t>
        </w:r>
      </w:ins>
      <w:ins w:id="2110" w:author="Ryan Lemos" w:date="2019-04-27T18:24:00Z">
        <w:r>
          <w:t>s.</w:t>
        </w:r>
      </w:ins>
      <w:ins w:id="2111" w:author="Ryan Lemos" w:date="2019-04-27T18:23:00Z">
        <w:r>
          <w:t xml:space="preserve"> </w:t>
        </w:r>
      </w:ins>
      <w:ins w:id="2112" w:author="Ryan Lemos" w:date="2019-04-27T18:24:00Z">
        <w:r>
          <w:t>Atrelado ao banco,</w:t>
        </w:r>
      </w:ins>
      <w:ins w:id="2113" w:author="Ryan Lemos" w:date="2019-04-27T18:23:00Z">
        <w:r>
          <w:t xml:space="preserve"> a geração de atividades de maneira </w:t>
        </w:r>
      </w:ins>
      <w:ins w:id="2114" w:author="Ryan Lemos" w:date="2019-04-27T18:24:00Z">
        <w:r>
          <w:t>automática</w:t>
        </w:r>
      </w:ins>
      <w:ins w:id="2115" w:author="Ryan Lemos" w:date="2019-04-27T18:23:00Z">
        <w:r>
          <w:t xml:space="preserve"> </w:t>
        </w:r>
      </w:ins>
      <w:ins w:id="2116" w:author="Ryan Lemos" w:date="2019-04-27T18:24:00Z">
        <w:r>
          <w:t>a partir da escolha de filtros. Essa seção visa apresentar como for</w:t>
        </w:r>
      </w:ins>
      <w:ins w:id="2117" w:author="Ryan Lemos" w:date="2019-04-27T18:25:00Z">
        <w:r>
          <w:t>am desenvolvidas essas funcionalidades e quais estratégias foram usadas para facilitar um processo consideravelmente complexo tendo em vista as diversas var</w:t>
        </w:r>
      </w:ins>
      <w:ins w:id="2118" w:author="Ryan Lemos" w:date="2019-04-27T18:26:00Z">
        <w:r>
          <w:t>iáveis que compõem uma atividade, suas questões e sua execução.</w:t>
        </w:r>
      </w:ins>
      <w:ins w:id="2119" w:author="Ryan Lemos" w:date="2019-04-27T18:25:00Z">
        <w:r>
          <w:t xml:space="preserve"> </w:t>
        </w:r>
      </w:ins>
      <w:ins w:id="2120" w:author="Ryan Lemos" w:date="2019-04-27T18:24:00Z">
        <w:r>
          <w:t xml:space="preserve"> </w:t>
        </w:r>
      </w:ins>
    </w:p>
    <w:p w:rsidR="000E3B98" w:rsidRPr="004C0224" w:rsidRDefault="000E3B98">
      <w:pPr>
        <w:rPr>
          <w:ins w:id="2121" w:author="Ryan Lemos" w:date="2019-04-27T18:04:00Z"/>
        </w:rPr>
        <w:pPrChange w:id="2122" w:author="Ryan Lemos" w:date="2019-04-27T18:22:00Z">
          <w:pPr>
            <w:pStyle w:val="Ttulo3"/>
          </w:pPr>
        </w:pPrChange>
      </w:pPr>
    </w:p>
    <w:p w:rsidR="003C127D" w:rsidRDefault="003C127D" w:rsidP="003C127D">
      <w:pPr>
        <w:pStyle w:val="Ttulo4"/>
        <w:rPr>
          <w:ins w:id="2123" w:author="Ryan Lemos" w:date="2019-04-27T18:06:00Z"/>
        </w:rPr>
      </w:pPr>
      <w:ins w:id="2124" w:author="Ryan Lemos" w:date="2019-04-27T18:05:00Z">
        <w:r>
          <w:t>Professor</w:t>
        </w:r>
      </w:ins>
    </w:p>
    <w:p w:rsidR="003C127D" w:rsidRDefault="003C127D" w:rsidP="003C127D">
      <w:pPr>
        <w:rPr>
          <w:ins w:id="2125" w:author="Ryan Lemos" w:date="2019-04-27T18:26:00Z"/>
        </w:rPr>
      </w:pPr>
    </w:p>
    <w:p w:rsidR="002D05BB" w:rsidRDefault="008D6124" w:rsidP="003C127D">
      <w:pPr>
        <w:rPr>
          <w:ins w:id="2126" w:author="Ryan Lemos" w:date="2019-05-19T16:38:00Z"/>
        </w:rPr>
      </w:pPr>
      <w:ins w:id="2127" w:author="Ryan Lemos" w:date="2019-04-27T18:27:00Z">
        <w:r>
          <w:t xml:space="preserve">A primeira estória definida para o segundo release </w:t>
        </w:r>
      </w:ins>
      <w:ins w:id="2128" w:author="Ryan Lemos" w:date="2019-04-27T18:28:00Z">
        <w:r w:rsidR="002D05BB">
          <w:t xml:space="preserve">se trata de uma característica que uma questão pode ter que se </w:t>
        </w:r>
      </w:ins>
      <w:ins w:id="2129" w:author="Ryan Lemos" w:date="2019-04-27T18:29:00Z">
        <w:r w:rsidR="002D05BB">
          <w:t xml:space="preserve">diz respeito </w:t>
        </w:r>
      </w:ins>
      <w:ins w:id="2130" w:author="Ryan Lemos" w:date="2019-04-27T18:28:00Z">
        <w:r w:rsidR="002D05BB">
          <w:t>ao seu assunto</w:t>
        </w:r>
      </w:ins>
      <w:ins w:id="2131" w:author="Ryan Lemos" w:date="2019-04-27T18:29:00Z">
        <w:r w:rsidR="002D05BB">
          <w:t xml:space="preserve">, o que aquela questão se refere. </w:t>
        </w:r>
      </w:ins>
      <w:ins w:id="2132" w:author="Ryan Lemos" w:date="2019-04-27T18:30:00Z">
        <w:r w:rsidR="002D05BB">
          <w:t xml:space="preserve">Essa estória pode ser identificada pela </w:t>
        </w:r>
        <w:r w:rsidR="002D05BB" w:rsidRPr="002D05BB">
          <w:rPr>
            <w:highlight w:val="yellow"/>
            <w:rPrChange w:id="2133" w:author="Ryan Lemos" w:date="2019-04-27T18:30:00Z">
              <w:rPr/>
            </w:rPrChange>
          </w:rPr>
          <w:t>figura X</w:t>
        </w:r>
        <w:r w:rsidR="002D05BB">
          <w:t xml:space="preserve">. </w:t>
        </w:r>
      </w:ins>
    </w:p>
    <w:p w:rsidR="00B224BF" w:rsidRDefault="00B224BF" w:rsidP="003C127D">
      <w:pPr>
        <w:rPr>
          <w:ins w:id="2134" w:author="Ryan Lemos" w:date="2019-04-27T18:35:00Z"/>
        </w:rPr>
      </w:pPr>
    </w:p>
    <w:p w:rsidR="002D05BB" w:rsidRDefault="002D05BB" w:rsidP="002D05BB">
      <w:pPr>
        <w:ind w:firstLine="0"/>
        <w:jc w:val="center"/>
        <w:rPr>
          <w:ins w:id="2135" w:author="Ryan Lemos" w:date="2019-05-19T16:38:00Z"/>
        </w:rPr>
      </w:pPr>
      <w:ins w:id="2136" w:author="Ryan Lemos" w:date="2019-04-27T18:37:00Z">
        <w:r>
          <w:rPr>
            <w:noProof/>
          </w:rPr>
          <w:drawing>
            <wp:inline distT="0" distB="0" distL="0" distR="0" wp14:anchorId="021C6C79" wp14:editId="063E412E">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rsidR="00B224BF" w:rsidRDefault="00B224BF" w:rsidP="002D05BB">
      <w:pPr>
        <w:ind w:firstLine="0"/>
        <w:jc w:val="center"/>
        <w:rPr>
          <w:ins w:id="2137" w:author="Ryan Lemos" w:date="2019-04-27T18:37:00Z"/>
        </w:rPr>
      </w:pPr>
    </w:p>
    <w:p w:rsidR="002D05BB" w:rsidRDefault="00C0541F" w:rsidP="00C0541F">
      <w:pPr>
        <w:rPr>
          <w:ins w:id="2138" w:author="Ryan Lemos" w:date="2019-04-27T18:50:00Z"/>
        </w:rPr>
      </w:pPr>
      <w:ins w:id="2139" w:author="Ryan Lemos" w:date="2019-04-27T18:38:00Z">
        <w:r>
          <w:t xml:space="preserve">Como descrito na </w:t>
        </w:r>
        <w:r w:rsidRPr="00C0541F">
          <w:rPr>
            <w:highlight w:val="yellow"/>
            <w:rPrChange w:id="2140" w:author="Ryan Lemos" w:date="2019-04-27T18:38:00Z">
              <w:rPr/>
            </w:rPrChange>
          </w:rPr>
          <w:t>figura X</w:t>
        </w:r>
        <w:r>
          <w:t xml:space="preserve"> essa estória apresenta algumas restrições. Uma delas serve para barr</w:t>
        </w:r>
      </w:ins>
      <w:ins w:id="2141" w:author="Ryan Lemos" w:date="2019-04-27T18:39:00Z">
        <w:r>
          <w:t xml:space="preserve">ar o professor em caso de tentativa de exclusão de um assunto que já pertença a uma questão. </w:t>
        </w:r>
      </w:ins>
      <w:ins w:id="2142" w:author="Ryan Lemos" w:date="2019-04-27T18:40:00Z">
        <w:r>
          <w:t xml:space="preserve">Isso serve para evitar inconsistências. Apesar de o sistema estar utilizando um recurso do framework </w:t>
        </w:r>
        <w:proofErr w:type="spellStart"/>
        <w:r>
          <w:t>Lara</w:t>
        </w:r>
      </w:ins>
      <w:ins w:id="2143" w:author="Ryan Lemos" w:date="2019-04-27T18:41:00Z">
        <w:r>
          <w:t>vel</w:t>
        </w:r>
        <w:proofErr w:type="spellEnd"/>
        <w:r>
          <w:t xml:space="preserve">, chamado </w:t>
        </w:r>
        <w:r w:rsidRPr="00C0541F">
          <w:rPr>
            <w:i/>
            <w:rPrChange w:id="2144" w:author="Ryan Lemos" w:date="2019-04-27T18:41:00Z">
              <w:rPr/>
            </w:rPrChange>
          </w:rPr>
          <w:t>soft</w:t>
        </w:r>
        <w:r>
          <w:t xml:space="preserve"> </w:t>
        </w:r>
        <w:r w:rsidRPr="00C0541F">
          <w:rPr>
            <w:i/>
            <w:rPrChange w:id="2145" w:author="Ryan Lemos" w:date="2019-04-27T18:41:00Z">
              <w:rPr/>
            </w:rPrChange>
          </w:rPr>
          <w:t>deletes</w:t>
        </w:r>
        <w:r>
          <w:t>, que evita a exclusão definitiva de um registro</w:t>
        </w:r>
      </w:ins>
      <w:ins w:id="2146" w:author="Ryan Lemos" w:date="2019-04-27T18:43:00Z">
        <w:r>
          <w:t>.</w:t>
        </w:r>
      </w:ins>
      <w:ins w:id="2147" w:author="Ryan Lemos" w:date="2019-04-27T18:44:00Z">
        <w:r>
          <w:t xml:space="preserve"> Esse recurso funciona adicionando uma coluna na tabela denominada </w:t>
        </w:r>
      </w:ins>
      <w:ins w:id="2148" w:author="Ryan Lemos" w:date="2019-04-27T18:45:00Z">
        <w:r>
          <w:t>‘</w:t>
        </w:r>
      </w:ins>
      <w:proofErr w:type="spellStart"/>
      <w:ins w:id="2149" w:author="Ryan Lemos" w:date="2019-04-27T18:44:00Z">
        <w:r w:rsidRPr="00C0541F">
          <w:rPr>
            <w:i/>
            <w:rPrChange w:id="2150" w:author="Ryan Lemos" w:date="2019-04-27T18:45:00Z">
              <w:rPr/>
            </w:rPrChange>
          </w:rPr>
          <w:t>deleted_at</w:t>
        </w:r>
      </w:ins>
      <w:proofErr w:type="spellEnd"/>
      <w:ins w:id="2151"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2152" w:author="Ryan Lemos" w:date="2019-04-27T18:46:00Z">
        <w:r>
          <w:t xml:space="preserve"> com um valor</w:t>
        </w:r>
      </w:ins>
      <w:ins w:id="2153" w:author="Ryan Lemos" w:date="2019-04-27T18:45:00Z">
        <w:r>
          <w:t xml:space="preserve"> diferente de </w:t>
        </w:r>
      </w:ins>
      <w:ins w:id="2154" w:author="Ryan Lemos" w:date="2019-04-27T18:46:00Z">
        <w:r>
          <w:t>nulo. Porém esse recurso no sistema está sendo utilizado de maneira a evitar a exclusão definitiva de registros importantes</w:t>
        </w:r>
      </w:ins>
      <w:ins w:id="2155" w:author="Ryan Lemos" w:date="2019-04-27T18:47:00Z">
        <w:r>
          <w:t xml:space="preserve">. Assim decidiu-se pelo bloqueio do botão </w:t>
        </w:r>
        <w:r w:rsidR="007169BE">
          <w:t>de exc</w:t>
        </w:r>
      </w:ins>
      <w:ins w:id="2156" w:author="Ryan Lemos" w:date="2019-04-27T18:48:00Z">
        <w:r w:rsidR="007169BE">
          <w:t>lusão</w:t>
        </w:r>
      </w:ins>
      <w:ins w:id="2157" w:author="Ryan Lemos" w:date="2019-04-27T18:49:00Z">
        <w:r w:rsidR="007169BE">
          <w:t>,</w:t>
        </w:r>
      </w:ins>
      <w:ins w:id="2158" w:author="Ryan Lemos" w:date="2019-04-27T18:48:00Z">
        <w:r w:rsidR="007169BE">
          <w:t xml:space="preserve"> conforme visto</w:t>
        </w:r>
      </w:ins>
      <w:ins w:id="2159" w:author="Ryan Lemos" w:date="2019-04-27T18:49:00Z">
        <w:r w:rsidR="007169BE">
          <w:t xml:space="preserve"> na </w:t>
        </w:r>
        <w:r w:rsidR="007169BE" w:rsidRPr="007169BE">
          <w:rPr>
            <w:highlight w:val="yellow"/>
            <w:rPrChange w:id="2160" w:author="Ryan Lemos" w:date="2019-04-27T18:49:00Z">
              <w:rPr/>
            </w:rPrChange>
          </w:rPr>
          <w:t>figura x</w:t>
        </w:r>
        <w:r w:rsidR="007169BE">
          <w:t>,</w:t>
        </w:r>
      </w:ins>
      <w:ins w:id="2161" w:author="Ryan Lemos" w:date="2019-04-27T18:48:00Z">
        <w:r w:rsidR="007169BE">
          <w:t xml:space="preserve"> para evitar que questões cadastradas possam trazer consigo assuntos que já foram excluídos.</w:t>
        </w:r>
      </w:ins>
    </w:p>
    <w:p w:rsidR="007169BE" w:rsidRDefault="007169BE" w:rsidP="00C0541F">
      <w:pPr>
        <w:rPr>
          <w:ins w:id="2162" w:author="Ryan Lemos" w:date="2019-04-27T18:49:00Z"/>
        </w:rPr>
      </w:pPr>
    </w:p>
    <w:p w:rsidR="007169BE" w:rsidRDefault="007169BE" w:rsidP="007169BE">
      <w:pPr>
        <w:ind w:firstLine="0"/>
        <w:jc w:val="center"/>
        <w:rPr>
          <w:ins w:id="2163" w:author="Ryan Lemos" w:date="2019-04-27T18:52:00Z"/>
        </w:rPr>
      </w:pPr>
      <w:ins w:id="2164" w:author="Ryan Lemos" w:date="2019-04-27T18:49:00Z">
        <w:r>
          <w:rPr>
            <w:noProof/>
          </w:rPr>
          <w:lastRenderedPageBreak/>
          <w:drawing>
            <wp:inline distT="0" distB="0" distL="0" distR="0" wp14:anchorId="23DB2AA1" wp14:editId="36F1C18C">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27325"/>
                      </a:xfrm>
                      <a:prstGeom prst="rect">
                        <a:avLst/>
                      </a:prstGeom>
                    </pic:spPr>
                  </pic:pic>
                </a:graphicData>
              </a:graphic>
            </wp:inline>
          </w:drawing>
        </w:r>
      </w:ins>
    </w:p>
    <w:p w:rsidR="007169BE" w:rsidRDefault="007169BE" w:rsidP="007169BE">
      <w:pPr>
        <w:rPr>
          <w:ins w:id="2165" w:author="Ryan Lemos" w:date="2019-04-27T18:52:00Z"/>
        </w:rPr>
      </w:pPr>
    </w:p>
    <w:p w:rsidR="007169BE" w:rsidRDefault="007169BE">
      <w:pPr>
        <w:rPr>
          <w:ins w:id="2166" w:author="Ryan Lemos" w:date="2019-04-27T18:51:00Z"/>
        </w:rPr>
        <w:pPrChange w:id="2167" w:author="Ryan Lemos" w:date="2019-04-27T18:52:00Z">
          <w:pPr>
            <w:ind w:firstLine="0"/>
            <w:jc w:val="center"/>
          </w:pPr>
        </w:pPrChange>
      </w:pPr>
      <w:ins w:id="2168" w:author="Ryan Lemos" w:date="2019-04-27T18:52:00Z">
        <w:r>
          <w:t xml:space="preserve">A </w:t>
        </w:r>
        <w:r w:rsidRPr="007169BE">
          <w:rPr>
            <w:highlight w:val="yellow"/>
            <w:rPrChange w:id="2169" w:author="Ryan Lemos" w:date="2019-04-27T18:52:00Z">
              <w:rPr/>
            </w:rPrChange>
          </w:rPr>
          <w:t>figura x</w:t>
        </w:r>
        <w:r>
          <w:t xml:space="preserve"> representa o cadastro de um assunto, com os campos contendo nome e o ícone. </w:t>
        </w:r>
      </w:ins>
      <w:ins w:id="2170" w:author="Ryan Lemos" w:date="2019-04-27T18:56:00Z">
        <w:r>
          <w:t>O ícone, porém,</w:t>
        </w:r>
      </w:ins>
      <w:ins w:id="2171" w:author="Ryan Lemos" w:date="2019-04-27T18:52:00Z">
        <w:r>
          <w:t xml:space="preserve"> não é obrigatório.</w:t>
        </w:r>
      </w:ins>
    </w:p>
    <w:p w:rsidR="007169BE" w:rsidRDefault="007169BE" w:rsidP="007169BE">
      <w:pPr>
        <w:ind w:firstLine="0"/>
        <w:jc w:val="center"/>
        <w:rPr>
          <w:ins w:id="2172" w:author="Ryan Lemos" w:date="2019-04-27T18:53:00Z"/>
        </w:rPr>
      </w:pPr>
      <w:ins w:id="2173" w:author="Ryan Lemos" w:date="2019-04-27T18:51:00Z">
        <w:r>
          <w:rPr>
            <w:noProof/>
          </w:rPr>
          <w:drawing>
            <wp:inline distT="0" distB="0" distL="0" distR="0" wp14:anchorId="71D81258" wp14:editId="5E1DFC8D">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239" cy="2208213"/>
                      </a:xfrm>
                      <a:prstGeom prst="rect">
                        <a:avLst/>
                      </a:prstGeom>
                    </pic:spPr>
                  </pic:pic>
                </a:graphicData>
              </a:graphic>
            </wp:inline>
          </w:drawing>
        </w:r>
      </w:ins>
    </w:p>
    <w:p w:rsidR="007169BE" w:rsidRDefault="007169BE" w:rsidP="007169BE">
      <w:pPr>
        <w:rPr>
          <w:ins w:id="2174" w:author="Ryan Lemos" w:date="2019-04-27T18:53:00Z"/>
        </w:rPr>
      </w:pPr>
    </w:p>
    <w:p w:rsidR="007169BE" w:rsidRDefault="007169BE" w:rsidP="007169BE">
      <w:pPr>
        <w:rPr>
          <w:ins w:id="2175" w:author="Ryan Lemos" w:date="2019-04-27T18:54:00Z"/>
        </w:rPr>
      </w:pPr>
      <w:ins w:id="2176" w:author="Ryan Lemos" w:date="2019-04-27T18:53:00Z">
        <w:r>
          <w:t xml:space="preserve">Já a </w:t>
        </w:r>
        <w:r w:rsidRPr="0049723A">
          <w:rPr>
            <w:highlight w:val="yellow"/>
            <w:rPrChange w:id="2177" w:author="Ryan Lemos" w:date="2019-04-27T18:57:00Z">
              <w:rPr/>
            </w:rPrChange>
          </w:rPr>
          <w:t>figura x</w:t>
        </w:r>
        <w:r>
          <w:t xml:space="preserve"> representa a edição de um ícone de um assunto, caso </w:t>
        </w:r>
      </w:ins>
      <w:ins w:id="2178" w:author="Ryan Lemos" w:date="2019-04-27T18:54:00Z">
        <w:r>
          <w:t>um</w:t>
        </w:r>
      </w:ins>
      <w:ins w:id="2179" w:author="Ryan Lemos" w:date="2019-04-27T18:53:00Z">
        <w:r>
          <w:t xml:space="preserve"> professor qu</w:t>
        </w:r>
      </w:ins>
      <w:ins w:id="2180" w:author="Ryan Lemos" w:date="2019-04-29T10:52:00Z">
        <w:r w:rsidR="00705B26">
          <w:t>iser</w:t>
        </w:r>
      </w:ins>
      <w:ins w:id="2181" w:author="Ryan Lemos" w:date="2019-04-27T18:53:00Z">
        <w:r>
          <w:t xml:space="preserve"> trocar um ícone de um assunto, isso lhe é possível por meio dessa interaç</w:t>
        </w:r>
      </w:ins>
      <w:ins w:id="2182" w:author="Ryan Lemos" w:date="2019-04-27T18:54:00Z">
        <w:r>
          <w:t>ão. Tanto a interação de cadastro quanto a edição</w:t>
        </w:r>
      </w:ins>
      <w:ins w:id="2183" w:author="Ryan Lemos" w:date="2019-04-27T18:55:00Z">
        <w:r>
          <w:t xml:space="preserve"> de um assunto foram feitas usando uma tela </w:t>
        </w:r>
      </w:ins>
      <w:ins w:id="2184" w:author="Ryan Lemos" w:date="2019-04-27T18:57:00Z">
        <w:r w:rsidR="0049723A">
          <w:t xml:space="preserve">visível </w:t>
        </w:r>
      </w:ins>
      <w:ins w:id="2185" w:author="Ryan Lemos" w:date="2019-04-27T18:55:00Z">
        <w:r>
          <w:t>sobre a tela de gestão de assuntos, já que as duas são interações simples.</w:t>
        </w:r>
      </w:ins>
    </w:p>
    <w:p w:rsidR="007169BE" w:rsidRDefault="007169BE">
      <w:pPr>
        <w:rPr>
          <w:ins w:id="2186" w:author="Ryan Lemos" w:date="2019-04-27T18:51:00Z"/>
        </w:rPr>
        <w:pPrChange w:id="2187" w:author="Ryan Lemos" w:date="2019-04-27T18:53:00Z">
          <w:pPr>
            <w:ind w:firstLine="0"/>
            <w:jc w:val="center"/>
          </w:pPr>
        </w:pPrChange>
      </w:pPr>
    </w:p>
    <w:p w:rsidR="007169BE" w:rsidRDefault="007169BE" w:rsidP="007169BE">
      <w:pPr>
        <w:ind w:firstLine="0"/>
        <w:jc w:val="center"/>
        <w:rPr>
          <w:ins w:id="2188" w:author="Ryan Lemos" w:date="2019-04-27T18:57:00Z"/>
        </w:rPr>
      </w:pPr>
      <w:ins w:id="2189" w:author="Ryan Lemos" w:date="2019-04-27T18:51:00Z">
        <w:r>
          <w:rPr>
            <w:noProof/>
          </w:rPr>
          <w:lastRenderedPageBreak/>
          <w:drawing>
            <wp:inline distT="0" distB="0" distL="0" distR="0" wp14:anchorId="4703BB45" wp14:editId="68878AD6">
              <wp:extent cx="3636818" cy="2190270"/>
              <wp:effectExtent l="0" t="0" r="1905" b="63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1527" cy="2199129"/>
                      </a:xfrm>
                      <a:prstGeom prst="rect">
                        <a:avLst/>
                      </a:prstGeom>
                    </pic:spPr>
                  </pic:pic>
                </a:graphicData>
              </a:graphic>
            </wp:inline>
          </w:drawing>
        </w:r>
      </w:ins>
    </w:p>
    <w:p w:rsidR="0049723A" w:rsidRDefault="0049723A" w:rsidP="007169BE">
      <w:pPr>
        <w:ind w:firstLine="0"/>
        <w:jc w:val="center"/>
        <w:rPr>
          <w:ins w:id="2190" w:author="Ryan Lemos" w:date="2019-04-27T18:57:00Z"/>
        </w:rPr>
      </w:pPr>
    </w:p>
    <w:p w:rsidR="0049723A" w:rsidRDefault="00894804" w:rsidP="0049723A">
      <w:pPr>
        <w:rPr>
          <w:ins w:id="2191" w:author="Ryan Lemos" w:date="2019-04-27T19:03:00Z"/>
        </w:rPr>
      </w:pPr>
      <w:ins w:id="2192" w:author="Ryan Lemos" w:date="2019-04-27T18:57:00Z">
        <w:r>
          <w:t>A est</w:t>
        </w:r>
      </w:ins>
      <w:ins w:id="2193" w:author="Ryan Lemos" w:date="2019-04-27T18:58:00Z">
        <w:r>
          <w:t>ória seguinte se trata da criação de uma questão</w:t>
        </w:r>
      </w:ins>
      <w:ins w:id="2194" w:author="Ryan Lemos" w:date="2019-04-27T19:03:00Z">
        <w:r w:rsidR="00D54A70">
          <w:t>. Apesar de parecer um processo simples, tem uma série de vertentes que devem ser</w:t>
        </w:r>
      </w:ins>
      <w:ins w:id="2195" w:author="Ryan Lemos" w:date="2019-04-27T19:04:00Z">
        <w:r w:rsidR="00D54A70">
          <w:t xml:space="preserve"> tratadas conforme visto na estória da </w:t>
        </w:r>
        <w:r w:rsidR="00D54A70" w:rsidRPr="00D54A70">
          <w:rPr>
            <w:highlight w:val="yellow"/>
            <w:rPrChange w:id="2196" w:author="Ryan Lemos" w:date="2019-04-27T19:04:00Z">
              <w:rPr/>
            </w:rPrChange>
          </w:rPr>
          <w:t>figura x</w:t>
        </w:r>
        <w:r w:rsidR="00D54A70">
          <w:t xml:space="preserve">. </w:t>
        </w:r>
      </w:ins>
    </w:p>
    <w:p w:rsidR="00D54A70" w:rsidRDefault="00D54A70" w:rsidP="0049723A">
      <w:pPr>
        <w:rPr>
          <w:ins w:id="2197" w:author="Ryan Lemos" w:date="2019-04-27T19:02:00Z"/>
        </w:rPr>
      </w:pPr>
    </w:p>
    <w:p w:rsidR="00D54A70" w:rsidRDefault="00467D55">
      <w:pPr>
        <w:ind w:firstLine="0"/>
        <w:jc w:val="center"/>
        <w:rPr>
          <w:ins w:id="2198" w:author="Ryan Lemos" w:date="2019-04-29T10:52:00Z"/>
        </w:rPr>
      </w:pPr>
      <w:ins w:id="2199" w:author="Ryan Lemos" w:date="2019-04-27T19:09:00Z">
        <w:r>
          <w:rPr>
            <w:noProof/>
          </w:rPr>
          <w:drawing>
            <wp:inline distT="0" distB="0" distL="0" distR="0" wp14:anchorId="5F8359B5" wp14:editId="318105CB">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rsidR="00705B26" w:rsidRDefault="00705B26">
      <w:pPr>
        <w:ind w:firstLine="0"/>
        <w:jc w:val="center"/>
        <w:rPr>
          <w:ins w:id="2200" w:author="Ryan Lemos" w:date="2019-04-27T19:04:00Z"/>
        </w:rPr>
        <w:pPrChange w:id="2201" w:author="Ryan Lemos" w:date="2019-04-27T19:14:00Z">
          <w:pPr>
            <w:jc w:val="center"/>
          </w:pPr>
        </w:pPrChange>
      </w:pPr>
    </w:p>
    <w:p w:rsidR="00D54A70" w:rsidRDefault="00D54A70" w:rsidP="00D54A70">
      <w:pPr>
        <w:rPr>
          <w:ins w:id="2202" w:author="Ryan Lemos" w:date="2019-04-27T19:07:00Z"/>
        </w:rPr>
      </w:pPr>
      <w:ins w:id="2203" w:author="Ryan Lemos" w:date="2019-04-27T19:04:00Z">
        <w:r>
          <w:t>Des</w:t>
        </w:r>
      </w:ins>
      <w:ins w:id="2204" w:author="Ryan Lemos" w:date="2019-04-27T19:05:00Z">
        <w:r>
          <w:t>de a indicação se é uma questão discursiva ou não, se o professor quer disponibiliz</w:t>
        </w:r>
      </w:ins>
      <w:ins w:id="2205" w:author="Ryan Lemos" w:date="2019-04-27T19:07:00Z">
        <w:r>
          <w:t>á</w:t>
        </w:r>
      </w:ins>
      <w:ins w:id="2206" w:author="Ryan Lemos" w:date="2019-04-27T19:05:00Z">
        <w:r>
          <w:t>-la para outros professores utilizarem em suas atividades, o nível</w:t>
        </w:r>
      </w:ins>
      <w:ins w:id="2207" w:author="Ryan Lemos" w:date="2019-04-27T19:06:00Z">
        <w:r>
          <w:t xml:space="preserve"> (ou ano do aluno), dificuldade e tipo da questão (que é dividido em questões de fala, escuta, leitura e escrita)</w:t>
        </w:r>
      </w:ins>
      <w:ins w:id="2208" w:author="Ryan Lemos" w:date="2019-04-27T19:07:00Z">
        <w:r>
          <w:t xml:space="preserve"> e </w:t>
        </w:r>
      </w:ins>
      <w:ins w:id="2209" w:author="Ryan Lemos" w:date="2019-04-27T19:08:00Z">
        <w:r>
          <w:t>itens de apoio a resolução</w:t>
        </w:r>
        <w:r w:rsidR="00467D55">
          <w:t xml:space="preserve"> e o seu assunto</w:t>
        </w:r>
      </w:ins>
      <w:ins w:id="2210" w:author="Ryan Lemos" w:date="2019-04-27T19:06:00Z">
        <w:r>
          <w:t>.</w:t>
        </w:r>
      </w:ins>
    </w:p>
    <w:p w:rsidR="00D54A70" w:rsidRDefault="00D54A70" w:rsidP="00D54A70">
      <w:pPr>
        <w:rPr>
          <w:ins w:id="2211" w:author="Ryan Lemos" w:date="2019-04-27T19:14:00Z"/>
        </w:rPr>
      </w:pPr>
      <w:ins w:id="2212" w:author="Ryan Lemos" w:date="2019-04-27T19:07:00Z">
        <w:r>
          <w:t xml:space="preserve">Pelo fato de ser um processo </w:t>
        </w:r>
      </w:ins>
      <w:ins w:id="2213" w:author="Ryan Lemos" w:date="2019-04-27T19:08:00Z">
        <w:r w:rsidR="00467D55">
          <w:t>com um número grande</w:t>
        </w:r>
      </w:ins>
      <w:ins w:id="2214" w:author="Ryan Lemos" w:date="2019-04-27T19:10:00Z">
        <w:r w:rsidR="00893103">
          <w:t xml:space="preserve"> de entradas do usuário decidiu-se por dividir o processo de cadastro em etapas a fim de melhorar </w:t>
        </w:r>
      </w:ins>
      <w:ins w:id="2215" w:author="Ryan Lemos" w:date="2019-04-27T19:11:00Z">
        <w:r w:rsidR="00893103">
          <w:t>a interação com o usuário. Ao todo são somadas 4 etapas, sendo a primeira dedicada aos assuntos</w:t>
        </w:r>
      </w:ins>
      <w:ins w:id="2216" w:author="Ryan Lemos" w:date="2019-04-27T19:12:00Z">
        <w:r w:rsidR="00893103">
          <w:t>; a segunda dedicada aos dados da questão, como dificuldade, se é discursiva ou não; a terceira etapa se trata das alternati</w:t>
        </w:r>
      </w:ins>
      <w:ins w:id="2217" w:author="Ryan Lemos" w:date="2019-04-27T19:13:00Z">
        <w:r w:rsidR="00893103">
          <w:t>vas da questão, caso a questão seja de marcar, habilita-se essa etapa; por último se tem a etapa dos itens de apoio.</w:t>
        </w:r>
      </w:ins>
    </w:p>
    <w:p w:rsidR="00893103" w:rsidRDefault="00893103" w:rsidP="00D54A70">
      <w:pPr>
        <w:rPr>
          <w:ins w:id="2218" w:author="Ryan Lemos" w:date="2019-05-19T16:38:00Z"/>
        </w:rPr>
      </w:pPr>
      <w:ins w:id="2219" w:author="Ryan Lemos" w:date="2019-04-27T19:14:00Z">
        <w:r>
          <w:t xml:space="preserve">A </w:t>
        </w:r>
        <w:r w:rsidRPr="00893103">
          <w:rPr>
            <w:highlight w:val="yellow"/>
            <w:rPrChange w:id="2220" w:author="Ryan Lemos" w:date="2019-04-27T19:14:00Z">
              <w:rPr/>
            </w:rPrChange>
          </w:rPr>
          <w:t>figura X</w:t>
        </w:r>
        <w:r>
          <w:t xml:space="preserve"> se refere a primeira etapa que se dá pela escolha dos assuntos.</w:t>
        </w:r>
      </w:ins>
      <w:ins w:id="2221" w:author="Ryan Lemos" w:date="2019-04-27T19:16:00Z">
        <w:r w:rsidR="00B77D37">
          <w:t xml:space="preserve"> Foi-se utilizado uma estrutura semelhante a estrutura de </w:t>
        </w:r>
        <w:proofErr w:type="spellStart"/>
        <w:r w:rsidR="00B77D37" w:rsidRPr="00B77D37">
          <w:rPr>
            <w:i/>
            <w:rPrChange w:id="2222" w:author="Ryan Lemos" w:date="2019-04-27T19:17:00Z">
              <w:rPr/>
            </w:rPrChange>
          </w:rPr>
          <w:t>tags</w:t>
        </w:r>
        <w:proofErr w:type="spellEnd"/>
        <w:r w:rsidR="00B77D37">
          <w:t>, por meio de um recurso</w:t>
        </w:r>
      </w:ins>
      <w:ins w:id="2223" w:author="Ryan Lemos" w:date="2019-04-27T19:17:00Z">
        <w:r w:rsidR="00B77D37">
          <w:t xml:space="preserve"> nativo do </w:t>
        </w:r>
        <w:proofErr w:type="spellStart"/>
        <w:r w:rsidR="00B77D37">
          <w:lastRenderedPageBreak/>
          <w:t>MaterializeCSS</w:t>
        </w:r>
        <w:proofErr w:type="spellEnd"/>
        <w:r w:rsidR="00B77D37">
          <w:t xml:space="preserve">. Com esse recurso é possível ao usuário digitar o nome de um assunto e caso esse assunto esteja previamente cadastrado na base de dados </w:t>
        </w:r>
      </w:ins>
      <w:ins w:id="2224" w:author="Ryan Lemos" w:date="2019-04-27T19:18:00Z">
        <w:r w:rsidR="00B77D37">
          <w:t>ele aparecerá na lista de assuntos disponíveis, bastando clica</w:t>
        </w:r>
      </w:ins>
      <w:ins w:id="2225" w:author="Ryan Lemos" w:date="2019-04-27T19:19:00Z">
        <w:r w:rsidR="00EA685B">
          <w:t>r</w:t>
        </w:r>
      </w:ins>
      <w:ins w:id="2226" w:author="Ryan Lemos" w:date="2019-04-27T19:18:00Z">
        <w:r w:rsidR="00B77D37">
          <w:t xml:space="preserve"> sobre o assunto</w:t>
        </w:r>
      </w:ins>
      <w:ins w:id="2227"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2228" w:author="Ryan Lemos" w:date="2019-04-27T19:20:00Z">
              <w:rPr/>
            </w:rPrChange>
          </w:rPr>
          <w:t>enter</w:t>
        </w:r>
        <w:proofErr w:type="spellEnd"/>
        <w:r w:rsidR="00EA685B">
          <w:t xml:space="preserve"> para</w:t>
        </w:r>
      </w:ins>
      <w:ins w:id="2229" w:author="Ryan Lemos" w:date="2019-04-27T19:20:00Z">
        <w:r w:rsidR="00EA685B">
          <w:t xml:space="preserve"> </w:t>
        </w:r>
      </w:ins>
      <w:ins w:id="2230" w:author="Ryan Lemos" w:date="2019-04-27T19:22:00Z">
        <w:r w:rsidR="00EA685B">
          <w:t>adicioná-lo</w:t>
        </w:r>
      </w:ins>
      <w:ins w:id="2231" w:author="Ryan Lemos" w:date="2019-04-27T19:20:00Z">
        <w:r w:rsidR="00EA685B">
          <w:t xml:space="preserve"> a atividade e por conseguinte inclui-lo na base de dados.</w:t>
        </w:r>
      </w:ins>
      <w:ins w:id="2232" w:author="Ryan Lemos" w:date="2019-04-27T19:19:00Z">
        <w:r w:rsidR="00EA685B">
          <w:t xml:space="preserve"> </w:t>
        </w:r>
      </w:ins>
    </w:p>
    <w:p w:rsidR="00B224BF" w:rsidRDefault="00B224BF" w:rsidP="00D54A70">
      <w:pPr>
        <w:rPr>
          <w:ins w:id="2233" w:author="Ryan Lemos" w:date="2019-04-27T19:14:00Z"/>
        </w:rPr>
      </w:pPr>
    </w:p>
    <w:p w:rsidR="004C0224" w:rsidRDefault="00B77D37">
      <w:pPr>
        <w:ind w:firstLine="0"/>
        <w:jc w:val="center"/>
        <w:rPr>
          <w:ins w:id="2234" w:author="Ryan Lemos" w:date="2019-04-28T10:15:00Z"/>
        </w:rPr>
      </w:pPr>
      <w:ins w:id="2235" w:author="Ryan Lemos" w:date="2019-04-27T19:14:00Z">
        <w:r>
          <w:rPr>
            <w:noProof/>
          </w:rPr>
          <w:drawing>
            <wp:inline distT="0" distB="0" distL="0" distR="0">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rsidR="004C0224" w:rsidRDefault="004C0224" w:rsidP="004C0224">
      <w:pPr>
        <w:rPr>
          <w:ins w:id="2236" w:author="Ryan Lemos" w:date="2019-04-28T10:18:00Z"/>
        </w:rPr>
      </w:pPr>
    </w:p>
    <w:p w:rsidR="004C0224" w:rsidRDefault="004C0224" w:rsidP="004C0224">
      <w:pPr>
        <w:rPr>
          <w:ins w:id="2237" w:author="Ryan Lemos" w:date="2019-04-28T10:15:00Z"/>
        </w:rPr>
      </w:pPr>
      <w:ins w:id="2238" w:author="Ryan Lemos" w:date="2019-04-28T10:18:00Z">
        <w:r>
          <w:t xml:space="preserve">Já a </w:t>
        </w:r>
        <w:r w:rsidRPr="004C0224">
          <w:rPr>
            <w:highlight w:val="yellow"/>
            <w:rPrChange w:id="2239" w:author="Ryan Lemos" w:date="2019-04-28T10:18:00Z">
              <w:rPr/>
            </w:rPrChange>
          </w:rPr>
          <w:t>figura X</w:t>
        </w:r>
        <w:r>
          <w:t xml:space="preserve"> se refere ao segundo passo, que contém todos os dados da questão, como a questão em s</w:t>
        </w:r>
      </w:ins>
      <w:ins w:id="2240" w:author="Ryan Lemos" w:date="2019-04-28T10:19:00Z">
        <w:r>
          <w:t>i, seu tipo, dificuldade, nível, tempo para resolução do aluno pelo ambiente, se é uma questão discursiva ou não e se o professor quer disponibiliz</w:t>
        </w:r>
      </w:ins>
      <w:ins w:id="2241" w:author="Ryan Lemos" w:date="2019-04-28T10:20:00Z">
        <w:r>
          <w:t>á</w:t>
        </w:r>
      </w:ins>
      <w:ins w:id="2242" w:author="Ryan Lemos" w:date="2019-04-28T10:19:00Z">
        <w:r>
          <w:t xml:space="preserve">-la para outros professores. </w:t>
        </w:r>
      </w:ins>
      <w:ins w:id="2243" w:author="Ryan Lemos" w:date="2019-04-28T10:20:00Z">
        <w:r>
          <w:t>Cada etapa contém um quadro azul contendo as instruções de preenchimento daquela etapa em específico.</w:t>
        </w:r>
      </w:ins>
      <w:ins w:id="2244" w:author="Ryan Lemos" w:date="2019-05-02T06:29:00Z">
        <w:r w:rsidR="00C00F6E">
          <w:t xml:space="preserve"> Para </w:t>
        </w:r>
      </w:ins>
      <w:ins w:id="2245" w:author="Ryan Lemos" w:date="2019-05-02T06:30:00Z">
        <w:r w:rsidR="00C00F6E">
          <w:t xml:space="preserve">criar o elemento de edição de texto presente no campo questão foi-se utilizado um plugin </w:t>
        </w:r>
      </w:ins>
      <w:proofErr w:type="spellStart"/>
      <w:ins w:id="2246"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2247" w:author="Ryan Lemos" w:date="2019-05-02T06:32:00Z">
        <w:r w:rsidR="00C00F6E">
          <w:t>detém uma série de ferramentas para edição de</w:t>
        </w:r>
      </w:ins>
      <w:ins w:id="2248" w:author="Ryan Lemos" w:date="2019-05-02T06:33:00Z">
        <w:r w:rsidR="00C00F6E">
          <w:t xml:space="preserve"> textos, como negrito, itálico, criação de </w:t>
        </w:r>
      </w:ins>
      <w:ins w:id="2249" w:author="Ryan Lemos" w:date="2019-05-02T06:36:00Z">
        <w:r w:rsidR="00CF506D">
          <w:t>listas etc.</w:t>
        </w:r>
      </w:ins>
      <w:ins w:id="2250" w:author="Ryan Lemos" w:date="2019-05-02T06:33:00Z">
        <w:r w:rsidR="00C00F6E">
          <w:t xml:space="preserve"> (CKEDITOR, 2019).</w:t>
        </w:r>
      </w:ins>
    </w:p>
    <w:p w:rsidR="004C0224" w:rsidRDefault="004C0224">
      <w:pPr>
        <w:rPr>
          <w:ins w:id="2251" w:author="Ryan Lemos" w:date="2019-04-28T10:15:00Z"/>
        </w:rPr>
        <w:pPrChange w:id="2252" w:author="Ryan Lemos" w:date="2019-04-28T10:15:00Z">
          <w:pPr>
            <w:ind w:firstLine="0"/>
            <w:jc w:val="center"/>
          </w:pPr>
        </w:pPrChange>
      </w:pPr>
    </w:p>
    <w:p w:rsidR="004C0224" w:rsidRDefault="00B77D37">
      <w:pPr>
        <w:ind w:firstLine="0"/>
        <w:jc w:val="center"/>
        <w:rPr>
          <w:ins w:id="2253" w:author="Ryan Lemos" w:date="2019-04-28T10:21:00Z"/>
        </w:rPr>
      </w:pPr>
      <w:ins w:id="2254" w:author="Ryan Lemos" w:date="2019-04-27T19:14:00Z">
        <w:r>
          <w:rPr>
            <w:noProof/>
          </w:rPr>
          <w:lastRenderedPageBreak/>
          <w:drawing>
            <wp:inline distT="0" distB="0" distL="0" distR="0">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rsidR="004C0224" w:rsidRDefault="004C0224" w:rsidP="004C0224">
      <w:pPr>
        <w:rPr>
          <w:ins w:id="2255" w:author="Ryan Lemos" w:date="2019-04-28T10:21:00Z"/>
        </w:rPr>
      </w:pPr>
    </w:p>
    <w:p w:rsidR="004C0224" w:rsidRDefault="004C0224">
      <w:pPr>
        <w:rPr>
          <w:ins w:id="2256" w:author="Ryan Lemos" w:date="2019-04-28T10:16:00Z"/>
        </w:rPr>
        <w:pPrChange w:id="2257" w:author="Ryan Lemos" w:date="2019-04-28T10:21:00Z">
          <w:pPr>
            <w:ind w:firstLine="0"/>
            <w:jc w:val="center"/>
          </w:pPr>
        </w:pPrChange>
      </w:pPr>
      <w:ins w:id="2258" w:author="Ryan Lemos" w:date="2019-04-28T10:21:00Z">
        <w:r>
          <w:t xml:space="preserve">Caso a questão seja de marcar a terceira etapa fica disponível, conforme visto na </w:t>
        </w:r>
        <w:r w:rsidRPr="004C0224">
          <w:rPr>
            <w:highlight w:val="yellow"/>
            <w:rPrChange w:id="2259" w:author="Ryan Lemos" w:date="2019-04-28T10:21:00Z">
              <w:rPr/>
            </w:rPrChange>
          </w:rPr>
          <w:t>figura X</w:t>
        </w:r>
        <w:r>
          <w:t>. Nela o professor deve inserir as alternativas u</w:t>
        </w:r>
      </w:ins>
      <w:ins w:id="2260" w:author="Ryan Lemos" w:date="2019-04-28T10:22:00Z">
        <w:r>
          <w:t>ma a uma. Faz isso por meio do campo alternativa e posteriormente clicando no botão com o ícone de ‘+’. O professor deve ainda marcar qual daquelas a</w:t>
        </w:r>
      </w:ins>
      <w:ins w:id="2261"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rsidR="004C0224" w:rsidRDefault="004C0224">
      <w:pPr>
        <w:ind w:firstLine="0"/>
        <w:jc w:val="center"/>
        <w:rPr>
          <w:ins w:id="2262" w:author="Ryan Lemos" w:date="2019-04-28T10:16:00Z"/>
        </w:rPr>
      </w:pPr>
    </w:p>
    <w:p w:rsidR="004C0224" w:rsidRDefault="00B77D37">
      <w:pPr>
        <w:ind w:firstLine="0"/>
        <w:jc w:val="center"/>
        <w:rPr>
          <w:ins w:id="2263" w:author="Ryan Lemos" w:date="2019-04-28T10:24:00Z"/>
        </w:rPr>
      </w:pPr>
      <w:ins w:id="2264" w:author="Ryan Lemos" w:date="2019-04-27T19:14:00Z">
        <w:r>
          <w:rPr>
            <w:noProof/>
          </w:rPr>
          <w:drawing>
            <wp:inline distT="0" distB="0" distL="0" distR="0">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rsidR="00BC4BB5" w:rsidRDefault="00BC4BB5">
      <w:pPr>
        <w:ind w:firstLine="0"/>
        <w:jc w:val="center"/>
        <w:rPr>
          <w:ins w:id="2265" w:author="Ryan Lemos" w:date="2019-04-28T10:24:00Z"/>
        </w:rPr>
      </w:pPr>
    </w:p>
    <w:p w:rsidR="00BC4BB5" w:rsidRDefault="00BC4BB5">
      <w:pPr>
        <w:rPr>
          <w:ins w:id="2266" w:author="Ryan Lemos" w:date="2019-04-28T10:24:00Z"/>
        </w:rPr>
        <w:pPrChange w:id="2267" w:author="Ryan Lemos" w:date="2019-04-28T10:24:00Z">
          <w:pPr>
            <w:ind w:firstLine="0"/>
            <w:jc w:val="center"/>
          </w:pPr>
        </w:pPrChange>
      </w:pPr>
      <w:ins w:id="2268" w:author="Ryan Lemos" w:date="2019-04-28T10:24:00Z">
        <w:r>
          <w:t xml:space="preserve">A última etapa, conforme visto na </w:t>
        </w:r>
        <w:r w:rsidRPr="00BC4BB5">
          <w:rPr>
            <w:highlight w:val="yellow"/>
            <w:rPrChange w:id="2269" w:author="Ryan Lemos" w:date="2019-04-28T10:24:00Z">
              <w:rPr/>
            </w:rPrChange>
          </w:rPr>
          <w:t>figura x</w:t>
        </w:r>
        <w:r>
          <w:t>, detém apenas material de apoi</w:t>
        </w:r>
      </w:ins>
      <w:ins w:id="2270" w:author="Ryan Lemos" w:date="2019-04-28T10:25:00Z">
        <w:r>
          <w:t xml:space="preserve">o, como um texto de apoio a resolução da questão, um áudio, uma imagem ou ainda um texto para a </w:t>
        </w:r>
        <w:r>
          <w:lastRenderedPageBreak/>
          <w:t xml:space="preserve">leitura do navegador, por meio da tecnologia de leitura de textos e </w:t>
        </w:r>
      </w:ins>
      <w:ins w:id="2271" w:author="Ryan Lemos" w:date="2019-04-28T10:26:00Z">
        <w:r>
          <w:t>fala</w:t>
        </w:r>
      </w:ins>
      <w:ins w:id="2272" w:author="Ryan Lemos" w:date="2019-04-28T10:25:00Z">
        <w:r>
          <w:t xml:space="preserve"> do navegador Google Chrome</w:t>
        </w:r>
      </w:ins>
      <w:ins w:id="2273" w:author="Ryan Lemos" w:date="2019-04-28T10:26:00Z">
        <w:r>
          <w:t>. A instrução dessa etapa informa que todos os campos são opcionais, exceto se a questão for do tipo ‘escuta’ pois deve-se ter um áudio ou le</w:t>
        </w:r>
      </w:ins>
      <w:ins w:id="2274" w:author="Ryan Lemos" w:date="2019-04-28T10:27:00Z">
        <w:r>
          <w:t>itura do navegador para que o aluno possa ouvir e responder a questão.</w:t>
        </w:r>
      </w:ins>
    </w:p>
    <w:p w:rsidR="00BC4BB5" w:rsidRDefault="00BC4BB5">
      <w:pPr>
        <w:rPr>
          <w:ins w:id="2275" w:author="Ryan Lemos" w:date="2019-04-28T10:16:00Z"/>
        </w:rPr>
        <w:pPrChange w:id="2276" w:author="Ryan Lemos" w:date="2019-04-28T10:24:00Z">
          <w:pPr>
            <w:ind w:firstLine="0"/>
            <w:jc w:val="center"/>
          </w:pPr>
        </w:pPrChange>
      </w:pPr>
    </w:p>
    <w:p w:rsidR="00893103" w:rsidRDefault="00B77D37">
      <w:pPr>
        <w:ind w:firstLine="0"/>
        <w:jc w:val="center"/>
        <w:rPr>
          <w:ins w:id="2277" w:author="Ryan Lemos" w:date="2019-05-19T16:38:00Z"/>
        </w:rPr>
      </w:pPr>
      <w:ins w:id="2278" w:author="Ryan Lemos" w:date="2019-04-27T19:14:00Z">
        <w:r>
          <w:rPr>
            <w:noProof/>
          </w:rPr>
          <w:drawing>
            <wp:inline distT="0" distB="0" distL="0" distR="0">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rsidR="00B224BF" w:rsidRDefault="00B224BF">
      <w:pPr>
        <w:ind w:firstLine="0"/>
        <w:jc w:val="center"/>
        <w:rPr>
          <w:ins w:id="2279" w:author="Ryan Lemos" w:date="2019-04-28T10:27:00Z"/>
        </w:rPr>
      </w:pPr>
    </w:p>
    <w:p w:rsidR="00BC4BB5" w:rsidRDefault="00BC4BB5" w:rsidP="00BC4BB5">
      <w:pPr>
        <w:rPr>
          <w:ins w:id="2280" w:author="Ryan Lemos" w:date="2019-04-28T10:39:00Z"/>
        </w:rPr>
      </w:pPr>
      <w:ins w:id="2281" w:author="Ryan Lemos" w:date="2019-04-28T10:27:00Z">
        <w:r>
          <w:t xml:space="preserve">Toda vez que o usuário avança uma etapa o </w:t>
        </w:r>
      </w:ins>
      <w:ins w:id="2282" w:author="Ryan Lemos" w:date="2019-04-28T10:28:00Z">
        <w:r>
          <w:t>ambiente</w:t>
        </w:r>
      </w:ins>
      <w:ins w:id="2283" w:author="Ryan Lemos" w:date="2019-04-28T10:27:00Z">
        <w:r>
          <w:t xml:space="preserve"> salva os dados preenchidos da</w:t>
        </w:r>
      </w:ins>
      <w:ins w:id="2284" w:author="Ryan Lemos" w:date="2019-04-28T10:28:00Z">
        <w:r>
          <w:t>s</w:t>
        </w:r>
      </w:ins>
      <w:ins w:id="2285" w:author="Ryan Lemos" w:date="2019-04-28T10:27:00Z">
        <w:r>
          <w:t xml:space="preserve"> etapas anterior</w:t>
        </w:r>
      </w:ins>
      <w:ins w:id="2286" w:author="Ryan Lemos" w:date="2019-04-28T10:28:00Z">
        <w:r>
          <w:t>es de maneira a persistir os dados. Isso foi implementado pois como se t</w:t>
        </w:r>
      </w:ins>
      <w:ins w:id="2287"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288" w:author="Ryan Lemos" w:date="2019-04-28T10:30:00Z">
        <w:r w:rsidRPr="00BC4BB5">
          <w:rPr>
            <w:i/>
            <w:rPrChange w:id="2289" w:author="Ryan Lemos" w:date="2019-04-28T10:30:00Z">
              <w:rPr/>
            </w:rPrChange>
          </w:rPr>
          <w:t>L</w:t>
        </w:r>
      </w:ins>
      <w:ins w:id="2290" w:author="Ryan Lemos" w:date="2019-04-28T10:29:00Z">
        <w:r w:rsidRPr="00BC4BB5">
          <w:rPr>
            <w:i/>
            <w:rPrChange w:id="2291" w:author="Ryan Lemos" w:date="2019-04-28T10:30:00Z">
              <w:rPr/>
            </w:rPrChange>
          </w:rPr>
          <w:t>ocal</w:t>
        </w:r>
        <w:r>
          <w:t xml:space="preserve"> </w:t>
        </w:r>
        <w:proofErr w:type="spellStart"/>
        <w:r w:rsidRPr="00BC4BB5">
          <w:rPr>
            <w:i/>
            <w:rPrChange w:id="2292" w:author="Ryan Lemos" w:date="2019-04-28T10:30:00Z">
              <w:rPr/>
            </w:rPrChange>
          </w:rPr>
          <w:t>Storage</w:t>
        </w:r>
      </w:ins>
      <w:proofErr w:type="spellEnd"/>
      <w:ins w:id="2293" w:author="Ryan Lemos" w:date="2019-04-28T10:30:00Z">
        <w:r>
          <w:t>, que salva dados no navegador do usuário</w:t>
        </w:r>
      </w:ins>
      <w:ins w:id="2294" w:author="Ryan Lemos" w:date="2019-04-28T10:31:00Z">
        <w:r>
          <w:t xml:space="preserve">. O ambiente, porém, limpa esse armazenamento local toda vez que o usuário faz </w:t>
        </w:r>
        <w:r w:rsidRPr="00BC4BB5">
          <w:rPr>
            <w:i/>
            <w:rPrChange w:id="2295" w:author="Ryan Lemos" w:date="2019-04-28T10:31:00Z">
              <w:rPr/>
            </w:rPrChange>
          </w:rPr>
          <w:t>logout</w:t>
        </w:r>
      </w:ins>
      <w:ins w:id="2296" w:author="Ryan Lemos" w:date="2019-04-28T10:32:00Z">
        <w:r>
          <w:t>.</w:t>
        </w:r>
      </w:ins>
      <w:ins w:id="2297" w:author="Ryan Lemos" w:date="2019-04-28T10:35:00Z">
        <w:r w:rsidR="0011235D">
          <w:t xml:space="preserve"> </w:t>
        </w:r>
      </w:ins>
      <w:ins w:id="2298"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299" w:author="Ryan Lemos" w:date="2019-04-28T10:36:00Z">
              <w:rPr/>
            </w:rPrChange>
          </w:rPr>
          <w:t>figura x</w:t>
        </w:r>
        <w:r w:rsidR="00EE5F10">
          <w:t>,</w:t>
        </w:r>
      </w:ins>
      <w:ins w:id="2300" w:author="Ryan Lemos" w:date="2019-04-28T10:37:00Z">
        <w:r w:rsidR="00EE5F10">
          <w:t xml:space="preserve"> em que foi utilizado o navegador Google Chrome. </w:t>
        </w:r>
      </w:ins>
    </w:p>
    <w:p w:rsidR="00EE5F10" w:rsidRDefault="00EE5F10" w:rsidP="00BC4BB5">
      <w:pPr>
        <w:rPr>
          <w:ins w:id="2301" w:author="Ryan Lemos" w:date="2019-04-28T10:35:00Z"/>
        </w:rPr>
      </w:pPr>
    </w:p>
    <w:p w:rsidR="00BC4BB5" w:rsidRDefault="00BC4BB5" w:rsidP="0011235D">
      <w:pPr>
        <w:ind w:firstLine="0"/>
        <w:rPr>
          <w:ins w:id="2302" w:author="Ryan Lemos" w:date="2019-04-28T10:37:00Z"/>
        </w:rPr>
      </w:pPr>
      <w:ins w:id="2303" w:author="Ryan Lemos" w:date="2019-04-28T10:35:00Z">
        <w:r>
          <w:rPr>
            <w:noProof/>
          </w:rPr>
          <w:lastRenderedPageBreak/>
          <w:drawing>
            <wp:inline distT="0" distB="0" distL="0" distR="0" wp14:anchorId="1F03475B" wp14:editId="08181417">
              <wp:extent cx="5760085" cy="3231515"/>
              <wp:effectExtent l="0" t="0" r="0"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231515"/>
                      </a:xfrm>
                      <a:prstGeom prst="rect">
                        <a:avLst/>
                      </a:prstGeom>
                    </pic:spPr>
                  </pic:pic>
                </a:graphicData>
              </a:graphic>
            </wp:inline>
          </w:drawing>
        </w:r>
      </w:ins>
    </w:p>
    <w:p w:rsidR="00EE5F10" w:rsidRDefault="00EE5F10" w:rsidP="00EE5F10">
      <w:pPr>
        <w:rPr>
          <w:ins w:id="2304" w:author="Ryan Lemos" w:date="2019-04-28T10:39:00Z"/>
        </w:rPr>
      </w:pPr>
    </w:p>
    <w:p w:rsidR="00EE5F10" w:rsidRDefault="00EE5F10" w:rsidP="00EE5F10">
      <w:pPr>
        <w:rPr>
          <w:ins w:id="2305" w:author="Ryan Lemos" w:date="2019-04-28T10:47:00Z"/>
        </w:rPr>
      </w:pPr>
      <w:ins w:id="2306" w:author="Ryan Lemos" w:date="2019-04-28T10:37:00Z">
        <w:r>
          <w:t>Pode se notar que os dados estão visíveis, diferentemente dos dad</w:t>
        </w:r>
      </w:ins>
      <w:ins w:id="2307" w:author="Ryan Lemos" w:date="2019-04-28T10:38:00Z">
        <w:r>
          <w:t>os das turmas, menus e permissões do usuário, já que esses permanecem criptografados. Isso se deu pelo fato de os dados da questão não serem dados sensíveis, por isso não há necessidade de passar po</w:t>
        </w:r>
      </w:ins>
      <w:ins w:id="2308" w:author="Ryan Lemos" w:date="2019-04-28T10:39:00Z">
        <w:r>
          <w:t>r um processo de criptografia.</w:t>
        </w:r>
      </w:ins>
      <w:ins w:id="2309" w:author="Ryan Lemos" w:date="2019-04-28T10:38:00Z">
        <w:r>
          <w:t xml:space="preserve"> </w:t>
        </w:r>
      </w:ins>
    </w:p>
    <w:p w:rsidR="00074A94" w:rsidRPr="00BC4BB5" w:rsidRDefault="00074A94">
      <w:pPr>
        <w:rPr>
          <w:ins w:id="2310" w:author="Ryan Lemos" w:date="2019-04-27T19:07:00Z"/>
        </w:rPr>
      </w:pPr>
      <w:ins w:id="2311" w:author="Ryan Lemos" w:date="2019-04-28T10:47:00Z">
        <w:r>
          <w:t xml:space="preserve">A próxima estória descrita pela </w:t>
        </w:r>
        <w:r w:rsidRPr="00074A94">
          <w:rPr>
            <w:highlight w:val="yellow"/>
            <w:rPrChange w:id="2312" w:author="Ryan Lemos" w:date="2019-04-28T10:47:00Z">
              <w:rPr/>
            </w:rPrChange>
          </w:rPr>
          <w:t>figura x</w:t>
        </w:r>
        <w:r>
          <w:t xml:space="preserve"> se trata da edição de uma questão criada por um professor.</w:t>
        </w:r>
      </w:ins>
    </w:p>
    <w:p w:rsidR="00D54A70" w:rsidRDefault="00A260A0" w:rsidP="00074A94">
      <w:pPr>
        <w:ind w:firstLine="0"/>
        <w:jc w:val="center"/>
        <w:rPr>
          <w:ins w:id="2313" w:author="Ryan Lemos" w:date="2019-05-19T16:38:00Z"/>
        </w:rPr>
      </w:pPr>
      <w:ins w:id="2314" w:author="Ryan Lemos" w:date="2019-04-28T10:46:00Z">
        <w:r>
          <w:rPr>
            <w:noProof/>
          </w:rPr>
          <w:drawing>
            <wp:inline distT="0" distB="0" distL="0" distR="0" wp14:anchorId="6964738D" wp14:editId="365C69F8">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224BF" w:rsidRDefault="00B224BF" w:rsidP="00074A94">
      <w:pPr>
        <w:ind w:firstLine="0"/>
        <w:jc w:val="center"/>
        <w:rPr>
          <w:ins w:id="2315" w:author="Ryan Lemos" w:date="2019-04-28T10:48:00Z"/>
        </w:rPr>
      </w:pPr>
    </w:p>
    <w:p w:rsidR="00074A94" w:rsidRDefault="007A2067" w:rsidP="00074A94">
      <w:pPr>
        <w:rPr>
          <w:ins w:id="2316" w:author="Ryan Lemos" w:date="2019-04-28T10:48:00Z"/>
        </w:rPr>
      </w:pPr>
      <w:ins w:id="2317" w:author="Ryan Lemos" w:date="2019-04-28T10:49:00Z">
        <w:r>
          <w:t>Para esta interação,</w:t>
        </w:r>
      </w:ins>
      <w:ins w:id="2318" w:author="Ryan Lemos" w:date="2019-04-28T10:48:00Z">
        <w:r w:rsidR="00074A94">
          <w:t xml:space="preserve"> </w:t>
        </w:r>
        <w:r>
          <w:t>no entanto não foi dividida em etapas em divergência ao cadastro</w:t>
        </w:r>
      </w:ins>
      <w:ins w:id="2319" w:author="Ryan Lemos" w:date="2019-04-28T10:49:00Z">
        <w:r>
          <w:t xml:space="preserve"> de uma questão. Aqui foi pensado em que talvez o professor só queira editar um dado, e ter que passar por todas as etapas para editar somente um dado pode ficar algo maçante. P</w:t>
        </w:r>
      </w:ins>
      <w:ins w:id="2320" w:author="Ryan Lemos" w:date="2019-04-28T10:50:00Z">
        <w:r>
          <w:t xml:space="preserve">or isso se colocou todos os dados da questão em uma tela e o professor escolhe o que quer alterar conforme visto na </w:t>
        </w:r>
        <w:r w:rsidRPr="007A2067">
          <w:rPr>
            <w:highlight w:val="yellow"/>
            <w:rPrChange w:id="2321" w:author="Ryan Lemos" w:date="2019-04-28T10:50:00Z">
              <w:rPr/>
            </w:rPrChange>
          </w:rPr>
          <w:t>figura x</w:t>
        </w:r>
        <w:r>
          <w:t xml:space="preserve">. Pelo fato de ser uma interação um pouco grande não se coube totalmente na figura, porém </w:t>
        </w:r>
      </w:ins>
      <w:ins w:id="2322" w:author="Ryan Lemos" w:date="2019-04-28T10:51:00Z">
        <w:r>
          <w:t xml:space="preserve">contempla todos os dados da questão. O </w:t>
        </w:r>
      </w:ins>
      <w:ins w:id="2323" w:author="Ryan Lemos" w:date="2019-04-28T10:52:00Z">
        <w:r>
          <w:t>único dado da questão que não pode ser mudado é o seu tipo.</w:t>
        </w:r>
      </w:ins>
    </w:p>
    <w:p w:rsidR="00074A94" w:rsidRDefault="00074A94">
      <w:pPr>
        <w:rPr>
          <w:ins w:id="2324" w:author="Ryan Lemos" w:date="2019-04-28T10:40:00Z"/>
        </w:rPr>
      </w:pPr>
    </w:p>
    <w:p w:rsidR="00C60EA2" w:rsidRDefault="00A260A0">
      <w:pPr>
        <w:ind w:firstLine="0"/>
        <w:rPr>
          <w:ins w:id="2325" w:author="Ryan Lemos" w:date="2019-05-02T06:38:00Z"/>
        </w:rPr>
      </w:pPr>
      <w:ins w:id="2326" w:author="Ryan Lemos" w:date="2019-04-28T10:42:00Z">
        <w:r>
          <w:rPr>
            <w:noProof/>
          </w:rPr>
          <w:lastRenderedPageBreak/>
          <w:drawing>
            <wp:inline distT="0" distB="0" distL="0" distR="0" wp14:anchorId="3306DD86" wp14:editId="386B4DED">
              <wp:extent cx="5760085" cy="2451100"/>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51100"/>
                      </a:xfrm>
                      <a:prstGeom prst="rect">
                        <a:avLst/>
                      </a:prstGeom>
                    </pic:spPr>
                  </pic:pic>
                </a:graphicData>
              </a:graphic>
            </wp:inline>
          </w:drawing>
        </w:r>
      </w:ins>
    </w:p>
    <w:p w:rsidR="00725243" w:rsidRDefault="00725243">
      <w:pPr>
        <w:ind w:firstLine="0"/>
        <w:rPr>
          <w:ins w:id="2327" w:author="Ryan Lemos" w:date="2019-05-02T06:38:00Z"/>
        </w:rPr>
      </w:pPr>
    </w:p>
    <w:p w:rsidR="00725243" w:rsidRDefault="00725243">
      <w:pPr>
        <w:ind w:firstLine="0"/>
        <w:rPr>
          <w:ins w:id="2328" w:author="Ryan Lemos" w:date="2019-05-22T10:52:00Z"/>
        </w:rPr>
      </w:pPr>
      <w:ins w:id="2329" w:author="Ryan Lemos" w:date="2019-05-02T06:39:00Z">
        <w:r>
          <w:t>A próxima estória</w:t>
        </w:r>
      </w:ins>
      <w:ins w:id="2330" w:author="Ryan Lemos" w:date="2019-05-02T06:40:00Z">
        <w:r>
          <w:t xml:space="preserve"> descrita pela </w:t>
        </w:r>
        <w:r w:rsidRPr="00725243">
          <w:rPr>
            <w:highlight w:val="yellow"/>
            <w:rPrChange w:id="2331" w:author="Ryan Lemos" w:date="2019-05-02T06:40:00Z">
              <w:rPr/>
            </w:rPrChange>
          </w:rPr>
          <w:t>figura x</w:t>
        </w:r>
      </w:ins>
      <w:ins w:id="2332" w:author="Ryan Lemos" w:date="2019-05-02T06:39:00Z">
        <w:r>
          <w:t xml:space="preserve"> se trata da criação de atividades por meio do ambiente. Uma vez inserida uma série de questões no banco de questões, cabe ao professor gerar suas atividade</w:t>
        </w:r>
      </w:ins>
      <w:ins w:id="2333" w:author="Ryan Lemos" w:date="2019-05-02T06:40:00Z">
        <w:r>
          <w:t>s de maneira automatizada.</w:t>
        </w:r>
      </w:ins>
      <w:ins w:id="2334" w:author="Ryan Lemos" w:date="2019-05-02T06:52:00Z">
        <w:r w:rsidR="000C0CCF">
          <w:t xml:space="preserve"> Há algumas restrições como a aleatoriedade na escolha das questões, a filtragem de questões</w:t>
        </w:r>
      </w:ins>
      <w:ins w:id="2335" w:author="Ryan Lemos" w:date="2019-05-02T06:53:00Z">
        <w:r w:rsidR="000C0CCF">
          <w:t>, dentre as outras descritas na estória.</w:t>
        </w:r>
      </w:ins>
    </w:p>
    <w:p w:rsidR="003A1F2B" w:rsidRDefault="003A1F2B">
      <w:pPr>
        <w:ind w:firstLine="0"/>
        <w:rPr>
          <w:ins w:id="2336" w:author="Ryan Lemos" w:date="2019-05-02T06:51:00Z"/>
        </w:rPr>
      </w:pPr>
      <w:bookmarkStart w:id="2337" w:name="_GoBack"/>
      <w:bookmarkEnd w:id="2337"/>
    </w:p>
    <w:p w:rsidR="00725243" w:rsidRDefault="00725243" w:rsidP="00725243">
      <w:pPr>
        <w:ind w:firstLine="0"/>
        <w:jc w:val="center"/>
        <w:rPr>
          <w:ins w:id="2338" w:author="Ryan Lemos" w:date="2019-05-02T06:53:00Z"/>
        </w:rPr>
      </w:pPr>
      <w:ins w:id="2339" w:author="Ryan Lemos" w:date="2019-05-02T06:51:00Z">
        <w:r>
          <w:rPr>
            <w:noProof/>
          </w:rPr>
          <w:drawing>
            <wp:inline distT="0" distB="0" distL="0" distR="0" wp14:anchorId="42267525" wp14:editId="4CAA77CE">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rsidR="000C0CCF" w:rsidRDefault="000C0CCF" w:rsidP="000C0CCF">
      <w:pPr>
        <w:rPr>
          <w:ins w:id="2340" w:author="Ryan Lemos" w:date="2019-05-02T06:53:00Z"/>
        </w:rPr>
      </w:pPr>
    </w:p>
    <w:p w:rsidR="000C0CCF" w:rsidRDefault="000C0CCF">
      <w:pPr>
        <w:rPr>
          <w:ins w:id="2341" w:author="Ryan Lemos" w:date="2019-05-02T06:52:00Z"/>
        </w:rPr>
        <w:pPrChange w:id="2342" w:author="Ryan Lemos" w:date="2019-05-02T06:53:00Z">
          <w:pPr>
            <w:ind w:firstLine="0"/>
            <w:jc w:val="center"/>
          </w:pPr>
        </w:pPrChange>
      </w:pPr>
      <w:ins w:id="2343" w:author="Ryan Lemos" w:date="2019-05-02T06:53:00Z">
        <w:r>
          <w:t xml:space="preserve">Para a confecção </w:t>
        </w:r>
      </w:ins>
      <w:ins w:id="2344" w:author="Ryan Lemos" w:date="2019-05-02T06:54:00Z">
        <w:r>
          <w:t xml:space="preserve">desta interação foi-se pensada da seguinte maneira. Tem-se o nome da atividade, que seria a identificação para o professor. Uma </w:t>
        </w:r>
      </w:ins>
      <w:ins w:id="2345" w:author="Ryan Lemos" w:date="2019-05-02T06:55:00Z">
        <w:r>
          <w:t>seção</w:t>
        </w:r>
      </w:ins>
      <w:ins w:id="2346" w:author="Ryan Lemos" w:date="2019-05-02T06:54:00Z">
        <w:r>
          <w:t xml:space="preserve"> contendo as questões que já estão vinculadas a atividade</w:t>
        </w:r>
      </w:ins>
      <w:ins w:id="2347" w:author="Ryan Lemos" w:date="2019-05-02T06:57:00Z">
        <w:r>
          <w:t>, uma seção contendo os botões de adicionar e remover questões</w:t>
        </w:r>
      </w:ins>
      <w:ins w:id="2348" w:author="Ryan Lemos" w:date="2019-05-02T06:55:00Z">
        <w:r>
          <w:t xml:space="preserve"> e por último uma seção contendo os filtros aplicados na seleção das quest</w:t>
        </w:r>
      </w:ins>
      <w:ins w:id="2349" w:author="Ryan Lemos" w:date="2019-05-02T06:56:00Z">
        <w:r>
          <w:t xml:space="preserve">ões, juntamente com as questões filtradas. A </w:t>
        </w:r>
        <w:r w:rsidRPr="000C0CCF">
          <w:rPr>
            <w:highlight w:val="yellow"/>
            <w:rPrChange w:id="2350" w:author="Ryan Lemos" w:date="2019-05-02T06:56:00Z">
              <w:rPr/>
            </w:rPrChange>
          </w:rPr>
          <w:t>figura X</w:t>
        </w:r>
        <w:r>
          <w:t xml:space="preserve"> demonstra a seção contendo o nome da atividade juntamente as questões adici</w:t>
        </w:r>
      </w:ins>
      <w:ins w:id="2351" w:author="Ryan Lemos" w:date="2019-05-02T06:57:00Z">
        <w:r>
          <w:t>onadas a atividade</w:t>
        </w:r>
      </w:ins>
      <w:ins w:id="2352" w:author="Ryan Lemos" w:date="2019-05-02T06:59:00Z">
        <w:r>
          <w:t xml:space="preserve">. Na seção que contém as questões adicionadas a atividade é possível ao professor visualizar os dados da questão por meio do botão </w:t>
        </w:r>
        <w:r>
          <w:lastRenderedPageBreak/>
          <w:t>com o</w:t>
        </w:r>
      </w:ins>
      <w:ins w:id="2353" w:author="Ryan Lemos" w:date="2019-05-02T07:00:00Z">
        <w:r>
          <w:t xml:space="preserve"> símbolo de olho. Há ainda um campo de seleção com o título escolher, que serve para o professor marcar as questões que quer remover da atividade.</w:t>
        </w:r>
      </w:ins>
    </w:p>
    <w:p w:rsidR="000C0CCF" w:rsidRDefault="000C0CCF" w:rsidP="00725243">
      <w:pPr>
        <w:ind w:firstLine="0"/>
        <w:jc w:val="center"/>
        <w:rPr>
          <w:ins w:id="2354" w:author="Ryan Lemos" w:date="2019-05-02T07:02:00Z"/>
        </w:rPr>
      </w:pPr>
      <w:ins w:id="2355" w:author="Ryan Lemos" w:date="2019-05-02T06:58:00Z">
        <w:r>
          <w:rPr>
            <w:noProof/>
          </w:rPr>
          <w:drawing>
            <wp:inline distT="0" distB="0" distL="0" distR="0" wp14:anchorId="61AEC2FE" wp14:editId="0F8C8336">
              <wp:extent cx="6162275" cy="2811780"/>
              <wp:effectExtent l="0" t="0" r="0" b="762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3187" cy="2812196"/>
                      </a:xfrm>
                      <a:prstGeom prst="rect">
                        <a:avLst/>
                      </a:prstGeom>
                    </pic:spPr>
                  </pic:pic>
                </a:graphicData>
              </a:graphic>
            </wp:inline>
          </w:drawing>
        </w:r>
      </w:ins>
    </w:p>
    <w:p w:rsidR="00C632A2" w:rsidRDefault="00C632A2" w:rsidP="00C632A2">
      <w:pPr>
        <w:rPr>
          <w:ins w:id="2356" w:author="Ryan Lemos" w:date="2019-05-02T07:02:00Z"/>
        </w:rPr>
      </w:pPr>
    </w:p>
    <w:p w:rsidR="00C632A2" w:rsidRDefault="00C632A2" w:rsidP="00C632A2">
      <w:pPr>
        <w:rPr>
          <w:ins w:id="2357" w:author="Ryan Lemos" w:date="2019-05-19T16:42:00Z"/>
        </w:rPr>
      </w:pPr>
      <w:ins w:id="2358" w:author="Ryan Lemos" w:date="2019-05-02T07:02:00Z">
        <w:r>
          <w:t xml:space="preserve">Já a </w:t>
        </w:r>
        <w:r w:rsidRPr="00C632A2">
          <w:rPr>
            <w:highlight w:val="yellow"/>
            <w:rPrChange w:id="2359" w:author="Ryan Lemos" w:date="2019-05-02T07:02:00Z">
              <w:rPr/>
            </w:rPrChange>
          </w:rPr>
          <w:t>figura X</w:t>
        </w:r>
        <w:r>
          <w:t xml:space="preserve"> representa a continuação dessa interação, em que é possível verificar os botões de açã</w:t>
        </w:r>
      </w:ins>
      <w:ins w:id="2360" w:author="Ryan Lemos" w:date="2019-05-02T07:03:00Z">
        <w:r>
          <w:t>o de remoção e inclusão de questões e os filtros. Vale ressaltar que os botões de ação de inclusão e exclusão de questões só ficam ativos</w:t>
        </w:r>
      </w:ins>
      <w:ins w:id="2361" w:author="Ryan Lemos" w:date="2019-05-02T07:04:00Z">
        <w:r>
          <w:t xml:space="preserve">, se para a inclusão houver o número de questões disponíveis para a quantidade especificada, se para exclusão tenha-se marcado </w:t>
        </w:r>
      </w:ins>
      <w:ins w:id="2362" w:author="Ryan Lemos" w:date="2019-05-02T07:05:00Z">
        <w:r>
          <w:t>uma das questões.</w:t>
        </w:r>
      </w:ins>
    </w:p>
    <w:p w:rsidR="00AC435E" w:rsidRDefault="00AC435E" w:rsidP="00C632A2">
      <w:pPr>
        <w:rPr>
          <w:ins w:id="2363" w:author="Ryan Lemos" w:date="2019-05-02T07:05:00Z"/>
        </w:rPr>
      </w:pPr>
    </w:p>
    <w:p w:rsidR="000C0CCF" w:rsidRDefault="000C0CCF" w:rsidP="00725243">
      <w:pPr>
        <w:ind w:firstLine="0"/>
        <w:jc w:val="center"/>
        <w:rPr>
          <w:ins w:id="2364" w:author="Ryan Lemos" w:date="2019-05-02T07:07:00Z"/>
        </w:rPr>
      </w:pPr>
      <w:ins w:id="2365" w:author="Ryan Lemos" w:date="2019-05-02T07:01:00Z">
        <w:r>
          <w:rPr>
            <w:noProof/>
          </w:rPr>
          <w:drawing>
            <wp:inline distT="0" distB="0" distL="0" distR="0" wp14:anchorId="5250104B" wp14:editId="060BEBDD">
              <wp:extent cx="6019596" cy="2857500"/>
              <wp:effectExtent l="0" t="0" r="63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3031" cy="2859131"/>
                      </a:xfrm>
                      <a:prstGeom prst="rect">
                        <a:avLst/>
                      </a:prstGeom>
                    </pic:spPr>
                  </pic:pic>
                </a:graphicData>
              </a:graphic>
            </wp:inline>
          </w:drawing>
        </w:r>
      </w:ins>
    </w:p>
    <w:p w:rsidR="00C632A2" w:rsidRDefault="00C632A2" w:rsidP="00725243">
      <w:pPr>
        <w:ind w:firstLine="0"/>
        <w:jc w:val="center"/>
        <w:rPr>
          <w:ins w:id="2366" w:author="Ryan Lemos" w:date="2019-05-02T07:07:00Z"/>
        </w:rPr>
      </w:pPr>
    </w:p>
    <w:p w:rsidR="00C632A2" w:rsidRDefault="00C632A2" w:rsidP="00C632A2">
      <w:pPr>
        <w:rPr>
          <w:ins w:id="2367" w:author="Ryan Lemos" w:date="2019-05-02T07:09:00Z"/>
        </w:rPr>
      </w:pPr>
      <w:ins w:id="2368" w:author="Ryan Lemos" w:date="2019-05-02T07:07:00Z">
        <w:r>
          <w:lastRenderedPageBreak/>
          <w:t>Quanto aos filtros, eles funcionam de maneira interativa, toda vez que o usuário modifica um campo atualiza-se o total de questões disponíveis juntamente com as questões em s</w:t>
        </w:r>
      </w:ins>
      <w:ins w:id="2369" w:author="Ryan Lemos" w:date="2019-05-02T07:08:00Z">
        <w:r>
          <w:t>i</w:t>
        </w:r>
      </w:ins>
      <w:ins w:id="2370" w:author="Ryan Lemos" w:date="2019-05-02T07:07:00Z">
        <w:r>
          <w:t>.</w:t>
        </w:r>
      </w:ins>
      <w:ins w:id="2371" w:author="Ryan Lemos" w:date="2019-05-02T07:09:00Z">
        <w:r>
          <w:t xml:space="preserve"> </w:t>
        </w:r>
      </w:ins>
      <w:ins w:id="2372" w:author="Ryan Lemos" w:date="2019-05-02T07:08:00Z">
        <w:r>
          <w:t>Essas questões filtradas</w:t>
        </w:r>
      </w:ins>
      <w:ins w:id="2373" w:author="Ryan Lemos" w:date="2019-05-02T07:07:00Z">
        <w:r>
          <w:t xml:space="preserve"> podem ser vistas por meio do botão com o ícone de olho</w:t>
        </w:r>
      </w:ins>
      <w:ins w:id="2374" w:author="Ryan Lemos" w:date="2019-05-02T07:08:00Z">
        <w:r>
          <w:t xml:space="preserve"> que apresenta a listagem conforme visto na </w:t>
        </w:r>
        <w:r w:rsidRPr="00C632A2">
          <w:rPr>
            <w:highlight w:val="yellow"/>
            <w:rPrChange w:id="2375" w:author="Ryan Lemos" w:date="2019-05-02T07:08:00Z">
              <w:rPr/>
            </w:rPrChange>
          </w:rPr>
          <w:t>figura X</w:t>
        </w:r>
      </w:ins>
      <w:ins w:id="2376" w:author="Ryan Lemos" w:date="2019-05-02T07:07:00Z">
        <w:r>
          <w:t xml:space="preserve">.  </w:t>
        </w:r>
      </w:ins>
      <w:ins w:id="2377" w:author="Ryan Lemos" w:date="2019-05-02T07:10:00Z">
        <w:r>
          <w:t>Já</w:t>
        </w:r>
      </w:ins>
      <w:ins w:id="2378" w:author="Ryan Lemos" w:date="2019-05-02T07:11:00Z">
        <w:r>
          <w:t xml:space="preserve"> em relação</w:t>
        </w:r>
      </w:ins>
      <w:ins w:id="2379" w:author="Ryan Lemos" w:date="2019-05-02T07:10:00Z">
        <w:r>
          <w:t xml:space="preserve"> a seleção, ela</w:t>
        </w:r>
      </w:ins>
      <w:ins w:id="2380" w:author="Ryan Lemos" w:date="2019-05-02T07:11:00Z">
        <w:r>
          <w:t xml:space="preserve"> acontece de maneira randômica baseada nas questões filtradas e na quantidade de questões que se quer inserir. Ou seja, a partir da quantidade escolhe-se </w:t>
        </w:r>
      </w:ins>
      <w:ins w:id="2381" w:author="Ryan Lemos" w:date="2019-05-02T07:12:00Z">
        <w:r w:rsidR="00800522">
          <w:t>aleatoriamente dentre as disponíveis até que se tenha todas as questões necessárias.</w:t>
        </w:r>
      </w:ins>
    </w:p>
    <w:p w:rsidR="00C632A2" w:rsidRDefault="00C632A2" w:rsidP="00C632A2">
      <w:pPr>
        <w:rPr>
          <w:ins w:id="2382" w:author="Ryan Lemos" w:date="2019-05-02T07:09:00Z"/>
        </w:rPr>
      </w:pPr>
    </w:p>
    <w:p w:rsidR="00C632A2" w:rsidRDefault="00C632A2">
      <w:pPr>
        <w:ind w:firstLine="0"/>
        <w:jc w:val="center"/>
        <w:rPr>
          <w:ins w:id="2383" w:author="Ryan Lemos" w:date="2019-05-02T07:07:00Z"/>
        </w:rPr>
        <w:pPrChange w:id="2384" w:author="Ryan Lemos" w:date="2019-05-02T07:09:00Z">
          <w:pPr/>
        </w:pPrChange>
      </w:pPr>
      <w:ins w:id="2385" w:author="Ryan Lemos" w:date="2019-05-02T07:09:00Z">
        <w:r>
          <w:rPr>
            <w:noProof/>
          </w:rPr>
          <w:drawing>
            <wp:inline distT="0" distB="0" distL="0" distR="0" wp14:anchorId="03742E64" wp14:editId="49F7B22E">
              <wp:extent cx="4495800" cy="2694209"/>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2157" cy="2710004"/>
                      </a:xfrm>
                      <a:prstGeom prst="rect">
                        <a:avLst/>
                      </a:prstGeom>
                    </pic:spPr>
                  </pic:pic>
                </a:graphicData>
              </a:graphic>
            </wp:inline>
          </w:drawing>
        </w:r>
      </w:ins>
    </w:p>
    <w:p w:rsidR="00725243" w:rsidRDefault="00725243">
      <w:pPr>
        <w:ind w:firstLine="0"/>
        <w:rPr>
          <w:ins w:id="2386" w:author="Ryan Lemos" w:date="2019-05-02T06:36:00Z"/>
        </w:rPr>
      </w:pPr>
    </w:p>
    <w:p w:rsidR="00A5757F" w:rsidRDefault="00A5757F">
      <w:pPr>
        <w:ind w:firstLine="0"/>
        <w:rPr>
          <w:ins w:id="2387" w:author="Ryan Lemos" w:date="2019-05-02T07:16:00Z"/>
        </w:rPr>
      </w:pPr>
      <w:ins w:id="2388" w:author="Ryan Lemos" w:date="2019-05-02T07:15:00Z">
        <w:r>
          <w:t>A estória presente</w:t>
        </w:r>
      </w:ins>
      <w:ins w:id="2389" w:author="Ryan Lemos" w:date="2019-05-02T07:16:00Z">
        <w:r>
          <w:t xml:space="preserve"> na </w:t>
        </w:r>
        <w:r w:rsidRPr="00A5757F">
          <w:rPr>
            <w:highlight w:val="yellow"/>
            <w:rPrChange w:id="2390" w:author="Ryan Lemos" w:date="2019-05-02T07:16:00Z">
              <w:rPr/>
            </w:rPrChange>
          </w:rPr>
          <w:t>figura x</w:t>
        </w:r>
        <w:r>
          <w:t xml:space="preserve"> define como se dá a necessidade de edição de uma atividade por um professor. Ele deve ser capaz de manipular a atividade de maneira </w:t>
        </w:r>
      </w:ins>
      <w:ins w:id="2391" w:author="Ryan Lemos" w:date="2019-05-02T07:17:00Z">
        <w:r>
          <w:t>a inserir manualmente as questões que desejar, e não mais de maneira randômica.</w:t>
        </w:r>
      </w:ins>
    </w:p>
    <w:p w:rsidR="0072253E" w:rsidRDefault="00A5757F">
      <w:pPr>
        <w:ind w:firstLine="0"/>
        <w:rPr>
          <w:ins w:id="2392" w:author="Ryan Lemos" w:date="2019-04-27T18:29:00Z"/>
        </w:rPr>
        <w:pPrChange w:id="2393" w:author="Ryan Lemos" w:date="2019-04-28T10:41:00Z">
          <w:pPr/>
        </w:pPrChange>
      </w:pPr>
      <w:ins w:id="2394" w:author="Ryan Lemos" w:date="2019-05-02T07:15:00Z">
        <w:r>
          <w:t xml:space="preserve"> </w:t>
        </w:r>
      </w:ins>
    </w:p>
    <w:p w:rsidR="000E3B98" w:rsidRDefault="00A5757F" w:rsidP="00A5757F">
      <w:pPr>
        <w:ind w:firstLine="0"/>
        <w:jc w:val="center"/>
        <w:rPr>
          <w:ins w:id="2395" w:author="Ryan Lemos" w:date="2019-05-02T07:17:00Z"/>
        </w:rPr>
      </w:pPr>
      <w:ins w:id="2396" w:author="Ryan Lemos" w:date="2019-05-02T07:15:00Z">
        <w:r>
          <w:rPr>
            <w:noProof/>
          </w:rPr>
          <w:drawing>
            <wp:inline distT="0" distB="0" distL="0" distR="0" wp14:anchorId="047947FC" wp14:editId="7CE2122E">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rsidR="00A5757F" w:rsidRDefault="00A5757F" w:rsidP="00A5757F">
      <w:pPr>
        <w:rPr>
          <w:ins w:id="2397" w:author="Ryan Lemos" w:date="2019-05-02T07:17:00Z"/>
        </w:rPr>
      </w:pPr>
    </w:p>
    <w:p w:rsidR="00A5757F" w:rsidRDefault="00A5757F" w:rsidP="00A5757F">
      <w:pPr>
        <w:rPr>
          <w:ins w:id="2398" w:author="Ryan Lemos" w:date="2019-05-19T16:41:00Z"/>
        </w:rPr>
      </w:pPr>
      <w:ins w:id="2399" w:author="Ryan Lemos" w:date="2019-05-02T07:17:00Z">
        <w:r>
          <w:t>O desi</w:t>
        </w:r>
      </w:ins>
      <w:ins w:id="2400" w:author="Ryan Lemos" w:date="2019-05-02T07:18:00Z">
        <w:r>
          <w:t xml:space="preserve">gn é semelhante ao visto </w:t>
        </w:r>
        <w:r w:rsidRPr="00A5757F">
          <w:rPr>
            <w:highlight w:val="yellow"/>
            <w:rPrChange w:id="2401" w:author="Ryan Lemos" w:date="2019-05-02T07:18:00Z">
              <w:rPr/>
            </w:rPrChange>
          </w:rPr>
          <w:t>na figura x e na figura x</w:t>
        </w:r>
        <w:r>
          <w:t>. O que muda é que agora tem-se uma tabela contendo a</w:t>
        </w:r>
      </w:ins>
      <w:ins w:id="2402" w:author="Ryan Lemos" w:date="2019-05-02T07:19:00Z">
        <w:r>
          <w:t xml:space="preserve">s questões filtradas e o professor escolhe manualmente quais questões ele quer inserir na atividade conforme explicitado na </w:t>
        </w:r>
        <w:r w:rsidRPr="00A5757F">
          <w:rPr>
            <w:highlight w:val="yellow"/>
            <w:rPrChange w:id="2403" w:author="Ryan Lemos" w:date="2019-05-02T07:19:00Z">
              <w:rPr/>
            </w:rPrChange>
          </w:rPr>
          <w:t>figura x</w:t>
        </w:r>
        <w:r>
          <w:t>.</w:t>
        </w:r>
      </w:ins>
      <w:ins w:id="2404" w:author="Ryan Lemos" w:date="2019-05-02T07:22:00Z">
        <w:r w:rsidR="002739C9">
          <w:t xml:space="preserve"> Os filtros continuam, </w:t>
        </w:r>
        <w:r w:rsidR="002739C9">
          <w:lastRenderedPageBreak/>
          <w:t xml:space="preserve">porém agora o professor tem a capacidade de decidir </w:t>
        </w:r>
        <w:r w:rsidR="007E0DFA">
          <w:t>manualmente quais</w:t>
        </w:r>
      </w:ins>
      <w:ins w:id="2405" w:author="Ryan Lemos" w:date="2019-05-02T07:23:00Z">
        <w:r w:rsidR="007E0DFA">
          <w:t xml:space="preserve"> questões</w:t>
        </w:r>
      </w:ins>
      <w:ins w:id="2406" w:author="Ryan Lemos" w:date="2019-05-02T07:22:00Z">
        <w:r w:rsidR="007E0DFA">
          <w:t xml:space="preserve"> </w:t>
        </w:r>
      </w:ins>
      <w:ins w:id="2407" w:author="Ryan Lemos" w:date="2019-05-02T07:23:00Z">
        <w:r w:rsidR="007E0DFA">
          <w:t>se</w:t>
        </w:r>
      </w:ins>
      <w:ins w:id="2408" w:author="Ryan Lemos" w:date="2019-05-02T07:22:00Z">
        <w:r w:rsidR="007E0DFA">
          <w:t xml:space="preserve"> quer </w:t>
        </w:r>
      </w:ins>
      <w:ins w:id="2409" w:author="Ryan Lemos" w:date="2019-05-02T07:23:00Z">
        <w:r w:rsidR="007E0DFA">
          <w:t>manter na atividade. Isso evita o problema de aleatoriedade no sentido em que se queira um conjunto espec</w:t>
        </w:r>
      </w:ins>
      <w:ins w:id="2410" w:author="Ryan Lemos" w:date="2019-05-02T07:24:00Z">
        <w:r w:rsidR="007E0DFA">
          <w:t>í</w:t>
        </w:r>
      </w:ins>
      <w:ins w:id="2411" w:author="Ryan Lemos" w:date="2019-05-02T07:23:00Z">
        <w:r w:rsidR="007E0DFA">
          <w:t>fico de questões, porém há</w:t>
        </w:r>
      </w:ins>
      <w:ins w:id="2412" w:author="Ryan Lemos" w:date="2019-05-02T07:24:00Z">
        <w:r w:rsidR="007E0DFA">
          <w:t xml:space="preserve"> possibilidade dessas questões nunca serem sorteadas. Através da edição o professor é capaz de escolher essas questões e as adicioná-las. </w:t>
        </w:r>
      </w:ins>
    </w:p>
    <w:p w:rsidR="00AC435E" w:rsidRDefault="00AC435E" w:rsidP="00A5757F">
      <w:pPr>
        <w:rPr>
          <w:ins w:id="2413" w:author="Ryan Lemos" w:date="2019-05-02T07:21:00Z"/>
        </w:rPr>
      </w:pPr>
    </w:p>
    <w:p w:rsidR="002739C9" w:rsidRDefault="002739C9">
      <w:pPr>
        <w:ind w:firstLine="0"/>
        <w:rPr>
          <w:ins w:id="2414" w:author="Ryan Lemos" w:date="2019-05-19T16:25:00Z"/>
        </w:rPr>
      </w:pPr>
      <w:ins w:id="2415" w:author="Ryan Lemos" w:date="2019-05-02T07:21:00Z">
        <w:r>
          <w:rPr>
            <w:noProof/>
          </w:rPr>
          <w:drawing>
            <wp:inline distT="0" distB="0" distL="0" distR="0" wp14:anchorId="548BD783" wp14:editId="3F0212D9">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ins>
    </w:p>
    <w:p w:rsidR="00E33640" w:rsidRDefault="00E33640">
      <w:pPr>
        <w:ind w:firstLine="0"/>
        <w:rPr>
          <w:ins w:id="2416" w:author="Ryan Lemos" w:date="2019-05-19T16:45:00Z"/>
        </w:rPr>
      </w:pPr>
    </w:p>
    <w:p w:rsidR="00AC435E" w:rsidRDefault="00AC435E">
      <w:pPr>
        <w:ind w:firstLine="0"/>
        <w:rPr>
          <w:ins w:id="2417" w:author="Ryan Lemos" w:date="2019-05-19T16:46:00Z"/>
        </w:rPr>
      </w:pPr>
      <w:ins w:id="2418" w:author="Ryan Lemos" w:date="2019-05-19T16:45:00Z">
        <w:r>
          <w:t>Após finalizada a inserção de uma atividade o processor pode necessitar</w:t>
        </w:r>
      </w:ins>
      <w:ins w:id="2419" w:author="Ryan Lemos" w:date="2019-05-19T16:46:00Z">
        <w:r>
          <w:t xml:space="preserve"> associar uma atividade a uma turma. A estória que descreve isso é vista na </w:t>
        </w:r>
        <w:r w:rsidRPr="00AC435E">
          <w:rPr>
            <w:highlight w:val="yellow"/>
            <w:rPrChange w:id="2420" w:author="Ryan Lemos" w:date="2019-05-19T16:46:00Z">
              <w:rPr/>
            </w:rPrChange>
          </w:rPr>
          <w:t>figura X</w:t>
        </w:r>
        <w:r>
          <w:t>.</w:t>
        </w:r>
      </w:ins>
    </w:p>
    <w:p w:rsidR="00AC435E" w:rsidRDefault="00AC435E">
      <w:pPr>
        <w:ind w:firstLine="0"/>
        <w:rPr>
          <w:ins w:id="2421" w:author="Ryan Lemos" w:date="2019-05-19T16:47:00Z"/>
        </w:rPr>
      </w:pPr>
    </w:p>
    <w:p w:rsidR="00AC435E" w:rsidRDefault="00AC435E">
      <w:pPr>
        <w:ind w:firstLine="0"/>
        <w:rPr>
          <w:ins w:id="2422" w:author="Ryan Lemos" w:date="2019-05-19T16:49:00Z"/>
        </w:rPr>
      </w:pPr>
      <w:ins w:id="2423" w:author="Ryan Lemos" w:date="2019-05-19T16:47:00Z">
        <w:r>
          <w:t>O professor pode associar a atividade por meio de uma nova aba na página ao qual se gere as turmas. Ao clicar na aba atividades surgem as a</w:t>
        </w:r>
      </w:ins>
      <w:ins w:id="2424" w:author="Ryan Lemos" w:date="2019-05-19T16:48:00Z">
        <w:r>
          <w:t>tividades já associadas a turma, e algumas opções de ações possíveis. A figura x representa a listagem das atividade</w:t>
        </w:r>
      </w:ins>
      <w:ins w:id="2425" w:author="Ryan Lemos" w:date="2019-05-19T16:49:00Z">
        <w:r>
          <w:t>s associadas a uma turma.</w:t>
        </w:r>
      </w:ins>
    </w:p>
    <w:p w:rsidR="00AC435E" w:rsidRDefault="00AC435E" w:rsidP="00A23065">
      <w:pPr>
        <w:ind w:firstLine="0"/>
        <w:jc w:val="center"/>
        <w:rPr>
          <w:ins w:id="2426" w:author="Ryan Lemos" w:date="2019-05-19T16:54:00Z"/>
        </w:rPr>
        <w:pPrChange w:id="2427" w:author="Ryan Lemos" w:date="2019-05-22T10:26:00Z">
          <w:pPr>
            <w:ind w:firstLine="0"/>
          </w:pPr>
        </w:pPrChange>
      </w:pPr>
      <w:ins w:id="2428" w:author="Ryan Lemos" w:date="2019-05-19T16:49:00Z">
        <w:r>
          <w:rPr>
            <w:noProof/>
          </w:rPr>
          <w:lastRenderedPageBreak/>
          <w:drawing>
            <wp:inline distT="0" distB="0" distL="0" distR="0" wp14:anchorId="3DC2FF64" wp14:editId="31366579">
              <wp:extent cx="5143500" cy="2658222"/>
              <wp:effectExtent l="0" t="0" r="0" b="889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1008" cy="2662102"/>
                      </a:xfrm>
                      <a:prstGeom prst="rect">
                        <a:avLst/>
                      </a:prstGeom>
                    </pic:spPr>
                  </pic:pic>
                </a:graphicData>
              </a:graphic>
            </wp:inline>
          </w:drawing>
        </w:r>
      </w:ins>
    </w:p>
    <w:p w:rsidR="00226055" w:rsidRDefault="00226055">
      <w:pPr>
        <w:ind w:firstLine="0"/>
        <w:rPr>
          <w:ins w:id="2429" w:author="Ryan Lemos" w:date="2019-05-19T16:49:00Z"/>
        </w:rPr>
      </w:pPr>
    </w:p>
    <w:p w:rsidR="00AC435E" w:rsidRDefault="00AC435E">
      <w:pPr>
        <w:rPr>
          <w:ins w:id="2430" w:author="Ryan Lemos" w:date="2019-05-02T07:17:00Z"/>
        </w:rPr>
        <w:pPrChange w:id="2431" w:author="Ryan Lemos" w:date="2019-05-19T16:54:00Z">
          <w:pPr>
            <w:ind w:firstLine="0"/>
            <w:jc w:val="center"/>
          </w:pPr>
        </w:pPrChange>
      </w:pPr>
      <w:ins w:id="2432" w:author="Ryan Lemos" w:date="2019-05-19T16:49:00Z">
        <w:r>
          <w:t>Ao clicar no botão as</w:t>
        </w:r>
      </w:ins>
      <w:ins w:id="2433" w:author="Ryan Lemos" w:date="2019-05-19T16:50:00Z">
        <w:r>
          <w:t xml:space="preserve">sociar uma atividade a turma surge-se uma tela conforme visto na </w:t>
        </w:r>
        <w:r w:rsidRPr="00AC435E">
          <w:rPr>
            <w:highlight w:val="yellow"/>
            <w:rPrChange w:id="2434" w:author="Ryan Lemos" w:date="2019-05-19T16:50:00Z">
              <w:rPr/>
            </w:rPrChange>
          </w:rPr>
          <w:t>figura x</w:t>
        </w:r>
        <w:r>
          <w:t>. Nela o professor pode definir qual atividade ele quer aplicar (dentre as cadastradas), se quer que a atividade seja</w:t>
        </w:r>
      </w:ins>
      <w:ins w:id="2435" w:author="Ryan Lemos" w:date="2019-05-19T16:51:00Z">
        <w:r>
          <w:t xml:space="preserve"> resolvida</w:t>
        </w:r>
      </w:ins>
      <w:ins w:id="2436" w:author="Ryan Lemos" w:date="2019-05-19T16:50:00Z">
        <w:r>
          <w:t xml:space="preserve"> em sala o</w:t>
        </w:r>
      </w:ins>
      <w:ins w:id="2437" w:author="Ryan Lemos" w:date="2019-05-19T16:51:00Z">
        <w:r>
          <w:t>u pelo ambiente, e ainda se é avaliativa ou não.</w:t>
        </w:r>
      </w:ins>
      <w:ins w:id="2438" w:author="Ryan Lemos" w:date="2019-05-19T16:52:00Z">
        <w:r w:rsidR="00226055">
          <w:t xml:space="preserve"> Se o professor decidir pela resolu</w:t>
        </w:r>
      </w:ins>
      <w:ins w:id="2439" w:author="Ryan Lemos" w:date="2019-05-19T16:53:00Z">
        <w:r w:rsidR="00226055">
          <w:t xml:space="preserve">ção no ambiente surge-se a opção de escolha de quais alunos o professor quer que receba aquela atividade. </w:t>
        </w:r>
      </w:ins>
      <w:ins w:id="2440" w:author="Ryan Lemos" w:date="2019-05-19T16:51:00Z">
        <w:r>
          <w:t xml:space="preserve">Caso o professor decida por </w:t>
        </w:r>
        <w:r w:rsidR="00226055">
          <w:t xml:space="preserve">uma atividade avaliativa e no ambiente surge-se um </w:t>
        </w:r>
      </w:ins>
      <w:ins w:id="2441" w:author="Ryan Lemos" w:date="2019-05-19T16:52:00Z">
        <w:r w:rsidR="00226055">
          <w:t>novo campo que diz respeito a um prazo para a resolução</w:t>
        </w:r>
      </w:ins>
      <w:ins w:id="2442" w:author="Ryan Lemos" w:date="2019-05-19T16:53:00Z">
        <w:r w:rsidR="00226055">
          <w:t xml:space="preserve"> da atividade</w:t>
        </w:r>
      </w:ins>
      <w:ins w:id="2443" w:author="Ryan Lemos" w:date="2019-05-19T16:52:00Z">
        <w:r w:rsidR="00226055">
          <w:t xml:space="preserve"> (esse campo é opcional). </w:t>
        </w:r>
      </w:ins>
    </w:p>
    <w:p w:rsidR="00A5757F" w:rsidRDefault="00A5757F">
      <w:pPr>
        <w:rPr>
          <w:ins w:id="2444" w:author="Ryan Lemos" w:date="2019-05-19T16:44:00Z"/>
        </w:rPr>
      </w:pPr>
    </w:p>
    <w:p w:rsidR="00AC435E" w:rsidRDefault="00AC435E" w:rsidP="00A23065">
      <w:pPr>
        <w:ind w:firstLine="0"/>
        <w:jc w:val="center"/>
        <w:rPr>
          <w:ins w:id="2445" w:author="Ryan Lemos" w:date="2019-05-19T16:44:00Z"/>
        </w:rPr>
        <w:pPrChange w:id="2446" w:author="Ryan Lemos" w:date="2019-05-22T10:26:00Z">
          <w:pPr/>
        </w:pPrChange>
      </w:pPr>
      <w:ins w:id="2447" w:author="Ryan Lemos" w:date="2019-05-19T16:44:00Z">
        <w:r>
          <w:rPr>
            <w:noProof/>
          </w:rPr>
          <w:drawing>
            <wp:inline distT="0" distB="0" distL="0" distR="0" wp14:anchorId="13846EE7" wp14:editId="185E1030">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1206" cy="3235987"/>
                      </a:xfrm>
                      <a:prstGeom prst="rect">
                        <a:avLst/>
                      </a:prstGeom>
                    </pic:spPr>
                  </pic:pic>
                </a:graphicData>
              </a:graphic>
            </wp:inline>
          </w:drawing>
        </w:r>
      </w:ins>
    </w:p>
    <w:p w:rsidR="00AC435E" w:rsidRDefault="00AC435E">
      <w:pPr>
        <w:rPr>
          <w:ins w:id="2448" w:author="Ryan Lemos" w:date="2019-05-19T16:54:00Z"/>
        </w:rPr>
      </w:pPr>
    </w:p>
    <w:p w:rsidR="00226055" w:rsidRDefault="00226055">
      <w:pPr>
        <w:rPr>
          <w:ins w:id="2449" w:author="Ryan Lemos" w:date="2019-05-19T17:04:00Z"/>
        </w:rPr>
      </w:pPr>
      <w:ins w:id="2450" w:author="Ryan Lemos" w:date="2019-05-19T16:55:00Z">
        <w:r>
          <w:lastRenderedPageBreak/>
          <w:t xml:space="preserve">Ainda é possível ao professor por meio do botão roxo </w:t>
        </w:r>
      </w:ins>
      <w:ins w:id="2451" w:author="Ryan Lemos" w:date="2019-05-19T16:56:00Z">
        <w:r>
          <w:t>com símbolo ‘i)</w:t>
        </w:r>
      </w:ins>
      <w:ins w:id="2452" w:author="Ryan Lemos" w:date="2019-05-19T16:55:00Z">
        <w:r>
          <w:t xml:space="preserve"> (conforme </w:t>
        </w:r>
        <w:r w:rsidRPr="00226055">
          <w:rPr>
            <w:highlight w:val="yellow"/>
            <w:rPrChange w:id="2453" w:author="Ryan Lemos" w:date="2019-05-19T16:56:00Z">
              <w:rPr/>
            </w:rPrChange>
          </w:rPr>
          <w:t>figur</w:t>
        </w:r>
      </w:ins>
      <w:ins w:id="2454" w:author="Ryan Lemos" w:date="2019-05-19T16:56:00Z">
        <w:r w:rsidRPr="00226055">
          <w:rPr>
            <w:highlight w:val="yellow"/>
            <w:rPrChange w:id="2455" w:author="Ryan Lemos" w:date="2019-05-19T16:56:00Z">
              <w:rPr/>
            </w:rPrChange>
          </w:rPr>
          <w:t>a X</w:t>
        </w:r>
        <w:r>
          <w:t xml:space="preserve">) receber a informação das notas dos alunos para aquela atividade. </w:t>
        </w:r>
      </w:ins>
    </w:p>
    <w:p w:rsidR="00226055" w:rsidRDefault="00226055" w:rsidP="006D241F">
      <w:pPr>
        <w:ind w:firstLine="0"/>
        <w:jc w:val="center"/>
        <w:rPr>
          <w:ins w:id="2456" w:author="Ryan Lemos" w:date="2019-05-22T10:18:00Z"/>
        </w:rPr>
        <w:pPrChange w:id="2457" w:author="Ryan Lemos" w:date="2019-05-22T10:21:00Z">
          <w:pPr>
            <w:ind w:firstLine="0"/>
          </w:pPr>
        </w:pPrChange>
      </w:pPr>
      <w:ins w:id="2458" w:author="Ryan Lemos" w:date="2019-05-19T17:05:00Z">
        <w:r>
          <w:rPr>
            <w:noProof/>
          </w:rPr>
          <w:drawing>
            <wp:inline distT="0" distB="0" distL="0" distR="0" wp14:anchorId="6BA2B820" wp14:editId="18E17B00">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25568" cy="2399543"/>
                      </a:xfrm>
                      <a:prstGeom prst="rect">
                        <a:avLst/>
                      </a:prstGeom>
                    </pic:spPr>
                  </pic:pic>
                </a:graphicData>
              </a:graphic>
            </wp:inline>
          </w:drawing>
        </w:r>
      </w:ins>
    </w:p>
    <w:p w:rsidR="006D241F" w:rsidRDefault="006D241F" w:rsidP="00226055">
      <w:pPr>
        <w:ind w:firstLine="0"/>
        <w:rPr>
          <w:ins w:id="2459" w:author="Ryan Lemos" w:date="2019-05-22T10:18:00Z"/>
        </w:rPr>
      </w:pPr>
    </w:p>
    <w:p w:rsidR="006D241F" w:rsidRDefault="006D241F" w:rsidP="006D241F">
      <w:pPr>
        <w:rPr>
          <w:ins w:id="2460" w:author="Ryan Lemos" w:date="2019-05-22T10:18:00Z"/>
        </w:rPr>
        <w:pPrChange w:id="2461" w:author="Ryan Lemos" w:date="2019-05-22T10:22:00Z">
          <w:pPr>
            <w:ind w:firstLine="0"/>
          </w:pPr>
        </w:pPrChange>
      </w:pPr>
      <w:ins w:id="2462" w:author="Ryan Lemos" w:date="2019-05-22T10:18:00Z">
        <w:r>
          <w:t xml:space="preserve">A partir do botão laranja com símbolo de listagem conforme visto na </w:t>
        </w:r>
        <w:r w:rsidRPr="006D241F">
          <w:rPr>
            <w:highlight w:val="yellow"/>
            <w:rPrChange w:id="2463" w:author="Ryan Lemos" w:date="2019-05-22T10:19:00Z">
              <w:rPr/>
            </w:rPrChange>
          </w:rPr>
          <w:t>figura X</w:t>
        </w:r>
        <w:r>
          <w:t>, o professor</w:t>
        </w:r>
      </w:ins>
      <w:ins w:id="2464" w:author="Ryan Lemos" w:date="2019-05-22T10:19:00Z">
        <w:r>
          <w:t xml:space="preserve"> pode definir a pontuação da atividade, e definir também quanto vale cada questão da atividade.</w:t>
        </w:r>
      </w:ins>
      <w:ins w:id="2465" w:author="Ryan Lemos" w:date="2019-05-22T10:20:00Z">
        <w:r>
          <w:t xml:space="preserve"> A </w:t>
        </w:r>
        <w:r w:rsidRPr="006D241F">
          <w:rPr>
            <w:highlight w:val="yellow"/>
            <w:rPrChange w:id="2466" w:author="Ryan Lemos" w:date="2019-05-22T10:20:00Z">
              <w:rPr/>
            </w:rPrChange>
          </w:rPr>
          <w:t>figura x</w:t>
        </w:r>
        <w:r>
          <w:t xml:space="preserve"> representa essa interação. Nela</w:t>
        </w:r>
      </w:ins>
      <w:ins w:id="2467" w:author="Ryan Lemos" w:date="2019-05-22T10:19:00Z">
        <w:r>
          <w:t xml:space="preserve"> </w:t>
        </w:r>
      </w:ins>
      <w:ins w:id="2468" w:author="Ryan Lemos" w:date="2019-05-22T10:20:00Z">
        <w:r>
          <w:t>ainda é possível ao</w:t>
        </w:r>
      </w:ins>
      <w:ins w:id="2469" w:author="Ryan Lemos" w:date="2019-05-22T10:19:00Z">
        <w:r>
          <w:t xml:space="preserve"> professor definir que todas as questões valham</w:t>
        </w:r>
      </w:ins>
      <w:ins w:id="2470" w:author="Ryan Lemos" w:date="2019-05-22T10:20:00Z">
        <w:r>
          <w:t xml:space="preserve"> a mesma pontuação (caso não que</w:t>
        </w:r>
      </w:ins>
      <w:ins w:id="2471" w:author="Ryan Lemos" w:date="2019-05-22T10:21:00Z">
        <w:r>
          <w:t>ira definir pontuações diferentes). Com isso o professor pode defi</w:t>
        </w:r>
      </w:ins>
      <w:ins w:id="2472" w:author="Ryan Lemos" w:date="2019-05-22T10:22:00Z">
        <w:r>
          <w:t>nir a seu critério como será distribuída a pontuação da atividade.</w:t>
        </w:r>
      </w:ins>
    </w:p>
    <w:p w:rsidR="006D241F" w:rsidRDefault="006D241F" w:rsidP="00226055">
      <w:pPr>
        <w:ind w:firstLine="0"/>
        <w:rPr>
          <w:ins w:id="2473" w:author="Ryan Lemos" w:date="2019-05-19T17:05:00Z"/>
        </w:rPr>
      </w:pPr>
    </w:p>
    <w:p w:rsidR="00226055" w:rsidRDefault="00226055" w:rsidP="00A23065">
      <w:pPr>
        <w:ind w:firstLine="0"/>
        <w:jc w:val="center"/>
        <w:rPr>
          <w:ins w:id="2474" w:author="Ryan Lemos" w:date="2019-05-22T10:27:00Z"/>
        </w:rPr>
      </w:pPr>
      <w:ins w:id="2475" w:author="Ryan Lemos" w:date="2019-05-19T17:06:00Z">
        <w:r>
          <w:rPr>
            <w:noProof/>
          </w:rPr>
          <w:drawing>
            <wp:inline distT="0" distB="0" distL="0" distR="0" wp14:anchorId="639D9423" wp14:editId="1BEFAA32">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54491" cy="2802135"/>
                      </a:xfrm>
                      <a:prstGeom prst="rect">
                        <a:avLst/>
                      </a:prstGeom>
                    </pic:spPr>
                  </pic:pic>
                </a:graphicData>
              </a:graphic>
            </wp:inline>
          </w:drawing>
        </w:r>
      </w:ins>
    </w:p>
    <w:p w:rsidR="00A23065" w:rsidRDefault="00A23065" w:rsidP="00A23065">
      <w:pPr>
        <w:rPr>
          <w:ins w:id="2476" w:author="Ryan Lemos" w:date="2019-05-22T10:27:00Z"/>
        </w:rPr>
      </w:pPr>
    </w:p>
    <w:p w:rsidR="00A23065" w:rsidRDefault="00A23065" w:rsidP="00A23065">
      <w:pPr>
        <w:rPr>
          <w:ins w:id="2477" w:author="Ryan Lemos" w:date="2019-05-22T10:27:00Z"/>
        </w:rPr>
      </w:pPr>
      <w:ins w:id="2478" w:author="Ryan Lemos" w:date="2019-05-22T10:27:00Z">
        <w:r>
          <w:t>Em caso de atividades realizadas em sala o professor pode</w:t>
        </w:r>
      </w:ins>
      <w:ins w:id="2479" w:author="Ryan Lemos" w:date="2019-05-22T10:28:00Z">
        <w:r>
          <w:t xml:space="preserve"> alterar a nota do aluno por meio do botão azul com ícone de prancheta conforme visto na </w:t>
        </w:r>
        <w:r w:rsidRPr="00A23065">
          <w:rPr>
            <w:highlight w:val="yellow"/>
            <w:rPrChange w:id="2480" w:author="Ryan Lemos" w:date="2019-05-22T10:28:00Z">
              <w:rPr/>
            </w:rPrChange>
          </w:rPr>
          <w:t>figura x</w:t>
        </w:r>
        <w:r>
          <w:t xml:space="preserve">, ao clicar surge uma </w:t>
        </w:r>
        <w:r>
          <w:lastRenderedPageBreak/>
          <w:t>te</w:t>
        </w:r>
      </w:ins>
      <w:ins w:id="2481" w:author="Ryan Lemos" w:date="2019-05-22T10:29:00Z">
        <w:r>
          <w:t xml:space="preserve">la contendo os nomes dos alunos juntamente com o seu resultado para aquela atividade conforme explicitado na </w:t>
        </w:r>
        <w:r w:rsidRPr="00A23065">
          <w:rPr>
            <w:highlight w:val="yellow"/>
            <w:rPrChange w:id="2482" w:author="Ryan Lemos" w:date="2019-05-22T10:29:00Z">
              <w:rPr/>
            </w:rPrChange>
          </w:rPr>
          <w:t>figura x</w:t>
        </w:r>
        <w:r>
          <w:t>.</w:t>
        </w:r>
      </w:ins>
    </w:p>
    <w:p w:rsidR="00A23065" w:rsidRDefault="00A23065" w:rsidP="00A23065">
      <w:pPr>
        <w:rPr>
          <w:ins w:id="2483" w:author="Ryan Lemos" w:date="2019-05-19T17:04:00Z"/>
        </w:rPr>
        <w:pPrChange w:id="2484" w:author="Ryan Lemos" w:date="2019-05-22T10:27:00Z">
          <w:pPr/>
        </w:pPrChange>
      </w:pPr>
    </w:p>
    <w:p w:rsidR="00226055" w:rsidRDefault="00226055" w:rsidP="00A23065">
      <w:pPr>
        <w:ind w:firstLine="0"/>
        <w:jc w:val="center"/>
        <w:rPr>
          <w:ins w:id="2485" w:author="Ryan Lemos" w:date="2019-05-22T10:33:00Z"/>
        </w:rPr>
      </w:pPr>
      <w:ins w:id="2486" w:author="Ryan Lemos" w:date="2019-05-19T17:06:00Z">
        <w:r>
          <w:rPr>
            <w:noProof/>
          </w:rPr>
          <w:drawing>
            <wp:inline distT="0" distB="0" distL="0" distR="0" wp14:anchorId="76EDF00C" wp14:editId="1B3147F3">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37019" cy="2789062"/>
                      </a:xfrm>
                      <a:prstGeom prst="rect">
                        <a:avLst/>
                      </a:prstGeom>
                    </pic:spPr>
                  </pic:pic>
                </a:graphicData>
              </a:graphic>
            </wp:inline>
          </w:drawing>
        </w:r>
      </w:ins>
    </w:p>
    <w:p w:rsidR="002C3A9E" w:rsidRDefault="00A23065" w:rsidP="002C3A9E">
      <w:pPr>
        <w:rPr>
          <w:ins w:id="2487" w:author="Ryan Lemos" w:date="2019-05-22T10:30:00Z"/>
        </w:rPr>
        <w:pPrChange w:id="2488" w:author="Ryan Lemos" w:date="2019-05-22T10:38:00Z">
          <w:pPr>
            <w:ind w:firstLine="0"/>
            <w:jc w:val="center"/>
          </w:pPr>
        </w:pPrChange>
      </w:pPr>
      <w:ins w:id="2489" w:author="Ryan Lemos" w:date="2019-05-22T10:33:00Z">
        <w:r>
          <w:t>Ainda é poss</w:t>
        </w:r>
      </w:ins>
      <w:ins w:id="2490"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491" w:author="Ryan Lemos" w:date="2019-05-22T10:34:00Z">
              <w:rPr/>
            </w:rPrChange>
          </w:rPr>
          <w:t>figura x</w:t>
        </w:r>
        <w:r>
          <w:t>. Essa impressão gera um a</w:t>
        </w:r>
      </w:ins>
      <w:ins w:id="2492" w:author="Ryan Lemos" w:date="2019-05-22T10:35:00Z">
        <w:r>
          <w:t xml:space="preserve">rquivo em formato PDF </w:t>
        </w:r>
        <w:r w:rsidR="002C3A9E">
          <w:t>contendo os dados de cada aluno</w:t>
        </w:r>
      </w:ins>
      <w:ins w:id="2493" w:author="Ryan Lemos" w:date="2019-05-22T10:36:00Z">
        <w:r w:rsidR="002C3A9E">
          <w:t>. A impressão é feita</w:t>
        </w:r>
      </w:ins>
      <w:ins w:id="2494" w:author="Ryan Lemos" w:date="2019-05-22T10:35:00Z">
        <w:r w:rsidR="002C3A9E">
          <w:t xml:space="preserve"> com as questões ordenadas de maneira aleatória para cada aluno, juntamente com as alternativas (em caso de questões que não </w:t>
        </w:r>
      </w:ins>
      <w:ins w:id="2495" w:author="Ryan Lemos" w:date="2019-05-22T10:36:00Z">
        <w:r w:rsidR="002C3A9E">
          <w:t xml:space="preserve">sejam discursivas) </w:t>
        </w:r>
      </w:ins>
      <w:ins w:id="2496" w:author="Ryan Lemos" w:date="2019-05-22T10:37:00Z">
        <w:r w:rsidR="002C3A9E">
          <w:t>também de maneira aleatória. Assim uma mesma atividade pode ser concebida de n maneiras, e a probabilidade de um aluno sai</w:t>
        </w:r>
      </w:ins>
      <w:ins w:id="2497" w:author="Ryan Lemos" w:date="2019-05-22T10:38:00Z">
        <w:r w:rsidR="002C3A9E">
          <w:t>r com uma atividade exatamente igual a do colega é extremamente baixa. Além de gerar as questões para cada aluno, essa impressão gera uma página contendo o gabarito personalizado para cada al</w:t>
        </w:r>
      </w:ins>
      <w:ins w:id="2498" w:author="Ryan Lemos" w:date="2019-05-22T10:39:00Z">
        <w:r w:rsidR="002C3A9E">
          <w:t>uno, baseado na ordem aos quais as questões e suas alternativas foram sorteadas.</w:t>
        </w:r>
      </w:ins>
    </w:p>
    <w:p w:rsidR="00A23065" w:rsidRDefault="00A23065" w:rsidP="00A23065">
      <w:pPr>
        <w:rPr>
          <w:ins w:id="2499" w:author="Ryan Lemos" w:date="2019-05-22T10:32:00Z"/>
        </w:rPr>
      </w:pPr>
      <w:ins w:id="2500" w:author="Ryan Lemos" w:date="2019-05-22T10:30:00Z">
        <w:r>
          <w:t xml:space="preserve">A estória seguinte se trata do professor ser capaz de corrigir </w:t>
        </w:r>
      </w:ins>
      <w:ins w:id="2501" w:author="Ryan Lemos" w:date="2019-05-22T10:31:00Z">
        <w:r>
          <w:t xml:space="preserve">atividades feitas pelo ambiente. Essa estória é descrita pela figura x. </w:t>
        </w:r>
      </w:ins>
    </w:p>
    <w:p w:rsidR="00A23065" w:rsidRDefault="00A23065" w:rsidP="00A23065">
      <w:pPr>
        <w:jc w:val="center"/>
        <w:rPr>
          <w:ins w:id="2502" w:author="Ryan Lemos" w:date="2019-05-22T10:32:00Z"/>
        </w:rPr>
        <w:pPrChange w:id="2503" w:author="Ryan Lemos" w:date="2019-05-22T10:32:00Z">
          <w:pPr/>
        </w:pPrChange>
      </w:pPr>
      <w:ins w:id="2504" w:author="Ryan Lemos" w:date="2019-05-22T10:32:00Z">
        <w:r w:rsidRPr="00A23065">
          <w:rPr>
            <w:highlight w:val="yellow"/>
            <w:rPrChange w:id="2505" w:author="Ryan Lemos" w:date="2019-05-22T10:32:00Z">
              <w:rPr/>
            </w:rPrChange>
          </w:rPr>
          <w:t>ESTÓRIA AQUI</w:t>
        </w:r>
      </w:ins>
    </w:p>
    <w:p w:rsidR="00A23065" w:rsidRDefault="00A23065" w:rsidP="00A23065">
      <w:pPr>
        <w:rPr>
          <w:ins w:id="2506" w:author="Ryan Lemos" w:date="2019-05-22T10:24:00Z"/>
        </w:rPr>
        <w:pPrChange w:id="2507" w:author="Ryan Lemos" w:date="2019-05-22T10:30:00Z">
          <w:pPr>
            <w:ind w:firstLine="0"/>
          </w:pPr>
        </w:pPrChange>
      </w:pPr>
      <w:ins w:id="2508" w:author="Ryan Lemos" w:date="2019-05-22T10:32:00Z">
        <w:r>
          <w:t xml:space="preserve">A implementação dessa estória é demonstrada pela </w:t>
        </w:r>
        <w:r w:rsidRPr="00A23065">
          <w:rPr>
            <w:highlight w:val="yellow"/>
            <w:rPrChange w:id="2509" w:author="Ryan Lemos" w:date="2019-05-22T10:33:00Z">
              <w:rPr/>
            </w:rPrChange>
          </w:rPr>
          <w:t>figura x e a figura x</w:t>
        </w:r>
      </w:ins>
      <w:ins w:id="2510" w:author="Ryan Lemos" w:date="2019-05-22T10:33:00Z">
        <w:r>
          <w:t xml:space="preserve">. A </w:t>
        </w:r>
        <w:r w:rsidRPr="00A23065">
          <w:rPr>
            <w:highlight w:val="yellow"/>
            <w:rPrChange w:id="2511" w:author="Ryan Lemos" w:date="2019-05-22T10:33:00Z">
              <w:rPr/>
            </w:rPrChange>
          </w:rPr>
          <w:t>figura x</w:t>
        </w:r>
        <w:r>
          <w:t xml:space="preserve"> se trata das atividades recebidas pelo professor</w:t>
        </w:r>
      </w:ins>
      <w:ins w:id="2512" w:author="Ryan Lemos" w:date="2019-05-22T10:42:00Z">
        <w:r w:rsidR="002C3A9E">
          <w:t xml:space="preserve">, nela o professor tem uma lista de atividades recebidas </w:t>
        </w:r>
      </w:ins>
      <w:ins w:id="2513" w:author="Ryan Lemos" w:date="2019-05-22T10:43:00Z">
        <w:r w:rsidR="002C3A9E">
          <w:t>para correção. Para corrigir o professor deve clicar no botão azul com símbolo de lápis.</w:t>
        </w:r>
      </w:ins>
    </w:p>
    <w:p w:rsidR="00A23065" w:rsidRDefault="00A23065" w:rsidP="00226055">
      <w:pPr>
        <w:ind w:firstLine="0"/>
        <w:rPr>
          <w:ins w:id="2514" w:author="Ryan Lemos" w:date="2019-05-19T17:04:00Z"/>
        </w:rPr>
      </w:pPr>
    </w:p>
    <w:p w:rsidR="00226055" w:rsidRDefault="00226055" w:rsidP="00226055">
      <w:pPr>
        <w:ind w:firstLine="0"/>
        <w:rPr>
          <w:ins w:id="2515" w:author="Ryan Lemos" w:date="2019-05-22T10:52:00Z"/>
        </w:rPr>
      </w:pPr>
      <w:ins w:id="2516" w:author="Ryan Lemos" w:date="2019-05-19T17:07:00Z">
        <w:r>
          <w:rPr>
            <w:noProof/>
          </w:rPr>
          <w:lastRenderedPageBreak/>
          <w:drawing>
            <wp:inline distT="0" distB="0" distL="0" distR="0" wp14:anchorId="6DB636BD" wp14:editId="4E0FD239">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1645920"/>
                      </a:xfrm>
                      <a:prstGeom prst="rect">
                        <a:avLst/>
                      </a:prstGeom>
                    </pic:spPr>
                  </pic:pic>
                </a:graphicData>
              </a:graphic>
            </wp:inline>
          </w:drawing>
        </w:r>
      </w:ins>
    </w:p>
    <w:p w:rsidR="003A1F2B" w:rsidRDefault="003A1F2B" w:rsidP="00226055">
      <w:pPr>
        <w:ind w:firstLine="0"/>
        <w:rPr>
          <w:ins w:id="2517" w:author="Ryan Lemos" w:date="2019-05-22T10:43:00Z"/>
        </w:rPr>
      </w:pPr>
    </w:p>
    <w:p w:rsidR="002C3A9E" w:rsidRDefault="002C3A9E" w:rsidP="002C3A9E">
      <w:pPr>
        <w:rPr>
          <w:ins w:id="2518" w:author="Ryan Lemos" w:date="2019-05-19T17:08:00Z"/>
        </w:rPr>
        <w:pPrChange w:id="2519" w:author="Ryan Lemos" w:date="2019-05-22T10:44:00Z">
          <w:pPr>
            <w:ind w:firstLine="0"/>
          </w:pPr>
        </w:pPrChange>
      </w:pPr>
      <w:ins w:id="2520" w:author="Ryan Lemos" w:date="2019-05-22T10:43:00Z">
        <w:r>
          <w:t>Ao clicar nesse botão</w:t>
        </w:r>
      </w:ins>
      <w:ins w:id="2521" w:author="Ryan Lemos" w:date="2019-05-22T10:44:00Z">
        <w:r>
          <w:t xml:space="preserve"> surge-se uma tela conforme apresentada na figura X que detém a lista de questões da atividade.</w:t>
        </w:r>
      </w:ins>
      <w:ins w:id="2522" w:author="Ryan Lemos" w:date="2019-05-22T10:46:00Z">
        <w:r w:rsidR="0019114F">
          <w:t xml:space="preserve"> </w:t>
        </w:r>
      </w:ins>
      <w:ins w:id="2523" w:author="Ryan Lemos" w:date="2019-05-22T10:48:00Z">
        <w:r w:rsidR="0019114F">
          <w:t>Para cada ques</w:t>
        </w:r>
      </w:ins>
      <w:ins w:id="2524" w:author="Ryan Lemos" w:date="2019-05-22T10:49:00Z">
        <w:r w:rsidR="0019114F">
          <w:t>tão é descrito</w:t>
        </w:r>
      </w:ins>
      <w:ins w:id="2525" w:author="Ryan Lemos" w:date="2019-05-22T10:47:00Z">
        <w:r w:rsidR="0019114F">
          <w:t xml:space="preserve"> todos os seus dados chave, como texto de apoio, o texto da questão em si</w:t>
        </w:r>
      </w:ins>
      <w:ins w:id="2526" w:author="Ryan Lemos" w:date="2019-05-22T10:48:00Z">
        <w:r w:rsidR="0019114F">
          <w:t>, o valor da questão</w:t>
        </w:r>
      </w:ins>
      <w:ins w:id="2527" w:author="Ryan Lemos" w:date="2019-05-22T10:47:00Z">
        <w:r w:rsidR="0019114F">
          <w:t>, em caso de questões com alternativas, qual a alternativa correta, e a resposta do aluno.</w:t>
        </w:r>
      </w:ins>
      <w:ins w:id="2528" w:author="Ryan Lemos" w:date="2019-05-22T10:45:00Z">
        <w:r>
          <w:t xml:space="preserve"> </w:t>
        </w:r>
      </w:ins>
      <w:ins w:id="2529" w:author="Ryan Lemos" w:date="2019-05-22T10:49:00Z">
        <w:r w:rsidR="0019114F">
          <w:t>Também fica</w:t>
        </w:r>
      </w:ins>
      <w:ins w:id="2530" w:author="Ryan Lemos" w:date="2019-05-22T10:45:00Z">
        <w:r>
          <w:t xml:space="preserve"> disponível duas opções ao professor, dar nota</w:t>
        </w:r>
        <w:r w:rsidR="0019114F">
          <w:t xml:space="preserve"> (que é obrigatório preencher) e colocar uma observação a cerca da resposta do aluno.</w:t>
        </w:r>
      </w:ins>
      <w:ins w:id="2531" w:author="Ryan Lemos" w:date="2019-05-22T10:44:00Z">
        <w:r>
          <w:t xml:space="preserve"> As questões de marcar o professor não precisa dar nota, somente</w:t>
        </w:r>
      </w:ins>
      <w:ins w:id="2532" w:author="Ryan Lemos" w:date="2019-05-22T10:45:00Z">
        <w:r w:rsidR="0019114F">
          <w:t xml:space="preserve"> </w:t>
        </w:r>
      </w:ins>
      <w:ins w:id="2533" w:author="Ryan Lemos" w:date="2019-05-22T10:46:00Z">
        <w:r w:rsidR="0019114F">
          <w:t>se quiser a observação. Nelas a nota do aluno</w:t>
        </w:r>
      </w:ins>
      <w:ins w:id="2534" w:author="Ryan Lemos" w:date="2019-05-22T10:49:00Z">
        <w:r w:rsidR="0019114F">
          <w:t xml:space="preserve"> já aparece juntamente com a questão em si, conforme visto na figura </w:t>
        </w:r>
      </w:ins>
      <w:ins w:id="2535" w:author="Ryan Lemos" w:date="2019-05-22T10:50:00Z">
        <w:r w:rsidR="0019114F">
          <w:t xml:space="preserve">X. Em caso de questões do tipo fala, surge ao professor também a possibilidade de escuta do áudio do aluno, que é gravado ao responder </w:t>
        </w:r>
        <w:proofErr w:type="gramStart"/>
        <w:r w:rsidR="0019114F">
          <w:t>a</w:t>
        </w:r>
        <w:proofErr w:type="gramEnd"/>
        <w:r w:rsidR="0019114F">
          <w:t xml:space="preserve"> questão.</w:t>
        </w:r>
      </w:ins>
    </w:p>
    <w:p w:rsidR="00226055" w:rsidRPr="004C0224" w:rsidRDefault="00226055">
      <w:pPr>
        <w:ind w:firstLine="0"/>
        <w:rPr>
          <w:ins w:id="2536" w:author="Ryan Lemos" w:date="2019-04-27T18:05:00Z"/>
        </w:rPr>
        <w:pPrChange w:id="2537" w:author="Ryan Lemos" w:date="2019-05-19T17:04:00Z">
          <w:pPr>
            <w:pStyle w:val="Ttulo4"/>
          </w:pPr>
        </w:pPrChange>
      </w:pPr>
      <w:ins w:id="2538" w:author="Ryan Lemos" w:date="2019-05-19T17:08:00Z">
        <w:r>
          <w:rPr>
            <w:noProof/>
          </w:rPr>
          <w:drawing>
            <wp:inline distT="0" distB="0" distL="0" distR="0" wp14:anchorId="1BF7FBD4" wp14:editId="3831446D">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509010"/>
                      </a:xfrm>
                      <a:prstGeom prst="rect">
                        <a:avLst/>
                      </a:prstGeom>
                    </pic:spPr>
                  </pic:pic>
                </a:graphicData>
              </a:graphic>
            </wp:inline>
          </w:drawing>
        </w:r>
      </w:ins>
    </w:p>
    <w:p w:rsidR="003C127D" w:rsidRDefault="003C127D">
      <w:pPr>
        <w:pStyle w:val="Ttulo4"/>
        <w:rPr>
          <w:ins w:id="2539" w:author="Ryan Lemos" w:date="2019-05-19T17:08:00Z"/>
        </w:rPr>
      </w:pPr>
      <w:ins w:id="2540" w:author="Ryan Lemos" w:date="2019-04-27T18:05:00Z">
        <w:r>
          <w:t>Aluno</w:t>
        </w:r>
      </w:ins>
    </w:p>
    <w:p w:rsidR="00226055" w:rsidRPr="00226055" w:rsidRDefault="00226055">
      <w:pPr>
        <w:rPr>
          <w:ins w:id="2541" w:author="Ryan Lemos" w:date="2019-04-27T18:03:00Z"/>
          <w:rPrChange w:id="2542" w:author="Ryan Lemos" w:date="2019-05-19T17:08:00Z">
            <w:rPr>
              <w:ins w:id="2543" w:author="Ryan Lemos" w:date="2019-04-27T18:03:00Z"/>
            </w:rPr>
          </w:rPrChange>
        </w:rPr>
        <w:pPrChange w:id="2544" w:author="Ryan Lemos" w:date="2019-05-19T17:08:00Z">
          <w:pPr>
            <w:pStyle w:val="Ttulo4"/>
          </w:pPr>
        </w:pPrChange>
      </w:pPr>
    </w:p>
    <w:p w:rsidR="003C127D" w:rsidRPr="004C0224" w:rsidRDefault="003C127D">
      <w:pPr>
        <w:rPr>
          <w:ins w:id="2545" w:author="Ryan Lemos" w:date="2019-04-27T18:02:00Z"/>
        </w:rPr>
        <w:pPrChange w:id="2546" w:author="Ryan Lemos" w:date="2019-04-27T18:03:00Z">
          <w:pPr>
            <w:pStyle w:val="Ttulo4"/>
          </w:pPr>
        </w:pPrChange>
      </w:pPr>
    </w:p>
    <w:p w:rsidR="003C127D" w:rsidRPr="00705B26" w:rsidRDefault="003C127D">
      <w:pPr>
        <w:rPr>
          <w:ins w:id="2547" w:author="Ryan Lemos" w:date="2019-04-27T18:02:00Z"/>
        </w:rPr>
        <w:pPrChange w:id="2548" w:author="Ryan Lemos" w:date="2019-04-27T18:02:00Z">
          <w:pPr>
            <w:pStyle w:val="Ttulo3"/>
          </w:pPr>
        </w:pPrChange>
      </w:pPr>
    </w:p>
    <w:p w:rsidR="003C127D" w:rsidRPr="008051B4" w:rsidRDefault="003C127D">
      <w:pPr>
        <w:rPr>
          <w:ins w:id="2549" w:author="Ryan Lemos" w:date="2019-04-27T18:00:00Z"/>
        </w:rPr>
        <w:pPrChange w:id="2550" w:author="Ryan Lemos" w:date="2019-04-27T18:02:00Z">
          <w:pPr>
            <w:pStyle w:val="Ttulo2"/>
          </w:pPr>
        </w:pPrChange>
      </w:pPr>
    </w:p>
    <w:p w:rsidR="003C127D" w:rsidRPr="00E33640" w:rsidRDefault="003C127D">
      <w:pPr>
        <w:rPr>
          <w:ins w:id="2551" w:author="Ryan Lemos" w:date="2019-04-27T18:00:00Z"/>
        </w:rPr>
        <w:pPrChange w:id="2552" w:author="Ryan Lemos" w:date="2019-04-27T18:00:00Z">
          <w:pPr>
            <w:pStyle w:val="Ttulo2"/>
          </w:pPr>
        </w:pPrChange>
      </w:pPr>
    </w:p>
    <w:p w:rsidR="003C127D" w:rsidRDefault="003C127D" w:rsidP="003C127D">
      <w:pPr>
        <w:pStyle w:val="Ttulo2"/>
        <w:rPr>
          <w:ins w:id="2553" w:author="Ryan Lemos" w:date="2019-04-27T18:05:00Z"/>
        </w:rPr>
      </w:pPr>
      <w:ins w:id="2554" w:author="Ryan Lemos" w:date="2019-04-27T18:05:00Z">
        <w:r>
          <w:t>Release 3 – Complementos</w:t>
        </w:r>
      </w:ins>
    </w:p>
    <w:p w:rsidR="003C127D" w:rsidRDefault="003C127D" w:rsidP="003C127D">
      <w:pPr>
        <w:pStyle w:val="Ttulo3"/>
        <w:rPr>
          <w:ins w:id="2555" w:author="Ryan Lemos" w:date="2019-04-27T18:05:00Z"/>
        </w:rPr>
      </w:pPr>
      <w:ins w:id="2556" w:author="Ryan Lemos" w:date="2019-04-27T18:05:00Z">
        <w:r>
          <w:t>Estruturação do sistema</w:t>
        </w:r>
      </w:ins>
    </w:p>
    <w:p w:rsidR="003C127D" w:rsidRDefault="003C127D" w:rsidP="003C127D">
      <w:pPr>
        <w:pStyle w:val="Ttulo4"/>
        <w:rPr>
          <w:ins w:id="2557" w:author="Ryan Lemos" w:date="2019-04-27T18:05:00Z"/>
        </w:rPr>
      </w:pPr>
      <w:ins w:id="2558" w:author="Ryan Lemos" w:date="2019-04-27T18:05:00Z">
        <w:r>
          <w:t>Diagrama de banco de dados</w:t>
        </w:r>
      </w:ins>
    </w:p>
    <w:p w:rsidR="003C127D" w:rsidRDefault="003C127D" w:rsidP="003C127D">
      <w:pPr>
        <w:pStyle w:val="Ttulo4"/>
        <w:rPr>
          <w:ins w:id="2559" w:author="Ryan Lemos" w:date="2019-04-27T18:05:00Z"/>
        </w:rPr>
      </w:pPr>
      <w:ins w:id="2560" w:author="Ryan Lemos" w:date="2019-04-27T18:05:00Z">
        <w:r>
          <w:t>Diagrama de processos</w:t>
        </w:r>
      </w:ins>
    </w:p>
    <w:p w:rsidR="003C127D" w:rsidRDefault="003C127D" w:rsidP="003C127D">
      <w:pPr>
        <w:pStyle w:val="Ttulo3"/>
        <w:rPr>
          <w:ins w:id="2561" w:author="Ryan Lemos" w:date="2019-04-27T18:05:00Z"/>
        </w:rPr>
      </w:pPr>
      <w:ins w:id="2562" w:author="Ryan Lemos" w:date="2019-04-27T18:05:00Z">
        <w:r>
          <w:t>Sistema desenvolvido</w:t>
        </w:r>
      </w:ins>
    </w:p>
    <w:p w:rsidR="003C127D" w:rsidRDefault="003C127D" w:rsidP="003C127D">
      <w:pPr>
        <w:pStyle w:val="Ttulo4"/>
        <w:rPr>
          <w:ins w:id="2563" w:author="Ryan Lemos" w:date="2019-04-27T18:05:00Z"/>
        </w:rPr>
      </w:pPr>
      <w:ins w:id="2564" w:author="Ryan Lemos" w:date="2019-04-27T18:05:00Z">
        <w:r>
          <w:t>Professor</w:t>
        </w:r>
      </w:ins>
    </w:p>
    <w:p w:rsidR="003C127D" w:rsidRPr="00C212D3" w:rsidRDefault="003C127D" w:rsidP="003C127D">
      <w:pPr>
        <w:pStyle w:val="Ttulo4"/>
        <w:rPr>
          <w:ins w:id="2565" w:author="Ryan Lemos" w:date="2019-04-27T18:05:00Z"/>
        </w:rPr>
      </w:pPr>
      <w:ins w:id="2566" w:author="Ryan Lemos" w:date="2019-04-27T18:05:00Z">
        <w:r>
          <w:t>Aluno</w:t>
        </w:r>
      </w:ins>
    </w:p>
    <w:p w:rsidR="007216C5" w:rsidRDefault="007216C5" w:rsidP="007216C5">
      <w:pPr>
        <w:pStyle w:val="Ttulo2"/>
      </w:pPr>
      <w:r>
        <w:br/>
      </w:r>
      <w:bookmarkStart w:id="2567" w:name="_Toc2273670"/>
      <w:bookmarkEnd w:id="2567"/>
    </w:p>
    <w:p w:rsidR="00B265CE" w:rsidDel="00B02A13" w:rsidRDefault="00B265CE" w:rsidP="00B265CE">
      <w:pPr>
        <w:rPr>
          <w:del w:id="2568"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2569" w:author="Ryan Lemos" w:date="2019-03-02T08:40:00Z"/>
        </w:rPr>
      </w:pPr>
      <w:bookmarkStart w:id="2570" w:name="_Ref528269296"/>
      <w:bookmarkStart w:id="2571" w:name="_Toc2273671"/>
      <w:del w:id="2572" w:author="Ryan Lemos" w:date="2019-03-02T08:40:00Z">
        <w:r w:rsidDel="00B02A13">
          <w:lastRenderedPageBreak/>
          <w:delText>Cronograma</w:delText>
        </w:r>
        <w:bookmarkEnd w:id="2570"/>
        <w:bookmarkEnd w:id="2571"/>
      </w:del>
    </w:p>
    <w:p w:rsidR="00967928" w:rsidDel="00B02A13" w:rsidRDefault="00967928" w:rsidP="00967928">
      <w:pPr>
        <w:rPr>
          <w:del w:id="2573"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2574"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2575" w:author="Ryan Lemos" w:date="2019-03-02T08:40:00Z"/>
                <w:rFonts w:eastAsia="Times New Roman"/>
                <w:color w:val="000000"/>
                <w:sz w:val="20"/>
                <w:szCs w:val="20"/>
                <w:lang w:eastAsia="pt-BR"/>
              </w:rPr>
            </w:pPr>
            <w:del w:id="2576"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2577" w:author="Ryan Lemos" w:date="2019-03-02T08:40:00Z"/>
                <w:rFonts w:eastAsia="Times New Roman"/>
                <w:color w:val="000000"/>
                <w:sz w:val="20"/>
                <w:szCs w:val="20"/>
                <w:lang w:eastAsia="pt-BR"/>
              </w:rPr>
            </w:pPr>
            <w:del w:id="2578"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2579" w:author="Ryan Lemos" w:date="2019-03-02T08:40:00Z"/>
                <w:rFonts w:eastAsia="Times New Roman"/>
                <w:color w:val="000000"/>
                <w:sz w:val="20"/>
                <w:szCs w:val="20"/>
                <w:lang w:eastAsia="pt-BR"/>
              </w:rPr>
            </w:pPr>
            <w:del w:id="2580"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2581"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2582"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2583" w:author="Ryan Lemos" w:date="2019-03-02T08:40:00Z"/>
                <w:rFonts w:eastAsia="Times New Roman"/>
                <w:color w:val="000000"/>
                <w:sz w:val="20"/>
                <w:szCs w:val="20"/>
                <w:lang w:eastAsia="pt-BR"/>
              </w:rPr>
            </w:pPr>
            <w:del w:id="2584"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2585" w:author="Ryan Lemos" w:date="2019-03-02T08:40:00Z"/>
                <w:rFonts w:eastAsia="Times New Roman"/>
                <w:color w:val="000000"/>
                <w:sz w:val="20"/>
                <w:szCs w:val="20"/>
                <w:lang w:eastAsia="pt-BR"/>
              </w:rPr>
            </w:pPr>
            <w:del w:id="2586"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2587" w:author="Ryan Lemos" w:date="2019-03-02T08:40:00Z"/>
                <w:rFonts w:eastAsia="Times New Roman"/>
                <w:color w:val="000000"/>
                <w:sz w:val="20"/>
                <w:szCs w:val="20"/>
                <w:lang w:eastAsia="pt-BR"/>
              </w:rPr>
            </w:pPr>
            <w:del w:id="2588"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2589" w:author="Ryan Lemos" w:date="2019-03-02T08:40:00Z"/>
                <w:rFonts w:eastAsia="Times New Roman"/>
                <w:color w:val="000000"/>
                <w:sz w:val="20"/>
                <w:szCs w:val="20"/>
                <w:lang w:eastAsia="pt-BR"/>
              </w:rPr>
            </w:pPr>
            <w:del w:id="2590"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2591" w:author="Ryan Lemos" w:date="2019-03-02T08:40:00Z"/>
                <w:rFonts w:eastAsia="Times New Roman"/>
                <w:color w:val="000000"/>
                <w:sz w:val="20"/>
                <w:szCs w:val="20"/>
                <w:lang w:eastAsia="pt-BR"/>
              </w:rPr>
            </w:pPr>
            <w:del w:id="2592"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2593" w:author="Ryan Lemos" w:date="2019-03-02T08:40:00Z"/>
                <w:rFonts w:eastAsia="Times New Roman"/>
                <w:color w:val="000000"/>
                <w:sz w:val="20"/>
                <w:szCs w:val="20"/>
                <w:lang w:eastAsia="pt-BR"/>
              </w:rPr>
            </w:pPr>
            <w:del w:id="259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2595" w:author="Ryan Lemos" w:date="2019-03-02T08:40:00Z"/>
                <w:rFonts w:eastAsia="Times New Roman"/>
                <w:color w:val="000000"/>
                <w:sz w:val="20"/>
                <w:szCs w:val="20"/>
                <w:lang w:eastAsia="pt-BR"/>
              </w:rPr>
            </w:pPr>
            <w:del w:id="2596"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2597" w:author="Ryan Lemos" w:date="2019-03-02T08:40:00Z"/>
                <w:rFonts w:eastAsia="Times New Roman"/>
                <w:color w:val="000000"/>
                <w:sz w:val="20"/>
                <w:szCs w:val="20"/>
                <w:lang w:eastAsia="pt-BR"/>
              </w:rPr>
            </w:pPr>
            <w:del w:id="2598"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2599" w:author="Ryan Lemos" w:date="2019-03-02T08:40:00Z"/>
                <w:rFonts w:eastAsia="Times New Roman"/>
                <w:color w:val="000000"/>
                <w:sz w:val="20"/>
                <w:szCs w:val="20"/>
                <w:lang w:eastAsia="pt-BR"/>
              </w:rPr>
            </w:pPr>
            <w:del w:id="2600"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2601" w:author="Ryan Lemos" w:date="2019-03-02T08:40:00Z"/>
                <w:rFonts w:eastAsia="Times New Roman"/>
                <w:color w:val="000000"/>
                <w:sz w:val="20"/>
                <w:szCs w:val="20"/>
                <w:lang w:eastAsia="pt-BR"/>
              </w:rPr>
            </w:pPr>
            <w:del w:id="2602"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2603" w:author="Ryan Lemos" w:date="2019-03-02T08:40:00Z"/>
                <w:rFonts w:eastAsia="Times New Roman"/>
                <w:color w:val="000000"/>
                <w:sz w:val="20"/>
                <w:szCs w:val="20"/>
                <w:lang w:eastAsia="pt-BR"/>
              </w:rPr>
            </w:pPr>
            <w:del w:id="2604"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2605" w:author="Ryan Lemos" w:date="2019-03-02T08:40:00Z"/>
                <w:rFonts w:eastAsia="Times New Roman"/>
                <w:color w:val="000000"/>
                <w:sz w:val="20"/>
                <w:szCs w:val="20"/>
                <w:lang w:eastAsia="pt-BR"/>
              </w:rPr>
            </w:pPr>
            <w:del w:id="2606"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2607" w:author="Ryan Lemos" w:date="2019-03-02T08:40:00Z"/>
                <w:rFonts w:eastAsia="Times New Roman"/>
                <w:color w:val="000000"/>
                <w:sz w:val="20"/>
                <w:szCs w:val="20"/>
                <w:lang w:eastAsia="pt-BR"/>
              </w:rPr>
            </w:pPr>
            <w:del w:id="2608"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2609" w:author="Ryan Lemos" w:date="2019-03-02T08:40:00Z"/>
                <w:rFonts w:eastAsia="Times New Roman"/>
                <w:color w:val="000000"/>
                <w:sz w:val="20"/>
                <w:szCs w:val="20"/>
                <w:lang w:eastAsia="pt-BR"/>
              </w:rPr>
            </w:pPr>
            <w:del w:id="2610"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2611" w:author="Ryan Lemos" w:date="2019-03-02T08:40:00Z"/>
                <w:rFonts w:eastAsia="Times New Roman"/>
                <w:color w:val="000000"/>
                <w:sz w:val="20"/>
                <w:szCs w:val="20"/>
                <w:lang w:eastAsia="pt-BR"/>
              </w:rPr>
            </w:pPr>
            <w:del w:id="2612"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2613" w:author="Ryan Lemos" w:date="2019-03-02T08:40:00Z"/>
                <w:rFonts w:eastAsia="Times New Roman"/>
                <w:color w:val="000000"/>
                <w:sz w:val="20"/>
                <w:szCs w:val="20"/>
                <w:lang w:eastAsia="pt-BR"/>
              </w:rPr>
            </w:pPr>
            <w:del w:id="2614"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2615" w:author="Ryan Lemos" w:date="2019-03-02T08:40:00Z"/>
                <w:rFonts w:eastAsia="Times New Roman"/>
                <w:color w:val="000000"/>
                <w:sz w:val="20"/>
                <w:szCs w:val="20"/>
                <w:lang w:eastAsia="pt-BR"/>
              </w:rPr>
            </w:pPr>
            <w:del w:id="2616"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2617" w:author="Ryan Lemos" w:date="2019-03-02T08:40:00Z"/>
                <w:rFonts w:eastAsia="Times New Roman"/>
                <w:color w:val="000000"/>
                <w:sz w:val="20"/>
                <w:szCs w:val="20"/>
                <w:lang w:eastAsia="pt-BR"/>
              </w:rPr>
            </w:pPr>
            <w:del w:id="2618"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2619"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2620" w:author="Ryan Lemos" w:date="2019-03-02T08:40:00Z"/>
                <w:rFonts w:eastAsia="Times New Roman"/>
                <w:sz w:val="20"/>
                <w:szCs w:val="20"/>
                <w:lang w:eastAsia="pt-BR"/>
              </w:rPr>
            </w:pPr>
            <w:del w:id="2621"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622" w:author="Ryan Lemos" w:date="2019-03-02T08:40:00Z"/>
                <w:rFonts w:eastAsia="Times New Roman"/>
                <w:sz w:val="20"/>
                <w:szCs w:val="20"/>
                <w:lang w:eastAsia="pt-BR"/>
              </w:rPr>
            </w:pPr>
            <w:del w:id="2623"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624" w:author="Ryan Lemos" w:date="2019-03-02T08:40:00Z"/>
                <w:rFonts w:eastAsia="Times New Roman"/>
                <w:color w:val="000000"/>
                <w:sz w:val="20"/>
                <w:szCs w:val="20"/>
                <w:lang w:eastAsia="pt-BR"/>
              </w:rPr>
            </w:pPr>
            <w:del w:id="262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626" w:author="Ryan Lemos" w:date="2019-03-02T08:40:00Z"/>
                <w:rFonts w:eastAsia="Times New Roman"/>
                <w:color w:val="000000"/>
                <w:sz w:val="20"/>
                <w:szCs w:val="20"/>
                <w:lang w:eastAsia="pt-BR"/>
              </w:rPr>
            </w:pPr>
            <w:del w:id="262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628" w:author="Ryan Lemos" w:date="2019-03-02T08:40:00Z"/>
                <w:rFonts w:eastAsia="Times New Roman"/>
                <w:color w:val="000000"/>
                <w:sz w:val="20"/>
                <w:szCs w:val="20"/>
                <w:lang w:eastAsia="pt-BR"/>
              </w:rPr>
            </w:pPr>
            <w:del w:id="262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30" w:author="Ryan Lemos" w:date="2019-03-02T08:40:00Z"/>
                <w:rFonts w:eastAsia="Times New Roman"/>
                <w:color w:val="000000"/>
                <w:sz w:val="20"/>
                <w:szCs w:val="20"/>
                <w:lang w:eastAsia="pt-BR"/>
              </w:rPr>
            </w:pPr>
            <w:del w:id="263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32" w:author="Ryan Lemos" w:date="2019-03-02T08:40:00Z"/>
                <w:rFonts w:eastAsia="Times New Roman"/>
                <w:color w:val="000000"/>
                <w:sz w:val="20"/>
                <w:szCs w:val="20"/>
                <w:lang w:eastAsia="pt-BR"/>
              </w:rPr>
            </w:pPr>
            <w:del w:id="263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634" w:author="Ryan Lemos" w:date="2019-03-02T08:40:00Z"/>
                <w:rFonts w:eastAsia="Times New Roman"/>
                <w:color w:val="000000"/>
                <w:sz w:val="20"/>
                <w:szCs w:val="20"/>
                <w:lang w:eastAsia="pt-BR"/>
              </w:rPr>
            </w:pPr>
            <w:del w:id="263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636" w:author="Ryan Lemos" w:date="2019-03-02T08:40:00Z"/>
                <w:rFonts w:eastAsia="Times New Roman"/>
                <w:color w:val="000000"/>
                <w:sz w:val="20"/>
                <w:szCs w:val="20"/>
                <w:lang w:eastAsia="pt-BR"/>
              </w:rPr>
            </w:pPr>
            <w:del w:id="263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638" w:author="Ryan Lemos" w:date="2019-03-02T08:40:00Z"/>
                <w:rFonts w:eastAsia="Times New Roman"/>
                <w:color w:val="000000"/>
                <w:sz w:val="20"/>
                <w:szCs w:val="20"/>
                <w:lang w:eastAsia="pt-BR"/>
              </w:rPr>
            </w:pPr>
            <w:del w:id="263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640" w:author="Ryan Lemos" w:date="2019-03-02T08:40:00Z"/>
                <w:rFonts w:eastAsia="Times New Roman"/>
                <w:color w:val="000000"/>
                <w:sz w:val="20"/>
                <w:szCs w:val="20"/>
                <w:lang w:eastAsia="pt-BR"/>
              </w:rPr>
            </w:pPr>
            <w:del w:id="264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2642"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643"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644" w:author="Ryan Lemos" w:date="2019-03-02T08:40:00Z"/>
                <w:rFonts w:eastAsia="Times New Roman"/>
                <w:sz w:val="20"/>
                <w:szCs w:val="20"/>
                <w:lang w:eastAsia="pt-BR"/>
              </w:rPr>
            </w:pPr>
            <w:del w:id="2645"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646" w:author="Ryan Lemos" w:date="2019-03-02T08:40:00Z"/>
                <w:rFonts w:eastAsia="Times New Roman"/>
                <w:color w:val="000000"/>
                <w:sz w:val="20"/>
                <w:szCs w:val="20"/>
                <w:lang w:eastAsia="pt-BR"/>
              </w:rPr>
            </w:pPr>
            <w:del w:id="2647"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648" w:author="Ryan Lemos" w:date="2019-03-02T08:40:00Z"/>
                <w:rFonts w:eastAsia="Times New Roman"/>
                <w:color w:val="000000"/>
                <w:sz w:val="20"/>
                <w:szCs w:val="20"/>
                <w:lang w:eastAsia="pt-BR"/>
              </w:rPr>
            </w:pPr>
            <w:del w:id="264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650" w:author="Ryan Lemos" w:date="2019-03-02T08:40:00Z"/>
                <w:rFonts w:eastAsia="Times New Roman"/>
                <w:color w:val="000000"/>
                <w:sz w:val="20"/>
                <w:szCs w:val="20"/>
                <w:lang w:eastAsia="pt-BR"/>
              </w:rPr>
            </w:pPr>
            <w:del w:id="265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52" w:author="Ryan Lemos" w:date="2019-03-02T08:40:00Z"/>
                <w:rFonts w:eastAsia="Times New Roman"/>
                <w:color w:val="000000"/>
                <w:sz w:val="20"/>
                <w:szCs w:val="20"/>
                <w:lang w:eastAsia="pt-BR"/>
              </w:rPr>
            </w:pPr>
            <w:del w:id="265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54" w:author="Ryan Lemos" w:date="2019-03-02T08:40:00Z"/>
                <w:rFonts w:eastAsia="Times New Roman"/>
                <w:color w:val="000000"/>
                <w:sz w:val="20"/>
                <w:szCs w:val="20"/>
                <w:lang w:eastAsia="pt-BR"/>
              </w:rPr>
            </w:pPr>
            <w:del w:id="265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656" w:author="Ryan Lemos" w:date="2019-03-02T08:40:00Z"/>
                <w:rFonts w:eastAsia="Times New Roman"/>
                <w:color w:val="000000"/>
                <w:sz w:val="20"/>
                <w:szCs w:val="20"/>
                <w:lang w:eastAsia="pt-BR"/>
              </w:rPr>
            </w:pPr>
            <w:del w:id="265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658" w:author="Ryan Lemos" w:date="2019-03-02T08:40:00Z"/>
                <w:rFonts w:eastAsia="Times New Roman"/>
                <w:color w:val="000000"/>
                <w:sz w:val="20"/>
                <w:szCs w:val="20"/>
                <w:lang w:eastAsia="pt-BR"/>
              </w:rPr>
            </w:pPr>
            <w:del w:id="265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660" w:author="Ryan Lemos" w:date="2019-03-02T08:40:00Z"/>
                <w:rFonts w:eastAsia="Times New Roman"/>
                <w:color w:val="000000"/>
                <w:sz w:val="20"/>
                <w:szCs w:val="20"/>
                <w:lang w:eastAsia="pt-BR"/>
              </w:rPr>
            </w:pPr>
            <w:del w:id="266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662" w:author="Ryan Lemos" w:date="2019-03-02T08:40:00Z"/>
                <w:rFonts w:eastAsia="Times New Roman"/>
                <w:color w:val="000000"/>
                <w:sz w:val="20"/>
                <w:szCs w:val="20"/>
                <w:lang w:eastAsia="pt-BR"/>
              </w:rPr>
            </w:pPr>
            <w:del w:id="2663"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664"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665"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666" w:author="Ryan Lemos" w:date="2019-03-02T08:40:00Z"/>
                <w:rFonts w:eastAsia="Times New Roman"/>
                <w:sz w:val="20"/>
                <w:szCs w:val="20"/>
                <w:lang w:eastAsia="pt-BR"/>
              </w:rPr>
            </w:pPr>
            <w:del w:id="2667"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668" w:author="Ryan Lemos" w:date="2019-03-02T08:40:00Z"/>
                <w:rFonts w:eastAsia="Times New Roman"/>
                <w:color w:val="000000"/>
                <w:sz w:val="20"/>
                <w:szCs w:val="20"/>
                <w:lang w:eastAsia="pt-BR"/>
              </w:rPr>
            </w:pPr>
            <w:del w:id="2669"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670" w:author="Ryan Lemos" w:date="2019-03-02T08:40:00Z"/>
                <w:rFonts w:eastAsia="Times New Roman"/>
                <w:color w:val="000000"/>
                <w:sz w:val="20"/>
                <w:szCs w:val="20"/>
                <w:lang w:eastAsia="pt-BR"/>
              </w:rPr>
            </w:pPr>
            <w:del w:id="267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672" w:author="Ryan Lemos" w:date="2019-03-02T08:40:00Z"/>
                <w:rFonts w:eastAsia="Times New Roman"/>
                <w:color w:val="000000"/>
                <w:sz w:val="20"/>
                <w:szCs w:val="20"/>
                <w:lang w:eastAsia="pt-BR"/>
              </w:rPr>
            </w:pPr>
            <w:del w:id="267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74" w:author="Ryan Lemos" w:date="2019-03-02T08:40:00Z"/>
                <w:rFonts w:eastAsia="Times New Roman"/>
                <w:color w:val="000000"/>
                <w:sz w:val="20"/>
                <w:szCs w:val="20"/>
                <w:lang w:eastAsia="pt-BR"/>
              </w:rPr>
            </w:pPr>
            <w:del w:id="267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76" w:author="Ryan Lemos" w:date="2019-03-02T08:40:00Z"/>
                <w:rFonts w:eastAsia="Times New Roman"/>
                <w:color w:val="000000"/>
                <w:sz w:val="20"/>
                <w:szCs w:val="20"/>
                <w:lang w:eastAsia="pt-BR"/>
              </w:rPr>
            </w:pPr>
            <w:del w:id="267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678" w:author="Ryan Lemos" w:date="2019-03-02T08:40:00Z"/>
                <w:rFonts w:eastAsia="Times New Roman"/>
                <w:color w:val="000000"/>
                <w:sz w:val="20"/>
                <w:szCs w:val="20"/>
                <w:lang w:eastAsia="pt-BR"/>
              </w:rPr>
            </w:pPr>
            <w:del w:id="267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680" w:author="Ryan Lemos" w:date="2019-03-02T08:40:00Z"/>
                <w:rFonts w:eastAsia="Times New Roman"/>
                <w:color w:val="000000"/>
                <w:sz w:val="20"/>
                <w:szCs w:val="20"/>
                <w:lang w:eastAsia="pt-BR"/>
              </w:rPr>
            </w:pPr>
            <w:del w:id="268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682" w:author="Ryan Lemos" w:date="2019-03-02T08:40:00Z"/>
                <w:rFonts w:eastAsia="Times New Roman"/>
                <w:color w:val="000000"/>
                <w:sz w:val="20"/>
                <w:szCs w:val="20"/>
                <w:lang w:eastAsia="pt-BR"/>
              </w:rPr>
            </w:pPr>
            <w:del w:id="268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684" w:author="Ryan Lemos" w:date="2019-03-02T08:40:00Z"/>
                <w:rFonts w:eastAsia="Times New Roman"/>
                <w:color w:val="000000"/>
                <w:sz w:val="20"/>
                <w:szCs w:val="20"/>
                <w:lang w:eastAsia="pt-BR"/>
              </w:rPr>
            </w:pPr>
            <w:del w:id="268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686"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687"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688" w:author="Ryan Lemos" w:date="2019-03-02T08:40:00Z"/>
                <w:rFonts w:eastAsia="Times New Roman"/>
                <w:sz w:val="20"/>
                <w:szCs w:val="20"/>
                <w:lang w:eastAsia="pt-BR"/>
              </w:rPr>
            </w:pPr>
            <w:del w:id="2689"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690" w:author="Ryan Lemos" w:date="2019-03-02T08:40:00Z"/>
                <w:rFonts w:eastAsia="Times New Roman"/>
                <w:color w:val="000000"/>
                <w:sz w:val="20"/>
                <w:szCs w:val="20"/>
                <w:lang w:eastAsia="pt-BR"/>
              </w:rPr>
            </w:pPr>
            <w:del w:id="269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692" w:author="Ryan Lemos" w:date="2019-03-02T08:40:00Z"/>
                <w:rFonts w:eastAsia="Times New Roman"/>
                <w:color w:val="000000"/>
                <w:sz w:val="20"/>
                <w:szCs w:val="20"/>
                <w:lang w:eastAsia="pt-BR"/>
              </w:rPr>
            </w:pPr>
            <w:del w:id="269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694" w:author="Ryan Lemos" w:date="2019-03-02T08:40:00Z"/>
                <w:rFonts w:eastAsia="Times New Roman"/>
                <w:color w:val="000000"/>
                <w:sz w:val="20"/>
                <w:szCs w:val="20"/>
                <w:lang w:eastAsia="pt-BR"/>
              </w:rPr>
            </w:pPr>
            <w:del w:id="269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96" w:author="Ryan Lemos" w:date="2019-03-02T08:40:00Z"/>
                <w:rFonts w:eastAsia="Times New Roman"/>
                <w:color w:val="000000"/>
                <w:sz w:val="20"/>
                <w:szCs w:val="20"/>
                <w:lang w:eastAsia="pt-BR"/>
              </w:rPr>
            </w:pPr>
            <w:del w:id="269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698" w:author="Ryan Lemos" w:date="2019-03-02T08:40:00Z"/>
                <w:rFonts w:eastAsia="Times New Roman"/>
                <w:color w:val="000000"/>
                <w:sz w:val="20"/>
                <w:szCs w:val="20"/>
                <w:lang w:eastAsia="pt-BR"/>
              </w:rPr>
            </w:pPr>
            <w:del w:id="269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700" w:author="Ryan Lemos" w:date="2019-03-02T08:40:00Z"/>
                <w:rFonts w:eastAsia="Times New Roman"/>
                <w:color w:val="000000"/>
                <w:sz w:val="20"/>
                <w:szCs w:val="20"/>
                <w:lang w:eastAsia="pt-BR"/>
              </w:rPr>
            </w:pPr>
            <w:del w:id="270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702" w:author="Ryan Lemos" w:date="2019-03-02T08:40:00Z"/>
                <w:rFonts w:eastAsia="Times New Roman"/>
                <w:color w:val="000000"/>
                <w:sz w:val="20"/>
                <w:szCs w:val="20"/>
                <w:lang w:eastAsia="pt-BR"/>
              </w:rPr>
            </w:pPr>
            <w:del w:id="270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704" w:author="Ryan Lemos" w:date="2019-03-02T08:40:00Z"/>
                <w:rFonts w:eastAsia="Times New Roman"/>
                <w:color w:val="000000"/>
                <w:sz w:val="20"/>
                <w:szCs w:val="20"/>
                <w:lang w:eastAsia="pt-BR"/>
              </w:rPr>
            </w:pPr>
            <w:del w:id="270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706" w:author="Ryan Lemos" w:date="2019-03-02T08:40:00Z"/>
                <w:rFonts w:eastAsia="Times New Roman"/>
                <w:color w:val="000000"/>
                <w:sz w:val="20"/>
                <w:szCs w:val="20"/>
                <w:lang w:eastAsia="pt-BR"/>
              </w:rPr>
            </w:pPr>
            <w:del w:id="270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2708"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709"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710" w:author="Ryan Lemos" w:date="2019-03-02T08:40:00Z"/>
                <w:rFonts w:eastAsia="Times New Roman"/>
                <w:sz w:val="20"/>
                <w:szCs w:val="20"/>
                <w:lang w:eastAsia="pt-BR"/>
              </w:rPr>
            </w:pPr>
            <w:del w:id="2711"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712" w:author="Ryan Lemos" w:date="2019-03-02T08:40:00Z"/>
                <w:rFonts w:eastAsia="Times New Roman"/>
                <w:color w:val="000000"/>
                <w:sz w:val="20"/>
                <w:szCs w:val="20"/>
                <w:lang w:eastAsia="pt-BR"/>
              </w:rPr>
            </w:pPr>
            <w:del w:id="2713"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714" w:author="Ryan Lemos" w:date="2019-03-02T08:40:00Z"/>
                <w:rFonts w:eastAsia="Times New Roman"/>
                <w:color w:val="000000"/>
                <w:sz w:val="20"/>
                <w:szCs w:val="20"/>
                <w:lang w:eastAsia="pt-BR"/>
              </w:rPr>
            </w:pPr>
            <w:del w:id="271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716" w:author="Ryan Lemos" w:date="2019-03-02T08:40:00Z"/>
                <w:rFonts w:eastAsia="Times New Roman"/>
                <w:color w:val="000000"/>
                <w:sz w:val="20"/>
                <w:szCs w:val="20"/>
                <w:lang w:eastAsia="pt-BR"/>
              </w:rPr>
            </w:pPr>
            <w:del w:id="271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718" w:author="Ryan Lemos" w:date="2019-03-02T08:40:00Z"/>
                <w:rFonts w:eastAsia="Times New Roman"/>
                <w:color w:val="000000"/>
                <w:sz w:val="20"/>
                <w:szCs w:val="20"/>
                <w:lang w:eastAsia="pt-BR"/>
              </w:rPr>
            </w:pPr>
            <w:del w:id="271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720" w:author="Ryan Lemos" w:date="2019-03-02T08:40:00Z"/>
                <w:rFonts w:eastAsia="Times New Roman"/>
                <w:color w:val="000000"/>
                <w:sz w:val="20"/>
                <w:szCs w:val="20"/>
                <w:lang w:eastAsia="pt-BR"/>
              </w:rPr>
            </w:pPr>
            <w:del w:id="272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722" w:author="Ryan Lemos" w:date="2019-03-02T08:40:00Z"/>
                <w:rFonts w:eastAsia="Times New Roman"/>
                <w:color w:val="000000"/>
                <w:sz w:val="20"/>
                <w:szCs w:val="20"/>
                <w:lang w:eastAsia="pt-BR"/>
              </w:rPr>
            </w:pPr>
            <w:del w:id="272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724" w:author="Ryan Lemos" w:date="2019-03-02T08:40:00Z"/>
                <w:rFonts w:eastAsia="Times New Roman"/>
                <w:color w:val="000000"/>
                <w:sz w:val="20"/>
                <w:szCs w:val="20"/>
                <w:lang w:eastAsia="pt-BR"/>
              </w:rPr>
            </w:pPr>
            <w:del w:id="272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726" w:author="Ryan Lemos" w:date="2019-03-02T08:40:00Z"/>
                <w:rFonts w:eastAsia="Times New Roman"/>
                <w:color w:val="000000"/>
                <w:sz w:val="20"/>
                <w:szCs w:val="20"/>
                <w:lang w:eastAsia="pt-BR"/>
              </w:rPr>
            </w:pPr>
            <w:del w:id="272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728" w:author="Ryan Lemos" w:date="2019-03-02T08:40:00Z"/>
                <w:rFonts w:eastAsia="Times New Roman"/>
                <w:color w:val="000000"/>
                <w:sz w:val="20"/>
                <w:szCs w:val="20"/>
                <w:lang w:eastAsia="pt-BR"/>
              </w:rPr>
            </w:pPr>
            <w:del w:id="2729"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730"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731"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732" w:author="Ryan Lemos" w:date="2019-03-02T08:40:00Z"/>
                <w:rFonts w:eastAsia="Times New Roman"/>
                <w:sz w:val="20"/>
                <w:szCs w:val="20"/>
                <w:lang w:eastAsia="pt-BR"/>
              </w:rPr>
            </w:pPr>
            <w:del w:id="2733"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734" w:author="Ryan Lemos" w:date="2019-03-02T08:40:00Z"/>
                <w:rFonts w:eastAsia="Times New Roman"/>
                <w:color w:val="000000"/>
                <w:sz w:val="20"/>
                <w:szCs w:val="20"/>
                <w:lang w:eastAsia="pt-BR"/>
              </w:rPr>
            </w:pPr>
            <w:del w:id="2735"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736" w:author="Ryan Lemos" w:date="2019-03-02T08:40:00Z"/>
                <w:rFonts w:eastAsia="Times New Roman"/>
                <w:color w:val="000000"/>
                <w:sz w:val="20"/>
                <w:szCs w:val="20"/>
                <w:lang w:eastAsia="pt-BR"/>
              </w:rPr>
            </w:pPr>
            <w:del w:id="273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738" w:author="Ryan Lemos" w:date="2019-03-02T08:40:00Z"/>
                <w:rFonts w:eastAsia="Times New Roman"/>
                <w:color w:val="000000"/>
                <w:sz w:val="20"/>
                <w:szCs w:val="20"/>
                <w:lang w:eastAsia="pt-BR"/>
              </w:rPr>
            </w:pPr>
            <w:del w:id="273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740" w:author="Ryan Lemos" w:date="2019-03-02T08:40:00Z"/>
                <w:rFonts w:eastAsia="Times New Roman"/>
                <w:color w:val="000000"/>
                <w:sz w:val="20"/>
                <w:szCs w:val="20"/>
                <w:lang w:eastAsia="pt-BR"/>
              </w:rPr>
            </w:pPr>
            <w:del w:id="274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742" w:author="Ryan Lemos" w:date="2019-03-02T08:40:00Z"/>
                <w:rFonts w:eastAsia="Times New Roman"/>
                <w:color w:val="000000"/>
                <w:sz w:val="20"/>
                <w:szCs w:val="20"/>
                <w:lang w:eastAsia="pt-BR"/>
              </w:rPr>
            </w:pPr>
            <w:del w:id="274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744" w:author="Ryan Lemos" w:date="2019-03-02T08:40:00Z"/>
                <w:rFonts w:eastAsia="Times New Roman"/>
                <w:color w:val="000000"/>
                <w:sz w:val="20"/>
                <w:szCs w:val="20"/>
                <w:lang w:eastAsia="pt-BR"/>
              </w:rPr>
            </w:pPr>
            <w:del w:id="274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746" w:author="Ryan Lemos" w:date="2019-03-02T08:40:00Z"/>
                <w:rFonts w:eastAsia="Times New Roman"/>
                <w:color w:val="000000"/>
                <w:sz w:val="20"/>
                <w:szCs w:val="20"/>
                <w:lang w:eastAsia="pt-BR"/>
              </w:rPr>
            </w:pPr>
            <w:del w:id="274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748" w:author="Ryan Lemos" w:date="2019-03-02T08:40:00Z"/>
                <w:rFonts w:eastAsia="Times New Roman"/>
                <w:color w:val="000000"/>
                <w:sz w:val="20"/>
                <w:szCs w:val="20"/>
                <w:lang w:eastAsia="pt-BR"/>
              </w:rPr>
            </w:pPr>
            <w:del w:id="274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750" w:author="Ryan Lemos" w:date="2019-03-02T08:40:00Z"/>
                <w:rFonts w:eastAsia="Times New Roman"/>
                <w:color w:val="000000"/>
                <w:sz w:val="20"/>
                <w:szCs w:val="20"/>
                <w:lang w:eastAsia="pt-BR"/>
              </w:rPr>
            </w:pPr>
            <w:del w:id="275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752"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2753" w:author="Ryan Lemos" w:date="2019-03-02T08:40:00Z"/>
                <w:rFonts w:eastAsia="Times New Roman"/>
                <w:sz w:val="20"/>
                <w:szCs w:val="20"/>
                <w:lang w:eastAsia="pt-BR"/>
              </w:rPr>
            </w:pPr>
            <w:del w:id="2754"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2755" w:author="Ryan Lemos" w:date="2019-03-02T08:40:00Z"/>
                <w:rFonts w:eastAsia="Times New Roman"/>
                <w:sz w:val="20"/>
                <w:szCs w:val="20"/>
                <w:lang w:eastAsia="pt-BR"/>
              </w:rPr>
            </w:pPr>
            <w:del w:id="2756"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2757" w:author="Ryan Lemos" w:date="2019-03-02T08:40:00Z"/>
                <w:rFonts w:eastAsia="Times New Roman"/>
                <w:color w:val="000000"/>
                <w:sz w:val="20"/>
                <w:szCs w:val="20"/>
                <w:lang w:eastAsia="pt-BR"/>
              </w:rPr>
            </w:pPr>
            <w:del w:id="275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2759" w:author="Ryan Lemos" w:date="2019-03-02T08:40:00Z"/>
                <w:rFonts w:eastAsia="Times New Roman"/>
                <w:color w:val="000000"/>
                <w:sz w:val="20"/>
                <w:szCs w:val="20"/>
                <w:lang w:eastAsia="pt-BR"/>
              </w:rPr>
            </w:pPr>
            <w:del w:id="2760"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2761" w:author="Ryan Lemos" w:date="2019-03-02T08:40:00Z"/>
                <w:rFonts w:eastAsia="Times New Roman"/>
                <w:color w:val="000000"/>
                <w:sz w:val="20"/>
                <w:szCs w:val="20"/>
                <w:lang w:eastAsia="pt-BR"/>
              </w:rPr>
            </w:pPr>
            <w:del w:id="276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763" w:author="Ryan Lemos" w:date="2019-03-02T08:40:00Z"/>
                <w:rFonts w:eastAsia="Times New Roman"/>
                <w:color w:val="000000"/>
                <w:sz w:val="20"/>
                <w:szCs w:val="20"/>
                <w:lang w:eastAsia="pt-BR"/>
              </w:rPr>
            </w:pPr>
            <w:del w:id="276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765" w:author="Ryan Lemos" w:date="2019-03-02T08:40:00Z"/>
                <w:rFonts w:eastAsia="Times New Roman"/>
                <w:color w:val="000000"/>
                <w:sz w:val="20"/>
                <w:szCs w:val="20"/>
                <w:lang w:eastAsia="pt-BR"/>
              </w:rPr>
            </w:pPr>
            <w:del w:id="276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2767" w:author="Ryan Lemos" w:date="2019-03-02T08:40:00Z"/>
                <w:rFonts w:eastAsia="Times New Roman"/>
                <w:color w:val="000000"/>
                <w:sz w:val="20"/>
                <w:szCs w:val="20"/>
                <w:lang w:eastAsia="pt-BR"/>
              </w:rPr>
            </w:pPr>
            <w:del w:id="276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2769" w:author="Ryan Lemos" w:date="2019-03-02T08:40:00Z"/>
                <w:rFonts w:eastAsia="Times New Roman"/>
                <w:color w:val="000000"/>
                <w:sz w:val="20"/>
                <w:szCs w:val="20"/>
                <w:lang w:eastAsia="pt-BR"/>
              </w:rPr>
            </w:pPr>
            <w:del w:id="277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2771" w:author="Ryan Lemos" w:date="2019-03-02T08:40:00Z"/>
                <w:rFonts w:eastAsia="Times New Roman"/>
                <w:color w:val="000000"/>
                <w:sz w:val="20"/>
                <w:szCs w:val="20"/>
                <w:lang w:eastAsia="pt-BR"/>
              </w:rPr>
            </w:pPr>
            <w:del w:id="277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2773" w:author="Ryan Lemos" w:date="2019-03-02T08:40:00Z"/>
                <w:rFonts w:eastAsia="Times New Roman"/>
                <w:color w:val="000000"/>
                <w:sz w:val="20"/>
                <w:szCs w:val="20"/>
                <w:lang w:eastAsia="pt-BR"/>
              </w:rPr>
            </w:pPr>
            <w:del w:id="277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2775"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776"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777" w:author="Ryan Lemos" w:date="2019-03-02T08:40:00Z"/>
                <w:rFonts w:eastAsia="Times New Roman"/>
                <w:sz w:val="20"/>
                <w:szCs w:val="20"/>
                <w:lang w:eastAsia="pt-BR"/>
              </w:rPr>
            </w:pPr>
            <w:del w:id="2778"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779"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780"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78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782"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783"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784"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785"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786"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787" w:author="Ryan Lemos" w:date="2019-03-02T08:40:00Z"/>
                <w:rFonts w:eastAsia="Times New Roman"/>
                <w:color w:val="000000"/>
                <w:sz w:val="20"/>
                <w:szCs w:val="20"/>
                <w:lang w:eastAsia="pt-BR"/>
              </w:rPr>
            </w:pPr>
          </w:p>
        </w:tc>
      </w:tr>
      <w:tr w:rsidR="008F6CAC" w:rsidRPr="00C23846" w:rsidDel="00B02A13" w:rsidTr="00C23846">
        <w:trPr>
          <w:trHeight w:val="424"/>
          <w:del w:id="2788"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789"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790" w:author="Ryan Lemos" w:date="2019-03-02T08:40:00Z"/>
                <w:rFonts w:eastAsia="Times New Roman"/>
                <w:sz w:val="20"/>
                <w:szCs w:val="20"/>
                <w:lang w:eastAsia="pt-BR"/>
              </w:rPr>
            </w:pPr>
            <w:del w:id="2791"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792"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793"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79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79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796"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797"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798"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799"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800" w:author="Ryan Lemos" w:date="2019-03-02T08:40:00Z"/>
                <w:rFonts w:eastAsia="Times New Roman"/>
                <w:color w:val="000000"/>
                <w:sz w:val="20"/>
                <w:szCs w:val="20"/>
                <w:lang w:eastAsia="pt-BR"/>
              </w:rPr>
            </w:pPr>
          </w:p>
        </w:tc>
      </w:tr>
      <w:tr w:rsidR="008F6CAC" w:rsidRPr="00C23846" w:rsidDel="00B02A13" w:rsidTr="00C23846">
        <w:trPr>
          <w:trHeight w:val="565"/>
          <w:del w:id="2801"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802"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803" w:author="Ryan Lemos" w:date="2019-03-02T08:40:00Z"/>
                <w:rFonts w:eastAsia="Times New Roman"/>
                <w:sz w:val="20"/>
                <w:szCs w:val="20"/>
                <w:lang w:eastAsia="pt-BR"/>
              </w:rPr>
            </w:pPr>
            <w:del w:id="2804"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805"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806"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807"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80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809"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810"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811"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812"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813" w:author="Ryan Lemos" w:date="2019-03-02T08:40:00Z"/>
                <w:rFonts w:eastAsia="Times New Roman"/>
                <w:color w:val="000000"/>
                <w:sz w:val="20"/>
                <w:szCs w:val="20"/>
                <w:lang w:eastAsia="pt-BR"/>
              </w:rPr>
            </w:pPr>
          </w:p>
        </w:tc>
      </w:tr>
      <w:tr w:rsidR="008F6CAC" w:rsidRPr="00C23846" w:rsidDel="00B02A13" w:rsidTr="00C23846">
        <w:trPr>
          <w:trHeight w:val="482"/>
          <w:del w:id="2814"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815"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816" w:author="Ryan Lemos" w:date="2019-03-02T08:40:00Z"/>
                <w:rFonts w:eastAsia="Times New Roman"/>
                <w:sz w:val="20"/>
                <w:szCs w:val="20"/>
                <w:lang w:eastAsia="pt-BR"/>
              </w:rPr>
            </w:pPr>
            <w:del w:id="2817"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818"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819"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820"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82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822"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823"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824"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825"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826" w:author="Ryan Lemos" w:date="2019-03-02T08:40:00Z"/>
                <w:rFonts w:eastAsia="Times New Roman"/>
                <w:color w:val="000000"/>
                <w:sz w:val="20"/>
                <w:szCs w:val="20"/>
                <w:lang w:eastAsia="pt-BR"/>
              </w:rPr>
            </w:pPr>
          </w:p>
        </w:tc>
      </w:tr>
      <w:tr w:rsidR="008F6CAC" w:rsidRPr="00C23846" w:rsidDel="00B02A13" w:rsidTr="00C23846">
        <w:trPr>
          <w:trHeight w:val="671"/>
          <w:del w:id="2827"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828"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829" w:author="Ryan Lemos" w:date="2019-03-02T08:40:00Z"/>
                <w:rFonts w:eastAsia="Times New Roman"/>
                <w:sz w:val="20"/>
                <w:szCs w:val="20"/>
                <w:lang w:eastAsia="pt-BR"/>
              </w:rPr>
            </w:pPr>
            <w:del w:id="2830"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2831"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832"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833"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83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835"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836"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837"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838"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839" w:author="Ryan Lemos" w:date="2019-03-02T08:40:00Z"/>
                <w:rFonts w:eastAsia="Times New Roman"/>
                <w:color w:val="000000"/>
                <w:sz w:val="20"/>
                <w:szCs w:val="20"/>
                <w:lang w:eastAsia="pt-BR"/>
              </w:rPr>
            </w:pPr>
          </w:p>
        </w:tc>
      </w:tr>
    </w:tbl>
    <w:p w:rsidR="004E5854" w:rsidDel="00B02A13" w:rsidRDefault="004E5854" w:rsidP="00A2452D">
      <w:pPr>
        <w:ind w:firstLine="0"/>
        <w:rPr>
          <w:del w:id="2840" w:author="Ryan Lemos" w:date="2019-03-02T08:40:00Z"/>
        </w:rPr>
      </w:pPr>
    </w:p>
    <w:p w:rsidR="00697EF9" w:rsidDel="00B02A13" w:rsidRDefault="00697EF9">
      <w:pPr>
        <w:spacing w:line="240" w:lineRule="auto"/>
        <w:ind w:firstLine="0"/>
        <w:jc w:val="left"/>
        <w:outlineLvl w:val="9"/>
        <w:rPr>
          <w:del w:id="2841" w:author="Ryan Lemos" w:date="2019-03-02T08:40:00Z"/>
        </w:rPr>
      </w:pPr>
      <w:del w:id="2842" w:author="Ryan Lemos" w:date="2019-03-02T08:40:00Z">
        <w:r w:rsidDel="00B02A13">
          <w:br w:type="page"/>
        </w:r>
      </w:del>
    </w:p>
    <w:p w:rsidR="00697EF9" w:rsidRPr="00063EEB" w:rsidDel="00B02A13" w:rsidRDefault="00697EF9">
      <w:pPr>
        <w:spacing w:line="240" w:lineRule="auto"/>
        <w:ind w:firstLine="0"/>
        <w:jc w:val="left"/>
        <w:outlineLvl w:val="9"/>
        <w:rPr>
          <w:del w:id="2843"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844" w:author="Ryan Lemos" w:date="2019-03-02T08:40:00Z">
          <w:pPr>
            <w:ind w:firstLine="0"/>
          </w:pPr>
        </w:pPrChange>
      </w:pPr>
    </w:p>
    <w:p w:rsidR="00D339A1" w:rsidRDefault="00D339A1" w:rsidP="00BE5291">
      <w:pPr>
        <w:pStyle w:val="Ttulo1"/>
        <w:numPr>
          <w:ilvl w:val="0"/>
          <w:numId w:val="0"/>
        </w:numPr>
        <w:jc w:val="center"/>
      </w:pPr>
      <w:bookmarkStart w:id="2845" w:name="_Toc2273672"/>
      <w:del w:id="2846" w:author="Ryan Lemos" w:date="2019-03-02T08:40:00Z">
        <w:r w:rsidRPr="00D339A1" w:rsidDel="00B02A13">
          <w:delText>BIBLIOGRAFIA</w:delText>
        </w:r>
      </w:del>
      <w:bookmarkEnd w:id="2845"/>
      <w:ins w:id="2847"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2848" w:author="Ryan Lemos" w:date="2019-03-02T09:32:00Z">
            <w:rPr>
              <w:noProof/>
            </w:rPr>
          </w:rPrChange>
        </w:rPr>
        <w:t xml:space="preserve">ABREU, L. </w:t>
      </w:r>
      <w:r w:rsidRPr="00EC584A">
        <w:rPr>
          <w:b/>
          <w:noProof/>
          <w:highlight w:val="yellow"/>
          <w:rPrChange w:id="2849" w:author="Ryan Lemos" w:date="2019-03-02T09:32:00Z">
            <w:rPr>
              <w:b/>
              <w:noProof/>
            </w:rPr>
          </w:rPrChange>
        </w:rPr>
        <w:t>TypeScript:</w:t>
      </w:r>
      <w:r w:rsidRPr="00EC584A">
        <w:rPr>
          <w:noProof/>
          <w:highlight w:val="yellow"/>
          <w:rPrChange w:id="2850"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851" w:author="Ryan Lemos" w:date="2019-03-02T09:26:00Z">
            <w:rPr>
              <w:noProof/>
            </w:rPr>
          </w:rPrChange>
        </w:rPr>
        <w:t xml:space="preserve">ALVES, J. R. M. </w:t>
      </w:r>
      <w:r w:rsidRPr="005F1ECA">
        <w:rPr>
          <w:i/>
          <w:noProof/>
          <w:highlight w:val="yellow"/>
          <w:rPrChange w:id="2852" w:author="Ryan Lemos" w:date="2019-03-02T09:26:00Z">
            <w:rPr>
              <w:i/>
              <w:noProof/>
            </w:rPr>
          </w:rPrChange>
        </w:rPr>
        <w:t>et al.</w:t>
      </w:r>
      <w:r w:rsidRPr="005F1ECA">
        <w:rPr>
          <w:noProof/>
          <w:highlight w:val="yellow"/>
          <w:rPrChange w:id="2853" w:author="Ryan Lemos" w:date="2019-03-02T09:26:00Z">
            <w:rPr>
              <w:noProof/>
            </w:rPr>
          </w:rPrChange>
        </w:rPr>
        <w:t xml:space="preserve"> </w:t>
      </w:r>
      <w:r w:rsidRPr="005F1ECA">
        <w:rPr>
          <w:b/>
          <w:bCs/>
          <w:noProof/>
          <w:highlight w:val="yellow"/>
          <w:rPrChange w:id="2854" w:author="Ryan Lemos" w:date="2019-03-02T09:26:00Z">
            <w:rPr>
              <w:b/>
              <w:bCs/>
              <w:noProof/>
            </w:rPr>
          </w:rPrChange>
        </w:rPr>
        <w:t>Educação a Distância:</w:t>
      </w:r>
      <w:r w:rsidRPr="005F1ECA">
        <w:rPr>
          <w:noProof/>
          <w:highlight w:val="yellow"/>
          <w:rPrChange w:id="2855"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F35D6F">
        <w:rPr>
          <w:noProof/>
          <w:highlight w:val="yellow"/>
          <w:rPrChange w:id="2856" w:author="Ryan Lemos" w:date="2019-03-02T09:38:00Z">
            <w:rPr>
              <w:noProof/>
            </w:rPr>
          </w:rPrChange>
        </w:rPr>
        <w:t xml:space="preserve">BABBEL. </w:t>
      </w:r>
      <w:r w:rsidRPr="00F35D6F">
        <w:rPr>
          <w:b/>
          <w:bCs/>
          <w:noProof/>
          <w:highlight w:val="yellow"/>
          <w:rPrChange w:id="2857" w:author="Ryan Lemos" w:date="2019-03-02T09:38:00Z">
            <w:rPr>
              <w:b/>
              <w:bCs/>
              <w:noProof/>
            </w:rPr>
          </w:rPrChange>
        </w:rPr>
        <w:t>Preços</w:t>
      </w:r>
      <w:r w:rsidR="00E44BB8" w:rsidRPr="00F35D6F">
        <w:rPr>
          <w:noProof/>
          <w:highlight w:val="yellow"/>
          <w:rPrChange w:id="2858" w:author="Ryan Lemos" w:date="2019-03-02T09:38:00Z">
            <w:rPr>
              <w:noProof/>
            </w:rPr>
          </w:rPrChange>
        </w:rPr>
        <w:t>.</w:t>
      </w:r>
      <w:r w:rsidRPr="00F35D6F">
        <w:rPr>
          <w:noProof/>
          <w:highlight w:val="yellow"/>
          <w:rPrChange w:id="2859" w:author="Ryan Lemos" w:date="2019-03-02T09:38:00Z">
            <w:rPr>
              <w:noProof/>
            </w:rPr>
          </w:rPrChange>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860" w:author="Ryan Lemos" w:date="2019-03-02T09:26:00Z">
            <w:rPr>
              <w:noProof/>
            </w:rPr>
          </w:rPrChange>
        </w:rPr>
        <w:t xml:space="preserve">BACICH, L. </w:t>
      </w:r>
      <w:r w:rsidRPr="005F1ECA">
        <w:rPr>
          <w:i/>
          <w:noProof/>
          <w:highlight w:val="yellow"/>
          <w:rPrChange w:id="2861" w:author="Ryan Lemos" w:date="2019-03-02T09:26:00Z">
            <w:rPr>
              <w:i/>
              <w:noProof/>
            </w:rPr>
          </w:rPrChange>
        </w:rPr>
        <w:t>et al</w:t>
      </w:r>
      <w:r w:rsidRPr="005F1ECA">
        <w:rPr>
          <w:noProof/>
          <w:highlight w:val="yellow"/>
          <w:rPrChange w:id="2862" w:author="Ryan Lemos" w:date="2019-03-02T09:26:00Z">
            <w:rPr>
              <w:noProof/>
            </w:rPr>
          </w:rPrChange>
        </w:rPr>
        <w:t xml:space="preserve">. </w:t>
      </w:r>
      <w:r w:rsidRPr="005F1ECA">
        <w:rPr>
          <w:b/>
          <w:bCs/>
          <w:noProof/>
          <w:highlight w:val="yellow"/>
          <w:rPrChange w:id="2863" w:author="Ryan Lemos" w:date="2019-03-02T09:26:00Z">
            <w:rPr>
              <w:b/>
              <w:bCs/>
              <w:noProof/>
            </w:rPr>
          </w:rPrChange>
        </w:rPr>
        <w:t>Ensino Híbrido:</w:t>
      </w:r>
      <w:r w:rsidRPr="005F1ECA">
        <w:rPr>
          <w:noProof/>
          <w:highlight w:val="yellow"/>
          <w:rPrChange w:id="2864"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865" w:author="Ryan Lemos" w:date="2019-03-02T09:26:00Z">
            <w:rPr>
              <w:noProof/>
            </w:rPr>
          </w:rPrChange>
        </w:rPr>
        <w:t xml:space="preserve">BARANAUSKAS, M. C. C.; ROCHA, H. V. D. </w:t>
      </w:r>
      <w:r w:rsidRPr="005F1ECA">
        <w:rPr>
          <w:b/>
          <w:bCs/>
          <w:noProof/>
          <w:highlight w:val="yellow"/>
          <w:rPrChange w:id="2866" w:author="Ryan Lemos" w:date="2019-03-02T09:26:00Z">
            <w:rPr>
              <w:b/>
              <w:bCs/>
              <w:noProof/>
            </w:rPr>
          </w:rPrChange>
        </w:rPr>
        <w:t>Design e Avaliação de Interfaces Humano-Computador</w:t>
      </w:r>
      <w:r w:rsidRPr="005F1ECA">
        <w:rPr>
          <w:noProof/>
          <w:highlight w:val="yellow"/>
          <w:rPrChange w:id="2867" w:author="Ryan Lemos" w:date="2019-03-02T09:26:00Z">
            <w:rPr>
              <w:noProof/>
            </w:rPr>
          </w:rPrChange>
        </w:rPr>
        <w:t>. Campinas: UNIVERSIDADE ESTADUAL DE CAMPINAS, 2003.</w:t>
      </w:r>
      <w:r w:rsidR="005B5EC4" w:rsidRPr="005F1ECA">
        <w:rPr>
          <w:noProof/>
          <w:highlight w:val="yellow"/>
          <w:rPrChange w:id="2868" w:author="Ryan Lemos" w:date="2019-03-02T09:26:00Z">
            <w:rPr>
              <w:noProof/>
            </w:rPr>
          </w:rPrChange>
        </w:rPr>
        <w:t xml:space="preserve"> Disponível em</w:t>
      </w:r>
      <w:r w:rsidR="00D21BE3" w:rsidRPr="005F1ECA">
        <w:rPr>
          <w:noProof/>
          <w:highlight w:val="yellow"/>
          <w:rPrChange w:id="2869" w:author="Ryan Lemos" w:date="2019-03-02T09:26:00Z">
            <w:rPr>
              <w:noProof/>
            </w:rPr>
          </w:rPrChange>
        </w:rPr>
        <w:t>:</w:t>
      </w:r>
      <w:r w:rsidR="005B5EC4" w:rsidRPr="005F1ECA">
        <w:rPr>
          <w:noProof/>
          <w:highlight w:val="yellow"/>
          <w:rPrChange w:id="2870" w:author="Ryan Lemos" w:date="2019-03-02T09:26:00Z">
            <w:rPr>
              <w:noProof/>
            </w:rPr>
          </w:rPrChange>
        </w:rPr>
        <w:t xml:space="preserve"> &lt;https://www.nied.unicamp.br/biblioteca/design-e-avaliacao-de-interfaces-humano-computador/ &gt; Acesso em:</w:t>
      </w:r>
      <w:r w:rsidR="00F85EFB" w:rsidRPr="005F1ECA">
        <w:rPr>
          <w:noProof/>
          <w:highlight w:val="yellow"/>
          <w:rPrChange w:id="2871" w:author="Ryan Lemos" w:date="2019-03-02T09:26:00Z">
            <w:rPr>
              <w:noProof/>
            </w:rPr>
          </w:rPrChange>
        </w:rPr>
        <w:t xml:space="preserve"> 22</w:t>
      </w:r>
      <w:r w:rsidR="00F0748E" w:rsidRPr="005F1ECA">
        <w:rPr>
          <w:noProof/>
          <w:highlight w:val="yellow"/>
          <w:rPrChange w:id="2872" w:author="Ryan Lemos" w:date="2019-03-02T09:26:00Z">
            <w:rPr>
              <w:noProof/>
            </w:rPr>
          </w:rPrChange>
        </w:rPr>
        <w:t xml:space="preserve"> </w:t>
      </w:r>
      <w:r w:rsidR="00F85EFB" w:rsidRPr="005F1ECA">
        <w:rPr>
          <w:noProof/>
          <w:highlight w:val="yellow"/>
          <w:rPrChange w:id="2873" w:author="Ryan Lemos" w:date="2019-03-02T09:26:00Z">
            <w:rPr>
              <w:noProof/>
            </w:rPr>
          </w:rPrChange>
        </w:rPr>
        <w:t>set. 2018.</w:t>
      </w:r>
    </w:p>
    <w:p w:rsidR="00D339A1" w:rsidDel="00F35D6F" w:rsidRDefault="00D339A1" w:rsidP="000809C2">
      <w:pPr>
        <w:spacing w:line="240" w:lineRule="auto"/>
        <w:ind w:firstLine="0"/>
        <w:jc w:val="left"/>
        <w:rPr>
          <w:del w:id="2874" w:author="Ryan Lemos" w:date="2019-03-02T09:38:00Z"/>
          <w:noProof/>
        </w:rPr>
      </w:pPr>
    </w:p>
    <w:p w:rsidR="00D339A1" w:rsidRPr="00D339A1" w:rsidDel="00F35D6F" w:rsidRDefault="00D339A1" w:rsidP="000809C2">
      <w:pPr>
        <w:spacing w:line="240" w:lineRule="auto"/>
        <w:ind w:firstLine="0"/>
        <w:jc w:val="left"/>
        <w:rPr>
          <w:del w:id="2875" w:author="Ryan Lemos" w:date="2019-03-02T09:38:00Z"/>
          <w:noProof/>
        </w:rPr>
      </w:pPr>
      <w:del w:id="2876"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877" w:author="Ryan Lemos" w:date="2019-03-02T09:31:00Z">
            <w:rPr>
              <w:noProof/>
            </w:rPr>
          </w:rPrChange>
        </w:rPr>
        <w:t xml:space="preserve">CAELUM. </w:t>
      </w:r>
      <w:r w:rsidRPr="00EC584A">
        <w:rPr>
          <w:b/>
          <w:bCs/>
          <w:noProof/>
          <w:highlight w:val="yellow"/>
          <w:rPrChange w:id="2878" w:author="Ryan Lemos" w:date="2019-03-02T09:31:00Z">
            <w:rPr>
              <w:b/>
              <w:bCs/>
              <w:noProof/>
            </w:rPr>
          </w:rPrChange>
        </w:rPr>
        <w:t>Desenvolvimento Web com HTML, CSS e JavaScript</w:t>
      </w:r>
      <w:r w:rsidRPr="00EC584A">
        <w:rPr>
          <w:noProof/>
          <w:highlight w:val="yellow"/>
          <w:rPrChange w:id="2879"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880" w:author="Ryan Lemos" w:date="2019-03-02T09:30:00Z">
            <w:rPr>
              <w:noProof/>
            </w:rPr>
          </w:rPrChange>
        </w:rPr>
        <w:t xml:space="preserve">CAMPOS, A. L. N. </w:t>
      </w:r>
      <w:r w:rsidRPr="00EC584A">
        <w:rPr>
          <w:b/>
          <w:bCs/>
          <w:noProof/>
          <w:highlight w:val="yellow"/>
          <w:rPrChange w:id="2881" w:author="Ryan Lemos" w:date="2019-03-02T09:30:00Z">
            <w:rPr>
              <w:b/>
              <w:bCs/>
              <w:noProof/>
            </w:rPr>
          </w:rPrChange>
        </w:rPr>
        <w:t>Modelagem de Processos com BPMN</w:t>
      </w:r>
      <w:r w:rsidRPr="00EC584A">
        <w:rPr>
          <w:noProof/>
          <w:highlight w:val="yellow"/>
          <w:rPrChange w:id="2882"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883" w:author="Ryan Lemos" w:date="2019-03-02T09:33:00Z">
            <w:rPr>
              <w:noProof/>
            </w:rPr>
          </w:rPrChange>
        </w:rPr>
        <w:t xml:space="preserve">CARVALHO, V. </w:t>
      </w:r>
      <w:r w:rsidRPr="00EC584A">
        <w:rPr>
          <w:b/>
          <w:bCs/>
          <w:noProof/>
          <w:highlight w:val="yellow"/>
          <w:rPrChange w:id="2884" w:author="Ryan Lemos" w:date="2019-03-02T09:33:00Z">
            <w:rPr>
              <w:b/>
              <w:bCs/>
              <w:noProof/>
            </w:rPr>
          </w:rPrChange>
        </w:rPr>
        <w:t>MySQL:</w:t>
      </w:r>
      <w:r w:rsidRPr="00EC584A">
        <w:rPr>
          <w:noProof/>
          <w:highlight w:val="yellow"/>
          <w:rPrChange w:id="2885"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6D241F" w:rsidRDefault="00D339A1" w:rsidP="000809C2">
      <w:pPr>
        <w:spacing w:line="240" w:lineRule="auto"/>
        <w:ind w:firstLine="0"/>
        <w:jc w:val="left"/>
        <w:rPr>
          <w:ins w:id="2886" w:author="Ryan Lemos" w:date="2019-05-02T06:33:00Z"/>
          <w:noProof/>
          <w:rPrChange w:id="2887" w:author="Ryan Lemos" w:date="2019-05-22T10:18:00Z">
            <w:rPr>
              <w:ins w:id="2888" w:author="Ryan Lemos" w:date="2019-05-02T06:33:00Z"/>
              <w:noProof/>
              <w:lang w:val="en-US"/>
            </w:rPr>
          </w:rPrChange>
        </w:rPr>
      </w:pPr>
      <w:r w:rsidRPr="005F1ECA">
        <w:rPr>
          <w:noProof/>
          <w:highlight w:val="yellow"/>
          <w:rPrChange w:id="2889" w:author="Ryan Lemos" w:date="2019-03-02T09:27:00Z">
            <w:rPr>
              <w:noProof/>
            </w:rPr>
          </w:rPrChange>
        </w:rPr>
        <w:t xml:space="preserve">CCAA. </w:t>
      </w:r>
      <w:r w:rsidRPr="005F1ECA">
        <w:rPr>
          <w:b/>
          <w:bCs/>
          <w:noProof/>
          <w:highlight w:val="yellow"/>
          <w:rPrChange w:id="2890" w:author="Ryan Lemos" w:date="2019-03-02T09:27:00Z">
            <w:rPr>
              <w:b/>
              <w:bCs/>
              <w:noProof/>
            </w:rPr>
          </w:rPrChange>
        </w:rPr>
        <w:t>Espaço CCAA Aluno</w:t>
      </w:r>
      <w:r w:rsidR="00E44BB8" w:rsidRPr="005F1ECA">
        <w:rPr>
          <w:noProof/>
          <w:highlight w:val="yellow"/>
          <w:rPrChange w:id="2891" w:author="Ryan Lemos" w:date="2019-03-02T09:27:00Z">
            <w:rPr>
              <w:noProof/>
            </w:rPr>
          </w:rPrChange>
        </w:rPr>
        <w:t>.</w:t>
      </w:r>
      <w:r w:rsidRPr="005F1ECA">
        <w:rPr>
          <w:noProof/>
          <w:highlight w:val="yellow"/>
          <w:rPrChange w:id="2892" w:author="Ryan Lemos" w:date="2019-03-02T09:27:00Z">
            <w:rPr>
              <w:noProof/>
            </w:rPr>
          </w:rPrChange>
        </w:rPr>
        <w:t xml:space="preserve"> sd. Disponível em: &lt;https://www.ccaa.com.br/espacoccaa/conteudos/&gt;. </w:t>
      </w:r>
      <w:r w:rsidRPr="006D241F">
        <w:rPr>
          <w:noProof/>
          <w:highlight w:val="yellow"/>
          <w:rPrChange w:id="2893" w:author="Ryan Lemos" w:date="2019-05-22T10:18:00Z">
            <w:rPr>
              <w:noProof/>
              <w:lang w:val="en-US"/>
            </w:rPr>
          </w:rPrChange>
        </w:rPr>
        <w:t>Acesso em: 23 ago. 2018.</w:t>
      </w:r>
    </w:p>
    <w:p w:rsidR="00C00F6E" w:rsidRPr="006D241F" w:rsidRDefault="00C00F6E" w:rsidP="000809C2">
      <w:pPr>
        <w:spacing w:line="240" w:lineRule="auto"/>
        <w:ind w:firstLine="0"/>
        <w:jc w:val="left"/>
        <w:rPr>
          <w:ins w:id="2894" w:author="Ryan Lemos" w:date="2019-05-02T06:33:00Z"/>
          <w:noProof/>
          <w:rPrChange w:id="2895" w:author="Ryan Lemos" w:date="2019-05-22T10:18:00Z">
            <w:rPr>
              <w:ins w:id="2896" w:author="Ryan Lemos" w:date="2019-05-02T06:33:00Z"/>
              <w:noProof/>
              <w:lang w:val="en-US"/>
            </w:rPr>
          </w:rPrChange>
        </w:rPr>
      </w:pPr>
    </w:p>
    <w:p w:rsidR="00C00F6E" w:rsidRPr="00E95C78" w:rsidRDefault="00C00F6E" w:rsidP="000809C2">
      <w:pPr>
        <w:spacing w:line="240" w:lineRule="auto"/>
        <w:ind w:firstLine="0"/>
        <w:jc w:val="left"/>
        <w:rPr>
          <w:noProof/>
          <w:lang w:val="en-US"/>
        </w:rPr>
      </w:pPr>
      <w:ins w:id="2897" w:author="Ryan Lemos" w:date="2019-05-02T06:33:00Z">
        <w:r w:rsidRPr="006D241F">
          <w:rPr>
            <w:noProof/>
            <w:highlight w:val="yellow"/>
            <w:rPrChange w:id="2898" w:author="Ryan Lemos" w:date="2019-05-22T10:18:00Z">
              <w:rPr>
                <w:noProof/>
                <w:lang w:val="en-US"/>
              </w:rPr>
            </w:rPrChange>
          </w:rPr>
          <w:t xml:space="preserve">CKEDITOR. </w:t>
        </w:r>
      </w:ins>
      <w:ins w:id="2899" w:author="Ryan Lemos" w:date="2019-05-02T06:34:00Z">
        <w:r w:rsidRPr="006D241F">
          <w:rPr>
            <w:b/>
            <w:noProof/>
            <w:highlight w:val="yellow"/>
            <w:rPrChange w:id="2900" w:author="Ryan Lemos" w:date="2019-05-22T10:18:00Z">
              <w:rPr>
                <w:noProof/>
                <w:lang w:val="en-US"/>
              </w:rPr>
            </w:rPrChange>
          </w:rPr>
          <w:t>CKEditor Ecosystem</w:t>
        </w:r>
        <w:r w:rsidRPr="006D241F">
          <w:rPr>
            <w:noProof/>
            <w:highlight w:val="yellow"/>
            <w:rPrChange w:id="2901" w:author="Ryan Lemos" w:date="2019-05-22T10:18:00Z">
              <w:rPr>
                <w:noProof/>
                <w:lang w:val="en-US"/>
              </w:rPr>
            </w:rPrChange>
          </w:rPr>
          <w:t xml:space="preserve">. 2019. Disponível em: &lt;https://ckeditor.com/&gt;. </w:t>
        </w:r>
        <w:r w:rsidRPr="00CF506D">
          <w:rPr>
            <w:noProof/>
            <w:highlight w:val="yellow"/>
            <w:lang w:val="en-US"/>
            <w:rPrChange w:id="2902" w:author="Ryan Lemos" w:date="2019-05-02T06:35:00Z">
              <w:rPr>
                <w:noProof/>
                <w:lang w:val="en-US"/>
              </w:rPr>
            </w:rPrChange>
          </w:rPr>
          <w:t xml:space="preserve">Acesso em: </w:t>
        </w:r>
      </w:ins>
      <w:ins w:id="2903" w:author="Ryan Lemos" w:date="2019-05-02T06:35:00Z">
        <w:r w:rsidR="00CF506D" w:rsidRPr="00CF506D">
          <w:rPr>
            <w:noProof/>
            <w:highlight w:val="yellow"/>
            <w:lang w:val="en-US"/>
            <w:rPrChange w:id="2904" w:author="Ryan Lemos" w:date="2019-05-02T06:35:00Z">
              <w:rPr>
                <w:noProof/>
                <w:lang w:val="en-US"/>
              </w:rPr>
            </w:rPrChange>
          </w:rPr>
          <w:t>02 mai. 2019.</w:t>
        </w:r>
      </w:ins>
    </w:p>
    <w:p w:rsidR="00D339A1" w:rsidRPr="00E95C78" w:rsidRDefault="00D339A1" w:rsidP="000809C2">
      <w:pPr>
        <w:spacing w:line="240" w:lineRule="auto"/>
        <w:ind w:firstLine="0"/>
        <w:jc w:val="left"/>
        <w:rPr>
          <w:noProof/>
          <w:lang w:val="en-US"/>
        </w:rPr>
      </w:pPr>
    </w:p>
    <w:p w:rsidR="00D339A1" w:rsidRPr="006D241F" w:rsidRDefault="00D339A1" w:rsidP="000809C2">
      <w:pPr>
        <w:spacing w:line="240" w:lineRule="auto"/>
        <w:ind w:firstLine="0"/>
        <w:jc w:val="left"/>
        <w:rPr>
          <w:noProof/>
          <w:lang w:val="en-US"/>
          <w:rPrChange w:id="2905" w:author="Ryan Lemos" w:date="2019-05-22T10:18:00Z">
            <w:rPr>
              <w:noProof/>
            </w:rPr>
          </w:rPrChange>
        </w:rPr>
      </w:pPr>
      <w:r w:rsidRPr="00EC584A">
        <w:rPr>
          <w:noProof/>
          <w:highlight w:val="yellow"/>
          <w:lang w:val="en-US"/>
          <w:rPrChange w:id="2906" w:author="Ryan Lemos" w:date="2019-03-02T09:31:00Z">
            <w:rPr>
              <w:noProof/>
              <w:lang w:val="en-US"/>
            </w:rPr>
          </w:rPrChange>
        </w:rPr>
        <w:t xml:space="preserve">CROCKFORD, D. </w:t>
      </w:r>
      <w:r w:rsidRPr="00EC584A">
        <w:rPr>
          <w:b/>
          <w:bCs/>
          <w:noProof/>
          <w:highlight w:val="yellow"/>
          <w:lang w:val="en-US"/>
          <w:rPrChange w:id="2907" w:author="Ryan Lemos" w:date="2019-03-02T09:31:00Z">
            <w:rPr>
              <w:b/>
              <w:bCs/>
              <w:noProof/>
              <w:lang w:val="en-US"/>
            </w:rPr>
          </w:rPrChange>
        </w:rPr>
        <w:t>JavaScript:</w:t>
      </w:r>
      <w:r w:rsidRPr="00EC584A">
        <w:rPr>
          <w:noProof/>
          <w:highlight w:val="yellow"/>
          <w:lang w:val="en-US"/>
          <w:rPrChange w:id="2908" w:author="Ryan Lemos" w:date="2019-03-02T09:31:00Z">
            <w:rPr>
              <w:noProof/>
              <w:lang w:val="en-US"/>
            </w:rPr>
          </w:rPrChange>
        </w:rPr>
        <w:t xml:space="preserve"> The Good Parts. </w:t>
      </w:r>
      <w:r w:rsidRPr="006D241F">
        <w:rPr>
          <w:noProof/>
          <w:highlight w:val="yellow"/>
          <w:lang w:val="en-US"/>
          <w:rPrChange w:id="2909" w:author="Ryan Lemos" w:date="2019-05-22T10:18:00Z">
            <w:rPr>
              <w:noProof/>
            </w:rPr>
          </w:rPrChange>
        </w:rPr>
        <w:t>Sebastopol: O'Reilly, 2008.</w:t>
      </w:r>
      <w:r w:rsidR="000158A8" w:rsidRPr="006D241F">
        <w:rPr>
          <w:noProof/>
          <w:lang w:val="en-US"/>
          <w:rPrChange w:id="2910" w:author="Ryan Lemos" w:date="2019-05-22T10:18:00Z">
            <w:rPr>
              <w:noProof/>
            </w:rPr>
          </w:rPrChange>
        </w:rPr>
        <w:t xml:space="preserve"> </w:t>
      </w:r>
    </w:p>
    <w:p w:rsidR="00D339A1" w:rsidRPr="006D241F" w:rsidRDefault="00D339A1" w:rsidP="000809C2">
      <w:pPr>
        <w:spacing w:line="240" w:lineRule="auto"/>
        <w:ind w:firstLine="0"/>
        <w:jc w:val="left"/>
        <w:rPr>
          <w:noProof/>
          <w:lang w:val="en-US"/>
          <w:rPrChange w:id="2911" w:author="Ryan Lemos" w:date="2019-05-22T10:18:00Z">
            <w:rPr>
              <w:noProof/>
            </w:rPr>
          </w:rPrChange>
        </w:rPr>
      </w:pPr>
    </w:p>
    <w:p w:rsidR="00D339A1" w:rsidRPr="00D339A1" w:rsidRDefault="00D339A1" w:rsidP="000809C2">
      <w:pPr>
        <w:spacing w:line="240" w:lineRule="auto"/>
        <w:ind w:firstLine="0"/>
        <w:jc w:val="left"/>
        <w:rPr>
          <w:noProof/>
        </w:rPr>
      </w:pPr>
      <w:r w:rsidRPr="005F1ECA">
        <w:rPr>
          <w:noProof/>
          <w:highlight w:val="yellow"/>
          <w:rPrChange w:id="2912" w:author="Ryan Lemos" w:date="2019-03-02T09:27:00Z">
            <w:rPr>
              <w:noProof/>
            </w:rPr>
          </w:rPrChange>
        </w:rPr>
        <w:t xml:space="preserve">DIAS, D. D. S.; SILVA, M. F. D. </w:t>
      </w:r>
      <w:r w:rsidRPr="005F1ECA">
        <w:rPr>
          <w:b/>
          <w:bCs/>
          <w:noProof/>
          <w:highlight w:val="yellow"/>
          <w:rPrChange w:id="2913" w:author="Ryan Lemos" w:date="2019-03-02T09:27:00Z">
            <w:rPr>
              <w:b/>
              <w:bCs/>
              <w:noProof/>
            </w:rPr>
          </w:rPrChange>
        </w:rPr>
        <w:t>Como escrever uma monografia:</w:t>
      </w:r>
      <w:r w:rsidRPr="005F1ECA">
        <w:rPr>
          <w:noProof/>
          <w:highlight w:val="yellow"/>
          <w:rPrChange w:id="2914"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915" w:author="Ryan Lemos" w:date="2019-03-02T09:28:00Z">
            <w:rPr>
              <w:noProof/>
            </w:rPr>
          </w:rPrChange>
        </w:rPr>
        <w:t xml:space="preserve">DUOLINGO. </w:t>
      </w:r>
      <w:r w:rsidRPr="005F1ECA">
        <w:rPr>
          <w:b/>
          <w:bCs/>
          <w:noProof/>
          <w:highlight w:val="yellow"/>
          <w:rPrChange w:id="2916" w:author="Ryan Lemos" w:date="2019-03-02T09:28:00Z">
            <w:rPr>
              <w:b/>
              <w:bCs/>
              <w:noProof/>
            </w:rPr>
          </w:rPrChange>
        </w:rPr>
        <w:t>Aprenda idiomas de graça. Para sempre</w:t>
      </w:r>
      <w:r w:rsidRPr="005F1ECA">
        <w:rPr>
          <w:noProof/>
          <w:highlight w:val="yellow"/>
          <w:rPrChange w:id="2917"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918" w:author="Ryan Lemos" w:date="2019-03-02T09:33:00Z">
            <w:rPr>
              <w:noProof/>
            </w:rPr>
          </w:rPrChange>
        </w:rPr>
        <w:t xml:space="preserve">ELMASRI, R.; NAVATHE, S. B. </w:t>
      </w:r>
      <w:r w:rsidRPr="00EC584A">
        <w:rPr>
          <w:b/>
          <w:bCs/>
          <w:noProof/>
          <w:highlight w:val="yellow"/>
          <w:rPrChange w:id="2919" w:author="Ryan Lemos" w:date="2019-03-02T09:33:00Z">
            <w:rPr>
              <w:b/>
              <w:bCs/>
              <w:noProof/>
            </w:rPr>
          </w:rPrChange>
        </w:rPr>
        <w:t>Sistemas de Banco de Dados</w:t>
      </w:r>
      <w:r w:rsidRPr="00EC584A">
        <w:rPr>
          <w:noProof/>
          <w:highlight w:val="yellow"/>
          <w:rPrChange w:id="2920"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921" w:author="Ryan Lemos" w:date="2019-03-02T09:28:00Z">
            <w:rPr>
              <w:noProof/>
            </w:rPr>
          </w:rPrChange>
        </w:rPr>
        <w:t xml:space="preserve">FERREIRA, A. B. D. H. </w:t>
      </w:r>
      <w:r w:rsidRPr="005F1ECA">
        <w:rPr>
          <w:b/>
          <w:bCs/>
          <w:noProof/>
          <w:highlight w:val="yellow"/>
          <w:rPrChange w:id="2922" w:author="Ryan Lemos" w:date="2019-03-02T09:28:00Z">
            <w:rPr>
              <w:b/>
              <w:bCs/>
              <w:noProof/>
            </w:rPr>
          </w:rPrChange>
        </w:rPr>
        <w:t>Mini Aurélio Século XXI:</w:t>
      </w:r>
      <w:r w:rsidRPr="005F1ECA">
        <w:rPr>
          <w:noProof/>
          <w:highlight w:val="yellow"/>
          <w:rPrChange w:id="2923" w:author="Ryan Lemos" w:date="2019-03-02T09:28:00Z">
            <w:rPr>
              <w:noProof/>
            </w:rPr>
          </w:rPrChange>
        </w:rPr>
        <w:t xml:space="preserve"> O minidicionário da língua portuguesa. 5. ed. Rio de Janeiro: Nova Fronteira S.A, 2001.</w:t>
      </w:r>
    </w:p>
    <w:p w:rsidR="00D339A1" w:rsidDel="00F35D6F" w:rsidRDefault="00D339A1" w:rsidP="000809C2">
      <w:pPr>
        <w:spacing w:line="240" w:lineRule="auto"/>
        <w:ind w:firstLine="0"/>
        <w:jc w:val="left"/>
        <w:rPr>
          <w:del w:id="2924" w:author="Ryan Lemos" w:date="2019-03-02T09:37:00Z"/>
          <w:noProof/>
        </w:rPr>
      </w:pPr>
    </w:p>
    <w:p w:rsidR="00D339A1" w:rsidRPr="00D339A1" w:rsidDel="00F35D6F" w:rsidRDefault="00D339A1" w:rsidP="000809C2">
      <w:pPr>
        <w:spacing w:line="240" w:lineRule="auto"/>
        <w:ind w:firstLine="0"/>
        <w:jc w:val="left"/>
        <w:rPr>
          <w:del w:id="2925" w:author="Ryan Lemos" w:date="2019-03-02T09:37:00Z"/>
          <w:noProof/>
        </w:rPr>
      </w:pPr>
      <w:del w:id="2926"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ins w:id="2927" w:author="Ryan Lemos" w:date="2019-04-29T11:13:00Z"/>
          <w:noProof/>
        </w:rPr>
      </w:pPr>
      <w:r w:rsidRPr="00EC584A">
        <w:rPr>
          <w:noProof/>
          <w:highlight w:val="yellow"/>
          <w:rPrChange w:id="2928" w:author="Ryan Lemos" w:date="2019-03-02T09:32:00Z">
            <w:rPr>
              <w:noProof/>
            </w:rPr>
          </w:rPrChange>
        </w:rPr>
        <w:lastRenderedPageBreak/>
        <w:t xml:space="preserve">GOOGLE. </w:t>
      </w:r>
      <w:r w:rsidR="00BF38D5" w:rsidRPr="00EC584A">
        <w:rPr>
          <w:b/>
          <w:bCs/>
          <w:noProof/>
          <w:highlight w:val="yellow"/>
          <w:rPrChange w:id="2929" w:author="Ryan Lemos" w:date="2019-03-02T09:32:00Z">
            <w:rPr>
              <w:b/>
              <w:bCs/>
              <w:noProof/>
            </w:rPr>
          </w:rPrChange>
        </w:rPr>
        <w:t>Angular</w:t>
      </w:r>
      <w:ins w:id="2930" w:author="Ryan Lemos" w:date="2019-05-02T06:26:00Z">
        <w:r w:rsidR="001B55B1">
          <w:rPr>
            <w:noProof/>
            <w:highlight w:val="yellow"/>
          </w:rPr>
          <w:t>.</w:t>
        </w:r>
      </w:ins>
      <w:del w:id="2931" w:author="Ryan Lemos" w:date="2019-05-02T06:26:00Z">
        <w:r w:rsidRPr="00EC584A" w:rsidDel="001B55B1">
          <w:rPr>
            <w:noProof/>
            <w:highlight w:val="yellow"/>
            <w:rPrChange w:id="2932" w:author="Ryan Lemos" w:date="2019-03-02T09:32:00Z">
              <w:rPr>
                <w:noProof/>
              </w:rPr>
            </w:rPrChange>
          </w:rPr>
          <w:delText>,</w:delText>
        </w:r>
      </w:del>
      <w:r w:rsidRPr="00EC584A">
        <w:rPr>
          <w:noProof/>
          <w:highlight w:val="yellow"/>
          <w:rPrChange w:id="2933" w:author="Ryan Lemos" w:date="2019-03-02T09:32:00Z">
            <w:rPr>
              <w:noProof/>
            </w:rPr>
          </w:rPrChange>
        </w:rPr>
        <w:t xml:space="preserve"> 201</w:t>
      </w:r>
      <w:r w:rsidR="00BF38D5" w:rsidRPr="00EC584A">
        <w:rPr>
          <w:noProof/>
          <w:highlight w:val="yellow"/>
          <w:rPrChange w:id="2934" w:author="Ryan Lemos" w:date="2019-03-02T09:32:00Z">
            <w:rPr>
              <w:noProof/>
            </w:rPr>
          </w:rPrChange>
        </w:rPr>
        <w:t>9</w:t>
      </w:r>
      <w:ins w:id="2935" w:author="Ryan Lemos" w:date="2019-04-29T11:14:00Z">
        <w:r w:rsidR="006C52DB">
          <w:rPr>
            <w:noProof/>
            <w:highlight w:val="yellow"/>
          </w:rPr>
          <w:t>a</w:t>
        </w:r>
      </w:ins>
      <w:r w:rsidRPr="00EC584A">
        <w:rPr>
          <w:noProof/>
          <w:highlight w:val="yellow"/>
          <w:rPrChange w:id="2936" w:author="Ryan Lemos" w:date="2019-03-02T09:32:00Z">
            <w:rPr>
              <w:noProof/>
            </w:rPr>
          </w:rPrChange>
        </w:rPr>
        <w:t>. Disponível em: &lt;</w:t>
      </w:r>
      <w:r w:rsidR="00BF38D5" w:rsidRPr="00EC584A">
        <w:rPr>
          <w:noProof/>
          <w:highlight w:val="yellow"/>
          <w:rPrChange w:id="2937" w:author="Ryan Lemos" w:date="2019-03-02T09:32:00Z">
            <w:rPr>
              <w:noProof/>
            </w:rPr>
          </w:rPrChange>
        </w:rPr>
        <w:t>https://angular.io/</w:t>
      </w:r>
      <w:r w:rsidRPr="00EC584A">
        <w:rPr>
          <w:noProof/>
          <w:highlight w:val="yellow"/>
          <w:rPrChange w:id="2938" w:author="Ryan Lemos" w:date="2019-03-02T09:32:00Z">
            <w:rPr>
              <w:noProof/>
            </w:rPr>
          </w:rPrChange>
        </w:rPr>
        <w:t xml:space="preserve">&gt;. Acesso em: </w:t>
      </w:r>
      <w:r w:rsidR="00275E78" w:rsidRPr="00EC584A">
        <w:rPr>
          <w:noProof/>
          <w:highlight w:val="yellow"/>
          <w:rPrChange w:id="2939" w:author="Ryan Lemos" w:date="2019-03-02T09:32:00Z">
            <w:rPr>
              <w:noProof/>
            </w:rPr>
          </w:rPrChange>
        </w:rPr>
        <w:t>08</w:t>
      </w:r>
      <w:r w:rsidRPr="00EC584A">
        <w:rPr>
          <w:noProof/>
          <w:highlight w:val="yellow"/>
          <w:rPrChange w:id="2940" w:author="Ryan Lemos" w:date="2019-03-02T09:32:00Z">
            <w:rPr>
              <w:noProof/>
            </w:rPr>
          </w:rPrChange>
        </w:rPr>
        <w:t xml:space="preserve"> </w:t>
      </w:r>
      <w:r w:rsidR="00275E78" w:rsidRPr="00EC584A">
        <w:rPr>
          <w:noProof/>
          <w:highlight w:val="yellow"/>
          <w:rPrChange w:id="2941" w:author="Ryan Lemos" w:date="2019-03-02T09:32:00Z">
            <w:rPr>
              <w:noProof/>
            </w:rPr>
          </w:rPrChange>
        </w:rPr>
        <w:t>fev</w:t>
      </w:r>
      <w:r w:rsidRPr="00EC584A">
        <w:rPr>
          <w:noProof/>
          <w:highlight w:val="yellow"/>
          <w:rPrChange w:id="2942" w:author="Ryan Lemos" w:date="2019-03-02T09:32:00Z">
            <w:rPr>
              <w:noProof/>
            </w:rPr>
          </w:rPrChange>
        </w:rPr>
        <w:t>. 201</w:t>
      </w:r>
      <w:r w:rsidR="00275E78" w:rsidRPr="00EC584A">
        <w:rPr>
          <w:noProof/>
          <w:highlight w:val="yellow"/>
          <w:rPrChange w:id="2943" w:author="Ryan Lemos" w:date="2019-03-02T09:32:00Z">
            <w:rPr>
              <w:noProof/>
            </w:rPr>
          </w:rPrChange>
        </w:rPr>
        <w:t>9</w:t>
      </w:r>
      <w:r w:rsidRPr="00EC584A">
        <w:rPr>
          <w:noProof/>
          <w:highlight w:val="yellow"/>
          <w:rPrChange w:id="2944" w:author="Ryan Lemos" w:date="2019-03-02T09:32:00Z">
            <w:rPr>
              <w:noProof/>
            </w:rPr>
          </w:rPrChange>
        </w:rPr>
        <w:t>.</w:t>
      </w:r>
    </w:p>
    <w:p w:rsidR="006C52DB" w:rsidRDefault="006C52DB" w:rsidP="000809C2">
      <w:pPr>
        <w:spacing w:line="240" w:lineRule="auto"/>
        <w:ind w:firstLine="0"/>
        <w:jc w:val="left"/>
        <w:rPr>
          <w:ins w:id="2945" w:author="Ryan Lemos" w:date="2019-04-29T11:13:00Z"/>
          <w:noProof/>
        </w:rPr>
      </w:pPr>
    </w:p>
    <w:p w:rsidR="006C52DB" w:rsidRDefault="006C52DB" w:rsidP="000809C2">
      <w:pPr>
        <w:spacing w:line="240" w:lineRule="auto"/>
        <w:ind w:firstLine="0"/>
        <w:jc w:val="left"/>
        <w:rPr>
          <w:noProof/>
        </w:rPr>
      </w:pPr>
      <w:ins w:id="2946" w:author="Ryan Lemos" w:date="2019-04-29T11:13:00Z">
        <w:r w:rsidRPr="006C52DB">
          <w:rPr>
            <w:noProof/>
            <w:highlight w:val="yellow"/>
            <w:rPrChange w:id="2947" w:author="Ryan Lemos" w:date="2019-04-29T11:15:00Z">
              <w:rPr>
                <w:noProof/>
              </w:rPr>
            </w:rPrChange>
          </w:rPr>
          <w:t xml:space="preserve">GOOGLE. </w:t>
        </w:r>
        <w:r w:rsidRPr="001B55B1">
          <w:rPr>
            <w:b/>
            <w:noProof/>
            <w:highlight w:val="yellow"/>
            <w:rPrChange w:id="2948" w:author="Ryan Lemos" w:date="2019-05-02T06:25:00Z">
              <w:rPr>
                <w:noProof/>
              </w:rPr>
            </w:rPrChange>
          </w:rPr>
          <w:t>Introduction</w:t>
        </w:r>
      </w:ins>
      <w:ins w:id="2949" w:author="Ryan Lemos" w:date="2019-05-02T06:26:00Z">
        <w:r w:rsidR="001B55B1">
          <w:rPr>
            <w:noProof/>
            <w:highlight w:val="yellow"/>
          </w:rPr>
          <w:t>.</w:t>
        </w:r>
      </w:ins>
      <w:ins w:id="2950" w:author="Ryan Lemos" w:date="2019-04-29T11:13:00Z">
        <w:r w:rsidRPr="006C52DB">
          <w:rPr>
            <w:noProof/>
            <w:highlight w:val="yellow"/>
            <w:rPrChange w:id="2951" w:author="Ryan Lemos" w:date="2019-04-29T11:15:00Z">
              <w:rPr>
                <w:noProof/>
              </w:rPr>
            </w:rPrChange>
          </w:rPr>
          <w:t xml:space="preserve"> 2019b</w:t>
        </w:r>
      </w:ins>
      <w:ins w:id="2952" w:author="Ryan Lemos" w:date="2019-04-29T11:14:00Z">
        <w:r w:rsidRPr="006C52DB">
          <w:rPr>
            <w:noProof/>
            <w:highlight w:val="yellow"/>
            <w:rPrChange w:id="2953" w:author="Ryan Lemos" w:date="2019-04-29T11:15:00Z">
              <w:rPr>
                <w:noProof/>
              </w:rPr>
            </w:rPrChange>
          </w:rPr>
          <w:t>. Disponível em: &lt;https://material.io/design/introduction/#principles&gt;. Acesso em: 29 abr. 2019.</w:t>
        </w:r>
      </w:ins>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2954" w:author="Ryan Lemos" w:date="2019-03-02T09:32:00Z">
            <w:rPr>
              <w:noProof/>
            </w:rPr>
          </w:rPrChange>
        </w:rPr>
        <w:t xml:space="preserve">GUEDES, T. </w:t>
      </w:r>
      <w:r w:rsidRPr="00EC584A">
        <w:rPr>
          <w:b/>
          <w:noProof/>
          <w:highlight w:val="yellow"/>
          <w:rPrChange w:id="2955" w:author="Ryan Lemos" w:date="2019-03-02T09:32:00Z">
            <w:rPr>
              <w:b/>
              <w:noProof/>
            </w:rPr>
          </w:rPrChange>
        </w:rPr>
        <w:t xml:space="preserve">Crie aplicações com </w:t>
      </w:r>
      <w:r w:rsidR="00C05B5C" w:rsidRPr="00EC584A">
        <w:rPr>
          <w:b/>
          <w:noProof/>
          <w:highlight w:val="yellow"/>
          <w:rPrChange w:id="2956" w:author="Ryan Lemos" w:date="2019-03-02T09:32:00Z">
            <w:rPr>
              <w:b/>
              <w:noProof/>
            </w:rPr>
          </w:rPrChange>
        </w:rPr>
        <w:t>Angular</w:t>
      </w:r>
      <w:r w:rsidRPr="00EC584A">
        <w:rPr>
          <w:noProof/>
          <w:highlight w:val="yellow"/>
          <w:rPrChange w:id="2957"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2958" w:author="Ryan Lemos" w:date="2019-03-02T09:28:00Z">
            <w:rPr>
              <w:noProof/>
            </w:rPr>
          </w:rPrChange>
        </w:rPr>
        <w:t xml:space="preserve">HINZ, M. A. M. </w:t>
      </w:r>
      <w:r w:rsidRPr="005F1ECA">
        <w:rPr>
          <w:b/>
          <w:noProof/>
          <w:highlight w:val="yellow"/>
          <w:rPrChange w:id="2959" w:author="Ryan Lemos" w:date="2019-03-02T09:28:00Z">
            <w:rPr>
              <w:b/>
              <w:noProof/>
            </w:rPr>
          </w:rPrChange>
        </w:rPr>
        <w:t>Um estudo descritivo de novos algoritmos de criptografia.</w:t>
      </w:r>
      <w:r w:rsidRPr="005F1ECA">
        <w:rPr>
          <w:noProof/>
          <w:highlight w:val="yellow"/>
          <w:rPrChange w:id="2960" w:author="Ryan Lemos" w:date="2019-03-02T09:28:00Z">
            <w:rPr>
              <w:noProof/>
            </w:rPr>
          </w:rPrChange>
        </w:rPr>
        <w:t xml:space="preserve"> 2000. 58f. Monografia (Bacharel em Informática) - Universidade Federal de Pelotas, Pelotas, 2000. </w:t>
      </w:r>
      <w:r w:rsidR="001D561A" w:rsidRPr="005F1ECA">
        <w:rPr>
          <w:noProof/>
          <w:highlight w:val="yellow"/>
          <w:rPrChange w:id="2961" w:author="Ryan Lemos" w:date="2019-03-02T09:28:00Z">
            <w:rPr>
              <w:noProof/>
            </w:rPr>
          </w:rPrChange>
        </w:rPr>
        <w:t>Disponível em: &lt;</w:t>
      </w:r>
      <w:r w:rsidR="00E95C78" w:rsidRPr="005F1ECA">
        <w:rPr>
          <w:highlight w:val="yellow"/>
          <w:rPrChange w:id="2962" w:author="Ryan Lemos" w:date="2019-03-02T09:28:00Z">
            <w:rPr/>
          </w:rPrChange>
        </w:rPr>
        <w:t xml:space="preserve"> </w:t>
      </w:r>
      <w:r w:rsidR="00E95C78" w:rsidRPr="005F1ECA">
        <w:rPr>
          <w:noProof/>
          <w:highlight w:val="yellow"/>
          <w:rPrChange w:id="2963" w:author="Ryan Lemos" w:date="2019-03-02T09:28:00Z">
            <w:rPr>
              <w:noProof/>
            </w:rPr>
          </w:rPrChange>
        </w:rPr>
        <w:t xml:space="preserve">http://www.jabour.com.br/ufjf/apa/Mono-MarcoAntonio.pdf </w:t>
      </w:r>
      <w:r w:rsidR="001D561A" w:rsidRPr="005F1ECA">
        <w:rPr>
          <w:noProof/>
          <w:highlight w:val="yellow"/>
          <w:rPrChange w:id="2964" w:author="Ryan Lemos" w:date="2019-03-02T09:28:00Z">
            <w:rPr>
              <w:noProof/>
            </w:rPr>
          </w:rPrChange>
        </w:rPr>
        <w:t>&gt;. Acesso em:</w:t>
      </w:r>
      <w:r w:rsidR="00E95C78" w:rsidRPr="005F1ECA">
        <w:rPr>
          <w:noProof/>
          <w:highlight w:val="yellow"/>
          <w:rPrChange w:id="2965"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966" w:author="Ryan Lemos" w:date="2019-03-02T09:28:00Z">
            <w:rPr>
              <w:noProof/>
            </w:rPr>
          </w:rPrChange>
        </w:rPr>
        <w:t xml:space="preserve">HIRAMA, K. </w:t>
      </w:r>
      <w:r w:rsidRPr="005F1ECA">
        <w:rPr>
          <w:b/>
          <w:bCs/>
          <w:noProof/>
          <w:highlight w:val="yellow"/>
          <w:rPrChange w:id="2967" w:author="Ryan Lemos" w:date="2019-03-02T09:28:00Z">
            <w:rPr>
              <w:b/>
              <w:bCs/>
              <w:noProof/>
            </w:rPr>
          </w:rPrChange>
        </w:rPr>
        <w:t>Engenharia de Software:</w:t>
      </w:r>
      <w:r w:rsidRPr="005F1ECA">
        <w:rPr>
          <w:noProof/>
          <w:highlight w:val="yellow"/>
          <w:rPrChange w:id="2968" w:author="Ryan Lemos" w:date="2019-03-02T09:28:00Z">
            <w:rPr>
              <w:noProof/>
            </w:rPr>
          </w:rPrChange>
        </w:rPr>
        <w:t xml:space="preserve"> Qualidade e Produtividade com Tecnologia. </w:t>
      </w:r>
      <w:r w:rsidRPr="005F1ECA">
        <w:rPr>
          <w:noProof/>
          <w:highlight w:val="yellow"/>
          <w:lang w:val="en-US"/>
          <w:rPrChange w:id="2969"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970" w:author="Ryan Lemos" w:date="2019-03-02T09:30:00Z">
            <w:rPr>
              <w:noProof/>
              <w:lang w:val="en-US"/>
            </w:rPr>
          </w:rPrChange>
        </w:rPr>
        <w:t xml:space="preserve">INSTITUTE OF ELETRICAL AND ELETRONICS ENGINEERS. </w:t>
      </w:r>
      <w:r w:rsidRPr="00EC584A">
        <w:rPr>
          <w:b/>
          <w:bCs/>
          <w:noProof/>
          <w:highlight w:val="yellow"/>
          <w:lang w:val="en-US"/>
          <w:rPrChange w:id="2971" w:author="Ryan Lemos" w:date="2019-03-02T09:30:00Z">
            <w:rPr>
              <w:b/>
              <w:bCs/>
              <w:noProof/>
              <w:lang w:val="en-US"/>
            </w:rPr>
          </w:rPrChange>
        </w:rPr>
        <w:t>IEE</w:t>
      </w:r>
      <w:r w:rsidR="00E95C78" w:rsidRPr="00EC584A">
        <w:rPr>
          <w:b/>
          <w:bCs/>
          <w:noProof/>
          <w:highlight w:val="yellow"/>
          <w:lang w:val="en-US"/>
          <w:rPrChange w:id="2972" w:author="Ryan Lemos" w:date="2019-03-02T09:30:00Z">
            <w:rPr>
              <w:b/>
              <w:bCs/>
              <w:noProof/>
              <w:lang w:val="en-US"/>
            </w:rPr>
          </w:rPrChange>
        </w:rPr>
        <w:t>E</w:t>
      </w:r>
      <w:r w:rsidRPr="00EC584A">
        <w:rPr>
          <w:b/>
          <w:bCs/>
          <w:noProof/>
          <w:highlight w:val="yellow"/>
          <w:lang w:val="en-US"/>
          <w:rPrChange w:id="2973" w:author="Ryan Lemos" w:date="2019-03-02T09:30:00Z">
            <w:rPr>
              <w:b/>
              <w:bCs/>
              <w:noProof/>
              <w:lang w:val="en-US"/>
            </w:rPr>
          </w:rPrChange>
        </w:rPr>
        <w:t xml:space="preserve"> Std 610.12-1990:</w:t>
      </w:r>
      <w:r w:rsidRPr="00EC584A">
        <w:rPr>
          <w:noProof/>
          <w:highlight w:val="yellow"/>
          <w:lang w:val="en-US"/>
          <w:rPrChange w:id="2974" w:author="Ryan Lemos" w:date="2019-03-02T09:30:00Z">
            <w:rPr>
              <w:noProof/>
              <w:lang w:val="en-US"/>
            </w:rPr>
          </w:rPrChange>
        </w:rPr>
        <w:t xml:space="preserve"> IEEE Standard Glossary of Software Engineering Terminology. </w:t>
      </w:r>
      <w:r w:rsidRPr="006D241F">
        <w:rPr>
          <w:noProof/>
          <w:highlight w:val="yellow"/>
          <w:rPrChange w:id="2975" w:author="Ryan Lemos" w:date="2019-05-22T10:18:00Z">
            <w:rPr>
              <w:noProof/>
              <w:lang w:val="en-US"/>
            </w:rPr>
          </w:rPrChange>
        </w:rPr>
        <w:t>New York: [s.n.], 1990. 84 p.</w:t>
      </w:r>
      <w:r w:rsidR="001D561A" w:rsidRPr="006D241F">
        <w:rPr>
          <w:noProof/>
          <w:highlight w:val="yellow"/>
          <w:rPrChange w:id="2976" w:author="Ryan Lemos" w:date="2019-05-22T10:18:00Z">
            <w:rPr>
              <w:noProof/>
              <w:lang w:val="en-US"/>
            </w:rPr>
          </w:rPrChange>
        </w:rPr>
        <w:t xml:space="preserve"> </w:t>
      </w:r>
      <w:r w:rsidR="001D561A" w:rsidRPr="00EC584A">
        <w:rPr>
          <w:noProof/>
          <w:highlight w:val="yellow"/>
          <w:rPrChange w:id="2977" w:author="Ryan Lemos" w:date="2019-03-02T09:30:00Z">
            <w:rPr>
              <w:noProof/>
            </w:rPr>
          </w:rPrChange>
        </w:rPr>
        <w:t>Disponível em: &lt;</w:t>
      </w:r>
      <w:r w:rsidR="00E95C78" w:rsidRPr="00EC584A">
        <w:rPr>
          <w:highlight w:val="yellow"/>
          <w:rPrChange w:id="2978" w:author="Ryan Lemos" w:date="2019-03-02T09:30:00Z">
            <w:rPr/>
          </w:rPrChange>
        </w:rPr>
        <w:t xml:space="preserve"> </w:t>
      </w:r>
      <w:r w:rsidR="009D2A48" w:rsidRPr="00EC584A">
        <w:rPr>
          <w:highlight w:val="yellow"/>
          <w:rPrChange w:id="2979" w:author="Ryan Lemos" w:date="2019-03-02T09:30:00Z">
            <w:rPr/>
          </w:rPrChange>
        </w:rPr>
        <w:t>http://www.mit.jyu.fi/ope/kurssit/TIES462/Materiaalit/IEEE_SoftwareEngGlossary.pdf</w:t>
      </w:r>
      <w:r w:rsidR="001D561A" w:rsidRPr="00EC584A">
        <w:rPr>
          <w:noProof/>
          <w:highlight w:val="yellow"/>
          <w:rPrChange w:id="2980" w:author="Ryan Lemos" w:date="2019-03-02T09:30:00Z">
            <w:rPr>
              <w:noProof/>
            </w:rPr>
          </w:rPrChange>
        </w:rPr>
        <w:t>&gt;. Acesso em:</w:t>
      </w:r>
      <w:r w:rsidR="00E95C78" w:rsidRPr="00EC584A">
        <w:rPr>
          <w:noProof/>
          <w:highlight w:val="yellow"/>
          <w:rPrChange w:id="2981" w:author="Ryan Lemos" w:date="2019-03-02T09:30:00Z">
            <w:rPr>
              <w:noProof/>
            </w:rPr>
          </w:rPrChange>
        </w:rPr>
        <w:t xml:space="preserve"> 9 set. 2018.</w:t>
      </w:r>
    </w:p>
    <w:p w:rsidR="00D339A1" w:rsidRPr="006D241F" w:rsidRDefault="00D339A1" w:rsidP="000809C2">
      <w:pPr>
        <w:spacing w:line="240" w:lineRule="auto"/>
        <w:ind w:firstLine="0"/>
        <w:jc w:val="left"/>
        <w:rPr>
          <w:noProof/>
          <w:rPrChange w:id="2982" w:author="Ryan Lemos" w:date="2019-05-22T10:18:00Z">
            <w:rPr>
              <w:noProof/>
              <w:lang w:val="en-US"/>
            </w:rPr>
          </w:rPrChange>
        </w:rPr>
      </w:pPr>
    </w:p>
    <w:p w:rsidR="00D339A1" w:rsidRPr="006D241F" w:rsidRDefault="00D339A1" w:rsidP="000809C2">
      <w:pPr>
        <w:spacing w:line="240" w:lineRule="auto"/>
        <w:ind w:firstLine="0"/>
        <w:jc w:val="left"/>
        <w:rPr>
          <w:noProof/>
          <w:rPrChange w:id="2983" w:author="Ryan Lemos" w:date="2019-05-22T10:18:00Z">
            <w:rPr>
              <w:noProof/>
              <w:lang w:val="en-US"/>
            </w:rPr>
          </w:rPrChange>
        </w:rPr>
      </w:pPr>
      <w:r w:rsidRPr="006D241F">
        <w:rPr>
          <w:noProof/>
          <w:highlight w:val="yellow"/>
          <w:rPrChange w:id="2984" w:author="Ryan Lemos" w:date="2019-05-22T10:18:00Z">
            <w:rPr>
              <w:noProof/>
              <w:lang w:val="en-US"/>
            </w:rPr>
          </w:rPrChange>
        </w:rPr>
        <w:t xml:space="preserve">LOCKHART, J. </w:t>
      </w:r>
      <w:r w:rsidRPr="006D241F">
        <w:rPr>
          <w:b/>
          <w:bCs/>
          <w:noProof/>
          <w:highlight w:val="yellow"/>
          <w:rPrChange w:id="2985" w:author="Ryan Lemos" w:date="2019-05-22T10:18:00Z">
            <w:rPr>
              <w:b/>
              <w:bCs/>
              <w:noProof/>
              <w:lang w:val="en-US"/>
            </w:rPr>
          </w:rPrChange>
        </w:rPr>
        <w:t>PHP Moderno</w:t>
      </w:r>
      <w:r w:rsidRPr="006D241F">
        <w:rPr>
          <w:noProof/>
          <w:highlight w:val="yellow"/>
          <w:rPrChange w:id="2986" w:author="Ryan Lemos" w:date="2019-05-22T10:18:00Z">
            <w:rPr>
              <w:noProof/>
              <w:lang w:val="en-US"/>
            </w:rPr>
          </w:rPrChange>
        </w:rPr>
        <w:t>. São Paulo: Novatec, 2015.</w:t>
      </w:r>
      <w:r w:rsidR="007742D4" w:rsidRPr="006D241F">
        <w:rPr>
          <w:noProof/>
          <w:rPrChange w:id="2987" w:author="Ryan Lemos" w:date="2019-05-22T10:18:00Z">
            <w:rPr>
              <w:noProof/>
              <w:lang w:val="en-US"/>
            </w:rPr>
          </w:rPrChange>
        </w:rPr>
        <w:t xml:space="preserve"> </w:t>
      </w:r>
    </w:p>
    <w:p w:rsidR="00D339A1" w:rsidRPr="006D241F" w:rsidDel="00F35D6F" w:rsidRDefault="00D339A1" w:rsidP="000809C2">
      <w:pPr>
        <w:spacing w:line="240" w:lineRule="auto"/>
        <w:ind w:firstLine="0"/>
        <w:jc w:val="left"/>
        <w:rPr>
          <w:del w:id="2988" w:author="Ryan Lemos" w:date="2019-03-02T09:36:00Z"/>
          <w:noProof/>
          <w:rPrChange w:id="2989" w:author="Ryan Lemos" w:date="2019-05-22T10:18:00Z">
            <w:rPr>
              <w:del w:id="2990" w:author="Ryan Lemos" w:date="2019-03-02T09:36:00Z"/>
              <w:noProof/>
              <w:lang w:val="en-US"/>
            </w:rPr>
          </w:rPrChange>
        </w:rPr>
      </w:pPr>
    </w:p>
    <w:p w:rsidR="00F97B7F" w:rsidRPr="006D241F" w:rsidRDefault="00D339A1" w:rsidP="000809C2">
      <w:pPr>
        <w:spacing w:line="240" w:lineRule="auto"/>
        <w:ind w:firstLine="0"/>
        <w:jc w:val="left"/>
        <w:rPr>
          <w:ins w:id="2991" w:author="Ryan Lemos" w:date="2019-02-20T08:43:00Z"/>
          <w:noProof/>
          <w:rPrChange w:id="2992" w:author="Ryan Lemos" w:date="2019-05-22T10:18:00Z">
            <w:rPr>
              <w:ins w:id="2993" w:author="Ryan Lemos" w:date="2019-02-20T08:43:00Z"/>
              <w:noProof/>
              <w:lang w:val="en-US"/>
            </w:rPr>
          </w:rPrChange>
        </w:rPr>
      </w:pPr>
      <w:del w:id="2994"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2995" w:author="Ryan Lemos" w:date="2019-05-22T10:18:00Z">
              <w:rPr>
                <w:noProof/>
                <w:lang w:val="en-US"/>
              </w:rPr>
            </w:rPrChange>
          </w:rPr>
          <w:delText>5. ed. São Paulo: Atlas, 2003.</w:delText>
        </w:r>
      </w:del>
    </w:p>
    <w:p w:rsidR="00F97B7F" w:rsidRDefault="00F97B7F" w:rsidP="000809C2">
      <w:pPr>
        <w:spacing w:line="240" w:lineRule="auto"/>
        <w:ind w:firstLine="0"/>
        <w:jc w:val="left"/>
        <w:rPr>
          <w:ins w:id="2996" w:author="Ryan Lemos" w:date="2019-05-02T06:21:00Z"/>
          <w:noProof/>
        </w:rPr>
      </w:pPr>
      <w:ins w:id="2997" w:author="Ryan Lemos" w:date="2019-02-20T08:43:00Z">
        <w:r w:rsidRPr="00EC584A">
          <w:rPr>
            <w:noProof/>
            <w:highlight w:val="yellow"/>
            <w:lang w:val="en-US"/>
            <w:rPrChange w:id="2998" w:author="Ryan Lemos" w:date="2019-03-02T09:31:00Z">
              <w:rPr>
                <w:noProof/>
                <w:lang w:val="en-US"/>
              </w:rPr>
            </w:rPrChange>
          </w:rPr>
          <w:t xml:space="preserve">MASSÉ, M. </w:t>
        </w:r>
        <w:r w:rsidRPr="00EC584A">
          <w:rPr>
            <w:b/>
            <w:noProof/>
            <w:highlight w:val="yellow"/>
            <w:lang w:val="en-US"/>
            <w:rPrChange w:id="2999" w:author="Ryan Lemos" w:date="2019-03-02T09:31:00Z">
              <w:rPr>
                <w:noProof/>
                <w:lang w:val="en-US"/>
              </w:rPr>
            </w:rPrChange>
          </w:rPr>
          <w:t>RES</w:t>
        </w:r>
      </w:ins>
      <w:ins w:id="3000" w:author="Ryan Lemos" w:date="2019-02-20T08:44:00Z">
        <w:r w:rsidRPr="00EC584A">
          <w:rPr>
            <w:b/>
            <w:noProof/>
            <w:highlight w:val="yellow"/>
            <w:lang w:val="en-US"/>
            <w:rPrChange w:id="3001" w:author="Ryan Lemos" w:date="2019-03-02T09:31:00Z">
              <w:rPr>
                <w:noProof/>
                <w:lang w:val="en-US"/>
              </w:rPr>
            </w:rPrChange>
          </w:rPr>
          <w:t>T API</w:t>
        </w:r>
        <w:r w:rsidRPr="00EC584A">
          <w:rPr>
            <w:b/>
            <w:noProof/>
            <w:highlight w:val="yellow"/>
            <w:lang w:val="en-US"/>
            <w:rPrChange w:id="3002" w:author="Ryan Lemos" w:date="2019-03-02T09:31:00Z">
              <w:rPr>
                <w:b/>
                <w:noProof/>
                <w:lang w:val="en-US"/>
              </w:rPr>
            </w:rPrChange>
          </w:rPr>
          <w:t xml:space="preserve">: </w:t>
        </w:r>
        <w:r w:rsidRPr="00EC584A">
          <w:rPr>
            <w:noProof/>
            <w:highlight w:val="yellow"/>
            <w:lang w:val="en-US"/>
            <w:rPrChange w:id="3003" w:author="Ryan Lemos" w:date="2019-03-02T09:31:00Z">
              <w:rPr>
                <w:noProof/>
                <w:lang w:val="en-US"/>
              </w:rPr>
            </w:rPrChange>
          </w:rPr>
          <w:t>Design RuleBook.</w:t>
        </w:r>
      </w:ins>
      <w:ins w:id="3004" w:author="Ryan Lemos" w:date="2019-02-20T08:45:00Z">
        <w:r w:rsidRPr="00EC584A">
          <w:rPr>
            <w:noProof/>
            <w:highlight w:val="yellow"/>
            <w:lang w:val="en-US"/>
            <w:rPrChange w:id="3005" w:author="Ryan Lemos" w:date="2019-03-02T09:31:00Z">
              <w:rPr>
                <w:noProof/>
                <w:lang w:val="en-US"/>
              </w:rPr>
            </w:rPrChange>
          </w:rPr>
          <w:t xml:space="preserve"> </w:t>
        </w:r>
        <w:r w:rsidRPr="006D241F">
          <w:rPr>
            <w:noProof/>
            <w:highlight w:val="yellow"/>
            <w:rPrChange w:id="3006" w:author="Ryan Lemos" w:date="2019-05-22T10:18:00Z">
              <w:rPr>
                <w:noProof/>
                <w:lang w:val="en-US"/>
              </w:rPr>
            </w:rPrChange>
          </w:rPr>
          <w:t>Sebastopol:</w:t>
        </w:r>
        <w:r w:rsidRPr="00EC584A">
          <w:rPr>
            <w:noProof/>
            <w:highlight w:val="yellow"/>
            <w:rPrChange w:id="3007" w:author="Ryan Lemos" w:date="2019-03-02T09:31:00Z">
              <w:rPr>
                <w:noProof/>
              </w:rPr>
            </w:rPrChange>
          </w:rPr>
          <w:t xml:space="preserve"> O'Reilly, 2012.</w:t>
        </w:r>
      </w:ins>
    </w:p>
    <w:p w:rsidR="008051B4" w:rsidRDefault="008051B4" w:rsidP="000809C2">
      <w:pPr>
        <w:spacing w:line="240" w:lineRule="auto"/>
        <w:ind w:firstLine="0"/>
        <w:jc w:val="left"/>
        <w:rPr>
          <w:ins w:id="3008" w:author="Ryan Lemos" w:date="2019-05-02T06:21:00Z"/>
          <w:noProof/>
        </w:rPr>
      </w:pPr>
    </w:p>
    <w:p w:rsidR="008051B4" w:rsidRPr="006D241F" w:rsidRDefault="008051B4" w:rsidP="000809C2">
      <w:pPr>
        <w:spacing w:line="240" w:lineRule="auto"/>
        <w:ind w:firstLine="0"/>
        <w:jc w:val="left"/>
        <w:rPr>
          <w:noProof/>
          <w:rPrChange w:id="3009" w:author="Ryan Lemos" w:date="2019-05-22T10:18:00Z">
            <w:rPr>
              <w:noProof/>
              <w:lang w:val="en-US"/>
            </w:rPr>
          </w:rPrChange>
        </w:rPr>
      </w:pPr>
      <w:ins w:id="3010" w:author="Ryan Lemos" w:date="2019-05-02T06:21:00Z">
        <w:r w:rsidRPr="008051B4">
          <w:rPr>
            <w:noProof/>
            <w:highlight w:val="yellow"/>
            <w:rPrChange w:id="3011" w:author="Ryan Lemos" w:date="2019-05-02T06:22:00Z">
              <w:rPr>
                <w:noProof/>
              </w:rPr>
            </w:rPrChange>
          </w:rPr>
          <w:t xml:space="preserve">MATERIALIZE. </w:t>
        </w:r>
        <w:r w:rsidRPr="008051B4">
          <w:rPr>
            <w:b/>
            <w:noProof/>
            <w:highlight w:val="yellow"/>
            <w:rPrChange w:id="3012" w:author="Ryan Lemos" w:date="2019-05-02T06:22:00Z">
              <w:rPr>
                <w:noProof/>
              </w:rPr>
            </w:rPrChange>
          </w:rPr>
          <w:t>Materialize</w:t>
        </w:r>
      </w:ins>
      <w:ins w:id="3013" w:author="Ryan Lemos" w:date="2019-05-02T06:26:00Z">
        <w:r w:rsidR="001B55B1">
          <w:rPr>
            <w:noProof/>
            <w:highlight w:val="yellow"/>
          </w:rPr>
          <w:t>.</w:t>
        </w:r>
        <w:r w:rsidR="001B55B1" w:rsidRPr="001B55B1">
          <w:rPr>
            <w:noProof/>
            <w:highlight w:val="yellow"/>
            <w:rPrChange w:id="3014" w:author="Ryan Lemos" w:date="2019-05-02T06:26:00Z">
              <w:rPr>
                <w:b/>
                <w:noProof/>
                <w:highlight w:val="yellow"/>
              </w:rPr>
            </w:rPrChange>
          </w:rPr>
          <w:t xml:space="preserve"> 2019</w:t>
        </w:r>
      </w:ins>
      <w:ins w:id="3015" w:author="Ryan Lemos" w:date="2019-05-02T06:21:00Z">
        <w:r w:rsidRPr="008051B4">
          <w:rPr>
            <w:noProof/>
            <w:highlight w:val="yellow"/>
            <w:rPrChange w:id="3016" w:author="Ryan Lemos" w:date="2019-05-02T06:22:00Z">
              <w:rPr>
                <w:noProof/>
              </w:rPr>
            </w:rPrChange>
          </w:rPr>
          <w:t xml:space="preserve">. Disponível em: &lt;http://archives.materializecss.com/0.100.2/&gt;. Acesso em: </w:t>
        </w:r>
      </w:ins>
      <w:ins w:id="3017" w:author="Ryan Lemos" w:date="2019-05-02T06:22:00Z">
        <w:r w:rsidRPr="008051B4">
          <w:rPr>
            <w:noProof/>
            <w:highlight w:val="yellow"/>
            <w:rPrChange w:id="3018" w:author="Ryan Lemos" w:date="2019-05-02T06:22:00Z">
              <w:rPr>
                <w:noProof/>
              </w:rPr>
            </w:rPrChange>
          </w:rPr>
          <w:t>25 abr. 2019.</w:t>
        </w:r>
      </w:ins>
    </w:p>
    <w:p w:rsidR="00D339A1" w:rsidRPr="006D241F" w:rsidRDefault="00D339A1" w:rsidP="000809C2">
      <w:pPr>
        <w:spacing w:line="240" w:lineRule="auto"/>
        <w:ind w:firstLine="0"/>
        <w:jc w:val="left"/>
        <w:rPr>
          <w:noProof/>
          <w:rPrChange w:id="3019" w:author="Ryan Lemos" w:date="2019-05-22T10:18:00Z">
            <w:rPr>
              <w:noProof/>
              <w:lang w:val="en-US"/>
            </w:rPr>
          </w:rPrChange>
        </w:rPr>
      </w:pPr>
    </w:p>
    <w:p w:rsidR="00D339A1" w:rsidRDefault="00D339A1" w:rsidP="000809C2">
      <w:pPr>
        <w:spacing w:line="240" w:lineRule="auto"/>
        <w:ind w:firstLine="0"/>
        <w:jc w:val="left"/>
        <w:rPr>
          <w:noProof/>
        </w:rPr>
      </w:pPr>
      <w:r w:rsidRPr="006D241F">
        <w:rPr>
          <w:noProof/>
          <w:highlight w:val="yellow"/>
          <w:rPrChange w:id="3020" w:author="Ryan Lemos" w:date="2019-05-22T10:18:00Z">
            <w:rPr>
              <w:noProof/>
              <w:lang w:val="en-US"/>
            </w:rPr>
          </w:rPrChange>
        </w:rPr>
        <w:t xml:space="preserve">MCFARLAND, D. S. </w:t>
      </w:r>
      <w:r w:rsidRPr="006D241F">
        <w:rPr>
          <w:b/>
          <w:bCs/>
          <w:noProof/>
          <w:highlight w:val="yellow"/>
          <w:rPrChange w:id="3021" w:author="Ryan Lemos" w:date="2019-05-22T10:18:00Z">
            <w:rPr>
              <w:b/>
              <w:bCs/>
              <w:noProof/>
              <w:lang w:val="en-US"/>
            </w:rPr>
          </w:rPrChange>
        </w:rPr>
        <w:t>CSS3:</w:t>
      </w:r>
      <w:r w:rsidRPr="006D241F">
        <w:rPr>
          <w:noProof/>
          <w:highlight w:val="yellow"/>
          <w:rPrChange w:id="3022" w:author="Ryan Lemos" w:date="2019-05-22T10:18:00Z">
            <w:rPr>
              <w:noProof/>
              <w:lang w:val="en-US"/>
            </w:rPr>
          </w:rPrChange>
        </w:rPr>
        <w:t xml:space="preserve"> the missing manual. </w:t>
      </w:r>
      <w:r w:rsidRPr="00EC584A">
        <w:rPr>
          <w:noProof/>
          <w:highlight w:val="yellow"/>
          <w:rPrChange w:id="3023"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3024" w:author="Ryan Lemos" w:date="2019-03-02T09:27:00Z">
            <w:rPr>
              <w:noProof/>
            </w:rPr>
          </w:rPrChange>
        </w:rPr>
        <w:t xml:space="preserve">MELO NETO, J. A. D. </w:t>
      </w:r>
      <w:r w:rsidRPr="005F1ECA">
        <w:rPr>
          <w:i/>
          <w:noProof/>
          <w:highlight w:val="yellow"/>
          <w:rPrChange w:id="3025" w:author="Ryan Lemos" w:date="2019-03-02T09:27:00Z">
            <w:rPr>
              <w:i/>
              <w:noProof/>
            </w:rPr>
          </w:rPrChange>
        </w:rPr>
        <w:t>et al.</w:t>
      </w:r>
      <w:r w:rsidRPr="005F1ECA">
        <w:rPr>
          <w:noProof/>
          <w:highlight w:val="yellow"/>
          <w:rPrChange w:id="3026" w:author="Ryan Lemos" w:date="2019-03-02T09:27:00Z">
            <w:rPr>
              <w:noProof/>
            </w:rPr>
          </w:rPrChange>
        </w:rPr>
        <w:t xml:space="preserve"> </w:t>
      </w:r>
      <w:r w:rsidRPr="005F1ECA">
        <w:rPr>
          <w:b/>
          <w:bCs/>
          <w:noProof/>
          <w:highlight w:val="yellow"/>
          <w:rPrChange w:id="3027" w:author="Ryan Lemos" w:date="2019-03-02T09:27:00Z">
            <w:rPr>
              <w:b/>
              <w:bCs/>
              <w:noProof/>
            </w:rPr>
          </w:rPrChange>
        </w:rPr>
        <w:t>Educação a distância:</w:t>
      </w:r>
      <w:r w:rsidRPr="005F1ECA">
        <w:rPr>
          <w:noProof/>
          <w:highlight w:val="yellow"/>
          <w:rPrChange w:id="3028"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3029" w:author="Ryan Lemos" w:date="2019-03-02T09:28:00Z">
            <w:rPr>
              <w:noProof/>
            </w:rPr>
          </w:rPrChange>
        </w:rPr>
        <w:t xml:space="preserve">MORENO, E. D.; PEREIRA, F. D.; CHIARAMONTE, R. B. </w:t>
      </w:r>
      <w:r w:rsidRPr="005F1ECA">
        <w:rPr>
          <w:b/>
          <w:bCs/>
          <w:noProof/>
          <w:highlight w:val="yellow"/>
          <w:rPrChange w:id="3030" w:author="Ryan Lemos" w:date="2019-03-02T09:28:00Z">
            <w:rPr>
              <w:b/>
              <w:bCs/>
              <w:noProof/>
            </w:rPr>
          </w:rPrChange>
        </w:rPr>
        <w:t>Criptografia em Hardware e Software</w:t>
      </w:r>
      <w:r w:rsidRPr="005F1ECA">
        <w:rPr>
          <w:noProof/>
          <w:highlight w:val="yellow"/>
          <w:rPrChange w:id="3031"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3032" w:author="Ryan Lemos" w:date="2019-03-02T09:29:00Z">
            <w:rPr>
              <w:noProof/>
            </w:rPr>
          </w:rPrChange>
        </w:rPr>
        <w:t xml:space="preserve">OTWELL, T. </w:t>
      </w:r>
      <w:r w:rsidRPr="00EC584A">
        <w:rPr>
          <w:b/>
          <w:noProof/>
          <w:highlight w:val="yellow"/>
          <w:rPrChange w:id="3033" w:author="Ryan Lemos" w:date="2019-03-02T09:29:00Z">
            <w:rPr>
              <w:b/>
              <w:noProof/>
            </w:rPr>
          </w:rPrChange>
        </w:rPr>
        <w:t>Encryption.</w:t>
      </w:r>
      <w:r w:rsidRPr="00EC584A">
        <w:rPr>
          <w:noProof/>
          <w:highlight w:val="yellow"/>
          <w:rPrChange w:id="3034"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3035" w:author="Ryan Lemos" w:date="2019-03-02T09:28:00Z">
            <w:rPr>
              <w:noProof/>
            </w:rPr>
          </w:rPrChange>
        </w:rPr>
        <w:t xml:space="preserve">PHP. </w:t>
      </w:r>
      <w:r w:rsidRPr="005F1ECA">
        <w:rPr>
          <w:b/>
          <w:noProof/>
          <w:highlight w:val="yellow"/>
          <w:rPrChange w:id="3036" w:author="Ryan Lemos" w:date="2019-03-02T09:28:00Z">
            <w:rPr>
              <w:b/>
              <w:noProof/>
            </w:rPr>
          </w:rPrChange>
        </w:rPr>
        <w:t>Modelo de Armazenamento Criptografado.</w:t>
      </w:r>
      <w:r w:rsidRPr="005F1ECA">
        <w:rPr>
          <w:noProof/>
          <w:highlight w:val="yellow"/>
          <w:rPrChange w:id="3037"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3038" w:author="Ryan Lemos" w:date="2019-03-02T09:28:00Z">
            <w:rPr>
              <w:noProof/>
            </w:rPr>
          </w:rPrChange>
        </w:rPr>
        <w:t xml:space="preserve">PHP. </w:t>
      </w:r>
      <w:r w:rsidRPr="005F1ECA">
        <w:rPr>
          <w:b/>
          <w:noProof/>
          <w:highlight w:val="yellow"/>
          <w:rPrChange w:id="3039" w:author="Ryan Lemos" w:date="2019-03-02T09:28:00Z">
            <w:rPr>
              <w:b/>
              <w:noProof/>
            </w:rPr>
          </w:rPrChange>
        </w:rPr>
        <w:t>O que é o PHP?</w:t>
      </w:r>
      <w:r w:rsidRPr="005F1ECA">
        <w:rPr>
          <w:noProof/>
          <w:highlight w:val="yellow"/>
          <w:rPrChange w:id="3040"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3041" w:author="Ryan Lemos" w:date="2019-03-02T09:28:00Z">
            <w:rPr>
              <w:noProof/>
            </w:rPr>
          </w:rPrChange>
        </w:rPr>
        <w:t xml:space="preserve">PRESSMAN, R. S. </w:t>
      </w:r>
      <w:r w:rsidRPr="005F1ECA">
        <w:rPr>
          <w:b/>
          <w:bCs/>
          <w:noProof/>
          <w:highlight w:val="yellow"/>
          <w:rPrChange w:id="3042" w:author="Ryan Lemos" w:date="2019-03-02T09:28:00Z">
            <w:rPr>
              <w:b/>
              <w:bCs/>
              <w:noProof/>
            </w:rPr>
          </w:rPrChange>
        </w:rPr>
        <w:t>Engenharia de Software:</w:t>
      </w:r>
      <w:r w:rsidRPr="005F1ECA">
        <w:rPr>
          <w:noProof/>
          <w:highlight w:val="yellow"/>
          <w:rPrChange w:id="3043" w:author="Ryan Lemos" w:date="2019-03-02T09:28:00Z">
            <w:rPr>
              <w:noProof/>
            </w:rPr>
          </w:rPrChange>
        </w:rPr>
        <w:t xml:space="preserve"> Uma abordagem Profissional. </w:t>
      </w:r>
      <w:r w:rsidRPr="005F1ECA">
        <w:rPr>
          <w:noProof/>
          <w:highlight w:val="yellow"/>
          <w:lang w:val="en-US"/>
          <w:rPrChange w:id="3044"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6D241F" w:rsidRDefault="00D339A1" w:rsidP="001D561A">
      <w:pPr>
        <w:spacing w:line="240" w:lineRule="auto"/>
        <w:ind w:firstLine="0"/>
        <w:jc w:val="left"/>
        <w:rPr>
          <w:noProof/>
          <w:lang w:val="en-US"/>
          <w:rPrChange w:id="3045" w:author="Ryan Lemos" w:date="2019-05-22T10:18:00Z">
            <w:rPr>
              <w:noProof/>
            </w:rPr>
          </w:rPrChange>
        </w:rPr>
      </w:pPr>
      <w:r w:rsidRPr="00EC584A">
        <w:rPr>
          <w:noProof/>
          <w:highlight w:val="yellow"/>
          <w:lang w:val="en-US"/>
          <w:rPrChange w:id="3046" w:author="Ryan Lemos" w:date="2019-03-02T09:31:00Z">
            <w:rPr>
              <w:noProof/>
              <w:lang w:val="en-US"/>
            </w:rPr>
          </w:rPrChange>
        </w:rPr>
        <w:lastRenderedPageBreak/>
        <w:t xml:space="preserve">ROBBINS, J. N. </w:t>
      </w:r>
      <w:r w:rsidRPr="00EC584A">
        <w:rPr>
          <w:b/>
          <w:bCs/>
          <w:noProof/>
          <w:highlight w:val="yellow"/>
          <w:lang w:val="en-US"/>
          <w:rPrChange w:id="3047" w:author="Ryan Lemos" w:date="2019-03-02T09:31:00Z">
            <w:rPr>
              <w:b/>
              <w:bCs/>
              <w:noProof/>
              <w:lang w:val="en-US"/>
            </w:rPr>
          </w:rPrChange>
        </w:rPr>
        <w:t>HTML5:</w:t>
      </w:r>
      <w:r w:rsidRPr="00EC584A">
        <w:rPr>
          <w:noProof/>
          <w:highlight w:val="yellow"/>
          <w:lang w:val="en-US"/>
          <w:rPrChange w:id="3048" w:author="Ryan Lemos" w:date="2019-03-02T09:31:00Z">
            <w:rPr>
              <w:noProof/>
              <w:lang w:val="en-US"/>
            </w:rPr>
          </w:rPrChange>
        </w:rPr>
        <w:t xml:space="preserve"> Pocket Reference. 5. ed. </w:t>
      </w:r>
      <w:r w:rsidRPr="006D241F">
        <w:rPr>
          <w:noProof/>
          <w:highlight w:val="yellow"/>
          <w:lang w:val="en-US"/>
          <w:rPrChange w:id="3049" w:author="Ryan Lemos" w:date="2019-05-22T10:18: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3050" w:author="Ryan Lemos" w:date="2019-02-18T09:57:00Z"/>
          <w:noProof/>
        </w:rPr>
      </w:pPr>
      <w:r w:rsidRPr="00EC584A">
        <w:rPr>
          <w:noProof/>
          <w:highlight w:val="yellow"/>
          <w:lang w:val="en-US"/>
          <w:rPrChange w:id="3051" w:author="Ryan Lemos" w:date="2019-03-02T09:29:00Z">
            <w:rPr>
              <w:noProof/>
              <w:lang w:val="en-US"/>
            </w:rPr>
          </w:rPrChange>
        </w:rPr>
        <w:t xml:space="preserve">SANDHU, R. S. Role-based Access Control. In: </w:t>
      </w:r>
      <w:r w:rsidRPr="00EC584A">
        <w:rPr>
          <w:b/>
          <w:noProof/>
          <w:highlight w:val="yellow"/>
          <w:lang w:val="en-US"/>
          <w:rPrChange w:id="3052" w:author="Ryan Lemos" w:date="2019-03-02T09:29:00Z">
            <w:rPr>
              <w:b/>
              <w:noProof/>
              <w:lang w:val="en-US"/>
            </w:rPr>
          </w:rPrChange>
        </w:rPr>
        <w:t>Advances in Computers.</w:t>
      </w:r>
      <w:r w:rsidRPr="00EC584A">
        <w:rPr>
          <w:noProof/>
          <w:highlight w:val="yellow"/>
          <w:lang w:val="en-US"/>
          <w:rPrChange w:id="3053" w:author="Ryan Lemos" w:date="2019-03-02T09:29:00Z">
            <w:rPr>
              <w:noProof/>
              <w:lang w:val="en-US"/>
            </w:rPr>
          </w:rPrChange>
        </w:rPr>
        <w:t xml:space="preserve"> Fairfax: Academic Press, v. 46, 1998. p. 237-286. </w:t>
      </w:r>
      <w:r w:rsidRPr="00EC584A">
        <w:rPr>
          <w:noProof/>
          <w:highlight w:val="yellow"/>
          <w:rPrChange w:id="3054"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3055" w:author="Ryan Lemos" w:date="2019-02-18T09:57:00Z"/>
          <w:noProof/>
        </w:rPr>
      </w:pPr>
    </w:p>
    <w:p w:rsidR="00F80769" w:rsidRPr="001A0B14" w:rsidRDefault="001A0B14" w:rsidP="000809C2">
      <w:pPr>
        <w:spacing w:line="240" w:lineRule="auto"/>
        <w:ind w:firstLine="0"/>
        <w:jc w:val="left"/>
        <w:rPr>
          <w:noProof/>
        </w:rPr>
      </w:pPr>
      <w:ins w:id="3056" w:author="Ryan Lemos" w:date="2019-02-18T09:57:00Z">
        <w:r w:rsidRPr="00F35D6F">
          <w:rPr>
            <w:noProof/>
            <w:highlight w:val="yellow"/>
            <w:rPrChange w:id="3057" w:author="Ryan Lemos" w:date="2019-03-02T09:36:00Z">
              <w:rPr>
                <w:noProof/>
              </w:rPr>
            </w:rPrChange>
          </w:rPr>
          <w:t>SANTOS, L.</w:t>
        </w:r>
      </w:ins>
      <w:ins w:id="3058" w:author="Ryan Lemos" w:date="2019-02-18T09:58:00Z">
        <w:r w:rsidRPr="00F35D6F">
          <w:rPr>
            <w:noProof/>
            <w:highlight w:val="yellow"/>
            <w:rPrChange w:id="3059" w:author="Ryan Lemos" w:date="2019-03-02T09:36:00Z">
              <w:rPr>
                <w:noProof/>
              </w:rPr>
            </w:rPrChange>
          </w:rPr>
          <w:t xml:space="preserve"> dos. </w:t>
        </w:r>
        <w:r w:rsidRPr="00F35D6F">
          <w:rPr>
            <w:b/>
            <w:noProof/>
            <w:highlight w:val="yellow"/>
            <w:rPrChange w:id="3060" w:author="Ryan Lemos" w:date="2019-03-02T09:36:00Z">
              <w:rPr>
                <w:noProof/>
              </w:rPr>
            </w:rPrChange>
          </w:rPr>
          <w:t>Como escrever boas histórias de usuário (User Stories)</w:t>
        </w:r>
        <w:r w:rsidRPr="00F35D6F">
          <w:rPr>
            <w:b/>
            <w:noProof/>
            <w:highlight w:val="yellow"/>
            <w:rPrChange w:id="3061" w:author="Ryan Lemos" w:date="2019-03-02T09:36:00Z">
              <w:rPr>
                <w:b/>
                <w:noProof/>
              </w:rPr>
            </w:rPrChange>
          </w:rPr>
          <w:t xml:space="preserve">. </w:t>
        </w:r>
        <w:r w:rsidRPr="00F35D6F">
          <w:rPr>
            <w:noProof/>
            <w:highlight w:val="yellow"/>
            <w:rPrChange w:id="3062" w:author="Ryan Lemos" w:date="2019-03-02T09:36:00Z">
              <w:rPr>
                <w:noProof/>
              </w:rPr>
            </w:rPrChange>
          </w:rPr>
          <w:t>2017. Disponível em: &lt;https://medium.com/vertice/como-escrever-boas-users-stories-hist%C3%B3rias-de-usu%C3%A1rios-b29c75043fac&gt;</w:t>
        </w:r>
      </w:ins>
      <w:ins w:id="3063" w:author="Ryan Lemos" w:date="2019-02-18T09:59:00Z">
        <w:r w:rsidRPr="00F35D6F">
          <w:rPr>
            <w:noProof/>
            <w:highlight w:val="yellow"/>
            <w:rPrChange w:id="3064" w:author="Ryan Lemos" w:date="2019-03-02T09:36:00Z">
              <w:rPr>
                <w:noProof/>
              </w:rPr>
            </w:rPrChange>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3065" w:author="Ryan Lemos" w:date="2019-03-02T09:27:00Z">
            <w:rPr>
              <w:noProof/>
            </w:rPr>
          </w:rPrChange>
        </w:rPr>
        <w:t xml:space="preserve">SEVERINO, A. J. </w:t>
      </w:r>
      <w:r w:rsidRPr="005F1ECA">
        <w:rPr>
          <w:b/>
          <w:bCs/>
          <w:noProof/>
          <w:highlight w:val="yellow"/>
          <w:rPrChange w:id="3066" w:author="Ryan Lemos" w:date="2019-03-02T09:27:00Z">
            <w:rPr>
              <w:b/>
              <w:bCs/>
              <w:noProof/>
            </w:rPr>
          </w:rPrChange>
        </w:rPr>
        <w:t>Metodologia de trabalho científico</w:t>
      </w:r>
      <w:r w:rsidRPr="005F1ECA">
        <w:rPr>
          <w:noProof/>
          <w:highlight w:val="yellow"/>
          <w:rPrChange w:id="3067"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EC584A">
        <w:rPr>
          <w:noProof/>
          <w:highlight w:val="yellow"/>
          <w:rPrChange w:id="3068" w:author="Ryan Lemos" w:date="2019-03-02T09:33:00Z">
            <w:rPr>
              <w:noProof/>
            </w:rPr>
          </w:rPrChange>
        </w:rPr>
        <w:t xml:space="preserve">SILBERCHATZ, A.; KORTH, H. F.; SUDARSHAN, S. </w:t>
      </w:r>
      <w:r w:rsidRPr="00EC584A">
        <w:rPr>
          <w:b/>
          <w:bCs/>
          <w:noProof/>
          <w:highlight w:val="yellow"/>
          <w:rPrChange w:id="3069" w:author="Ryan Lemos" w:date="2019-03-02T09:33:00Z">
            <w:rPr>
              <w:b/>
              <w:bCs/>
              <w:noProof/>
            </w:rPr>
          </w:rPrChange>
        </w:rPr>
        <w:t>Sistema de Banco de Dados</w:t>
      </w:r>
      <w:r w:rsidRPr="00EC584A">
        <w:rPr>
          <w:noProof/>
          <w:highlight w:val="yellow"/>
          <w:rPrChange w:id="3070" w:author="Ryan Lemos" w:date="2019-03-02T09:33:00Z">
            <w:rPr>
              <w:noProof/>
            </w:rPr>
          </w:rPrChange>
        </w:rPr>
        <w:t xml:space="preserve">. </w:t>
      </w:r>
      <w:r w:rsidRPr="00EC584A">
        <w:rPr>
          <w:noProof/>
          <w:highlight w:val="yellow"/>
          <w:lang w:val="en-US"/>
          <w:rPrChange w:id="3071"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3072" w:author="Ryan Lemos" w:date="2019-03-02T09:30:00Z">
            <w:rPr>
              <w:noProof/>
              <w:lang w:val="en-US"/>
            </w:rPr>
          </w:rPrChange>
        </w:rPr>
        <w:t xml:space="preserve">SILVER, B. </w:t>
      </w:r>
      <w:r w:rsidRPr="00EC584A">
        <w:rPr>
          <w:b/>
          <w:bCs/>
          <w:noProof/>
          <w:highlight w:val="yellow"/>
          <w:lang w:val="en-US"/>
          <w:rPrChange w:id="3073" w:author="Ryan Lemos" w:date="2019-03-02T09:30:00Z">
            <w:rPr>
              <w:b/>
              <w:bCs/>
              <w:noProof/>
              <w:lang w:val="en-US"/>
            </w:rPr>
          </w:rPrChange>
        </w:rPr>
        <w:t>BPMN Method and Style:</w:t>
      </w:r>
      <w:r w:rsidRPr="00EC584A">
        <w:rPr>
          <w:noProof/>
          <w:highlight w:val="yellow"/>
          <w:lang w:val="en-US"/>
          <w:rPrChange w:id="3074" w:author="Ryan Lemos" w:date="2019-03-02T09:30:00Z">
            <w:rPr>
              <w:noProof/>
              <w:lang w:val="en-US"/>
            </w:rPr>
          </w:rPrChange>
        </w:rPr>
        <w:t xml:space="preserve"> with Bpmn Implementer's Guide. </w:t>
      </w:r>
      <w:r w:rsidRPr="00EC584A">
        <w:rPr>
          <w:noProof/>
          <w:highlight w:val="yellow"/>
          <w:rPrChange w:id="3075" w:author="Ryan Lemos" w:date="2019-03-02T09:30:00Z">
            <w:rPr>
              <w:noProof/>
            </w:rPr>
          </w:rPrChange>
        </w:rPr>
        <w:t>2. ed. Altadena: Cody-Cassidy Press, 2017</w:t>
      </w:r>
      <w:r w:rsidR="00A33B79" w:rsidRPr="00EC584A">
        <w:rPr>
          <w:noProof/>
          <w:highlight w:val="yellow"/>
          <w:rPrChange w:id="3076"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3077" w:author="Ryan Lemos" w:date="2019-03-02T09:32:00Z">
            <w:rPr>
              <w:noProof/>
            </w:rPr>
          </w:rPrChange>
        </w:rPr>
        <w:t xml:space="preserve">SKLAR, D. </w:t>
      </w:r>
      <w:r w:rsidRPr="00EC584A">
        <w:rPr>
          <w:b/>
          <w:bCs/>
          <w:noProof/>
          <w:highlight w:val="yellow"/>
          <w:rPrChange w:id="3078" w:author="Ryan Lemos" w:date="2019-03-02T09:32:00Z">
            <w:rPr>
              <w:b/>
              <w:bCs/>
              <w:noProof/>
            </w:rPr>
          </w:rPrChange>
        </w:rPr>
        <w:t>Aprendendo PHP:</w:t>
      </w:r>
      <w:r w:rsidRPr="00EC584A">
        <w:rPr>
          <w:noProof/>
          <w:highlight w:val="yellow"/>
          <w:rPrChange w:id="3079"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3080" w:author="Ryan Lemos" w:date="2019-03-02T09:29:00Z">
            <w:rPr>
              <w:noProof/>
            </w:rPr>
          </w:rPrChange>
        </w:rPr>
        <w:t xml:space="preserve">SOMMERVILLE, I. </w:t>
      </w:r>
      <w:r w:rsidRPr="00EC584A">
        <w:rPr>
          <w:b/>
          <w:bCs/>
          <w:noProof/>
          <w:highlight w:val="yellow"/>
          <w:rPrChange w:id="3081" w:author="Ryan Lemos" w:date="2019-03-02T09:29:00Z">
            <w:rPr>
              <w:b/>
              <w:bCs/>
              <w:noProof/>
            </w:rPr>
          </w:rPrChange>
        </w:rPr>
        <w:t>Engenharia de Software</w:t>
      </w:r>
      <w:r w:rsidRPr="00EC584A">
        <w:rPr>
          <w:noProof/>
          <w:highlight w:val="yellow"/>
          <w:rPrChange w:id="3082"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3083" w:author="Ryan Lemos" w:date="2019-03-02T09:32:00Z">
            <w:rPr>
              <w:noProof/>
            </w:rPr>
          </w:rPrChange>
        </w:rPr>
        <w:t xml:space="preserve">STAUFFER, M. </w:t>
      </w:r>
      <w:r w:rsidRPr="00EC584A">
        <w:rPr>
          <w:b/>
          <w:bCs/>
          <w:noProof/>
          <w:highlight w:val="yellow"/>
          <w:rPrChange w:id="3084" w:author="Ryan Lemos" w:date="2019-03-02T09:32:00Z">
            <w:rPr>
              <w:b/>
              <w:bCs/>
              <w:noProof/>
            </w:rPr>
          </w:rPrChange>
        </w:rPr>
        <w:t>Desenvolvendo com Laravel:</w:t>
      </w:r>
      <w:r w:rsidRPr="00EC584A">
        <w:rPr>
          <w:noProof/>
          <w:highlight w:val="yellow"/>
          <w:rPrChange w:id="3085"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3086" w:author="Ryan Lemos" w:date="2019-03-02T09:30:00Z">
            <w:rPr>
              <w:noProof/>
            </w:rPr>
          </w:rPrChange>
        </w:rPr>
        <w:t xml:space="preserve">TELES, V. M. </w:t>
      </w:r>
      <w:r w:rsidRPr="00EC584A">
        <w:rPr>
          <w:b/>
          <w:bCs/>
          <w:noProof/>
          <w:highlight w:val="yellow"/>
          <w:rPrChange w:id="3087" w:author="Ryan Lemos" w:date="2019-03-02T09:30:00Z">
            <w:rPr>
              <w:b/>
              <w:bCs/>
              <w:noProof/>
            </w:rPr>
          </w:rPrChange>
        </w:rPr>
        <w:t>Extreme Programming:</w:t>
      </w:r>
      <w:r w:rsidRPr="00EC584A">
        <w:rPr>
          <w:noProof/>
          <w:highlight w:val="yellow"/>
          <w:rPrChange w:id="3088" w:author="Ryan Lemos" w:date="2019-03-02T09:30:00Z">
            <w:rPr>
              <w:noProof/>
            </w:rPr>
          </w:rPrChange>
        </w:rPr>
        <w:t xml:space="preserve"> Aprenda como encantar seus usuários desenvolvendo software com agilidade e alta qualidade. 2. ed. São Paulo: Novatec, 2014.</w:t>
      </w:r>
    </w:p>
    <w:p w:rsidR="00D339A1" w:rsidDel="00F35D6F" w:rsidRDefault="00D339A1" w:rsidP="000809C2">
      <w:pPr>
        <w:spacing w:line="240" w:lineRule="auto"/>
        <w:ind w:firstLine="0"/>
        <w:jc w:val="left"/>
        <w:rPr>
          <w:del w:id="3089" w:author="Ryan Lemos" w:date="2019-03-02T09:36:00Z"/>
          <w:noProof/>
        </w:rPr>
      </w:pPr>
    </w:p>
    <w:p w:rsidR="00D339A1" w:rsidRPr="00D339A1" w:rsidDel="00F35D6F" w:rsidRDefault="00D339A1" w:rsidP="000809C2">
      <w:pPr>
        <w:spacing w:line="240" w:lineRule="auto"/>
        <w:ind w:firstLine="0"/>
        <w:jc w:val="left"/>
        <w:rPr>
          <w:del w:id="3090" w:author="Ryan Lemos" w:date="2019-03-02T09:36:00Z"/>
          <w:noProof/>
        </w:rPr>
      </w:pPr>
      <w:del w:id="3091"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3092" w:author="Ryan Lemos" w:date="2019-03-02T09:27:00Z">
            <w:rPr>
              <w:noProof/>
            </w:rPr>
          </w:rPrChange>
        </w:rPr>
        <w:t xml:space="preserve">WIZARD. </w:t>
      </w:r>
      <w:r w:rsidRPr="005F1ECA">
        <w:rPr>
          <w:b/>
          <w:bCs/>
          <w:noProof/>
          <w:highlight w:val="yellow"/>
          <w:rPrChange w:id="3093" w:author="Ryan Lemos" w:date="2019-03-02T09:27:00Z">
            <w:rPr>
              <w:b/>
              <w:bCs/>
              <w:noProof/>
            </w:rPr>
          </w:rPrChange>
        </w:rPr>
        <w:t>Experiências Wizard</w:t>
      </w:r>
      <w:r w:rsidRPr="005F1ECA">
        <w:rPr>
          <w:noProof/>
          <w:highlight w:val="yellow"/>
          <w:rPrChange w:id="3094"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3095" w:author="Ryan Lemos" w:date="2019-03-02T09:27:00Z">
            <w:rPr>
              <w:noProof/>
            </w:rPr>
          </w:rPrChange>
        </w:rPr>
        <w:t xml:space="preserve">WIZARD. </w:t>
      </w:r>
      <w:r w:rsidRPr="005F1ECA">
        <w:rPr>
          <w:b/>
          <w:bCs/>
          <w:noProof/>
          <w:highlight w:val="yellow"/>
          <w:rPrChange w:id="3096" w:author="Ryan Lemos" w:date="2019-03-02T09:27:00Z">
            <w:rPr>
              <w:b/>
              <w:bCs/>
              <w:noProof/>
            </w:rPr>
          </w:rPrChange>
        </w:rPr>
        <w:t>Sobre a Wizard</w:t>
      </w:r>
      <w:r w:rsidRPr="005F1ECA">
        <w:rPr>
          <w:noProof/>
          <w:highlight w:val="yellow"/>
          <w:rPrChange w:id="3097"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3098" w:author="Ryan Lemos" w:date="2019-03-02T09:29:00Z">
            <w:rPr>
              <w:noProof/>
            </w:rPr>
          </w:rPrChange>
        </w:rPr>
        <w:t xml:space="preserve">ZAPATER, M.; SUZUKI, R. </w:t>
      </w:r>
      <w:r w:rsidRPr="00EC584A">
        <w:rPr>
          <w:b/>
          <w:noProof/>
          <w:highlight w:val="yellow"/>
          <w:rPrChange w:id="3099" w:author="Ryan Lemos" w:date="2019-03-02T09:29:00Z">
            <w:rPr>
              <w:b/>
              <w:noProof/>
            </w:rPr>
          </w:rPrChange>
        </w:rPr>
        <w:t>Segurança da Informação:</w:t>
      </w:r>
      <w:r w:rsidRPr="00EC584A">
        <w:rPr>
          <w:noProof/>
          <w:highlight w:val="yellow"/>
          <w:rPrChange w:id="3100"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3101"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101"/>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234A" w:rsidRDefault="0084234A" w:rsidP="00C24B28">
      <w:pPr>
        <w:spacing w:line="240" w:lineRule="auto"/>
      </w:pPr>
      <w:r>
        <w:separator/>
      </w:r>
    </w:p>
  </w:endnote>
  <w:endnote w:type="continuationSeparator" w:id="0">
    <w:p w:rsidR="0084234A" w:rsidRDefault="0084234A"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234A" w:rsidRDefault="0084234A" w:rsidP="00C24B28">
      <w:pPr>
        <w:spacing w:line="240" w:lineRule="auto"/>
      </w:pPr>
      <w:r>
        <w:separator/>
      </w:r>
    </w:p>
  </w:footnote>
  <w:footnote w:type="continuationSeparator" w:id="0">
    <w:p w:rsidR="0084234A" w:rsidRDefault="0084234A"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065" w:rsidRDefault="00A23065">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065" w:rsidRDefault="00A23065">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065" w:rsidRDefault="00A23065">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065" w:rsidRDefault="00A23065">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3065" w:rsidRDefault="00A23065">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A23065" w:rsidRDefault="00A23065">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065" w:rsidRPr="00C1350C" w:rsidRDefault="00A23065">
    <w:pPr>
      <w:pStyle w:val="Cabealho"/>
      <w:jc w:val="right"/>
      <w:rPr>
        <w:sz w:val="20"/>
        <w:szCs w:val="20"/>
      </w:rPr>
    </w:pPr>
  </w:p>
  <w:p w:rsidR="00A23065" w:rsidRPr="00475C34" w:rsidRDefault="00A23065"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3065" w:rsidRPr="00C1350C" w:rsidRDefault="00A23065">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32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0CE8F"/>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07/relationships/hdphoto" Target="media/hdphoto1.wdp"/><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jpeg"/><Relationship Id="rId133"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FC350A62-A4DC-48C1-9DDA-1D7E797F9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6339</TotalTime>
  <Pages>102</Pages>
  <Words>19037</Words>
  <Characters>102802</Characters>
  <Application>Microsoft Office Word</Application>
  <DocSecurity>0</DocSecurity>
  <Lines>856</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121596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134</cp:revision>
  <cp:lastPrinted>2018-11-06T01:42:00Z</cp:lastPrinted>
  <dcterms:created xsi:type="dcterms:W3CDTF">2019-01-22T15:16:00Z</dcterms:created>
  <dcterms:modified xsi:type="dcterms:W3CDTF">2019-05-22T13:52:00Z</dcterms:modified>
</cp:coreProperties>
</file>