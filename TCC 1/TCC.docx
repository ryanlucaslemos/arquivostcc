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903AE7"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903AE7">
        <w:rPr>
          <w:noProof/>
        </w:rPr>
        <w:t>1</w:t>
      </w:r>
      <w:r w:rsidR="00903AE7">
        <w:rPr>
          <w:rFonts w:asciiTheme="minorHAnsi" w:eastAsiaTheme="minorEastAsia" w:hAnsiTheme="minorHAnsi" w:cstheme="minorBidi"/>
          <w:b w:val="0"/>
          <w:bCs w:val="0"/>
          <w:caps w:val="0"/>
          <w:noProof/>
          <w:sz w:val="22"/>
          <w:szCs w:val="22"/>
          <w:lang w:eastAsia="pt-BR"/>
        </w:rPr>
        <w:tab/>
      </w:r>
      <w:r w:rsidR="00903AE7">
        <w:rPr>
          <w:noProof/>
        </w:rPr>
        <w:t>INTRODUÇÃO</w:t>
      </w:r>
      <w:r w:rsidR="00903AE7">
        <w:rPr>
          <w:noProof/>
        </w:rPr>
        <w:tab/>
      </w:r>
      <w:r w:rsidR="00903AE7">
        <w:rPr>
          <w:noProof/>
        </w:rPr>
        <w:fldChar w:fldCharType="begin"/>
      </w:r>
      <w:r w:rsidR="00903AE7">
        <w:rPr>
          <w:noProof/>
        </w:rPr>
        <w:instrText xml:space="preserve"> PAGEREF _Toc542522 \h </w:instrText>
      </w:r>
      <w:r w:rsidR="00903AE7">
        <w:rPr>
          <w:noProof/>
        </w:rPr>
      </w:r>
      <w:r w:rsidR="00903AE7">
        <w:rPr>
          <w:noProof/>
        </w:rPr>
        <w:fldChar w:fldCharType="separate"/>
      </w:r>
      <w:r w:rsidR="00903AE7">
        <w:rPr>
          <w:noProof/>
        </w:rPr>
        <w:t>11</w:t>
      </w:r>
      <w:r w:rsidR="00903AE7">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_Toc542523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_Toc542524 \h </w:instrText>
      </w:r>
      <w:r>
        <w:rPr>
          <w:noProof/>
        </w:rPr>
      </w:r>
      <w:r>
        <w:rPr>
          <w:noProof/>
        </w:rPr>
        <w:fldChar w:fldCharType="separate"/>
      </w:r>
      <w:r>
        <w:rPr>
          <w:noProof/>
        </w:rPr>
        <w:t>13</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_Toc542525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_Toc542526 \h </w:instrText>
      </w:r>
      <w:r>
        <w:rPr>
          <w:noProof/>
        </w:rPr>
      </w:r>
      <w:r>
        <w:rPr>
          <w:noProof/>
        </w:rPr>
        <w:fldChar w:fldCharType="separate"/>
      </w:r>
      <w:r>
        <w:rPr>
          <w:noProof/>
        </w:rPr>
        <w:t>16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_Toc542527 \h </w:instrText>
      </w:r>
      <w:r>
        <w:rPr>
          <w:noProof/>
        </w:rPr>
      </w:r>
      <w:r>
        <w:rPr>
          <w:noProof/>
        </w:rPr>
        <w:fldChar w:fldCharType="separate"/>
      </w:r>
      <w:r>
        <w:rPr>
          <w:noProof/>
        </w:rPr>
        <w:t>17</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_Toc542528 \h </w:instrText>
      </w:r>
      <w:r>
        <w:rPr>
          <w:noProof/>
        </w:rPr>
      </w:r>
      <w:r>
        <w:rPr>
          <w:noProof/>
        </w:rPr>
        <w:fldChar w:fldCharType="separate"/>
      </w:r>
      <w:r>
        <w:rPr>
          <w:noProof/>
        </w:rPr>
        <w:t>18</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_Toc542529 \h </w:instrText>
      </w:r>
      <w:r>
        <w:rPr>
          <w:noProof/>
        </w:rPr>
      </w:r>
      <w:r>
        <w:rPr>
          <w:noProof/>
        </w:rPr>
        <w:fldChar w:fldCharType="separate"/>
      </w:r>
      <w:r>
        <w:rPr>
          <w:noProof/>
        </w:rPr>
        <w:t>19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5F21C8">
        <w:rPr>
          <w:i/>
          <w:noProof/>
        </w:rPr>
        <w:t>Business Process Model and Notation</w:t>
      </w:r>
      <w:r>
        <w:rPr>
          <w:noProof/>
        </w:rPr>
        <w:t xml:space="preserve"> (BPMN)</w:t>
      </w:r>
      <w:r>
        <w:rPr>
          <w:noProof/>
        </w:rPr>
        <w:tab/>
      </w:r>
      <w:r>
        <w:rPr>
          <w:noProof/>
        </w:rPr>
        <w:fldChar w:fldCharType="begin"/>
      </w:r>
      <w:r>
        <w:rPr>
          <w:noProof/>
        </w:rPr>
        <w:instrText xml:space="preserve"> PAGEREF _Toc542530 \h </w:instrText>
      </w:r>
      <w:r>
        <w:rPr>
          <w:noProof/>
        </w:rPr>
      </w:r>
      <w:r>
        <w:rPr>
          <w:noProof/>
        </w:rPr>
        <w:fldChar w:fldCharType="separate"/>
      </w:r>
      <w:r>
        <w:rPr>
          <w:noProof/>
        </w:rPr>
        <w:t>21</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_Toc542531 \h </w:instrText>
      </w:r>
      <w:r>
        <w:rPr>
          <w:noProof/>
        </w:rPr>
      </w:r>
      <w:r>
        <w:rPr>
          <w:noProof/>
        </w:rPr>
        <w:fldChar w:fldCharType="separate"/>
      </w:r>
      <w:r>
        <w:rPr>
          <w:noProof/>
        </w:rPr>
        <w:t>25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5F21C8">
        <w:rPr>
          <w:i/>
          <w:noProof/>
        </w:rPr>
        <w:t>Extreme Programming</w:t>
      </w:r>
      <w:r>
        <w:rPr>
          <w:noProof/>
        </w:rPr>
        <w:t xml:space="preserve"> (XP)</w:t>
      </w:r>
      <w:r>
        <w:rPr>
          <w:noProof/>
        </w:rPr>
        <w:tab/>
      </w:r>
      <w:r>
        <w:rPr>
          <w:noProof/>
        </w:rPr>
        <w:fldChar w:fldCharType="begin"/>
      </w:r>
      <w:r>
        <w:rPr>
          <w:noProof/>
        </w:rPr>
        <w:instrText xml:space="preserve"> PAGEREF _Toc542532 \h </w:instrText>
      </w:r>
      <w:r>
        <w:rPr>
          <w:noProof/>
        </w:rPr>
      </w:r>
      <w:r>
        <w:rPr>
          <w:noProof/>
        </w:rPr>
        <w:fldChar w:fldCharType="separate"/>
      </w:r>
      <w:r>
        <w:rPr>
          <w:noProof/>
        </w:rPr>
        <w:t>26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_Toc542533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sidRPr="005F21C8">
        <w:rPr>
          <w:noProof/>
          <w:lang w:val="en-US"/>
        </w:rPr>
        <w:t>2.2.4.1</w:t>
      </w:r>
      <w:r>
        <w:rPr>
          <w:rFonts w:asciiTheme="minorHAnsi" w:eastAsiaTheme="minorEastAsia" w:hAnsiTheme="minorHAnsi" w:cstheme="minorBidi"/>
          <w:noProof/>
          <w:sz w:val="22"/>
          <w:szCs w:val="22"/>
          <w:lang w:eastAsia="pt-BR"/>
        </w:rPr>
        <w:tab/>
      </w:r>
      <w:r w:rsidRPr="005F21C8">
        <w:rPr>
          <w:i/>
          <w:noProof/>
          <w:lang w:val="en-US"/>
        </w:rPr>
        <w:t>Hyper Text Markup Language</w:t>
      </w:r>
      <w:r w:rsidRPr="005F21C8">
        <w:rPr>
          <w:noProof/>
          <w:lang w:val="en-US"/>
        </w:rPr>
        <w:t xml:space="preserve"> (HTML)</w:t>
      </w:r>
      <w:r>
        <w:rPr>
          <w:noProof/>
        </w:rPr>
        <w:tab/>
      </w:r>
      <w:r>
        <w:rPr>
          <w:noProof/>
        </w:rPr>
        <w:fldChar w:fldCharType="begin"/>
      </w:r>
      <w:r>
        <w:rPr>
          <w:noProof/>
        </w:rPr>
        <w:instrText xml:space="preserve"> PAGEREF _Toc542534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2.2.4.2</w:t>
      </w:r>
      <w:r>
        <w:rPr>
          <w:rFonts w:asciiTheme="minorHAnsi" w:eastAsiaTheme="minorEastAsia" w:hAnsiTheme="minorHAnsi" w:cstheme="minorBidi"/>
          <w:noProof/>
          <w:sz w:val="22"/>
          <w:szCs w:val="22"/>
          <w:lang w:eastAsia="pt-BR"/>
        </w:rPr>
        <w:tab/>
      </w:r>
      <w:r w:rsidRPr="005F21C8">
        <w:rPr>
          <w:i/>
          <w:noProof/>
        </w:rPr>
        <w:t>Cascading Style Sheets</w:t>
      </w:r>
      <w:r>
        <w:rPr>
          <w:noProof/>
        </w:rPr>
        <w:t xml:space="preserve"> (CSS)</w:t>
      </w:r>
      <w:r>
        <w:rPr>
          <w:noProof/>
        </w:rPr>
        <w:tab/>
      </w:r>
      <w:r>
        <w:rPr>
          <w:noProof/>
        </w:rPr>
        <w:fldChar w:fldCharType="begin"/>
      </w:r>
      <w:r>
        <w:rPr>
          <w:noProof/>
        </w:rPr>
        <w:instrText xml:space="preserve"> PAGEREF _Toc542535 \h </w:instrText>
      </w:r>
      <w:r>
        <w:rPr>
          <w:noProof/>
        </w:rPr>
      </w:r>
      <w:r>
        <w:rPr>
          <w:noProof/>
        </w:rPr>
        <w:fldChar w:fldCharType="separate"/>
      </w:r>
      <w:r>
        <w:rPr>
          <w:noProof/>
        </w:rPr>
        <w:t>30</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_Toc542536 \h </w:instrText>
      </w:r>
      <w:r>
        <w:rPr>
          <w:noProof/>
        </w:rPr>
      </w:r>
      <w:r>
        <w:rPr>
          <w:noProof/>
        </w:rPr>
        <w:fldChar w:fldCharType="separate"/>
      </w:r>
      <w:r>
        <w:rPr>
          <w:noProof/>
        </w:rPr>
        <w:t>33</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_Toc542537 \h </w:instrText>
      </w:r>
      <w:r>
        <w:rPr>
          <w:noProof/>
        </w:rPr>
      </w:r>
      <w:r>
        <w:rPr>
          <w:noProof/>
        </w:rPr>
        <w:fldChar w:fldCharType="separate"/>
      </w:r>
      <w:r>
        <w:rPr>
          <w:noProof/>
        </w:rPr>
        <w:t>34</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_Toc542538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2.2.4.6</w:t>
      </w:r>
      <w:r>
        <w:rPr>
          <w:rFonts w:asciiTheme="minorHAnsi" w:eastAsiaTheme="minorEastAsia" w:hAnsiTheme="minorHAnsi" w:cstheme="minorBidi"/>
          <w:noProof/>
          <w:sz w:val="22"/>
          <w:szCs w:val="22"/>
          <w:lang w:eastAsia="pt-BR"/>
        </w:rPr>
        <w:tab/>
      </w:r>
      <w:r w:rsidRPr="005F21C8">
        <w:rPr>
          <w:i/>
          <w:noProof/>
        </w:rPr>
        <w:t>Hypertext PreProcessor</w:t>
      </w:r>
      <w:r>
        <w:rPr>
          <w:noProof/>
        </w:rPr>
        <w:t xml:space="preserve"> (PHP)</w:t>
      </w:r>
      <w:r>
        <w:rPr>
          <w:noProof/>
        </w:rPr>
        <w:tab/>
      </w:r>
      <w:r>
        <w:rPr>
          <w:noProof/>
        </w:rPr>
        <w:fldChar w:fldCharType="begin"/>
      </w:r>
      <w:r>
        <w:rPr>
          <w:noProof/>
        </w:rPr>
        <w:instrText xml:space="preserve"> PAGEREF _Toc542539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2.2.4.7</w:t>
      </w:r>
      <w:r>
        <w:rPr>
          <w:rFonts w:asciiTheme="minorHAnsi" w:eastAsiaTheme="minorEastAsia" w:hAnsiTheme="minorHAnsi" w:cstheme="minorBidi"/>
          <w:noProof/>
          <w:sz w:val="22"/>
          <w:szCs w:val="22"/>
          <w:lang w:eastAsia="pt-BR"/>
        </w:rPr>
        <w:tab/>
      </w:r>
      <w:r w:rsidRPr="005F21C8">
        <w:rPr>
          <w:i/>
          <w:noProof/>
        </w:rPr>
        <w:t>Framework</w:t>
      </w:r>
      <w:r>
        <w:rPr>
          <w:noProof/>
        </w:rPr>
        <w:t xml:space="preserve"> Laravel</w:t>
      </w:r>
      <w:r>
        <w:rPr>
          <w:noProof/>
        </w:rPr>
        <w:tab/>
      </w:r>
      <w:r>
        <w:rPr>
          <w:noProof/>
        </w:rPr>
        <w:fldChar w:fldCharType="begin"/>
      </w:r>
      <w:r>
        <w:rPr>
          <w:noProof/>
        </w:rPr>
        <w:instrText xml:space="preserve"> PAGEREF _Toc542540 \h </w:instrText>
      </w:r>
      <w:r>
        <w:rPr>
          <w:noProof/>
        </w:rPr>
      </w:r>
      <w:r>
        <w:rPr>
          <w:noProof/>
        </w:rPr>
        <w:fldChar w:fldCharType="separate"/>
      </w:r>
      <w:r>
        <w:rPr>
          <w:noProof/>
        </w:rPr>
        <w:t>36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_Toc542541 \h </w:instrText>
      </w:r>
      <w:r>
        <w:rPr>
          <w:noProof/>
        </w:rPr>
      </w:r>
      <w:r>
        <w:rPr>
          <w:noProof/>
        </w:rPr>
        <w:fldChar w:fldCharType="separate"/>
      </w:r>
      <w:r>
        <w:rPr>
          <w:noProof/>
        </w:rPr>
        <w:t>37</w:t>
      </w:r>
      <w:r>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_Toc542542 \h </w:instrText>
      </w:r>
      <w:r>
        <w:rPr>
          <w:noProof/>
        </w:rPr>
      </w:r>
      <w:r>
        <w:rPr>
          <w:noProof/>
        </w:rPr>
        <w:fldChar w:fldCharType="separate"/>
      </w:r>
      <w:r>
        <w:rPr>
          <w:noProof/>
        </w:rPr>
        <w:t>39</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BIBLIOGRAFIA</w:t>
      </w:r>
      <w:r>
        <w:rPr>
          <w:noProof/>
        </w:rPr>
        <w:tab/>
      </w:r>
      <w:r>
        <w:rPr>
          <w:noProof/>
        </w:rPr>
        <w:fldChar w:fldCharType="begin"/>
      </w:r>
      <w:r>
        <w:rPr>
          <w:noProof/>
        </w:rPr>
        <w:instrText xml:space="preserve"> PAGEREF _Toc542543 \h </w:instrText>
      </w:r>
      <w:r>
        <w:rPr>
          <w:noProof/>
        </w:rPr>
      </w:r>
      <w:r>
        <w:rPr>
          <w:noProof/>
        </w:rPr>
        <w:fldChar w:fldCharType="separate"/>
      </w:r>
      <w:r>
        <w:rPr>
          <w:noProof/>
        </w:rPr>
        <w:t>40</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_Toc542544 \h </w:instrText>
      </w:r>
      <w:r>
        <w:rPr>
          <w:noProof/>
        </w:rPr>
      </w:r>
      <w:r>
        <w:rPr>
          <w:noProof/>
        </w:rPr>
        <w:fldChar w:fldCharType="separate"/>
      </w:r>
      <w:r>
        <w:rPr>
          <w:noProof/>
        </w:rPr>
        <w:t>43</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0" w:name="_Ref528267984"/>
      <w:bookmarkStart w:id="1" w:name="_Toc542522"/>
      <w:r w:rsidRPr="006A6D09">
        <w:rPr>
          <w:szCs w:val="24"/>
        </w:rPr>
        <w:lastRenderedPageBreak/>
        <w:t>INTRODUÇÃO</w:t>
      </w:r>
      <w:bookmarkEnd w:id="0"/>
      <w:bookmarkEnd w:id="1"/>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xml:space="preserve">. Seja no compartilhamento de materiais ou buscando sanar dúvidas sobre </w:t>
      </w:r>
      <w:proofErr w:type="spellStart"/>
      <w:r w:rsidR="00171370">
        <w:t>conte</w:t>
      </w:r>
      <w:r w:rsidR="007B61FF">
        <w:t>ú</w:t>
      </w:r>
      <w:r w:rsidR="00171370">
        <w:t>do</w:t>
      </w:r>
      <w:r w:rsidR="00D52513">
        <w:t>s</w:t>
      </w:r>
      <w:proofErr w:type="spellEnd"/>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2" w:name="_Ref528269096"/>
      <w:bookmarkStart w:id="3" w:name="_Toc542523"/>
      <w:r>
        <w:lastRenderedPageBreak/>
        <w:t>Referencial teórico</w:t>
      </w:r>
      <w:bookmarkEnd w:id="2"/>
      <w:bookmarkEnd w:id="3"/>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4" w:name="_Toc542524"/>
      <w:r>
        <w:t xml:space="preserve">Educação </w:t>
      </w:r>
      <w:r w:rsidR="00D61CB9">
        <w:t>a distância – ambiente virtual</w:t>
      </w:r>
      <w:bookmarkEnd w:id="4"/>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5" w:name="_Ref527667254"/>
      <w:bookmarkStart w:id="6" w:name="_Toc542525"/>
      <w:r w:rsidRPr="00C119E4">
        <w:t>Metodologias/sistemas de apoio de ensino de idiomas</w:t>
      </w:r>
      <w:bookmarkEnd w:id="5"/>
      <w:bookmarkEnd w:id="6"/>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7" w:name="_Ref526524016"/>
      <w:r>
        <w:t xml:space="preserve">Figura </w:t>
      </w:r>
      <w:ins w:id="8" w:author="Ryan Lemos" w:date="2019-02-20T09:08:00Z">
        <w:r w:rsidR="00483DF4">
          <w:fldChar w:fldCharType="begin"/>
        </w:r>
        <w:r w:rsidR="00483DF4">
          <w:instrText xml:space="preserve"> SEQ Figura \* ARABIC </w:instrText>
        </w:r>
      </w:ins>
      <w:r w:rsidR="00483DF4">
        <w:fldChar w:fldCharType="separate"/>
      </w:r>
      <w:ins w:id="9" w:author="Ryan Lemos" w:date="2019-02-20T09:08:00Z">
        <w:r w:rsidR="00483DF4">
          <w:rPr>
            <w:noProof/>
          </w:rPr>
          <w:t>1</w:t>
        </w:r>
        <w:r w:rsidR="00483DF4">
          <w:fldChar w:fldCharType="end"/>
        </w:r>
      </w:ins>
      <w:del w:id="1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7"/>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11"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ins w:id="12" w:author="Ryan Lemos" w:date="2019-02-20T09:08:00Z">
        <w:r w:rsidR="00483DF4">
          <w:fldChar w:fldCharType="begin"/>
        </w:r>
        <w:r w:rsidR="00483DF4">
          <w:instrText xml:space="preserve"> SEQ Figura \* ARABIC </w:instrText>
        </w:r>
      </w:ins>
      <w:r w:rsidR="00483DF4">
        <w:fldChar w:fldCharType="separate"/>
      </w:r>
      <w:ins w:id="13" w:author="Ryan Lemos" w:date="2019-02-20T09:08:00Z">
        <w:r w:rsidR="00483DF4">
          <w:rPr>
            <w:noProof/>
          </w:rPr>
          <w:t>2</w:t>
        </w:r>
        <w:r w:rsidR="00483DF4">
          <w:fldChar w:fldCharType="end"/>
        </w:r>
      </w:ins>
      <w:del w:id="1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11"/>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5" w:name="_Ref526523978"/>
      <w:r>
        <w:t xml:space="preserve">Figura </w:t>
      </w:r>
      <w:ins w:id="16" w:author="Ryan Lemos" w:date="2019-02-20T09:08:00Z">
        <w:r w:rsidR="00483DF4">
          <w:fldChar w:fldCharType="begin"/>
        </w:r>
        <w:r w:rsidR="00483DF4">
          <w:instrText xml:space="preserve"> SEQ Figura \* ARABIC </w:instrText>
        </w:r>
      </w:ins>
      <w:r w:rsidR="00483DF4">
        <w:fldChar w:fldCharType="separate"/>
      </w:r>
      <w:ins w:id="17" w:author="Ryan Lemos" w:date="2019-02-20T09:08:00Z">
        <w:r w:rsidR="00483DF4">
          <w:rPr>
            <w:noProof/>
          </w:rPr>
          <w:t>3</w:t>
        </w:r>
        <w:r w:rsidR="00483DF4">
          <w:fldChar w:fldCharType="end"/>
        </w:r>
      </w:ins>
      <w:del w:id="1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15"/>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9" w:name="_Ref526523959"/>
      <w:r>
        <w:lastRenderedPageBreak/>
        <w:t xml:space="preserve">Figura </w:t>
      </w:r>
      <w:ins w:id="20" w:author="Ryan Lemos" w:date="2019-02-20T09:08:00Z">
        <w:r w:rsidR="00483DF4">
          <w:fldChar w:fldCharType="begin"/>
        </w:r>
        <w:r w:rsidR="00483DF4">
          <w:instrText xml:space="preserve"> SEQ Figura \* ARABIC </w:instrText>
        </w:r>
      </w:ins>
      <w:r w:rsidR="00483DF4">
        <w:fldChar w:fldCharType="separate"/>
      </w:r>
      <w:ins w:id="21" w:author="Ryan Lemos" w:date="2019-02-20T09:08:00Z">
        <w:r w:rsidR="00483DF4">
          <w:rPr>
            <w:noProof/>
          </w:rPr>
          <w:t>4</w:t>
        </w:r>
        <w:r w:rsidR="00483DF4">
          <w:fldChar w:fldCharType="end"/>
        </w:r>
      </w:ins>
      <w:del w:id="2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19"/>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23" w:name="_Toc542526"/>
      <w:r>
        <w:t>Desenvolvimento</w:t>
      </w:r>
      <w:r w:rsidR="00830B0E">
        <w:t xml:space="preserve"> e tecnologias</w:t>
      </w:r>
      <w:r>
        <w:t xml:space="preserve"> de </w:t>
      </w:r>
      <w:r w:rsidRPr="005329D1">
        <w:t>sistemas</w:t>
      </w:r>
      <w:r>
        <w:t xml:space="preserve"> Web</w:t>
      </w:r>
      <w:bookmarkEnd w:id="23"/>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24" w:name="_Toc542527"/>
      <w:r>
        <w:t>Criptografia</w:t>
      </w:r>
      <w:r w:rsidR="00C04015">
        <w:t xml:space="preserve"> e controle de acesso</w:t>
      </w:r>
      <w:r w:rsidR="00F71835">
        <w:t>s</w:t>
      </w:r>
      <w:bookmarkEnd w:id="24"/>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25" w:name="_Ref526523937"/>
      <w:r>
        <w:t xml:space="preserve">Figura </w:t>
      </w:r>
      <w:ins w:id="26" w:author="Ryan Lemos" w:date="2019-02-20T09:08:00Z">
        <w:r w:rsidR="00483DF4">
          <w:fldChar w:fldCharType="begin"/>
        </w:r>
        <w:r w:rsidR="00483DF4">
          <w:instrText xml:space="preserve"> SEQ Figura \* ARABIC </w:instrText>
        </w:r>
      </w:ins>
      <w:r w:rsidR="00483DF4">
        <w:fldChar w:fldCharType="separate"/>
      </w:r>
      <w:ins w:id="27" w:author="Ryan Lemos" w:date="2019-02-20T09:08:00Z">
        <w:r w:rsidR="00483DF4">
          <w:rPr>
            <w:noProof/>
          </w:rPr>
          <w:t>5</w:t>
        </w:r>
        <w:r w:rsidR="00483DF4">
          <w:fldChar w:fldCharType="end"/>
        </w:r>
      </w:ins>
      <w:del w:id="2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25"/>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29" w:name="_Toc542528"/>
      <w:r>
        <w:t>Interação humano computador (IHC)</w:t>
      </w:r>
      <w:bookmarkEnd w:id="29"/>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30" w:name="_Ref526523912"/>
      <w:r>
        <w:t xml:space="preserve">Figura </w:t>
      </w:r>
      <w:ins w:id="31" w:author="Ryan Lemos" w:date="2019-02-20T09:08:00Z">
        <w:r w:rsidR="00483DF4">
          <w:fldChar w:fldCharType="begin"/>
        </w:r>
        <w:r w:rsidR="00483DF4">
          <w:instrText xml:space="preserve"> SEQ Figura \* ARABIC </w:instrText>
        </w:r>
      </w:ins>
      <w:r w:rsidR="00483DF4">
        <w:fldChar w:fldCharType="separate"/>
      </w:r>
      <w:ins w:id="32" w:author="Ryan Lemos" w:date="2019-02-20T09:08:00Z">
        <w:r w:rsidR="00483DF4">
          <w:rPr>
            <w:noProof/>
          </w:rPr>
          <w:t>6</w:t>
        </w:r>
        <w:r w:rsidR="00483DF4">
          <w:fldChar w:fldCharType="end"/>
        </w:r>
      </w:ins>
      <w:del w:id="3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30"/>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34" w:name="_Toc542529"/>
      <w:r>
        <w:t>Engenharia de Software</w:t>
      </w:r>
      <w:bookmarkEnd w:id="34"/>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 xml:space="preserve">especificas,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35" w:name="_Ref527140900"/>
      <w:r>
        <w:t xml:space="preserve">Figura </w:t>
      </w:r>
      <w:ins w:id="36" w:author="Ryan Lemos" w:date="2019-02-20T09:08:00Z">
        <w:r w:rsidR="00483DF4">
          <w:fldChar w:fldCharType="begin"/>
        </w:r>
        <w:r w:rsidR="00483DF4">
          <w:instrText xml:space="preserve"> SEQ Figura \* ARABIC </w:instrText>
        </w:r>
      </w:ins>
      <w:r w:rsidR="00483DF4">
        <w:fldChar w:fldCharType="separate"/>
      </w:r>
      <w:ins w:id="37" w:author="Ryan Lemos" w:date="2019-02-20T09:08:00Z">
        <w:r w:rsidR="00483DF4">
          <w:rPr>
            <w:noProof/>
          </w:rPr>
          <w:t>7</w:t>
        </w:r>
        <w:r w:rsidR="00483DF4">
          <w:fldChar w:fldCharType="end"/>
        </w:r>
      </w:ins>
      <w:del w:id="3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35"/>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39" w:name="_Toc542530"/>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39"/>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40" w:name="_Ref527049055"/>
      <w:r>
        <w:t xml:space="preserve">Figura </w:t>
      </w:r>
      <w:ins w:id="41" w:author="Ryan Lemos" w:date="2019-02-20T09:08:00Z">
        <w:r w:rsidR="00483DF4">
          <w:fldChar w:fldCharType="begin"/>
        </w:r>
        <w:r w:rsidR="00483DF4">
          <w:instrText xml:space="preserve"> SEQ Figura \* ARABIC </w:instrText>
        </w:r>
      </w:ins>
      <w:r w:rsidR="00483DF4">
        <w:fldChar w:fldCharType="separate"/>
      </w:r>
      <w:ins w:id="42" w:author="Ryan Lemos" w:date="2019-02-20T09:08:00Z">
        <w:r w:rsidR="00483DF4">
          <w:rPr>
            <w:noProof/>
          </w:rPr>
          <w:t>8</w:t>
        </w:r>
        <w:r w:rsidR="00483DF4">
          <w:fldChar w:fldCharType="end"/>
        </w:r>
      </w:ins>
      <w:del w:id="4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40"/>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44" w:name="_Ref527053242"/>
      <w:r>
        <w:t xml:space="preserve">Figura </w:t>
      </w:r>
      <w:ins w:id="45" w:author="Ryan Lemos" w:date="2019-02-20T09:08:00Z">
        <w:r w:rsidR="00483DF4">
          <w:fldChar w:fldCharType="begin"/>
        </w:r>
        <w:r w:rsidR="00483DF4">
          <w:instrText xml:space="preserve"> SEQ Figura \* ARABIC </w:instrText>
        </w:r>
      </w:ins>
      <w:r w:rsidR="00483DF4">
        <w:fldChar w:fldCharType="separate"/>
      </w:r>
      <w:ins w:id="46" w:author="Ryan Lemos" w:date="2019-02-20T09:08:00Z">
        <w:r w:rsidR="00483DF4">
          <w:rPr>
            <w:noProof/>
          </w:rPr>
          <w:t>9</w:t>
        </w:r>
        <w:r w:rsidR="00483DF4">
          <w:fldChar w:fldCharType="end"/>
        </w:r>
      </w:ins>
      <w:del w:id="4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44"/>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48" w:name="_Ref527053785"/>
      <w:r>
        <w:lastRenderedPageBreak/>
        <w:t xml:space="preserve">Figura </w:t>
      </w:r>
      <w:ins w:id="49" w:author="Ryan Lemos" w:date="2019-02-20T09:08:00Z">
        <w:r w:rsidR="00483DF4">
          <w:fldChar w:fldCharType="begin"/>
        </w:r>
        <w:r w:rsidR="00483DF4">
          <w:instrText xml:space="preserve"> SEQ Figura \* ARABIC </w:instrText>
        </w:r>
      </w:ins>
      <w:r w:rsidR="00483DF4">
        <w:fldChar w:fldCharType="separate"/>
      </w:r>
      <w:ins w:id="50" w:author="Ryan Lemos" w:date="2019-02-20T09:08:00Z">
        <w:r w:rsidR="00483DF4">
          <w:rPr>
            <w:noProof/>
          </w:rPr>
          <w:t>10</w:t>
        </w:r>
        <w:r w:rsidR="00483DF4">
          <w:fldChar w:fldCharType="end"/>
        </w:r>
      </w:ins>
      <w:del w:id="5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48"/>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52" w:name="_Ref527057497"/>
      <w:r>
        <w:t xml:space="preserve">Figura </w:t>
      </w:r>
      <w:ins w:id="53" w:author="Ryan Lemos" w:date="2019-02-20T09:08:00Z">
        <w:r w:rsidR="00483DF4">
          <w:fldChar w:fldCharType="begin"/>
        </w:r>
        <w:r w:rsidR="00483DF4">
          <w:instrText xml:space="preserve"> SEQ Figura \* ARABIC </w:instrText>
        </w:r>
      </w:ins>
      <w:r w:rsidR="00483DF4">
        <w:fldChar w:fldCharType="separate"/>
      </w:r>
      <w:ins w:id="54" w:author="Ryan Lemos" w:date="2019-02-20T09:08:00Z">
        <w:r w:rsidR="00483DF4">
          <w:rPr>
            <w:noProof/>
          </w:rPr>
          <w:t>11</w:t>
        </w:r>
        <w:r w:rsidR="00483DF4">
          <w:fldChar w:fldCharType="end"/>
        </w:r>
      </w:ins>
      <w:del w:id="5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52"/>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56" w:name="_Ref527057944"/>
      <w:r>
        <w:t xml:space="preserve">Figura </w:t>
      </w:r>
      <w:ins w:id="57" w:author="Ryan Lemos" w:date="2019-02-20T09:08:00Z">
        <w:r w:rsidR="00483DF4">
          <w:fldChar w:fldCharType="begin"/>
        </w:r>
        <w:r w:rsidR="00483DF4">
          <w:instrText xml:space="preserve"> SEQ Figura \* ARABIC </w:instrText>
        </w:r>
      </w:ins>
      <w:r w:rsidR="00483DF4">
        <w:fldChar w:fldCharType="separate"/>
      </w:r>
      <w:ins w:id="58" w:author="Ryan Lemos" w:date="2019-02-20T09:08:00Z">
        <w:r w:rsidR="00483DF4">
          <w:rPr>
            <w:noProof/>
          </w:rPr>
          <w:t>12</w:t>
        </w:r>
        <w:r w:rsidR="00483DF4">
          <w:fldChar w:fldCharType="end"/>
        </w:r>
      </w:ins>
      <w:del w:id="5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12</w:delText>
        </w:r>
        <w:r w:rsidR="00E3042F" w:rsidDel="00483DF4">
          <w:rPr>
            <w:noProof/>
          </w:rPr>
          <w:fldChar w:fldCharType="end"/>
        </w:r>
      </w:del>
      <w:bookmarkEnd w:id="56"/>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60" w:name="_Ref527059135"/>
      <w:r>
        <w:lastRenderedPageBreak/>
        <w:t xml:space="preserve">Figura </w:t>
      </w:r>
      <w:ins w:id="61" w:author="Ryan Lemos" w:date="2019-02-20T09:08:00Z">
        <w:r w:rsidR="00483DF4">
          <w:fldChar w:fldCharType="begin"/>
        </w:r>
        <w:r w:rsidR="00483DF4">
          <w:instrText xml:space="preserve"> SEQ Figura \* ARABIC </w:instrText>
        </w:r>
      </w:ins>
      <w:r w:rsidR="00483DF4">
        <w:fldChar w:fldCharType="separate"/>
      </w:r>
      <w:ins w:id="62" w:author="Ryan Lemos" w:date="2019-02-20T09:08:00Z">
        <w:r w:rsidR="00483DF4">
          <w:rPr>
            <w:noProof/>
          </w:rPr>
          <w:t>13</w:t>
        </w:r>
        <w:r w:rsidR="00483DF4">
          <w:fldChar w:fldCharType="end"/>
        </w:r>
      </w:ins>
      <w:del w:id="6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60"/>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64" w:name="_Ref528268444"/>
      <w:bookmarkStart w:id="65" w:name="_Toc542531"/>
      <w:r>
        <w:t xml:space="preserve">Metodologia </w:t>
      </w:r>
      <w:r w:rsidR="00DD30FE">
        <w:t>Ágil</w:t>
      </w:r>
      <w:bookmarkEnd w:id="64"/>
      <w:bookmarkEnd w:id="65"/>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66" w:name="_Ref526797528"/>
      <w:r>
        <w:t xml:space="preserve">Figura </w:t>
      </w:r>
      <w:ins w:id="67" w:author="Ryan Lemos" w:date="2019-02-20T09:08:00Z">
        <w:r w:rsidR="00483DF4">
          <w:fldChar w:fldCharType="begin"/>
        </w:r>
        <w:r w:rsidR="00483DF4">
          <w:instrText xml:space="preserve"> SEQ Figura \* ARABIC </w:instrText>
        </w:r>
      </w:ins>
      <w:r w:rsidR="00483DF4">
        <w:fldChar w:fldCharType="separate"/>
      </w:r>
      <w:ins w:id="68" w:author="Ryan Lemos" w:date="2019-02-20T09:08:00Z">
        <w:r w:rsidR="00483DF4">
          <w:rPr>
            <w:noProof/>
          </w:rPr>
          <w:t>14</w:t>
        </w:r>
        <w:r w:rsidR="00483DF4">
          <w:fldChar w:fldCharType="end"/>
        </w:r>
      </w:ins>
      <w:del w:id="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66"/>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70" w:name="_Ref527668666"/>
      <w:bookmarkStart w:id="71" w:name="_Toc542532"/>
      <w:r w:rsidRPr="00952162">
        <w:rPr>
          <w:i/>
        </w:rPr>
        <w:t xml:space="preserve">Extreme </w:t>
      </w:r>
      <w:proofErr w:type="spellStart"/>
      <w:r w:rsidRPr="00952162">
        <w:rPr>
          <w:i/>
        </w:rPr>
        <w:t>Programming</w:t>
      </w:r>
      <w:proofErr w:type="spellEnd"/>
      <w:r w:rsidR="00B26489">
        <w:t xml:space="preserve"> </w:t>
      </w:r>
      <w:r>
        <w:t>(XP)</w:t>
      </w:r>
      <w:bookmarkEnd w:id="70"/>
      <w:bookmarkEnd w:id="71"/>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ins w:id="72" w:author="Ryan Lemos" w:date="2019-02-20T09:08:00Z">
        <w:r w:rsidR="00483DF4">
          <w:fldChar w:fldCharType="begin"/>
        </w:r>
        <w:r w:rsidR="00483DF4">
          <w:instrText xml:space="preserve"> SEQ Figura \* ARABIC </w:instrText>
        </w:r>
      </w:ins>
      <w:r w:rsidR="00483DF4">
        <w:fldChar w:fldCharType="separate"/>
      </w:r>
      <w:ins w:id="73" w:author="Ryan Lemos" w:date="2019-02-20T09:08:00Z">
        <w:r w:rsidR="00483DF4">
          <w:rPr>
            <w:noProof/>
          </w:rPr>
          <w:t>15</w:t>
        </w:r>
        <w:r w:rsidR="00483DF4">
          <w:fldChar w:fldCharType="end"/>
        </w:r>
      </w:ins>
      <w:del w:id="7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75" w:name="_Toc542533"/>
      <w:r>
        <w:t xml:space="preserve">Tecnologias para desenvolvimento </w:t>
      </w:r>
      <w:r w:rsidR="00D61CB9">
        <w:t>WEB</w:t>
      </w:r>
      <w:bookmarkEnd w:id="75"/>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76" w:name="_Toc54253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76"/>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77" w:name="_Ref526671958"/>
      <w:r>
        <w:t xml:space="preserve">Figura </w:t>
      </w:r>
      <w:ins w:id="78" w:author="Ryan Lemos" w:date="2019-02-20T09:08:00Z">
        <w:r w:rsidR="00483DF4">
          <w:fldChar w:fldCharType="begin"/>
        </w:r>
        <w:r w:rsidR="00483DF4">
          <w:instrText xml:space="preserve"> SEQ Figura \* ARABIC </w:instrText>
        </w:r>
      </w:ins>
      <w:r w:rsidR="00483DF4">
        <w:fldChar w:fldCharType="separate"/>
      </w:r>
      <w:ins w:id="79" w:author="Ryan Lemos" w:date="2019-02-20T09:08:00Z">
        <w:r w:rsidR="00483DF4">
          <w:rPr>
            <w:noProof/>
          </w:rPr>
          <w:t>16</w:t>
        </w:r>
        <w:r w:rsidR="00483DF4">
          <w:fldChar w:fldCharType="end"/>
        </w:r>
      </w:ins>
      <w:del w:id="8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77"/>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81" w:name="_Toc54253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81"/>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82" w:name="_Ref527141144"/>
      <w:r>
        <w:t xml:space="preserve">Figura </w:t>
      </w:r>
      <w:ins w:id="83" w:author="Ryan Lemos" w:date="2019-02-20T09:08:00Z">
        <w:r w:rsidR="00483DF4">
          <w:fldChar w:fldCharType="begin"/>
        </w:r>
        <w:r w:rsidR="00483DF4">
          <w:instrText xml:space="preserve"> SEQ Figura \* ARABIC </w:instrText>
        </w:r>
      </w:ins>
      <w:r w:rsidR="00483DF4">
        <w:fldChar w:fldCharType="separate"/>
      </w:r>
      <w:ins w:id="84" w:author="Ryan Lemos" w:date="2019-02-20T09:08:00Z">
        <w:r w:rsidR="00483DF4">
          <w:rPr>
            <w:noProof/>
          </w:rPr>
          <w:t>17</w:t>
        </w:r>
        <w:r w:rsidR="00483DF4">
          <w:fldChar w:fldCharType="end"/>
        </w:r>
      </w:ins>
      <w:del w:id="8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82"/>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86" w:name="_Ref527141178"/>
      <w:r>
        <w:t xml:space="preserve">Figura </w:t>
      </w:r>
      <w:ins w:id="87" w:author="Ryan Lemos" w:date="2019-02-20T09:08:00Z">
        <w:r w:rsidR="00483DF4">
          <w:fldChar w:fldCharType="begin"/>
        </w:r>
        <w:r w:rsidR="00483DF4">
          <w:instrText xml:space="preserve"> SEQ Figura \* ARABIC </w:instrText>
        </w:r>
      </w:ins>
      <w:r w:rsidR="00483DF4">
        <w:fldChar w:fldCharType="separate"/>
      </w:r>
      <w:ins w:id="88" w:author="Ryan Lemos" w:date="2019-02-20T09:08:00Z">
        <w:r w:rsidR="00483DF4">
          <w:rPr>
            <w:noProof/>
          </w:rPr>
          <w:t>18</w:t>
        </w:r>
        <w:r w:rsidR="00483DF4">
          <w:fldChar w:fldCharType="end"/>
        </w:r>
      </w:ins>
      <w:del w:id="8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86"/>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90" w:name="_Ref526690766"/>
    </w:p>
    <w:p w:rsidR="00130966" w:rsidRDefault="00130966" w:rsidP="00952162">
      <w:pPr>
        <w:pStyle w:val="Legenda"/>
        <w:keepNext/>
      </w:pPr>
      <w:bookmarkStart w:id="91" w:name="_Ref527141224"/>
      <w:r>
        <w:t xml:space="preserve">Figura </w:t>
      </w:r>
      <w:ins w:id="92" w:author="Ryan Lemos" w:date="2019-02-20T09:08:00Z">
        <w:r w:rsidR="00483DF4">
          <w:fldChar w:fldCharType="begin"/>
        </w:r>
        <w:r w:rsidR="00483DF4">
          <w:instrText xml:space="preserve"> SEQ Figura \* ARABIC </w:instrText>
        </w:r>
      </w:ins>
      <w:r w:rsidR="00483DF4">
        <w:fldChar w:fldCharType="separate"/>
      </w:r>
      <w:ins w:id="93" w:author="Ryan Lemos" w:date="2019-02-20T09:08:00Z">
        <w:r w:rsidR="00483DF4">
          <w:rPr>
            <w:noProof/>
          </w:rPr>
          <w:t>19</w:t>
        </w:r>
        <w:r w:rsidR="00483DF4">
          <w:fldChar w:fldCharType="end"/>
        </w:r>
      </w:ins>
      <w:del w:id="9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90"/>
      <w:bookmarkEnd w:id="91"/>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95" w:name="_Ref527043688"/>
      <w:r>
        <w:t xml:space="preserve">Figura </w:t>
      </w:r>
      <w:ins w:id="96" w:author="Ryan Lemos" w:date="2019-02-20T09:08:00Z">
        <w:r w:rsidR="00483DF4">
          <w:fldChar w:fldCharType="begin"/>
        </w:r>
        <w:r w:rsidR="00483DF4">
          <w:instrText xml:space="preserve"> SEQ Figura \* ARABIC </w:instrText>
        </w:r>
      </w:ins>
      <w:r w:rsidR="00483DF4">
        <w:fldChar w:fldCharType="separate"/>
      </w:r>
      <w:ins w:id="97" w:author="Ryan Lemos" w:date="2019-02-20T09:08:00Z">
        <w:r w:rsidR="00483DF4">
          <w:rPr>
            <w:noProof/>
          </w:rPr>
          <w:t>20</w:t>
        </w:r>
        <w:r w:rsidR="00483DF4">
          <w:fldChar w:fldCharType="end"/>
        </w:r>
      </w:ins>
      <w:del w:id="9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95"/>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99" w:name="_Ref526690737"/>
      <w:r>
        <w:t xml:space="preserve">Figura </w:t>
      </w:r>
      <w:ins w:id="100" w:author="Ryan Lemos" w:date="2019-02-20T09:08:00Z">
        <w:r w:rsidR="00483DF4">
          <w:fldChar w:fldCharType="begin"/>
        </w:r>
        <w:r w:rsidR="00483DF4">
          <w:instrText xml:space="preserve"> SEQ Figura \* ARABIC </w:instrText>
        </w:r>
      </w:ins>
      <w:r w:rsidR="00483DF4">
        <w:fldChar w:fldCharType="separate"/>
      </w:r>
      <w:ins w:id="101" w:author="Ryan Lemos" w:date="2019-02-20T09:08:00Z">
        <w:r w:rsidR="00483DF4">
          <w:rPr>
            <w:noProof/>
          </w:rPr>
          <w:t>21</w:t>
        </w:r>
        <w:r w:rsidR="00483DF4">
          <w:fldChar w:fldCharType="end"/>
        </w:r>
      </w:ins>
      <w:del w:id="10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99"/>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103" w:name="_Toc542536"/>
      <w:proofErr w:type="spellStart"/>
      <w:r w:rsidRPr="003635FC">
        <w:t>J</w:t>
      </w:r>
      <w:r w:rsidR="0034001E" w:rsidRPr="003635FC">
        <w:t>ava</w:t>
      </w:r>
      <w:r w:rsidRPr="003635FC">
        <w:t>S</w:t>
      </w:r>
      <w:r w:rsidR="0034001E" w:rsidRPr="003635FC">
        <w:t>cript</w:t>
      </w:r>
      <w:proofErr w:type="spellEnd"/>
      <w:r w:rsidR="004B14A6">
        <w:t xml:space="preserve"> (JS)</w:t>
      </w:r>
      <w:bookmarkEnd w:id="103"/>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104" w:name="_Ref527139744"/>
      <w:bookmarkStart w:id="105" w:name="_Ref526686669"/>
      <w:r>
        <w:t xml:space="preserve">Figura </w:t>
      </w:r>
      <w:ins w:id="106" w:author="Ryan Lemos" w:date="2019-02-20T09:08:00Z">
        <w:r w:rsidR="00483DF4">
          <w:fldChar w:fldCharType="begin"/>
        </w:r>
        <w:r w:rsidR="00483DF4">
          <w:instrText xml:space="preserve"> SEQ Figura \* ARABIC </w:instrText>
        </w:r>
      </w:ins>
      <w:r w:rsidR="00483DF4">
        <w:fldChar w:fldCharType="separate"/>
      </w:r>
      <w:ins w:id="107" w:author="Ryan Lemos" w:date="2019-02-20T09:08:00Z">
        <w:r w:rsidR="00483DF4">
          <w:rPr>
            <w:noProof/>
          </w:rPr>
          <w:t>22</w:t>
        </w:r>
        <w:r w:rsidR="00483DF4">
          <w:fldChar w:fldCharType="end"/>
        </w:r>
      </w:ins>
      <w:del w:id="10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104"/>
      <w:r>
        <w:t xml:space="preserve"> - Exemplo de uso do </w:t>
      </w:r>
      <w:r w:rsidR="00A95801">
        <w:rPr>
          <w:noProof/>
        </w:rPr>
        <w:t>JavaScript</w:t>
      </w:r>
      <w:r w:rsidR="00A95801">
        <w:t xml:space="preserve"> </w:t>
      </w:r>
      <w:r>
        <w:t>diretamente no HTML</w:t>
      </w:r>
      <w:bookmarkEnd w:id="105"/>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109" w:name="_Ref526686696"/>
      <w:r>
        <w:t xml:space="preserve">Figura </w:t>
      </w:r>
      <w:ins w:id="110" w:author="Ryan Lemos" w:date="2019-02-20T09:08:00Z">
        <w:r w:rsidR="00483DF4">
          <w:fldChar w:fldCharType="begin"/>
        </w:r>
        <w:r w:rsidR="00483DF4">
          <w:instrText xml:space="preserve"> SEQ Figura \* ARABIC </w:instrText>
        </w:r>
      </w:ins>
      <w:r w:rsidR="00483DF4">
        <w:fldChar w:fldCharType="separate"/>
      </w:r>
      <w:ins w:id="111" w:author="Ryan Lemos" w:date="2019-02-20T09:08:00Z">
        <w:r w:rsidR="00483DF4">
          <w:rPr>
            <w:noProof/>
          </w:rPr>
          <w:t>23</w:t>
        </w:r>
        <w:r w:rsidR="00483DF4">
          <w:fldChar w:fldCharType="end"/>
        </w:r>
      </w:ins>
      <w:del w:id="11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109"/>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113" w:name="_Toc542537"/>
      <w:proofErr w:type="spellStart"/>
      <w:r>
        <w:t>TypeScript</w:t>
      </w:r>
      <w:bookmarkEnd w:id="113"/>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ins w:id="114" w:author="Ryan Lemos" w:date="2019-02-20T09:08:00Z">
        <w:r w:rsidR="00483DF4">
          <w:fldChar w:fldCharType="begin"/>
        </w:r>
        <w:r w:rsidR="00483DF4">
          <w:instrText xml:space="preserve"> SEQ Figura \* ARABIC </w:instrText>
        </w:r>
      </w:ins>
      <w:r w:rsidR="00483DF4">
        <w:fldChar w:fldCharType="separate"/>
      </w:r>
      <w:ins w:id="115" w:author="Ryan Lemos" w:date="2019-02-20T09:08:00Z">
        <w:r w:rsidR="00483DF4">
          <w:rPr>
            <w:noProof/>
          </w:rPr>
          <w:t>24</w:t>
        </w:r>
        <w:r w:rsidR="00483DF4">
          <w:fldChar w:fldCharType="end"/>
        </w:r>
      </w:ins>
      <w:del w:id="11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117" w:name="_Toc542538"/>
      <w:r>
        <w:t>Angular</w:t>
      </w:r>
      <w:bookmarkEnd w:id="117"/>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118" w:name="_Toc542539"/>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118"/>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119" w:name="_Ref526523847"/>
      <w:r>
        <w:t xml:space="preserve">Figura </w:t>
      </w:r>
      <w:ins w:id="120" w:author="Ryan Lemos" w:date="2019-02-20T09:08:00Z">
        <w:r w:rsidR="00483DF4">
          <w:fldChar w:fldCharType="begin"/>
        </w:r>
        <w:r w:rsidR="00483DF4">
          <w:instrText xml:space="preserve"> SEQ Figura \* ARABIC </w:instrText>
        </w:r>
      </w:ins>
      <w:r w:rsidR="00483DF4">
        <w:fldChar w:fldCharType="separate"/>
      </w:r>
      <w:ins w:id="121" w:author="Ryan Lemos" w:date="2019-02-20T09:08:00Z">
        <w:r w:rsidR="00483DF4">
          <w:rPr>
            <w:noProof/>
          </w:rPr>
          <w:t>25</w:t>
        </w:r>
        <w:r w:rsidR="00483DF4">
          <w:fldChar w:fldCharType="end"/>
        </w:r>
      </w:ins>
      <w:del w:id="12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119"/>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123" w:name="_Ref526533823"/>
      <w:bookmarkStart w:id="124" w:name="_Toc542540"/>
      <w:r w:rsidRPr="00952162">
        <w:rPr>
          <w:i/>
        </w:rPr>
        <w:t>Framework</w:t>
      </w:r>
      <w:r>
        <w:t xml:space="preserve"> </w:t>
      </w:r>
      <w:proofErr w:type="spellStart"/>
      <w:r w:rsidR="00D61CB9" w:rsidRPr="003635FC">
        <w:t>Laravel</w:t>
      </w:r>
      <w:bookmarkEnd w:id="123"/>
      <w:bookmarkEnd w:id="124"/>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pPr>
        <w:rPr>
          <w:ins w:id="125"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F97B7F" w:rsidRDefault="00F97B7F" w:rsidP="009B4F8A">
      <w:pPr>
        <w:rPr>
          <w:ins w:id="126" w:author="Ryan Lemos" w:date="2019-02-20T08:38:00Z"/>
        </w:rPr>
      </w:pPr>
    </w:p>
    <w:p w:rsidR="00F97B7F" w:rsidRDefault="00F97B7F" w:rsidP="00F97B7F">
      <w:pPr>
        <w:pStyle w:val="Ttulo4"/>
        <w:rPr>
          <w:ins w:id="127" w:author="Ryan Lemos" w:date="2019-02-20T08:41:00Z"/>
        </w:rPr>
      </w:pPr>
      <w:proofErr w:type="spellStart"/>
      <w:ins w:id="128" w:author="Ryan Lemos" w:date="2019-02-20T08:40:00Z">
        <w:r w:rsidRPr="00F97B7F">
          <w:rPr>
            <w:i/>
            <w:rPrChange w:id="129" w:author="Ryan Lemos" w:date="2019-02-20T08:41:00Z">
              <w:rPr/>
            </w:rPrChange>
          </w:rPr>
          <w:t>Representational</w:t>
        </w:r>
        <w:proofErr w:type="spellEnd"/>
        <w:r w:rsidRPr="00F97B7F">
          <w:rPr>
            <w:i/>
            <w:rPrChange w:id="130" w:author="Ryan Lemos" w:date="2019-02-20T08:41:00Z">
              <w:rPr/>
            </w:rPrChange>
          </w:rPr>
          <w:t xml:space="preserve"> </w:t>
        </w:r>
        <w:proofErr w:type="spellStart"/>
        <w:r w:rsidRPr="00F97B7F">
          <w:rPr>
            <w:i/>
            <w:rPrChange w:id="131" w:author="Ryan Lemos" w:date="2019-02-20T08:41:00Z">
              <w:rPr/>
            </w:rPrChange>
          </w:rPr>
          <w:t>State</w:t>
        </w:r>
        <w:proofErr w:type="spellEnd"/>
        <w:r w:rsidRPr="00F97B7F">
          <w:rPr>
            <w:i/>
            <w:rPrChange w:id="132" w:author="Ryan Lemos" w:date="2019-02-20T08:41:00Z">
              <w:rPr/>
            </w:rPrChange>
          </w:rPr>
          <w:t xml:space="preserve"> </w:t>
        </w:r>
        <w:proofErr w:type="spellStart"/>
        <w:r w:rsidRPr="00F97B7F">
          <w:rPr>
            <w:i/>
            <w:rPrChange w:id="133" w:author="Ryan Lemos" w:date="2019-02-20T08:41:00Z">
              <w:rPr/>
            </w:rPrChange>
          </w:rPr>
          <w:t>Transfer</w:t>
        </w:r>
        <w:proofErr w:type="spellEnd"/>
        <w:r w:rsidRPr="00F97B7F">
          <w:rPr>
            <w:i/>
            <w:rPrChange w:id="134" w:author="Ryan Lemos" w:date="2019-02-20T08:41:00Z">
              <w:rPr/>
            </w:rPrChange>
          </w:rPr>
          <w:t xml:space="preserve"> </w:t>
        </w:r>
      </w:ins>
      <w:proofErr w:type="spellStart"/>
      <w:ins w:id="135" w:author="Ryan Lemos" w:date="2019-02-20T08:41:00Z">
        <w:r w:rsidRPr="00F97B7F">
          <w:rPr>
            <w:i/>
            <w:rPrChange w:id="136" w:author="Ryan Lemos" w:date="2019-02-20T08:41:00Z">
              <w:rPr/>
            </w:rPrChange>
          </w:rPr>
          <w:t>Application</w:t>
        </w:r>
        <w:proofErr w:type="spellEnd"/>
        <w:r w:rsidRPr="00F97B7F">
          <w:rPr>
            <w:i/>
            <w:rPrChange w:id="137" w:author="Ryan Lemos" w:date="2019-02-20T08:41:00Z">
              <w:rPr/>
            </w:rPrChange>
          </w:rPr>
          <w:t xml:space="preserve"> </w:t>
        </w:r>
        <w:proofErr w:type="spellStart"/>
        <w:r w:rsidRPr="00F97B7F">
          <w:rPr>
            <w:i/>
            <w:rPrChange w:id="138" w:author="Ryan Lemos" w:date="2019-02-20T08:41:00Z">
              <w:rPr/>
            </w:rPrChange>
          </w:rPr>
          <w:t>Programming</w:t>
        </w:r>
        <w:proofErr w:type="spellEnd"/>
        <w:r w:rsidRPr="00F97B7F">
          <w:rPr>
            <w:i/>
            <w:rPrChange w:id="139" w:author="Ryan Lemos" w:date="2019-02-20T08:41:00Z">
              <w:rPr/>
            </w:rPrChange>
          </w:rPr>
          <w:t xml:space="preserve"> Interfaces</w:t>
        </w:r>
        <w:r>
          <w:t xml:space="preserve"> (API REST)</w:t>
        </w:r>
      </w:ins>
    </w:p>
    <w:p w:rsidR="00F97B7F" w:rsidRDefault="00F97B7F" w:rsidP="00F97B7F">
      <w:pPr>
        <w:rPr>
          <w:ins w:id="140" w:author="Ryan Lemos" w:date="2019-02-20T08:41:00Z"/>
          <w:iCs/>
        </w:rPr>
      </w:pPr>
    </w:p>
    <w:p w:rsidR="00F97B7F" w:rsidRDefault="00883E88" w:rsidP="00F97B7F">
      <w:pPr>
        <w:rPr>
          <w:ins w:id="141" w:author="Ryan Lemos" w:date="2019-02-20T08:54:00Z"/>
        </w:rPr>
      </w:pPr>
      <w:ins w:id="142" w:author="Ryan Lemos" w:date="2019-02-20T08:46:00Z">
        <w:r>
          <w:t xml:space="preserve">Segundo </w:t>
        </w:r>
        <w:proofErr w:type="spellStart"/>
        <w:r>
          <w:t>Massé</w:t>
        </w:r>
        <w:proofErr w:type="spellEnd"/>
        <w:r>
          <w:t xml:space="preserve"> (2012)</w:t>
        </w:r>
      </w:ins>
      <w:ins w:id="143" w:author="Ryan Lemos" w:date="2019-02-20T08:47:00Z">
        <w:r>
          <w:t xml:space="preserve"> o termo </w:t>
        </w:r>
        <w:proofErr w:type="spellStart"/>
        <w:r w:rsidRPr="00883E88">
          <w:rPr>
            <w:i/>
            <w:rPrChange w:id="144" w:author="Ryan Lemos" w:date="2019-02-20T08:47:00Z">
              <w:rPr/>
            </w:rPrChange>
          </w:rPr>
          <w:t>Representional</w:t>
        </w:r>
        <w:proofErr w:type="spellEnd"/>
        <w:r w:rsidRPr="00883E88">
          <w:rPr>
            <w:i/>
            <w:rPrChange w:id="145" w:author="Ryan Lemos" w:date="2019-02-20T08:47:00Z">
              <w:rPr/>
            </w:rPrChange>
          </w:rPr>
          <w:t xml:space="preserve"> </w:t>
        </w:r>
        <w:proofErr w:type="spellStart"/>
        <w:r w:rsidRPr="00883E88">
          <w:rPr>
            <w:i/>
            <w:rPrChange w:id="146" w:author="Ryan Lemos" w:date="2019-02-20T08:47:00Z">
              <w:rPr/>
            </w:rPrChange>
          </w:rPr>
          <w:t>State</w:t>
        </w:r>
        <w:proofErr w:type="spellEnd"/>
        <w:r w:rsidRPr="00883E88">
          <w:rPr>
            <w:i/>
            <w:rPrChange w:id="147" w:author="Ryan Lemos" w:date="2019-02-20T08:47:00Z">
              <w:rPr/>
            </w:rPrChange>
          </w:rPr>
          <w:t xml:space="preserve"> </w:t>
        </w:r>
        <w:proofErr w:type="spellStart"/>
        <w:r w:rsidRPr="00883E88">
          <w:rPr>
            <w:i/>
            <w:rPrChange w:id="148"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149" w:author="Ryan Lemos" w:date="2019-02-20T08:50:00Z">
              <w:rPr/>
            </w:rPrChange>
          </w:rPr>
          <w:t>H</w:t>
        </w:r>
      </w:ins>
      <w:ins w:id="150" w:author="Ryan Lemos" w:date="2019-02-20T08:50:00Z">
        <w:r w:rsidR="00AE608D" w:rsidRPr="00AE608D">
          <w:rPr>
            <w:i/>
            <w:rPrChange w:id="151" w:author="Ryan Lemos" w:date="2019-02-20T08:50:00Z">
              <w:rPr/>
            </w:rPrChange>
          </w:rPr>
          <w:t>yper</w:t>
        </w:r>
        <w:proofErr w:type="spellEnd"/>
        <w:r w:rsidR="00AE608D" w:rsidRPr="00AE608D">
          <w:rPr>
            <w:i/>
            <w:rPrChange w:id="152" w:author="Ryan Lemos" w:date="2019-02-20T08:50:00Z">
              <w:rPr/>
            </w:rPrChange>
          </w:rPr>
          <w:t xml:space="preserve"> </w:t>
        </w:r>
      </w:ins>
      <w:proofErr w:type="spellStart"/>
      <w:ins w:id="153" w:author="Ryan Lemos" w:date="2019-02-20T08:47:00Z">
        <w:r w:rsidR="00AE608D" w:rsidRPr="00AE608D">
          <w:rPr>
            <w:i/>
            <w:rPrChange w:id="154" w:author="Ryan Lemos" w:date="2019-02-20T08:50:00Z">
              <w:rPr/>
            </w:rPrChange>
          </w:rPr>
          <w:t>T</w:t>
        </w:r>
      </w:ins>
      <w:ins w:id="155" w:author="Ryan Lemos" w:date="2019-02-20T08:50:00Z">
        <w:r w:rsidR="00AE608D" w:rsidRPr="00AE608D">
          <w:rPr>
            <w:i/>
            <w:rPrChange w:id="156" w:author="Ryan Lemos" w:date="2019-02-20T08:50:00Z">
              <w:rPr/>
            </w:rPrChange>
          </w:rPr>
          <w:t>ext</w:t>
        </w:r>
        <w:proofErr w:type="spellEnd"/>
        <w:r w:rsidR="00AE608D" w:rsidRPr="00AE608D">
          <w:rPr>
            <w:i/>
            <w:rPrChange w:id="157" w:author="Ryan Lemos" w:date="2019-02-20T08:50:00Z">
              <w:rPr/>
            </w:rPrChange>
          </w:rPr>
          <w:t xml:space="preserve"> </w:t>
        </w:r>
      </w:ins>
      <w:proofErr w:type="spellStart"/>
      <w:ins w:id="158" w:author="Ryan Lemos" w:date="2019-02-20T08:48:00Z">
        <w:r w:rsidR="00AE608D" w:rsidRPr="00AE608D">
          <w:rPr>
            <w:i/>
            <w:rPrChange w:id="159" w:author="Ryan Lemos" w:date="2019-02-20T08:50:00Z">
              <w:rPr/>
            </w:rPrChange>
          </w:rPr>
          <w:t>T</w:t>
        </w:r>
      </w:ins>
      <w:ins w:id="160" w:author="Ryan Lemos" w:date="2019-02-20T08:50:00Z">
        <w:r w:rsidR="00AE608D" w:rsidRPr="00AE608D">
          <w:rPr>
            <w:i/>
            <w:rPrChange w:id="161" w:author="Ryan Lemos" w:date="2019-02-20T08:50:00Z">
              <w:rPr/>
            </w:rPrChange>
          </w:rPr>
          <w:t>ransfer</w:t>
        </w:r>
        <w:proofErr w:type="spellEnd"/>
        <w:r w:rsidR="00AE608D" w:rsidRPr="00AE608D">
          <w:rPr>
            <w:i/>
            <w:rPrChange w:id="162" w:author="Ryan Lemos" w:date="2019-02-20T08:50:00Z">
              <w:rPr/>
            </w:rPrChange>
          </w:rPr>
          <w:t xml:space="preserve"> </w:t>
        </w:r>
      </w:ins>
      <w:proofErr w:type="spellStart"/>
      <w:ins w:id="163" w:author="Ryan Lemos" w:date="2019-02-20T08:48:00Z">
        <w:r w:rsidR="00AE608D" w:rsidRPr="00AE608D">
          <w:rPr>
            <w:i/>
            <w:rPrChange w:id="164" w:author="Ryan Lemos" w:date="2019-02-20T08:50:00Z">
              <w:rPr/>
            </w:rPrChange>
          </w:rPr>
          <w:t>P</w:t>
        </w:r>
      </w:ins>
      <w:ins w:id="165" w:author="Ryan Lemos" w:date="2019-02-20T08:50:00Z">
        <w:r w:rsidR="00AE608D" w:rsidRPr="00AE608D">
          <w:rPr>
            <w:i/>
            <w:rPrChange w:id="166" w:author="Ryan Lemos" w:date="2019-02-20T08:50:00Z">
              <w:rPr/>
            </w:rPrChange>
          </w:rPr>
          <w:t>rotocol</w:t>
        </w:r>
        <w:proofErr w:type="spellEnd"/>
        <w:r w:rsidR="00AE608D">
          <w:t xml:space="preserve"> (HTTP) </w:t>
        </w:r>
      </w:ins>
      <w:ins w:id="167" w:author="Ryan Lemos" w:date="2019-02-20T08:48:00Z">
        <w:r w:rsidR="00AE608D">
          <w:t>que representassem as ações de fato</w:t>
        </w:r>
      </w:ins>
      <w:ins w:id="168" w:author="Ryan Lemos" w:date="2019-02-20T08:50:00Z">
        <w:r w:rsidR="00AE608D">
          <w:t>.</w:t>
        </w:r>
      </w:ins>
      <w:ins w:id="169" w:author="Ryan Lemos" w:date="2019-02-20T08:48:00Z">
        <w:r w:rsidR="00AE608D">
          <w:t xml:space="preserve"> Então </w:t>
        </w:r>
      </w:ins>
      <w:ins w:id="170" w:author="Ryan Lemos" w:date="2019-02-20T08:49:00Z">
        <w:r w:rsidR="00AE608D">
          <w:t>surgiu-se em uma tese de doutorado o termo REST que se trata de acrescer verbos HTTP para as</w:t>
        </w:r>
      </w:ins>
      <w:ins w:id="171" w:author="Ryan Lemos" w:date="2019-02-20T08:51:00Z">
        <w:r w:rsidR="00AE608D">
          <w:t xml:space="preserve"> ações de atualização de dados (PUT ou PAT</w:t>
        </w:r>
      </w:ins>
      <w:ins w:id="172" w:author="Ryan Lemos" w:date="2019-02-20T08:52:00Z">
        <w:r w:rsidR="00AE608D">
          <w:t>C</w:t>
        </w:r>
      </w:ins>
      <w:ins w:id="173" w:author="Ryan Lemos" w:date="2019-02-20T08:51:00Z">
        <w:r w:rsidR="00AE608D">
          <w:t>H</w:t>
        </w:r>
      </w:ins>
      <w:ins w:id="174" w:author="Ryan Lemos" w:date="2019-02-20T08:52:00Z">
        <w:r w:rsidR="00AE608D">
          <w:t>) e para exclusão de dados (DELETE). Esses verbos vieram em acréscimo aos verbos GET (busca de dados) e POST (envio de dados</w:t>
        </w:r>
      </w:ins>
      <w:ins w:id="175" w:author="Ryan Lemos" w:date="2019-02-20T08:53:00Z">
        <w:r w:rsidR="00AE608D">
          <w:t>), que antes eram utilizados para as ações de atualizar e deletar (MASSÉ, 2012).</w:t>
        </w:r>
      </w:ins>
      <w:ins w:id="176" w:author="Ryan Lemos" w:date="2019-02-20T08:52:00Z">
        <w:r w:rsidR="00AE608D">
          <w:t xml:space="preserve"> </w:t>
        </w:r>
      </w:ins>
    </w:p>
    <w:p w:rsidR="005F5B8A" w:rsidRDefault="005F5B8A" w:rsidP="00F97B7F">
      <w:pPr>
        <w:rPr>
          <w:ins w:id="177" w:author="Ryan Lemos" w:date="2019-02-20T09:01:00Z"/>
        </w:rPr>
      </w:pPr>
      <w:ins w:id="178" w:author="Ryan Lemos" w:date="2019-02-20T08:54:00Z">
        <w:r>
          <w:t xml:space="preserve">Já o termo </w:t>
        </w:r>
        <w:proofErr w:type="spellStart"/>
        <w:r w:rsidRPr="005F5B8A">
          <w:rPr>
            <w:i/>
            <w:rPrChange w:id="179" w:author="Ryan Lemos" w:date="2019-02-20T08:54:00Z">
              <w:rPr/>
            </w:rPrChange>
          </w:rPr>
          <w:t>Application</w:t>
        </w:r>
        <w:proofErr w:type="spellEnd"/>
        <w:r w:rsidRPr="005F5B8A">
          <w:rPr>
            <w:i/>
            <w:rPrChange w:id="180" w:author="Ryan Lemos" w:date="2019-02-20T08:54:00Z">
              <w:rPr/>
            </w:rPrChange>
          </w:rPr>
          <w:t xml:space="preserve"> </w:t>
        </w:r>
        <w:proofErr w:type="spellStart"/>
        <w:r w:rsidRPr="005F5B8A">
          <w:rPr>
            <w:i/>
            <w:rPrChange w:id="181" w:author="Ryan Lemos" w:date="2019-02-20T08:54:00Z">
              <w:rPr/>
            </w:rPrChange>
          </w:rPr>
          <w:t>Programming</w:t>
        </w:r>
        <w:proofErr w:type="spellEnd"/>
        <w:r w:rsidRPr="005F5B8A">
          <w:rPr>
            <w:i/>
            <w:rPrChange w:id="182" w:author="Ryan Lemos" w:date="2019-02-20T08:54:00Z">
              <w:rPr/>
            </w:rPrChange>
          </w:rPr>
          <w:t xml:space="preserve"> Interfaces</w:t>
        </w:r>
        <w:r>
          <w:rPr>
            <w:i/>
          </w:rPr>
          <w:t xml:space="preserve"> </w:t>
        </w:r>
      </w:ins>
      <w:ins w:id="183" w:author="Ryan Lemos" w:date="2019-02-20T08:55:00Z">
        <w:r>
          <w:t>(</w:t>
        </w:r>
      </w:ins>
      <w:ins w:id="184" w:author="Ryan Lemos" w:date="2019-02-20T08:54:00Z">
        <w:r>
          <w:t>AP</w:t>
        </w:r>
      </w:ins>
      <w:ins w:id="185" w:author="Ryan Lemos" w:date="2019-02-20T08:55:00Z">
        <w:r>
          <w:t>I), surgem como o intermédio do usuário com serviços web. Servindo então de ponte entre o usuário e um serviço</w:t>
        </w:r>
      </w:ins>
      <w:ins w:id="186" w:author="Ryan Lemos" w:date="2019-02-20T08:56:00Z">
        <w:r>
          <w:t xml:space="preserve">. Então quando se diz que uma aplicação funciona como uma API REST, </w:t>
        </w:r>
      </w:ins>
      <w:ins w:id="187" w:author="Ryan Lemos" w:date="2019-02-20T08:57:00Z">
        <w:r>
          <w:t>quer dizer que essa aplicação possibilitará ao usuário</w:t>
        </w:r>
        <w:r w:rsidR="00483DF4">
          <w:t xml:space="preserve"> </w:t>
        </w:r>
      </w:ins>
      <w:ins w:id="188" w:author="Ryan Lemos" w:date="2019-02-20T08:58:00Z">
        <w:r w:rsidR="00483DF4">
          <w:t>as ações</w:t>
        </w:r>
      </w:ins>
      <w:ins w:id="189" w:author="Ryan Lemos" w:date="2019-02-20T09:00:00Z">
        <w:r w:rsidR="00483DF4">
          <w:t xml:space="preserve"> conforme</w:t>
        </w:r>
      </w:ins>
      <w:ins w:id="190" w:author="Ryan Lemos" w:date="2019-02-20T08:58:00Z">
        <w:r w:rsidR="00483DF4">
          <w:t xml:space="preserve"> descritas no modelo REST, além de servir de ponte para os serviços web, como por exemplo o serviço de banco de dados</w:t>
        </w:r>
      </w:ins>
      <w:ins w:id="191" w:author="Ryan Lemos" w:date="2019-02-20T08:59:00Z">
        <w:r w:rsidR="00483DF4">
          <w:t xml:space="preserve"> (MASSÉ, 2012)</w:t>
        </w:r>
      </w:ins>
      <w:ins w:id="192" w:author="Ryan Lemos" w:date="2019-02-20T08:58:00Z">
        <w:r w:rsidR="00483DF4">
          <w:t>.</w:t>
        </w:r>
      </w:ins>
      <w:ins w:id="193" w:author="Ryan Lemos" w:date="2019-02-20T09:00:00Z">
        <w:r w:rsidR="00483DF4">
          <w:t xml:space="preserve"> O usuário fará requisições a API que então será resp</w:t>
        </w:r>
      </w:ins>
      <w:ins w:id="194" w:author="Ryan Lemos" w:date="2019-02-20T09:01:00Z">
        <w:r w:rsidR="00483DF4">
          <w:t xml:space="preserve">onsável por processar essa requisição e entregar o serviço requisitado pelo usuário. </w:t>
        </w:r>
      </w:ins>
    </w:p>
    <w:p w:rsidR="00483DF4" w:rsidRDefault="00483DF4" w:rsidP="00F97B7F">
      <w:pPr>
        <w:rPr>
          <w:ins w:id="195" w:author="Ryan Lemos" w:date="2019-02-20T09:08:00Z"/>
        </w:rPr>
      </w:pPr>
      <w:ins w:id="196" w:author="Ryan Lemos" w:date="2019-02-20T09:01:00Z">
        <w:r>
          <w:lastRenderedPageBreak/>
          <w:t xml:space="preserve">Neste ambiente será utilizado dois frameworks que serão utilizados um no </w:t>
        </w:r>
        <w:proofErr w:type="spellStart"/>
        <w:r w:rsidRPr="00483DF4">
          <w:rPr>
            <w:i/>
            <w:rPrChange w:id="197" w:author="Ryan Lemos" w:date="2019-02-20T09:02:00Z">
              <w:rPr/>
            </w:rPrChange>
          </w:rPr>
          <w:t>frontend</w:t>
        </w:r>
      </w:ins>
      <w:proofErr w:type="spellEnd"/>
      <w:ins w:id="198" w:author="Ryan Lemos" w:date="2019-02-20T09:02:00Z">
        <w:r>
          <w:t xml:space="preserve"> (Angular), e outro no </w:t>
        </w:r>
        <w:proofErr w:type="spellStart"/>
        <w:r w:rsidRPr="00483DF4">
          <w:rPr>
            <w:i/>
            <w:rPrChange w:id="199" w:author="Ryan Lemos" w:date="2019-02-20T09:02:00Z">
              <w:rPr/>
            </w:rPrChange>
          </w:rPr>
          <w:t>backend</w:t>
        </w:r>
        <w:proofErr w:type="spellEnd"/>
        <w:r>
          <w:t xml:space="preserve"> (</w:t>
        </w:r>
        <w:proofErr w:type="spellStart"/>
        <w:r>
          <w:t>Laravel</w:t>
        </w:r>
        <w:proofErr w:type="spellEnd"/>
        <w:r>
          <w:t xml:space="preserve">). Então a aplicação </w:t>
        </w:r>
      </w:ins>
      <w:ins w:id="200" w:author="Ryan Lemos" w:date="2019-02-20T09:03:00Z">
        <w:r>
          <w:t>A</w:t>
        </w:r>
      </w:ins>
      <w:ins w:id="201" w:author="Ryan Lemos" w:date="2019-02-20T09:02:00Z">
        <w:r>
          <w:t>ngular</w:t>
        </w:r>
      </w:ins>
      <w:ins w:id="202" w:author="Ryan Lemos" w:date="2019-02-20T09:03:00Z">
        <w:r>
          <w:t xml:space="preserve"> conforme descrita rodará diretamente no browser do usuário</w:t>
        </w:r>
      </w:ins>
      <w:ins w:id="203" w:author="Ryan Lemos" w:date="2019-02-20T09:04:00Z">
        <w:r>
          <w:t>.</w:t>
        </w:r>
      </w:ins>
      <w:ins w:id="204" w:author="Ryan Lemos" w:date="2019-02-20T09:03:00Z">
        <w:r>
          <w:t xml:space="preserve"> </w:t>
        </w:r>
      </w:ins>
      <w:ins w:id="205" w:author="Ryan Lemos" w:date="2019-02-20T09:04:00Z">
        <w:r>
          <w:t>P</w:t>
        </w:r>
      </w:ins>
      <w:ins w:id="206" w:author="Ryan Lemos" w:date="2019-02-20T09:03:00Z">
        <w:r>
          <w:t>ara que essa aplicação consiga comunicar-se com a base de dados ser</w:t>
        </w:r>
      </w:ins>
      <w:ins w:id="207" w:author="Ryan Lemos" w:date="2019-02-20T09:04:00Z">
        <w:r>
          <w:t xml:space="preserve">á utilizado o </w:t>
        </w:r>
        <w:proofErr w:type="spellStart"/>
        <w:r>
          <w:t>Laravel</w:t>
        </w:r>
        <w:proofErr w:type="spellEnd"/>
        <w:r>
          <w:t xml:space="preserve"> como</w:t>
        </w:r>
      </w:ins>
      <w:ins w:id="208" w:author="Ryan Lemos" w:date="2019-02-20T09:05:00Z">
        <w:r>
          <w:t xml:space="preserve"> API ou</w:t>
        </w:r>
      </w:ins>
      <w:ins w:id="209" w:author="Ryan Lemos" w:date="2019-02-20T09:04:00Z">
        <w:r>
          <w:t xml:space="preserve"> intermédio. Ou seja, a aplicação Angular sempre que precisar de informações da base de dados irá requi</w:t>
        </w:r>
      </w:ins>
      <w:ins w:id="210" w:author="Ryan Lemos" w:date="2019-02-20T09:05:00Z">
        <w:r>
          <w:t xml:space="preserve">sitar a API </w:t>
        </w:r>
        <w:proofErr w:type="spellStart"/>
        <w:r>
          <w:t>Laravel</w:t>
        </w:r>
        <w:proofErr w:type="spellEnd"/>
        <w:r>
          <w:t xml:space="preserve"> que será responsável por processar a requisição e retornar os dados </w:t>
        </w:r>
      </w:ins>
      <w:ins w:id="211" w:author="Ryan Lemos" w:date="2019-02-20T09:06:00Z">
        <w:r>
          <w:t>a aplicação Angular. Então a aplicação Angular demonstra os dados ao usuário</w:t>
        </w:r>
      </w:ins>
      <w:ins w:id="212" w:author="Ryan Lemos" w:date="2019-02-20T09:07:00Z">
        <w:r>
          <w:t xml:space="preserve">, uma representação visual deste processo é descrita na </w:t>
        </w:r>
        <w:r w:rsidRPr="00483DF4">
          <w:rPr>
            <w:highlight w:val="yellow"/>
            <w:rPrChange w:id="213" w:author="Ryan Lemos" w:date="2019-02-20T09:07:00Z">
              <w:rPr/>
            </w:rPrChange>
          </w:rPr>
          <w:t>figura X.</w:t>
        </w:r>
      </w:ins>
      <w:ins w:id="214" w:author="Ryan Lemos" w:date="2019-02-20T09:06:00Z">
        <w:r>
          <w:t xml:space="preserve"> </w:t>
        </w:r>
      </w:ins>
    </w:p>
    <w:p w:rsidR="00483DF4" w:rsidRDefault="00483DF4" w:rsidP="00F97B7F">
      <w:pPr>
        <w:rPr>
          <w:ins w:id="215" w:author="Ryan Lemos" w:date="2019-02-20T09:07:00Z"/>
        </w:rPr>
      </w:pPr>
      <w:ins w:id="216" w:author="Ryan Lemos" w:date="2019-02-20T09:05:00Z">
        <w:r>
          <w:t xml:space="preserve"> </w:t>
        </w:r>
      </w:ins>
    </w:p>
    <w:p w:rsidR="00483DF4" w:rsidRDefault="00483DF4">
      <w:pPr>
        <w:pStyle w:val="Legenda"/>
        <w:keepNext/>
        <w:rPr>
          <w:ins w:id="217" w:author="Ryan Lemos" w:date="2019-02-20T09:08:00Z"/>
        </w:rPr>
        <w:pPrChange w:id="218" w:author="Ryan Lemos" w:date="2019-02-20T09:08:00Z">
          <w:pPr>
            <w:pStyle w:val="Legenda"/>
          </w:pPr>
        </w:pPrChange>
      </w:pPr>
      <w:ins w:id="219" w:author="Ryan Lemos" w:date="2019-02-20T09:08:00Z">
        <w:r>
          <w:t xml:space="preserve">Figura </w:t>
        </w:r>
        <w:r>
          <w:fldChar w:fldCharType="begin"/>
        </w:r>
        <w:r>
          <w:instrText xml:space="preserve"> SEQ Figura \* ARABIC </w:instrText>
        </w:r>
      </w:ins>
      <w:r>
        <w:fldChar w:fldCharType="separate"/>
      </w:r>
      <w:ins w:id="220" w:author="Ryan Lemos" w:date="2019-02-20T09:08:00Z">
        <w:r>
          <w:rPr>
            <w:noProof/>
          </w:rPr>
          <w:t>26</w:t>
        </w:r>
        <w:r>
          <w:fldChar w:fldCharType="end"/>
        </w:r>
        <w:r>
          <w:t xml:space="preserve"> - Funcionamento de uma API</w:t>
        </w:r>
      </w:ins>
    </w:p>
    <w:p w:rsidR="00483DF4" w:rsidRDefault="00483DF4" w:rsidP="00483DF4">
      <w:pPr>
        <w:ind w:firstLine="0"/>
        <w:jc w:val="center"/>
        <w:rPr>
          <w:ins w:id="221" w:author="Ryan Lemos" w:date="2019-02-20T09:09:00Z"/>
        </w:rPr>
      </w:pPr>
      <w:ins w:id="222" w:author="Ryan Lemos" w:date="2019-02-20T09:07:00Z">
        <w:r>
          <w:rPr>
            <w:noProof/>
          </w:rPr>
          <w:drawing>
            <wp:inline distT="0" distB="0" distL="0" distR="0" wp14:anchorId="695FBB1E" wp14:editId="7D8D9C66">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rsidR="00483DF4" w:rsidRPr="007116CC" w:rsidRDefault="00483DF4">
      <w:pPr>
        <w:pStyle w:val="Fontes"/>
        <w:pPrChange w:id="223" w:author="Ryan Lemos" w:date="2019-02-20T09:10:00Z">
          <w:pPr/>
        </w:pPrChange>
      </w:pPr>
      <w:ins w:id="224" w:author="Ryan Lemos" w:date="2019-02-20T09:09:00Z">
        <w:r>
          <w:t>Fonte: MASSÉ, 2012, p6.</w:t>
        </w:r>
      </w:ins>
    </w:p>
    <w:p w:rsidR="00B300A5" w:rsidRDefault="00B300A5" w:rsidP="009B4F8A"/>
    <w:p w:rsidR="00D61CB9" w:rsidRDefault="00D61CB9" w:rsidP="00D61CB9">
      <w:pPr>
        <w:pStyle w:val="Ttulo3"/>
      </w:pPr>
      <w:bookmarkStart w:id="225" w:name="_Toc542541"/>
      <w:r w:rsidRPr="00BB49CF">
        <w:t>Sistema de Gerenciamento de Banco de Dados</w:t>
      </w:r>
      <w:r w:rsidR="00773355">
        <w:t xml:space="preserve"> (MySQL)</w:t>
      </w:r>
      <w:bookmarkEnd w:id="225"/>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lastRenderedPageBreak/>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226" w:name="_Ref526697739"/>
      <w:r>
        <w:t xml:space="preserve">Figura </w:t>
      </w:r>
      <w:ins w:id="227" w:author="Ryan Lemos" w:date="2019-02-20T09:08:00Z">
        <w:r w:rsidR="00483DF4">
          <w:fldChar w:fldCharType="begin"/>
        </w:r>
        <w:r w:rsidR="00483DF4">
          <w:instrText xml:space="preserve"> SEQ Figura \* ARABIC </w:instrText>
        </w:r>
      </w:ins>
      <w:r w:rsidR="00483DF4">
        <w:fldChar w:fldCharType="separate"/>
      </w:r>
      <w:ins w:id="228" w:author="Ryan Lemos" w:date="2019-02-20T09:08:00Z">
        <w:r w:rsidR="00483DF4">
          <w:rPr>
            <w:noProof/>
          </w:rPr>
          <w:t>27</w:t>
        </w:r>
        <w:r w:rsidR="00483DF4">
          <w:fldChar w:fldCharType="end"/>
        </w:r>
      </w:ins>
      <w:del w:id="22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226"/>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r>
        <w:lastRenderedPageBreak/>
        <w:t xml:space="preserve">desenvolvimento do </w:t>
      </w:r>
      <w:r w:rsidR="00B265CE">
        <w:t>ambiente</w:t>
      </w:r>
      <w:r>
        <w:t xml:space="preserve"> proposto</w:t>
      </w:r>
    </w:p>
    <w:p w:rsidR="00B265CE" w:rsidRDefault="00B265CE" w:rsidP="00B265CE">
      <w:pPr>
        <w:ind w:firstLine="0"/>
      </w:pPr>
    </w:p>
    <w:p w:rsidR="00B265CE" w:rsidRDefault="00B265CE" w:rsidP="00B265CE">
      <w:r>
        <w:t>Este capítulo vem demonstrar o processo de desenvolvimento do ambiente proposto, cuja a finalidade é auxiliar os processos de ensino e aprendizagem da língua inglesa na ILC.</w:t>
      </w:r>
    </w:p>
    <w:p w:rsidR="00B265CE" w:rsidRDefault="00B265CE" w:rsidP="00B265CE"/>
    <w:p w:rsidR="00B265CE" w:rsidRDefault="00B265CE" w:rsidP="00B265CE">
      <w:pPr>
        <w:pStyle w:val="Ttulo2"/>
      </w:pPr>
      <w:del w:id="230" w:author="Ryan Lemos" w:date="2019-02-20T11:07:00Z">
        <w:r w:rsidDel="007116CC">
          <w:delText>documentação</w:delText>
        </w:r>
      </w:del>
      <w:ins w:id="231" w:author="Ryan Lemos" w:date="2019-02-20T11:07:00Z">
        <w:r w:rsidR="007116CC">
          <w:t>Estruturação do sistema</w:t>
        </w:r>
      </w:ins>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rsidP="00FF70F9">
      <w:pPr>
        <w:pStyle w:val="Ttulo3"/>
      </w:pPr>
      <w:r>
        <w:t>Diagrama de banco de dados</w:t>
      </w:r>
    </w:p>
    <w:p w:rsidR="00FF70F9" w:rsidRDefault="00FF70F9" w:rsidP="00FF70F9"/>
    <w:p w:rsidR="00FF70F9" w:rsidRDefault="00FF70F9" w:rsidP="00B930B2">
      <w:r>
        <w:t>Através de entrevistas e estudo dos requisitos gerou-se um modelo de banco de dados do ambiente</w:t>
      </w:r>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p>
    <w:p w:rsidR="00FF70F9" w:rsidRDefault="00FF70F9" w:rsidP="00FF70F9"/>
    <w:p w:rsidR="00FF70F9" w:rsidRDefault="00FF70F9" w:rsidP="00FF70F9">
      <w:pPr>
        <w:pStyle w:val="Ttulo3"/>
      </w:pPr>
      <w:r>
        <w:t>Diagrama de processos</w:t>
      </w:r>
    </w:p>
    <w:p w:rsidR="00B930B2" w:rsidRDefault="00B930B2" w:rsidP="00B930B2"/>
    <w:p w:rsidR="00B930B2" w:rsidRDefault="00B930B2" w:rsidP="00B930B2">
      <w:r>
        <w: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t>
      </w:r>
    </w:p>
    <w:p w:rsidR="002C0249" w:rsidRDefault="00CA4BEB" w:rsidP="00B930B2">
      <w:pPr>
        <w:rPr>
          <w:noProof/>
        </w:rPr>
      </w:pPr>
      <w:r>
        <w:t>Para o primeiro release em que s</w:t>
      </w:r>
      <w:r w:rsidR="002957EA">
        <w:t>e focou n</w:t>
      </w:r>
      <w:r>
        <w:t xml:space="preserve">as funcionalidades de cadastro </w:t>
      </w:r>
      <w:r w:rsidR="002957EA">
        <w:t>juntamente com as dúvidas dos alunos. O p</w:t>
      </w:r>
      <w:r w:rsidR="002C0249">
        <w:t xml:space="preserve">rocesso foi modelado a contemplar esse processo de cadastros. Assim o usuário com perfil de gestor entra no sistema e cadastra os professores da escola, posteriormente cadastra todos os alunos. Assim que os professores podem criar suas turmas e </w:t>
      </w:r>
      <w:r w:rsidR="002C0249">
        <w:lastRenderedPageBreak/>
        <w:t xml:space="preserve">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40"/>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232" w:author="Ryan Lemos" w:date="2019-02-18T10:38:00Z">
        <w:r w:rsidDel="009C658F">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233" w:author="Ryan Lemos" w:date="2019-02-18T10:38:00Z">
        <w:r w:rsidR="009C658F">
          <w:rPr>
            <w:noProof/>
          </w:rPr>
          <w:drawing>
            <wp:inline distT="0" distB="0" distL="0" distR="0">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rsidR="00FF70F9" w:rsidDel="00E22850" w:rsidRDefault="00FF70F9">
      <w:pPr>
        <w:pStyle w:val="Ttulo3"/>
        <w:numPr>
          <w:ilvl w:val="0"/>
          <w:numId w:val="0"/>
        </w:numPr>
        <w:rPr>
          <w:del w:id="234" w:author="Ryan Lemos" w:date="2019-02-19T07:29:00Z"/>
        </w:rPr>
        <w:pPrChange w:id="235" w:author="Ryan Lemos" w:date="2019-02-19T07:29:00Z">
          <w:pPr>
            <w:pStyle w:val="Ttulo3"/>
          </w:pPr>
        </w:pPrChange>
      </w:pPr>
      <w:del w:id="236" w:author="Ryan Lemos" w:date="2019-02-19T07:29:00Z">
        <w:r w:rsidDel="00E22850">
          <w:lastRenderedPageBreak/>
          <w:delText>Estórias de usuários</w:delText>
        </w:r>
      </w:del>
    </w:p>
    <w:p w:rsidR="00643E24" w:rsidRPr="00643E24" w:rsidRDefault="00643E24">
      <w:pPr>
        <w:pStyle w:val="Ttulo3"/>
        <w:numPr>
          <w:ilvl w:val="0"/>
          <w:numId w:val="0"/>
        </w:numPr>
        <w:pPrChange w:id="237" w:author="Ryan Lemos" w:date="2019-02-19T07:29:00Z">
          <w:pPr/>
        </w:pPrChange>
      </w:pPr>
    </w:p>
    <w:p w:rsidR="00F80769" w:rsidDel="00FB122B" w:rsidRDefault="00643E24" w:rsidP="007216C5">
      <w:pPr>
        <w:rPr>
          <w:del w:id="238" w:author="Ryan Lemos" w:date="2019-02-18T21:04:00Z"/>
        </w:rPr>
      </w:pPr>
      <w:del w:id="239"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240" w:author="Ryan Lemos" w:date="2019-02-18T09:53:00Z">
        <w:r w:rsidR="007051CE" w:rsidDel="00F80769">
          <w:delText>sistema</w:delText>
        </w:r>
      </w:del>
      <w:del w:id="241" w:author="Ryan Lemos" w:date="2019-02-18T21:04:00Z">
        <w:r w:rsidR="007051CE" w:rsidDel="00FB122B">
          <w:delText xml:space="preserve">. </w:delText>
        </w:r>
      </w:del>
    </w:p>
    <w:p w:rsidR="001A0B14" w:rsidRPr="001A0B14" w:rsidDel="00FB122B" w:rsidRDefault="007051CE">
      <w:pPr>
        <w:rPr>
          <w:del w:id="242" w:author="Ryan Lemos" w:date="2019-02-18T21:04:00Z"/>
        </w:rPr>
        <w:pPrChange w:id="243" w:author="Ryan Lemos" w:date="2019-02-18T10:03:00Z">
          <w:pPr>
            <w:ind w:firstLine="0"/>
            <w:jc w:val="center"/>
          </w:pPr>
        </w:pPrChange>
      </w:pPr>
      <w:del w:id="244" w:author="Ryan Lemos" w:date="2019-02-18T21:04:00Z">
        <w:r w:rsidDel="00FB122B">
          <w:rPr>
            <w:noProof/>
          </w:rPr>
          <w:drawing>
            <wp:inline distT="0" distB="0" distL="0" distR="0" wp14:anchorId="607C47BA" wp14:editId="00B5724D">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6C319D" w:rsidDel="00FB122B" w:rsidRDefault="00F80769">
      <w:pPr>
        <w:pStyle w:val="Ttulo4"/>
        <w:rPr>
          <w:del w:id="245" w:author="Ryan Lemos" w:date="2019-02-18T21:04:00Z"/>
        </w:rPr>
        <w:pPrChange w:id="246" w:author="Ryan Lemos" w:date="2019-02-18T10:15:00Z">
          <w:pPr>
            <w:ind w:firstLine="0"/>
            <w:jc w:val="center"/>
          </w:pPr>
        </w:pPrChange>
      </w:pPr>
      <w:moveToRangeStart w:id="247" w:author="Ryan Lemos" w:date="2019-02-18T09:49:00Z" w:name="move1375803"/>
      <w:moveTo w:id="248" w:author="Ryan Lemos" w:date="2019-02-18T09:49:00Z">
        <w:del w:id="249" w:author="Ryan Lemos" w:date="2019-02-18T21:04:00Z">
          <w:r w:rsidDel="00FB122B">
            <w:rPr>
              <w:noProof/>
            </w:rPr>
            <w:drawing>
              <wp:inline distT="0" distB="0" distL="0" distR="0" wp14:anchorId="323CA61C" wp14:editId="5BBD5969">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250" w:author="Ryan Lemos" w:date="2019-02-18T09:50:00Z" w:name="move1375850"/>
      <w:moveToRangeEnd w:id="247"/>
      <w:moveTo w:id="251" w:author="Ryan Lemos" w:date="2019-02-18T09:50:00Z">
        <w:del w:id="252" w:author="Ryan Lemos" w:date="2019-02-18T21:04:00Z">
          <w:r w:rsidDel="00FB122B">
            <w:rPr>
              <w:noProof/>
            </w:rPr>
            <w:drawing>
              <wp:inline distT="0" distB="0" distL="0" distR="0" wp14:anchorId="3CD32631" wp14:editId="0B6CFC92">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250"/>
      <w:del w:id="253" w:author="Ryan Lemos" w:date="2019-02-18T21:04:00Z">
        <w:r w:rsidR="00E90C04" w:rsidDel="00FB122B">
          <w:rPr>
            <w:noProof/>
          </w:rPr>
          <w:drawing>
            <wp:inline distT="0" distB="0" distL="0" distR="0" wp14:anchorId="588BB8C6" wp14:editId="033C5AC7">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254" w:author="Ryan Lemos" w:date="2019-02-18T09:50:00Z" w:name="move1375873"/>
      <w:moveTo w:id="255" w:author="Ryan Lemos" w:date="2019-02-18T09:50:00Z">
        <w:del w:id="256" w:author="Ryan Lemos" w:date="2019-02-18T21:04:00Z">
          <w:r w:rsidDel="00FB122B">
            <w:rPr>
              <w:noProof/>
            </w:rPr>
            <w:drawing>
              <wp:inline distT="0" distB="0" distL="0" distR="0" wp14:anchorId="03F2B88F" wp14:editId="119EF95A">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254"/>
    </w:p>
    <w:p w:rsidR="007051CE" w:rsidDel="00FB122B" w:rsidRDefault="007051CE" w:rsidP="00E90C04">
      <w:pPr>
        <w:ind w:firstLine="0"/>
        <w:jc w:val="center"/>
        <w:rPr>
          <w:del w:id="257" w:author="Ryan Lemos" w:date="2019-02-18T21:04:00Z"/>
        </w:rPr>
      </w:pPr>
      <w:del w:id="258" w:author="Ryan Lemos" w:date="2019-02-18T21:04:00Z">
        <w:r w:rsidDel="00FB122B">
          <w:rPr>
            <w:noProof/>
          </w:rPr>
          <w:drawing>
            <wp:inline distT="0" distB="0" distL="0" distR="0" wp14:anchorId="75D80A92" wp14:editId="1FED5610">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0F1BC7" w:rsidDel="00FB122B" w:rsidRDefault="000F1BC7" w:rsidP="00E90C04">
      <w:pPr>
        <w:ind w:firstLine="0"/>
        <w:jc w:val="center"/>
        <w:rPr>
          <w:del w:id="259" w:author="Ryan Lemos" w:date="2019-02-18T21:04:00Z"/>
        </w:rPr>
      </w:pPr>
      <w:moveFromRangeStart w:id="260" w:author="Ryan Lemos" w:date="2019-02-18T09:49:00Z" w:name="move1375803"/>
      <w:moveFrom w:id="261" w:author="Ryan Lemos" w:date="2019-02-18T09:49:00Z">
        <w:del w:id="262" w:author="Ryan Lemos" w:date="2019-02-18T21:04:00Z">
          <w:r w:rsidDel="00FB122B">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260"/>
    </w:p>
    <w:p w:rsidR="00036E5A" w:rsidDel="00FB122B" w:rsidRDefault="00036E5A" w:rsidP="00E90C04">
      <w:pPr>
        <w:ind w:firstLine="0"/>
        <w:jc w:val="center"/>
        <w:rPr>
          <w:del w:id="263" w:author="Ryan Lemos" w:date="2019-02-18T21:04:00Z"/>
        </w:rPr>
      </w:pPr>
      <w:del w:id="264" w:author="Ryan Lemos" w:date="2019-02-18T21:04:00Z">
        <w:r w:rsidDel="00FB122B">
          <w:rPr>
            <w:noProof/>
          </w:rPr>
          <w:drawing>
            <wp:inline distT="0" distB="0" distL="0" distR="0" wp14:anchorId="7CB48BBA" wp14:editId="25EEF7D2">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D02099" w:rsidDel="00F80769" w:rsidRDefault="00D02099" w:rsidP="00E90C04">
      <w:pPr>
        <w:ind w:firstLine="0"/>
        <w:jc w:val="center"/>
        <w:rPr>
          <w:del w:id="265" w:author="Ryan Lemos" w:date="2019-02-18T09:52:00Z"/>
        </w:rPr>
      </w:pPr>
      <w:del w:id="266" w:author="Ryan Lemos" w:date="2019-02-18T21:04:00Z">
        <w:r w:rsidDel="00FB122B">
          <w:rPr>
            <w:noProof/>
          </w:rPr>
          <w:drawing>
            <wp:inline distT="0" distB="0" distL="0" distR="0" wp14:anchorId="78144EFA" wp14:editId="6F5EBEDC">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2575E7" w:rsidDel="00FB122B" w:rsidRDefault="002575E7">
      <w:pPr>
        <w:ind w:firstLine="0"/>
        <w:jc w:val="center"/>
        <w:rPr>
          <w:del w:id="267" w:author="Ryan Lemos" w:date="2019-02-18T21:04:00Z"/>
        </w:rPr>
      </w:pPr>
      <w:moveFromRangeStart w:id="268" w:author="Ryan Lemos" w:date="2019-02-18T09:51:00Z" w:name="move1375932"/>
      <w:moveFrom w:id="269" w:author="Ryan Lemos" w:date="2019-02-18T09:51:00Z">
        <w:del w:id="270" w:author="Ryan Lemos" w:date="2019-02-18T21:04:00Z">
          <w:r w:rsidDel="00FB122B">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268"/>
    </w:p>
    <w:p w:rsidR="00A7257B" w:rsidDel="00F80769" w:rsidRDefault="00F80769" w:rsidP="00E90C04">
      <w:pPr>
        <w:ind w:firstLine="0"/>
        <w:jc w:val="center"/>
        <w:rPr>
          <w:del w:id="271" w:author="Ryan Lemos" w:date="2019-02-18T09:51:00Z"/>
        </w:rPr>
      </w:pPr>
      <w:moveToRangeStart w:id="272" w:author="Ryan Lemos" w:date="2019-02-18T09:51:00Z" w:name="move1375932"/>
      <w:moveTo w:id="273" w:author="Ryan Lemos" w:date="2019-02-18T09:51:00Z">
        <w:del w:id="274" w:author="Ryan Lemos" w:date="2019-02-18T09:51:00Z">
          <w:r w:rsidDel="00F80769">
            <w:rPr>
              <w:noProof/>
            </w:rPr>
            <w:drawing>
              <wp:inline distT="0" distB="0" distL="0" distR="0" wp14:anchorId="6EFEAA32" wp14:editId="3AD42D09">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272"/>
      <w:del w:id="275" w:author="Ryan Lemos" w:date="2019-02-18T09:51:00Z">
        <w:r w:rsidR="00A7257B" w:rsidDel="00F80769">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A7257B" w:rsidDel="00FB122B" w:rsidRDefault="004232E3" w:rsidP="00E90C04">
      <w:pPr>
        <w:ind w:firstLine="0"/>
        <w:jc w:val="center"/>
        <w:rPr>
          <w:del w:id="276" w:author="Ryan Lemos" w:date="2019-02-18T21:04:00Z"/>
        </w:rPr>
      </w:pPr>
      <w:moveFromRangeStart w:id="277" w:author="Ryan Lemos" w:date="2019-02-18T09:50:00Z" w:name="move1375850"/>
      <w:moveFrom w:id="278" w:author="Ryan Lemos" w:date="2019-02-18T09:50:00Z">
        <w:del w:id="279" w:author="Ryan Lemos" w:date="2019-02-18T21:04:00Z">
          <w:r w:rsidDel="00FB122B">
            <w:rPr>
              <w:noProof/>
            </w:rPr>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277"/>
    </w:p>
    <w:p w:rsidR="004232E3" w:rsidDel="00FB122B" w:rsidRDefault="004232E3" w:rsidP="00E90C04">
      <w:pPr>
        <w:ind w:firstLine="0"/>
        <w:jc w:val="center"/>
        <w:rPr>
          <w:del w:id="280" w:author="Ryan Lemos" w:date="2019-02-18T21:04:00Z"/>
        </w:rPr>
      </w:pPr>
      <w:del w:id="281" w:author="Ryan Lemos" w:date="2019-02-18T21:04:00Z">
        <w:r w:rsidDel="00FB122B">
          <w:rPr>
            <w:noProof/>
          </w:rPr>
          <w:drawing>
            <wp:inline distT="0" distB="0" distL="0" distR="0" wp14:anchorId="70E48A89" wp14:editId="2B3E6035">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4232E3" w:rsidDel="00FB122B" w:rsidRDefault="004232E3" w:rsidP="00E90C04">
      <w:pPr>
        <w:ind w:firstLine="0"/>
        <w:jc w:val="center"/>
        <w:rPr>
          <w:del w:id="282" w:author="Ryan Lemos" w:date="2019-02-18T21:04:00Z"/>
        </w:rPr>
      </w:pPr>
      <w:del w:id="283" w:author="Ryan Lemos" w:date="2019-02-18T21:04:00Z">
        <w:r w:rsidDel="00FB122B">
          <w:rPr>
            <w:noProof/>
          </w:rPr>
          <w:drawing>
            <wp:inline distT="0" distB="0" distL="0" distR="0" wp14:anchorId="2C957A6B" wp14:editId="1E9C6FB2">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554E0D" w:rsidDel="00FB122B" w:rsidRDefault="008911A0" w:rsidP="00E90C04">
      <w:pPr>
        <w:ind w:firstLine="0"/>
        <w:jc w:val="center"/>
        <w:rPr>
          <w:del w:id="284" w:author="Ryan Lemos" w:date="2019-02-18T21:04:00Z"/>
        </w:rPr>
      </w:pPr>
      <w:moveFromRangeStart w:id="285" w:author="Ryan Lemos" w:date="2019-02-18T09:50:00Z" w:name="move1375873"/>
      <w:moveFrom w:id="286" w:author="Ryan Lemos" w:date="2019-02-18T09:50:00Z">
        <w:del w:id="287" w:author="Ryan Lemos" w:date="2019-02-18T21:04:00Z">
          <w:r w:rsidDel="00FB122B">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285"/>
    </w:p>
    <w:p w:rsidR="00324B80" w:rsidRPr="00324B80" w:rsidDel="00324B80" w:rsidRDefault="002548EA">
      <w:pPr>
        <w:rPr>
          <w:del w:id="288" w:author="Ryan Lemos" w:date="2019-02-18T10:20:00Z"/>
        </w:rPr>
        <w:pPrChange w:id="289" w:author="Ryan Lemos" w:date="2019-02-18T10:20:00Z">
          <w:pPr>
            <w:ind w:firstLine="0"/>
            <w:jc w:val="center"/>
          </w:pPr>
        </w:pPrChange>
      </w:pPr>
      <w:del w:id="290" w:author="Ryan Lemos" w:date="2019-02-18T21:04:00Z">
        <w:r w:rsidDel="00FB122B">
          <w:rPr>
            <w:noProof/>
          </w:rPr>
          <w:drawing>
            <wp:inline distT="0" distB="0" distL="0" distR="0" wp14:anchorId="33614D7A" wp14:editId="29EB6066">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643E24" w:rsidRPr="007216C5" w:rsidRDefault="00643E24" w:rsidP="007216C5"/>
    <w:p w:rsidR="007216C5" w:rsidRDefault="00FF70F9" w:rsidP="00FF70F9">
      <w:pPr>
        <w:pStyle w:val="Ttulo3"/>
      </w:pPr>
      <w:r>
        <w:t>Testes</w:t>
      </w:r>
      <w:bookmarkStart w:id="291" w:name="_GoBack"/>
      <w:bookmarkEnd w:id="291"/>
    </w:p>
    <w:p w:rsidR="009648A4" w:rsidRDefault="009648A4" w:rsidP="007216C5">
      <w:pPr>
        <w:pStyle w:val="Ttulo2"/>
        <w:rPr>
          <w:ins w:id="292" w:author="Ryan Lemos" w:date="2019-02-18T21:04:00Z"/>
        </w:rPr>
      </w:pPr>
      <w:r>
        <w:t>Ferramentas de desenvolvimento utilizadas</w:t>
      </w:r>
    </w:p>
    <w:p w:rsidR="00FB122B" w:rsidRPr="00F97B7F" w:rsidRDefault="00FB122B">
      <w:pPr>
        <w:pPrChange w:id="293" w:author="Ryan Lemos" w:date="2019-02-18T21:04:00Z">
          <w:pPr>
            <w:pStyle w:val="Ttulo2"/>
          </w:pPr>
        </w:pPrChange>
      </w:pPr>
    </w:p>
    <w:p w:rsidR="00FB122B" w:rsidRDefault="009648A4" w:rsidP="007216C5">
      <w:pPr>
        <w:pStyle w:val="Ttulo2"/>
        <w:rPr>
          <w:ins w:id="294" w:author="Ryan Lemos" w:date="2019-02-18T21:04:00Z"/>
        </w:rPr>
      </w:pPr>
      <w:r>
        <w:t>Sistema desenvolvido</w:t>
      </w:r>
    </w:p>
    <w:p w:rsidR="00FB122B" w:rsidRPr="00F97B7F" w:rsidRDefault="00FB122B">
      <w:pPr>
        <w:rPr>
          <w:ins w:id="295" w:author="Ryan Lemos" w:date="2019-02-18T21:04:00Z"/>
        </w:rPr>
        <w:pPrChange w:id="296" w:author="Ryan Lemos" w:date="2019-02-18T21:04:00Z">
          <w:pPr>
            <w:pStyle w:val="Ttulo2"/>
          </w:pPr>
        </w:pPrChange>
      </w:pPr>
    </w:p>
    <w:p w:rsidR="00FB122B" w:rsidRDefault="00FB122B" w:rsidP="00FB122B">
      <w:pPr>
        <w:rPr>
          <w:ins w:id="297" w:author="Ryan Lemos" w:date="2019-02-18T21:04:00Z"/>
        </w:rPr>
      </w:pPr>
      <w:ins w:id="298" w:author="Ryan Lemos" w:date="2019-02-18T21:04:00Z">
        <w:r>
          <w:t xml:space="preserve">As estórias de usuários são um modelo de se recolher os requisitos e documentação considerado pelo XP. Então para apoio do ambiente proposto foram colhidas as estórias de usuários para cada requisito do ambiente. As estórias estão dividas de modo a compreender as necessidades de cada perfil de usuário do ambiente. Os perfis de usuário são o aluno, professor e o gestor. Além disso há </w:t>
        </w:r>
      </w:ins>
      <w:ins w:id="299" w:author="Ryan Lemos" w:date="2019-02-19T22:38:00Z">
        <w:r w:rsidR="004B083A">
          <w:t>duas</w:t>
        </w:r>
      </w:ins>
      <w:ins w:id="300" w:author="Ryan Lemos" w:date="2019-02-18T21:04:00Z">
        <w:r>
          <w:t xml:space="preserve"> estória</w:t>
        </w:r>
      </w:ins>
      <w:ins w:id="301" w:author="Ryan Lemos" w:date="2019-02-19T22:38:00Z">
        <w:r w:rsidR="004B083A">
          <w:t xml:space="preserve">s </w:t>
        </w:r>
      </w:ins>
      <w:ins w:id="302" w:author="Ryan Lemos" w:date="2019-02-18T21:04:00Z">
        <w:r>
          <w:t xml:space="preserve">que </w:t>
        </w:r>
      </w:ins>
      <w:ins w:id="303" w:author="Ryan Lemos" w:date="2019-02-19T22:38:00Z">
        <w:r w:rsidR="004B083A">
          <w:t>são</w:t>
        </w:r>
      </w:ins>
      <w:ins w:id="304" w:author="Ryan Lemos" w:date="2019-02-18T21:04:00Z">
        <w:r>
          <w:t xml:space="preserve"> válida</w:t>
        </w:r>
      </w:ins>
      <w:ins w:id="305" w:author="Ryan Lemos" w:date="2019-02-19T22:38:00Z">
        <w:r w:rsidR="004B083A">
          <w:t>s</w:t>
        </w:r>
      </w:ins>
      <w:ins w:id="306" w:author="Ryan Lemos" w:date="2019-02-18T21:04:00Z">
        <w:r>
          <w:t xml:space="preserve"> para todos os usuários e se trata da funcionalidade de login descrit</w:t>
        </w:r>
      </w:ins>
      <w:ins w:id="307" w:author="Ryan Lemos" w:date="2019-02-19T22:39:00Z">
        <w:r w:rsidR="004B083A">
          <w:t>a</w:t>
        </w:r>
      </w:ins>
      <w:ins w:id="308" w:author="Ryan Lemos" w:date="2019-02-18T21:04:00Z">
        <w:r>
          <w:t xml:space="preserve"> na </w:t>
        </w:r>
        <w:r w:rsidRPr="00B21C4F">
          <w:rPr>
            <w:highlight w:val="yellow"/>
          </w:rPr>
          <w:t>figura X</w:t>
        </w:r>
      </w:ins>
      <w:ins w:id="309" w:author="Ryan Lemos" w:date="2019-02-19T22:39:00Z">
        <w:r w:rsidR="004B083A">
          <w:t xml:space="preserve">, e a funcionalidade de notificação descrita pela </w:t>
        </w:r>
        <w:r w:rsidR="004B083A" w:rsidRPr="004B083A">
          <w:rPr>
            <w:highlight w:val="yellow"/>
            <w:rPrChange w:id="310" w:author="Ryan Lemos" w:date="2019-02-19T22:39:00Z">
              <w:rPr/>
            </w:rPrChange>
          </w:rPr>
          <w:t>figura x</w:t>
        </w:r>
      </w:ins>
      <w:ins w:id="311" w:author="Ryan Lemos" w:date="2019-02-18T21:04:00Z">
        <w:r>
          <w:t>.</w:t>
        </w:r>
      </w:ins>
    </w:p>
    <w:p w:rsidR="00FB122B" w:rsidRDefault="00FB122B" w:rsidP="00FB122B">
      <w:pPr>
        <w:rPr>
          <w:ins w:id="312" w:author="Ryan Lemos" w:date="2019-02-18T21:04:00Z"/>
        </w:rPr>
      </w:pPr>
    </w:p>
    <w:p w:rsidR="00FB122B" w:rsidRDefault="00FB122B" w:rsidP="00FB122B">
      <w:pPr>
        <w:ind w:firstLine="0"/>
        <w:jc w:val="center"/>
        <w:rPr>
          <w:ins w:id="313" w:author="Ryan Lemos" w:date="2019-02-18T21:04:00Z"/>
        </w:rPr>
      </w:pPr>
      <w:ins w:id="314" w:author="Ryan Lemos" w:date="2019-02-18T21:04:00Z">
        <w:r>
          <w:rPr>
            <w:noProof/>
          </w:rPr>
          <w:drawing>
            <wp:inline distT="0" distB="0" distL="0" distR="0" wp14:anchorId="637F7ED0" wp14:editId="2D30E27B">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315" w:author="Ryan Lemos" w:date="2019-02-18T21:04:00Z"/>
        </w:rPr>
      </w:pPr>
    </w:p>
    <w:p w:rsidR="00FB122B" w:rsidRDefault="00FB122B" w:rsidP="00FB122B">
      <w:pPr>
        <w:rPr>
          <w:ins w:id="316" w:author="Ryan Lemos" w:date="2019-02-18T21:11:00Z"/>
        </w:rPr>
      </w:pPr>
      <w:ins w:id="317" w:author="Ryan Lemos" w:date="2019-02-18T21:04:00Z">
        <w:r>
          <w:t xml:space="preserve">Essa estória define como será a interface de login que pode ser vista na </w:t>
        </w:r>
        <w:r w:rsidRPr="00B21C4F">
          <w:rPr>
            <w:highlight w:val="yellow"/>
          </w:rPr>
          <w:t>figura X</w:t>
        </w:r>
        <w:r>
          <w:t>. Além disso as estórias descritas nes</w:t>
        </w:r>
      </w:ins>
      <w:ins w:id="318" w:author="Ryan Lemos" w:date="2019-02-18T21:08:00Z">
        <w:r w:rsidR="00634322">
          <w:t>t</w:t>
        </w:r>
      </w:ins>
      <w:ins w:id="319"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rsidR="00506933" w:rsidRDefault="00506933" w:rsidP="00506933">
      <w:pPr>
        <w:ind w:firstLine="0"/>
        <w:jc w:val="center"/>
        <w:rPr>
          <w:ins w:id="320" w:author="Ryan Lemos" w:date="2019-02-19T22:40:00Z"/>
        </w:rPr>
      </w:pPr>
      <w:ins w:id="321" w:author="Ryan Lemos" w:date="2019-02-18T21:11:00Z">
        <w:r>
          <w:rPr>
            <w:noProof/>
          </w:rPr>
          <w:lastRenderedPageBreak/>
          <w:drawing>
            <wp:inline distT="0" distB="0" distL="0" distR="0" wp14:anchorId="22FE13F8" wp14:editId="6D10A1CC">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7331" cy="2674323"/>
                      </a:xfrm>
                      <a:prstGeom prst="rect">
                        <a:avLst/>
                      </a:prstGeom>
                    </pic:spPr>
                  </pic:pic>
                </a:graphicData>
              </a:graphic>
            </wp:inline>
          </w:drawing>
        </w:r>
      </w:ins>
    </w:p>
    <w:p w:rsidR="004B083A" w:rsidRDefault="004B083A" w:rsidP="004B083A">
      <w:pPr>
        <w:rPr>
          <w:ins w:id="322" w:author="Ryan Lemos" w:date="2019-02-19T22:40:00Z"/>
        </w:rPr>
      </w:pPr>
    </w:p>
    <w:p w:rsidR="004B083A" w:rsidRDefault="004B083A" w:rsidP="004B083A">
      <w:pPr>
        <w:rPr>
          <w:ins w:id="323" w:author="Ryan Lemos" w:date="2019-02-19T22:40:00Z"/>
        </w:rPr>
      </w:pPr>
      <w:ins w:id="324" w:author="Ryan Lemos" w:date="2019-02-19T22:40:00Z">
        <w:r>
          <w:t xml:space="preserve">As notificações são um recurso </w:t>
        </w:r>
      </w:ins>
      <w:ins w:id="325" w:author="Ryan Lemos" w:date="2019-02-19T22:41:00Z">
        <w:r>
          <w:t>responsável por avisar o usuário a respeito de algo novo que ocorreu</w:t>
        </w:r>
      </w:ins>
      <w:ins w:id="326" w:author="Ryan Lemos" w:date="2019-02-19T22:42:00Z">
        <w:r>
          <w:t xml:space="preserve">. Serve para facilitar a utilização e identificação de recursos a serem utilizados no ambiente. A estória da </w:t>
        </w:r>
        <w:r w:rsidRPr="004B083A">
          <w:rPr>
            <w:highlight w:val="yellow"/>
            <w:rPrChange w:id="327" w:author="Ryan Lemos" w:date="2019-02-19T22:42:00Z">
              <w:rPr/>
            </w:rPrChange>
          </w:rPr>
          <w:t>figura x</w:t>
        </w:r>
        <w:r>
          <w:t xml:space="preserve"> define como o usuário imaginou o recurso</w:t>
        </w:r>
      </w:ins>
      <w:ins w:id="328" w:author="Ryan Lemos" w:date="2019-02-19T22:43:00Z">
        <w:r>
          <w:t xml:space="preserve">. A </w:t>
        </w:r>
        <w:r w:rsidRPr="004B083A">
          <w:rPr>
            <w:highlight w:val="yellow"/>
            <w:rPrChange w:id="329" w:author="Ryan Lemos" w:date="2019-02-19T22:43:00Z">
              <w:rPr/>
            </w:rPrChange>
          </w:rPr>
          <w:t>figura X</w:t>
        </w:r>
        <w:r>
          <w:t xml:space="preserve"> é a demonstração de como ele foi implementado.</w:t>
        </w:r>
      </w:ins>
    </w:p>
    <w:p w:rsidR="004B083A" w:rsidRDefault="004B083A">
      <w:pPr>
        <w:rPr>
          <w:ins w:id="330" w:author="Ryan Lemos" w:date="2019-02-18T21:04:00Z"/>
        </w:rPr>
      </w:pPr>
    </w:p>
    <w:p w:rsidR="00FB122B" w:rsidRDefault="00F420BA" w:rsidP="00F420BA">
      <w:pPr>
        <w:ind w:firstLine="0"/>
        <w:jc w:val="center"/>
        <w:rPr>
          <w:ins w:id="331" w:author="Ryan Lemos" w:date="2019-02-19T22:44:00Z"/>
        </w:rPr>
      </w:pPr>
      <w:ins w:id="332" w:author="Ryan Lemos" w:date="2019-02-19T22:37:00Z">
        <w:r>
          <w:rPr>
            <w:noProof/>
          </w:rPr>
          <w:drawing>
            <wp:inline distT="0" distB="0" distL="0" distR="0" wp14:anchorId="48BF9C54" wp14:editId="3F10B059">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B083A" w:rsidRDefault="004B083A" w:rsidP="00F420BA">
      <w:pPr>
        <w:ind w:firstLine="0"/>
        <w:jc w:val="center"/>
        <w:rPr>
          <w:ins w:id="333" w:author="Ryan Lemos" w:date="2019-02-19T22:43:00Z"/>
        </w:rPr>
      </w:pPr>
    </w:p>
    <w:p w:rsidR="004B083A" w:rsidRDefault="004B083A" w:rsidP="004B083A">
      <w:pPr>
        <w:rPr>
          <w:ins w:id="334" w:author="Ryan Lemos" w:date="2019-02-19T22:44:00Z"/>
        </w:rPr>
      </w:pPr>
      <w:ins w:id="335" w:author="Ryan Lemos" w:date="2019-02-19T22:43:00Z">
        <w:r>
          <w:t xml:space="preserve">Assim como foi solicitado pelo usuário foram-se utilizadas cores </w:t>
        </w:r>
      </w:ins>
      <w:ins w:id="336" w:author="Ryan Lemos" w:date="2019-02-19T22:44:00Z">
        <w:r>
          <w:t>chamativas, para dar um destaque ao elemento. Além disso foi adicionado um efeito de pulsação sobre o elemento que da uma visão de que o elemento está chamando o foco para si</w:t>
        </w:r>
      </w:ins>
      <w:ins w:id="337" w:author="Ryan Lemos" w:date="2019-02-19T22:45:00Z">
        <w:r>
          <w:t>. Assim chama-se mais a atenção do usuário para o elemento.</w:t>
        </w:r>
      </w:ins>
    </w:p>
    <w:p w:rsidR="004B083A" w:rsidRDefault="004B083A">
      <w:pPr>
        <w:rPr>
          <w:ins w:id="338" w:author="Ryan Lemos" w:date="2019-02-19T22:38:00Z"/>
        </w:rPr>
        <w:pPrChange w:id="339" w:author="Ryan Lemos" w:date="2019-02-19T22:43:00Z">
          <w:pPr>
            <w:ind w:firstLine="0"/>
            <w:jc w:val="center"/>
          </w:pPr>
        </w:pPrChange>
      </w:pPr>
    </w:p>
    <w:p w:rsidR="00F420BA" w:rsidRDefault="00F420BA">
      <w:pPr>
        <w:ind w:firstLine="0"/>
        <w:jc w:val="center"/>
        <w:rPr>
          <w:ins w:id="340" w:author="Ryan Lemos" w:date="2019-02-19T22:38:00Z"/>
        </w:rPr>
        <w:pPrChange w:id="341" w:author="Ryan Lemos" w:date="2019-02-19T22:38:00Z">
          <w:pPr>
            <w:jc w:val="center"/>
          </w:pPr>
        </w:pPrChange>
      </w:pPr>
      <w:ins w:id="342" w:author="Ryan Lemos" w:date="2019-02-19T22:38:00Z">
        <w:r>
          <w:rPr>
            <w:noProof/>
          </w:rPr>
          <w:drawing>
            <wp:inline distT="0" distB="0" distL="0" distR="0" wp14:anchorId="3F9778DE" wp14:editId="3104B72A">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2835" cy="640310"/>
                      </a:xfrm>
                      <a:prstGeom prst="rect">
                        <a:avLst/>
                      </a:prstGeom>
                    </pic:spPr>
                  </pic:pic>
                </a:graphicData>
              </a:graphic>
            </wp:inline>
          </w:drawing>
        </w:r>
      </w:ins>
    </w:p>
    <w:p w:rsidR="00F420BA" w:rsidRDefault="00F420BA">
      <w:pPr>
        <w:jc w:val="center"/>
        <w:rPr>
          <w:ins w:id="343" w:author="Ryan Lemos" w:date="2019-02-18T21:04:00Z"/>
        </w:rPr>
        <w:pPrChange w:id="344" w:author="Ryan Lemos" w:date="2019-02-19T22:38:00Z">
          <w:pPr/>
        </w:pPrChange>
      </w:pPr>
    </w:p>
    <w:p w:rsidR="00FB122B" w:rsidRDefault="00FB122B">
      <w:pPr>
        <w:pStyle w:val="Ttulo3"/>
        <w:rPr>
          <w:ins w:id="345" w:author="Ryan Lemos" w:date="2019-02-18T21:04:00Z"/>
        </w:rPr>
        <w:pPrChange w:id="346" w:author="Ryan Lemos" w:date="2019-02-19T21:43:00Z">
          <w:pPr>
            <w:pStyle w:val="Ttulo4"/>
          </w:pPr>
        </w:pPrChange>
      </w:pPr>
      <w:ins w:id="347" w:author="Ryan Lemos" w:date="2019-02-18T21:04:00Z">
        <w:r>
          <w:t>Estórias dos alunos</w:t>
        </w:r>
      </w:ins>
    </w:p>
    <w:p w:rsidR="00FB122B" w:rsidRDefault="00FB122B" w:rsidP="00FB122B">
      <w:pPr>
        <w:rPr>
          <w:ins w:id="348" w:author="Ryan Lemos" w:date="2019-02-18T21:04:00Z"/>
        </w:rPr>
      </w:pPr>
    </w:p>
    <w:p w:rsidR="00FB122B" w:rsidRDefault="00FB122B" w:rsidP="00FB122B">
      <w:pPr>
        <w:rPr>
          <w:ins w:id="349" w:author="Ryan Lemos" w:date="2019-02-18T21:04:00Z"/>
        </w:rPr>
      </w:pPr>
      <w:ins w:id="350" w:author="Ryan Lemos" w:date="2019-02-18T21:04:00Z">
        <w:r>
          <w:lastRenderedPageBreak/>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rsidR="00FB122B" w:rsidRPr="00FB122B" w:rsidRDefault="00FB122B" w:rsidP="00FB122B">
      <w:pPr>
        <w:rPr>
          <w:ins w:id="351" w:author="Ryan Lemos" w:date="2019-02-18T21:04:00Z"/>
        </w:rPr>
      </w:pPr>
      <w:ins w:id="352" w:author="Ryan Lemos" w:date="2019-02-18T21:04:00Z">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rsidR="00FB122B" w:rsidRPr="001A0B14" w:rsidRDefault="00FB122B" w:rsidP="00FB122B">
      <w:pPr>
        <w:rPr>
          <w:ins w:id="353" w:author="Ryan Lemos" w:date="2019-02-18T21:04:00Z"/>
        </w:rPr>
      </w:pPr>
    </w:p>
    <w:p w:rsidR="00FB122B" w:rsidRDefault="00FB122B" w:rsidP="00FB122B">
      <w:pPr>
        <w:ind w:firstLine="0"/>
        <w:jc w:val="center"/>
        <w:rPr>
          <w:ins w:id="354" w:author="Ryan Lemos" w:date="2019-02-18T21:04:00Z"/>
        </w:rPr>
      </w:pPr>
      <w:ins w:id="355" w:author="Ryan Lemos" w:date="2019-02-18T21:04:00Z">
        <w:r>
          <w:rPr>
            <w:noProof/>
          </w:rPr>
          <w:drawing>
            <wp:inline distT="0" distB="0" distL="0" distR="0" wp14:anchorId="476D5842" wp14:editId="48DFB212">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356" w:author="Ryan Lemos" w:date="2019-02-18T21:04:00Z"/>
        </w:rPr>
      </w:pPr>
    </w:p>
    <w:p w:rsidR="00FB122B" w:rsidRDefault="00FB122B" w:rsidP="00FB122B">
      <w:pPr>
        <w:rPr>
          <w:ins w:id="357" w:author="Ryan Lemos" w:date="2019-02-18T21:04:00Z"/>
        </w:rPr>
      </w:pPr>
      <w:ins w:id="358"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rsidR="00FB122B" w:rsidRDefault="00FB122B" w:rsidP="00FB122B">
      <w:pPr>
        <w:ind w:firstLine="0"/>
        <w:jc w:val="center"/>
        <w:rPr>
          <w:ins w:id="359" w:author="Ryan Lemos" w:date="2019-02-18T21:04:00Z"/>
        </w:rPr>
      </w:pPr>
    </w:p>
    <w:p w:rsidR="00FB122B" w:rsidRDefault="00FB122B" w:rsidP="00FB122B">
      <w:pPr>
        <w:ind w:firstLine="0"/>
        <w:jc w:val="center"/>
        <w:rPr>
          <w:ins w:id="360" w:author="Ryan Lemos" w:date="2019-02-19T22:13:00Z"/>
        </w:rPr>
      </w:pPr>
      <w:ins w:id="361" w:author="Ryan Lemos" w:date="2019-02-18T21:04:00Z">
        <w:r>
          <w:rPr>
            <w:noProof/>
          </w:rPr>
          <w:drawing>
            <wp:inline distT="0" distB="0" distL="0" distR="0" wp14:anchorId="48BF2B10" wp14:editId="68E3EC7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D7A94" w:rsidRDefault="004D7A94" w:rsidP="00FB122B">
      <w:pPr>
        <w:ind w:firstLine="0"/>
        <w:jc w:val="center"/>
        <w:rPr>
          <w:ins w:id="362" w:author="Ryan Lemos" w:date="2019-02-18T21:04:00Z"/>
        </w:rPr>
      </w:pPr>
      <w:ins w:id="363" w:author="Ryan Lemos" w:date="2019-02-19T22:14:00Z">
        <w:r>
          <w:rPr>
            <w:noProof/>
          </w:rPr>
          <w:lastRenderedPageBreak/>
          <w:drawing>
            <wp:inline distT="0" distB="0" distL="0" distR="0" wp14:anchorId="4450EF14" wp14:editId="6E238CD8">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0298" cy="2591499"/>
                      </a:xfrm>
                      <a:prstGeom prst="rect">
                        <a:avLst/>
                      </a:prstGeom>
                    </pic:spPr>
                  </pic:pic>
                </a:graphicData>
              </a:graphic>
            </wp:inline>
          </w:drawing>
        </w:r>
      </w:ins>
    </w:p>
    <w:p w:rsidR="00FB122B" w:rsidRDefault="00FB122B" w:rsidP="00FB122B">
      <w:pPr>
        <w:ind w:firstLine="0"/>
        <w:jc w:val="center"/>
        <w:rPr>
          <w:ins w:id="364" w:author="Ryan Lemos" w:date="2019-02-18T21:04:00Z"/>
        </w:rPr>
      </w:pPr>
    </w:p>
    <w:p w:rsidR="00FB122B" w:rsidRDefault="00FB122B" w:rsidP="00FB122B">
      <w:pPr>
        <w:rPr>
          <w:ins w:id="365" w:author="Ryan Lemos" w:date="2019-02-18T21:04:00Z"/>
        </w:rPr>
      </w:pPr>
      <w:ins w:id="366"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367" w:author="Ryan Lemos" w:date="2019-02-18T21:06:00Z">
        <w:r w:rsidR="00634322">
          <w:t xml:space="preserve"> A figura X demonstra </w:t>
        </w:r>
      </w:ins>
    </w:p>
    <w:p w:rsidR="00FB122B" w:rsidRDefault="00FB122B" w:rsidP="00FB122B">
      <w:pPr>
        <w:ind w:firstLine="0"/>
        <w:jc w:val="center"/>
        <w:rPr>
          <w:ins w:id="368" w:author="Ryan Lemos" w:date="2019-02-18T21:04:00Z"/>
        </w:rPr>
      </w:pPr>
    </w:p>
    <w:p w:rsidR="00FB122B" w:rsidRDefault="00FB122B" w:rsidP="00FB122B">
      <w:pPr>
        <w:ind w:firstLine="0"/>
        <w:jc w:val="center"/>
        <w:rPr>
          <w:ins w:id="369" w:author="Ryan Lemos" w:date="2019-02-19T22:15:00Z"/>
        </w:rPr>
      </w:pPr>
      <w:ins w:id="370" w:author="Ryan Lemos" w:date="2019-02-18T21:04:00Z">
        <w:r>
          <w:rPr>
            <w:noProof/>
          </w:rPr>
          <w:drawing>
            <wp:inline distT="0" distB="0" distL="0" distR="0" wp14:anchorId="0AF2668C" wp14:editId="1054C4E1">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A922DB" w:rsidRDefault="00A922DB" w:rsidP="00FB122B">
      <w:pPr>
        <w:ind w:firstLine="0"/>
        <w:jc w:val="center"/>
        <w:rPr>
          <w:ins w:id="371" w:author="Ryan Lemos" w:date="2019-02-18T21:04:00Z"/>
        </w:rPr>
      </w:pPr>
      <w:ins w:id="372" w:author="Ryan Lemos" w:date="2019-02-19T22:15:00Z">
        <w:r>
          <w:rPr>
            <w:noProof/>
          </w:rPr>
          <w:drawing>
            <wp:inline distT="0" distB="0" distL="0" distR="0" wp14:anchorId="5D45824B" wp14:editId="22A75F03">
              <wp:extent cx="5444836" cy="2560051"/>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69147" cy="2571482"/>
                      </a:xfrm>
                      <a:prstGeom prst="rect">
                        <a:avLst/>
                      </a:prstGeom>
                    </pic:spPr>
                  </pic:pic>
                </a:graphicData>
              </a:graphic>
            </wp:inline>
          </w:drawing>
        </w:r>
      </w:ins>
    </w:p>
    <w:p w:rsidR="00FB122B" w:rsidRDefault="00FB122B" w:rsidP="00FB122B">
      <w:pPr>
        <w:ind w:firstLine="0"/>
        <w:jc w:val="center"/>
        <w:rPr>
          <w:ins w:id="373" w:author="Ryan Lemos" w:date="2019-02-18T21:04:00Z"/>
        </w:rPr>
      </w:pPr>
    </w:p>
    <w:p w:rsidR="00FB122B" w:rsidRDefault="00FB122B" w:rsidP="00FB122B">
      <w:pPr>
        <w:rPr>
          <w:ins w:id="374" w:author="Ryan Lemos" w:date="2019-02-18T21:04:00Z"/>
        </w:rPr>
      </w:pPr>
      <w:ins w:id="375" w:author="Ryan Lemos" w:date="2019-02-18T21:04:00Z">
        <w:r>
          <w:lastRenderedPageBreak/>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rsidR="00FB122B" w:rsidRDefault="00FB122B" w:rsidP="00FB122B">
      <w:pPr>
        <w:ind w:firstLine="0"/>
        <w:jc w:val="center"/>
        <w:rPr>
          <w:ins w:id="376" w:author="Ryan Lemos" w:date="2019-02-19T22:17:00Z"/>
        </w:rPr>
      </w:pPr>
      <w:ins w:id="377" w:author="Ryan Lemos" w:date="2019-02-18T21:04:00Z">
        <w:r>
          <w:rPr>
            <w:noProof/>
          </w:rPr>
          <w:drawing>
            <wp:inline distT="0" distB="0" distL="0" distR="0" wp14:anchorId="1F11B22C" wp14:editId="04ED11F0">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A922DB" w:rsidRDefault="00A922DB" w:rsidP="00FB122B">
      <w:pPr>
        <w:ind w:firstLine="0"/>
        <w:jc w:val="center"/>
        <w:rPr>
          <w:ins w:id="378" w:author="Ryan Lemos" w:date="2019-02-19T22:18:00Z"/>
        </w:rPr>
      </w:pPr>
    </w:p>
    <w:p w:rsidR="00A922DB" w:rsidRDefault="00A922DB" w:rsidP="00FB122B">
      <w:pPr>
        <w:ind w:firstLine="0"/>
        <w:jc w:val="center"/>
        <w:rPr>
          <w:ins w:id="379" w:author="Ryan Lemos" w:date="2019-02-18T21:04:00Z"/>
        </w:rPr>
      </w:pPr>
      <w:ins w:id="380" w:author="Ryan Lemos" w:date="2019-02-19T22:18:00Z">
        <w:r>
          <w:rPr>
            <w:noProof/>
          </w:rPr>
          <w:drawing>
            <wp:inline distT="0" distB="0" distL="0" distR="0" wp14:anchorId="5DA0FF9E" wp14:editId="616323CE">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12904" cy="1355987"/>
                      </a:xfrm>
                      <a:prstGeom prst="rect">
                        <a:avLst/>
                      </a:prstGeom>
                    </pic:spPr>
                  </pic:pic>
                </a:graphicData>
              </a:graphic>
            </wp:inline>
          </w:drawing>
        </w:r>
      </w:ins>
    </w:p>
    <w:p w:rsidR="00FB122B" w:rsidRDefault="00FB122B" w:rsidP="00FB122B">
      <w:pPr>
        <w:ind w:firstLine="0"/>
        <w:jc w:val="center"/>
        <w:rPr>
          <w:ins w:id="381" w:author="Ryan Lemos" w:date="2019-02-18T21:04:00Z"/>
        </w:rPr>
      </w:pPr>
    </w:p>
    <w:p w:rsidR="00FB122B" w:rsidRDefault="00FB122B">
      <w:pPr>
        <w:pStyle w:val="Ttulo3"/>
        <w:rPr>
          <w:ins w:id="382" w:author="Ryan Lemos" w:date="2019-02-19T21:36:00Z"/>
        </w:rPr>
        <w:pPrChange w:id="383" w:author="Ryan Lemos" w:date="2019-02-19T21:43:00Z">
          <w:pPr>
            <w:pStyle w:val="Ttulo4"/>
          </w:pPr>
        </w:pPrChange>
      </w:pPr>
      <w:ins w:id="384" w:author="Ryan Lemos" w:date="2019-02-18T21:04:00Z">
        <w:r>
          <w:t>Professor</w:t>
        </w:r>
      </w:ins>
    </w:p>
    <w:p w:rsidR="00281681" w:rsidRPr="00F97B7F" w:rsidRDefault="00281681">
      <w:pPr>
        <w:rPr>
          <w:ins w:id="385" w:author="Ryan Lemos" w:date="2019-02-19T21:36:00Z"/>
        </w:rPr>
        <w:pPrChange w:id="386" w:author="Ryan Lemos" w:date="2019-02-19T21:36:00Z">
          <w:pPr>
            <w:pStyle w:val="Ttulo4"/>
          </w:pPr>
        </w:pPrChange>
      </w:pPr>
    </w:p>
    <w:p w:rsidR="00F3562D" w:rsidRDefault="00281681" w:rsidP="00281681">
      <w:pPr>
        <w:rPr>
          <w:ins w:id="387" w:author="Ryan Lemos" w:date="2019-02-19T21:37:00Z"/>
        </w:rPr>
      </w:pPr>
      <w:ins w:id="388" w:author="Ryan Lemos" w:date="2019-02-19T21:36:00Z">
        <w:r>
          <w:t>Os professores ficam responsáveis por auxiliar seus alunos</w:t>
        </w:r>
      </w:ins>
      <w:ins w:id="389" w:author="Ryan Lemos" w:date="2019-02-19T21:37:00Z">
        <w:r w:rsidR="00F3562D">
          <w:t>, e pela gerência de turmas em todo o aspecto</w:t>
        </w:r>
        <w:r>
          <w:t>.</w:t>
        </w:r>
        <w:r w:rsidR="00F3562D">
          <w:t xml:space="preserve"> (ESCREVER MAIS AQUI)</w:t>
        </w:r>
      </w:ins>
    </w:p>
    <w:p w:rsidR="00281681" w:rsidRPr="00F97B7F" w:rsidRDefault="00F3562D">
      <w:pPr>
        <w:rPr>
          <w:ins w:id="390" w:author="Ryan Lemos" w:date="2019-02-18T21:04:00Z"/>
        </w:rPr>
        <w:pPrChange w:id="391" w:author="Ryan Lemos" w:date="2019-02-19T21:36:00Z">
          <w:pPr>
            <w:pStyle w:val="Ttulo4"/>
          </w:pPr>
        </w:pPrChange>
      </w:pPr>
      <w:ins w:id="392" w:author="Ryan Lemos" w:date="2019-02-19T21:38:00Z">
        <w:r>
          <w:t xml:space="preserve">O professor é o responsável pela inserção de materiais para os alunos. Com isso tem-se a estória retratada pela </w:t>
        </w:r>
        <w:r w:rsidRPr="00F3562D">
          <w:rPr>
            <w:highlight w:val="yellow"/>
            <w:rPrChange w:id="393" w:author="Ryan Lemos" w:date="2019-02-19T21:39:00Z">
              <w:rPr/>
            </w:rPrChange>
          </w:rPr>
          <w:t>figura x</w:t>
        </w:r>
      </w:ins>
      <w:ins w:id="394" w:author="Ryan Lemos" w:date="2019-02-19T21:39:00Z">
        <w:r>
          <w:t xml:space="preserve">. Que se trata da visão do professor a respeito da listagem dos materiais. </w:t>
        </w:r>
      </w:ins>
    </w:p>
    <w:p w:rsidR="00FB122B" w:rsidRDefault="00FB122B" w:rsidP="00FB122B">
      <w:pPr>
        <w:ind w:firstLine="0"/>
        <w:jc w:val="center"/>
        <w:rPr>
          <w:ins w:id="395" w:author="Ryan Lemos" w:date="2019-02-18T21:04:00Z"/>
        </w:rPr>
      </w:pPr>
      <w:ins w:id="396" w:author="Ryan Lemos" w:date="2019-02-18T21:04:00Z">
        <w:r>
          <w:rPr>
            <w:noProof/>
          </w:rPr>
          <w:drawing>
            <wp:inline distT="0" distB="0" distL="0" distR="0" wp14:anchorId="15D5D066" wp14:editId="46A892F9">
              <wp:extent cx="2003714" cy="1025293"/>
              <wp:effectExtent l="152400" t="171450" r="168275" b="15621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1848"/>
                      <a:stretch/>
                    </pic:blipFill>
                    <pic:spPr bwMode="auto">
                      <a:xfrm>
                        <a:off x="0" y="0"/>
                        <a:ext cx="2044577" cy="104620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832256" w:rsidP="00FB122B">
      <w:pPr>
        <w:ind w:firstLine="0"/>
        <w:jc w:val="center"/>
        <w:rPr>
          <w:ins w:id="397" w:author="Ryan Lemos" w:date="2019-02-19T22:20:00Z"/>
        </w:rPr>
      </w:pPr>
      <w:ins w:id="398" w:author="Ryan Lemos" w:date="2019-02-19T22:19:00Z">
        <w:r>
          <w:rPr>
            <w:noProof/>
          </w:rPr>
          <w:lastRenderedPageBreak/>
          <w:drawing>
            <wp:inline distT="0" distB="0" distL="0" distR="0" wp14:anchorId="57A01051" wp14:editId="005C1C10">
              <wp:extent cx="5760085" cy="2604654"/>
              <wp:effectExtent l="0" t="0" r="0" b="571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72348" cy="2610199"/>
                      </a:xfrm>
                      <a:prstGeom prst="rect">
                        <a:avLst/>
                      </a:prstGeom>
                    </pic:spPr>
                  </pic:pic>
                </a:graphicData>
              </a:graphic>
            </wp:inline>
          </w:drawing>
        </w:r>
      </w:ins>
    </w:p>
    <w:p w:rsidR="00832256" w:rsidRDefault="00832256" w:rsidP="00FB122B">
      <w:pPr>
        <w:ind w:firstLine="0"/>
        <w:jc w:val="center"/>
        <w:rPr>
          <w:ins w:id="399" w:author="Ryan Lemos" w:date="2019-02-19T22:51:00Z"/>
        </w:rPr>
      </w:pPr>
      <w:ins w:id="400" w:author="Ryan Lemos" w:date="2019-02-19T22:20:00Z">
        <w:r>
          <w:rPr>
            <w:noProof/>
          </w:rPr>
          <w:drawing>
            <wp:inline distT="0" distB="0" distL="0" distR="0" wp14:anchorId="77D46E05" wp14:editId="1C5F2FFF">
              <wp:extent cx="5760085" cy="2777836"/>
              <wp:effectExtent l="0" t="0" r="0" b="381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9996" cy="2782616"/>
                      </a:xfrm>
                      <a:prstGeom prst="rect">
                        <a:avLst/>
                      </a:prstGeom>
                    </pic:spPr>
                  </pic:pic>
                </a:graphicData>
              </a:graphic>
            </wp:inline>
          </w:drawing>
        </w:r>
      </w:ins>
    </w:p>
    <w:p w:rsidR="009E06D0" w:rsidRDefault="00206A9E" w:rsidP="00FB122B">
      <w:pPr>
        <w:ind w:firstLine="0"/>
        <w:jc w:val="center"/>
        <w:rPr>
          <w:ins w:id="401" w:author="Ryan Lemos" w:date="2019-02-19T22:56:00Z"/>
          <w:noProof/>
        </w:rPr>
      </w:pPr>
      <w:ins w:id="402" w:author="Ryan Lemos" w:date="2019-02-19T22:53:00Z">
        <w:r>
          <w:rPr>
            <w:noProof/>
          </w:rPr>
          <w:lastRenderedPageBreak/>
          <w:drawing>
            <wp:inline distT="0" distB="0" distL="0" distR="0" wp14:anchorId="46374DC6" wp14:editId="59A5CA05">
              <wp:extent cx="2216728" cy="1034850"/>
              <wp:effectExtent l="152400" t="152400" r="165100" b="16573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52916" cy="10517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ins w:id="403" w:author="Ryan Lemos" w:date="2019-02-19T22:55:00Z">
        <w:r w:rsidRPr="00206A9E">
          <w:rPr>
            <w:noProof/>
          </w:rPr>
          <w:t xml:space="preserve"> </w:t>
        </w:r>
        <w:r>
          <w:rPr>
            <w:noProof/>
          </w:rPr>
          <w:drawing>
            <wp:inline distT="0" distB="0" distL="0" distR="0" wp14:anchorId="6778700F" wp14:editId="223BBC3D">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44088" cy="2480278"/>
                      </a:xfrm>
                      <a:prstGeom prst="rect">
                        <a:avLst/>
                      </a:prstGeom>
                    </pic:spPr>
                  </pic:pic>
                </a:graphicData>
              </a:graphic>
            </wp:inline>
          </w:drawing>
        </w:r>
      </w:ins>
    </w:p>
    <w:p w:rsidR="00206A9E" w:rsidRDefault="00206A9E" w:rsidP="00FB122B">
      <w:pPr>
        <w:ind w:firstLine="0"/>
        <w:jc w:val="center"/>
        <w:rPr>
          <w:ins w:id="404" w:author="Ryan Lemos" w:date="2019-02-19T22:57:00Z"/>
        </w:rPr>
      </w:pPr>
      <w:ins w:id="405" w:author="Ryan Lemos" w:date="2019-02-19T22:56:00Z">
        <w:r>
          <w:rPr>
            <w:noProof/>
          </w:rPr>
          <w:drawing>
            <wp:inline distT="0" distB="0" distL="0" distR="0" wp14:anchorId="0829C8C2" wp14:editId="26A9B528">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06A9E" w:rsidRDefault="00206A9E" w:rsidP="00FB122B">
      <w:pPr>
        <w:ind w:firstLine="0"/>
        <w:jc w:val="center"/>
        <w:rPr>
          <w:ins w:id="406" w:author="Ryan Lemos" w:date="2019-02-19T22:51:00Z"/>
        </w:rPr>
      </w:pPr>
      <w:ins w:id="407" w:author="Ryan Lemos" w:date="2019-02-19T22:57:00Z">
        <w:r>
          <w:rPr>
            <w:noProof/>
          </w:rPr>
          <w:drawing>
            <wp:inline distT="0" distB="0" distL="0" distR="0" wp14:anchorId="35B07073" wp14:editId="3CC6CE15">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20340"/>
                      </a:xfrm>
                      <a:prstGeom prst="rect">
                        <a:avLst/>
                      </a:prstGeom>
                    </pic:spPr>
                  </pic:pic>
                </a:graphicData>
              </a:graphic>
            </wp:inline>
          </w:drawing>
        </w:r>
      </w:ins>
    </w:p>
    <w:p w:rsidR="00206A9E" w:rsidRDefault="00206A9E" w:rsidP="00FB122B">
      <w:pPr>
        <w:ind w:firstLine="0"/>
        <w:jc w:val="center"/>
        <w:rPr>
          <w:ins w:id="408" w:author="Ryan Lemos" w:date="2019-02-18T21:04:00Z"/>
        </w:rPr>
      </w:pPr>
    </w:p>
    <w:p w:rsidR="00FB122B" w:rsidRDefault="00FB122B" w:rsidP="00FB122B">
      <w:pPr>
        <w:ind w:firstLine="0"/>
        <w:jc w:val="center"/>
        <w:rPr>
          <w:ins w:id="409" w:author="Ryan Lemos" w:date="2019-02-19T22:24:00Z"/>
        </w:rPr>
      </w:pPr>
      <w:ins w:id="410" w:author="Ryan Lemos" w:date="2019-02-18T21:04:00Z">
        <w:r>
          <w:rPr>
            <w:noProof/>
          </w:rPr>
          <w:lastRenderedPageBreak/>
          <w:drawing>
            <wp:inline distT="0" distB="0" distL="0" distR="0" wp14:anchorId="34FD2BB2" wp14:editId="6F821B76">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832256" w:rsidRDefault="00832256" w:rsidP="00FB122B">
      <w:pPr>
        <w:ind w:firstLine="0"/>
        <w:jc w:val="center"/>
        <w:rPr>
          <w:ins w:id="411" w:author="Ryan Lemos" w:date="2019-02-18T21:04:00Z"/>
        </w:rPr>
      </w:pPr>
      <w:ins w:id="412" w:author="Ryan Lemos" w:date="2019-02-19T22:24:00Z">
        <w:r>
          <w:rPr>
            <w:noProof/>
          </w:rPr>
          <w:drawing>
            <wp:inline distT="0" distB="0" distL="0" distR="0" wp14:anchorId="059DC26D" wp14:editId="6B26950B">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08910"/>
                      </a:xfrm>
                      <a:prstGeom prst="rect">
                        <a:avLst/>
                      </a:prstGeom>
                    </pic:spPr>
                  </pic:pic>
                </a:graphicData>
              </a:graphic>
            </wp:inline>
          </w:drawing>
        </w:r>
      </w:ins>
    </w:p>
    <w:p w:rsidR="00FB122B" w:rsidRDefault="00FB122B" w:rsidP="00FB122B">
      <w:pPr>
        <w:ind w:firstLine="0"/>
        <w:jc w:val="center"/>
        <w:rPr>
          <w:ins w:id="413" w:author="Ryan Lemos" w:date="2019-02-19T22:25:00Z"/>
        </w:rPr>
      </w:pPr>
      <w:ins w:id="414" w:author="Ryan Lemos" w:date="2019-02-18T21:04:00Z">
        <w:r>
          <w:rPr>
            <w:noProof/>
          </w:rPr>
          <w:drawing>
            <wp:inline distT="0" distB="0" distL="0" distR="0" wp14:anchorId="6D6468DD" wp14:editId="4017CECF">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832256" w:rsidRDefault="00832256" w:rsidP="00FB122B">
      <w:pPr>
        <w:ind w:firstLine="0"/>
        <w:jc w:val="center"/>
        <w:rPr>
          <w:ins w:id="415" w:author="Ryan Lemos" w:date="2019-02-19T22:58:00Z"/>
        </w:rPr>
      </w:pPr>
      <w:ins w:id="416" w:author="Ryan Lemos" w:date="2019-02-19T22:25:00Z">
        <w:r>
          <w:rPr>
            <w:noProof/>
          </w:rPr>
          <w:drawing>
            <wp:inline distT="0" distB="0" distL="0" distR="0" wp14:anchorId="4BD2EB12" wp14:editId="42433EFF">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12085"/>
                      </a:xfrm>
                      <a:prstGeom prst="rect">
                        <a:avLst/>
                      </a:prstGeom>
                    </pic:spPr>
                  </pic:pic>
                </a:graphicData>
              </a:graphic>
            </wp:inline>
          </w:drawing>
        </w:r>
      </w:ins>
    </w:p>
    <w:p w:rsidR="00206A9E" w:rsidRDefault="00206A9E" w:rsidP="00FB122B">
      <w:pPr>
        <w:ind w:firstLine="0"/>
        <w:jc w:val="center"/>
        <w:rPr>
          <w:ins w:id="417" w:author="Ryan Lemos" w:date="2019-02-19T22:59:00Z"/>
        </w:rPr>
      </w:pPr>
      <w:ins w:id="418" w:author="Ryan Lemos" w:date="2019-02-19T22:58:00Z">
        <w:r>
          <w:rPr>
            <w:noProof/>
          </w:rPr>
          <w:lastRenderedPageBreak/>
          <w:drawing>
            <wp:inline distT="0" distB="0" distL="0" distR="0" wp14:anchorId="1E7E8609" wp14:editId="3D36256E">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06A9E" w:rsidRDefault="00206A9E" w:rsidP="00FB122B">
      <w:pPr>
        <w:ind w:firstLine="0"/>
        <w:jc w:val="center"/>
        <w:rPr>
          <w:ins w:id="419" w:author="Ryan Lemos" w:date="2019-02-19T23:00:00Z"/>
        </w:rPr>
      </w:pPr>
      <w:ins w:id="420" w:author="Ryan Lemos" w:date="2019-02-19T22:59:00Z">
        <w:r>
          <w:rPr>
            <w:noProof/>
          </w:rPr>
          <w:drawing>
            <wp:inline distT="0" distB="0" distL="0" distR="0" wp14:anchorId="050D56C3" wp14:editId="6F2A970E">
              <wp:extent cx="5760085" cy="271208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12085"/>
                      </a:xfrm>
                      <a:prstGeom prst="rect">
                        <a:avLst/>
                      </a:prstGeom>
                    </pic:spPr>
                  </pic:pic>
                </a:graphicData>
              </a:graphic>
            </wp:inline>
          </w:drawing>
        </w:r>
      </w:ins>
    </w:p>
    <w:p w:rsidR="00206A9E" w:rsidRDefault="00206A9E" w:rsidP="00FB122B">
      <w:pPr>
        <w:ind w:firstLine="0"/>
        <w:jc w:val="center"/>
        <w:rPr>
          <w:ins w:id="421" w:author="Ryan Lemos" w:date="2019-02-19T23:02:00Z"/>
        </w:rPr>
      </w:pPr>
      <w:ins w:id="422" w:author="Ryan Lemos" w:date="2019-02-19T23:01:00Z">
        <w:r>
          <w:rPr>
            <w:noProof/>
          </w:rPr>
          <w:drawing>
            <wp:inline distT="0" distB="0" distL="0" distR="0" wp14:anchorId="2F4D0FD9" wp14:editId="429EA7C7">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06A9E" w:rsidRDefault="00206A9E" w:rsidP="00FB122B">
      <w:pPr>
        <w:ind w:firstLine="0"/>
        <w:jc w:val="center"/>
        <w:rPr>
          <w:ins w:id="423" w:author="Ryan Lemos" w:date="2019-02-18T21:04:00Z"/>
        </w:rPr>
      </w:pPr>
      <w:ins w:id="424" w:author="Ryan Lemos" w:date="2019-02-19T23:02:00Z">
        <w:r>
          <w:rPr>
            <w:noProof/>
          </w:rPr>
          <w:drawing>
            <wp:inline distT="0" distB="0" distL="0" distR="0" wp14:anchorId="20894823" wp14:editId="1341A888">
              <wp:extent cx="5760085" cy="2727325"/>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27325"/>
                      </a:xfrm>
                      <a:prstGeom prst="rect">
                        <a:avLst/>
                      </a:prstGeom>
                    </pic:spPr>
                  </pic:pic>
                </a:graphicData>
              </a:graphic>
            </wp:inline>
          </w:drawing>
        </w:r>
      </w:ins>
    </w:p>
    <w:p w:rsidR="00FB122B" w:rsidRDefault="00FB122B" w:rsidP="00FB122B">
      <w:pPr>
        <w:ind w:firstLine="0"/>
        <w:jc w:val="center"/>
        <w:rPr>
          <w:ins w:id="425" w:author="Ryan Lemos" w:date="2019-02-18T21:04:00Z"/>
        </w:rPr>
      </w:pPr>
    </w:p>
    <w:p w:rsidR="00FB122B" w:rsidRDefault="00FB122B" w:rsidP="00FB122B">
      <w:pPr>
        <w:ind w:firstLine="0"/>
        <w:jc w:val="center"/>
        <w:rPr>
          <w:ins w:id="426" w:author="Ryan Lemos" w:date="2019-02-19T22:26:00Z"/>
        </w:rPr>
      </w:pPr>
      <w:ins w:id="427" w:author="Ryan Lemos" w:date="2019-02-18T21:04:00Z">
        <w:r>
          <w:rPr>
            <w:noProof/>
          </w:rPr>
          <w:lastRenderedPageBreak/>
          <w:drawing>
            <wp:inline distT="0" distB="0" distL="0" distR="0" wp14:anchorId="1D3AC654" wp14:editId="72D7495F">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B17FA" w:rsidRDefault="00FB17FA" w:rsidP="00FB122B">
      <w:pPr>
        <w:ind w:firstLine="0"/>
        <w:jc w:val="center"/>
        <w:rPr>
          <w:ins w:id="428" w:author="Ryan Lemos" w:date="2019-02-18T21:04:00Z"/>
        </w:rPr>
      </w:pPr>
      <w:ins w:id="429" w:author="Ryan Lemos" w:date="2019-02-19T22:26:00Z">
        <w:r>
          <w:rPr>
            <w:noProof/>
          </w:rPr>
          <w:drawing>
            <wp:inline distT="0" distB="0" distL="0" distR="0" wp14:anchorId="6E95B467" wp14:editId="1FD5B683">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96706" cy="1204185"/>
                      </a:xfrm>
                      <a:prstGeom prst="rect">
                        <a:avLst/>
                      </a:prstGeom>
                    </pic:spPr>
                  </pic:pic>
                </a:graphicData>
              </a:graphic>
            </wp:inline>
          </w:drawing>
        </w:r>
      </w:ins>
    </w:p>
    <w:p w:rsidR="00FB122B" w:rsidRDefault="00FB122B" w:rsidP="00FB122B">
      <w:pPr>
        <w:ind w:firstLine="0"/>
        <w:jc w:val="center"/>
        <w:rPr>
          <w:ins w:id="430" w:author="Ryan Lemos" w:date="2019-02-19T22:26:00Z"/>
        </w:rPr>
      </w:pPr>
      <w:ins w:id="431" w:author="Ryan Lemos" w:date="2019-02-18T21:04:00Z">
        <w:r>
          <w:rPr>
            <w:noProof/>
          </w:rPr>
          <w:drawing>
            <wp:inline distT="0" distB="0" distL="0" distR="0" wp14:anchorId="4826BEF1" wp14:editId="11780017">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Default="00275CEC" w:rsidP="00FB122B">
      <w:pPr>
        <w:ind w:firstLine="0"/>
        <w:jc w:val="center"/>
        <w:rPr>
          <w:ins w:id="432" w:author="Ryan Lemos" w:date="2019-02-18T21:04:00Z"/>
        </w:rPr>
      </w:pPr>
      <w:ins w:id="433" w:author="Ryan Lemos" w:date="2019-02-19T22:27:00Z">
        <w:r>
          <w:rPr>
            <w:noProof/>
          </w:rPr>
          <w:drawing>
            <wp:inline distT="0" distB="0" distL="0" distR="0" wp14:anchorId="62952232" wp14:editId="7243EA43">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715260"/>
                      </a:xfrm>
                      <a:prstGeom prst="rect">
                        <a:avLst/>
                      </a:prstGeom>
                    </pic:spPr>
                  </pic:pic>
                </a:graphicData>
              </a:graphic>
            </wp:inline>
          </w:drawing>
        </w:r>
      </w:ins>
    </w:p>
    <w:p w:rsidR="00FB122B" w:rsidRDefault="00FB122B" w:rsidP="00FB122B">
      <w:pPr>
        <w:ind w:firstLine="0"/>
        <w:jc w:val="center"/>
        <w:rPr>
          <w:ins w:id="434" w:author="Ryan Lemos" w:date="2019-02-18T21:04:00Z"/>
        </w:rPr>
      </w:pPr>
    </w:p>
    <w:p w:rsidR="00FB122B" w:rsidRDefault="00FB122B" w:rsidP="00FB122B">
      <w:pPr>
        <w:ind w:firstLine="0"/>
        <w:jc w:val="center"/>
        <w:rPr>
          <w:ins w:id="435" w:author="Ryan Lemos" w:date="2019-02-19T22:28:00Z"/>
        </w:rPr>
      </w:pPr>
      <w:ins w:id="436" w:author="Ryan Lemos" w:date="2019-02-18T21:04:00Z">
        <w:r>
          <w:rPr>
            <w:noProof/>
          </w:rPr>
          <w:drawing>
            <wp:inline distT="0" distB="0" distL="0" distR="0" wp14:anchorId="6BA295DA" wp14:editId="575BB29F">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Default="00275CEC" w:rsidP="00FB122B">
      <w:pPr>
        <w:ind w:firstLine="0"/>
        <w:jc w:val="center"/>
        <w:rPr>
          <w:ins w:id="437" w:author="Ryan Lemos" w:date="2019-02-18T21:04:00Z"/>
        </w:rPr>
      </w:pPr>
      <w:ins w:id="438" w:author="Ryan Lemos" w:date="2019-02-19T22:28:00Z">
        <w:r>
          <w:rPr>
            <w:noProof/>
          </w:rPr>
          <w:lastRenderedPageBreak/>
          <w:drawing>
            <wp:inline distT="0" distB="0" distL="0" distR="0" wp14:anchorId="24B69A64" wp14:editId="108CB920">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148840"/>
                      </a:xfrm>
                      <a:prstGeom prst="rect">
                        <a:avLst/>
                      </a:prstGeom>
                    </pic:spPr>
                  </pic:pic>
                </a:graphicData>
              </a:graphic>
            </wp:inline>
          </w:drawing>
        </w:r>
      </w:ins>
    </w:p>
    <w:p w:rsidR="00FB122B" w:rsidRDefault="00FB122B" w:rsidP="00FB122B">
      <w:pPr>
        <w:ind w:firstLine="0"/>
        <w:jc w:val="center"/>
        <w:rPr>
          <w:ins w:id="439" w:author="Ryan Lemos" w:date="2019-02-18T21:04:00Z"/>
        </w:rPr>
      </w:pPr>
    </w:p>
    <w:p w:rsidR="00FB122B" w:rsidRDefault="00FB122B">
      <w:pPr>
        <w:pStyle w:val="Ttulo3"/>
        <w:rPr>
          <w:ins w:id="440" w:author="Ryan Lemos" w:date="2019-02-18T21:04:00Z"/>
        </w:rPr>
        <w:pPrChange w:id="441" w:author="Ryan Lemos" w:date="2019-02-19T21:43:00Z">
          <w:pPr>
            <w:pStyle w:val="Ttulo4"/>
          </w:pPr>
        </w:pPrChange>
      </w:pPr>
      <w:ins w:id="442" w:author="Ryan Lemos" w:date="2019-02-18T21:04:00Z">
        <w:r>
          <w:t>Gestor</w:t>
        </w:r>
      </w:ins>
    </w:p>
    <w:p w:rsidR="00FB122B" w:rsidRDefault="00FB122B" w:rsidP="00FB122B">
      <w:pPr>
        <w:ind w:firstLine="0"/>
        <w:jc w:val="center"/>
        <w:rPr>
          <w:ins w:id="443" w:author="Ryan Lemos" w:date="2019-02-19T22:28:00Z"/>
        </w:rPr>
      </w:pPr>
      <w:ins w:id="444" w:author="Ryan Lemos" w:date="2019-02-18T21:04:00Z">
        <w:r>
          <w:rPr>
            <w:noProof/>
          </w:rPr>
          <w:drawing>
            <wp:inline distT="0" distB="0" distL="0" distR="0" wp14:anchorId="73E06349" wp14:editId="024DEC72">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Default="00275CEC" w:rsidP="00FB122B">
      <w:pPr>
        <w:ind w:firstLine="0"/>
        <w:jc w:val="center"/>
        <w:rPr>
          <w:ins w:id="445" w:author="Ryan Lemos" w:date="2019-02-19T22:29:00Z"/>
        </w:rPr>
      </w:pPr>
      <w:ins w:id="446" w:author="Ryan Lemos" w:date="2019-02-19T22:29:00Z">
        <w:r>
          <w:rPr>
            <w:noProof/>
          </w:rPr>
          <w:drawing>
            <wp:inline distT="0" distB="0" distL="0" distR="0" wp14:anchorId="6FA08909" wp14:editId="535709C8">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696845"/>
                      </a:xfrm>
                      <a:prstGeom prst="rect">
                        <a:avLst/>
                      </a:prstGeom>
                    </pic:spPr>
                  </pic:pic>
                </a:graphicData>
              </a:graphic>
            </wp:inline>
          </w:drawing>
        </w:r>
      </w:ins>
    </w:p>
    <w:p w:rsidR="00275CEC" w:rsidRDefault="00275CEC" w:rsidP="00FB122B">
      <w:pPr>
        <w:ind w:firstLine="0"/>
        <w:jc w:val="center"/>
        <w:rPr>
          <w:ins w:id="447" w:author="Ryan Lemos" w:date="2019-02-19T22:29:00Z"/>
        </w:rPr>
      </w:pPr>
      <w:ins w:id="448" w:author="Ryan Lemos" w:date="2019-02-19T22:29:00Z">
        <w:r>
          <w:rPr>
            <w:noProof/>
          </w:rPr>
          <w:lastRenderedPageBreak/>
          <w:drawing>
            <wp:inline distT="0" distB="0" distL="0" distR="0" wp14:anchorId="08F5D9F0" wp14:editId="791A63D1">
              <wp:extent cx="5760085" cy="2703195"/>
              <wp:effectExtent l="0" t="0" r="0" b="190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03195"/>
                      </a:xfrm>
                      <a:prstGeom prst="rect">
                        <a:avLst/>
                      </a:prstGeom>
                    </pic:spPr>
                  </pic:pic>
                </a:graphicData>
              </a:graphic>
            </wp:inline>
          </w:drawing>
        </w:r>
      </w:ins>
    </w:p>
    <w:p w:rsidR="00275CEC" w:rsidRDefault="00275CEC" w:rsidP="00FB122B">
      <w:pPr>
        <w:ind w:firstLine="0"/>
        <w:jc w:val="center"/>
        <w:rPr>
          <w:ins w:id="449" w:author="Ryan Lemos" w:date="2019-02-19T22:30:00Z"/>
        </w:rPr>
      </w:pPr>
      <w:ins w:id="450" w:author="Ryan Lemos" w:date="2019-02-19T22:29:00Z">
        <w:r>
          <w:rPr>
            <w:noProof/>
          </w:rPr>
          <w:drawing>
            <wp:inline distT="0" distB="0" distL="0" distR="0" wp14:anchorId="100E0D63" wp14:editId="798929BD">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703195"/>
                      </a:xfrm>
                      <a:prstGeom prst="rect">
                        <a:avLst/>
                      </a:prstGeom>
                    </pic:spPr>
                  </pic:pic>
                </a:graphicData>
              </a:graphic>
            </wp:inline>
          </w:drawing>
        </w:r>
      </w:ins>
    </w:p>
    <w:p w:rsidR="00275CEC" w:rsidRDefault="00275CEC" w:rsidP="00FB122B">
      <w:pPr>
        <w:ind w:firstLine="0"/>
        <w:jc w:val="center"/>
        <w:rPr>
          <w:ins w:id="451" w:author="Ryan Lemos" w:date="2019-02-18T21:04:00Z"/>
        </w:rPr>
      </w:pPr>
      <w:ins w:id="452" w:author="Ryan Lemos" w:date="2019-02-19T22:30:00Z">
        <w:r>
          <w:rPr>
            <w:noProof/>
          </w:rPr>
          <w:drawing>
            <wp:inline distT="0" distB="0" distL="0" distR="0" wp14:anchorId="6AF30125" wp14:editId="4EB5C42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703195"/>
                      </a:xfrm>
                      <a:prstGeom prst="rect">
                        <a:avLst/>
                      </a:prstGeom>
                    </pic:spPr>
                  </pic:pic>
                </a:graphicData>
              </a:graphic>
            </wp:inline>
          </w:drawing>
        </w:r>
      </w:ins>
    </w:p>
    <w:p w:rsidR="00FB122B" w:rsidRDefault="00FB122B" w:rsidP="00FB122B">
      <w:pPr>
        <w:ind w:firstLine="0"/>
        <w:jc w:val="center"/>
        <w:rPr>
          <w:ins w:id="453" w:author="Ryan Lemos" w:date="2019-02-19T22:30:00Z"/>
        </w:rPr>
      </w:pPr>
      <w:ins w:id="454" w:author="Ryan Lemos" w:date="2019-02-18T21:04:00Z">
        <w:r>
          <w:rPr>
            <w:noProof/>
          </w:rPr>
          <w:lastRenderedPageBreak/>
          <w:drawing>
            <wp:inline distT="0" distB="0" distL="0" distR="0" wp14:anchorId="02748DE3" wp14:editId="4C73E0FC">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Default="00275CEC" w:rsidP="00FB122B">
      <w:pPr>
        <w:ind w:firstLine="0"/>
        <w:jc w:val="center"/>
        <w:rPr>
          <w:ins w:id="455" w:author="Ryan Lemos" w:date="2019-02-19T22:32:00Z"/>
        </w:rPr>
      </w:pPr>
      <w:ins w:id="456" w:author="Ryan Lemos" w:date="2019-02-19T22:31:00Z">
        <w:r>
          <w:rPr>
            <w:noProof/>
          </w:rPr>
          <w:drawing>
            <wp:inline distT="0" distB="0" distL="0" distR="0" wp14:anchorId="1EA7C7F9" wp14:editId="47467728">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705735"/>
                      </a:xfrm>
                      <a:prstGeom prst="rect">
                        <a:avLst/>
                      </a:prstGeom>
                    </pic:spPr>
                  </pic:pic>
                </a:graphicData>
              </a:graphic>
            </wp:inline>
          </w:drawing>
        </w:r>
      </w:ins>
    </w:p>
    <w:p w:rsidR="00275CEC" w:rsidRDefault="00275CEC" w:rsidP="00FB122B">
      <w:pPr>
        <w:ind w:firstLine="0"/>
        <w:jc w:val="center"/>
        <w:rPr>
          <w:ins w:id="457" w:author="Ryan Lemos" w:date="2019-02-19T22:32:00Z"/>
        </w:rPr>
      </w:pPr>
      <w:ins w:id="458" w:author="Ryan Lemos" w:date="2019-02-19T22:32:00Z">
        <w:r>
          <w:rPr>
            <w:noProof/>
          </w:rPr>
          <w:drawing>
            <wp:inline distT="0" distB="0" distL="0" distR="0" wp14:anchorId="6E3F2EF8" wp14:editId="086B0639">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12085"/>
                      </a:xfrm>
                      <a:prstGeom prst="rect">
                        <a:avLst/>
                      </a:prstGeom>
                    </pic:spPr>
                  </pic:pic>
                </a:graphicData>
              </a:graphic>
            </wp:inline>
          </w:drawing>
        </w:r>
      </w:ins>
    </w:p>
    <w:p w:rsidR="00275CEC" w:rsidRDefault="00275CEC" w:rsidP="00FB122B">
      <w:pPr>
        <w:ind w:firstLine="0"/>
        <w:jc w:val="center"/>
        <w:rPr>
          <w:ins w:id="459" w:author="Ryan Lemos" w:date="2019-02-18T21:04:00Z"/>
        </w:rPr>
      </w:pPr>
      <w:ins w:id="460" w:author="Ryan Lemos" w:date="2019-02-19T22:32:00Z">
        <w:r>
          <w:rPr>
            <w:noProof/>
          </w:rPr>
          <w:lastRenderedPageBreak/>
          <w:drawing>
            <wp:inline distT="0" distB="0" distL="0" distR="0" wp14:anchorId="7D154EAB" wp14:editId="14DC743D">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22245"/>
                      </a:xfrm>
                      <a:prstGeom prst="rect">
                        <a:avLst/>
                      </a:prstGeom>
                    </pic:spPr>
                  </pic:pic>
                </a:graphicData>
              </a:graphic>
            </wp:inline>
          </w:drawing>
        </w:r>
      </w:ins>
    </w:p>
    <w:p w:rsidR="00FB122B" w:rsidRDefault="00FB122B">
      <w:pPr>
        <w:pStyle w:val="Ttulo3"/>
        <w:rPr>
          <w:ins w:id="461" w:author="Ryan Lemos" w:date="2019-02-18T21:04:00Z"/>
        </w:rPr>
        <w:pPrChange w:id="462" w:author="Ryan Lemos" w:date="2019-02-19T21:43:00Z">
          <w:pPr>
            <w:pStyle w:val="Ttulo4"/>
          </w:pPr>
        </w:pPrChange>
      </w:pPr>
      <w:ins w:id="463" w:author="Ryan Lemos" w:date="2019-02-18T21:04:00Z">
        <w:r>
          <w:t>Administrador</w:t>
        </w:r>
      </w:ins>
    </w:p>
    <w:p w:rsidR="00FB122B" w:rsidRDefault="00FB122B" w:rsidP="00FB122B">
      <w:pPr>
        <w:rPr>
          <w:ins w:id="464" w:author="Ryan Lemos" w:date="2019-02-18T21:04:00Z"/>
        </w:rPr>
      </w:pPr>
    </w:p>
    <w:p w:rsidR="00FB122B" w:rsidRDefault="00FB122B" w:rsidP="00FB122B">
      <w:pPr>
        <w:ind w:firstLine="0"/>
        <w:jc w:val="center"/>
        <w:rPr>
          <w:ins w:id="465" w:author="Ryan Lemos" w:date="2019-02-19T22:33:00Z"/>
        </w:rPr>
      </w:pPr>
      <w:ins w:id="466" w:author="Ryan Lemos" w:date="2019-02-18T21:04:00Z">
        <w:r>
          <w:rPr>
            <w:noProof/>
          </w:rPr>
          <w:drawing>
            <wp:inline distT="0" distB="0" distL="0" distR="0" wp14:anchorId="148AF1C5" wp14:editId="3169D6AD">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Default="00275CEC" w:rsidP="00FB122B">
      <w:pPr>
        <w:ind w:firstLine="0"/>
        <w:jc w:val="center"/>
        <w:rPr>
          <w:ins w:id="467" w:author="Ryan Lemos" w:date="2019-02-19T22:34:00Z"/>
        </w:rPr>
      </w:pPr>
      <w:ins w:id="468" w:author="Ryan Lemos" w:date="2019-02-19T22:33:00Z">
        <w:r>
          <w:rPr>
            <w:noProof/>
          </w:rPr>
          <w:drawing>
            <wp:inline distT="0" distB="0" distL="0" distR="0" wp14:anchorId="4E75247C" wp14:editId="74E59DCB">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35580"/>
                      </a:xfrm>
                      <a:prstGeom prst="rect">
                        <a:avLst/>
                      </a:prstGeom>
                    </pic:spPr>
                  </pic:pic>
                </a:graphicData>
              </a:graphic>
            </wp:inline>
          </w:drawing>
        </w:r>
      </w:ins>
    </w:p>
    <w:p w:rsidR="00FB122B" w:rsidRDefault="00FB122B" w:rsidP="00FB122B">
      <w:pPr>
        <w:ind w:firstLine="0"/>
        <w:jc w:val="center"/>
        <w:rPr>
          <w:ins w:id="469" w:author="Ryan Lemos" w:date="2019-02-19T22:34:00Z"/>
        </w:rPr>
      </w:pPr>
      <w:ins w:id="470" w:author="Ryan Lemos" w:date="2019-02-18T21:04:00Z">
        <w:r>
          <w:rPr>
            <w:noProof/>
          </w:rPr>
          <w:lastRenderedPageBreak/>
          <w:drawing>
            <wp:inline distT="0" distB="0" distL="0" distR="0" wp14:anchorId="445D88F5" wp14:editId="535BFE3D">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Pr="00324B80" w:rsidRDefault="00275CEC" w:rsidP="00FB122B">
      <w:pPr>
        <w:ind w:firstLine="0"/>
        <w:jc w:val="center"/>
        <w:rPr>
          <w:ins w:id="471" w:author="Ryan Lemos" w:date="2019-02-18T21:04:00Z"/>
        </w:rPr>
      </w:pPr>
      <w:ins w:id="472" w:author="Ryan Lemos" w:date="2019-02-19T22:35:00Z">
        <w:r>
          <w:rPr>
            <w:noProof/>
          </w:rPr>
          <w:drawing>
            <wp:inline distT="0" distB="0" distL="0" distR="0" wp14:anchorId="6342EF12" wp14:editId="0A3F16F9">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16530"/>
                      </a:xfrm>
                      <a:prstGeom prst="rect">
                        <a:avLst/>
                      </a:prstGeom>
                    </pic:spPr>
                  </pic:pic>
                </a:graphicData>
              </a:graphic>
            </wp:inline>
          </w:drawing>
        </w:r>
      </w:ins>
    </w:p>
    <w:p w:rsidR="00FB122B" w:rsidRPr="00F97B7F" w:rsidRDefault="00FB122B">
      <w:pPr>
        <w:rPr>
          <w:ins w:id="473" w:author="Ryan Lemos" w:date="2019-02-18T21:04:00Z"/>
        </w:rPr>
        <w:pPrChange w:id="474" w:author="Ryan Lemos" w:date="2019-02-18T21:04:00Z">
          <w:pPr>
            <w:pStyle w:val="Ttulo2"/>
          </w:pPr>
        </w:pPrChange>
      </w:pPr>
    </w:p>
    <w:p w:rsidR="007216C5" w:rsidRDefault="007216C5" w:rsidP="007216C5">
      <w:pPr>
        <w:pStyle w:val="Ttulo2"/>
      </w:pPr>
      <w:r>
        <w:br/>
      </w:r>
    </w:p>
    <w:p w:rsidR="00B265CE" w:rsidRDefault="00B265CE" w:rsidP="00B265CE"/>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RDefault="00654EED" w:rsidP="009C33D3">
      <w:pPr>
        <w:pStyle w:val="Ttulo1"/>
      </w:pPr>
      <w:bookmarkStart w:id="475" w:name="_Ref528269296"/>
      <w:bookmarkStart w:id="476" w:name="_Toc542542"/>
      <w:r>
        <w:lastRenderedPageBreak/>
        <w:t>Cronograma</w:t>
      </w:r>
      <w:bookmarkEnd w:id="475"/>
      <w:bookmarkEnd w:id="476"/>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697EF9" w:rsidRDefault="00697EF9">
      <w:pPr>
        <w:spacing w:line="240" w:lineRule="auto"/>
        <w:ind w:firstLine="0"/>
        <w:jc w:val="left"/>
        <w:outlineLvl w:val="9"/>
      </w:pPr>
      <w:r>
        <w:br w:type="page"/>
      </w:r>
    </w:p>
    <w:p w:rsidR="00697EF9" w:rsidRPr="00063EEB" w:rsidRDefault="00697EF9" w:rsidP="00697EF9">
      <w:pPr>
        <w:ind w:firstLine="0"/>
        <w:sectPr w:rsidR="00697EF9"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477" w:name="_Toc542543"/>
      <w:r w:rsidRPr="00D339A1">
        <w:lastRenderedPageBreak/>
        <w:t>BIBLIOGRAFIA</w:t>
      </w:r>
      <w:bookmarkEnd w:id="477"/>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GOOGLE. </w:t>
      </w:r>
      <w:r w:rsidR="00BF38D5">
        <w:rPr>
          <w:b/>
          <w:bCs/>
          <w:noProof/>
        </w:rPr>
        <w:t>Angular</w:t>
      </w:r>
      <w:r w:rsidRPr="00D339A1">
        <w:rPr>
          <w:noProof/>
        </w:rPr>
        <w:t>, 201</w:t>
      </w:r>
      <w:r w:rsidR="00BF38D5">
        <w:rPr>
          <w:noProof/>
        </w:rPr>
        <w:t>9</w:t>
      </w:r>
      <w:r w:rsidRPr="00D339A1">
        <w:rPr>
          <w:noProof/>
        </w:rPr>
        <w:t>. Disponível em: &lt;</w:t>
      </w:r>
      <w:r w:rsidR="00BF38D5" w:rsidRPr="00BF38D5">
        <w:rPr>
          <w:noProof/>
        </w:rPr>
        <w:t>https://angular.io/</w:t>
      </w:r>
      <w:r w:rsidRPr="00D339A1">
        <w:rPr>
          <w:noProof/>
        </w:rPr>
        <w:t xml:space="preserve">&gt;. Acesso em: </w:t>
      </w:r>
      <w:r w:rsidR="00275E78">
        <w:rPr>
          <w:noProof/>
        </w:rPr>
        <w:t>08</w:t>
      </w:r>
      <w:r w:rsidRPr="00D339A1">
        <w:rPr>
          <w:noProof/>
        </w:rPr>
        <w:t xml:space="preserve"> </w:t>
      </w:r>
      <w:r w:rsidR="00275E78">
        <w:rPr>
          <w:noProof/>
        </w:rPr>
        <w:t>fev</w:t>
      </w:r>
      <w:r w:rsidRPr="00D339A1">
        <w:rPr>
          <w:noProof/>
        </w:rPr>
        <w:t>. 201</w:t>
      </w:r>
      <w:r w:rsidR="00275E78">
        <w:rPr>
          <w:noProof/>
        </w:rPr>
        <w:t>9</w:t>
      </w:r>
      <w:r w:rsidRPr="00D339A1">
        <w:rPr>
          <w:noProof/>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Pr>
          <w:noProof/>
        </w:rPr>
        <w:t xml:space="preserve">GUEDES, T. </w:t>
      </w:r>
      <w:r w:rsidRPr="00095610">
        <w:rPr>
          <w:b/>
          <w:noProof/>
        </w:rPr>
        <w:t xml:space="preserve">Crie aplicações com </w:t>
      </w:r>
      <w:r w:rsidR="00C05B5C">
        <w:rPr>
          <w:b/>
          <w:noProof/>
        </w:rPr>
        <w:t>Angular</w:t>
      </w:r>
      <w:r>
        <w:rPr>
          <w:noProof/>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478" w:author="Ryan Lemos" w:date="2019-02-20T08:43:00Z"/>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F97B7F" w:rsidRDefault="00F97B7F" w:rsidP="000809C2">
      <w:pPr>
        <w:spacing w:line="240" w:lineRule="auto"/>
        <w:ind w:firstLine="0"/>
        <w:jc w:val="left"/>
        <w:rPr>
          <w:ins w:id="479" w:author="Ryan Lemos" w:date="2019-02-20T08:43:00Z"/>
          <w:noProof/>
          <w:lang w:val="en-US"/>
        </w:rPr>
      </w:pPr>
    </w:p>
    <w:p w:rsidR="00F97B7F" w:rsidRPr="00F97B7F" w:rsidRDefault="00F97B7F" w:rsidP="000809C2">
      <w:pPr>
        <w:spacing w:line="240" w:lineRule="auto"/>
        <w:ind w:firstLine="0"/>
        <w:jc w:val="left"/>
        <w:rPr>
          <w:noProof/>
          <w:lang w:val="en-US"/>
        </w:rPr>
      </w:pPr>
      <w:ins w:id="480" w:author="Ryan Lemos" w:date="2019-02-20T08:43:00Z">
        <w:r>
          <w:rPr>
            <w:noProof/>
            <w:lang w:val="en-US"/>
          </w:rPr>
          <w:t xml:space="preserve">MASSÉ, M. </w:t>
        </w:r>
        <w:r w:rsidRPr="00F97B7F">
          <w:rPr>
            <w:b/>
            <w:noProof/>
            <w:lang w:val="en-US"/>
            <w:rPrChange w:id="481" w:author="Ryan Lemos" w:date="2019-02-20T08:44:00Z">
              <w:rPr>
                <w:noProof/>
                <w:lang w:val="en-US"/>
              </w:rPr>
            </w:rPrChange>
          </w:rPr>
          <w:t>RES</w:t>
        </w:r>
      </w:ins>
      <w:ins w:id="482" w:author="Ryan Lemos" w:date="2019-02-20T08:44:00Z">
        <w:r w:rsidRPr="00F97B7F">
          <w:rPr>
            <w:b/>
            <w:noProof/>
            <w:lang w:val="en-US"/>
            <w:rPrChange w:id="483" w:author="Ryan Lemos" w:date="2019-02-20T08:44:00Z">
              <w:rPr>
                <w:noProof/>
                <w:lang w:val="en-US"/>
              </w:rPr>
            </w:rPrChange>
          </w:rPr>
          <w:t>T API</w:t>
        </w:r>
        <w:r>
          <w:rPr>
            <w:b/>
            <w:noProof/>
            <w:lang w:val="en-US"/>
          </w:rPr>
          <w:t xml:space="preserve">: </w:t>
        </w:r>
        <w:r>
          <w:rPr>
            <w:noProof/>
            <w:lang w:val="en-US"/>
          </w:rPr>
          <w:t>Design RuleBook.</w:t>
        </w:r>
      </w:ins>
      <w:ins w:id="484" w:author="Ryan Lemos" w:date="2019-02-20T08:45:00Z">
        <w:r>
          <w:rPr>
            <w:noProof/>
            <w:lang w:val="en-US"/>
          </w:rPr>
          <w:t xml:space="preserve"> Sebastopol:</w:t>
        </w:r>
        <w:r w:rsidRPr="00F97B7F">
          <w:rPr>
            <w:noProof/>
          </w:rPr>
          <w:t xml:space="preserve"> </w:t>
        </w:r>
        <w:r w:rsidRPr="00D339A1">
          <w:rPr>
            <w:noProof/>
          </w:rPr>
          <w:t>O'Reilly, 201</w:t>
        </w:r>
        <w:r>
          <w:rPr>
            <w:noProof/>
          </w:rPr>
          <w:t>2</w:t>
        </w:r>
        <w:r w:rsidRPr="00D339A1">
          <w:rPr>
            <w:noProof/>
          </w:rPr>
          <w:t>.</w:t>
        </w:r>
      </w:ins>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485" w:author="Ryan Lemos" w:date="2019-02-18T09:57:00Z"/>
          <w:noProof/>
        </w:rPr>
      </w:pPr>
      <w:r w:rsidRPr="00E95C78">
        <w:rPr>
          <w:noProof/>
          <w:lang w:val="en-US"/>
        </w:rPr>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1A0B14" w:rsidRDefault="001A0B14" w:rsidP="000809C2">
      <w:pPr>
        <w:spacing w:line="240" w:lineRule="auto"/>
        <w:ind w:firstLine="0"/>
        <w:jc w:val="left"/>
        <w:rPr>
          <w:ins w:id="486" w:author="Ryan Lemos" w:date="2019-02-18T09:57:00Z"/>
          <w:noProof/>
        </w:rPr>
      </w:pPr>
    </w:p>
    <w:p w:rsidR="00F80769" w:rsidRPr="001A0B14" w:rsidRDefault="001A0B14" w:rsidP="000809C2">
      <w:pPr>
        <w:spacing w:line="240" w:lineRule="auto"/>
        <w:ind w:firstLine="0"/>
        <w:jc w:val="left"/>
        <w:rPr>
          <w:noProof/>
        </w:rPr>
      </w:pPr>
      <w:ins w:id="487" w:author="Ryan Lemos" w:date="2019-02-18T09:57:00Z">
        <w:r>
          <w:rPr>
            <w:noProof/>
          </w:rPr>
          <w:t>SANTOS, L.</w:t>
        </w:r>
      </w:ins>
      <w:ins w:id="488" w:author="Ryan Lemos" w:date="2019-02-18T09:58:00Z">
        <w:r>
          <w:rPr>
            <w:noProof/>
          </w:rPr>
          <w:t xml:space="preserve"> dos. </w:t>
        </w:r>
        <w:r w:rsidRPr="001A0B14">
          <w:rPr>
            <w:b/>
            <w:noProof/>
            <w:rPrChange w:id="489" w:author="Ryan Lemos" w:date="2019-02-18T09:58:00Z">
              <w:rPr>
                <w:noProof/>
              </w:rPr>
            </w:rPrChange>
          </w:rPr>
          <w:t>Como escrever boas histórias de usuário (User Stories)</w:t>
        </w:r>
        <w:r>
          <w:rPr>
            <w:b/>
            <w:noProof/>
          </w:rPr>
          <w:t xml:space="preserve">. </w:t>
        </w:r>
        <w:r>
          <w:rPr>
            <w:noProof/>
          </w:rPr>
          <w:t>2017. Disponível em: &lt;</w:t>
        </w:r>
        <w:r w:rsidRPr="001A0B14">
          <w:rPr>
            <w:noProof/>
          </w:rPr>
          <w:t>https://medium.com/vertice/como-escrever-boas-users-stories-hist%C3%B3rias-de-usu%C3%A1rios-b29c75043fac</w:t>
        </w:r>
        <w:r>
          <w:rPr>
            <w:noProof/>
          </w:rPr>
          <w:t>&gt;</w:t>
        </w:r>
      </w:ins>
      <w:ins w:id="490" w:author="Ryan Lemos" w:date="2019-02-18T09:59:00Z">
        <w:r>
          <w:rPr>
            <w:noProof/>
          </w:rPr>
          <w:t>. Acesso em: 17 fev. 2019.</w:t>
        </w:r>
      </w:ins>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491" w:name="_Toc542544"/>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491"/>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51A9" w:rsidRDefault="00B751A9" w:rsidP="00C24B28">
      <w:pPr>
        <w:spacing w:line="240" w:lineRule="auto"/>
      </w:pPr>
      <w:r>
        <w:separator/>
      </w:r>
    </w:p>
  </w:endnote>
  <w:endnote w:type="continuationSeparator" w:id="0">
    <w:p w:rsidR="00B751A9" w:rsidRDefault="00B751A9"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51A9" w:rsidRDefault="00B751A9" w:rsidP="00C24B28">
      <w:pPr>
        <w:spacing w:line="240" w:lineRule="auto"/>
      </w:pPr>
      <w:r>
        <w:separator/>
      </w:r>
    </w:p>
  </w:footnote>
  <w:footnote w:type="continuationSeparator" w:id="0">
    <w:p w:rsidR="00B751A9" w:rsidRDefault="00B751A9"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16CC" w:rsidRDefault="007116CC">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16CC" w:rsidRDefault="007116CC">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16CC" w:rsidRDefault="007116CC">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16CC" w:rsidRDefault="007116CC">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16CC" w:rsidRDefault="007116CC">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7116CC" w:rsidRDefault="007116CC">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16CC" w:rsidRPr="00C1350C" w:rsidRDefault="007116CC">
    <w:pPr>
      <w:pStyle w:val="Cabealho"/>
      <w:jc w:val="right"/>
      <w:rPr>
        <w:sz w:val="20"/>
        <w:szCs w:val="20"/>
      </w:rPr>
    </w:pPr>
  </w:p>
  <w:p w:rsidR="007116CC" w:rsidRPr="00475C34" w:rsidRDefault="007116CC"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16CC" w:rsidRPr="00C1350C" w:rsidRDefault="007116CC">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6623"/>
    <w:rsid w:val="000337A3"/>
    <w:rsid w:val="000342CC"/>
    <w:rsid w:val="000355D3"/>
    <w:rsid w:val="000359CC"/>
    <w:rsid w:val="00035A41"/>
    <w:rsid w:val="00036533"/>
    <w:rsid w:val="00036E5A"/>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3EEB"/>
    <w:rsid w:val="00063EF1"/>
    <w:rsid w:val="00065236"/>
    <w:rsid w:val="00067C3F"/>
    <w:rsid w:val="00070634"/>
    <w:rsid w:val="00071453"/>
    <w:rsid w:val="00072A1C"/>
    <w:rsid w:val="00073800"/>
    <w:rsid w:val="00074336"/>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707"/>
    <w:rsid w:val="001308DD"/>
    <w:rsid w:val="00130966"/>
    <w:rsid w:val="00131647"/>
    <w:rsid w:val="00131C27"/>
    <w:rsid w:val="00132085"/>
    <w:rsid w:val="0013224E"/>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B14"/>
    <w:rsid w:val="001A0EC3"/>
    <w:rsid w:val="001A0EE2"/>
    <w:rsid w:val="001A10DD"/>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3142"/>
    <w:rsid w:val="001D34B2"/>
    <w:rsid w:val="001D466F"/>
    <w:rsid w:val="001D561A"/>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EBD"/>
    <w:rsid w:val="002A51A2"/>
    <w:rsid w:val="002A5319"/>
    <w:rsid w:val="002A5616"/>
    <w:rsid w:val="002B0E14"/>
    <w:rsid w:val="002B4006"/>
    <w:rsid w:val="002B57F3"/>
    <w:rsid w:val="002B5F74"/>
    <w:rsid w:val="002B6DF4"/>
    <w:rsid w:val="002C0249"/>
    <w:rsid w:val="002C0641"/>
    <w:rsid w:val="002C098B"/>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E48"/>
    <w:rsid w:val="00365326"/>
    <w:rsid w:val="003669D4"/>
    <w:rsid w:val="00366A95"/>
    <w:rsid w:val="0037027E"/>
    <w:rsid w:val="00374661"/>
    <w:rsid w:val="00375123"/>
    <w:rsid w:val="00376724"/>
    <w:rsid w:val="00381CF9"/>
    <w:rsid w:val="003825BD"/>
    <w:rsid w:val="003877B1"/>
    <w:rsid w:val="00387895"/>
    <w:rsid w:val="003921C1"/>
    <w:rsid w:val="003921E6"/>
    <w:rsid w:val="00392697"/>
    <w:rsid w:val="00393E6F"/>
    <w:rsid w:val="00396EF5"/>
    <w:rsid w:val="003A1A8F"/>
    <w:rsid w:val="003A3429"/>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2250"/>
    <w:rsid w:val="00414367"/>
    <w:rsid w:val="0041541A"/>
    <w:rsid w:val="004156AE"/>
    <w:rsid w:val="0041581A"/>
    <w:rsid w:val="00416ACC"/>
    <w:rsid w:val="00416C0B"/>
    <w:rsid w:val="00421CAC"/>
    <w:rsid w:val="004232E3"/>
    <w:rsid w:val="00423A20"/>
    <w:rsid w:val="00423FAB"/>
    <w:rsid w:val="0042432B"/>
    <w:rsid w:val="00425DC1"/>
    <w:rsid w:val="00427961"/>
    <w:rsid w:val="0043034B"/>
    <w:rsid w:val="004312B8"/>
    <w:rsid w:val="00431FEF"/>
    <w:rsid w:val="00432BAB"/>
    <w:rsid w:val="00434164"/>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6C51"/>
    <w:rsid w:val="00491C21"/>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672C"/>
    <w:rsid w:val="004D7A85"/>
    <w:rsid w:val="004D7A94"/>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B4E"/>
    <w:rsid w:val="00521C9E"/>
    <w:rsid w:val="005241B1"/>
    <w:rsid w:val="00524428"/>
    <w:rsid w:val="00525649"/>
    <w:rsid w:val="005260CB"/>
    <w:rsid w:val="005262D6"/>
    <w:rsid w:val="00530AC3"/>
    <w:rsid w:val="00534C2D"/>
    <w:rsid w:val="005358E8"/>
    <w:rsid w:val="005370F2"/>
    <w:rsid w:val="00540DE4"/>
    <w:rsid w:val="00542A68"/>
    <w:rsid w:val="00545842"/>
    <w:rsid w:val="005471E1"/>
    <w:rsid w:val="0055033F"/>
    <w:rsid w:val="00550481"/>
    <w:rsid w:val="005504EB"/>
    <w:rsid w:val="00553B49"/>
    <w:rsid w:val="00554E0D"/>
    <w:rsid w:val="005555D4"/>
    <w:rsid w:val="00557B59"/>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D48CB"/>
    <w:rsid w:val="005E32C9"/>
    <w:rsid w:val="005E3464"/>
    <w:rsid w:val="005E4896"/>
    <w:rsid w:val="005E5840"/>
    <w:rsid w:val="005F0557"/>
    <w:rsid w:val="005F248C"/>
    <w:rsid w:val="005F4BD8"/>
    <w:rsid w:val="005F5B8A"/>
    <w:rsid w:val="005F7938"/>
    <w:rsid w:val="00600233"/>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714D"/>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5C5F"/>
    <w:rsid w:val="006F6206"/>
    <w:rsid w:val="00700026"/>
    <w:rsid w:val="00700E79"/>
    <w:rsid w:val="0070116F"/>
    <w:rsid w:val="007022BB"/>
    <w:rsid w:val="00702505"/>
    <w:rsid w:val="00702899"/>
    <w:rsid w:val="00702D32"/>
    <w:rsid w:val="00704056"/>
    <w:rsid w:val="00704B75"/>
    <w:rsid w:val="007051CE"/>
    <w:rsid w:val="0070576D"/>
    <w:rsid w:val="007074D7"/>
    <w:rsid w:val="00707BA6"/>
    <w:rsid w:val="007116CC"/>
    <w:rsid w:val="00713453"/>
    <w:rsid w:val="007140BA"/>
    <w:rsid w:val="00714FDD"/>
    <w:rsid w:val="0071532D"/>
    <w:rsid w:val="007170D5"/>
    <w:rsid w:val="007171E7"/>
    <w:rsid w:val="00717CFA"/>
    <w:rsid w:val="00720527"/>
    <w:rsid w:val="007211DC"/>
    <w:rsid w:val="007216C5"/>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30B0E"/>
    <w:rsid w:val="00832256"/>
    <w:rsid w:val="008326B1"/>
    <w:rsid w:val="008347CD"/>
    <w:rsid w:val="00835CC6"/>
    <w:rsid w:val="008411F8"/>
    <w:rsid w:val="008415EE"/>
    <w:rsid w:val="008418A2"/>
    <w:rsid w:val="00841C98"/>
    <w:rsid w:val="008457E7"/>
    <w:rsid w:val="00846BB1"/>
    <w:rsid w:val="00846D02"/>
    <w:rsid w:val="0085033B"/>
    <w:rsid w:val="008507B4"/>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5945"/>
    <w:rsid w:val="008859BD"/>
    <w:rsid w:val="008902EC"/>
    <w:rsid w:val="008911A0"/>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7A2E"/>
    <w:rsid w:val="00903662"/>
    <w:rsid w:val="00903AE7"/>
    <w:rsid w:val="00904D38"/>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4AD"/>
    <w:rsid w:val="009716A9"/>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494C"/>
    <w:rsid w:val="009E65CE"/>
    <w:rsid w:val="009E7024"/>
    <w:rsid w:val="009E73F3"/>
    <w:rsid w:val="009F069F"/>
    <w:rsid w:val="009F0B86"/>
    <w:rsid w:val="009F4256"/>
    <w:rsid w:val="009F6736"/>
    <w:rsid w:val="009F6921"/>
    <w:rsid w:val="009F73A5"/>
    <w:rsid w:val="009F7D5B"/>
    <w:rsid w:val="00A001B9"/>
    <w:rsid w:val="00A02AAC"/>
    <w:rsid w:val="00A03BBB"/>
    <w:rsid w:val="00A03CF3"/>
    <w:rsid w:val="00A042BD"/>
    <w:rsid w:val="00A06192"/>
    <w:rsid w:val="00A131B7"/>
    <w:rsid w:val="00A156CD"/>
    <w:rsid w:val="00A157DE"/>
    <w:rsid w:val="00A1768E"/>
    <w:rsid w:val="00A21335"/>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51A9"/>
    <w:rsid w:val="00B778F3"/>
    <w:rsid w:val="00B80DB4"/>
    <w:rsid w:val="00B82B0A"/>
    <w:rsid w:val="00B82E8A"/>
    <w:rsid w:val="00B86943"/>
    <w:rsid w:val="00B8698D"/>
    <w:rsid w:val="00B90DB4"/>
    <w:rsid w:val="00B9282B"/>
    <w:rsid w:val="00B92B4E"/>
    <w:rsid w:val="00B930B2"/>
    <w:rsid w:val="00B9384C"/>
    <w:rsid w:val="00B9427B"/>
    <w:rsid w:val="00B94962"/>
    <w:rsid w:val="00B95270"/>
    <w:rsid w:val="00B96545"/>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E09F0"/>
    <w:rsid w:val="00BE0DBB"/>
    <w:rsid w:val="00BE29AD"/>
    <w:rsid w:val="00BE398C"/>
    <w:rsid w:val="00BE5291"/>
    <w:rsid w:val="00BE6CD3"/>
    <w:rsid w:val="00BE70D7"/>
    <w:rsid w:val="00BE7E96"/>
    <w:rsid w:val="00BF36BC"/>
    <w:rsid w:val="00BF38D5"/>
    <w:rsid w:val="00BF3A66"/>
    <w:rsid w:val="00BF4602"/>
    <w:rsid w:val="00BF7C2F"/>
    <w:rsid w:val="00BF7E2F"/>
    <w:rsid w:val="00C030C0"/>
    <w:rsid w:val="00C04015"/>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712"/>
    <w:rsid w:val="00CC35D7"/>
    <w:rsid w:val="00CC3BEF"/>
    <w:rsid w:val="00CC4FDE"/>
    <w:rsid w:val="00CC5360"/>
    <w:rsid w:val="00CC7F0A"/>
    <w:rsid w:val="00CD0490"/>
    <w:rsid w:val="00CD0F11"/>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64A7"/>
    <w:rsid w:val="00D76516"/>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3DBD"/>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72D4"/>
    <w:rsid w:val="00E57A9E"/>
    <w:rsid w:val="00E6023B"/>
    <w:rsid w:val="00E607A9"/>
    <w:rsid w:val="00E61662"/>
    <w:rsid w:val="00E61AC9"/>
    <w:rsid w:val="00E63AFD"/>
    <w:rsid w:val="00E64F18"/>
    <w:rsid w:val="00E7058B"/>
    <w:rsid w:val="00E71EB8"/>
    <w:rsid w:val="00E74A33"/>
    <w:rsid w:val="00E7627A"/>
    <w:rsid w:val="00E80E7B"/>
    <w:rsid w:val="00E8204B"/>
    <w:rsid w:val="00E8296B"/>
    <w:rsid w:val="00E87850"/>
    <w:rsid w:val="00E90C04"/>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58F6"/>
    <w:rsid w:val="00F05FB2"/>
    <w:rsid w:val="00F06680"/>
    <w:rsid w:val="00F0748E"/>
    <w:rsid w:val="00F07D9C"/>
    <w:rsid w:val="00F07FA1"/>
    <w:rsid w:val="00F11786"/>
    <w:rsid w:val="00F1197C"/>
    <w:rsid w:val="00F15014"/>
    <w:rsid w:val="00F17B3F"/>
    <w:rsid w:val="00F270DB"/>
    <w:rsid w:val="00F3090E"/>
    <w:rsid w:val="00F31B22"/>
    <w:rsid w:val="00F31C32"/>
    <w:rsid w:val="00F32BEC"/>
    <w:rsid w:val="00F33407"/>
    <w:rsid w:val="00F33727"/>
    <w:rsid w:val="00F3562D"/>
    <w:rsid w:val="00F35642"/>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1A5B8A"/>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eader" Target="header6.xm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A7B62588-1197-4BF3-8A9F-945E37B2C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2069</TotalTime>
  <Pages>64</Pages>
  <Words>10954</Words>
  <Characters>59154</Characters>
  <Application>Microsoft Office Word</Application>
  <DocSecurity>0</DocSecurity>
  <Lines>492</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69969</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62</cp:revision>
  <cp:lastPrinted>2018-11-06T01:42:00Z</cp:lastPrinted>
  <dcterms:created xsi:type="dcterms:W3CDTF">2019-01-22T15:16:00Z</dcterms:created>
  <dcterms:modified xsi:type="dcterms:W3CDTF">2019-02-20T14:13:00Z</dcterms:modified>
</cp:coreProperties>
</file>