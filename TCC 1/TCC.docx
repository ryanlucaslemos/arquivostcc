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A16FF" w:rsidRPr="00596BF9" w:rsidRDefault="000A4A8B" w:rsidP="00596BF9">
      <w:pPr>
        <w:ind w:firstLine="0"/>
        <w:jc w:val="center"/>
        <w:rPr>
          <w:sz w:val="28"/>
          <w:szCs w:val="28"/>
        </w:rPr>
      </w:pPr>
      <w:r w:rsidRPr="00596BF9">
        <w:rPr>
          <w:sz w:val="28"/>
          <w:szCs w:val="28"/>
        </w:rPr>
        <w:t>UNIVERSIDADE ESTADUAL DE MONTES CLAROS</w:t>
      </w:r>
    </w:p>
    <w:p w:rsidR="007A16FF" w:rsidRPr="00596BF9" w:rsidRDefault="00766FC6" w:rsidP="00596BF9">
      <w:pPr>
        <w:ind w:firstLine="0"/>
        <w:jc w:val="center"/>
        <w:rPr>
          <w:sz w:val="28"/>
          <w:szCs w:val="28"/>
        </w:rPr>
      </w:pPr>
      <w:r>
        <w:rPr>
          <w:sz w:val="28"/>
          <w:szCs w:val="28"/>
        </w:rPr>
        <w:t>Centro de Ciências Exatas e Tecnológicas</w:t>
      </w:r>
    </w:p>
    <w:p w:rsidR="007A16FF" w:rsidRPr="00596BF9" w:rsidRDefault="007A16FF" w:rsidP="00596BF9">
      <w:pPr>
        <w:ind w:firstLine="0"/>
        <w:jc w:val="center"/>
        <w:rPr>
          <w:sz w:val="28"/>
          <w:szCs w:val="28"/>
        </w:rPr>
      </w:pPr>
      <w:r w:rsidRPr="00596BF9">
        <w:rPr>
          <w:sz w:val="28"/>
          <w:szCs w:val="28"/>
        </w:rPr>
        <w:t>Curso de Bacharelado Sistemas de Informação</w:t>
      </w:r>
    </w:p>
    <w:p w:rsidR="00C52DB0" w:rsidRPr="00AB714C" w:rsidRDefault="00C52DB0" w:rsidP="00FD0859">
      <w:pPr>
        <w:spacing w:after="160" w:line="259" w:lineRule="auto"/>
        <w:ind w:firstLine="0"/>
        <w:jc w:val="left"/>
        <w:outlineLvl w:val="9"/>
        <w:rPr>
          <w:sz w:val="32"/>
          <w:szCs w:val="32"/>
        </w:rPr>
      </w:pPr>
    </w:p>
    <w:p w:rsidR="006F3CF0" w:rsidRPr="00AB714C" w:rsidRDefault="006F3CF0" w:rsidP="00FD0859">
      <w:pPr>
        <w:spacing w:after="160" w:line="259" w:lineRule="auto"/>
        <w:ind w:firstLine="0"/>
        <w:jc w:val="left"/>
        <w:outlineLvl w:val="9"/>
        <w:rPr>
          <w:sz w:val="32"/>
          <w:szCs w:val="32"/>
        </w:rPr>
      </w:pPr>
    </w:p>
    <w:p w:rsidR="006F3CF0" w:rsidRPr="00633709" w:rsidRDefault="006F3CF0" w:rsidP="00FD0859">
      <w:pPr>
        <w:spacing w:after="160" w:line="259" w:lineRule="auto"/>
        <w:ind w:firstLine="0"/>
        <w:jc w:val="left"/>
        <w:outlineLvl w:val="9"/>
        <w:rPr>
          <w:sz w:val="28"/>
          <w:szCs w:val="28"/>
        </w:rPr>
      </w:pPr>
    </w:p>
    <w:p w:rsidR="006F3CF0" w:rsidRPr="00633709" w:rsidRDefault="00B82E8A" w:rsidP="003D0104">
      <w:pPr>
        <w:spacing w:after="160" w:line="259" w:lineRule="auto"/>
        <w:ind w:firstLine="0"/>
        <w:jc w:val="center"/>
        <w:outlineLvl w:val="9"/>
        <w:rPr>
          <w:sz w:val="28"/>
          <w:szCs w:val="28"/>
        </w:rPr>
      </w:pPr>
      <w:r w:rsidRPr="00633709">
        <w:rPr>
          <w:sz w:val="28"/>
          <w:szCs w:val="28"/>
        </w:rPr>
        <w:t>Ryan Lucas Silva Lemos</w:t>
      </w:r>
    </w:p>
    <w:p w:rsidR="005358E8" w:rsidRPr="00F11786" w:rsidRDefault="005358E8" w:rsidP="00FD0859">
      <w:pPr>
        <w:spacing w:after="160" w:line="259" w:lineRule="auto"/>
        <w:ind w:firstLine="0"/>
        <w:jc w:val="left"/>
        <w:outlineLvl w:val="9"/>
        <w:rPr>
          <w:sz w:val="28"/>
          <w:szCs w:val="28"/>
        </w:rPr>
      </w:pPr>
    </w:p>
    <w:p w:rsidR="005358E8" w:rsidRPr="00F11786" w:rsidRDefault="005358E8" w:rsidP="00FD0859">
      <w:pPr>
        <w:spacing w:after="160" w:line="259" w:lineRule="auto"/>
        <w:ind w:firstLine="0"/>
        <w:jc w:val="left"/>
        <w:outlineLvl w:val="9"/>
        <w:rPr>
          <w:sz w:val="28"/>
          <w:szCs w:val="28"/>
        </w:rPr>
      </w:pPr>
    </w:p>
    <w:p w:rsidR="005358E8" w:rsidRPr="00F11786" w:rsidRDefault="005358E8" w:rsidP="00FD0859">
      <w:pPr>
        <w:spacing w:after="160" w:line="259" w:lineRule="auto"/>
        <w:ind w:firstLine="0"/>
        <w:jc w:val="left"/>
        <w:outlineLvl w:val="9"/>
        <w:rPr>
          <w:sz w:val="28"/>
          <w:szCs w:val="28"/>
        </w:rPr>
      </w:pPr>
    </w:p>
    <w:p w:rsidR="005358E8" w:rsidRPr="00F11786" w:rsidRDefault="005358E8" w:rsidP="00FD0859">
      <w:pPr>
        <w:spacing w:after="160" w:line="259" w:lineRule="auto"/>
        <w:ind w:firstLine="0"/>
        <w:jc w:val="left"/>
        <w:outlineLvl w:val="9"/>
        <w:rPr>
          <w:sz w:val="28"/>
          <w:szCs w:val="28"/>
        </w:rPr>
      </w:pPr>
    </w:p>
    <w:p w:rsidR="005358E8" w:rsidRPr="00F11786" w:rsidRDefault="005358E8" w:rsidP="00FD0859">
      <w:pPr>
        <w:spacing w:after="160" w:line="259" w:lineRule="auto"/>
        <w:ind w:firstLine="0"/>
        <w:jc w:val="left"/>
        <w:outlineLvl w:val="9"/>
        <w:rPr>
          <w:sz w:val="28"/>
          <w:szCs w:val="28"/>
        </w:rPr>
      </w:pPr>
    </w:p>
    <w:p w:rsidR="005358E8" w:rsidRPr="00620FFC" w:rsidRDefault="00D83CD0" w:rsidP="00620FFC">
      <w:pPr>
        <w:ind w:firstLine="0"/>
        <w:jc w:val="center"/>
        <w:rPr>
          <w:sz w:val="32"/>
          <w:szCs w:val="32"/>
        </w:rPr>
      </w:pPr>
      <w:r w:rsidRPr="00620FFC">
        <w:rPr>
          <w:sz w:val="32"/>
          <w:szCs w:val="32"/>
        </w:rPr>
        <w:t>APLICAÇÃO DO EXTREME PROGRAMMING NO DESENVOLVIMENTO DE UM AMBIENTE WEB DE ENSINO E APRENDIZAGEM DA LÍNGUA INGLESA</w:t>
      </w:r>
    </w:p>
    <w:p w:rsidR="004F7863" w:rsidRPr="00EC3658" w:rsidRDefault="004F7863" w:rsidP="00FD0859">
      <w:pPr>
        <w:spacing w:after="160" w:line="259" w:lineRule="auto"/>
        <w:ind w:firstLine="0"/>
        <w:jc w:val="left"/>
        <w:outlineLvl w:val="9"/>
        <w:rPr>
          <w:b/>
          <w:sz w:val="28"/>
          <w:szCs w:val="28"/>
        </w:rPr>
      </w:pPr>
    </w:p>
    <w:p w:rsidR="004F7863" w:rsidRPr="00EC3658" w:rsidRDefault="004F7863" w:rsidP="00FD0859">
      <w:pPr>
        <w:spacing w:after="160" w:line="259" w:lineRule="auto"/>
        <w:ind w:firstLine="0"/>
        <w:jc w:val="left"/>
        <w:outlineLvl w:val="9"/>
        <w:rPr>
          <w:b/>
          <w:sz w:val="28"/>
          <w:szCs w:val="28"/>
        </w:rPr>
      </w:pPr>
    </w:p>
    <w:p w:rsidR="004F7863" w:rsidRPr="00EC3658" w:rsidRDefault="004F7863" w:rsidP="00FD0859">
      <w:pPr>
        <w:spacing w:after="160" w:line="259" w:lineRule="auto"/>
        <w:ind w:firstLine="0"/>
        <w:jc w:val="left"/>
        <w:outlineLvl w:val="9"/>
        <w:rPr>
          <w:b/>
          <w:sz w:val="28"/>
          <w:szCs w:val="28"/>
        </w:rPr>
      </w:pPr>
    </w:p>
    <w:p w:rsidR="004F7863" w:rsidRPr="00EC3658" w:rsidRDefault="004F7863" w:rsidP="00FD0859">
      <w:pPr>
        <w:spacing w:after="160" w:line="259" w:lineRule="auto"/>
        <w:ind w:firstLine="0"/>
        <w:jc w:val="left"/>
        <w:outlineLvl w:val="9"/>
        <w:rPr>
          <w:b/>
          <w:sz w:val="28"/>
          <w:szCs w:val="28"/>
        </w:rPr>
      </w:pPr>
    </w:p>
    <w:p w:rsidR="004F7863" w:rsidRPr="00EC3658" w:rsidRDefault="004F7863" w:rsidP="00FD0859">
      <w:pPr>
        <w:spacing w:after="160" w:line="259" w:lineRule="auto"/>
        <w:ind w:firstLine="0"/>
        <w:jc w:val="left"/>
        <w:outlineLvl w:val="9"/>
        <w:rPr>
          <w:b/>
          <w:sz w:val="28"/>
          <w:szCs w:val="28"/>
        </w:rPr>
      </w:pPr>
    </w:p>
    <w:p w:rsidR="004F7863" w:rsidRPr="00EC3658" w:rsidRDefault="004F7863" w:rsidP="00FD0859">
      <w:pPr>
        <w:spacing w:after="160" w:line="259" w:lineRule="auto"/>
        <w:ind w:firstLine="0"/>
        <w:jc w:val="left"/>
        <w:outlineLvl w:val="9"/>
        <w:rPr>
          <w:b/>
          <w:sz w:val="28"/>
          <w:szCs w:val="28"/>
        </w:rPr>
      </w:pPr>
    </w:p>
    <w:p w:rsidR="004F7863" w:rsidRPr="00EC3658" w:rsidRDefault="004F7863" w:rsidP="00FD0859">
      <w:pPr>
        <w:spacing w:after="160" w:line="259" w:lineRule="auto"/>
        <w:ind w:firstLine="0"/>
        <w:jc w:val="left"/>
        <w:outlineLvl w:val="9"/>
        <w:rPr>
          <w:b/>
          <w:sz w:val="28"/>
          <w:szCs w:val="28"/>
        </w:rPr>
      </w:pPr>
    </w:p>
    <w:p w:rsidR="004F7863" w:rsidRPr="00EC3658" w:rsidRDefault="004F7863" w:rsidP="00FD0859">
      <w:pPr>
        <w:spacing w:after="160" w:line="259" w:lineRule="auto"/>
        <w:ind w:firstLine="0"/>
        <w:jc w:val="left"/>
        <w:outlineLvl w:val="9"/>
        <w:rPr>
          <w:b/>
          <w:sz w:val="28"/>
          <w:szCs w:val="28"/>
        </w:rPr>
      </w:pPr>
    </w:p>
    <w:p w:rsidR="004F7863" w:rsidRPr="00EC3658" w:rsidRDefault="004F7863" w:rsidP="00FD0859">
      <w:pPr>
        <w:spacing w:after="160" w:line="259" w:lineRule="auto"/>
        <w:ind w:firstLine="0"/>
        <w:jc w:val="left"/>
        <w:outlineLvl w:val="9"/>
        <w:rPr>
          <w:b/>
          <w:sz w:val="28"/>
          <w:szCs w:val="28"/>
        </w:rPr>
      </w:pPr>
    </w:p>
    <w:p w:rsidR="002F405A" w:rsidRPr="00EC3658" w:rsidRDefault="002F405A" w:rsidP="00FD0859">
      <w:pPr>
        <w:spacing w:after="160" w:line="259" w:lineRule="auto"/>
        <w:ind w:firstLine="0"/>
        <w:jc w:val="left"/>
        <w:outlineLvl w:val="9"/>
        <w:rPr>
          <w:b/>
          <w:sz w:val="28"/>
          <w:szCs w:val="28"/>
        </w:rPr>
      </w:pPr>
    </w:p>
    <w:p w:rsidR="00220D4D" w:rsidRPr="0028558C" w:rsidRDefault="00220D4D" w:rsidP="002A5616">
      <w:pPr>
        <w:ind w:firstLine="0"/>
        <w:jc w:val="center"/>
        <w:rPr>
          <w:sz w:val="28"/>
          <w:szCs w:val="28"/>
        </w:rPr>
      </w:pPr>
      <w:r w:rsidRPr="0028558C">
        <w:rPr>
          <w:sz w:val="28"/>
          <w:szCs w:val="28"/>
        </w:rPr>
        <w:t>Montes Claros</w:t>
      </w:r>
      <w:r w:rsidR="00EC3658" w:rsidRPr="0028558C">
        <w:rPr>
          <w:sz w:val="28"/>
          <w:szCs w:val="28"/>
        </w:rPr>
        <w:t>/MG</w:t>
      </w:r>
    </w:p>
    <w:p w:rsidR="00220D4D" w:rsidRDefault="00990568" w:rsidP="0028558C">
      <w:pPr>
        <w:ind w:firstLine="0"/>
        <w:jc w:val="center"/>
        <w:rPr>
          <w:sz w:val="28"/>
          <w:szCs w:val="28"/>
        </w:rPr>
      </w:pPr>
      <w:r w:rsidRPr="00990568">
        <w:rPr>
          <w:sz w:val="28"/>
          <w:szCs w:val="28"/>
          <w:highlight w:val="yellow"/>
        </w:rPr>
        <w:t>mês</w:t>
      </w:r>
      <w:r w:rsidR="0028558C" w:rsidRPr="0028558C">
        <w:rPr>
          <w:sz w:val="28"/>
          <w:szCs w:val="28"/>
        </w:rPr>
        <w:t>/</w:t>
      </w:r>
      <w:r w:rsidR="00220D4D" w:rsidRPr="0028558C">
        <w:rPr>
          <w:sz w:val="28"/>
          <w:szCs w:val="28"/>
        </w:rPr>
        <w:t>201</w:t>
      </w:r>
      <w:r>
        <w:rPr>
          <w:sz w:val="28"/>
          <w:szCs w:val="28"/>
        </w:rPr>
        <w:t>9</w:t>
      </w:r>
    </w:p>
    <w:p w:rsidR="00990568" w:rsidRPr="0028558C" w:rsidRDefault="00990568" w:rsidP="0028558C">
      <w:pPr>
        <w:ind w:firstLine="0"/>
        <w:jc w:val="center"/>
        <w:rPr>
          <w:sz w:val="28"/>
          <w:szCs w:val="28"/>
        </w:rPr>
      </w:pPr>
    </w:p>
    <w:p w:rsidR="0065607B" w:rsidRPr="0065607B" w:rsidRDefault="0065607B" w:rsidP="0065607B">
      <w:pPr>
        <w:spacing w:after="160" w:line="259" w:lineRule="auto"/>
        <w:ind w:firstLine="0"/>
        <w:jc w:val="center"/>
        <w:outlineLvl w:val="9"/>
        <w:rPr>
          <w:b/>
          <w:sz w:val="28"/>
          <w:szCs w:val="28"/>
        </w:rPr>
      </w:pPr>
      <w:r w:rsidRPr="0065607B">
        <w:rPr>
          <w:b/>
          <w:sz w:val="28"/>
          <w:szCs w:val="28"/>
        </w:rPr>
        <w:lastRenderedPageBreak/>
        <w:t>Ryan Lucas Silva Lemos</w:t>
      </w:r>
    </w:p>
    <w:p w:rsidR="0097776E" w:rsidRPr="00986511" w:rsidRDefault="0097776E" w:rsidP="0097776E">
      <w:pPr>
        <w:ind w:firstLine="0"/>
        <w:rPr>
          <w:b/>
          <w:sz w:val="32"/>
          <w:szCs w:val="32"/>
        </w:rPr>
      </w:pPr>
    </w:p>
    <w:p w:rsidR="0097776E" w:rsidRPr="00986511" w:rsidRDefault="0097776E" w:rsidP="0097776E">
      <w:pPr>
        <w:ind w:firstLine="0"/>
        <w:rPr>
          <w:b/>
          <w:sz w:val="32"/>
          <w:szCs w:val="32"/>
        </w:rPr>
      </w:pPr>
    </w:p>
    <w:p w:rsidR="0097776E" w:rsidRPr="00986511" w:rsidRDefault="0097776E" w:rsidP="0097776E">
      <w:pPr>
        <w:ind w:firstLine="0"/>
        <w:rPr>
          <w:b/>
          <w:sz w:val="32"/>
          <w:szCs w:val="32"/>
        </w:rPr>
      </w:pPr>
    </w:p>
    <w:p w:rsidR="0097776E" w:rsidRPr="00986511" w:rsidRDefault="0097776E" w:rsidP="0097776E">
      <w:pPr>
        <w:ind w:firstLine="0"/>
        <w:rPr>
          <w:b/>
          <w:sz w:val="32"/>
          <w:szCs w:val="32"/>
        </w:rPr>
      </w:pPr>
    </w:p>
    <w:p w:rsidR="0097776E" w:rsidRPr="00986511" w:rsidRDefault="0097776E" w:rsidP="0097776E">
      <w:pPr>
        <w:ind w:firstLine="0"/>
        <w:rPr>
          <w:b/>
          <w:sz w:val="32"/>
          <w:szCs w:val="32"/>
        </w:rPr>
      </w:pPr>
    </w:p>
    <w:p w:rsidR="00B56BA4" w:rsidRPr="00B56BA4" w:rsidRDefault="00B56BA4" w:rsidP="00B56BA4">
      <w:pPr>
        <w:ind w:firstLine="0"/>
        <w:jc w:val="center"/>
        <w:rPr>
          <w:b/>
          <w:sz w:val="32"/>
          <w:szCs w:val="32"/>
        </w:rPr>
      </w:pPr>
      <w:r w:rsidRPr="00B56BA4">
        <w:rPr>
          <w:b/>
          <w:sz w:val="32"/>
          <w:szCs w:val="32"/>
        </w:rPr>
        <w:t>APLICAÇÃO DO EXTREME PROGRAMMING NO DESENVOLVIMENTO DE UM AMBIENTE WEB DE ENSINO E APRENDIZAGEM DA LÍNGUA INGLESA</w:t>
      </w:r>
    </w:p>
    <w:p w:rsidR="0097776E" w:rsidRPr="000D507A" w:rsidRDefault="0097776E" w:rsidP="0097776E">
      <w:pPr>
        <w:ind w:firstLine="0"/>
        <w:rPr>
          <w:sz w:val="32"/>
          <w:szCs w:val="32"/>
        </w:rPr>
      </w:pPr>
    </w:p>
    <w:p w:rsidR="0097776E" w:rsidRPr="000D507A" w:rsidRDefault="0097776E" w:rsidP="0097776E">
      <w:pPr>
        <w:ind w:firstLine="0"/>
        <w:rPr>
          <w:sz w:val="32"/>
          <w:szCs w:val="32"/>
        </w:rPr>
      </w:pPr>
    </w:p>
    <w:p w:rsidR="0097776E" w:rsidRPr="000D507A" w:rsidRDefault="0097776E" w:rsidP="0097776E">
      <w:pPr>
        <w:ind w:firstLine="0"/>
        <w:rPr>
          <w:sz w:val="32"/>
          <w:szCs w:val="32"/>
        </w:rPr>
      </w:pPr>
    </w:p>
    <w:p w:rsidR="0097776E" w:rsidRPr="006A6D09" w:rsidRDefault="0097776E" w:rsidP="0097776E">
      <w:pPr>
        <w:ind w:firstLine="0"/>
      </w:pPr>
    </w:p>
    <w:p w:rsidR="00172F7F" w:rsidRDefault="00172F7F" w:rsidP="00172F7F">
      <w:pPr>
        <w:pStyle w:val="Corpodetexto"/>
        <w:ind w:left="4536" w:right="110"/>
        <w:jc w:val="both"/>
      </w:pPr>
      <w:r>
        <w:t>Monografia apresentada ao Curso de Bacharelado em Sistemas de Informação da Universidade Estadual de Montes Claros como requisito parcial para obtenção do título de Bacharel em Sistemas de Informação.</w:t>
      </w:r>
    </w:p>
    <w:p w:rsidR="00D67CBF" w:rsidRDefault="00D67CBF" w:rsidP="00D67CBF">
      <w:pPr>
        <w:ind w:left="4535" w:firstLine="0"/>
        <w:rPr>
          <w:szCs w:val="24"/>
          <w:lang w:eastAsia="pt-BR"/>
        </w:rPr>
      </w:pPr>
    </w:p>
    <w:p w:rsidR="00D67CBF" w:rsidRDefault="00D67CBF" w:rsidP="00D67CBF">
      <w:pPr>
        <w:ind w:left="4535" w:firstLine="0"/>
        <w:rPr>
          <w:szCs w:val="24"/>
          <w:lang w:eastAsia="pt-BR"/>
        </w:rPr>
      </w:pPr>
      <w:r>
        <w:rPr>
          <w:szCs w:val="24"/>
          <w:lang w:eastAsia="pt-BR"/>
        </w:rPr>
        <w:t xml:space="preserve">Orientadora: </w:t>
      </w:r>
      <w:r w:rsidRPr="00172F7F">
        <w:rPr>
          <w:b/>
          <w:szCs w:val="24"/>
          <w:lang w:eastAsia="pt-BR"/>
        </w:rPr>
        <w:t>Prof.ª. C</w:t>
      </w:r>
      <w:r w:rsidR="00172F7F" w:rsidRPr="00172F7F">
        <w:rPr>
          <w:b/>
          <w:szCs w:val="24"/>
          <w:lang w:eastAsia="pt-BR"/>
        </w:rPr>
        <w:t>hristine</w:t>
      </w:r>
      <w:r w:rsidRPr="00172F7F">
        <w:rPr>
          <w:b/>
          <w:szCs w:val="24"/>
          <w:lang w:eastAsia="pt-BR"/>
        </w:rPr>
        <w:t xml:space="preserve"> </w:t>
      </w:r>
      <w:r w:rsidR="00172F7F">
        <w:rPr>
          <w:b/>
          <w:szCs w:val="24"/>
          <w:lang w:eastAsia="pt-BR"/>
        </w:rPr>
        <w:t>M</w:t>
      </w:r>
      <w:r w:rsidR="00172F7F" w:rsidRPr="00172F7F">
        <w:rPr>
          <w:b/>
          <w:szCs w:val="24"/>
          <w:lang w:eastAsia="pt-BR"/>
        </w:rPr>
        <w:t>artins</w:t>
      </w:r>
      <w:r w:rsidRPr="00172F7F">
        <w:rPr>
          <w:b/>
          <w:szCs w:val="24"/>
          <w:lang w:eastAsia="pt-BR"/>
        </w:rPr>
        <w:t xml:space="preserve"> </w:t>
      </w:r>
      <w:r w:rsidR="00172F7F">
        <w:rPr>
          <w:b/>
          <w:szCs w:val="24"/>
          <w:lang w:eastAsia="pt-BR"/>
        </w:rPr>
        <w:t>de</w:t>
      </w:r>
      <w:r w:rsidRPr="00172F7F">
        <w:rPr>
          <w:b/>
          <w:szCs w:val="24"/>
          <w:lang w:eastAsia="pt-BR"/>
        </w:rPr>
        <w:t xml:space="preserve"> </w:t>
      </w:r>
      <w:r w:rsidR="00172F7F">
        <w:rPr>
          <w:b/>
          <w:szCs w:val="24"/>
          <w:lang w:eastAsia="pt-BR"/>
        </w:rPr>
        <w:t>Matos</w:t>
      </w:r>
      <w:r w:rsidRPr="00172F7F">
        <w:rPr>
          <w:b/>
          <w:szCs w:val="24"/>
          <w:lang w:eastAsia="pt-BR"/>
        </w:rPr>
        <w:t>, MESTRA</w:t>
      </w:r>
      <w:r w:rsidR="00601168">
        <w:rPr>
          <w:szCs w:val="24"/>
          <w:lang w:eastAsia="pt-BR"/>
        </w:rPr>
        <w:t>.</w:t>
      </w:r>
    </w:p>
    <w:p w:rsidR="0097776E" w:rsidRPr="00A23F70" w:rsidRDefault="0097776E" w:rsidP="0097776E">
      <w:pPr>
        <w:ind w:firstLine="0"/>
        <w:rPr>
          <w:sz w:val="32"/>
          <w:szCs w:val="32"/>
        </w:rPr>
      </w:pPr>
    </w:p>
    <w:p w:rsidR="0097776E" w:rsidRPr="00A23F70" w:rsidRDefault="0097776E" w:rsidP="0097776E">
      <w:pPr>
        <w:ind w:firstLine="0"/>
        <w:rPr>
          <w:sz w:val="32"/>
          <w:szCs w:val="32"/>
        </w:rPr>
      </w:pPr>
    </w:p>
    <w:p w:rsidR="0097776E" w:rsidRPr="00A23F70" w:rsidRDefault="0097776E" w:rsidP="0097776E">
      <w:pPr>
        <w:ind w:firstLine="0"/>
        <w:rPr>
          <w:sz w:val="32"/>
          <w:szCs w:val="32"/>
        </w:rPr>
      </w:pPr>
    </w:p>
    <w:p w:rsidR="0097776E" w:rsidRPr="00A23F70" w:rsidRDefault="0097776E" w:rsidP="0097776E">
      <w:pPr>
        <w:ind w:firstLine="0"/>
        <w:rPr>
          <w:sz w:val="32"/>
          <w:szCs w:val="32"/>
        </w:rPr>
      </w:pPr>
    </w:p>
    <w:p w:rsidR="0097776E" w:rsidRPr="00A23F70" w:rsidRDefault="0097776E" w:rsidP="0097776E">
      <w:pPr>
        <w:ind w:firstLine="0"/>
        <w:rPr>
          <w:sz w:val="32"/>
          <w:szCs w:val="32"/>
        </w:rPr>
      </w:pPr>
    </w:p>
    <w:p w:rsidR="0097776E" w:rsidRPr="00AF615B" w:rsidRDefault="0097776E" w:rsidP="0097776E">
      <w:pPr>
        <w:ind w:firstLine="0"/>
        <w:jc w:val="center"/>
        <w:rPr>
          <w:b/>
          <w:sz w:val="28"/>
          <w:szCs w:val="28"/>
        </w:rPr>
      </w:pPr>
      <w:r w:rsidRPr="00AF615B">
        <w:rPr>
          <w:b/>
          <w:sz w:val="28"/>
          <w:szCs w:val="28"/>
        </w:rPr>
        <w:t>Montes Claros</w:t>
      </w:r>
      <w:r w:rsidR="00A03CF3" w:rsidRPr="00AF615B">
        <w:rPr>
          <w:b/>
          <w:sz w:val="28"/>
          <w:szCs w:val="28"/>
        </w:rPr>
        <w:t>/MG</w:t>
      </w:r>
    </w:p>
    <w:p w:rsidR="0097776E" w:rsidRDefault="00990568" w:rsidP="0097776E">
      <w:pPr>
        <w:ind w:firstLine="0"/>
        <w:jc w:val="center"/>
        <w:rPr>
          <w:b/>
          <w:sz w:val="28"/>
          <w:szCs w:val="28"/>
        </w:rPr>
      </w:pPr>
      <w:r w:rsidRPr="00990568">
        <w:rPr>
          <w:b/>
          <w:sz w:val="28"/>
          <w:szCs w:val="28"/>
          <w:highlight w:val="yellow"/>
        </w:rPr>
        <w:t>mês</w:t>
      </w:r>
      <w:r w:rsidR="00AF615B">
        <w:rPr>
          <w:b/>
          <w:sz w:val="28"/>
          <w:szCs w:val="28"/>
        </w:rPr>
        <w:t>/</w:t>
      </w:r>
      <w:r w:rsidR="0097776E" w:rsidRPr="00AF615B">
        <w:rPr>
          <w:b/>
          <w:sz w:val="28"/>
          <w:szCs w:val="28"/>
        </w:rPr>
        <w:t>201</w:t>
      </w:r>
      <w:r>
        <w:rPr>
          <w:b/>
          <w:sz w:val="28"/>
          <w:szCs w:val="28"/>
        </w:rPr>
        <w:t>9</w:t>
      </w: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spacing w:before="11"/>
        <w:rPr>
          <w:b/>
          <w:sz w:val="29"/>
        </w:rPr>
      </w:pPr>
    </w:p>
    <w:p w:rsidR="00196CD9" w:rsidRPr="00B56BA4" w:rsidRDefault="00196CD9" w:rsidP="00196CD9">
      <w:pPr>
        <w:ind w:firstLine="0"/>
        <w:jc w:val="center"/>
        <w:rPr>
          <w:b/>
          <w:sz w:val="32"/>
          <w:szCs w:val="32"/>
        </w:rPr>
      </w:pPr>
      <w:r w:rsidRPr="00B56BA4">
        <w:rPr>
          <w:b/>
          <w:sz w:val="32"/>
          <w:szCs w:val="32"/>
        </w:rPr>
        <w:t>APLICAÇÃO DO EXTREME PROGRAMMING NO DESENVOLVIMENTO DE UM AMBIENTE WEB DE ENSINO E APRENDIZAGEM DA LÍNGUA INGLESA</w:t>
      </w:r>
    </w:p>
    <w:p w:rsidR="00172F7F" w:rsidRDefault="00172F7F" w:rsidP="00172F7F">
      <w:pPr>
        <w:pStyle w:val="Corpodetexto"/>
        <w:spacing w:before="2"/>
        <w:rPr>
          <w:b/>
          <w:sz w:val="36"/>
        </w:rPr>
      </w:pPr>
    </w:p>
    <w:p w:rsidR="00172F7F" w:rsidRDefault="00172F7F" w:rsidP="00172F7F">
      <w:pPr>
        <w:pStyle w:val="Corpodetexto"/>
        <w:spacing w:line="360" w:lineRule="auto"/>
        <w:ind w:left="4838" w:right="110"/>
        <w:jc w:val="both"/>
      </w:pPr>
      <w:r>
        <w:t>Monografia apresentada ao Curso de Bacharelado em Sistemas de Informação da Universidade Estadual de Montes Claros como requisito parcial para obtenção do título de Bacharel em Sistemas de Informação.</w:t>
      </w:r>
    </w:p>
    <w:p w:rsidR="00172F7F" w:rsidRDefault="00172F7F" w:rsidP="00172F7F">
      <w:pPr>
        <w:pStyle w:val="Corpodetexto"/>
        <w:rPr>
          <w:sz w:val="26"/>
        </w:rPr>
      </w:pPr>
    </w:p>
    <w:p w:rsidR="00172F7F" w:rsidRDefault="00172F7F" w:rsidP="00172F7F">
      <w:pPr>
        <w:pStyle w:val="Corpodetexto"/>
        <w:spacing w:before="9"/>
        <w:rPr>
          <w:sz w:val="37"/>
        </w:rPr>
      </w:pPr>
    </w:p>
    <w:p w:rsidR="00172F7F" w:rsidRDefault="00172F7F" w:rsidP="00172F7F">
      <w:pPr>
        <w:pStyle w:val="Corpodetexto"/>
        <w:ind w:left="5830"/>
      </w:pPr>
      <w:r>
        <w:t xml:space="preserve">Montes Claros, </w:t>
      </w:r>
      <w:r w:rsidR="00196CD9" w:rsidRPr="00990568">
        <w:rPr>
          <w:highlight w:val="yellow"/>
        </w:rPr>
        <w:t>data</w:t>
      </w:r>
      <w:r>
        <w:t xml:space="preserve"> de 201</w:t>
      </w:r>
      <w:r w:rsidR="00196CD9">
        <w:t>9</w:t>
      </w:r>
      <w:r>
        <w:t>.</w:t>
      </w:r>
    </w:p>
    <w:p w:rsidR="00172F7F" w:rsidRDefault="00172F7F" w:rsidP="00172F7F">
      <w:pPr>
        <w:pStyle w:val="Corpodetexto"/>
        <w:rPr>
          <w:sz w:val="26"/>
        </w:rPr>
      </w:pPr>
    </w:p>
    <w:p w:rsidR="00172F7F" w:rsidRDefault="00172F7F" w:rsidP="00172F7F">
      <w:pPr>
        <w:pStyle w:val="Corpodetexto"/>
        <w:rPr>
          <w:sz w:val="26"/>
        </w:rPr>
      </w:pPr>
    </w:p>
    <w:p w:rsidR="00172F7F" w:rsidRDefault="00172F7F" w:rsidP="00172F7F">
      <w:pPr>
        <w:pStyle w:val="Corpodetexto"/>
        <w:spacing w:before="9"/>
        <w:rPr>
          <w:sz w:val="23"/>
        </w:rPr>
      </w:pPr>
    </w:p>
    <w:p w:rsidR="00172F7F" w:rsidRDefault="00172F7F" w:rsidP="00172F7F">
      <w:pPr>
        <w:pStyle w:val="Corpodetexto"/>
        <w:ind w:left="310" w:right="126"/>
        <w:jc w:val="center"/>
      </w:pPr>
      <w:r>
        <w:t>Membros:</w:t>
      </w:r>
    </w:p>
    <w:p w:rsidR="00172F7F" w:rsidRDefault="00172F7F" w:rsidP="00172F7F">
      <w:pPr>
        <w:pStyle w:val="Corpodetexto"/>
        <w:rPr>
          <w:sz w:val="20"/>
        </w:rPr>
      </w:pPr>
    </w:p>
    <w:p w:rsidR="00172F7F" w:rsidRDefault="00172F7F" w:rsidP="00172F7F">
      <w:pPr>
        <w:pStyle w:val="Corpodetexto"/>
        <w:spacing w:before="9"/>
        <w:rPr>
          <w:sz w:val="23"/>
        </w:rPr>
      </w:pPr>
      <w:r>
        <w:rPr>
          <w:noProof/>
        </w:rPr>
        <mc:AlternateContent>
          <mc:Choice Requires="wps">
            <w:drawing>
              <wp:anchor distT="0" distB="0" distL="0" distR="0" simplePos="0" relativeHeight="251659264" behindDoc="1" locked="0" layoutInCell="1" allowOverlap="1">
                <wp:simplePos x="0" y="0"/>
                <wp:positionH relativeFrom="page">
                  <wp:posOffset>1446530</wp:posOffset>
                </wp:positionH>
                <wp:positionV relativeFrom="paragraph">
                  <wp:posOffset>201930</wp:posOffset>
                </wp:positionV>
                <wp:extent cx="5029200" cy="0"/>
                <wp:effectExtent l="8255" t="10795" r="10795" b="8255"/>
                <wp:wrapTopAndBottom/>
                <wp:docPr id="32" name="Conector reto 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EFFC518" id="Conector reto 32" o:spid="_x0000_s1026" style="position:absolute;z-index:-25165721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113.9pt,15.9pt" to="509.9pt,1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" strokeweight=".48pt">
                <w10:wrap type="topAndBottom" anchorx="page"/>
              </v:line>
            </w:pict>
          </mc:Fallback>
        </mc:AlternateContent>
      </w:r>
    </w:p>
    <w:p w:rsidR="00172F7F" w:rsidRDefault="00172F7F" w:rsidP="00172F7F">
      <w:pPr>
        <w:pStyle w:val="Corpodetexto"/>
        <w:spacing w:line="247" w:lineRule="exact"/>
        <w:ind w:left="311" w:right="123"/>
        <w:jc w:val="center"/>
      </w:pPr>
      <w:r>
        <w:t>Orientadora: PROFESSORA CHRISTINE MARTINS DE MATOS, MESTRA.</w:t>
      </w:r>
    </w:p>
    <w:p w:rsidR="00172F7F" w:rsidRDefault="00172F7F" w:rsidP="00172F7F">
      <w:pPr>
        <w:pStyle w:val="Corpodetexto"/>
        <w:ind w:left="311" w:right="126"/>
        <w:jc w:val="center"/>
      </w:pPr>
      <w:r>
        <w:t>Universidade Estadual de Montes Claros</w:t>
      </w:r>
    </w:p>
    <w:p w:rsidR="00172F7F" w:rsidRDefault="00172F7F" w:rsidP="00172F7F">
      <w:pPr>
        <w:pStyle w:val="Corpodetexto"/>
        <w:rPr>
          <w:sz w:val="20"/>
        </w:rPr>
      </w:pPr>
    </w:p>
    <w:p w:rsidR="00172F7F" w:rsidRDefault="00172F7F" w:rsidP="00172F7F">
      <w:pPr>
        <w:pStyle w:val="Corpodetexto"/>
        <w:spacing w:before="9"/>
        <w:rPr>
          <w:sz w:val="23"/>
        </w:rPr>
      </w:pPr>
      <w:r>
        <w:rPr>
          <w:noProof/>
        </w:rPr>
        <mc:AlternateContent>
          <mc:Choice Requires="wps">
            <w:drawing>
              <wp:anchor distT="0" distB="0" distL="0" distR="0" simplePos="0" relativeHeight="251660288" behindDoc="1" locked="0" layoutInCell="1" allowOverlap="1">
                <wp:simplePos x="0" y="0"/>
                <wp:positionH relativeFrom="page">
                  <wp:posOffset>1446530</wp:posOffset>
                </wp:positionH>
                <wp:positionV relativeFrom="paragraph">
                  <wp:posOffset>201930</wp:posOffset>
                </wp:positionV>
                <wp:extent cx="5029200" cy="0"/>
                <wp:effectExtent l="8255" t="12700" r="10795" b="6350"/>
                <wp:wrapTopAndBottom/>
                <wp:docPr id="31" name="Conector reto 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C199083" id="Conector reto 31" o:spid="_x0000_s1026" style="position:absolute;z-index:-25165619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113.9pt,15.9pt" to="509.9pt,1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" strokeweight=".48pt">
                <w10:wrap type="topAndBottom" anchorx="page"/>
              </v:line>
            </w:pict>
          </mc:Fallback>
        </mc:AlternateContent>
      </w:r>
    </w:p>
    <w:p w:rsidR="00172F7F" w:rsidRDefault="00172F7F" w:rsidP="00172F7F">
      <w:pPr>
        <w:pStyle w:val="Corpodetexto"/>
        <w:spacing w:line="247" w:lineRule="exact"/>
        <w:ind w:left="311" w:right="123"/>
        <w:jc w:val="center"/>
      </w:pPr>
      <w:r>
        <w:t>PROFESSOR 1</w:t>
      </w:r>
    </w:p>
    <w:p w:rsidR="00172F7F" w:rsidRDefault="00172F7F" w:rsidP="00172F7F">
      <w:pPr>
        <w:pStyle w:val="Corpodetexto"/>
        <w:ind w:left="311" w:right="126"/>
        <w:jc w:val="center"/>
      </w:pPr>
      <w:r>
        <w:t>Universidade Estadual de Montes Claros</w:t>
      </w:r>
    </w:p>
    <w:p w:rsidR="00172F7F" w:rsidRDefault="00172F7F" w:rsidP="00172F7F">
      <w:pPr>
        <w:pStyle w:val="Corpodetexto"/>
        <w:rPr>
          <w:sz w:val="20"/>
        </w:rPr>
      </w:pPr>
    </w:p>
    <w:p w:rsidR="00172F7F" w:rsidRDefault="00172F7F" w:rsidP="00172F7F">
      <w:pPr>
        <w:pStyle w:val="Corpodetexto"/>
        <w:spacing w:before="8"/>
        <w:rPr>
          <w:sz w:val="23"/>
        </w:rPr>
      </w:pPr>
      <w:r>
        <w:rPr>
          <w:noProof/>
        </w:rPr>
        <mc:AlternateContent>
          <mc:Choice Requires="wps">
            <w:drawing>
              <wp:anchor distT="0" distB="0" distL="0" distR="0" simplePos="0" relativeHeight="251661312" behindDoc="1" locked="0" layoutInCell="1" allowOverlap="1">
                <wp:simplePos x="0" y="0"/>
                <wp:positionH relativeFrom="page">
                  <wp:posOffset>1446530</wp:posOffset>
                </wp:positionH>
                <wp:positionV relativeFrom="paragraph">
                  <wp:posOffset>201295</wp:posOffset>
                </wp:positionV>
                <wp:extent cx="5030470" cy="0"/>
                <wp:effectExtent l="8255" t="13970" r="9525" b="5080"/>
                <wp:wrapTopAndBottom/>
                <wp:docPr id="30" name="Conector reto 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30470"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27A20C1" id="Conector reto 30" o:spid="_x0000_s1026" style="position:absolute;z-index:-25165516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113.9pt,15.85pt" to="510pt,1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" strokeweight=".48pt">
                <w10:wrap type="topAndBottom" anchorx="page"/>
              </v:line>
            </w:pict>
          </mc:Fallback>
        </mc:AlternateContent>
      </w:r>
    </w:p>
    <w:p w:rsidR="00172F7F" w:rsidRDefault="00172F7F" w:rsidP="00196CD9">
      <w:pPr>
        <w:pStyle w:val="Corpodetexto"/>
        <w:spacing w:line="247" w:lineRule="exact"/>
        <w:ind w:left="284"/>
        <w:jc w:val="center"/>
      </w:pPr>
      <w:r>
        <w:t>PROFESSOR 2</w:t>
      </w:r>
    </w:p>
    <w:p w:rsidR="00172F7F" w:rsidRDefault="00172F7F" w:rsidP="00172F7F">
      <w:pPr>
        <w:pStyle w:val="Corpodetexto"/>
        <w:ind w:left="2877"/>
      </w:pPr>
      <w:r>
        <w:t>Universidade Estadual de Montes Claros</w:t>
      </w:r>
    </w:p>
    <w:p w:rsidR="00172F7F" w:rsidRDefault="00172F7F" w:rsidP="00172F7F">
      <w:pPr>
        <w:pStyle w:val="Corpodetexto"/>
        <w:rPr>
          <w:sz w:val="26"/>
        </w:rPr>
      </w:pPr>
    </w:p>
    <w:p w:rsidR="00172F7F" w:rsidRDefault="00172F7F" w:rsidP="00172F7F">
      <w:pPr>
        <w:pStyle w:val="Corpodetexto"/>
        <w:rPr>
          <w:sz w:val="26"/>
        </w:rPr>
      </w:pPr>
    </w:p>
    <w:p w:rsidR="00172F7F" w:rsidRDefault="00172F7F" w:rsidP="00172F7F">
      <w:pPr>
        <w:pStyle w:val="Corpodetexto"/>
        <w:spacing w:before="10"/>
        <w:rPr>
          <w:sz w:val="23"/>
        </w:rPr>
      </w:pPr>
    </w:p>
    <w:p w:rsidR="00172F7F" w:rsidRDefault="00172F7F" w:rsidP="00172F7F">
      <w:pPr>
        <w:ind w:left="3674" w:right="3480" w:firstLine="12"/>
        <w:jc w:val="center"/>
        <w:rPr>
          <w:b/>
          <w:sz w:val="28"/>
        </w:rPr>
      </w:pPr>
      <w:r>
        <w:rPr>
          <w:b/>
          <w:sz w:val="28"/>
        </w:rPr>
        <w:t xml:space="preserve">Montes Claros/MG </w:t>
      </w:r>
      <w:r w:rsidR="00990568" w:rsidRPr="00990568">
        <w:rPr>
          <w:b/>
          <w:sz w:val="28"/>
          <w:highlight w:val="yellow"/>
        </w:rPr>
        <w:t>mês</w:t>
      </w:r>
      <w:r>
        <w:rPr>
          <w:b/>
          <w:sz w:val="28"/>
        </w:rPr>
        <w:t xml:space="preserve"> de 201</w:t>
      </w:r>
      <w:r w:rsidR="00990568">
        <w:rPr>
          <w:b/>
          <w:sz w:val="28"/>
        </w:rPr>
        <w:t>9</w:t>
      </w:r>
    </w:p>
    <w:p w:rsidR="00172F7F" w:rsidRDefault="00172F7F" w:rsidP="00172F7F">
      <w:pPr>
        <w:jc w:val="center"/>
        <w:rPr>
          <w:sz w:val="28"/>
        </w:rPr>
        <w:sectPr w:rsidR="00172F7F">
          <w:pgSz w:w="11910" w:h="16840"/>
          <w:pgMar w:top="2020" w:right="1020" w:bottom="280" w:left="1400" w:header="1713" w:footer="0" w:gutter="0"/>
          <w:cols w:space="720"/>
        </w:sect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spacing w:before="5"/>
        <w:rPr>
          <w:b/>
          <w:sz w:val="21"/>
        </w:rPr>
      </w:pPr>
    </w:p>
    <w:p w:rsidR="00172F7F" w:rsidRPr="00903AE7" w:rsidRDefault="00172F7F" w:rsidP="00903AE7">
      <w:pPr>
        <w:spacing w:before="90"/>
        <w:ind w:left="335" w:right="113" w:firstLine="340"/>
        <w:jc w:val="right"/>
        <w:rPr>
          <w:b/>
          <w:i/>
          <w:lang w:val="pt-PT" w:eastAsia="pt-PT" w:bidi="pt-PT"/>
        </w:rPr>
      </w:pPr>
      <w:r w:rsidRPr="00903AE7">
        <w:rPr>
          <w:b/>
          <w:i/>
          <w:lang w:val="pt-PT" w:eastAsia="pt-PT" w:bidi="pt-PT"/>
        </w:rPr>
        <w:t>Dedico este trabalho a Deus que nos momentos mais difíceis da vida me deu forças para que eu continuasse a caminhada. Também dedico àqueles que estiveram ao meu lado desde o início, e que motivava a continuar: familiares, orientadora e amigos.</w:t>
      </w:r>
    </w:p>
    <w:p w:rsidR="00172F7F" w:rsidRDefault="00172F7F" w:rsidP="00903AE7">
      <w:pPr>
        <w:jc w:val="center"/>
      </w:pPr>
    </w:p>
    <w:p w:rsidR="00903AE7" w:rsidRDefault="00903AE7" w:rsidP="00172F7F">
      <w:pPr>
        <w:jc w:val="right"/>
        <w:sectPr w:rsidR="00903AE7">
          <w:headerReference w:type="default" r:id="rId8"/>
          <w:pgSz w:w="11910" w:h="16840"/>
          <w:pgMar w:top="1580" w:right="1020" w:bottom="280" w:left="1400" w:header="0" w:footer="0" w:gutter="0"/>
          <w:cols w:space="720"/>
        </w:sectPr>
      </w:pPr>
    </w:p>
    <w:p w:rsidR="00172F7F" w:rsidRDefault="00172F7F" w:rsidP="00172F7F">
      <w:pPr>
        <w:spacing w:before="102"/>
        <w:ind w:firstLine="21"/>
        <w:jc w:val="center"/>
        <w:rPr>
          <w:b/>
        </w:rPr>
      </w:pPr>
      <w:r>
        <w:rPr>
          <w:b/>
        </w:rPr>
        <w:lastRenderedPageBreak/>
        <w:t>AGRADECIMENTOS</w:t>
      </w:r>
    </w:p>
    <w:p w:rsidR="00172F7F" w:rsidRDefault="00172F7F" w:rsidP="00172F7F">
      <w:pPr>
        <w:pStyle w:val="Corpodetexto"/>
        <w:rPr>
          <w:b/>
          <w:sz w:val="26"/>
        </w:rPr>
      </w:pPr>
    </w:p>
    <w:p w:rsidR="00172F7F" w:rsidRDefault="00172F7F" w:rsidP="00172F7F">
      <w:pPr>
        <w:pStyle w:val="Corpodetexto"/>
        <w:spacing w:before="9"/>
        <w:rPr>
          <w:b/>
          <w:sz w:val="35"/>
        </w:rPr>
      </w:pPr>
    </w:p>
    <w:p w:rsidR="00172F7F" w:rsidRDefault="00172F7F" w:rsidP="00172F7F">
      <w:pPr>
        <w:pStyle w:val="Corpodetexto"/>
        <w:spacing w:line="360" w:lineRule="auto"/>
        <w:ind w:left="302" w:right="120" w:firstLine="1132"/>
        <w:jc w:val="both"/>
      </w:pPr>
      <w:r>
        <w:t>Agradeço a Deus pela sabedoria, força e paciência que me deu durante toda a minha vida, e especialmente no tempo em que estive realizando esse trabalho.</w:t>
      </w:r>
    </w:p>
    <w:p w:rsidR="00172F7F" w:rsidRDefault="00172F7F" w:rsidP="00172F7F">
      <w:pPr>
        <w:pStyle w:val="Corpodetexto"/>
        <w:spacing w:before="161" w:line="360" w:lineRule="auto"/>
        <w:ind w:left="302" w:right="120" w:firstLine="1132"/>
        <w:jc w:val="both"/>
      </w:pPr>
      <w:r>
        <w:t>Agradeço a Christine Martins de Matos, minha orientadora, que me deu suporte, me ensinou e me auxiliou de todas as formas possíveis, com toda paciência e dedicação.</w:t>
      </w:r>
    </w:p>
    <w:p w:rsidR="00172F7F" w:rsidRDefault="00172F7F" w:rsidP="00172F7F">
      <w:pPr>
        <w:sectPr w:rsidR="00172F7F">
          <w:headerReference w:type="default" r:id="rId9"/>
          <w:pgSz w:w="11910" w:h="16840"/>
          <w:pgMar w:top="1580" w:right="1020" w:bottom="280" w:left="1400" w:header="0" w:footer="0" w:gutter="0"/>
          <w:cols w:space="720"/>
        </w:sect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spacing w:before="4"/>
        <w:rPr>
          <w:sz w:val="29"/>
        </w:rPr>
      </w:pPr>
    </w:p>
    <w:p w:rsidR="00172F7F" w:rsidRDefault="00862D53" w:rsidP="00172F7F">
      <w:pPr>
        <w:pStyle w:val="Corpodetexto"/>
        <w:spacing w:before="90" w:line="360" w:lineRule="auto"/>
        <w:ind w:left="4838" w:right="113"/>
        <w:jc w:val="both"/>
      </w:pPr>
      <w:r>
        <w:t>“A integração das tecnologias digitais na educação precisa ser feita de modo criativo e crítico, buscando desenvolver a autonomia e a reflexão dos seus envolvidos, para que não sejam apenas receptores de informações”.</w:t>
      </w:r>
      <w:r w:rsidR="00172F7F">
        <w:t xml:space="preserve"> (</w:t>
      </w:r>
      <w:r w:rsidR="00F66F27">
        <w:t>Lilian Bacich</w:t>
      </w:r>
      <w:r w:rsidR="00172F7F">
        <w:t>).</w:t>
      </w:r>
    </w:p>
    <w:p w:rsidR="00172F7F" w:rsidRDefault="00172F7F" w:rsidP="00172F7F">
      <w:pPr>
        <w:sectPr w:rsidR="00172F7F">
          <w:headerReference w:type="default" r:id="rId10"/>
          <w:pgSz w:w="11910" w:h="16840"/>
          <w:pgMar w:top="1580" w:right="1020" w:bottom="280" w:left="1400" w:header="0" w:footer="0" w:gutter="0"/>
          <w:cols w:space="720"/>
        </w:sectPr>
      </w:pPr>
    </w:p>
    <w:p w:rsidR="00990568" w:rsidRDefault="00990568" w:rsidP="00990568">
      <w:pPr>
        <w:spacing w:before="102"/>
        <w:ind w:firstLine="21"/>
        <w:jc w:val="center"/>
        <w:rPr>
          <w:b/>
        </w:rPr>
      </w:pPr>
      <w:r>
        <w:rPr>
          <w:b/>
        </w:rPr>
        <w:lastRenderedPageBreak/>
        <w:t>RESUMO</w:t>
      </w:r>
    </w:p>
    <w:p w:rsidR="00172F7F" w:rsidRDefault="00172F7F" w:rsidP="00172F7F">
      <w:pPr>
        <w:pStyle w:val="Corpodetexto"/>
        <w:rPr>
          <w:sz w:val="20"/>
        </w:rPr>
      </w:pPr>
    </w:p>
    <w:p w:rsidR="00990568" w:rsidRDefault="00990568" w:rsidP="00172F7F">
      <w:pPr>
        <w:pStyle w:val="Corpodetexto"/>
        <w:rPr>
          <w:sz w:val="20"/>
        </w:rPr>
      </w:pPr>
    </w:p>
    <w:p w:rsidR="00172F7F" w:rsidRDefault="00172F7F" w:rsidP="00172F7F">
      <w:pPr>
        <w:pStyle w:val="Corpodetexto"/>
        <w:spacing w:before="8"/>
        <w:rPr>
          <w:sz w:val="21"/>
        </w:rPr>
      </w:pPr>
    </w:p>
    <w:p w:rsidR="00172F7F" w:rsidRDefault="00990568" w:rsidP="00172F7F">
      <w:pPr>
        <w:pStyle w:val="Corpodetexto"/>
        <w:spacing w:before="1"/>
        <w:ind w:left="302" w:right="106"/>
        <w:jc w:val="both"/>
      </w:pPr>
      <w:r w:rsidRPr="00990568">
        <w:rPr>
          <w:highlight w:val="yellow"/>
        </w:rPr>
        <w:t>Aqui vem o resumo</w:t>
      </w:r>
    </w:p>
    <w:p w:rsidR="00172F7F" w:rsidRDefault="00172F7F" w:rsidP="00172F7F">
      <w:pPr>
        <w:pStyle w:val="Corpodetexto"/>
        <w:rPr>
          <w:sz w:val="26"/>
        </w:rPr>
      </w:pPr>
    </w:p>
    <w:p w:rsidR="00172F7F" w:rsidRDefault="00172F7F" w:rsidP="00172F7F">
      <w:pPr>
        <w:pStyle w:val="Corpodetexto"/>
        <w:spacing w:before="1"/>
        <w:rPr>
          <w:sz w:val="26"/>
        </w:rPr>
      </w:pPr>
    </w:p>
    <w:p w:rsidR="00172F7F" w:rsidRDefault="00172F7F" w:rsidP="00172F7F">
      <w:pPr>
        <w:pStyle w:val="Corpodetexto"/>
        <w:ind w:left="302"/>
        <w:jc w:val="both"/>
      </w:pPr>
      <w:r>
        <w:t xml:space="preserve">Palavras-chave: desenvolvimento, sistema </w:t>
      </w:r>
      <w:r>
        <w:rPr>
          <w:i/>
        </w:rPr>
        <w:t>web</w:t>
      </w:r>
      <w:r>
        <w:t>.</w:t>
      </w:r>
    </w:p>
    <w:p w:rsidR="00172F7F" w:rsidRDefault="00172F7F" w:rsidP="00172F7F">
      <w:pPr>
        <w:sectPr w:rsidR="00172F7F">
          <w:headerReference w:type="default" r:id="rId11"/>
          <w:pgSz w:w="11910" w:h="16840"/>
          <w:pgMar w:top="1960" w:right="1020" w:bottom="280" w:left="1400" w:header="1711" w:footer="0" w:gutter="0"/>
          <w:cols w:space="720"/>
        </w:sectPr>
      </w:pPr>
    </w:p>
    <w:p w:rsidR="00990568" w:rsidRDefault="00990568" w:rsidP="00990568">
      <w:pPr>
        <w:spacing w:before="102"/>
        <w:ind w:firstLine="21"/>
        <w:jc w:val="center"/>
        <w:rPr>
          <w:b/>
        </w:rPr>
      </w:pPr>
      <w:r>
        <w:rPr>
          <w:b/>
        </w:rPr>
        <w:lastRenderedPageBreak/>
        <w:t>ABSTRACT</w:t>
      </w: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spacing w:before="8"/>
        <w:rPr>
          <w:sz w:val="21"/>
        </w:rPr>
      </w:pPr>
    </w:p>
    <w:p w:rsidR="00172F7F" w:rsidRDefault="00990568" w:rsidP="00172F7F">
      <w:pPr>
        <w:pStyle w:val="Corpodetexto"/>
        <w:spacing w:before="1"/>
        <w:ind w:left="302" w:right="107"/>
        <w:jc w:val="both"/>
      </w:pPr>
      <w:r>
        <w:t>Here comes the abstract</w:t>
      </w:r>
      <w:r w:rsidR="00172F7F">
        <w:t>.</w:t>
      </w:r>
    </w:p>
    <w:p w:rsidR="00172F7F" w:rsidRDefault="00172F7F" w:rsidP="00172F7F">
      <w:pPr>
        <w:pStyle w:val="Corpodetexto"/>
        <w:rPr>
          <w:sz w:val="26"/>
        </w:rPr>
      </w:pPr>
    </w:p>
    <w:p w:rsidR="00172F7F" w:rsidRDefault="00172F7F" w:rsidP="00172F7F">
      <w:pPr>
        <w:pStyle w:val="Corpodetexto"/>
        <w:rPr>
          <w:sz w:val="26"/>
        </w:rPr>
      </w:pPr>
    </w:p>
    <w:p w:rsidR="00172F7F" w:rsidRDefault="00172F7F" w:rsidP="00172F7F">
      <w:pPr>
        <w:pStyle w:val="Corpodetexto"/>
        <w:ind w:left="302"/>
        <w:jc w:val="both"/>
      </w:pPr>
      <w:r>
        <w:t>Keywords: development, web system.</w:t>
      </w:r>
    </w:p>
    <w:p w:rsidR="00172F7F" w:rsidRPr="00AF615B" w:rsidRDefault="00172F7F" w:rsidP="0097776E">
      <w:pPr>
        <w:ind w:firstLine="0"/>
        <w:jc w:val="center"/>
        <w:rPr>
          <w:b/>
          <w:sz w:val="28"/>
          <w:szCs w:val="28"/>
        </w:rPr>
      </w:pPr>
    </w:p>
    <w:p w:rsidR="00AF615B" w:rsidRDefault="00AF615B">
      <w:pPr>
        <w:spacing w:after="160" w:line="259" w:lineRule="auto"/>
        <w:ind w:firstLine="0"/>
        <w:jc w:val="left"/>
        <w:outlineLvl w:val="9"/>
      </w:pPr>
      <w:r>
        <w:br w:type="page"/>
      </w:r>
    </w:p>
    <w:p w:rsidR="00EC6E78" w:rsidRPr="0005542D" w:rsidRDefault="00EC6E78" w:rsidP="0005542D">
      <w:pPr>
        <w:pStyle w:val="Ttulodendicedeautoridades"/>
      </w:pPr>
      <w:r w:rsidRPr="0005542D">
        <w:lastRenderedPageBreak/>
        <w:t>LISTA DE ABREVIATURAS E SIGLAS</w:t>
      </w:r>
    </w:p>
    <w:p w:rsidR="0024032D" w:rsidRPr="0024032D" w:rsidRDefault="0024032D" w:rsidP="009C5E46">
      <w:pPr>
        <w:spacing w:after="160"/>
        <w:ind w:firstLine="0"/>
        <w:jc w:val="center"/>
        <w:rPr>
          <w:sz w:val="28"/>
          <w:szCs w:val="28"/>
        </w:rPr>
      </w:pPr>
    </w:p>
    <w:p w:rsidR="0024032D" w:rsidRPr="00E95C78" w:rsidRDefault="0024032D" w:rsidP="009C5E46">
      <w:pPr>
        <w:spacing w:after="160"/>
        <w:ind w:firstLine="0"/>
        <w:rPr>
          <w:lang w:val="en-US"/>
        </w:rPr>
      </w:pPr>
      <w:r w:rsidRPr="00E95C78">
        <w:rPr>
          <w:lang w:val="en-US"/>
        </w:rPr>
        <w:t xml:space="preserve">BPMN </w:t>
      </w:r>
      <w:r w:rsidRPr="00E95C78">
        <w:rPr>
          <w:lang w:val="en-US"/>
        </w:rPr>
        <w:tab/>
      </w:r>
      <w:r w:rsidRPr="00E95C78">
        <w:rPr>
          <w:i/>
          <w:lang w:val="en-US"/>
        </w:rPr>
        <w:t>Business Process Model and Notation</w:t>
      </w:r>
      <w:r w:rsidRPr="00E95C78">
        <w:rPr>
          <w:lang w:val="en-US"/>
        </w:rPr>
        <w:t xml:space="preserve"> </w:t>
      </w:r>
    </w:p>
    <w:p w:rsidR="009C5E46" w:rsidRPr="00E95C78" w:rsidRDefault="009C5E46" w:rsidP="009C5E46">
      <w:pPr>
        <w:spacing w:after="160"/>
        <w:ind w:firstLine="0"/>
        <w:rPr>
          <w:lang w:val="en-US"/>
        </w:rPr>
      </w:pPr>
      <w:r w:rsidRPr="00E95C78">
        <w:rPr>
          <w:lang w:val="en-US"/>
        </w:rPr>
        <w:t>CALL</w:t>
      </w:r>
      <w:r w:rsidRPr="00E95C78">
        <w:rPr>
          <w:lang w:val="en-US"/>
        </w:rPr>
        <w:tab/>
      </w:r>
      <w:r w:rsidRPr="00E95C78">
        <w:rPr>
          <w:lang w:val="en-US"/>
        </w:rPr>
        <w:tab/>
      </w:r>
      <w:r w:rsidRPr="00E95C78">
        <w:rPr>
          <w:i/>
          <w:lang w:val="en-US"/>
        </w:rPr>
        <w:t>Computer Assisted Language Learning</w:t>
      </w:r>
    </w:p>
    <w:p w:rsidR="009C5E46" w:rsidRPr="00E95C78" w:rsidRDefault="009C5E46" w:rsidP="009C5E46">
      <w:pPr>
        <w:spacing w:after="160"/>
        <w:ind w:firstLine="0"/>
        <w:rPr>
          <w:lang w:val="en-US"/>
        </w:rPr>
      </w:pPr>
      <w:r w:rsidRPr="00E95C78">
        <w:rPr>
          <w:lang w:val="en-US"/>
        </w:rPr>
        <w:t>CCAA</w:t>
      </w:r>
      <w:r w:rsidRPr="00E95C78">
        <w:rPr>
          <w:lang w:val="en-US"/>
        </w:rPr>
        <w:tab/>
      </w:r>
      <w:r w:rsidRPr="00E95C78">
        <w:rPr>
          <w:lang w:val="en-US"/>
        </w:rPr>
        <w:tab/>
        <w:t xml:space="preserve">Centro de </w:t>
      </w:r>
      <w:proofErr w:type="spellStart"/>
      <w:r w:rsidRPr="00E95C78">
        <w:rPr>
          <w:lang w:val="en-US"/>
        </w:rPr>
        <w:t>Cultura</w:t>
      </w:r>
      <w:proofErr w:type="spellEnd"/>
      <w:r w:rsidRPr="00E95C78">
        <w:rPr>
          <w:lang w:val="en-US"/>
        </w:rPr>
        <w:t xml:space="preserve"> Anglo Americana</w:t>
      </w:r>
    </w:p>
    <w:p w:rsidR="009C5E46" w:rsidRPr="00E95C78" w:rsidRDefault="009C5E46" w:rsidP="009C5E46">
      <w:pPr>
        <w:spacing w:after="160"/>
        <w:ind w:firstLine="0"/>
        <w:rPr>
          <w:lang w:val="en-US"/>
        </w:rPr>
      </w:pPr>
      <w:r w:rsidRPr="00E95C78">
        <w:rPr>
          <w:szCs w:val="24"/>
          <w:lang w:val="en-US"/>
        </w:rPr>
        <w:t>CSS</w:t>
      </w:r>
      <w:r w:rsidRPr="00E95C78">
        <w:rPr>
          <w:szCs w:val="24"/>
          <w:lang w:val="en-US"/>
        </w:rPr>
        <w:tab/>
      </w:r>
      <w:r w:rsidRPr="00E95C78">
        <w:rPr>
          <w:szCs w:val="24"/>
          <w:lang w:val="en-US"/>
        </w:rPr>
        <w:tab/>
      </w:r>
      <w:r w:rsidRPr="00E95C78">
        <w:rPr>
          <w:i/>
          <w:iCs/>
          <w:szCs w:val="24"/>
          <w:lang w:val="en-US"/>
        </w:rPr>
        <w:t>Cascading Style Sheets</w:t>
      </w:r>
    </w:p>
    <w:p w:rsidR="009C5E46" w:rsidRPr="00E95C78" w:rsidRDefault="009C5E46" w:rsidP="009C5E46">
      <w:pPr>
        <w:spacing w:after="160"/>
        <w:ind w:firstLine="0"/>
        <w:rPr>
          <w:lang w:val="en-US"/>
        </w:rPr>
      </w:pPr>
      <w:r w:rsidRPr="00E95C78">
        <w:rPr>
          <w:lang w:val="en-US"/>
        </w:rPr>
        <w:t>EAD</w:t>
      </w:r>
      <w:r w:rsidRPr="00E95C78">
        <w:rPr>
          <w:lang w:val="en-US"/>
        </w:rPr>
        <w:tab/>
      </w:r>
      <w:r w:rsidRPr="00E95C78">
        <w:rPr>
          <w:lang w:val="en-US"/>
        </w:rPr>
        <w:tab/>
      </w:r>
      <w:proofErr w:type="spellStart"/>
      <w:r w:rsidRPr="00E95C78">
        <w:rPr>
          <w:lang w:val="en-US"/>
        </w:rPr>
        <w:t>Educação</w:t>
      </w:r>
      <w:proofErr w:type="spellEnd"/>
      <w:r w:rsidRPr="00E95C78">
        <w:rPr>
          <w:lang w:val="en-US"/>
        </w:rPr>
        <w:t xml:space="preserve"> a </w:t>
      </w:r>
      <w:proofErr w:type="spellStart"/>
      <w:r w:rsidRPr="00E95C78">
        <w:rPr>
          <w:lang w:val="en-US"/>
        </w:rPr>
        <w:t>distância</w:t>
      </w:r>
      <w:proofErr w:type="spellEnd"/>
    </w:p>
    <w:p w:rsidR="009C5E46" w:rsidRPr="00E95C78" w:rsidRDefault="009C5E46" w:rsidP="009C5E46">
      <w:pPr>
        <w:spacing w:after="160"/>
        <w:ind w:firstLine="0"/>
        <w:rPr>
          <w:i/>
          <w:iCs/>
          <w:szCs w:val="24"/>
          <w:lang w:val="en-US"/>
        </w:rPr>
      </w:pPr>
      <w:r w:rsidRPr="00E95C78">
        <w:rPr>
          <w:lang w:val="en-US"/>
        </w:rPr>
        <w:t>HTML</w:t>
      </w:r>
      <w:r w:rsidRPr="00E95C78">
        <w:rPr>
          <w:lang w:val="en-US"/>
        </w:rPr>
        <w:tab/>
      </w:r>
      <w:r w:rsidRPr="00E95C78">
        <w:rPr>
          <w:lang w:val="en-US"/>
        </w:rPr>
        <w:tab/>
      </w:r>
      <w:r w:rsidRPr="00E95C78">
        <w:rPr>
          <w:i/>
          <w:iCs/>
          <w:szCs w:val="24"/>
          <w:lang w:val="en-US"/>
        </w:rPr>
        <w:t>Hyper Text Markup Language</w:t>
      </w:r>
    </w:p>
    <w:p w:rsidR="009C5E46" w:rsidRPr="00E95C78" w:rsidRDefault="009C5E46" w:rsidP="009C5E46">
      <w:pPr>
        <w:spacing w:after="160"/>
        <w:ind w:firstLine="0"/>
        <w:rPr>
          <w:lang w:val="en-US"/>
        </w:rPr>
      </w:pPr>
      <w:r w:rsidRPr="00E95C78">
        <w:rPr>
          <w:szCs w:val="24"/>
          <w:lang w:val="en-US"/>
        </w:rPr>
        <w:t>IDE</w:t>
      </w:r>
      <w:r w:rsidRPr="00E95C78">
        <w:rPr>
          <w:szCs w:val="24"/>
          <w:lang w:val="en-US"/>
        </w:rPr>
        <w:tab/>
      </w:r>
      <w:r w:rsidRPr="00E95C78">
        <w:rPr>
          <w:szCs w:val="24"/>
          <w:lang w:val="en-US"/>
        </w:rPr>
        <w:tab/>
      </w:r>
      <w:r w:rsidRPr="00E95C78">
        <w:rPr>
          <w:i/>
          <w:iCs/>
          <w:szCs w:val="24"/>
          <w:lang w:val="en-US"/>
        </w:rPr>
        <w:t>Integrated Development Environment</w:t>
      </w:r>
    </w:p>
    <w:p w:rsidR="009C5E46" w:rsidRPr="00E95C78" w:rsidRDefault="009C5E46" w:rsidP="009C5E46">
      <w:pPr>
        <w:spacing w:after="160"/>
        <w:ind w:firstLine="0"/>
        <w:rPr>
          <w:lang w:val="en-US"/>
        </w:rPr>
      </w:pPr>
      <w:r w:rsidRPr="00E95C78">
        <w:rPr>
          <w:lang w:val="en-US"/>
        </w:rPr>
        <w:t>IEEE</w:t>
      </w:r>
      <w:r w:rsidRPr="00E95C78">
        <w:rPr>
          <w:lang w:val="en-US"/>
        </w:rPr>
        <w:tab/>
      </w:r>
      <w:r w:rsidRPr="00E95C78">
        <w:rPr>
          <w:lang w:val="en-US"/>
        </w:rPr>
        <w:tab/>
      </w:r>
      <w:r w:rsidRPr="00E95C78">
        <w:rPr>
          <w:i/>
          <w:lang w:val="en-US"/>
        </w:rPr>
        <w:t xml:space="preserve">Institute of </w:t>
      </w:r>
      <w:proofErr w:type="spellStart"/>
      <w:r w:rsidRPr="00E95C78">
        <w:rPr>
          <w:i/>
          <w:lang w:val="en-US"/>
        </w:rPr>
        <w:t>Eletrical</w:t>
      </w:r>
      <w:proofErr w:type="spellEnd"/>
      <w:r w:rsidRPr="00E95C78">
        <w:rPr>
          <w:i/>
          <w:lang w:val="en-US"/>
        </w:rPr>
        <w:t xml:space="preserve"> and </w:t>
      </w:r>
      <w:proofErr w:type="spellStart"/>
      <w:r w:rsidRPr="00E95C78">
        <w:rPr>
          <w:i/>
          <w:lang w:val="en-US"/>
        </w:rPr>
        <w:t>Eletronics</w:t>
      </w:r>
      <w:proofErr w:type="spellEnd"/>
      <w:r w:rsidRPr="00E95C78">
        <w:rPr>
          <w:i/>
          <w:lang w:val="en-US"/>
        </w:rPr>
        <w:t xml:space="preserve"> Engineers</w:t>
      </w:r>
    </w:p>
    <w:p w:rsidR="009C5E46" w:rsidRDefault="009C5E46" w:rsidP="009C5E46">
      <w:pPr>
        <w:spacing w:after="160"/>
        <w:ind w:firstLine="0"/>
      </w:pPr>
      <w:r>
        <w:t>IHC</w:t>
      </w:r>
      <w:r>
        <w:tab/>
      </w:r>
      <w:r>
        <w:tab/>
        <w:t>Interação Humano-Computador</w:t>
      </w:r>
    </w:p>
    <w:p w:rsidR="009C5E46" w:rsidRDefault="00AF41EE" w:rsidP="009C5E46">
      <w:pPr>
        <w:spacing w:after="160"/>
        <w:ind w:firstLine="0"/>
      </w:pPr>
      <w:r>
        <w:t>ILC</w:t>
      </w:r>
      <w:r>
        <w:tab/>
      </w:r>
      <w:r>
        <w:tab/>
      </w:r>
      <w:proofErr w:type="spellStart"/>
      <w:r w:rsidRPr="00AF41EE">
        <w:rPr>
          <w:i/>
        </w:rPr>
        <w:t>International</w:t>
      </w:r>
      <w:proofErr w:type="spellEnd"/>
      <w:r w:rsidRPr="00AF41EE">
        <w:rPr>
          <w:i/>
        </w:rPr>
        <w:t xml:space="preserve"> </w:t>
      </w:r>
      <w:proofErr w:type="spellStart"/>
      <w:r w:rsidRPr="00AF41EE">
        <w:rPr>
          <w:i/>
        </w:rPr>
        <w:t>Language</w:t>
      </w:r>
      <w:proofErr w:type="spellEnd"/>
      <w:r w:rsidRPr="00AF41EE">
        <w:rPr>
          <w:i/>
        </w:rPr>
        <w:t xml:space="preserve"> Center</w:t>
      </w:r>
    </w:p>
    <w:p w:rsidR="00AF41EE" w:rsidRDefault="00AF41EE" w:rsidP="009C5E46">
      <w:pPr>
        <w:spacing w:after="160"/>
        <w:ind w:firstLine="0"/>
        <w:rPr>
          <w:lang w:val="en-US"/>
        </w:rPr>
      </w:pPr>
      <w:r w:rsidRPr="00E95C78">
        <w:rPr>
          <w:lang w:val="en-US"/>
        </w:rPr>
        <w:t>JS</w:t>
      </w:r>
      <w:r w:rsidRPr="00E95C78">
        <w:rPr>
          <w:lang w:val="en-US"/>
        </w:rPr>
        <w:tab/>
      </w:r>
      <w:r w:rsidRPr="00E95C78">
        <w:rPr>
          <w:lang w:val="en-US"/>
        </w:rPr>
        <w:tab/>
        <w:t>JavaScript</w:t>
      </w:r>
    </w:p>
    <w:p w:rsidR="00E95C78" w:rsidRDefault="00F03DA2" w:rsidP="009C5E46">
      <w:pPr>
        <w:spacing w:after="160"/>
        <w:ind w:firstLine="0"/>
        <w:rPr>
          <w:i/>
        </w:rPr>
      </w:pPr>
      <w:r>
        <w:rPr>
          <w:lang w:val="en-US"/>
        </w:rPr>
        <w:t>MVC</w:t>
      </w:r>
      <w:r>
        <w:rPr>
          <w:lang w:val="en-US"/>
        </w:rPr>
        <w:tab/>
      </w:r>
      <w:r>
        <w:rPr>
          <w:lang w:val="en-US"/>
        </w:rPr>
        <w:tab/>
      </w:r>
      <w:proofErr w:type="spellStart"/>
      <w:r w:rsidRPr="009B4F8A">
        <w:rPr>
          <w:i/>
        </w:rPr>
        <w:t>Model</w:t>
      </w:r>
      <w:proofErr w:type="spellEnd"/>
      <w:r>
        <w:t xml:space="preserve">, </w:t>
      </w:r>
      <w:proofErr w:type="spellStart"/>
      <w:r w:rsidRPr="009B4F8A">
        <w:rPr>
          <w:i/>
        </w:rPr>
        <w:t>View</w:t>
      </w:r>
      <w:proofErr w:type="spellEnd"/>
      <w:r>
        <w:t xml:space="preserve"> e </w:t>
      </w:r>
      <w:proofErr w:type="spellStart"/>
      <w:r w:rsidRPr="009B4F8A">
        <w:rPr>
          <w:i/>
        </w:rPr>
        <w:t>Controller</w:t>
      </w:r>
      <w:proofErr w:type="spellEnd"/>
    </w:p>
    <w:p w:rsidR="00AF41EE" w:rsidRPr="00E95C78" w:rsidRDefault="00AF41EE" w:rsidP="000032A4">
      <w:pPr>
        <w:spacing w:after="160"/>
        <w:ind w:firstLine="0"/>
        <w:rPr>
          <w:lang w:val="en-US"/>
        </w:rPr>
      </w:pPr>
      <w:r w:rsidRPr="00E95C78">
        <w:rPr>
          <w:lang w:val="en-US"/>
        </w:rPr>
        <w:t>PHP</w:t>
      </w:r>
      <w:r w:rsidRPr="00E95C78">
        <w:rPr>
          <w:lang w:val="en-US"/>
        </w:rPr>
        <w:tab/>
      </w:r>
      <w:r w:rsidRPr="00E95C78">
        <w:rPr>
          <w:lang w:val="en-US"/>
        </w:rPr>
        <w:tab/>
      </w:r>
      <w:r w:rsidRPr="00E95C78">
        <w:rPr>
          <w:i/>
          <w:lang w:val="en-US"/>
        </w:rPr>
        <w:t xml:space="preserve">Hypertext </w:t>
      </w:r>
      <w:proofErr w:type="spellStart"/>
      <w:r w:rsidRPr="00E95C78">
        <w:rPr>
          <w:i/>
          <w:lang w:val="en-US"/>
        </w:rPr>
        <w:t>PreProcessor</w:t>
      </w:r>
      <w:proofErr w:type="spellEnd"/>
    </w:p>
    <w:p w:rsidR="00AF41EE" w:rsidRDefault="00AF41EE" w:rsidP="009C5E46">
      <w:pPr>
        <w:spacing w:after="160"/>
        <w:ind w:firstLine="0"/>
        <w:rPr>
          <w:szCs w:val="24"/>
        </w:rPr>
      </w:pPr>
      <w:r>
        <w:t>SGBD</w:t>
      </w:r>
      <w:r>
        <w:tab/>
      </w:r>
      <w:r>
        <w:tab/>
      </w:r>
      <w:r>
        <w:rPr>
          <w:szCs w:val="24"/>
        </w:rPr>
        <w:t>Sistema de Gerenciamento de Banco de Dados</w:t>
      </w:r>
    </w:p>
    <w:p w:rsidR="00676588" w:rsidRDefault="00676588" w:rsidP="009C5E46">
      <w:pPr>
        <w:spacing w:after="160"/>
        <w:ind w:firstLine="0"/>
        <w:rPr>
          <w:szCs w:val="24"/>
        </w:rPr>
      </w:pPr>
      <w:r>
        <w:rPr>
          <w:szCs w:val="24"/>
        </w:rPr>
        <w:t>SPA</w:t>
      </w:r>
      <w:r>
        <w:rPr>
          <w:szCs w:val="24"/>
        </w:rPr>
        <w:tab/>
      </w:r>
      <w:r>
        <w:rPr>
          <w:szCs w:val="24"/>
        </w:rPr>
        <w:tab/>
      </w:r>
      <w:r w:rsidRPr="00676588">
        <w:rPr>
          <w:i/>
          <w:szCs w:val="24"/>
        </w:rPr>
        <w:t xml:space="preserve">Single Page </w:t>
      </w:r>
      <w:proofErr w:type="spellStart"/>
      <w:r>
        <w:rPr>
          <w:i/>
          <w:szCs w:val="24"/>
        </w:rPr>
        <w:t>A</w:t>
      </w:r>
      <w:r w:rsidRPr="00676588">
        <w:rPr>
          <w:i/>
          <w:szCs w:val="24"/>
        </w:rPr>
        <w:t>pplication</w:t>
      </w:r>
      <w:proofErr w:type="spellEnd"/>
    </w:p>
    <w:p w:rsidR="00AF41EE" w:rsidRDefault="00AF41EE" w:rsidP="009C5E46">
      <w:pPr>
        <w:spacing w:after="160"/>
        <w:ind w:firstLine="0"/>
        <w:rPr>
          <w:i/>
        </w:rPr>
      </w:pPr>
      <w:r>
        <w:t>SQL</w:t>
      </w:r>
      <w:r>
        <w:tab/>
      </w:r>
      <w:r>
        <w:tab/>
      </w:r>
      <w:proofErr w:type="spellStart"/>
      <w:r w:rsidRPr="00AF41EE">
        <w:rPr>
          <w:i/>
        </w:rPr>
        <w:t>Structured</w:t>
      </w:r>
      <w:proofErr w:type="spellEnd"/>
      <w:r w:rsidRPr="00AF41EE">
        <w:rPr>
          <w:i/>
        </w:rPr>
        <w:t xml:space="preserve"> Query </w:t>
      </w:r>
      <w:proofErr w:type="spellStart"/>
      <w:r w:rsidRPr="00AF41EE">
        <w:rPr>
          <w:i/>
        </w:rPr>
        <w:t>Language</w:t>
      </w:r>
      <w:proofErr w:type="spellEnd"/>
    </w:p>
    <w:p w:rsidR="0041581A" w:rsidRDefault="0041581A" w:rsidP="009C5E46">
      <w:pPr>
        <w:spacing w:after="160"/>
        <w:ind w:firstLine="0"/>
      </w:pPr>
      <w:r>
        <w:t>TS</w:t>
      </w:r>
      <w:r>
        <w:tab/>
      </w:r>
      <w:r>
        <w:tab/>
      </w:r>
      <w:proofErr w:type="spellStart"/>
      <w:r>
        <w:t>TypeScript</w:t>
      </w:r>
      <w:proofErr w:type="spellEnd"/>
    </w:p>
    <w:p w:rsidR="00AF41EE" w:rsidRDefault="00AF41EE" w:rsidP="009C5E46">
      <w:pPr>
        <w:spacing w:after="160"/>
        <w:ind w:firstLine="0"/>
      </w:pPr>
      <w:proofErr w:type="spellStart"/>
      <w:r w:rsidRPr="00AF41EE">
        <w:rPr>
          <w:szCs w:val="24"/>
        </w:rPr>
        <w:t>Unimontes</w:t>
      </w:r>
      <w:proofErr w:type="spellEnd"/>
      <w:r>
        <w:tab/>
        <w:t>Universidade Estadual de Montes Claros</w:t>
      </w:r>
    </w:p>
    <w:p w:rsidR="009C5E46" w:rsidRPr="00E95C78" w:rsidRDefault="00AF41EE" w:rsidP="009C5E46">
      <w:pPr>
        <w:spacing w:after="160"/>
        <w:ind w:firstLine="0"/>
        <w:rPr>
          <w:lang w:val="en-US"/>
        </w:rPr>
      </w:pPr>
      <w:r w:rsidRPr="00E95C78">
        <w:rPr>
          <w:lang w:val="en-US"/>
        </w:rPr>
        <w:t>URL</w:t>
      </w:r>
      <w:r w:rsidRPr="00E95C78">
        <w:rPr>
          <w:lang w:val="en-US"/>
        </w:rPr>
        <w:tab/>
      </w:r>
      <w:r w:rsidRPr="00E95C78">
        <w:rPr>
          <w:lang w:val="en-US"/>
        </w:rPr>
        <w:tab/>
      </w:r>
      <w:r w:rsidRPr="00E95C78">
        <w:rPr>
          <w:i/>
          <w:lang w:val="en-US"/>
        </w:rPr>
        <w:t>Uniform Resource Locator</w:t>
      </w:r>
    </w:p>
    <w:p w:rsidR="00AF41EE" w:rsidRPr="00E95C78" w:rsidRDefault="00AF41EE" w:rsidP="009C5E46">
      <w:pPr>
        <w:spacing w:after="160"/>
        <w:ind w:firstLine="0"/>
        <w:rPr>
          <w:lang w:val="en-US"/>
        </w:rPr>
      </w:pPr>
      <w:r w:rsidRPr="00E95C78">
        <w:rPr>
          <w:lang w:val="en-US"/>
        </w:rPr>
        <w:t>XP</w:t>
      </w:r>
      <w:r w:rsidRPr="00E95C78">
        <w:rPr>
          <w:lang w:val="en-US"/>
        </w:rPr>
        <w:tab/>
      </w:r>
      <w:r w:rsidRPr="00E95C78">
        <w:rPr>
          <w:lang w:val="en-US"/>
        </w:rPr>
        <w:tab/>
      </w:r>
      <w:proofErr w:type="spellStart"/>
      <w:r w:rsidRPr="00E95C78">
        <w:rPr>
          <w:i/>
          <w:lang w:val="en-US"/>
        </w:rPr>
        <w:t>eXtreme</w:t>
      </w:r>
      <w:proofErr w:type="spellEnd"/>
      <w:r w:rsidRPr="00E95C78">
        <w:rPr>
          <w:i/>
          <w:lang w:val="en-US"/>
        </w:rPr>
        <w:t xml:space="preserve"> Programming</w:t>
      </w:r>
    </w:p>
    <w:p w:rsidR="0024032D" w:rsidRPr="00E95C78" w:rsidRDefault="0024032D" w:rsidP="009C5E46">
      <w:pPr>
        <w:spacing w:after="160"/>
        <w:ind w:firstLine="0"/>
        <w:rPr>
          <w:lang w:val="en-US"/>
        </w:rPr>
      </w:pPr>
    </w:p>
    <w:p w:rsidR="000032A4" w:rsidRDefault="000032A4">
      <w:pPr>
        <w:spacing w:line="240" w:lineRule="auto"/>
        <w:ind w:firstLine="0"/>
        <w:jc w:val="left"/>
        <w:outlineLvl w:val="9"/>
        <w:rPr>
          <w:lang w:val="en-US"/>
        </w:rPr>
      </w:pPr>
      <w:r>
        <w:rPr>
          <w:lang w:val="en-US"/>
        </w:rPr>
        <w:br w:type="page"/>
      </w:r>
    </w:p>
    <w:p w:rsidR="00AF615B" w:rsidRPr="00E95C78" w:rsidRDefault="00AF615B">
      <w:pPr>
        <w:spacing w:after="160" w:line="259" w:lineRule="auto"/>
        <w:ind w:firstLine="0"/>
        <w:jc w:val="left"/>
        <w:outlineLvl w:val="9"/>
        <w:rPr>
          <w:lang w:val="en-US"/>
        </w:rPr>
      </w:pPr>
    </w:p>
    <w:p w:rsidR="0005542D" w:rsidRDefault="0005542D" w:rsidP="0005542D">
      <w:pPr>
        <w:pStyle w:val="Ttulodendicedeautoridades"/>
      </w:pPr>
      <w:r w:rsidRPr="0005542D">
        <w:t>Sumário</w:t>
      </w:r>
    </w:p>
    <w:p w:rsidR="0005542D" w:rsidRDefault="0005542D">
      <w:pPr>
        <w:spacing w:after="160" w:line="259" w:lineRule="auto"/>
        <w:ind w:firstLine="0"/>
        <w:jc w:val="left"/>
        <w:outlineLvl w:val="9"/>
      </w:pPr>
    </w:p>
    <w:p w:rsidR="00903AE7" w:rsidRDefault="003C5BA6">
      <w:pPr>
        <w:pStyle w:val="Sumrio1"/>
        <w:tabs>
          <w:tab w:val="left" w:pos="1200"/>
          <w:tab w:val="right" w:leader="dot" w:pos="9061"/>
        </w:tabs>
        <w:rPr>
          <w:rFonts w:asciiTheme="minorHAnsi" w:eastAsiaTheme="minorEastAsia" w:hAnsiTheme="minorHAnsi" w:cstheme="minorBidi"/>
          <w:b w:val="0"/>
          <w:bCs w:val="0"/>
          <w:caps w:val="0"/>
          <w:noProof/>
          <w:sz w:val="22"/>
          <w:szCs w:val="22"/>
          <w:lang w:eastAsia="pt-BR"/>
        </w:rPr>
      </w:pPr>
      <w:r>
        <w:rPr>
          <w:rStyle w:val="Ttulo1Char"/>
          <w:rFonts w:eastAsia="Calibri"/>
          <w:szCs w:val="24"/>
        </w:rPr>
        <w:fldChar w:fldCharType="begin"/>
      </w:r>
      <w:r>
        <w:rPr>
          <w:rStyle w:val="Ttulo1Char"/>
          <w:rFonts w:eastAsia="Calibri"/>
          <w:szCs w:val="24"/>
        </w:rPr>
        <w:instrText xml:space="preserve"> TOC \o "2-3" \u \t "Título 1;1;Título 4;4;Título 5;5" </w:instrText>
      </w:r>
      <w:r>
        <w:rPr>
          <w:rStyle w:val="Ttulo1Char"/>
          <w:rFonts w:eastAsia="Calibri"/>
          <w:szCs w:val="24"/>
        </w:rPr>
        <w:fldChar w:fldCharType="separate"/>
      </w:r>
      <w:r w:rsidR="00903AE7">
        <w:rPr>
          <w:noProof/>
        </w:rPr>
        <w:t>1</w:t>
      </w:r>
      <w:r w:rsidR="00903AE7">
        <w:rPr>
          <w:rFonts w:asciiTheme="minorHAnsi" w:eastAsiaTheme="minorEastAsia" w:hAnsiTheme="minorHAnsi" w:cstheme="minorBidi"/>
          <w:b w:val="0"/>
          <w:bCs w:val="0"/>
          <w:caps w:val="0"/>
          <w:noProof/>
          <w:sz w:val="22"/>
          <w:szCs w:val="22"/>
          <w:lang w:eastAsia="pt-BR"/>
        </w:rPr>
        <w:tab/>
      </w:r>
      <w:r w:rsidR="00903AE7">
        <w:rPr>
          <w:noProof/>
        </w:rPr>
        <w:t>INTRODUÇÃO</w:t>
      </w:r>
      <w:r w:rsidR="00903AE7">
        <w:rPr>
          <w:noProof/>
        </w:rPr>
        <w:tab/>
      </w:r>
      <w:r w:rsidR="00903AE7">
        <w:rPr>
          <w:noProof/>
        </w:rPr>
        <w:fldChar w:fldCharType="begin"/>
      </w:r>
      <w:r w:rsidR="00903AE7">
        <w:rPr>
          <w:noProof/>
        </w:rPr>
        <w:instrText xml:space="preserve"> PAGEREF _Toc542522 \h </w:instrText>
      </w:r>
      <w:r w:rsidR="00903AE7">
        <w:rPr>
          <w:noProof/>
        </w:rPr>
      </w:r>
      <w:r w:rsidR="00903AE7">
        <w:rPr>
          <w:noProof/>
        </w:rPr>
        <w:fldChar w:fldCharType="separate"/>
      </w:r>
      <w:r w:rsidR="00903AE7">
        <w:rPr>
          <w:noProof/>
        </w:rPr>
        <w:t>11</w:t>
      </w:r>
      <w:r w:rsidR="00903AE7">
        <w:rPr>
          <w:noProof/>
        </w:rPr>
        <w:fldChar w:fldCharType="end"/>
      </w:r>
    </w:p>
    <w:p w:rsidR="00903AE7" w:rsidRDefault="00903AE7">
      <w:pPr>
        <w:pStyle w:val="Sumrio1"/>
        <w:tabs>
          <w:tab w:val="left" w:pos="1200"/>
          <w:tab w:val="right" w:leader="dot" w:pos="9061"/>
        </w:tabs>
        <w:rPr>
          <w:rFonts w:asciiTheme="minorHAnsi" w:eastAsiaTheme="minorEastAsia" w:hAnsiTheme="minorHAnsi" w:cstheme="minorBidi"/>
          <w:b w:val="0"/>
          <w:bCs w:val="0"/>
          <w:caps w:val="0"/>
          <w:noProof/>
          <w:sz w:val="22"/>
          <w:szCs w:val="22"/>
          <w:lang w:eastAsia="pt-BR"/>
        </w:rPr>
      </w:pPr>
      <w:r>
        <w:rPr>
          <w:noProof/>
        </w:rPr>
        <w:t>2</w:t>
      </w:r>
      <w:r>
        <w:rPr>
          <w:rFonts w:asciiTheme="minorHAnsi" w:eastAsiaTheme="minorEastAsia" w:hAnsiTheme="minorHAnsi" w:cstheme="minorBidi"/>
          <w:b w:val="0"/>
          <w:bCs w:val="0"/>
          <w:caps w:val="0"/>
          <w:noProof/>
          <w:sz w:val="22"/>
          <w:szCs w:val="22"/>
          <w:lang w:eastAsia="pt-BR"/>
        </w:rPr>
        <w:tab/>
      </w:r>
      <w:r>
        <w:rPr>
          <w:noProof/>
        </w:rPr>
        <w:t>Referencial teórico</w:t>
      </w:r>
      <w:r>
        <w:rPr>
          <w:noProof/>
        </w:rPr>
        <w:tab/>
      </w:r>
      <w:r>
        <w:rPr>
          <w:noProof/>
        </w:rPr>
        <w:fldChar w:fldCharType="begin"/>
      </w:r>
      <w:r>
        <w:rPr>
          <w:noProof/>
        </w:rPr>
        <w:instrText xml:space="preserve"> PAGEREF _Toc542523 \h </w:instrText>
      </w:r>
      <w:r>
        <w:rPr>
          <w:noProof/>
        </w:rPr>
      </w:r>
      <w:r>
        <w:rPr>
          <w:noProof/>
        </w:rPr>
        <w:fldChar w:fldCharType="separate"/>
      </w:r>
      <w:r>
        <w:rPr>
          <w:noProof/>
        </w:rPr>
        <w:t>13</w:t>
      </w:r>
      <w:r>
        <w:rPr>
          <w:noProof/>
        </w:rPr>
        <w:fldChar w:fldCharType="end"/>
      </w:r>
    </w:p>
    <w:p w:rsidR="00903AE7" w:rsidRDefault="00903AE7">
      <w:pPr>
        <w:pStyle w:val="Sumrio2"/>
        <w:tabs>
          <w:tab w:val="left" w:pos="1200"/>
          <w:tab w:val="right" w:leader="dot" w:pos="9061"/>
        </w:tabs>
        <w:rPr>
          <w:rFonts w:asciiTheme="minorHAnsi" w:eastAsiaTheme="minorEastAsia" w:hAnsiTheme="minorHAnsi" w:cstheme="minorBidi"/>
          <w:caps w:val="0"/>
          <w:noProof/>
          <w:sz w:val="22"/>
          <w:szCs w:val="22"/>
          <w:lang w:eastAsia="pt-BR"/>
        </w:rPr>
      </w:pPr>
      <w:r>
        <w:rPr>
          <w:noProof/>
        </w:rPr>
        <w:t>2.1</w:t>
      </w:r>
      <w:r>
        <w:rPr>
          <w:rFonts w:asciiTheme="minorHAnsi" w:eastAsiaTheme="minorEastAsia" w:hAnsiTheme="minorHAnsi" w:cstheme="minorBidi"/>
          <w:caps w:val="0"/>
          <w:noProof/>
          <w:sz w:val="22"/>
          <w:szCs w:val="22"/>
          <w:lang w:eastAsia="pt-BR"/>
        </w:rPr>
        <w:tab/>
      </w:r>
      <w:r>
        <w:rPr>
          <w:noProof/>
        </w:rPr>
        <w:t>Educação a distância – ambiente virtual</w:t>
      </w:r>
      <w:r>
        <w:rPr>
          <w:noProof/>
        </w:rPr>
        <w:tab/>
      </w:r>
      <w:r>
        <w:rPr>
          <w:noProof/>
        </w:rPr>
        <w:fldChar w:fldCharType="begin"/>
      </w:r>
      <w:r>
        <w:rPr>
          <w:noProof/>
        </w:rPr>
        <w:instrText xml:space="preserve"> PAGEREF _Toc542524 \h </w:instrText>
      </w:r>
      <w:r>
        <w:rPr>
          <w:noProof/>
        </w:rPr>
      </w:r>
      <w:r>
        <w:rPr>
          <w:noProof/>
        </w:rPr>
        <w:fldChar w:fldCharType="separate"/>
      </w:r>
      <w:r>
        <w:rPr>
          <w:noProof/>
        </w:rPr>
        <w:t>13</w:t>
      </w:r>
      <w:r>
        <w:rPr>
          <w:noProof/>
        </w:rPr>
        <w:fldChar w:fldCharType="end"/>
      </w:r>
    </w:p>
    <w:p w:rsidR="00903AE7" w:rsidRDefault="00903AE7">
      <w:pPr>
        <w:pStyle w:val="Sumrio3"/>
        <w:rPr>
          <w:rFonts w:asciiTheme="minorHAnsi" w:eastAsiaTheme="minorEastAsia" w:hAnsiTheme="minorHAnsi" w:cstheme="minorBidi"/>
          <w:b w:val="0"/>
          <w:iCs w:val="0"/>
          <w:noProof/>
          <w:sz w:val="22"/>
          <w:szCs w:val="22"/>
          <w:lang w:eastAsia="pt-BR"/>
        </w:rPr>
      </w:pPr>
      <w:r>
        <w:rPr>
          <w:noProof/>
        </w:rPr>
        <w:t>2.1.1</w:t>
      </w:r>
      <w:r>
        <w:rPr>
          <w:rFonts w:asciiTheme="minorHAnsi" w:eastAsiaTheme="minorEastAsia" w:hAnsiTheme="minorHAnsi" w:cstheme="minorBidi"/>
          <w:b w:val="0"/>
          <w:iCs w:val="0"/>
          <w:noProof/>
          <w:sz w:val="22"/>
          <w:szCs w:val="22"/>
          <w:lang w:eastAsia="pt-BR"/>
        </w:rPr>
        <w:tab/>
      </w:r>
      <w:r>
        <w:rPr>
          <w:noProof/>
        </w:rPr>
        <w:t>Metodologias/sistemas de apoio de ensino de idiomas</w:t>
      </w:r>
      <w:r>
        <w:rPr>
          <w:noProof/>
        </w:rPr>
        <w:tab/>
      </w:r>
      <w:r>
        <w:rPr>
          <w:noProof/>
        </w:rPr>
        <w:fldChar w:fldCharType="begin"/>
      </w:r>
      <w:r>
        <w:rPr>
          <w:noProof/>
        </w:rPr>
        <w:instrText xml:space="preserve"> PAGEREF _Toc542525 \h </w:instrText>
      </w:r>
      <w:r>
        <w:rPr>
          <w:noProof/>
        </w:rPr>
      </w:r>
      <w:r>
        <w:rPr>
          <w:noProof/>
        </w:rPr>
        <w:fldChar w:fldCharType="separate"/>
      </w:r>
      <w:r>
        <w:rPr>
          <w:noProof/>
        </w:rPr>
        <w:t>13</w:t>
      </w:r>
      <w:r>
        <w:rPr>
          <w:noProof/>
        </w:rPr>
        <w:fldChar w:fldCharType="end"/>
      </w:r>
    </w:p>
    <w:p w:rsidR="00903AE7" w:rsidRDefault="00903AE7">
      <w:pPr>
        <w:pStyle w:val="Sumrio2"/>
        <w:tabs>
          <w:tab w:val="left" w:pos="1200"/>
          <w:tab w:val="right" w:leader="dot" w:pos="9061"/>
        </w:tabs>
        <w:rPr>
          <w:rFonts w:asciiTheme="minorHAnsi" w:eastAsiaTheme="minorEastAsia" w:hAnsiTheme="minorHAnsi" w:cstheme="minorBidi"/>
          <w:caps w:val="0"/>
          <w:noProof/>
          <w:sz w:val="22"/>
          <w:szCs w:val="22"/>
          <w:lang w:eastAsia="pt-BR"/>
        </w:rPr>
      </w:pPr>
      <w:r>
        <w:rPr>
          <w:noProof/>
        </w:rPr>
        <w:t>2.2</w:t>
      </w:r>
      <w:r>
        <w:rPr>
          <w:rFonts w:asciiTheme="minorHAnsi" w:eastAsiaTheme="minorEastAsia" w:hAnsiTheme="minorHAnsi" w:cstheme="minorBidi"/>
          <w:caps w:val="0"/>
          <w:noProof/>
          <w:sz w:val="22"/>
          <w:szCs w:val="22"/>
          <w:lang w:eastAsia="pt-BR"/>
        </w:rPr>
        <w:tab/>
      </w:r>
      <w:r>
        <w:rPr>
          <w:noProof/>
        </w:rPr>
        <w:t>Desenvolvimento e tecnologias de sistemas Web</w:t>
      </w:r>
      <w:r>
        <w:rPr>
          <w:noProof/>
        </w:rPr>
        <w:tab/>
      </w:r>
      <w:r>
        <w:rPr>
          <w:noProof/>
        </w:rPr>
        <w:fldChar w:fldCharType="begin"/>
      </w:r>
      <w:r>
        <w:rPr>
          <w:noProof/>
        </w:rPr>
        <w:instrText xml:space="preserve"> PAGEREF _Toc542526 \h </w:instrText>
      </w:r>
      <w:r>
        <w:rPr>
          <w:noProof/>
        </w:rPr>
      </w:r>
      <w:r>
        <w:rPr>
          <w:noProof/>
        </w:rPr>
        <w:fldChar w:fldCharType="separate"/>
      </w:r>
      <w:r>
        <w:rPr>
          <w:noProof/>
        </w:rPr>
        <w:t>16</w:t>
      </w:r>
      <w:r>
        <w:rPr>
          <w:noProof/>
        </w:rPr>
        <w:fldChar w:fldCharType="end"/>
      </w:r>
    </w:p>
    <w:p w:rsidR="00903AE7" w:rsidRDefault="00903AE7">
      <w:pPr>
        <w:pStyle w:val="Sumrio3"/>
        <w:rPr>
          <w:rFonts w:asciiTheme="minorHAnsi" w:eastAsiaTheme="minorEastAsia" w:hAnsiTheme="minorHAnsi" w:cstheme="minorBidi"/>
          <w:b w:val="0"/>
          <w:iCs w:val="0"/>
          <w:noProof/>
          <w:sz w:val="22"/>
          <w:szCs w:val="22"/>
          <w:lang w:eastAsia="pt-BR"/>
        </w:rPr>
      </w:pPr>
      <w:r>
        <w:rPr>
          <w:noProof/>
        </w:rPr>
        <w:t>2.2.1</w:t>
      </w:r>
      <w:r>
        <w:rPr>
          <w:rFonts w:asciiTheme="minorHAnsi" w:eastAsiaTheme="minorEastAsia" w:hAnsiTheme="minorHAnsi" w:cstheme="minorBidi"/>
          <w:b w:val="0"/>
          <w:iCs w:val="0"/>
          <w:noProof/>
          <w:sz w:val="22"/>
          <w:szCs w:val="22"/>
          <w:lang w:eastAsia="pt-BR"/>
        </w:rPr>
        <w:tab/>
      </w:r>
      <w:r>
        <w:rPr>
          <w:noProof/>
        </w:rPr>
        <w:t>Criptografia e controle de acessos</w:t>
      </w:r>
      <w:r>
        <w:rPr>
          <w:noProof/>
        </w:rPr>
        <w:tab/>
      </w:r>
      <w:r>
        <w:rPr>
          <w:noProof/>
        </w:rPr>
        <w:fldChar w:fldCharType="begin"/>
      </w:r>
      <w:r>
        <w:rPr>
          <w:noProof/>
        </w:rPr>
        <w:instrText xml:space="preserve"> PAGEREF _Toc542527 \h </w:instrText>
      </w:r>
      <w:r>
        <w:rPr>
          <w:noProof/>
        </w:rPr>
      </w:r>
      <w:r>
        <w:rPr>
          <w:noProof/>
        </w:rPr>
        <w:fldChar w:fldCharType="separate"/>
      </w:r>
      <w:r>
        <w:rPr>
          <w:noProof/>
        </w:rPr>
        <w:t>17</w:t>
      </w:r>
      <w:r>
        <w:rPr>
          <w:noProof/>
        </w:rPr>
        <w:fldChar w:fldCharType="end"/>
      </w:r>
    </w:p>
    <w:p w:rsidR="00903AE7" w:rsidRDefault="00903AE7">
      <w:pPr>
        <w:pStyle w:val="Sumrio3"/>
        <w:rPr>
          <w:rFonts w:asciiTheme="minorHAnsi" w:eastAsiaTheme="minorEastAsia" w:hAnsiTheme="minorHAnsi" w:cstheme="minorBidi"/>
          <w:b w:val="0"/>
          <w:iCs w:val="0"/>
          <w:noProof/>
          <w:sz w:val="22"/>
          <w:szCs w:val="22"/>
          <w:lang w:eastAsia="pt-BR"/>
        </w:rPr>
      </w:pPr>
      <w:r>
        <w:rPr>
          <w:noProof/>
        </w:rPr>
        <w:t>2.2.2</w:t>
      </w:r>
      <w:r>
        <w:rPr>
          <w:rFonts w:asciiTheme="minorHAnsi" w:eastAsiaTheme="minorEastAsia" w:hAnsiTheme="minorHAnsi" w:cstheme="minorBidi"/>
          <w:b w:val="0"/>
          <w:iCs w:val="0"/>
          <w:noProof/>
          <w:sz w:val="22"/>
          <w:szCs w:val="22"/>
          <w:lang w:eastAsia="pt-BR"/>
        </w:rPr>
        <w:tab/>
      </w:r>
      <w:r>
        <w:rPr>
          <w:noProof/>
        </w:rPr>
        <w:t>Interação humano computador (IHC)</w:t>
      </w:r>
      <w:r>
        <w:rPr>
          <w:noProof/>
        </w:rPr>
        <w:tab/>
      </w:r>
      <w:r>
        <w:rPr>
          <w:noProof/>
        </w:rPr>
        <w:fldChar w:fldCharType="begin"/>
      </w:r>
      <w:r>
        <w:rPr>
          <w:noProof/>
        </w:rPr>
        <w:instrText xml:space="preserve"> PAGEREF _Toc542528 \h </w:instrText>
      </w:r>
      <w:r>
        <w:rPr>
          <w:noProof/>
        </w:rPr>
      </w:r>
      <w:r>
        <w:rPr>
          <w:noProof/>
        </w:rPr>
        <w:fldChar w:fldCharType="separate"/>
      </w:r>
      <w:r>
        <w:rPr>
          <w:noProof/>
        </w:rPr>
        <w:t>18</w:t>
      </w:r>
      <w:r>
        <w:rPr>
          <w:noProof/>
        </w:rPr>
        <w:fldChar w:fldCharType="end"/>
      </w:r>
    </w:p>
    <w:p w:rsidR="00903AE7" w:rsidRDefault="00903AE7">
      <w:pPr>
        <w:pStyle w:val="Sumrio3"/>
        <w:rPr>
          <w:rFonts w:asciiTheme="minorHAnsi" w:eastAsiaTheme="minorEastAsia" w:hAnsiTheme="minorHAnsi" w:cstheme="minorBidi"/>
          <w:b w:val="0"/>
          <w:iCs w:val="0"/>
          <w:noProof/>
          <w:sz w:val="22"/>
          <w:szCs w:val="22"/>
          <w:lang w:eastAsia="pt-BR"/>
        </w:rPr>
      </w:pPr>
      <w:r>
        <w:rPr>
          <w:noProof/>
        </w:rPr>
        <w:t>2.2.3</w:t>
      </w:r>
      <w:r>
        <w:rPr>
          <w:rFonts w:asciiTheme="minorHAnsi" w:eastAsiaTheme="minorEastAsia" w:hAnsiTheme="minorHAnsi" w:cstheme="minorBidi"/>
          <w:b w:val="0"/>
          <w:iCs w:val="0"/>
          <w:noProof/>
          <w:sz w:val="22"/>
          <w:szCs w:val="22"/>
          <w:lang w:eastAsia="pt-BR"/>
        </w:rPr>
        <w:tab/>
      </w:r>
      <w:r>
        <w:rPr>
          <w:noProof/>
        </w:rPr>
        <w:t>Engenharia de Software</w:t>
      </w:r>
      <w:r>
        <w:rPr>
          <w:noProof/>
        </w:rPr>
        <w:tab/>
      </w:r>
      <w:r>
        <w:rPr>
          <w:noProof/>
        </w:rPr>
        <w:fldChar w:fldCharType="begin"/>
      </w:r>
      <w:r>
        <w:rPr>
          <w:noProof/>
        </w:rPr>
        <w:instrText xml:space="preserve"> PAGEREF _Toc542529 \h </w:instrText>
      </w:r>
      <w:r>
        <w:rPr>
          <w:noProof/>
        </w:rPr>
      </w:r>
      <w:r>
        <w:rPr>
          <w:noProof/>
        </w:rPr>
        <w:fldChar w:fldCharType="separate"/>
      </w:r>
      <w:r>
        <w:rPr>
          <w:noProof/>
        </w:rPr>
        <w:t>19</w:t>
      </w:r>
      <w:r>
        <w:rPr>
          <w:noProof/>
        </w:rPr>
        <w:fldChar w:fldCharType="end"/>
      </w:r>
    </w:p>
    <w:p w:rsidR="00903AE7" w:rsidRDefault="00903AE7">
      <w:pPr>
        <w:pStyle w:val="Sumrio4"/>
        <w:tabs>
          <w:tab w:val="left" w:pos="1200"/>
          <w:tab w:val="right" w:leader="dot" w:pos="9061"/>
        </w:tabs>
        <w:rPr>
          <w:rFonts w:asciiTheme="minorHAnsi" w:eastAsiaTheme="minorEastAsia" w:hAnsiTheme="minorHAnsi" w:cstheme="minorBidi"/>
          <w:noProof/>
          <w:sz w:val="22"/>
          <w:szCs w:val="22"/>
          <w:lang w:eastAsia="pt-BR"/>
        </w:rPr>
      </w:pPr>
      <w:r>
        <w:rPr>
          <w:noProof/>
        </w:rPr>
        <w:t>2.2.3.1</w:t>
      </w:r>
      <w:r>
        <w:rPr>
          <w:rFonts w:asciiTheme="minorHAnsi" w:eastAsiaTheme="minorEastAsia" w:hAnsiTheme="minorHAnsi" w:cstheme="minorBidi"/>
          <w:noProof/>
          <w:sz w:val="22"/>
          <w:szCs w:val="22"/>
          <w:lang w:eastAsia="pt-BR"/>
        </w:rPr>
        <w:tab/>
      </w:r>
      <w:r>
        <w:rPr>
          <w:noProof/>
        </w:rPr>
        <w:t xml:space="preserve">Modelagem de processos com o </w:t>
      </w:r>
      <w:r w:rsidRPr="005F21C8">
        <w:rPr>
          <w:i/>
          <w:noProof/>
        </w:rPr>
        <w:t>Business Process Model and Notation</w:t>
      </w:r>
      <w:r>
        <w:rPr>
          <w:noProof/>
        </w:rPr>
        <w:t xml:space="preserve"> (BPMN)</w:t>
      </w:r>
      <w:r>
        <w:rPr>
          <w:noProof/>
        </w:rPr>
        <w:tab/>
      </w:r>
      <w:r>
        <w:rPr>
          <w:noProof/>
        </w:rPr>
        <w:fldChar w:fldCharType="begin"/>
      </w:r>
      <w:r>
        <w:rPr>
          <w:noProof/>
        </w:rPr>
        <w:instrText xml:space="preserve"> PAGEREF _Toc542530 \h </w:instrText>
      </w:r>
      <w:r>
        <w:rPr>
          <w:noProof/>
        </w:rPr>
      </w:r>
      <w:r>
        <w:rPr>
          <w:noProof/>
        </w:rPr>
        <w:fldChar w:fldCharType="separate"/>
      </w:r>
      <w:r>
        <w:rPr>
          <w:noProof/>
        </w:rPr>
        <w:t>21</w:t>
      </w:r>
      <w:r>
        <w:rPr>
          <w:noProof/>
        </w:rPr>
        <w:fldChar w:fldCharType="end"/>
      </w:r>
    </w:p>
    <w:p w:rsidR="00903AE7" w:rsidRDefault="00903AE7">
      <w:pPr>
        <w:pStyle w:val="Sumrio4"/>
        <w:tabs>
          <w:tab w:val="left" w:pos="1200"/>
          <w:tab w:val="right" w:leader="dot" w:pos="9061"/>
        </w:tabs>
        <w:rPr>
          <w:rFonts w:asciiTheme="minorHAnsi" w:eastAsiaTheme="minorEastAsia" w:hAnsiTheme="minorHAnsi" w:cstheme="minorBidi"/>
          <w:noProof/>
          <w:sz w:val="22"/>
          <w:szCs w:val="22"/>
          <w:lang w:eastAsia="pt-BR"/>
        </w:rPr>
      </w:pPr>
      <w:r>
        <w:rPr>
          <w:noProof/>
        </w:rPr>
        <w:t>2.2.3.2</w:t>
      </w:r>
      <w:r>
        <w:rPr>
          <w:rFonts w:asciiTheme="minorHAnsi" w:eastAsiaTheme="minorEastAsia" w:hAnsiTheme="minorHAnsi" w:cstheme="minorBidi"/>
          <w:noProof/>
          <w:sz w:val="22"/>
          <w:szCs w:val="22"/>
          <w:lang w:eastAsia="pt-BR"/>
        </w:rPr>
        <w:tab/>
      </w:r>
      <w:r>
        <w:rPr>
          <w:noProof/>
        </w:rPr>
        <w:t>Metodologia Ágil</w:t>
      </w:r>
      <w:r>
        <w:rPr>
          <w:noProof/>
        </w:rPr>
        <w:tab/>
      </w:r>
      <w:r>
        <w:rPr>
          <w:noProof/>
        </w:rPr>
        <w:fldChar w:fldCharType="begin"/>
      </w:r>
      <w:r>
        <w:rPr>
          <w:noProof/>
        </w:rPr>
        <w:instrText xml:space="preserve"> PAGEREF _Toc542531 \h </w:instrText>
      </w:r>
      <w:r>
        <w:rPr>
          <w:noProof/>
        </w:rPr>
      </w:r>
      <w:r>
        <w:rPr>
          <w:noProof/>
        </w:rPr>
        <w:fldChar w:fldCharType="separate"/>
      </w:r>
      <w:r>
        <w:rPr>
          <w:noProof/>
        </w:rPr>
        <w:t>25</w:t>
      </w:r>
      <w:r>
        <w:rPr>
          <w:noProof/>
        </w:rPr>
        <w:fldChar w:fldCharType="end"/>
      </w:r>
    </w:p>
    <w:p w:rsidR="00903AE7" w:rsidRDefault="00903AE7">
      <w:pPr>
        <w:pStyle w:val="Sumrio4"/>
        <w:tabs>
          <w:tab w:val="left" w:pos="1200"/>
          <w:tab w:val="right" w:leader="dot" w:pos="9061"/>
        </w:tabs>
        <w:rPr>
          <w:rFonts w:asciiTheme="minorHAnsi" w:eastAsiaTheme="minorEastAsia" w:hAnsiTheme="minorHAnsi" w:cstheme="minorBidi"/>
          <w:noProof/>
          <w:sz w:val="22"/>
          <w:szCs w:val="22"/>
          <w:lang w:eastAsia="pt-BR"/>
        </w:rPr>
      </w:pPr>
      <w:r>
        <w:rPr>
          <w:noProof/>
        </w:rPr>
        <w:t>2.2.3.3</w:t>
      </w:r>
      <w:r>
        <w:rPr>
          <w:rFonts w:asciiTheme="minorHAnsi" w:eastAsiaTheme="minorEastAsia" w:hAnsiTheme="minorHAnsi" w:cstheme="minorBidi"/>
          <w:noProof/>
          <w:sz w:val="22"/>
          <w:szCs w:val="22"/>
          <w:lang w:eastAsia="pt-BR"/>
        </w:rPr>
        <w:tab/>
      </w:r>
      <w:r w:rsidRPr="005F21C8">
        <w:rPr>
          <w:i/>
          <w:noProof/>
        </w:rPr>
        <w:t>Extreme Programming</w:t>
      </w:r>
      <w:r>
        <w:rPr>
          <w:noProof/>
        </w:rPr>
        <w:t xml:space="preserve"> (XP)</w:t>
      </w:r>
      <w:r>
        <w:rPr>
          <w:noProof/>
        </w:rPr>
        <w:tab/>
      </w:r>
      <w:r>
        <w:rPr>
          <w:noProof/>
        </w:rPr>
        <w:fldChar w:fldCharType="begin"/>
      </w:r>
      <w:r>
        <w:rPr>
          <w:noProof/>
        </w:rPr>
        <w:instrText xml:space="preserve"> PAGEREF _Toc542532 \h </w:instrText>
      </w:r>
      <w:r>
        <w:rPr>
          <w:noProof/>
        </w:rPr>
      </w:r>
      <w:r>
        <w:rPr>
          <w:noProof/>
        </w:rPr>
        <w:fldChar w:fldCharType="separate"/>
      </w:r>
      <w:r>
        <w:rPr>
          <w:noProof/>
        </w:rPr>
        <w:t>26</w:t>
      </w:r>
      <w:r>
        <w:rPr>
          <w:noProof/>
        </w:rPr>
        <w:fldChar w:fldCharType="end"/>
      </w:r>
    </w:p>
    <w:p w:rsidR="00903AE7" w:rsidRDefault="00903AE7">
      <w:pPr>
        <w:pStyle w:val="Sumrio3"/>
        <w:rPr>
          <w:rFonts w:asciiTheme="minorHAnsi" w:eastAsiaTheme="minorEastAsia" w:hAnsiTheme="minorHAnsi" w:cstheme="minorBidi"/>
          <w:b w:val="0"/>
          <w:iCs w:val="0"/>
          <w:noProof/>
          <w:sz w:val="22"/>
          <w:szCs w:val="22"/>
          <w:lang w:eastAsia="pt-BR"/>
        </w:rPr>
      </w:pPr>
      <w:r>
        <w:rPr>
          <w:noProof/>
        </w:rPr>
        <w:t>2.2.4</w:t>
      </w:r>
      <w:r>
        <w:rPr>
          <w:rFonts w:asciiTheme="minorHAnsi" w:eastAsiaTheme="minorEastAsia" w:hAnsiTheme="minorHAnsi" w:cstheme="minorBidi"/>
          <w:b w:val="0"/>
          <w:iCs w:val="0"/>
          <w:noProof/>
          <w:sz w:val="22"/>
          <w:szCs w:val="22"/>
          <w:lang w:eastAsia="pt-BR"/>
        </w:rPr>
        <w:tab/>
      </w:r>
      <w:r>
        <w:rPr>
          <w:noProof/>
        </w:rPr>
        <w:t>Tecnologias para desenvolvimento WEB</w:t>
      </w:r>
      <w:r>
        <w:rPr>
          <w:noProof/>
        </w:rPr>
        <w:tab/>
      </w:r>
      <w:r>
        <w:rPr>
          <w:noProof/>
        </w:rPr>
        <w:fldChar w:fldCharType="begin"/>
      </w:r>
      <w:r>
        <w:rPr>
          <w:noProof/>
        </w:rPr>
        <w:instrText xml:space="preserve"> PAGEREF _Toc542533 \h </w:instrText>
      </w:r>
      <w:r>
        <w:rPr>
          <w:noProof/>
        </w:rPr>
      </w:r>
      <w:r>
        <w:rPr>
          <w:noProof/>
        </w:rPr>
        <w:fldChar w:fldCharType="separate"/>
      </w:r>
      <w:r>
        <w:rPr>
          <w:noProof/>
        </w:rPr>
        <w:t>29</w:t>
      </w:r>
      <w:r>
        <w:rPr>
          <w:noProof/>
        </w:rPr>
        <w:fldChar w:fldCharType="end"/>
      </w:r>
    </w:p>
    <w:p w:rsidR="00903AE7" w:rsidRDefault="00903AE7">
      <w:pPr>
        <w:pStyle w:val="Sumrio4"/>
        <w:tabs>
          <w:tab w:val="left" w:pos="1200"/>
          <w:tab w:val="right" w:leader="dot" w:pos="9061"/>
        </w:tabs>
        <w:rPr>
          <w:rFonts w:asciiTheme="minorHAnsi" w:eastAsiaTheme="minorEastAsia" w:hAnsiTheme="minorHAnsi" w:cstheme="minorBidi"/>
          <w:noProof/>
          <w:sz w:val="22"/>
          <w:szCs w:val="22"/>
          <w:lang w:eastAsia="pt-BR"/>
        </w:rPr>
      </w:pPr>
      <w:r w:rsidRPr="005F21C8">
        <w:rPr>
          <w:noProof/>
          <w:lang w:val="en-US"/>
        </w:rPr>
        <w:t>2.2.4.1</w:t>
      </w:r>
      <w:r>
        <w:rPr>
          <w:rFonts w:asciiTheme="minorHAnsi" w:eastAsiaTheme="minorEastAsia" w:hAnsiTheme="minorHAnsi" w:cstheme="minorBidi"/>
          <w:noProof/>
          <w:sz w:val="22"/>
          <w:szCs w:val="22"/>
          <w:lang w:eastAsia="pt-BR"/>
        </w:rPr>
        <w:tab/>
      </w:r>
      <w:r w:rsidRPr="005F21C8">
        <w:rPr>
          <w:i/>
          <w:noProof/>
          <w:lang w:val="en-US"/>
        </w:rPr>
        <w:t>Hyper Text Markup Language</w:t>
      </w:r>
      <w:r w:rsidRPr="005F21C8">
        <w:rPr>
          <w:noProof/>
          <w:lang w:val="en-US"/>
        </w:rPr>
        <w:t xml:space="preserve"> (HTML)</w:t>
      </w:r>
      <w:r>
        <w:rPr>
          <w:noProof/>
        </w:rPr>
        <w:tab/>
      </w:r>
      <w:r>
        <w:rPr>
          <w:noProof/>
        </w:rPr>
        <w:fldChar w:fldCharType="begin"/>
      </w:r>
      <w:r>
        <w:rPr>
          <w:noProof/>
        </w:rPr>
        <w:instrText xml:space="preserve"> PAGEREF _Toc542534 \h </w:instrText>
      </w:r>
      <w:r>
        <w:rPr>
          <w:noProof/>
        </w:rPr>
      </w:r>
      <w:r>
        <w:rPr>
          <w:noProof/>
        </w:rPr>
        <w:fldChar w:fldCharType="separate"/>
      </w:r>
      <w:r>
        <w:rPr>
          <w:noProof/>
        </w:rPr>
        <w:t>29</w:t>
      </w:r>
      <w:r>
        <w:rPr>
          <w:noProof/>
        </w:rPr>
        <w:fldChar w:fldCharType="end"/>
      </w:r>
    </w:p>
    <w:p w:rsidR="00903AE7" w:rsidRDefault="00903AE7">
      <w:pPr>
        <w:pStyle w:val="Sumrio4"/>
        <w:tabs>
          <w:tab w:val="left" w:pos="1200"/>
          <w:tab w:val="right" w:leader="dot" w:pos="9061"/>
        </w:tabs>
        <w:rPr>
          <w:rFonts w:asciiTheme="minorHAnsi" w:eastAsiaTheme="minorEastAsia" w:hAnsiTheme="minorHAnsi" w:cstheme="minorBidi"/>
          <w:noProof/>
          <w:sz w:val="22"/>
          <w:szCs w:val="22"/>
          <w:lang w:eastAsia="pt-BR"/>
        </w:rPr>
      </w:pPr>
      <w:r>
        <w:rPr>
          <w:noProof/>
        </w:rPr>
        <w:t>2.2.4.2</w:t>
      </w:r>
      <w:r>
        <w:rPr>
          <w:rFonts w:asciiTheme="minorHAnsi" w:eastAsiaTheme="minorEastAsia" w:hAnsiTheme="minorHAnsi" w:cstheme="minorBidi"/>
          <w:noProof/>
          <w:sz w:val="22"/>
          <w:szCs w:val="22"/>
          <w:lang w:eastAsia="pt-BR"/>
        </w:rPr>
        <w:tab/>
      </w:r>
      <w:r w:rsidRPr="005F21C8">
        <w:rPr>
          <w:i/>
          <w:noProof/>
        </w:rPr>
        <w:t>Cascading Style Sheets</w:t>
      </w:r>
      <w:r>
        <w:rPr>
          <w:noProof/>
        </w:rPr>
        <w:t xml:space="preserve"> (CSS)</w:t>
      </w:r>
      <w:r>
        <w:rPr>
          <w:noProof/>
        </w:rPr>
        <w:tab/>
      </w:r>
      <w:r>
        <w:rPr>
          <w:noProof/>
        </w:rPr>
        <w:fldChar w:fldCharType="begin"/>
      </w:r>
      <w:r>
        <w:rPr>
          <w:noProof/>
        </w:rPr>
        <w:instrText xml:space="preserve"> PAGEREF _Toc542535 \h </w:instrText>
      </w:r>
      <w:r>
        <w:rPr>
          <w:noProof/>
        </w:rPr>
      </w:r>
      <w:r>
        <w:rPr>
          <w:noProof/>
        </w:rPr>
        <w:fldChar w:fldCharType="separate"/>
      </w:r>
      <w:r>
        <w:rPr>
          <w:noProof/>
        </w:rPr>
        <w:t>30</w:t>
      </w:r>
      <w:r>
        <w:rPr>
          <w:noProof/>
        </w:rPr>
        <w:fldChar w:fldCharType="end"/>
      </w:r>
    </w:p>
    <w:p w:rsidR="00903AE7" w:rsidRDefault="00903AE7">
      <w:pPr>
        <w:pStyle w:val="Sumrio4"/>
        <w:tabs>
          <w:tab w:val="left" w:pos="1200"/>
          <w:tab w:val="right" w:leader="dot" w:pos="9061"/>
        </w:tabs>
        <w:rPr>
          <w:rFonts w:asciiTheme="minorHAnsi" w:eastAsiaTheme="minorEastAsia" w:hAnsiTheme="minorHAnsi" w:cstheme="minorBidi"/>
          <w:noProof/>
          <w:sz w:val="22"/>
          <w:szCs w:val="22"/>
          <w:lang w:eastAsia="pt-BR"/>
        </w:rPr>
      </w:pPr>
      <w:r>
        <w:rPr>
          <w:noProof/>
        </w:rPr>
        <w:t>2.2.4.3</w:t>
      </w:r>
      <w:r>
        <w:rPr>
          <w:rFonts w:asciiTheme="minorHAnsi" w:eastAsiaTheme="minorEastAsia" w:hAnsiTheme="minorHAnsi" w:cstheme="minorBidi"/>
          <w:noProof/>
          <w:sz w:val="22"/>
          <w:szCs w:val="22"/>
          <w:lang w:eastAsia="pt-BR"/>
        </w:rPr>
        <w:tab/>
      </w:r>
      <w:r>
        <w:rPr>
          <w:noProof/>
        </w:rPr>
        <w:t>JavaScript (JS)</w:t>
      </w:r>
      <w:r>
        <w:rPr>
          <w:noProof/>
        </w:rPr>
        <w:tab/>
      </w:r>
      <w:r>
        <w:rPr>
          <w:noProof/>
        </w:rPr>
        <w:fldChar w:fldCharType="begin"/>
      </w:r>
      <w:r>
        <w:rPr>
          <w:noProof/>
        </w:rPr>
        <w:instrText xml:space="preserve"> PAGEREF _Toc542536 \h </w:instrText>
      </w:r>
      <w:r>
        <w:rPr>
          <w:noProof/>
        </w:rPr>
      </w:r>
      <w:r>
        <w:rPr>
          <w:noProof/>
        </w:rPr>
        <w:fldChar w:fldCharType="separate"/>
      </w:r>
      <w:r>
        <w:rPr>
          <w:noProof/>
        </w:rPr>
        <w:t>33</w:t>
      </w:r>
      <w:r>
        <w:rPr>
          <w:noProof/>
        </w:rPr>
        <w:fldChar w:fldCharType="end"/>
      </w:r>
    </w:p>
    <w:p w:rsidR="00903AE7" w:rsidRDefault="00903AE7">
      <w:pPr>
        <w:pStyle w:val="Sumrio4"/>
        <w:tabs>
          <w:tab w:val="left" w:pos="1200"/>
          <w:tab w:val="right" w:leader="dot" w:pos="9061"/>
        </w:tabs>
        <w:rPr>
          <w:rFonts w:asciiTheme="minorHAnsi" w:eastAsiaTheme="minorEastAsia" w:hAnsiTheme="minorHAnsi" w:cstheme="minorBidi"/>
          <w:noProof/>
          <w:sz w:val="22"/>
          <w:szCs w:val="22"/>
          <w:lang w:eastAsia="pt-BR"/>
        </w:rPr>
      </w:pPr>
      <w:r>
        <w:rPr>
          <w:noProof/>
        </w:rPr>
        <w:t>2.2.4.4</w:t>
      </w:r>
      <w:r>
        <w:rPr>
          <w:rFonts w:asciiTheme="minorHAnsi" w:eastAsiaTheme="minorEastAsia" w:hAnsiTheme="minorHAnsi" w:cstheme="minorBidi"/>
          <w:noProof/>
          <w:sz w:val="22"/>
          <w:szCs w:val="22"/>
          <w:lang w:eastAsia="pt-BR"/>
        </w:rPr>
        <w:tab/>
      </w:r>
      <w:r>
        <w:rPr>
          <w:noProof/>
        </w:rPr>
        <w:t>TypeScript</w:t>
      </w:r>
      <w:r>
        <w:rPr>
          <w:noProof/>
        </w:rPr>
        <w:tab/>
      </w:r>
      <w:r>
        <w:rPr>
          <w:noProof/>
        </w:rPr>
        <w:fldChar w:fldCharType="begin"/>
      </w:r>
      <w:r>
        <w:rPr>
          <w:noProof/>
        </w:rPr>
        <w:instrText xml:space="preserve"> PAGEREF _Toc542537 \h </w:instrText>
      </w:r>
      <w:r>
        <w:rPr>
          <w:noProof/>
        </w:rPr>
      </w:r>
      <w:r>
        <w:rPr>
          <w:noProof/>
        </w:rPr>
        <w:fldChar w:fldCharType="separate"/>
      </w:r>
      <w:r>
        <w:rPr>
          <w:noProof/>
        </w:rPr>
        <w:t>34</w:t>
      </w:r>
      <w:r>
        <w:rPr>
          <w:noProof/>
        </w:rPr>
        <w:fldChar w:fldCharType="end"/>
      </w:r>
    </w:p>
    <w:p w:rsidR="00903AE7" w:rsidRDefault="00903AE7">
      <w:pPr>
        <w:pStyle w:val="Sumrio4"/>
        <w:tabs>
          <w:tab w:val="left" w:pos="1200"/>
          <w:tab w:val="right" w:leader="dot" w:pos="9061"/>
        </w:tabs>
        <w:rPr>
          <w:rFonts w:asciiTheme="minorHAnsi" w:eastAsiaTheme="minorEastAsia" w:hAnsiTheme="minorHAnsi" w:cstheme="minorBidi"/>
          <w:noProof/>
          <w:sz w:val="22"/>
          <w:szCs w:val="22"/>
          <w:lang w:eastAsia="pt-BR"/>
        </w:rPr>
      </w:pPr>
      <w:r>
        <w:rPr>
          <w:noProof/>
        </w:rPr>
        <w:t>2.2.4.5</w:t>
      </w:r>
      <w:r>
        <w:rPr>
          <w:rFonts w:asciiTheme="minorHAnsi" w:eastAsiaTheme="minorEastAsia" w:hAnsiTheme="minorHAnsi" w:cstheme="minorBidi"/>
          <w:noProof/>
          <w:sz w:val="22"/>
          <w:szCs w:val="22"/>
          <w:lang w:eastAsia="pt-BR"/>
        </w:rPr>
        <w:tab/>
      </w:r>
      <w:r>
        <w:rPr>
          <w:noProof/>
        </w:rPr>
        <w:t>Angular</w:t>
      </w:r>
      <w:r>
        <w:rPr>
          <w:noProof/>
        </w:rPr>
        <w:tab/>
      </w:r>
      <w:r>
        <w:rPr>
          <w:noProof/>
        </w:rPr>
        <w:fldChar w:fldCharType="begin"/>
      </w:r>
      <w:r>
        <w:rPr>
          <w:noProof/>
        </w:rPr>
        <w:instrText xml:space="preserve"> PAGEREF _Toc542538 \h </w:instrText>
      </w:r>
      <w:r>
        <w:rPr>
          <w:noProof/>
        </w:rPr>
      </w:r>
      <w:r>
        <w:rPr>
          <w:noProof/>
        </w:rPr>
        <w:fldChar w:fldCharType="separate"/>
      </w:r>
      <w:r>
        <w:rPr>
          <w:noProof/>
        </w:rPr>
        <w:t>35</w:t>
      </w:r>
      <w:r>
        <w:rPr>
          <w:noProof/>
        </w:rPr>
        <w:fldChar w:fldCharType="end"/>
      </w:r>
    </w:p>
    <w:p w:rsidR="00903AE7" w:rsidRDefault="00903AE7">
      <w:pPr>
        <w:pStyle w:val="Sumrio4"/>
        <w:tabs>
          <w:tab w:val="left" w:pos="1200"/>
          <w:tab w:val="right" w:leader="dot" w:pos="9061"/>
        </w:tabs>
        <w:rPr>
          <w:rFonts w:asciiTheme="minorHAnsi" w:eastAsiaTheme="minorEastAsia" w:hAnsiTheme="minorHAnsi" w:cstheme="minorBidi"/>
          <w:noProof/>
          <w:sz w:val="22"/>
          <w:szCs w:val="22"/>
          <w:lang w:eastAsia="pt-BR"/>
        </w:rPr>
      </w:pPr>
      <w:r>
        <w:rPr>
          <w:noProof/>
        </w:rPr>
        <w:t>2.2.4.6</w:t>
      </w:r>
      <w:r>
        <w:rPr>
          <w:rFonts w:asciiTheme="minorHAnsi" w:eastAsiaTheme="minorEastAsia" w:hAnsiTheme="minorHAnsi" w:cstheme="minorBidi"/>
          <w:noProof/>
          <w:sz w:val="22"/>
          <w:szCs w:val="22"/>
          <w:lang w:eastAsia="pt-BR"/>
        </w:rPr>
        <w:tab/>
      </w:r>
      <w:r w:rsidRPr="005F21C8">
        <w:rPr>
          <w:i/>
          <w:noProof/>
        </w:rPr>
        <w:t>Hypertext PreProcessor</w:t>
      </w:r>
      <w:r>
        <w:rPr>
          <w:noProof/>
        </w:rPr>
        <w:t xml:space="preserve"> (PHP)</w:t>
      </w:r>
      <w:r>
        <w:rPr>
          <w:noProof/>
        </w:rPr>
        <w:tab/>
      </w:r>
      <w:r>
        <w:rPr>
          <w:noProof/>
        </w:rPr>
        <w:fldChar w:fldCharType="begin"/>
      </w:r>
      <w:r>
        <w:rPr>
          <w:noProof/>
        </w:rPr>
        <w:instrText xml:space="preserve"> PAGEREF _Toc542539 \h </w:instrText>
      </w:r>
      <w:r>
        <w:rPr>
          <w:noProof/>
        </w:rPr>
      </w:r>
      <w:r>
        <w:rPr>
          <w:noProof/>
        </w:rPr>
        <w:fldChar w:fldCharType="separate"/>
      </w:r>
      <w:r>
        <w:rPr>
          <w:noProof/>
        </w:rPr>
        <w:t>35</w:t>
      </w:r>
      <w:r>
        <w:rPr>
          <w:noProof/>
        </w:rPr>
        <w:fldChar w:fldCharType="end"/>
      </w:r>
    </w:p>
    <w:p w:rsidR="00903AE7" w:rsidRDefault="00903AE7">
      <w:pPr>
        <w:pStyle w:val="Sumrio4"/>
        <w:tabs>
          <w:tab w:val="left" w:pos="1200"/>
          <w:tab w:val="right" w:leader="dot" w:pos="9061"/>
        </w:tabs>
        <w:rPr>
          <w:rFonts w:asciiTheme="minorHAnsi" w:eastAsiaTheme="minorEastAsia" w:hAnsiTheme="minorHAnsi" w:cstheme="minorBidi"/>
          <w:noProof/>
          <w:sz w:val="22"/>
          <w:szCs w:val="22"/>
          <w:lang w:eastAsia="pt-BR"/>
        </w:rPr>
      </w:pPr>
      <w:r>
        <w:rPr>
          <w:noProof/>
        </w:rPr>
        <w:t>2.2.4.7</w:t>
      </w:r>
      <w:r>
        <w:rPr>
          <w:rFonts w:asciiTheme="minorHAnsi" w:eastAsiaTheme="minorEastAsia" w:hAnsiTheme="minorHAnsi" w:cstheme="minorBidi"/>
          <w:noProof/>
          <w:sz w:val="22"/>
          <w:szCs w:val="22"/>
          <w:lang w:eastAsia="pt-BR"/>
        </w:rPr>
        <w:tab/>
      </w:r>
      <w:r w:rsidRPr="005F21C8">
        <w:rPr>
          <w:i/>
          <w:noProof/>
        </w:rPr>
        <w:t>Framework</w:t>
      </w:r>
      <w:r>
        <w:rPr>
          <w:noProof/>
        </w:rPr>
        <w:t xml:space="preserve"> Laravel</w:t>
      </w:r>
      <w:r>
        <w:rPr>
          <w:noProof/>
        </w:rPr>
        <w:tab/>
      </w:r>
      <w:r>
        <w:rPr>
          <w:noProof/>
        </w:rPr>
        <w:fldChar w:fldCharType="begin"/>
      </w:r>
      <w:r>
        <w:rPr>
          <w:noProof/>
        </w:rPr>
        <w:instrText xml:space="preserve"> PAGEREF _Toc542540 \h </w:instrText>
      </w:r>
      <w:r>
        <w:rPr>
          <w:noProof/>
        </w:rPr>
      </w:r>
      <w:r>
        <w:rPr>
          <w:noProof/>
        </w:rPr>
        <w:fldChar w:fldCharType="separate"/>
      </w:r>
      <w:r>
        <w:rPr>
          <w:noProof/>
        </w:rPr>
        <w:t>36</w:t>
      </w:r>
      <w:r>
        <w:rPr>
          <w:noProof/>
        </w:rPr>
        <w:fldChar w:fldCharType="end"/>
      </w:r>
    </w:p>
    <w:p w:rsidR="00903AE7" w:rsidRDefault="00903AE7">
      <w:pPr>
        <w:pStyle w:val="Sumrio3"/>
        <w:rPr>
          <w:rFonts w:asciiTheme="minorHAnsi" w:eastAsiaTheme="minorEastAsia" w:hAnsiTheme="minorHAnsi" w:cstheme="minorBidi"/>
          <w:b w:val="0"/>
          <w:iCs w:val="0"/>
          <w:noProof/>
          <w:sz w:val="22"/>
          <w:szCs w:val="22"/>
          <w:lang w:eastAsia="pt-BR"/>
        </w:rPr>
      </w:pPr>
      <w:r>
        <w:rPr>
          <w:noProof/>
        </w:rPr>
        <w:t>2.2.5</w:t>
      </w:r>
      <w:r>
        <w:rPr>
          <w:rFonts w:asciiTheme="minorHAnsi" w:eastAsiaTheme="minorEastAsia" w:hAnsiTheme="minorHAnsi" w:cstheme="minorBidi"/>
          <w:b w:val="0"/>
          <w:iCs w:val="0"/>
          <w:noProof/>
          <w:sz w:val="22"/>
          <w:szCs w:val="22"/>
          <w:lang w:eastAsia="pt-BR"/>
        </w:rPr>
        <w:tab/>
      </w:r>
      <w:r>
        <w:rPr>
          <w:noProof/>
        </w:rPr>
        <w:t>Sistema de Gerenciamento de Banco de Dados (MySQL)</w:t>
      </w:r>
      <w:r>
        <w:rPr>
          <w:noProof/>
        </w:rPr>
        <w:tab/>
      </w:r>
      <w:r>
        <w:rPr>
          <w:noProof/>
        </w:rPr>
        <w:fldChar w:fldCharType="begin"/>
      </w:r>
      <w:r>
        <w:rPr>
          <w:noProof/>
        </w:rPr>
        <w:instrText xml:space="preserve"> PAGEREF _Toc542541 \h </w:instrText>
      </w:r>
      <w:r>
        <w:rPr>
          <w:noProof/>
        </w:rPr>
      </w:r>
      <w:r>
        <w:rPr>
          <w:noProof/>
        </w:rPr>
        <w:fldChar w:fldCharType="separate"/>
      </w:r>
      <w:r>
        <w:rPr>
          <w:noProof/>
        </w:rPr>
        <w:t>37</w:t>
      </w:r>
      <w:r>
        <w:rPr>
          <w:noProof/>
        </w:rPr>
        <w:fldChar w:fldCharType="end"/>
      </w:r>
    </w:p>
    <w:p w:rsidR="00903AE7" w:rsidRDefault="00903AE7">
      <w:pPr>
        <w:pStyle w:val="Sumrio1"/>
        <w:tabs>
          <w:tab w:val="left" w:pos="1200"/>
          <w:tab w:val="right" w:leader="dot" w:pos="9061"/>
        </w:tabs>
        <w:rPr>
          <w:rFonts w:asciiTheme="minorHAnsi" w:eastAsiaTheme="minorEastAsia" w:hAnsiTheme="minorHAnsi" w:cstheme="minorBidi"/>
          <w:b w:val="0"/>
          <w:bCs w:val="0"/>
          <w:caps w:val="0"/>
          <w:noProof/>
          <w:sz w:val="22"/>
          <w:szCs w:val="22"/>
          <w:lang w:eastAsia="pt-BR"/>
        </w:rPr>
      </w:pPr>
      <w:r>
        <w:rPr>
          <w:noProof/>
        </w:rPr>
        <w:t>3</w:t>
      </w:r>
      <w:r>
        <w:rPr>
          <w:rFonts w:asciiTheme="minorHAnsi" w:eastAsiaTheme="minorEastAsia" w:hAnsiTheme="minorHAnsi" w:cstheme="minorBidi"/>
          <w:b w:val="0"/>
          <w:bCs w:val="0"/>
          <w:caps w:val="0"/>
          <w:noProof/>
          <w:sz w:val="22"/>
          <w:szCs w:val="22"/>
          <w:lang w:eastAsia="pt-BR"/>
        </w:rPr>
        <w:tab/>
      </w:r>
      <w:r>
        <w:rPr>
          <w:noProof/>
        </w:rPr>
        <w:t>Cronograma</w:t>
      </w:r>
      <w:r>
        <w:rPr>
          <w:noProof/>
        </w:rPr>
        <w:tab/>
      </w:r>
      <w:r>
        <w:rPr>
          <w:noProof/>
        </w:rPr>
        <w:fldChar w:fldCharType="begin"/>
      </w:r>
      <w:r>
        <w:rPr>
          <w:noProof/>
        </w:rPr>
        <w:instrText xml:space="preserve"> PAGEREF _Toc542542 \h </w:instrText>
      </w:r>
      <w:r>
        <w:rPr>
          <w:noProof/>
        </w:rPr>
      </w:r>
      <w:r>
        <w:rPr>
          <w:noProof/>
        </w:rPr>
        <w:fldChar w:fldCharType="separate"/>
      </w:r>
      <w:r>
        <w:rPr>
          <w:noProof/>
        </w:rPr>
        <w:t>39</w:t>
      </w:r>
      <w:r>
        <w:rPr>
          <w:noProof/>
        </w:rPr>
        <w:fldChar w:fldCharType="end"/>
      </w:r>
    </w:p>
    <w:p w:rsidR="00903AE7" w:rsidRDefault="00903AE7">
      <w:pPr>
        <w:pStyle w:val="Sumrio1"/>
        <w:tabs>
          <w:tab w:val="right" w:leader="dot" w:pos="9061"/>
        </w:tabs>
        <w:rPr>
          <w:rFonts w:asciiTheme="minorHAnsi" w:eastAsiaTheme="minorEastAsia" w:hAnsiTheme="minorHAnsi" w:cstheme="minorBidi"/>
          <w:b w:val="0"/>
          <w:bCs w:val="0"/>
          <w:caps w:val="0"/>
          <w:noProof/>
          <w:sz w:val="22"/>
          <w:szCs w:val="22"/>
          <w:lang w:eastAsia="pt-BR"/>
        </w:rPr>
      </w:pPr>
      <w:r>
        <w:rPr>
          <w:noProof/>
        </w:rPr>
        <w:t>BIBLIOGRAFIA</w:t>
      </w:r>
      <w:r>
        <w:rPr>
          <w:noProof/>
        </w:rPr>
        <w:tab/>
      </w:r>
      <w:r>
        <w:rPr>
          <w:noProof/>
        </w:rPr>
        <w:fldChar w:fldCharType="begin"/>
      </w:r>
      <w:r>
        <w:rPr>
          <w:noProof/>
        </w:rPr>
        <w:instrText xml:space="preserve"> PAGEREF _Toc542543 \h </w:instrText>
      </w:r>
      <w:r>
        <w:rPr>
          <w:noProof/>
        </w:rPr>
      </w:r>
      <w:r>
        <w:rPr>
          <w:noProof/>
        </w:rPr>
        <w:fldChar w:fldCharType="separate"/>
      </w:r>
      <w:r>
        <w:rPr>
          <w:noProof/>
        </w:rPr>
        <w:t>40</w:t>
      </w:r>
      <w:r>
        <w:rPr>
          <w:noProof/>
        </w:rPr>
        <w:fldChar w:fldCharType="end"/>
      </w:r>
    </w:p>
    <w:p w:rsidR="00903AE7" w:rsidRDefault="00903AE7">
      <w:pPr>
        <w:pStyle w:val="Sumrio1"/>
        <w:tabs>
          <w:tab w:val="right" w:leader="dot" w:pos="9061"/>
        </w:tabs>
        <w:rPr>
          <w:rFonts w:asciiTheme="minorHAnsi" w:eastAsiaTheme="minorEastAsia" w:hAnsiTheme="minorHAnsi" w:cstheme="minorBidi"/>
          <w:b w:val="0"/>
          <w:bCs w:val="0"/>
          <w:caps w:val="0"/>
          <w:noProof/>
          <w:sz w:val="22"/>
          <w:szCs w:val="22"/>
          <w:lang w:eastAsia="pt-BR"/>
        </w:rPr>
      </w:pPr>
      <w:r>
        <w:rPr>
          <w:noProof/>
        </w:rPr>
        <w:t>Apendice A - carta de pedido de permissão para uso de informações da escola International language center</w:t>
      </w:r>
      <w:r>
        <w:rPr>
          <w:noProof/>
        </w:rPr>
        <w:tab/>
      </w:r>
      <w:r>
        <w:rPr>
          <w:noProof/>
        </w:rPr>
        <w:fldChar w:fldCharType="begin"/>
      </w:r>
      <w:r>
        <w:rPr>
          <w:noProof/>
        </w:rPr>
        <w:instrText xml:space="preserve"> PAGEREF _Toc542544 \h </w:instrText>
      </w:r>
      <w:r>
        <w:rPr>
          <w:noProof/>
        </w:rPr>
      </w:r>
      <w:r>
        <w:rPr>
          <w:noProof/>
        </w:rPr>
        <w:fldChar w:fldCharType="separate"/>
      </w:r>
      <w:r>
        <w:rPr>
          <w:noProof/>
        </w:rPr>
        <w:t>43</w:t>
      </w:r>
      <w:r>
        <w:rPr>
          <w:noProof/>
        </w:rPr>
        <w:fldChar w:fldCharType="end"/>
      </w:r>
    </w:p>
    <w:p w:rsidR="002C7A0B" w:rsidRPr="00BE5291" w:rsidRDefault="003C5BA6" w:rsidP="004D672C">
      <w:pPr>
        <w:pStyle w:val="Ttulo1"/>
        <w:numPr>
          <w:ilvl w:val="0"/>
          <w:numId w:val="0"/>
        </w:numPr>
        <w:tabs>
          <w:tab w:val="left" w:pos="851"/>
          <w:tab w:val="left" w:pos="879"/>
        </w:tabs>
        <w:jc w:val="both"/>
        <w:rPr>
          <w:rStyle w:val="Ttulo1Char"/>
          <w:szCs w:val="24"/>
        </w:rPr>
      </w:pPr>
      <w:r>
        <w:rPr>
          <w:rStyle w:val="Ttulo1Char"/>
          <w:szCs w:val="24"/>
        </w:rPr>
        <w:fldChar w:fldCharType="end"/>
      </w:r>
    </w:p>
    <w:p w:rsidR="002C7A0B" w:rsidRDefault="002C7A0B" w:rsidP="0005542D">
      <w:pPr>
        <w:pStyle w:val="Ttulodendicedeautoridades"/>
        <w:rPr>
          <w:rStyle w:val="Ttulo1Char"/>
          <w:rFonts w:eastAsia="Droid Sans Fallback"/>
          <w:sz w:val="28"/>
          <w:szCs w:val="28"/>
        </w:rPr>
      </w:pPr>
    </w:p>
    <w:p w:rsidR="002C7A0B" w:rsidRDefault="002C7A0B" w:rsidP="0005542D">
      <w:pPr>
        <w:pStyle w:val="Ttulodendicedeautoridades"/>
        <w:rPr>
          <w:rStyle w:val="Ttulo1Char"/>
          <w:rFonts w:eastAsia="Droid Sans Fallback"/>
          <w:sz w:val="28"/>
          <w:szCs w:val="28"/>
        </w:rPr>
        <w:sectPr w:rsidR="002C7A0B" w:rsidSect="00C1350C">
          <w:headerReference w:type="default" r:id="rId12"/>
          <w:pgSz w:w="11906" w:h="16838"/>
          <w:pgMar w:top="1701" w:right="1134" w:bottom="1134" w:left="1701" w:header="1134" w:footer="567" w:gutter="0"/>
          <w:cols w:space="708"/>
          <w:docGrid w:linePitch="360"/>
        </w:sectPr>
      </w:pPr>
    </w:p>
    <w:p w:rsidR="00674022" w:rsidRPr="006A6D09" w:rsidRDefault="00674022" w:rsidP="00674022">
      <w:pPr>
        <w:pStyle w:val="Ttulo1"/>
        <w:rPr>
          <w:szCs w:val="24"/>
        </w:rPr>
      </w:pPr>
      <w:bookmarkStart w:id="0" w:name="_Ref528267984"/>
      <w:bookmarkStart w:id="1" w:name="_Toc542522"/>
      <w:r w:rsidRPr="006A6D09">
        <w:rPr>
          <w:szCs w:val="24"/>
        </w:rPr>
        <w:lastRenderedPageBreak/>
        <w:t>INTRODUÇÃO</w:t>
      </w:r>
      <w:bookmarkEnd w:id="0"/>
      <w:bookmarkEnd w:id="1"/>
    </w:p>
    <w:p w:rsidR="00674022" w:rsidRDefault="00674022" w:rsidP="00674022"/>
    <w:p w:rsidR="004A4EB9" w:rsidRDefault="004A4EB9" w:rsidP="007B61FF">
      <w:r>
        <w:t>A tecnologia tem influenciado e modificado a maneira em que se ensina. Com o advento de uma geração conectada,</w:t>
      </w:r>
      <w:r w:rsidR="007B61FF">
        <w:t xml:space="preserve"> em que</w:t>
      </w:r>
      <w:r>
        <w:t xml:space="preserve"> crianças e jovens</w:t>
      </w:r>
      <w:r w:rsidR="00C24435">
        <w:t xml:space="preserve"> tem acesso cada vez mais cedo a tecnologias</w:t>
      </w:r>
      <w:r w:rsidR="007B61FF">
        <w:t>, f</w:t>
      </w:r>
      <w:r w:rsidR="00C24435">
        <w:t>az com que se estabeleça novas possibilidades de se adquirir conhecimento, por um outro meio diferente ao convencional.</w:t>
      </w:r>
      <w:r w:rsidR="007B61FF">
        <w:t xml:space="preserve"> Porém aliar tecnologia ao ensino pode não ser algo tão fácil, como afirma </w:t>
      </w:r>
      <w:r w:rsidR="007B61FF">
        <w:rPr>
          <w:noProof/>
        </w:rPr>
        <w:t xml:space="preserve">Bacich </w:t>
      </w:r>
      <w:r w:rsidR="007B61FF">
        <w:rPr>
          <w:i/>
          <w:iCs/>
          <w:noProof/>
        </w:rPr>
        <w:t>et al.</w:t>
      </w:r>
      <w:r w:rsidR="007B61FF">
        <w:rPr>
          <w:noProof/>
        </w:rPr>
        <w:t xml:space="preserve"> (2015, p. 29), em dizer que </w:t>
      </w:r>
      <w:r w:rsidR="007B61FF">
        <w:t xml:space="preserve"> </w:t>
      </w:r>
      <w:r w:rsidR="00C24435">
        <w:t>“A integração das tecnologias digitais na educação precisa ser feita de modo criativo e crítico, buscando desenvolver a autonomia e a reflexão dos seus envolvidos, para que não sejam apenas receptores de informações”. Port</w:t>
      </w:r>
      <w:r w:rsidR="00F75119">
        <w:t>anto a tecnologia pode ser utilizada em prol da educação, mas para que trabalhem juntos deve</w:t>
      </w:r>
      <w:r w:rsidR="00F35642">
        <w:t>-</w:t>
      </w:r>
      <w:r w:rsidR="00F75119">
        <w:t xml:space="preserve">se ter um cuidado para que os utilizadores da tecnologia passem a interagir de maneira a não somente receber informações, mas também colaborar e aprender através do uso </w:t>
      </w:r>
      <w:r w:rsidR="00752E3D">
        <w:rPr>
          <w:noProof/>
        </w:rPr>
        <w:t xml:space="preserve">(BACICH </w:t>
      </w:r>
      <w:r w:rsidR="00752E3D">
        <w:rPr>
          <w:i/>
          <w:iCs/>
          <w:noProof/>
        </w:rPr>
        <w:t>et al.</w:t>
      </w:r>
      <w:r w:rsidR="00752E3D">
        <w:rPr>
          <w:noProof/>
        </w:rPr>
        <w:t>, 2015)</w:t>
      </w:r>
      <w:r w:rsidR="00F75119">
        <w:t>.</w:t>
      </w:r>
    </w:p>
    <w:p w:rsidR="00BA3F09" w:rsidRDefault="007B61FF" w:rsidP="00674022">
      <w:r>
        <w:t>Já o</w:t>
      </w:r>
      <w:r w:rsidR="007701B4" w:rsidRPr="005F0557">
        <w:t xml:space="preserve"> estudo de línguas estrangeiras é disseminado globalmente, sendo requisitado em vários aspectos profissionais, educacionais, de pesquisa e de interação das pessoas nos diferentes países. </w:t>
      </w:r>
      <w:r w:rsidR="00C24435">
        <w:t xml:space="preserve">No estudo de idiomas </w:t>
      </w:r>
      <w:r w:rsidR="00F75119">
        <w:t>o</w:t>
      </w:r>
      <w:r w:rsidR="00F1197C">
        <w:t xml:space="preserve"> atrelamento a</w:t>
      </w:r>
      <w:r w:rsidR="00F75119">
        <w:t xml:space="preserve"> tecnologias não </w:t>
      </w:r>
      <w:r w:rsidR="00F1197C">
        <w:t>foi</w:t>
      </w:r>
      <w:r w:rsidR="00F75119">
        <w:t xml:space="preserve"> diferente. Surgiram sistemas (de escolas físicas ou não) com o in</w:t>
      </w:r>
      <w:r w:rsidR="00F1197C">
        <w:t xml:space="preserve">tuito de auxiliar nos processos de aprendizagem de uma língua. Buscou-se contemplar todas as etapas </w:t>
      </w:r>
      <w:r w:rsidR="00B41A8D">
        <w:t>de aprendizado de</w:t>
      </w:r>
      <w:r w:rsidR="00F1197C">
        <w:t xml:space="preserve"> um idioma, desde a escrita, leitura, até o entendimento</w:t>
      </w:r>
      <w:r w:rsidR="00D86F49">
        <w:t xml:space="preserve"> e fala</w:t>
      </w:r>
      <w:r w:rsidR="00F1197C">
        <w:t xml:space="preserve"> de uma língua. </w:t>
      </w:r>
      <w:r w:rsidR="007701B4" w:rsidRPr="005F0557">
        <w:t>Diversas escolas se prontificam a ensinar os idiomas com diferentes métodos de ensino, material e apoio informatizados</w:t>
      </w:r>
      <w:r w:rsidR="007701B4">
        <w:t>, p</w:t>
      </w:r>
      <w:r w:rsidR="007701B4" w:rsidRPr="005F0557">
        <w:t xml:space="preserve">orém, </w:t>
      </w:r>
      <w:r>
        <w:t xml:space="preserve">há </w:t>
      </w:r>
      <w:r w:rsidR="007701B4" w:rsidRPr="005F0557">
        <w:t>escolas</w:t>
      </w:r>
      <w:r>
        <w:t xml:space="preserve"> que</w:t>
      </w:r>
      <w:r w:rsidR="007701B4" w:rsidRPr="005F0557">
        <w:t xml:space="preserve"> não contam com apoio computacional para auxiliar no processo de ensino e aprendizagem.</w:t>
      </w:r>
    </w:p>
    <w:p w:rsidR="00095BB3" w:rsidRDefault="008E7C40" w:rsidP="007701B4">
      <w:r>
        <w:t xml:space="preserve">Pensando nisso </w:t>
      </w:r>
      <w:r w:rsidR="005D4313">
        <w:t>foi identificada uma escola que não possuía esse apoio informatizado</w:t>
      </w:r>
      <w:r w:rsidR="0041541A">
        <w:t>.</w:t>
      </w:r>
      <w:r w:rsidR="00070634">
        <w:t xml:space="preserve"> </w:t>
      </w:r>
      <w:r w:rsidR="00BA3F09">
        <w:t>A</w:t>
      </w:r>
      <w:r w:rsidR="00070634">
        <w:t xml:space="preserve"> escola</w:t>
      </w:r>
      <w:r w:rsidR="00BA3F09">
        <w:t xml:space="preserve"> identificada</w:t>
      </w:r>
      <w:r w:rsidR="00070634">
        <w:t xml:space="preserve"> </w:t>
      </w:r>
      <w:r w:rsidR="002D1A7B">
        <w:t xml:space="preserve">é a </w:t>
      </w:r>
      <w:proofErr w:type="spellStart"/>
      <w:r w:rsidR="002D1A7B" w:rsidRPr="002D1A7B">
        <w:rPr>
          <w:i/>
        </w:rPr>
        <w:t>International</w:t>
      </w:r>
      <w:proofErr w:type="spellEnd"/>
      <w:r w:rsidR="002D1A7B" w:rsidRPr="002D1A7B">
        <w:rPr>
          <w:i/>
        </w:rPr>
        <w:t xml:space="preserve"> </w:t>
      </w:r>
      <w:proofErr w:type="spellStart"/>
      <w:r w:rsidR="002D1A7B" w:rsidRPr="002D1A7B">
        <w:rPr>
          <w:i/>
        </w:rPr>
        <w:t>Language</w:t>
      </w:r>
      <w:proofErr w:type="spellEnd"/>
      <w:r w:rsidR="002D1A7B" w:rsidRPr="002D1A7B">
        <w:rPr>
          <w:i/>
        </w:rPr>
        <w:t xml:space="preserve"> Center</w:t>
      </w:r>
      <w:r w:rsidR="002D1A7B">
        <w:t xml:space="preserve"> (ILC) que é situada em Montes Claros, Minas Gerais</w:t>
      </w:r>
      <w:r w:rsidR="0041541A">
        <w:t>.</w:t>
      </w:r>
      <w:r w:rsidR="007701B4">
        <w:t xml:space="preserve"> </w:t>
      </w:r>
      <w:r w:rsidR="007701B4" w:rsidRPr="005F0557">
        <w:t>A ILC foi escolhida pelo fato de não dispor de sistema de auxílio no ensino/aprendizagem</w:t>
      </w:r>
      <w:r w:rsidR="007701B4">
        <w:t xml:space="preserve">, detinha somente de </w:t>
      </w:r>
      <w:r w:rsidR="007701B4" w:rsidRPr="005F0557">
        <w:t xml:space="preserve">um </w:t>
      </w:r>
      <w:r w:rsidR="007701B4" w:rsidRPr="00FC0021">
        <w:rPr>
          <w:i/>
        </w:rPr>
        <w:t>site</w:t>
      </w:r>
      <w:r w:rsidR="007701B4" w:rsidRPr="005F0557">
        <w:t xml:space="preserve"> desenvolvido pela Empresa Júnior do curso de Sistemas de Informação da </w:t>
      </w:r>
      <w:r w:rsidR="007701B4">
        <w:t>Universidade Estadual de Montes Claros (</w:t>
      </w:r>
      <w:proofErr w:type="spellStart"/>
      <w:r w:rsidR="007701B4" w:rsidRPr="005F0557">
        <w:t>Unimontes</w:t>
      </w:r>
      <w:proofErr w:type="spellEnd"/>
      <w:r w:rsidR="007701B4">
        <w:t>)</w:t>
      </w:r>
      <w:r w:rsidR="007701B4" w:rsidRPr="005F0557">
        <w:t>, a INFOBITS</w:t>
      </w:r>
      <w:r w:rsidR="007701B4">
        <w:rPr>
          <w:rStyle w:val="Hyperlink"/>
          <w:color w:val="auto"/>
          <w:u w:val="none"/>
        </w:rPr>
        <w:t>, contendo informações básicas da escola, sendo uma página estática, não tendo recursos de auxílio ao ensino de idiomas</w:t>
      </w:r>
      <w:r w:rsidR="007701B4" w:rsidRPr="005F0557">
        <w:t>.</w:t>
      </w:r>
      <w:r w:rsidR="00BB0CD7">
        <w:t xml:space="preserve"> </w:t>
      </w:r>
      <w:r w:rsidR="006C4152">
        <w:t>E, portanto,</w:t>
      </w:r>
      <w:r w:rsidR="00EB64E9">
        <w:t xml:space="preserve"> através deste trabalho</w:t>
      </w:r>
      <w:r w:rsidR="00720527">
        <w:t>,</w:t>
      </w:r>
      <w:r w:rsidR="00EB64E9">
        <w:t xml:space="preserve"> </w:t>
      </w:r>
      <w:r w:rsidR="009765C6">
        <w:t>buscou-se</w:t>
      </w:r>
      <w:r w:rsidR="00BB0CD7">
        <w:t xml:space="preserve"> desenvolver </w:t>
      </w:r>
      <w:proofErr w:type="gramStart"/>
      <w:r w:rsidR="00BB0CD7">
        <w:t xml:space="preserve">um </w:t>
      </w:r>
      <w:r w:rsidR="00B9384C">
        <w:t>ambiente</w:t>
      </w:r>
      <w:r w:rsidR="00BB0CD7">
        <w:t xml:space="preserve"> </w:t>
      </w:r>
      <w:r w:rsidR="00BB0CD7" w:rsidRPr="00E95C78">
        <w:rPr>
          <w:i/>
        </w:rPr>
        <w:t>web</w:t>
      </w:r>
      <w:proofErr w:type="gramEnd"/>
      <w:r w:rsidR="00BB0CD7">
        <w:t xml:space="preserve"> </w:t>
      </w:r>
      <w:r w:rsidR="009765C6">
        <w:t>para</w:t>
      </w:r>
      <w:r w:rsidR="00B9384C">
        <w:t xml:space="preserve"> sanar </w:t>
      </w:r>
      <w:r w:rsidR="006A3641">
        <w:t>a</w:t>
      </w:r>
      <w:r w:rsidR="00B9384C">
        <w:t xml:space="preserve"> falta de</w:t>
      </w:r>
      <w:r w:rsidR="00423A20">
        <w:t>sse</w:t>
      </w:r>
      <w:r w:rsidR="00B9384C">
        <w:t xml:space="preserve"> apoio informatizado</w:t>
      </w:r>
      <w:r w:rsidR="00720527">
        <w:t xml:space="preserve"> e </w:t>
      </w:r>
      <w:r w:rsidR="00F72E97">
        <w:t>apoiar</w:t>
      </w:r>
      <w:r w:rsidR="006A3641">
        <w:t xml:space="preserve"> professores e alunos</w:t>
      </w:r>
      <w:r w:rsidR="00DF2349">
        <w:t>.</w:t>
      </w:r>
      <w:r w:rsidR="005808CA">
        <w:t xml:space="preserve"> </w:t>
      </w:r>
      <w:r w:rsidR="00DF2349">
        <w:t xml:space="preserve">Nesse ambiente </w:t>
      </w:r>
      <w:r w:rsidR="009765C6">
        <w:t>é</w:t>
      </w:r>
      <w:r w:rsidR="00DF2349">
        <w:t xml:space="preserve"> p</w:t>
      </w:r>
      <w:r w:rsidR="009C5DEA">
        <w:t>ossível ao professor auxiliar seus alunos, alunos esses que serão divididos por suas turmas</w:t>
      </w:r>
      <w:r w:rsidR="00171370">
        <w:t xml:space="preserve">. Seja no compartilhamento de materiais ou buscando sanar dúvidas sobre </w:t>
      </w:r>
      <w:proofErr w:type="spellStart"/>
      <w:r w:rsidR="00171370">
        <w:t>conte</w:t>
      </w:r>
      <w:r w:rsidR="007B61FF">
        <w:t>ú</w:t>
      </w:r>
      <w:r w:rsidR="00171370">
        <w:t>do</w:t>
      </w:r>
      <w:r w:rsidR="00D52513">
        <w:t>s</w:t>
      </w:r>
      <w:proofErr w:type="spellEnd"/>
      <w:r w:rsidR="00171370">
        <w:t>.</w:t>
      </w:r>
      <w:r w:rsidR="00D52513">
        <w:t xml:space="preserve"> </w:t>
      </w:r>
      <w:r w:rsidR="007701B4" w:rsidRPr="005F0557">
        <w:t xml:space="preserve">Para os alunos espera-se que haja envolvimento e aprendizado quanto aos conteúdos disponibilizados no ambiente virtual. Acredita-se que com o ambiente, a interação </w:t>
      </w:r>
      <w:r w:rsidR="007701B4" w:rsidRPr="005F0557">
        <w:lastRenderedPageBreak/>
        <w:t>aluno-professor e aluno-turma transpassará da sala de aula, possibilitando interação de aprendizagem de maneira informatizada.</w:t>
      </w:r>
    </w:p>
    <w:p w:rsidR="009765C6" w:rsidRDefault="007E27A6" w:rsidP="006A3641">
      <w:r>
        <w:t>Ainda</w:t>
      </w:r>
      <w:r w:rsidR="00D50799">
        <w:t xml:space="preserve"> para o desenvolvimento deste ambiente </w:t>
      </w:r>
      <w:r w:rsidR="009765C6">
        <w:t>usou-se</w:t>
      </w:r>
      <w:r w:rsidR="00D50799">
        <w:t xml:space="preserve"> de uma metodologia de desenvolvimento ágil</w:t>
      </w:r>
      <w:r w:rsidR="00A2494E">
        <w:t xml:space="preserve">, a metodologia </w:t>
      </w:r>
      <w:proofErr w:type="spellStart"/>
      <w:r w:rsidR="003D0104" w:rsidRPr="003D0104">
        <w:rPr>
          <w:i/>
        </w:rPr>
        <w:t>e</w:t>
      </w:r>
      <w:r w:rsidR="00A2494E" w:rsidRPr="003D0104">
        <w:rPr>
          <w:i/>
        </w:rPr>
        <w:t>X</w:t>
      </w:r>
      <w:r w:rsidR="003D0104" w:rsidRPr="003D0104">
        <w:rPr>
          <w:i/>
        </w:rPr>
        <w:t>tremme</w:t>
      </w:r>
      <w:proofErr w:type="spellEnd"/>
      <w:r w:rsidR="003D0104" w:rsidRPr="003D0104">
        <w:rPr>
          <w:i/>
        </w:rPr>
        <w:t xml:space="preserve"> </w:t>
      </w:r>
      <w:proofErr w:type="spellStart"/>
      <w:r w:rsidR="00A2494E" w:rsidRPr="003D0104">
        <w:rPr>
          <w:i/>
        </w:rPr>
        <w:t>P</w:t>
      </w:r>
      <w:r w:rsidR="003D0104" w:rsidRPr="003D0104">
        <w:rPr>
          <w:i/>
        </w:rPr>
        <w:t>rogramming</w:t>
      </w:r>
      <w:proofErr w:type="spellEnd"/>
      <w:r w:rsidR="003D0104">
        <w:t xml:space="preserve"> (XP)</w:t>
      </w:r>
      <w:r w:rsidR="00A2494E">
        <w:t xml:space="preserve"> </w:t>
      </w:r>
      <w:r w:rsidR="009765C6">
        <w:t>para apoiar e agilizar o processo de desenvolvimento do sistema.</w:t>
      </w:r>
    </w:p>
    <w:p w:rsidR="00661406" w:rsidRDefault="009765C6" w:rsidP="00661406">
      <w:r>
        <w:t xml:space="preserve">Portanto o tema deste trabalho pode ser descrito como o desenvolvimento web com técnicas ágeis, por aliar o desenvolvimento de </w:t>
      </w:r>
      <w:proofErr w:type="gramStart"/>
      <w:r>
        <w:t>um ambiente web</w:t>
      </w:r>
      <w:proofErr w:type="gramEnd"/>
      <w:r>
        <w:t xml:space="preserve"> utilizando-se da metodologia ágil XP.</w:t>
      </w:r>
      <w:r w:rsidR="00953BC6">
        <w:t xml:space="preserve"> </w:t>
      </w:r>
      <w:r w:rsidR="007701B4">
        <w:t xml:space="preserve">Então busca-se resolver o seguinte problema, de entender como o XP pode apoiar no processo de desenvolvimento de </w:t>
      </w:r>
      <w:proofErr w:type="gramStart"/>
      <w:r w:rsidR="007701B4">
        <w:t>um ambiente web</w:t>
      </w:r>
      <w:proofErr w:type="gramEnd"/>
      <w:r w:rsidR="007701B4">
        <w:t xml:space="preserve"> para ensino e aprendizagem de inglês. O objetivo geral deste trabalho é então d</w:t>
      </w:r>
      <w:r w:rsidR="007701B4" w:rsidRPr="000430BA">
        <w:t>esenvolv</w:t>
      </w:r>
      <w:r w:rsidR="007701B4">
        <w:t>er</w:t>
      </w:r>
      <w:r w:rsidR="007701B4" w:rsidRPr="000430BA">
        <w:t xml:space="preserve"> ambiente </w:t>
      </w:r>
      <w:r w:rsidR="007701B4">
        <w:rPr>
          <w:i/>
        </w:rPr>
        <w:t>web</w:t>
      </w:r>
      <w:r w:rsidR="007701B4" w:rsidRPr="000430BA">
        <w:t xml:space="preserve"> </w:t>
      </w:r>
      <w:r w:rsidR="007701B4">
        <w:t>com técnicas ágeis para auxiliar no processo de ensino e aprendizagem de</w:t>
      </w:r>
      <w:r w:rsidR="007701B4" w:rsidRPr="000430BA">
        <w:t xml:space="preserve"> língua </w:t>
      </w:r>
      <w:r w:rsidR="007701B4">
        <w:t xml:space="preserve">inglesa para a escola </w:t>
      </w:r>
      <w:proofErr w:type="spellStart"/>
      <w:r w:rsidR="007701B4" w:rsidRPr="00F71701">
        <w:rPr>
          <w:i/>
        </w:rPr>
        <w:t>Internation</w:t>
      </w:r>
      <w:r w:rsidR="007701B4">
        <w:rPr>
          <w:i/>
        </w:rPr>
        <w:t>al</w:t>
      </w:r>
      <w:proofErr w:type="spellEnd"/>
      <w:r w:rsidR="007701B4" w:rsidRPr="00F71701">
        <w:rPr>
          <w:i/>
        </w:rPr>
        <w:t xml:space="preserve"> </w:t>
      </w:r>
      <w:proofErr w:type="spellStart"/>
      <w:r w:rsidR="007701B4">
        <w:rPr>
          <w:i/>
        </w:rPr>
        <w:t>Language</w:t>
      </w:r>
      <w:proofErr w:type="spellEnd"/>
      <w:r w:rsidR="007701B4" w:rsidRPr="00F71701">
        <w:rPr>
          <w:i/>
        </w:rPr>
        <w:t xml:space="preserve"> Center</w:t>
      </w:r>
      <w:r w:rsidR="007701B4">
        <w:t xml:space="preserve"> (ILC).</w:t>
      </w:r>
      <w:r w:rsidR="00661406">
        <w:t xml:space="preserve"> E como objetivos específicos disponibilizar</w:t>
      </w:r>
      <w:r w:rsidR="00661406" w:rsidRPr="00661406">
        <w:t xml:space="preserve"> </w:t>
      </w:r>
      <w:r w:rsidR="00661406">
        <w:t>materiais e exercícios para os alunos no ambiente desenvolvido; a</w:t>
      </w:r>
      <w:r w:rsidR="00661406" w:rsidRPr="00661406">
        <w:t>presentar um calendário com datas de exercícios, provas e eventos para os alunos</w:t>
      </w:r>
      <w:r w:rsidR="00661406">
        <w:t xml:space="preserve"> e identificar conteúdos de maior deficiência a partir de gráficos de desempenho.</w:t>
      </w:r>
    </w:p>
    <w:p w:rsidR="00674022" w:rsidRPr="006A6D09" w:rsidRDefault="00674022" w:rsidP="008947B5">
      <w:pPr>
        <w:ind w:firstLine="0"/>
      </w:pPr>
      <w:r w:rsidRPr="006A6D09">
        <w:br w:type="page"/>
      </w:r>
    </w:p>
    <w:p w:rsidR="00D61CB9" w:rsidRDefault="00D61CB9" w:rsidP="00D61CB9">
      <w:pPr>
        <w:pStyle w:val="Ttulo1"/>
      </w:pPr>
      <w:bookmarkStart w:id="2" w:name="_Ref528269096"/>
      <w:bookmarkStart w:id="3" w:name="_Toc542523"/>
      <w:r>
        <w:lastRenderedPageBreak/>
        <w:t>Referencial teórico</w:t>
      </w:r>
      <w:bookmarkEnd w:id="2"/>
      <w:bookmarkEnd w:id="3"/>
    </w:p>
    <w:p w:rsidR="00310107" w:rsidRPr="00310107" w:rsidRDefault="00310107" w:rsidP="00310107">
      <w:pPr>
        <w:ind w:firstLine="0"/>
      </w:pPr>
    </w:p>
    <w:p w:rsidR="00D61CB9" w:rsidRDefault="00D61CB9" w:rsidP="00D61CB9">
      <w:r>
        <w:t>“O referencial teórico é o alicerce para o desenvolvimento de uma monografia.”</w:t>
      </w:r>
      <w:r w:rsidR="00752E3D">
        <w:rPr>
          <w:noProof/>
        </w:rPr>
        <w:t xml:space="preserve"> (DIAS; SILVA, 2010, p. 31)</w:t>
      </w:r>
      <w:r w:rsidRPr="00063EEB">
        <w:t>.</w:t>
      </w:r>
      <w:r>
        <w:t xml:space="preserve"> Assim pode-se entender o quão importante é descrever aquilo que servirá de base para a concepção de um trabalho científico. Severino </w:t>
      </w:r>
      <w:r w:rsidR="00752E3D">
        <w:rPr>
          <w:noProof/>
        </w:rPr>
        <w:t>(2002)</w:t>
      </w:r>
      <w:r>
        <w:t xml:space="preserve"> define essa etapa como sendo a busca por documentos que apresentem conteúdo relevante e que fazem sentido ao tema discutido no trabalho científico</w:t>
      </w:r>
      <w:r w:rsidR="00086F67">
        <w:t>. Essa busca e escrita de conteúdo serve</w:t>
      </w:r>
      <w:r>
        <w:t xml:space="preserve"> para</w:t>
      </w:r>
      <w:r w:rsidR="00086F67">
        <w:t xml:space="preserve"> que o leitor</w:t>
      </w:r>
      <w:r>
        <w:t xml:space="preserve"> tenha uma visão inicial do que será abordado e te</w:t>
      </w:r>
      <w:r w:rsidR="00086F67">
        <w:t>nha</w:t>
      </w:r>
      <w:r>
        <w:t xml:space="preserve"> base para compreender os conceitos</w:t>
      </w:r>
      <w:r w:rsidR="00086F67">
        <w:t xml:space="preserve"> que </w:t>
      </w:r>
      <w:r w:rsidR="00406AB2">
        <w:t>são</w:t>
      </w:r>
      <w:r w:rsidR="00086F67">
        <w:t xml:space="preserve"> abordados no decorrer do trabalho cient</w:t>
      </w:r>
      <w:r w:rsidR="002E766B">
        <w:t>í</w:t>
      </w:r>
      <w:r w:rsidR="00086F67">
        <w:t>fico</w:t>
      </w:r>
      <w:r>
        <w:t>.</w:t>
      </w:r>
    </w:p>
    <w:p w:rsidR="00A8212E" w:rsidRPr="00E64F18" w:rsidRDefault="00A8212E" w:rsidP="00D61CB9"/>
    <w:p w:rsidR="00D61CB9" w:rsidRDefault="00E324DB" w:rsidP="00D61CB9">
      <w:pPr>
        <w:pStyle w:val="Ttulo2"/>
      </w:pPr>
      <w:bookmarkStart w:id="4" w:name="_Toc542524"/>
      <w:r>
        <w:t xml:space="preserve">Educação </w:t>
      </w:r>
      <w:r w:rsidR="00D61CB9">
        <w:t>a distância – ambiente virtual</w:t>
      </w:r>
      <w:bookmarkEnd w:id="4"/>
    </w:p>
    <w:p w:rsidR="00A8212E" w:rsidRPr="00A8212E" w:rsidRDefault="00A8212E" w:rsidP="005A2D83"/>
    <w:p w:rsidR="002E766B" w:rsidRDefault="00A738A2" w:rsidP="00A738A2">
      <w:r>
        <w:t xml:space="preserve">A </w:t>
      </w:r>
      <w:r w:rsidR="006C7D68">
        <w:t xml:space="preserve">maneira de se ensinar </w:t>
      </w:r>
      <w:r w:rsidR="00455B11">
        <w:t>mudou</w:t>
      </w:r>
      <w:r w:rsidR="006C7D68">
        <w:t xml:space="preserve"> adequando</w:t>
      </w:r>
      <w:r w:rsidR="00D8016C">
        <w:t>-se</w:t>
      </w:r>
      <w:r w:rsidR="006C7D68">
        <w:t xml:space="preserve"> as necessidades e mudanças (sociais, tecnológicas</w:t>
      </w:r>
      <w:r w:rsidR="001A7EB0">
        <w:t xml:space="preserve">, etc.). </w:t>
      </w:r>
      <w:r w:rsidR="002E766B">
        <w:t>Um exemplo disso é o da</w:t>
      </w:r>
      <w:r w:rsidR="00E324DB">
        <w:t xml:space="preserve"> </w:t>
      </w:r>
      <w:r w:rsidR="00455B11">
        <w:t>E</w:t>
      </w:r>
      <w:r w:rsidR="00E324DB">
        <w:t>ducação</w:t>
      </w:r>
      <w:r w:rsidR="002F306B">
        <w:t xml:space="preserve"> </w:t>
      </w:r>
      <w:r w:rsidR="001A7EB0">
        <w:t xml:space="preserve">a </w:t>
      </w:r>
      <w:r w:rsidR="00455B11">
        <w:t>D</w:t>
      </w:r>
      <w:r w:rsidR="001A7EB0">
        <w:t xml:space="preserve">istância </w:t>
      </w:r>
      <w:r w:rsidR="00CC7F0A">
        <w:t>(EAD)</w:t>
      </w:r>
      <w:r w:rsidR="002E766B">
        <w:t xml:space="preserve"> que</w:t>
      </w:r>
      <w:r w:rsidR="00CC7F0A">
        <w:t xml:space="preserve"> surgiu no Brasil por volta de 1900</w:t>
      </w:r>
      <w:r w:rsidR="004F519B">
        <w:t>,</w:t>
      </w:r>
      <w:r w:rsidR="00925A2C">
        <w:t xml:space="preserve"> </w:t>
      </w:r>
      <w:r w:rsidR="00925A2C" w:rsidRPr="00925A2C">
        <w:t>por</w:t>
      </w:r>
      <w:r w:rsidR="00925A2C">
        <w:t xml:space="preserve"> meio</w:t>
      </w:r>
      <w:r w:rsidR="00967888">
        <w:t xml:space="preserve"> de cursos oferecidos por correspondência</w:t>
      </w:r>
      <w:r w:rsidR="004F519B">
        <w:t>,</w:t>
      </w:r>
      <w:r w:rsidR="002E766B">
        <w:t xml:space="preserve"> a</w:t>
      </w:r>
      <w:r w:rsidR="00AD536D">
        <w:t xml:space="preserve"> </w:t>
      </w:r>
      <w:r w:rsidR="002E766B">
        <w:t xml:space="preserve">fim de possibilitar mais conveniência </w:t>
      </w:r>
      <w:r w:rsidR="00017C3F">
        <w:t>n</w:t>
      </w:r>
      <w:r w:rsidR="002E766B">
        <w:t xml:space="preserve">o estudo </w:t>
      </w:r>
      <w:r w:rsidR="00752E3D">
        <w:rPr>
          <w:noProof/>
        </w:rPr>
        <w:t xml:space="preserve">(ALVES </w:t>
      </w:r>
      <w:r w:rsidR="00752E3D">
        <w:rPr>
          <w:i/>
          <w:iCs/>
          <w:noProof/>
        </w:rPr>
        <w:t>et al.</w:t>
      </w:r>
      <w:r w:rsidR="00752E3D">
        <w:rPr>
          <w:noProof/>
        </w:rPr>
        <w:t>, 2009)</w:t>
      </w:r>
      <w:r w:rsidR="00455B11" w:rsidRPr="00063EEB">
        <w:t>.</w:t>
      </w:r>
      <w:r w:rsidR="00E21C1E">
        <w:t xml:space="preserve"> </w:t>
      </w:r>
    </w:p>
    <w:p w:rsidR="00A738A2" w:rsidRDefault="002E766B" w:rsidP="00A738A2">
      <w:r>
        <w:t>Com o alcance da</w:t>
      </w:r>
      <w:r w:rsidR="003C4185">
        <w:t xml:space="preserve"> internet </w:t>
      </w:r>
      <w:r>
        <w:t xml:space="preserve">e a maior acessibilidade a </w:t>
      </w:r>
      <w:r w:rsidR="008B3E82">
        <w:t xml:space="preserve">computadores e </w:t>
      </w:r>
      <w:r w:rsidR="008B3E82" w:rsidRPr="00063EEB">
        <w:rPr>
          <w:i/>
        </w:rPr>
        <w:t>smartphones</w:t>
      </w:r>
      <w:r w:rsidR="008B3E82">
        <w:t xml:space="preserve"> </w:t>
      </w:r>
      <w:r w:rsidR="00F74ABC">
        <w:t>a</w:t>
      </w:r>
      <w:r w:rsidR="00DA129B">
        <w:t xml:space="preserve"> EAD</w:t>
      </w:r>
      <w:r w:rsidR="00B97512">
        <w:t xml:space="preserve"> se propagou pelo território nacional </w:t>
      </w:r>
      <w:r w:rsidR="00752E3D">
        <w:rPr>
          <w:noProof/>
        </w:rPr>
        <w:t xml:space="preserve">(ALVES </w:t>
      </w:r>
      <w:r w:rsidR="00752E3D">
        <w:rPr>
          <w:i/>
          <w:iCs/>
          <w:noProof/>
        </w:rPr>
        <w:t>et al.</w:t>
      </w:r>
      <w:r w:rsidR="00752E3D">
        <w:rPr>
          <w:noProof/>
        </w:rPr>
        <w:t>, 2009)</w:t>
      </w:r>
      <w:r w:rsidR="00C40FBD" w:rsidRPr="00063EEB">
        <w:t>.</w:t>
      </w:r>
      <w:r>
        <w:t xml:space="preserve"> E tem sido</w:t>
      </w:r>
      <w:r w:rsidR="00063EEB">
        <w:t xml:space="preserve"> </w:t>
      </w:r>
      <w:r w:rsidR="004F519B">
        <w:t>de</w:t>
      </w:r>
      <w:r w:rsidR="00512BE6">
        <w:t xml:space="preserve"> grande</w:t>
      </w:r>
      <w:r w:rsidR="004F519B">
        <w:t xml:space="preserve"> </w:t>
      </w:r>
      <w:r w:rsidR="00D24059">
        <w:t xml:space="preserve">importância tendo em vista que pessoas </w:t>
      </w:r>
      <w:r w:rsidR="00C7767B">
        <w:t>em</w:t>
      </w:r>
      <w:r w:rsidR="00D24059">
        <w:t xml:space="preserve"> localidades sem acesso direto ao ensino</w:t>
      </w:r>
      <w:r w:rsidR="00455B11">
        <w:t xml:space="preserve"> </w:t>
      </w:r>
      <w:r>
        <w:t>presencial</w:t>
      </w:r>
      <w:r w:rsidR="00455B11">
        <w:t>,</w:t>
      </w:r>
      <w:r w:rsidR="00D24059">
        <w:t xml:space="preserve"> p</w:t>
      </w:r>
      <w:r w:rsidR="00455B11">
        <w:t>odem</w:t>
      </w:r>
      <w:r w:rsidR="00DA129B">
        <w:t xml:space="preserve"> </w:t>
      </w:r>
      <w:r w:rsidR="00C7767B">
        <w:t>estudar e alcançar uma formação</w:t>
      </w:r>
      <w:r w:rsidR="00D03EDF">
        <w:t xml:space="preserve"> </w:t>
      </w:r>
      <w:r w:rsidR="00752E3D">
        <w:rPr>
          <w:noProof/>
        </w:rPr>
        <w:t xml:space="preserve">(MELO NETO </w:t>
      </w:r>
      <w:r w:rsidR="00752E3D">
        <w:rPr>
          <w:i/>
          <w:iCs/>
          <w:noProof/>
        </w:rPr>
        <w:t>et al.</w:t>
      </w:r>
      <w:r w:rsidR="00752E3D">
        <w:rPr>
          <w:noProof/>
        </w:rPr>
        <w:t>, 2012)</w:t>
      </w:r>
      <w:r w:rsidR="00681380" w:rsidRPr="00063EEB">
        <w:t>.</w:t>
      </w:r>
    </w:p>
    <w:p w:rsidR="002E766B" w:rsidRDefault="002E766B" w:rsidP="00A738A2">
      <w:r>
        <w:t>Nas seções subsequentes são descritos alguns exemplos de sistemas que utilizam da EAD</w:t>
      </w:r>
      <w:r w:rsidR="00017C3F">
        <w:t xml:space="preserve"> e de processos informatizados</w:t>
      </w:r>
      <w:r>
        <w:t xml:space="preserve"> para possibilitar e</w:t>
      </w:r>
      <w:r w:rsidR="004F519B">
        <w:t xml:space="preserve"> automatizar</w:t>
      </w:r>
      <w:r>
        <w:t xml:space="preserve"> o processo de ensino. </w:t>
      </w:r>
    </w:p>
    <w:p w:rsidR="00A8212E" w:rsidRPr="004676CA" w:rsidRDefault="00A8212E" w:rsidP="00D61CB9"/>
    <w:p w:rsidR="00D61CB9" w:rsidRDefault="00D61CB9" w:rsidP="00D61CB9">
      <w:pPr>
        <w:pStyle w:val="Ttulo3"/>
      </w:pPr>
      <w:bookmarkStart w:id="5" w:name="_Ref527667254"/>
      <w:bookmarkStart w:id="6" w:name="_Toc542525"/>
      <w:r w:rsidRPr="00C119E4">
        <w:t>Metodologias/sistemas de apoio de ensino de idiomas</w:t>
      </w:r>
      <w:bookmarkEnd w:id="5"/>
      <w:bookmarkEnd w:id="6"/>
    </w:p>
    <w:p w:rsidR="00A8212E" w:rsidRPr="00A8212E" w:rsidRDefault="00A8212E" w:rsidP="005A2D83"/>
    <w:p w:rsidR="00645BD3" w:rsidRDefault="00C248E8" w:rsidP="00D61CB9">
      <w:r>
        <w:t xml:space="preserve">A </w:t>
      </w:r>
      <w:r w:rsidR="00645BD3">
        <w:t xml:space="preserve">tecnologia influencia e molda a maneira em que o ensino é feito </w:t>
      </w:r>
      <w:r w:rsidR="00752E3D">
        <w:rPr>
          <w:noProof/>
        </w:rPr>
        <w:t xml:space="preserve">(ALVES </w:t>
      </w:r>
      <w:r w:rsidR="00752E3D">
        <w:rPr>
          <w:i/>
          <w:iCs/>
          <w:noProof/>
        </w:rPr>
        <w:t>et al.</w:t>
      </w:r>
      <w:r w:rsidR="00752E3D">
        <w:rPr>
          <w:noProof/>
        </w:rPr>
        <w:t>, 2009)</w:t>
      </w:r>
      <w:r w:rsidR="00645BD3">
        <w:t>. Isso não é diferente para o ensino de idiomas, uma vez que</w:t>
      </w:r>
      <w:r w:rsidR="00785ACC">
        <w:t xml:space="preserve"> </w:t>
      </w:r>
      <w:r w:rsidR="00645BD3">
        <w:t>as e</w:t>
      </w:r>
      <w:r w:rsidR="00C030C0">
        <w:t>scolas têm</w:t>
      </w:r>
      <w:r w:rsidR="00785ACC">
        <w:t xml:space="preserve"> buscado se adequar </w:t>
      </w:r>
      <w:r w:rsidR="00C030C0">
        <w:t>e inserir tecnologias nos</w:t>
      </w:r>
      <w:r w:rsidR="00645BD3">
        <w:t xml:space="preserve"> seus</w:t>
      </w:r>
      <w:r w:rsidR="00C030C0">
        <w:t xml:space="preserve"> processos de ensino</w:t>
      </w:r>
      <w:r w:rsidR="00645BD3">
        <w:t>, e soluções independentes tem surgido para auxiliar no aprendizado de línguas</w:t>
      </w:r>
      <w:r w:rsidR="00C030C0">
        <w:t>.</w:t>
      </w:r>
      <w:r w:rsidR="00645BD3">
        <w:t xml:space="preserve"> </w:t>
      </w:r>
      <w:r>
        <w:t>Essas escolas e tecnologias s</w:t>
      </w:r>
      <w:r w:rsidR="00074336">
        <w:t xml:space="preserve">ão descritas nos próximos parágrafos, </w:t>
      </w:r>
      <w:r>
        <w:t>apresentando</w:t>
      </w:r>
      <w:r w:rsidR="00074336">
        <w:t xml:space="preserve"> suas principais características.</w:t>
      </w:r>
      <w:r w:rsidR="00645BD3">
        <w:t xml:space="preserve"> </w:t>
      </w:r>
    </w:p>
    <w:p w:rsidR="00D61CB9" w:rsidRDefault="006A785C" w:rsidP="00D61CB9">
      <w:r>
        <w:t>Como exemplo</w:t>
      </w:r>
      <w:r w:rsidR="00074336">
        <w:t xml:space="preserve"> de escola que tem se moldado a se adequar a novas tecnologias</w:t>
      </w:r>
      <w:r>
        <w:t xml:space="preserve"> </w:t>
      </w:r>
      <w:r w:rsidR="00455B11">
        <w:t>toma</w:t>
      </w:r>
      <w:r>
        <w:t>-se</w:t>
      </w:r>
      <w:r w:rsidR="00C030C0">
        <w:t xml:space="preserve"> </w:t>
      </w:r>
      <w:r>
        <w:t>a</w:t>
      </w:r>
      <w:r w:rsidR="00D61CB9">
        <w:t xml:space="preserve"> </w:t>
      </w:r>
      <w:proofErr w:type="spellStart"/>
      <w:r w:rsidR="00D61CB9" w:rsidRPr="00347720">
        <w:rPr>
          <w:i/>
        </w:rPr>
        <w:t>Wizard</w:t>
      </w:r>
      <w:proofErr w:type="spellEnd"/>
      <w:r w:rsidR="00D61CB9" w:rsidRPr="00347720">
        <w:rPr>
          <w:i/>
        </w:rPr>
        <w:t xml:space="preserve"> </w:t>
      </w:r>
      <w:proofErr w:type="spellStart"/>
      <w:r w:rsidR="00D61CB9" w:rsidRPr="00347720">
        <w:rPr>
          <w:i/>
        </w:rPr>
        <w:t>by</w:t>
      </w:r>
      <w:proofErr w:type="spellEnd"/>
      <w:r w:rsidR="00D61CB9" w:rsidRPr="00347720">
        <w:rPr>
          <w:i/>
        </w:rPr>
        <w:t xml:space="preserve"> Pearson</w:t>
      </w:r>
      <w:r w:rsidRPr="005A2D83">
        <w:t>, que</w:t>
      </w:r>
      <w:r w:rsidR="00D61CB9">
        <w:t xml:space="preserve"> é uma escola</w:t>
      </w:r>
      <w:r w:rsidR="00D61CB9" w:rsidRPr="005B01A9">
        <w:t xml:space="preserve"> de idiomas </w:t>
      </w:r>
      <w:r w:rsidR="00D61CB9">
        <w:t>internacional (possui sedes em outros países além do Brasil)</w:t>
      </w:r>
      <w:r w:rsidR="00752E3D">
        <w:t xml:space="preserve"> </w:t>
      </w:r>
      <w:r w:rsidR="00752E3D">
        <w:rPr>
          <w:noProof/>
        </w:rPr>
        <w:t>(WIZARD, 2017b)</w:t>
      </w:r>
      <w:r w:rsidR="00D61CB9">
        <w:t xml:space="preserve">. </w:t>
      </w:r>
      <w:r w:rsidR="00D67AD9">
        <w:t>A instituição c</w:t>
      </w:r>
      <w:r w:rsidR="00D61CB9">
        <w:t xml:space="preserve">onta com uma metodologia de ensino que alia a clássica abordagem de sala de aula (chamada pela </w:t>
      </w:r>
      <w:proofErr w:type="spellStart"/>
      <w:r w:rsidR="00D61CB9" w:rsidRPr="00347720">
        <w:rPr>
          <w:i/>
        </w:rPr>
        <w:t>Wizard</w:t>
      </w:r>
      <w:proofErr w:type="spellEnd"/>
      <w:r w:rsidR="00D61CB9">
        <w:t xml:space="preserve"> de </w:t>
      </w:r>
      <w:r w:rsidR="00D61CB9" w:rsidRPr="00347720">
        <w:rPr>
          <w:i/>
        </w:rPr>
        <w:t>Connections</w:t>
      </w:r>
      <w:r w:rsidR="00D61CB9">
        <w:t xml:space="preserve">) ao </w:t>
      </w:r>
      <w:r w:rsidR="00D61CB9">
        <w:lastRenderedPageBreak/>
        <w:t xml:space="preserve">uso de tecnologias de apoio informatizado (chamada de </w:t>
      </w:r>
      <w:proofErr w:type="spellStart"/>
      <w:r w:rsidR="00D61CB9" w:rsidRPr="00347720">
        <w:rPr>
          <w:i/>
        </w:rPr>
        <w:t>Interactive</w:t>
      </w:r>
      <w:proofErr w:type="spellEnd"/>
      <w:r w:rsidR="00D61CB9">
        <w:t xml:space="preserve">). Na </w:t>
      </w:r>
      <w:r w:rsidR="00D61CB9" w:rsidRPr="00347720">
        <w:rPr>
          <w:i/>
        </w:rPr>
        <w:t>connections</w:t>
      </w:r>
      <w:r w:rsidR="00D61CB9">
        <w:t xml:space="preserve"> os alunos vão a sala de aula e interagem com o</w:t>
      </w:r>
      <w:r w:rsidR="00C248E8">
        <w:t>utros alunos e professores, e s</w:t>
      </w:r>
      <w:r w:rsidR="00D61CB9">
        <w:t xml:space="preserve">ão guiados pelo professor. Já no </w:t>
      </w:r>
      <w:proofErr w:type="spellStart"/>
      <w:r w:rsidR="00D61CB9" w:rsidRPr="00347720">
        <w:rPr>
          <w:i/>
        </w:rPr>
        <w:t>interactive</w:t>
      </w:r>
      <w:proofErr w:type="spellEnd"/>
      <w:r w:rsidR="00D61CB9">
        <w:rPr>
          <w:i/>
        </w:rPr>
        <w:t xml:space="preserve"> </w:t>
      </w:r>
      <w:r w:rsidR="00D61CB9">
        <w:t xml:space="preserve">o aluno recebe apoio informatizado por meio de um </w:t>
      </w:r>
      <w:r w:rsidR="00D61CB9" w:rsidRPr="00C248E8">
        <w:rPr>
          <w:i/>
        </w:rPr>
        <w:t>tablet</w:t>
      </w:r>
      <w:r w:rsidR="00D61CB9">
        <w:t xml:space="preserve"> denominado </w:t>
      </w:r>
      <w:proofErr w:type="spellStart"/>
      <w:r w:rsidR="00D61CB9">
        <w:t>Wiz.tab</w:t>
      </w:r>
      <w:proofErr w:type="spellEnd"/>
      <w:r w:rsidR="00D61CB9">
        <w:t xml:space="preserve">. Para auxiliar a pronúncia dos alunos dispõe-se de uma caneta (denominada </w:t>
      </w:r>
      <w:proofErr w:type="spellStart"/>
      <w:r w:rsidR="00D61CB9">
        <w:t>Wiz.pen</w:t>
      </w:r>
      <w:proofErr w:type="spellEnd"/>
      <w:r w:rsidR="00D61CB9">
        <w:t>), que faz a leitura de palavras, frases e expressões contidas no material do aluno</w:t>
      </w:r>
      <w:r w:rsidR="00E6023B">
        <w:t xml:space="preserve"> </w:t>
      </w:r>
      <w:r w:rsidR="00752E3D">
        <w:rPr>
          <w:noProof/>
        </w:rPr>
        <w:t>(WIZARD, 2017a)</w:t>
      </w:r>
      <w:r w:rsidR="00E71EB8">
        <w:t>.</w:t>
      </w:r>
      <w:r w:rsidR="00D61CB9">
        <w:t xml:space="preserve"> </w:t>
      </w:r>
      <w:r w:rsidR="00E71EB8">
        <w:t>A</w:t>
      </w:r>
      <w:r w:rsidR="009B6875">
        <w:t xml:space="preserve"> </w:t>
      </w:r>
      <w:r w:rsidR="009113A0">
        <w:fldChar w:fldCharType="begin"/>
      </w:r>
      <w:r w:rsidR="009113A0">
        <w:instrText xml:space="preserve"> REF _Ref526524016 \h </w:instrText>
      </w:r>
      <w:r w:rsidR="009113A0">
        <w:fldChar w:fldCharType="separate"/>
      </w:r>
      <w:r w:rsidR="00640D2B">
        <w:t xml:space="preserve">Figura </w:t>
      </w:r>
      <w:r w:rsidR="00640D2B">
        <w:rPr>
          <w:noProof/>
        </w:rPr>
        <w:t>1</w:t>
      </w:r>
      <w:r w:rsidR="009113A0">
        <w:fldChar w:fldCharType="end"/>
      </w:r>
      <w:r w:rsidR="009113A0">
        <w:t xml:space="preserve"> </w:t>
      </w:r>
      <w:r w:rsidR="009B6875">
        <w:t xml:space="preserve">demonstra o modelo de aprendizagem da </w:t>
      </w:r>
      <w:proofErr w:type="spellStart"/>
      <w:r w:rsidR="009B6875">
        <w:t>Wizard</w:t>
      </w:r>
      <w:proofErr w:type="spellEnd"/>
      <w:r w:rsidR="00E71EB8">
        <w:t xml:space="preserve"> com as características anteriormente descritas</w:t>
      </w:r>
      <w:r w:rsidR="00D61CB9">
        <w:t xml:space="preserve">. </w:t>
      </w:r>
    </w:p>
    <w:p w:rsidR="00D61CB9" w:rsidRDefault="00D61CB9" w:rsidP="00952162">
      <w:pPr>
        <w:pStyle w:val="Fontes"/>
      </w:pPr>
    </w:p>
    <w:p w:rsidR="00C87DBE" w:rsidRDefault="00C87DBE" w:rsidP="00FC0021">
      <w:pPr>
        <w:pStyle w:val="Legenda"/>
        <w:keepNext/>
      </w:pPr>
      <w:bookmarkStart w:id="7" w:name="_Ref526524016"/>
      <w:r>
        <w:t xml:space="preserve">Figura </w:t>
      </w:r>
      <w:ins w:id="8" w:author="Ryan Lemos" w:date="2019-02-20T09:08:00Z">
        <w:r w:rsidR="00483DF4">
          <w:fldChar w:fldCharType="begin"/>
        </w:r>
        <w:r w:rsidR="00483DF4">
          <w:instrText xml:space="preserve"> SEQ Figura \* ARABIC </w:instrText>
        </w:r>
      </w:ins>
      <w:r w:rsidR="00483DF4">
        <w:fldChar w:fldCharType="separate"/>
      </w:r>
      <w:ins w:id="9" w:author="Ryan Lemos" w:date="2019-02-20T09:08:00Z">
        <w:r w:rsidR="00483DF4">
          <w:rPr>
            <w:noProof/>
          </w:rPr>
          <w:t>1</w:t>
        </w:r>
        <w:r w:rsidR="00483DF4">
          <w:fldChar w:fldCharType="end"/>
        </w:r>
      </w:ins>
      <w:del w:id="10"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1</w:delText>
        </w:r>
        <w:r w:rsidR="00E3042F" w:rsidDel="00483DF4">
          <w:rPr>
            <w:noProof/>
          </w:rPr>
          <w:fldChar w:fldCharType="end"/>
        </w:r>
      </w:del>
      <w:bookmarkEnd w:id="7"/>
      <w:r>
        <w:t xml:space="preserve"> - Modelo de aprendizagem da </w:t>
      </w:r>
      <w:proofErr w:type="spellStart"/>
      <w:r>
        <w:t>Wizard</w:t>
      </w:r>
      <w:proofErr w:type="spellEnd"/>
    </w:p>
    <w:p w:rsidR="00D61CB9" w:rsidRDefault="00CB768F" w:rsidP="00952162">
      <w:pPr>
        <w:pStyle w:val="Fontes"/>
      </w:pPr>
      <w:r w:rsidRPr="00832539">
        <w:rPr>
          <w:noProof/>
          <w:lang w:eastAsia="pt-BR"/>
        </w:rPr>
        <w:drawing>
          <wp:inline distT="0" distB="0" distL="0" distR="0">
            <wp:extent cx="5402580" cy="2133600"/>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402580" cy="2133600"/>
                    </a:xfrm>
                    <a:prstGeom prst="rect">
                      <a:avLst/>
                    </a:prstGeom>
                    <a:noFill/>
                    <a:ln>
                      <a:noFill/>
                    </a:ln>
                  </pic:spPr>
                </pic:pic>
              </a:graphicData>
            </a:graphic>
          </wp:inline>
        </w:drawing>
      </w:r>
    </w:p>
    <w:p w:rsidR="00D61CB9" w:rsidRDefault="00D61CB9" w:rsidP="00DB3739">
      <w:pPr>
        <w:pStyle w:val="Fontes"/>
        <w:rPr>
          <w:noProof/>
        </w:rPr>
      </w:pPr>
      <w:r w:rsidRPr="00CC133A">
        <w:t>Fonte:</w:t>
      </w:r>
      <w:r w:rsidR="0078758F">
        <w:t xml:space="preserve"> </w:t>
      </w:r>
      <w:r w:rsidR="00D227C1">
        <w:t xml:space="preserve">WIZARD, </w:t>
      </w:r>
      <w:r w:rsidR="00D227C1">
        <w:rPr>
          <w:noProof/>
        </w:rPr>
        <w:t>2017</w:t>
      </w:r>
      <w:r w:rsidR="00512BE6">
        <w:rPr>
          <w:noProof/>
        </w:rPr>
        <w:t>a</w:t>
      </w:r>
      <w:r w:rsidR="00BB25A9">
        <w:rPr>
          <w:noProof/>
        </w:rPr>
        <w:t>, p.3</w:t>
      </w:r>
      <w:r w:rsidR="00D227C1">
        <w:rPr>
          <w:noProof/>
        </w:rPr>
        <w:t>.</w:t>
      </w:r>
    </w:p>
    <w:p w:rsidR="00E71EB8" w:rsidRDefault="00E71EB8" w:rsidP="00DB3739">
      <w:pPr>
        <w:pStyle w:val="Fontes"/>
      </w:pPr>
    </w:p>
    <w:p w:rsidR="00366A95" w:rsidRDefault="00B300A5" w:rsidP="00952162">
      <w:bookmarkStart w:id="11" w:name="_Ref526523997"/>
      <w:r>
        <w:t xml:space="preserve">A escola ainda conta com uma aplicação </w:t>
      </w:r>
      <w:r w:rsidRPr="00347720">
        <w:rPr>
          <w:i/>
        </w:rPr>
        <w:t>mobile</w:t>
      </w:r>
      <w:r>
        <w:t xml:space="preserve"> e um ambiente </w:t>
      </w:r>
      <w:r w:rsidRPr="00347720">
        <w:rPr>
          <w:i/>
        </w:rPr>
        <w:t>Web</w:t>
      </w:r>
      <w:r>
        <w:rPr>
          <w:i/>
        </w:rPr>
        <w:t xml:space="preserve"> </w:t>
      </w:r>
      <w:r>
        <w:t>denominados Wiz.me</w:t>
      </w:r>
      <w:r w:rsidR="00455B11">
        <w:t>, que serve</w:t>
      </w:r>
      <w:r w:rsidR="00645BD3">
        <w:t>m</w:t>
      </w:r>
      <w:r>
        <w:t xml:space="preserve"> </w:t>
      </w:r>
      <w:r w:rsidR="00455B11">
        <w:t xml:space="preserve">de </w:t>
      </w:r>
      <w:r>
        <w:t>apoio ao</w:t>
      </w:r>
      <w:r w:rsidR="00455B11">
        <w:t>s</w:t>
      </w:r>
      <w:r>
        <w:t xml:space="preserve"> aluno</w:t>
      </w:r>
      <w:r w:rsidR="00455B11">
        <w:t>s</w:t>
      </w:r>
      <w:r>
        <w:t xml:space="preserve"> </w:t>
      </w:r>
      <w:r w:rsidR="00455B11">
        <w:t>quando estão fora da sala</w:t>
      </w:r>
      <w:r>
        <w:t>, auxiliando</w:t>
      </w:r>
      <w:r w:rsidR="00645BD3">
        <w:t>-os</w:t>
      </w:r>
      <w:r w:rsidR="00C248E8">
        <w:t xml:space="preserve"> na pronú</w:t>
      </w:r>
      <w:r>
        <w:t>ncia e escrita</w:t>
      </w:r>
      <w:r w:rsidR="00752E3D">
        <w:rPr>
          <w:noProof/>
        </w:rPr>
        <w:t xml:space="preserve"> (WIZARD, 2017a)</w:t>
      </w:r>
      <w:r>
        <w:t xml:space="preserve">. </w:t>
      </w:r>
      <w:r w:rsidR="00E71EB8">
        <w:t xml:space="preserve">A </w:t>
      </w:r>
      <w:r w:rsidR="008F6CAC">
        <w:t xml:space="preserve">Figura 2 </w:t>
      </w:r>
      <w:r w:rsidR="00E71EB8">
        <w:t>descreve algumas funcionalidades</w:t>
      </w:r>
      <w:r w:rsidR="00645BD3">
        <w:t xml:space="preserve"> da versão móvel</w:t>
      </w:r>
      <w:r w:rsidR="00E71EB8">
        <w:t xml:space="preserve"> d</w:t>
      </w:r>
      <w:r>
        <w:t>essa</w:t>
      </w:r>
      <w:r w:rsidR="00E71EB8">
        <w:t xml:space="preserve"> aplicação.</w:t>
      </w:r>
      <w:r>
        <w:t xml:space="preserve"> </w:t>
      </w:r>
    </w:p>
    <w:p w:rsidR="00B300A5" w:rsidRDefault="00B300A5" w:rsidP="00063EEB"/>
    <w:p w:rsidR="00C87DBE" w:rsidRDefault="00C87DBE" w:rsidP="00FC0021">
      <w:pPr>
        <w:pStyle w:val="Legenda"/>
        <w:keepNext/>
      </w:pPr>
      <w:r>
        <w:t xml:space="preserve">Figura </w:t>
      </w:r>
      <w:ins w:id="12" w:author="Ryan Lemos" w:date="2019-02-20T09:08:00Z">
        <w:r w:rsidR="00483DF4">
          <w:fldChar w:fldCharType="begin"/>
        </w:r>
        <w:r w:rsidR="00483DF4">
          <w:instrText xml:space="preserve"> SEQ Figura \* ARABIC </w:instrText>
        </w:r>
      </w:ins>
      <w:r w:rsidR="00483DF4">
        <w:fldChar w:fldCharType="separate"/>
      </w:r>
      <w:ins w:id="13" w:author="Ryan Lemos" w:date="2019-02-20T09:08:00Z">
        <w:r w:rsidR="00483DF4">
          <w:rPr>
            <w:noProof/>
          </w:rPr>
          <w:t>2</w:t>
        </w:r>
        <w:r w:rsidR="00483DF4">
          <w:fldChar w:fldCharType="end"/>
        </w:r>
      </w:ins>
      <w:del w:id="14"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2</w:delText>
        </w:r>
        <w:r w:rsidR="00E3042F" w:rsidDel="00483DF4">
          <w:rPr>
            <w:noProof/>
          </w:rPr>
          <w:fldChar w:fldCharType="end"/>
        </w:r>
      </w:del>
      <w:bookmarkEnd w:id="11"/>
      <w:r>
        <w:t xml:space="preserve"> - Funcionalidades do Wiz.me</w:t>
      </w:r>
    </w:p>
    <w:p w:rsidR="00D61CB9" w:rsidRDefault="00CB768F" w:rsidP="00952162">
      <w:pPr>
        <w:pStyle w:val="Fontes"/>
      </w:pPr>
      <w:r w:rsidRPr="00832539">
        <w:rPr>
          <w:noProof/>
          <w:lang w:eastAsia="pt-BR"/>
        </w:rPr>
        <w:drawing>
          <wp:inline distT="0" distB="0" distL="0" distR="0">
            <wp:extent cx="5398562" cy="1310095"/>
            <wp:effectExtent l="133350" t="114300" r="126365" b="13779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pic:cNvPicPr/>
                  </pic:nvPicPr>
                  <pic:blipFill>
                    <a:blip r:embed="rId14"/>
                    <a:stretch>
                      <a:fillRect/>
                    </a:stretch>
                  </pic:blipFill>
                  <pic:spPr>
                    <a:xfrm>
                      <a:off x="0" y="0"/>
                      <a:ext cx="5398135" cy="13100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D61CB9" w:rsidRDefault="002E284D" w:rsidP="00BE0DBB">
      <w:pPr>
        <w:pStyle w:val="Fontes"/>
      </w:pPr>
      <w:r>
        <w:t xml:space="preserve">Fonte: </w:t>
      </w:r>
      <w:r w:rsidR="00D227C1">
        <w:t xml:space="preserve">WIZARD, </w:t>
      </w:r>
      <w:r w:rsidR="00D227C1">
        <w:rPr>
          <w:noProof/>
        </w:rPr>
        <w:t>2017</w:t>
      </w:r>
      <w:r w:rsidR="00512BE6">
        <w:rPr>
          <w:noProof/>
        </w:rPr>
        <w:t>a</w:t>
      </w:r>
      <w:r w:rsidR="00BB25A9">
        <w:rPr>
          <w:noProof/>
        </w:rPr>
        <w:t>, p.4</w:t>
      </w:r>
      <w:r w:rsidR="00D227C1">
        <w:rPr>
          <w:noProof/>
        </w:rPr>
        <w:t>.</w:t>
      </w:r>
      <w:r>
        <w:t xml:space="preserve"> </w:t>
      </w:r>
    </w:p>
    <w:p w:rsidR="00BE0DBB" w:rsidRDefault="00BE0DBB" w:rsidP="00BE0DBB">
      <w:pPr>
        <w:pStyle w:val="Fontes"/>
      </w:pPr>
    </w:p>
    <w:p w:rsidR="00D61CB9" w:rsidRDefault="00D67AD9" w:rsidP="00D61CB9">
      <w:r>
        <w:lastRenderedPageBreak/>
        <w:t xml:space="preserve">Outra escola que </w:t>
      </w:r>
      <w:r w:rsidR="006D769C">
        <w:t>interliga tecnologia e ensino de idiomas é a</w:t>
      </w:r>
      <w:r w:rsidR="00D61CB9">
        <w:t xml:space="preserve"> </w:t>
      </w:r>
      <w:r w:rsidR="006D769C">
        <w:t>e</w:t>
      </w:r>
      <w:r w:rsidR="00D61CB9">
        <w:t>scola</w:t>
      </w:r>
      <w:r w:rsidR="00063EEB">
        <w:t xml:space="preserve"> </w:t>
      </w:r>
      <w:r w:rsidR="00063EEB" w:rsidRPr="00063EEB">
        <w:t>Centro de Cultura Anglo Americana</w:t>
      </w:r>
      <w:r w:rsidR="00063EEB">
        <w:t xml:space="preserve"> (</w:t>
      </w:r>
      <w:r w:rsidR="00D61CB9">
        <w:t>CCAA</w:t>
      </w:r>
      <w:r w:rsidR="00063EEB">
        <w:t>)</w:t>
      </w:r>
      <w:r w:rsidR="00D61CB9">
        <w:t xml:space="preserve">. </w:t>
      </w:r>
      <w:r w:rsidR="006D769C">
        <w:t>A CCAA detém</w:t>
      </w:r>
      <w:r w:rsidR="00D61CB9">
        <w:t xml:space="preserve"> um espaço</w:t>
      </w:r>
      <w:r w:rsidR="006D769C">
        <w:t xml:space="preserve"> virtual</w:t>
      </w:r>
      <w:r w:rsidR="00D61CB9">
        <w:t xml:space="preserve"> denominado </w:t>
      </w:r>
      <w:r w:rsidR="00E6023B">
        <w:t>e</w:t>
      </w:r>
      <w:r w:rsidR="00D61CB9">
        <w:t xml:space="preserve">spaço CCAA </w:t>
      </w:r>
      <w:r w:rsidR="00E6023B">
        <w:t>a</w:t>
      </w:r>
      <w:r w:rsidR="00D61CB9">
        <w:t>luno</w:t>
      </w:r>
      <w:r w:rsidR="00AD044C">
        <w:t xml:space="preserve"> </w:t>
      </w:r>
      <w:r w:rsidR="00752E3D">
        <w:rPr>
          <w:noProof/>
        </w:rPr>
        <w:t>(CCAA, sd.)</w:t>
      </w:r>
      <w:r w:rsidR="00D61CB9">
        <w:t xml:space="preserve">. Nele o aluno da escola terá acesso a </w:t>
      </w:r>
      <w:r w:rsidR="00A77025">
        <w:t>conteúdo</w:t>
      </w:r>
      <w:r w:rsidR="00D61CB9">
        <w:t xml:space="preserve"> para </w:t>
      </w:r>
      <w:r w:rsidR="00D61CB9" w:rsidRPr="00CC133A">
        <w:rPr>
          <w:i/>
        </w:rPr>
        <w:t>tablet</w:t>
      </w:r>
      <w:r w:rsidR="00D61CB9">
        <w:t>, como textos, áudios e vídeos</w:t>
      </w:r>
      <w:r w:rsidR="00AD044C">
        <w:t xml:space="preserve"> </w:t>
      </w:r>
      <w:r w:rsidR="00752E3D">
        <w:rPr>
          <w:noProof/>
        </w:rPr>
        <w:t>(CCAA, sd.)</w:t>
      </w:r>
      <w:r w:rsidR="00D61CB9">
        <w:t>. Outro recurso disponível é o</w:t>
      </w:r>
      <w:r w:rsidR="00A77025">
        <w:t xml:space="preserve"> </w:t>
      </w:r>
      <w:r w:rsidR="00A77025" w:rsidRPr="00347720">
        <w:rPr>
          <w:i/>
        </w:rPr>
        <w:t>Computer</w:t>
      </w:r>
      <w:r w:rsidR="00C248E8">
        <w:rPr>
          <w:i/>
        </w:rPr>
        <w:t xml:space="preserve"> </w:t>
      </w:r>
      <w:proofErr w:type="spellStart"/>
      <w:r w:rsidR="00A77025" w:rsidRPr="00347720">
        <w:rPr>
          <w:i/>
        </w:rPr>
        <w:t>Assisted</w:t>
      </w:r>
      <w:proofErr w:type="spellEnd"/>
      <w:r w:rsidR="00A77025" w:rsidRPr="00347720">
        <w:rPr>
          <w:i/>
        </w:rPr>
        <w:t xml:space="preserve"> </w:t>
      </w:r>
      <w:proofErr w:type="spellStart"/>
      <w:r w:rsidR="00A77025" w:rsidRPr="00347720">
        <w:rPr>
          <w:i/>
        </w:rPr>
        <w:t>Language</w:t>
      </w:r>
      <w:proofErr w:type="spellEnd"/>
      <w:r w:rsidR="00A77025" w:rsidRPr="00347720">
        <w:rPr>
          <w:i/>
        </w:rPr>
        <w:t xml:space="preserve"> Learning</w:t>
      </w:r>
      <w:r w:rsidR="00D61CB9">
        <w:t xml:space="preserve"> </w:t>
      </w:r>
      <w:r w:rsidR="00A77025">
        <w:t>(</w:t>
      </w:r>
      <w:r w:rsidR="00D61CB9">
        <w:t>CALL) que se dá por um “</w:t>
      </w:r>
      <w:r w:rsidR="00D61CB9" w:rsidRPr="00CC133A">
        <w:t>Software</w:t>
      </w:r>
      <w:r w:rsidR="00D61CB9" w:rsidRPr="00186D52">
        <w:t xml:space="preserve"> educacional que permite que o aluno realize seus exercícios escritos utilizando o computador. É uma forma rápida, fácil, interativa e agradável de fixar o conteúdo aprendido em sala de aula</w:t>
      </w:r>
      <w:r w:rsidR="00D61CB9">
        <w:t>”</w:t>
      </w:r>
      <w:r w:rsidR="00AD044C">
        <w:t xml:space="preserve"> </w:t>
      </w:r>
      <w:r w:rsidR="00752E3D">
        <w:rPr>
          <w:noProof/>
        </w:rPr>
        <w:t>(CCAA, sd., p. 1)</w:t>
      </w:r>
      <w:r w:rsidR="00D61CB9" w:rsidRPr="00186D52">
        <w:t>.</w:t>
      </w:r>
      <w:r w:rsidR="00D61CB9">
        <w:t xml:space="preserve"> O espaço</w:t>
      </w:r>
      <w:r w:rsidR="00D30F88">
        <w:t xml:space="preserve"> v</w:t>
      </w:r>
      <w:r w:rsidR="00B17950">
        <w:t>i</w:t>
      </w:r>
      <w:r w:rsidR="00D30F88">
        <w:t>rtual</w:t>
      </w:r>
      <w:r w:rsidR="00D61CB9">
        <w:t xml:space="preserve"> ainda conta com atividades complementares para auxílio de escrita, pronúncia e leitura.</w:t>
      </w:r>
    </w:p>
    <w:p w:rsidR="00F62E89" w:rsidRDefault="00074336" w:rsidP="00952162">
      <w:r>
        <w:t>Já em questão de aplicações independentes para aux</w:t>
      </w:r>
      <w:r w:rsidR="00512BE6">
        <w:t>í</w:t>
      </w:r>
      <w:r>
        <w:t>lio de idiomas tem-se</w:t>
      </w:r>
      <w:r w:rsidR="00D61CB9">
        <w:t xml:space="preserve"> </w:t>
      </w:r>
      <w:r>
        <w:t>o</w:t>
      </w:r>
      <w:r w:rsidR="00D61CB9">
        <w:t xml:space="preserve"> exemplo </w:t>
      </w:r>
      <w:r>
        <w:t>d</w:t>
      </w:r>
      <w:r w:rsidR="00D61CB9">
        <w:t xml:space="preserve">o </w:t>
      </w:r>
      <w:proofErr w:type="spellStart"/>
      <w:r w:rsidR="00D61CB9">
        <w:t>Babbel</w:t>
      </w:r>
      <w:proofErr w:type="spellEnd"/>
      <w:r w:rsidR="00D61CB9">
        <w:t>,</w:t>
      </w:r>
      <w:r>
        <w:t xml:space="preserve"> que é</w:t>
      </w:r>
      <w:r w:rsidR="00D61CB9">
        <w:t xml:space="preserve"> uma aplicação disponível para dispositivos móveis e </w:t>
      </w:r>
      <w:r w:rsidR="00D61CB9" w:rsidRPr="00967B8A">
        <w:rPr>
          <w:i/>
        </w:rPr>
        <w:t>Web</w:t>
      </w:r>
      <w:r w:rsidR="00D61CB9">
        <w:t>. Seu objetivo é o auxílio da compreensão, escrita e fala de diversos idiomas como inglês, português, espanhol, alemão, holandês, entre outros. Contempla diversos níveis de conhecimento, indo do básico ao avançado. Apesar da aplicação ser gratuita, somente alguns níveis estão disponíveis de forma gratuita,</w:t>
      </w:r>
      <w:r>
        <w:t xml:space="preserve"> sendo necessário assim o pagamento de planos para a liberação de todo o conteúdo</w:t>
      </w:r>
      <w:r w:rsidR="00D61CB9">
        <w:t xml:space="preserve"> disponível</w:t>
      </w:r>
      <w:r>
        <w:t xml:space="preserve"> </w:t>
      </w:r>
      <w:r w:rsidR="00752E3D">
        <w:rPr>
          <w:noProof/>
        </w:rPr>
        <w:t>(BABBEL, 2018)</w:t>
      </w:r>
      <w:r w:rsidR="00D61CB9">
        <w:t xml:space="preserve"> conforme descrito na</w:t>
      </w:r>
      <w:r w:rsidR="009B6875">
        <w:t xml:space="preserve"> </w:t>
      </w:r>
      <w:r w:rsidR="009113A0">
        <w:fldChar w:fldCharType="begin"/>
      </w:r>
      <w:r w:rsidR="009113A0">
        <w:instrText xml:space="preserve"> REF _Ref526523978 \h </w:instrText>
      </w:r>
      <w:r w:rsidR="009113A0">
        <w:fldChar w:fldCharType="separate"/>
      </w:r>
      <w:r w:rsidR="00640D2B">
        <w:t xml:space="preserve">Figura </w:t>
      </w:r>
      <w:r w:rsidR="00640D2B">
        <w:rPr>
          <w:noProof/>
        </w:rPr>
        <w:t>3</w:t>
      </w:r>
      <w:r w:rsidR="009113A0">
        <w:fldChar w:fldCharType="end"/>
      </w:r>
      <w:r w:rsidR="00D61CB9">
        <w:t>.</w:t>
      </w:r>
    </w:p>
    <w:p w:rsidR="00F90045" w:rsidRPr="009B3841" w:rsidRDefault="00F90045" w:rsidP="00952162"/>
    <w:p w:rsidR="00C87DBE" w:rsidRDefault="00C87DBE" w:rsidP="00FC0021">
      <w:pPr>
        <w:pStyle w:val="Legenda"/>
        <w:keepNext/>
      </w:pPr>
      <w:bookmarkStart w:id="15" w:name="_Ref526523978"/>
      <w:r>
        <w:t xml:space="preserve">Figura </w:t>
      </w:r>
      <w:ins w:id="16" w:author="Ryan Lemos" w:date="2019-02-20T09:08:00Z">
        <w:r w:rsidR="00483DF4">
          <w:fldChar w:fldCharType="begin"/>
        </w:r>
        <w:r w:rsidR="00483DF4">
          <w:instrText xml:space="preserve"> SEQ Figura \* ARABIC </w:instrText>
        </w:r>
      </w:ins>
      <w:r w:rsidR="00483DF4">
        <w:fldChar w:fldCharType="separate"/>
      </w:r>
      <w:ins w:id="17" w:author="Ryan Lemos" w:date="2019-02-20T09:08:00Z">
        <w:r w:rsidR="00483DF4">
          <w:rPr>
            <w:noProof/>
          </w:rPr>
          <w:t>3</w:t>
        </w:r>
        <w:r w:rsidR="00483DF4">
          <w:fldChar w:fldCharType="end"/>
        </w:r>
      </w:ins>
      <w:del w:id="18"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3</w:delText>
        </w:r>
        <w:r w:rsidR="00E3042F" w:rsidDel="00483DF4">
          <w:rPr>
            <w:noProof/>
          </w:rPr>
          <w:fldChar w:fldCharType="end"/>
        </w:r>
      </w:del>
      <w:bookmarkEnd w:id="15"/>
      <w:r>
        <w:t xml:space="preserve"> </w:t>
      </w:r>
      <w:r w:rsidRPr="009C7923">
        <w:t>- Preços do Babel</w:t>
      </w:r>
    </w:p>
    <w:p w:rsidR="00D61CB9" w:rsidRDefault="00CB768F" w:rsidP="00952162">
      <w:pPr>
        <w:pStyle w:val="Fontes"/>
      </w:pPr>
      <w:r w:rsidRPr="00832539">
        <w:rPr>
          <w:noProof/>
          <w:lang w:eastAsia="pt-BR"/>
        </w:rPr>
        <w:drawing>
          <wp:inline distT="0" distB="0" distL="0" distR="0">
            <wp:extent cx="5402580" cy="1684020"/>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02580" cy="1684020"/>
                    </a:xfrm>
                    <a:prstGeom prst="rect">
                      <a:avLst/>
                    </a:prstGeom>
                    <a:noFill/>
                    <a:ln>
                      <a:noFill/>
                    </a:ln>
                  </pic:spPr>
                </pic:pic>
              </a:graphicData>
            </a:graphic>
          </wp:inline>
        </w:drawing>
      </w:r>
    </w:p>
    <w:p w:rsidR="00F62E89" w:rsidRDefault="00F62E89" w:rsidP="00F62E89">
      <w:pPr>
        <w:pStyle w:val="Fontes"/>
      </w:pPr>
      <w:r>
        <w:t xml:space="preserve">Fonte: </w:t>
      </w:r>
      <w:r w:rsidR="00CE331E">
        <w:t>BABBEL</w:t>
      </w:r>
      <w:r w:rsidR="00D227C1">
        <w:t>,</w:t>
      </w:r>
      <w:r w:rsidR="00CE331E">
        <w:t xml:space="preserve"> 2018</w:t>
      </w:r>
      <w:r w:rsidR="00B300A5">
        <w:t>, p.1</w:t>
      </w:r>
      <w:r w:rsidR="008D625B">
        <w:t>.</w:t>
      </w:r>
    </w:p>
    <w:p w:rsidR="00F62E89" w:rsidRDefault="00F62E89" w:rsidP="00F62E89">
      <w:pPr>
        <w:pStyle w:val="Fontes"/>
      </w:pPr>
    </w:p>
    <w:p w:rsidR="00212D2E" w:rsidRDefault="00D61CB9" w:rsidP="00212D2E">
      <w:r>
        <w:t xml:space="preserve">Outra aplicação semelhante ao </w:t>
      </w:r>
      <w:proofErr w:type="spellStart"/>
      <w:r>
        <w:t>Babbel</w:t>
      </w:r>
      <w:proofErr w:type="spellEnd"/>
      <w:r>
        <w:t xml:space="preserve"> é o </w:t>
      </w:r>
      <w:proofErr w:type="spellStart"/>
      <w:r>
        <w:t>Duolingo</w:t>
      </w:r>
      <w:proofErr w:type="spellEnd"/>
      <w:r>
        <w:t xml:space="preserve"> que possibilita o aprendizado de idiomas de maneira gratuita. É possível o estudo de línguas como inglês, espanhol, francês, alemão, dentre outras. Apresenta-se alguns conceitos de gamificação,</w:t>
      </w:r>
      <w:r w:rsidR="002A5319">
        <w:t xml:space="preserve"> como</w:t>
      </w:r>
      <w:r>
        <w:t xml:space="preserve"> </w:t>
      </w:r>
      <w:r w:rsidR="002A5319">
        <w:t>o avanço de</w:t>
      </w:r>
      <w:r>
        <w:t xml:space="preserve"> níveis e</w:t>
      </w:r>
      <w:r w:rsidR="002A5319">
        <w:t xml:space="preserve"> as vidas (corações)</w:t>
      </w:r>
      <w:r w:rsidR="00074336">
        <w:t xml:space="preserve">. Como nos </w:t>
      </w:r>
      <w:r w:rsidR="00074336" w:rsidRPr="00967B8A">
        <w:rPr>
          <w:i/>
        </w:rPr>
        <w:t>games</w:t>
      </w:r>
      <w:r w:rsidR="00074336">
        <w:t xml:space="preserve">, ao fazer algo de errado ocorre penalização ou eliminação de uma vida, no </w:t>
      </w:r>
      <w:proofErr w:type="spellStart"/>
      <w:r w:rsidR="00074336">
        <w:t>Duolingo</w:t>
      </w:r>
      <w:proofErr w:type="spellEnd"/>
      <w:r w:rsidR="002A5319">
        <w:t xml:space="preserve"> ao errar uma resposta</w:t>
      </w:r>
      <w:r w:rsidR="00074336">
        <w:t xml:space="preserve"> de uma questão</w:t>
      </w:r>
      <w:r w:rsidR="002A5319">
        <w:t xml:space="preserve"> um coração é perdido</w:t>
      </w:r>
      <w:r w:rsidR="00046CD3">
        <w:t xml:space="preserve"> </w:t>
      </w:r>
      <w:r w:rsidR="00752E3D">
        <w:rPr>
          <w:noProof/>
        </w:rPr>
        <w:t>(DUOLINGO, sd.)</w:t>
      </w:r>
      <w:r>
        <w:t xml:space="preserve">. A </w:t>
      </w:r>
      <w:r w:rsidR="009113A0">
        <w:fldChar w:fldCharType="begin"/>
      </w:r>
      <w:r w:rsidR="009113A0">
        <w:instrText xml:space="preserve"> REF _Ref526523959 \h </w:instrText>
      </w:r>
      <w:r w:rsidR="009113A0">
        <w:fldChar w:fldCharType="separate"/>
      </w:r>
      <w:r w:rsidR="00640D2B">
        <w:t xml:space="preserve">Figura </w:t>
      </w:r>
      <w:r w:rsidR="00640D2B">
        <w:rPr>
          <w:noProof/>
        </w:rPr>
        <w:t>4</w:t>
      </w:r>
      <w:r w:rsidR="009113A0">
        <w:fldChar w:fldCharType="end"/>
      </w:r>
      <w:r w:rsidR="009B6875">
        <w:t xml:space="preserve"> </w:t>
      </w:r>
      <w:r w:rsidR="00366A95">
        <w:t xml:space="preserve">ilustra </w:t>
      </w:r>
      <w:r>
        <w:t xml:space="preserve">algumas características </w:t>
      </w:r>
      <w:r w:rsidR="00366A95">
        <w:t xml:space="preserve">da aplicação </w:t>
      </w:r>
      <w:proofErr w:type="spellStart"/>
      <w:r>
        <w:t>Duolingo</w:t>
      </w:r>
      <w:proofErr w:type="spellEnd"/>
      <w:r>
        <w:t>.</w:t>
      </w:r>
    </w:p>
    <w:p w:rsidR="00DB3739" w:rsidRPr="00FC0021" w:rsidRDefault="00DB3739" w:rsidP="00952162">
      <w:pPr>
        <w:pStyle w:val="Fontes"/>
      </w:pPr>
    </w:p>
    <w:p w:rsidR="00C87DBE" w:rsidRDefault="00C87DBE" w:rsidP="00FC0021">
      <w:pPr>
        <w:pStyle w:val="Legenda"/>
        <w:keepNext/>
      </w:pPr>
      <w:bookmarkStart w:id="19" w:name="_Ref526523959"/>
      <w:r>
        <w:lastRenderedPageBreak/>
        <w:t xml:space="preserve">Figura </w:t>
      </w:r>
      <w:ins w:id="20" w:author="Ryan Lemos" w:date="2019-02-20T09:08:00Z">
        <w:r w:rsidR="00483DF4">
          <w:fldChar w:fldCharType="begin"/>
        </w:r>
        <w:r w:rsidR="00483DF4">
          <w:instrText xml:space="preserve"> SEQ Figura \* ARABIC </w:instrText>
        </w:r>
      </w:ins>
      <w:r w:rsidR="00483DF4">
        <w:fldChar w:fldCharType="separate"/>
      </w:r>
      <w:ins w:id="21" w:author="Ryan Lemos" w:date="2019-02-20T09:08:00Z">
        <w:r w:rsidR="00483DF4">
          <w:rPr>
            <w:noProof/>
          </w:rPr>
          <w:t>4</w:t>
        </w:r>
        <w:r w:rsidR="00483DF4">
          <w:fldChar w:fldCharType="end"/>
        </w:r>
      </w:ins>
      <w:del w:id="22"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4</w:delText>
        </w:r>
        <w:r w:rsidR="00E3042F" w:rsidDel="00483DF4">
          <w:rPr>
            <w:noProof/>
          </w:rPr>
          <w:fldChar w:fldCharType="end"/>
        </w:r>
      </w:del>
      <w:bookmarkEnd w:id="19"/>
      <w:r>
        <w:t xml:space="preserve"> - </w:t>
      </w:r>
      <w:r w:rsidRPr="00F93035">
        <w:t xml:space="preserve">Características do </w:t>
      </w:r>
      <w:proofErr w:type="spellStart"/>
      <w:r w:rsidRPr="00F93035">
        <w:t>Duolingo</w:t>
      </w:r>
      <w:proofErr w:type="spellEnd"/>
    </w:p>
    <w:p w:rsidR="00D61CB9" w:rsidRDefault="00CB768F" w:rsidP="00952162">
      <w:pPr>
        <w:pStyle w:val="Fontes"/>
      </w:pPr>
      <w:r w:rsidRPr="00832539">
        <w:rPr>
          <w:noProof/>
          <w:lang w:eastAsia="pt-BR"/>
        </w:rPr>
        <w:drawing>
          <wp:inline distT="0" distB="0" distL="0" distR="0">
            <wp:extent cx="5013960" cy="2286000"/>
            <wp:effectExtent l="0" t="0" r="0" b="0"/>
            <wp:docPr id="4"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013960" cy="2286000"/>
                    </a:xfrm>
                    <a:prstGeom prst="rect">
                      <a:avLst/>
                    </a:prstGeom>
                    <a:noFill/>
                    <a:ln>
                      <a:noFill/>
                    </a:ln>
                  </pic:spPr>
                </pic:pic>
              </a:graphicData>
            </a:graphic>
          </wp:inline>
        </w:drawing>
      </w:r>
    </w:p>
    <w:p w:rsidR="00D61CB9" w:rsidRDefault="00DB3739" w:rsidP="00DB3739">
      <w:pPr>
        <w:pStyle w:val="Fontes"/>
      </w:pPr>
      <w:r>
        <w:t>Fonte: DUOLINGO</w:t>
      </w:r>
      <w:r w:rsidR="00BB25A9">
        <w:t>, p.1</w:t>
      </w:r>
      <w:r w:rsidR="008D625B">
        <w:t>.</w:t>
      </w:r>
    </w:p>
    <w:p w:rsidR="00DB3739" w:rsidRDefault="00DB3739" w:rsidP="00DB3739">
      <w:pPr>
        <w:pStyle w:val="Fontes"/>
      </w:pPr>
    </w:p>
    <w:p w:rsidR="009113A0" w:rsidRDefault="009113A0" w:rsidP="009113A0">
      <w:r>
        <w:t>O ambiente proposto deseja unir algumas características dos sistemas citados</w:t>
      </w:r>
      <w:r w:rsidR="002B57F3">
        <w:t xml:space="preserve">, como a possibilidade de encontrar conteúdos de auxílio (como no espaço do CCAA) e acesso a testes de escrita e escuta como no </w:t>
      </w:r>
      <w:proofErr w:type="spellStart"/>
      <w:r w:rsidR="002B57F3">
        <w:t>Duolingo</w:t>
      </w:r>
      <w:proofErr w:type="spellEnd"/>
      <w:r>
        <w:t xml:space="preserve">. </w:t>
      </w:r>
      <w:r w:rsidR="002A5319">
        <w:t xml:space="preserve">Acredita-se que ao aliar essas funcionalidades já utilizadas em outros sistemas </w:t>
      </w:r>
      <w:r w:rsidR="00967B8A">
        <w:t>à</w:t>
      </w:r>
      <w:r w:rsidR="002A5319">
        <w:t xml:space="preserve"> novas funcionalidades, possa-se criar um ambiente mais adequado para apoiar o ensino de língua inglesa</w:t>
      </w:r>
      <w:r w:rsidR="00967B8A">
        <w:t xml:space="preserve"> na ILC</w:t>
      </w:r>
      <w:r w:rsidR="002A5319">
        <w:t xml:space="preserve">. </w:t>
      </w:r>
    </w:p>
    <w:p w:rsidR="002B57F3" w:rsidRPr="00F96272" w:rsidRDefault="002B57F3" w:rsidP="00FC0021"/>
    <w:p w:rsidR="00A8212E" w:rsidRPr="00A8212E" w:rsidRDefault="00D61CB9" w:rsidP="00952162">
      <w:pPr>
        <w:pStyle w:val="Ttulo2"/>
      </w:pPr>
      <w:bookmarkStart w:id="23" w:name="_Toc542526"/>
      <w:r>
        <w:t>Desenvolvimento</w:t>
      </w:r>
      <w:r w:rsidR="00830B0E">
        <w:t xml:space="preserve"> e tecnologias</w:t>
      </w:r>
      <w:r>
        <w:t xml:space="preserve"> de </w:t>
      </w:r>
      <w:r w:rsidRPr="005329D1">
        <w:t>sistemas</w:t>
      </w:r>
      <w:r>
        <w:t xml:space="preserve"> Web</w:t>
      </w:r>
      <w:bookmarkEnd w:id="23"/>
    </w:p>
    <w:p w:rsidR="00020A75" w:rsidRDefault="00020A75" w:rsidP="005A2D83"/>
    <w:p w:rsidR="00463FAB" w:rsidRDefault="006025A5" w:rsidP="005A2D83">
      <w:r>
        <w:t>Para entender-se o que é desenvolvimento pode-se tomar o</w:t>
      </w:r>
      <w:r w:rsidR="00D61CB9">
        <w:t xml:space="preserve"> contexto geral da palavra</w:t>
      </w:r>
      <w:r>
        <w:t>, que tem por significado</w:t>
      </w:r>
      <w:r w:rsidR="00D61CB9">
        <w:t xml:space="preserve"> </w:t>
      </w:r>
      <w:r>
        <w:t xml:space="preserve">ser uma </w:t>
      </w:r>
      <w:r w:rsidR="00D61CB9">
        <w:t xml:space="preserve">“Série de etapas, acontecimentos, ações, etc. que levam ao surgimento de algo, ou à manifestação em todos os seus aspectos[...]” </w:t>
      </w:r>
      <w:r w:rsidR="00752E3D">
        <w:rPr>
          <w:noProof/>
        </w:rPr>
        <w:t>(FERREIRA, 2001, p. 240)</w:t>
      </w:r>
      <w:r w:rsidR="00D61CB9">
        <w:t xml:space="preserve">. Tomando isso para o </w:t>
      </w:r>
      <w:r>
        <w:t xml:space="preserve">meio </w:t>
      </w:r>
      <w:r w:rsidR="00D61CB9">
        <w:t>computacional diz</w:t>
      </w:r>
      <w:r w:rsidR="00463FAB">
        <w:t>-se então</w:t>
      </w:r>
      <w:r w:rsidR="00D61CB9">
        <w:t xml:space="preserve"> que o desenvolvimento de um sistema se dá pela passagem por todas as etapas da sua concepção até o momento em que o sistema apresente tudo aquilo que lhe foi </w:t>
      </w:r>
      <w:r w:rsidR="00463FAB">
        <w:t xml:space="preserve">previsto </w:t>
      </w:r>
      <w:r w:rsidR="00752E3D">
        <w:rPr>
          <w:noProof/>
        </w:rPr>
        <w:t>(PRESSMAN, 2011)</w:t>
      </w:r>
      <w:r w:rsidR="00D61CB9">
        <w:t>.</w:t>
      </w:r>
    </w:p>
    <w:p w:rsidR="00463FAB" w:rsidRDefault="00D61CB9" w:rsidP="005A2D83">
      <w:proofErr w:type="spellStart"/>
      <w:r>
        <w:t>Hirama</w:t>
      </w:r>
      <w:proofErr w:type="spellEnd"/>
      <w:r w:rsidR="00752E3D">
        <w:rPr>
          <w:noProof/>
        </w:rPr>
        <w:t xml:space="preserve"> (2011, p. 3)</w:t>
      </w:r>
      <w:r>
        <w:t xml:space="preserve"> lista os tipos de atividades presentes no processo de desenvolvimento de sistemas, que são as “[...] atividades técnicas de Engenharia de Sistemas, análise, projeto, codificação e testes”.</w:t>
      </w:r>
      <w:r w:rsidR="00463FAB">
        <w:t xml:space="preserve"> Essas atividades devem estar presentes e são responsáveis por contemplar o processo de desenvolvimento. </w:t>
      </w:r>
    </w:p>
    <w:p w:rsidR="005A2D83" w:rsidRDefault="00463FAB" w:rsidP="005A2D83">
      <w:r>
        <w:t xml:space="preserve">Já para o quesito </w:t>
      </w:r>
      <w:r w:rsidRPr="00612551">
        <w:rPr>
          <w:i/>
        </w:rPr>
        <w:t>Web</w:t>
      </w:r>
      <w:r>
        <w:t xml:space="preserve">, os sistemas desenvolvidos são </w:t>
      </w:r>
      <w:r w:rsidR="00DD5964">
        <w:t>conhecido</w:t>
      </w:r>
      <w:r>
        <w:t>s</w:t>
      </w:r>
      <w:r w:rsidR="00DD5964">
        <w:t xml:space="preserve"> como </w:t>
      </w:r>
      <w:proofErr w:type="spellStart"/>
      <w:r w:rsidR="00DD5964" w:rsidRPr="005A2D83">
        <w:rPr>
          <w:i/>
        </w:rPr>
        <w:t>Web</w:t>
      </w:r>
      <w:r w:rsidR="001E6C37" w:rsidRPr="005A2D83">
        <w:rPr>
          <w:i/>
        </w:rPr>
        <w:t>Ap</w:t>
      </w:r>
      <w:r w:rsidR="00DD5964" w:rsidRPr="005A2D83">
        <w:rPr>
          <w:i/>
        </w:rPr>
        <w:t>ps</w:t>
      </w:r>
      <w:proofErr w:type="spellEnd"/>
      <w:r w:rsidR="00DD5964">
        <w:t xml:space="preserve"> </w:t>
      </w:r>
      <w:r w:rsidR="00752E3D">
        <w:rPr>
          <w:noProof/>
        </w:rPr>
        <w:t>(PRESSMAN, 2011)</w:t>
      </w:r>
      <w:r>
        <w:t xml:space="preserve">. </w:t>
      </w:r>
      <w:r w:rsidR="00366A95">
        <w:t>E</w:t>
      </w:r>
      <w:r w:rsidR="00C43632">
        <w:t>sses sistemas têm</w:t>
      </w:r>
      <w:r w:rsidR="0096099D">
        <w:t xml:space="preserve"> por característica </w:t>
      </w:r>
      <w:r w:rsidR="00D021B8">
        <w:t xml:space="preserve">ser acessados e utilizados por meio da </w:t>
      </w:r>
      <w:r w:rsidR="006635BB">
        <w:t>rede</w:t>
      </w:r>
      <w:r w:rsidR="008F7A2E">
        <w:t>. Pressman</w:t>
      </w:r>
      <w:r w:rsidR="00752E3D">
        <w:rPr>
          <w:noProof/>
        </w:rPr>
        <w:t xml:space="preserve"> (2011)</w:t>
      </w:r>
      <w:r w:rsidR="008F7A2E">
        <w:t xml:space="preserve"> </w:t>
      </w:r>
      <w:r w:rsidR="007E3DF1">
        <w:t>cita</w:t>
      </w:r>
      <w:r w:rsidR="008F7A2E">
        <w:t xml:space="preserve"> alguns</w:t>
      </w:r>
      <w:r w:rsidR="0025597C">
        <w:t xml:space="preserve"> atributos que estão presentes na grande maioria dos </w:t>
      </w:r>
      <w:proofErr w:type="spellStart"/>
      <w:r w:rsidR="0025597C" w:rsidRPr="005A2D83">
        <w:rPr>
          <w:i/>
        </w:rPr>
        <w:t>WebApps</w:t>
      </w:r>
      <w:proofErr w:type="spellEnd"/>
      <w:r w:rsidR="00AF05AC">
        <w:t xml:space="preserve"> </w:t>
      </w:r>
      <w:r w:rsidR="0085292C">
        <w:t xml:space="preserve">que </w:t>
      </w:r>
      <w:r w:rsidR="00AF05AC">
        <w:t xml:space="preserve">são: o uso intensivo de redes, simultaneidade, carga não previsível, desempenho, </w:t>
      </w:r>
      <w:r w:rsidR="00AF05AC">
        <w:lastRenderedPageBreak/>
        <w:t>disponibilidade</w:t>
      </w:r>
      <w:r w:rsidR="00F17B3F">
        <w:t>, orientadas a dados, sensibilidade no conteúdo, evolução contínua, imediatismo, segurança e estética.</w:t>
      </w:r>
      <w:r w:rsidR="00A72EBB">
        <w:t xml:space="preserve"> Portanto, para se desenvolver soluções </w:t>
      </w:r>
      <w:r w:rsidR="00A72EBB" w:rsidRPr="00612551">
        <w:rPr>
          <w:i/>
        </w:rPr>
        <w:t>web</w:t>
      </w:r>
      <w:r w:rsidR="00A72EBB">
        <w:t xml:space="preserve"> deve</w:t>
      </w:r>
      <w:r w:rsidR="00612551">
        <w:t>-</w:t>
      </w:r>
      <w:r w:rsidR="00A72EBB">
        <w:t>se levar em conta os atributos apresentados por Pressman</w:t>
      </w:r>
      <w:r w:rsidR="00752E3D">
        <w:rPr>
          <w:noProof/>
        </w:rPr>
        <w:t xml:space="preserve"> (2011)</w:t>
      </w:r>
      <w:r w:rsidR="00A72EBB">
        <w:t>.</w:t>
      </w:r>
    </w:p>
    <w:p w:rsidR="004D3B78" w:rsidRPr="005A2D83" w:rsidRDefault="004D3B78" w:rsidP="005A2D83"/>
    <w:p w:rsidR="00D61CB9" w:rsidRDefault="00D61CB9" w:rsidP="00FC0021">
      <w:pPr>
        <w:pStyle w:val="Ttulo3"/>
      </w:pPr>
      <w:bookmarkStart w:id="24" w:name="_Toc542527"/>
      <w:r>
        <w:t>Criptografia</w:t>
      </w:r>
      <w:r w:rsidR="00C04015">
        <w:t xml:space="preserve"> e controle de acesso</w:t>
      </w:r>
      <w:r w:rsidR="00F71835">
        <w:t>s</w:t>
      </w:r>
      <w:bookmarkEnd w:id="24"/>
    </w:p>
    <w:p w:rsidR="00C04015" w:rsidRPr="00FC0021" w:rsidRDefault="00C04015" w:rsidP="00FC0021"/>
    <w:p w:rsidR="00CE2C77" w:rsidRPr="00CE2C77" w:rsidRDefault="00CE2C77" w:rsidP="00CE2C77">
      <w:r>
        <w:t>Criptografia pode ser entendido como o conjunto de métodos e técnicas capazes de modificar um texto legível transformando-o em um texto não legível</w:t>
      </w:r>
      <w:r w:rsidR="003335C4">
        <w:t>.</w:t>
      </w:r>
      <w:r>
        <w:t xml:space="preserve">  Isso é possível por meio de um algoritmo, que codifica a mensagem baseado em algum padrão específico. A recuperação das informações originais se dá pelo processo inverso ao da criptografia </w:t>
      </w:r>
      <w:r w:rsidR="00752E3D">
        <w:rPr>
          <w:noProof/>
        </w:rPr>
        <w:t>(MORENO; PEREIRA; CHIARAMONTE, 2005)</w:t>
      </w:r>
      <w:r>
        <w:t xml:space="preserve">. A </w:t>
      </w:r>
      <w:r w:rsidR="009113A0">
        <w:rPr>
          <w:b/>
        </w:rPr>
        <w:fldChar w:fldCharType="begin"/>
      </w:r>
      <w:r w:rsidR="009113A0">
        <w:instrText xml:space="preserve"> REF _Ref526523937 \h </w:instrText>
      </w:r>
      <w:r w:rsidR="009113A0">
        <w:rPr>
          <w:b/>
        </w:rPr>
      </w:r>
      <w:r w:rsidR="009113A0">
        <w:rPr>
          <w:b/>
        </w:rPr>
        <w:fldChar w:fldCharType="separate"/>
      </w:r>
      <w:r w:rsidR="00640D2B">
        <w:t xml:space="preserve">Figura </w:t>
      </w:r>
      <w:r w:rsidR="00640D2B">
        <w:rPr>
          <w:noProof/>
        </w:rPr>
        <w:t>5</w:t>
      </w:r>
      <w:r w:rsidR="009113A0">
        <w:rPr>
          <w:b/>
        </w:rPr>
        <w:fldChar w:fldCharType="end"/>
      </w:r>
      <w:r w:rsidR="009113A0">
        <w:rPr>
          <w:b/>
        </w:rPr>
        <w:t xml:space="preserve"> </w:t>
      </w:r>
      <w:r w:rsidRPr="00FC0021">
        <w:t>demonst</w:t>
      </w:r>
      <w:r>
        <w:t xml:space="preserve">ra esse processo de transformação de uma mensagem e o seu retorno a mensagem original. </w:t>
      </w:r>
    </w:p>
    <w:p w:rsidR="00CE2C77" w:rsidRDefault="00CE2C77" w:rsidP="00952162">
      <w:pPr>
        <w:pStyle w:val="Fontes"/>
      </w:pPr>
    </w:p>
    <w:p w:rsidR="00C87DBE" w:rsidRDefault="00C87DBE" w:rsidP="00FC0021">
      <w:pPr>
        <w:pStyle w:val="Legenda"/>
        <w:keepNext/>
      </w:pPr>
      <w:bookmarkStart w:id="25" w:name="_Ref526523937"/>
      <w:r>
        <w:t xml:space="preserve">Figura </w:t>
      </w:r>
      <w:ins w:id="26" w:author="Ryan Lemos" w:date="2019-02-20T09:08:00Z">
        <w:r w:rsidR="00483DF4">
          <w:fldChar w:fldCharType="begin"/>
        </w:r>
        <w:r w:rsidR="00483DF4">
          <w:instrText xml:space="preserve"> SEQ Figura \* ARABIC </w:instrText>
        </w:r>
      </w:ins>
      <w:r w:rsidR="00483DF4">
        <w:fldChar w:fldCharType="separate"/>
      </w:r>
      <w:ins w:id="27" w:author="Ryan Lemos" w:date="2019-02-20T09:08:00Z">
        <w:r w:rsidR="00483DF4">
          <w:rPr>
            <w:noProof/>
          </w:rPr>
          <w:t>5</w:t>
        </w:r>
        <w:r w:rsidR="00483DF4">
          <w:fldChar w:fldCharType="end"/>
        </w:r>
      </w:ins>
      <w:del w:id="28"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5</w:delText>
        </w:r>
        <w:r w:rsidR="00E3042F" w:rsidDel="00483DF4">
          <w:rPr>
            <w:noProof/>
          </w:rPr>
          <w:fldChar w:fldCharType="end"/>
        </w:r>
      </w:del>
      <w:bookmarkEnd w:id="25"/>
      <w:r>
        <w:t xml:space="preserve"> - Esquema geral para </w:t>
      </w:r>
      <w:r w:rsidR="00F8198B">
        <w:t xml:space="preserve">criptografia </w:t>
      </w:r>
      <w:r>
        <w:t>de um texto</w:t>
      </w:r>
    </w:p>
    <w:p w:rsidR="00CE2C77" w:rsidRDefault="00CB768F" w:rsidP="00952162">
      <w:pPr>
        <w:pStyle w:val="Fontes"/>
      </w:pPr>
      <w:r w:rsidRPr="00832539">
        <w:rPr>
          <w:noProof/>
          <w:lang w:eastAsia="pt-BR"/>
        </w:rPr>
        <w:drawing>
          <wp:inline distT="0" distB="0" distL="0" distR="0">
            <wp:extent cx="3421380" cy="647700"/>
            <wp:effectExtent l="0" t="0" r="0" b="0"/>
            <wp:docPr id="5"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421380" cy="647700"/>
                    </a:xfrm>
                    <a:prstGeom prst="rect">
                      <a:avLst/>
                    </a:prstGeom>
                    <a:noFill/>
                    <a:ln>
                      <a:noFill/>
                    </a:ln>
                  </pic:spPr>
                </pic:pic>
              </a:graphicData>
            </a:graphic>
          </wp:inline>
        </w:drawing>
      </w:r>
    </w:p>
    <w:p w:rsidR="00CE2C77" w:rsidRDefault="00CE2C77" w:rsidP="00DB29B6">
      <w:pPr>
        <w:pStyle w:val="Fontes"/>
      </w:pPr>
      <w:r>
        <w:t>Fonte: M</w:t>
      </w:r>
      <w:r w:rsidR="00612551">
        <w:t>ORENO;</w:t>
      </w:r>
      <w:r w:rsidR="00DB29B6">
        <w:t xml:space="preserve"> PEREIRA</w:t>
      </w:r>
      <w:r w:rsidR="00612551">
        <w:t>;</w:t>
      </w:r>
      <w:r w:rsidR="00DB29B6">
        <w:t xml:space="preserve"> CHIARAMONTE, 2005</w:t>
      </w:r>
      <w:r w:rsidR="00B300A5">
        <w:t>, p.21</w:t>
      </w:r>
      <w:r w:rsidR="00DB29B6">
        <w:t>.</w:t>
      </w:r>
    </w:p>
    <w:p w:rsidR="00933E2B" w:rsidRDefault="00933E2B" w:rsidP="00DB29B6">
      <w:pPr>
        <w:pStyle w:val="Fontes"/>
      </w:pPr>
    </w:p>
    <w:p w:rsidR="00DB29B6" w:rsidRDefault="00DB29B6" w:rsidP="00DB29B6">
      <w:r>
        <w:t>M</w:t>
      </w:r>
      <w:r w:rsidR="00D021B8">
        <w:t>oreno</w:t>
      </w:r>
      <w:r>
        <w:t>, P</w:t>
      </w:r>
      <w:r w:rsidR="00D021B8">
        <w:t>ereira</w:t>
      </w:r>
      <w:r>
        <w:t xml:space="preserve"> e </w:t>
      </w:r>
      <w:proofErr w:type="spellStart"/>
      <w:r>
        <w:t>C</w:t>
      </w:r>
      <w:r w:rsidR="00D021B8">
        <w:t>hiaramonte</w:t>
      </w:r>
      <w:proofErr w:type="spellEnd"/>
      <w:r w:rsidR="00752E3D">
        <w:rPr>
          <w:noProof/>
        </w:rPr>
        <w:t xml:space="preserve"> (2005)</w:t>
      </w:r>
      <w:r>
        <w:t xml:space="preserve"> </w:t>
      </w:r>
      <w:r w:rsidR="00D021B8">
        <w:t xml:space="preserve">afirmam haver </w:t>
      </w:r>
      <w:r>
        <w:t>dois meios de se criptografar uma mensagem, por meio de códigos ou por meio de cifras.</w:t>
      </w:r>
    </w:p>
    <w:p w:rsidR="00252CB2" w:rsidRDefault="00252CB2" w:rsidP="00DB29B6">
      <w:pPr>
        <w:pStyle w:val="CitaoLonga"/>
      </w:pPr>
    </w:p>
    <w:p w:rsidR="00DB29B6" w:rsidRDefault="00DB29B6" w:rsidP="00DB29B6">
      <w:pPr>
        <w:pStyle w:val="CitaoLonga"/>
      </w:pPr>
      <w:r>
        <w:t>Os códigos protegem as informações trocando partes destas por códigos predefinidos. Todas as pessoas autorizadas a ter acesso a uma determinada informação devem conhecer os códigos utilizados. As cifras são técnicas nas quais a informação é cifrada por meio da transposição e/ou substituição das letras da mensagem original. Assim, as pessoas autorizadas podem ter acesso às informações originais co</w:t>
      </w:r>
      <w:r w:rsidR="00C1350C">
        <w:t xml:space="preserve">nhecendo o processo de </w:t>
      </w:r>
      <w:proofErr w:type="spellStart"/>
      <w:r w:rsidR="00C1350C">
        <w:t>cifragem</w:t>
      </w:r>
      <w:proofErr w:type="spellEnd"/>
      <w:r w:rsidR="00252CB2">
        <w:t xml:space="preserve"> </w:t>
      </w:r>
      <w:r w:rsidR="00752E3D">
        <w:rPr>
          <w:noProof/>
        </w:rPr>
        <w:t>(MORENO; PEREIRA; CHIARAMONTE, 2005, p. 21)</w:t>
      </w:r>
      <w:r w:rsidR="00252CB2">
        <w:t>.</w:t>
      </w:r>
    </w:p>
    <w:p w:rsidR="00252CB2" w:rsidRPr="00CE2C77" w:rsidRDefault="00252CB2" w:rsidP="00FC0021">
      <w:pPr>
        <w:pStyle w:val="CitaoLonga"/>
      </w:pPr>
    </w:p>
    <w:p w:rsidR="00862146" w:rsidRDefault="00862146" w:rsidP="005A2D83">
      <w:r>
        <w:t>Existem algoritmos que implementam</w:t>
      </w:r>
      <w:r w:rsidR="00B86943">
        <w:t xml:space="preserve"> processos de</w:t>
      </w:r>
      <w:r>
        <w:t xml:space="preserve"> criptografia, gera</w:t>
      </w:r>
      <w:r w:rsidR="00C1350C">
        <w:t>ndo</w:t>
      </w:r>
      <w:r>
        <w:t xml:space="preserve"> um </w:t>
      </w:r>
      <w:proofErr w:type="spellStart"/>
      <w:r w:rsidRPr="00FC0021">
        <w:rPr>
          <w:i/>
        </w:rPr>
        <w:t>hash</w:t>
      </w:r>
      <w:proofErr w:type="spellEnd"/>
      <w:r w:rsidR="00C1350C">
        <w:t xml:space="preserve"> contendo uma quantidade pr</w:t>
      </w:r>
      <w:r w:rsidR="00FA394F">
        <w:t>e</w:t>
      </w:r>
      <w:r>
        <w:t>determinada de caracteres</w:t>
      </w:r>
      <w:r w:rsidR="00B86943">
        <w:t xml:space="preserve"> a partir de um determinado conteúdo</w:t>
      </w:r>
      <w:r w:rsidR="00063EEB">
        <w:t>.</w:t>
      </w:r>
      <w:r w:rsidR="00A25502">
        <w:t xml:space="preserve"> Cada algoritmo vem aliado a uma chave,</w:t>
      </w:r>
      <w:r w:rsidR="00D021B8">
        <w:t xml:space="preserve"> que é um</w:t>
      </w:r>
      <w:r w:rsidR="00A25502">
        <w:t xml:space="preserve"> valor</w:t>
      </w:r>
      <w:r w:rsidR="00D021B8">
        <w:t xml:space="preserve"> alterável </w:t>
      </w:r>
      <w:r w:rsidR="00063EEB">
        <w:t>dentro do</w:t>
      </w:r>
      <w:r w:rsidR="00D021B8">
        <w:t xml:space="preserve"> algoritmo</w:t>
      </w:r>
      <w:r w:rsidR="00063EEB">
        <w:t xml:space="preserve"> e</w:t>
      </w:r>
      <w:r w:rsidR="00A25502">
        <w:t xml:space="preserve"> que pode ser modificado para se adequar as necessidades</w:t>
      </w:r>
      <w:r w:rsidR="00366A95">
        <w:t xml:space="preserve"> do utilizador</w:t>
      </w:r>
      <w:r w:rsidR="00A25502">
        <w:t>. Isso implica que mesmo que se conheça o funcionamento do algoritmo de criptografia uma pessoa só seria capaz de reproduzir o mesmo resultado de outra se ambas usassem a mesma chave no processo de criptografia</w:t>
      </w:r>
      <w:r w:rsidR="00F70347">
        <w:t xml:space="preserve"> </w:t>
      </w:r>
      <w:r w:rsidR="00752E3D">
        <w:rPr>
          <w:noProof/>
        </w:rPr>
        <w:t>(HINZ, 2000)</w:t>
      </w:r>
      <w:r w:rsidR="00A25502">
        <w:t xml:space="preserve">. </w:t>
      </w:r>
    </w:p>
    <w:p w:rsidR="002E6C75" w:rsidRDefault="004B749E" w:rsidP="005A2D83">
      <w:r>
        <w:t>O processo de criptografia é utilizado</w:t>
      </w:r>
      <w:r w:rsidR="00862146">
        <w:t xml:space="preserve"> </w:t>
      </w:r>
      <w:r w:rsidR="002B57F3">
        <w:t xml:space="preserve">em auxílio </w:t>
      </w:r>
      <w:r w:rsidR="00D021B8">
        <w:t xml:space="preserve">a </w:t>
      </w:r>
      <w:r w:rsidR="002B57F3">
        <w:t xml:space="preserve">segurança de senhas de usuário. </w:t>
      </w:r>
      <w:r w:rsidR="0008077F">
        <w:t>Os dados sensíveis advindos do usuário,</w:t>
      </w:r>
      <w:r w:rsidR="00A46F18">
        <w:t xml:space="preserve"> como</w:t>
      </w:r>
      <w:r w:rsidR="0008077F">
        <w:t xml:space="preserve"> no caso </w:t>
      </w:r>
      <w:r w:rsidR="00A46F18">
        <w:t>d</w:t>
      </w:r>
      <w:r w:rsidR="0008077F">
        <w:t>a senha,</w:t>
      </w:r>
      <w:r w:rsidR="00A46F18">
        <w:t xml:space="preserve"> somente</w:t>
      </w:r>
      <w:r w:rsidR="0008077F">
        <w:t xml:space="preserve"> são </w:t>
      </w:r>
      <w:r w:rsidR="00A46F18">
        <w:t xml:space="preserve">salvos na base de </w:t>
      </w:r>
      <w:r w:rsidR="00A46F18">
        <w:lastRenderedPageBreak/>
        <w:t xml:space="preserve">dados </w:t>
      </w:r>
      <w:r w:rsidR="0008077F">
        <w:t>após</w:t>
      </w:r>
      <w:r w:rsidR="00A46F18">
        <w:t xml:space="preserve"> serem submetidos a um processo de criptografia, utilizando-se de algum algoritmo em específico</w:t>
      </w:r>
      <w:r w:rsidR="0008077F">
        <w:t xml:space="preserve"> </w:t>
      </w:r>
      <w:r w:rsidR="00752E3D">
        <w:rPr>
          <w:noProof/>
        </w:rPr>
        <w:t>(PHP, 2018a)</w:t>
      </w:r>
      <w:r w:rsidR="0008077F">
        <w:t xml:space="preserve">. </w:t>
      </w:r>
    </w:p>
    <w:p w:rsidR="009C1098" w:rsidRDefault="00A46F18">
      <w:r>
        <w:t>Já o</w:t>
      </w:r>
      <w:r w:rsidR="002E6C75">
        <w:t xml:space="preserve"> controle d</w:t>
      </w:r>
      <w:r w:rsidR="00D021B8">
        <w:t>e</w:t>
      </w:r>
      <w:r w:rsidR="002E6C75">
        <w:t xml:space="preserve"> acessos</w:t>
      </w:r>
      <w:r>
        <w:t xml:space="preserve"> pode ser entendido como a</w:t>
      </w:r>
      <w:r w:rsidR="002E6C75">
        <w:t xml:space="preserve"> maneira a qual se controla o que cada usuário tem acesso</w:t>
      </w:r>
      <w:r w:rsidR="00D021B8">
        <w:t xml:space="preserve"> em um sistema</w:t>
      </w:r>
      <w:r w:rsidR="00444A79">
        <w:t>,</w:t>
      </w:r>
      <w:r w:rsidR="002E6C75">
        <w:t xml:space="preserve"> </w:t>
      </w:r>
      <w:r w:rsidR="00444A79">
        <w:t>privando o usuário</w:t>
      </w:r>
      <w:r w:rsidR="002E6C75">
        <w:t xml:space="preserve"> o que não</w:t>
      </w:r>
      <w:r w:rsidR="00444A79">
        <w:t xml:space="preserve"> lhe</w:t>
      </w:r>
      <w:r w:rsidR="002E6C75">
        <w:t xml:space="preserve"> for autorizado,</w:t>
      </w:r>
      <w:r w:rsidR="00444A79">
        <w:t xml:space="preserve"> e</w:t>
      </w:r>
      <w:r w:rsidR="002E6C75">
        <w:t xml:space="preserve"> permitindo somente o que </w:t>
      </w:r>
      <w:r w:rsidR="00444A79">
        <w:t xml:space="preserve">deve se ter acesso de fato </w:t>
      </w:r>
      <w:r w:rsidR="002A4EBD">
        <w:rPr>
          <w:noProof/>
        </w:rPr>
        <w:t>(ZAPATER; SUZUKI, 2005)</w:t>
      </w:r>
      <w:r w:rsidR="002E6C75">
        <w:t>. Comumente se utiliza o modelo de con</w:t>
      </w:r>
      <w:r w:rsidR="00C1350C">
        <w:t>trole de acessos baseado em pape</w:t>
      </w:r>
      <w:r w:rsidR="002E6C75">
        <w:t>is (</w:t>
      </w:r>
      <w:r w:rsidR="002E6C75" w:rsidRPr="005D020E">
        <w:rPr>
          <w:i/>
        </w:rPr>
        <w:t>Role-</w:t>
      </w:r>
      <w:proofErr w:type="spellStart"/>
      <w:r w:rsidR="003D0104">
        <w:rPr>
          <w:i/>
        </w:rPr>
        <w:t>B</w:t>
      </w:r>
      <w:r w:rsidR="002E6C75" w:rsidRPr="005D020E">
        <w:rPr>
          <w:i/>
        </w:rPr>
        <w:t>ased</w:t>
      </w:r>
      <w:proofErr w:type="spellEnd"/>
      <w:r w:rsidR="002E6C75" w:rsidRPr="005D020E">
        <w:rPr>
          <w:i/>
        </w:rPr>
        <w:t xml:space="preserve"> Access </w:t>
      </w:r>
      <w:proofErr w:type="spellStart"/>
      <w:r w:rsidR="002E6C75" w:rsidRPr="005D020E">
        <w:rPr>
          <w:i/>
        </w:rPr>
        <w:t>Control</w:t>
      </w:r>
      <w:proofErr w:type="spellEnd"/>
      <w:r w:rsidR="002E6C75">
        <w:t>)</w:t>
      </w:r>
      <w:r w:rsidR="00C1350C">
        <w:t xml:space="preserve"> (RBAC)</w:t>
      </w:r>
      <w:r w:rsidR="002E6C75">
        <w:t>. Esse modelo utiliza a premissa que cad</w:t>
      </w:r>
      <w:r w:rsidR="00C1350C">
        <w:t>a usuário cumpre um ou mais pape</w:t>
      </w:r>
      <w:r w:rsidR="002E6C75">
        <w:t xml:space="preserve">is, como </w:t>
      </w:r>
      <w:r w:rsidR="00C1350C">
        <w:t>por exemplo,</w:t>
      </w:r>
      <w:r w:rsidR="002E6C75">
        <w:t xml:space="preserve"> um professor, ou um aluno. </w:t>
      </w:r>
      <w:r w:rsidR="00101595">
        <w:t>E a</w:t>
      </w:r>
      <w:r w:rsidR="00C1350C">
        <w:t xml:space="preserve"> esses pape</w:t>
      </w:r>
      <w:r w:rsidR="002E6C75">
        <w:t xml:space="preserve">is são </w:t>
      </w:r>
      <w:r w:rsidR="00101595">
        <w:t>atribuídas</w:t>
      </w:r>
      <w:r w:rsidR="002E6C75">
        <w:t xml:space="preserve"> permissões</w:t>
      </w:r>
      <w:r w:rsidR="00101595">
        <w:t>. Essas permissões indicarão as funcionalidades que o usuário pode ter acesso no sistema</w:t>
      </w:r>
      <w:r w:rsidR="002E6C75">
        <w:t>.</w:t>
      </w:r>
      <w:r w:rsidR="007A0577">
        <w:t xml:space="preserve"> Por exemplo, um determinado usuário apresenta o papel de professor, </w:t>
      </w:r>
      <w:r w:rsidR="00C1350C">
        <w:t xml:space="preserve">e </w:t>
      </w:r>
      <w:r w:rsidR="007A0577">
        <w:t xml:space="preserve">como professor ele pode lançar notas e faltas </w:t>
      </w:r>
      <w:r w:rsidR="00101595">
        <w:t>a</w:t>
      </w:r>
      <w:r w:rsidR="007A0577">
        <w:t xml:space="preserve">os alunos. O sistema deve ser capaz de identificar o papel do usuário e permitir somente o que aquele papel contiver como permissão </w:t>
      </w:r>
      <w:r w:rsidR="00752E3D">
        <w:rPr>
          <w:noProof/>
        </w:rPr>
        <w:t>(SANDHU, 1998)</w:t>
      </w:r>
      <w:r w:rsidR="007A0577">
        <w:t xml:space="preserve">. </w:t>
      </w:r>
    </w:p>
    <w:p w:rsidR="005A2D83" w:rsidRDefault="0008077F" w:rsidP="005A2D83">
      <w:r>
        <w:t xml:space="preserve">O </w:t>
      </w:r>
      <w:r>
        <w:fldChar w:fldCharType="begin"/>
      </w:r>
      <w:r>
        <w:instrText xml:space="preserve"> REF _Ref526533823 \h </w:instrText>
      </w:r>
      <w:r>
        <w:fldChar w:fldCharType="separate"/>
      </w:r>
      <w:r w:rsidR="00640D2B" w:rsidRPr="00952162">
        <w:rPr>
          <w:i/>
        </w:rPr>
        <w:t>Framework</w:t>
      </w:r>
      <w:r w:rsidR="00640D2B">
        <w:t xml:space="preserve"> </w:t>
      </w:r>
      <w:proofErr w:type="spellStart"/>
      <w:r w:rsidR="00640D2B" w:rsidRPr="003635FC">
        <w:t>Laravel</w:t>
      </w:r>
      <w:proofErr w:type="spellEnd"/>
      <w:r>
        <w:fldChar w:fldCharType="end"/>
      </w:r>
      <w:r w:rsidR="00C1350C">
        <w:t>,</w:t>
      </w:r>
      <w:r w:rsidR="00483464">
        <w:t xml:space="preserve"> que </w:t>
      </w:r>
      <w:r w:rsidR="00C1350C">
        <w:t>é</w:t>
      </w:r>
      <w:r w:rsidR="00483464">
        <w:t xml:space="preserve"> discutido na </w:t>
      </w:r>
      <w:r w:rsidR="0097794D">
        <w:t>sub</w:t>
      </w:r>
      <w:r w:rsidR="00483464">
        <w:t xml:space="preserve">seção </w:t>
      </w:r>
      <w:r w:rsidR="00483464">
        <w:fldChar w:fldCharType="begin"/>
      </w:r>
      <w:r w:rsidR="00483464">
        <w:instrText xml:space="preserve"> REF _Ref526533823 \r \h </w:instrText>
      </w:r>
      <w:r w:rsidR="00483464">
        <w:fldChar w:fldCharType="separate"/>
      </w:r>
      <w:r w:rsidR="00640D2B">
        <w:t>5.2.5.5</w:t>
      </w:r>
      <w:r w:rsidR="00483464">
        <w:fldChar w:fldCharType="end"/>
      </w:r>
      <w:r w:rsidR="00483464">
        <w:t xml:space="preserve">, </w:t>
      </w:r>
      <w:r w:rsidR="00101595">
        <w:t xml:space="preserve">contém </w:t>
      </w:r>
      <w:r w:rsidR="00483464">
        <w:t>avançados algoritmos de criptografia</w:t>
      </w:r>
      <w:r w:rsidR="00E6023B">
        <w:t xml:space="preserve"> </w:t>
      </w:r>
      <w:r w:rsidR="00752E3D">
        <w:rPr>
          <w:noProof/>
        </w:rPr>
        <w:t>(OTWELL, 2018)</w:t>
      </w:r>
      <w:r w:rsidR="007A0577">
        <w:t xml:space="preserve">. Assim as senhas dos usuários serão submetidas a um processo de segurança. Além disso o </w:t>
      </w:r>
      <w:proofErr w:type="spellStart"/>
      <w:r w:rsidR="007A0577">
        <w:t>Laravel</w:t>
      </w:r>
      <w:proofErr w:type="spellEnd"/>
      <w:r w:rsidR="007A0577">
        <w:t xml:space="preserve"> apoia o cont</w:t>
      </w:r>
      <w:r w:rsidR="00C1350C">
        <w:t>role de acessos por meio de pape</w:t>
      </w:r>
      <w:r w:rsidR="007A0577">
        <w:t>is como descrito anteriormente, para garantir que cada usuário só acesse o que lhe for permitido.</w:t>
      </w:r>
      <w:r w:rsidR="00483464">
        <w:t xml:space="preserve"> </w:t>
      </w:r>
      <w:r w:rsidR="007A0577">
        <w:t>P</w:t>
      </w:r>
      <w:r w:rsidR="00483464">
        <w:t xml:space="preserve">ensa-se que com </w:t>
      </w:r>
      <w:r w:rsidR="00101595">
        <w:t>a utilização de tais mecanismos de segurança possa se</w:t>
      </w:r>
      <w:r w:rsidR="00483464">
        <w:t xml:space="preserve"> conseguir uma melhora na segurança dos dados sensíveis dos usuários</w:t>
      </w:r>
      <w:r w:rsidR="00F71835">
        <w:t xml:space="preserve"> e dos acessos no ambiente</w:t>
      </w:r>
      <w:r w:rsidR="00483464">
        <w:t xml:space="preserve">. </w:t>
      </w:r>
    </w:p>
    <w:p w:rsidR="005A2D83" w:rsidRPr="005A2D83" w:rsidRDefault="005A2D83" w:rsidP="005A2D83"/>
    <w:p w:rsidR="00D61CB9" w:rsidRDefault="00D61CB9" w:rsidP="00D61CB9">
      <w:pPr>
        <w:pStyle w:val="Ttulo3"/>
      </w:pPr>
      <w:bookmarkStart w:id="29" w:name="_Toc542528"/>
      <w:r>
        <w:t>Interação humano computador (IHC)</w:t>
      </w:r>
      <w:bookmarkEnd w:id="29"/>
      <w:r w:rsidR="00F44134">
        <w:t xml:space="preserve"> </w:t>
      </w:r>
    </w:p>
    <w:p w:rsidR="00A636CB" w:rsidRPr="00A636CB" w:rsidRDefault="00A636CB" w:rsidP="00FC0021"/>
    <w:p w:rsidR="00A46F18" w:rsidRDefault="00907C49" w:rsidP="00657261">
      <w:r w:rsidRPr="00C1350C">
        <w:rPr>
          <w:i/>
        </w:rPr>
        <w:t>Softwares</w:t>
      </w:r>
      <w:r>
        <w:t xml:space="preserve"> são necessários em praticamente todas as áreas de atuação presentes no mercado. Porém não há uma solução computacional que resolva todos os problemas de todas as áreas. Então para cada problema surge uma maneira de implementar uma solução que seja utilizada por um nicho de usuário</w:t>
      </w:r>
      <w:r w:rsidR="00A636CB">
        <w:t>s</w:t>
      </w:r>
      <w:r w:rsidR="00101595">
        <w:t xml:space="preserve"> </w:t>
      </w:r>
      <w:r w:rsidR="002A4EBD">
        <w:rPr>
          <w:noProof/>
        </w:rPr>
        <w:t>(BARANAUSKAS; ROCHA, 2003)</w:t>
      </w:r>
      <w:r>
        <w:t xml:space="preserve">. Portanto a maneira que os sistemas interagem com os usuários tendem a ser diferentes em cada solução. </w:t>
      </w:r>
    </w:p>
    <w:p w:rsidR="005A2D83" w:rsidRDefault="00907C49" w:rsidP="00657261">
      <w:r>
        <w:t>Para buscar compreender e melhorar a maneira que</w:t>
      </w:r>
      <w:r w:rsidR="00101595">
        <w:t xml:space="preserve"> usuários</w:t>
      </w:r>
      <w:r>
        <w:t xml:space="preserve"> </w:t>
      </w:r>
      <w:r w:rsidR="00520E94">
        <w:t>se interage</w:t>
      </w:r>
      <w:r w:rsidR="00101595">
        <w:t>m</w:t>
      </w:r>
      <w:r w:rsidR="00520E94">
        <w:t xml:space="preserve"> com sistemas surgiu </w:t>
      </w:r>
      <w:r w:rsidR="0086254D">
        <w:t>o campo de estudo denominado Interação Humano</w:t>
      </w:r>
      <w:r w:rsidR="009C5E46">
        <w:t>-</w:t>
      </w:r>
      <w:r w:rsidR="0086254D">
        <w:t xml:space="preserve">Computador (IHC) </w:t>
      </w:r>
      <w:r w:rsidR="00204FAD">
        <w:rPr>
          <w:noProof/>
        </w:rPr>
        <w:t>(BARANAUSKAS; ROCHA, 2003)</w:t>
      </w:r>
      <w:r w:rsidR="0086254D">
        <w:t xml:space="preserve">. </w:t>
      </w:r>
      <w:proofErr w:type="spellStart"/>
      <w:r w:rsidR="0086254D">
        <w:t>Baranauskas</w:t>
      </w:r>
      <w:proofErr w:type="spellEnd"/>
      <w:r w:rsidR="0086254D">
        <w:t xml:space="preserve"> e Rocha </w:t>
      </w:r>
      <w:r w:rsidR="00752E3D">
        <w:rPr>
          <w:noProof/>
        </w:rPr>
        <w:t>(2003)</w:t>
      </w:r>
      <w:r w:rsidR="0086254D">
        <w:t xml:space="preserve"> afirma</w:t>
      </w:r>
      <w:r w:rsidR="00A46F18">
        <w:t>m</w:t>
      </w:r>
      <w:r w:rsidR="0086254D">
        <w:t xml:space="preserve"> que a IHC contempla todo o processo de interação do usuário com o sistema e não somente o processo de </w:t>
      </w:r>
      <w:r w:rsidR="0086254D" w:rsidRPr="00E95C78">
        <w:rPr>
          <w:i/>
        </w:rPr>
        <w:t>design</w:t>
      </w:r>
      <w:r w:rsidR="0086254D">
        <w:t xml:space="preserve"> das interfaces.</w:t>
      </w:r>
      <w:r w:rsidR="00A46F18">
        <w:t xml:space="preserve"> Então entende-se </w:t>
      </w:r>
      <w:r w:rsidR="002D4EA3">
        <w:t>como</w:t>
      </w:r>
      <w:r w:rsidR="00657261">
        <w:t xml:space="preserve"> </w:t>
      </w:r>
      <w:r w:rsidR="00A46F18">
        <w:t>Interação Humano</w:t>
      </w:r>
      <w:r w:rsidR="009C5E46">
        <w:t>-</w:t>
      </w:r>
      <w:r w:rsidR="00A46F18">
        <w:t>Computador a</w:t>
      </w:r>
      <w:r w:rsidR="00657261">
        <w:t>: “</w:t>
      </w:r>
      <w:r w:rsidR="00A46F18">
        <w:t xml:space="preserve">[...] </w:t>
      </w:r>
      <w:r w:rsidR="00657261">
        <w:t xml:space="preserve">disciplina preocupada com o design, avaliação e implementação de sistemas computacionais interativos para uso humano e com o estudo dos principais fenômenos ao redor deles.” </w:t>
      </w:r>
      <w:r w:rsidR="00752E3D">
        <w:rPr>
          <w:noProof/>
        </w:rPr>
        <w:t>(BARANAUSKAS; ROCHA, 2003, p. 14)</w:t>
      </w:r>
      <w:r w:rsidR="00265270">
        <w:t>,</w:t>
      </w:r>
      <w:r w:rsidR="00FA394F">
        <w:t xml:space="preserve"> e</w:t>
      </w:r>
      <w:r w:rsidR="00265270">
        <w:t xml:space="preserve"> a </w:t>
      </w:r>
      <w:r w:rsidR="009113A0">
        <w:fldChar w:fldCharType="begin"/>
      </w:r>
      <w:r w:rsidR="009113A0">
        <w:instrText xml:space="preserve"> REF _Ref526523912 \h </w:instrText>
      </w:r>
      <w:r w:rsidR="009113A0">
        <w:fldChar w:fldCharType="separate"/>
      </w:r>
      <w:r w:rsidR="00640D2B">
        <w:t xml:space="preserve">Figura </w:t>
      </w:r>
      <w:r w:rsidR="00640D2B">
        <w:rPr>
          <w:noProof/>
        </w:rPr>
        <w:t>6</w:t>
      </w:r>
      <w:r w:rsidR="009113A0">
        <w:fldChar w:fldCharType="end"/>
      </w:r>
      <w:r w:rsidR="00265270">
        <w:t xml:space="preserve"> apresenta algumas informações sobre IHC</w:t>
      </w:r>
      <w:r w:rsidR="00657261">
        <w:t>.</w:t>
      </w:r>
    </w:p>
    <w:p w:rsidR="000D5CF0" w:rsidRDefault="000D5CF0" w:rsidP="00952162">
      <w:pPr>
        <w:pStyle w:val="Fontes"/>
      </w:pPr>
    </w:p>
    <w:p w:rsidR="00C87DBE" w:rsidRDefault="00C87DBE" w:rsidP="00FC0021">
      <w:pPr>
        <w:pStyle w:val="Legenda"/>
        <w:keepNext/>
      </w:pPr>
      <w:bookmarkStart w:id="30" w:name="_Ref526523912"/>
      <w:r>
        <w:t xml:space="preserve">Figura </w:t>
      </w:r>
      <w:ins w:id="31" w:author="Ryan Lemos" w:date="2019-02-20T09:08:00Z">
        <w:r w:rsidR="00483DF4">
          <w:fldChar w:fldCharType="begin"/>
        </w:r>
        <w:r w:rsidR="00483DF4">
          <w:instrText xml:space="preserve"> SEQ Figura \* ARABIC </w:instrText>
        </w:r>
      </w:ins>
      <w:r w:rsidR="00483DF4">
        <w:fldChar w:fldCharType="separate"/>
      </w:r>
      <w:ins w:id="32" w:author="Ryan Lemos" w:date="2019-02-20T09:08:00Z">
        <w:r w:rsidR="00483DF4">
          <w:rPr>
            <w:noProof/>
          </w:rPr>
          <w:t>6</w:t>
        </w:r>
        <w:r w:rsidR="00483DF4">
          <w:fldChar w:fldCharType="end"/>
        </w:r>
      </w:ins>
      <w:del w:id="33"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6</w:delText>
        </w:r>
        <w:r w:rsidR="00E3042F" w:rsidDel="00483DF4">
          <w:rPr>
            <w:noProof/>
          </w:rPr>
          <w:fldChar w:fldCharType="end"/>
        </w:r>
      </w:del>
      <w:bookmarkEnd w:id="30"/>
      <w:r>
        <w:t xml:space="preserve"> - </w:t>
      </w:r>
      <w:r w:rsidRPr="00312279">
        <w:t>Interação humano-computador adaptada da descrição do comitê SIGCHI 1992</w:t>
      </w:r>
    </w:p>
    <w:p w:rsidR="00657261" w:rsidRDefault="00CB768F" w:rsidP="00952162">
      <w:pPr>
        <w:pStyle w:val="Fontes"/>
      </w:pPr>
      <w:r w:rsidRPr="00832539">
        <w:rPr>
          <w:noProof/>
          <w:lang w:eastAsia="pt-BR"/>
        </w:rPr>
        <w:drawing>
          <wp:inline distT="0" distB="0" distL="0" distR="0">
            <wp:extent cx="2514600" cy="2339340"/>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514600" cy="2339340"/>
                    </a:xfrm>
                    <a:prstGeom prst="rect">
                      <a:avLst/>
                    </a:prstGeom>
                    <a:noFill/>
                    <a:ln>
                      <a:noFill/>
                    </a:ln>
                  </pic:spPr>
                </pic:pic>
              </a:graphicData>
            </a:graphic>
          </wp:inline>
        </w:drawing>
      </w:r>
    </w:p>
    <w:p w:rsidR="00657261" w:rsidRDefault="00657261" w:rsidP="007D740F">
      <w:pPr>
        <w:pStyle w:val="Fontes"/>
      </w:pPr>
      <w:r>
        <w:t>Fonte: BARANAUSKAS</w:t>
      </w:r>
      <w:r w:rsidR="00FA394F">
        <w:t>;</w:t>
      </w:r>
      <w:r>
        <w:t xml:space="preserve"> ROCHA, 2003</w:t>
      </w:r>
      <w:r w:rsidR="00BB25A9">
        <w:t>, p.15</w:t>
      </w:r>
      <w:r>
        <w:t>.</w:t>
      </w:r>
    </w:p>
    <w:p w:rsidR="000D5CF0" w:rsidRDefault="000D5CF0" w:rsidP="00952162">
      <w:pPr>
        <w:pStyle w:val="Fontes"/>
      </w:pPr>
    </w:p>
    <w:p w:rsidR="00EB56B1" w:rsidRDefault="00657261" w:rsidP="00657261">
      <w:r>
        <w:t xml:space="preserve">É importante que se conheça e se aprimore os processos de interação do usuário </w:t>
      </w:r>
      <w:r w:rsidR="004A4061">
        <w:t>para que</w:t>
      </w:r>
      <w:r>
        <w:t xml:space="preserve"> </w:t>
      </w:r>
      <w:r w:rsidR="00265270">
        <w:t xml:space="preserve">as pessoas consigam efetuar suas funções corretamente em um sistema, uma vez que se compreende o que cada interface significa e o que deve </w:t>
      </w:r>
      <w:r w:rsidR="00644138">
        <w:t>ser feito em cada uma</w:t>
      </w:r>
      <w:r w:rsidR="00101595">
        <w:t xml:space="preserve"> delas</w:t>
      </w:r>
      <w:r w:rsidR="00265270">
        <w:t>.</w:t>
      </w:r>
    </w:p>
    <w:p w:rsidR="00393E6F" w:rsidRDefault="00265270">
      <w:r>
        <w:t xml:space="preserve"> </w:t>
      </w:r>
    </w:p>
    <w:p w:rsidR="00D61CB9" w:rsidRDefault="00D61CB9" w:rsidP="00D61CB9">
      <w:pPr>
        <w:pStyle w:val="Ttulo3"/>
      </w:pPr>
      <w:bookmarkStart w:id="34" w:name="_Toc542529"/>
      <w:r>
        <w:t>Engenharia de Software</w:t>
      </w:r>
      <w:bookmarkEnd w:id="34"/>
    </w:p>
    <w:p w:rsidR="008D625B" w:rsidRPr="008D625B" w:rsidRDefault="008D625B" w:rsidP="008D625B"/>
    <w:p w:rsidR="00D61CB9" w:rsidRDefault="00D61CB9" w:rsidP="00D61CB9">
      <w:r>
        <w:t xml:space="preserve">O processo de desenvolvimento de </w:t>
      </w:r>
      <w:r w:rsidRPr="004B14A6">
        <w:rPr>
          <w:i/>
        </w:rPr>
        <w:t>software</w:t>
      </w:r>
      <w:r>
        <w:t xml:space="preserve"> pode ser feito de maneiras diversas. Portanto buscou-se padronizar o processo de desenvolvimento para que se minimizasse os custos e problemas de produção e com uma melhor qualidade final do </w:t>
      </w:r>
      <w:r w:rsidRPr="00E95C78">
        <w:rPr>
          <w:i/>
        </w:rPr>
        <w:t>software</w:t>
      </w:r>
      <w:r w:rsidR="00101595">
        <w:t>, surgi</w:t>
      </w:r>
      <w:r w:rsidR="00FA394F">
        <w:t>ndo</w:t>
      </w:r>
      <w:r w:rsidR="00101595">
        <w:t xml:space="preserve"> </w:t>
      </w:r>
      <w:r w:rsidR="00401941">
        <w:t>assi</w:t>
      </w:r>
      <w:r w:rsidR="002C098B">
        <w:t>m</w:t>
      </w:r>
      <w:r w:rsidR="00401941">
        <w:t xml:space="preserve"> a Engenharia de </w:t>
      </w:r>
      <w:r w:rsidR="00401941" w:rsidRPr="004B14A6">
        <w:rPr>
          <w:i/>
        </w:rPr>
        <w:t>Software</w:t>
      </w:r>
      <w:r w:rsidR="0022340F">
        <w:t xml:space="preserve"> </w:t>
      </w:r>
      <w:r w:rsidR="00752E3D">
        <w:rPr>
          <w:noProof/>
        </w:rPr>
        <w:t>(PRESSMAN, 2011)</w:t>
      </w:r>
      <w:r>
        <w:t xml:space="preserve">. </w:t>
      </w:r>
      <w:proofErr w:type="spellStart"/>
      <w:r>
        <w:t>Hirama</w:t>
      </w:r>
      <w:proofErr w:type="spellEnd"/>
      <w:r>
        <w:t xml:space="preserve"> </w:t>
      </w:r>
      <w:r w:rsidR="00752E3D">
        <w:rPr>
          <w:noProof/>
        </w:rPr>
        <w:t>(2011, p. 7)</w:t>
      </w:r>
      <w:r>
        <w:t xml:space="preserve"> apresenta o contexto histórico em que a definição do conceito de Engenharia de </w:t>
      </w:r>
      <w:r w:rsidRPr="00D66866">
        <w:rPr>
          <w:i/>
        </w:rPr>
        <w:t>Software</w:t>
      </w:r>
      <w:r>
        <w:t xml:space="preserve"> surgiu:</w:t>
      </w:r>
    </w:p>
    <w:p w:rsidR="00D61CB9" w:rsidRDefault="00D61CB9" w:rsidP="00D61CB9">
      <w:pPr>
        <w:spacing w:line="240" w:lineRule="auto"/>
      </w:pPr>
    </w:p>
    <w:p w:rsidR="00D61CB9" w:rsidRDefault="00D61CB9" w:rsidP="00D61CB9">
      <w:pPr>
        <w:pStyle w:val="CitaoLonga"/>
      </w:pPr>
      <w:r>
        <w:t xml:space="preserve">O conceito “Engenharia de </w:t>
      </w:r>
      <w:r w:rsidRPr="004B14A6">
        <w:t>Software</w:t>
      </w:r>
      <w:r>
        <w:t>” foi cunhado em 1969 por Fritz Bauer em uma conferência patrocinada por um Comitê de Ciência da Organização do Tratado do Atlântico Norte (Otan), no momento em que a chamada crise do software precisava de uma solução para a demanda crescente por software dentro de custo e prazo adequados.</w:t>
      </w:r>
    </w:p>
    <w:p w:rsidR="00D61CB9" w:rsidRDefault="00D61CB9" w:rsidP="00D61CB9">
      <w:pPr>
        <w:spacing w:line="240" w:lineRule="auto"/>
      </w:pPr>
    </w:p>
    <w:p w:rsidR="00D61CB9" w:rsidRDefault="00D61CB9" w:rsidP="00D61CB9">
      <w:r>
        <w:t xml:space="preserve">Para entender-se o conceito do que é engenharia de </w:t>
      </w:r>
      <w:r w:rsidRPr="00046041">
        <w:rPr>
          <w:i/>
        </w:rPr>
        <w:t>software</w:t>
      </w:r>
      <w:r w:rsidR="002D4EA3">
        <w:t xml:space="preserve"> </w:t>
      </w:r>
      <w:r>
        <w:t>toma-se o</w:t>
      </w:r>
      <w:r w:rsidR="00101595">
        <w:t>s</w:t>
      </w:r>
      <w:r>
        <w:t xml:space="preserve"> significado</w:t>
      </w:r>
      <w:r w:rsidR="00101595">
        <w:t>s</w:t>
      </w:r>
      <w:r>
        <w:t xml:space="preserve"> </w:t>
      </w:r>
      <w:r w:rsidR="00DF1581">
        <w:t>de</w:t>
      </w:r>
      <w:r>
        <w:t xml:space="preserve"> engenharia e </w:t>
      </w:r>
      <w:r w:rsidRPr="00046041">
        <w:rPr>
          <w:i/>
        </w:rPr>
        <w:t>software</w:t>
      </w:r>
      <w:r>
        <w:t>. A definição de engenharia se dá pela: “Aplicação de conceitos científicos e empíricos, e certas habilitações</w:t>
      </w:r>
      <w:r>
        <w:rPr>
          <w:noProof/>
        </w:rPr>
        <w:t xml:space="preserve"> </w:t>
      </w:r>
      <w:r>
        <w:t>espec</w:t>
      </w:r>
      <w:ins w:id="35" w:author="Ryan Lemos" w:date="2019-02-21T20:50:00Z">
        <w:r w:rsidR="005F0194">
          <w:t>í</w:t>
        </w:r>
      </w:ins>
      <w:del w:id="36" w:author="Ryan Lemos" w:date="2019-02-21T20:50:00Z">
        <w:r w:rsidDel="005F0194">
          <w:delText>i</w:delText>
        </w:r>
      </w:del>
      <w:r>
        <w:t xml:space="preserve">ficas, à criação de estruturas, dispositivos e processos para converter recursos naturais em formas adequadas ao atendimento </w:t>
      </w:r>
      <w:r>
        <w:lastRenderedPageBreak/>
        <w:t xml:space="preserve">das necessidades humanas.” </w:t>
      </w:r>
      <w:r w:rsidR="00752E3D">
        <w:rPr>
          <w:noProof/>
        </w:rPr>
        <w:t>(FERREIRA, 2001, p. 289)</w:t>
      </w:r>
      <w:r>
        <w:t>.</w:t>
      </w:r>
      <w:r w:rsidR="00704B75">
        <w:t xml:space="preserve"> Já</w:t>
      </w:r>
      <w:r>
        <w:t xml:space="preserve"> </w:t>
      </w:r>
      <w:r w:rsidR="00704B75">
        <w:t>a</w:t>
      </w:r>
      <w:r>
        <w:t xml:space="preserve"> palavra </w:t>
      </w:r>
      <w:r w:rsidR="00184B24">
        <w:rPr>
          <w:i/>
        </w:rPr>
        <w:t>s</w:t>
      </w:r>
      <w:r w:rsidRPr="00046041">
        <w:rPr>
          <w:i/>
        </w:rPr>
        <w:t>oftware</w:t>
      </w:r>
      <w:r>
        <w:rPr>
          <w:i/>
        </w:rPr>
        <w:t xml:space="preserve"> </w:t>
      </w:r>
      <w:r w:rsidRPr="003139B0">
        <w:t>tem</w:t>
      </w:r>
      <w:r>
        <w:t xml:space="preserve"> as seguintes definições segundo Ferreira</w:t>
      </w:r>
      <w:r w:rsidR="00752E3D">
        <w:rPr>
          <w:noProof/>
        </w:rPr>
        <w:t xml:space="preserve"> (2001, p. 682)</w:t>
      </w:r>
      <w:r>
        <w:t>:</w:t>
      </w:r>
    </w:p>
    <w:p w:rsidR="00D61CB9" w:rsidRPr="00952162" w:rsidRDefault="00D61CB9" w:rsidP="00952162">
      <w:pPr>
        <w:pStyle w:val="CitaoLonga"/>
      </w:pPr>
      <w:r>
        <w:tab/>
      </w:r>
    </w:p>
    <w:p w:rsidR="00D61CB9" w:rsidRDefault="00D61CB9" w:rsidP="00D61CB9">
      <w:pPr>
        <w:pStyle w:val="CitaoLonga"/>
        <w:numPr>
          <w:ilvl w:val="0"/>
          <w:numId w:val="8"/>
        </w:numPr>
      </w:pPr>
      <w:r>
        <w:t>Em um sistema computacional, o conjunto de componentes informacionais, que não faz parte do equipamento físico e inclui os programas e os dados a eles associados.</w:t>
      </w:r>
    </w:p>
    <w:p w:rsidR="00D61CB9" w:rsidRDefault="00D61CB9" w:rsidP="00D61CB9">
      <w:pPr>
        <w:pStyle w:val="CitaoLonga"/>
        <w:numPr>
          <w:ilvl w:val="0"/>
          <w:numId w:val="8"/>
        </w:numPr>
      </w:pPr>
      <w:r>
        <w:t>Qualquer programa ou conjunto de programas de computador.</w:t>
      </w:r>
    </w:p>
    <w:p w:rsidR="00D61CB9" w:rsidRDefault="00D61CB9" w:rsidP="00D61CB9">
      <w:pPr>
        <w:pStyle w:val="CitaoLonga"/>
        <w:ind w:left="1134"/>
      </w:pPr>
    </w:p>
    <w:p w:rsidR="00FA1DBE" w:rsidRDefault="00D61CB9" w:rsidP="00935E9F">
      <w:r>
        <w:t xml:space="preserve">A partir dos significados pode-se </w:t>
      </w:r>
      <w:r w:rsidR="00101595">
        <w:t xml:space="preserve">deduzir </w:t>
      </w:r>
      <w:r>
        <w:t xml:space="preserve">que engenharia de </w:t>
      </w:r>
      <w:r w:rsidRPr="00AC0E5E">
        <w:rPr>
          <w:i/>
        </w:rPr>
        <w:t>software</w:t>
      </w:r>
      <w:r>
        <w:t xml:space="preserve"> se trata</w:t>
      </w:r>
      <w:r w:rsidR="002D4EA3">
        <w:t xml:space="preserve"> então</w:t>
      </w:r>
      <w:r>
        <w:t xml:space="preserve"> da aplicação de conceitos e métodos para apoi</w:t>
      </w:r>
      <w:r w:rsidR="002252BA">
        <w:t>o</w:t>
      </w:r>
      <w:r>
        <w:t xml:space="preserve"> </w:t>
      </w:r>
      <w:r w:rsidR="002252BA">
        <w:t>a</w:t>
      </w:r>
      <w:r>
        <w:t xml:space="preserve">o processo de desenvolvimento de um sistema computacional. </w:t>
      </w:r>
      <w:proofErr w:type="spellStart"/>
      <w:r w:rsidRPr="00E55193">
        <w:t>Sommerville</w:t>
      </w:r>
      <w:proofErr w:type="spellEnd"/>
      <w:r w:rsidRPr="00E55193">
        <w:rPr>
          <w:b/>
        </w:rPr>
        <w:t xml:space="preserve"> </w:t>
      </w:r>
      <w:r w:rsidR="00752E3D">
        <w:rPr>
          <w:noProof/>
        </w:rPr>
        <w:t>(2011, p. 5)</w:t>
      </w:r>
      <w:r>
        <w:t xml:space="preserve"> reforça essa afirmação dizendo que: “Engenharia de </w:t>
      </w:r>
      <w:r w:rsidRPr="004B14A6">
        <w:t>software</w:t>
      </w:r>
      <w:r>
        <w:t xml:space="preserve"> é uma disciplina de engenharia cujo foco está em todos os aspectos da produção de </w:t>
      </w:r>
      <w:r w:rsidRPr="004B14A6">
        <w:t>software</w:t>
      </w:r>
      <w:r>
        <w:t xml:space="preserve">, desde os estágios iniciais da especificação do sistema até sua manutenção, quando o sistema já está sendo usado”. </w:t>
      </w:r>
      <w:r w:rsidR="002D4EA3">
        <w:t>O</w:t>
      </w:r>
      <w:r>
        <w:t xml:space="preserve"> </w:t>
      </w:r>
      <w:proofErr w:type="spellStart"/>
      <w:r w:rsidRPr="00DB6973">
        <w:rPr>
          <w:i/>
        </w:rPr>
        <w:t>Institute</w:t>
      </w:r>
      <w:proofErr w:type="spellEnd"/>
      <w:r w:rsidRPr="00DB6973">
        <w:rPr>
          <w:i/>
        </w:rPr>
        <w:t xml:space="preserve"> </w:t>
      </w:r>
      <w:proofErr w:type="spellStart"/>
      <w:r w:rsidRPr="00DB6973">
        <w:rPr>
          <w:i/>
        </w:rPr>
        <w:t>of</w:t>
      </w:r>
      <w:proofErr w:type="spellEnd"/>
      <w:r w:rsidRPr="00DB6973">
        <w:rPr>
          <w:i/>
        </w:rPr>
        <w:t xml:space="preserve"> </w:t>
      </w:r>
      <w:proofErr w:type="spellStart"/>
      <w:r w:rsidRPr="00DB6973">
        <w:rPr>
          <w:i/>
        </w:rPr>
        <w:t>Eletrical</w:t>
      </w:r>
      <w:proofErr w:type="spellEnd"/>
      <w:r w:rsidRPr="00DB6973">
        <w:rPr>
          <w:i/>
        </w:rPr>
        <w:t xml:space="preserve"> </w:t>
      </w:r>
      <w:proofErr w:type="spellStart"/>
      <w:r w:rsidRPr="00DB6973">
        <w:rPr>
          <w:i/>
        </w:rPr>
        <w:t>and</w:t>
      </w:r>
      <w:proofErr w:type="spellEnd"/>
      <w:r w:rsidRPr="00DB6973">
        <w:rPr>
          <w:i/>
        </w:rPr>
        <w:t xml:space="preserve"> </w:t>
      </w:r>
      <w:proofErr w:type="spellStart"/>
      <w:r w:rsidRPr="00DB6973">
        <w:rPr>
          <w:i/>
        </w:rPr>
        <w:t>Eletronics</w:t>
      </w:r>
      <w:proofErr w:type="spellEnd"/>
      <w:r w:rsidRPr="00DB6973">
        <w:rPr>
          <w:i/>
        </w:rPr>
        <w:t xml:space="preserve"> </w:t>
      </w:r>
      <w:proofErr w:type="spellStart"/>
      <w:r w:rsidRPr="00DB6973">
        <w:rPr>
          <w:i/>
        </w:rPr>
        <w:t>Engineers</w:t>
      </w:r>
      <w:proofErr w:type="spellEnd"/>
      <w:r>
        <w:rPr>
          <w:i/>
        </w:rPr>
        <w:t xml:space="preserve"> </w:t>
      </w:r>
      <w:r w:rsidRPr="007D3DEC">
        <w:t>(</w:t>
      </w:r>
      <w:r>
        <w:t>IEEE)</w:t>
      </w:r>
      <w:r w:rsidRPr="00DB6973">
        <w:rPr>
          <w:i/>
        </w:rPr>
        <w:t xml:space="preserve"> </w:t>
      </w:r>
      <w:r w:rsidR="00752E3D">
        <w:rPr>
          <w:noProof/>
        </w:rPr>
        <w:t>(1990, p. 67)</w:t>
      </w:r>
      <w:r w:rsidR="002D4EA3">
        <w:t xml:space="preserve"> porém define como</w:t>
      </w:r>
      <w:r>
        <w:t xml:space="preserve"> Engenharia de software:</w:t>
      </w:r>
    </w:p>
    <w:p w:rsidR="00935E9F" w:rsidRDefault="00935E9F" w:rsidP="00935E9F">
      <w:pPr>
        <w:pStyle w:val="CitaoLonga"/>
        <w:ind w:left="2988"/>
      </w:pPr>
    </w:p>
    <w:p w:rsidR="00D61CB9" w:rsidRDefault="00D61CB9" w:rsidP="00D61CB9">
      <w:pPr>
        <w:pStyle w:val="CitaoLonga"/>
        <w:numPr>
          <w:ilvl w:val="0"/>
          <w:numId w:val="9"/>
        </w:numPr>
      </w:pPr>
      <w:r>
        <w:t>A aplicação de uma abordagem sistemática, disciplinada e quantificável para o desenvolvimento, a operação e manutenção do software;</w:t>
      </w:r>
    </w:p>
    <w:p w:rsidR="00D61CB9" w:rsidRDefault="00D61CB9" w:rsidP="00D61CB9">
      <w:pPr>
        <w:pStyle w:val="CitaoLonga"/>
        <w:numPr>
          <w:ilvl w:val="0"/>
          <w:numId w:val="9"/>
        </w:numPr>
      </w:pPr>
      <w:r>
        <w:t>O estudo de abordagens assim como descrito na etapa 1.</w:t>
      </w:r>
    </w:p>
    <w:p w:rsidR="00FA1DBE" w:rsidRDefault="00FA1DBE" w:rsidP="00FA1DBE">
      <w:pPr>
        <w:pStyle w:val="CitaoLonga"/>
        <w:ind w:left="2988"/>
      </w:pPr>
    </w:p>
    <w:p w:rsidR="00D51047" w:rsidRDefault="00FA1DBE" w:rsidP="0079448E">
      <w:r>
        <w:t>Pressman</w:t>
      </w:r>
      <w:r w:rsidR="00752E3D">
        <w:rPr>
          <w:noProof/>
        </w:rPr>
        <w:t xml:space="preserve"> (2011)</w:t>
      </w:r>
      <w:r>
        <w:t xml:space="preserve"> ca</w:t>
      </w:r>
      <w:r w:rsidR="00935E9F">
        <w:t xml:space="preserve">racteriza </w:t>
      </w:r>
      <w:r w:rsidR="0070576D">
        <w:t xml:space="preserve">a engenharia de </w:t>
      </w:r>
      <w:r w:rsidR="0070576D" w:rsidRPr="00E95C78">
        <w:rPr>
          <w:i/>
        </w:rPr>
        <w:t>software</w:t>
      </w:r>
      <w:r w:rsidR="0070576D">
        <w:t xml:space="preserve"> como </w:t>
      </w:r>
      <w:r w:rsidR="00445C48">
        <w:t>sendo em camadas, conforme descrito na</w:t>
      </w:r>
      <w:r w:rsidR="00697E7F">
        <w:t xml:space="preserve"> </w:t>
      </w:r>
      <w:r w:rsidR="00697E7F">
        <w:fldChar w:fldCharType="begin"/>
      </w:r>
      <w:r w:rsidR="00697E7F">
        <w:instrText xml:space="preserve"> REF _Ref527140900 \h </w:instrText>
      </w:r>
      <w:r w:rsidR="00697E7F">
        <w:fldChar w:fldCharType="separate"/>
      </w:r>
      <w:r w:rsidR="00640D2B">
        <w:t xml:space="preserve">Figura </w:t>
      </w:r>
      <w:r w:rsidR="00640D2B">
        <w:rPr>
          <w:noProof/>
        </w:rPr>
        <w:t>7</w:t>
      </w:r>
      <w:r w:rsidR="00697E7F">
        <w:fldChar w:fldCharType="end"/>
      </w:r>
      <w:r w:rsidR="00FB7BB6">
        <w:t>, sendo as camadas: Ferramentas, métodos, processo e foco na qualidade.</w:t>
      </w:r>
      <w:r w:rsidR="00D17B69">
        <w:t xml:space="preserve"> </w:t>
      </w:r>
    </w:p>
    <w:p w:rsidR="00FA394F" w:rsidRDefault="00FA394F" w:rsidP="0079448E"/>
    <w:p w:rsidR="00D51047" w:rsidRDefault="00D51047" w:rsidP="00D51047">
      <w:pPr>
        <w:pStyle w:val="Legenda"/>
        <w:keepNext/>
      </w:pPr>
      <w:bookmarkStart w:id="37" w:name="_Ref527140900"/>
      <w:r>
        <w:t xml:space="preserve">Figura </w:t>
      </w:r>
      <w:ins w:id="38" w:author="Ryan Lemos" w:date="2019-02-20T09:08:00Z">
        <w:r w:rsidR="00483DF4">
          <w:fldChar w:fldCharType="begin"/>
        </w:r>
        <w:r w:rsidR="00483DF4">
          <w:instrText xml:space="preserve"> SEQ Figura \* ARABIC </w:instrText>
        </w:r>
      </w:ins>
      <w:r w:rsidR="00483DF4">
        <w:fldChar w:fldCharType="separate"/>
      </w:r>
      <w:ins w:id="39" w:author="Ryan Lemos" w:date="2019-02-20T09:08:00Z">
        <w:r w:rsidR="00483DF4">
          <w:rPr>
            <w:noProof/>
          </w:rPr>
          <w:t>7</w:t>
        </w:r>
        <w:r w:rsidR="00483DF4">
          <w:fldChar w:fldCharType="end"/>
        </w:r>
      </w:ins>
      <w:del w:id="40"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7</w:delText>
        </w:r>
        <w:r w:rsidR="00E3042F" w:rsidDel="00483DF4">
          <w:rPr>
            <w:noProof/>
          </w:rPr>
          <w:fldChar w:fldCharType="end"/>
        </w:r>
      </w:del>
      <w:bookmarkEnd w:id="37"/>
      <w:r>
        <w:t xml:space="preserve"> - </w:t>
      </w:r>
      <w:r w:rsidRPr="006D464E">
        <w:t>Camadas da Engenharia de Software</w:t>
      </w:r>
    </w:p>
    <w:p w:rsidR="00D51047" w:rsidRDefault="00CB768F" w:rsidP="00D51047">
      <w:pPr>
        <w:pStyle w:val="Fontes"/>
      </w:pPr>
      <w:r w:rsidRPr="00832539">
        <w:rPr>
          <w:noProof/>
          <w:lang w:eastAsia="pt-BR"/>
        </w:rPr>
        <w:drawing>
          <wp:inline distT="0" distB="0" distL="0" distR="0">
            <wp:extent cx="3410281" cy="1003321"/>
            <wp:effectExtent l="133350" t="114300" r="133350" b="120650"/>
            <wp:docPr id="7"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m 26"/>
                    <pic:cNvPicPr/>
                  </pic:nvPicPr>
                  <pic:blipFill>
                    <a:blip r:embed="rId19"/>
                    <a:stretch>
                      <a:fillRect/>
                    </a:stretch>
                  </pic:blipFill>
                  <pic:spPr>
                    <a:xfrm>
                      <a:off x="0" y="0"/>
                      <a:ext cx="3409950" cy="10033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D51047" w:rsidRDefault="00D51047" w:rsidP="00D51047">
      <w:pPr>
        <w:pStyle w:val="Fontes"/>
      </w:pPr>
      <w:r>
        <w:t xml:space="preserve">Fonte: PRESSMAN, </w:t>
      </w:r>
      <w:r>
        <w:rPr>
          <w:noProof/>
        </w:rPr>
        <w:t>2011, p.39</w:t>
      </w:r>
      <w:r>
        <w:t>.</w:t>
      </w:r>
    </w:p>
    <w:p w:rsidR="00D51047" w:rsidRDefault="00D51047" w:rsidP="00952162">
      <w:pPr>
        <w:pStyle w:val="Fontes"/>
      </w:pPr>
    </w:p>
    <w:p w:rsidR="00E6023B" w:rsidRDefault="002D4EA3" w:rsidP="0079448E">
      <w:r>
        <w:t>Quan</w:t>
      </w:r>
      <w:r w:rsidR="004F519B">
        <w:t>t</w:t>
      </w:r>
      <w:r>
        <w:t>o ao foco na qualidade</w:t>
      </w:r>
      <w:r w:rsidR="00E6023B">
        <w:t>,</w:t>
      </w:r>
      <w:r>
        <w:t xml:space="preserve"> </w:t>
      </w:r>
      <w:r w:rsidR="00F9209E">
        <w:t>Pressman</w:t>
      </w:r>
      <w:r w:rsidR="00752E3D">
        <w:rPr>
          <w:noProof/>
        </w:rPr>
        <w:t xml:space="preserve"> (2011)</w:t>
      </w:r>
      <w:r w:rsidR="00F9209E">
        <w:t xml:space="preserve">, afirma que </w:t>
      </w:r>
      <w:r w:rsidR="0040354F">
        <w:t>todas as disciplinas ligadas a engenharias devem ter foco na qualidade</w:t>
      </w:r>
      <w:r w:rsidR="00184B24">
        <w:t>.</w:t>
      </w:r>
      <w:r w:rsidR="0040354F">
        <w:t xml:space="preserve"> </w:t>
      </w:r>
      <w:r w:rsidR="00184B24">
        <w:t>P</w:t>
      </w:r>
      <w:r w:rsidR="0040354F">
        <w:t xml:space="preserve">ara isso conta-se com modelos de qualidade </w:t>
      </w:r>
      <w:r w:rsidR="003921C1">
        <w:t xml:space="preserve">que apoiam a qualidade tanto no processo quanto </w:t>
      </w:r>
      <w:r>
        <w:t>no</w:t>
      </w:r>
      <w:r w:rsidR="003921C1">
        <w:t xml:space="preserve"> produto final.</w:t>
      </w:r>
      <w:r>
        <w:t xml:space="preserve"> </w:t>
      </w:r>
    </w:p>
    <w:p w:rsidR="00F61F56" w:rsidRDefault="002D4EA3" w:rsidP="0079448E">
      <w:r>
        <w:t>Já em relação ao processo</w:t>
      </w:r>
      <w:r w:rsidR="00E6023B">
        <w:t>,</w:t>
      </w:r>
      <w:r w:rsidR="00BC228A">
        <w:t xml:space="preserve"> </w:t>
      </w:r>
      <w:r w:rsidR="001440D3">
        <w:t>Pressman</w:t>
      </w:r>
      <w:r w:rsidR="00752E3D">
        <w:rPr>
          <w:noProof/>
        </w:rPr>
        <w:t xml:space="preserve"> (2011)</w:t>
      </w:r>
      <w:r w:rsidR="00D51047">
        <w:t xml:space="preserve"> </w:t>
      </w:r>
      <w:r w:rsidR="003F7FB3">
        <w:t xml:space="preserve">ressalta que </w:t>
      </w:r>
      <w:r w:rsidR="007A5F3B">
        <w:t>existem alguns tipos</w:t>
      </w:r>
      <w:r w:rsidR="00C87E30">
        <w:t>. Um deles é o</w:t>
      </w:r>
      <w:r w:rsidR="004B28B8">
        <w:t xml:space="preserve"> </w:t>
      </w:r>
      <w:r w:rsidR="007A5F3B">
        <w:t xml:space="preserve">de engenharia de </w:t>
      </w:r>
      <w:r w:rsidRPr="00582E70">
        <w:rPr>
          <w:i/>
        </w:rPr>
        <w:t>s</w:t>
      </w:r>
      <w:r w:rsidR="007A5F3B" w:rsidRPr="00582E70">
        <w:rPr>
          <w:i/>
        </w:rPr>
        <w:t>oftware</w:t>
      </w:r>
      <w:r w:rsidR="00BC68D8">
        <w:t>,</w:t>
      </w:r>
      <w:r w:rsidR="00C87E30">
        <w:t xml:space="preserve"> que</w:t>
      </w:r>
      <w:r>
        <w:t xml:space="preserve"> é a</w:t>
      </w:r>
      <w:r w:rsidR="00BC68D8">
        <w:t xml:space="preserve"> “[...] liga que mantém </w:t>
      </w:r>
      <w:r w:rsidR="00E8296B">
        <w:t>as camadas de tecnologia</w:t>
      </w:r>
      <w:r w:rsidR="00291EA3">
        <w:t xml:space="preserve"> coesas e possibilita o desenvolvimento de software de forma racional e dentro do prazo.</w:t>
      </w:r>
      <w:r w:rsidR="00BC68D8">
        <w:t>”</w:t>
      </w:r>
      <w:r w:rsidR="00752E3D">
        <w:rPr>
          <w:noProof/>
        </w:rPr>
        <w:t xml:space="preserve"> (PRESSMAN, 2011, p. 39)</w:t>
      </w:r>
      <w:r w:rsidR="00D51047">
        <w:t xml:space="preserve">. </w:t>
      </w:r>
      <w:r w:rsidR="00337B6A">
        <w:t xml:space="preserve">O </w:t>
      </w:r>
      <w:r w:rsidR="00FA394F">
        <w:t xml:space="preserve">outro </w:t>
      </w:r>
      <w:r w:rsidR="00D51047">
        <w:t xml:space="preserve">é </w:t>
      </w:r>
      <w:r w:rsidR="00221575">
        <w:t xml:space="preserve">o </w:t>
      </w:r>
      <w:r w:rsidR="00337B6A">
        <w:t>processo de</w:t>
      </w:r>
      <w:r w:rsidR="00221575">
        <w:t xml:space="preserve"> </w:t>
      </w:r>
      <w:r w:rsidR="00221575" w:rsidRPr="004B14A6">
        <w:rPr>
          <w:i/>
        </w:rPr>
        <w:t>software</w:t>
      </w:r>
      <w:r w:rsidR="00D51047">
        <w:t xml:space="preserve"> que</w:t>
      </w:r>
      <w:r w:rsidR="00E917DC">
        <w:t>:</w:t>
      </w:r>
      <w:r w:rsidR="00221575">
        <w:t xml:space="preserve"> </w:t>
      </w:r>
    </w:p>
    <w:p w:rsidR="0079448E" w:rsidRDefault="0079448E" w:rsidP="00F61F56">
      <w:pPr>
        <w:pStyle w:val="CitaoLonga"/>
      </w:pPr>
    </w:p>
    <w:p w:rsidR="00D61CB9" w:rsidRDefault="00221575" w:rsidP="00F61F56">
      <w:pPr>
        <w:pStyle w:val="CitaoLonga"/>
      </w:pPr>
      <w:r>
        <w:t>[...]</w:t>
      </w:r>
      <w:r w:rsidR="00B64DEC">
        <w:t xml:space="preserve"> </w:t>
      </w:r>
      <w:r w:rsidR="0036117D">
        <w:t>constitui a base para o controle</w:t>
      </w:r>
      <w:r w:rsidR="003E75C1">
        <w:t xml:space="preserve"> do gerenciamento de projetos de software e estabelece o contexto no qual são aplicados métodos técnicos, são produzidos produtos derivados</w:t>
      </w:r>
      <w:r w:rsidR="00F61F56">
        <w:t xml:space="preserve"> </w:t>
      </w:r>
      <w:r w:rsidR="003E75C1">
        <w:t>(modelos</w:t>
      </w:r>
      <w:r w:rsidR="005262D6">
        <w:t xml:space="preserve">, documentos, dados, relatórios, formulários </w:t>
      </w:r>
      <w:proofErr w:type="spellStart"/>
      <w:r w:rsidR="005262D6">
        <w:t>etc</w:t>
      </w:r>
      <w:proofErr w:type="spellEnd"/>
      <w:r w:rsidR="005262D6">
        <w:t>), são estabelecid</w:t>
      </w:r>
      <w:r w:rsidR="00AA1F36">
        <w:t>os marcos, a qualidade é garantida e mudanças são geridas de forma apropriada</w:t>
      </w:r>
      <w:r w:rsidR="00B64DEC">
        <w:t xml:space="preserve">. </w:t>
      </w:r>
      <w:r w:rsidR="00752E3D">
        <w:rPr>
          <w:noProof/>
        </w:rPr>
        <w:t>(PRESSMAN, 2011, p. 40)</w:t>
      </w:r>
    </w:p>
    <w:p w:rsidR="0079448E" w:rsidRDefault="0079448E" w:rsidP="00F61F56">
      <w:pPr>
        <w:pStyle w:val="CitaoLonga"/>
      </w:pPr>
    </w:p>
    <w:p w:rsidR="00E6023B" w:rsidRDefault="002D4EA3" w:rsidP="00E61662">
      <w:r>
        <w:t>Os m</w:t>
      </w:r>
      <w:r w:rsidR="0079448E">
        <w:t>étodos</w:t>
      </w:r>
      <w:r>
        <w:t xml:space="preserve"> por sua vez</w:t>
      </w:r>
      <w:r w:rsidR="0079448E">
        <w:t xml:space="preserve"> </w:t>
      </w:r>
      <w:r w:rsidR="00DF02AD">
        <w:t>apresentam informações de caráter técnico</w:t>
      </w:r>
      <w:r w:rsidR="00841C98">
        <w:t xml:space="preserve"> para auxiliar no processo de desenvolvimento do </w:t>
      </w:r>
      <w:r w:rsidR="00841C98" w:rsidRPr="004B14A6">
        <w:rPr>
          <w:i/>
        </w:rPr>
        <w:t>software</w:t>
      </w:r>
      <w:r w:rsidR="00841C98">
        <w:t xml:space="preserve"> </w:t>
      </w:r>
      <w:r w:rsidR="00752E3D">
        <w:rPr>
          <w:noProof/>
        </w:rPr>
        <w:t>(PRESSMAN, 2011)</w:t>
      </w:r>
      <w:r w:rsidR="00841C98">
        <w:t>.</w:t>
      </w:r>
      <w:r w:rsidR="00BC47FE">
        <w:t xml:space="preserve"> “Os métodos envolvem uma ampla gama de tarefas</w:t>
      </w:r>
      <w:r w:rsidR="006A6354">
        <w:t>, que incluem: comunicação, análise de requisitos, modelagem de projeto</w:t>
      </w:r>
      <w:r w:rsidR="00314D79">
        <w:t>, construção de programa, testes e suporte.”</w:t>
      </w:r>
      <w:r w:rsidR="00752E3D">
        <w:rPr>
          <w:noProof/>
        </w:rPr>
        <w:t xml:space="preserve"> (PRESSMAN, 2011, p. 40)</w:t>
      </w:r>
      <w:r w:rsidR="00314D79">
        <w:t>.</w:t>
      </w:r>
      <w:r w:rsidR="008D74BA">
        <w:t xml:space="preserve"> </w:t>
      </w:r>
    </w:p>
    <w:p w:rsidR="003D00BE" w:rsidRDefault="008D74BA" w:rsidP="00E61662">
      <w:r>
        <w:t>Já as ferramentas compreendem como o apoio</w:t>
      </w:r>
      <w:r w:rsidR="004645CB">
        <w:t xml:space="preserve"> automatizado </w:t>
      </w:r>
      <w:r>
        <w:t>aos métodos e</w:t>
      </w:r>
      <w:r w:rsidR="00BC4D6F">
        <w:t xml:space="preserve"> ao processo</w:t>
      </w:r>
      <w:r w:rsidR="00752E3D">
        <w:rPr>
          <w:noProof/>
        </w:rPr>
        <w:t xml:space="preserve"> (PRESSMAN, 2011)</w:t>
      </w:r>
      <w:r w:rsidR="001A10DD">
        <w:t>.</w:t>
      </w:r>
      <w:r w:rsidR="00302462">
        <w:t xml:space="preserve"> São por exemplo</w:t>
      </w:r>
      <w:r w:rsidR="00D51047">
        <w:t>s:</w:t>
      </w:r>
      <w:r w:rsidR="00302462">
        <w:t xml:space="preserve"> </w:t>
      </w:r>
      <w:r w:rsidR="00302462" w:rsidRPr="004B14A6">
        <w:rPr>
          <w:i/>
        </w:rPr>
        <w:t>softwares</w:t>
      </w:r>
      <w:r w:rsidR="00302462">
        <w:t xml:space="preserve"> para modelagem</w:t>
      </w:r>
      <w:r w:rsidR="008E1C45">
        <w:t>,</w:t>
      </w:r>
      <w:r w:rsidR="001A0EC3">
        <w:t xml:space="preserve"> </w:t>
      </w:r>
      <w:proofErr w:type="spellStart"/>
      <w:r w:rsidR="001A0EC3" w:rsidRPr="001A0EC3">
        <w:rPr>
          <w:i/>
        </w:rPr>
        <w:t>Integrated</w:t>
      </w:r>
      <w:proofErr w:type="spellEnd"/>
      <w:r w:rsidR="001A0EC3" w:rsidRPr="001A0EC3">
        <w:rPr>
          <w:i/>
        </w:rPr>
        <w:t xml:space="preserve"> </w:t>
      </w:r>
      <w:proofErr w:type="spellStart"/>
      <w:r w:rsidR="001A0EC3" w:rsidRPr="001A0EC3">
        <w:rPr>
          <w:i/>
        </w:rPr>
        <w:t>Development</w:t>
      </w:r>
      <w:proofErr w:type="spellEnd"/>
      <w:r w:rsidR="001A0EC3" w:rsidRPr="001A0EC3">
        <w:rPr>
          <w:i/>
        </w:rPr>
        <w:t xml:space="preserve"> </w:t>
      </w:r>
      <w:proofErr w:type="spellStart"/>
      <w:r w:rsidR="001A0EC3" w:rsidRPr="001A0EC3">
        <w:rPr>
          <w:i/>
        </w:rPr>
        <w:t>Environment</w:t>
      </w:r>
      <w:r w:rsidR="001A0EC3">
        <w:rPr>
          <w:i/>
        </w:rPr>
        <w:t>s</w:t>
      </w:r>
      <w:proofErr w:type="spellEnd"/>
      <w:r w:rsidR="008E1C45">
        <w:t xml:space="preserve"> </w:t>
      </w:r>
      <w:r w:rsidR="00243339">
        <w:t>(IDES), etc.</w:t>
      </w:r>
    </w:p>
    <w:p w:rsidR="00D51047" w:rsidRDefault="00D51047" w:rsidP="00E61662"/>
    <w:p w:rsidR="00F73317" w:rsidRDefault="00D61CB9" w:rsidP="00952162">
      <w:pPr>
        <w:pStyle w:val="Ttulo4"/>
      </w:pPr>
      <w:bookmarkStart w:id="41" w:name="_Toc542530"/>
      <w:r>
        <w:t>Modelagem de processos</w:t>
      </w:r>
      <w:r w:rsidR="00F73317">
        <w:t xml:space="preserve"> </w:t>
      </w:r>
      <w:r w:rsidR="002A2A2B">
        <w:t xml:space="preserve">com o </w:t>
      </w:r>
      <w:r w:rsidR="002A2A2B" w:rsidRPr="004F6192">
        <w:rPr>
          <w:i/>
        </w:rPr>
        <w:t xml:space="preserve">Business </w:t>
      </w:r>
      <w:proofErr w:type="spellStart"/>
      <w:r w:rsidR="002A2A2B" w:rsidRPr="004F6192">
        <w:rPr>
          <w:i/>
        </w:rPr>
        <w:t>Process</w:t>
      </w:r>
      <w:proofErr w:type="spellEnd"/>
      <w:r w:rsidR="002A2A2B" w:rsidRPr="004F6192">
        <w:rPr>
          <w:i/>
        </w:rPr>
        <w:t xml:space="preserve"> </w:t>
      </w:r>
      <w:proofErr w:type="spellStart"/>
      <w:r w:rsidR="002A2A2B" w:rsidRPr="004F6192">
        <w:rPr>
          <w:i/>
        </w:rPr>
        <w:t>Model</w:t>
      </w:r>
      <w:proofErr w:type="spellEnd"/>
      <w:r w:rsidR="002A2A2B" w:rsidRPr="004F6192">
        <w:rPr>
          <w:i/>
        </w:rPr>
        <w:t xml:space="preserve"> </w:t>
      </w:r>
      <w:proofErr w:type="spellStart"/>
      <w:r w:rsidR="002A2A2B" w:rsidRPr="004F6192">
        <w:rPr>
          <w:i/>
        </w:rPr>
        <w:t>and</w:t>
      </w:r>
      <w:proofErr w:type="spellEnd"/>
      <w:r w:rsidR="002A2A2B" w:rsidRPr="004F6192">
        <w:rPr>
          <w:i/>
        </w:rPr>
        <w:t xml:space="preserve"> </w:t>
      </w:r>
      <w:proofErr w:type="spellStart"/>
      <w:r w:rsidR="002A2A2B" w:rsidRPr="004F6192">
        <w:rPr>
          <w:i/>
        </w:rPr>
        <w:t>Notation</w:t>
      </w:r>
      <w:proofErr w:type="spellEnd"/>
      <w:r w:rsidR="002A2A2B">
        <w:t xml:space="preserve"> (</w:t>
      </w:r>
      <w:r w:rsidR="00F73317">
        <w:t>BPMN)</w:t>
      </w:r>
      <w:bookmarkEnd w:id="41"/>
    </w:p>
    <w:p w:rsidR="00CB3C88" w:rsidRDefault="00CB3C88" w:rsidP="00952162"/>
    <w:p w:rsidR="009B1B55" w:rsidRDefault="000A7001" w:rsidP="008D625B">
      <w:r>
        <w:t>Um processo pode ser entendido como uma sequência ordenada de atividades</w:t>
      </w:r>
      <w:r w:rsidR="009B1B55">
        <w:t xml:space="preserve">, praticadas por um </w:t>
      </w:r>
      <w:r w:rsidR="004D1787">
        <w:t xml:space="preserve">ou mais </w:t>
      </w:r>
      <w:r w:rsidR="009B1B55">
        <w:t>ator</w:t>
      </w:r>
      <w:r w:rsidR="004D1787">
        <w:t>es</w:t>
      </w:r>
      <w:r w:rsidR="009B1B55">
        <w:t>,</w:t>
      </w:r>
      <w:r>
        <w:t xml:space="preserve"> </w:t>
      </w:r>
      <w:r w:rsidR="004A4061">
        <w:t xml:space="preserve">com propósito </w:t>
      </w:r>
      <w:r>
        <w:t xml:space="preserve">de se alcançar um objetivo em específico. </w:t>
      </w:r>
      <w:r w:rsidR="00091719">
        <w:t>Então, t</w:t>
      </w:r>
      <w:r>
        <w:t>odo processo oferece algo como resultado da completitude de todas as atividades</w:t>
      </w:r>
      <w:r w:rsidR="00752E3D">
        <w:rPr>
          <w:noProof/>
        </w:rPr>
        <w:t xml:space="preserve"> (CAMPOS, 2014)</w:t>
      </w:r>
      <w:r>
        <w:t>. Um exemplo de processo pode ser</w:t>
      </w:r>
      <w:r w:rsidR="009B1B55">
        <w:t xml:space="preserve"> visto na </w:t>
      </w:r>
      <w:r w:rsidR="009B1B55">
        <w:fldChar w:fldCharType="begin"/>
      </w:r>
      <w:r w:rsidR="009B1B55">
        <w:instrText xml:space="preserve"> REF _Ref527049055 \h </w:instrText>
      </w:r>
      <w:r w:rsidR="009B1B55">
        <w:fldChar w:fldCharType="separate"/>
      </w:r>
      <w:r w:rsidR="00640D2B">
        <w:t xml:space="preserve">Figura </w:t>
      </w:r>
      <w:r w:rsidR="00640D2B">
        <w:rPr>
          <w:noProof/>
        </w:rPr>
        <w:t>8</w:t>
      </w:r>
      <w:r w:rsidR="009B1B55">
        <w:fldChar w:fldCharType="end"/>
      </w:r>
      <w:r w:rsidR="009B1B55">
        <w:t xml:space="preserve"> que representa um processo cujo objetivo seja a conclusão de um determinado curso </w:t>
      </w:r>
      <w:r w:rsidR="00752E3D">
        <w:rPr>
          <w:noProof/>
        </w:rPr>
        <w:t>(CAMPOS, 2014)</w:t>
      </w:r>
      <w:r w:rsidR="009B1B55">
        <w:t>.</w:t>
      </w:r>
    </w:p>
    <w:p w:rsidR="000A7001" w:rsidRDefault="009B1B55" w:rsidP="008D625B">
      <w:r>
        <w:t xml:space="preserve"> </w:t>
      </w:r>
    </w:p>
    <w:p w:rsidR="009B1B55" w:rsidRDefault="009B1B55" w:rsidP="00952162">
      <w:pPr>
        <w:pStyle w:val="Legenda"/>
        <w:keepNext/>
      </w:pPr>
      <w:bookmarkStart w:id="42" w:name="_Ref527049055"/>
      <w:r>
        <w:t xml:space="preserve">Figura </w:t>
      </w:r>
      <w:ins w:id="43" w:author="Ryan Lemos" w:date="2019-02-20T09:08:00Z">
        <w:r w:rsidR="00483DF4">
          <w:fldChar w:fldCharType="begin"/>
        </w:r>
        <w:r w:rsidR="00483DF4">
          <w:instrText xml:space="preserve"> SEQ Figura \* ARABIC </w:instrText>
        </w:r>
      </w:ins>
      <w:r w:rsidR="00483DF4">
        <w:fldChar w:fldCharType="separate"/>
      </w:r>
      <w:ins w:id="44" w:author="Ryan Lemos" w:date="2019-02-20T09:08:00Z">
        <w:r w:rsidR="00483DF4">
          <w:rPr>
            <w:noProof/>
          </w:rPr>
          <w:t>8</w:t>
        </w:r>
        <w:r w:rsidR="00483DF4">
          <w:fldChar w:fldCharType="end"/>
        </w:r>
      </w:ins>
      <w:del w:id="45"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8</w:delText>
        </w:r>
        <w:r w:rsidR="00E3042F" w:rsidDel="00483DF4">
          <w:rPr>
            <w:noProof/>
          </w:rPr>
          <w:fldChar w:fldCharType="end"/>
        </w:r>
      </w:del>
      <w:bookmarkEnd w:id="42"/>
      <w:r>
        <w:t xml:space="preserve"> - Exemplo de processo</w:t>
      </w:r>
    </w:p>
    <w:p w:rsidR="009B1B55" w:rsidRDefault="00CB768F" w:rsidP="009B1B55">
      <w:pPr>
        <w:ind w:firstLine="0"/>
        <w:jc w:val="center"/>
      </w:pPr>
      <w:r w:rsidRPr="00832539">
        <w:rPr>
          <w:noProof/>
          <w:lang w:eastAsia="pt-BR"/>
        </w:rPr>
        <w:drawing>
          <wp:inline distT="0" distB="0" distL="0" distR="0">
            <wp:extent cx="3200400" cy="472440"/>
            <wp:effectExtent l="0" t="0" r="0" b="0"/>
            <wp:docPr id="8"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200400" cy="472440"/>
                    </a:xfrm>
                    <a:prstGeom prst="rect">
                      <a:avLst/>
                    </a:prstGeom>
                    <a:noFill/>
                    <a:ln>
                      <a:noFill/>
                    </a:ln>
                  </pic:spPr>
                </pic:pic>
              </a:graphicData>
            </a:graphic>
          </wp:inline>
        </w:drawing>
      </w:r>
    </w:p>
    <w:p w:rsidR="009B1B55" w:rsidRDefault="009B1B55" w:rsidP="009B1B55">
      <w:pPr>
        <w:pStyle w:val="Fontes"/>
      </w:pPr>
      <w:r>
        <w:t>Fonte: CAMPOS, 2014, p.18</w:t>
      </w:r>
    </w:p>
    <w:p w:rsidR="00D51047" w:rsidRDefault="00D51047" w:rsidP="009B1B55">
      <w:pPr>
        <w:pStyle w:val="Fontes"/>
      </w:pPr>
    </w:p>
    <w:p w:rsidR="009F0B86" w:rsidRDefault="00091719" w:rsidP="009B1B55">
      <w:r>
        <w:t>No mundo dos negócios as e</w:t>
      </w:r>
      <w:r w:rsidR="00B10B9F">
        <w:t xml:space="preserve">mpresas são compostas por uma série de processos, sejam eles internos ou externos. Então </w:t>
      </w:r>
      <w:r>
        <w:t>se faz</w:t>
      </w:r>
      <w:r w:rsidR="00B10B9F">
        <w:t xml:space="preserve"> necessário </w:t>
      </w:r>
      <w:r>
        <w:t>a compreensão</w:t>
      </w:r>
      <w:r w:rsidR="00B10B9F">
        <w:t xml:space="preserve"> </w:t>
      </w:r>
      <w:r>
        <w:t>quanto a</w:t>
      </w:r>
      <w:r w:rsidR="00B10B9F">
        <w:t xml:space="preserve">o funcionamento desses processos </w:t>
      </w:r>
      <w:r w:rsidR="00752E3D">
        <w:rPr>
          <w:noProof/>
        </w:rPr>
        <w:t>(CAMPOS, 2014)</w:t>
      </w:r>
      <w:r w:rsidR="00B10B9F">
        <w:t>. Porém u</w:t>
      </w:r>
      <w:r w:rsidR="009B1B55">
        <w:t>m processo</w:t>
      </w:r>
      <w:r w:rsidR="00D51047">
        <w:t xml:space="preserve"> de</w:t>
      </w:r>
      <w:r w:rsidR="00B10B9F">
        <w:t xml:space="preserve"> </w:t>
      </w:r>
      <w:r w:rsidR="00D51047">
        <w:t>negócio</w:t>
      </w:r>
      <w:r w:rsidR="009B1B55">
        <w:t xml:space="preserve"> poderia ser representado de várias maneiras,</w:t>
      </w:r>
      <w:r w:rsidR="00BC638E">
        <w:t xml:space="preserve"> e</w:t>
      </w:r>
      <w:r w:rsidR="009B1B55">
        <w:t xml:space="preserve"> uma delas</w:t>
      </w:r>
      <w:r w:rsidR="00BC638E">
        <w:t>, por exemplo,</w:t>
      </w:r>
      <w:r w:rsidR="00B10B9F">
        <w:t xml:space="preserve"> poderia ser a maneira</w:t>
      </w:r>
      <w:r w:rsidR="009B1B55">
        <w:t xml:space="preserve"> descrita na </w:t>
      </w:r>
      <w:r w:rsidR="009B1B55">
        <w:fldChar w:fldCharType="begin"/>
      </w:r>
      <w:r w:rsidR="009B1B55">
        <w:instrText xml:space="preserve"> REF _Ref527049055 \h </w:instrText>
      </w:r>
      <w:r w:rsidR="009B1B55">
        <w:fldChar w:fldCharType="separate"/>
      </w:r>
      <w:r w:rsidR="00640D2B">
        <w:t xml:space="preserve">Figura </w:t>
      </w:r>
      <w:r w:rsidR="00640D2B">
        <w:rPr>
          <w:noProof/>
        </w:rPr>
        <w:t>8</w:t>
      </w:r>
      <w:r w:rsidR="009B1B55">
        <w:fldChar w:fldCharType="end"/>
      </w:r>
      <w:r w:rsidR="009B1B55">
        <w:t xml:space="preserve">. </w:t>
      </w:r>
    </w:p>
    <w:p w:rsidR="009B1B55" w:rsidRDefault="009B1B55" w:rsidP="009B1B55">
      <w:r>
        <w:t>Buscando a padronização da</w:t>
      </w:r>
      <w:r w:rsidR="002A2A2B">
        <w:t xml:space="preserve"> notação de</w:t>
      </w:r>
      <w:r>
        <w:t xml:space="preserve"> modelagem dos processos</w:t>
      </w:r>
      <w:r w:rsidR="002A2A2B">
        <w:t xml:space="preserve"> de negócios criou-se o </w:t>
      </w:r>
      <w:r w:rsidR="002A2A2B" w:rsidRPr="00952162">
        <w:rPr>
          <w:i/>
        </w:rPr>
        <w:t xml:space="preserve">Business </w:t>
      </w:r>
      <w:proofErr w:type="spellStart"/>
      <w:r w:rsidR="002A2A2B" w:rsidRPr="00952162">
        <w:rPr>
          <w:i/>
        </w:rPr>
        <w:t>Process</w:t>
      </w:r>
      <w:proofErr w:type="spellEnd"/>
      <w:r w:rsidR="002A2A2B" w:rsidRPr="00952162">
        <w:rPr>
          <w:i/>
        </w:rPr>
        <w:t xml:space="preserve"> </w:t>
      </w:r>
      <w:proofErr w:type="spellStart"/>
      <w:r w:rsidR="002A2A2B" w:rsidRPr="00952162">
        <w:rPr>
          <w:i/>
        </w:rPr>
        <w:t>Model</w:t>
      </w:r>
      <w:proofErr w:type="spellEnd"/>
      <w:r w:rsidR="002A2A2B" w:rsidRPr="00952162">
        <w:rPr>
          <w:i/>
        </w:rPr>
        <w:t xml:space="preserve"> </w:t>
      </w:r>
      <w:proofErr w:type="spellStart"/>
      <w:r w:rsidR="002A2A2B" w:rsidRPr="00952162">
        <w:rPr>
          <w:i/>
        </w:rPr>
        <w:t>and</w:t>
      </w:r>
      <w:proofErr w:type="spellEnd"/>
      <w:r w:rsidR="002A2A2B" w:rsidRPr="00952162">
        <w:rPr>
          <w:i/>
        </w:rPr>
        <w:t xml:space="preserve"> </w:t>
      </w:r>
      <w:proofErr w:type="spellStart"/>
      <w:r w:rsidR="002A2A2B" w:rsidRPr="00952162">
        <w:rPr>
          <w:i/>
        </w:rPr>
        <w:t>Notation</w:t>
      </w:r>
      <w:proofErr w:type="spellEnd"/>
      <w:r w:rsidR="002A2A2B">
        <w:rPr>
          <w:i/>
        </w:rPr>
        <w:t xml:space="preserve"> </w:t>
      </w:r>
      <w:r w:rsidR="002A2A2B">
        <w:t>(BPMN)</w:t>
      </w:r>
      <w:r w:rsidR="00B10B9F">
        <w:t xml:space="preserve"> </w:t>
      </w:r>
      <w:r w:rsidR="004D1787">
        <w:t>que se trata de um padrão de notação para modelagem de processos</w:t>
      </w:r>
      <w:r w:rsidR="00B10B9F">
        <w:t>. O BPMN</w:t>
      </w:r>
      <w:r w:rsidR="002A2A2B">
        <w:t xml:space="preserve"> auxilia nessa padronização</w:t>
      </w:r>
      <w:r w:rsidR="00B10B9F">
        <w:t xml:space="preserve"> de notação</w:t>
      </w:r>
      <w:r w:rsidR="004D1787">
        <w:t xml:space="preserve"> pois</w:t>
      </w:r>
      <w:r w:rsidR="00B10B9F">
        <w:t xml:space="preserve"> fornece elementos gráficos para a </w:t>
      </w:r>
      <w:r w:rsidR="002A2A2B">
        <w:t>modela</w:t>
      </w:r>
      <w:r w:rsidR="00B10B9F">
        <w:t>gem</w:t>
      </w:r>
      <w:r w:rsidR="002A2A2B">
        <w:t xml:space="preserve"> </w:t>
      </w:r>
      <w:r w:rsidR="00B10B9F">
        <w:t>de</w:t>
      </w:r>
      <w:r w:rsidR="002A2A2B">
        <w:t xml:space="preserve"> fluxo de um determinado processo</w:t>
      </w:r>
      <w:r w:rsidR="00B10B9F">
        <w:t>.</w:t>
      </w:r>
      <w:r w:rsidR="00520F03">
        <w:t xml:space="preserve"> O BPMN</w:t>
      </w:r>
      <w:r w:rsidR="002A2A2B">
        <w:t xml:space="preserve"> </w:t>
      </w:r>
      <w:r w:rsidR="00520F03">
        <w:t>i</w:t>
      </w:r>
      <w:r w:rsidR="00960D56">
        <w:t>ndica</w:t>
      </w:r>
      <w:r w:rsidR="00B10B9F">
        <w:t xml:space="preserve"> </w:t>
      </w:r>
      <w:r w:rsidR="00B10B9F">
        <w:lastRenderedPageBreak/>
        <w:t>por meio des</w:t>
      </w:r>
      <w:r w:rsidR="004D1787">
        <w:t>s</w:t>
      </w:r>
      <w:r w:rsidR="00B10B9F">
        <w:t>es elementos gráficos</w:t>
      </w:r>
      <w:r w:rsidR="00960D56">
        <w:t xml:space="preserve"> quais são as atividades que compõem um processo e</w:t>
      </w:r>
      <w:r w:rsidR="002A2A2B">
        <w:t xml:space="preserve"> quem são </w:t>
      </w:r>
      <w:r w:rsidR="00B10B9F">
        <w:t>os</w:t>
      </w:r>
      <w:r w:rsidR="002A2A2B">
        <w:t xml:space="preserve"> atores</w:t>
      </w:r>
      <w:r w:rsidR="00B10B9F">
        <w:t xml:space="preserve"> </w:t>
      </w:r>
      <w:r w:rsidR="002A2A2B">
        <w:t>e executores</w:t>
      </w:r>
      <w:r w:rsidR="00B10B9F">
        <w:t xml:space="preserve"> de cada atividade</w:t>
      </w:r>
      <w:r w:rsidR="00520F03">
        <w:t xml:space="preserve"> </w:t>
      </w:r>
      <w:r w:rsidR="00752E3D">
        <w:rPr>
          <w:noProof/>
        </w:rPr>
        <w:t>(SILVER, 2017)</w:t>
      </w:r>
      <w:r w:rsidR="002A2A2B">
        <w:t>.</w:t>
      </w:r>
    </w:p>
    <w:p w:rsidR="00520F03" w:rsidRPr="00582E70" w:rsidRDefault="00520F03" w:rsidP="009B1B55">
      <w:r>
        <w:t>Campos</w:t>
      </w:r>
      <w:r w:rsidR="00752E3D">
        <w:rPr>
          <w:noProof/>
        </w:rPr>
        <w:t xml:space="preserve"> (2014, p. 51)</w:t>
      </w:r>
      <w:r>
        <w:t xml:space="preserve"> define a notação BPMN como “[...] rica em elementos de representação”.</w:t>
      </w:r>
      <w:r w:rsidR="009F0B86">
        <w:t xml:space="preserve"> Dentre </w:t>
      </w:r>
      <w:r w:rsidR="00184B24">
        <w:t xml:space="preserve">esses </w:t>
      </w:r>
      <w:r w:rsidR="009F0B86">
        <w:t>elementos de representação, os considerados básicos a toda modelagem</w:t>
      </w:r>
      <w:r>
        <w:t xml:space="preserve"> são os conectores, </w:t>
      </w:r>
      <w:r w:rsidR="00C91611" w:rsidRPr="00952162">
        <w:rPr>
          <w:i/>
        </w:rPr>
        <w:t>gateways</w:t>
      </w:r>
      <w:r w:rsidR="00C91611">
        <w:t xml:space="preserve">, eventos, </w:t>
      </w:r>
      <w:r w:rsidR="00C91611" w:rsidRPr="00952162">
        <w:rPr>
          <w:i/>
        </w:rPr>
        <w:t xml:space="preserve">data </w:t>
      </w:r>
      <w:proofErr w:type="spellStart"/>
      <w:r w:rsidR="00C91611" w:rsidRPr="00952162">
        <w:rPr>
          <w:i/>
        </w:rPr>
        <w:t>objects</w:t>
      </w:r>
      <w:proofErr w:type="spellEnd"/>
      <w:r w:rsidR="00C91611">
        <w:t xml:space="preserve">, </w:t>
      </w:r>
      <w:r w:rsidR="00C91611" w:rsidRPr="00952162">
        <w:rPr>
          <w:i/>
        </w:rPr>
        <w:t>pool</w:t>
      </w:r>
      <w:r w:rsidR="00C91611">
        <w:rPr>
          <w:i/>
        </w:rPr>
        <w:t>s</w:t>
      </w:r>
      <w:r w:rsidR="00C91611">
        <w:t xml:space="preserve"> e </w:t>
      </w:r>
      <w:proofErr w:type="spellStart"/>
      <w:r w:rsidR="00C91611" w:rsidRPr="00952162">
        <w:rPr>
          <w:i/>
        </w:rPr>
        <w:t>lane</w:t>
      </w:r>
      <w:r w:rsidR="00C91611">
        <w:rPr>
          <w:i/>
        </w:rPr>
        <w:t>s</w:t>
      </w:r>
      <w:proofErr w:type="spellEnd"/>
      <w:r w:rsidR="009F0B86">
        <w:rPr>
          <w:i/>
        </w:rPr>
        <w:t xml:space="preserve"> </w:t>
      </w:r>
      <w:r w:rsidR="00752E3D">
        <w:rPr>
          <w:noProof/>
        </w:rPr>
        <w:t>(CAMPOS, 2014)</w:t>
      </w:r>
      <w:r w:rsidR="00C91611">
        <w:rPr>
          <w:i/>
        </w:rPr>
        <w:t>.</w:t>
      </w:r>
      <w:r w:rsidR="009F0B86">
        <w:t xml:space="preserve"> </w:t>
      </w:r>
      <w:r w:rsidR="0061287F">
        <w:t>Cada um de</w:t>
      </w:r>
      <w:r w:rsidR="00184B24">
        <w:t>les</w:t>
      </w:r>
      <w:r w:rsidR="0061287F">
        <w:t xml:space="preserve"> será</w:t>
      </w:r>
      <w:r w:rsidR="009F0B86">
        <w:t xml:space="preserve"> descrito nos parágrafos subsequentes,</w:t>
      </w:r>
      <w:r w:rsidR="0061287F">
        <w:t xml:space="preserve"> identificando os</w:t>
      </w:r>
      <w:r w:rsidR="009F0B86">
        <w:t xml:space="preserve"> seu</w:t>
      </w:r>
      <w:r w:rsidR="0061287F">
        <w:t>s</w:t>
      </w:r>
      <w:r w:rsidR="009F0B86">
        <w:t xml:space="preserve"> significado</w:t>
      </w:r>
      <w:r w:rsidR="0061287F">
        <w:t>s e</w:t>
      </w:r>
      <w:r w:rsidR="009F0B86">
        <w:t xml:space="preserve"> representaç</w:t>
      </w:r>
      <w:r w:rsidR="0061287F">
        <w:t>ões</w:t>
      </w:r>
      <w:r w:rsidR="009F0B86">
        <w:t xml:space="preserve"> visua</w:t>
      </w:r>
      <w:r w:rsidR="0061287F">
        <w:t>is</w:t>
      </w:r>
      <w:r w:rsidR="009F0B86">
        <w:t>.</w:t>
      </w:r>
    </w:p>
    <w:p w:rsidR="00C91611" w:rsidRDefault="00C91611" w:rsidP="009B1B55">
      <w:r>
        <w:t xml:space="preserve">Os conectores representam a conexão de atividades dentro de um processo. </w:t>
      </w:r>
      <w:r w:rsidR="00406AB2">
        <w:t>R</w:t>
      </w:r>
      <w:r>
        <w:t>epresenta</w:t>
      </w:r>
      <w:r w:rsidR="00406AB2">
        <w:t>m</w:t>
      </w:r>
      <w:r>
        <w:t xml:space="preserve"> a ligação e por conseguinte sequência de atividades do processo. A representação visual dos conectores se dá por linhas indicativas (setas) conforme visto na </w:t>
      </w:r>
      <w:r>
        <w:fldChar w:fldCharType="begin"/>
      </w:r>
      <w:r>
        <w:instrText xml:space="preserve"> REF _Ref527053242 \h </w:instrText>
      </w:r>
      <w:r>
        <w:fldChar w:fldCharType="separate"/>
      </w:r>
      <w:r w:rsidR="00640D2B">
        <w:t xml:space="preserve">Figura </w:t>
      </w:r>
      <w:r w:rsidR="00640D2B">
        <w:rPr>
          <w:noProof/>
        </w:rPr>
        <w:t>9</w:t>
      </w:r>
      <w:r>
        <w:fldChar w:fldCharType="end"/>
      </w:r>
      <w:r>
        <w:t xml:space="preserve">, que relata um processo de compra de um determinado item </w:t>
      </w:r>
      <w:r w:rsidR="00752E3D">
        <w:rPr>
          <w:noProof/>
        </w:rPr>
        <w:t>(CAMPOS, 2014)</w:t>
      </w:r>
      <w:r>
        <w:t>.</w:t>
      </w:r>
    </w:p>
    <w:p w:rsidR="00C91611" w:rsidRDefault="00C91611" w:rsidP="009B1B55"/>
    <w:p w:rsidR="00C91611" w:rsidRDefault="00C91611" w:rsidP="00952162">
      <w:pPr>
        <w:pStyle w:val="Legenda"/>
        <w:keepNext/>
      </w:pPr>
      <w:bookmarkStart w:id="46" w:name="_Ref527053242"/>
      <w:r>
        <w:t xml:space="preserve">Figura </w:t>
      </w:r>
      <w:ins w:id="47" w:author="Ryan Lemos" w:date="2019-02-20T09:08:00Z">
        <w:r w:rsidR="00483DF4">
          <w:fldChar w:fldCharType="begin"/>
        </w:r>
        <w:r w:rsidR="00483DF4">
          <w:instrText xml:space="preserve"> SEQ Figura \* ARABIC </w:instrText>
        </w:r>
      </w:ins>
      <w:r w:rsidR="00483DF4">
        <w:fldChar w:fldCharType="separate"/>
      </w:r>
      <w:ins w:id="48" w:author="Ryan Lemos" w:date="2019-02-20T09:08:00Z">
        <w:r w:rsidR="00483DF4">
          <w:rPr>
            <w:noProof/>
          </w:rPr>
          <w:t>9</w:t>
        </w:r>
        <w:r w:rsidR="00483DF4">
          <w:fldChar w:fldCharType="end"/>
        </w:r>
      </w:ins>
      <w:del w:id="49"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9</w:delText>
        </w:r>
        <w:r w:rsidR="00E3042F" w:rsidDel="00483DF4">
          <w:rPr>
            <w:noProof/>
          </w:rPr>
          <w:fldChar w:fldCharType="end"/>
        </w:r>
      </w:del>
      <w:bookmarkEnd w:id="46"/>
      <w:r>
        <w:t xml:space="preserve"> – Exemplo de conectores em um processo de compra</w:t>
      </w:r>
    </w:p>
    <w:p w:rsidR="00C91611" w:rsidRDefault="00CB768F" w:rsidP="00C91611">
      <w:pPr>
        <w:ind w:firstLine="0"/>
        <w:jc w:val="center"/>
      </w:pPr>
      <w:r w:rsidRPr="00832539">
        <w:rPr>
          <w:noProof/>
          <w:lang w:eastAsia="pt-BR"/>
        </w:rPr>
        <w:drawing>
          <wp:inline distT="0" distB="0" distL="0" distR="0">
            <wp:extent cx="3147060" cy="1882140"/>
            <wp:effectExtent l="0" t="0" r="0" b="0"/>
            <wp:docPr id="9"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147060" cy="1882140"/>
                    </a:xfrm>
                    <a:prstGeom prst="rect">
                      <a:avLst/>
                    </a:prstGeom>
                    <a:noFill/>
                    <a:ln>
                      <a:noFill/>
                    </a:ln>
                  </pic:spPr>
                </pic:pic>
              </a:graphicData>
            </a:graphic>
          </wp:inline>
        </w:drawing>
      </w:r>
    </w:p>
    <w:p w:rsidR="00C91611" w:rsidRDefault="00C91611" w:rsidP="00C91611">
      <w:pPr>
        <w:pStyle w:val="Fontes"/>
      </w:pPr>
      <w:r w:rsidRPr="00C91611">
        <w:t>Fonte: CAMPOS, 2014, p. 53.</w:t>
      </w:r>
    </w:p>
    <w:p w:rsidR="00C91611" w:rsidRDefault="00C91611" w:rsidP="00C91611">
      <w:pPr>
        <w:pStyle w:val="Fontes"/>
      </w:pPr>
    </w:p>
    <w:p w:rsidR="000C5598" w:rsidRDefault="009F0B86" w:rsidP="00C91611">
      <w:r>
        <w:t>Já o</w:t>
      </w:r>
      <w:r w:rsidR="000C5598">
        <w:t xml:space="preserve"> </w:t>
      </w:r>
      <w:r w:rsidR="000C5598" w:rsidRPr="00952162">
        <w:rPr>
          <w:i/>
        </w:rPr>
        <w:t>gateway</w:t>
      </w:r>
      <w:r w:rsidR="000C5598">
        <w:t xml:space="preserve"> se trata de uma validação necessária que irá determinar o curso do fluxo do processo, alterando ou não</w:t>
      </w:r>
      <w:r w:rsidR="00D51047">
        <w:t xml:space="preserve"> o seu</w:t>
      </w:r>
      <w:r w:rsidR="000C5598">
        <w:t xml:space="preserve"> fluxo natural. A notação utilizada para representar o </w:t>
      </w:r>
      <w:r w:rsidR="000C5598" w:rsidRPr="00952162">
        <w:rPr>
          <w:i/>
        </w:rPr>
        <w:t>gateway</w:t>
      </w:r>
      <w:r w:rsidR="000C5598">
        <w:t xml:space="preserve"> é a figura de um losango, conforme visto na </w:t>
      </w:r>
      <w:r w:rsidR="000C5598">
        <w:fldChar w:fldCharType="begin"/>
      </w:r>
      <w:r w:rsidR="000C5598">
        <w:instrText xml:space="preserve"> REF _Ref527053785 \h </w:instrText>
      </w:r>
      <w:r w:rsidR="000C5598">
        <w:fldChar w:fldCharType="separate"/>
      </w:r>
      <w:r w:rsidR="00640D2B">
        <w:t xml:space="preserve">Figura </w:t>
      </w:r>
      <w:r w:rsidR="00640D2B">
        <w:rPr>
          <w:noProof/>
        </w:rPr>
        <w:t>10</w:t>
      </w:r>
      <w:r w:rsidR="000C5598">
        <w:fldChar w:fldCharType="end"/>
      </w:r>
      <w:r w:rsidR="000C5598">
        <w:t>.</w:t>
      </w:r>
      <w:r w:rsidR="00D51047">
        <w:t xml:space="preserve"> A</w:t>
      </w:r>
      <w:r w:rsidR="000C5598">
        <w:t xml:space="preserve"> </w:t>
      </w:r>
      <w:r w:rsidR="00D51047">
        <w:fldChar w:fldCharType="begin"/>
      </w:r>
      <w:r w:rsidR="00D51047">
        <w:instrText xml:space="preserve"> REF _Ref527053785 \h </w:instrText>
      </w:r>
      <w:r w:rsidR="00D51047">
        <w:fldChar w:fldCharType="separate"/>
      </w:r>
      <w:r w:rsidR="00640D2B">
        <w:t xml:space="preserve">Figura </w:t>
      </w:r>
      <w:r w:rsidR="00640D2B">
        <w:rPr>
          <w:noProof/>
        </w:rPr>
        <w:t>10</w:t>
      </w:r>
      <w:r w:rsidR="00D51047">
        <w:fldChar w:fldCharType="end"/>
      </w:r>
      <w:r w:rsidR="00D51047">
        <w:t xml:space="preserve"> </w:t>
      </w:r>
      <w:r w:rsidR="000C5598">
        <w:t>relata um processo de compra, porém na atividade de receber</w:t>
      </w:r>
      <w:r w:rsidR="00D51047">
        <w:t>,</w:t>
      </w:r>
      <w:r w:rsidR="000C5598">
        <w:t xml:space="preserve"> ocorre uma validação de constatação de conformidade com o que foi solicitado, havendo conformidade, paga-se, não havendo retorna-se a atividade anterior </w:t>
      </w:r>
      <w:r w:rsidR="00752E3D">
        <w:rPr>
          <w:noProof/>
        </w:rPr>
        <w:t>(CAMPOS, 2014)</w:t>
      </w:r>
      <w:r w:rsidR="000C5598">
        <w:t>.</w:t>
      </w:r>
    </w:p>
    <w:p w:rsidR="000C5598" w:rsidRDefault="000C5598" w:rsidP="00C91611">
      <w:r>
        <w:t xml:space="preserve"> </w:t>
      </w:r>
    </w:p>
    <w:p w:rsidR="000C5598" w:rsidRDefault="000C5598" w:rsidP="00952162">
      <w:pPr>
        <w:pStyle w:val="Legenda"/>
        <w:keepNext/>
      </w:pPr>
      <w:bookmarkStart w:id="50" w:name="_Ref527053785"/>
      <w:r>
        <w:lastRenderedPageBreak/>
        <w:t xml:space="preserve">Figura </w:t>
      </w:r>
      <w:ins w:id="51" w:author="Ryan Lemos" w:date="2019-02-20T09:08:00Z">
        <w:r w:rsidR="00483DF4">
          <w:fldChar w:fldCharType="begin"/>
        </w:r>
        <w:r w:rsidR="00483DF4">
          <w:instrText xml:space="preserve"> SEQ Figura \* ARABIC </w:instrText>
        </w:r>
      </w:ins>
      <w:r w:rsidR="00483DF4">
        <w:fldChar w:fldCharType="separate"/>
      </w:r>
      <w:ins w:id="52" w:author="Ryan Lemos" w:date="2019-02-20T09:08:00Z">
        <w:r w:rsidR="00483DF4">
          <w:rPr>
            <w:noProof/>
          </w:rPr>
          <w:t>10</w:t>
        </w:r>
        <w:r w:rsidR="00483DF4">
          <w:fldChar w:fldCharType="end"/>
        </w:r>
      </w:ins>
      <w:del w:id="53"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10</w:delText>
        </w:r>
        <w:r w:rsidR="00E3042F" w:rsidDel="00483DF4">
          <w:rPr>
            <w:noProof/>
          </w:rPr>
          <w:fldChar w:fldCharType="end"/>
        </w:r>
      </w:del>
      <w:bookmarkEnd w:id="50"/>
      <w:r>
        <w:t xml:space="preserve"> - Exemplo de </w:t>
      </w:r>
      <w:r w:rsidRPr="00952162">
        <w:rPr>
          <w:i/>
        </w:rPr>
        <w:t>gateway</w:t>
      </w:r>
      <w:r>
        <w:t xml:space="preserve"> em um processo de compra</w:t>
      </w:r>
    </w:p>
    <w:p w:rsidR="00C91611" w:rsidRDefault="00CB768F" w:rsidP="000C5598">
      <w:pPr>
        <w:ind w:firstLine="0"/>
        <w:jc w:val="center"/>
      </w:pPr>
      <w:r w:rsidRPr="00832539">
        <w:rPr>
          <w:noProof/>
          <w:lang w:eastAsia="pt-BR"/>
        </w:rPr>
        <w:drawing>
          <wp:inline distT="0" distB="0" distL="0" distR="0">
            <wp:extent cx="3223260" cy="2042160"/>
            <wp:effectExtent l="0" t="0" r="0" b="0"/>
            <wp:docPr id="10"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223260" cy="2042160"/>
                    </a:xfrm>
                    <a:prstGeom prst="rect">
                      <a:avLst/>
                    </a:prstGeom>
                    <a:noFill/>
                    <a:ln>
                      <a:noFill/>
                    </a:ln>
                  </pic:spPr>
                </pic:pic>
              </a:graphicData>
            </a:graphic>
          </wp:inline>
        </w:drawing>
      </w:r>
    </w:p>
    <w:p w:rsidR="000C5598" w:rsidRDefault="000C5598" w:rsidP="000C5598">
      <w:pPr>
        <w:pStyle w:val="Fontes"/>
      </w:pPr>
      <w:r w:rsidRPr="00C91611">
        <w:t>Fonte: CAMPOS, 2014, p. 5</w:t>
      </w:r>
      <w:r>
        <w:t>4</w:t>
      </w:r>
      <w:r w:rsidRPr="00C91611">
        <w:t>.</w:t>
      </w:r>
    </w:p>
    <w:p w:rsidR="00B51C84" w:rsidRDefault="00B51C84" w:rsidP="000C5598">
      <w:pPr>
        <w:pStyle w:val="Fontes"/>
      </w:pPr>
    </w:p>
    <w:p w:rsidR="00B51C84" w:rsidRDefault="009F0B86" w:rsidP="00B51C84">
      <w:r>
        <w:t>O</w:t>
      </w:r>
      <w:r w:rsidR="00442213">
        <w:t xml:space="preserve">s eventos para o BPMN servem de indicação de ações externas ao processo como por exemplo indicar o início e o término de um processo </w:t>
      </w:r>
      <w:r w:rsidR="00752E3D">
        <w:rPr>
          <w:noProof/>
        </w:rPr>
        <w:t>(CAMPOS, 2014)</w:t>
      </w:r>
      <w:r w:rsidR="00442213">
        <w:t xml:space="preserve">. A representação gráfica dos eventos é feita por meio de círculos. Os círculos com a borda espessa indicam o fim de um processo. Enquanto os círculos que tem bordas duplas significam eventos intermediários de um processo. Já os círculos com borda menos espessa indicam o início do processo. Um exemplo de utilização dos eventos descritos é o visto na </w:t>
      </w:r>
      <w:r w:rsidR="00442213">
        <w:fldChar w:fldCharType="begin"/>
      </w:r>
      <w:r w:rsidR="00442213">
        <w:instrText xml:space="preserve"> REF _Ref527057497 \h </w:instrText>
      </w:r>
      <w:r w:rsidR="00442213">
        <w:fldChar w:fldCharType="separate"/>
      </w:r>
      <w:r w:rsidR="00640D2B">
        <w:t xml:space="preserve">Figura </w:t>
      </w:r>
      <w:r w:rsidR="00640D2B">
        <w:rPr>
          <w:noProof/>
        </w:rPr>
        <w:t>11</w:t>
      </w:r>
      <w:r w:rsidR="00442213">
        <w:fldChar w:fldCharType="end"/>
      </w:r>
      <w:r w:rsidR="00442213">
        <w:t xml:space="preserve">. </w:t>
      </w:r>
    </w:p>
    <w:p w:rsidR="00442213" w:rsidRDefault="00442213" w:rsidP="00B51C84"/>
    <w:p w:rsidR="00442213" w:rsidRDefault="00442213" w:rsidP="00952162">
      <w:pPr>
        <w:pStyle w:val="Legenda"/>
        <w:keepNext/>
      </w:pPr>
      <w:bookmarkStart w:id="54" w:name="_Ref527057497"/>
      <w:r>
        <w:t xml:space="preserve">Figura </w:t>
      </w:r>
      <w:ins w:id="55" w:author="Ryan Lemos" w:date="2019-02-20T09:08:00Z">
        <w:r w:rsidR="00483DF4">
          <w:fldChar w:fldCharType="begin"/>
        </w:r>
        <w:r w:rsidR="00483DF4">
          <w:instrText xml:space="preserve"> SEQ Figura \* ARABIC </w:instrText>
        </w:r>
      </w:ins>
      <w:r w:rsidR="00483DF4">
        <w:fldChar w:fldCharType="separate"/>
      </w:r>
      <w:ins w:id="56" w:author="Ryan Lemos" w:date="2019-02-20T09:08:00Z">
        <w:r w:rsidR="00483DF4">
          <w:rPr>
            <w:noProof/>
          </w:rPr>
          <w:t>11</w:t>
        </w:r>
        <w:r w:rsidR="00483DF4">
          <w:fldChar w:fldCharType="end"/>
        </w:r>
      </w:ins>
      <w:del w:id="57"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11</w:delText>
        </w:r>
        <w:r w:rsidR="00E3042F" w:rsidDel="00483DF4">
          <w:rPr>
            <w:noProof/>
          </w:rPr>
          <w:fldChar w:fldCharType="end"/>
        </w:r>
      </w:del>
      <w:bookmarkEnd w:id="54"/>
      <w:r>
        <w:t xml:space="preserve"> - Exemplo de utilização de eventos em um processo de compra</w:t>
      </w:r>
    </w:p>
    <w:p w:rsidR="00442213" w:rsidRDefault="00CB768F" w:rsidP="00442213">
      <w:pPr>
        <w:ind w:firstLine="0"/>
        <w:jc w:val="center"/>
      </w:pPr>
      <w:r w:rsidRPr="00832539">
        <w:rPr>
          <w:noProof/>
          <w:lang w:eastAsia="pt-BR"/>
        </w:rPr>
        <w:drawing>
          <wp:inline distT="0" distB="0" distL="0" distR="0">
            <wp:extent cx="3444240" cy="2773680"/>
            <wp:effectExtent l="0" t="0" r="0" b="0"/>
            <wp:docPr id="11"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444240" cy="2773680"/>
                    </a:xfrm>
                    <a:prstGeom prst="rect">
                      <a:avLst/>
                    </a:prstGeom>
                    <a:noFill/>
                    <a:ln>
                      <a:noFill/>
                    </a:ln>
                  </pic:spPr>
                </pic:pic>
              </a:graphicData>
            </a:graphic>
          </wp:inline>
        </w:drawing>
      </w:r>
    </w:p>
    <w:p w:rsidR="00442213" w:rsidRDefault="00442213" w:rsidP="00442213">
      <w:pPr>
        <w:pStyle w:val="Fontes"/>
      </w:pPr>
      <w:r w:rsidRPr="00C91611">
        <w:t>Fonte: CAMPOS, 2014, p. 5</w:t>
      </w:r>
      <w:r>
        <w:t>6</w:t>
      </w:r>
      <w:r w:rsidRPr="00C91611">
        <w:t>.</w:t>
      </w:r>
    </w:p>
    <w:p w:rsidR="00D51047" w:rsidRDefault="00D51047" w:rsidP="00442213">
      <w:pPr>
        <w:pStyle w:val="Fontes"/>
      </w:pPr>
    </w:p>
    <w:p w:rsidR="009E0F65" w:rsidRDefault="00202093" w:rsidP="00202093">
      <w:r w:rsidRPr="00952162">
        <w:rPr>
          <w:i/>
        </w:rPr>
        <w:t xml:space="preserve">Data </w:t>
      </w:r>
      <w:proofErr w:type="spellStart"/>
      <w:r w:rsidRPr="00952162">
        <w:rPr>
          <w:i/>
        </w:rPr>
        <w:t>objects</w:t>
      </w:r>
      <w:proofErr w:type="spellEnd"/>
      <w:r w:rsidR="009F0B86">
        <w:t xml:space="preserve"> por sua vez,</w:t>
      </w:r>
      <w:r>
        <w:t xml:space="preserve"> representam dados e informações que são </w:t>
      </w:r>
      <w:r w:rsidR="00204FAD">
        <w:t>usadas</w:t>
      </w:r>
      <w:r>
        <w:t xml:space="preserve"> e criad</w:t>
      </w:r>
      <w:r w:rsidR="00184B24">
        <w:t>a</w:t>
      </w:r>
      <w:r>
        <w:t xml:space="preserve">s ao longo de um processo </w:t>
      </w:r>
      <w:r w:rsidR="00752E3D">
        <w:rPr>
          <w:noProof/>
        </w:rPr>
        <w:t>(CAMPOS, 2014)</w:t>
      </w:r>
      <w:r>
        <w:t xml:space="preserve">. Esses dados e informações servem para utilização </w:t>
      </w:r>
      <w:r>
        <w:lastRenderedPageBreak/>
        <w:t>na atividade subsequente a atividade que criou a informação. É representado graficamente por uma folha de papel com a ponta superior dobrada, ligada por linhas seccionadas em formato de seta</w:t>
      </w:r>
      <w:r w:rsidR="00D51047">
        <w:t>,</w:t>
      </w:r>
      <w:r>
        <w:t xml:space="preserve"> </w:t>
      </w:r>
      <w:r w:rsidR="00D51047">
        <w:t xml:space="preserve">que </w:t>
      </w:r>
      <w:r>
        <w:t>liga</w:t>
      </w:r>
      <w:r w:rsidR="00D51047">
        <w:t>m</w:t>
      </w:r>
      <w:r>
        <w:t xml:space="preserve"> a atividade que gerou a informação a atividade que irá consumir a informação </w:t>
      </w:r>
      <w:r w:rsidR="00752E3D">
        <w:rPr>
          <w:noProof/>
        </w:rPr>
        <w:t>(CAMPOS, 2014)</w:t>
      </w:r>
      <w:r>
        <w:t xml:space="preserve">. </w:t>
      </w:r>
      <w:r w:rsidR="009E0F65">
        <w:t>E</w:t>
      </w:r>
      <w:r>
        <w:t>xemplo</w:t>
      </w:r>
      <w:r w:rsidR="009E0F65">
        <w:t>s</w:t>
      </w:r>
      <w:r>
        <w:t xml:space="preserve"> de </w:t>
      </w:r>
      <w:r w:rsidRPr="00952162">
        <w:rPr>
          <w:i/>
        </w:rPr>
        <w:t xml:space="preserve">data </w:t>
      </w:r>
      <w:proofErr w:type="spellStart"/>
      <w:r w:rsidRPr="00952162">
        <w:rPr>
          <w:i/>
        </w:rPr>
        <w:t>objects</w:t>
      </w:r>
      <w:proofErr w:type="spellEnd"/>
      <w:r>
        <w:t xml:space="preserve"> </w:t>
      </w:r>
      <w:r w:rsidR="009E0F65">
        <w:t>são</w:t>
      </w:r>
      <w:r>
        <w:t xml:space="preserve"> visto</w:t>
      </w:r>
      <w:r w:rsidR="009E0F65">
        <w:t>s</w:t>
      </w:r>
      <w:r>
        <w:t xml:space="preserve"> na </w:t>
      </w:r>
      <w:r>
        <w:fldChar w:fldCharType="begin"/>
      </w:r>
      <w:r>
        <w:instrText xml:space="preserve"> REF _Ref527057944 \h </w:instrText>
      </w:r>
      <w:r>
        <w:fldChar w:fldCharType="separate"/>
      </w:r>
      <w:r w:rsidR="00640D2B">
        <w:t xml:space="preserve">Figura </w:t>
      </w:r>
      <w:r w:rsidR="00640D2B">
        <w:rPr>
          <w:noProof/>
        </w:rPr>
        <w:t>12</w:t>
      </w:r>
      <w:r>
        <w:fldChar w:fldCharType="end"/>
      </w:r>
      <w:r w:rsidR="009E0F65">
        <w:t>, como o pedido de compra que é gerado ao comprar um produto.</w:t>
      </w:r>
    </w:p>
    <w:p w:rsidR="00202093" w:rsidRDefault="00202093" w:rsidP="00202093">
      <w:r>
        <w:t xml:space="preserve"> </w:t>
      </w:r>
    </w:p>
    <w:p w:rsidR="00202093" w:rsidRDefault="00202093" w:rsidP="00952162">
      <w:pPr>
        <w:pStyle w:val="Legenda"/>
        <w:keepNext/>
      </w:pPr>
      <w:bookmarkStart w:id="58" w:name="_Ref527057944"/>
      <w:r>
        <w:t xml:space="preserve">Figura </w:t>
      </w:r>
      <w:ins w:id="59" w:author="Ryan Lemos" w:date="2019-02-20T09:08:00Z">
        <w:r w:rsidR="00483DF4">
          <w:fldChar w:fldCharType="begin"/>
        </w:r>
        <w:r w:rsidR="00483DF4">
          <w:instrText xml:space="preserve"> SEQ Figura \* ARABIC </w:instrText>
        </w:r>
      </w:ins>
      <w:r w:rsidR="00483DF4">
        <w:fldChar w:fldCharType="separate"/>
      </w:r>
      <w:ins w:id="60" w:author="Ryan Lemos" w:date="2019-02-20T09:08:00Z">
        <w:r w:rsidR="00483DF4">
          <w:rPr>
            <w:noProof/>
          </w:rPr>
          <w:t>12</w:t>
        </w:r>
        <w:r w:rsidR="00483DF4">
          <w:fldChar w:fldCharType="end"/>
        </w:r>
      </w:ins>
      <w:del w:id="61"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12</w:delText>
        </w:r>
        <w:r w:rsidR="00E3042F" w:rsidDel="00483DF4">
          <w:rPr>
            <w:noProof/>
          </w:rPr>
          <w:fldChar w:fldCharType="end"/>
        </w:r>
      </w:del>
      <w:bookmarkEnd w:id="58"/>
      <w:r>
        <w:t xml:space="preserve"> - Exemplo da utilização de </w:t>
      </w:r>
      <w:r w:rsidRPr="00952162">
        <w:rPr>
          <w:i/>
        </w:rPr>
        <w:t xml:space="preserve">data </w:t>
      </w:r>
      <w:proofErr w:type="spellStart"/>
      <w:r w:rsidRPr="00952162">
        <w:rPr>
          <w:i/>
        </w:rPr>
        <w:t>objects</w:t>
      </w:r>
      <w:proofErr w:type="spellEnd"/>
      <w:r>
        <w:t xml:space="preserve"> em um processo de compra</w:t>
      </w:r>
    </w:p>
    <w:p w:rsidR="00442213" w:rsidRDefault="00CB768F" w:rsidP="00202093">
      <w:pPr>
        <w:ind w:firstLine="0"/>
        <w:jc w:val="center"/>
      </w:pPr>
      <w:r w:rsidRPr="00832539">
        <w:rPr>
          <w:noProof/>
          <w:lang w:eastAsia="pt-BR"/>
        </w:rPr>
        <w:drawing>
          <wp:inline distT="0" distB="0" distL="0" distR="0">
            <wp:extent cx="3657600" cy="2964180"/>
            <wp:effectExtent l="0" t="0" r="0" b="0"/>
            <wp:docPr id="12"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657600" cy="2964180"/>
                    </a:xfrm>
                    <a:prstGeom prst="rect">
                      <a:avLst/>
                    </a:prstGeom>
                    <a:noFill/>
                    <a:ln>
                      <a:noFill/>
                    </a:ln>
                  </pic:spPr>
                </pic:pic>
              </a:graphicData>
            </a:graphic>
          </wp:inline>
        </w:drawing>
      </w:r>
    </w:p>
    <w:p w:rsidR="00202093" w:rsidRDefault="00202093" w:rsidP="00202093">
      <w:pPr>
        <w:pStyle w:val="Fontes"/>
      </w:pPr>
      <w:r w:rsidRPr="00C91611">
        <w:t>Fonte: CAMPOS, 2014, p. 5</w:t>
      </w:r>
      <w:r>
        <w:t>8</w:t>
      </w:r>
      <w:r w:rsidRPr="00C91611">
        <w:t>.</w:t>
      </w:r>
    </w:p>
    <w:p w:rsidR="00202093" w:rsidRDefault="00202093">
      <w:pPr>
        <w:ind w:firstLine="0"/>
        <w:jc w:val="center"/>
      </w:pPr>
    </w:p>
    <w:p w:rsidR="000337A3" w:rsidRDefault="009F0B86" w:rsidP="009E0F65">
      <w:r>
        <w:t xml:space="preserve">As </w:t>
      </w:r>
      <w:r w:rsidR="009E0F65">
        <w:rPr>
          <w:i/>
        </w:rPr>
        <w:t>P</w:t>
      </w:r>
      <w:r w:rsidR="009E0F65" w:rsidRPr="00952162">
        <w:rPr>
          <w:i/>
        </w:rPr>
        <w:t>ools</w:t>
      </w:r>
      <w:r w:rsidR="009E0F65">
        <w:t xml:space="preserve">, ou piscinas em português, representam um processo como um todo, englobando todas as atividades </w:t>
      </w:r>
      <w:r w:rsidR="000337A3">
        <w:t xml:space="preserve">de um processo </w:t>
      </w:r>
      <w:r w:rsidR="00752E3D">
        <w:rPr>
          <w:noProof/>
        </w:rPr>
        <w:t>(CAMPOS, 2014)</w:t>
      </w:r>
      <w:r w:rsidR="000337A3">
        <w:t>.</w:t>
      </w:r>
      <w:r w:rsidR="009E0F65">
        <w:t xml:space="preserve"> </w:t>
      </w:r>
      <w:r w:rsidR="000337A3">
        <w:t>São representados graficamente por um retângulo contendo o nome do processo.</w:t>
      </w:r>
    </w:p>
    <w:p w:rsidR="000337A3" w:rsidRDefault="000337A3" w:rsidP="009E0F65">
      <w:proofErr w:type="spellStart"/>
      <w:r w:rsidRPr="00952162">
        <w:rPr>
          <w:i/>
        </w:rPr>
        <w:t>Lanes</w:t>
      </w:r>
      <w:proofErr w:type="spellEnd"/>
      <w:r>
        <w:t xml:space="preserve">, ou raias em português, representam os atores participantes de um processo, sendo esses atores pessoas, departamentos, setores, cargos, </w:t>
      </w:r>
      <w:r w:rsidR="00AE6122">
        <w:t>etc.</w:t>
      </w:r>
      <w:r>
        <w:t xml:space="preserve"> </w:t>
      </w:r>
      <w:r w:rsidR="00752E3D">
        <w:rPr>
          <w:noProof/>
        </w:rPr>
        <w:t>(CAMPOS, 2014)</w:t>
      </w:r>
      <w:r>
        <w:t xml:space="preserve">. As raias são representadas por um retângulo contendo o nome do ator. As raias e as demais atividades do processo devem estar englobadas dentro de uma piscina, conforme visto na </w:t>
      </w:r>
      <w:r>
        <w:fldChar w:fldCharType="begin"/>
      </w:r>
      <w:r>
        <w:instrText xml:space="preserve"> REF _Ref527059135 \h </w:instrText>
      </w:r>
      <w:r>
        <w:fldChar w:fldCharType="separate"/>
      </w:r>
      <w:r w:rsidR="00640D2B">
        <w:t xml:space="preserve">Figura </w:t>
      </w:r>
      <w:r w:rsidR="00640D2B">
        <w:rPr>
          <w:noProof/>
        </w:rPr>
        <w:t>13</w:t>
      </w:r>
      <w:r>
        <w:fldChar w:fldCharType="end"/>
      </w:r>
      <w:r>
        <w:t xml:space="preserve">. </w:t>
      </w:r>
    </w:p>
    <w:p w:rsidR="000337A3" w:rsidRDefault="000337A3" w:rsidP="00952162">
      <w:pPr>
        <w:pStyle w:val="Legenda"/>
        <w:keepNext/>
      </w:pPr>
      <w:bookmarkStart w:id="62" w:name="_Ref527059135"/>
      <w:r>
        <w:lastRenderedPageBreak/>
        <w:t xml:space="preserve">Figura </w:t>
      </w:r>
      <w:ins w:id="63" w:author="Ryan Lemos" w:date="2019-02-20T09:08:00Z">
        <w:r w:rsidR="00483DF4">
          <w:fldChar w:fldCharType="begin"/>
        </w:r>
        <w:r w:rsidR="00483DF4">
          <w:instrText xml:space="preserve"> SEQ Figura \* ARABIC </w:instrText>
        </w:r>
      </w:ins>
      <w:r w:rsidR="00483DF4">
        <w:fldChar w:fldCharType="separate"/>
      </w:r>
      <w:ins w:id="64" w:author="Ryan Lemos" w:date="2019-02-20T09:08:00Z">
        <w:r w:rsidR="00483DF4">
          <w:rPr>
            <w:noProof/>
          </w:rPr>
          <w:t>13</w:t>
        </w:r>
        <w:r w:rsidR="00483DF4">
          <w:fldChar w:fldCharType="end"/>
        </w:r>
      </w:ins>
      <w:del w:id="65"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13</w:delText>
        </w:r>
        <w:r w:rsidR="00E3042F" w:rsidDel="00483DF4">
          <w:rPr>
            <w:noProof/>
          </w:rPr>
          <w:fldChar w:fldCharType="end"/>
        </w:r>
      </w:del>
      <w:bookmarkEnd w:id="62"/>
      <w:r>
        <w:t xml:space="preserve"> - Exemplo de utilização de piscinas e raias em um processo de compra</w:t>
      </w:r>
    </w:p>
    <w:p w:rsidR="00442213" w:rsidRDefault="00CB768F" w:rsidP="000337A3">
      <w:pPr>
        <w:ind w:firstLine="0"/>
        <w:jc w:val="center"/>
      </w:pPr>
      <w:r w:rsidRPr="00832539">
        <w:rPr>
          <w:noProof/>
          <w:lang w:eastAsia="pt-BR"/>
        </w:rPr>
        <w:drawing>
          <wp:inline distT="0" distB="0" distL="0" distR="0">
            <wp:extent cx="4922520" cy="3954780"/>
            <wp:effectExtent l="0" t="0" r="0" b="0"/>
            <wp:docPr id="13"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922520" cy="3954780"/>
                    </a:xfrm>
                    <a:prstGeom prst="rect">
                      <a:avLst/>
                    </a:prstGeom>
                    <a:noFill/>
                    <a:ln>
                      <a:noFill/>
                    </a:ln>
                  </pic:spPr>
                </pic:pic>
              </a:graphicData>
            </a:graphic>
          </wp:inline>
        </w:drawing>
      </w:r>
    </w:p>
    <w:p w:rsidR="000337A3" w:rsidRDefault="000337A3" w:rsidP="000337A3">
      <w:pPr>
        <w:pStyle w:val="Fontes"/>
      </w:pPr>
      <w:r w:rsidRPr="00C91611">
        <w:t>Fonte: CAMPOS, 2014, p. 5</w:t>
      </w:r>
      <w:r>
        <w:t>9</w:t>
      </w:r>
      <w:r w:rsidRPr="00C91611">
        <w:t>.</w:t>
      </w:r>
    </w:p>
    <w:p w:rsidR="000337A3" w:rsidRPr="00455B11" w:rsidRDefault="000337A3" w:rsidP="00952162">
      <w:pPr>
        <w:pStyle w:val="Fontes"/>
      </w:pPr>
    </w:p>
    <w:p w:rsidR="00DD30FE" w:rsidRPr="008D625B" w:rsidRDefault="00DD30FE" w:rsidP="008D625B">
      <w:r>
        <w:t>Acredita-se que a utilização de modelagem de processos neste trabalho servirá de documentação ao desenvolvedor e ao cliente, ajudando-os a compreender um determinado processo.</w:t>
      </w:r>
    </w:p>
    <w:p w:rsidR="00D21BE3" w:rsidRDefault="00D21BE3" w:rsidP="003825BD">
      <w:pPr>
        <w:ind w:firstLine="0"/>
      </w:pPr>
    </w:p>
    <w:p w:rsidR="00393E6F" w:rsidRDefault="00393E6F" w:rsidP="00393E6F">
      <w:pPr>
        <w:pStyle w:val="Ttulo4"/>
      </w:pPr>
      <w:bookmarkStart w:id="66" w:name="_Ref528268444"/>
      <w:bookmarkStart w:id="67" w:name="_Toc542531"/>
      <w:r>
        <w:t xml:space="preserve">Metodologia </w:t>
      </w:r>
      <w:r w:rsidR="00DD30FE">
        <w:t>Ágil</w:t>
      </w:r>
      <w:bookmarkEnd w:id="66"/>
      <w:bookmarkEnd w:id="67"/>
    </w:p>
    <w:p w:rsidR="00A82B12" w:rsidRDefault="00A82B12" w:rsidP="00A82B12"/>
    <w:p w:rsidR="00D069A7" w:rsidRDefault="00A82B12">
      <w:r>
        <w:t>Metodologia ágil se trata</w:t>
      </w:r>
      <w:r w:rsidR="00047219">
        <w:t xml:space="preserve"> de um movimento que buscou mudar a maneira como os projetos de </w:t>
      </w:r>
      <w:r w:rsidR="00047219" w:rsidRPr="00E95C78">
        <w:rPr>
          <w:i/>
        </w:rPr>
        <w:t>software</w:t>
      </w:r>
      <w:r w:rsidR="00047219">
        <w:t xml:space="preserve"> eram executados.</w:t>
      </w:r>
      <w:r w:rsidR="008960DB">
        <w:t xml:space="preserve"> Apresent</w:t>
      </w:r>
      <w:r w:rsidR="001A0EE2">
        <w:t>ou-se</w:t>
      </w:r>
      <w:r w:rsidR="008960DB">
        <w:t xml:space="preserve"> como premissa o aumento na velocidade de desenvolvimento de sistemas sem que houvesse uma eventual perda de qualidade.</w:t>
      </w:r>
      <w:r w:rsidR="001A0EE2">
        <w:t xml:space="preserve"> E</w:t>
      </w:r>
      <w:r w:rsidR="00047219">
        <w:t xml:space="preserve"> </w:t>
      </w:r>
      <w:r w:rsidR="001A0EE2">
        <w:t>b</w:t>
      </w:r>
      <w:r w:rsidR="00047219">
        <w:t>uscou</w:t>
      </w:r>
      <w:r w:rsidR="009E0F65">
        <w:t>-</w:t>
      </w:r>
      <w:r w:rsidR="00047219">
        <w:t>se diferenciar das metodologias tradicionais como o modelo em cascata.</w:t>
      </w:r>
      <w:r w:rsidR="008960DB">
        <w:t xml:space="preserve"> Uma das diferenças se dá pela filosofia iterativa (ou espiral) e não mais linear como no modelo em cascata </w:t>
      </w:r>
      <w:r w:rsidR="00752E3D">
        <w:rPr>
          <w:noProof/>
        </w:rPr>
        <w:t>(HIRAMA, 2011)</w:t>
      </w:r>
      <w:r w:rsidR="008960DB">
        <w:t>. Esse modo iterativo prega o</w:t>
      </w:r>
      <w:r w:rsidR="00D069A7">
        <w:t xml:space="preserve"> desenvolvimento de </w:t>
      </w:r>
      <w:r w:rsidR="00D069A7" w:rsidRPr="00E95C78">
        <w:rPr>
          <w:i/>
        </w:rPr>
        <w:t>software</w:t>
      </w:r>
      <w:r w:rsidR="00D069A7">
        <w:t xml:space="preserve"> como algo constante. A cada iteração o cliente recebe uma parte do sistema podendo opinar sobre melhorias ou eventuais erros de modelagem </w:t>
      </w:r>
      <w:r w:rsidR="00752E3D">
        <w:rPr>
          <w:noProof/>
        </w:rPr>
        <w:t>(TELES, 2014)</w:t>
      </w:r>
      <w:r w:rsidR="00D069A7">
        <w:t xml:space="preserve">. A cada iteração então recebe-se do cliente o seu </w:t>
      </w:r>
      <w:r w:rsidR="00D069A7" w:rsidRPr="00952162">
        <w:rPr>
          <w:i/>
        </w:rPr>
        <w:t>feedback</w:t>
      </w:r>
      <w:r w:rsidR="00D069A7">
        <w:t xml:space="preserve"> acerca do que foi implementado, além do cliente ter a possibilidade de utilizar o sistema sem que es</w:t>
      </w:r>
      <w:r w:rsidR="00704B75">
        <w:t>s</w:t>
      </w:r>
      <w:r w:rsidR="00D069A7">
        <w:t xml:space="preserve">e esteja completamente terminado. Ao final de todas as iterações tem-se o sistema </w:t>
      </w:r>
      <w:r w:rsidR="00D069A7">
        <w:lastRenderedPageBreak/>
        <w:t>completo e operante, uma vez que o sistema foi validado ao fim de cada iteração</w:t>
      </w:r>
      <w:r w:rsidR="00752E3D">
        <w:rPr>
          <w:noProof/>
        </w:rPr>
        <w:t xml:space="preserve"> (HIRAMA, 2011)</w:t>
      </w:r>
      <w:r w:rsidR="00D069A7">
        <w:t>. A</w:t>
      </w:r>
      <w:r w:rsidR="008B3673">
        <w:t xml:space="preserve"> </w:t>
      </w:r>
      <w:r w:rsidR="008B3673">
        <w:fldChar w:fldCharType="begin"/>
      </w:r>
      <w:r w:rsidR="008B3673">
        <w:instrText xml:space="preserve"> REF _Ref526797528 \h </w:instrText>
      </w:r>
      <w:r w:rsidR="008B3673">
        <w:fldChar w:fldCharType="separate"/>
      </w:r>
      <w:r w:rsidR="00640D2B">
        <w:t xml:space="preserve">Figura </w:t>
      </w:r>
      <w:r w:rsidR="00640D2B">
        <w:rPr>
          <w:noProof/>
        </w:rPr>
        <w:t>15</w:t>
      </w:r>
      <w:r w:rsidR="008B3673">
        <w:fldChar w:fldCharType="end"/>
      </w:r>
      <w:r w:rsidR="008B3673">
        <w:t xml:space="preserve"> demonstra um exemplo de representação do modelo iterativo ou espiral.</w:t>
      </w:r>
    </w:p>
    <w:p w:rsidR="00A82B12" w:rsidRPr="00D069A7" w:rsidRDefault="00D069A7" w:rsidP="00952162">
      <w:pPr>
        <w:pStyle w:val="Fontes"/>
      </w:pPr>
      <w:r>
        <w:t xml:space="preserve"> </w:t>
      </w:r>
    </w:p>
    <w:p w:rsidR="00D069A7" w:rsidRDefault="00D069A7" w:rsidP="00952162">
      <w:pPr>
        <w:pStyle w:val="Legenda"/>
        <w:keepNext/>
      </w:pPr>
      <w:bookmarkStart w:id="68" w:name="_Ref526797528"/>
      <w:r>
        <w:t xml:space="preserve">Figura </w:t>
      </w:r>
      <w:ins w:id="69" w:author="Ryan Lemos" w:date="2019-02-20T09:08:00Z">
        <w:r w:rsidR="00483DF4">
          <w:fldChar w:fldCharType="begin"/>
        </w:r>
        <w:r w:rsidR="00483DF4">
          <w:instrText xml:space="preserve"> SEQ Figura \* ARABIC </w:instrText>
        </w:r>
      </w:ins>
      <w:r w:rsidR="00483DF4">
        <w:fldChar w:fldCharType="separate"/>
      </w:r>
      <w:ins w:id="70" w:author="Ryan Lemos" w:date="2019-02-20T09:08:00Z">
        <w:r w:rsidR="00483DF4">
          <w:rPr>
            <w:noProof/>
          </w:rPr>
          <w:t>14</w:t>
        </w:r>
        <w:r w:rsidR="00483DF4">
          <w:fldChar w:fldCharType="end"/>
        </w:r>
      </w:ins>
      <w:del w:id="71"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14</w:delText>
        </w:r>
        <w:r w:rsidR="00E3042F" w:rsidDel="00483DF4">
          <w:rPr>
            <w:noProof/>
          </w:rPr>
          <w:fldChar w:fldCharType="end"/>
        </w:r>
      </w:del>
      <w:bookmarkEnd w:id="68"/>
      <w:r>
        <w:t xml:space="preserve"> - Modelo em espiral</w:t>
      </w:r>
    </w:p>
    <w:p w:rsidR="00D45E2C" w:rsidRDefault="00CB768F" w:rsidP="00952162">
      <w:pPr>
        <w:pStyle w:val="Fontes"/>
      </w:pPr>
      <w:r w:rsidRPr="00832539">
        <w:rPr>
          <w:noProof/>
          <w:lang w:eastAsia="pt-BR"/>
        </w:rPr>
        <w:drawing>
          <wp:inline distT="0" distB="0" distL="0" distR="0">
            <wp:extent cx="3737164" cy="2048369"/>
            <wp:effectExtent l="133350" t="114300" r="130175" b="123825"/>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m 15"/>
                    <pic:cNvPicPr/>
                  </pic:nvPicPr>
                  <pic:blipFill>
                    <a:blip r:embed="rId26">
                      <a:extLst/>
                    </a:blip>
                    <a:stretch>
                      <a:fillRect/>
                    </a:stretch>
                  </pic:blipFill>
                  <pic:spPr>
                    <a:xfrm>
                      <a:off x="0" y="0"/>
                      <a:ext cx="3736975" cy="20478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D069A7" w:rsidRDefault="00D069A7" w:rsidP="00D069A7">
      <w:pPr>
        <w:pStyle w:val="Fontes"/>
      </w:pPr>
      <w:r>
        <w:t>Fonte: HIRAMA, 2011</w:t>
      </w:r>
      <w:r w:rsidR="00BB25A9">
        <w:t>, p39</w:t>
      </w:r>
      <w:r>
        <w:t>.</w:t>
      </w:r>
    </w:p>
    <w:p w:rsidR="009E65CE" w:rsidRPr="00050E1D" w:rsidRDefault="009E65CE" w:rsidP="00952162">
      <w:pPr>
        <w:pStyle w:val="Fontes"/>
      </w:pPr>
    </w:p>
    <w:p w:rsidR="00E6023B" w:rsidRDefault="009E65CE" w:rsidP="003825BD">
      <w:r>
        <w:t xml:space="preserve">O XP, que será </w:t>
      </w:r>
      <w:r w:rsidR="001A0EE2">
        <w:t xml:space="preserve">descrito suas características e peculiaridades </w:t>
      </w:r>
      <w:r>
        <w:t xml:space="preserve">na </w:t>
      </w:r>
      <w:r w:rsidR="0097794D">
        <w:t>sub</w:t>
      </w:r>
      <w:r>
        <w:t>seção</w:t>
      </w:r>
      <w:r w:rsidR="001A0EE2">
        <w:t xml:space="preserve"> </w:t>
      </w:r>
      <w:r w:rsidR="001A0EE2">
        <w:fldChar w:fldCharType="begin"/>
      </w:r>
      <w:r w:rsidR="001A0EE2">
        <w:instrText xml:space="preserve"> REF _Ref527668666 \r \h </w:instrText>
      </w:r>
      <w:r w:rsidR="001A0EE2">
        <w:fldChar w:fldCharType="separate"/>
      </w:r>
      <w:r w:rsidR="00640D2B">
        <w:t>5.2.3.5</w:t>
      </w:r>
      <w:r w:rsidR="001A0EE2">
        <w:fldChar w:fldCharType="end"/>
      </w:r>
      <w:r>
        <w:t>, e utilizado no de</w:t>
      </w:r>
      <w:r w:rsidR="001A0EE2">
        <w:t>correr deste trabalho</w:t>
      </w:r>
      <w:r>
        <w:t>, é um exemplo de uma metodologia ágil</w:t>
      </w:r>
      <w:r w:rsidR="008960DB">
        <w:t>.</w:t>
      </w:r>
    </w:p>
    <w:p w:rsidR="003825BD" w:rsidRDefault="003825BD" w:rsidP="003825BD"/>
    <w:p w:rsidR="00393E6F" w:rsidRDefault="00393E6F" w:rsidP="00952162">
      <w:pPr>
        <w:pStyle w:val="Ttulo4"/>
      </w:pPr>
      <w:bookmarkStart w:id="72" w:name="_Ref527668666"/>
      <w:bookmarkStart w:id="73" w:name="_Toc542532"/>
      <w:r w:rsidRPr="00952162">
        <w:rPr>
          <w:i/>
        </w:rPr>
        <w:t xml:space="preserve">Extreme </w:t>
      </w:r>
      <w:proofErr w:type="spellStart"/>
      <w:r w:rsidRPr="00952162">
        <w:rPr>
          <w:i/>
        </w:rPr>
        <w:t>Programming</w:t>
      </w:r>
      <w:proofErr w:type="spellEnd"/>
      <w:r w:rsidR="00B26489">
        <w:t xml:space="preserve"> </w:t>
      </w:r>
      <w:r>
        <w:t>(XP)</w:t>
      </w:r>
      <w:bookmarkEnd w:id="72"/>
      <w:bookmarkEnd w:id="73"/>
    </w:p>
    <w:p w:rsidR="00393E6F" w:rsidRPr="008D625B" w:rsidRDefault="00393E6F" w:rsidP="00393E6F"/>
    <w:p w:rsidR="00176D82" w:rsidRDefault="009B3841" w:rsidP="00393E6F">
      <w:r>
        <w:t xml:space="preserve">O </w:t>
      </w:r>
      <w:r w:rsidRPr="00952162">
        <w:rPr>
          <w:i/>
        </w:rPr>
        <w:t xml:space="preserve">Extreme </w:t>
      </w:r>
      <w:proofErr w:type="spellStart"/>
      <w:r w:rsidRPr="00952162">
        <w:rPr>
          <w:i/>
        </w:rPr>
        <w:t>Programming</w:t>
      </w:r>
      <w:proofErr w:type="spellEnd"/>
      <w:r>
        <w:rPr>
          <w:i/>
        </w:rPr>
        <w:t xml:space="preserve"> </w:t>
      </w:r>
      <w:r>
        <w:t xml:space="preserve">(XP), se trata de uma metodologia de desenvolvimento ágil, que busca aliar agilidade no desenvolvimento, com qualidade no produto final. </w:t>
      </w:r>
      <w:r w:rsidR="008960DB">
        <w:t>O XP pode</w:t>
      </w:r>
      <w:r w:rsidR="001A0EE2">
        <w:t xml:space="preserve"> então,</w:t>
      </w:r>
      <w:r w:rsidR="008960DB">
        <w:t xml:space="preserve"> ser descrito </w:t>
      </w:r>
      <w:r w:rsidR="00393E6F">
        <w:t>como “[...] um processo de desenvolvimento que busca garantir que o cliente receba o máximo de valor de cada dia de trabalho da equipe de desenvolvimento”</w:t>
      </w:r>
      <w:r w:rsidR="008960DB">
        <w:t xml:space="preserve"> </w:t>
      </w:r>
      <w:r w:rsidR="00752E3D">
        <w:rPr>
          <w:noProof/>
        </w:rPr>
        <w:t>(TELES, 2014, p. 24)</w:t>
      </w:r>
      <w:r w:rsidR="008960DB">
        <w:t>.</w:t>
      </w:r>
      <w:r w:rsidR="00325BEA">
        <w:t xml:space="preserve"> </w:t>
      </w:r>
      <w:r w:rsidR="00934CB9">
        <w:t>Mas a</w:t>
      </w:r>
      <w:r w:rsidR="00FF6C8E">
        <w:t>o contrário do modelo em cascata</w:t>
      </w:r>
      <w:r w:rsidR="00A2626E">
        <w:t>,</w:t>
      </w:r>
      <w:r w:rsidR="00FF6C8E">
        <w:t xml:space="preserve"> o XP é uma metodologia que apoia as mudanças</w:t>
      </w:r>
      <w:r w:rsidR="00A2626E">
        <w:t>.</w:t>
      </w:r>
      <w:r w:rsidR="00FB26B1">
        <w:t xml:space="preserve"> O XP e</w:t>
      </w:r>
      <w:r w:rsidR="00A2626E">
        <w:t xml:space="preserve">ntende </w:t>
      </w:r>
      <w:r w:rsidR="00FF6C8E">
        <w:t>que o cliente po</w:t>
      </w:r>
      <w:r w:rsidR="0064714D">
        <w:t>de</w:t>
      </w:r>
      <w:r w:rsidR="00FF6C8E">
        <w:t xml:space="preserve"> não ter certeza sobre o que quer logo de início, mas que vai descobrindo assim que tem contato com um protótipo do </w:t>
      </w:r>
      <w:r w:rsidR="00FF6C8E" w:rsidRPr="00E95C78">
        <w:rPr>
          <w:i/>
        </w:rPr>
        <w:t>software</w:t>
      </w:r>
      <w:r w:rsidR="00A2626E">
        <w:t>.</w:t>
      </w:r>
      <w:r w:rsidR="00FB26B1">
        <w:t xml:space="preserve"> Assim</w:t>
      </w:r>
      <w:r w:rsidR="00FE2BA3">
        <w:t>,</w:t>
      </w:r>
      <w:r w:rsidR="00A2626E">
        <w:t xml:space="preserve"> </w:t>
      </w:r>
      <w:r w:rsidR="00FB26B1">
        <w:t>a</w:t>
      </w:r>
      <w:r w:rsidR="0064714D">
        <w:t xml:space="preserve">o ter contato direto com o </w:t>
      </w:r>
      <w:r w:rsidR="0064714D" w:rsidRPr="00E95C78">
        <w:rPr>
          <w:i/>
        </w:rPr>
        <w:t>software</w:t>
      </w:r>
      <w:r w:rsidR="0064714D">
        <w:t>, o cliente é capaz de</w:t>
      </w:r>
      <w:r w:rsidR="00FF6C8E">
        <w:t xml:space="preserve"> </w:t>
      </w:r>
      <w:r w:rsidR="0064714D">
        <w:t>verificar</w:t>
      </w:r>
      <w:r w:rsidR="00FF6C8E">
        <w:t xml:space="preserve"> o que deve ser melhorado ou </w:t>
      </w:r>
      <w:r w:rsidR="00A2626E">
        <w:t>mudado</w:t>
      </w:r>
      <w:r w:rsidR="0064714D">
        <w:t>.</w:t>
      </w:r>
      <w:r w:rsidR="00A2626E">
        <w:t xml:space="preserve"> </w:t>
      </w:r>
      <w:r w:rsidR="0064714D">
        <w:t>Além disso os desenvolvedores podem identificar</w:t>
      </w:r>
      <w:r w:rsidR="007423D5">
        <w:t xml:space="preserve"> </w:t>
      </w:r>
      <w:r w:rsidR="00FB26B1">
        <w:t xml:space="preserve">ainda </w:t>
      </w:r>
      <w:r w:rsidR="007423D5">
        <w:t>o</w:t>
      </w:r>
      <w:r w:rsidR="00A2626E">
        <w:t xml:space="preserve"> que o cliente considera de mais importante</w:t>
      </w:r>
      <w:r w:rsidR="00FF6C8E">
        <w:t xml:space="preserve">. </w:t>
      </w:r>
      <w:r w:rsidR="00A2626E">
        <w:t xml:space="preserve">Portanto é de suma importância ao XP o </w:t>
      </w:r>
      <w:r w:rsidR="00A2626E" w:rsidRPr="00952162">
        <w:rPr>
          <w:i/>
        </w:rPr>
        <w:t>feedback</w:t>
      </w:r>
      <w:r w:rsidR="00A2626E">
        <w:t xml:space="preserve"> do cliente acerca do que foi implementado</w:t>
      </w:r>
      <w:r w:rsidR="00E6023B">
        <w:t xml:space="preserve"> </w:t>
      </w:r>
      <w:r w:rsidR="00752E3D">
        <w:rPr>
          <w:noProof/>
        </w:rPr>
        <w:t>(TELES, 2014)</w:t>
      </w:r>
      <w:r w:rsidR="00A2626E">
        <w:t>.</w:t>
      </w:r>
    </w:p>
    <w:p w:rsidR="00FB26B1" w:rsidRDefault="00A2626E" w:rsidP="00393E6F">
      <w:r>
        <w:t xml:space="preserve">O </w:t>
      </w:r>
      <w:r w:rsidRPr="00952162">
        <w:rPr>
          <w:i/>
        </w:rPr>
        <w:t>feedback</w:t>
      </w:r>
      <w:r>
        <w:t xml:space="preserve"> é um dos quatro valores fundamentais do XP, junto com a comunicação, a simplicidade e a coragem. </w:t>
      </w:r>
      <w:r w:rsidR="00FB26B1">
        <w:t xml:space="preserve">Portanto o </w:t>
      </w:r>
      <w:r w:rsidR="00FB26B1" w:rsidRPr="00582E70">
        <w:rPr>
          <w:i/>
        </w:rPr>
        <w:t>feedback</w:t>
      </w:r>
      <w:r w:rsidR="00FB26B1">
        <w:t xml:space="preserve"> diz respeito a capacidade de se receber informação de volta do cliente. E através dessas informações ser capaz de entender as </w:t>
      </w:r>
      <w:r w:rsidR="00FB26B1">
        <w:lastRenderedPageBreak/>
        <w:t>especificações e requisitos necessários para o desenvolvimento, conhecendo</w:t>
      </w:r>
      <w:r w:rsidR="001A0EE2">
        <w:t xml:space="preserve"> assim</w:t>
      </w:r>
      <w:r w:rsidR="00FB26B1">
        <w:t xml:space="preserve"> as necessidades e anseios do cliente, em vista que o cliente estará em contato direto com o </w:t>
      </w:r>
      <w:r w:rsidR="00FB26B1" w:rsidRPr="00E95C78">
        <w:rPr>
          <w:i/>
        </w:rPr>
        <w:t>software</w:t>
      </w:r>
      <w:r w:rsidR="00FB26B1">
        <w:t xml:space="preserve"> </w:t>
      </w:r>
      <w:r w:rsidR="00752E3D">
        <w:rPr>
          <w:noProof/>
        </w:rPr>
        <w:t>(TELES, 2014)</w:t>
      </w:r>
      <w:r w:rsidR="00FB26B1">
        <w:t>.</w:t>
      </w:r>
    </w:p>
    <w:p w:rsidR="007423D5" w:rsidRDefault="00A2626E" w:rsidP="00393E6F">
      <w:r>
        <w:t>A comunicação diz respeito a</w:t>
      </w:r>
      <w:r w:rsidR="00176D82">
        <w:t xml:space="preserve"> equipe constantemente estar em contato direto com o cliente</w:t>
      </w:r>
      <w:r w:rsidR="00FE2BA3">
        <w:t>, pois</w:t>
      </w:r>
      <w:r w:rsidR="0073216C">
        <w:t xml:space="preserve"> e</w:t>
      </w:r>
      <w:r w:rsidR="00176D82">
        <w:t>stabelecendo contato frente a fre</w:t>
      </w:r>
      <w:r w:rsidR="007423D5">
        <w:t>n</w:t>
      </w:r>
      <w:r w:rsidR="00176D82">
        <w:t>te</w:t>
      </w:r>
      <w:r w:rsidR="007423D5">
        <w:t>,</w:t>
      </w:r>
      <w:r w:rsidR="00176D82">
        <w:t xml:space="preserve"> a equipe pode retirar potenciais dúvidas ou conhecer certos comportamentos requeridos no </w:t>
      </w:r>
      <w:r w:rsidR="00176D82" w:rsidRPr="004B14A6">
        <w:rPr>
          <w:i/>
        </w:rPr>
        <w:t>software</w:t>
      </w:r>
      <w:r w:rsidR="00752E3D">
        <w:rPr>
          <w:noProof/>
        </w:rPr>
        <w:t xml:space="preserve"> (TELES, 2014)</w:t>
      </w:r>
      <w:r w:rsidR="00176D82">
        <w:t>. A diferença de se ter um contato frente a frente, para uma documentação escrita, é que a documentação não exprime emoções ou sentimentos, já na comunicação direta a linguagem corporal toma forma, e o sentimento é expressado de maneira mais eficaz</w:t>
      </w:r>
      <w:r w:rsidR="001A0EE2">
        <w:t xml:space="preserve"> como afirma Teles</w:t>
      </w:r>
      <w:r w:rsidR="00176D82">
        <w:t xml:space="preserve"> </w:t>
      </w:r>
      <w:r w:rsidR="00752E3D">
        <w:rPr>
          <w:noProof/>
        </w:rPr>
        <w:t>(2014)</w:t>
      </w:r>
      <w:r w:rsidR="00176D82">
        <w:t>.</w:t>
      </w:r>
      <w:r w:rsidR="00412250">
        <w:t xml:space="preserve"> </w:t>
      </w:r>
    </w:p>
    <w:p w:rsidR="007423D5" w:rsidRDefault="00412250" w:rsidP="00393E6F">
      <w:r>
        <w:t>A simplicidade consiste em desenvolver código o mais simples possível, somente resolvendo o necessário para o cliente</w:t>
      </w:r>
      <w:r w:rsidR="007423D5">
        <w:t xml:space="preserve"> </w:t>
      </w:r>
      <w:r w:rsidR="00752E3D">
        <w:rPr>
          <w:noProof/>
        </w:rPr>
        <w:t>(TELES, 2014)</w:t>
      </w:r>
      <w:r>
        <w:t xml:space="preserve">. </w:t>
      </w:r>
      <w:r w:rsidR="001A0EE2">
        <w:t xml:space="preserve">Teles </w:t>
      </w:r>
      <w:r w:rsidR="00752E3D">
        <w:rPr>
          <w:noProof/>
        </w:rPr>
        <w:t>(2014)</w:t>
      </w:r>
      <w:r w:rsidR="001A0EE2">
        <w:t xml:space="preserve"> explica que i</w:t>
      </w:r>
      <w:r>
        <w:t>sso se dá, pois, um código mais simples tende a ser mais fácil de ser alterado em caso de necessidade de alteração.</w:t>
      </w:r>
    </w:p>
    <w:p w:rsidR="0043034B" w:rsidRDefault="00412250" w:rsidP="00393E6F">
      <w:r>
        <w:t>A coragem diz respeito a equipe ter coragem de enfrentar algo novo. Para desenvolver usando o XP alguns padrões devem ser deixados de lado</w:t>
      </w:r>
      <w:r w:rsidR="007423D5">
        <w:t xml:space="preserve"> </w:t>
      </w:r>
      <w:r w:rsidR="00752E3D">
        <w:rPr>
          <w:noProof/>
        </w:rPr>
        <w:t>(TELES, 2014)</w:t>
      </w:r>
      <w:r>
        <w:t xml:space="preserve">. Por exemplo, o XP prega que o desenvolvimento deve ser feito em par, ou seja, dois desenvolvedores numa mesma máquina, desenvolvendo o mesmo código. Porém pode-se acreditar que isso seja algo custoso ou dispendioso, </w:t>
      </w:r>
      <w:r w:rsidR="007423D5">
        <w:t>mas</w:t>
      </w:r>
      <w:r w:rsidR="009D2445">
        <w:t xml:space="preserve"> Teles </w:t>
      </w:r>
      <w:r w:rsidR="00752E3D">
        <w:rPr>
          <w:noProof/>
        </w:rPr>
        <w:t>(2014)</w:t>
      </w:r>
      <w:r w:rsidR="009D2445">
        <w:t xml:space="preserve"> afirma que se deve</w:t>
      </w:r>
      <w:r>
        <w:t xml:space="preserve"> ter coragem para </w:t>
      </w:r>
      <w:r w:rsidR="00325BEA">
        <w:t>esquecer-se d</w:t>
      </w:r>
      <w:r w:rsidR="007423D5">
        <w:t>e</w:t>
      </w:r>
      <w:r w:rsidR="00325BEA">
        <w:t xml:space="preserve"> premissas</w:t>
      </w:r>
      <w:r w:rsidR="007423D5">
        <w:t xml:space="preserve"> tradicionais</w:t>
      </w:r>
      <w:r w:rsidR="00325BEA">
        <w:t xml:space="preserve"> para</w:t>
      </w:r>
      <w:r w:rsidR="007423D5">
        <w:t xml:space="preserve"> acreditar e</w:t>
      </w:r>
      <w:r w:rsidR="00325BEA">
        <w:t xml:space="preserve"> assumir</w:t>
      </w:r>
      <w:r w:rsidR="007423D5">
        <w:t xml:space="preserve"> o uso</w:t>
      </w:r>
      <w:r w:rsidR="00325BEA">
        <w:t xml:space="preserve"> </w:t>
      </w:r>
      <w:r w:rsidR="00086F67">
        <w:t>d</w:t>
      </w:r>
      <w:r w:rsidR="00325BEA">
        <w:t xml:space="preserve">essa metodologia. </w:t>
      </w:r>
    </w:p>
    <w:p w:rsidR="00325BEA" w:rsidRDefault="00325BEA" w:rsidP="00393E6F">
      <w:r>
        <w:t>Quanto a programação em par</w:t>
      </w:r>
      <w:r w:rsidR="00086F67">
        <w:t xml:space="preserve"> citada anteriormente</w:t>
      </w:r>
      <w:r>
        <w:t xml:space="preserve">, ela é uma das </w:t>
      </w:r>
      <w:r w:rsidR="008D6640">
        <w:t>práticas</w:t>
      </w:r>
      <w:r>
        <w:t xml:space="preserve"> do XP</w:t>
      </w:r>
      <w:r w:rsidR="008D6640">
        <w:t xml:space="preserve">, junto com o jogo do planejamento, o cliente presente, o </w:t>
      </w:r>
      <w:r w:rsidR="008D6640" w:rsidRPr="00952162">
        <w:rPr>
          <w:i/>
        </w:rPr>
        <w:t xml:space="preserve">stand </w:t>
      </w:r>
      <w:proofErr w:type="spellStart"/>
      <w:r w:rsidR="008D6640" w:rsidRPr="00952162">
        <w:rPr>
          <w:i/>
        </w:rPr>
        <w:t>up</w:t>
      </w:r>
      <w:proofErr w:type="spellEnd"/>
      <w:r w:rsidR="008D6640" w:rsidRPr="00952162">
        <w:rPr>
          <w:i/>
        </w:rPr>
        <w:t xml:space="preserve"> meeting</w:t>
      </w:r>
      <w:r w:rsidR="008D6640" w:rsidRPr="00952162">
        <w:t>,</w:t>
      </w:r>
      <w:r w:rsidR="008D6640">
        <w:t xml:space="preserve"> desenvolvimento guiado a testes, </w:t>
      </w:r>
      <w:proofErr w:type="spellStart"/>
      <w:r w:rsidR="008D6640" w:rsidRPr="00952162">
        <w:rPr>
          <w:i/>
        </w:rPr>
        <w:t>refactoring</w:t>
      </w:r>
      <w:proofErr w:type="spellEnd"/>
      <w:r w:rsidR="008D6640">
        <w:t xml:space="preserve">, código coletivo, código padronizado, </w:t>
      </w:r>
      <w:r w:rsidR="008D6640" w:rsidRPr="00E95C78">
        <w:rPr>
          <w:i/>
        </w:rPr>
        <w:t>design</w:t>
      </w:r>
      <w:r w:rsidR="008D6640">
        <w:t xml:space="preserve"> simples, metáfora, ritmo sustentável, integração contínua</w:t>
      </w:r>
      <w:r w:rsidR="003921E6">
        <w:t xml:space="preserve"> e</w:t>
      </w:r>
      <w:r w:rsidR="008D6640">
        <w:t xml:space="preserve"> </w:t>
      </w:r>
      <w:r w:rsidR="008D6640" w:rsidRPr="00E95C78">
        <w:rPr>
          <w:i/>
        </w:rPr>
        <w:t>releases</w:t>
      </w:r>
      <w:r w:rsidR="008D6640">
        <w:t xml:space="preserve"> curtos</w:t>
      </w:r>
      <w:r w:rsidR="0097794D">
        <w:t>.</w:t>
      </w:r>
      <w:r w:rsidR="00086F67">
        <w:t xml:space="preserve"> </w:t>
      </w:r>
      <w:r w:rsidR="008D6640">
        <w:t>A programação em par é</w:t>
      </w:r>
      <w:r>
        <w:t xml:space="preserve"> característica que levanta mais dúvida quanto ao uso do XP. </w:t>
      </w:r>
      <w:r w:rsidR="00086F67">
        <w:t xml:space="preserve">Essa dúvida ocorre pelo fato de </w:t>
      </w:r>
      <w:r>
        <w:t>que</w:t>
      </w:r>
      <w:r w:rsidR="00086F67">
        <w:t xml:space="preserve"> se pensa que com</w:t>
      </w:r>
      <w:r>
        <w:t xml:space="preserve"> a utiliza</w:t>
      </w:r>
      <w:r w:rsidR="00086F67">
        <w:t>ção de</w:t>
      </w:r>
      <w:r>
        <w:t xml:space="preserve"> dois programadores fazendo um único trabalho, est</w:t>
      </w:r>
      <w:r w:rsidR="003B2B7A">
        <w:t>á</w:t>
      </w:r>
      <w:r>
        <w:t xml:space="preserve"> se desperdiçando um programador que poderia estar desenvolvendo em outra máquina</w:t>
      </w:r>
      <w:r w:rsidR="007423D5">
        <w:t>.</w:t>
      </w:r>
      <w:r>
        <w:t xml:space="preserve"> Porém ao se utilizar des</w:t>
      </w:r>
      <w:r w:rsidR="007423D5">
        <w:t xml:space="preserve">se desenvolvimento em par </w:t>
      </w:r>
      <w:r>
        <w:t xml:space="preserve">espera-se que a qualidade final do </w:t>
      </w:r>
      <w:r w:rsidR="00086F67">
        <w:t xml:space="preserve">código </w:t>
      </w:r>
      <w:r>
        <w:t>seja melhor</w:t>
      </w:r>
      <w:r w:rsidR="00086F67">
        <w:t>,</w:t>
      </w:r>
      <w:r>
        <w:t xml:space="preserve"> pois enquanto um programa o outro verifica e valida o código. Além disso pode-se aliar duas soluções distintas para um problema, cada um com uma experi</w:t>
      </w:r>
      <w:r w:rsidR="00FE2BA3">
        <w:t>ê</w:t>
      </w:r>
      <w:r>
        <w:t xml:space="preserve">ncia e maneira de solucionar algo, </w:t>
      </w:r>
      <w:r w:rsidR="00035A41">
        <w:t xml:space="preserve">com o intuito </w:t>
      </w:r>
      <w:r w:rsidR="008D6640">
        <w:t>de encontrar uma solução considerada melhor</w:t>
      </w:r>
      <w:r w:rsidR="00752E3D">
        <w:rPr>
          <w:noProof/>
        </w:rPr>
        <w:t xml:space="preserve"> (TELES, 2014)</w:t>
      </w:r>
      <w:r w:rsidR="008D6640">
        <w:t>.</w:t>
      </w:r>
    </w:p>
    <w:p w:rsidR="009716A9" w:rsidRDefault="003921E6">
      <w:r>
        <w:t xml:space="preserve">Além da programação em par, destaca-se o desenvolvimento orientado a testes, que se trata de se testar primeiro antes de codificar de fato </w:t>
      </w:r>
      <w:r w:rsidR="00752E3D">
        <w:rPr>
          <w:noProof/>
        </w:rPr>
        <w:t>(HIRAMA, 2011)</w:t>
      </w:r>
      <w:r>
        <w:t>. Pensa-se que ao se produzir o teste primeiro o desenvolvedor consiga compreender melhor o que será desenvolvido</w:t>
      </w:r>
      <w:r w:rsidR="00752E3D">
        <w:rPr>
          <w:noProof/>
        </w:rPr>
        <w:t xml:space="preserve"> </w:t>
      </w:r>
      <w:r w:rsidR="00752E3D">
        <w:rPr>
          <w:noProof/>
        </w:rPr>
        <w:lastRenderedPageBreak/>
        <w:t>(TELES, 2014)</w:t>
      </w:r>
      <w:r>
        <w:t xml:space="preserve">. </w:t>
      </w:r>
      <w:r w:rsidR="009D2445">
        <w:t>Teles</w:t>
      </w:r>
      <w:r w:rsidR="009D2445" w:rsidRPr="009D2445">
        <w:t xml:space="preserve"> </w:t>
      </w:r>
      <w:r w:rsidR="00752E3D">
        <w:rPr>
          <w:noProof/>
        </w:rPr>
        <w:t>(2014)</w:t>
      </w:r>
      <w:r w:rsidR="009D2445">
        <w:t xml:space="preserve"> defende que o ato de</w:t>
      </w:r>
      <w:r>
        <w:t xml:space="preserve"> testar deve ser uma prática constante no processo de desenvolvimento, pois assim assume-se que os erros encontrados</w:t>
      </w:r>
      <w:r w:rsidR="003B2B7A">
        <w:t xml:space="preserve"> através dos testes</w:t>
      </w:r>
      <w:r>
        <w:t xml:space="preserve"> serão corrigidos</w:t>
      </w:r>
      <w:r w:rsidR="003B2B7A">
        <w:t xml:space="preserve"> imediatamente</w:t>
      </w:r>
      <w:r>
        <w:t xml:space="preserve"> ou que </w:t>
      </w:r>
      <w:r w:rsidR="003B2B7A">
        <w:t xml:space="preserve">pelos </w:t>
      </w:r>
      <w:r>
        <w:t>testes possa</w:t>
      </w:r>
      <w:r w:rsidR="003B2B7A">
        <w:t xml:space="preserve"> também</w:t>
      </w:r>
      <w:r w:rsidR="00086F67">
        <w:t xml:space="preserve"> haver a</w:t>
      </w:r>
      <w:r>
        <w:t xml:space="preserve"> valida</w:t>
      </w:r>
      <w:r w:rsidR="00086F67">
        <w:t>ção</w:t>
      </w:r>
      <w:r>
        <w:t xml:space="preserve"> </w:t>
      </w:r>
      <w:r w:rsidR="00086F67">
        <w:t>d</w:t>
      </w:r>
      <w:r>
        <w:t>o que foi requisitado.</w:t>
      </w:r>
      <w:r w:rsidR="009716A9">
        <w:t xml:space="preserve"> </w:t>
      </w:r>
    </w:p>
    <w:p w:rsidR="003921E6" w:rsidRDefault="003921E6" w:rsidP="00393E6F">
      <w:r>
        <w:t>Outro fator que se destaca no XP são as estórias de usuários que s</w:t>
      </w:r>
      <w:r w:rsidR="00086F67">
        <w:t>ão</w:t>
      </w:r>
      <w:r>
        <w:t xml:space="preserve"> pequenos trechos escrito</w:t>
      </w:r>
      <w:r w:rsidR="00086F67">
        <w:t>s</w:t>
      </w:r>
      <w:r w:rsidR="00201717">
        <w:t xml:space="preserve"> em cartões</w:t>
      </w:r>
      <w:r>
        <w:t xml:space="preserve"> ao qual o cliente de</w:t>
      </w:r>
      <w:r w:rsidR="00201717">
        <w:t>screve como quer que seja</w:t>
      </w:r>
      <w:r>
        <w:t xml:space="preserve"> uma</w:t>
      </w:r>
      <w:r w:rsidR="00201717">
        <w:t xml:space="preserve"> determinada</w:t>
      </w:r>
      <w:r>
        <w:t xml:space="preserve"> funcionalidade</w:t>
      </w:r>
      <w:r w:rsidR="00201717">
        <w:t xml:space="preserve"> do sistema</w:t>
      </w:r>
      <w:r w:rsidR="00086F67">
        <w:t xml:space="preserve"> </w:t>
      </w:r>
      <w:r w:rsidR="00752E3D">
        <w:rPr>
          <w:noProof/>
        </w:rPr>
        <w:t>(TELES, 2014)</w:t>
      </w:r>
      <w:r w:rsidR="00201717">
        <w:t xml:space="preserve">. Toda estória de usuário se transforma em um </w:t>
      </w:r>
      <w:r w:rsidR="00086F67">
        <w:t xml:space="preserve">requisito e, por conseguinte uma funcionalidade </w:t>
      </w:r>
      <w:r w:rsidR="00201717">
        <w:t>da aplicação</w:t>
      </w:r>
      <w:r w:rsidR="00086F67">
        <w:t xml:space="preserve"> desenvolvida</w:t>
      </w:r>
      <w:r w:rsidR="00201717">
        <w:t>.</w:t>
      </w:r>
      <w:r w:rsidR="00C91C97">
        <w:t xml:space="preserve"> Um exemplo de estória de usuário é </w:t>
      </w:r>
      <w:r w:rsidR="001B5BE5">
        <w:t>o presente na</w:t>
      </w:r>
      <w:r w:rsidR="000B2089">
        <w:t xml:space="preserve"> Figura 16</w:t>
      </w:r>
      <w:r w:rsidR="00086F67">
        <w:t>.</w:t>
      </w:r>
    </w:p>
    <w:p w:rsidR="003B2B7A" w:rsidRPr="005854F3" w:rsidRDefault="003B2B7A" w:rsidP="005854F3"/>
    <w:p w:rsidR="00F03DA2" w:rsidRDefault="00F03DA2" w:rsidP="00F03DA2">
      <w:pPr>
        <w:pStyle w:val="Legenda"/>
        <w:keepNext/>
      </w:pPr>
      <w:r>
        <w:t xml:space="preserve">Figura </w:t>
      </w:r>
      <w:ins w:id="74" w:author="Ryan Lemos" w:date="2019-02-20T09:08:00Z">
        <w:r w:rsidR="00483DF4">
          <w:fldChar w:fldCharType="begin"/>
        </w:r>
        <w:r w:rsidR="00483DF4">
          <w:instrText xml:space="preserve"> SEQ Figura \* ARABIC </w:instrText>
        </w:r>
      </w:ins>
      <w:r w:rsidR="00483DF4">
        <w:fldChar w:fldCharType="separate"/>
      </w:r>
      <w:ins w:id="75" w:author="Ryan Lemos" w:date="2019-02-20T09:08:00Z">
        <w:r w:rsidR="00483DF4">
          <w:rPr>
            <w:noProof/>
          </w:rPr>
          <w:t>15</w:t>
        </w:r>
        <w:r w:rsidR="00483DF4">
          <w:fldChar w:fldCharType="end"/>
        </w:r>
      </w:ins>
      <w:del w:id="76"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15</w:delText>
        </w:r>
        <w:r w:rsidR="00E3042F" w:rsidDel="00483DF4">
          <w:rPr>
            <w:noProof/>
          </w:rPr>
          <w:fldChar w:fldCharType="end"/>
        </w:r>
      </w:del>
      <w:r>
        <w:t xml:space="preserve"> - Exemplo de uma estória de usuário</w:t>
      </w:r>
    </w:p>
    <w:p w:rsidR="00F03DA2" w:rsidRDefault="00CB768F" w:rsidP="00F03DA2">
      <w:pPr>
        <w:pStyle w:val="Fontes"/>
      </w:pPr>
      <w:r w:rsidRPr="00832539">
        <w:rPr>
          <w:noProof/>
          <w:lang w:eastAsia="pt-BR"/>
        </w:rPr>
        <w:drawing>
          <wp:inline distT="0" distB="0" distL="0" distR="0">
            <wp:extent cx="3186607" cy="2476975"/>
            <wp:effectExtent l="133350" t="114300" r="109220" b="152400"/>
            <wp:docPr id="16"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pic:cNvPicPr/>
                  </pic:nvPicPr>
                  <pic:blipFill>
                    <a:blip r:embed="rId27">
                      <a:extLst/>
                    </a:blip>
                    <a:stretch>
                      <a:fillRect/>
                    </a:stretch>
                  </pic:blipFill>
                  <pic:spPr>
                    <a:xfrm>
                      <a:off x="0" y="0"/>
                      <a:ext cx="3186430" cy="24765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3B2B7A" w:rsidRDefault="00F03DA2" w:rsidP="00F03DA2">
      <w:pPr>
        <w:pStyle w:val="Fontes"/>
      </w:pPr>
      <w:r>
        <w:t>Fonte: TELES, 2014, p.78.</w:t>
      </w:r>
    </w:p>
    <w:p w:rsidR="00F03DA2" w:rsidRDefault="00F03DA2" w:rsidP="005854F3">
      <w:pPr>
        <w:pStyle w:val="Fontes"/>
      </w:pPr>
    </w:p>
    <w:p w:rsidR="009716A9" w:rsidRPr="00B116AB" w:rsidRDefault="009716A9">
      <w:r>
        <w:t xml:space="preserve">Como o XP se trata de uma metodologia iterativa, em certos períodos de tempo, tem-se entregas de porções do </w:t>
      </w:r>
      <w:r w:rsidRPr="00E95C78">
        <w:rPr>
          <w:i/>
        </w:rPr>
        <w:t>software</w:t>
      </w:r>
      <w:r>
        <w:t xml:space="preserve"> para que</w:t>
      </w:r>
      <w:r w:rsidR="003B2B7A">
        <w:t xml:space="preserve"> que</w:t>
      </w:r>
      <w:r>
        <w:t xml:space="preserve"> o cliente possa utilizar o sistema sem que o mesmo esteja totalmente pronto. Essas entregas são conhecidas como </w:t>
      </w:r>
      <w:r w:rsidRPr="00063EEB">
        <w:rPr>
          <w:i/>
        </w:rPr>
        <w:t>releases</w:t>
      </w:r>
      <w:r>
        <w:t xml:space="preserve"> </w:t>
      </w:r>
      <w:r w:rsidR="00752E3D">
        <w:rPr>
          <w:noProof/>
        </w:rPr>
        <w:t>(TELES, 2014)</w:t>
      </w:r>
      <w:r>
        <w:t xml:space="preserve">. </w:t>
      </w:r>
      <w:r w:rsidR="0097794D">
        <w:t>S</w:t>
      </w:r>
      <w:r>
        <w:t xml:space="preserve">egundo Teles </w:t>
      </w:r>
      <w:r w:rsidR="00752E3D">
        <w:rPr>
          <w:noProof/>
        </w:rPr>
        <w:t>(2014)</w:t>
      </w:r>
      <w:r>
        <w:t xml:space="preserve"> os </w:t>
      </w:r>
      <w:r w:rsidRPr="00063EEB">
        <w:rPr>
          <w:i/>
        </w:rPr>
        <w:t>releases</w:t>
      </w:r>
      <w:r>
        <w:t xml:space="preserve"> no XP duram cerca de 2 meses,</w:t>
      </w:r>
      <w:r w:rsidR="0097794D">
        <w:t xml:space="preserve"> e</w:t>
      </w:r>
      <w:r>
        <w:t xml:space="preserve"> por isso são considerados </w:t>
      </w:r>
      <w:r w:rsidRPr="00063EEB">
        <w:rPr>
          <w:i/>
        </w:rPr>
        <w:t>releases</w:t>
      </w:r>
      <w:r>
        <w:t xml:space="preserve"> curtos</w:t>
      </w:r>
      <w:r w:rsidR="0097794D">
        <w:t>, já que o intervalo entre as entregas é pequeno</w:t>
      </w:r>
      <w:r>
        <w:t>.</w:t>
      </w:r>
      <w:r w:rsidR="00B116AB">
        <w:t xml:space="preserve"> Após o término de um </w:t>
      </w:r>
      <w:r w:rsidR="00B116AB" w:rsidRPr="00063EEB">
        <w:rPr>
          <w:i/>
        </w:rPr>
        <w:t>release</w:t>
      </w:r>
      <w:r>
        <w:t xml:space="preserve"> </w:t>
      </w:r>
      <w:r w:rsidR="00B116AB">
        <w:t>faz-se uma nova</w:t>
      </w:r>
      <w:r>
        <w:t xml:space="preserve"> entrevista com o cliente e coleta as estórias</w:t>
      </w:r>
      <w:r w:rsidR="00B116AB">
        <w:t xml:space="preserve"> que serão desenvolvidas no novo</w:t>
      </w:r>
      <w:r>
        <w:t xml:space="preserve"> </w:t>
      </w:r>
      <w:r w:rsidRPr="00C17254">
        <w:rPr>
          <w:i/>
        </w:rPr>
        <w:t>release</w:t>
      </w:r>
      <w:r w:rsidR="00B116AB">
        <w:rPr>
          <w:i/>
        </w:rPr>
        <w:t xml:space="preserve"> </w:t>
      </w:r>
      <w:r w:rsidR="00752E3D">
        <w:rPr>
          <w:noProof/>
        </w:rPr>
        <w:t>(TELES, 2014)</w:t>
      </w:r>
      <w:r w:rsidR="00B116AB">
        <w:t xml:space="preserve">. Cada </w:t>
      </w:r>
      <w:r w:rsidR="00B116AB" w:rsidRPr="00063EEB">
        <w:rPr>
          <w:i/>
        </w:rPr>
        <w:t>release</w:t>
      </w:r>
      <w:r w:rsidR="00B116AB">
        <w:t xml:space="preserve"> é composto por iterações, uma iteração pode ser entendida como “[...] um pequeno espaço de tempo dedicado para a implementação de um conjunto de estórias” </w:t>
      </w:r>
      <w:r w:rsidR="00752E3D">
        <w:rPr>
          <w:noProof/>
        </w:rPr>
        <w:t>(TELES, 2014, p. 87)</w:t>
      </w:r>
      <w:r w:rsidR="00B116AB">
        <w:t xml:space="preserve">. Segundo Teles (2014) o tempo de uma iteração </w:t>
      </w:r>
      <w:r w:rsidR="00B116AB">
        <w:lastRenderedPageBreak/>
        <w:t xml:space="preserve">pode variar cerca de uma a três semanas, mas que geralmente o tempo de </w:t>
      </w:r>
      <w:r w:rsidR="00E63AFD">
        <w:t>duas</w:t>
      </w:r>
      <w:r w:rsidR="00B116AB">
        <w:t xml:space="preserve"> semanas é o mais utilizado</w:t>
      </w:r>
      <w:r w:rsidR="0042432B">
        <w:t xml:space="preserve"> em empresas com o XP</w:t>
      </w:r>
      <w:r w:rsidR="00B116AB">
        <w:t>.</w:t>
      </w:r>
    </w:p>
    <w:p w:rsidR="00644138" w:rsidRDefault="0064714D">
      <w:r>
        <w:t>P</w:t>
      </w:r>
      <w:r w:rsidR="001B5BE5">
        <w:t>retende-se neste trabalho fazer utilização da metodologia de desenvolvimento denominada XP.</w:t>
      </w:r>
      <w:r>
        <w:t xml:space="preserve"> </w:t>
      </w:r>
      <w:proofErr w:type="spellStart"/>
      <w:r>
        <w:t>Hirama</w:t>
      </w:r>
      <w:proofErr w:type="spellEnd"/>
      <w:r w:rsidR="00752E3D">
        <w:rPr>
          <w:noProof/>
        </w:rPr>
        <w:t xml:space="preserve"> (2011)</w:t>
      </w:r>
      <w:r>
        <w:t xml:space="preserve"> afirma que o XP pode não ser recomendado a grandes projetos de </w:t>
      </w:r>
      <w:r w:rsidRPr="00E95C78">
        <w:rPr>
          <w:i/>
        </w:rPr>
        <w:t>software</w:t>
      </w:r>
      <w:r>
        <w:t>. Porém pretende-se fazer utilização desta metodologia</w:t>
      </w:r>
      <w:r w:rsidR="001B5BE5">
        <w:t xml:space="preserve"> a ponto de se</w:t>
      </w:r>
      <w:r>
        <w:t xml:space="preserve"> </w:t>
      </w:r>
      <w:r w:rsidR="007423D5">
        <w:t>chegar a</w:t>
      </w:r>
      <w:r>
        <w:t xml:space="preserve"> uma avaliação pessoal</w:t>
      </w:r>
      <w:r w:rsidR="007423D5">
        <w:t xml:space="preserve"> acerca da experiência de uso do XP</w:t>
      </w:r>
      <w:r w:rsidR="000359CC">
        <w:t xml:space="preserve"> e assim verificar </w:t>
      </w:r>
      <w:r w:rsidR="00171FB0">
        <w:t>como</w:t>
      </w:r>
      <w:r w:rsidR="000359CC">
        <w:t xml:space="preserve"> a metodologia conseguiu apoiar o desenvolvimento do ambiente</w:t>
      </w:r>
      <w:r w:rsidR="001B5BE5">
        <w:t>.</w:t>
      </w:r>
      <w:r>
        <w:t xml:space="preserve"> Deve-se ressaltar que não será possível a </w:t>
      </w:r>
      <w:r w:rsidR="00086F67">
        <w:t>a</w:t>
      </w:r>
      <w:r>
        <w:t>plicação da programação em par, que é uma das práticas do XP, pois a execução do projeto será feita por uma pessoa.</w:t>
      </w:r>
    </w:p>
    <w:p w:rsidR="00E572D4" w:rsidRPr="002126A0" w:rsidRDefault="00393E6F" w:rsidP="000359CC">
      <w:pPr>
        <w:ind w:firstLine="0"/>
      </w:pPr>
      <w:r>
        <w:t xml:space="preserve"> </w:t>
      </w:r>
    </w:p>
    <w:p w:rsidR="00D61CB9" w:rsidRDefault="00557B59" w:rsidP="00D61CB9">
      <w:pPr>
        <w:pStyle w:val="Ttulo3"/>
      </w:pPr>
      <w:bookmarkStart w:id="77" w:name="_Toc542533"/>
      <w:r>
        <w:t xml:space="preserve">Tecnologias para desenvolvimento </w:t>
      </w:r>
      <w:r w:rsidR="00D61CB9">
        <w:t>WEB</w:t>
      </w:r>
      <w:bookmarkEnd w:id="77"/>
    </w:p>
    <w:p w:rsidR="008D625B" w:rsidRDefault="008D625B" w:rsidP="008D625B"/>
    <w:p w:rsidR="00CC35D7" w:rsidRDefault="00CC35D7" w:rsidP="008D625B">
      <w:r>
        <w:t xml:space="preserve">O desenvolvimento de soluções </w:t>
      </w:r>
      <w:r w:rsidRPr="00952162">
        <w:rPr>
          <w:i/>
        </w:rPr>
        <w:t>web</w:t>
      </w:r>
      <w:r>
        <w:t xml:space="preserve"> envolve uma série de tecnologias. Cada uma com uma determinada função e utilidade. </w:t>
      </w:r>
      <w:r w:rsidR="009D2445">
        <w:t xml:space="preserve">As tecnologias Web podem ser divididas em </w:t>
      </w:r>
      <w:r w:rsidR="009D2445" w:rsidRPr="00952162">
        <w:rPr>
          <w:i/>
        </w:rPr>
        <w:t>Front-</w:t>
      </w:r>
      <w:proofErr w:type="spellStart"/>
      <w:r w:rsidR="009D2445" w:rsidRPr="00952162">
        <w:rPr>
          <w:i/>
        </w:rPr>
        <w:t>End</w:t>
      </w:r>
      <w:proofErr w:type="spellEnd"/>
      <w:r w:rsidR="009D2445">
        <w:t xml:space="preserve"> e </w:t>
      </w:r>
      <w:r w:rsidR="009D2445" w:rsidRPr="00952162">
        <w:rPr>
          <w:i/>
        </w:rPr>
        <w:t>Back-End</w:t>
      </w:r>
      <w:r w:rsidR="009D2445">
        <w:t xml:space="preserve">. Tecnologias </w:t>
      </w:r>
      <w:r w:rsidR="009D2445" w:rsidRPr="00952162">
        <w:rPr>
          <w:i/>
        </w:rPr>
        <w:t>Front-</w:t>
      </w:r>
      <w:proofErr w:type="spellStart"/>
      <w:r w:rsidR="009D2445" w:rsidRPr="00952162">
        <w:rPr>
          <w:i/>
        </w:rPr>
        <w:t>End</w:t>
      </w:r>
      <w:proofErr w:type="spellEnd"/>
      <w:r w:rsidR="009D2445">
        <w:t xml:space="preserve"> são aquelas que estão em contato direto com o usuário, como </w:t>
      </w:r>
      <w:r w:rsidR="003538E1">
        <w:t>por exemplo,</w:t>
      </w:r>
      <w:r w:rsidR="009D2445">
        <w:t xml:space="preserve"> o </w:t>
      </w:r>
      <w:r w:rsidR="003538E1" w:rsidRPr="00E95C78">
        <w:rPr>
          <w:i/>
        </w:rPr>
        <w:t xml:space="preserve">Hypertext Markup </w:t>
      </w:r>
      <w:proofErr w:type="spellStart"/>
      <w:r w:rsidR="003538E1" w:rsidRPr="00E95C78">
        <w:rPr>
          <w:i/>
        </w:rPr>
        <w:t>Language</w:t>
      </w:r>
      <w:proofErr w:type="spellEnd"/>
      <w:r w:rsidR="003538E1">
        <w:t xml:space="preserve"> (</w:t>
      </w:r>
      <w:r w:rsidR="009D2445">
        <w:t>HTML</w:t>
      </w:r>
      <w:r w:rsidR="003538E1">
        <w:t>)</w:t>
      </w:r>
      <w:r w:rsidR="009D2445">
        <w:t xml:space="preserve"> </w:t>
      </w:r>
      <w:r w:rsidR="00752E3D">
        <w:rPr>
          <w:noProof/>
        </w:rPr>
        <w:t>(ROBBINS, 2013)</w:t>
      </w:r>
      <w:r w:rsidR="009D2445">
        <w:t xml:space="preserve">. Já as tecnologias </w:t>
      </w:r>
      <w:r w:rsidR="009D2445" w:rsidRPr="00952162">
        <w:rPr>
          <w:i/>
        </w:rPr>
        <w:t>Back-</w:t>
      </w:r>
      <w:proofErr w:type="spellStart"/>
      <w:r w:rsidR="009D2445" w:rsidRPr="00952162">
        <w:rPr>
          <w:i/>
        </w:rPr>
        <w:t>End</w:t>
      </w:r>
      <w:proofErr w:type="spellEnd"/>
      <w:r w:rsidR="009D2445">
        <w:t xml:space="preserve"> são as que estão em contato direto com o servidor e não mantém vínculo direto com o usuário final, um exemplo é a linguagem de </w:t>
      </w:r>
      <w:proofErr w:type="spellStart"/>
      <w:r w:rsidR="009D2445" w:rsidRPr="00952162">
        <w:rPr>
          <w:i/>
        </w:rPr>
        <w:t>scripting</w:t>
      </w:r>
      <w:proofErr w:type="spellEnd"/>
      <w:r w:rsidR="00A80249">
        <w:rPr>
          <w:i/>
        </w:rPr>
        <w:t xml:space="preserve"> </w:t>
      </w:r>
      <w:r w:rsidR="00A80249" w:rsidRPr="005854F3">
        <w:t>PHP:</w:t>
      </w:r>
      <w:r w:rsidR="009D2445">
        <w:t xml:space="preserve"> </w:t>
      </w:r>
      <w:r w:rsidR="003538E1" w:rsidRPr="00E95C78">
        <w:rPr>
          <w:i/>
        </w:rPr>
        <w:t xml:space="preserve">Hypertext </w:t>
      </w:r>
      <w:proofErr w:type="spellStart"/>
      <w:r w:rsidR="003538E1" w:rsidRPr="00E95C78">
        <w:rPr>
          <w:i/>
        </w:rPr>
        <w:t>Preprocessor</w:t>
      </w:r>
      <w:proofErr w:type="spellEnd"/>
      <w:r w:rsidR="003538E1">
        <w:t xml:space="preserve"> (</w:t>
      </w:r>
      <w:r w:rsidR="009D2445">
        <w:t>PHP</w:t>
      </w:r>
      <w:r w:rsidR="003538E1">
        <w:t>)</w:t>
      </w:r>
      <w:r w:rsidR="009D2445">
        <w:t xml:space="preserve"> </w:t>
      </w:r>
      <w:r w:rsidR="00752E3D">
        <w:rPr>
          <w:noProof/>
        </w:rPr>
        <w:t>(PHP, 2018b)</w:t>
      </w:r>
      <w:r w:rsidR="009D2445">
        <w:t xml:space="preserve">. </w:t>
      </w:r>
      <w:r>
        <w:t xml:space="preserve">Todas </w:t>
      </w:r>
      <w:r w:rsidR="009D2445">
        <w:t xml:space="preserve">essas </w:t>
      </w:r>
      <w:r>
        <w:t xml:space="preserve">tecnologias trabalham </w:t>
      </w:r>
      <w:r w:rsidR="009D2445">
        <w:t xml:space="preserve">em conjunto </w:t>
      </w:r>
      <w:r w:rsidR="00FF5C36">
        <w:t>para</w:t>
      </w:r>
      <w:r>
        <w:t xml:space="preserve"> oferecer uma melhor experiência de uso para o usuário</w:t>
      </w:r>
      <w:r w:rsidR="00E9283F">
        <w:t xml:space="preserve"> </w:t>
      </w:r>
      <w:r w:rsidR="00752E3D">
        <w:rPr>
          <w:noProof/>
        </w:rPr>
        <w:t>(ROBBINS, 2013)</w:t>
      </w:r>
      <w:r>
        <w:t>.</w:t>
      </w:r>
      <w:r w:rsidR="00CD5BEE">
        <w:t xml:space="preserve"> Algumas des</w:t>
      </w:r>
      <w:r w:rsidR="009D2445">
        <w:t>s</w:t>
      </w:r>
      <w:r w:rsidR="00CD5BEE">
        <w:t xml:space="preserve">as tecnologias </w:t>
      </w:r>
      <w:r w:rsidR="00063EEB">
        <w:t>são</w:t>
      </w:r>
      <w:r w:rsidR="00CD5BEE">
        <w:t xml:space="preserve"> abordadas nas seções seguintes deste trabalho. </w:t>
      </w:r>
    </w:p>
    <w:p w:rsidR="000359CC" w:rsidRDefault="000359CC" w:rsidP="008D625B"/>
    <w:p w:rsidR="00D61CB9" w:rsidRPr="00D8016C" w:rsidRDefault="0034001E" w:rsidP="00D61CB9">
      <w:pPr>
        <w:pStyle w:val="Ttulo4"/>
        <w:rPr>
          <w:lang w:val="en-US"/>
        </w:rPr>
      </w:pPr>
      <w:bookmarkStart w:id="78" w:name="_Toc542534"/>
      <w:r w:rsidRPr="00D8016C">
        <w:rPr>
          <w:i/>
          <w:lang w:val="en-US"/>
        </w:rPr>
        <w:t>Hyper Text Markup Language</w:t>
      </w:r>
      <w:r w:rsidRPr="00D8016C">
        <w:rPr>
          <w:lang w:val="en-US"/>
        </w:rPr>
        <w:t xml:space="preserve"> (</w:t>
      </w:r>
      <w:r w:rsidR="00D61CB9" w:rsidRPr="00D8016C">
        <w:rPr>
          <w:lang w:val="en-US"/>
        </w:rPr>
        <w:t>HTML</w:t>
      </w:r>
      <w:r w:rsidRPr="00D8016C">
        <w:rPr>
          <w:lang w:val="en-US"/>
        </w:rPr>
        <w:t>)</w:t>
      </w:r>
      <w:bookmarkEnd w:id="78"/>
    </w:p>
    <w:p w:rsidR="00CA0AB3" w:rsidRPr="00D8016C" w:rsidRDefault="00CA0AB3" w:rsidP="00952162">
      <w:pPr>
        <w:rPr>
          <w:lang w:val="en-US"/>
        </w:rPr>
      </w:pPr>
    </w:p>
    <w:p w:rsidR="00295B4E" w:rsidRDefault="004156AE" w:rsidP="008D625B">
      <w:proofErr w:type="spellStart"/>
      <w:r w:rsidRPr="005D020E">
        <w:rPr>
          <w:i/>
        </w:rPr>
        <w:t>Hyper</w:t>
      </w:r>
      <w:proofErr w:type="spellEnd"/>
      <w:r w:rsidRPr="005D020E">
        <w:rPr>
          <w:i/>
        </w:rPr>
        <w:t xml:space="preserve"> </w:t>
      </w:r>
      <w:proofErr w:type="spellStart"/>
      <w:r w:rsidRPr="005D020E">
        <w:rPr>
          <w:i/>
        </w:rPr>
        <w:t>Text</w:t>
      </w:r>
      <w:proofErr w:type="spellEnd"/>
      <w:r w:rsidRPr="005D020E">
        <w:rPr>
          <w:i/>
        </w:rPr>
        <w:t xml:space="preserve"> Markup </w:t>
      </w:r>
      <w:proofErr w:type="spellStart"/>
      <w:r w:rsidRPr="005D020E">
        <w:rPr>
          <w:i/>
        </w:rPr>
        <w:t>Language</w:t>
      </w:r>
      <w:proofErr w:type="spellEnd"/>
      <w:r w:rsidR="003538E1">
        <w:rPr>
          <w:i/>
        </w:rPr>
        <w:t xml:space="preserve"> </w:t>
      </w:r>
      <w:r w:rsidR="003538E1">
        <w:t>(</w:t>
      </w:r>
      <w:r w:rsidRPr="00952162">
        <w:t>HTML</w:t>
      </w:r>
      <w:r w:rsidR="003538E1">
        <w:t>)</w:t>
      </w:r>
      <w:r>
        <w:t xml:space="preserve"> se trata de uma linguagem de marcação </w:t>
      </w:r>
      <w:r w:rsidR="00A156CD">
        <w:t>capaz de transformar documentos de texto em pá</w:t>
      </w:r>
      <w:r w:rsidR="00A36A35">
        <w:t xml:space="preserve">ginas </w:t>
      </w:r>
      <w:r w:rsidR="00A36A35" w:rsidRPr="00E95C78">
        <w:rPr>
          <w:i/>
        </w:rPr>
        <w:t>web</w:t>
      </w:r>
      <w:r w:rsidR="00A36A35">
        <w:t>.</w:t>
      </w:r>
      <w:r w:rsidR="006E1083">
        <w:t xml:space="preserve"> Seu </w:t>
      </w:r>
      <w:r w:rsidR="00E3291E">
        <w:t xml:space="preserve">objetivo é prover uma descrição semântica </w:t>
      </w:r>
      <w:r w:rsidR="009A0ACF">
        <w:t xml:space="preserve">do conteúdo e </w:t>
      </w:r>
      <w:r w:rsidR="004A19A3">
        <w:t xml:space="preserve">formar uma estrutura para o documento. </w:t>
      </w:r>
      <w:r w:rsidR="00BF7C2F">
        <w:t xml:space="preserve">A delimitação de conteúdo no HTML é feita </w:t>
      </w:r>
      <w:r w:rsidR="002A2766">
        <w:t xml:space="preserve">por meio de </w:t>
      </w:r>
      <w:proofErr w:type="spellStart"/>
      <w:r w:rsidR="002A2766" w:rsidRPr="00952162">
        <w:rPr>
          <w:i/>
        </w:rPr>
        <w:t>tags</w:t>
      </w:r>
      <w:proofErr w:type="spellEnd"/>
      <w:r w:rsidR="002A2766">
        <w:t xml:space="preserve"> que vão indicar onde um determinado conteúdo começa e termina</w:t>
      </w:r>
      <w:r w:rsidR="0097794D">
        <w:t xml:space="preserve"> </w:t>
      </w:r>
      <w:r w:rsidR="00752E3D">
        <w:rPr>
          <w:noProof/>
        </w:rPr>
        <w:t>(ROBBINS, 2013)</w:t>
      </w:r>
      <w:r w:rsidR="002A2766">
        <w:t>.</w:t>
      </w:r>
      <w:r w:rsidR="00CA0AB3">
        <w:t xml:space="preserve"> </w:t>
      </w:r>
      <w:r w:rsidR="001C7EEF">
        <w:t xml:space="preserve">A </w:t>
      </w:r>
      <w:r w:rsidR="00466E6F">
        <w:fldChar w:fldCharType="begin"/>
      </w:r>
      <w:r w:rsidR="00466E6F">
        <w:instrText xml:space="preserve"> REF _Ref526671958 \h </w:instrText>
      </w:r>
      <w:r w:rsidR="00466E6F">
        <w:fldChar w:fldCharType="separate"/>
      </w:r>
      <w:r w:rsidR="00640D2B">
        <w:t xml:space="preserve">Figura </w:t>
      </w:r>
      <w:r w:rsidR="00640D2B">
        <w:rPr>
          <w:noProof/>
        </w:rPr>
        <w:t>19</w:t>
      </w:r>
      <w:r w:rsidR="00466E6F">
        <w:fldChar w:fldCharType="end"/>
      </w:r>
      <w:r w:rsidR="00466E6F">
        <w:t xml:space="preserve"> consiste na estrutura de </w:t>
      </w:r>
      <w:proofErr w:type="spellStart"/>
      <w:r w:rsidR="00466E6F" w:rsidRPr="00952162">
        <w:rPr>
          <w:i/>
        </w:rPr>
        <w:t>tags</w:t>
      </w:r>
      <w:proofErr w:type="spellEnd"/>
      <w:r w:rsidR="00466E6F">
        <w:t xml:space="preserve"> básica de um documento HTML. </w:t>
      </w:r>
    </w:p>
    <w:p w:rsidR="00CA0AB3" w:rsidRPr="00F434C7" w:rsidRDefault="00FC5A32" w:rsidP="008D625B">
      <w:r>
        <w:t xml:space="preserve">A </w:t>
      </w:r>
      <w:proofErr w:type="spellStart"/>
      <w:r w:rsidRPr="00952162">
        <w:rPr>
          <w:i/>
        </w:rPr>
        <w:t>tag</w:t>
      </w:r>
      <w:proofErr w:type="spellEnd"/>
      <w:r>
        <w:t xml:space="preserve"> </w:t>
      </w:r>
      <w:r w:rsidR="00324A16">
        <w:t>‘</w:t>
      </w:r>
      <w:proofErr w:type="spellStart"/>
      <w:r w:rsidR="00324A16">
        <w:t>html</w:t>
      </w:r>
      <w:proofErr w:type="spellEnd"/>
      <w:r w:rsidR="00324A16">
        <w:t>’</w:t>
      </w:r>
      <w:r>
        <w:t xml:space="preserve"> indica onde se inicia e onde se termina o documento HTML</w:t>
      </w:r>
      <w:r w:rsidR="001D0075">
        <w:t xml:space="preserve">. A </w:t>
      </w:r>
      <w:proofErr w:type="spellStart"/>
      <w:r w:rsidR="001D0075" w:rsidRPr="00952162">
        <w:rPr>
          <w:i/>
        </w:rPr>
        <w:t>tag</w:t>
      </w:r>
      <w:proofErr w:type="spellEnd"/>
      <w:r w:rsidR="001D0075">
        <w:t xml:space="preserve"> </w:t>
      </w:r>
      <w:r w:rsidR="00324A16">
        <w:t>‘</w:t>
      </w:r>
      <w:proofErr w:type="spellStart"/>
      <w:r w:rsidR="00F434C7" w:rsidRPr="00952162">
        <w:rPr>
          <w:i/>
        </w:rPr>
        <w:t>h</w:t>
      </w:r>
      <w:r w:rsidR="001D0075" w:rsidRPr="00952162">
        <w:rPr>
          <w:i/>
        </w:rPr>
        <w:t>ead</w:t>
      </w:r>
      <w:proofErr w:type="spellEnd"/>
      <w:r w:rsidR="00324A16">
        <w:t>’</w:t>
      </w:r>
      <w:r w:rsidR="001D0075">
        <w:t xml:space="preserve"> </w:t>
      </w:r>
      <w:r w:rsidR="00324A16">
        <w:t xml:space="preserve">representa o cabeçalho do documento, dentro dela há uma outra </w:t>
      </w:r>
      <w:proofErr w:type="spellStart"/>
      <w:r w:rsidR="00324A16" w:rsidRPr="00952162">
        <w:rPr>
          <w:i/>
        </w:rPr>
        <w:t>tag</w:t>
      </w:r>
      <w:proofErr w:type="spellEnd"/>
      <w:r w:rsidR="00324A16">
        <w:t xml:space="preserve"> chamada ‘</w:t>
      </w:r>
      <w:proofErr w:type="spellStart"/>
      <w:r w:rsidR="00324A16" w:rsidRPr="00952162">
        <w:rPr>
          <w:i/>
        </w:rPr>
        <w:t>title</w:t>
      </w:r>
      <w:proofErr w:type="spellEnd"/>
      <w:r w:rsidR="00324A16">
        <w:t>’</w:t>
      </w:r>
      <w:r w:rsidR="00A80249">
        <w:t xml:space="preserve"> que</w:t>
      </w:r>
      <w:r w:rsidR="001D0075">
        <w:t xml:space="preserve"> </w:t>
      </w:r>
      <w:r w:rsidR="00324A16">
        <w:t>indica o título da página</w:t>
      </w:r>
      <w:r w:rsidR="00F434C7">
        <w:t>. Já a ‘</w:t>
      </w:r>
      <w:proofErr w:type="spellStart"/>
      <w:r w:rsidR="00F434C7" w:rsidRPr="00952162">
        <w:rPr>
          <w:i/>
        </w:rPr>
        <w:t>body</w:t>
      </w:r>
      <w:proofErr w:type="spellEnd"/>
      <w:r w:rsidR="00F434C7">
        <w:rPr>
          <w:i/>
        </w:rPr>
        <w:t xml:space="preserve">’ </w:t>
      </w:r>
      <w:r w:rsidR="00F434C7">
        <w:t>representa o corpo do documento HTML</w:t>
      </w:r>
      <w:r w:rsidR="00E9283F">
        <w:t xml:space="preserve"> </w:t>
      </w:r>
      <w:r w:rsidR="00752E3D">
        <w:rPr>
          <w:noProof/>
        </w:rPr>
        <w:t>(ROBBINS, 2013)</w:t>
      </w:r>
      <w:r w:rsidR="00F434C7">
        <w:t>.</w:t>
      </w:r>
    </w:p>
    <w:p w:rsidR="00B4017F" w:rsidRDefault="00B4017F" w:rsidP="00952162">
      <w:pPr>
        <w:pStyle w:val="Fontes"/>
      </w:pPr>
    </w:p>
    <w:p w:rsidR="001C7EEF" w:rsidRDefault="001C7EEF" w:rsidP="00952162">
      <w:pPr>
        <w:pStyle w:val="Legenda"/>
        <w:keepNext/>
      </w:pPr>
      <w:bookmarkStart w:id="79" w:name="_Ref526671958"/>
      <w:r>
        <w:t xml:space="preserve">Figura </w:t>
      </w:r>
      <w:ins w:id="80" w:author="Ryan Lemos" w:date="2019-02-20T09:08:00Z">
        <w:r w:rsidR="00483DF4">
          <w:fldChar w:fldCharType="begin"/>
        </w:r>
        <w:r w:rsidR="00483DF4">
          <w:instrText xml:space="preserve"> SEQ Figura \* ARABIC </w:instrText>
        </w:r>
      </w:ins>
      <w:r w:rsidR="00483DF4">
        <w:fldChar w:fldCharType="separate"/>
      </w:r>
      <w:ins w:id="81" w:author="Ryan Lemos" w:date="2019-02-20T09:08:00Z">
        <w:r w:rsidR="00483DF4">
          <w:rPr>
            <w:noProof/>
          </w:rPr>
          <w:t>16</w:t>
        </w:r>
        <w:r w:rsidR="00483DF4">
          <w:fldChar w:fldCharType="end"/>
        </w:r>
      </w:ins>
      <w:del w:id="82"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16</w:delText>
        </w:r>
        <w:r w:rsidR="00E3042F" w:rsidDel="00483DF4">
          <w:rPr>
            <w:noProof/>
          </w:rPr>
          <w:fldChar w:fldCharType="end"/>
        </w:r>
      </w:del>
      <w:bookmarkEnd w:id="79"/>
      <w:r>
        <w:t xml:space="preserve"> - Estrutura básica do HTML</w:t>
      </w:r>
    </w:p>
    <w:p w:rsidR="00B4017F" w:rsidRDefault="00CB768F" w:rsidP="00952162">
      <w:pPr>
        <w:pStyle w:val="Fontes"/>
      </w:pPr>
      <w:r w:rsidRPr="00832539">
        <w:rPr>
          <w:noProof/>
          <w:lang w:eastAsia="pt-BR"/>
        </w:rPr>
        <w:drawing>
          <wp:inline distT="0" distB="0" distL="0" distR="0">
            <wp:extent cx="3208020" cy="1181100"/>
            <wp:effectExtent l="0" t="0" r="0" b="0"/>
            <wp:docPr id="17"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208020" cy="1181100"/>
                    </a:xfrm>
                    <a:prstGeom prst="rect">
                      <a:avLst/>
                    </a:prstGeom>
                    <a:noFill/>
                    <a:ln>
                      <a:noFill/>
                    </a:ln>
                  </pic:spPr>
                </pic:pic>
              </a:graphicData>
            </a:graphic>
          </wp:inline>
        </w:drawing>
      </w:r>
    </w:p>
    <w:p w:rsidR="001C7EEF" w:rsidRDefault="001C7EEF" w:rsidP="001C7EEF">
      <w:pPr>
        <w:pStyle w:val="Fontes"/>
      </w:pPr>
      <w:r>
        <w:t>Fonte: PRÓPRIA</w:t>
      </w:r>
      <w:r w:rsidR="00BB25A9">
        <w:t xml:space="preserve">, utilizando o </w:t>
      </w:r>
      <w:proofErr w:type="spellStart"/>
      <w:r w:rsidR="00BB25A9">
        <w:t>SublimeText</w:t>
      </w:r>
      <w:proofErr w:type="spellEnd"/>
      <w:r w:rsidR="00BB25A9">
        <w:t xml:space="preserve"> 4</w:t>
      </w:r>
      <w:r>
        <w:t>.</w:t>
      </w:r>
    </w:p>
    <w:p w:rsidR="008C38D8" w:rsidRDefault="008C38D8" w:rsidP="00952162">
      <w:pPr>
        <w:pStyle w:val="Fontes"/>
      </w:pPr>
    </w:p>
    <w:p w:rsidR="001B67AB" w:rsidRDefault="008C38D8" w:rsidP="008D625B">
      <w:r>
        <w:t xml:space="preserve">O HTML está </w:t>
      </w:r>
      <w:r w:rsidR="00092E9D">
        <w:t xml:space="preserve">na sua versão 5, </w:t>
      </w:r>
      <w:r w:rsidR="003538E1">
        <w:t xml:space="preserve">e </w:t>
      </w:r>
      <w:r w:rsidR="00092E9D">
        <w:t>essa versão trouxe uma série de mudanças acerca d</w:t>
      </w:r>
      <w:r w:rsidR="002338C8">
        <w:t xml:space="preserve">as </w:t>
      </w:r>
      <w:proofErr w:type="spellStart"/>
      <w:r w:rsidR="002338C8" w:rsidRPr="00952162">
        <w:rPr>
          <w:i/>
        </w:rPr>
        <w:t>tags</w:t>
      </w:r>
      <w:proofErr w:type="spellEnd"/>
      <w:r w:rsidR="002338C8">
        <w:rPr>
          <w:i/>
        </w:rPr>
        <w:t xml:space="preserve"> </w:t>
      </w:r>
      <w:r w:rsidR="002338C8">
        <w:t>a</w:t>
      </w:r>
      <w:r w:rsidR="00FF5C36">
        <w:t xml:space="preserve"> </w:t>
      </w:r>
      <w:r w:rsidR="002338C8">
        <w:t>fim de deixar o documento HTML mais semântico.</w:t>
      </w:r>
      <w:r w:rsidR="00225A5E">
        <w:t xml:space="preserve"> </w:t>
      </w:r>
      <w:r w:rsidR="00D76516">
        <w:t xml:space="preserve">Com essas mudanças deixou-se a leitura de documentos e páginas mais fácil por caracterizar melhor os elementos da página </w:t>
      </w:r>
      <w:r w:rsidR="00752E3D">
        <w:rPr>
          <w:noProof/>
        </w:rPr>
        <w:t>(ROBBINS, 2013)</w:t>
      </w:r>
      <w:r w:rsidR="00D76516">
        <w:t>.</w:t>
      </w:r>
      <w:r w:rsidR="00345B8B">
        <w:t xml:space="preserve"> </w:t>
      </w:r>
    </w:p>
    <w:p w:rsidR="008D625B" w:rsidRPr="002338C8" w:rsidRDefault="00345B8B" w:rsidP="008D625B">
      <w:r>
        <w:t>Por acreditar que o HTML seja uma maneira simples e con</w:t>
      </w:r>
      <w:r w:rsidR="0044384E">
        <w:t xml:space="preserve">cisa de marcação, além do </w:t>
      </w:r>
      <w:proofErr w:type="spellStart"/>
      <w:r w:rsidR="0044384E">
        <w:t>Laravel</w:t>
      </w:r>
      <w:proofErr w:type="spellEnd"/>
      <w:r w:rsidR="0044384E">
        <w:t xml:space="preserve"> reconhecer HTML, optou-se então pelo seu uso no desenvolvimento deste trabalho.</w:t>
      </w:r>
    </w:p>
    <w:p w:rsidR="00CA0AB3" w:rsidRPr="008D625B" w:rsidRDefault="00CA0AB3" w:rsidP="008D625B"/>
    <w:p w:rsidR="009F7D5B" w:rsidRDefault="0034001E" w:rsidP="00510265">
      <w:pPr>
        <w:pStyle w:val="Ttulo4"/>
      </w:pPr>
      <w:bookmarkStart w:id="83" w:name="_Toc542535"/>
      <w:proofErr w:type="spellStart"/>
      <w:r w:rsidRPr="00952162">
        <w:rPr>
          <w:i/>
        </w:rPr>
        <w:t>Cascading</w:t>
      </w:r>
      <w:proofErr w:type="spellEnd"/>
      <w:r w:rsidRPr="00952162">
        <w:rPr>
          <w:i/>
        </w:rPr>
        <w:t xml:space="preserve"> </w:t>
      </w:r>
      <w:proofErr w:type="spellStart"/>
      <w:r w:rsidRPr="00952162">
        <w:rPr>
          <w:i/>
        </w:rPr>
        <w:t>Style</w:t>
      </w:r>
      <w:proofErr w:type="spellEnd"/>
      <w:r w:rsidRPr="00952162">
        <w:rPr>
          <w:i/>
        </w:rPr>
        <w:t xml:space="preserve"> </w:t>
      </w:r>
      <w:proofErr w:type="spellStart"/>
      <w:r w:rsidRPr="00952162">
        <w:rPr>
          <w:i/>
        </w:rPr>
        <w:t>Sheets</w:t>
      </w:r>
      <w:proofErr w:type="spellEnd"/>
      <w:r>
        <w:t xml:space="preserve"> (</w:t>
      </w:r>
      <w:r w:rsidR="00D61CB9" w:rsidRPr="003635FC">
        <w:t>CSS</w:t>
      </w:r>
      <w:r>
        <w:t>)</w:t>
      </w:r>
      <w:bookmarkEnd w:id="83"/>
    </w:p>
    <w:p w:rsidR="00510265" w:rsidRDefault="00510265" w:rsidP="00510265"/>
    <w:p w:rsidR="00BC59B8" w:rsidRDefault="00BC59B8" w:rsidP="00510265">
      <w:proofErr w:type="spellStart"/>
      <w:r w:rsidRPr="005D020E">
        <w:rPr>
          <w:i/>
        </w:rPr>
        <w:t>Cascading</w:t>
      </w:r>
      <w:proofErr w:type="spellEnd"/>
      <w:r w:rsidRPr="005D020E">
        <w:rPr>
          <w:i/>
        </w:rPr>
        <w:t xml:space="preserve"> </w:t>
      </w:r>
      <w:proofErr w:type="spellStart"/>
      <w:r w:rsidRPr="005D020E">
        <w:rPr>
          <w:i/>
        </w:rPr>
        <w:t>Style</w:t>
      </w:r>
      <w:proofErr w:type="spellEnd"/>
      <w:r w:rsidRPr="005D020E">
        <w:rPr>
          <w:i/>
        </w:rPr>
        <w:t xml:space="preserve"> </w:t>
      </w:r>
      <w:proofErr w:type="spellStart"/>
      <w:r w:rsidRPr="005D020E">
        <w:rPr>
          <w:i/>
        </w:rPr>
        <w:t>Sheets</w:t>
      </w:r>
      <w:proofErr w:type="spellEnd"/>
      <w:r>
        <w:rPr>
          <w:i/>
        </w:rPr>
        <w:t xml:space="preserve">, </w:t>
      </w:r>
      <w:r w:rsidRPr="00952162">
        <w:t>com a</w:t>
      </w:r>
      <w:r>
        <w:t>crônimo (CSS</w:t>
      </w:r>
      <w:r w:rsidR="00790E9C">
        <w:t>),</w:t>
      </w:r>
      <w:r w:rsidR="00E16558">
        <w:t xml:space="preserve"> é uma linguagem criada com o objetivo de cuidar do</w:t>
      </w:r>
      <w:r w:rsidR="00C866E1">
        <w:t xml:space="preserve"> </w:t>
      </w:r>
      <w:r w:rsidR="00C866E1" w:rsidRPr="00E95C78">
        <w:rPr>
          <w:i/>
        </w:rPr>
        <w:t>layout</w:t>
      </w:r>
      <w:r w:rsidR="00C866E1">
        <w:t xml:space="preserve"> e do</w:t>
      </w:r>
      <w:r w:rsidR="00E16558">
        <w:t xml:space="preserve"> estilo de uma página </w:t>
      </w:r>
      <w:r w:rsidR="00752E3D">
        <w:rPr>
          <w:noProof/>
        </w:rPr>
        <w:t>(CAELUM, 2018)</w:t>
      </w:r>
      <w:r w:rsidR="00E16558">
        <w:t>.</w:t>
      </w:r>
      <w:r w:rsidR="00B36A81">
        <w:t xml:space="preserve"> </w:t>
      </w:r>
      <w:r w:rsidR="00B311CF">
        <w:t>Além de estilização do</w:t>
      </w:r>
      <w:r w:rsidR="00E02E54">
        <w:t xml:space="preserve">s </w:t>
      </w:r>
      <w:r w:rsidR="00B311CF">
        <w:t>elemento</w:t>
      </w:r>
      <w:r w:rsidR="00E02E54">
        <w:t>s</w:t>
      </w:r>
      <w:r w:rsidR="00B311CF">
        <w:t>, com o CSS também é possível acrescentar efeitos nos elementos como desaparecer</w:t>
      </w:r>
      <w:r w:rsidR="008115A1">
        <w:t xml:space="preserve"> da tela por exemplo</w:t>
      </w:r>
      <w:r w:rsidR="00752E3D">
        <w:rPr>
          <w:noProof/>
        </w:rPr>
        <w:t xml:space="preserve"> (MCFARLAND, 2013)</w:t>
      </w:r>
      <w:r w:rsidR="00E02E54">
        <w:t>.</w:t>
      </w:r>
      <w:r w:rsidR="001B67AB">
        <w:t xml:space="preserve"> E</w:t>
      </w:r>
      <w:r w:rsidR="00E02E54">
        <w:t xml:space="preserve"> </w:t>
      </w:r>
      <w:r w:rsidR="001B67AB">
        <w:t>a</w:t>
      </w:r>
      <w:r w:rsidR="00534C2D">
        <w:t>pesar de o CSS colaborar com o HTML</w:t>
      </w:r>
      <w:r w:rsidR="0018329D">
        <w:t>,</w:t>
      </w:r>
      <w:r w:rsidR="00534C2D">
        <w:t xml:space="preserve"> </w:t>
      </w:r>
      <w:r w:rsidR="0018329D">
        <w:t>ele não se trata de HTML</w:t>
      </w:r>
      <w:r w:rsidR="001B67AB">
        <w:t>.</w:t>
      </w:r>
      <w:r w:rsidR="00903662">
        <w:t xml:space="preserve"> </w:t>
      </w:r>
      <w:r w:rsidR="001B67AB">
        <w:t>E</w:t>
      </w:r>
      <w:r w:rsidR="00903662">
        <w:t xml:space="preserve">nquanto o HTML </w:t>
      </w:r>
      <w:r w:rsidR="00EF2D6C">
        <w:t>provê uma</w:t>
      </w:r>
      <w:r w:rsidR="00903662">
        <w:t xml:space="preserve"> </w:t>
      </w:r>
      <w:r w:rsidR="00CE73C4">
        <w:t xml:space="preserve">organização estrutural de um documento, o CSS </w:t>
      </w:r>
      <w:r w:rsidR="00CA1AE6">
        <w:t>traba</w:t>
      </w:r>
      <w:r w:rsidR="00EF2D6C">
        <w:t xml:space="preserve">lha em colaboração com o </w:t>
      </w:r>
      <w:r w:rsidR="00EF2D6C" w:rsidRPr="00952162">
        <w:rPr>
          <w:i/>
        </w:rPr>
        <w:t>browser</w:t>
      </w:r>
      <w:r w:rsidR="00EF2D6C">
        <w:rPr>
          <w:i/>
        </w:rPr>
        <w:t xml:space="preserve"> </w:t>
      </w:r>
      <w:r w:rsidR="00A23302">
        <w:t xml:space="preserve">com a finalidade de fazer com que </w:t>
      </w:r>
      <w:r w:rsidR="005F248C">
        <w:t>um</w:t>
      </w:r>
      <w:r w:rsidR="00E9283F">
        <w:t>a página</w:t>
      </w:r>
      <w:r w:rsidR="00A23302">
        <w:t xml:space="preserve"> HTML </w:t>
      </w:r>
      <w:r w:rsidR="00E9283F">
        <w:t>contenha estilo próprio</w:t>
      </w:r>
      <w:r w:rsidR="00752E3D">
        <w:rPr>
          <w:noProof/>
        </w:rPr>
        <w:t xml:space="preserve"> (MCFARLAND, 2013)</w:t>
      </w:r>
      <w:r w:rsidR="00A23302">
        <w:t>.</w:t>
      </w:r>
      <w:r w:rsidR="005854F3">
        <w:t xml:space="preserve"> Um exemplo da </w:t>
      </w:r>
      <w:r w:rsidR="000E5602">
        <w:t xml:space="preserve">sintaxe do CSS </w:t>
      </w:r>
      <w:r w:rsidR="005854F3">
        <w:t>é o descrito</w:t>
      </w:r>
      <w:r w:rsidR="00E9283F">
        <w:t xml:space="preserve"> </w:t>
      </w:r>
      <w:r w:rsidR="009D33ED">
        <w:t>na</w:t>
      </w:r>
      <w:r w:rsidR="005555D4">
        <w:t xml:space="preserve"> </w:t>
      </w:r>
      <w:r w:rsidR="005555D4">
        <w:fldChar w:fldCharType="begin"/>
      </w:r>
      <w:r w:rsidR="005555D4">
        <w:instrText xml:space="preserve"> REF _Ref527141144 \h </w:instrText>
      </w:r>
      <w:r w:rsidR="005555D4">
        <w:fldChar w:fldCharType="separate"/>
      </w:r>
      <w:r w:rsidR="00640D2B">
        <w:t xml:space="preserve">Figura </w:t>
      </w:r>
      <w:r w:rsidR="00640D2B">
        <w:rPr>
          <w:noProof/>
        </w:rPr>
        <w:t>20</w:t>
      </w:r>
      <w:r w:rsidR="005555D4">
        <w:fldChar w:fldCharType="end"/>
      </w:r>
      <w:r w:rsidR="003A3433">
        <w:t xml:space="preserve">. </w:t>
      </w:r>
    </w:p>
    <w:p w:rsidR="00113E53" w:rsidRDefault="00113E53" w:rsidP="00952162">
      <w:pPr>
        <w:pStyle w:val="Fontes"/>
      </w:pPr>
    </w:p>
    <w:p w:rsidR="00211EBC" w:rsidRDefault="00211EBC" w:rsidP="00952162">
      <w:pPr>
        <w:pStyle w:val="Legenda"/>
        <w:keepNext/>
      </w:pPr>
      <w:bookmarkStart w:id="84" w:name="_Ref527141144"/>
      <w:r>
        <w:t xml:space="preserve">Figura </w:t>
      </w:r>
      <w:ins w:id="85" w:author="Ryan Lemos" w:date="2019-02-20T09:08:00Z">
        <w:r w:rsidR="00483DF4">
          <w:fldChar w:fldCharType="begin"/>
        </w:r>
        <w:r w:rsidR="00483DF4">
          <w:instrText xml:space="preserve"> SEQ Figura \* ARABIC </w:instrText>
        </w:r>
      </w:ins>
      <w:r w:rsidR="00483DF4">
        <w:fldChar w:fldCharType="separate"/>
      </w:r>
      <w:ins w:id="86" w:author="Ryan Lemos" w:date="2019-02-20T09:08:00Z">
        <w:r w:rsidR="00483DF4">
          <w:rPr>
            <w:noProof/>
          </w:rPr>
          <w:t>17</w:t>
        </w:r>
        <w:r w:rsidR="00483DF4">
          <w:fldChar w:fldCharType="end"/>
        </w:r>
      </w:ins>
      <w:del w:id="87"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17</w:delText>
        </w:r>
        <w:r w:rsidR="00E3042F" w:rsidDel="00483DF4">
          <w:rPr>
            <w:noProof/>
          </w:rPr>
          <w:fldChar w:fldCharType="end"/>
        </w:r>
      </w:del>
      <w:bookmarkEnd w:id="84"/>
      <w:r>
        <w:t xml:space="preserve"> </w:t>
      </w:r>
      <w:r w:rsidRPr="003D5836">
        <w:t>- Sintaxe CSS</w:t>
      </w:r>
    </w:p>
    <w:p w:rsidR="00113E53" w:rsidRDefault="00CB768F" w:rsidP="00952162">
      <w:pPr>
        <w:pStyle w:val="Fontes"/>
      </w:pPr>
      <w:r w:rsidRPr="00832539">
        <w:rPr>
          <w:noProof/>
          <w:lang w:eastAsia="pt-BR"/>
        </w:rPr>
        <w:drawing>
          <wp:inline distT="0" distB="0" distL="0" distR="0">
            <wp:extent cx="2559406" cy="675043"/>
            <wp:effectExtent l="133350" t="114300" r="127000" b="125095"/>
            <wp:docPr id="18"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m 19"/>
                    <pic:cNvPicPr/>
                  </pic:nvPicPr>
                  <pic:blipFill>
                    <a:blip r:embed="rId29"/>
                    <a:stretch>
                      <a:fillRect/>
                    </a:stretch>
                  </pic:blipFill>
                  <pic:spPr>
                    <a:xfrm>
                      <a:off x="0" y="0"/>
                      <a:ext cx="2559050" cy="6750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113E53" w:rsidRDefault="00113E53" w:rsidP="00113E53">
      <w:pPr>
        <w:pStyle w:val="Fontes"/>
      </w:pPr>
      <w:r>
        <w:t>Fonte: CAELUM, 2018</w:t>
      </w:r>
      <w:r w:rsidR="00BB25A9">
        <w:t>, p.21</w:t>
      </w:r>
      <w:r>
        <w:t>.</w:t>
      </w:r>
    </w:p>
    <w:p w:rsidR="00113E53" w:rsidRDefault="00113E53" w:rsidP="00113E53">
      <w:pPr>
        <w:pStyle w:val="Fontes"/>
      </w:pPr>
    </w:p>
    <w:p w:rsidR="00113E53" w:rsidRDefault="001B67AB" w:rsidP="00113E53">
      <w:r>
        <w:lastRenderedPageBreak/>
        <w:t>Quanto a</w:t>
      </w:r>
      <w:r w:rsidR="00885945">
        <w:t xml:space="preserve"> inclusão do CSS em elementos HTML</w:t>
      </w:r>
      <w:r>
        <w:t>, ela</w:t>
      </w:r>
      <w:r w:rsidR="00885945">
        <w:t xml:space="preserve"> pode ser feita de três maneiras</w:t>
      </w:r>
      <w:r w:rsidR="00EE588E">
        <w:t>.</w:t>
      </w:r>
      <w:r w:rsidR="00885945">
        <w:t xml:space="preserve"> </w:t>
      </w:r>
      <w:r w:rsidR="000451C9">
        <w:t>A primeira delas é inserindo o código CSS d</w:t>
      </w:r>
      <w:r w:rsidR="00885945">
        <w:t>iretamente</w:t>
      </w:r>
      <w:r w:rsidR="000A60C7">
        <w:t xml:space="preserve"> na </w:t>
      </w:r>
      <w:proofErr w:type="spellStart"/>
      <w:r w:rsidR="000A60C7" w:rsidRPr="00952162">
        <w:rPr>
          <w:i/>
        </w:rPr>
        <w:t>tag</w:t>
      </w:r>
      <w:proofErr w:type="spellEnd"/>
      <w:r w:rsidR="000A60C7">
        <w:t xml:space="preserve"> HTML do elemento</w:t>
      </w:r>
      <w:r w:rsidR="00EE588E">
        <w:t>, utilizando-se do atributo ‘</w:t>
      </w:r>
      <w:proofErr w:type="spellStart"/>
      <w:r w:rsidR="00EE588E" w:rsidRPr="00952162">
        <w:rPr>
          <w:i/>
        </w:rPr>
        <w:t>style</w:t>
      </w:r>
      <w:proofErr w:type="spellEnd"/>
      <w:r w:rsidR="00EE588E">
        <w:t xml:space="preserve">’ da </w:t>
      </w:r>
      <w:proofErr w:type="spellStart"/>
      <w:r w:rsidR="00EE588E" w:rsidRPr="00952162">
        <w:rPr>
          <w:i/>
        </w:rPr>
        <w:t>tag</w:t>
      </w:r>
      <w:proofErr w:type="spellEnd"/>
      <w:r w:rsidR="00EE588E">
        <w:t xml:space="preserve"> em questão</w:t>
      </w:r>
      <w:r w:rsidR="00130966">
        <w:t xml:space="preserve"> conforme descrito na</w:t>
      </w:r>
      <w:r w:rsidR="005555D4">
        <w:t xml:space="preserve"> </w:t>
      </w:r>
      <w:r w:rsidR="005555D4">
        <w:fldChar w:fldCharType="begin"/>
      </w:r>
      <w:r w:rsidR="005555D4">
        <w:instrText xml:space="preserve"> REF _Ref527141178 \h </w:instrText>
      </w:r>
      <w:r w:rsidR="005555D4">
        <w:fldChar w:fldCharType="separate"/>
      </w:r>
      <w:r w:rsidR="00640D2B">
        <w:t xml:space="preserve">Figura </w:t>
      </w:r>
      <w:r w:rsidR="00640D2B">
        <w:rPr>
          <w:noProof/>
        </w:rPr>
        <w:t>21</w:t>
      </w:r>
      <w:r w:rsidR="005555D4">
        <w:fldChar w:fldCharType="end"/>
      </w:r>
      <w:r w:rsidR="00C24558">
        <w:t>.</w:t>
      </w:r>
      <w:r w:rsidR="000A60C7">
        <w:t xml:space="preserve"> </w:t>
      </w:r>
    </w:p>
    <w:p w:rsidR="00130966" w:rsidRDefault="00130966" w:rsidP="00952162">
      <w:pPr>
        <w:pStyle w:val="Fontes"/>
      </w:pPr>
    </w:p>
    <w:p w:rsidR="00402C84" w:rsidRDefault="00402C84" w:rsidP="00952162">
      <w:pPr>
        <w:pStyle w:val="Legenda"/>
        <w:keepNext/>
      </w:pPr>
      <w:bookmarkStart w:id="88" w:name="_Ref527141178"/>
      <w:r>
        <w:t xml:space="preserve">Figura </w:t>
      </w:r>
      <w:ins w:id="89" w:author="Ryan Lemos" w:date="2019-02-20T09:08:00Z">
        <w:r w:rsidR="00483DF4">
          <w:fldChar w:fldCharType="begin"/>
        </w:r>
        <w:r w:rsidR="00483DF4">
          <w:instrText xml:space="preserve"> SEQ Figura \* ARABIC </w:instrText>
        </w:r>
      </w:ins>
      <w:r w:rsidR="00483DF4">
        <w:fldChar w:fldCharType="separate"/>
      </w:r>
      <w:ins w:id="90" w:author="Ryan Lemos" w:date="2019-02-20T09:08:00Z">
        <w:r w:rsidR="00483DF4">
          <w:rPr>
            <w:noProof/>
          </w:rPr>
          <w:t>18</w:t>
        </w:r>
        <w:r w:rsidR="00483DF4">
          <w:fldChar w:fldCharType="end"/>
        </w:r>
      </w:ins>
      <w:del w:id="91"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18</w:delText>
        </w:r>
        <w:r w:rsidR="00E3042F" w:rsidDel="00483DF4">
          <w:rPr>
            <w:noProof/>
          </w:rPr>
          <w:fldChar w:fldCharType="end"/>
        </w:r>
      </w:del>
      <w:bookmarkEnd w:id="88"/>
      <w:r>
        <w:t xml:space="preserve"> -</w:t>
      </w:r>
      <w:r w:rsidRPr="009F6613">
        <w:t xml:space="preserve"> CSS inserido diretamente na </w:t>
      </w:r>
      <w:proofErr w:type="spellStart"/>
      <w:r w:rsidRPr="009F6613">
        <w:t>tag</w:t>
      </w:r>
      <w:proofErr w:type="spellEnd"/>
      <w:r w:rsidRPr="009F6613">
        <w:t xml:space="preserve"> HTML</w:t>
      </w:r>
    </w:p>
    <w:p w:rsidR="00D0103C" w:rsidRDefault="00CB768F" w:rsidP="00952162">
      <w:pPr>
        <w:pStyle w:val="Fontes"/>
      </w:pPr>
      <w:r w:rsidRPr="00832539">
        <w:rPr>
          <w:noProof/>
          <w:lang w:eastAsia="pt-BR"/>
        </w:rPr>
        <w:drawing>
          <wp:inline distT="0" distB="0" distL="0" distR="0">
            <wp:extent cx="5006794" cy="573717"/>
            <wp:effectExtent l="133350" t="114300" r="137160" b="131445"/>
            <wp:docPr id="19"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m 20"/>
                    <pic:cNvPicPr/>
                  </pic:nvPicPr>
                  <pic:blipFill>
                    <a:blip r:embed="rId30"/>
                    <a:stretch>
                      <a:fillRect/>
                    </a:stretch>
                  </pic:blipFill>
                  <pic:spPr>
                    <a:xfrm>
                      <a:off x="0" y="0"/>
                      <a:ext cx="5006340" cy="5734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00402C84">
        <w:rPr>
          <w:noProof/>
        </w:rPr>
        <w:t xml:space="preserve"> </w:t>
      </w:r>
    </w:p>
    <w:p w:rsidR="00130966" w:rsidRDefault="00130966">
      <w:pPr>
        <w:pStyle w:val="Fontes"/>
      </w:pPr>
      <w:r>
        <w:t>Fonte: CAELUM, 2018</w:t>
      </w:r>
      <w:r w:rsidR="00237DB9">
        <w:t>, p.21</w:t>
      </w:r>
      <w:r>
        <w:t>.</w:t>
      </w:r>
    </w:p>
    <w:p w:rsidR="00322554" w:rsidRDefault="00322554">
      <w:pPr>
        <w:pStyle w:val="Fontes"/>
      </w:pPr>
    </w:p>
    <w:p w:rsidR="00322554" w:rsidRDefault="000451C9">
      <w:r>
        <w:t>Outra maneira de se inserir o CSS é p</w:t>
      </w:r>
      <w:r w:rsidR="00322554" w:rsidRPr="00322554">
        <w:t>or</w:t>
      </w:r>
      <w:r>
        <w:t xml:space="preserve"> meio de</w:t>
      </w:r>
      <w:r w:rsidR="00322554" w:rsidRPr="00322554">
        <w:t xml:space="preserve"> uma </w:t>
      </w:r>
      <w:proofErr w:type="spellStart"/>
      <w:r w:rsidR="00322554" w:rsidRPr="00952162">
        <w:rPr>
          <w:i/>
        </w:rPr>
        <w:t>tag</w:t>
      </w:r>
      <w:proofErr w:type="spellEnd"/>
      <w:r w:rsidR="00322554" w:rsidRPr="00322554">
        <w:t xml:space="preserve"> </w:t>
      </w:r>
      <w:r>
        <w:t>HTML</w:t>
      </w:r>
      <w:r w:rsidR="00322554" w:rsidRPr="00322554">
        <w:t xml:space="preserve"> denominada ‘</w:t>
      </w:r>
      <w:proofErr w:type="spellStart"/>
      <w:r w:rsidR="00322554" w:rsidRPr="00952162">
        <w:rPr>
          <w:i/>
        </w:rPr>
        <w:t>style</w:t>
      </w:r>
      <w:proofErr w:type="spellEnd"/>
      <w:r w:rsidR="00322554" w:rsidRPr="00322554">
        <w:t>’, onde o seletor do elemento deve ser referenciado como na</w:t>
      </w:r>
      <w:r w:rsidR="005555D4">
        <w:t xml:space="preserve"> </w:t>
      </w:r>
      <w:r w:rsidR="005555D4">
        <w:fldChar w:fldCharType="begin"/>
      </w:r>
      <w:r w:rsidR="005555D4">
        <w:instrText xml:space="preserve"> REF _Ref527141224 \h </w:instrText>
      </w:r>
      <w:r w:rsidR="005555D4">
        <w:fldChar w:fldCharType="separate"/>
      </w:r>
      <w:r w:rsidR="00640D2B">
        <w:t xml:space="preserve">Figura </w:t>
      </w:r>
      <w:r w:rsidR="00640D2B">
        <w:rPr>
          <w:noProof/>
        </w:rPr>
        <w:t>22</w:t>
      </w:r>
      <w:r w:rsidR="005555D4">
        <w:fldChar w:fldCharType="end"/>
      </w:r>
      <w:r w:rsidR="00322554" w:rsidRPr="00322554">
        <w:t xml:space="preserve">. </w:t>
      </w:r>
      <w:r w:rsidR="0061287F">
        <w:t>O</w:t>
      </w:r>
      <w:r w:rsidR="00322554" w:rsidRPr="00322554">
        <w:t xml:space="preserve"> seletor</w:t>
      </w:r>
      <w:r w:rsidR="001B67AB">
        <w:t xml:space="preserve"> pode ser entendido como uma</w:t>
      </w:r>
      <w:r w:rsidR="00322554" w:rsidRPr="00322554">
        <w:t xml:space="preserve"> refer</w:t>
      </w:r>
      <w:r w:rsidR="001B67AB">
        <w:t>ê</w:t>
      </w:r>
      <w:r w:rsidR="00322554" w:rsidRPr="00322554">
        <w:t xml:space="preserve">ncia </w:t>
      </w:r>
      <w:r w:rsidR="001B67AB">
        <w:t>a</w:t>
      </w:r>
      <w:r w:rsidR="00322554" w:rsidRPr="00322554">
        <w:t>os elementos de uma página</w:t>
      </w:r>
      <w:r>
        <w:t>.</w:t>
      </w:r>
      <w:r w:rsidR="00322554" w:rsidRPr="00322554">
        <w:t xml:space="preserve"> </w:t>
      </w:r>
      <w:r>
        <w:t>A</w:t>
      </w:r>
      <w:r w:rsidR="00322554" w:rsidRPr="00322554">
        <w:t xml:space="preserve">s principais maneiras de se referenciar elementos são pelo atributo id (identificado com o símbolo #), pelo atributo </w:t>
      </w:r>
      <w:proofErr w:type="spellStart"/>
      <w:r w:rsidR="00322554" w:rsidRPr="00582E70">
        <w:rPr>
          <w:i/>
        </w:rPr>
        <w:t>class</w:t>
      </w:r>
      <w:proofErr w:type="spellEnd"/>
      <w:r w:rsidR="00322554" w:rsidRPr="00322554">
        <w:t xml:space="preserve"> (identificado com o ponto final), ou pela </w:t>
      </w:r>
      <w:proofErr w:type="spellStart"/>
      <w:r w:rsidR="00322554" w:rsidRPr="00582E70">
        <w:rPr>
          <w:i/>
        </w:rPr>
        <w:t>tag</w:t>
      </w:r>
      <w:proofErr w:type="spellEnd"/>
      <w:r w:rsidR="00322554" w:rsidRPr="00322554">
        <w:t xml:space="preserve"> d</w:t>
      </w:r>
      <w:r w:rsidR="0061287F">
        <w:t>e um</w:t>
      </w:r>
      <w:r w:rsidR="00322554" w:rsidRPr="00322554">
        <w:t xml:space="preserve"> elemento.</w:t>
      </w:r>
      <w:r w:rsidR="001B67AB">
        <w:t xml:space="preserve"> Na sintaxe CSS dentro da </w:t>
      </w:r>
      <w:proofErr w:type="spellStart"/>
      <w:r w:rsidR="001B67AB" w:rsidRPr="00582E70">
        <w:rPr>
          <w:i/>
        </w:rPr>
        <w:t>tag</w:t>
      </w:r>
      <w:proofErr w:type="spellEnd"/>
      <w:r w:rsidR="001B67AB">
        <w:t xml:space="preserve"> </w:t>
      </w:r>
      <w:r w:rsidR="005F248C">
        <w:t>‘</w:t>
      </w:r>
      <w:proofErr w:type="spellStart"/>
      <w:r w:rsidR="001B67AB" w:rsidRPr="00582E70">
        <w:rPr>
          <w:i/>
        </w:rPr>
        <w:t>style</w:t>
      </w:r>
      <w:proofErr w:type="spellEnd"/>
      <w:r w:rsidR="005F248C">
        <w:rPr>
          <w:i/>
        </w:rPr>
        <w:t>’</w:t>
      </w:r>
      <w:r w:rsidR="001B67AB">
        <w:t xml:space="preserve"> deve-se indicar o seletor, </w:t>
      </w:r>
      <w:r w:rsidR="00CE64D8">
        <w:t xml:space="preserve">e </w:t>
      </w:r>
      <w:r w:rsidR="001B67AB">
        <w:t xml:space="preserve">no caso da </w:t>
      </w:r>
      <w:r w:rsidR="005F248C">
        <w:fldChar w:fldCharType="begin"/>
      </w:r>
      <w:r w:rsidR="005F248C">
        <w:instrText xml:space="preserve"> REF _Ref527141224 \h </w:instrText>
      </w:r>
      <w:r w:rsidR="005F248C">
        <w:fldChar w:fldCharType="separate"/>
      </w:r>
      <w:r w:rsidR="00640D2B">
        <w:t xml:space="preserve">Figura </w:t>
      </w:r>
      <w:r w:rsidR="00640D2B">
        <w:rPr>
          <w:noProof/>
        </w:rPr>
        <w:t>22</w:t>
      </w:r>
      <w:r w:rsidR="005F248C">
        <w:fldChar w:fldCharType="end"/>
      </w:r>
      <w:r w:rsidR="005F248C">
        <w:t xml:space="preserve"> </w:t>
      </w:r>
      <w:r w:rsidR="001B67AB">
        <w:t xml:space="preserve">o seletor é uma </w:t>
      </w:r>
      <w:proofErr w:type="spellStart"/>
      <w:r w:rsidR="001B67AB" w:rsidRPr="00952162">
        <w:rPr>
          <w:i/>
        </w:rPr>
        <w:t>tag</w:t>
      </w:r>
      <w:proofErr w:type="spellEnd"/>
      <w:r w:rsidR="001B67AB">
        <w:t xml:space="preserve"> de parágrafo (p), e o que vier dentro das chaves s</w:t>
      </w:r>
      <w:r w:rsidR="00063EEB">
        <w:t>ão</w:t>
      </w:r>
      <w:r w:rsidR="001B67AB">
        <w:t xml:space="preserve"> seus estilos</w:t>
      </w:r>
      <w:r w:rsidR="00752E3D">
        <w:rPr>
          <w:noProof/>
        </w:rPr>
        <w:t xml:space="preserve"> (CAELUM, 2018)</w:t>
      </w:r>
      <w:r w:rsidR="001B67AB">
        <w:t>.</w:t>
      </w:r>
    </w:p>
    <w:p w:rsidR="00322554" w:rsidRDefault="00322554" w:rsidP="00952162">
      <w:pPr>
        <w:pStyle w:val="Fontes"/>
      </w:pPr>
      <w:bookmarkStart w:id="92" w:name="_Ref526690766"/>
    </w:p>
    <w:p w:rsidR="00130966" w:rsidRDefault="00130966" w:rsidP="00952162">
      <w:pPr>
        <w:pStyle w:val="Legenda"/>
        <w:keepNext/>
      </w:pPr>
      <w:bookmarkStart w:id="93" w:name="_Ref527141224"/>
      <w:r>
        <w:t xml:space="preserve">Figura </w:t>
      </w:r>
      <w:ins w:id="94" w:author="Ryan Lemos" w:date="2019-02-20T09:08:00Z">
        <w:r w:rsidR="00483DF4">
          <w:fldChar w:fldCharType="begin"/>
        </w:r>
        <w:r w:rsidR="00483DF4">
          <w:instrText xml:space="preserve"> SEQ Figura \* ARABIC </w:instrText>
        </w:r>
      </w:ins>
      <w:r w:rsidR="00483DF4">
        <w:fldChar w:fldCharType="separate"/>
      </w:r>
      <w:ins w:id="95" w:author="Ryan Lemos" w:date="2019-02-20T09:08:00Z">
        <w:r w:rsidR="00483DF4">
          <w:rPr>
            <w:noProof/>
          </w:rPr>
          <w:t>19</w:t>
        </w:r>
        <w:r w:rsidR="00483DF4">
          <w:fldChar w:fldCharType="end"/>
        </w:r>
      </w:ins>
      <w:del w:id="96"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19</w:delText>
        </w:r>
        <w:r w:rsidR="00E3042F" w:rsidDel="00483DF4">
          <w:rPr>
            <w:noProof/>
          </w:rPr>
          <w:fldChar w:fldCharType="end"/>
        </w:r>
      </w:del>
      <w:bookmarkEnd w:id="92"/>
      <w:bookmarkEnd w:id="93"/>
      <w:r>
        <w:t xml:space="preserve"> - CSS inserido através da </w:t>
      </w:r>
      <w:proofErr w:type="spellStart"/>
      <w:r w:rsidRPr="00952162">
        <w:rPr>
          <w:i/>
        </w:rPr>
        <w:t>tag</w:t>
      </w:r>
      <w:proofErr w:type="spellEnd"/>
      <w:r w:rsidRPr="00952162">
        <w:rPr>
          <w:i/>
        </w:rPr>
        <w:t xml:space="preserve"> </w:t>
      </w:r>
      <w:proofErr w:type="spellStart"/>
      <w:r w:rsidRPr="00952162">
        <w:rPr>
          <w:i/>
        </w:rPr>
        <w:t>style</w:t>
      </w:r>
      <w:proofErr w:type="spellEnd"/>
    </w:p>
    <w:p w:rsidR="00DC4A43" w:rsidRDefault="00CB768F" w:rsidP="00952162">
      <w:pPr>
        <w:pStyle w:val="Fontes"/>
      </w:pPr>
      <w:r w:rsidRPr="00832539">
        <w:rPr>
          <w:noProof/>
          <w:lang w:eastAsia="pt-BR"/>
        </w:rPr>
        <w:drawing>
          <wp:inline distT="0" distB="0" distL="0" distR="0">
            <wp:extent cx="4252155" cy="2496548"/>
            <wp:effectExtent l="133350" t="114300" r="110490" b="151765"/>
            <wp:docPr id="20"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m 16"/>
                    <pic:cNvPicPr/>
                  </pic:nvPicPr>
                  <pic:blipFill>
                    <a:blip r:embed="rId31"/>
                    <a:stretch>
                      <a:fillRect/>
                    </a:stretch>
                  </pic:blipFill>
                  <pic:spPr>
                    <a:xfrm>
                      <a:off x="0" y="0"/>
                      <a:ext cx="4251960" cy="24961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130966" w:rsidRDefault="00130966" w:rsidP="00130966">
      <w:pPr>
        <w:pStyle w:val="Fontes"/>
      </w:pPr>
      <w:r>
        <w:t>Fonte: CAELUM, 2018</w:t>
      </w:r>
      <w:r w:rsidR="00237DB9">
        <w:t>, p.22</w:t>
      </w:r>
      <w:r>
        <w:t>.</w:t>
      </w:r>
    </w:p>
    <w:p w:rsidR="00130966" w:rsidRDefault="00130966">
      <w:pPr>
        <w:pStyle w:val="Fontes"/>
      </w:pPr>
    </w:p>
    <w:p w:rsidR="00322554" w:rsidRDefault="000451C9" w:rsidP="00322554">
      <w:r>
        <w:lastRenderedPageBreak/>
        <w:t>A terceira maneira de se estilizar os elementos HTML se dá</w:t>
      </w:r>
      <w:r w:rsidR="00322554">
        <w:t xml:space="preserve"> po</w:t>
      </w:r>
      <w:r w:rsidR="00322554" w:rsidRPr="00322554">
        <w:t>r meio de um arquivo separado</w:t>
      </w:r>
      <w:r w:rsidR="00322554">
        <w:t xml:space="preserve"> </w:t>
      </w:r>
      <w:r>
        <w:t>como visto</w:t>
      </w:r>
      <w:r w:rsidR="00322554">
        <w:t xml:space="preserve"> na </w:t>
      </w:r>
      <w:r w:rsidR="00322554">
        <w:fldChar w:fldCharType="begin"/>
      </w:r>
      <w:r w:rsidR="00322554">
        <w:instrText xml:space="preserve"> REF _Ref527043688 \h </w:instrText>
      </w:r>
      <w:r w:rsidR="00322554">
        <w:fldChar w:fldCharType="separate"/>
      </w:r>
      <w:r w:rsidR="00640D2B">
        <w:t xml:space="preserve">Figura </w:t>
      </w:r>
      <w:r w:rsidR="00640D2B">
        <w:rPr>
          <w:noProof/>
        </w:rPr>
        <w:t>23</w:t>
      </w:r>
      <w:r w:rsidR="00322554">
        <w:fldChar w:fldCharType="end"/>
      </w:r>
      <w:r w:rsidR="00CB211B">
        <w:t>, de maneira que o código CSS fique separado da codificação feita em HTML</w:t>
      </w:r>
      <w:r>
        <w:t xml:space="preserve"> </w:t>
      </w:r>
      <w:r w:rsidR="00752E3D">
        <w:rPr>
          <w:noProof/>
        </w:rPr>
        <w:t>(CAELUM, 2018)</w:t>
      </w:r>
      <w:r w:rsidR="00CB211B">
        <w:t>.</w:t>
      </w:r>
      <w:r w:rsidR="00CE64D8">
        <w:t xml:space="preserve"> </w:t>
      </w:r>
    </w:p>
    <w:p w:rsidR="00322554" w:rsidRDefault="00322554" w:rsidP="00952162">
      <w:pPr>
        <w:pStyle w:val="Fontes"/>
      </w:pPr>
    </w:p>
    <w:p w:rsidR="00322554" w:rsidRDefault="00322554" w:rsidP="00952162">
      <w:pPr>
        <w:pStyle w:val="Legenda"/>
        <w:keepNext/>
      </w:pPr>
      <w:bookmarkStart w:id="97" w:name="_Ref527043688"/>
      <w:r>
        <w:t xml:space="preserve">Figura </w:t>
      </w:r>
      <w:ins w:id="98" w:author="Ryan Lemos" w:date="2019-02-20T09:08:00Z">
        <w:r w:rsidR="00483DF4">
          <w:fldChar w:fldCharType="begin"/>
        </w:r>
        <w:r w:rsidR="00483DF4">
          <w:instrText xml:space="preserve"> SEQ Figura \* ARABIC </w:instrText>
        </w:r>
      </w:ins>
      <w:r w:rsidR="00483DF4">
        <w:fldChar w:fldCharType="separate"/>
      </w:r>
      <w:ins w:id="99" w:author="Ryan Lemos" w:date="2019-02-20T09:08:00Z">
        <w:r w:rsidR="00483DF4">
          <w:rPr>
            <w:noProof/>
          </w:rPr>
          <w:t>20</w:t>
        </w:r>
        <w:r w:rsidR="00483DF4">
          <w:fldChar w:fldCharType="end"/>
        </w:r>
      </w:ins>
      <w:del w:id="100"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20</w:delText>
        </w:r>
        <w:r w:rsidR="00E3042F" w:rsidDel="00483DF4">
          <w:rPr>
            <w:noProof/>
          </w:rPr>
          <w:fldChar w:fldCharType="end"/>
        </w:r>
      </w:del>
      <w:bookmarkEnd w:id="97"/>
      <w:r>
        <w:t xml:space="preserve"> - </w:t>
      </w:r>
      <w:r w:rsidRPr="00CB6BC3">
        <w:t>CSS contido no arquivo estilos.css</w:t>
      </w:r>
    </w:p>
    <w:p w:rsidR="00322554" w:rsidRDefault="00CB768F" w:rsidP="00952162">
      <w:pPr>
        <w:pStyle w:val="Fontes"/>
      </w:pPr>
      <w:r w:rsidRPr="00832539">
        <w:rPr>
          <w:noProof/>
          <w:lang w:eastAsia="pt-BR"/>
        </w:rPr>
        <w:drawing>
          <wp:inline distT="0" distB="0" distL="0" distR="0">
            <wp:extent cx="2666528" cy="789804"/>
            <wp:effectExtent l="133350" t="114300" r="133985" b="144145"/>
            <wp:docPr id="21"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m 18"/>
                    <pic:cNvPicPr/>
                  </pic:nvPicPr>
                  <pic:blipFill>
                    <a:blip r:embed="rId32"/>
                    <a:stretch>
                      <a:fillRect/>
                    </a:stretch>
                  </pic:blipFill>
                  <pic:spPr>
                    <a:xfrm>
                      <a:off x="0" y="0"/>
                      <a:ext cx="2666365" cy="7893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322554" w:rsidRDefault="00322554" w:rsidP="00322554">
      <w:pPr>
        <w:pStyle w:val="Fontes"/>
      </w:pPr>
      <w:r>
        <w:t>Fonte: CAELUM, 2018</w:t>
      </w:r>
      <w:r w:rsidR="00237DB9">
        <w:t>, p.23</w:t>
      </w:r>
      <w:r>
        <w:t>.</w:t>
      </w:r>
    </w:p>
    <w:p w:rsidR="00322554" w:rsidRDefault="00322554" w:rsidP="00952162">
      <w:pPr>
        <w:pStyle w:val="Fontes"/>
      </w:pPr>
    </w:p>
    <w:p w:rsidR="00CB211B" w:rsidRDefault="00A80249">
      <w:r>
        <w:t xml:space="preserve">A sintaxe CSS segue o modelo descrito pela </w:t>
      </w:r>
      <w:r>
        <w:fldChar w:fldCharType="begin"/>
      </w:r>
      <w:r>
        <w:instrText xml:space="preserve"> REF _Ref527141224 \h </w:instrText>
      </w:r>
      <w:r>
        <w:fldChar w:fldCharType="separate"/>
      </w:r>
      <w:r w:rsidR="00640D2B">
        <w:t xml:space="preserve">Figura </w:t>
      </w:r>
      <w:r w:rsidR="00640D2B">
        <w:rPr>
          <w:noProof/>
        </w:rPr>
        <w:t>22</w:t>
      </w:r>
      <w:r>
        <w:fldChar w:fldCharType="end"/>
      </w:r>
      <w:r>
        <w:t xml:space="preserve">. </w:t>
      </w:r>
      <w:r w:rsidR="001B67AB">
        <w:t>A única diferença é que p</w:t>
      </w:r>
      <w:r w:rsidR="00CB211B">
        <w:t>ara utilizar</w:t>
      </w:r>
      <w:r w:rsidR="000451C9">
        <w:t xml:space="preserve"> a estilização contida</w:t>
      </w:r>
      <w:r w:rsidR="00CB211B">
        <w:t xml:space="preserve"> </w:t>
      </w:r>
      <w:r w:rsidR="000451C9">
        <w:t>n</w:t>
      </w:r>
      <w:r w:rsidR="00CB211B">
        <w:t>o arquivo CSS no</w:t>
      </w:r>
      <w:r w:rsidR="000451C9">
        <w:t xml:space="preserve"> documento</w:t>
      </w:r>
      <w:r w:rsidR="00CB211B">
        <w:t xml:space="preserve"> HTML</w:t>
      </w:r>
      <w:r w:rsidR="000451C9">
        <w:t xml:space="preserve"> d</w:t>
      </w:r>
      <w:r w:rsidR="00CB211B">
        <w:t xml:space="preserve">eve-se utilizar no código HTML uma </w:t>
      </w:r>
      <w:proofErr w:type="spellStart"/>
      <w:r w:rsidR="00CB211B" w:rsidRPr="00952162">
        <w:rPr>
          <w:i/>
        </w:rPr>
        <w:t>tag</w:t>
      </w:r>
      <w:proofErr w:type="spellEnd"/>
      <w:r w:rsidR="005F248C">
        <w:rPr>
          <w:i/>
        </w:rPr>
        <w:t xml:space="preserve"> </w:t>
      </w:r>
      <w:r w:rsidR="000451C9">
        <w:t>‘</w:t>
      </w:r>
      <w:r w:rsidR="00CB211B" w:rsidRPr="00952162">
        <w:rPr>
          <w:i/>
        </w:rPr>
        <w:t>link</w:t>
      </w:r>
      <w:r w:rsidR="000451C9" w:rsidRPr="00952162">
        <w:t>’</w:t>
      </w:r>
      <w:r w:rsidR="00406AB2">
        <w:t>.</w:t>
      </w:r>
      <w:r w:rsidR="000451C9">
        <w:t xml:space="preserve"> A </w:t>
      </w:r>
      <w:proofErr w:type="spellStart"/>
      <w:r w:rsidR="000451C9" w:rsidRPr="00952162">
        <w:rPr>
          <w:i/>
        </w:rPr>
        <w:t>tag</w:t>
      </w:r>
      <w:proofErr w:type="spellEnd"/>
      <w:r w:rsidR="000451C9">
        <w:t xml:space="preserve"> </w:t>
      </w:r>
      <w:r w:rsidR="005F248C">
        <w:t>‘</w:t>
      </w:r>
      <w:r w:rsidR="000451C9" w:rsidRPr="00952162">
        <w:rPr>
          <w:i/>
        </w:rPr>
        <w:t>link</w:t>
      </w:r>
      <w:r w:rsidR="005F248C">
        <w:rPr>
          <w:i/>
        </w:rPr>
        <w:t>’</w:t>
      </w:r>
      <w:r w:rsidR="00CB211B">
        <w:t xml:space="preserve"> é responsável por carregar e possibilitar o uso dos estilos</w:t>
      </w:r>
      <w:r w:rsidR="000451C9">
        <w:t xml:space="preserve"> a partir de</w:t>
      </w:r>
      <w:r w:rsidR="00CB211B">
        <w:t xml:space="preserve"> um arquivo externo. Para indicar a localização do arquivo CSS, deve-se utilizar um atributo da </w:t>
      </w:r>
      <w:proofErr w:type="spellStart"/>
      <w:r w:rsidR="00CB211B" w:rsidRPr="00952162">
        <w:rPr>
          <w:i/>
        </w:rPr>
        <w:t>tag</w:t>
      </w:r>
      <w:proofErr w:type="spellEnd"/>
      <w:r w:rsidR="00CB211B">
        <w:t xml:space="preserve"> </w:t>
      </w:r>
      <w:r w:rsidR="005F248C">
        <w:t>‘</w:t>
      </w:r>
      <w:r w:rsidR="00CB211B" w:rsidRPr="00952162">
        <w:rPr>
          <w:i/>
        </w:rPr>
        <w:t>link</w:t>
      </w:r>
      <w:r w:rsidR="005F248C">
        <w:rPr>
          <w:i/>
        </w:rPr>
        <w:t>’</w:t>
      </w:r>
      <w:r w:rsidR="00CB211B">
        <w:rPr>
          <w:i/>
        </w:rPr>
        <w:t xml:space="preserve"> </w:t>
      </w:r>
      <w:r w:rsidR="00CB211B">
        <w:t xml:space="preserve">chamado </w:t>
      </w:r>
      <w:r w:rsidR="005F248C">
        <w:t>‘</w:t>
      </w:r>
      <w:proofErr w:type="spellStart"/>
      <w:r w:rsidR="00CB211B">
        <w:t>href</w:t>
      </w:r>
      <w:proofErr w:type="spellEnd"/>
      <w:r w:rsidR="005F248C">
        <w:t>’</w:t>
      </w:r>
      <w:r w:rsidR="00CB211B">
        <w:t>, e nesse atributo</w:t>
      </w:r>
      <w:r w:rsidR="000451C9">
        <w:t xml:space="preserve"> </w:t>
      </w:r>
      <w:r w:rsidR="00CB211B">
        <w:t xml:space="preserve">indicar o caminho até o arquivo de estilos, conforme demonstrado na </w:t>
      </w:r>
      <w:r w:rsidR="00CB211B">
        <w:fldChar w:fldCharType="begin"/>
      </w:r>
      <w:r w:rsidR="00CB211B">
        <w:instrText xml:space="preserve"> REF _Ref526690737 \h </w:instrText>
      </w:r>
      <w:r w:rsidR="00CB211B">
        <w:fldChar w:fldCharType="separate"/>
      </w:r>
      <w:r w:rsidR="00640D2B">
        <w:t xml:space="preserve">Figura </w:t>
      </w:r>
      <w:r w:rsidR="00640D2B">
        <w:rPr>
          <w:noProof/>
        </w:rPr>
        <w:t>24</w:t>
      </w:r>
      <w:r w:rsidR="00CB211B">
        <w:fldChar w:fldCharType="end"/>
      </w:r>
      <w:r w:rsidR="00CB211B">
        <w:t>. O estilo criado</w:t>
      </w:r>
      <w:r w:rsidR="001B67AB">
        <w:t xml:space="preserve"> na </w:t>
      </w:r>
      <w:r w:rsidR="001B67AB">
        <w:fldChar w:fldCharType="begin"/>
      </w:r>
      <w:r w:rsidR="001B67AB">
        <w:instrText xml:space="preserve"> REF _Ref527043688 \h </w:instrText>
      </w:r>
      <w:r w:rsidR="001B67AB">
        <w:fldChar w:fldCharType="separate"/>
      </w:r>
      <w:r w:rsidR="00640D2B">
        <w:t xml:space="preserve">Figura </w:t>
      </w:r>
      <w:r w:rsidR="00640D2B">
        <w:rPr>
          <w:noProof/>
        </w:rPr>
        <w:t>23</w:t>
      </w:r>
      <w:r w:rsidR="001B67AB">
        <w:fldChar w:fldCharType="end"/>
      </w:r>
      <w:r w:rsidR="00CB211B">
        <w:t xml:space="preserve"> é utilizado na </w:t>
      </w:r>
      <w:proofErr w:type="spellStart"/>
      <w:r w:rsidR="00CB211B" w:rsidRPr="00952162">
        <w:rPr>
          <w:i/>
        </w:rPr>
        <w:t>tag</w:t>
      </w:r>
      <w:proofErr w:type="spellEnd"/>
      <w:r w:rsidR="00CB211B">
        <w:t xml:space="preserve"> &lt;p&gt; do documento HTML</w:t>
      </w:r>
      <w:r w:rsidR="001B67AB">
        <w:t xml:space="preserve"> da </w:t>
      </w:r>
      <w:r w:rsidR="001B67AB">
        <w:fldChar w:fldCharType="begin"/>
      </w:r>
      <w:r w:rsidR="001B67AB">
        <w:instrText xml:space="preserve"> REF _Ref526690737 \h </w:instrText>
      </w:r>
      <w:r w:rsidR="001B67AB">
        <w:fldChar w:fldCharType="separate"/>
      </w:r>
      <w:r w:rsidR="00640D2B">
        <w:t xml:space="preserve">Figura </w:t>
      </w:r>
      <w:r w:rsidR="00640D2B">
        <w:rPr>
          <w:noProof/>
        </w:rPr>
        <w:t>24</w:t>
      </w:r>
      <w:r w:rsidR="001B67AB">
        <w:fldChar w:fldCharType="end"/>
      </w:r>
      <w:r w:rsidR="00406AB2">
        <w:t xml:space="preserve"> </w:t>
      </w:r>
      <w:r w:rsidR="00752E3D">
        <w:rPr>
          <w:noProof/>
        </w:rPr>
        <w:t>(CAELUM, 2018)</w:t>
      </w:r>
      <w:r w:rsidR="00CB211B">
        <w:t>.</w:t>
      </w:r>
    </w:p>
    <w:p w:rsidR="000451C9" w:rsidRPr="00CB211B" w:rsidRDefault="000451C9" w:rsidP="00952162"/>
    <w:p w:rsidR="00130966" w:rsidRDefault="00130966" w:rsidP="00952162">
      <w:pPr>
        <w:pStyle w:val="Legenda"/>
        <w:keepNext/>
      </w:pPr>
      <w:bookmarkStart w:id="101" w:name="_Ref526690737"/>
      <w:r>
        <w:t xml:space="preserve">Figura </w:t>
      </w:r>
      <w:ins w:id="102" w:author="Ryan Lemos" w:date="2019-02-20T09:08:00Z">
        <w:r w:rsidR="00483DF4">
          <w:fldChar w:fldCharType="begin"/>
        </w:r>
        <w:r w:rsidR="00483DF4">
          <w:instrText xml:space="preserve"> SEQ Figura \* ARABIC </w:instrText>
        </w:r>
      </w:ins>
      <w:r w:rsidR="00483DF4">
        <w:fldChar w:fldCharType="separate"/>
      </w:r>
      <w:ins w:id="103" w:author="Ryan Lemos" w:date="2019-02-20T09:08:00Z">
        <w:r w:rsidR="00483DF4">
          <w:rPr>
            <w:noProof/>
          </w:rPr>
          <w:t>21</w:t>
        </w:r>
        <w:r w:rsidR="00483DF4">
          <w:fldChar w:fldCharType="end"/>
        </w:r>
      </w:ins>
      <w:del w:id="104"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21</w:delText>
        </w:r>
        <w:r w:rsidR="00E3042F" w:rsidDel="00483DF4">
          <w:rPr>
            <w:noProof/>
          </w:rPr>
          <w:fldChar w:fldCharType="end"/>
        </w:r>
      </w:del>
      <w:bookmarkEnd w:id="101"/>
      <w:r>
        <w:t xml:space="preserve"> - CSS inserido através de um arquivo externo</w:t>
      </w:r>
    </w:p>
    <w:p w:rsidR="00DC4A43" w:rsidRDefault="00CB768F" w:rsidP="00952162">
      <w:pPr>
        <w:pStyle w:val="Fontes"/>
      </w:pPr>
      <w:r w:rsidRPr="00832539">
        <w:rPr>
          <w:noProof/>
          <w:lang w:eastAsia="pt-BR"/>
        </w:rPr>
        <w:drawing>
          <wp:inline distT="0" distB="0" distL="0" distR="0">
            <wp:extent cx="3182835" cy="2718902"/>
            <wp:effectExtent l="133350" t="114300" r="113030" b="139065"/>
            <wp:docPr id="22"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m 17"/>
                    <pic:cNvPicPr/>
                  </pic:nvPicPr>
                  <pic:blipFill>
                    <a:blip r:embed="rId33"/>
                    <a:stretch>
                      <a:fillRect/>
                    </a:stretch>
                  </pic:blipFill>
                  <pic:spPr>
                    <a:xfrm>
                      <a:off x="0" y="0"/>
                      <a:ext cx="3182620" cy="27184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130966" w:rsidRDefault="00130966" w:rsidP="00130966">
      <w:pPr>
        <w:pStyle w:val="Fontes"/>
      </w:pPr>
      <w:r>
        <w:t>Fonte: CAELUM, 2018</w:t>
      </w:r>
      <w:r w:rsidR="00237DB9">
        <w:t>, p.22</w:t>
      </w:r>
      <w:r>
        <w:t>.</w:t>
      </w:r>
    </w:p>
    <w:p w:rsidR="00130966" w:rsidRPr="00EC3457" w:rsidRDefault="00130966" w:rsidP="00952162">
      <w:pPr>
        <w:pStyle w:val="Fontes"/>
      </w:pPr>
    </w:p>
    <w:p w:rsidR="00316C86" w:rsidRDefault="00014B39" w:rsidP="00510265">
      <w:r>
        <w:lastRenderedPageBreak/>
        <w:t>Com o uso do CSS n</w:t>
      </w:r>
      <w:r w:rsidR="000451C9">
        <w:t>o</w:t>
      </w:r>
      <w:r>
        <w:t xml:space="preserve"> ambiente</w:t>
      </w:r>
      <w:r w:rsidR="000451C9">
        <w:t xml:space="preserve"> proposto</w:t>
      </w:r>
      <w:r>
        <w:t xml:space="preserve"> espera-se </w:t>
      </w:r>
      <w:r w:rsidR="008C56FF">
        <w:t>contemplar os usuários com páginas mais bonitas e agradáveis para que a experi</w:t>
      </w:r>
      <w:r w:rsidR="00CE64D8">
        <w:t>ê</w:t>
      </w:r>
      <w:r w:rsidR="008C56FF">
        <w:t xml:space="preserve">ncia de uso </w:t>
      </w:r>
      <w:r w:rsidR="00316C86">
        <w:t>seja a melhor possível.</w:t>
      </w:r>
    </w:p>
    <w:p w:rsidR="005E32C9" w:rsidRPr="009B3841" w:rsidRDefault="008C56FF" w:rsidP="00952162">
      <w:r>
        <w:t xml:space="preserve"> </w:t>
      </w:r>
    </w:p>
    <w:p w:rsidR="008D625B" w:rsidRDefault="00D61CB9" w:rsidP="00952162">
      <w:pPr>
        <w:pStyle w:val="Ttulo4"/>
      </w:pPr>
      <w:bookmarkStart w:id="105" w:name="_Toc542536"/>
      <w:proofErr w:type="spellStart"/>
      <w:r w:rsidRPr="003635FC">
        <w:t>J</w:t>
      </w:r>
      <w:r w:rsidR="0034001E" w:rsidRPr="003635FC">
        <w:t>ava</w:t>
      </w:r>
      <w:r w:rsidRPr="003635FC">
        <w:t>S</w:t>
      </w:r>
      <w:r w:rsidR="0034001E" w:rsidRPr="003635FC">
        <w:t>cript</w:t>
      </w:r>
      <w:proofErr w:type="spellEnd"/>
      <w:r w:rsidR="004B14A6">
        <w:t xml:space="preserve"> (JS)</w:t>
      </w:r>
      <w:bookmarkEnd w:id="105"/>
    </w:p>
    <w:p w:rsidR="003C5D1B" w:rsidRDefault="003C5D1B" w:rsidP="008D625B"/>
    <w:p w:rsidR="00C77717" w:rsidRDefault="00C77717" w:rsidP="008D625B">
      <w:r>
        <w:t xml:space="preserve">O </w:t>
      </w:r>
      <w:proofErr w:type="spellStart"/>
      <w:r w:rsidR="003C5D1B">
        <w:t>Java</w:t>
      </w:r>
      <w:r w:rsidR="00A95801">
        <w:t>S</w:t>
      </w:r>
      <w:r w:rsidR="003C5D1B">
        <w:t>cript</w:t>
      </w:r>
      <w:proofErr w:type="spellEnd"/>
      <w:r w:rsidR="004B14A6">
        <w:t xml:space="preserve"> (JS)</w:t>
      </w:r>
      <w:r w:rsidR="003C5D1B">
        <w:t xml:space="preserve"> se trata de uma linguagem</w:t>
      </w:r>
      <w:r w:rsidR="00D16277">
        <w:t xml:space="preserve"> de </w:t>
      </w:r>
      <w:proofErr w:type="spellStart"/>
      <w:r w:rsidR="00D16277" w:rsidRPr="00952162">
        <w:rPr>
          <w:i/>
        </w:rPr>
        <w:t>scripting</w:t>
      </w:r>
      <w:proofErr w:type="spellEnd"/>
      <w:r w:rsidR="006D3D2E" w:rsidRPr="005854F3">
        <w:t>,</w:t>
      </w:r>
      <w:r w:rsidR="006D3D2E">
        <w:rPr>
          <w:i/>
        </w:rPr>
        <w:t xml:space="preserve"> </w:t>
      </w:r>
      <w:r w:rsidR="006D3D2E" w:rsidRPr="005854F3">
        <w:t>q</w:t>
      </w:r>
      <w:r w:rsidR="00D16277">
        <w:t>ue tem por</w:t>
      </w:r>
      <w:r w:rsidR="004E2699">
        <w:t xml:space="preserve"> característica ser uma linguagem</w:t>
      </w:r>
      <w:r w:rsidR="00D16277">
        <w:t xml:space="preserve"> </w:t>
      </w:r>
      <w:r w:rsidR="003C5D1B">
        <w:t>interpretada</w:t>
      </w:r>
      <w:r w:rsidR="004E2699">
        <w:t>, ou seja, não depende de compilação</w:t>
      </w:r>
      <w:r w:rsidR="003C5F5F">
        <w:t xml:space="preserve"> para sua execução</w:t>
      </w:r>
      <w:r w:rsidR="009944BA">
        <w:t xml:space="preserve"> </w:t>
      </w:r>
      <w:r w:rsidR="00752E3D">
        <w:rPr>
          <w:noProof/>
        </w:rPr>
        <w:t>(CAELUM, 2018)</w:t>
      </w:r>
      <w:r w:rsidR="009944BA">
        <w:t>.</w:t>
      </w:r>
      <w:r>
        <w:t xml:space="preserve"> </w:t>
      </w:r>
      <w:r w:rsidR="009944BA">
        <w:t>A</w:t>
      </w:r>
      <w:r w:rsidR="00642378">
        <w:t>lém</w:t>
      </w:r>
      <w:r>
        <w:t xml:space="preserve"> disso se trata de uma linguagem </w:t>
      </w:r>
      <w:r w:rsidR="00642378">
        <w:t>d</w:t>
      </w:r>
      <w:r>
        <w:t>e</w:t>
      </w:r>
      <w:r w:rsidR="00642378">
        <w:t xml:space="preserve"> tipagem </w:t>
      </w:r>
      <w:r w:rsidR="003C6B27">
        <w:t>dinâmica</w:t>
      </w:r>
      <w:r w:rsidR="00642378">
        <w:t>,</w:t>
      </w:r>
      <w:r w:rsidR="009944BA">
        <w:t xml:space="preserve"> ou seja, </w:t>
      </w:r>
      <w:r w:rsidR="00642378">
        <w:t xml:space="preserve">as variáveis não estão diretamente ligadas a somente um tipo, como por exemplo </w:t>
      </w:r>
      <w:proofErr w:type="spellStart"/>
      <w:r w:rsidR="00642378">
        <w:t>int</w:t>
      </w:r>
      <w:proofErr w:type="spellEnd"/>
      <w:r w:rsidR="00642378">
        <w:t xml:space="preserve">, </w:t>
      </w:r>
      <w:proofErr w:type="spellStart"/>
      <w:r w:rsidR="00642378" w:rsidRPr="00952162">
        <w:rPr>
          <w:i/>
        </w:rPr>
        <w:t>double</w:t>
      </w:r>
      <w:proofErr w:type="spellEnd"/>
      <w:r w:rsidR="009944BA">
        <w:t xml:space="preserve">, </w:t>
      </w:r>
      <w:r>
        <w:t xml:space="preserve">mas </w:t>
      </w:r>
      <w:r w:rsidR="009944BA">
        <w:t xml:space="preserve">variam de acordo com o dado inserido na variável </w:t>
      </w:r>
      <w:r w:rsidR="00752E3D">
        <w:rPr>
          <w:noProof/>
        </w:rPr>
        <w:t>(CROCKFORD, 2008)</w:t>
      </w:r>
      <w:r w:rsidR="003C5F5F">
        <w:t>.</w:t>
      </w:r>
      <w:r w:rsidR="003C5D1B">
        <w:t xml:space="preserve"> </w:t>
      </w:r>
    </w:p>
    <w:p w:rsidR="00BF4602" w:rsidRDefault="00C77717" w:rsidP="008D625B">
      <w:r>
        <w:t xml:space="preserve">O </w:t>
      </w:r>
      <w:proofErr w:type="spellStart"/>
      <w:r>
        <w:t>JavaScript</w:t>
      </w:r>
      <w:proofErr w:type="spellEnd"/>
      <w:r>
        <w:t xml:space="preserve"> é c</w:t>
      </w:r>
      <w:r w:rsidR="003C5D1B">
        <w:t xml:space="preserve">omumente </w:t>
      </w:r>
      <w:r w:rsidR="003C6B27">
        <w:t xml:space="preserve">utilizado </w:t>
      </w:r>
      <w:r w:rsidR="003C5D1B">
        <w:t xml:space="preserve">em </w:t>
      </w:r>
      <w:r w:rsidR="003C5D1B" w:rsidRPr="00952162">
        <w:rPr>
          <w:i/>
        </w:rPr>
        <w:t>web</w:t>
      </w:r>
      <w:r w:rsidR="003C5D1B">
        <w:t xml:space="preserve"> browsers</w:t>
      </w:r>
      <w:r w:rsidR="003C5F5F">
        <w:t>,</w:t>
      </w:r>
      <w:r w:rsidR="00406AB2">
        <w:t xml:space="preserve"> e os </w:t>
      </w:r>
      <w:r w:rsidR="00406AB2" w:rsidRPr="00952162">
        <w:rPr>
          <w:i/>
        </w:rPr>
        <w:t>web</w:t>
      </w:r>
      <w:r w:rsidR="00406AB2">
        <w:t xml:space="preserve"> browsers que</w:t>
      </w:r>
      <w:r w:rsidR="003C5F5F">
        <w:t xml:space="preserve"> t</w:t>
      </w:r>
      <w:r w:rsidR="00406AB2">
        <w:t>ê</w:t>
      </w:r>
      <w:r w:rsidR="003C5F5F">
        <w:t xml:space="preserve">m o papel de interpretar o código em </w:t>
      </w:r>
      <w:proofErr w:type="spellStart"/>
      <w:r w:rsidR="003C5F5F">
        <w:t>Java</w:t>
      </w:r>
      <w:r w:rsidR="00A95801">
        <w:t>Sc</w:t>
      </w:r>
      <w:r w:rsidR="003C5F5F">
        <w:t>ript</w:t>
      </w:r>
      <w:proofErr w:type="spellEnd"/>
      <w:r w:rsidR="003C5F5F">
        <w:t xml:space="preserve"> e gerar uma saída</w:t>
      </w:r>
      <w:r w:rsidR="00D16277">
        <w:t>.</w:t>
      </w:r>
      <w:r w:rsidR="009573AF">
        <w:t xml:space="preserve"> </w:t>
      </w:r>
      <w:r>
        <w:t xml:space="preserve">O </w:t>
      </w:r>
      <w:r w:rsidR="009573AF">
        <w:t>intuito</w:t>
      </w:r>
      <w:r>
        <w:t xml:space="preserve"> da linguagem</w:t>
      </w:r>
      <w:r w:rsidR="009573AF">
        <w:t xml:space="preserve"> é prover dinamicidade aos conteúdos</w:t>
      </w:r>
      <w:r>
        <w:t>,</w:t>
      </w:r>
      <w:r w:rsidR="009573AF">
        <w:t xml:space="preserve"> </w:t>
      </w:r>
      <w:r w:rsidR="00ED455B">
        <w:t xml:space="preserve">uma vez que o HTML e o CSS </w:t>
      </w:r>
      <w:r w:rsidR="0073374B">
        <w:t>provêm</w:t>
      </w:r>
      <w:r w:rsidR="00ED455B">
        <w:t xml:space="preserve"> conteúdo estático </w:t>
      </w:r>
      <w:r w:rsidR="00EC07D0">
        <w:t xml:space="preserve">a um documento </w:t>
      </w:r>
      <w:r w:rsidR="00EC07D0" w:rsidRPr="00E95C78">
        <w:rPr>
          <w:i/>
        </w:rPr>
        <w:t>web</w:t>
      </w:r>
      <w:r w:rsidR="000451C9">
        <w:t xml:space="preserve"> </w:t>
      </w:r>
      <w:r w:rsidR="00752E3D">
        <w:rPr>
          <w:noProof/>
        </w:rPr>
        <w:t>(CAELUM, 2018)</w:t>
      </w:r>
      <w:r w:rsidR="00B9770A">
        <w:t>.</w:t>
      </w:r>
      <w:r w:rsidR="000C31AC">
        <w:t xml:space="preserve"> Para se utilizar o </w:t>
      </w:r>
      <w:proofErr w:type="spellStart"/>
      <w:r w:rsidR="000C31AC">
        <w:t>JavaScript</w:t>
      </w:r>
      <w:proofErr w:type="spellEnd"/>
      <w:r w:rsidR="000C31AC">
        <w:t xml:space="preserve"> em páginas HTML é necessário que se </w:t>
      </w:r>
      <w:r w:rsidR="004D40BE">
        <w:t xml:space="preserve">faça uso de uma </w:t>
      </w:r>
      <w:proofErr w:type="spellStart"/>
      <w:r w:rsidR="004D40BE" w:rsidRPr="00952162">
        <w:rPr>
          <w:i/>
        </w:rPr>
        <w:t>tag</w:t>
      </w:r>
      <w:proofErr w:type="spellEnd"/>
      <w:r w:rsidR="004D40BE">
        <w:t xml:space="preserve"> específica chamada </w:t>
      </w:r>
      <w:r w:rsidR="004D40BE" w:rsidRPr="00E95C78">
        <w:rPr>
          <w:i/>
        </w:rPr>
        <w:t>script</w:t>
      </w:r>
      <w:r w:rsidR="0017466D">
        <w:t xml:space="preserve"> conforme descrito na </w:t>
      </w:r>
      <w:r w:rsidR="000451C9">
        <w:fldChar w:fldCharType="begin"/>
      </w:r>
      <w:r w:rsidR="000451C9">
        <w:instrText xml:space="preserve"> REF _Ref527139744 \h </w:instrText>
      </w:r>
      <w:r w:rsidR="000451C9">
        <w:fldChar w:fldCharType="separate"/>
      </w:r>
      <w:r w:rsidR="00640D2B">
        <w:t xml:space="preserve">Figura </w:t>
      </w:r>
      <w:r w:rsidR="00640D2B">
        <w:rPr>
          <w:noProof/>
        </w:rPr>
        <w:t>25</w:t>
      </w:r>
      <w:r w:rsidR="000451C9">
        <w:fldChar w:fldCharType="end"/>
      </w:r>
      <w:r w:rsidR="000451C9">
        <w:t xml:space="preserve"> </w:t>
      </w:r>
      <w:r w:rsidR="0017466D">
        <w:t>e na</w:t>
      </w:r>
      <w:r w:rsidR="000451C9">
        <w:t xml:space="preserve"> </w:t>
      </w:r>
      <w:r w:rsidR="000451C9">
        <w:fldChar w:fldCharType="begin"/>
      </w:r>
      <w:r w:rsidR="000451C9">
        <w:instrText xml:space="preserve"> REF _Ref526686696 \h </w:instrText>
      </w:r>
      <w:r w:rsidR="000451C9">
        <w:fldChar w:fldCharType="separate"/>
      </w:r>
      <w:r w:rsidR="00640D2B">
        <w:t xml:space="preserve">Figura </w:t>
      </w:r>
      <w:r w:rsidR="00640D2B">
        <w:rPr>
          <w:noProof/>
        </w:rPr>
        <w:t>26</w:t>
      </w:r>
      <w:r w:rsidR="000451C9">
        <w:fldChar w:fldCharType="end"/>
      </w:r>
      <w:r w:rsidR="00996E8B">
        <w:t>. É possível</w:t>
      </w:r>
      <w:r>
        <w:t xml:space="preserve"> ainda</w:t>
      </w:r>
      <w:r w:rsidR="00996E8B">
        <w:t xml:space="preserve"> escrever os </w:t>
      </w:r>
      <w:r w:rsidR="00996E8B" w:rsidRPr="00E95C78">
        <w:rPr>
          <w:i/>
        </w:rPr>
        <w:t>scripts</w:t>
      </w:r>
      <w:r w:rsidR="00996E8B">
        <w:t xml:space="preserve"> de duas maneiras</w:t>
      </w:r>
      <w:r w:rsidR="00CB211B">
        <w:t xml:space="preserve">. A primeira delas é inserindo o </w:t>
      </w:r>
      <w:r w:rsidR="00CB211B" w:rsidRPr="00E95C78">
        <w:rPr>
          <w:i/>
        </w:rPr>
        <w:t>script</w:t>
      </w:r>
      <w:r w:rsidR="00CB211B">
        <w:t xml:space="preserve"> d</w:t>
      </w:r>
      <w:r w:rsidR="00996E8B">
        <w:t xml:space="preserve">iretamente na página HTML </w:t>
      </w:r>
      <w:r w:rsidR="00256B38">
        <w:t>(</w:t>
      </w:r>
      <w:r w:rsidR="000451C9">
        <w:fldChar w:fldCharType="begin"/>
      </w:r>
      <w:r w:rsidR="000451C9">
        <w:instrText xml:space="preserve"> REF _Ref527139744 \h </w:instrText>
      </w:r>
      <w:r w:rsidR="000451C9">
        <w:fldChar w:fldCharType="separate"/>
      </w:r>
      <w:r w:rsidR="00640D2B">
        <w:t xml:space="preserve">Figura </w:t>
      </w:r>
      <w:r w:rsidR="00640D2B">
        <w:rPr>
          <w:noProof/>
        </w:rPr>
        <w:t>25</w:t>
      </w:r>
      <w:r w:rsidR="000451C9">
        <w:fldChar w:fldCharType="end"/>
      </w:r>
      <w:r w:rsidR="00256B38">
        <w:t>)</w:t>
      </w:r>
      <w:r w:rsidR="00CB211B">
        <w:t>.</w:t>
      </w:r>
      <w:r w:rsidR="00256B38">
        <w:t xml:space="preserve"> </w:t>
      </w:r>
    </w:p>
    <w:p w:rsidR="00C8070A" w:rsidRDefault="00C8070A" w:rsidP="008D625B"/>
    <w:p w:rsidR="00BC5765" w:rsidRDefault="00BC5765" w:rsidP="00952162">
      <w:pPr>
        <w:pStyle w:val="Legenda"/>
        <w:keepNext/>
      </w:pPr>
      <w:bookmarkStart w:id="106" w:name="_Ref527139744"/>
      <w:bookmarkStart w:id="107" w:name="_Ref526686669"/>
      <w:r>
        <w:t xml:space="preserve">Figura </w:t>
      </w:r>
      <w:ins w:id="108" w:author="Ryan Lemos" w:date="2019-02-20T09:08:00Z">
        <w:r w:rsidR="00483DF4">
          <w:fldChar w:fldCharType="begin"/>
        </w:r>
        <w:r w:rsidR="00483DF4">
          <w:instrText xml:space="preserve"> SEQ Figura \* ARABIC </w:instrText>
        </w:r>
      </w:ins>
      <w:r w:rsidR="00483DF4">
        <w:fldChar w:fldCharType="separate"/>
      </w:r>
      <w:ins w:id="109" w:author="Ryan Lemos" w:date="2019-02-20T09:08:00Z">
        <w:r w:rsidR="00483DF4">
          <w:rPr>
            <w:noProof/>
          </w:rPr>
          <w:t>22</w:t>
        </w:r>
        <w:r w:rsidR="00483DF4">
          <w:fldChar w:fldCharType="end"/>
        </w:r>
      </w:ins>
      <w:del w:id="110"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22</w:delText>
        </w:r>
        <w:r w:rsidR="00E3042F" w:rsidDel="00483DF4">
          <w:rPr>
            <w:noProof/>
          </w:rPr>
          <w:fldChar w:fldCharType="end"/>
        </w:r>
      </w:del>
      <w:bookmarkEnd w:id="106"/>
      <w:r>
        <w:t xml:space="preserve"> - Exemplo de uso do </w:t>
      </w:r>
      <w:r w:rsidR="00A95801">
        <w:rPr>
          <w:noProof/>
        </w:rPr>
        <w:t>JavaScript</w:t>
      </w:r>
      <w:r w:rsidR="00A95801">
        <w:t xml:space="preserve"> </w:t>
      </w:r>
      <w:r>
        <w:t>diretamente no HTML</w:t>
      </w:r>
      <w:bookmarkEnd w:id="107"/>
    </w:p>
    <w:p w:rsidR="008D625B" w:rsidRDefault="00CB768F" w:rsidP="00952162">
      <w:pPr>
        <w:pStyle w:val="Fontes"/>
      </w:pPr>
      <w:r w:rsidRPr="00832539">
        <w:rPr>
          <w:noProof/>
          <w:lang w:eastAsia="pt-BR"/>
        </w:rPr>
        <w:drawing>
          <wp:inline distT="0" distB="0" distL="0" distR="0">
            <wp:extent cx="2034540" cy="662940"/>
            <wp:effectExtent l="0" t="0" r="0" b="0"/>
            <wp:docPr id="23"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034540" cy="662940"/>
                    </a:xfrm>
                    <a:prstGeom prst="rect">
                      <a:avLst/>
                    </a:prstGeom>
                    <a:noFill/>
                    <a:ln>
                      <a:noFill/>
                    </a:ln>
                  </pic:spPr>
                </pic:pic>
              </a:graphicData>
            </a:graphic>
          </wp:inline>
        </w:drawing>
      </w:r>
    </w:p>
    <w:p w:rsidR="00BC5765" w:rsidRDefault="00C8070A" w:rsidP="00A131B7">
      <w:pPr>
        <w:pStyle w:val="Fontes"/>
      </w:pPr>
      <w:r>
        <w:t>Fonte: PRÓPRIA</w:t>
      </w:r>
      <w:r w:rsidR="00BB25A9">
        <w:t xml:space="preserve">, utilizando o </w:t>
      </w:r>
      <w:proofErr w:type="spellStart"/>
      <w:r w:rsidR="00BB25A9">
        <w:t>SublimeText</w:t>
      </w:r>
      <w:proofErr w:type="spellEnd"/>
      <w:r w:rsidR="00BB25A9">
        <w:t xml:space="preserve"> 4</w:t>
      </w:r>
      <w:r>
        <w:t>.</w:t>
      </w:r>
    </w:p>
    <w:p w:rsidR="00CB211B" w:rsidRDefault="00CB211B" w:rsidP="00A131B7">
      <w:pPr>
        <w:pStyle w:val="Fontes"/>
      </w:pPr>
    </w:p>
    <w:p w:rsidR="00CB211B" w:rsidRDefault="00C77717" w:rsidP="00CB211B">
      <w:r>
        <w:t>A o</w:t>
      </w:r>
      <w:r w:rsidR="00CB211B">
        <w:t xml:space="preserve">utra maneira de se utilizar o </w:t>
      </w:r>
      <w:proofErr w:type="spellStart"/>
      <w:r w:rsidR="00CB211B">
        <w:t>JavaScript</w:t>
      </w:r>
      <w:proofErr w:type="spellEnd"/>
      <w:r w:rsidR="00CB211B">
        <w:t xml:space="preserve"> em páginas HTML é escrevendo o </w:t>
      </w:r>
      <w:r w:rsidR="00CB211B" w:rsidRPr="00E95C78">
        <w:rPr>
          <w:i/>
        </w:rPr>
        <w:t>script</w:t>
      </w:r>
      <w:r w:rsidR="00CB211B">
        <w:t xml:space="preserve"> em um arquivo separado e anexá-lo ao documento HTML como visto na</w:t>
      </w:r>
      <w:r w:rsidR="00B65AD2">
        <w:t xml:space="preserve"> </w:t>
      </w:r>
      <w:r w:rsidR="00B65AD2">
        <w:fldChar w:fldCharType="begin"/>
      </w:r>
      <w:r w:rsidR="00B65AD2">
        <w:instrText xml:space="preserve"> REF _Ref526686696 \h </w:instrText>
      </w:r>
      <w:r w:rsidR="00B65AD2">
        <w:fldChar w:fldCharType="separate"/>
      </w:r>
      <w:r w:rsidR="00640D2B">
        <w:t xml:space="preserve">Figura </w:t>
      </w:r>
      <w:r w:rsidR="00640D2B">
        <w:rPr>
          <w:noProof/>
        </w:rPr>
        <w:t>26</w:t>
      </w:r>
      <w:r w:rsidR="00B65AD2">
        <w:fldChar w:fldCharType="end"/>
      </w:r>
      <w:r w:rsidR="00CB211B">
        <w:t xml:space="preserve">. Acredita-se que assim possa separar melhor HTML de </w:t>
      </w:r>
      <w:proofErr w:type="spellStart"/>
      <w:r w:rsidR="00CB211B">
        <w:t>JavaScript</w:t>
      </w:r>
      <w:proofErr w:type="spellEnd"/>
      <w:r w:rsidR="00CB211B">
        <w:t xml:space="preserve"> e deixando mais coesa a leitura de um documento HTML</w:t>
      </w:r>
      <w:r w:rsidR="00E71EB8">
        <w:t xml:space="preserve"> </w:t>
      </w:r>
      <w:r w:rsidR="00752E3D">
        <w:rPr>
          <w:noProof/>
        </w:rPr>
        <w:t>(CAELUM, 2018)</w:t>
      </w:r>
      <w:r w:rsidR="00CB211B">
        <w:t xml:space="preserve">. Porém em algumas ocasiões é necessário </w:t>
      </w:r>
      <w:r w:rsidR="00E71EB8">
        <w:t xml:space="preserve">inserir </w:t>
      </w:r>
      <w:r>
        <w:t xml:space="preserve">o </w:t>
      </w:r>
      <w:r w:rsidRPr="00E95C78">
        <w:rPr>
          <w:i/>
        </w:rPr>
        <w:t>script</w:t>
      </w:r>
      <w:r>
        <w:t xml:space="preserve"> </w:t>
      </w:r>
      <w:r w:rsidR="00E71EB8">
        <w:t>diretamente no documento HTML.</w:t>
      </w:r>
      <w:r w:rsidR="00CB211B" w:rsidRPr="007B7613">
        <w:t xml:space="preserve"> </w:t>
      </w:r>
    </w:p>
    <w:p w:rsidR="00A131B7" w:rsidRDefault="00A131B7" w:rsidP="00952162">
      <w:pPr>
        <w:pStyle w:val="Fontes"/>
      </w:pPr>
    </w:p>
    <w:p w:rsidR="00C8070A" w:rsidRDefault="00C8070A" w:rsidP="00952162">
      <w:pPr>
        <w:pStyle w:val="Legenda"/>
        <w:keepNext/>
      </w:pPr>
      <w:bookmarkStart w:id="111" w:name="_Ref526686696"/>
      <w:r>
        <w:t xml:space="preserve">Figura </w:t>
      </w:r>
      <w:ins w:id="112" w:author="Ryan Lemos" w:date="2019-02-20T09:08:00Z">
        <w:r w:rsidR="00483DF4">
          <w:fldChar w:fldCharType="begin"/>
        </w:r>
        <w:r w:rsidR="00483DF4">
          <w:instrText xml:space="preserve"> SEQ Figura \* ARABIC </w:instrText>
        </w:r>
      </w:ins>
      <w:r w:rsidR="00483DF4">
        <w:fldChar w:fldCharType="separate"/>
      </w:r>
      <w:ins w:id="113" w:author="Ryan Lemos" w:date="2019-02-20T09:08:00Z">
        <w:r w:rsidR="00483DF4">
          <w:rPr>
            <w:noProof/>
          </w:rPr>
          <w:t>23</w:t>
        </w:r>
        <w:r w:rsidR="00483DF4">
          <w:fldChar w:fldCharType="end"/>
        </w:r>
      </w:ins>
      <w:del w:id="114"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23</w:delText>
        </w:r>
        <w:r w:rsidR="00E3042F" w:rsidDel="00483DF4">
          <w:rPr>
            <w:noProof/>
          </w:rPr>
          <w:fldChar w:fldCharType="end"/>
        </w:r>
      </w:del>
      <w:bookmarkEnd w:id="111"/>
      <w:r>
        <w:t xml:space="preserve"> - Exemplo de</w:t>
      </w:r>
      <w:r>
        <w:rPr>
          <w:noProof/>
        </w:rPr>
        <w:t xml:space="preserve"> uso do JavaScript por meio de um arquivo externo</w:t>
      </w:r>
    </w:p>
    <w:p w:rsidR="003C5D1B" w:rsidRDefault="00CB768F" w:rsidP="00952162">
      <w:pPr>
        <w:pStyle w:val="Fontes"/>
      </w:pPr>
      <w:r w:rsidRPr="00832539">
        <w:rPr>
          <w:noProof/>
          <w:lang w:eastAsia="pt-BR"/>
        </w:rPr>
        <w:drawing>
          <wp:inline distT="0" distB="0" distL="0" distR="0">
            <wp:extent cx="2407920" cy="327660"/>
            <wp:effectExtent l="0" t="0" r="0" b="0"/>
            <wp:docPr id="24"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407920" cy="327660"/>
                    </a:xfrm>
                    <a:prstGeom prst="rect">
                      <a:avLst/>
                    </a:prstGeom>
                    <a:noFill/>
                    <a:ln>
                      <a:noFill/>
                    </a:ln>
                  </pic:spPr>
                </pic:pic>
              </a:graphicData>
            </a:graphic>
          </wp:inline>
        </w:drawing>
      </w:r>
    </w:p>
    <w:p w:rsidR="00A131B7" w:rsidRDefault="00A131B7" w:rsidP="00A131B7">
      <w:pPr>
        <w:pStyle w:val="Fontes"/>
      </w:pPr>
      <w:r>
        <w:t>Fonte: PRÓPRIA</w:t>
      </w:r>
      <w:r w:rsidR="00BB25A9">
        <w:t xml:space="preserve">, utilizando o </w:t>
      </w:r>
      <w:proofErr w:type="spellStart"/>
      <w:r w:rsidR="00BB25A9">
        <w:t>SublimeText</w:t>
      </w:r>
      <w:proofErr w:type="spellEnd"/>
      <w:r w:rsidR="00BB25A9">
        <w:t xml:space="preserve"> 4</w:t>
      </w:r>
      <w:r>
        <w:t>.</w:t>
      </w:r>
    </w:p>
    <w:p w:rsidR="00CB211B" w:rsidRDefault="00CB211B" w:rsidP="00A131B7">
      <w:pPr>
        <w:pStyle w:val="Fontes"/>
      </w:pPr>
    </w:p>
    <w:p w:rsidR="00CB211B" w:rsidRDefault="00CB211B" w:rsidP="00952162">
      <w:r>
        <w:lastRenderedPageBreak/>
        <w:t xml:space="preserve">Portanto, visando alcançar dinamicidade nos documentos HTML, optou-se pela utilização do </w:t>
      </w:r>
      <w:proofErr w:type="spellStart"/>
      <w:r>
        <w:t>JavaScript</w:t>
      </w:r>
      <w:proofErr w:type="spellEnd"/>
      <w:r w:rsidR="00B65AD2">
        <w:t>.</w:t>
      </w:r>
      <w:r>
        <w:t xml:space="preserve"> </w:t>
      </w:r>
      <w:r w:rsidR="00B65AD2">
        <w:t>Pensa</w:t>
      </w:r>
      <w:r>
        <w:t xml:space="preserve">-se que assim a experiência final do usuário com o sistema possa ser </w:t>
      </w:r>
      <w:r w:rsidR="00B65AD2">
        <w:t>mais dinâmica</w:t>
      </w:r>
      <w:r>
        <w:t>.</w:t>
      </w:r>
    </w:p>
    <w:p w:rsidR="0041581A" w:rsidRDefault="0041581A" w:rsidP="00952162"/>
    <w:p w:rsidR="0041581A" w:rsidRDefault="0041581A" w:rsidP="0041581A">
      <w:pPr>
        <w:pStyle w:val="Ttulo4"/>
      </w:pPr>
      <w:bookmarkStart w:id="115" w:name="_Toc542537"/>
      <w:proofErr w:type="spellStart"/>
      <w:r>
        <w:t>TypeScript</w:t>
      </w:r>
      <w:bookmarkEnd w:id="115"/>
      <w:proofErr w:type="spellEnd"/>
    </w:p>
    <w:p w:rsidR="0041581A" w:rsidRDefault="0041581A" w:rsidP="0041581A">
      <w:r>
        <w:t xml:space="preserve">O </w:t>
      </w:r>
      <w:proofErr w:type="spellStart"/>
      <w:r>
        <w:t>TypeScript</w:t>
      </w:r>
      <w:proofErr w:type="spellEnd"/>
      <w:r>
        <w:t>, ou TS, é um “</w:t>
      </w:r>
      <w:proofErr w:type="spellStart"/>
      <w:r>
        <w:t>superconjunto</w:t>
      </w:r>
      <w:proofErr w:type="spellEnd"/>
      <w:r>
        <w:t>” ou “</w:t>
      </w:r>
      <w:proofErr w:type="spellStart"/>
      <w:r w:rsidRPr="0041581A">
        <w:rPr>
          <w:i/>
        </w:rPr>
        <w:t>superset</w:t>
      </w:r>
      <w:proofErr w:type="spellEnd"/>
      <w:r>
        <w:t xml:space="preserve">” em inglês da linguagem </w:t>
      </w:r>
      <w:proofErr w:type="spellStart"/>
      <w:r>
        <w:t>JavaScript</w:t>
      </w:r>
      <w:proofErr w:type="spellEnd"/>
      <w:r>
        <w:t xml:space="preserve">. Isso significa que o TS serve para agregar funcionalidades e melhorias a linguagem </w:t>
      </w:r>
      <w:proofErr w:type="spellStart"/>
      <w:r>
        <w:t>JavaScript</w:t>
      </w:r>
      <w:proofErr w:type="spellEnd"/>
      <w:r>
        <w:t xml:space="preserve"> como o exemplo a criação de classes, objetos e atributos das classes como herança e polimorfismo. Porém o que se destaca mais no </w:t>
      </w:r>
      <w:proofErr w:type="spellStart"/>
      <w:r>
        <w:t>TypeScript</w:t>
      </w:r>
      <w:proofErr w:type="spellEnd"/>
      <w:r>
        <w:t xml:space="preserve"> em diferença ao </w:t>
      </w:r>
      <w:proofErr w:type="spellStart"/>
      <w:r>
        <w:t>JavaScript</w:t>
      </w:r>
      <w:proofErr w:type="spellEnd"/>
      <w:r>
        <w:t xml:space="preserve"> é a tipagem dos dados, onde em um Script </w:t>
      </w:r>
      <w:proofErr w:type="spellStart"/>
      <w:r>
        <w:t>TypeScript</w:t>
      </w:r>
      <w:proofErr w:type="spellEnd"/>
      <w:r>
        <w:t xml:space="preserve"> os dados devem ser </w:t>
      </w:r>
      <w:proofErr w:type="spellStart"/>
      <w:r>
        <w:t>tipados</w:t>
      </w:r>
      <w:proofErr w:type="spellEnd"/>
      <w:r>
        <w:t xml:space="preserve"> para </w:t>
      </w:r>
      <w:r w:rsidR="00D534F8">
        <w:t xml:space="preserve">facilitar a leitura e compreensão do código, além de evitar que uma variável receba um tipo de dado não esperado </w:t>
      </w:r>
      <w:r w:rsidR="00D534F8">
        <w:rPr>
          <w:noProof/>
        </w:rPr>
        <w:t>(ABREU, 2017)</w:t>
      </w:r>
      <w:r w:rsidR="00D534F8">
        <w:t>.</w:t>
      </w:r>
    </w:p>
    <w:p w:rsidR="00D534F8" w:rsidRDefault="00D534F8" w:rsidP="00D534F8">
      <w:r>
        <w:t xml:space="preserve">O trecho de código da figura 27 se trata de um exemplo de Script TS. Nota-se a tipagem da variável modelo definindo seu tipo como </w:t>
      </w:r>
      <w:proofErr w:type="spellStart"/>
      <w:r w:rsidRPr="00D534F8">
        <w:rPr>
          <w:i/>
        </w:rPr>
        <w:t>string</w:t>
      </w:r>
      <w:proofErr w:type="spellEnd"/>
      <w:r>
        <w:t>. Além disso como dito anteriormente há também o acréscimo de funcionalidades, na figura demonstra-se o exemplo das classes, algo que não existe no JS comum.</w:t>
      </w:r>
    </w:p>
    <w:p w:rsidR="00D534F8" w:rsidRDefault="00D534F8" w:rsidP="0041581A"/>
    <w:p w:rsidR="00A1768E" w:rsidRDefault="00A1768E" w:rsidP="00A1768E">
      <w:pPr>
        <w:pStyle w:val="Legenda"/>
        <w:keepNext/>
      </w:pPr>
      <w:r>
        <w:t xml:space="preserve">Figura </w:t>
      </w:r>
      <w:ins w:id="116" w:author="Ryan Lemos" w:date="2019-02-20T09:08:00Z">
        <w:r w:rsidR="00483DF4">
          <w:fldChar w:fldCharType="begin"/>
        </w:r>
        <w:r w:rsidR="00483DF4">
          <w:instrText xml:space="preserve"> SEQ Figura \* ARABIC </w:instrText>
        </w:r>
      </w:ins>
      <w:r w:rsidR="00483DF4">
        <w:fldChar w:fldCharType="separate"/>
      </w:r>
      <w:ins w:id="117" w:author="Ryan Lemos" w:date="2019-02-20T09:08:00Z">
        <w:r w:rsidR="00483DF4">
          <w:rPr>
            <w:noProof/>
          </w:rPr>
          <w:t>24</w:t>
        </w:r>
        <w:r w:rsidR="00483DF4">
          <w:fldChar w:fldCharType="end"/>
        </w:r>
      </w:ins>
      <w:del w:id="118"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Del="00483DF4">
          <w:rPr>
            <w:noProof/>
          </w:rPr>
          <w:delText>24</w:delText>
        </w:r>
        <w:r w:rsidR="00E3042F" w:rsidDel="00483DF4">
          <w:rPr>
            <w:noProof/>
          </w:rPr>
          <w:fldChar w:fldCharType="end"/>
        </w:r>
      </w:del>
      <w:r>
        <w:t xml:space="preserve"> - Classe em </w:t>
      </w:r>
      <w:proofErr w:type="spellStart"/>
      <w:r>
        <w:t>TypeScript</w:t>
      </w:r>
      <w:proofErr w:type="spellEnd"/>
    </w:p>
    <w:p w:rsidR="00D534F8" w:rsidRDefault="00D534F8" w:rsidP="00D534F8">
      <w:pPr>
        <w:ind w:firstLine="0"/>
        <w:jc w:val="center"/>
      </w:pPr>
      <w:r>
        <w:rPr>
          <w:noProof/>
        </w:rPr>
        <w:drawing>
          <wp:inline distT="0" distB="0" distL="0" distR="0" wp14:anchorId="3218CB8C" wp14:editId="24A1551A">
            <wp:extent cx="4218526" cy="2354580"/>
            <wp:effectExtent l="0" t="0" r="0" b="762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271837" cy="2384336"/>
                    </a:xfrm>
                    <a:prstGeom prst="rect">
                      <a:avLst/>
                    </a:prstGeom>
                  </pic:spPr>
                </pic:pic>
              </a:graphicData>
            </a:graphic>
          </wp:inline>
        </w:drawing>
      </w:r>
    </w:p>
    <w:p w:rsidR="00A1768E" w:rsidRDefault="00A1768E" w:rsidP="00A1768E">
      <w:pPr>
        <w:pStyle w:val="Fontes"/>
      </w:pPr>
      <w:r>
        <w:t xml:space="preserve">Fonte: PRÓPRIA, utilizando o Visual Studio </w:t>
      </w:r>
      <w:proofErr w:type="spellStart"/>
      <w:r>
        <w:t>Code</w:t>
      </w:r>
      <w:proofErr w:type="spellEnd"/>
      <w:r>
        <w:t>.</w:t>
      </w:r>
    </w:p>
    <w:p w:rsidR="00D534F8" w:rsidRDefault="00D534F8" w:rsidP="00D93A80">
      <w:pPr>
        <w:ind w:firstLine="0"/>
      </w:pPr>
    </w:p>
    <w:p w:rsidR="00462EDE" w:rsidRDefault="00462EDE" w:rsidP="00D534F8">
      <w:r>
        <w:t xml:space="preserve">Para que o TS seja reconhecido nos navegadores é necessário um processo de compilação que transforma o código </w:t>
      </w:r>
      <w:proofErr w:type="spellStart"/>
      <w:r>
        <w:t>TypeScript</w:t>
      </w:r>
      <w:proofErr w:type="spellEnd"/>
      <w:r>
        <w:t xml:space="preserve"> para </w:t>
      </w:r>
      <w:proofErr w:type="spellStart"/>
      <w:r>
        <w:t>JavaScript</w:t>
      </w:r>
      <w:proofErr w:type="spellEnd"/>
      <w:r>
        <w:t xml:space="preserve"> que é entendido pelos navegadores. Além disso esse processo de compilação, também conhecido como “</w:t>
      </w:r>
      <w:proofErr w:type="spellStart"/>
      <w:r>
        <w:t>transpilação</w:t>
      </w:r>
      <w:proofErr w:type="spellEnd"/>
      <w:r>
        <w:t xml:space="preserve">”, converte o </w:t>
      </w:r>
      <w:proofErr w:type="spellStart"/>
      <w:r>
        <w:t>EcmaScript</w:t>
      </w:r>
      <w:proofErr w:type="spellEnd"/>
      <w:r>
        <w:t xml:space="preserve"> 6 que é a versão mais atual do </w:t>
      </w:r>
      <w:proofErr w:type="spellStart"/>
      <w:r>
        <w:t>JavaScript</w:t>
      </w:r>
      <w:proofErr w:type="spellEnd"/>
      <w:r>
        <w:t xml:space="preserve"> em uma versão ao qual a maioria dos navegadores interpreta que é a </w:t>
      </w:r>
      <w:proofErr w:type="spellStart"/>
      <w:r>
        <w:t>EcmaScript</w:t>
      </w:r>
      <w:proofErr w:type="spellEnd"/>
      <w:r>
        <w:t xml:space="preserve"> 5 </w:t>
      </w:r>
      <w:r>
        <w:rPr>
          <w:noProof/>
        </w:rPr>
        <w:t>(ABREU, 2017)</w:t>
      </w:r>
      <w:r>
        <w:t>.</w:t>
      </w:r>
    </w:p>
    <w:p w:rsidR="00676588" w:rsidRDefault="00676588" w:rsidP="00D534F8"/>
    <w:p w:rsidR="00676588" w:rsidRDefault="00C05B5C" w:rsidP="00676588">
      <w:pPr>
        <w:pStyle w:val="Ttulo4"/>
      </w:pPr>
      <w:bookmarkStart w:id="119" w:name="_Toc542538"/>
      <w:r>
        <w:t>Angular</w:t>
      </w:r>
      <w:bookmarkEnd w:id="119"/>
    </w:p>
    <w:p w:rsidR="00C05B5C" w:rsidRDefault="000D4682" w:rsidP="00095610">
      <w:r>
        <w:t xml:space="preserve">O </w:t>
      </w:r>
      <w:r w:rsidR="00C05B5C">
        <w:t>Angular</w:t>
      </w:r>
      <w:r>
        <w:t xml:space="preserve"> é uma tecnologia criada pela Google afim de prover dinamicidade no processo de utilização de sistemas web. </w:t>
      </w:r>
      <w:r w:rsidR="00C05B5C">
        <w:t xml:space="preserve">Segundo a Google (2019), o Angular apresenta como diferenciais: velocidade e desempenho, através de renderização no lado do servidor; </w:t>
      </w:r>
      <w:r w:rsidR="00BF38D5">
        <w:t>a possibilidade de desenvolvimento para diversas plataformas, como dispositivos móveis de maneira nativa ou não, desktop e web com um único código; grande quantidade de ferramentas disponíveis, um exemplo se dá neste trabalho com a utilização de um plugin Angular para gerar calendários dinâmicos; e por último, o fato de ser utilizado amplamente, oferecendo as características produtivas dos aplicativos Google.</w:t>
      </w:r>
    </w:p>
    <w:p w:rsidR="00C05B5C" w:rsidRDefault="000D4682" w:rsidP="00095610">
      <w:r>
        <w:t>Então pode se dizer que o</w:t>
      </w:r>
      <w:r w:rsidR="00676588">
        <w:t xml:space="preserve"> </w:t>
      </w:r>
      <w:r w:rsidR="00C05B5C">
        <w:t>Angular</w:t>
      </w:r>
      <w:r w:rsidR="00676588">
        <w:t xml:space="preserve"> se trata de um framework </w:t>
      </w:r>
      <w:proofErr w:type="spellStart"/>
      <w:r w:rsidR="00676588" w:rsidRPr="00676588">
        <w:rPr>
          <w:i/>
        </w:rPr>
        <w:t>frontend</w:t>
      </w:r>
      <w:proofErr w:type="spellEnd"/>
      <w:r w:rsidR="00676588">
        <w:t xml:space="preserve"> que gera como resultado aplicações chamadas de </w:t>
      </w:r>
      <w:r w:rsidR="00676588" w:rsidRPr="00676588">
        <w:rPr>
          <w:i/>
        </w:rPr>
        <w:t xml:space="preserve">Single Page </w:t>
      </w:r>
      <w:proofErr w:type="spellStart"/>
      <w:r w:rsidR="00676588" w:rsidRPr="00676588">
        <w:rPr>
          <w:i/>
        </w:rPr>
        <w:t>Application</w:t>
      </w:r>
      <w:proofErr w:type="spellEnd"/>
      <w:r w:rsidR="00676588">
        <w:t xml:space="preserve"> (SPA), ou em português, aplicações de página única. </w:t>
      </w:r>
      <w:r>
        <w:t>Ou seja, não há o carregamento da página web a cada interação com o usuário.</w:t>
      </w:r>
      <w:r w:rsidR="00676588">
        <w:t xml:space="preserve"> </w:t>
      </w:r>
      <w:r>
        <w:t>Entendendo melhor</w:t>
      </w:r>
      <w:r w:rsidR="00C05B5C">
        <w:t>,</w:t>
      </w:r>
      <w:r>
        <w:t xml:space="preserve"> o </w:t>
      </w:r>
      <w:r w:rsidR="00C05B5C">
        <w:t>Angular</w:t>
      </w:r>
      <w:r>
        <w:t xml:space="preserve"> age em um contexto assíncrono, diferente do PHP por exemplo que é um contexto síncrono. No </w:t>
      </w:r>
      <w:r w:rsidR="00C05B5C">
        <w:t>Angular</w:t>
      </w:r>
      <w:r>
        <w:t xml:space="preserve"> o usuário realiza uma ação que gera uma requisição no servidor, porém a página não é recarregada</w:t>
      </w:r>
      <w:r w:rsidR="00C05B5C">
        <w:t xml:space="preserve"> como no PHP.</w:t>
      </w:r>
      <w:r>
        <w:t xml:space="preserve"> </w:t>
      </w:r>
      <w:r w:rsidR="00C05B5C">
        <w:t>O</w:t>
      </w:r>
      <w:r>
        <w:t xml:space="preserve"> utilizador pode fazer outras interações com a página ou até mesmo outras requisições ao servidor, sem que a primeira requisição tenha terminado. Isto gera um ambiente dinâmico de acesso e utilização. </w:t>
      </w:r>
    </w:p>
    <w:p w:rsidR="00C05B5C" w:rsidRDefault="000D4682" w:rsidP="00095610">
      <w:r>
        <w:t xml:space="preserve">Uma aplicação </w:t>
      </w:r>
      <w:r w:rsidR="00C05B5C">
        <w:t>Angular</w:t>
      </w:r>
      <w:r>
        <w:t xml:space="preserve"> é toda particionada em componentes</w:t>
      </w:r>
      <w:r w:rsidR="00095610">
        <w:t>,</w:t>
      </w:r>
      <w:r>
        <w:t xml:space="preserve"> módulos</w:t>
      </w:r>
      <w:r w:rsidR="00095610">
        <w:t>, serviços, modelos, dentre outros</w:t>
      </w:r>
      <w:r>
        <w:t>. Um componente se trata de</w:t>
      </w:r>
      <w:r w:rsidR="00095610">
        <w:t xml:space="preserve"> um pedação da aplicação que sofre interação com o usuário, como por exemplo um botão, ou um campo de pesquisa. Esse componente é formado por um </w:t>
      </w:r>
      <w:proofErr w:type="spellStart"/>
      <w:r w:rsidR="00095610" w:rsidRPr="00095610">
        <w:rPr>
          <w:i/>
        </w:rPr>
        <w:t>template</w:t>
      </w:r>
      <w:proofErr w:type="spellEnd"/>
      <w:r w:rsidR="00095610">
        <w:t xml:space="preserve"> que é a parte HTML do componente. Por um Script TS que é responsável pela lógica que será empregada naquele componente. E por último, um arquivo de estilos CSS que é responsável pela estilização do componente. Os módulos são responsáveis por agrupar componentes, serviços etc. </w:t>
      </w:r>
      <w:r w:rsidR="00095610">
        <w:rPr>
          <w:noProof/>
        </w:rPr>
        <w:t>(GUEDES 2017)</w:t>
      </w:r>
      <w:r w:rsidR="00095610">
        <w:t xml:space="preserve">. </w:t>
      </w:r>
    </w:p>
    <w:p w:rsidR="00676588" w:rsidRPr="00676588" w:rsidRDefault="00636936" w:rsidP="00095610">
      <w:r>
        <w:t xml:space="preserve">Tendo em vista que este seja um a ambiente que tem por característica a interação contínua com o usuário, optou-se pela utilização do </w:t>
      </w:r>
      <w:r w:rsidR="00C05B5C">
        <w:t>Angular</w:t>
      </w:r>
      <w:r>
        <w:t xml:space="preserve"> para auxiliar nesse processo e deixar a utilização mais fluída e dinâmica.</w:t>
      </w:r>
    </w:p>
    <w:p w:rsidR="00A95801" w:rsidRPr="008D625B" w:rsidRDefault="00A95801"/>
    <w:p w:rsidR="00D61CB9" w:rsidRDefault="003E72DF" w:rsidP="00D61CB9">
      <w:pPr>
        <w:pStyle w:val="Ttulo4"/>
      </w:pPr>
      <w:bookmarkStart w:id="120" w:name="_Toc542539"/>
      <w:r w:rsidRPr="00952162">
        <w:rPr>
          <w:i/>
        </w:rPr>
        <w:t xml:space="preserve">Hypertext </w:t>
      </w:r>
      <w:proofErr w:type="spellStart"/>
      <w:r w:rsidRPr="00952162">
        <w:rPr>
          <w:i/>
        </w:rPr>
        <w:t>Pre</w:t>
      </w:r>
      <w:r w:rsidR="00B47F12" w:rsidRPr="00952162">
        <w:rPr>
          <w:i/>
        </w:rPr>
        <w:t>P</w:t>
      </w:r>
      <w:r w:rsidRPr="00952162">
        <w:rPr>
          <w:i/>
        </w:rPr>
        <w:t>rocessor</w:t>
      </w:r>
      <w:proofErr w:type="spellEnd"/>
      <w:r w:rsidRPr="003E72DF">
        <w:t xml:space="preserve"> </w:t>
      </w:r>
      <w:r w:rsidR="00B47F12">
        <w:t>(</w:t>
      </w:r>
      <w:r w:rsidR="00D61CB9" w:rsidRPr="003635FC">
        <w:t>PHP</w:t>
      </w:r>
      <w:r w:rsidR="00B47F12">
        <w:t>)</w:t>
      </w:r>
      <w:bookmarkEnd w:id="120"/>
    </w:p>
    <w:p w:rsidR="008D625B" w:rsidRDefault="008D625B" w:rsidP="008D625B"/>
    <w:p w:rsidR="0085033B" w:rsidRDefault="005A0BA5" w:rsidP="0085033B">
      <w:r>
        <w:t>O</w:t>
      </w:r>
      <w:r w:rsidR="00B47F12">
        <w:t xml:space="preserve"> </w:t>
      </w:r>
      <w:r w:rsidR="006D3D2E">
        <w:rPr>
          <w:i/>
        </w:rPr>
        <w:t xml:space="preserve">PHP </w:t>
      </w:r>
      <w:r w:rsidR="00B47F12" w:rsidRPr="00FC0021">
        <w:rPr>
          <w:i/>
        </w:rPr>
        <w:t>Hypertext</w:t>
      </w:r>
      <w:r w:rsidR="00B47F12" w:rsidRPr="003E72DF">
        <w:t xml:space="preserve"> </w:t>
      </w:r>
      <w:proofErr w:type="spellStart"/>
      <w:r w:rsidR="00B47F12" w:rsidRPr="00FC0021">
        <w:rPr>
          <w:i/>
        </w:rPr>
        <w:t>PreProcessor</w:t>
      </w:r>
      <w:proofErr w:type="spellEnd"/>
      <w:r w:rsidR="00B47F12">
        <w:rPr>
          <w:i/>
        </w:rPr>
        <w:t xml:space="preserve"> </w:t>
      </w:r>
      <w:r w:rsidR="00B47F12">
        <w:t>(</w:t>
      </w:r>
      <w:r>
        <w:t>PHP</w:t>
      </w:r>
      <w:r w:rsidR="00B47F12">
        <w:t>)</w:t>
      </w:r>
      <w:r>
        <w:t xml:space="preserve"> é uma linguagem de </w:t>
      </w:r>
      <w:r w:rsidR="00B47F12" w:rsidRPr="00E95C78">
        <w:rPr>
          <w:i/>
        </w:rPr>
        <w:t>script</w:t>
      </w:r>
      <w:r>
        <w:t xml:space="preserve"> usada</w:t>
      </w:r>
      <w:r w:rsidR="00B47F12">
        <w:t xml:space="preserve"> principalmente</w:t>
      </w:r>
      <w:r>
        <w:t xml:space="preserve"> no contexto </w:t>
      </w:r>
      <w:r w:rsidRPr="00E95C78">
        <w:rPr>
          <w:i/>
        </w:rPr>
        <w:t>web</w:t>
      </w:r>
      <w:r w:rsidR="00C77717">
        <w:t xml:space="preserve"> para</w:t>
      </w:r>
      <w:r w:rsidR="00B47F12">
        <w:t xml:space="preserve"> fazer</w:t>
      </w:r>
      <w:r w:rsidR="00C77717">
        <w:t xml:space="preserve"> </w:t>
      </w:r>
      <w:r w:rsidR="00B47F12">
        <w:t>a manipulação de páginas HTML</w:t>
      </w:r>
      <w:r w:rsidR="00C77717">
        <w:t xml:space="preserve"> </w:t>
      </w:r>
      <w:r w:rsidR="00752E3D">
        <w:rPr>
          <w:noProof/>
        </w:rPr>
        <w:t>(PHP, 2018b)</w:t>
      </w:r>
      <w:r w:rsidR="00B674FC">
        <w:t>.</w:t>
      </w:r>
      <w:r w:rsidR="00B47F12">
        <w:t xml:space="preserve"> </w:t>
      </w:r>
      <w:r w:rsidR="00B47F12">
        <w:lastRenderedPageBreak/>
        <w:t xml:space="preserve">Para seu uso é necessário a abertura e fechamento de uma </w:t>
      </w:r>
      <w:proofErr w:type="spellStart"/>
      <w:r w:rsidR="00B47F12" w:rsidRPr="00FC0021">
        <w:rPr>
          <w:i/>
        </w:rPr>
        <w:t>tag</w:t>
      </w:r>
      <w:proofErr w:type="spellEnd"/>
      <w:r w:rsidR="00B47F12">
        <w:t xml:space="preserve"> PHP conforme descrito n</w:t>
      </w:r>
      <w:r w:rsidR="00B674FC">
        <w:t>a</w:t>
      </w:r>
      <w:r w:rsidR="009113A0">
        <w:t xml:space="preserve"> </w:t>
      </w:r>
      <w:r w:rsidR="009113A0">
        <w:fldChar w:fldCharType="begin"/>
      </w:r>
      <w:r w:rsidR="009113A0">
        <w:instrText xml:space="preserve"> REF _Ref526523847 \h </w:instrText>
      </w:r>
      <w:r w:rsidR="009113A0">
        <w:fldChar w:fldCharType="separate"/>
      </w:r>
      <w:r w:rsidR="00640D2B">
        <w:t xml:space="preserve">Figura </w:t>
      </w:r>
      <w:r w:rsidR="00640D2B">
        <w:rPr>
          <w:noProof/>
        </w:rPr>
        <w:t>27</w:t>
      </w:r>
      <w:r w:rsidR="009113A0">
        <w:fldChar w:fldCharType="end"/>
      </w:r>
      <w:r w:rsidR="00B674FC">
        <w:t>.</w:t>
      </w:r>
    </w:p>
    <w:p w:rsidR="00B674FC" w:rsidRDefault="00B674FC" w:rsidP="00135E22">
      <w:pPr>
        <w:ind w:firstLine="0"/>
      </w:pPr>
    </w:p>
    <w:p w:rsidR="009113A0" w:rsidRDefault="009113A0" w:rsidP="00FC0021">
      <w:pPr>
        <w:pStyle w:val="Legenda"/>
        <w:keepNext/>
      </w:pPr>
      <w:bookmarkStart w:id="121" w:name="_Ref526523847"/>
      <w:r>
        <w:t xml:space="preserve">Figura </w:t>
      </w:r>
      <w:ins w:id="122" w:author="Ryan Lemos" w:date="2019-02-20T09:08:00Z">
        <w:r w:rsidR="00483DF4">
          <w:fldChar w:fldCharType="begin"/>
        </w:r>
        <w:r w:rsidR="00483DF4">
          <w:instrText xml:space="preserve"> SEQ Figura \* ARABIC </w:instrText>
        </w:r>
      </w:ins>
      <w:r w:rsidR="00483DF4">
        <w:fldChar w:fldCharType="separate"/>
      </w:r>
      <w:ins w:id="123" w:author="Ryan Lemos" w:date="2019-02-20T09:08:00Z">
        <w:r w:rsidR="00483DF4">
          <w:rPr>
            <w:noProof/>
          </w:rPr>
          <w:t>25</w:t>
        </w:r>
        <w:r w:rsidR="00483DF4">
          <w:fldChar w:fldCharType="end"/>
        </w:r>
      </w:ins>
      <w:del w:id="124"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25</w:delText>
        </w:r>
        <w:r w:rsidR="00E3042F" w:rsidDel="00483DF4">
          <w:rPr>
            <w:noProof/>
          </w:rPr>
          <w:fldChar w:fldCharType="end"/>
        </w:r>
      </w:del>
      <w:bookmarkEnd w:id="121"/>
      <w:r>
        <w:t xml:space="preserve"> - </w:t>
      </w:r>
      <w:r w:rsidRPr="007D2BD9">
        <w:t>Exemplo de código PHP em página HTML</w:t>
      </w:r>
    </w:p>
    <w:p w:rsidR="00B47F12" w:rsidRDefault="00CB768F" w:rsidP="00952162">
      <w:pPr>
        <w:pStyle w:val="Fontes"/>
      </w:pPr>
      <w:r w:rsidRPr="00832539">
        <w:rPr>
          <w:noProof/>
          <w:lang w:eastAsia="pt-BR"/>
        </w:rPr>
        <w:drawing>
          <wp:inline distT="0" distB="0" distL="0" distR="0">
            <wp:extent cx="5084017" cy="1651586"/>
            <wp:effectExtent l="133350" t="114300" r="116840" b="139700"/>
            <wp:docPr id="25"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7"/>
                    <pic:cNvPicPr/>
                  </pic:nvPicPr>
                  <pic:blipFill>
                    <a:blip r:embed="rId37"/>
                    <a:stretch>
                      <a:fillRect/>
                    </a:stretch>
                  </pic:blipFill>
                  <pic:spPr>
                    <a:xfrm>
                      <a:off x="0" y="0"/>
                      <a:ext cx="5083810" cy="1651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B674FC" w:rsidRDefault="00B674FC" w:rsidP="00B674FC">
      <w:pPr>
        <w:pStyle w:val="Fontes"/>
      </w:pPr>
      <w:r>
        <w:t>Fonte: PHP, 2018</w:t>
      </w:r>
      <w:r w:rsidR="00062608">
        <w:t>a</w:t>
      </w:r>
      <w:r w:rsidR="00BB25A9">
        <w:t>, p.1</w:t>
      </w:r>
      <w:r>
        <w:t>.</w:t>
      </w:r>
    </w:p>
    <w:p w:rsidR="00B674FC" w:rsidRDefault="00B674FC" w:rsidP="00FC0021">
      <w:pPr>
        <w:pStyle w:val="Fontes"/>
      </w:pPr>
    </w:p>
    <w:p w:rsidR="00B674FC" w:rsidRDefault="00FE711F" w:rsidP="008D625B">
      <w:r>
        <w:t xml:space="preserve">O PHP </w:t>
      </w:r>
      <w:r w:rsidR="00C77717">
        <w:t xml:space="preserve">tem por característica ser </w:t>
      </w:r>
      <w:r>
        <w:t>uma linguagem</w:t>
      </w:r>
      <w:r w:rsidR="0078399D">
        <w:t xml:space="preserve"> interpretada</w:t>
      </w:r>
      <w:r>
        <w:t xml:space="preserve"> </w:t>
      </w:r>
      <w:r w:rsidRPr="00FC0021">
        <w:rPr>
          <w:i/>
        </w:rPr>
        <w:t>Server-</w:t>
      </w:r>
      <w:proofErr w:type="spellStart"/>
      <w:r w:rsidRPr="00FC0021">
        <w:rPr>
          <w:i/>
        </w:rPr>
        <w:t>Side</w:t>
      </w:r>
      <w:proofErr w:type="spellEnd"/>
      <w:r w:rsidR="00C77717">
        <w:t>, ou seja,</w:t>
      </w:r>
      <w:r>
        <w:rPr>
          <w:i/>
        </w:rPr>
        <w:t xml:space="preserve"> </w:t>
      </w:r>
      <w:r>
        <w:t>executada no lado do servidor</w:t>
      </w:r>
      <w:r w:rsidR="0045512D">
        <w:t xml:space="preserve"> </w:t>
      </w:r>
      <w:r w:rsidR="00752E3D">
        <w:rPr>
          <w:noProof/>
        </w:rPr>
        <w:t>(SKLAR, 2016)</w:t>
      </w:r>
      <w:r w:rsidR="0045512D">
        <w:t xml:space="preserve">. </w:t>
      </w:r>
      <w:r w:rsidR="00C77717">
        <w:t>Assim</w:t>
      </w:r>
      <w:r w:rsidR="0045512D">
        <w:t xml:space="preserve">, uma aplicação utilizando o PHP pode ser disponibilizada para uma série de pessoas através de uma </w:t>
      </w:r>
      <w:proofErr w:type="spellStart"/>
      <w:r w:rsidR="0045512D" w:rsidRPr="00E95C78">
        <w:rPr>
          <w:i/>
        </w:rPr>
        <w:t>Uniform</w:t>
      </w:r>
      <w:proofErr w:type="spellEnd"/>
      <w:r w:rsidR="0045512D" w:rsidRPr="00E95C78">
        <w:rPr>
          <w:i/>
        </w:rPr>
        <w:t xml:space="preserve"> </w:t>
      </w:r>
      <w:proofErr w:type="spellStart"/>
      <w:r w:rsidR="0045512D" w:rsidRPr="00E95C78">
        <w:rPr>
          <w:i/>
        </w:rPr>
        <w:t>Resource</w:t>
      </w:r>
      <w:proofErr w:type="spellEnd"/>
      <w:r w:rsidR="0045512D" w:rsidRPr="00E95C78">
        <w:rPr>
          <w:i/>
        </w:rPr>
        <w:t xml:space="preserve"> </w:t>
      </w:r>
      <w:proofErr w:type="spellStart"/>
      <w:r w:rsidR="0045512D" w:rsidRPr="00E95C78">
        <w:rPr>
          <w:i/>
        </w:rPr>
        <w:t>Locator</w:t>
      </w:r>
      <w:proofErr w:type="spellEnd"/>
      <w:r w:rsidR="0045512D">
        <w:t xml:space="preserve"> (URL)</w:t>
      </w:r>
      <w:r w:rsidR="00B65AD2">
        <w:t xml:space="preserve"> </w:t>
      </w:r>
      <w:r w:rsidR="00752E3D">
        <w:rPr>
          <w:noProof/>
        </w:rPr>
        <w:t>(SKLAR, 2016)</w:t>
      </w:r>
      <w:r w:rsidR="0045512D">
        <w:t xml:space="preserve">. </w:t>
      </w:r>
      <w:proofErr w:type="spellStart"/>
      <w:r w:rsidR="0045512D">
        <w:t>Sklar</w:t>
      </w:r>
      <w:proofErr w:type="spellEnd"/>
      <w:r w:rsidR="0045512D">
        <w:t xml:space="preserve"> </w:t>
      </w:r>
      <w:r w:rsidR="00752E3D">
        <w:rPr>
          <w:noProof/>
        </w:rPr>
        <w:t>(2016)</w:t>
      </w:r>
      <w:r w:rsidR="0045512D">
        <w:t xml:space="preserve"> explica que se detendo da URL</w:t>
      </w:r>
      <w:r w:rsidR="00062608">
        <w:t>,</w:t>
      </w:r>
      <w:r w:rsidR="0045512D">
        <w:t xml:space="preserve"> o usuário faz uma solicitação ao servidor que interpreta o documento PHP e retorna o resultado HTML</w:t>
      </w:r>
      <w:r w:rsidR="00062608">
        <w:t>,</w:t>
      </w:r>
      <w:r w:rsidR="0045512D">
        <w:t xml:space="preserve"> que é entendível pelo </w:t>
      </w:r>
      <w:r w:rsidR="0045512D" w:rsidRPr="00E95C78">
        <w:rPr>
          <w:i/>
        </w:rPr>
        <w:t>Browser</w:t>
      </w:r>
      <w:r w:rsidR="0045512D">
        <w:t>.</w:t>
      </w:r>
      <w:r w:rsidR="00AE0892">
        <w:t xml:space="preserve"> </w:t>
      </w:r>
      <w:r w:rsidR="00C77717">
        <w:t xml:space="preserve">Os </w:t>
      </w:r>
      <w:r w:rsidR="00AE0892">
        <w:t xml:space="preserve">servidores </w:t>
      </w:r>
      <w:r w:rsidR="00062608" w:rsidRPr="00E95C78">
        <w:rPr>
          <w:i/>
        </w:rPr>
        <w:t>web</w:t>
      </w:r>
      <w:r w:rsidR="00062608">
        <w:t xml:space="preserve"> </w:t>
      </w:r>
      <w:r w:rsidR="00C77717">
        <w:t>em que geralmente o PHP é utilizado são os servidores</w:t>
      </w:r>
      <w:r w:rsidR="00AE0892">
        <w:t xml:space="preserve"> Apache ou </w:t>
      </w:r>
      <w:proofErr w:type="spellStart"/>
      <w:r w:rsidR="00AE0892">
        <w:t>Ngix</w:t>
      </w:r>
      <w:proofErr w:type="spellEnd"/>
      <w:r w:rsidR="00AE0892">
        <w:t xml:space="preserve"> </w:t>
      </w:r>
      <w:r w:rsidR="00752E3D">
        <w:rPr>
          <w:noProof/>
        </w:rPr>
        <w:t>(LOCKHART, 2015)</w:t>
      </w:r>
      <w:r w:rsidR="00AE0892">
        <w:t>.</w:t>
      </w:r>
    </w:p>
    <w:p w:rsidR="005A0BA5" w:rsidRDefault="00C77717" w:rsidP="008D625B">
      <w:r>
        <w:t>A linguagem a</w:t>
      </w:r>
      <w:r w:rsidR="007B2832">
        <w:t>presenta uma série de recursos e ad</w:t>
      </w:r>
      <w:r w:rsidR="009A2860">
        <w:t>itivos, como por exemplo manipulação de imagens, recursos de abstração de banco de dados, além de pacotes dos mais variados fins criados pela comunidade e que auxiliam na popularização da linguagem e seu uso para diversos fins</w:t>
      </w:r>
      <w:r w:rsidR="00B65AD2">
        <w:t xml:space="preserve"> </w:t>
      </w:r>
      <w:r w:rsidR="00752E3D">
        <w:rPr>
          <w:noProof/>
        </w:rPr>
        <w:t>(SKLAR, 2016)</w:t>
      </w:r>
      <w:r w:rsidR="009A2860">
        <w:t>.</w:t>
      </w:r>
    </w:p>
    <w:p w:rsidR="00B65AD2" w:rsidRDefault="00B65AD2" w:rsidP="008D625B">
      <w:r>
        <w:t xml:space="preserve">A utilização do PHP neste trabalho se dará por meio do </w:t>
      </w:r>
      <w:r w:rsidRPr="00952162">
        <w:rPr>
          <w:i/>
        </w:rPr>
        <w:t>Framework</w:t>
      </w:r>
      <w:r>
        <w:t xml:space="preserve"> </w:t>
      </w:r>
      <w:proofErr w:type="spellStart"/>
      <w:r>
        <w:t>Laravel</w:t>
      </w:r>
      <w:proofErr w:type="spellEnd"/>
      <w:r>
        <w:t xml:space="preserve"> que será discutido na s</w:t>
      </w:r>
      <w:r w:rsidR="0097794D">
        <w:t xml:space="preserve">ubseção </w:t>
      </w:r>
      <w:r w:rsidR="0097794D">
        <w:fldChar w:fldCharType="begin"/>
      </w:r>
      <w:r w:rsidR="0097794D">
        <w:instrText xml:space="preserve"> REF _Ref526533823 \r \h </w:instrText>
      </w:r>
      <w:r w:rsidR="0097794D">
        <w:fldChar w:fldCharType="separate"/>
      </w:r>
      <w:r w:rsidR="00640D2B">
        <w:t>5.2.5.5</w:t>
      </w:r>
      <w:r w:rsidR="0097794D">
        <w:fldChar w:fldCharType="end"/>
      </w:r>
      <w:r>
        <w:t xml:space="preserve">. </w:t>
      </w:r>
    </w:p>
    <w:p w:rsidR="00755810" w:rsidRPr="008D625B" w:rsidRDefault="00755810" w:rsidP="008D625B"/>
    <w:p w:rsidR="00D61CB9" w:rsidRDefault="00B9427B" w:rsidP="00D61CB9">
      <w:pPr>
        <w:pStyle w:val="Ttulo4"/>
      </w:pPr>
      <w:bookmarkStart w:id="125" w:name="_Ref526533823"/>
      <w:bookmarkStart w:id="126" w:name="_Toc542540"/>
      <w:r w:rsidRPr="00952162">
        <w:rPr>
          <w:i/>
        </w:rPr>
        <w:t>Framework</w:t>
      </w:r>
      <w:r>
        <w:t xml:space="preserve"> </w:t>
      </w:r>
      <w:proofErr w:type="spellStart"/>
      <w:r w:rsidR="00D61CB9" w:rsidRPr="003635FC">
        <w:t>Laravel</w:t>
      </w:r>
      <w:bookmarkEnd w:id="125"/>
      <w:bookmarkEnd w:id="126"/>
      <w:proofErr w:type="spellEnd"/>
    </w:p>
    <w:p w:rsidR="00AB636C" w:rsidRPr="00AB636C" w:rsidRDefault="00AB636C" w:rsidP="005A2D83"/>
    <w:p w:rsidR="00FF3822" w:rsidRDefault="007715AD" w:rsidP="00FF3822">
      <w:r>
        <w:t xml:space="preserve">O </w:t>
      </w:r>
      <w:proofErr w:type="spellStart"/>
      <w:r>
        <w:t>Laravel</w:t>
      </w:r>
      <w:proofErr w:type="spellEnd"/>
      <w:r>
        <w:t xml:space="preserve"> é um </w:t>
      </w:r>
      <w:r w:rsidRPr="00952162">
        <w:rPr>
          <w:i/>
        </w:rPr>
        <w:t>Framework</w:t>
      </w:r>
      <w:r w:rsidR="00C77717">
        <w:rPr>
          <w:i/>
        </w:rPr>
        <w:t xml:space="preserve"> </w:t>
      </w:r>
      <w:r w:rsidR="00C77717">
        <w:t xml:space="preserve">baseado na estratégia de desenvolvimento </w:t>
      </w:r>
      <w:proofErr w:type="spellStart"/>
      <w:r w:rsidR="00C77717" w:rsidRPr="009B4F8A">
        <w:rPr>
          <w:i/>
        </w:rPr>
        <w:t>Model</w:t>
      </w:r>
      <w:proofErr w:type="spellEnd"/>
      <w:r w:rsidR="00C77717">
        <w:t xml:space="preserve">, </w:t>
      </w:r>
      <w:proofErr w:type="spellStart"/>
      <w:r w:rsidR="00C77717" w:rsidRPr="009B4F8A">
        <w:rPr>
          <w:i/>
        </w:rPr>
        <w:t>View</w:t>
      </w:r>
      <w:proofErr w:type="spellEnd"/>
      <w:r w:rsidR="00C77717">
        <w:t xml:space="preserve"> e </w:t>
      </w:r>
      <w:proofErr w:type="spellStart"/>
      <w:r w:rsidR="00C77717" w:rsidRPr="009B4F8A">
        <w:rPr>
          <w:i/>
        </w:rPr>
        <w:t>Controller</w:t>
      </w:r>
      <w:proofErr w:type="spellEnd"/>
      <w:r w:rsidR="00C77717">
        <w:rPr>
          <w:i/>
        </w:rPr>
        <w:t xml:space="preserve"> </w:t>
      </w:r>
      <w:r w:rsidR="00C77717" w:rsidRPr="003C1F7E">
        <w:t>(MVC)</w:t>
      </w:r>
      <w:r w:rsidR="00C77717">
        <w:t xml:space="preserve"> e</w:t>
      </w:r>
      <w:r w:rsidR="00D45E80">
        <w:t xml:space="preserve"> </w:t>
      </w:r>
      <w:r w:rsidR="005165A5">
        <w:t xml:space="preserve">feito </w:t>
      </w:r>
      <w:r w:rsidR="00C77717">
        <w:t xml:space="preserve">sobre </w:t>
      </w:r>
      <w:r w:rsidR="005165A5">
        <w:t>linguagem</w:t>
      </w:r>
      <w:r w:rsidR="00D45E80">
        <w:t xml:space="preserve"> </w:t>
      </w:r>
      <w:r w:rsidR="005165A5">
        <w:t>PHP</w:t>
      </w:r>
      <w:r w:rsidR="003C6B27">
        <w:t>,</w:t>
      </w:r>
      <w:r w:rsidR="00C77717">
        <w:t xml:space="preserve"> </w:t>
      </w:r>
      <w:r w:rsidR="003C6B27">
        <w:t>que tem com</w:t>
      </w:r>
      <w:r w:rsidR="009146C3">
        <w:t>o</w:t>
      </w:r>
      <w:r w:rsidR="00306A7E">
        <w:t xml:space="preserve"> objetivo facilitar e melhorar o processo de desenvolvimento </w:t>
      </w:r>
      <w:r w:rsidR="00752E3D">
        <w:rPr>
          <w:noProof/>
        </w:rPr>
        <w:t>(STAUFFER, 2017)</w:t>
      </w:r>
      <w:r w:rsidR="003C1F7E">
        <w:t>.</w:t>
      </w:r>
      <w:r w:rsidR="0026603B">
        <w:t xml:space="preserve"> </w:t>
      </w:r>
      <w:proofErr w:type="spellStart"/>
      <w:r w:rsidR="003F4E51">
        <w:t>Stauffer</w:t>
      </w:r>
      <w:proofErr w:type="spellEnd"/>
      <w:r w:rsidR="003F4E51">
        <w:t xml:space="preserve"> </w:t>
      </w:r>
      <w:r w:rsidR="00752E3D">
        <w:rPr>
          <w:noProof/>
        </w:rPr>
        <w:t>(2017, p. 22)</w:t>
      </w:r>
      <w:r w:rsidR="003F4E51">
        <w:t xml:space="preserve"> apresenta o porquê da utilização de </w:t>
      </w:r>
      <w:r w:rsidR="003F4E51" w:rsidRPr="00E95C78">
        <w:rPr>
          <w:i/>
        </w:rPr>
        <w:t>frameworks</w:t>
      </w:r>
      <w:r w:rsidR="003F4E51">
        <w:t xml:space="preserve"> para desenvolvimento</w:t>
      </w:r>
      <w:r w:rsidR="00CB5D1D">
        <w:t xml:space="preserve"> dizendo:</w:t>
      </w:r>
    </w:p>
    <w:p w:rsidR="004E2F1A" w:rsidRDefault="004E2F1A" w:rsidP="00100BD4">
      <w:pPr>
        <w:pStyle w:val="CitaoLonga"/>
      </w:pPr>
    </w:p>
    <w:p w:rsidR="00CB5D1D" w:rsidRDefault="00CB5D1D" w:rsidP="00100BD4">
      <w:pPr>
        <w:pStyle w:val="CitaoLonga"/>
      </w:pPr>
      <w:r>
        <w:lastRenderedPageBreak/>
        <w:t xml:space="preserve">Frameworks como o </w:t>
      </w:r>
      <w:proofErr w:type="spellStart"/>
      <w:r>
        <w:t>Laravel</w:t>
      </w:r>
      <w:proofErr w:type="spellEnd"/>
      <w:r>
        <w:t xml:space="preserve"> – e o </w:t>
      </w:r>
      <w:proofErr w:type="spellStart"/>
      <w:r>
        <w:t>Symfony</w:t>
      </w:r>
      <w:proofErr w:type="spellEnd"/>
      <w:r>
        <w:t xml:space="preserve">, </w:t>
      </w:r>
      <w:proofErr w:type="spellStart"/>
      <w:r>
        <w:t>Sliex</w:t>
      </w:r>
      <w:proofErr w:type="spellEnd"/>
      <w:r>
        <w:t xml:space="preserve">, </w:t>
      </w:r>
      <w:proofErr w:type="spellStart"/>
      <w:r>
        <w:t>Lumen</w:t>
      </w:r>
      <w:proofErr w:type="spellEnd"/>
      <w:r>
        <w:t xml:space="preserve"> e </w:t>
      </w:r>
      <w:proofErr w:type="spellStart"/>
      <w:r>
        <w:t>Slim</w:t>
      </w:r>
      <w:proofErr w:type="spellEnd"/>
      <w:r>
        <w:t xml:space="preserve"> – </w:t>
      </w:r>
      <w:proofErr w:type="spellStart"/>
      <w:r>
        <w:t>pré</w:t>
      </w:r>
      <w:proofErr w:type="spellEnd"/>
      <w:r w:rsidR="002C512B">
        <w:t>-</w:t>
      </w:r>
      <w:r>
        <w:t>e</w:t>
      </w:r>
      <w:r w:rsidR="002C512B">
        <w:t>m</w:t>
      </w:r>
      <w:r>
        <w:t xml:space="preserve">pacotam </w:t>
      </w:r>
      <w:r w:rsidR="002C512B">
        <w:t xml:space="preserve">um conjunto de componentes de terceiros com características </w:t>
      </w:r>
      <w:r w:rsidR="00E44F8E">
        <w:t>personalizadas do framework, como arquivos de configuração, provedores de serviço, estruturas de diretório prescritas e carregadores de aplicativo</w:t>
      </w:r>
      <w:r w:rsidR="007171E7">
        <w:t>s. Logo, o benefício de usar um framework em geral é o de que alguém tomou decisões por você não só sobre componentes individuas, mas também sobre como eles devem ser integrados.</w:t>
      </w:r>
      <w:r>
        <w:t xml:space="preserve"> </w:t>
      </w:r>
    </w:p>
    <w:p w:rsidR="004E2F1A" w:rsidRDefault="004E2F1A" w:rsidP="009B4F8A">
      <w:pPr>
        <w:pStyle w:val="CitaoLonga"/>
      </w:pPr>
    </w:p>
    <w:p w:rsidR="00316E2E" w:rsidRDefault="00642888" w:rsidP="00FF3822">
      <w:r>
        <w:t xml:space="preserve">Portanto pode-se afirmar que </w:t>
      </w:r>
      <w:r w:rsidR="00005904">
        <w:t>um</w:t>
      </w:r>
      <w:r>
        <w:t xml:space="preserve"> </w:t>
      </w:r>
      <w:r w:rsidR="00675471" w:rsidRPr="00952162">
        <w:rPr>
          <w:i/>
        </w:rPr>
        <w:t>framework</w:t>
      </w:r>
      <w:r w:rsidR="00005904">
        <w:t xml:space="preserve"> como o </w:t>
      </w:r>
      <w:proofErr w:type="spellStart"/>
      <w:r w:rsidR="00005904">
        <w:t>Laravel</w:t>
      </w:r>
      <w:proofErr w:type="spellEnd"/>
      <w:r w:rsidR="00675471">
        <w:t xml:space="preserve"> simplifica alguns processos comuns a </w:t>
      </w:r>
      <w:r w:rsidR="006E2093">
        <w:t>sistemas</w:t>
      </w:r>
      <w:r w:rsidR="00675471">
        <w:t xml:space="preserve"> (como por exemplo o processo de autenticação)</w:t>
      </w:r>
      <w:r w:rsidR="00044917">
        <w:t xml:space="preserve"> por meio de pacotes prontos</w:t>
      </w:r>
      <w:r w:rsidR="009C3DC3">
        <w:t>.</w:t>
      </w:r>
      <w:r w:rsidR="0035488A">
        <w:t xml:space="preserve"> Isso</w:t>
      </w:r>
      <w:r w:rsidR="006E2093">
        <w:t xml:space="preserve"> </w:t>
      </w:r>
      <w:r w:rsidR="0035488A">
        <w:t xml:space="preserve">faz </w:t>
      </w:r>
      <w:r w:rsidR="006E2093">
        <w:t>com que o desenvolvedor</w:t>
      </w:r>
      <w:r w:rsidR="001C4320">
        <w:t xml:space="preserve"> se concentre em processos </w:t>
      </w:r>
      <w:r w:rsidR="00132085">
        <w:t>específicos da lógica de negócio ao qual</w:t>
      </w:r>
      <w:r w:rsidR="0035488A">
        <w:t xml:space="preserve"> seu</w:t>
      </w:r>
      <w:r w:rsidR="00132085">
        <w:t xml:space="preserve"> sistema pertence</w:t>
      </w:r>
      <w:r w:rsidR="00A74A37">
        <w:t>, agilizando o desenvolvimento</w:t>
      </w:r>
      <w:r w:rsidR="00B65AD2">
        <w:t xml:space="preserve"> </w:t>
      </w:r>
      <w:r w:rsidR="00752E3D">
        <w:rPr>
          <w:noProof/>
        </w:rPr>
        <w:t>(STAUFFER, 2017)</w:t>
      </w:r>
      <w:r w:rsidR="00DD12F6">
        <w:t>.</w:t>
      </w:r>
    </w:p>
    <w:p w:rsidR="0097794D" w:rsidRDefault="00940125" w:rsidP="009B4F8A">
      <w:r>
        <w:t xml:space="preserve">O </w:t>
      </w:r>
      <w:proofErr w:type="spellStart"/>
      <w:r w:rsidR="00C34F84">
        <w:t>L</w:t>
      </w:r>
      <w:r>
        <w:t>aravel</w:t>
      </w:r>
      <w:proofErr w:type="spellEnd"/>
      <w:r>
        <w:t xml:space="preserve"> </w:t>
      </w:r>
      <w:r w:rsidR="00065236">
        <w:t>demonstra</w:t>
      </w:r>
      <w:r>
        <w:t xml:space="preserve"> como </w:t>
      </w:r>
      <w:r w:rsidR="00700026">
        <w:t>valores</w:t>
      </w:r>
      <w:r>
        <w:t xml:space="preserve"> </w:t>
      </w:r>
      <w:r w:rsidR="00AF0BDE">
        <w:t>o aumento</w:t>
      </w:r>
      <w:r w:rsidR="00700026">
        <w:t xml:space="preserve"> da velocidade de desenvolvimento</w:t>
      </w:r>
      <w:r w:rsidR="00BB47FC">
        <w:t xml:space="preserve"> e a satisfação do desenvolvedor. </w:t>
      </w:r>
      <w:r w:rsidR="003B4045">
        <w:t xml:space="preserve">Para </w:t>
      </w:r>
      <w:r w:rsidR="001A795A">
        <w:t xml:space="preserve">isso </w:t>
      </w:r>
      <w:r w:rsidR="00065236">
        <w:t>dispõe de uma série de ferramentas que auxiliam em diversos processos no desenvolvimento, como por exemplo o processo de autenticação</w:t>
      </w:r>
      <w:r w:rsidR="001139FC">
        <w:t xml:space="preserve">, o envio de </w:t>
      </w:r>
      <w:r w:rsidR="001139FC" w:rsidRPr="00E95C78">
        <w:rPr>
          <w:i/>
        </w:rPr>
        <w:t>e-mails</w:t>
      </w:r>
      <w:r w:rsidR="001139FC">
        <w:t xml:space="preserve">, </w:t>
      </w:r>
      <w:r w:rsidR="00F567E6">
        <w:t>processos de banco de dados (criação de tabelas, transações e consultas), entre outros</w:t>
      </w:r>
      <w:r w:rsidR="00752E3D">
        <w:rPr>
          <w:noProof/>
        </w:rPr>
        <w:t xml:space="preserve"> (STAUFFER, 2017)</w:t>
      </w:r>
      <w:r w:rsidR="00F567E6">
        <w:t>.</w:t>
      </w:r>
      <w:r w:rsidR="001139FC">
        <w:t xml:space="preserve"> </w:t>
      </w:r>
    </w:p>
    <w:p w:rsidR="00AB636C" w:rsidRDefault="00401941" w:rsidP="009B4F8A">
      <w:pPr>
        <w:rPr>
          <w:ins w:id="127" w:author="Ryan Lemos" w:date="2019-02-20T08:39:00Z"/>
        </w:rPr>
      </w:pPr>
      <w:r>
        <w:t xml:space="preserve">Tendo em vista a quantidade de recursos disponíveis pelo </w:t>
      </w:r>
      <w:proofErr w:type="spellStart"/>
      <w:r>
        <w:t>Laravel</w:t>
      </w:r>
      <w:proofErr w:type="spellEnd"/>
      <w:r>
        <w:t>, uma comunidade que auxilia em momentos de dúvida, além do conhecimento prévio, decidiu-se pela</w:t>
      </w:r>
      <w:r w:rsidR="00B300A5">
        <w:t xml:space="preserve"> sua</w:t>
      </w:r>
      <w:r>
        <w:t xml:space="preserve"> utilização neste trabalho de conclus</w:t>
      </w:r>
      <w:r w:rsidR="00260075">
        <w:t>ão de curso.</w:t>
      </w:r>
    </w:p>
    <w:p w:rsidR="00F97B7F" w:rsidRDefault="00F97B7F" w:rsidP="009B4F8A">
      <w:pPr>
        <w:rPr>
          <w:ins w:id="128" w:author="Ryan Lemos" w:date="2019-02-20T08:38:00Z"/>
        </w:rPr>
      </w:pPr>
    </w:p>
    <w:p w:rsidR="00F97B7F" w:rsidRDefault="00F97B7F" w:rsidP="00F97B7F">
      <w:pPr>
        <w:pStyle w:val="Ttulo4"/>
        <w:rPr>
          <w:ins w:id="129" w:author="Ryan Lemos" w:date="2019-02-20T08:41:00Z"/>
        </w:rPr>
      </w:pPr>
      <w:proofErr w:type="spellStart"/>
      <w:ins w:id="130" w:author="Ryan Lemos" w:date="2019-02-20T08:40:00Z">
        <w:r w:rsidRPr="00F97B7F">
          <w:rPr>
            <w:i/>
            <w:rPrChange w:id="131" w:author="Ryan Lemos" w:date="2019-02-20T08:41:00Z">
              <w:rPr/>
            </w:rPrChange>
          </w:rPr>
          <w:t>Representational</w:t>
        </w:r>
        <w:proofErr w:type="spellEnd"/>
        <w:r w:rsidRPr="00F97B7F">
          <w:rPr>
            <w:i/>
            <w:rPrChange w:id="132" w:author="Ryan Lemos" w:date="2019-02-20T08:41:00Z">
              <w:rPr/>
            </w:rPrChange>
          </w:rPr>
          <w:t xml:space="preserve"> </w:t>
        </w:r>
        <w:proofErr w:type="spellStart"/>
        <w:r w:rsidRPr="00F97B7F">
          <w:rPr>
            <w:i/>
            <w:rPrChange w:id="133" w:author="Ryan Lemos" w:date="2019-02-20T08:41:00Z">
              <w:rPr/>
            </w:rPrChange>
          </w:rPr>
          <w:t>State</w:t>
        </w:r>
        <w:proofErr w:type="spellEnd"/>
        <w:r w:rsidRPr="00F97B7F">
          <w:rPr>
            <w:i/>
            <w:rPrChange w:id="134" w:author="Ryan Lemos" w:date="2019-02-20T08:41:00Z">
              <w:rPr/>
            </w:rPrChange>
          </w:rPr>
          <w:t xml:space="preserve"> </w:t>
        </w:r>
        <w:proofErr w:type="spellStart"/>
        <w:r w:rsidRPr="00F97B7F">
          <w:rPr>
            <w:i/>
            <w:rPrChange w:id="135" w:author="Ryan Lemos" w:date="2019-02-20T08:41:00Z">
              <w:rPr/>
            </w:rPrChange>
          </w:rPr>
          <w:t>Transfer</w:t>
        </w:r>
        <w:proofErr w:type="spellEnd"/>
        <w:r w:rsidRPr="00F97B7F">
          <w:rPr>
            <w:i/>
            <w:rPrChange w:id="136" w:author="Ryan Lemos" w:date="2019-02-20T08:41:00Z">
              <w:rPr/>
            </w:rPrChange>
          </w:rPr>
          <w:t xml:space="preserve"> </w:t>
        </w:r>
      </w:ins>
      <w:proofErr w:type="spellStart"/>
      <w:ins w:id="137" w:author="Ryan Lemos" w:date="2019-02-20T08:41:00Z">
        <w:r w:rsidRPr="00F97B7F">
          <w:rPr>
            <w:i/>
            <w:rPrChange w:id="138" w:author="Ryan Lemos" w:date="2019-02-20T08:41:00Z">
              <w:rPr/>
            </w:rPrChange>
          </w:rPr>
          <w:t>Application</w:t>
        </w:r>
        <w:proofErr w:type="spellEnd"/>
        <w:r w:rsidRPr="00F97B7F">
          <w:rPr>
            <w:i/>
            <w:rPrChange w:id="139" w:author="Ryan Lemos" w:date="2019-02-20T08:41:00Z">
              <w:rPr/>
            </w:rPrChange>
          </w:rPr>
          <w:t xml:space="preserve"> </w:t>
        </w:r>
        <w:proofErr w:type="spellStart"/>
        <w:r w:rsidRPr="00F97B7F">
          <w:rPr>
            <w:i/>
            <w:rPrChange w:id="140" w:author="Ryan Lemos" w:date="2019-02-20T08:41:00Z">
              <w:rPr/>
            </w:rPrChange>
          </w:rPr>
          <w:t>Programming</w:t>
        </w:r>
        <w:proofErr w:type="spellEnd"/>
        <w:r w:rsidRPr="00F97B7F">
          <w:rPr>
            <w:i/>
            <w:rPrChange w:id="141" w:author="Ryan Lemos" w:date="2019-02-20T08:41:00Z">
              <w:rPr/>
            </w:rPrChange>
          </w:rPr>
          <w:t xml:space="preserve"> Interfaces</w:t>
        </w:r>
        <w:r>
          <w:t xml:space="preserve"> (API REST)</w:t>
        </w:r>
      </w:ins>
    </w:p>
    <w:p w:rsidR="00F97B7F" w:rsidRDefault="00F97B7F" w:rsidP="00F97B7F">
      <w:pPr>
        <w:rPr>
          <w:ins w:id="142" w:author="Ryan Lemos" w:date="2019-02-20T08:41:00Z"/>
          <w:iCs/>
        </w:rPr>
      </w:pPr>
    </w:p>
    <w:p w:rsidR="00F97B7F" w:rsidRDefault="00883E88" w:rsidP="00F97B7F">
      <w:pPr>
        <w:rPr>
          <w:ins w:id="143" w:author="Ryan Lemos" w:date="2019-02-20T08:54:00Z"/>
        </w:rPr>
      </w:pPr>
      <w:ins w:id="144" w:author="Ryan Lemos" w:date="2019-02-20T08:46:00Z">
        <w:r>
          <w:t xml:space="preserve">Segundo </w:t>
        </w:r>
        <w:proofErr w:type="spellStart"/>
        <w:r>
          <w:t>Massé</w:t>
        </w:r>
        <w:proofErr w:type="spellEnd"/>
        <w:r>
          <w:t xml:space="preserve"> (2012)</w:t>
        </w:r>
      </w:ins>
      <w:ins w:id="145" w:author="Ryan Lemos" w:date="2019-02-20T08:47:00Z">
        <w:r>
          <w:t xml:space="preserve"> o termo </w:t>
        </w:r>
        <w:proofErr w:type="spellStart"/>
        <w:r w:rsidRPr="00883E88">
          <w:rPr>
            <w:i/>
            <w:rPrChange w:id="146" w:author="Ryan Lemos" w:date="2019-02-20T08:47:00Z">
              <w:rPr/>
            </w:rPrChange>
          </w:rPr>
          <w:t>Representional</w:t>
        </w:r>
        <w:proofErr w:type="spellEnd"/>
        <w:r w:rsidRPr="00883E88">
          <w:rPr>
            <w:i/>
            <w:rPrChange w:id="147" w:author="Ryan Lemos" w:date="2019-02-20T08:47:00Z">
              <w:rPr/>
            </w:rPrChange>
          </w:rPr>
          <w:t xml:space="preserve"> </w:t>
        </w:r>
        <w:proofErr w:type="spellStart"/>
        <w:r w:rsidRPr="00883E88">
          <w:rPr>
            <w:i/>
            <w:rPrChange w:id="148" w:author="Ryan Lemos" w:date="2019-02-20T08:47:00Z">
              <w:rPr/>
            </w:rPrChange>
          </w:rPr>
          <w:t>State</w:t>
        </w:r>
        <w:proofErr w:type="spellEnd"/>
        <w:r w:rsidRPr="00883E88">
          <w:rPr>
            <w:i/>
            <w:rPrChange w:id="149" w:author="Ryan Lemos" w:date="2019-02-20T08:47:00Z">
              <w:rPr/>
            </w:rPrChange>
          </w:rPr>
          <w:t xml:space="preserve"> </w:t>
        </w:r>
        <w:proofErr w:type="spellStart"/>
        <w:r w:rsidRPr="00883E88">
          <w:rPr>
            <w:i/>
            <w:rPrChange w:id="150" w:author="Ryan Lemos" w:date="2019-02-20T08:47:00Z">
              <w:rPr/>
            </w:rPrChange>
          </w:rPr>
          <w:t>Transfer</w:t>
        </w:r>
        <w:proofErr w:type="spellEnd"/>
        <w:r>
          <w:rPr>
            <w:i/>
          </w:rPr>
          <w:t xml:space="preserve"> </w:t>
        </w:r>
        <w:r>
          <w:t xml:space="preserve">(REST) surgiu devido a necessidade </w:t>
        </w:r>
        <w:r w:rsidR="00AE608D">
          <w:t xml:space="preserve">de se ter outros verbos </w:t>
        </w:r>
        <w:proofErr w:type="spellStart"/>
        <w:r w:rsidR="00AE608D" w:rsidRPr="00AE608D">
          <w:rPr>
            <w:i/>
            <w:rPrChange w:id="151" w:author="Ryan Lemos" w:date="2019-02-20T08:50:00Z">
              <w:rPr/>
            </w:rPrChange>
          </w:rPr>
          <w:t>H</w:t>
        </w:r>
      </w:ins>
      <w:ins w:id="152" w:author="Ryan Lemos" w:date="2019-02-20T08:50:00Z">
        <w:r w:rsidR="00AE608D" w:rsidRPr="00AE608D">
          <w:rPr>
            <w:i/>
            <w:rPrChange w:id="153" w:author="Ryan Lemos" w:date="2019-02-20T08:50:00Z">
              <w:rPr/>
            </w:rPrChange>
          </w:rPr>
          <w:t>yper</w:t>
        </w:r>
        <w:proofErr w:type="spellEnd"/>
        <w:r w:rsidR="00AE608D" w:rsidRPr="00AE608D">
          <w:rPr>
            <w:i/>
            <w:rPrChange w:id="154" w:author="Ryan Lemos" w:date="2019-02-20T08:50:00Z">
              <w:rPr/>
            </w:rPrChange>
          </w:rPr>
          <w:t xml:space="preserve"> </w:t>
        </w:r>
      </w:ins>
      <w:proofErr w:type="spellStart"/>
      <w:ins w:id="155" w:author="Ryan Lemos" w:date="2019-02-20T08:47:00Z">
        <w:r w:rsidR="00AE608D" w:rsidRPr="00AE608D">
          <w:rPr>
            <w:i/>
            <w:rPrChange w:id="156" w:author="Ryan Lemos" w:date="2019-02-20T08:50:00Z">
              <w:rPr/>
            </w:rPrChange>
          </w:rPr>
          <w:t>T</w:t>
        </w:r>
      </w:ins>
      <w:ins w:id="157" w:author="Ryan Lemos" w:date="2019-02-20T08:50:00Z">
        <w:r w:rsidR="00AE608D" w:rsidRPr="00AE608D">
          <w:rPr>
            <w:i/>
            <w:rPrChange w:id="158" w:author="Ryan Lemos" w:date="2019-02-20T08:50:00Z">
              <w:rPr/>
            </w:rPrChange>
          </w:rPr>
          <w:t>ext</w:t>
        </w:r>
        <w:proofErr w:type="spellEnd"/>
        <w:r w:rsidR="00AE608D" w:rsidRPr="00AE608D">
          <w:rPr>
            <w:i/>
            <w:rPrChange w:id="159" w:author="Ryan Lemos" w:date="2019-02-20T08:50:00Z">
              <w:rPr/>
            </w:rPrChange>
          </w:rPr>
          <w:t xml:space="preserve"> </w:t>
        </w:r>
      </w:ins>
      <w:proofErr w:type="spellStart"/>
      <w:ins w:id="160" w:author="Ryan Lemos" w:date="2019-02-20T08:48:00Z">
        <w:r w:rsidR="00AE608D" w:rsidRPr="00AE608D">
          <w:rPr>
            <w:i/>
            <w:rPrChange w:id="161" w:author="Ryan Lemos" w:date="2019-02-20T08:50:00Z">
              <w:rPr/>
            </w:rPrChange>
          </w:rPr>
          <w:t>T</w:t>
        </w:r>
      </w:ins>
      <w:ins w:id="162" w:author="Ryan Lemos" w:date="2019-02-20T08:50:00Z">
        <w:r w:rsidR="00AE608D" w:rsidRPr="00AE608D">
          <w:rPr>
            <w:i/>
            <w:rPrChange w:id="163" w:author="Ryan Lemos" w:date="2019-02-20T08:50:00Z">
              <w:rPr/>
            </w:rPrChange>
          </w:rPr>
          <w:t>ransfer</w:t>
        </w:r>
        <w:proofErr w:type="spellEnd"/>
        <w:r w:rsidR="00AE608D" w:rsidRPr="00AE608D">
          <w:rPr>
            <w:i/>
            <w:rPrChange w:id="164" w:author="Ryan Lemos" w:date="2019-02-20T08:50:00Z">
              <w:rPr/>
            </w:rPrChange>
          </w:rPr>
          <w:t xml:space="preserve"> </w:t>
        </w:r>
      </w:ins>
      <w:proofErr w:type="spellStart"/>
      <w:ins w:id="165" w:author="Ryan Lemos" w:date="2019-02-20T08:48:00Z">
        <w:r w:rsidR="00AE608D" w:rsidRPr="00AE608D">
          <w:rPr>
            <w:i/>
            <w:rPrChange w:id="166" w:author="Ryan Lemos" w:date="2019-02-20T08:50:00Z">
              <w:rPr/>
            </w:rPrChange>
          </w:rPr>
          <w:t>P</w:t>
        </w:r>
      </w:ins>
      <w:ins w:id="167" w:author="Ryan Lemos" w:date="2019-02-20T08:50:00Z">
        <w:r w:rsidR="00AE608D" w:rsidRPr="00AE608D">
          <w:rPr>
            <w:i/>
            <w:rPrChange w:id="168" w:author="Ryan Lemos" w:date="2019-02-20T08:50:00Z">
              <w:rPr/>
            </w:rPrChange>
          </w:rPr>
          <w:t>rotocol</w:t>
        </w:r>
        <w:proofErr w:type="spellEnd"/>
        <w:r w:rsidR="00AE608D">
          <w:t xml:space="preserve"> (HTTP) </w:t>
        </w:r>
      </w:ins>
      <w:ins w:id="169" w:author="Ryan Lemos" w:date="2019-02-20T08:48:00Z">
        <w:r w:rsidR="00AE608D">
          <w:t>que representassem as ações de fato</w:t>
        </w:r>
      </w:ins>
      <w:ins w:id="170" w:author="Ryan Lemos" w:date="2019-02-20T08:50:00Z">
        <w:r w:rsidR="00AE608D">
          <w:t>.</w:t>
        </w:r>
      </w:ins>
      <w:ins w:id="171" w:author="Ryan Lemos" w:date="2019-02-20T08:48:00Z">
        <w:r w:rsidR="00AE608D">
          <w:t xml:space="preserve"> Então </w:t>
        </w:r>
      </w:ins>
      <w:ins w:id="172" w:author="Ryan Lemos" w:date="2019-02-20T08:49:00Z">
        <w:r w:rsidR="00AE608D">
          <w:t>surgiu-se em uma tese de doutorado o termo REST que se trata de acrescer verbos HTTP para as</w:t>
        </w:r>
      </w:ins>
      <w:ins w:id="173" w:author="Ryan Lemos" w:date="2019-02-20T08:51:00Z">
        <w:r w:rsidR="00AE608D">
          <w:t xml:space="preserve"> ações de atualização de dados (PUT ou PAT</w:t>
        </w:r>
      </w:ins>
      <w:ins w:id="174" w:author="Ryan Lemos" w:date="2019-02-20T08:52:00Z">
        <w:r w:rsidR="00AE608D">
          <w:t>C</w:t>
        </w:r>
      </w:ins>
      <w:ins w:id="175" w:author="Ryan Lemos" w:date="2019-02-20T08:51:00Z">
        <w:r w:rsidR="00AE608D">
          <w:t>H</w:t>
        </w:r>
      </w:ins>
      <w:ins w:id="176" w:author="Ryan Lemos" w:date="2019-02-20T08:52:00Z">
        <w:r w:rsidR="00AE608D">
          <w:t>) e para exclusão de dados (DELETE). Esses verbos vieram em acréscimo aos verbos GET (busca de dados) e POST (envio de dados</w:t>
        </w:r>
      </w:ins>
      <w:ins w:id="177" w:author="Ryan Lemos" w:date="2019-02-20T08:53:00Z">
        <w:r w:rsidR="00AE608D">
          <w:t>), que antes eram utilizados para as ações de atualizar e deletar (MASSÉ, 2012).</w:t>
        </w:r>
      </w:ins>
      <w:ins w:id="178" w:author="Ryan Lemos" w:date="2019-02-20T08:52:00Z">
        <w:r w:rsidR="00AE608D">
          <w:t xml:space="preserve"> </w:t>
        </w:r>
      </w:ins>
    </w:p>
    <w:p w:rsidR="005F5B8A" w:rsidRDefault="005F5B8A" w:rsidP="00F97B7F">
      <w:pPr>
        <w:rPr>
          <w:ins w:id="179" w:author="Ryan Lemos" w:date="2019-02-20T09:01:00Z"/>
        </w:rPr>
      </w:pPr>
      <w:ins w:id="180" w:author="Ryan Lemos" w:date="2019-02-20T08:54:00Z">
        <w:r>
          <w:t xml:space="preserve">Já o termo </w:t>
        </w:r>
        <w:proofErr w:type="spellStart"/>
        <w:r w:rsidRPr="005F5B8A">
          <w:rPr>
            <w:i/>
            <w:rPrChange w:id="181" w:author="Ryan Lemos" w:date="2019-02-20T08:54:00Z">
              <w:rPr/>
            </w:rPrChange>
          </w:rPr>
          <w:t>Application</w:t>
        </w:r>
        <w:proofErr w:type="spellEnd"/>
        <w:r w:rsidRPr="005F5B8A">
          <w:rPr>
            <w:i/>
            <w:rPrChange w:id="182" w:author="Ryan Lemos" w:date="2019-02-20T08:54:00Z">
              <w:rPr/>
            </w:rPrChange>
          </w:rPr>
          <w:t xml:space="preserve"> </w:t>
        </w:r>
        <w:proofErr w:type="spellStart"/>
        <w:r w:rsidRPr="005F5B8A">
          <w:rPr>
            <w:i/>
            <w:rPrChange w:id="183" w:author="Ryan Lemos" w:date="2019-02-20T08:54:00Z">
              <w:rPr/>
            </w:rPrChange>
          </w:rPr>
          <w:t>Programming</w:t>
        </w:r>
        <w:proofErr w:type="spellEnd"/>
        <w:r w:rsidRPr="005F5B8A">
          <w:rPr>
            <w:i/>
            <w:rPrChange w:id="184" w:author="Ryan Lemos" w:date="2019-02-20T08:54:00Z">
              <w:rPr/>
            </w:rPrChange>
          </w:rPr>
          <w:t xml:space="preserve"> Interfaces</w:t>
        </w:r>
        <w:r>
          <w:rPr>
            <w:i/>
          </w:rPr>
          <w:t xml:space="preserve"> </w:t>
        </w:r>
      </w:ins>
      <w:ins w:id="185" w:author="Ryan Lemos" w:date="2019-02-20T08:55:00Z">
        <w:r>
          <w:t>(</w:t>
        </w:r>
      </w:ins>
      <w:ins w:id="186" w:author="Ryan Lemos" w:date="2019-02-20T08:54:00Z">
        <w:r>
          <w:t>AP</w:t>
        </w:r>
      </w:ins>
      <w:ins w:id="187" w:author="Ryan Lemos" w:date="2019-02-20T08:55:00Z">
        <w:r>
          <w:t>I), surgem como o intermédio do usuário com serviços web. Servindo então de ponte entre o usuário e um serviço</w:t>
        </w:r>
      </w:ins>
      <w:ins w:id="188" w:author="Ryan Lemos" w:date="2019-02-20T08:56:00Z">
        <w:r>
          <w:t xml:space="preserve">. Então quando se diz que uma aplicação funciona como uma API REST, </w:t>
        </w:r>
      </w:ins>
      <w:ins w:id="189" w:author="Ryan Lemos" w:date="2019-02-20T08:57:00Z">
        <w:r>
          <w:t>quer dizer que essa aplicação possibilitará ao usuário</w:t>
        </w:r>
        <w:r w:rsidR="00483DF4">
          <w:t xml:space="preserve"> </w:t>
        </w:r>
      </w:ins>
      <w:ins w:id="190" w:author="Ryan Lemos" w:date="2019-02-20T08:58:00Z">
        <w:r w:rsidR="00483DF4">
          <w:t>as ações</w:t>
        </w:r>
      </w:ins>
      <w:ins w:id="191" w:author="Ryan Lemos" w:date="2019-02-20T09:00:00Z">
        <w:r w:rsidR="00483DF4">
          <w:t xml:space="preserve"> conforme</w:t>
        </w:r>
      </w:ins>
      <w:ins w:id="192" w:author="Ryan Lemos" w:date="2019-02-20T08:58:00Z">
        <w:r w:rsidR="00483DF4">
          <w:t xml:space="preserve"> descritas no modelo REST, além de servir de ponte para os serviços web, como por exemplo o serviço de banco de dados</w:t>
        </w:r>
      </w:ins>
      <w:ins w:id="193" w:author="Ryan Lemos" w:date="2019-02-20T08:59:00Z">
        <w:r w:rsidR="00483DF4">
          <w:t xml:space="preserve"> (MASSÉ, 2012)</w:t>
        </w:r>
      </w:ins>
      <w:ins w:id="194" w:author="Ryan Lemos" w:date="2019-02-20T08:58:00Z">
        <w:r w:rsidR="00483DF4">
          <w:t>.</w:t>
        </w:r>
      </w:ins>
      <w:ins w:id="195" w:author="Ryan Lemos" w:date="2019-02-20T09:00:00Z">
        <w:r w:rsidR="00483DF4">
          <w:t xml:space="preserve"> O usuário fará requisições a API que então será resp</w:t>
        </w:r>
      </w:ins>
      <w:ins w:id="196" w:author="Ryan Lemos" w:date="2019-02-20T09:01:00Z">
        <w:r w:rsidR="00483DF4">
          <w:t xml:space="preserve">onsável por processar essa requisição e entregar o serviço requisitado pelo usuário. </w:t>
        </w:r>
      </w:ins>
    </w:p>
    <w:p w:rsidR="00483DF4" w:rsidRDefault="00483DF4" w:rsidP="00F97B7F">
      <w:pPr>
        <w:rPr>
          <w:ins w:id="197" w:author="Ryan Lemos" w:date="2019-02-20T09:08:00Z"/>
        </w:rPr>
      </w:pPr>
      <w:ins w:id="198" w:author="Ryan Lemos" w:date="2019-02-20T09:01:00Z">
        <w:r>
          <w:lastRenderedPageBreak/>
          <w:t xml:space="preserve">Neste ambiente será utilizado dois frameworks que serão utilizados um no </w:t>
        </w:r>
        <w:proofErr w:type="spellStart"/>
        <w:r w:rsidRPr="00483DF4">
          <w:rPr>
            <w:i/>
            <w:rPrChange w:id="199" w:author="Ryan Lemos" w:date="2019-02-20T09:02:00Z">
              <w:rPr/>
            </w:rPrChange>
          </w:rPr>
          <w:t>frontend</w:t>
        </w:r>
      </w:ins>
      <w:proofErr w:type="spellEnd"/>
      <w:ins w:id="200" w:author="Ryan Lemos" w:date="2019-02-20T09:02:00Z">
        <w:r>
          <w:t xml:space="preserve"> (Angular), e outro no </w:t>
        </w:r>
        <w:proofErr w:type="spellStart"/>
        <w:r w:rsidRPr="00483DF4">
          <w:rPr>
            <w:i/>
            <w:rPrChange w:id="201" w:author="Ryan Lemos" w:date="2019-02-20T09:02:00Z">
              <w:rPr/>
            </w:rPrChange>
          </w:rPr>
          <w:t>backend</w:t>
        </w:r>
        <w:proofErr w:type="spellEnd"/>
        <w:r>
          <w:t xml:space="preserve"> (</w:t>
        </w:r>
        <w:proofErr w:type="spellStart"/>
        <w:r>
          <w:t>Laravel</w:t>
        </w:r>
        <w:proofErr w:type="spellEnd"/>
        <w:r>
          <w:t xml:space="preserve">). Então a aplicação </w:t>
        </w:r>
      </w:ins>
      <w:ins w:id="202" w:author="Ryan Lemos" w:date="2019-02-20T09:03:00Z">
        <w:r>
          <w:t>A</w:t>
        </w:r>
      </w:ins>
      <w:ins w:id="203" w:author="Ryan Lemos" w:date="2019-02-20T09:02:00Z">
        <w:r>
          <w:t>ngular</w:t>
        </w:r>
      </w:ins>
      <w:ins w:id="204" w:author="Ryan Lemos" w:date="2019-02-20T09:03:00Z">
        <w:r>
          <w:t xml:space="preserve"> conforme descrita rodará diretamente no browser do usuário</w:t>
        </w:r>
      </w:ins>
      <w:ins w:id="205" w:author="Ryan Lemos" w:date="2019-02-20T09:04:00Z">
        <w:r>
          <w:t>.</w:t>
        </w:r>
      </w:ins>
      <w:ins w:id="206" w:author="Ryan Lemos" w:date="2019-02-20T09:03:00Z">
        <w:r>
          <w:t xml:space="preserve"> </w:t>
        </w:r>
      </w:ins>
      <w:ins w:id="207" w:author="Ryan Lemos" w:date="2019-02-20T09:04:00Z">
        <w:r>
          <w:t>P</w:t>
        </w:r>
      </w:ins>
      <w:ins w:id="208" w:author="Ryan Lemos" w:date="2019-02-20T09:03:00Z">
        <w:r>
          <w:t>ara que essa aplicação consiga comunicar-se com a base de dados ser</w:t>
        </w:r>
      </w:ins>
      <w:ins w:id="209" w:author="Ryan Lemos" w:date="2019-02-20T09:04:00Z">
        <w:r>
          <w:t xml:space="preserve">á utilizado o </w:t>
        </w:r>
        <w:proofErr w:type="spellStart"/>
        <w:r>
          <w:t>Laravel</w:t>
        </w:r>
        <w:proofErr w:type="spellEnd"/>
        <w:r>
          <w:t xml:space="preserve"> como</w:t>
        </w:r>
      </w:ins>
      <w:ins w:id="210" w:author="Ryan Lemos" w:date="2019-02-20T09:05:00Z">
        <w:r>
          <w:t xml:space="preserve"> API ou</w:t>
        </w:r>
      </w:ins>
      <w:ins w:id="211" w:author="Ryan Lemos" w:date="2019-02-20T09:04:00Z">
        <w:r>
          <w:t xml:space="preserve"> intermédio. Ou seja, a aplicação Angular sempre que precisar de informações da base de dados irá requi</w:t>
        </w:r>
      </w:ins>
      <w:ins w:id="212" w:author="Ryan Lemos" w:date="2019-02-20T09:05:00Z">
        <w:r>
          <w:t xml:space="preserve">sitar a API </w:t>
        </w:r>
        <w:proofErr w:type="spellStart"/>
        <w:r>
          <w:t>Laravel</w:t>
        </w:r>
        <w:proofErr w:type="spellEnd"/>
        <w:r>
          <w:t xml:space="preserve"> que será responsável por processar a requisição e retornar os dados </w:t>
        </w:r>
      </w:ins>
      <w:ins w:id="213" w:author="Ryan Lemos" w:date="2019-02-20T09:06:00Z">
        <w:r>
          <w:t>a aplicação Angular. Então a aplicação Angular demonstra os dados ao usuário</w:t>
        </w:r>
      </w:ins>
      <w:ins w:id="214" w:author="Ryan Lemos" w:date="2019-02-20T09:07:00Z">
        <w:r>
          <w:t xml:space="preserve">, uma representação visual deste processo é descrita na </w:t>
        </w:r>
        <w:r w:rsidRPr="00483DF4">
          <w:rPr>
            <w:highlight w:val="yellow"/>
            <w:rPrChange w:id="215" w:author="Ryan Lemos" w:date="2019-02-20T09:07:00Z">
              <w:rPr/>
            </w:rPrChange>
          </w:rPr>
          <w:t>figura X.</w:t>
        </w:r>
      </w:ins>
      <w:ins w:id="216" w:author="Ryan Lemos" w:date="2019-02-20T09:06:00Z">
        <w:r>
          <w:t xml:space="preserve"> </w:t>
        </w:r>
      </w:ins>
    </w:p>
    <w:p w:rsidR="00483DF4" w:rsidRDefault="00483DF4" w:rsidP="00F97B7F">
      <w:pPr>
        <w:rPr>
          <w:ins w:id="217" w:author="Ryan Lemos" w:date="2019-02-20T09:07:00Z"/>
        </w:rPr>
      </w:pPr>
      <w:ins w:id="218" w:author="Ryan Lemos" w:date="2019-02-20T09:05:00Z">
        <w:r>
          <w:t xml:space="preserve"> </w:t>
        </w:r>
      </w:ins>
    </w:p>
    <w:p w:rsidR="00483DF4" w:rsidRDefault="00483DF4">
      <w:pPr>
        <w:pStyle w:val="Legenda"/>
        <w:keepNext/>
        <w:rPr>
          <w:ins w:id="219" w:author="Ryan Lemos" w:date="2019-02-20T09:08:00Z"/>
        </w:rPr>
        <w:pPrChange w:id="220" w:author="Ryan Lemos" w:date="2019-02-20T09:08:00Z">
          <w:pPr>
            <w:pStyle w:val="Legenda"/>
          </w:pPr>
        </w:pPrChange>
      </w:pPr>
      <w:ins w:id="221" w:author="Ryan Lemos" w:date="2019-02-20T09:08:00Z">
        <w:r>
          <w:t xml:space="preserve">Figura </w:t>
        </w:r>
        <w:r>
          <w:fldChar w:fldCharType="begin"/>
        </w:r>
        <w:r>
          <w:instrText xml:space="preserve"> SEQ Figura \* ARABIC </w:instrText>
        </w:r>
      </w:ins>
      <w:r>
        <w:fldChar w:fldCharType="separate"/>
      </w:r>
      <w:ins w:id="222" w:author="Ryan Lemos" w:date="2019-02-20T09:08:00Z">
        <w:r>
          <w:rPr>
            <w:noProof/>
          </w:rPr>
          <w:t>26</w:t>
        </w:r>
        <w:r>
          <w:fldChar w:fldCharType="end"/>
        </w:r>
        <w:r>
          <w:t xml:space="preserve"> - Funcionamento de uma API</w:t>
        </w:r>
      </w:ins>
    </w:p>
    <w:p w:rsidR="00483DF4" w:rsidRDefault="00483DF4" w:rsidP="00483DF4">
      <w:pPr>
        <w:ind w:firstLine="0"/>
        <w:jc w:val="center"/>
        <w:rPr>
          <w:ins w:id="223" w:author="Ryan Lemos" w:date="2019-02-20T09:09:00Z"/>
        </w:rPr>
      </w:pPr>
      <w:ins w:id="224" w:author="Ryan Lemos" w:date="2019-02-20T09:07:00Z">
        <w:r>
          <w:rPr>
            <w:noProof/>
          </w:rPr>
          <w:drawing>
            <wp:inline distT="0" distB="0" distL="0" distR="0" wp14:anchorId="695FBB1E" wp14:editId="7D8D9C66">
              <wp:extent cx="3038475" cy="685800"/>
              <wp:effectExtent l="0" t="0" r="9525"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038475" cy="685800"/>
                      </a:xfrm>
                      <a:prstGeom prst="rect">
                        <a:avLst/>
                      </a:prstGeom>
                    </pic:spPr>
                  </pic:pic>
                </a:graphicData>
              </a:graphic>
            </wp:inline>
          </w:drawing>
        </w:r>
      </w:ins>
    </w:p>
    <w:p w:rsidR="00483DF4" w:rsidRPr="007116CC" w:rsidRDefault="00483DF4">
      <w:pPr>
        <w:pStyle w:val="Fontes"/>
        <w:pPrChange w:id="225" w:author="Ryan Lemos" w:date="2019-02-20T09:10:00Z">
          <w:pPr/>
        </w:pPrChange>
      </w:pPr>
      <w:ins w:id="226" w:author="Ryan Lemos" w:date="2019-02-20T09:09:00Z">
        <w:r>
          <w:t>Fonte: MASSÉ, 2012, p6.</w:t>
        </w:r>
      </w:ins>
    </w:p>
    <w:p w:rsidR="00B300A5" w:rsidRDefault="00B300A5" w:rsidP="009B4F8A"/>
    <w:p w:rsidR="00D61CB9" w:rsidRDefault="00D61CB9" w:rsidP="00D61CB9">
      <w:pPr>
        <w:pStyle w:val="Ttulo3"/>
      </w:pPr>
      <w:bookmarkStart w:id="227" w:name="_Toc542541"/>
      <w:r w:rsidRPr="00BB49CF">
        <w:t>Sistema de Gerenciamento de Banco de Dados</w:t>
      </w:r>
      <w:r w:rsidR="00773355">
        <w:t xml:space="preserve"> (MySQL)</w:t>
      </w:r>
      <w:bookmarkEnd w:id="227"/>
    </w:p>
    <w:p w:rsidR="00186C79" w:rsidRPr="009B3841" w:rsidRDefault="00186C79" w:rsidP="00952162"/>
    <w:p w:rsidR="00773355" w:rsidRDefault="00186C79" w:rsidP="00773355">
      <w:r>
        <w:t>Bancos de dados estão presentes em todos os lugares</w:t>
      </w:r>
      <w:r w:rsidR="002D6CD4">
        <w:t xml:space="preserve"> em</w:t>
      </w:r>
      <w:r w:rsidR="00087318">
        <w:t xml:space="preserve"> que se tem uso de computadores</w:t>
      </w:r>
      <w:r>
        <w:t xml:space="preserve">, desde a gestão de dados de uma </w:t>
      </w:r>
      <w:r w:rsidR="00D869E0">
        <w:t xml:space="preserve">multinacional, até numa farmácia de esquina. </w:t>
      </w:r>
      <w:r w:rsidR="002D6CD4">
        <w:t xml:space="preserve">Mas o que de fato são bancos de dados? </w:t>
      </w:r>
      <w:proofErr w:type="spellStart"/>
      <w:r w:rsidR="001F17E4">
        <w:t>Elmasri</w:t>
      </w:r>
      <w:proofErr w:type="spellEnd"/>
      <w:r w:rsidR="001F17E4">
        <w:t xml:space="preserve"> e </w:t>
      </w:r>
      <w:proofErr w:type="spellStart"/>
      <w:r w:rsidR="001F17E4">
        <w:t>Navathe</w:t>
      </w:r>
      <w:proofErr w:type="spellEnd"/>
      <w:r w:rsidR="00752E3D">
        <w:rPr>
          <w:noProof/>
        </w:rPr>
        <w:t xml:space="preserve"> (2011, p. 3)</w:t>
      </w:r>
      <w:r w:rsidR="001F17E4">
        <w:t xml:space="preserve"> definem como banco de dados “[...] uma coleção de dados relacionados”</w:t>
      </w:r>
      <w:r w:rsidR="002D6CD4">
        <w:t xml:space="preserve"> que </w:t>
      </w:r>
      <w:r w:rsidR="003C6B27">
        <w:t xml:space="preserve">possuem </w:t>
      </w:r>
      <w:r w:rsidR="002D6CD4">
        <w:t xml:space="preserve">as </w:t>
      </w:r>
      <w:r w:rsidR="003B73ED">
        <w:t>seguintes características</w:t>
      </w:r>
      <w:r w:rsidR="005B19E3">
        <w:rPr>
          <w:noProof/>
        </w:rPr>
        <w:t xml:space="preserve"> (ELMASRI; NAVATHE, 2011)</w:t>
      </w:r>
      <w:r w:rsidR="000930CD">
        <w:t>:</w:t>
      </w:r>
      <w:r w:rsidR="003B73ED">
        <w:t xml:space="preserve"> </w:t>
      </w:r>
    </w:p>
    <w:p w:rsidR="00641546" w:rsidRDefault="00641546" w:rsidP="00773355"/>
    <w:p w:rsidR="000930CD" w:rsidRDefault="000930CD" w:rsidP="000930CD">
      <w:pPr>
        <w:pStyle w:val="PargrafodaLista"/>
        <w:numPr>
          <w:ilvl w:val="0"/>
          <w:numId w:val="11"/>
        </w:numPr>
      </w:pPr>
      <w:r>
        <w:t>Apresenta</w:t>
      </w:r>
      <w:r w:rsidR="002D6CD4">
        <w:t>r</w:t>
      </w:r>
      <w:r>
        <w:t xml:space="preserve"> algum aspecto d</w:t>
      </w:r>
      <w:r w:rsidR="008256DD">
        <w:t>o</w:t>
      </w:r>
      <w:r>
        <w:t xml:space="preserve"> mundo real</w:t>
      </w:r>
      <w:r w:rsidR="008256DD">
        <w:t>;</w:t>
      </w:r>
    </w:p>
    <w:p w:rsidR="008256DD" w:rsidRDefault="002D6CD4" w:rsidP="000930CD">
      <w:pPr>
        <w:pStyle w:val="PargrafodaLista"/>
        <w:numPr>
          <w:ilvl w:val="0"/>
          <w:numId w:val="11"/>
        </w:numPr>
      </w:pPr>
      <w:r>
        <w:t xml:space="preserve">Ser </w:t>
      </w:r>
      <w:r w:rsidR="00580CCE">
        <w:t>um conjunto de dados que apresentem algum sentindo inerente;</w:t>
      </w:r>
    </w:p>
    <w:p w:rsidR="00580CCE" w:rsidRDefault="00AD577E" w:rsidP="000930CD">
      <w:pPr>
        <w:pStyle w:val="PargrafodaLista"/>
        <w:numPr>
          <w:ilvl w:val="0"/>
          <w:numId w:val="11"/>
        </w:numPr>
      </w:pPr>
      <w:r>
        <w:t>Projet</w:t>
      </w:r>
      <w:r w:rsidR="002D6CD4">
        <w:t>ado</w:t>
      </w:r>
      <w:r>
        <w:t>, construído e populado</w:t>
      </w:r>
      <w:r w:rsidR="00E207E4">
        <w:t xml:space="preserve"> com dados</w:t>
      </w:r>
      <w:r>
        <w:t xml:space="preserve"> </w:t>
      </w:r>
      <w:r w:rsidR="00641546">
        <w:t>com um fim em específico.</w:t>
      </w:r>
    </w:p>
    <w:p w:rsidR="000E1A66" w:rsidRDefault="000E1A66" w:rsidP="00641546"/>
    <w:p w:rsidR="00641546" w:rsidRPr="009B3841" w:rsidRDefault="000E1A66" w:rsidP="00952162">
      <w:r>
        <w:t>Conhecendo sobre o que se trata um banco de dados toma-se o conceito de Sistemas de Gerenciamento de Banco de Dados (SGBD) como “um conjunto de dados associados a um conjunto de programas</w:t>
      </w:r>
      <w:r w:rsidR="00DF2DE0">
        <w:t xml:space="preserve"> para acesso a esses dados” </w:t>
      </w:r>
      <w:r w:rsidR="00752E3D">
        <w:rPr>
          <w:noProof/>
        </w:rPr>
        <w:t>(SILBERCHATZ; KORTH; SUDARSHAN, 1999)</w:t>
      </w:r>
      <w:r w:rsidR="00DF2DE0">
        <w:t xml:space="preserve">. Portanto, para se gerir </w:t>
      </w:r>
      <w:r w:rsidR="00B40F34">
        <w:t xml:space="preserve">os dados que estão presentes em um banco de dados é </w:t>
      </w:r>
      <w:r w:rsidR="002D6CD4">
        <w:t xml:space="preserve">necessário </w:t>
      </w:r>
      <w:r w:rsidR="00B40F34">
        <w:t>a atuação de um SGBD.</w:t>
      </w:r>
      <w:r w:rsidR="009757F4">
        <w:t xml:space="preserve"> O SGBD que será responsável</w:t>
      </w:r>
      <w:r w:rsidR="0026109D">
        <w:t xml:space="preserve"> então</w:t>
      </w:r>
      <w:r w:rsidR="009757F4">
        <w:t xml:space="preserve"> pela </w:t>
      </w:r>
      <w:r w:rsidR="008B442D">
        <w:t xml:space="preserve">“[...] </w:t>
      </w:r>
      <w:r w:rsidR="009757F4">
        <w:t>definição das estruturas de armazenamento das informa</w:t>
      </w:r>
      <w:r w:rsidR="00B60970">
        <w:t>ções e a definição dos mecanismos para manipulação dessas informações.</w:t>
      </w:r>
      <w:r w:rsidR="008B442D">
        <w:t>”</w:t>
      </w:r>
      <w:r w:rsidR="00752E3D">
        <w:rPr>
          <w:noProof/>
        </w:rPr>
        <w:t xml:space="preserve"> (SILBERCHATZ; KORTH; SUDARSHAN, 1999, p. 1)</w:t>
      </w:r>
      <w:r w:rsidR="008B442D">
        <w:t>.</w:t>
      </w:r>
    </w:p>
    <w:p w:rsidR="00F93875" w:rsidRDefault="004E03FA" w:rsidP="00773355">
      <w:r>
        <w:lastRenderedPageBreak/>
        <w:t>Dentre os SGBS, um que se destaca é o MySQL</w:t>
      </w:r>
      <w:r w:rsidR="00392697">
        <w:t xml:space="preserve"> </w:t>
      </w:r>
      <w:r w:rsidR="00752E3D">
        <w:rPr>
          <w:noProof/>
        </w:rPr>
        <w:t>(CARVALHO, 2015)</w:t>
      </w:r>
      <w:r w:rsidR="008D3297">
        <w:t>.</w:t>
      </w:r>
      <w:r w:rsidR="00091950">
        <w:t xml:space="preserve"> </w:t>
      </w:r>
      <w:r w:rsidR="00392697">
        <w:t xml:space="preserve">O MySQL </w:t>
      </w:r>
      <w:r w:rsidR="002F6699">
        <w:t>é um SGBD gratuito</w:t>
      </w:r>
      <w:r w:rsidR="00A37067">
        <w:t xml:space="preserve"> e com base de licença </w:t>
      </w:r>
      <w:r w:rsidR="00A37067" w:rsidRPr="00952162">
        <w:rPr>
          <w:i/>
        </w:rPr>
        <w:t xml:space="preserve">open </w:t>
      </w:r>
      <w:proofErr w:type="spellStart"/>
      <w:r w:rsidR="00A37067" w:rsidRPr="00952162">
        <w:rPr>
          <w:i/>
        </w:rPr>
        <w:t>source</w:t>
      </w:r>
      <w:proofErr w:type="spellEnd"/>
      <w:r w:rsidR="002F6699">
        <w:t>, com ferramentas de desenvolvimento</w:t>
      </w:r>
      <w:r w:rsidR="00A37067">
        <w:t xml:space="preserve"> robustas e de qualidade </w:t>
      </w:r>
      <w:r w:rsidR="00752E3D">
        <w:rPr>
          <w:noProof/>
        </w:rPr>
        <w:t>(CARVALHO, 2015)</w:t>
      </w:r>
      <w:r w:rsidR="00B24BE4">
        <w:t>.</w:t>
      </w:r>
      <w:r w:rsidR="00713453">
        <w:t xml:space="preserve"> A</w:t>
      </w:r>
      <w:r w:rsidR="00F93875">
        <w:t xml:space="preserve"> </w:t>
      </w:r>
      <w:r w:rsidR="00F93875">
        <w:fldChar w:fldCharType="begin"/>
      </w:r>
      <w:r w:rsidR="00F93875">
        <w:instrText xml:space="preserve"> REF _Ref526697739 \h </w:instrText>
      </w:r>
      <w:r w:rsidR="00F93875">
        <w:fldChar w:fldCharType="separate"/>
      </w:r>
      <w:r w:rsidR="00640D2B">
        <w:t xml:space="preserve">Figura </w:t>
      </w:r>
      <w:r w:rsidR="00640D2B">
        <w:rPr>
          <w:noProof/>
        </w:rPr>
        <w:t>28</w:t>
      </w:r>
      <w:r w:rsidR="00F93875">
        <w:fldChar w:fldCharType="end"/>
      </w:r>
      <w:r w:rsidR="00F93875">
        <w:t xml:space="preserve"> </w:t>
      </w:r>
      <w:r w:rsidR="003C6B27">
        <w:t xml:space="preserve">representa </w:t>
      </w:r>
      <w:r w:rsidR="00F93875">
        <w:t>um mapa mental que contém as principais características do MySQL</w:t>
      </w:r>
      <w:r w:rsidR="005C1EF3">
        <w:t>.</w:t>
      </w:r>
    </w:p>
    <w:p w:rsidR="00773355" w:rsidRDefault="00713453" w:rsidP="00952162">
      <w:pPr>
        <w:pStyle w:val="Fontes"/>
      </w:pPr>
      <w:r>
        <w:t xml:space="preserve"> </w:t>
      </w:r>
    </w:p>
    <w:p w:rsidR="00F93875" w:rsidRDefault="00F93875" w:rsidP="00952162">
      <w:pPr>
        <w:pStyle w:val="Legenda"/>
        <w:keepNext/>
      </w:pPr>
      <w:bookmarkStart w:id="228" w:name="_Ref526697739"/>
      <w:r>
        <w:t xml:space="preserve">Figura </w:t>
      </w:r>
      <w:ins w:id="229" w:author="Ryan Lemos" w:date="2019-02-20T09:08:00Z">
        <w:r w:rsidR="00483DF4">
          <w:fldChar w:fldCharType="begin"/>
        </w:r>
        <w:r w:rsidR="00483DF4">
          <w:instrText xml:space="preserve"> SEQ Figura \* ARABIC </w:instrText>
        </w:r>
      </w:ins>
      <w:r w:rsidR="00483DF4">
        <w:fldChar w:fldCharType="separate"/>
      </w:r>
      <w:ins w:id="230" w:author="Ryan Lemos" w:date="2019-02-20T09:08:00Z">
        <w:r w:rsidR="00483DF4">
          <w:rPr>
            <w:noProof/>
          </w:rPr>
          <w:t>27</w:t>
        </w:r>
        <w:r w:rsidR="00483DF4">
          <w:fldChar w:fldCharType="end"/>
        </w:r>
      </w:ins>
      <w:del w:id="231"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26</w:delText>
        </w:r>
        <w:r w:rsidR="00E3042F" w:rsidDel="00483DF4">
          <w:rPr>
            <w:noProof/>
          </w:rPr>
          <w:fldChar w:fldCharType="end"/>
        </w:r>
      </w:del>
      <w:bookmarkEnd w:id="228"/>
      <w:r>
        <w:t xml:space="preserve"> - Características do MySQL</w:t>
      </w:r>
    </w:p>
    <w:p w:rsidR="003C6E5C" w:rsidRDefault="00CB768F" w:rsidP="00952162">
      <w:pPr>
        <w:pStyle w:val="Fontes"/>
      </w:pPr>
      <w:r w:rsidRPr="00832539">
        <w:rPr>
          <w:noProof/>
          <w:lang w:eastAsia="pt-BR"/>
        </w:rPr>
        <w:drawing>
          <wp:inline distT="0" distB="0" distL="0" distR="0">
            <wp:extent cx="4148260" cy="2587981"/>
            <wp:effectExtent l="133350" t="114300" r="119380" b="136525"/>
            <wp:docPr id="26"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m 21"/>
                    <pic:cNvPicPr/>
                  </pic:nvPicPr>
                  <pic:blipFill>
                    <a:blip r:embed="rId39">
                      <a:extLst/>
                    </a:blip>
                    <a:stretch>
                      <a:fillRect/>
                    </a:stretch>
                  </pic:blipFill>
                  <pic:spPr>
                    <a:xfrm>
                      <a:off x="0" y="0"/>
                      <a:ext cx="4147820" cy="25876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F93875" w:rsidRDefault="00F93875" w:rsidP="00F93875">
      <w:pPr>
        <w:pStyle w:val="Fontes"/>
      </w:pPr>
      <w:r>
        <w:t>Fonte: CARVALHO, 2015</w:t>
      </w:r>
      <w:r w:rsidR="00237DB9">
        <w:t>, p.3</w:t>
      </w:r>
      <w:r>
        <w:t>.</w:t>
      </w:r>
    </w:p>
    <w:p w:rsidR="00C3517F" w:rsidRDefault="00C3517F" w:rsidP="00F93875">
      <w:pPr>
        <w:pStyle w:val="Fontes"/>
      </w:pPr>
    </w:p>
    <w:p w:rsidR="00C3517F" w:rsidRDefault="00D65636" w:rsidP="00952162">
      <w:r>
        <w:t>Com o MySQL é possível criar</w:t>
      </w:r>
      <w:r w:rsidR="00306B0C">
        <w:t xml:space="preserve">, editar e excluir dados através de sentenças na linguagem </w:t>
      </w:r>
      <w:proofErr w:type="spellStart"/>
      <w:r w:rsidR="0024032D" w:rsidRPr="0024032D">
        <w:rPr>
          <w:i/>
        </w:rPr>
        <w:t>Structured</w:t>
      </w:r>
      <w:proofErr w:type="spellEnd"/>
      <w:r w:rsidR="0024032D" w:rsidRPr="0024032D">
        <w:rPr>
          <w:i/>
        </w:rPr>
        <w:t xml:space="preserve"> Query </w:t>
      </w:r>
      <w:proofErr w:type="spellStart"/>
      <w:r w:rsidR="0024032D" w:rsidRPr="0024032D">
        <w:rPr>
          <w:i/>
        </w:rPr>
        <w:t>Language</w:t>
      </w:r>
      <w:proofErr w:type="spellEnd"/>
      <w:r w:rsidR="0024032D" w:rsidRPr="0024032D">
        <w:t xml:space="preserve"> </w:t>
      </w:r>
      <w:r w:rsidR="0024032D">
        <w:t>(</w:t>
      </w:r>
      <w:r w:rsidR="00306B0C">
        <w:t>SQL</w:t>
      </w:r>
      <w:r w:rsidR="0024032D">
        <w:t>)</w:t>
      </w:r>
      <w:r>
        <w:t>.</w:t>
      </w:r>
      <w:r w:rsidR="00306B0C">
        <w:t xml:space="preserve"> </w:t>
      </w:r>
      <w:r w:rsidR="00062608">
        <w:t>Além disso,</w:t>
      </w:r>
      <w:r w:rsidR="00306B0C">
        <w:t xml:space="preserve"> como visto na </w:t>
      </w:r>
      <w:r w:rsidR="003C6B27">
        <w:fldChar w:fldCharType="begin"/>
      </w:r>
      <w:r w:rsidR="003C6B27">
        <w:instrText xml:space="preserve"> REF _Ref526697739 \h </w:instrText>
      </w:r>
      <w:r w:rsidR="003C6B27">
        <w:fldChar w:fldCharType="separate"/>
      </w:r>
      <w:r w:rsidR="00640D2B">
        <w:t xml:space="preserve">Figura </w:t>
      </w:r>
      <w:r w:rsidR="00640D2B">
        <w:rPr>
          <w:noProof/>
        </w:rPr>
        <w:t>28</w:t>
      </w:r>
      <w:r w:rsidR="003C6B27">
        <w:fldChar w:fldCharType="end"/>
      </w:r>
      <w:r w:rsidR="0026109D">
        <w:t>,</w:t>
      </w:r>
      <w:r w:rsidR="00306B0C">
        <w:t xml:space="preserve"> apresenta</w:t>
      </w:r>
      <w:r w:rsidR="003C6B27">
        <w:t xml:space="preserve"> </w:t>
      </w:r>
      <w:r w:rsidR="00306B0C">
        <w:t xml:space="preserve">características </w:t>
      </w:r>
      <w:r w:rsidR="009969D1">
        <w:t>como possibilidade de uso de mais de um usuário, estabilidade, etc.</w:t>
      </w:r>
      <w:r w:rsidR="00306B0C">
        <w:t xml:space="preserve"> </w:t>
      </w:r>
      <w:r w:rsidR="00C3517F">
        <w:t xml:space="preserve">Diversas linguagens de programação oferecem </w:t>
      </w:r>
      <w:r w:rsidR="007140BA">
        <w:t>integração com o MySQL, e uma delas é o PHP</w:t>
      </w:r>
      <w:r w:rsidR="00BF3A66">
        <w:t xml:space="preserve"> </w:t>
      </w:r>
      <w:r w:rsidR="001A2AEE">
        <w:t>e,</w:t>
      </w:r>
      <w:r w:rsidR="00BF3A66">
        <w:t xml:space="preserve"> por conseguinte o </w:t>
      </w:r>
      <w:proofErr w:type="spellStart"/>
      <w:r w:rsidR="00BF3A66">
        <w:t>Laravel</w:t>
      </w:r>
      <w:proofErr w:type="spellEnd"/>
      <w:r w:rsidR="00B65AD2">
        <w:t xml:space="preserve"> </w:t>
      </w:r>
      <w:r w:rsidR="00752E3D">
        <w:rPr>
          <w:noProof/>
        </w:rPr>
        <w:t>(STAUFFER, 2017)</w:t>
      </w:r>
      <w:r w:rsidR="00BF3A66">
        <w:t xml:space="preserve">. Um dos motivos da escolha do MySQL como </w:t>
      </w:r>
      <w:r w:rsidR="001A2AEE">
        <w:t xml:space="preserve">SGBD deste trabalho foi o fato de ser </w:t>
      </w:r>
      <w:r w:rsidR="00C25861">
        <w:t xml:space="preserve">gratuito e a fácil integração com o </w:t>
      </w:r>
      <w:proofErr w:type="spellStart"/>
      <w:r w:rsidR="00C25861">
        <w:t>Laravel</w:t>
      </w:r>
      <w:proofErr w:type="spellEnd"/>
      <w:r w:rsidR="00C25861">
        <w:t>, sem se esquecer d</w:t>
      </w:r>
      <w:r w:rsidR="00624323">
        <w:t xml:space="preserve">as características que auxiliam </w:t>
      </w:r>
      <w:r w:rsidR="0026109D">
        <w:t xml:space="preserve">em </w:t>
      </w:r>
      <w:r w:rsidR="00624323">
        <w:t>qualidade</w:t>
      </w:r>
      <w:r w:rsidR="0026109D">
        <w:t xml:space="preserve"> e</w:t>
      </w:r>
      <w:r w:rsidR="00624323">
        <w:t xml:space="preserve"> que foram </w:t>
      </w:r>
      <w:r w:rsidR="003C6B27">
        <w:t xml:space="preserve">descritas </w:t>
      </w:r>
      <w:r w:rsidR="00624323">
        <w:t xml:space="preserve">na </w:t>
      </w:r>
      <w:r w:rsidR="00624323">
        <w:fldChar w:fldCharType="begin"/>
      </w:r>
      <w:r w:rsidR="00624323">
        <w:instrText xml:space="preserve"> REF _Ref526697739 \h </w:instrText>
      </w:r>
      <w:r w:rsidR="00624323">
        <w:fldChar w:fldCharType="separate"/>
      </w:r>
      <w:r w:rsidR="00640D2B">
        <w:t xml:space="preserve">Figura </w:t>
      </w:r>
      <w:r w:rsidR="00640D2B">
        <w:rPr>
          <w:noProof/>
        </w:rPr>
        <w:t>28</w:t>
      </w:r>
      <w:r w:rsidR="00624323">
        <w:fldChar w:fldCharType="end"/>
      </w:r>
      <w:r w:rsidR="00624323">
        <w:t>.</w:t>
      </w:r>
    </w:p>
    <w:p w:rsidR="00F93875" w:rsidRPr="009B3841" w:rsidRDefault="00F93875" w:rsidP="00952162">
      <w:pPr>
        <w:pStyle w:val="Fontes"/>
      </w:pPr>
    </w:p>
    <w:p w:rsidR="000C00C7" w:rsidRDefault="000C00C7">
      <w:pPr>
        <w:spacing w:line="240" w:lineRule="auto"/>
        <w:ind w:firstLine="0"/>
        <w:jc w:val="left"/>
        <w:outlineLvl w:val="9"/>
      </w:pPr>
    </w:p>
    <w:p w:rsidR="00B265CE" w:rsidRDefault="000C00C7" w:rsidP="00B265CE">
      <w:pPr>
        <w:pStyle w:val="Ttulo1"/>
      </w:pPr>
      <w:r>
        <w:br w:type="page"/>
      </w:r>
      <w:r>
        <w:lastRenderedPageBreak/>
        <w:t xml:space="preserve">desenvolvimento do </w:t>
      </w:r>
      <w:r w:rsidR="00B265CE">
        <w:t>ambiente</w:t>
      </w:r>
      <w:r>
        <w:t xml:space="preserve"> proposto</w:t>
      </w:r>
    </w:p>
    <w:p w:rsidR="00B265CE" w:rsidRDefault="00B265CE" w:rsidP="00B265CE">
      <w:pPr>
        <w:ind w:firstLine="0"/>
      </w:pPr>
    </w:p>
    <w:p w:rsidR="00B265CE" w:rsidRDefault="00B265CE" w:rsidP="00B265CE">
      <w:pPr>
        <w:rPr>
          <w:ins w:id="232" w:author="Ryan Lemos" w:date="2019-02-22T09:26:00Z"/>
        </w:rPr>
      </w:pPr>
      <w:r>
        <w:t>Este capítulo vem demonstrar o processo de desenvolvimento do ambiente proposto, cuja a finalidade é auxiliar os processos de ensino e aprendizagem da língua inglesa na ILC.</w:t>
      </w:r>
    </w:p>
    <w:p w:rsidR="00DD2FB4" w:rsidRDefault="00DD2FB4">
      <w:pPr>
        <w:rPr>
          <w:ins w:id="233" w:author="Ryan Lemos" w:date="2019-02-24T17:52:00Z"/>
        </w:rPr>
      </w:pPr>
      <w:ins w:id="234" w:author="Ryan Lemos" w:date="2019-02-22T09:26:00Z">
        <w:r>
          <w:t>Como o XP é um modelo de desenvolvimento incremental e dividido em entregas (</w:t>
        </w:r>
        <w:r w:rsidRPr="000B6DA0">
          <w:rPr>
            <w:i/>
          </w:rPr>
          <w:t>releases</w:t>
        </w:r>
        <w:r>
          <w:t xml:space="preserve">), como discutido na seção </w:t>
        </w:r>
        <w:proofErr w:type="spellStart"/>
        <w:r w:rsidRPr="000B6DA0">
          <w:rPr>
            <w:highlight w:val="yellow"/>
          </w:rPr>
          <w:t>numeroseção</w:t>
        </w:r>
        <w:proofErr w:type="spellEnd"/>
        <w:r>
          <w:t>. Sabendo disso a estrutura deste trabalho foi dividida a contemplar cada release descrevendo as modelagens de cada release, as funcionalidades implementadas para cada perfil de usuário, e os testes utilizados para validar as funcionalidades.</w:t>
        </w:r>
      </w:ins>
    </w:p>
    <w:p w:rsidR="00F21104" w:rsidRDefault="00F21104">
      <w:pPr>
        <w:rPr>
          <w:ins w:id="235" w:author="Ryan Lemos" w:date="2019-02-24T17:54:00Z"/>
        </w:rPr>
      </w:pPr>
      <w:ins w:id="236" w:author="Ryan Lemos" w:date="2019-02-24T17:52:00Z">
        <w:r>
          <w:t>Porém há um meio em específico que independe dos releases</w:t>
        </w:r>
      </w:ins>
      <w:ins w:id="237" w:author="Ryan Lemos" w:date="2019-02-24T17:54:00Z">
        <w:r>
          <w:t>.</w:t>
        </w:r>
      </w:ins>
      <w:ins w:id="238" w:author="Ryan Lemos" w:date="2019-02-24T17:55:00Z">
        <w:r>
          <w:t xml:space="preserve"> S</w:t>
        </w:r>
      </w:ins>
      <w:ins w:id="239" w:author="Ryan Lemos" w:date="2019-02-24T17:52:00Z">
        <w:r>
          <w:t>e trata das ferramentas</w:t>
        </w:r>
      </w:ins>
      <w:ins w:id="240" w:author="Ryan Lemos" w:date="2019-02-24T17:53:00Z">
        <w:r>
          <w:t xml:space="preserve"> utilizadas no processo de desenvolvimento. Para tal será destinado um tópico e após a finalização desse tópico</w:t>
        </w:r>
      </w:ins>
      <w:ins w:id="241" w:author="Ryan Lemos" w:date="2019-02-24T17:55:00Z">
        <w:r>
          <w:t>,</w:t>
        </w:r>
      </w:ins>
      <w:ins w:id="242" w:author="Ryan Lemos" w:date="2019-02-24T17:53:00Z">
        <w:r>
          <w:t xml:space="preserve"> os </w:t>
        </w:r>
        <w:r w:rsidRPr="00F21104">
          <w:rPr>
            <w:i/>
            <w:rPrChange w:id="243" w:author="Ryan Lemos" w:date="2019-02-24T17:53:00Z">
              <w:rPr/>
            </w:rPrChange>
          </w:rPr>
          <w:t>releases</w:t>
        </w:r>
        <w:r>
          <w:t xml:space="preserve"> </w:t>
        </w:r>
      </w:ins>
      <w:ins w:id="244" w:author="Ryan Lemos" w:date="2019-02-24T17:54:00Z">
        <w:r>
          <w:t>serão abordados e destrinchados.</w:t>
        </w:r>
      </w:ins>
    </w:p>
    <w:p w:rsidR="00F21104" w:rsidRDefault="00F21104">
      <w:pPr>
        <w:rPr>
          <w:ins w:id="245" w:author="Ryan Lemos" w:date="2019-02-24T17:54:00Z"/>
        </w:rPr>
      </w:pPr>
    </w:p>
    <w:p w:rsidR="00F21104" w:rsidRDefault="00F21104" w:rsidP="00F21104">
      <w:pPr>
        <w:pStyle w:val="Ttulo2"/>
        <w:rPr>
          <w:ins w:id="246" w:author="Ryan Lemos" w:date="2019-02-24T17:54:00Z"/>
        </w:rPr>
      </w:pPr>
      <w:ins w:id="247" w:author="Ryan Lemos" w:date="2019-02-24T17:54:00Z">
        <w:r>
          <w:t>Ferramentas de desenvolvimento utilizadas</w:t>
        </w:r>
      </w:ins>
    </w:p>
    <w:p w:rsidR="00F21104" w:rsidRPr="00436F61" w:rsidRDefault="00F21104">
      <w:pPr>
        <w:rPr>
          <w:ins w:id="248" w:author="Ryan Lemos" w:date="2019-02-24T17:54:00Z"/>
        </w:rPr>
        <w:pPrChange w:id="249" w:author="Ryan Lemos" w:date="2019-02-24T17:54:00Z">
          <w:pPr>
            <w:pStyle w:val="Ttulo3"/>
          </w:pPr>
        </w:pPrChange>
      </w:pPr>
    </w:p>
    <w:p w:rsidR="00F21104" w:rsidRDefault="00F21104">
      <w:pPr>
        <w:rPr>
          <w:ins w:id="250" w:author="Ryan Lemos" w:date="2019-02-24T17:58:00Z"/>
        </w:rPr>
      </w:pPr>
      <w:ins w:id="251" w:author="Ryan Lemos" w:date="2019-02-24T17:55:00Z">
        <w:r>
          <w:t xml:space="preserve">Para o desenvolvimento da aplicação descrita foram utilizadas tecnologias que </w:t>
        </w:r>
      </w:ins>
      <w:ins w:id="252" w:author="Ryan Lemos" w:date="2019-02-24T17:57:00Z">
        <w:r>
          <w:t>compreendem</w:t>
        </w:r>
      </w:ins>
      <w:ins w:id="253" w:author="Ryan Lemos" w:date="2019-02-24T17:55:00Z">
        <w:r>
          <w:t xml:space="preserve"> o </w:t>
        </w:r>
        <w:proofErr w:type="spellStart"/>
        <w:r w:rsidRPr="00F21104">
          <w:rPr>
            <w:i/>
            <w:rPrChange w:id="254" w:author="Ryan Lemos" w:date="2019-02-24T17:56:00Z">
              <w:rPr/>
            </w:rPrChange>
          </w:rPr>
          <w:t>frontend</w:t>
        </w:r>
        <w:proofErr w:type="spellEnd"/>
        <w:r>
          <w:t xml:space="preserve"> e também o </w:t>
        </w:r>
        <w:proofErr w:type="spellStart"/>
        <w:r w:rsidRPr="00F21104">
          <w:rPr>
            <w:i/>
            <w:rPrChange w:id="255" w:author="Ryan Lemos" w:date="2019-02-24T17:55:00Z">
              <w:rPr/>
            </w:rPrChange>
          </w:rPr>
          <w:t>backend</w:t>
        </w:r>
      </w:ins>
      <w:proofErr w:type="spellEnd"/>
      <w:ins w:id="256" w:author="Ryan Lemos" w:date="2019-02-24T17:56:00Z">
        <w:r>
          <w:t xml:space="preserve"> conforme descrito na </w:t>
        </w:r>
        <w:r w:rsidRPr="00F21104">
          <w:rPr>
            <w:highlight w:val="yellow"/>
            <w:rPrChange w:id="257" w:author="Ryan Lemos" w:date="2019-02-24T17:56:00Z">
              <w:rPr/>
            </w:rPrChange>
          </w:rPr>
          <w:t>seção x</w:t>
        </w:r>
        <w:r>
          <w:t xml:space="preserve">. Além disso tem-se também </w:t>
        </w:r>
      </w:ins>
      <w:ins w:id="258" w:author="Ryan Lemos" w:date="2019-02-24T17:57:00Z">
        <w:r>
          <w:t>ferramentas</w:t>
        </w:r>
      </w:ins>
      <w:ins w:id="259" w:author="Ryan Lemos" w:date="2019-02-24T17:56:00Z">
        <w:r>
          <w:t xml:space="preserve"> que apoiam o desenv</w:t>
        </w:r>
      </w:ins>
      <w:ins w:id="260" w:author="Ryan Lemos" w:date="2019-02-24T17:57:00Z">
        <w:r>
          <w:t xml:space="preserve">olvimento, como as modelagens. </w:t>
        </w:r>
      </w:ins>
      <w:ins w:id="261" w:author="Ryan Lemos" w:date="2019-02-24T17:58:00Z">
        <w:r>
          <w:t>E ferramentas de manipulação em bases de dados.</w:t>
        </w:r>
      </w:ins>
    </w:p>
    <w:p w:rsidR="00F21104" w:rsidRDefault="00BB59C9">
      <w:pPr>
        <w:rPr>
          <w:ins w:id="262" w:author="Ryan Lemos" w:date="2019-02-24T18:05:00Z"/>
        </w:rPr>
      </w:pPr>
      <w:ins w:id="263" w:author="Ryan Lemos" w:date="2019-02-24T17:59:00Z">
        <w:r>
          <w:t>Quanto</w:t>
        </w:r>
      </w:ins>
      <w:ins w:id="264" w:author="Ryan Lemos" w:date="2019-02-24T17:58:00Z">
        <w:r>
          <w:t xml:space="preserve"> o </w:t>
        </w:r>
        <w:proofErr w:type="spellStart"/>
        <w:r w:rsidRPr="00BB59C9">
          <w:rPr>
            <w:i/>
            <w:rPrChange w:id="265" w:author="Ryan Lemos" w:date="2019-02-24T17:58:00Z">
              <w:rPr/>
            </w:rPrChange>
          </w:rPr>
          <w:t>frontend</w:t>
        </w:r>
        <w:proofErr w:type="spellEnd"/>
        <w:r>
          <w:t xml:space="preserve"> foi-se utilizado o framework Angular na versão</w:t>
        </w:r>
      </w:ins>
      <w:ins w:id="266" w:author="Ryan Lemos" w:date="2019-02-24T17:57:00Z">
        <w:r w:rsidR="00F21104">
          <w:t xml:space="preserve"> </w:t>
        </w:r>
      </w:ins>
      <w:ins w:id="267" w:author="Ryan Lemos" w:date="2019-02-24T18:00:00Z">
        <w:r>
          <w:t xml:space="preserve">7.1.4 a versão mais atual na data em que se iniciou o desenvolvimento, tal como o </w:t>
        </w:r>
        <w:proofErr w:type="spellStart"/>
        <w:r>
          <w:t>Type</w:t>
        </w:r>
      </w:ins>
      <w:ins w:id="268" w:author="Ryan Lemos" w:date="2019-02-24T18:01:00Z">
        <w:r>
          <w:t>S</w:t>
        </w:r>
      </w:ins>
      <w:ins w:id="269" w:author="Ryan Lemos" w:date="2019-02-24T18:00:00Z">
        <w:r>
          <w:t>cript</w:t>
        </w:r>
      </w:ins>
      <w:proofErr w:type="spellEnd"/>
      <w:ins w:id="270" w:author="Ryan Lemos" w:date="2019-02-24T18:01:00Z">
        <w:r>
          <w:t xml:space="preserve"> que se utilizou a versão 3.1.6. </w:t>
        </w:r>
      </w:ins>
      <w:ins w:id="271" w:author="Ryan Lemos" w:date="2019-02-24T18:02:00Z">
        <w:r w:rsidR="00DF48AC">
          <w:t>Utilizando</w:t>
        </w:r>
      </w:ins>
      <w:ins w:id="272" w:author="Ryan Lemos" w:date="2019-02-24T18:29:00Z">
        <w:r w:rsidR="00646DE8">
          <w:t xml:space="preserve">-se </w:t>
        </w:r>
        <w:proofErr w:type="spellStart"/>
        <w:r w:rsidR="00646DE8" w:rsidRPr="00646DE8">
          <w:rPr>
            <w:i/>
            <w:rPrChange w:id="273" w:author="Ryan Lemos" w:date="2019-02-24T18:29:00Z">
              <w:rPr/>
            </w:rPrChange>
          </w:rPr>
          <w:t>tags</w:t>
        </w:r>
        <w:proofErr w:type="spellEnd"/>
        <w:r w:rsidR="00646DE8">
          <w:t xml:space="preserve"> e diretivas próprias do Angular,</w:t>
        </w:r>
      </w:ins>
      <w:ins w:id="274" w:author="Ryan Lemos" w:date="2019-02-24T18:03:00Z">
        <w:r w:rsidR="00DF48AC">
          <w:t xml:space="preserve"> juntamente com HTML na versão 5 e CSS na versão 3. Isso se deu para buscar uma melhor</w:t>
        </w:r>
      </w:ins>
      <w:ins w:id="275" w:author="Ryan Lemos" w:date="2019-02-24T18:04:00Z">
        <w:r w:rsidR="00DF48AC">
          <w:t xml:space="preserve"> qualidade visual. Juntamente utilizou-se o Framework CSS chamado Materialize</w:t>
        </w:r>
      </w:ins>
      <w:ins w:id="276" w:author="Ryan Lemos" w:date="2019-02-24T18:05:00Z">
        <w:r w:rsidR="00DF48AC">
          <w:t xml:space="preserve"> CSS</w:t>
        </w:r>
      </w:ins>
      <w:ins w:id="277" w:author="Ryan Lemos" w:date="2019-02-24T18:04:00Z">
        <w:r w:rsidR="00DF48AC">
          <w:t xml:space="preserve"> que tr</w:t>
        </w:r>
      </w:ins>
      <w:ins w:id="278" w:author="Ryan Lemos" w:date="2019-02-24T18:05:00Z">
        <w:r w:rsidR="00DF48AC">
          <w:t>az</w:t>
        </w:r>
      </w:ins>
      <w:ins w:id="279" w:author="Ryan Lemos" w:date="2019-02-24T18:04:00Z">
        <w:r w:rsidR="00DF48AC">
          <w:t xml:space="preserve"> componentes baseados no Material Design da Google.</w:t>
        </w:r>
      </w:ins>
    </w:p>
    <w:p w:rsidR="00DF48AC" w:rsidRDefault="00DF48AC">
      <w:pPr>
        <w:rPr>
          <w:ins w:id="280" w:author="Ryan Lemos" w:date="2019-02-24T18:30:00Z"/>
        </w:rPr>
      </w:pPr>
      <w:ins w:id="281" w:author="Ryan Lemos" w:date="2019-02-24T18:05:00Z">
        <w:r>
          <w:t xml:space="preserve">Para o </w:t>
        </w:r>
        <w:proofErr w:type="spellStart"/>
        <w:r>
          <w:t>backend</w:t>
        </w:r>
        <w:proofErr w:type="spellEnd"/>
        <w:r>
          <w:t xml:space="preserve"> foi-se utilizado o</w:t>
        </w:r>
      </w:ins>
      <w:ins w:id="282" w:author="Ryan Lemos" w:date="2019-02-24T18:27:00Z">
        <w:r w:rsidR="00646DE8">
          <w:t xml:space="preserve"> framework</w:t>
        </w:r>
      </w:ins>
      <w:ins w:id="283" w:author="Ryan Lemos" w:date="2019-02-24T18:05:00Z">
        <w:r>
          <w:t xml:space="preserve"> </w:t>
        </w:r>
        <w:proofErr w:type="spellStart"/>
        <w:r>
          <w:t>Laravel</w:t>
        </w:r>
        <w:proofErr w:type="spellEnd"/>
        <w:r>
          <w:t xml:space="preserve"> na versão </w:t>
        </w:r>
      </w:ins>
      <w:ins w:id="284" w:author="Ryan Lemos" w:date="2019-02-24T18:24:00Z">
        <w:r w:rsidR="00646DE8" w:rsidRPr="00646DE8">
          <w:t>5.5.44</w:t>
        </w:r>
        <w:r w:rsidR="00646DE8">
          <w:t xml:space="preserve"> com o PHP na versão </w:t>
        </w:r>
      </w:ins>
      <w:ins w:id="285" w:author="Ryan Lemos" w:date="2019-02-24T18:25:00Z">
        <w:r w:rsidR="00646DE8">
          <w:t>7.2.13</w:t>
        </w:r>
      </w:ins>
      <w:ins w:id="286" w:author="Ryan Lemos" w:date="2019-02-24T18:24:00Z">
        <w:r w:rsidR="00646DE8">
          <w:t>.</w:t>
        </w:r>
      </w:ins>
      <w:ins w:id="287" w:author="Ryan Lemos" w:date="2019-02-24T18:25:00Z">
        <w:r w:rsidR="00646DE8">
          <w:t xml:space="preserve"> </w:t>
        </w:r>
      </w:ins>
      <w:ins w:id="288" w:author="Ryan Lemos" w:date="2019-02-24T18:26:00Z">
        <w:r w:rsidR="00646DE8">
          <w:t>Foi-se utilizado o XAMPP que é a junção do Servidor Apache, o PHP e o MySQL.</w:t>
        </w:r>
      </w:ins>
      <w:ins w:id="289" w:author="Ryan Lemos" w:date="2019-02-24T18:27:00Z">
        <w:r w:rsidR="00646DE8">
          <w:t xml:space="preserve"> Como dito na </w:t>
        </w:r>
        <w:r w:rsidR="00646DE8" w:rsidRPr="00646DE8">
          <w:rPr>
            <w:highlight w:val="yellow"/>
            <w:rPrChange w:id="290" w:author="Ryan Lemos" w:date="2019-02-24T18:27:00Z">
              <w:rPr/>
            </w:rPrChange>
          </w:rPr>
          <w:t>seção x</w:t>
        </w:r>
        <w:r w:rsidR="00646DE8">
          <w:t xml:space="preserve">. O </w:t>
        </w:r>
        <w:proofErr w:type="spellStart"/>
        <w:r w:rsidR="00646DE8">
          <w:t>Laravel</w:t>
        </w:r>
        <w:proofErr w:type="spellEnd"/>
        <w:r w:rsidR="00646DE8">
          <w:t xml:space="preserve"> foi utilizado como API sendo o intermédio entre o </w:t>
        </w:r>
      </w:ins>
      <w:proofErr w:type="spellStart"/>
      <w:ins w:id="291" w:author="Ryan Lemos" w:date="2019-02-24T18:28:00Z">
        <w:r w:rsidR="00646DE8" w:rsidRPr="00646DE8">
          <w:rPr>
            <w:i/>
            <w:rPrChange w:id="292" w:author="Ryan Lemos" w:date="2019-02-24T18:28:00Z">
              <w:rPr/>
            </w:rPrChange>
          </w:rPr>
          <w:t>f</w:t>
        </w:r>
      </w:ins>
      <w:ins w:id="293" w:author="Ryan Lemos" w:date="2019-02-24T18:27:00Z">
        <w:r w:rsidR="00646DE8" w:rsidRPr="00646DE8">
          <w:rPr>
            <w:i/>
            <w:rPrChange w:id="294" w:author="Ryan Lemos" w:date="2019-02-24T18:28:00Z">
              <w:rPr/>
            </w:rPrChange>
          </w:rPr>
          <w:t>ro</w:t>
        </w:r>
      </w:ins>
      <w:ins w:id="295" w:author="Ryan Lemos" w:date="2019-02-24T18:28:00Z">
        <w:r w:rsidR="00646DE8" w:rsidRPr="00646DE8">
          <w:rPr>
            <w:i/>
            <w:rPrChange w:id="296" w:author="Ryan Lemos" w:date="2019-02-24T18:28:00Z">
              <w:rPr/>
            </w:rPrChange>
          </w:rPr>
          <w:t>ntend</w:t>
        </w:r>
        <w:proofErr w:type="spellEnd"/>
        <w:r w:rsidR="00646DE8">
          <w:t xml:space="preserve"> e a base de dados. Isso se deu pelo fato de se utilizar uma ferramenta específica para a parte visual da aplicação, deixando de lado os componentes de auxilio visual do </w:t>
        </w:r>
        <w:proofErr w:type="spellStart"/>
        <w:r w:rsidR="00646DE8">
          <w:t>Laravel</w:t>
        </w:r>
      </w:ins>
      <w:proofErr w:type="spellEnd"/>
      <w:ins w:id="297" w:author="Ryan Lemos" w:date="2019-02-24T18:29:00Z">
        <w:r w:rsidR="00646DE8">
          <w:t>.</w:t>
        </w:r>
      </w:ins>
    </w:p>
    <w:p w:rsidR="00554CCC" w:rsidRDefault="00554CCC">
      <w:pPr>
        <w:rPr>
          <w:ins w:id="298" w:author="Ryan Lemos" w:date="2019-02-24T18:36:00Z"/>
        </w:rPr>
      </w:pPr>
      <w:ins w:id="299" w:author="Ryan Lemos" w:date="2019-02-24T18:30:00Z">
        <w:r>
          <w:t>Para a</w:t>
        </w:r>
      </w:ins>
      <w:ins w:id="300" w:author="Ryan Lemos" w:date="2019-02-24T18:31:00Z">
        <w:r>
          <w:t xml:space="preserve"> modelagem de processos, foi-se utilizado o </w:t>
        </w:r>
        <w:proofErr w:type="spellStart"/>
        <w:r>
          <w:t>Bizagi</w:t>
        </w:r>
        <w:proofErr w:type="spellEnd"/>
        <w:r>
          <w:t xml:space="preserve"> </w:t>
        </w:r>
        <w:proofErr w:type="spellStart"/>
        <w:r>
          <w:t>Modeler</w:t>
        </w:r>
        <w:proofErr w:type="spellEnd"/>
        <w:r>
          <w:t>, que oferece todos os componentes necessários para se modelar um p</w:t>
        </w:r>
      </w:ins>
      <w:ins w:id="301" w:author="Ryan Lemos" w:date="2019-02-24T18:32:00Z">
        <w:r>
          <w:t>rocesso, além de oferecer uma funcionalidade de validação da modelagem.</w:t>
        </w:r>
      </w:ins>
      <w:ins w:id="302" w:author="Ryan Lemos" w:date="2019-02-24T18:33:00Z">
        <w:r>
          <w:t xml:space="preserve"> Ainda é possível exportar as modelagens para </w:t>
        </w:r>
      </w:ins>
      <w:ins w:id="303" w:author="Ryan Lemos" w:date="2019-02-24T18:34:00Z">
        <w:r>
          <w:lastRenderedPageBreak/>
          <w:t>diversos tipos de extensão, como png</w:t>
        </w:r>
        <w:r w:rsidR="004D32E9">
          <w:t>, além de oferecer todos esses recursos de maneira gratuita</w:t>
        </w:r>
        <w:r>
          <w:t>.</w:t>
        </w:r>
        <w:r w:rsidR="004D32E9">
          <w:t xml:space="preserve"> </w:t>
        </w:r>
      </w:ins>
      <w:ins w:id="304" w:author="Ryan Lemos" w:date="2019-02-24T18:32:00Z">
        <w:r>
          <w:t xml:space="preserve"> Essa validação ajuda a encontrar erros de modelagem, bem como erros de conexão entre as atividades do processo. </w:t>
        </w:r>
      </w:ins>
      <w:ins w:id="305" w:author="Ryan Lemos" w:date="2019-02-24T18:33:00Z">
        <w:r>
          <w:t>Já para a modelagem de banco de dados relacional foi-se utilizado o MySQL Work</w:t>
        </w:r>
      </w:ins>
      <w:ins w:id="306" w:author="Ryan Lemos" w:date="2019-02-24T18:35:00Z">
        <w:r w:rsidR="004D32E9">
          <w:t>b</w:t>
        </w:r>
      </w:ins>
      <w:ins w:id="307" w:author="Ryan Lemos" w:date="2019-02-24T18:33:00Z">
        <w:r>
          <w:t>ench</w:t>
        </w:r>
      </w:ins>
      <w:ins w:id="308" w:author="Ryan Lemos" w:date="2019-02-24T18:35:00Z">
        <w:r w:rsidR="004D32E9">
          <w:t xml:space="preserve"> na versão 8.0. O Workbench oferece uma gama de opções de modelagens, como </w:t>
        </w:r>
      </w:ins>
      <w:ins w:id="309" w:author="Ryan Lemos" w:date="2019-02-24T18:36:00Z">
        <w:r w:rsidR="004D32E9">
          <w:t>a parte de relacionamento de tabelas, o que agiliza o processo de desenvolvimento.</w:t>
        </w:r>
      </w:ins>
    </w:p>
    <w:p w:rsidR="004D32E9" w:rsidRPr="004D32E9" w:rsidRDefault="004D32E9">
      <w:pPr>
        <w:rPr>
          <w:ins w:id="310" w:author="Ryan Lemos" w:date="2019-02-22T09:23:00Z"/>
        </w:rPr>
      </w:pPr>
      <w:ins w:id="311" w:author="Ryan Lemos" w:date="2019-02-24T18:36:00Z">
        <w:r>
          <w:t xml:space="preserve">Quanto as tecnologias de codificação utilizadas, foi-se utilizado duas distintas. Uma para o </w:t>
        </w:r>
        <w:proofErr w:type="spellStart"/>
        <w:r w:rsidRPr="004D32E9">
          <w:rPr>
            <w:i/>
            <w:rPrChange w:id="312" w:author="Ryan Lemos" w:date="2019-02-24T18:37:00Z">
              <w:rPr/>
            </w:rPrChange>
          </w:rPr>
          <w:t>frontend</w:t>
        </w:r>
        <w:proofErr w:type="spellEnd"/>
        <w:r>
          <w:t xml:space="preserve"> e outra para o </w:t>
        </w:r>
        <w:proofErr w:type="spellStart"/>
        <w:r w:rsidRPr="004D32E9">
          <w:rPr>
            <w:i/>
            <w:rPrChange w:id="313" w:author="Ryan Lemos" w:date="2019-02-24T18:36:00Z">
              <w:rPr/>
            </w:rPrChange>
          </w:rPr>
          <w:t>backend</w:t>
        </w:r>
      </w:ins>
      <w:proofErr w:type="spellEnd"/>
      <w:ins w:id="314" w:author="Ryan Lemos" w:date="2019-02-24T18:37:00Z">
        <w:r>
          <w:t xml:space="preserve">. Para a primeira foi-se utilizada o Visual Studio </w:t>
        </w:r>
        <w:proofErr w:type="spellStart"/>
        <w:r>
          <w:t>Code</w:t>
        </w:r>
        <w:proofErr w:type="spellEnd"/>
        <w:r>
          <w:t xml:space="preserve"> (VSCODE) da Microsoft, pois apoia o desenvolvimento em </w:t>
        </w:r>
        <w:proofErr w:type="spellStart"/>
        <w:r>
          <w:t>TypeScript</w:t>
        </w:r>
      </w:ins>
      <w:proofErr w:type="spellEnd"/>
      <w:ins w:id="315" w:author="Ryan Lemos" w:date="2019-02-24T18:38:00Z">
        <w:r>
          <w:t xml:space="preserve"> auxiliando em complementação de nomes de funções e pacotes. É uma solução gratuita e completa, pois conta com uma co</w:t>
        </w:r>
      </w:ins>
      <w:ins w:id="316" w:author="Ryan Lemos" w:date="2019-02-24T18:39:00Z">
        <w:r>
          <w:t>munidade que desenvolve uma série de plugins que auxiliam vários processos de desenvolvimento.</w:t>
        </w:r>
      </w:ins>
      <w:ins w:id="317" w:author="Ryan Lemos" w:date="2019-02-24T18:38:00Z">
        <w:r>
          <w:t xml:space="preserve"> Já para o </w:t>
        </w:r>
        <w:proofErr w:type="spellStart"/>
        <w:r w:rsidRPr="004D32E9">
          <w:rPr>
            <w:i/>
            <w:rPrChange w:id="318" w:author="Ryan Lemos" w:date="2019-02-24T18:39:00Z">
              <w:rPr/>
            </w:rPrChange>
          </w:rPr>
          <w:t>backend</w:t>
        </w:r>
      </w:ins>
      <w:proofErr w:type="spellEnd"/>
      <w:ins w:id="319" w:author="Ryan Lemos" w:date="2019-02-24T18:39:00Z">
        <w:r>
          <w:t xml:space="preserve"> utilizou-se uma ferramenta paga chamada PHP </w:t>
        </w:r>
        <w:proofErr w:type="spellStart"/>
        <w:r>
          <w:t>Storm</w:t>
        </w:r>
        <w:proofErr w:type="spellEnd"/>
        <w:r>
          <w:t>. Por</w:t>
        </w:r>
      </w:ins>
      <w:ins w:id="320" w:author="Ryan Lemos" w:date="2019-02-24T18:40:00Z">
        <w:r>
          <w:t>ém há distribuição gratuita para estudantes até que concluam seus estudos. Ela oferece uma série de recursos que auxiliam o desenvolvimento</w:t>
        </w:r>
      </w:ins>
      <w:ins w:id="321" w:author="Ryan Lemos" w:date="2019-02-24T18:41:00Z">
        <w:r>
          <w:t>, aumentando a produtividade e velocidade de desenvolvimento.</w:t>
        </w:r>
      </w:ins>
      <w:ins w:id="322" w:author="Ryan Lemos" w:date="2019-02-24T18:39:00Z">
        <w:r>
          <w:t xml:space="preserve"> </w:t>
        </w:r>
      </w:ins>
    </w:p>
    <w:p w:rsidR="00DD2FB4" w:rsidRDefault="00DD2FB4">
      <w:pPr>
        <w:ind w:firstLine="0"/>
        <w:rPr>
          <w:ins w:id="323" w:author="Ryan Lemos" w:date="2019-02-22T09:22:00Z"/>
        </w:rPr>
        <w:pPrChange w:id="324" w:author="Ryan Lemos" w:date="2019-02-24T18:33:00Z">
          <w:pPr/>
        </w:pPrChange>
      </w:pPr>
    </w:p>
    <w:p w:rsidR="00DD2FB4" w:rsidRDefault="00DD2FB4" w:rsidP="00DD2FB4">
      <w:pPr>
        <w:pStyle w:val="Ttulo2"/>
        <w:rPr>
          <w:ins w:id="325" w:author="Ryan Lemos" w:date="2019-02-22T09:25:00Z"/>
        </w:rPr>
      </w:pPr>
      <w:ins w:id="326" w:author="Ryan Lemos" w:date="2019-02-22T09:22:00Z">
        <w:r>
          <w:t xml:space="preserve"> Release 1 – Cadastro</w:t>
        </w:r>
      </w:ins>
    </w:p>
    <w:p w:rsidR="00DD2FB4" w:rsidRDefault="00DD2FB4" w:rsidP="00DD2FB4">
      <w:pPr>
        <w:rPr>
          <w:ins w:id="327" w:author="Ryan Lemos" w:date="2019-02-22T09:25:00Z"/>
        </w:rPr>
      </w:pPr>
    </w:p>
    <w:p w:rsidR="00DD2FB4" w:rsidRDefault="00DD2FB4" w:rsidP="00DD2FB4">
      <w:pPr>
        <w:rPr>
          <w:ins w:id="328" w:author="Ryan Lemos" w:date="2019-02-22T09:25:00Z"/>
        </w:rPr>
      </w:pPr>
      <w:ins w:id="329" w:author="Ryan Lemos" w:date="2019-02-22T09:25:00Z">
        <w:r>
          <w:t xml:space="preserve">O primeiro release é marcado por ser a inicialização e estruturação do projeto. Pode compreender as funcionalidades mais básicas, mas como pregado no XP, deve-se desenvolver o que for de maior necessidade para o usuário no momento. Então serão apresentadas funcionalidades que são básicas e necessárias no sistema para sua utilização, como também as funcionalidades que foram requisitadas com maior necessidade para o cliente. </w:t>
        </w:r>
      </w:ins>
    </w:p>
    <w:p w:rsidR="00DD2FB4" w:rsidRDefault="00DD2FB4">
      <w:pPr>
        <w:ind w:firstLine="0"/>
        <w:pPrChange w:id="330" w:author="Ryan Lemos" w:date="2019-02-22T09:25:00Z">
          <w:pPr/>
        </w:pPrChange>
      </w:pPr>
    </w:p>
    <w:p w:rsidR="00B265CE" w:rsidRDefault="00B265CE" w:rsidP="00B265CE"/>
    <w:p w:rsidR="00B265CE" w:rsidRDefault="00B265CE">
      <w:pPr>
        <w:pStyle w:val="Ttulo3"/>
        <w:pPrChange w:id="331" w:author="Ryan Lemos" w:date="2019-02-22T09:23:00Z">
          <w:pPr>
            <w:pStyle w:val="Ttulo2"/>
          </w:pPr>
        </w:pPrChange>
      </w:pPr>
      <w:del w:id="332" w:author="Ryan Lemos" w:date="2019-02-20T11:07:00Z">
        <w:r w:rsidDel="007116CC">
          <w:delText>documentação</w:delText>
        </w:r>
      </w:del>
      <w:ins w:id="333" w:author="Ryan Lemos" w:date="2019-02-20T11:07:00Z">
        <w:r w:rsidR="007116CC">
          <w:t>Estruturação do sistema</w:t>
        </w:r>
      </w:ins>
    </w:p>
    <w:p w:rsidR="00B265CE" w:rsidRDefault="00B265CE" w:rsidP="00B265CE"/>
    <w:p w:rsidR="00B265CE" w:rsidRDefault="00B265CE" w:rsidP="00B265CE">
      <w:r>
        <w:t xml:space="preserve">Alguns modelos de dados e documentos foram utilizados para suportar o desenvolvimento do ambiente. Como modelos têm-se a modelagem de banco de dados e </w:t>
      </w:r>
      <w:r w:rsidR="00FF70F9">
        <w:t>a modelagem de processos com o BPMN. Essas modelagens servem de auxílio ao desenvolvedor já que dá uma visão acerca do problema a ser resolvido. Como documentação para o ambiente, seguindo o que é pregado pela metodologia XP, foram utilizados além das modelagens, as estórias de usuário e os testes. Esses documentos serão descritos e apresentados nas seções seguintes.</w:t>
      </w:r>
    </w:p>
    <w:p w:rsidR="00FF70F9" w:rsidRDefault="00FF70F9" w:rsidP="00B265CE"/>
    <w:p w:rsidR="00FF70F9" w:rsidRDefault="00FF70F9">
      <w:pPr>
        <w:pStyle w:val="Ttulo4"/>
        <w:pPrChange w:id="334" w:author="Ryan Lemos" w:date="2019-02-22T09:23:00Z">
          <w:pPr>
            <w:pStyle w:val="Ttulo3"/>
          </w:pPr>
        </w:pPrChange>
      </w:pPr>
      <w:r>
        <w:lastRenderedPageBreak/>
        <w:t>Diagrama de banco de dados</w:t>
      </w:r>
    </w:p>
    <w:p w:rsidR="00FF70F9" w:rsidRDefault="00FF70F9" w:rsidP="00FF70F9"/>
    <w:p w:rsidR="00FF70F9" w:rsidRDefault="00FF70F9" w:rsidP="00B930B2">
      <w:pPr>
        <w:rPr>
          <w:ins w:id="335" w:author="Ryan Lemos" w:date="2019-02-22T09:32:00Z"/>
        </w:rPr>
      </w:pPr>
      <w:r>
        <w:t>Através de entrevistas e estudo dos requisitos gerou-se um modelo de banco de dados do ambiente</w:t>
      </w:r>
      <w:ins w:id="336" w:author="Ryan Lemos" w:date="2019-02-22T09:29:00Z">
        <w:r w:rsidR="00E22D42">
          <w:t xml:space="preserve"> para o primeiro release</w:t>
        </w:r>
      </w:ins>
      <w:r w:rsidR="00052293">
        <w:t xml:space="preserve">. Este modelo, por se tratar de um banco de dados relacional, vem explicitar </w:t>
      </w:r>
      <w:r w:rsidR="00B930B2">
        <w:t>as entidades e os seus relacionamentos. Assim os próximos parágrafos explicam o significado de cada tabela e o seu motivo de relacionar com outras tabelas.</w:t>
      </w:r>
      <w:ins w:id="337" w:author="Ryan Lemos" w:date="2019-02-22T09:32:00Z">
        <w:r w:rsidR="00850DB3">
          <w:t xml:space="preserve"> </w:t>
        </w:r>
      </w:ins>
    </w:p>
    <w:p w:rsidR="00850DB3" w:rsidRDefault="00850DB3" w:rsidP="00B930B2">
      <w:pPr>
        <w:rPr>
          <w:ins w:id="338" w:author="Ryan Lemos" w:date="2019-02-22T09:38:00Z"/>
        </w:rPr>
      </w:pPr>
      <w:ins w:id="339" w:author="Ryan Lemos" w:date="2019-02-22T09:32:00Z">
        <w:r>
          <w:t xml:space="preserve">A </w:t>
        </w:r>
        <w:r w:rsidRPr="00850DB3">
          <w:rPr>
            <w:highlight w:val="yellow"/>
            <w:rPrChange w:id="340" w:author="Ryan Lemos" w:date="2019-02-22T09:33:00Z">
              <w:rPr/>
            </w:rPrChange>
          </w:rPr>
          <w:t>figura x</w:t>
        </w:r>
        <w:r>
          <w:t xml:space="preserve"> representa o modelo de ba</w:t>
        </w:r>
      </w:ins>
      <w:ins w:id="341" w:author="Ryan Lemos" w:date="2019-02-22T09:33:00Z">
        <w:r>
          <w:t xml:space="preserve">nco de dados relacional do primeiro release. Nota-se primeiramente ao observar a figura que as tabelas têm seus nomes no idioma inglês. Isso se dá </w:t>
        </w:r>
      </w:ins>
      <w:ins w:id="342" w:author="Ryan Lemos" w:date="2019-02-22T09:34:00Z">
        <w:r>
          <w:t xml:space="preserve">para uma melhor adequação ao </w:t>
        </w:r>
        <w:proofErr w:type="spellStart"/>
        <w:r>
          <w:t>Laravel</w:t>
        </w:r>
        <w:proofErr w:type="spellEnd"/>
        <w:r>
          <w:t xml:space="preserve"> que reconhece os nomes das tabelas em seu </w:t>
        </w:r>
        <w:proofErr w:type="spellStart"/>
        <w:r w:rsidRPr="00850DB3">
          <w:rPr>
            <w:i/>
            <w:rPrChange w:id="343" w:author="Ryan Lemos" w:date="2019-02-22T09:35:00Z">
              <w:rPr/>
            </w:rPrChange>
          </w:rPr>
          <w:t>Models</w:t>
        </w:r>
      </w:ins>
      <w:proofErr w:type="spellEnd"/>
      <w:ins w:id="344" w:author="Ryan Lemos" w:date="2019-02-22T09:35:00Z">
        <w:r>
          <w:t xml:space="preserve"> e acrescenta a pluralização através do idioma inglês. Se o </w:t>
        </w:r>
        <w:proofErr w:type="spellStart"/>
        <w:r w:rsidRPr="00850DB3">
          <w:rPr>
            <w:i/>
            <w:rPrChange w:id="345" w:author="Ryan Lemos" w:date="2019-02-22T09:35:00Z">
              <w:rPr/>
            </w:rPrChange>
          </w:rPr>
          <w:t>model</w:t>
        </w:r>
        <w:proofErr w:type="spellEnd"/>
        <w:r>
          <w:t xml:space="preserve"> se chama </w:t>
        </w:r>
        <w:proofErr w:type="spellStart"/>
        <w:r w:rsidRPr="00850DB3">
          <w:rPr>
            <w:i/>
            <w:rPrChange w:id="346" w:author="Ryan Lemos" w:date="2019-02-22T09:35:00Z">
              <w:rPr/>
            </w:rPrChange>
          </w:rPr>
          <w:t>User</w:t>
        </w:r>
        <w:proofErr w:type="spellEnd"/>
        <w:r>
          <w:t xml:space="preserve">, o </w:t>
        </w:r>
        <w:proofErr w:type="spellStart"/>
        <w:r>
          <w:t>Laravel</w:t>
        </w:r>
        <w:proofErr w:type="spellEnd"/>
        <w:r>
          <w:t xml:space="preserve"> automaticamente</w:t>
        </w:r>
      </w:ins>
      <w:ins w:id="347" w:author="Ryan Lemos" w:date="2019-02-22T09:36:00Z">
        <w:r>
          <w:t xml:space="preserve"> entende que deve procurar na base de dados uma tabela com nome </w:t>
        </w:r>
        <w:proofErr w:type="spellStart"/>
        <w:r w:rsidRPr="00850DB3">
          <w:rPr>
            <w:i/>
            <w:rPrChange w:id="348" w:author="Ryan Lemos" w:date="2019-02-22T09:36:00Z">
              <w:rPr/>
            </w:rPrChange>
          </w:rPr>
          <w:t>users</w:t>
        </w:r>
        <w:proofErr w:type="spellEnd"/>
        <w:r>
          <w:t xml:space="preserve">. Porém isso pode ser mudado na configuração do </w:t>
        </w:r>
        <w:proofErr w:type="spellStart"/>
        <w:r>
          <w:t>Laravel</w:t>
        </w:r>
        <w:proofErr w:type="spellEnd"/>
        <w:r>
          <w:t>, mas a escolha do idioma inglês poupa esse tempo de trocar as configurações de</w:t>
        </w:r>
      </w:ins>
      <w:ins w:id="349" w:author="Ryan Lemos" w:date="2019-02-22T09:37:00Z">
        <w:r>
          <w:t xml:space="preserve"> cada </w:t>
        </w:r>
        <w:proofErr w:type="spellStart"/>
        <w:r w:rsidRPr="00850DB3">
          <w:rPr>
            <w:i/>
            <w:rPrChange w:id="350" w:author="Ryan Lemos" w:date="2019-02-22T09:37:00Z">
              <w:rPr/>
            </w:rPrChange>
          </w:rPr>
          <w:t>model</w:t>
        </w:r>
        <w:proofErr w:type="spellEnd"/>
        <w:r>
          <w:t xml:space="preserve">. Outro motivo pela escolha do idioma inglês se dá pelo pensamento de expandir esse projeto no futuro, então para padronizar deixou-se os nomes em inglês e seguindo </w:t>
        </w:r>
      </w:ins>
      <w:ins w:id="351" w:author="Ryan Lemos" w:date="2019-02-22T09:38:00Z">
        <w:r>
          <w:t xml:space="preserve">o padrão do </w:t>
        </w:r>
        <w:proofErr w:type="spellStart"/>
        <w:r>
          <w:t>Laravel</w:t>
        </w:r>
        <w:proofErr w:type="spellEnd"/>
        <w:r>
          <w:t>.</w:t>
        </w:r>
      </w:ins>
    </w:p>
    <w:p w:rsidR="00025BB2" w:rsidRDefault="00850DB3" w:rsidP="00B930B2">
      <w:pPr>
        <w:rPr>
          <w:ins w:id="352" w:author="Ryan Lemos" w:date="2019-02-22T10:22:00Z"/>
        </w:rPr>
      </w:pPr>
      <w:ins w:id="353" w:author="Ryan Lemos" w:date="2019-02-22T09:38:00Z">
        <w:r>
          <w:t>Como dito nos parágrafos anteriores, a confecção das tabelas foi feita através de ent</w:t>
        </w:r>
      </w:ins>
      <w:ins w:id="354" w:author="Ryan Lemos" w:date="2019-02-22T09:39:00Z">
        <w:r>
          <w:t>r</w:t>
        </w:r>
      </w:ins>
      <w:ins w:id="355" w:author="Ryan Lemos" w:date="2019-02-22T09:38:00Z">
        <w:r>
          <w:t>evistas aos prof</w:t>
        </w:r>
      </w:ins>
      <w:ins w:id="356" w:author="Ryan Lemos" w:date="2019-02-22T09:39:00Z">
        <w:r>
          <w:t>essores e gestores da escola.</w:t>
        </w:r>
        <w:r w:rsidR="00396095">
          <w:t xml:space="preserve"> Tem-se a tabela base de usuários (</w:t>
        </w:r>
        <w:proofErr w:type="spellStart"/>
        <w:r w:rsidR="00396095" w:rsidRPr="00396095">
          <w:rPr>
            <w:i/>
            <w:rPrChange w:id="357" w:author="Ryan Lemos" w:date="2019-02-22T09:39:00Z">
              <w:rPr/>
            </w:rPrChange>
          </w:rPr>
          <w:t>users</w:t>
        </w:r>
        <w:proofErr w:type="spellEnd"/>
        <w:r w:rsidR="00396095">
          <w:t>) que se relaciona com diversa</w:t>
        </w:r>
      </w:ins>
      <w:ins w:id="358" w:author="Ryan Lemos" w:date="2019-02-22T09:40:00Z">
        <w:r w:rsidR="00396095">
          <w:t>s tabelas, um desses relacionamentos é com a tabela de perfis (</w:t>
        </w:r>
        <w:r w:rsidR="00396095" w:rsidRPr="00396095">
          <w:rPr>
            <w:i/>
            <w:rPrChange w:id="359" w:author="Ryan Lemos" w:date="2019-02-22T09:40:00Z">
              <w:rPr/>
            </w:rPrChange>
          </w:rPr>
          <w:t>roles</w:t>
        </w:r>
        <w:r w:rsidR="00396095">
          <w:t xml:space="preserve">) que dita qual perfil o usuário tem. Além disso a tabela de usuários também se relaciona com a tabela de </w:t>
        </w:r>
      </w:ins>
      <w:ins w:id="360" w:author="Ryan Lemos" w:date="2019-02-22T09:41:00Z">
        <w:r w:rsidR="00396095">
          <w:t>turmas (</w:t>
        </w:r>
        <w:proofErr w:type="spellStart"/>
        <w:r w:rsidR="00396095" w:rsidRPr="00396095">
          <w:rPr>
            <w:i/>
            <w:rPrChange w:id="361" w:author="Ryan Lemos" w:date="2019-02-22T09:41:00Z">
              <w:rPr/>
            </w:rPrChange>
          </w:rPr>
          <w:t>groups</w:t>
        </w:r>
        <w:proofErr w:type="spellEnd"/>
        <w:r w:rsidR="00396095">
          <w:t xml:space="preserve">), de duas maneiras uma sendo aluno e outro um usuário professor. Por </w:t>
        </w:r>
        <w:proofErr w:type="spellStart"/>
        <w:r w:rsidR="00396095">
          <w:t>ultimo</w:t>
        </w:r>
        <w:proofErr w:type="spellEnd"/>
        <w:r w:rsidR="00396095">
          <w:t xml:space="preserve"> a tabela de usuário se relaciona </w:t>
        </w:r>
      </w:ins>
      <w:ins w:id="362" w:author="Ryan Lemos" w:date="2019-02-22T09:42:00Z">
        <w:r w:rsidR="00396095">
          <w:t>com a tabela de dúvidas (</w:t>
        </w:r>
      </w:ins>
      <w:proofErr w:type="spellStart"/>
      <w:ins w:id="363" w:author="Ryan Lemos" w:date="2019-02-22T10:21:00Z">
        <w:r w:rsidR="00025BB2">
          <w:rPr>
            <w:i/>
          </w:rPr>
          <w:t>doubts</w:t>
        </w:r>
      </w:ins>
      <w:proofErr w:type="spellEnd"/>
      <w:ins w:id="364" w:author="Ryan Lemos" w:date="2019-02-22T09:42:00Z">
        <w:r w:rsidR="00396095">
          <w:t>)</w:t>
        </w:r>
      </w:ins>
      <w:ins w:id="365" w:author="Ryan Lemos" w:date="2019-02-22T10:21:00Z">
        <w:r w:rsidR="00025BB2">
          <w:t>. Esse relacionamen</w:t>
        </w:r>
      </w:ins>
      <w:ins w:id="366" w:author="Ryan Lemos" w:date="2019-02-22T10:22:00Z">
        <w:r w:rsidR="00025BB2">
          <w:t>to se trata de uma dúvida de um aluno.</w:t>
        </w:r>
      </w:ins>
    </w:p>
    <w:p w:rsidR="00025BB2" w:rsidRDefault="00025BB2" w:rsidP="00B930B2">
      <w:pPr>
        <w:rPr>
          <w:ins w:id="367" w:author="Ryan Lemos" w:date="2019-02-22T10:24:00Z"/>
        </w:rPr>
      </w:pPr>
      <w:ins w:id="368" w:author="Ryan Lemos" w:date="2019-02-22T10:22:00Z">
        <w:r>
          <w:t xml:space="preserve">Quanto as turmas, podem-se relacionar com os </w:t>
        </w:r>
      </w:ins>
      <w:ins w:id="369" w:author="Ryan Lemos" w:date="2019-02-22T10:23:00Z">
        <w:r>
          <w:t>eventos (</w:t>
        </w:r>
        <w:proofErr w:type="spellStart"/>
        <w:r w:rsidRPr="00025BB2">
          <w:rPr>
            <w:i/>
            <w:rPrChange w:id="370" w:author="Ryan Lemos" w:date="2019-02-22T10:23:00Z">
              <w:rPr/>
            </w:rPrChange>
          </w:rPr>
          <w:t>events</w:t>
        </w:r>
        <w:proofErr w:type="spellEnd"/>
        <w:r>
          <w:t>)</w:t>
        </w:r>
      </w:ins>
      <w:ins w:id="371" w:author="Ryan Lemos" w:date="2019-02-22T10:22:00Z">
        <w:r>
          <w:t>, já que um evento pode ou não perten</w:t>
        </w:r>
      </w:ins>
      <w:ins w:id="372" w:author="Ryan Lemos" w:date="2019-02-22T10:23:00Z">
        <w:r>
          <w:t xml:space="preserve">cer a uma turma. O atributo </w:t>
        </w:r>
        <w:proofErr w:type="spellStart"/>
        <w:r w:rsidRPr="00025BB2">
          <w:rPr>
            <w:i/>
            <w:rPrChange w:id="373" w:author="Ryan Lemos" w:date="2019-02-22T10:23:00Z">
              <w:rPr/>
            </w:rPrChange>
          </w:rPr>
          <w:t>public</w:t>
        </w:r>
        <w:proofErr w:type="spellEnd"/>
        <w:r>
          <w:t xml:space="preserve"> da tabela de eventos, indica se o evento foi cadastrado para uma turma em específico ou para </w:t>
        </w:r>
      </w:ins>
      <w:ins w:id="374" w:author="Ryan Lemos" w:date="2019-02-22T10:24:00Z">
        <w:r>
          <w:t>toda a escola.</w:t>
        </w:r>
      </w:ins>
    </w:p>
    <w:p w:rsidR="00025BB2" w:rsidRDefault="00025BB2" w:rsidP="00B930B2">
      <w:pPr>
        <w:rPr>
          <w:ins w:id="375" w:author="Ryan Lemos" w:date="2019-02-22T10:26:00Z"/>
        </w:rPr>
      </w:pPr>
      <w:ins w:id="376" w:author="Ryan Lemos" w:date="2019-02-22T10:24:00Z">
        <w:r>
          <w:t>Tem-se ainda a tabela de permissões</w:t>
        </w:r>
      </w:ins>
      <w:ins w:id="377" w:author="Ryan Lemos" w:date="2019-02-22T10:25:00Z">
        <w:r>
          <w:t xml:space="preserve"> (</w:t>
        </w:r>
        <w:proofErr w:type="spellStart"/>
        <w:r w:rsidRPr="00025BB2">
          <w:rPr>
            <w:i/>
            <w:rPrChange w:id="378" w:author="Ryan Lemos" w:date="2019-02-22T10:25:00Z">
              <w:rPr/>
            </w:rPrChange>
          </w:rPr>
          <w:t>permissions</w:t>
        </w:r>
        <w:proofErr w:type="spellEnd"/>
        <w:r>
          <w:t>)</w:t>
        </w:r>
      </w:ins>
      <w:ins w:id="379" w:author="Ryan Lemos" w:date="2019-02-22T10:24:00Z">
        <w:r>
          <w:t>, que se relaciona com duas outras tabelas, a de perfis, indicando que cada perfil pode ter n permiss</w:t>
        </w:r>
      </w:ins>
      <w:ins w:id="380" w:author="Ryan Lemos" w:date="2019-02-22T10:25:00Z">
        <w:r>
          <w:t>ões. E se relaciona com um menu indicando que o menu deve conter uma permissão, permissão essa que vai indicar qual o caminho o usuário deve seguir ao clicar no menu.</w:t>
        </w:r>
      </w:ins>
    </w:p>
    <w:p w:rsidR="00850DB3" w:rsidRDefault="00025BB2" w:rsidP="00B930B2">
      <w:pPr>
        <w:rPr>
          <w:ins w:id="381" w:author="Ryan Lemos" w:date="2019-02-22T09:32:00Z"/>
        </w:rPr>
      </w:pPr>
      <w:ins w:id="382" w:author="Ryan Lemos" w:date="2019-02-22T10:26:00Z">
        <w:r>
          <w:t>Tem-se a tabela de materiais</w:t>
        </w:r>
      </w:ins>
      <w:ins w:id="383" w:author="Ryan Lemos" w:date="2019-02-22T10:27:00Z">
        <w:r>
          <w:t xml:space="preserve"> </w:t>
        </w:r>
      </w:ins>
      <w:ins w:id="384" w:author="Ryan Lemos" w:date="2019-02-22T10:26:00Z">
        <w:r>
          <w:t>(</w:t>
        </w:r>
        <w:proofErr w:type="spellStart"/>
        <w:r w:rsidRPr="00025BB2">
          <w:rPr>
            <w:i/>
            <w:rPrChange w:id="385" w:author="Ryan Lemos" w:date="2019-02-22T10:27:00Z">
              <w:rPr/>
            </w:rPrChange>
          </w:rPr>
          <w:t>materials</w:t>
        </w:r>
      </w:ins>
      <w:proofErr w:type="spellEnd"/>
      <w:ins w:id="386" w:author="Ryan Lemos" w:date="2019-02-22T10:27:00Z">
        <w:r>
          <w:t>)</w:t>
        </w:r>
      </w:ins>
      <w:ins w:id="387" w:author="Ryan Lemos" w:date="2019-02-22T10:26:00Z">
        <w:r>
          <w:t xml:space="preserve"> que não se relaciona aparentemente com ninguém, porém os materiais que um aluno recebe podem ser filtrados por meio do ano em que o aluno se encontra. Então há um relacionamento indir</w:t>
        </w:r>
      </w:ins>
      <w:ins w:id="388" w:author="Ryan Lemos" w:date="2019-02-22T10:27:00Z">
        <w:r>
          <w:t>eto da tabela de materiais com as tabelas de aluno e turma (já que é na turma que se encontra o ano em que o aluno está).</w:t>
        </w:r>
      </w:ins>
      <w:ins w:id="389" w:author="Ryan Lemos" w:date="2019-02-22T09:36:00Z">
        <w:r w:rsidR="00850DB3">
          <w:t xml:space="preserve"> </w:t>
        </w:r>
      </w:ins>
      <w:ins w:id="390" w:author="Ryan Lemos" w:date="2019-02-22T09:34:00Z">
        <w:r w:rsidR="00850DB3">
          <w:t xml:space="preserve">  </w:t>
        </w:r>
      </w:ins>
    </w:p>
    <w:p w:rsidR="00850DB3" w:rsidRDefault="00850DB3" w:rsidP="00B930B2">
      <w:pPr>
        <w:rPr>
          <w:ins w:id="391" w:author="Ryan Lemos" w:date="2019-02-22T09:29:00Z"/>
        </w:rPr>
      </w:pPr>
    </w:p>
    <w:p w:rsidR="003D19A7" w:rsidRDefault="00422881">
      <w:pPr>
        <w:ind w:firstLine="0"/>
        <w:pPrChange w:id="392" w:author="Ryan Lemos" w:date="2019-02-22T09:32:00Z">
          <w:pPr/>
        </w:pPrChange>
      </w:pPr>
      <w:ins w:id="393" w:author="Ryan Lemos" w:date="2019-02-22T10:21:00Z">
        <w:r>
          <w:rPr>
            <w:noProof/>
          </w:rPr>
          <w:drawing>
            <wp:inline distT="0" distB="0" distL="0" distR="0">
              <wp:extent cx="5760085" cy="4961890"/>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modelagem v0.png"/>
                      <pic:cNvPicPr/>
                    </pic:nvPicPr>
                    <pic:blipFill>
                      <a:blip r:embed="rId40">
                        <a:extLst>
                          <a:ext uri="{28A0092B-C50C-407E-A947-70E740481C1C}">
                            <a14:useLocalDpi xmlns:a14="http://schemas.microsoft.com/office/drawing/2010/main" val="0"/>
                          </a:ext>
                        </a:extLst>
                      </a:blip>
                      <a:stretch>
                        <a:fillRect/>
                      </a:stretch>
                    </pic:blipFill>
                    <pic:spPr>
                      <a:xfrm>
                        <a:off x="0" y="0"/>
                        <a:ext cx="5760085" cy="4961890"/>
                      </a:xfrm>
                      <a:prstGeom prst="rect">
                        <a:avLst/>
                      </a:prstGeom>
                    </pic:spPr>
                  </pic:pic>
                </a:graphicData>
              </a:graphic>
            </wp:inline>
          </w:drawing>
        </w:r>
      </w:ins>
    </w:p>
    <w:p w:rsidR="00FF70F9" w:rsidRDefault="00FF70F9" w:rsidP="00FF70F9">
      <w:pPr>
        <w:rPr>
          <w:ins w:id="394" w:author="Ryan Lemos" w:date="2019-02-22T09:32:00Z"/>
        </w:rPr>
      </w:pPr>
    </w:p>
    <w:p w:rsidR="00850DB3" w:rsidRDefault="00850DB3">
      <w:pPr>
        <w:rPr>
          <w:ins w:id="395" w:author="Ryan Lemos" w:date="2019-02-22T09:32:00Z"/>
        </w:rPr>
      </w:pPr>
    </w:p>
    <w:p w:rsidR="00850DB3" w:rsidRDefault="00850DB3" w:rsidP="00FF70F9"/>
    <w:p w:rsidR="00FF70F9" w:rsidRDefault="00FF70F9">
      <w:pPr>
        <w:pStyle w:val="Ttulo4"/>
        <w:pPrChange w:id="396" w:author="Ryan Lemos" w:date="2019-02-22T09:23:00Z">
          <w:pPr>
            <w:pStyle w:val="Ttulo3"/>
          </w:pPr>
        </w:pPrChange>
      </w:pPr>
      <w:r>
        <w:t>Diagrama de processos</w:t>
      </w:r>
    </w:p>
    <w:p w:rsidR="00B930B2" w:rsidRDefault="00B930B2" w:rsidP="00B930B2"/>
    <w:p w:rsidR="00B930B2" w:rsidDel="00884219" w:rsidRDefault="00B930B2" w:rsidP="00B930B2">
      <w:pPr>
        <w:rPr>
          <w:del w:id="397" w:author="Ryan Lemos" w:date="2019-02-22T10:30:00Z"/>
        </w:rPr>
      </w:pPr>
      <w:del w:id="398" w:author="Ryan Lemos" w:date="2019-02-22T10:30:00Z">
        <w:r w:rsidDel="00884219">
          <w:delText>Foi desenvolvido uma modelagem dos processos a cada release. Assim o processo era atualizado e modificado a cada entrega. Ou seja, isso contribuiu para que a cada release se tivesse uma noção de como se daria a utilização no sistema e suas funcionalidades. Então, através do diagrama de processos é possível ver a evolução do ambiente e do processo através dos releases.</w:delText>
        </w:r>
      </w:del>
    </w:p>
    <w:p w:rsidR="002C0249" w:rsidRDefault="00CA4BEB" w:rsidP="00B930B2">
      <w:pPr>
        <w:rPr>
          <w:noProof/>
        </w:rPr>
      </w:pPr>
      <w:r>
        <w:t>Para o primeiro release</w:t>
      </w:r>
      <w:ins w:id="399" w:author="Ryan Lemos" w:date="2019-02-22T10:31:00Z">
        <w:r w:rsidR="00884219">
          <w:t>, como foi dito anteriormente,</w:t>
        </w:r>
      </w:ins>
      <w:r>
        <w:t xml:space="preserve"> </w:t>
      </w:r>
      <w:del w:id="400" w:author="Ryan Lemos" w:date="2019-02-22T10:30:00Z">
        <w:r w:rsidDel="00884219">
          <w:delText>em que s</w:delText>
        </w:r>
        <w:r w:rsidR="002957EA" w:rsidDel="00884219">
          <w:delText xml:space="preserve">e </w:delText>
        </w:r>
      </w:del>
      <w:r w:rsidR="002957EA">
        <w:t>focou</w:t>
      </w:r>
      <w:ins w:id="401" w:author="Ryan Lemos" w:date="2019-02-22T10:30:00Z">
        <w:r w:rsidR="00884219">
          <w:t>-se</w:t>
        </w:r>
      </w:ins>
      <w:r w:rsidR="002957EA">
        <w:t xml:space="preserve"> </w:t>
      </w:r>
      <w:del w:id="402" w:author="Ryan Lemos" w:date="2019-02-22T10:31:00Z">
        <w:r w:rsidR="002957EA" w:rsidDel="00884219">
          <w:delText>n</w:delText>
        </w:r>
        <w:r w:rsidDel="00884219">
          <w:delText xml:space="preserve">as </w:delText>
        </w:r>
      </w:del>
      <w:ins w:id="403" w:author="Ryan Lemos" w:date="2019-02-22T10:31:00Z">
        <w:r w:rsidR="00884219">
          <w:t xml:space="preserve">em </w:t>
        </w:r>
      </w:ins>
      <w:r>
        <w:t>funcionalidades</w:t>
      </w:r>
      <w:ins w:id="404" w:author="Ryan Lemos" w:date="2019-02-22T10:31:00Z">
        <w:r w:rsidR="00884219">
          <w:t xml:space="preserve"> iniciais</w:t>
        </w:r>
      </w:ins>
      <w:r>
        <w:t xml:space="preserve"> de cadastro </w:t>
      </w:r>
      <w:r w:rsidR="002957EA">
        <w:t>juntamente com as dúvidas dos alunos</w:t>
      </w:r>
      <w:ins w:id="405" w:author="Ryan Lemos" w:date="2019-02-22T10:31:00Z">
        <w:r w:rsidR="00884219">
          <w:t xml:space="preserve"> e as turmas</w:t>
        </w:r>
      </w:ins>
      <w:r w:rsidR="002957EA">
        <w:t>. O p</w:t>
      </w:r>
      <w:r w:rsidR="002C0249">
        <w:t xml:space="preserve">rocesso foi modelado a contemplar esse processo de cadastros. </w:t>
      </w:r>
      <w:ins w:id="406" w:author="Ryan Lemos" w:date="2019-02-22T10:31:00Z">
        <w:r w:rsidR="00D724F5">
          <w:t>Então há a figura ini</w:t>
        </w:r>
      </w:ins>
      <w:ins w:id="407" w:author="Ryan Lemos" w:date="2019-02-22T10:32:00Z">
        <w:r w:rsidR="00D724F5">
          <w:t>cial do administrador que é responsável por cadastrar o gestor na base. Feito isso o administrador é responsável por cadastrar os menus da aplicação e autorizar o que cada perfil pode fazer dentro da apli</w:t>
        </w:r>
      </w:ins>
      <w:ins w:id="408" w:author="Ryan Lemos" w:date="2019-02-22T10:33:00Z">
        <w:r w:rsidR="00D724F5">
          <w:t xml:space="preserve">cação. </w:t>
        </w:r>
      </w:ins>
      <w:del w:id="409" w:author="Ryan Lemos" w:date="2019-02-22T10:33:00Z">
        <w:r w:rsidR="002C0249" w:rsidDel="00D724F5">
          <w:delText xml:space="preserve">Assim </w:delText>
        </w:r>
      </w:del>
      <w:ins w:id="410" w:author="Ryan Lemos" w:date="2019-02-22T10:33:00Z">
        <w:r w:rsidR="00D724F5">
          <w:t xml:space="preserve">Ao término dessa etapa, </w:t>
        </w:r>
      </w:ins>
      <w:r w:rsidR="002C0249">
        <w:t>o usuário com perfil de gestor entra no sistema e cadastra os professores da escola, posteriormente cadastra todos os alunos</w:t>
      </w:r>
      <w:ins w:id="411" w:author="Ryan Lemos" w:date="2019-02-22T10:33:00Z">
        <w:r w:rsidR="00D724F5">
          <w:t xml:space="preserve"> também</w:t>
        </w:r>
      </w:ins>
      <w:r w:rsidR="002C0249">
        <w:t xml:space="preserve">. Assim </w:t>
      </w:r>
      <w:del w:id="412" w:author="Ryan Lemos" w:date="2019-02-22T10:33:00Z">
        <w:r w:rsidR="002C0249" w:rsidDel="00D724F5">
          <w:delText xml:space="preserve">que </w:delText>
        </w:r>
      </w:del>
      <w:r w:rsidR="002C0249">
        <w:t xml:space="preserve">os professores podem criar suas turmas e posteriormente associar esses alunos que foram cadastrados pelo gestor. Porém </w:t>
      </w:r>
      <w:r w:rsidR="002C0249">
        <w:lastRenderedPageBreak/>
        <w:t xml:space="preserve">antes disso o professor deve inserir materiais caso haja algum material, ou inserir eventos da turma para que o aluno possa receber um calendário específico da sua turma. Feito isso o aluno entra e verifica seu calendário que é apresentado logo na tela inicial do ambiente. O aluno ainda pode visualizar seus materiais ou as suas dúvidas. Caso o aluno tenha uma nova dúvida, deve envia-la ao professor que a responderá. Todo esse processo pode ser visto na </w:t>
      </w:r>
      <w:r w:rsidR="002C0249" w:rsidRPr="002C0249">
        <w:rPr>
          <w:highlight w:val="yellow"/>
        </w:rPr>
        <w:t>figura X.</w:t>
      </w:r>
      <w:r w:rsidR="00697EF9" w:rsidRPr="00697EF9">
        <w:rPr>
          <w:noProof/>
        </w:rPr>
        <w:t xml:space="preserve"> </w:t>
      </w:r>
    </w:p>
    <w:p w:rsidR="007216C5" w:rsidRDefault="007216C5" w:rsidP="00B930B2">
      <w:pPr>
        <w:rPr>
          <w:noProof/>
        </w:rPr>
      </w:pPr>
    </w:p>
    <w:p w:rsidR="007216C5" w:rsidRDefault="007216C5" w:rsidP="00B930B2"/>
    <w:p w:rsidR="007216C5" w:rsidRDefault="007216C5" w:rsidP="00B930B2">
      <w:pPr>
        <w:sectPr w:rsidR="007216C5" w:rsidSect="00C1350C">
          <w:headerReference w:type="default" r:id="rId41"/>
          <w:pgSz w:w="11906" w:h="16838"/>
          <w:pgMar w:top="1701" w:right="1134" w:bottom="1134" w:left="1701" w:header="1134" w:footer="567" w:gutter="0"/>
          <w:cols w:space="708"/>
          <w:docGrid w:linePitch="360"/>
        </w:sectPr>
      </w:pPr>
    </w:p>
    <w:p w:rsidR="007216C5" w:rsidRDefault="007216C5" w:rsidP="007216C5">
      <w:pPr>
        <w:spacing w:line="240" w:lineRule="auto"/>
        <w:ind w:firstLine="0"/>
        <w:jc w:val="left"/>
        <w:outlineLvl w:val="9"/>
        <w:sectPr w:rsidR="007216C5" w:rsidSect="007216C5">
          <w:pgSz w:w="16838" w:h="11906" w:orient="landscape"/>
          <w:pgMar w:top="1701" w:right="1701" w:bottom="1134" w:left="1134" w:header="1134" w:footer="567" w:gutter="0"/>
          <w:cols w:space="708"/>
          <w:docGrid w:linePitch="360"/>
        </w:sectPr>
      </w:pPr>
      <w:del w:id="413" w:author="Ryan Lemos" w:date="2019-02-18T10:38:00Z">
        <w:r w:rsidDel="009C658F">
          <w:rPr>
            <w:noProof/>
          </w:rPr>
          <w:lastRenderedPageBreak/>
          <w:drawing>
            <wp:inline distT="0" distB="0" distL="0" distR="0" wp14:anchorId="4E91E091" wp14:editId="4D60EFB8">
              <wp:extent cx="9209405" cy="5699760"/>
              <wp:effectExtent l="0" t="0" r="0"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9275554" cy="5740700"/>
                      </a:xfrm>
                      <a:prstGeom prst="rect">
                        <a:avLst/>
                      </a:prstGeom>
                      <a:noFill/>
                      <a:ln>
                        <a:noFill/>
                      </a:ln>
                    </pic:spPr>
                  </pic:pic>
                </a:graphicData>
              </a:graphic>
            </wp:inline>
          </w:drawing>
        </w:r>
      </w:del>
      <w:ins w:id="414" w:author="Ryan Lemos" w:date="2019-02-18T10:38:00Z">
        <w:r w:rsidR="009C658F">
          <w:rPr>
            <w:noProof/>
          </w:rPr>
          <w:drawing>
            <wp:inline distT="0" distB="0" distL="0" distR="0">
              <wp:extent cx="8883015" cy="5760085"/>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8883015" cy="5760085"/>
                      </a:xfrm>
                      <a:prstGeom prst="rect">
                        <a:avLst/>
                      </a:prstGeom>
                      <a:noFill/>
                      <a:ln>
                        <a:noFill/>
                      </a:ln>
                    </pic:spPr>
                  </pic:pic>
                </a:graphicData>
              </a:graphic>
            </wp:inline>
          </w:drawing>
        </w:r>
      </w:ins>
    </w:p>
    <w:p w:rsidR="00FF70F9" w:rsidDel="00E22850" w:rsidRDefault="00FF70F9">
      <w:pPr>
        <w:pStyle w:val="Ttulo3"/>
        <w:numPr>
          <w:ilvl w:val="0"/>
          <w:numId w:val="0"/>
        </w:numPr>
        <w:rPr>
          <w:del w:id="415" w:author="Ryan Lemos" w:date="2019-02-19T07:29:00Z"/>
        </w:rPr>
        <w:pPrChange w:id="416" w:author="Ryan Lemos" w:date="2019-02-19T07:29:00Z">
          <w:pPr>
            <w:pStyle w:val="Ttulo3"/>
          </w:pPr>
        </w:pPrChange>
      </w:pPr>
      <w:del w:id="417" w:author="Ryan Lemos" w:date="2019-02-19T07:29:00Z">
        <w:r w:rsidDel="00E22850">
          <w:lastRenderedPageBreak/>
          <w:delText>Estórias de usuários</w:delText>
        </w:r>
      </w:del>
    </w:p>
    <w:p w:rsidR="00643E24" w:rsidRPr="00643E24" w:rsidDel="001D2BA8" w:rsidRDefault="00643E24">
      <w:pPr>
        <w:pStyle w:val="Ttulo3"/>
        <w:numPr>
          <w:ilvl w:val="0"/>
          <w:numId w:val="0"/>
        </w:numPr>
        <w:rPr>
          <w:del w:id="418" w:author="Ryan Lemos" w:date="2019-02-24T17:52:00Z"/>
        </w:rPr>
        <w:pPrChange w:id="419" w:author="Ryan Lemos" w:date="2019-02-19T07:29:00Z">
          <w:pPr/>
        </w:pPrChange>
      </w:pPr>
    </w:p>
    <w:p w:rsidR="00F80769" w:rsidDel="00FB122B" w:rsidRDefault="00643E24" w:rsidP="007216C5">
      <w:pPr>
        <w:rPr>
          <w:del w:id="420" w:author="Ryan Lemos" w:date="2019-02-18T21:04:00Z"/>
        </w:rPr>
      </w:pPr>
      <w:del w:id="421" w:author="Ryan Lemos" w:date="2019-02-18T21:04:00Z">
        <w:r w:rsidDel="00FB122B">
          <w:delText xml:space="preserve">As estórias de usuários são um modelo de se recolher os requisitos e documentação considerado pelo XP. Então para apoio do ambiente proposto foram colhidas as estórias de usuários </w:delText>
        </w:r>
        <w:r w:rsidR="007051CE" w:rsidDel="00FB122B">
          <w:delText xml:space="preserve">para cada requisito do </w:delText>
        </w:r>
      </w:del>
      <w:del w:id="422" w:author="Ryan Lemos" w:date="2019-02-18T09:53:00Z">
        <w:r w:rsidR="007051CE" w:rsidDel="00F80769">
          <w:delText>sistema</w:delText>
        </w:r>
      </w:del>
      <w:del w:id="423" w:author="Ryan Lemos" w:date="2019-02-18T21:04:00Z">
        <w:r w:rsidR="007051CE" w:rsidDel="00FB122B">
          <w:delText xml:space="preserve">. </w:delText>
        </w:r>
      </w:del>
    </w:p>
    <w:p w:rsidR="001A0B14" w:rsidRPr="001A0B14" w:rsidDel="00FB122B" w:rsidRDefault="007051CE">
      <w:pPr>
        <w:rPr>
          <w:del w:id="424" w:author="Ryan Lemos" w:date="2019-02-18T21:04:00Z"/>
        </w:rPr>
        <w:pPrChange w:id="425" w:author="Ryan Lemos" w:date="2019-02-18T10:03:00Z">
          <w:pPr>
            <w:ind w:firstLine="0"/>
            <w:jc w:val="center"/>
          </w:pPr>
        </w:pPrChange>
      </w:pPr>
      <w:del w:id="426" w:author="Ryan Lemos" w:date="2019-02-18T21:04:00Z">
        <w:r w:rsidDel="00FB122B">
          <w:rPr>
            <w:noProof/>
          </w:rPr>
          <w:drawing>
            <wp:inline distT="0" distB="0" distL="0" distR="0" wp14:anchorId="607C47BA" wp14:editId="00B5724D">
              <wp:extent cx="2133600" cy="1041094"/>
              <wp:effectExtent l="171450" t="171450" r="152400" b="159385"/>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b="51205"/>
                      <a:stretch/>
                    </pic:blipFill>
                    <pic:spPr bwMode="auto">
                      <a:xfrm>
                        <a:off x="0" y="0"/>
                        <a:ext cx="2153481" cy="1050795"/>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del>
    </w:p>
    <w:p w:rsidR="006C319D" w:rsidDel="00FB122B" w:rsidRDefault="00F80769">
      <w:pPr>
        <w:pStyle w:val="Ttulo4"/>
        <w:rPr>
          <w:del w:id="427" w:author="Ryan Lemos" w:date="2019-02-18T21:04:00Z"/>
        </w:rPr>
        <w:pPrChange w:id="428" w:author="Ryan Lemos" w:date="2019-02-18T10:15:00Z">
          <w:pPr>
            <w:ind w:firstLine="0"/>
            <w:jc w:val="center"/>
          </w:pPr>
        </w:pPrChange>
      </w:pPr>
      <w:moveToRangeStart w:id="429" w:author="Ryan Lemos" w:date="2019-02-18T09:49:00Z" w:name="move1375803"/>
      <w:moveTo w:id="430" w:author="Ryan Lemos" w:date="2019-02-18T09:49:00Z">
        <w:del w:id="431" w:author="Ryan Lemos" w:date="2019-02-18T21:04:00Z">
          <w:r w:rsidDel="00FB122B">
            <w:rPr>
              <w:iCs w:val="0"/>
              <w:noProof/>
            </w:rPr>
            <w:drawing>
              <wp:inline distT="0" distB="0" distL="0" distR="0" wp14:anchorId="323CA61C" wp14:editId="5BBD5969">
                <wp:extent cx="2242704" cy="902132"/>
                <wp:effectExtent l="152400" t="152400" r="158115" b="16510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b="57087"/>
                        <a:stretch/>
                      </pic:blipFill>
                      <pic:spPr bwMode="auto">
                        <a:xfrm>
                          <a:off x="0" y="0"/>
                          <a:ext cx="2324893" cy="935193"/>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del>
      </w:moveTo>
      <w:moveToRangeStart w:id="432" w:author="Ryan Lemos" w:date="2019-02-18T09:50:00Z" w:name="move1375850"/>
      <w:moveToRangeEnd w:id="429"/>
      <w:moveTo w:id="433" w:author="Ryan Lemos" w:date="2019-02-18T09:50:00Z">
        <w:del w:id="434" w:author="Ryan Lemos" w:date="2019-02-18T21:04:00Z">
          <w:r w:rsidDel="00FB122B">
            <w:rPr>
              <w:iCs w:val="0"/>
              <w:noProof/>
            </w:rPr>
            <w:drawing>
              <wp:inline distT="0" distB="0" distL="0" distR="0" wp14:anchorId="3CD32631" wp14:editId="0B6CFC92">
                <wp:extent cx="2205102" cy="1136072"/>
                <wp:effectExtent l="171450" t="152400" r="157480" b="159385"/>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258008" cy="1163329"/>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del>
      </w:moveTo>
      <w:moveToRangeEnd w:id="432"/>
      <w:del w:id="435" w:author="Ryan Lemos" w:date="2019-02-18T21:04:00Z">
        <w:r w:rsidR="00E90C04" w:rsidDel="00FB122B">
          <w:rPr>
            <w:iCs w:val="0"/>
            <w:noProof/>
          </w:rPr>
          <w:drawing>
            <wp:inline distT="0" distB="0" distL="0" distR="0" wp14:anchorId="588BB8C6" wp14:editId="033C5AC7">
              <wp:extent cx="2156795" cy="1032163"/>
              <wp:effectExtent l="152400" t="152400" r="167640" b="16827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b="52025"/>
                      <a:stretch/>
                    </pic:blipFill>
                    <pic:spPr bwMode="auto">
                      <a:xfrm>
                        <a:off x="0" y="0"/>
                        <a:ext cx="2186108" cy="1046191"/>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del>
      <w:moveToRangeStart w:id="436" w:author="Ryan Lemos" w:date="2019-02-18T09:50:00Z" w:name="move1375873"/>
      <w:moveTo w:id="437" w:author="Ryan Lemos" w:date="2019-02-18T09:50:00Z">
        <w:del w:id="438" w:author="Ryan Lemos" w:date="2019-02-18T21:04:00Z">
          <w:r w:rsidDel="00FB122B">
            <w:rPr>
              <w:iCs w:val="0"/>
              <w:noProof/>
            </w:rPr>
            <w:drawing>
              <wp:inline distT="0" distB="0" distL="0" distR="0" wp14:anchorId="03F2B88F" wp14:editId="119EF95A">
                <wp:extent cx="2107623" cy="1127578"/>
                <wp:effectExtent l="171450" t="152400" r="159385" b="16827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136880" cy="1143230"/>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del>
      </w:moveTo>
      <w:moveToRangeEnd w:id="436"/>
    </w:p>
    <w:p w:rsidR="007051CE" w:rsidDel="00FB122B" w:rsidRDefault="007051CE" w:rsidP="00E90C04">
      <w:pPr>
        <w:ind w:firstLine="0"/>
        <w:jc w:val="center"/>
        <w:rPr>
          <w:del w:id="439" w:author="Ryan Lemos" w:date="2019-02-18T21:04:00Z"/>
        </w:rPr>
      </w:pPr>
      <w:del w:id="440" w:author="Ryan Lemos" w:date="2019-02-18T21:04:00Z">
        <w:r w:rsidDel="00FB122B">
          <w:rPr>
            <w:noProof/>
          </w:rPr>
          <w:drawing>
            <wp:inline distT="0" distB="0" distL="0" distR="0" wp14:anchorId="75D80A92" wp14:editId="1FED5610">
              <wp:extent cx="2179597" cy="1115291"/>
              <wp:effectExtent l="171450" t="152400" r="163830" b="16129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b="41848"/>
                      <a:stretch/>
                    </pic:blipFill>
                    <pic:spPr bwMode="auto">
                      <a:xfrm>
                        <a:off x="0" y="0"/>
                        <a:ext cx="2206083" cy="1128844"/>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del>
    </w:p>
    <w:p w:rsidR="000F1BC7" w:rsidDel="00FB122B" w:rsidRDefault="000F1BC7" w:rsidP="00E90C04">
      <w:pPr>
        <w:ind w:firstLine="0"/>
        <w:jc w:val="center"/>
        <w:rPr>
          <w:del w:id="441" w:author="Ryan Lemos" w:date="2019-02-18T21:04:00Z"/>
        </w:rPr>
      </w:pPr>
      <w:moveFromRangeStart w:id="442" w:author="Ryan Lemos" w:date="2019-02-18T09:49:00Z" w:name="move1375803"/>
      <w:moveFrom w:id="443" w:author="Ryan Lemos" w:date="2019-02-18T09:49:00Z">
        <w:del w:id="444" w:author="Ryan Lemos" w:date="2019-02-18T21:04:00Z">
          <w:r w:rsidDel="00FB122B">
            <w:rPr>
              <w:noProof/>
            </w:rPr>
            <w:drawing>
              <wp:inline distT="0" distB="0" distL="0" distR="0" wp14:anchorId="5EBB49C2" wp14:editId="155CDF46">
                <wp:extent cx="2838784" cy="1066800"/>
                <wp:effectExtent l="152400" t="152400" r="152400" b="15240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b="57087"/>
                        <a:stretch/>
                      </pic:blipFill>
                      <pic:spPr bwMode="auto">
                        <a:xfrm>
                          <a:off x="0" y="0"/>
                          <a:ext cx="2862121" cy="1075570"/>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del>
      </w:moveFrom>
      <w:moveFromRangeEnd w:id="442"/>
    </w:p>
    <w:p w:rsidR="00036E5A" w:rsidDel="00FB122B" w:rsidRDefault="00036E5A" w:rsidP="00E90C04">
      <w:pPr>
        <w:ind w:firstLine="0"/>
        <w:jc w:val="center"/>
        <w:rPr>
          <w:del w:id="445" w:author="Ryan Lemos" w:date="2019-02-18T21:04:00Z"/>
        </w:rPr>
      </w:pPr>
      <w:del w:id="446" w:author="Ryan Lemos" w:date="2019-02-18T21:04:00Z">
        <w:r w:rsidDel="00FB122B">
          <w:rPr>
            <w:noProof/>
          </w:rPr>
          <w:drawing>
            <wp:inline distT="0" distB="0" distL="0" distR="0" wp14:anchorId="7CB48BBA" wp14:editId="25EEF7D2">
              <wp:extent cx="2216749" cy="1248641"/>
              <wp:effectExtent l="171450" t="152400" r="165100" b="16129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268977" cy="1278060"/>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del>
    </w:p>
    <w:p w:rsidR="00D02099" w:rsidDel="00F80769" w:rsidRDefault="00D02099" w:rsidP="00E90C04">
      <w:pPr>
        <w:ind w:firstLine="0"/>
        <w:jc w:val="center"/>
        <w:rPr>
          <w:del w:id="447" w:author="Ryan Lemos" w:date="2019-02-18T09:52:00Z"/>
        </w:rPr>
      </w:pPr>
      <w:del w:id="448" w:author="Ryan Lemos" w:date="2019-02-18T21:04:00Z">
        <w:r w:rsidDel="00FB122B">
          <w:rPr>
            <w:noProof/>
          </w:rPr>
          <w:drawing>
            <wp:inline distT="0" distB="0" distL="0" distR="0" wp14:anchorId="78144EFA" wp14:editId="6F5EBEDC">
              <wp:extent cx="2260023" cy="1099168"/>
              <wp:effectExtent l="152400" t="152400" r="159385" b="15875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306583" cy="1121813"/>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del>
    </w:p>
    <w:p w:rsidR="002575E7" w:rsidDel="00FB122B" w:rsidRDefault="002575E7">
      <w:pPr>
        <w:ind w:firstLine="0"/>
        <w:jc w:val="center"/>
        <w:rPr>
          <w:del w:id="449" w:author="Ryan Lemos" w:date="2019-02-18T21:04:00Z"/>
        </w:rPr>
      </w:pPr>
      <w:moveFromRangeStart w:id="450" w:author="Ryan Lemos" w:date="2019-02-18T09:51:00Z" w:name="move1375932"/>
      <w:moveFrom w:id="451" w:author="Ryan Lemos" w:date="2019-02-18T09:51:00Z">
        <w:del w:id="452" w:author="Ryan Lemos" w:date="2019-02-18T21:04:00Z">
          <w:r w:rsidDel="00FB122B">
            <w:rPr>
              <w:noProof/>
            </w:rPr>
            <w:drawing>
              <wp:inline distT="0" distB="0" distL="0" distR="0" wp14:anchorId="1F864132" wp14:editId="1C316EBF">
                <wp:extent cx="2849880" cy="1357759"/>
                <wp:effectExtent l="152400" t="152400" r="140970" b="16637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869837" cy="1367267"/>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del>
      </w:moveFrom>
      <w:moveFromRangeEnd w:id="450"/>
    </w:p>
    <w:p w:rsidR="00A7257B" w:rsidDel="00F80769" w:rsidRDefault="00F80769" w:rsidP="00E90C04">
      <w:pPr>
        <w:ind w:firstLine="0"/>
        <w:jc w:val="center"/>
        <w:rPr>
          <w:del w:id="453" w:author="Ryan Lemos" w:date="2019-02-18T09:51:00Z"/>
        </w:rPr>
      </w:pPr>
      <w:moveToRangeStart w:id="454" w:author="Ryan Lemos" w:date="2019-02-18T09:51:00Z" w:name="move1375932"/>
      <w:moveTo w:id="455" w:author="Ryan Lemos" w:date="2019-02-18T09:51:00Z">
        <w:del w:id="456" w:author="Ryan Lemos" w:date="2019-02-18T09:51:00Z">
          <w:r w:rsidDel="00F80769">
            <w:rPr>
              <w:noProof/>
            </w:rPr>
            <w:drawing>
              <wp:inline distT="0" distB="0" distL="0" distR="0" wp14:anchorId="6EFEAA32" wp14:editId="3AD42D09">
                <wp:extent cx="2849880" cy="1357759"/>
                <wp:effectExtent l="152400" t="152400" r="140970" b="16637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869837" cy="1367267"/>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del>
      </w:moveTo>
      <w:moveToRangeEnd w:id="454"/>
      <w:del w:id="457" w:author="Ryan Lemos" w:date="2019-02-18T09:51:00Z">
        <w:r w:rsidR="00A7257B" w:rsidDel="00F80769">
          <w:rPr>
            <w:noProof/>
          </w:rPr>
          <w:drawing>
            <wp:inline distT="0" distB="0" distL="0" distR="0" wp14:anchorId="18884337" wp14:editId="0343886A">
              <wp:extent cx="2834640" cy="1466215"/>
              <wp:effectExtent l="152400" t="152400" r="156210" b="15303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843667" cy="1470884"/>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del>
    </w:p>
    <w:p w:rsidR="00A7257B" w:rsidDel="00FB122B" w:rsidRDefault="004232E3" w:rsidP="00E90C04">
      <w:pPr>
        <w:ind w:firstLine="0"/>
        <w:jc w:val="center"/>
        <w:rPr>
          <w:del w:id="458" w:author="Ryan Lemos" w:date="2019-02-18T21:04:00Z"/>
        </w:rPr>
      </w:pPr>
      <w:moveFromRangeStart w:id="459" w:author="Ryan Lemos" w:date="2019-02-18T09:50:00Z" w:name="move1375850"/>
      <w:moveFrom w:id="460" w:author="Ryan Lemos" w:date="2019-02-18T09:50:00Z">
        <w:del w:id="461" w:author="Ryan Lemos" w:date="2019-02-18T21:04:00Z">
          <w:r w:rsidDel="00FB122B">
            <w:rPr>
              <w:noProof/>
            </w:rPr>
            <w:drawing>
              <wp:inline distT="0" distB="0" distL="0" distR="0" wp14:anchorId="1186E2CA" wp14:editId="2F55D112">
                <wp:extent cx="2537460" cy="1495966"/>
                <wp:effectExtent l="152400" t="171450" r="167640" b="161925"/>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567147" cy="1513468"/>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del>
      </w:moveFrom>
      <w:moveFromRangeEnd w:id="459"/>
    </w:p>
    <w:p w:rsidR="004232E3" w:rsidDel="00FB122B" w:rsidRDefault="004232E3" w:rsidP="00E90C04">
      <w:pPr>
        <w:ind w:firstLine="0"/>
        <w:jc w:val="center"/>
        <w:rPr>
          <w:del w:id="462" w:author="Ryan Lemos" w:date="2019-02-18T21:04:00Z"/>
        </w:rPr>
      </w:pPr>
      <w:del w:id="463" w:author="Ryan Lemos" w:date="2019-02-18T21:04:00Z">
        <w:r w:rsidDel="00FB122B">
          <w:rPr>
            <w:noProof/>
          </w:rPr>
          <w:drawing>
            <wp:inline distT="0" distB="0" distL="0" distR="0" wp14:anchorId="70E48A89" wp14:editId="2B3E6035">
              <wp:extent cx="2156615" cy="1129145"/>
              <wp:effectExtent l="152400" t="152400" r="167640" b="16637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191783" cy="1147558"/>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del>
    </w:p>
    <w:p w:rsidR="004232E3" w:rsidDel="00FB122B" w:rsidRDefault="004232E3" w:rsidP="00E90C04">
      <w:pPr>
        <w:ind w:firstLine="0"/>
        <w:jc w:val="center"/>
        <w:rPr>
          <w:del w:id="464" w:author="Ryan Lemos" w:date="2019-02-18T21:04:00Z"/>
        </w:rPr>
      </w:pPr>
      <w:del w:id="465" w:author="Ryan Lemos" w:date="2019-02-18T21:04:00Z">
        <w:r w:rsidDel="00FB122B">
          <w:rPr>
            <w:noProof/>
          </w:rPr>
          <w:drawing>
            <wp:inline distT="0" distB="0" distL="0" distR="0" wp14:anchorId="2C957A6B" wp14:editId="1E9C6FB2">
              <wp:extent cx="2182091" cy="1071207"/>
              <wp:effectExtent l="171450" t="152400" r="161290" b="16764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248646" cy="1103879"/>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del>
    </w:p>
    <w:p w:rsidR="00554E0D" w:rsidDel="00FB122B" w:rsidRDefault="008911A0" w:rsidP="00E90C04">
      <w:pPr>
        <w:ind w:firstLine="0"/>
        <w:jc w:val="center"/>
        <w:rPr>
          <w:del w:id="466" w:author="Ryan Lemos" w:date="2019-02-18T21:04:00Z"/>
        </w:rPr>
      </w:pPr>
      <w:moveFromRangeStart w:id="467" w:author="Ryan Lemos" w:date="2019-02-18T09:50:00Z" w:name="move1375873"/>
      <w:moveFrom w:id="468" w:author="Ryan Lemos" w:date="2019-02-18T09:50:00Z">
        <w:del w:id="469" w:author="Ryan Lemos" w:date="2019-02-18T21:04:00Z">
          <w:r w:rsidDel="00FB122B">
            <w:rPr>
              <w:noProof/>
            </w:rPr>
            <w:drawing>
              <wp:inline distT="0" distB="0" distL="0" distR="0" wp14:anchorId="6B71E54E" wp14:editId="65B2569D">
                <wp:extent cx="2636520" cy="1410538"/>
                <wp:effectExtent l="171450" t="152400" r="163830" b="17081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654545" cy="1420181"/>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del>
      </w:moveFrom>
      <w:moveFromRangeEnd w:id="467"/>
    </w:p>
    <w:p w:rsidR="00324B80" w:rsidRPr="00324B80" w:rsidDel="00324B80" w:rsidRDefault="002548EA">
      <w:pPr>
        <w:rPr>
          <w:del w:id="470" w:author="Ryan Lemos" w:date="2019-02-18T10:20:00Z"/>
        </w:rPr>
        <w:pPrChange w:id="471" w:author="Ryan Lemos" w:date="2019-02-18T10:20:00Z">
          <w:pPr>
            <w:ind w:firstLine="0"/>
            <w:jc w:val="center"/>
          </w:pPr>
        </w:pPrChange>
      </w:pPr>
      <w:del w:id="472" w:author="Ryan Lemos" w:date="2019-02-18T21:04:00Z">
        <w:r w:rsidDel="00FB122B">
          <w:rPr>
            <w:noProof/>
          </w:rPr>
          <w:drawing>
            <wp:inline distT="0" distB="0" distL="0" distR="0" wp14:anchorId="33614D7A" wp14:editId="29EB6066">
              <wp:extent cx="2292927" cy="1040679"/>
              <wp:effectExtent l="171450" t="171450" r="165100" b="16002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343561" cy="1063660"/>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del>
    </w:p>
    <w:p w:rsidR="00643E24" w:rsidRPr="007216C5" w:rsidDel="006002C8" w:rsidRDefault="00643E24" w:rsidP="007216C5">
      <w:pPr>
        <w:rPr>
          <w:moveFrom w:id="473" w:author="Ryan Lemos" w:date="2019-02-20T11:37:00Z"/>
        </w:rPr>
      </w:pPr>
      <w:moveFromRangeStart w:id="474" w:author="Ryan Lemos" w:date="2019-02-20T11:37:00Z" w:name="move1555083"/>
    </w:p>
    <w:p w:rsidR="007216C5" w:rsidDel="006002C8" w:rsidRDefault="00FF70F9" w:rsidP="00FF70F9">
      <w:pPr>
        <w:pStyle w:val="Ttulo3"/>
        <w:rPr>
          <w:moveFrom w:id="475" w:author="Ryan Lemos" w:date="2019-02-20T11:37:00Z"/>
        </w:rPr>
      </w:pPr>
      <w:moveFrom w:id="476" w:author="Ryan Lemos" w:date="2019-02-20T11:37:00Z">
        <w:r w:rsidDel="006002C8">
          <w:t>Testes</w:t>
        </w:r>
      </w:moveFrom>
    </w:p>
    <w:moveFromRangeEnd w:id="474"/>
    <w:p w:rsidR="00FB122B" w:rsidRPr="00F97B7F" w:rsidRDefault="009648A4">
      <w:pPr>
        <w:pPrChange w:id="477" w:author="Ryan Lemos" w:date="2019-02-18T21:04:00Z">
          <w:pPr>
            <w:pStyle w:val="Ttulo2"/>
          </w:pPr>
        </w:pPrChange>
      </w:pPr>
      <w:del w:id="478" w:author="Ryan Lemos" w:date="2019-02-24T17:52:00Z">
        <w:r w:rsidDel="001D2BA8">
          <w:delText>Ferramentas de desenvolvimento utilizadas</w:delText>
        </w:r>
      </w:del>
    </w:p>
    <w:p w:rsidR="00FB122B" w:rsidRDefault="009648A4">
      <w:pPr>
        <w:pStyle w:val="Ttulo3"/>
        <w:rPr>
          <w:ins w:id="479" w:author="Ryan Lemos" w:date="2019-02-20T11:21:00Z"/>
        </w:rPr>
        <w:pPrChange w:id="480" w:author="Ryan Lemos" w:date="2019-02-22T09:24:00Z">
          <w:pPr>
            <w:pStyle w:val="Ttulo2"/>
          </w:pPr>
        </w:pPrChange>
      </w:pPr>
      <w:r>
        <w:t>Sistema desenvolvido</w:t>
      </w:r>
    </w:p>
    <w:p w:rsidR="00C778D2" w:rsidRDefault="00C778D2" w:rsidP="00C778D2">
      <w:pPr>
        <w:rPr>
          <w:ins w:id="481" w:author="Ryan Lemos" w:date="2019-02-20T11:21:00Z"/>
        </w:rPr>
      </w:pPr>
    </w:p>
    <w:p w:rsidR="00C778D2" w:rsidRPr="00C778D2" w:rsidRDefault="00FB122B">
      <w:pPr>
        <w:rPr>
          <w:ins w:id="482" w:author="Ryan Lemos" w:date="2019-02-20T11:25:00Z"/>
        </w:rPr>
      </w:pPr>
      <w:ins w:id="483" w:author="Ryan Lemos" w:date="2019-02-18T21:04:00Z">
        <w:r>
          <w:t>As estórias de usuários</w:t>
        </w:r>
      </w:ins>
      <w:ins w:id="484" w:author="Ryan Lemos" w:date="2019-02-20T11:24:00Z">
        <w:r w:rsidR="00C778D2">
          <w:t xml:space="preserve">, conforme descrito na seção </w:t>
        </w:r>
        <w:r w:rsidR="00C778D2" w:rsidRPr="00C778D2">
          <w:rPr>
            <w:highlight w:val="yellow"/>
            <w:rPrChange w:id="485" w:author="Ryan Lemos" w:date="2019-02-20T11:24:00Z">
              <w:rPr/>
            </w:rPrChange>
          </w:rPr>
          <w:t>X</w:t>
        </w:r>
        <w:r w:rsidR="00C778D2">
          <w:t xml:space="preserve">, </w:t>
        </w:r>
      </w:ins>
      <w:ins w:id="486" w:author="Ryan Lemos" w:date="2019-02-18T21:04:00Z">
        <w:r>
          <w:t>são um modelo de se recolher os requisitos e documentação considerado pelo XP. Então para apoio do ambiente proposto foram colhidas as estórias de usuários para cada requisito do ambiente. As estórias estão dividas de modo a compreender as necessidades de cada perfil de usuário do ambiente. Os perfis de usuário são o aluno, professor</w:t>
        </w:r>
      </w:ins>
      <w:ins w:id="487" w:author="Ryan Lemos" w:date="2019-02-20T11:25:00Z">
        <w:r w:rsidR="00C778D2">
          <w:t>,</w:t>
        </w:r>
      </w:ins>
      <w:ins w:id="488" w:author="Ryan Lemos" w:date="2019-02-18T21:04:00Z">
        <w:r>
          <w:t xml:space="preserve"> o gestor</w:t>
        </w:r>
      </w:ins>
      <w:ins w:id="489" w:author="Ryan Lemos" w:date="2019-02-20T11:25:00Z">
        <w:r w:rsidR="00C778D2">
          <w:t xml:space="preserve"> e o administrador (ou desenvolvedor)</w:t>
        </w:r>
      </w:ins>
      <w:ins w:id="490" w:author="Ryan Lemos" w:date="2019-02-18T21:04:00Z">
        <w:r>
          <w:t>.</w:t>
        </w:r>
      </w:ins>
    </w:p>
    <w:p w:rsidR="00FB122B" w:rsidRDefault="00C778D2">
      <w:pPr>
        <w:rPr>
          <w:ins w:id="491" w:author="Ryan Lemos" w:date="2019-02-18T21:04:00Z"/>
        </w:rPr>
      </w:pPr>
      <w:ins w:id="492" w:author="Ryan Lemos" w:date="2019-02-20T11:29:00Z">
        <w:r>
          <w:t>O release foi dividido por cada perfil de usuário, sendo apresentado as funcionalidades que serão utilizadas por estes perfi</w:t>
        </w:r>
      </w:ins>
      <w:ins w:id="493" w:author="Ryan Lemos" w:date="2019-02-20T11:30:00Z">
        <w:r>
          <w:t>s</w:t>
        </w:r>
      </w:ins>
      <w:ins w:id="494" w:author="Ryan Lemos" w:date="2019-02-20T11:29:00Z">
        <w:r>
          <w:t>.</w:t>
        </w:r>
      </w:ins>
      <w:ins w:id="495" w:author="Ryan Lemos" w:date="2019-02-20T11:30:00Z">
        <w:r>
          <w:t xml:space="preserve"> Porém h</w:t>
        </w:r>
      </w:ins>
      <w:ins w:id="496" w:author="Ryan Lemos" w:date="2019-02-18T21:04:00Z">
        <w:r w:rsidR="00FB122B">
          <w:t xml:space="preserve">á </w:t>
        </w:r>
      </w:ins>
      <w:ins w:id="497" w:author="Ryan Lemos" w:date="2019-02-20T11:31:00Z">
        <w:r w:rsidR="00826E27">
          <w:t>três</w:t>
        </w:r>
      </w:ins>
      <w:ins w:id="498" w:author="Ryan Lemos" w:date="2019-02-18T21:04:00Z">
        <w:r w:rsidR="00FB122B">
          <w:t xml:space="preserve"> estória</w:t>
        </w:r>
      </w:ins>
      <w:ins w:id="499" w:author="Ryan Lemos" w:date="2019-02-19T22:38:00Z">
        <w:r w:rsidR="004B083A">
          <w:t xml:space="preserve">s </w:t>
        </w:r>
      </w:ins>
      <w:ins w:id="500" w:author="Ryan Lemos" w:date="2019-02-18T21:04:00Z">
        <w:r w:rsidR="00FB122B">
          <w:t xml:space="preserve">que </w:t>
        </w:r>
      </w:ins>
      <w:ins w:id="501" w:author="Ryan Lemos" w:date="2019-02-19T22:38:00Z">
        <w:r w:rsidR="004B083A">
          <w:t>são</w:t>
        </w:r>
      </w:ins>
      <w:ins w:id="502" w:author="Ryan Lemos" w:date="2019-02-18T21:04:00Z">
        <w:r w:rsidR="00FB122B">
          <w:t xml:space="preserve"> válida</w:t>
        </w:r>
      </w:ins>
      <w:ins w:id="503" w:author="Ryan Lemos" w:date="2019-02-19T22:38:00Z">
        <w:r w:rsidR="004B083A">
          <w:t>s</w:t>
        </w:r>
      </w:ins>
      <w:ins w:id="504" w:author="Ryan Lemos" w:date="2019-02-18T21:04:00Z">
        <w:r w:rsidR="00FB122B">
          <w:t xml:space="preserve"> para todos os</w:t>
        </w:r>
      </w:ins>
      <w:ins w:id="505" w:author="Ryan Lemos" w:date="2019-02-20T11:30:00Z">
        <w:r>
          <w:t xml:space="preserve"> perfis de</w:t>
        </w:r>
      </w:ins>
      <w:ins w:id="506" w:author="Ryan Lemos" w:date="2019-02-18T21:04:00Z">
        <w:r w:rsidR="00FB122B">
          <w:t xml:space="preserve"> usuários</w:t>
        </w:r>
      </w:ins>
      <w:ins w:id="507" w:author="Ryan Lemos" w:date="2019-02-20T11:30:00Z">
        <w:r>
          <w:t>.</w:t>
        </w:r>
      </w:ins>
      <w:ins w:id="508" w:author="Ryan Lemos" w:date="2019-02-18T21:04:00Z">
        <w:r w:rsidR="00FB122B">
          <w:t xml:space="preserve"> </w:t>
        </w:r>
      </w:ins>
      <w:ins w:id="509" w:author="Ryan Lemos" w:date="2019-02-20T11:30:00Z">
        <w:r>
          <w:t>Se</w:t>
        </w:r>
      </w:ins>
      <w:ins w:id="510" w:author="Ryan Lemos" w:date="2019-02-18T21:04:00Z">
        <w:r w:rsidR="00FB122B">
          <w:t xml:space="preserve"> trata da funcionalidade de login descrit</w:t>
        </w:r>
      </w:ins>
      <w:ins w:id="511" w:author="Ryan Lemos" w:date="2019-02-19T22:39:00Z">
        <w:r w:rsidR="004B083A">
          <w:t>a</w:t>
        </w:r>
      </w:ins>
      <w:ins w:id="512" w:author="Ryan Lemos" w:date="2019-02-18T21:04:00Z">
        <w:r w:rsidR="00FB122B">
          <w:t xml:space="preserve"> na </w:t>
        </w:r>
        <w:r w:rsidR="00FB122B" w:rsidRPr="00B21C4F">
          <w:rPr>
            <w:highlight w:val="yellow"/>
          </w:rPr>
          <w:t>figura X</w:t>
        </w:r>
      </w:ins>
      <w:ins w:id="513" w:author="Ryan Lemos" w:date="2019-02-19T22:39:00Z">
        <w:r w:rsidR="004B083A">
          <w:t xml:space="preserve">, a funcionalidade de notificação descrita pela </w:t>
        </w:r>
        <w:r w:rsidR="004B083A" w:rsidRPr="004B083A">
          <w:rPr>
            <w:highlight w:val="yellow"/>
            <w:rPrChange w:id="514" w:author="Ryan Lemos" w:date="2019-02-19T22:39:00Z">
              <w:rPr/>
            </w:rPrChange>
          </w:rPr>
          <w:t>figura x</w:t>
        </w:r>
      </w:ins>
      <w:ins w:id="515" w:author="Ryan Lemos" w:date="2019-02-20T11:31:00Z">
        <w:r w:rsidR="00826E27">
          <w:t xml:space="preserve"> e a </w:t>
        </w:r>
      </w:ins>
      <w:ins w:id="516" w:author="Ryan Lemos" w:date="2019-02-20T11:32:00Z">
        <w:r w:rsidR="00826E27">
          <w:t>troca de senhas</w:t>
        </w:r>
      </w:ins>
      <w:ins w:id="517" w:author="Ryan Lemos" w:date="2019-02-18T21:04:00Z">
        <w:r w:rsidR="00FB122B">
          <w:t>.</w:t>
        </w:r>
      </w:ins>
    </w:p>
    <w:p w:rsidR="00FB122B" w:rsidRDefault="00FB122B" w:rsidP="00FB122B">
      <w:pPr>
        <w:rPr>
          <w:ins w:id="518" w:author="Ryan Lemos" w:date="2019-02-18T21:04:00Z"/>
        </w:rPr>
      </w:pPr>
    </w:p>
    <w:p w:rsidR="00FB122B" w:rsidRDefault="00FB122B" w:rsidP="00FB122B">
      <w:pPr>
        <w:ind w:firstLine="0"/>
        <w:jc w:val="center"/>
        <w:rPr>
          <w:ins w:id="519" w:author="Ryan Lemos" w:date="2019-02-18T21:04:00Z"/>
        </w:rPr>
      </w:pPr>
      <w:ins w:id="520" w:author="Ryan Lemos" w:date="2019-02-18T21:04:00Z">
        <w:r>
          <w:rPr>
            <w:noProof/>
          </w:rPr>
          <w:drawing>
            <wp:inline distT="0" distB="0" distL="0" distR="0" wp14:anchorId="637F7ED0" wp14:editId="2D30E27B">
              <wp:extent cx="2133600" cy="1041094"/>
              <wp:effectExtent l="171450" t="171450" r="152400" b="15938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b="51205"/>
                      <a:stretch/>
                    </pic:blipFill>
                    <pic:spPr bwMode="auto">
                      <a:xfrm>
                        <a:off x="0" y="0"/>
                        <a:ext cx="2153481" cy="1050795"/>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ins>
    </w:p>
    <w:p w:rsidR="00FB122B" w:rsidRDefault="00FB122B" w:rsidP="00FB122B">
      <w:pPr>
        <w:ind w:firstLine="0"/>
        <w:jc w:val="center"/>
        <w:rPr>
          <w:ins w:id="521" w:author="Ryan Lemos" w:date="2019-02-18T21:04:00Z"/>
        </w:rPr>
      </w:pPr>
    </w:p>
    <w:p w:rsidR="00FB122B" w:rsidRDefault="00FB122B" w:rsidP="00FB122B">
      <w:pPr>
        <w:rPr>
          <w:ins w:id="522" w:author="Ryan Lemos" w:date="2019-02-20T11:30:00Z"/>
        </w:rPr>
      </w:pPr>
      <w:ins w:id="523" w:author="Ryan Lemos" w:date="2019-02-18T21:04:00Z">
        <w:r>
          <w:t xml:space="preserve">Essa estória define como será a interface de login que pode ser vista na </w:t>
        </w:r>
        <w:r w:rsidRPr="00B21C4F">
          <w:rPr>
            <w:highlight w:val="yellow"/>
          </w:rPr>
          <w:t>figura X</w:t>
        </w:r>
        <w:r>
          <w:t>. Além disso as estórias descritas nes</w:t>
        </w:r>
      </w:ins>
      <w:ins w:id="524" w:author="Ryan Lemos" w:date="2019-02-18T21:08:00Z">
        <w:r w:rsidR="00634322">
          <w:t>t</w:t>
        </w:r>
      </w:ins>
      <w:ins w:id="525" w:author="Ryan Lemos" w:date="2019-02-18T21:04:00Z">
        <w:r>
          <w:t>e trabalho seguem o modelo ideal de estória definido por Santos (2017), que define como estrutura: O nome do perfil de usuário que utilizará a funcionalidade, acompanhado do que o usuário gostaria de ser feito, e o porquê.</w:t>
        </w:r>
      </w:ins>
    </w:p>
    <w:p w:rsidR="00C778D2" w:rsidRDefault="00C778D2" w:rsidP="00FB122B">
      <w:pPr>
        <w:rPr>
          <w:ins w:id="526" w:author="Ryan Lemos" w:date="2019-02-18T21:11:00Z"/>
        </w:rPr>
      </w:pPr>
    </w:p>
    <w:p w:rsidR="00506933" w:rsidRDefault="00506933" w:rsidP="00506933">
      <w:pPr>
        <w:ind w:firstLine="0"/>
        <w:jc w:val="center"/>
        <w:rPr>
          <w:ins w:id="527" w:author="Ryan Lemos" w:date="2019-02-19T22:40:00Z"/>
        </w:rPr>
      </w:pPr>
      <w:ins w:id="528" w:author="Ryan Lemos" w:date="2019-02-18T21:11:00Z">
        <w:r>
          <w:rPr>
            <w:noProof/>
          </w:rPr>
          <w:lastRenderedPageBreak/>
          <w:drawing>
            <wp:inline distT="0" distB="0" distL="0" distR="0" wp14:anchorId="22FE13F8" wp14:editId="6D10A1CC">
              <wp:extent cx="4793673" cy="2633852"/>
              <wp:effectExtent l="0" t="0" r="6985"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867331" cy="2674323"/>
                      </a:xfrm>
                      <a:prstGeom prst="rect">
                        <a:avLst/>
                      </a:prstGeom>
                    </pic:spPr>
                  </pic:pic>
                </a:graphicData>
              </a:graphic>
            </wp:inline>
          </w:drawing>
        </w:r>
      </w:ins>
    </w:p>
    <w:p w:rsidR="004B083A" w:rsidRDefault="004B083A" w:rsidP="004B083A">
      <w:pPr>
        <w:rPr>
          <w:ins w:id="529" w:author="Ryan Lemos" w:date="2019-02-19T22:40:00Z"/>
        </w:rPr>
      </w:pPr>
    </w:p>
    <w:p w:rsidR="004B083A" w:rsidRDefault="004B083A" w:rsidP="004B083A">
      <w:pPr>
        <w:rPr>
          <w:ins w:id="530" w:author="Ryan Lemos" w:date="2019-02-19T22:40:00Z"/>
        </w:rPr>
      </w:pPr>
      <w:ins w:id="531" w:author="Ryan Lemos" w:date="2019-02-19T22:40:00Z">
        <w:r>
          <w:t xml:space="preserve">As notificações são um recurso </w:t>
        </w:r>
      </w:ins>
      <w:ins w:id="532" w:author="Ryan Lemos" w:date="2019-02-19T22:41:00Z">
        <w:r>
          <w:t>responsável por avisar o usuário a respeito de algo novo que ocorreu</w:t>
        </w:r>
      </w:ins>
      <w:ins w:id="533" w:author="Ryan Lemos" w:date="2019-02-19T22:42:00Z">
        <w:r>
          <w:t xml:space="preserve">. Serve para facilitar a utilização e identificação de recursos a serem utilizados no ambiente. A estória da </w:t>
        </w:r>
        <w:r w:rsidRPr="004B083A">
          <w:rPr>
            <w:highlight w:val="yellow"/>
            <w:rPrChange w:id="534" w:author="Ryan Lemos" w:date="2019-02-19T22:42:00Z">
              <w:rPr/>
            </w:rPrChange>
          </w:rPr>
          <w:t>figura x</w:t>
        </w:r>
        <w:r>
          <w:t xml:space="preserve"> define como o usuário imaginou o recurso</w:t>
        </w:r>
      </w:ins>
      <w:ins w:id="535" w:author="Ryan Lemos" w:date="2019-02-19T22:43:00Z">
        <w:r>
          <w:t xml:space="preserve">. A </w:t>
        </w:r>
        <w:r w:rsidRPr="004B083A">
          <w:rPr>
            <w:highlight w:val="yellow"/>
            <w:rPrChange w:id="536" w:author="Ryan Lemos" w:date="2019-02-19T22:43:00Z">
              <w:rPr/>
            </w:rPrChange>
          </w:rPr>
          <w:t>figura X</w:t>
        </w:r>
        <w:r>
          <w:t xml:space="preserve"> é a demonstração de como ele foi implementado.</w:t>
        </w:r>
      </w:ins>
    </w:p>
    <w:p w:rsidR="004B083A" w:rsidRDefault="004B083A">
      <w:pPr>
        <w:rPr>
          <w:ins w:id="537" w:author="Ryan Lemos" w:date="2019-02-18T21:04:00Z"/>
        </w:rPr>
      </w:pPr>
    </w:p>
    <w:p w:rsidR="00FB122B" w:rsidRDefault="00F420BA" w:rsidP="00F420BA">
      <w:pPr>
        <w:ind w:firstLine="0"/>
        <w:jc w:val="center"/>
        <w:rPr>
          <w:ins w:id="538" w:author="Ryan Lemos" w:date="2019-02-19T22:44:00Z"/>
        </w:rPr>
      </w:pPr>
      <w:ins w:id="539" w:author="Ryan Lemos" w:date="2019-02-19T22:37:00Z">
        <w:r>
          <w:rPr>
            <w:noProof/>
          </w:rPr>
          <w:drawing>
            <wp:inline distT="0" distB="0" distL="0" distR="0" wp14:anchorId="48BF9C54" wp14:editId="3F10B059">
              <wp:extent cx="1864730" cy="1191491"/>
              <wp:effectExtent l="171450" t="133350" r="154940" b="16129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913133" cy="1222418"/>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rsidR="004B083A" w:rsidRDefault="004B083A" w:rsidP="00F420BA">
      <w:pPr>
        <w:ind w:firstLine="0"/>
        <w:jc w:val="center"/>
        <w:rPr>
          <w:ins w:id="540" w:author="Ryan Lemos" w:date="2019-02-19T22:43:00Z"/>
        </w:rPr>
      </w:pPr>
    </w:p>
    <w:p w:rsidR="004B083A" w:rsidRDefault="004B083A" w:rsidP="004B083A">
      <w:pPr>
        <w:rPr>
          <w:ins w:id="541" w:author="Ryan Lemos" w:date="2019-02-19T22:44:00Z"/>
        </w:rPr>
      </w:pPr>
      <w:ins w:id="542" w:author="Ryan Lemos" w:date="2019-02-19T22:43:00Z">
        <w:r>
          <w:t xml:space="preserve">Assim como foi solicitado pelo usuário foram-se utilizadas cores </w:t>
        </w:r>
      </w:ins>
      <w:ins w:id="543" w:author="Ryan Lemos" w:date="2019-02-19T22:44:00Z">
        <w:r>
          <w:t>chamativas, para dar um destaque ao elemento. Além disso foi adicionado um efeito de pulsação sobre o elemento que da uma visão de que o elemento está chamando o foco para si</w:t>
        </w:r>
      </w:ins>
      <w:ins w:id="544" w:author="Ryan Lemos" w:date="2019-02-19T22:45:00Z">
        <w:r>
          <w:t>. Assim chama-se mais a atenção do usuário para o elemento.</w:t>
        </w:r>
      </w:ins>
    </w:p>
    <w:p w:rsidR="004B083A" w:rsidRDefault="004B083A">
      <w:pPr>
        <w:rPr>
          <w:ins w:id="545" w:author="Ryan Lemos" w:date="2019-02-19T22:38:00Z"/>
        </w:rPr>
        <w:pPrChange w:id="546" w:author="Ryan Lemos" w:date="2019-02-19T22:43:00Z">
          <w:pPr>
            <w:ind w:firstLine="0"/>
            <w:jc w:val="center"/>
          </w:pPr>
        </w:pPrChange>
      </w:pPr>
    </w:p>
    <w:p w:rsidR="00F420BA" w:rsidRDefault="00F420BA">
      <w:pPr>
        <w:ind w:firstLine="0"/>
        <w:jc w:val="center"/>
        <w:rPr>
          <w:ins w:id="547" w:author="Ryan Lemos" w:date="2019-02-20T19:38:00Z"/>
        </w:rPr>
      </w:pPr>
      <w:ins w:id="548" w:author="Ryan Lemos" w:date="2019-02-19T22:38:00Z">
        <w:r>
          <w:rPr>
            <w:noProof/>
          </w:rPr>
          <w:drawing>
            <wp:inline distT="0" distB="0" distL="0" distR="0" wp14:anchorId="3F9778DE" wp14:editId="3104B72A">
              <wp:extent cx="2888500" cy="615930"/>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002835" cy="640310"/>
                      </a:xfrm>
                      <a:prstGeom prst="rect">
                        <a:avLst/>
                      </a:prstGeom>
                    </pic:spPr>
                  </pic:pic>
                </a:graphicData>
              </a:graphic>
            </wp:inline>
          </w:drawing>
        </w:r>
      </w:ins>
    </w:p>
    <w:p w:rsidR="00CD1ADB" w:rsidRDefault="00CD1ADB">
      <w:pPr>
        <w:ind w:firstLine="0"/>
        <w:jc w:val="center"/>
        <w:rPr>
          <w:ins w:id="549" w:author="Ryan Lemos" w:date="2019-02-20T19:38:00Z"/>
        </w:rPr>
      </w:pPr>
    </w:p>
    <w:p w:rsidR="00CD1ADB" w:rsidRDefault="00CD1ADB">
      <w:pPr>
        <w:rPr>
          <w:ins w:id="550" w:author="Ryan Lemos" w:date="2019-02-20T11:32:00Z"/>
        </w:rPr>
        <w:pPrChange w:id="551" w:author="Ryan Lemos" w:date="2019-02-20T19:38:00Z">
          <w:pPr>
            <w:ind w:firstLine="0"/>
            <w:jc w:val="center"/>
          </w:pPr>
        </w:pPrChange>
      </w:pPr>
      <w:ins w:id="552" w:author="Ryan Lemos" w:date="2019-02-20T19:38:00Z">
        <w:r>
          <w:t xml:space="preserve">Quanto a troca de senha, a estória representada pela </w:t>
        </w:r>
        <w:r w:rsidRPr="00CD1ADB">
          <w:rPr>
            <w:highlight w:val="yellow"/>
            <w:rPrChange w:id="553" w:author="Ryan Lemos" w:date="2019-02-20T19:39:00Z">
              <w:rPr/>
            </w:rPrChange>
          </w:rPr>
          <w:t>figura X</w:t>
        </w:r>
      </w:ins>
      <w:ins w:id="554" w:author="Ryan Lemos" w:date="2019-02-20T19:39:00Z">
        <w:r>
          <w:t xml:space="preserve"> representa o que foi requisitado pelo cliente. É uma função simples, e a sua interface pode ser vista na </w:t>
        </w:r>
        <w:r w:rsidRPr="00CD1ADB">
          <w:rPr>
            <w:highlight w:val="yellow"/>
            <w:rPrChange w:id="555" w:author="Ryan Lemos" w:date="2019-02-20T19:39:00Z">
              <w:rPr/>
            </w:rPrChange>
          </w:rPr>
          <w:t>figura X.</w:t>
        </w:r>
      </w:ins>
    </w:p>
    <w:p w:rsidR="00826E27" w:rsidRDefault="00826E27">
      <w:pPr>
        <w:ind w:firstLine="0"/>
        <w:jc w:val="center"/>
        <w:rPr>
          <w:ins w:id="556" w:author="Ryan Lemos" w:date="2019-02-20T11:32:00Z"/>
        </w:rPr>
      </w:pPr>
    </w:p>
    <w:p w:rsidR="00CD1ADB" w:rsidRDefault="00826E27">
      <w:pPr>
        <w:ind w:firstLine="0"/>
        <w:jc w:val="center"/>
        <w:rPr>
          <w:ins w:id="557" w:author="Ryan Lemos" w:date="2019-02-20T19:39:00Z"/>
        </w:rPr>
      </w:pPr>
      <w:ins w:id="558" w:author="Ryan Lemos" w:date="2019-02-20T11:34:00Z">
        <w:r>
          <w:rPr>
            <w:noProof/>
          </w:rPr>
          <w:drawing>
            <wp:inline distT="0" distB="0" distL="0" distR="0" wp14:anchorId="4CC677B9" wp14:editId="181553F6">
              <wp:extent cx="2461260" cy="824716"/>
              <wp:effectExtent l="152400" t="171450" r="167640" b="16637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498115" cy="837065"/>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rsidR="00CD1ADB" w:rsidRDefault="00CD1ADB" w:rsidP="00CD1ADB">
      <w:pPr>
        <w:rPr>
          <w:ins w:id="559" w:author="Ryan Lemos" w:date="2019-02-20T19:40:00Z"/>
        </w:rPr>
      </w:pPr>
      <w:ins w:id="560" w:author="Ryan Lemos" w:date="2019-02-20T19:39:00Z">
        <w:r>
          <w:t>O</w:t>
        </w:r>
      </w:ins>
      <w:ins w:id="561" w:author="Ryan Lemos" w:date="2019-02-20T19:40:00Z">
        <w:r>
          <w:t xml:space="preserve"> usuário é capaz de trocar sua senha, digitando e confirmando a senha digitada, lembrando que a senha deve ser de no mínimo</w:t>
        </w:r>
      </w:ins>
      <w:ins w:id="562" w:author="Ryan Lemos" w:date="2019-02-20T19:39:00Z">
        <w:r>
          <w:t xml:space="preserve"> </w:t>
        </w:r>
      </w:ins>
      <w:ins w:id="563" w:author="Ryan Lemos" w:date="2019-02-20T19:40:00Z">
        <w:r>
          <w:t>6 caracteres.</w:t>
        </w:r>
      </w:ins>
    </w:p>
    <w:p w:rsidR="00CD1ADB" w:rsidRDefault="00CD1ADB">
      <w:pPr>
        <w:rPr>
          <w:ins w:id="564" w:author="Ryan Lemos" w:date="2019-02-20T11:36:00Z"/>
        </w:rPr>
        <w:pPrChange w:id="565" w:author="Ryan Lemos" w:date="2019-02-20T19:40:00Z">
          <w:pPr>
            <w:ind w:firstLine="0"/>
            <w:jc w:val="center"/>
          </w:pPr>
        </w:pPrChange>
      </w:pPr>
    </w:p>
    <w:p w:rsidR="00826E27" w:rsidRDefault="00826E27">
      <w:pPr>
        <w:ind w:firstLine="0"/>
        <w:jc w:val="center"/>
        <w:rPr>
          <w:ins w:id="566" w:author="Ryan Lemos" w:date="2019-02-19T22:38:00Z"/>
        </w:rPr>
        <w:pPrChange w:id="567" w:author="Ryan Lemos" w:date="2019-02-19T22:38:00Z">
          <w:pPr>
            <w:jc w:val="center"/>
          </w:pPr>
        </w:pPrChange>
      </w:pPr>
      <w:ins w:id="568" w:author="Ryan Lemos" w:date="2019-02-20T11:36:00Z">
        <w:r>
          <w:rPr>
            <w:noProof/>
          </w:rPr>
          <w:drawing>
            <wp:inline distT="0" distB="0" distL="0" distR="0" wp14:anchorId="5265F487" wp14:editId="71D86A6D">
              <wp:extent cx="5714491" cy="2148840"/>
              <wp:effectExtent l="0" t="0" r="635" b="381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14617" cy="2148887"/>
                      </a:xfrm>
                      <a:prstGeom prst="rect">
                        <a:avLst/>
                      </a:prstGeom>
                    </pic:spPr>
                  </pic:pic>
                </a:graphicData>
              </a:graphic>
            </wp:inline>
          </w:drawing>
        </w:r>
      </w:ins>
    </w:p>
    <w:p w:rsidR="00905032" w:rsidRDefault="00905032">
      <w:pPr>
        <w:ind w:firstLine="0"/>
        <w:rPr>
          <w:ins w:id="569" w:author="Ryan Lemos" w:date="2019-02-20T21:14:00Z"/>
        </w:rPr>
        <w:pPrChange w:id="570" w:author="Ryan Lemos" w:date="2019-02-20T21:14:00Z">
          <w:pPr>
            <w:ind w:firstLine="0"/>
            <w:jc w:val="center"/>
          </w:pPr>
        </w:pPrChange>
      </w:pPr>
    </w:p>
    <w:p w:rsidR="00905032" w:rsidRDefault="00905032" w:rsidP="00905032">
      <w:pPr>
        <w:pStyle w:val="Ttulo4"/>
        <w:rPr>
          <w:ins w:id="571" w:author="Ryan Lemos" w:date="2019-02-20T21:15:00Z"/>
        </w:rPr>
      </w:pPr>
      <w:ins w:id="572" w:author="Ryan Lemos" w:date="2019-02-20T21:14:00Z">
        <w:r>
          <w:t>Gestor</w:t>
        </w:r>
      </w:ins>
    </w:p>
    <w:p w:rsidR="00887225" w:rsidRPr="006F3DF2" w:rsidRDefault="00887225">
      <w:pPr>
        <w:rPr>
          <w:ins w:id="573" w:author="Ryan Lemos" w:date="2019-02-20T21:15:00Z"/>
        </w:rPr>
        <w:pPrChange w:id="574" w:author="Ryan Lemos" w:date="2019-02-20T21:15:00Z">
          <w:pPr>
            <w:pStyle w:val="Ttulo4"/>
          </w:pPr>
        </w:pPrChange>
      </w:pPr>
    </w:p>
    <w:p w:rsidR="00887225" w:rsidRDefault="00887225" w:rsidP="00887225">
      <w:pPr>
        <w:rPr>
          <w:ins w:id="575" w:author="Ryan Lemos" w:date="2019-02-20T21:15:00Z"/>
        </w:rPr>
      </w:pPr>
      <w:ins w:id="576" w:author="Ryan Lemos" w:date="2019-02-20T21:15:00Z">
        <w:r>
          <w:t>Os papeis do gestor</w:t>
        </w:r>
      </w:ins>
      <w:ins w:id="577" w:author="Ryan Lemos" w:date="2019-02-20T21:16:00Z">
        <w:r>
          <w:t xml:space="preserve"> nesse primeiro release</w:t>
        </w:r>
      </w:ins>
      <w:ins w:id="578" w:author="Ryan Lemos" w:date="2019-02-20T21:15:00Z">
        <w:r>
          <w:t xml:space="preserve"> compreendem em ações </w:t>
        </w:r>
      </w:ins>
      <w:ins w:id="579" w:author="Ryan Lemos" w:date="2019-02-20T21:16:00Z">
        <w:r>
          <w:t>de cadastros de usuários (mais especificamente alunos e professores</w:t>
        </w:r>
      </w:ins>
      <w:ins w:id="580" w:author="Ryan Lemos" w:date="2019-02-20T21:17:00Z">
        <w:r>
          <w:t xml:space="preserve">) e a gestão dos eventos da escola. Portanto a primeira estória compreende no cadastro e gestão de alunos e professores e pode ser descrita pela </w:t>
        </w:r>
        <w:r w:rsidRPr="00887225">
          <w:rPr>
            <w:highlight w:val="yellow"/>
            <w:rPrChange w:id="581" w:author="Ryan Lemos" w:date="2019-02-20T21:17:00Z">
              <w:rPr/>
            </w:rPrChange>
          </w:rPr>
          <w:t>figura X</w:t>
        </w:r>
        <w:r>
          <w:t>.</w:t>
        </w:r>
      </w:ins>
    </w:p>
    <w:p w:rsidR="00887225" w:rsidRPr="006F3DF2" w:rsidRDefault="00887225">
      <w:pPr>
        <w:rPr>
          <w:ins w:id="582" w:author="Ryan Lemos" w:date="2019-02-20T21:14:00Z"/>
        </w:rPr>
        <w:pPrChange w:id="583" w:author="Ryan Lemos" w:date="2019-02-20T21:15:00Z">
          <w:pPr>
            <w:pStyle w:val="Ttulo4"/>
          </w:pPr>
        </w:pPrChange>
      </w:pPr>
    </w:p>
    <w:p w:rsidR="00905032" w:rsidRDefault="00905032" w:rsidP="00905032">
      <w:pPr>
        <w:ind w:firstLine="0"/>
        <w:jc w:val="center"/>
        <w:rPr>
          <w:ins w:id="584" w:author="Ryan Lemos" w:date="2019-02-21T11:26:00Z"/>
        </w:rPr>
      </w:pPr>
      <w:ins w:id="585" w:author="Ryan Lemos" w:date="2019-02-20T21:14:00Z">
        <w:r>
          <w:rPr>
            <w:noProof/>
          </w:rPr>
          <w:drawing>
            <wp:inline distT="0" distB="0" distL="0" distR="0" wp14:anchorId="05BEE7F4" wp14:editId="07D53291">
              <wp:extent cx="2384570" cy="1136073"/>
              <wp:effectExtent l="152400" t="152400" r="168275" b="159385"/>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423296" cy="1154523"/>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rsidR="006F3DF2" w:rsidRDefault="006F3DF2" w:rsidP="00905032">
      <w:pPr>
        <w:ind w:firstLine="0"/>
        <w:jc w:val="center"/>
        <w:rPr>
          <w:ins w:id="586" w:author="Ryan Lemos" w:date="2019-02-21T11:25:00Z"/>
        </w:rPr>
      </w:pPr>
    </w:p>
    <w:p w:rsidR="006F3DF2" w:rsidRDefault="006F3DF2" w:rsidP="006F3DF2">
      <w:pPr>
        <w:rPr>
          <w:ins w:id="587" w:author="Ryan Lemos" w:date="2019-02-21T11:26:00Z"/>
        </w:rPr>
      </w:pPr>
      <w:ins w:id="588" w:author="Ryan Lemos" w:date="2019-02-21T11:25:00Z">
        <w:r>
          <w:lastRenderedPageBreak/>
          <w:t>Na gestão dos alunos é possí</w:t>
        </w:r>
      </w:ins>
      <w:ins w:id="589" w:author="Ryan Lemos" w:date="2019-02-21T11:26:00Z">
        <w:r>
          <w:t xml:space="preserve">vel que os gestores apaguem algum aluno ou troquem a senha do aluno. A troca de senhas é a mesma interação descrita pela </w:t>
        </w:r>
        <w:r w:rsidRPr="006F3DF2">
          <w:rPr>
            <w:highlight w:val="yellow"/>
            <w:rPrChange w:id="590" w:author="Ryan Lemos" w:date="2019-02-21T11:27:00Z">
              <w:rPr/>
            </w:rPrChange>
          </w:rPr>
          <w:t>figura</w:t>
        </w:r>
      </w:ins>
      <w:ins w:id="591" w:author="Ryan Lemos" w:date="2019-02-21T11:27:00Z">
        <w:r w:rsidRPr="006F3DF2">
          <w:rPr>
            <w:highlight w:val="yellow"/>
            <w:rPrChange w:id="592" w:author="Ryan Lemos" w:date="2019-02-21T11:27:00Z">
              <w:rPr/>
            </w:rPrChange>
          </w:rPr>
          <w:t xml:space="preserve"> X</w:t>
        </w:r>
        <w:r>
          <w:t xml:space="preserve"> e permite trocar as senhas dos alunos em caso de perda ou esquecimento.</w:t>
        </w:r>
      </w:ins>
    </w:p>
    <w:p w:rsidR="006F3DF2" w:rsidRDefault="006F3DF2">
      <w:pPr>
        <w:rPr>
          <w:ins w:id="593" w:author="Ryan Lemos" w:date="2019-02-20T21:14:00Z"/>
        </w:rPr>
        <w:pPrChange w:id="594" w:author="Ryan Lemos" w:date="2019-02-21T11:26:00Z">
          <w:pPr>
            <w:ind w:firstLine="0"/>
            <w:jc w:val="center"/>
          </w:pPr>
        </w:pPrChange>
      </w:pPr>
    </w:p>
    <w:p w:rsidR="00905032" w:rsidRDefault="00905032" w:rsidP="00905032">
      <w:pPr>
        <w:ind w:firstLine="0"/>
        <w:jc w:val="center"/>
        <w:rPr>
          <w:ins w:id="595" w:author="Ryan Lemos" w:date="2019-02-21T11:27:00Z"/>
        </w:rPr>
      </w:pPr>
      <w:ins w:id="596" w:author="Ryan Lemos" w:date="2019-02-20T21:14:00Z">
        <w:r>
          <w:rPr>
            <w:noProof/>
          </w:rPr>
          <w:drawing>
            <wp:inline distT="0" distB="0" distL="0" distR="0" wp14:anchorId="19019DA0" wp14:editId="6E08B866">
              <wp:extent cx="5760085" cy="2696845"/>
              <wp:effectExtent l="0" t="0" r="0" b="8255"/>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0085" cy="2696845"/>
                      </a:xfrm>
                      <a:prstGeom prst="rect">
                        <a:avLst/>
                      </a:prstGeom>
                    </pic:spPr>
                  </pic:pic>
                </a:graphicData>
              </a:graphic>
            </wp:inline>
          </w:drawing>
        </w:r>
      </w:ins>
    </w:p>
    <w:p w:rsidR="006F3DF2" w:rsidRDefault="006F3DF2" w:rsidP="00905032">
      <w:pPr>
        <w:ind w:firstLine="0"/>
        <w:jc w:val="center"/>
        <w:rPr>
          <w:ins w:id="597" w:author="Ryan Lemos" w:date="2019-02-21T11:27:00Z"/>
        </w:rPr>
      </w:pPr>
    </w:p>
    <w:p w:rsidR="006F3DF2" w:rsidRPr="006F3DF2" w:rsidRDefault="006F3DF2" w:rsidP="006F3DF2">
      <w:pPr>
        <w:rPr>
          <w:ins w:id="598" w:author="Ryan Lemos" w:date="2019-02-21T11:28:00Z"/>
        </w:rPr>
      </w:pPr>
      <w:ins w:id="599" w:author="Ryan Lemos" w:date="2019-02-21T11:27:00Z">
        <w:r>
          <w:t>Quanto ao</w:t>
        </w:r>
      </w:ins>
      <w:ins w:id="600" w:author="Ryan Lemos" w:date="2019-02-21T11:28:00Z">
        <w:r>
          <w:t xml:space="preserve"> cadastro, foram identificados através de entrevistas juntamente com os gestores quais os dados constariam no cadastro. </w:t>
        </w:r>
      </w:ins>
      <w:ins w:id="601" w:author="Ryan Lemos" w:date="2019-02-21T11:29:00Z">
        <w:r>
          <w:t xml:space="preserve">Foi definido então que teria o nome do aluno, juntamente com seu nome de usuário, e-mail caso o aluno tenha, a data de nascimento caso o aluno </w:t>
        </w:r>
      </w:ins>
      <w:ins w:id="602" w:author="Ryan Lemos" w:date="2019-02-21T11:30:00Z">
        <w:r>
          <w:t xml:space="preserve">queira passar e a senha. Vale ressaltar que o </w:t>
        </w:r>
        <w:r w:rsidRPr="006F3DF2">
          <w:rPr>
            <w:i/>
            <w:rPrChange w:id="603" w:author="Ryan Lemos" w:date="2019-02-21T11:30:00Z">
              <w:rPr/>
            </w:rPrChange>
          </w:rPr>
          <w:t>username</w:t>
        </w:r>
        <w:r>
          <w:t xml:space="preserve"> e o e-mail são identificações únicas. Portanto ao sair dos campos citados </w:t>
        </w:r>
      </w:ins>
      <w:ins w:id="604" w:author="Ryan Lemos" w:date="2019-02-21T11:31:00Z">
        <w:r>
          <w:t xml:space="preserve">em caso de um </w:t>
        </w:r>
        <w:r w:rsidRPr="006F3DF2">
          <w:rPr>
            <w:i/>
            <w:rPrChange w:id="605" w:author="Ryan Lemos" w:date="2019-02-21T11:31:00Z">
              <w:rPr/>
            </w:rPrChange>
          </w:rPr>
          <w:t>username</w:t>
        </w:r>
        <w:r>
          <w:t xml:space="preserve"> ou </w:t>
        </w:r>
        <w:r w:rsidRPr="006F3DF2">
          <w:rPr>
            <w:i/>
            <w:rPrChange w:id="606" w:author="Ryan Lemos" w:date="2019-02-21T11:31:00Z">
              <w:rPr/>
            </w:rPrChange>
          </w:rPr>
          <w:t>email</w:t>
        </w:r>
        <w:r>
          <w:t xml:space="preserve"> já estiverem cadastrados na base, uma mensagem de erro surge dizendo que o usuário deve escolher outro </w:t>
        </w:r>
        <w:r w:rsidRPr="006F3DF2">
          <w:rPr>
            <w:i/>
            <w:rPrChange w:id="607" w:author="Ryan Lemos" w:date="2019-02-21T11:32:00Z">
              <w:rPr/>
            </w:rPrChange>
          </w:rPr>
          <w:t>username</w:t>
        </w:r>
        <w:r>
          <w:t xml:space="preserve"> ou </w:t>
        </w:r>
        <w:r w:rsidRPr="006F3DF2">
          <w:rPr>
            <w:i/>
            <w:rPrChange w:id="608" w:author="Ryan Lemos" w:date="2019-02-21T11:32:00Z">
              <w:rPr/>
            </w:rPrChange>
          </w:rPr>
          <w:t>e-mail</w:t>
        </w:r>
      </w:ins>
      <w:ins w:id="609" w:author="Ryan Lemos" w:date="2019-02-21T11:32:00Z">
        <w:r>
          <w:t>.</w:t>
        </w:r>
      </w:ins>
      <w:ins w:id="610" w:author="Ryan Lemos" w:date="2019-02-21T11:30:00Z">
        <w:r>
          <w:t xml:space="preserve"> </w:t>
        </w:r>
      </w:ins>
    </w:p>
    <w:p w:rsidR="006F3DF2" w:rsidRDefault="006F3DF2">
      <w:pPr>
        <w:rPr>
          <w:ins w:id="611" w:author="Ryan Lemos" w:date="2019-02-21T11:27:00Z"/>
        </w:rPr>
        <w:pPrChange w:id="612" w:author="Ryan Lemos" w:date="2019-02-21T11:27:00Z">
          <w:pPr>
            <w:ind w:firstLine="0"/>
            <w:jc w:val="center"/>
          </w:pPr>
        </w:pPrChange>
      </w:pPr>
    </w:p>
    <w:p w:rsidR="006F3DF2" w:rsidRDefault="006F3DF2" w:rsidP="00905032">
      <w:pPr>
        <w:ind w:firstLine="0"/>
        <w:jc w:val="center"/>
        <w:rPr>
          <w:ins w:id="613" w:author="Ryan Lemos" w:date="2019-02-20T21:14:00Z"/>
        </w:rPr>
      </w:pPr>
    </w:p>
    <w:p w:rsidR="00905032" w:rsidRDefault="00905032" w:rsidP="00905032">
      <w:pPr>
        <w:ind w:firstLine="0"/>
        <w:jc w:val="center"/>
        <w:rPr>
          <w:ins w:id="614" w:author="Ryan Lemos" w:date="2019-02-21T11:32:00Z"/>
        </w:rPr>
      </w:pPr>
      <w:ins w:id="615" w:author="Ryan Lemos" w:date="2019-02-20T21:14:00Z">
        <w:r>
          <w:rPr>
            <w:noProof/>
          </w:rPr>
          <w:lastRenderedPageBreak/>
          <w:drawing>
            <wp:inline distT="0" distB="0" distL="0" distR="0" wp14:anchorId="5F970083" wp14:editId="3EFB8B50">
              <wp:extent cx="5423167" cy="2545080"/>
              <wp:effectExtent l="0" t="0" r="6350" b="762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26243" cy="2546524"/>
                      </a:xfrm>
                      <a:prstGeom prst="rect">
                        <a:avLst/>
                      </a:prstGeom>
                    </pic:spPr>
                  </pic:pic>
                </a:graphicData>
              </a:graphic>
            </wp:inline>
          </w:drawing>
        </w:r>
      </w:ins>
    </w:p>
    <w:p w:rsidR="006F3DF2" w:rsidRDefault="006F3DF2" w:rsidP="00905032">
      <w:pPr>
        <w:ind w:firstLine="0"/>
        <w:jc w:val="center"/>
        <w:rPr>
          <w:ins w:id="616" w:author="Ryan Lemos" w:date="2019-02-21T11:32:00Z"/>
        </w:rPr>
      </w:pPr>
    </w:p>
    <w:p w:rsidR="006F3DF2" w:rsidRDefault="006F3DF2">
      <w:pPr>
        <w:rPr>
          <w:ins w:id="617" w:author="Ryan Lemos" w:date="2019-02-21T11:32:00Z"/>
        </w:rPr>
        <w:pPrChange w:id="618" w:author="Ryan Lemos" w:date="2019-02-21T11:32:00Z">
          <w:pPr>
            <w:ind w:firstLine="0"/>
            <w:jc w:val="center"/>
          </w:pPr>
        </w:pPrChange>
      </w:pPr>
      <w:ins w:id="619" w:author="Ryan Lemos" w:date="2019-02-21T11:32:00Z">
        <w:r>
          <w:t>A listagem dos professores segue o mesmo princípio da de alunos. Pode-se pensar q</w:t>
        </w:r>
      </w:ins>
      <w:ins w:id="620" w:author="Ryan Lemos" w:date="2019-02-21T11:33:00Z">
        <w:r>
          <w:t xml:space="preserve">ue poderia se utilizar somente uma interação para isso. Porém como os gestores e utilizadores do ambiente não tem um contato prévio com tecnologias, buscou-se então deixar o processo o mais simples </w:t>
        </w:r>
      </w:ins>
      <w:ins w:id="621" w:author="Ryan Lemos" w:date="2019-02-21T11:34:00Z">
        <w:r>
          <w:t>possível</w:t>
        </w:r>
        <w:r w:rsidR="00410D44">
          <w:t xml:space="preserve"> dividindo em duas gestões.</w:t>
        </w:r>
      </w:ins>
    </w:p>
    <w:p w:rsidR="006F3DF2" w:rsidRDefault="006F3DF2" w:rsidP="00905032">
      <w:pPr>
        <w:ind w:firstLine="0"/>
        <w:jc w:val="center"/>
        <w:rPr>
          <w:ins w:id="622" w:author="Ryan Lemos" w:date="2019-02-20T21:14:00Z"/>
        </w:rPr>
      </w:pPr>
    </w:p>
    <w:p w:rsidR="00905032" w:rsidRDefault="00905032" w:rsidP="00905032">
      <w:pPr>
        <w:ind w:firstLine="0"/>
        <w:jc w:val="center"/>
        <w:rPr>
          <w:ins w:id="623" w:author="Ryan Lemos" w:date="2019-02-21T11:35:00Z"/>
        </w:rPr>
      </w:pPr>
      <w:ins w:id="624" w:author="Ryan Lemos" w:date="2019-02-20T21:14:00Z">
        <w:r>
          <w:rPr>
            <w:noProof/>
          </w:rPr>
          <w:drawing>
            <wp:inline distT="0" distB="0" distL="0" distR="0" wp14:anchorId="531C6137" wp14:editId="02CA5D11">
              <wp:extent cx="5760085" cy="2703195"/>
              <wp:effectExtent l="0" t="0" r="0" b="190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085" cy="2703195"/>
                      </a:xfrm>
                      <a:prstGeom prst="rect">
                        <a:avLst/>
                      </a:prstGeom>
                    </pic:spPr>
                  </pic:pic>
                </a:graphicData>
              </a:graphic>
            </wp:inline>
          </w:drawing>
        </w:r>
      </w:ins>
    </w:p>
    <w:p w:rsidR="00410D44" w:rsidRDefault="00410D44" w:rsidP="00410D44">
      <w:pPr>
        <w:rPr>
          <w:ins w:id="625" w:author="Ryan Lemos" w:date="2019-02-21T11:35:00Z"/>
        </w:rPr>
      </w:pPr>
    </w:p>
    <w:p w:rsidR="00410D44" w:rsidRDefault="00410D44">
      <w:pPr>
        <w:rPr>
          <w:ins w:id="626" w:author="Ryan Lemos" w:date="2019-02-20T21:14:00Z"/>
        </w:rPr>
        <w:pPrChange w:id="627" w:author="Ryan Lemos" w:date="2019-02-21T11:35:00Z">
          <w:pPr>
            <w:ind w:firstLine="0"/>
            <w:jc w:val="center"/>
          </w:pPr>
        </w:pPrChange>
      </w:pPr>
      <w:ins w:id="628" w:author="Ryan Lemos" w:date="2019-02-21T11:35:00Z">
        <w:r>
          <w:t>O cadastro dos professores também segue a linha do de alunos. A única diferença é a não existência do campo de data de nascimento</w:t>
        </w:r>
      </w:ins>
      <w:ins w:id="629" w:author="Ryan Lemos" w:date="2019-02-21T11:36:00Z">
        <w:r>
          <w:t>. Como foi dito, essa divisão foi feita afim de deixar o processo mais simples e direto.</w:t>
        </w:r>
      </w:ins>
    </w:p>
    <w:p w:rsidR="00905032" w:rsidRDefault="00905032" w:rsidP="00905032">
      <w:pPr>
        <w:ind w:firstLine="0"/>
        <w:jc w:val="center"/>
        <w:rPr>
          <w:ins w:id="630" w:author="Ryan Lemos" w:date="2019-02-21T11:36:00Z"/>
        </w:rPr>
      </w:pPr>
      <w:ins w:id="631" w:author="Ryan Lemos" w:date="2019-02-20T21:14:00Z">
        <w:r>
          <w:rPr>
            <w:noProof/>
          </w:rPr>
          <w:lastRenderedPageBreak/>
          <w:drawing>
            <wp:inline distT="0" distB="0" distL="0" distR="0" wp14:anchorId="2860FFBD" wp14:editId="2C3FAFBC">
              <wp:extent cx="5760085" cy="2703195"/>
              <wp:effectExtent l="0" t="0" r="0" b="1905"/>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085" cy="2703195"/>
                      </a:xfrm>
                      <a:prstGeom prst="rect">
                        <a:avLst/>
                      </a:prstGeom>
                    </pic:spPr>
                  </pic:pic>
                </a:graphicData>
              </a:graphic>
            </wp:inline>
          </w:drawing>
        </w:r>
      </w:ins>
    </w:p>
    <w:p w:rsidR="00CC245E" w:rsidRDefault="00CC245E" w:rsidP="00905032">
      <w:pPr>
        <w:ind w:firstLine="0"/>
        <w:jc w:val="center"/>
        <w:rPr>
          <w:ins w:id="632" w:author="Ryan Lemos" w:date="2019-02-21T11:36:00Z"/>
        </w:rPr>
      </w:pPr>
    </w:p>
    <w:p w:rsidR="00CC245E" w:rsidRDefault="00CC245E">
      <w:pPr>
        <w:rPr>
          <w:ins w:id="633" w:author="Ryan Lemos" w:date="2019-02-21T11:36:00Z"/>
        </w:rPr>
        <w:pPrChange w:id="634" w:author="Ryan Lemos" w:date="2019-02-21T11:36:00Z">
          <w:pPr>
            <w:ind w:firstLine="0"/>
            <w:jc w:val="center"/>
          </w:pPr>
        </w:pPrChange>
      </w:pPr>
      <w:ins w:id="635" w:author="Ryan Lemos" w:date="2019-02-21T11:37:00Z">
        <w:r>
          <w:t>A escola como um todo pode oferecer eventos aos alunos, como uma gincana ou uma viagem por exemplo. Então surgiu-se a necessidade de que o gestor possa gerenciar esses eventos através do ambiente. Assim o</w:t>
        </w:r>
      </w:ins>
      <w:ins w:id="636" w:author="Ryan Lemos" w:date="2019-02-21T11:38:00Z">
        <w:r>
          <w:t xml:space="preserve">s alunos ficam sabendo do que está ocorrendo na escola. A estória definida pela </w:t>
        </w:r>
        <w:r w:rsidRPr="00CC245E">
          <w:rPr>
            <w:highlight w:val="yellow"/>
            <w:rPrChange w:id="637" w:author="Ryan Lemos" w:date="2019-02-21T11:38:00Z">
              <w:rPr/>
            </w:rPrChange>
          </w:rPr>
          <w:t>figura x</w:t>
        </w:r>
        <w:r>
          <w:t xml:space="preserve"> descreve esse processo pela visão do gestor.</w:t>
        </w:r>
      </w:ins>
    </w:p>
    <w:p w:rsidR="00CC245E" w:rsidRDefault="00CC245E" w:rsidP="00905032">
      <w:pPr>
        <w:ind w:firstLine="0"/>
        <w:jc w:val="center"/>
        <w:rPr>
          <w:ins w:id="638" w:author="Ryan Lemos" w:date="2019-02-20T21:14:00Z"/>
        </w:rPr>
      </w:pPr>
    </w:p>
    <w:p w:rsidR="00905032" w:rsidRDefault="00905032" w:rsidP="00905032">
      <w:pPr>
        <w:ind w:firstLine="0"/>
        <w:jc w:val="center"/>
        <w:rPr>
          <w:ins w:id="639" w:author="Ryan Lemos" w:date="2019-02-21T11:38:00Z"/>
        </w:rPr>
      </w:pPr>
      <w:ins w:id="640" w:author="Ryan Lemos" w:date="2019-02-20T21:14:00Z">
        <w:r>
          <w:rPr>
            <w:noProof/>
          </w:rPr>
          <w:drawing>
            <wp:inline distT="0" distB="0" distL="0" distR="0" wp14:anchorId="22458103" wp14:editId="5F730F07">
              <wp:extent cx="2334672" cy="1136073"/>
              <wp:effectExtent l="152400" t="152400" r="161290" b="159385"/>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376251" cy="1156306"/>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rsidR="00CC245E" w:rsidRDefault="00CC245E" w:rsidP="00905032">
      <w:pPr>
        <w:ind w:firstLine="0"/>
        <w:jc w:val="center"/>
        <w:rPr>
          <w:ins w:id="641" w:author="Ryan Lemos" w:date="2019-02-21T11:38:00Z"/>
        </w:rPr>
      </w:pPr>
    </w:p>
    <w:p w:rsidR="00CC245E" w:rsidRDefault="00CC245E">
      <w:pPr>
        <w:rPr>
          <w:ins w:id="642" w:author="Ryan Lemos" w:date="2019-02-20T21:14:00Z"/>
        </w:rPr>
        <w:pPrChange w:id="643" w:author="Ryan Lemos" w:date="2019-02-21T11:39:00Z">
          <w:pPr>
            <w:ind w:firstLine="0"/>
            <w:jc w:val="center"/>
          </w:pPr>
        </w:pPrChange>
      </w:pPr>
      <w:ins w:id="644" w:author="Ryan Lemos" w:date="2019-02-21T11:39:00Z">
        <w:r>
          <w:t xml:space="preserve">A </w:t>
        </w:r>
        <w:r w:rsidRPr="00CC245E">
          <w:rPr>
            <w:highlight w:val="yellow"/>
            <w:rPrChange w:id="645" w:author="Ryan Lemos" w:date="2019-02-21T11:39:00Z">
              <w:rPr/>
            </w:rPrChange>
          </w:rPr>
          <w:t>figura x</w:t>
        </w:r>
        <w:r>
          <w:t xml:space="preserve"> demonstra como se deu o processo de cadastro de um evento da escola. O gestor indica o nome do evento,</w:t>
        </w:r>
      </w:ins>
      <w:ins w:id="646" w:author="Ryan Lemos" w:date="2019-02-21T11:40:00Z">
        <w:r>
          <w:t xml:space="preserve"> data e hora,</w:t>
        </w:r>
      </w:ins>
      <w:ins w:id="647" w:author="Ryan Lemos" w:date="2019-02-21T11:39:00Z">
        <w:r>
          <w:t xml:space="preserve"> juntamente com </w:t>
        </w:r>
      </w:ins>
      <w:ins w:id="648" w:author="Ryan Lemos" w:date="2019-02-21T11:40:00Z">
        <w:r>
          <w:t>uma</w:t>
        </w:r>
      </w:ins>
      <w:ins w:id="649" w:author="Ryan Lemos" w:date="2019-02-21T11:39:00Z">
        <w:r>
          <w:t xml:space="preserve"> cor, </w:t>
        </w:r>
      </w:ins>
      <w:ins w:id="650" w:author="Ryan Lemos" w:date="2019-02-21T11:40:00Z">
        <w:r>
          <w:t>que</w:t>
        </w:r>
      </w:ins>
      <w:ins w:id="651" w:author="Ryan Lemos" w:date="2019-02-21T11:39:00Z">
        <w:r>
          <w:t xml:space="preserve"> serve para que </w:t>
        </w:r>
      </w:ins>
      <w:ins w:id="652" w:author="Ryan Lemos" w:date="2019-02-21T11:40:00Z">
        <w:r>
          <w:t xml:space="preserve">o aluno possa identificar o evento no seu calendário. Vale ressaltar que não foram definidos padrões de </w:t>
        </w:r>
      </w:ins>
      <w:ins w:id="653" w:author="Ryan Lemos" w:date="2019-02-21T11:41:00Z">
        <w:r>
          <w:t>cores, o gestor fica livre para escolher a cor que mais lhe agrada.</w:t>
        </w:r>
      </w:ins>
    </w:p>
    <w:p w:rsidR="00905032" w:rsidRDefault="00905032" w:rsidP="00905032">
      <w:pPr>
        <w:ind w:firstLine="0"/>
        <w:jc w:val="center"/>
        <w:rPr>
          <w:ins w:id="654" w:author="Ryan Lemos" w:date="2019-02-21T11:41:00Z"/>
        </w:rPr>
      </w:pPr>
      <w:ins w:id="655" w:author="Ryan Lemos" w:date="2019-02-20T21:14:00Z">
        <w:r>
          <w:rPr>
            <w:noProof/>
          </w:rPr>
          <w:lastRenderedPageBreak/>
          <w:drawing>
            <wp:inline distT="0" distB="0" distL="0" distR="0" wp14:anchorId="5C146F8F" wp14:editId="1708AFFF">
              <wp:extent cx="5760085" cy="2705735"/>
              <wp:effectExtent l="0" t="0" r="0" b="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0085" cy="2705735"/>
                      </a:xfrm>
                      <a:prstGeom prst="rect">
                        <a:avLst/>
                      </a:prstGeom>
                    </pic:spPr>
                  </pic:pic>
                </a:graphicData>
              </a:graphic>
            </wp:inline>
          </w:drawing>
        </w:r>
      </w:ins>
    </w:p>
    <w:p w:rsidR="00CC245E" w:rsidRDefault="00CC245E" w:rsidP="00905032">
      <w:pPr>
        <w:ind w:firstLine="0"/>
        <w:jc w:val="center"/>
        <w:rPr>
          <w:ins w:id="656" w:author="Ryan Lemos" w:date="2019-02-21T11:41:00Z"/>
        </w:rPr>
      </w:pPr>
    </w:p>
    <w:p w:rsidR="00CC245E" w:rsidRDefault="00CC245E">
      <w:pPr>
        <w:rPr>
          <w:ins w:id="657" w:author="Ryan Lemos" w:date="2019-02-21T11:41:00Z"/>
        </w:rPr>
        <w:pPrChange w:id="658" w:author="Ryan Lemos" w:date="2019-02-21T11:42:00Z">
          <w:pPr>
            <w:ind w:firstLine="0"/>
            <w:jc w:val="center"/>
          </w:pPr>
        </w:pPrChange>
      </w:pPr>
      <w:ins w:id="659" w:author="Ryan Lemos" w:date="2019-02-21T11:42:00Z">
        <w:r>
          <w:t xml:space="preserve">Após o cadastro o gestor fica disposto a uma tela que lista todos os eventos que ele cadastrou em uma aba e na outra ele pode </w:t>
        </w:r>
      </w:ins>
      <w:ins w:id="660" w:author="Ryan Lemos" w:date="2019-02-21T11:43:00Z">
        <w:r>
          <w:t xml:space="preserve">ver os eventos no calendário conforme demonstrada pela </w:t>
        </w:r>
        <w:r w:rsidRPr="00CC245E">
          <w:rPr>
            <w:highlight w:val="yellow"/>
            <w:rPrChange w:id="661" w:author="Ryan Lemos" w:date="2019-02-21T11:43:00Z">
              <w:rPr/>
            </w:rPrChange>
          </w:rPr>
          <w:t>figura x</w:t>
        </w:r>
        <w:r>
          <w:t xml:space="preserve">. Com a gestão dos eventos o gestor pode excluir um evento ou edita-lo. A tela de edição é semelhante a de cadastros que é descrita pela </w:t>
        </w:r>
        <w:r w:rsidRPr="00CC245E">
          <w:rPr>
            <w:highlight w:val="yellow"/>
            <w:rPrChange w:id="662" w:author="Ryan Lemos" w:date="2019-02-21T11:43:00Z">
              <w:rPr/>
            </w:rPrChange>
          </w:rPr>
          <w:t>figura x</w:t>
        </w:r>
      </w:ins>
      <w:ins w:id="663" w:author="Ryan Lemos" w:date="2019-02-21T11:44:00Z">
        <w:r>
          <w:t>.</w:t>
        </w:r>
      </w:ins>
    </w:p>
    <w:p w:rsidR="00CC245E" w:rsidRDefault="00CC245E" w:rsidP="00905032">
      <w:pPr>
        <w:ind w:firstLine="0"/>
        <w:jc w:val="center"/>
        <w:rPr>
          <w:ins w:id="664" w:author="Ryan Lemos" w:date="2019-02-20T21:14:00Z"/>
        </w:rPr>
      </w:pPr>
    </w:p>
    <w:p w:rsidR="00905032" w:rsidRDefault="00905032" w:rsidP="00905032">
      <w:pPr>
        <w:ind w:firstLine="0"/>
        <w:jc w:val="center"/>
        <w:rPr>
          <w:ins w:id="665" w:author="Ryan Lemos" w:date="2019-02-21T11:44:00Z"/>
        </w:rPr>
      </w:pPr>
      <w:ins w:id="666" w:author="Ryan Lemos" w:date="2019-02-20T21:14:00Z">
        <w:r>
          <w:rPr>
            <w:noProof/>
          </w:rPr>
          <w:drawing>
            <wp:inline distT="0" distB="0" distL="0" distR="0" wp14:anchorId="43548475" wp14:editId="1C6A4689">
              <wp:extent cx="5760085" cy="2712085"/>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085" cy="2712085"/>
                      </a:xfrm>
                      <a:prstGeom prst="rect">
                        <a:avLst/>
                      </a:prstGeom>
                    </pic:spPr>
                  </pic:pic>
                </a:graphicData>
              </a:graphic>
            </wp:inline>
          </w:drawing>
        </w:r>
      </w:ins>
    </w:p>
    <w:p w:rsidR="005537DE" w:rsidRDefault="005537DE" w:rsidP="00905032">
      <w:pPr>
        <w:ind w:firstLine="0"/>
        <w:jc w:val="center"/>
        <w:rPr>
          <w:ins w:id="667" w:author="Ryan Lemos" w:date="2019-02-21T11:44:00Z"/>
        </w:rPr>
      </w:pPr>
    </w:p>
    <w:p w:rsidR="005537DE" w:rsidRDefault="005537DE" w:rsidP="005537DE">
      <w:pPr>
        <w:rPr>
          <w:ins w:id="668" w:author="Ryan Lemos" w:date="2019-02-21T11:46:00Z"/>
        </w:rPr>
      </w:pPr>
      <w:ins w:id="669" w:author="Ryan Lemos" w:date="2019-02-21T11:44:00Z">
        <w:r>
          <w:t>Ao clicar na aba de calendário o gestor tem um calendário interativo contendo os eventos cadastrados. O gestor pode i</w:t>
        </w:r>
      </w:ins>
      <w:ins w:id="670" w:author="Ryan Lemos" w:date="2019-02-21T11:45:00Z">
        <w:r>
          <w:t xml:space="preserve">nteragir com esse calendário, mudando sua visão para dia, semana ou mês. Além de se locomover pelos dias, semanas ou meses no calendário. Os eventos aparecem </w:t>
        </w:r>
      </w:ins>
      <w:ins w:id="671" w:author="Ryan Lemos" w:date="2019-02-21T11:46:00Z">
        <w:r>
          <w:t xml:space="preserve">marcados no calendário </w:t>
        </w:r>
      </w:ins>
      <w:ins w:id="672" w:author="Ryan Lemos" w:date="2019-02-21T11:45:00Z">
        <w:r>
          <w:t>com a cor escolhida no momento d</w:t>
        </w:r>
      </w:ins>
      <w:ins w:id="673" w:author="Ryan Lemos" w:date="2019-02-21T11:46:00Z">
        <w:r>
          <w:t xml:space="preserve">o cadastro. Ao clicar em uma data com o evento, uma descrição do evento surge. Ainda há outra funcionalidade, em caso </w:t>
        </w:r>
        <w:r>
          <w:lastRenderedPageBreak/>
          <w:t xml:space="preserve">de mais de um evento para o mesmo </w:t>
        </w:r>
      </w:ins>
      <w:ins w:id="674" w:author="Ryan Lemos" w:date="2019-02-21T11:47:00Z">
        <w:r>
          <w:t>dia o calendário mostra um contador de eventos naquela data juntamente com as cores daqueles eventos.</w:t>
        </w:r>
      </w:ins>
    </w:p>
    <w:p w:rsidR="005537DE" w:rsidRDefault="005537DE">
      <w:pPr>
        <w:rPr>
          <w:ins w:id="675" w:author="Ryan Lemos" w:date="2019-02-20T21:14:00Z"/>
        </w:rPr>
        <w:pPrChange w:id="676" w:author="Ryan Lemos" w:date="2019-02-21T11:44:00Z">
          <w:pPr>
            <w:ind w:firstLine="0"/>
            <w:jc w:val="center"/>
          </w:pPr>
        </w:pPrChange>
      </w:pPr>
    </w:p>
    <w:p w:rsidR="00905032" w:rsidRDefault="00905032" w:rsidP="00905032">
      <w:pPr>
        <w:ind w:firstLine="0"/>
        <w:jc w:val="center"/>
        <w:rPr>
          <w:ins w:id="677" w:author="Ryan Lemos" w:date="2019-02-20T21:14:00Z"/>
        </w:rPr>
      </w:pPr>
      <w:ins w:id="678" w:author="Ryan Lemos" w:date="2019-02-20T21:14:00Z">
        <w:r>
          <w:rPr>
            <w:noProof/>
          </w:rPr>
          <w:drawing>
            <wp:inline distT="0" distB="0" distL="0" distR="0" wp14:anchorId="3420BAEE" wp14:editId="66B00909">
              <wp:extent cx="5760085" cy="2722245"/>
              <wp:effectExtent l="0" t="0" r="0" b="1905"/>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0085" cy="2722245"/>
                      </a:xfrm>
                      <a:prstGeom prst="rect">
                        <a:avLst/>
                      </a:prstGeom>
                    </pic:spPr>
                  </pic:pic>
                </a:graphicData>
              </a:graphic>
            </wp:inline>
          </w:drawing>
        </w:r>
      </w:ins>
    </w:p>
    <w:p w:rsidR="00905032" w:rsidRDefault="00905032" w:rsidP="00905032">
      <w:pPr>
        <w:ind w:firstLine="0"/>
        <w:jc w:val="center"/>
        <w:rPr>
          <w:ins w:id="679" w:author="Ryan Lemos" w:date="2019-02-20T21:14:00Z"/>
        </w:rPr>
      </w:pPr>
    </w:p>
    <w:p w:rsidR="00905032" w:rsidRDefault="00905032" w:rsidP="00905032">
      <w:pPr>
        <w:pStyle w:val="Ttulo4"/>
        <w:rPr>
          <w:ins w:id="680" w:author="Ryan Lemos" w:date="2019-02-21T20:05:00Z"/>
        </w:rPr>
      </w:pPr>
      <w:ins w:id="681" w:author="Ryan Lemos" w:date="2019-02-20T21:14:00Z">
        <w:r>
          <w:t>Administrador</w:t>
        </w:r>
      </w:ins>
    </w:p>
    <w:p w:rsidR="008F6EE2" w:rsidRPr="001D2BA8" w:rsidRDefault="008F6EE2">
      <w:pPr>
        <w:rPr>
          <w:ins w:id="682" w:author="Ryan Lemos" w:date="2019-02-21T20:05:00Z"/>
        </w:rPr>
        <w:pPrChange w:id="683" w:author="Ryan Lemos" w:date="2019-02-21T20:05:00Z">
          <w:pPr>
            <w:pStyle w:val="Ttulo4"/>
          </w:pPr>
        </w:pPrChange>
      </w:pPr>
    </w:p>
    <w:p w:rsidR="008F6EE2" w:rsidRPr="001D2BA8" w:rsidRDefault="008F6EE2">
      <w:pPr>
        <w:rPr>
          <w:ins w:id="684" w:author="Ryan Lemos" w:date="2019-02-20T21:14:00Z"/>
        </w:rPr>
        <w:pPrChange w:id="685" w:author="Ryan Lemos" w:date="2019-02-21T20:05:00Z">
          <w:pPr>
            <w:pStyle w:val="Ttulo4"/>
          </w:pPr>
        </w:pPrChange>
      </w:pPr>
      <w:ins w:id="686" w:author="Ryan Lemos" w:date="2019-02-21T20:06:00Z">
        <w:r>
          <w:t xml:space="preserve">O administrador é o perfil de usuário com acesso total ao sistema. Porém, há algumas funcionalidades, para ser mais exato duas, que somente o administrador pode </w:t>
        </w:r>
      </w:ins>
      <w:ins w:id="687" w:author="Ryan Lemos" w:date="2019-02-21T20:07:00Z">
        <w:r>
          <w:t>desempenhar. Vale ressaltar que o administrador deve ter conhecimento em desenvolvimento para cumprir essas tar</w:t>
        </w:r>
      </w:ins>
      <w:ins w:id="688" w:author="Ryan Lemos" w:date="2019-02-21T20:08:00Z">
        <w:r>
          <w:t>e</w:t>
        </w:r>
      </w:ins>
      <w:ins w:id="689" w:author="Ryan Lemos" w:date="2019-02-21T20:07:00Z">
        <w:r>
          <w:t>fas, já</w:t>
        </w:r>
      </w:ins>
      <w:ins w:id="690" w:author="Ryan Lemos" w:date="2019-02-21T20:08:00Z">
        <w:r>
          <w:t xml:space="preserve"> que as funcionalidades abordam aspectos específicos do desenvolvimento.</w:t>
        </w:r>
      </w:ins>
      <w:ins w:id="691" w:author="Ryan Lemos" w:date="2019-02-21T20:07:00Z">
        <w:r>
          <w:t xml:space="preserve">  </w:t>
        </w:r>
      </w:ins>
      <w:ins w:id="692" w:author="Ryan Lemos" w:date="2019-02-21T20:10:00Z">
        <w:r w:rsidR="00DA49B0">
          <w:t xml:space="preserve">A primeira função do administrador citada pela estória da </w:t>
        </w:r>
        <w:r w:rsidR="00DA49B0" w:rsidRPr="00DA49B0">
          <w:rPr>
            <w:highlight w:val="yellow"/>
            <w:rPrChange w:id="693" w:author="Ryan Lemos" w:date="2019-02-21T20:10:00Z">
              <w:rPr/>
            </w:rPrChange>
          </w:rPr>
          <w:t>figura x</w:t>
        </w:r>
        <w:r w:rsidR="00DA49B0">
          <w:t xml:space="preserve"> se trata do gerenciamento do</w:t>
        </w:r>
      </w:ins>
      <w:ins w:id="694" w:author="Ryan Lemos" w:date="2019-02-21T20:11:00Z">
        <w:r w:rsidR="00DA49B0">
          <w:t xml:space="preserve">s menus. Isso se </w:t>
        </w:r>
      </w:ins>
      <w:ins w:id="695" w:author="Ryan Lemos" w:date="2019-02-21T20:12:00Z">
        <w:r w:rsidR="00F045C8">
          <w:t>dá, pois,</w:t>
        </w:r>
      </w:ins>
      <w:ins w:id="696" w:author="Ryan Lemos" w:date="2019-02-21T20:11:00Z">
        <w:r w:rsidR="00DA49B0">
          <w:t xml:space="preserve"> os menus</w:t>
        </w:r>
      </w:ins>
      <w:ins w:id="697" w:author="Ryan Lemos" w:date="2019-02-21T20:12:00Z">
        <w:r w:rsidR="00F045C8">
          <w:t xml:space="preserve"> da aplicação são gerados de maneira dinâmica, não sendo assim fixos. O usuário tem a liberdade de trocar os nomes dos menus caso não se adapte ao nome.</w:t>
        </w:r>
      </w:ins>
    </w:p>
    <w:p w:rsidR="00905032" w:rsidRDefault="00905032" w:rsidP="00905032">
      <w:pPr>
        <w:rPr>
          <w:ins w:id="698" w:author="Ryan Lemos" w:date="2019-02-20T21:14:00Z"/>
        </w:rPr>
      </w:pPr>
    </w:p>
    <w:p w:rsidR="00905032" w:rsidRDefault="00905032" w:rsidP="00905032">
      <w:pPr>
        <w:ind w:firstLine="0"/>
        <w:jc w:val="center"/>
        <w:rPr>
          <w:ins w:id="699" w:author="Ryan Lemos" w:date="2019-02-21T20:13:00Z"/>
        </w:rPr>
      </w:pPr>
      <w:ins w:id="700" w:author="Ryan Lemos" w:date="2019-02-20T21:14:00Z">
        <w:r>
          <w:rPr>
            <w:noProof/>
          </w:rPr>
          <w:drawing>
            <wp:inline distT="0" distB="0" distL="0" distR="0" wp14:anchorId="0A57908A" wp14:editId="5C50B1AF">
              <wp:extent cx="2225040" cy="1264097"/>
              <wp:effectExtent l="171450" t="171450" r="156210" b="16510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271389" cy="1290429"/>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rsidR="00F045C8" w:rsidRDefault="00F045C8" w:rsidP="00905032">
      <w:pPr>
        <w:ind w:firstLine="0"/>
        <w:jc w:val="center"/>
        <w:rPr>
          <w:ins w:id="701" w:author="Ryan Lemos" w:date="2019-02-21T20:13:00Z"/>
        </w:rPr>
      </w:pPr>
    </w:p>
    <w:p w:rsidR="00F045C8" w:rsidRPr="00F045C8" w:rsidRDefault="00F045C8" w:rsidP="00F045C8">
      <w:pPr>
        <w:rPr>
          <w:ins w:id="702" w:author="Ryan Lemos" w:date="2019-02-21T20:13:00Z"/>
        </w:rPr>
      </w:pPr>
      <w:ins w:id="703" w:author="Ryan Lemos" w:date="2019-02-21T20:13:00Z">
        <w:r>
          <w:lastRenderedPageBreak/>
          <w:t xml:space="preserve">Como papel de gestão de menus, o administrador pode criar um menu ou excluir um menu já criado, conforme visto na </w:t>
        </w:r>
        <w:r w:rsidRPr="00F045C8">
          <w:rPr>
            <w:highlight w:val="yellow"/>
            <w:rPrChange w:id="704" w:author="Ryan Lemos" w:date="2019-02-21T20:13:00Z">
              <w:rPr/>
            </w:rPrChange>
          </w:rPr>
          <w:t>figura x</w:t>
        </w:r>
        <w:r>
          <w:t xml:space="preserve">. </w:t>
        </w:r>
      </w:ins>
      <w:ins w:id="705" w:author="Ryan Lemos" w:date="2019-02-21T20:14:00Z">
        <w:r>
          <w:t xml:space="preserve">Cada menu está ligado a uma permissão do sistema. </w:t>
        </w:r>
      </w:ins>
      <w:ins w:id="706" w:author="Ryan Lemos" w:date="2019-02-21T20:15:00Z">
        <w:r>
          <w:t>Na verdade,</w:t>
        </w:r>
      </w:ins>
      <w:ins w:id="707" w:author="Ryan Lemos" w:date="2019-02-21T20:14:00Z">
        <w:r>
          <w:t xml:space="preserve"> essa permissão nada mais é do que a rota em que o usuário será direcionado ao clicar no menu. </w:t>
        </w:r>
      </w:ins>
    </w:p>
    <w:p w:rsidR="00F045C8" w:rsidRDefault="00F045C8">
      <w:pPr>
        <w:rPr>
          <w:ins w:id="708" w:author="Ryan Lemos" w:date="2019-02-20T21:14:00Z"/>
        </w:rPr>
        <w:pPrChange w:id="709" w:author="Ryan Lemos" w:date="2019-02-21T20:13:00Z">
          <w:pPr>
            <w:ind w:firstLine="0"/>
            <w:jc w:val="center"/>
          </w:pPr>
        </w:pPrChange>
      </w:pPr>
    </w:p>
    <w:p w:rsidR="00905032" w:rsidRDefault="00905032" w:rsidP="00905032">
      <w:pPr>
        <w:ind w:firstLine="0"/>
        <w:jc w:val="center"/>
        <w:rPr>
          <w:ins w:id="710" w:author="Ryan Lemos" w:date="2019-02-21T20:16:00Z"/>
        </w:rPr>
      </w:pPr>
      <w:ins w:id="711" w:author="Ryan Lemos" w:date="2019-02-20T21:14:00Z">
        <w:r>
          <w:rPr>
            <w:noProof/>
          </w:rPr>
          <w:drawing>
            <wp:inline distT="0" distB="0" distL="0" distR="0" wp14:anchorId="1EBD5F37" wp14:editId="61FA963F">
              <wp:extent cx="5760085" cy="2735580"/>
              <wp:effectExtent l="0" t="0" r="0" b="762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0085" cy="2735580"/>
                      </a:xfrm>
                      <a:prstGeom prst="rect">
                        <a:avLst/>
                      </a:prstGeom>
                    </pic:spPr>
                  </pic:pic>
                </a:graphicData>
              </a:graphic>
            </wp:inline>
          </w:drawing>
        </w:r>
      </w:ins>
    </w:p>
    <w:p w:rsidR="00F045C8" w:rsidRDefault="00F045C8" w:rsidP="00905032">
      <w:pPr>
        <w:ind w:firstLine="0"/>
        <w:jc w:val="center"/>
        <w:rPr>
          <w:ins w:id="712" w:author="Ryan Lemos" w:date="2019-02-21T20:16:00Z"/>
        </w:rPr>
      </w:pPr>
    </w:p>
    <w:p w:rsidR="00F045C8" w:rsidRDefault="00F045C8">
      <w:pPr>
        <w:rPr>
          <w:ins w:id="713" w:author="Ryan Lemos" w:date="2019-02-21T20:16:00Z"/>
        </w:rPr>
        <w:pPrChange w:id="714" w:author="Ryan Lemos" w:date="2019-02-21T20:16:00Z">
          <w:pPr>
            <w:ind w:firstLine="0"/>
            <w:jc w:val="center"/>
          </w:pPr>
        </w:pPrChange>
      </w:pPr>
      <w:ins w:id="715" w:author="Ryan Lemos" w:date="2019-02-21T20:16:00Z">
        <w:r>
          <w:t>Ao clicar em cadastrar surge um</w:t>
        </w:r>
      </w:ins>
      <w:ins w:id="716" w:author="Ryan Lemos" w:date="2019-02-21T20:17:00Z">
        <w:r>
          <w:t xml:space="preserve">a tela onde o administrador pode indicar o nome do menu a ser cadastrado, juntamente com a permissão associada ao menu como visto pela </w:t>
        </w:r>
        <w:r w:rsidRPr="00F045C8">
          <w:rPr>
            <w:highlight w:val="yellow"/>
            <w:rPrChange w:id="717" w:author="Ryan Lemos" w:date="2019-02-21T20:17:00Z">
              <w:rPr/>
            </w:rPrChange>
          </w:rPr>
          <w:t>figura x</w:t>
        </w:r>
        <w:r>
          <w:t>.</w:t>
        </w:r>
      </w:ins>
    </w:p>
    <w:p w:rsidR="00F045C8" w:rsidRDefault="00F045C8" w:rsidP="00905032">
      <w:pPr>
        <w:ind w:firstLine="0"/>
        <w:jc w:val="center"/>
        <w:rPr>
          <w:ins w:id="718" w:author="Ryan Lemos" w:date="2019-02-21T20:10:00Z"/>
        </w:rPr>
      </w:pPr>
    </w:p>
    <w:p w:rsidR="008F6EE2" w:rsidRDefault="008F6EE2" w:rsidP="00905032">
      <w:pPr>
        <w:ind w:firstLine="0"/>
        <w:jc w:val="center"/>
        <w:rPr>
          <w:ins w:id="719" w:author="Ryan Lemos" w:date="2019-02-21T20:18:00Z"/>
        </w:rPr>
      </w:pPr>
      <w:ins w:id="720" w:author="Ryan Lemos" w:date="2019-02-21T20:10:00Z">
        <w:r>
          <w:rPr>
            <w:noProof/>
          </w:rPr>
          <w:drawing>
            <wp:inline distT="0" distB="0" distL="0" distR="0" wp14:anchorId="35A99428" wp14:editId="456EC7EE">
              <wp:extent cx="5760085" cy="2733040"/>
              <wp:effectExtent l="0" t="0" r="0"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0085" cy="2733040"/>
                      </a:xfrm>
                      <a:prstGeom prst="rect">
                        <a:avLst/>
                      </a:prstGeom>
                    </pic:spPr>
                  </pic:pic>
                </a:graphicData>
              </a:graphic>
            </wp:inline>
          </w:drawing>
        </w:r>
      </w:ins>
    </w:p>
    <w:p w:rsidR="00F045C8" w:rsidRDefault="00F045C8" w:rsidP="00905032">
      <w:pPr>
        <w:ind w:firstLine="0"/>
        <w:jc w:val="center"/>
        <w:rPr>
          <w:ins w:id="721" w:author="Ryan Lemos" w:date="2019-02-21T20:18:00Z"/>
        </w:rPr>
      </w:pPr>
    </w:p>
    <w:p w:rsidR="00F045C8" w:rsidRPr="00F045C8" w:rsidRDefault="00F045C8" w:rsidP="00F045C8">
      <w:pPr>
        <w:rPr>
          <w:ins w:id="722" w:author="Ryan Lemos" w:date="2019-02-21T20:18:00Z"/>
        </w:rPr>
      </w:pPr>
      <w:ins w:id="723" w:author="Ryan Lemos" w:date="2019-02-21T20:18:00Z">
        <w:r>
          <w:lastRenderedPageBreak/>
          <w:t>A</w:t>
        </w:r>
      </w:ins>
      <w:ins w:id="724" w:author="Ryan Lemos" w:date="2019-02-21T20:19:00Z">
        <w:r>
          <w:t xml:space="preserve"> </w:t>
        </w:r>
      </w:ins>
      <w:ins w:id="725" w:author="Ryan Lemos" w:date="2019-02-21T20:18:00Z">
        <w:r w:rsidRPr="00F045C8">
          <w:rPr>
            <w:highlight w:val="yellow"/>
            <w:rPrChange w:id="726" w:author="Ryan Lemos" w:date="2019-02-21T20:19:00Z">
              <w:rPr/>
            </w:rPrChange>
          </w:rPr>
          <w:t>figura</w:t>
        </w:r>
      </w:ins>
      <w:ins w:id="727" w:author="Ryan Lemos" w:date="2019-02-21T20:19:00Z">
        <w:r w:rsidRPr="00F045C8">
          <w:rPr>
            <w:highlight w:val="yellow"/>
            <w:rPrChange w:id="728" w:author="Ryan Lemos" w:date="2019-02-21T20:19:00Z">
              <w:rPr/>
            </w:rPrChange>
          </w:rPr>
          <w:t xml:space="preserve"> x</w:t>
        </w:r>
      </w:ins>
      <w:ins w:id="729" w:author="Ryan Lemos" w:date="2019-02-21T20:18:00Z">
        <w:r>
          <w:t xml:space="preserve"> se trata de todos os menus da aplicação</w:t>
        </w:r>
      </w:ins>
      <w:ins w:id="730" w:author="Ryan Lemos" w:date="2019-02-21T20:19:00Z">
        <w:r>
          <w:t xml:space="preserve"> no release 1</w:t>
        </w:r>
      </w:ins>
      <w:ins w:id="731" w:author="Ryan Lemos" w:date="2019-02-21T20:52:00Z">
        <w:r w:rsidR="005F0194">
          <w:t>. A listagem dos menus é feita com base no perfil do usuário e suas permissões. Ou seja, cada perfil tem um conjunto de menus associados.</w:t>
        </w:r>
      </w:ins>
      <w:ins w:id="732" w:author="Ryan Lemos" w:date="2019-02-21T20:18:00Z">
        <w:r>
          <w:t xml:space="preserve"> </w:t>
        </w:r>
      </w:ins>
      <w:ins w:id="733" w:author="Ryan Lemos" w:date="2019-02-21T20:53:00Z">
        <w:r w:rsidR="005F0194">
          <w:t>Contanto,</w:t>
        </w:r>
      </w:ins>
      <w:ins w:id="734" w:author="Ryan Lemos" w:date="2019-02-21T20:18:00Z">
        <w:r>
          <w:t xml:space="preserve"> há um menu padrão para todos os usuários e que não fica salvo na base. Se trata do menu </w:t>
        </w:r>
        <w:r w:rsidRPr="00F045C8">
          <w:rPr>
            <w:i/>
            <w:rPrChange w:id="735" w:author="Ryan Lemos" w:date="2019-02-21T20:18:00Z">
              <w:rPr/>
            </w:rPrChange>
          </w:rPr>
          <w:t>home</w:t>
        </w:r>
      </w:ins>
      <w:ins w:id="736" w:author="Ryan Lemos" w:date="2019-02-21T20:19:00Z">
        <w:r>
          <w:t>, que redireciona o usuário para a página inicial da aplicação.</w:t>
        </w:r>
      </w:ins>
    </w:p>
    <w:p w:rsidR="00F045C8" w:rsidRDefault="00F045C8">
      <w:pPr>
        <w:rPr>
          <w:ins w:id="737" w:author="Ryan Lemos" w:date="2019-02-21T20:11:00Z"/>
        </w:rPr>
        <w:pPrChange w:id="738" w:author="Ryan Lemos" w:date="2019-02-21T20:18:00Z">
          <w:pPr>
            <w:ind w:firstLine="0"/>
            <w:jc w:val="center"/>
          </w:pPr>
        </w:pPrChange>
      </w:pPr>
    </w:p>
    <w:p w:rsidR="00DA49B0" w:rsidRDefault="00DA49B0" w:rsidP="00905032">
      <w:pPr>
        <w:ind w:firstLine="0"/>
        <w:jc w:val="center"/>
        <w:rPr>
          <w:ins w:id="739" w:author="Ryan Lemos" w:date="2019-02-21T20:20:00Z"/>
        </w:rPr>
      </w:pPr>
      <w:ins w:id="740" w:author="Ryan Lemos" w:date="2019-02-21T20:11:00Z">
        <w:r>
          <w:rPr>
            <w:noProof/>
          </w:rPr>
          <w:drawing>
            <wp:inline distT="0" distB="0" distL="0" distR="0" wp14:anchorId="39DB98FA" wp14:editId="0A17058A">
              <wp:extent cx="5760085" cy="2684780"/>
              <wp:effectExtent l="0" t="0" r="0" b="127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0085" cy="2684780"/>
                      </a:xfrm>
                      <a:prstGeom prst="rect">
                        <a:avLst/>
                      </a:prstGeom>
                    </pic:spPr>
                  </pic:pic>
                </a:graphicData>
              </a:graphic>
            </wp:inline>
          </w:drawing>
        </w:r>
      </w:ins>
    </w:p>
    <w:p w:rsidR="00F045C8" w:rsidRDefault="00F045C8" w:rsidP="00905032">
      <w:pPr>
        <w:ind w:firstLine="0"/>
        <w:jc w:val="center"/>
        <w:rPr>
          <w:ins w:id="741" w:author="Ryan Lemos" w:date="2019-02-21T20:20:00Z"/>
        </w:rPr>
      </w:pPr>
    </w:p>
    <w:p w:rsidR="00F045C8" w:rsidRDefault="00F045C8" w:rsidP="00F045C8">
      <w:pPr>
        <w:rPr>
          <w:ins w:id="742" w:author="Ryan Lemos" w:date="2019-02-21T20:21:00Z"/>
        </w:rPr>
      </w:pPr>
      <w:ins w:id="743" w:author="Ryan Lemos" w:date="2019-02-21T20:21:00Z">
        <w:r>
          <w:t>Assim como os menus, as permissões dos usuários são dinâmicas. O administrador tem a função de</w:t>
        </w:r>
      </w:ins>
      <w:ins w:id="744" w:author="Ryan Lemos" w:date="2019-02-21T20:22:00Z">
        <w:r>
          <w:t xml:space="preserve"> delegar o que cada um pode acessar no ambiente. Portanto a próxima estória de usuário</w:t>
        </w:r>
        <w:r w:rsidR="004240B8">
          <w:t xml:space="preserve">, representada pela </w:t>
        </w:r>
        <w:r w:rsidR="004240B8" w:rsidRPr="004240B8">
          <w:rPr>
            <w:highlight w:val="yellow"/>
            <w:rPrChange w:id="745" w:author="Ryan Lemos" w:date="2019-02-21T20:22:00Z">
              <w:rPr/>
            </w:rPrChange>
          </w:rPr>
          <w:t>figura x</w:t>
        </w:r>
        <w:r w:rsidR="004240B8">
          <w:t xml:space="preserve">, </w:t>
        </w:r>
        <w:r>
          <w:t xml:space="preserve">descreve </w:t>
        </w:r>
        <w:r w:rsidR="004240B8">
          <w:t>essa necessidade do ambiente.</w:t>
        </w:r>
      </w:ins>
      <w:ins w:id="746" w:author="Ryan Lemos" w:date="2019-02-21T20:21:00Z">
        <w:r>
          <w:t xml:space="preserve"> </w:t>
        </w:r>
      </w:ins>
    </w:p>
    <w:p w:rsidR="00F045C8" w:rsidRDefault="00F045C8">
      <w:pPr>
        <w:rPr>
          <w:ins w:id="747" w:author="Ryan Lemos" w:date="2019-02-20T21:14:00Z"/>
        </w:rPr>
        <w:pPrChange w:id="748" w:author="Ryan Lemos" w:date="2019-02-21T20:21:00Z">
          <w:pPr>
            <w:ind w:firstLine="0"/>
            <w:jc w:val="center"/>
          </w:pPr>
        </w:pPrChange>
      </w:pPr>
    </w:p>
    <w:p w:rsidR="00905032" w:rsidRDefault="00905032" w:rsidP="00905032">
      <w:pPr>
        <w:ind w:firstLine="0"/>
        <w:jc w:val="center"/>
        <w:rPr>
          <w:ins w:id="749" w:author="Ryan Lemos" w:date="2019-02-21T20:21:00Z"/>
        </w:rPr>
      </w:pPr>
      <w:ins w:id="750" w:author="Ryan Lemos" w:date="2019-02-20T21:14:00Z">
        <w:r>
          <w:rPr>
            <w:noProof/>
          </w:rPr>
          <w:drawing>
            <wp:inline distT="0" distB="0" distL="0" distR="0" wp14:anchorId="6562E3D9" wp14:editId="1DCBEA6E">
              <wp:extent cx="2225040" cy="1346149"/>
              <wp:effectExtent l="152400" t="133350" r="156210" b="15938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257798" cy="1365968"/>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rsidR="00F045C8" w:rsidRDefault="00F045C8" w:rsidP="00905032">
      <w:pPr>
        <w:ind w:firstLine="0"/>
        <w:jc w:val="center"/>
        <w:rPr>
          <w:ins w:id="751" w:author="Ryan Lemos" w:date="2019-02-21T20:21:00Z"/>
        </w:rPr>
      </w:pPr>
    </w:p>
    <w:p w:rsidR="00F045C8" w:rsidRDefault="004240B8" w:rsidP="00F045C8">
      <w:pPr>
        <w:rPr>
          <w:ins w:id="752" w:author="Ryan Lemos" w:date="2019-02-21T20:21:00Z"/>
        </w:rPr>
      </w:pPr>
      <w:ins w:id="753" w:author="Ryan Lemos" w:date="2019-02-21T20:23:00Z">
        <w:r>
          <w:t xml:space="preserve">A interação descrita pela estória da </w:t>
        </w:r>
        <w:r w:rsidRPr="004240B8">
          <w:rPr>
            <w:highlight w:val="yellow"/>
            <w:rPrChange w:id="754" w:author="Ryan Lemos" w:date="2019-02-21T20:23:00Z">
              <w:rPr/>
            </w:rPrChange>
          </w:rPr>
          <w:t>figura x</w:t>
        </w:r>
      </w:ins>
      <w:ins w:id="755" w:author="Ryan Lemos" w:date="2019-02-21T20:24:00Z">
        <w:r>
          <w:t xml:space="preserve"> foi implementada conforme visto na </w:t>
        </w:r>
        <w:r w:rsidRPr="004240B8">
          <w:rPr>
            <w:highlight w:val="yellow"/>
            <w:rPrChange w:id="756" w:author="Ryan Lemos" w:date="2019-02-21T20:24:00Z">
              <w:rPr/>
            </w:rPrChange>
          </w:rPr>
          <w:t>figura x</w:t>
        </w:r>
      </w:ins>
      <w:ins w:id="757" w:author="Ryan Lemos" w:date="2019-02-21T20:23:00Z">
        <w:r>
          <w:t>.</w:t>
        </w:r>
      </w:ins>
      <w:ins w:id="758" w:author="Ryan Lemos" w:date="2019-02-21T20:24:00Z">
        <w:r>
          <w:t xml:space="preserve"> O administrador escolhe qual perfil quer autorizar e as permissões </w:t>
        </w:r>
      </w:ins>
      <w:ins w:id="759" w:author="Ryan Lemos" w:date="2019-02-21T20:25:00Z">
        <w:r>
          <w:t>surgem em seguida</w:t>
        </w:r>
      </w:ins>
      <w:ins w:id="760" w:author="Ryan Lemos" w:date="2019-02-21T20:24:00Z">
        <w:r>
          <w:t>.</w:t>
        </w:r>
      </w:ins>
      <w:ins w:id="761" w:author="Ryan Lemos" w:date="2019-02-21T20:25:00Z">
        <w:r>
          <w:t xml:space="preserve"> O administrador marca quais permissões deseja ao usuário e clica no botão salvar. Assim surge uma mensagem de confirmação de autorização para o perfil de usuário. E o usuário com aquele perfil autorizado consegue acessar o que lhe f</w:t>
        </w:r>
      </w:ins>
      <w:ins w:id="762" w:author="Ryan Lemos" w:date="2019-02-21T20:26:00Z">
        <w:r>
          <w:t xml:space="preserve">oi permitido. Como descrito, as permissões nada </w:t>
        </w:r>
        <w:r>
          <w:lastRenderedPageBreak/>
          <w:t>mais são do que as rotas da aplicação.</w:t>
        </w:r>
      </w:ins>
      <w:ins w:id="763" w:author="Ryan Lemos" w:date="2019-02-21T20:24:00Z">
        <w:r>
          <w:t xml:space="preserve"> </w:t>
        </w:r>
      </w:ins>
      <w:ins w:id="764" w:author="Ryan Lemos" w:date="2019-02-21T20:26:00Z">
        <w:r>
          <w:t>Ma</w:t>
        </w:r>
      </w:ins>
      <w:ins w:id="765" w:author="Ryan Lemos" w:date="2019-02-21T20:21:00Z">
        <w:r w:rsidR="00F045C8">
          <w:t>s</w:t>
        </w:r>
      </w:ins>
      <w:ins w:id="766" w:author="Ryan Lemos" w:date="2019-02-21T20:26:00Z">
        <w:r>
          <w:t xml:space="preserve"> as</w:t>
        </w:r>
      </w:ins>
      <w:ins w:id="767" w:author="Ryan Lemos" w:date="2019-02-21T20:21:00Z">
        <w:r w:rsidR="00F045C8">
          <w:t xml:space="preserve"> rotas foram divididas a contemplar os dois âmbitos da aplicação, o </w:t>
        </w:r>
        <w:r w:rsidR="00F045C8" w:rsidRPr="000B6DA0">
          <w:rPr>
            <w:i/>
          </w:rPr>
          <w:t>frontend</w:t>
        </w:r>
        <w:r w:rsidR="00F045C8">
          <w:t xml:space="preserve"> e o </w:t>
        </w:r>
        <w:r w:rsidR="00F045C8" w:rsidRPr="000B6DA0">
          <w:rPr>
            <w:i/>
          </w:rPr>
          <w:t>backend</w:t>
        </w:r>
        <w:r w:rsidR="00F045C8">
          <w:t>. Ou seja, há rotas espec</w:t>
        </w:r>
      </w:ins>
      <w:ins w:id="768" w:author="Ryan Lemos" w:date="2019-02-21T20:51:00Z">
        <w:r w:rsidR="005F0194">
          <w:t>í</w:t>
        </w:r>
      </w:ins>
      <w:ins w:id="769" w:author="Ryan Lemos" w:date="2019-02-21T20:21:00Z">
        <w:r w:rsidR="00F045C8">
          <w:t>ficas do Laravel (que tem seu sistema de rotas), e as rotas do Angular que também tem um módulo de roteamento.</w:t>
        </w:r>
      </w:ins>
      <w:ins w:id="770" w:author="Ryan Lemos" w:date="2019-02-21T20:27:00Z">
        <w:r>
          <w:t xml:space="preserve"> Então para que o usuário acesse determinado recurso tem que lhe ser permitido as autorizações no Angular e no Laravel. Caso somente seja permitido em um âmbito</w:t>
        </w:r>
      </w:ins>
      <w:ins w:id="771" w:author="Ryan Lemos" w:date="2019-02-21T20:28:00Z">
        <w:r>
          <w:t>, o perfil de usuário não conseguirá acesso por completo do recurso. Caso seja permitido acesso somente a rota do Angular o perfil só conseguirá visualizar a tela, porém não conseg</w:t>
        </w:r>
      </w:ins>
      <w:ins w:id="772" w:author="Ryan Lemos" w:date="2019-02-21T20:29:00Z">
        <w:r>
          <w:t>uirá interagir com a base de dados. Caso só permitir no Laravel o usuário não terá uma tela de interação, somente a possibilidade de requisição na API. Por isso se faz necessário que o usuár</w:t>
        </w:r>
      </w:ins>
      <w:ins w:id="773" w:author="Ryan Lemos" w:date="2019-02-21T20:30:00Z">
        <w:r>
          <w:t>io administrador tenha os conhecimentos necessários no desenvolvimento para permitir o acesso.</w:t>
        </w:r>
      </w:ins>
    </w:p>
    <w:p w:rsidR="00F045C8" w:rsidRDefault="00F045C8" w:rsidP="00905032">
      <w:pPr>
        <w:ind w:firstLine="0"/>
        <w:jc w:val="center"/>
        <w:rPr>
          <w:ins w:id="774" w:author="Ryan Lemos" w:date="2019-02-20T21:14:00Z"/>
        </w:rPr>
      </w:pPr>
    </w:p>
    <w:p w:rsidR="00905032" w:rsidRPr="00324B80" w:rsidRDefault="00905032" w:rsidP="00905032">
      <w:pPr>
        <w:ind w:firstLine="0"/>
        <w:jc w:val="center"/>
        <w:rPr>
          <w:ins w:id="775" w:author="Ryan Lemos" w:date="2019-02-20T21:14:00Z"/>
        </w:rPr>
      </w:pPr>
      <w:ins w:id="776" w:author="Ryan Lemos" w:date="2019-02-20T21:14:00Z">
        <w:r>
          <w:rPr>
            <w:noProof/>
          </w:rPr>
          <w:drawing>
            <wp:inline distT="0" distB="0" distL="0" distR="0" wp14:anchorId="32ED3556" wp14:editId="5123E0A2">
              <wp:extent cx="5760085" cy="2716530"/>
              <wp:effectExtent l="0" t="0" r="0" b="762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60085" cy="2716530"/>
                      </a:xfrm>
                      <a:prstGeom prst="rect">
                        <a:avLst/>
                      </a:prstGeom>
                    </pic:spPr>
                  </pic:pic>
                </a:graphicData>
              </a:graphic>
            </wp:inline>
          </w:drawing>
        </w:r>
      </w:ins>
    </w:p>
    <w:p w:rsidR="00905032" w:rsidRDefault="00905032" w:rsidP="00987BE5">
      <w:pPr>
        <w:ind w:firstLine="0"/>
        <w:jc w:val="center"/>
        <w:rPr>
          <w:ins w:id="777" w:author="Ryan Lemos" w:date="2019-02-20T20:53:00Z"/>
        </w:rPr>
      </w:pPr>
    </w:p>
    <w:p w:rsidR="00987BE5" w:rsidRDefault="00987BE5" w:rsidP="00987BE5">
      <w:pPr>
        <w:pStyle w:val="Ttulo4"/>
        <w:rPr>
          <w:ins w:id="778" w:author="Ryan Lemos" w:date="2019-02-20T20:53:00Z"/>
        </w:rPr>
      </w:pPr>
      <w:ins w:id="779" w:author="Ryan Lemos" w:date="2019-02-20T20:53:00Z">
        <w:r>
          <w:t>Professor</w:t>
        </w:r>
      </w:ins>
    </w:p>
    <w:p w:rsidR="00987BE5" w:rsidRPr="00F97B7F" w:rsidRDefault="00987BE5" w:rsidP="00987BE5">
      <w:pPr>
        <w:rPr>
          <w:ins w:id="780" w:author="Ryan Lemos" w:date="2019-02-20T20:53:00Z"/>
        </w:rPr>
      </w:pPr>
    </w:p>
    <w:p w:rsidR="00987BE5" w:rsidRDefault="00987BE5" w:rsidP="00987BE5">
      <w:pPr>
        <w:rPr>
          <w:ins w:id="781" w:author="Ryan Lemos" w:date="2019-02-20T20:53:00Z"/>
        </w:rPr>
      </w:pPr>
      <w:ins w:id="782" w:author="Ryan Lemos" w:date="2019-02-20T20:53:00Z">
        <w:r>
          <w:t xml:space="preserve">Esta seção se trata das funcionalidades implementadas no primeiro release que são direcionadas ao professor. Uma das responsabilidades do professor no ambiente é a disponibilização de matérias de apoio aos alunos. Com isso surge a necessidade do professor de inserir esses materiais no ambiente. A estória retratada na </w:t>
        </w:r>
        <w:r w:rsidRPr="00FA2F5B">
          <w:rPr>
            <w:highlight w:val="yellow"/>
          </w:rPr>
          <w:t>figura X</w:t>
        </w:r>
        <w:r>
          <w:t xml:space="preserve"> representa esse desejo do professor.</w:t>
        </w:r>
      </w:ins>
    </w:p>
    <w:p w:rsidR="00987BE5" w:rsidRDefault="00987BE5" w:rsidP="00987BE5">
      <w:pPr>
        <w:rPr>
          <w:ins w:id="783" w:author="Ryan Lemos" w:date="2019-02-20T20:53:00Z"/>
        </w:rPr>
      </w:pPr>
    </w:p>
    <w:p w:rsidR="00987BE5" w:rsidRDefault="00987BE5" w:rsidP="00987BE5">
      <w:pPr>
        <w:ind w:firstLine="0"/>
        <w:jc w:val="center"/>
        <w:rPr>
          <w:ins w:id="784" w:author="Ryan Lemos" w:date="2019-02-20T20:53:00Z"/>
        </w:rPr>
      </w:pPr>
      <w:ins w:id="785" w:author="Ryan Lemos" w:date="2019-02-20T20:53:00Z">
        <w:r>
          <w:rPr>
            <w:noProof/>
          </w:rPr>
          <w:lastRenderedPageBreak/>
          <w:drawing>
            <wp:inline distT="0" distB="0" distL="0" distR="0" wp14:anchorId="73560D3A" wp14:editId="474668B3">
              <wp:extent cx="2007870" cy="903284"/>
              <wp:effectExtent l="171450" t="152400" r="163830" b="163830"/>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052874" cy="923530"/>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rsidR="00987BE5" w:rsidRDefault="00987BE5" w:rsidP="00987BE5">
      <w:pPr>
        <w:ind w:firstLine="0"/>
        <w:jc w:val="center"/>
        <w:rPr>
          <w:ins w:id="786" w:author="Ryan Lemos" w:date="2019-02-20T20:53:00Z"/>
        </w:rPr>
      </w:pPr>
    </w:p>
    <w:p w:rsidR="00987BE5" w:rsidRDefault="00987BE5" w:rsidP="00987BE5">
      <w:pPr>
        <w:rPr>
          <w:ins w:id="787" w:author="Ryan Lemos" w:date="2019-02-20T20:53:00Z"/>
        </w:rPr>
      </w:pPr>
      <w:ins w:id="788" w:author="Ryan Lemos" w:date="2019-02-20T20:53:00Z">
        <w:r>
          <w:t xml:space="preserve">A implementação desta estória pode ser vista na </w:t>
        </w:r>
        <w:r w:rsidRPr="00FA2F5B">
          <w:rPr>
            <w:highlight w:val="yellow"/>
          </w:rPr>
          <w:t>figura X</w:t>
        </w:r>
        <w:r>
          <w:t>. Vale ressaltar que em entrevistas feitas aos professores, foi identificado que os tipos de materiais usados por eles são links ou áudios. Então o professor pode escolher se quer cadastrar um link ou um áudio. Em caso de escolha de link, surge-se um campo de digitação para indicar o endereço do link. Caso contrário surge um botão ao qual o professor pode enviar um arquivo de aúdio.</w:t>
        </w:r>
      </w:ins>
    </w:p>
    <w:p w:rsidR="00987BE5" w:rsidRDefault="00987BE5" w:rsidP="00987BE5">
      <w:pPr>
        <w:ind w:firstLine="0"/>
        <w:jc w:val="center"/>
        <w:rPr>
          <w:ins w:id="789" w:author="Ryan Lemos" w:date="2019-02-20T20:53:00Z"/>
        </w:rPr>
      </w:pPr>
    </w:p>
    <w:p w:rsidR="00987BE5" w:rsidRDefault="00987BE5" w:rsidP="00987BE5">
      <w:pPr>
        <w:ind w:firstLine="0"/>
        <w:jc w:val="center"/>
        <w:rPr>
          <w:ins w:id="790" w:author="Ryan Lemos" w:date="2019-02-20T21:06:00Z"/>
        </w:rPr>
      </w:pPr>
      <w:ins w:id="791" w:author="Ryan Lemos" w:date="2019-02-20T20:53:00Z">
        <w:r>
          <w:rPr>
            <w:noProof/>
          </w:rPr>
          <w:drawing>
            <wp:inline distT="0" distB="0" distL="0" distR="0" wp14:anchorId="732B73F7" wp14:editId="650CBBDF">
              <wp:extent cx="5760085" cy="2708910"/>
              <wp:effectExtent l="0" t="0" r="0" b="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60085" cy="2708910"/>
                      </a:xfrm>
                      <a:prstGeom prst="rect">
                        <a:avLst/>
                      </a:prstGeom>
                    </pic:spPr>
                  </pic:pic>
                </a:graphicData>
              </a:graphic>
            </wp:inline>
          </w:drawing>
        </w:r>
      </w:ins>
    </w:p>
    <w:p w:rsidR="006476E9" w:rsidRDefault="006476E9" w:rsidP="00987BE5">
      <w:pPr>
        <w:ind w:firstLine="0"/>
        <w:jc w:val="center"/>
        <w:rPr>
          <w:ins w:id="792" w:author="Ryan Lemos" w:date="2019-02-20T20:53:00Z"/>
        </w:rPr>
      </w:pPr>
    </w:p>
    <w:p w:rsidR="00987BE5" w:rsidRDefault="00987BE5" w:rsidP="00987BE5">
      <w:pPr>
        <w:rPr>
          <w:ins w:id="793" w:author="Ryan Lemos" w:date="2019-02-20T20:53:00Z"/>
        </w:rPr>
      </w:pPr>
      <w:ins w:id="794" w:author="Ryan Lemos" w:date="2019-02-20T20:53:00Z">
        <w:r>
          <w:t xml:space="preserve">A estória retratada na </w:t>
        </w:r>
        <w:r w:rsidRPr="00FA2F5B">
          <w:rPr>
            <w:highlight w:val="yellow"/>
          </w:rPr>
          <w:t>figura x</w:t>
        </w:r>
        <w:r>
          <w:t xml:space="preserve"> se trata de como seria a listagem desses materiais cadastrados. Essa estória, diferente das outras, contém restrições ao qual a funcionalidade deve possuir para ser válida ao usuário.</w:t>
        </w:r>
      </w:ins>
    </w:p>
    <w:p w:rsidR="00987BE5" w:rsidRPr="00F97B7F" w:rsidRDefault="00987BE5" w:rsidP="00987BE5">
      <w:pPr>
        <w:rPr>
          <w:ins w:id="795" w:author="Ryan Lemos" w:date="2019-02-20T20:53:00Z"/>
        </w:rPr>
      </w:pPr>
      <w:ins w:id="796" w:author="Ryan Lemos" w:date="2019-02-20T20:53:00Z">
        <w:r>
          <w:t xml:space="preserve"> </w:t>
        </w:r>
      </w:ins>
    </w:p>
    <w:p w:rsidR="00987BE5" w:rsidRDefault="00987BE5" w:rsidP="00987BE5">
      <w:pPr>
        <w:ind w:firstLine="0"/>
        <w:jc w:val="center"/>
        <w:rPr>
          <w:ins w:id="797" w:author="Ryan Lemos" w:date="2019-02-20T20:53:00Z"/>
        </w:rPr>
      </w:pPr>
      <w:ins w:id="798" w:author="Ryan Lemos" w:date="2019-02-20T20:53:00Z">
        <w:r>
          <w:rPr>
            <w:noProof/>
          </w:rPr>
          <w:lastRenderedPageBreak/>
          <w:drawing>
            <wp:inline distT="0" distB="0" distL="0" distR="0" wp14:anchorId="34903EA4" wp14:editId="1CBFF13F">
              <wp:extent cx="1935480" cy="1767840"/>
              <wp:effectExtent l="0" t="0" r="7620" b="381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974016" cy="1803038"/>
                      </a:xfrm>
                      <a:prstGeom prst="roundRect">
                        <a:avLst>
                          <a:gd name="adj" fmla="val 8594"/>
                        </a:avLst>
                      </a:prstGeom>
                      <a:solidFill>
                        <a:srgbClr val="FFFFFF">
                          <a:shade val="85000"/>
                        </a:srgbClr>
                      </a:solidFill>
                      <a:ln>
                        <a:noFill/>
                      </a:ln>
                      <a:effectLst/>
                    </pic:spPr>
                  </pic:pic>
                </a:graphicData>
              </a:graphic>
            </wp:inline>
          </w:drawing>
        </w:r>
      </w:ins>
    </w:p>
    <w:p w:rsidR="00987BE5" w:rsidRDefault="00987BE5" w:rsidP="00987BE5">
      <w:pPr>
        <w:ind w:firstLine="0"/>
        <w:jc w:val="center"/>
        <w:rPr>
          <w:ins w:id="799" w:author="Ryan Lemos" w:date="2019-02-20T20:53:00Z"/>
        </w:rPr>
      </w:pPr>
    </w:p>
    <w:p w:rsidR="00987BE5" w:rsidRDefault="00987BE5" w:rsidP="00987BE5">
      <w:pPr>
        <w:rPr>
          <w:ins w:id="800" w:author="Ryan Lemos" w:date="2019-02-20T20:53:00Z"/>
        </w:rPr>
      </w:pPr>
      <w:ins w:id="801" w:author="Ryan Lemos" w:date="2019-02-20T20:53:00Z">
        <w:r>
          <w:t xml:space="preserve">A implementação da funcionalidade pode ser constatada pela </w:t>
        </w:r>
        <w:r w:rsidRPr="00FA2F5B">
          <w:rPr>
            <w:highlight w:val="yellow"/>
          </w:rPr>
          <w:t>figura x</w:t>
        </w:r>
        <w:r>
          <w:t xml:space="preserve">. Os materiais são descritos pelos anos e ainda há a possibilidade de se ter um material que seja disponível para todos os alunos independente do seu ano. A primeira restrição descrita pela estória da </w:t>
        </w:r>
        <w:r w:rsidRPr="00FA2F5B">
          <w:rPr>
            <w:highlight w:val="yellow"/>
          </w:rPr>
          <w:t>figura X</w:t>
        </w:r>
        <w:r>
          <w:t xml:space="preserve"> pode também ser vista na </w:t>
        </w:r>
        <w:r w:rsidRPr="00FA2F5B">
          <w:rPr>
            <w:highlight w:val="yellow"/>
          </w:rPr>
          <w:t>figura X</w:t>
        </w:r>
        <w:r>
          <w:t xml:space="preserve">. Uma vez que os livros utilizados pelo primeiro, segundo e terceiro ano acompanham o nome do ano para ajudar na identificação. </w:t>
        </w:r>
      </w:ins>
    </w:p>
    <w:p w:rsidR="00987BE5" w:rsidRDefault="00987BE5" w:rsidP="00987BE5">
      <w:pPr>
        <w:ind w:firstLine="0"/>
        <w:jc w:val="center"/>
        <w:rPr>
          <w:ins w:id="802" w:author="Ryan Lemos" w:date="2019-02-20T20:53:00Z"/>
        </w:rPr>
      </w:pPr>
    </w:p>
    <w:p w:rsidR="00987BE5" w:rsidRDefault="00987BE5" w:rsidP="00987BE5">
      <w:pPr>
        <w:ind w:firstLine="0"/>
        <w:jc w:val="center"/>
        <w:rPr>
          <w:ins w:id="803" w:author="Ryan Lemos" w:date="2019-02-20T20:53:00Z"/>
        </w:rPr>
      </w:pPr>
      <w:ins w:id="804" w:author="Ryan Lemos" w:date="2019-02-20T20:53:00Z">
        <w:r>
          <w:rPr>
            <w:noProof/>
          </w:rPr>
          <w:drawing>
            <wp:inline distT="0" distB="0" distL="0" distR="0" wp14:anchorId="0A96C54C" wp14:editId="551BAC0E">
              <wp:extent cx="5494020" cy="2484342"/>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523404" cy="2497629"/>
                      </a:xfrm>
                      <a:prstGeom prst="rect">
                        <a:avLst/>
                      </a:prstGeom>
                    </pic:spPr>
                  </pic:pic>
                </a:graphicData>
              </a:graphic>
            </wp:inline>
          </w:drawing>
        </w:r>
      </w:ins>
    </w:p>
    <w:p w:rsidR="00987BE5" w:rsidRDefault="00987BE5" w:rsidP="00987BE5">
      <w:pPr>
        <w:ind w:firstLine="0"/>
        <w:jc w:val="center"/>
        <w:rPr>
          <w:ins w:id="805" w:author="Ryan Lemos" w:date="2019-02-20T20:53:00Z"/>
        </w:rPr>
      </w:pPr>
    </w:p>
    <w:p w:rsidR="00987BE5" w:rsidRDefault="00987BE5" w:rsidP="00987BE5">
      <w:pPr>
        <w:rPr>
          <w:ins w:id="806" w:author="Ryan Lemos" w:date="2019-02-20T20:53:00Z"/>
        </w:rPr>
      </w:pPr>
      <w:ins w:id="807" w:author="Ryan Lemos" w:date="2019-02-20T20:53:00Z">
        <w:r>
          <w:t xml:space="preserve">A segunda restrição descrita pela </w:t>
        </w:r>
        <w:r w:rsidRPr="00FA2F5B">
          <w:rPr>
            <w:highlight w:val="yellow"/>
          </w:rPr>
          <w:t>figura X</w:t>
        </w:r>
        <w:r>
          <w:t xml:space="preserve"> implementada pode ser vista na </w:t>
        </w:r>
        <w:r w:rsidRPr="00FA2F5B">
          <w:rPr>
            <w:highlight w:val="yellow"/>
          </w:rPr>
          <w:t>figura X</w:t>
        </w:r>
        <w:r>
          <w:t xml:space="preserve">. Ao clicar sobre o ano executa-se um efeito de sanfona abrindo e então os materiais daquele ano surgem. </w:t>
        </w:r>
      </w:ins>
    </w:p>
    <w:p w:rsidR="00987BE5" w:rsidRDefault="00987BE5" w:rsidP="00987BE5">
      <w:pPr>
        <w:rPr>
          <w:ins w:id="808" w:author="Ryan Lemos" w:date="2019-02-20T20:53:00Z"/>
        </w:rPr>
      </w:pPr>
    </w:p>
    <w:p w:rsidR="00987BE5" w:rsidRDefault="00987BE5" w:rsidP="00987BE5">
      <w:pPr>
        <w:ind w:firstLine="0"/>
        <w:jc w:val="center"/>
        <w:rPr>
          <w:ins w:id="809" w:author="Ryan Lemos" w:date="2019-02-20T20:56:00Z"/>
        </w:rPr>
      </w:pPr>
      <w:ins w:id="810" w:author="Ryan Lemos" w:date="2019-02-20T20:53:00Z">
        <w:r>
          <w:rPr>
            <w:noProof/>
          </w:rPr>
          <w:lastRenderedPageBreak/>
          <w:drawing>
            <wp:inline distT="0" distB="0" distL="0" distR="0" wp14:anchorId="21A47ED0" wp14:editId="3EA1B05A">
              <wp:extent cx="5166360" cy="2491509"/>
              <wp:effectExtent l="0" t="0" r="0" b="4445"/>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198359" cy="2506941"/>
                      </a:xfrm>
                      <a:prstGeom prst="rect">
                        <a:avLst/>
                      </a:prstGeom>
                    </pic:spPr>
                  </pic:pic>
                </a:graphicData>
              </a:graphic>
            </wp:inline>
          </w:drawing>
        </w:r>
      </w:ins>
    </w:p>
    <w:p w:rsidR="002C0E60" w:rsidRDefault="002C0E60" w:rsidP="002C0E60">
      <w:pPr>
        <w:rPr>
          <w:ins w:id="811" w:author="Ryan Lemos" w:date="2019-02-20T20:57:00Z"/>
        </w:rPr>
      </w:pPr>
      <w:ins w:id="812" w:author="Ryan Lemos" w:date="2019-02-20T20:56:00Z">
        <w:r>
          <w:t>A estória seguinte se tra</w:t>
        </w:r>
      </w:ins>
      <w:ins w:id="813" w:author="Ryan Lemos" w:date="2019-02-20T20:58:00Z">
        <w:r w:rsidR="006476E9">
          <w:t>ta de como será o cadastro das turmas pelo professor</w:t>
        </w:r>
      </w:ins>
      <w:ins w:id="814" w:author="Ryan Lemos" w:date="2019-02-20T21:03:00Z">
        <w:r w:rsidR="006476E9">
          <w:t xml:space="preserve">. A </w:t>
        </w:r>
        <w:r w:rsidR="006476E9" w:rsidRPr="006476E9">
          <w:rPr>
            <w:highlight w:val="yellow"/>
            <w:rPrChange w:id="815" w:author="Ryan Lemos" w:date="2019-02-20T21:03:00Z">
              <w:rPr/>
            </w:rPrChange>
          </w:rPr>
          <w:t>figura X</w:t>
        </w:r>
        <w:r w:rsidR="006476E9">
          <w:t xml:space="preserve"> representa essa estória. Nela o professor explica que cada turma é identificada pelo ano</w:t>
        </w:r>
      </w:ins>
      <w:ins w:id="816" w:author="Ryan Lemos" w:date="2019-02-20T21:04:00Z">
        <w:r w:rsidR="006476E9">
          <w:t xml:space="preserve"> de graduação</w:t>
        </w:r>
      </w:ins>
      <w:ins w:id="817" w:author="Ryan Lemos" w:date="2019-02-20T21:03:00Z">
        <w:r w:rsidR="006476E9">
          <w:t xml:space="preserve"> (no </w:t>
        </w:r>
      </w:ins>
      <w:ins w:id="818" w:author="Ryan Lemos" w:date="2019-02-20T21:04:00Z">
        <w:r w:rsidR="006476E9">
          <w:t>caso primeiro, segundo, até o quinto ano), o dia e horários em que a a</w:t>
        </w:r>
      </w:ins>
      <w:ins w:id="819" w:author="Ryan Lemos" w:date="2019-02-20T21:05:00Z">
        <w:r w:rsidR="006476E9">
          <w:t>ula é realizada.</w:t>
        </w:r>
      </w:ins>
    </w:p>
    <w:p w:rsidR="002C0E60" w:rsidRDefault="002C0E60" w:rsidP="002C0E60">
      <w:pPr>
        <w:ind w:firstLine="0"/>
        <w:jc w:val="center"/>
        <w:rPr>
          <w:ins w:id="820" w:author="Ryan Lemos" w:date="2019-02-20T20:57:00Z"/>
        </w:rPr>
      </w:pPr>
    </w:p>
    <w:p w:rsidR="002C0E60" w:rsidRDefault="002C0E60" w:rsidP="002C0E60">
      <w:pPr>
        <w:ind w:firstLine="0"/>
        <w:jc w:val="center"/>
        <w:rPr>
          <w:ins w:id="821" w:author="Ryan Lemos" w:date="2019-02-20T21:05:00Z"/>
        </w:rPr>
      </w:pPr>
      <w:ins w:id="822" w:author="Ryan Lemos" w:date="2019-02-20T20:57:00Z">
        <w:r>
          <w:rPr>
            <w:noProof/>
          </w:rPr>
          <w:drawing>
            <wp:inline distT="0" distB="0" distL="0" distR="0" wp14:anchorId="00B1EA77" wp14:editId="447C7AF9">
              <wp:extent cx="2078393" cy="1170709"/>
              <wp:effectExtent l="152400" t="133350" r="169545" b="163195"/>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139041" cy="1204871"/>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rsidR="006476E9" w:rsidRDefault="006476E9" w:rsidP="002C0E60">
      <w:pPr>
        <w:ind w:firstLine="0"/>
        <w:jc w:val="center"/>
        <w:rPr>
          <w:ins w:id="823" w:author="Ryan Lemos" w:date="2019-02-20T21:05:00Z"/>
        </w:rPr>
      </w:pPr>
    </w:p>
    <w:p w:rsidR="006476E9" w:rsidRDefault="006476E9" w:rsidP="006476E9">
      <w:pPr>
        <w:rPr>
          <w:ins w:id="824" w:author="Ryan Lemos" w:date="2019-02-20T21:05:00Z"/>
        </w:rPr>
      </w:pPr>
      <w:ins w:id="825" w:author="Ryan Lemos" w:date="2019-02-20T21:05:00Z">
        <w:r>
          <w:t xml:space="preserve">A implementação desta funcionalidade é descrita pela </w:t>
        </w:r>
        <w:r w:rsidRPr="006476E9">
          <w:rPr>
            <w:highlight w:val="yellow"/>
            <w:rPrChange w:id="826" w:author="Ryan Lemos" w:date="2019-02-20T21:05:00Z">
              <w:rPr/>
            </w:rPrChange>
          </w:rPr>
          <w:t>figura X</w:t>
        </w:r>
      </w:ins>
      <w:ins w:id="827" w:author="Ryan Lemos" w:date="2019-02-20T21:06:00Z">
        <w:r>
          <w:t xml:space="preserve"> q</w:t>
        </w:r>
      </w:ins>
      <w:ins w:id="828" w:author="Ryan Lemos" w:date="2019-02-20T21:05:00Z">
        <w:r>
          <w:t>ue explicita o</w:t>
        </w:r>
      </w:ins>
      <w:ins w:id="829" w:author="Ryan Lemos" w:date="2019-02-20T21:06:00Z">
        <w:r>
          <w:t>s campos indicados pelo professor que são o dia, horário e ano.</w:t>
        </w:r>
      </w:ins>
    </w:p>
    <w:p w:rsidR="006476E9" w:rsidRDefault="006476E9">
      <w:pPr>
        <w:rPr>
          <w:ins w:id="830" w:author="Ryan Lemos" w:date="2019-02-20T20:57:00Z"/>
        </w:rPr>
        <w:pPrChange w:id="831" w:author="Ryan Lemos" w:date="2019-02-20T21:05:00Z">
          <w:pPr>
            <w:ind w:firstLine="0"/>
            <w:jc w:val="center"/>
          </w:pPr>
        </w:pPrChange>
      </w:pPr>
    </w:p>
    <w:p w:rsidR="002C0E60" w:rsidRDefault="002C0E60" w:rsidP="002C0E60">
      <w:pPr>
        <w:ind w:firstLine="0"/>
        <w:jc w:val="center"/>
        <w:rPr>
          <w:ins w:id="832" w:author="Ryan Lemos" w:date="2019-02-20T21:07:00Z"/>
        </w:rPr>
      </w:pPr>
      <w:ins w:id="833" w:author="Ryan Lemos" w:date="2019-02-20T20:57:00Z">
        <w:r>
          <w:rPr>
            <w:noProof/>
          </w:rPr>
          <w:lastRenderedPageBreak/>
          <w:drawing>
            <wp:inline distT="0" distB="0" distL="0" distR="0" wp14:anchorId="76866E95" wp14:editId="1E4D446A">
              <wp:extent cx="5760085" cy="2708910"/>
              <wp:effectExtent l="0" t="0" r="0" b="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60085" cy="2708910"/>
                      </a:xfrm>
                      <a:prstGeom prst="rect">
                        <a:avLst/>
                      </a:prstGeom>
                    </pic:spPr>
                  </pic:pic>
                </a:graphicData>
              </a:graphic>
            </wp:inline>
          </w:drawing>
        </w:r>
      </w:ins>
    </w:p>
    <w:p w:rsidR="006476E9" w:rsidRDefault="006476E9" w:rsidP="002C0E60">
      <w:pPr>
        <w:ind w:firstLine="0"/>
        <w:jc w:val="center"/>
        <w:rPr>
          <w:ins w:id="834" w:author="Ryan Lemos" w:date="2019-02-20T21:07:00Z"/>
        </w:rPr>
      </w:pPr>
    </w:p>
    <w:p w:rsidR="006476E9" w:rsidRDefault="0013326D">
      <w:pPr>
        <w:rPr>
          <w:ins w:id="835" w:author="Ryan Lemos" w:date="2019-02-20T21:07:00Z"/>
        </w:rPr>
        <w:pPrChange w:id="836" w:author="Ryan Lemos" w:date="2019-02-20T21:07:00Z">
          <w:pPr>
            <w:ind w:firstLine="0"/>
            <w:jc w:val="center"/>
          </w:pPr>
        </w:pPrChange>
      </w:pPr>
      <w:ins w:id="837" w:author="Ryan Lemos" w:date="2019-02-20T21:07:00Z">
        <w:r>
          <w:t xml:space="preserve">Ao </w:t>
        </w:r>
      </w:ins>
      <w:ins w:id="838" w:author="Ryan Lemos" w:date="2019-02-20T21:08:00Z">
        <w:r>
          <w:t xml:space="preserve">professor também é possível visualizar suas turmas. A </w:t>
        </w:r>
        <w:r w:rsidRPr="0013326D">
          <w:rPr>
            <w:highlight w:val="yellow"/>
            <w:rPrChange w:id="839" w:author="Ryan Lemos" w:date="2019-02-20T21:08:00Z">
              <w:rPr/>
            </w:rPrChange>
          </w:rPr>
          <w:t>figura X</w:t>
        </w:r>
        <w:r>
          <w:t xml:space="preserve"> </w:t>
        </w:r>
      </w:ins>
      <w:ins w:id="840" w:author="Ryan Lemos" w:date="2019-02-20T21:09:00Z">
        <w:r>
          <w:t>se trata da</w:t>
        </w:r>
      </w:ins>
      <w:ins w:id="841" w:author="Ryan Lemos" w:date="2019-02-20T21:08:00Z">
        <w:r>
          <w:t xml:space="preserve"> estória </w:t>
        </w:r>
      </w:ins>
      <w:ins w:id="842" w:author="Ryan Lemos" w:date="2019-02-20T21:09:00Z">
        <w:r>
          <w:t xml:space="preserve">que </w:t>
        </w:r>
        <w:r w:rsidR="00905032">
          <w:t>explicita como o professor imaginou a listagem das turmas. Um dos desejos para essa funcionalidade é que as turmas sejam dispostas</w:t>
        </w:r>
      </w:ins>
      <w:ins w:id="843" w:author="Ryan Lemos" w:date="2019-02-20T21:10:00Z">
        <w:r w:rsidR="00905032">
          <w:t xml:space="preserve"> em forma de cartão, para que fique mais fácil de identificar a turma. </w:t>
        </w:r>
      </w:ins>
    </w:p>
    <w:p w:rsidR="006476E9" w:rsidRDefault="006476E9" w:rsidP="002C0E60">
      <w:pPr>
        <w:ind w:firstLine="0"/>
        <w:jc w:val="center"/>
        <w:rPr>
          <w:ins w:id="844" w:author="Ryan Lemos" w:date="2019-02-20T20:57:00Z"/>
        </w:rPr>
      </w:pPr>
    </w:p>
    <w:p w:rsidR="002C0E60" w:rsidRDefault="002C0E60" w:rsidP="002C0E60">
      <w:pPr>
        <w:ind w:firstLine="0"/>
        <w:jc w:val="center"/>
        <w:rPr>
          <w:ins w:id="845" w:author="Ryan Lemos" w:date="2019-02-20T21:11:00Z"/>
        </w:rPr>
      </w:pPr>
      <w:ins w:id="846" w:author="Ryan Lemos" w:date="2019-02-20T20:57:00Z">
        <w:r>
          <w:rPr>
            <w:noProof/>
          </w:rPr>
          <w:drawing>
            <wp:inline distT="0" distB="0" distL="0" distR="0" wp14:anchorId="0B44573F" wp14:editId="57D3BAF1">
              <wp:extent cx="2260023" cy="1099168"/>
              <wp:effectExtent l="152400" t="152400" r="159385" b="15875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306583" cy="1121813"/>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rsidR="00905032" w:rsidRDefault="00905032" w:rsidP="002C0E60">
      <w:pPr>
        <w:ind w:firstLine="0"/>
        <w:jc w:val="center"/>
        <w:rPr>
          <w:ins w:id="847" w:author="Ryan Lemos" w:date="2019-02-20T21:11:00Z"/>
        </w:rPr>
      </w:pPr>
    </w:p>
    <w:p w:rsidR="00905032" w:rsidRDefault="00905032">
      <w:pPr>
        <w:ind w:firstLine="0"/>
        <w:rPr>
          <w:ins w:id="848" w:author="Ryan Lemos" w:date="2019-02-20T21:10:00Z"/>
        </w:rPr>
        <w:pPrChange w:id="849" w:author="Ryan Lemos" w:date="2019-02-20T21:11:00Z">
          <w:pPr>
            <w:ind w:firstLine="0"/>
            <w:jc w:val="center"/>
          </w:pPr>
        </w:pPrChange>
      </w:pPr>
      <w:ins w:id="850" w:author="Ryan Lemos" w:date="2019-02-20T21:11:00Z">
        <w:r>
          <w:t xml:space="preserve">A </w:t>
        </w:r>
        <w:r w:rsidRPr="00905032">
          <w:rPr>
            <w:highlight w:val="yellow"/>
            <w:rPrChange w:id="851" w:author="Ryan Lemos" w:date="2019-02-20T21:11:00Z">
              <w:rPr/>
            </w:rPrChange>
          </w:rPr>
          <w:t>figura X</w:t>
        </w:r>
        <w:r>
          <w:t xml:space="preserve"> explicita como foi feita a implementação dessa funcionalidade.</w:t>
        </w:r>
      </w:ins>
      <w:ins w:id="852" w:author="Ryan Lemos" w:date="2019-02-20T21:12:00Z">
        <w:r>
          <w:t xml:space="preserve"> As turmas são listadas em forma de cartão conforme requisitado. Ainda é possível ao professor gerenciar uma turma em espec</w:t>
        </w:r>
      </w:ins>
      <w:ins w:id="853" w:author="Ryan Lemos" w:date="2019-02-20T21:13:00Z">
        <w:r>
          <w:t>í</w:t>
        </w:r>
      </w:ins>
      <w:ins w:id="854" w:author="Ryan Lemos" w:date="2019-02-20T21:12:00Z">
        <w:r>
          <w:t>fico clicando no botão com a figura de um lápis.</w:t>
        </w:r>
      </w:ins>
      <w:ins w:id="855" w:author="Ryan Lemos" w:date="2019-02-20T21:11:00Z">
        <w:r>
          <w:t xml:space="preserve"> Além disso o professor pode pesquisar por uma turma, filtrando os resultados</w:t>
        </w:r>
      </w:ins>
      <w:ins w:id="856" w:author="Ryan Lemos" w:date="2019-02-20T21:13:00Z">
        <w:r>
          <w:t>, e listando somente os cartões conforme a busca</w:t>
        </w:r>
      </w:ins>
      <w:ins w:id="857" w:author="Ryan Lemos" w:date="2019-02-20T21:11:00Z">
        <w:r>
          <w:t>.</w:t>
        </w:r>
      </w:ins>
    </w:p>
    <w:p w:rsidR="00905032" w:rsidRDefault="00905032" w:rsidP="002C0E60">
      <w:pPr>
        <w:ind w:firstLine="0"/>
        <w:jc w:val="center"/>
        <w:rPr>
          <w:ins w:id="858" w:author="Ryan Lemos" w:date="2019-02-20T20:57:00Z"/>
        </w:rPr>
      </w:pPr>
    </w:p>
    <w:p w:rsidR="002C0E60" w:rsidRDefault="002C0E60" w:rsidP="002C0E60">
      <w:pPr>
        <w:ind w:firstLine="0"/>
        <w:jc w:val="center"/>
        <w:rPr>
          <w:ins w:id="859" w:author="Ryan Lemos" w:date="2019-02-20T20:57:00Z"/>
        </w:rPr>
      </w:pPr>
      <w:ins w:id="860" w:author="Ryan Lemos" w:date="2019-02-20T20:57:00Z">
        <w:r>
          <w:rPr>
            <w:noProof/>
          </w:rPr>
          <w:lastRenderedPageBreak/>
          <w:drawing>
            <wp:inline distT="0" distB="0" distL="0" distR="0" wp14:anchorId="70B78C16" wp14:editId="4C860E58">
              <wp:extent cx="5760085" cy="2712085"/>
              <wp:effectExtent l="0" t="0" r="0" b="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60085" cy="2712085"/>
                      </a:xfrm>
                      <a:prstGeom prst="rect">
                        <a:avLst/>
                      </a:prstGeom>
                    </pic:spPr>
                  </pic:pic>
                </a:graphicData>
              </a:graphic>
            </wp:inline>
          </w:drawing>
        </w:r>
      </w:ins>
    </w:p>
    <w:p w:rsidR="002C0E60" w:rsidRDefault="002C0E60" w:rsidP="002C0E60">
      <w:pPr>
        <w:ind w:firstLine="0"/>
        <w:jc w:val="center"/>
        <w:rPr>
          <w:ins w:id="861" w:author="Ryan Lemos" w:date="2019-02-21T20:36:00Z"/>
        </w:rPr>
      </w:pPr>
    </w:p>
    <w:p w:rsidR="00E550EC" w:rsidRDefault="00E550EC">
      <w:pPr>
        <w:rPr>
          <w:ins w:id="862" w:author="Ryan Lemos" w:date="2019-02-20T20:57:00Z"/>
        </w:rPr>
        <w:pPrChange w:id="863" w:author="Ryan Lemos" w:date="2019-02-21T20:36:00Z">
          <w:pPr>
            <w:ind w:firstLine="0"/>
            <w:jc w:val="center"/>
          </w:pPr>
        </w:pPrChange>
      </w:pPr>
      <w:ins w:id="864" w:author="Ryan Lemos" w:date="2019-02-21T20:36:00Z">
        <w:r>
          <w:t xml:space="preserve">Como professor é possível dentro </w:t>
        </w:r>
        <w:r w:rsidR="00B96AC0">
          <w:t>de uma turma, gerenciar os eventos da determinada turma. A estória descri</w:t>
        </w:r>
      </w:ins>
      <w:ins w:id="865" w:author="Ryan Lemos" w:date="2019-02-21T20:37:00Z">
        <w:r w:rsidR="00B96AC0">
          <w:t xml:space="preserve">ta pela </w:t>
        </w:r>
        <w:r w:rsidR="00B96AC0" w:rsidRPr="00B96AC0">
          <w:rPr>
            <w:highlight w:val="yellow"/>
            <w:rPrChange w:id="866" w:author="Ryan Lemos" w:date="2019-02-21T20:37:00Z">
              <w:rPr/>
            </w:rPrChange>
          </w:rPr>
          <w:t>figura x</w:t>
        </w:r>
        <w:r w:rsidR="00B96AC0">
          <w:t xml:space="preserve"> representa esses anseios em se gerenciar os eventos.</w:t>
        </w:r>
      </w:ins>
    </w:p>
    <w:p w:rsidR="002C0E60" w:rsidRDefault="002C0E60">
      <w:pPr>
        <w:rPr>
          <w:ins w:id="867" w:author="Ryan Lemos" w:date="2019-02-20T20:56:00Z"/>
        </w:rPr>
        <w:pPrChange w:id="868" w:author="Ryan Lemos" w:date="2019-02-20T20:56:00Z">
          <w:pPr>
            <w:ind w:firstLine="0"/>
            <w:jc w:val="center"/>
          </w:pPr>
        </w:pPrChange>
      </w:pPr>
    </w:p>
    <w:p w:rsidR="00E550EC" w:rsidRDefault="00987BE5" w:rsidP="00987BE5">
      <w:pPr>
        <w:ind w:firstLine="0"/>
        <w:jc w:val="center"/>
        <w:rPr>
          <w:ins w:id="869" w:author="Ryan Lemos" w:date="2019-02-21T20:37:00Z"/>
          <w:noProof/>
        </w:rPr>
      </w:pPr>
      <w:ins w:id="870" w:author="Ryan Lemos" w:date="2019-02-20T20:53:00Z">
        <w:r>
          <w:rPr>
            <w:noProof/>
          </w:rPr>
          <w:drawing>
            <wp:inline distT="0" distB="0" distL="0" distR="0" wp14:anchorId="5BF74EC6" wp14:editId="3995F937">
              <wp:extent cx="2065020" cy="964027"/>
              <wp:effectExtent l="152400" t="152400" r="163830" b="16002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105646" cy="982993"/>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rsidR="00B96AC0" w:rsidRDefault="00B96AC0" w:rsidP="00B96AC0">
      <w:pPr>
        <w:rPr>
          <w:ins w:id="871" w:author="Ryan Lemos" w:date="2019-02-21T20:37:00Z"/>
          <w:noProof/>
        </w:rPr>
      </w:pPr>
    </w:p>
    <w:p w:rsidR="00B96AC0" w:rsidRDefault="00B96AC0">
      <w:pPr>
        <w:rPr>
          <w:ins w:id="872" w:author="Ryan Lemos" w:date="2019-02-21T20:36:00Z"/>
          <w:noProof/>
        </w:rPr>
        <w:pPrChange w:id="873" w:author="Ryan Lemos" w:date="2019-02-21T20:37:00Z">
          <w:pPr>
            <w:ind w:firstLine="0"/>
            <w:jc w:val="center"/>
          </w:pPr>
        </w:pPrChange>
      </w:pPr>
      <w:ins w:id="874" w:author="Ryan Lemos" w:date="2019-02-21T20:37:00Z">
        <w:r>
          <w:rPr>
            <w:noProof/>
          </w:rPr>
          <w:t xml:space="preserve">A </w:t>
        </w:r>
        <w:r w:rsidRPr="00B96AC0">
          <w:rPr>
            <w:noProof/>
            <w:highlight w:val="yellow"/>
            <w:rPrChange w:id="875" w:author="Ryan Lemos" w:date="2019-02-21T20:37:00Z">
              <w:rPr>
                <w:noProof/>
              </w:rPr>
            </w:rPrChange>
          </w:rPr>
          <w:t>figura x</w:t>
        </w:r>
        <w:r>
          <w:rPr>
            <w:noProof/>
          </w:rPr>
          <w:t xml:space="preserve"> demonstra a implementação da estória da </w:t>
        </w:r>
        <w:r w:rsidRPr="00B96AC0">
          <w:rPr>
            <w:noProof/>
            <w:highlight w:val="yellow"/>
            <w:rPrChange w:id="876" w:author="Ryan Lemos" w:date="2019-02-21T20:37:00Z">
              <w:rPr>
                <w:noProof/>
              </w:rPr>
            </w:rPrChange>
          </w:rPr>
          <w:t>figura x</w:t>
        </w:r>
      </w:ins>
      <w:ins w:id="877" w:author="Ryan Lemos" w:date="2019-02-21T20:38:00Z">
        <w:r>
          <w:rPr>
            <w:noProof/>
          </w:rPr>
          <w:t xml:space="preserve">. </w:t>
        </w:r>
      </w:ins>
      <w:ins w:id="878" w:author="Ryan Lemos" w:date="2019-02-21T20:40:00Z">
        <w:r>
          <w:rPr>
            <w:noProof/>
          </w:rPr>
          <w:t xml:space="preserve">Dentro da turma o professor escolhe a aba eventos e então os eventos cadastrados surgem. </w:t>
        </w:r>
      </w:ins>
      <w:ins w:id="879" w:author="Ryan Lemos" w:date="2019-02-21T20:38:00Z">
        <w:r>
          <w:rPr>
            <w:noProof/>
          </w:rPr>
          <w:t>É possível ao professor cadastrar, excluir e editar um evento de uma turma. O funcionamento dessa estória</w:t>
        </w:r>
      </w:ins>
      <w:ins w:id="880" w:author="Ryan Lemos" w:date="2019-02-21T20:39:00Z">
        <w:r>
          <w:rPr>
            <w:noProof/>
          </w:rPr>
          <w:t>, juntamente com as interfaces e interações,</w:t>
        </w:r>
      </w:ins>
      <w:ins w:id="881" w:author="Ryan Lemos" w:date="2019-02-21T20:38:00Z">
        <w:r>
          <w:rPr>
            <w:noProof/>
          </w:rPr>
          <w:t xml:space="preserve"> é seme</w:t>
        </w:r>
      </w:ins>
      <w:ins w:id="882" w:author="Ryan Lemos" w:date="2019-02-21T20:39:00Z">
        <w:r>
          <w:rPr>
            <w:noProof/>
          </w:rPr>
          <w:t xml:space="preserve">lhante a estória da </w:t>
        </w:r>
        <w:r w:rsidRPr="00B96AC0">
          <w:rPr>
            <w:noProof/>
            <w:highlight w:val="yellow"/>
            <w:rPrChange w:id="883" w:author="Ryan Lemos" w:date="2019-02-21T20:39:00Z">
              <w:rPr>
                <w:noProof/>
              </w:rPr>
            </w:rPrChange>
          </w:rPr>
          <w:t>figura x</w:t>
        </w:r>
        <w:r>
          <w:rPr>
            <w:noProof/>
          </w:rPr>
          <w:t xml:space="preserve">. </w:t>
        </w:r>
      </w:ins>
    </w:p>
    <w:p w:rsidR="00987BE5" w:rsidRDefault="00987BE5" w:rsidP="00987BE5">
      <w:pPr>
        <w:ind w:firstLine="0"/>
        <w:jc w:val="center"/>
        <w:rPr>
          <w:ins w:id="884" w:author="Ryan Lemos" w:date="2019-02-21T20:41:00Z"/>
          <w:noProof/>
        </w:rPr>
      </w:pPr>
      <w:ins w:id="885" w:author="Ryan Lemos" w:date="2019-02-20T20:53:00Z">
        <w:r w:rsidRPr="00206A9E">
          <w:rPr>
            <w:noProof/>
          </w:rPr>
          <w:lastRenderedPageBreak/>
          <w:t xml:space="preserve"> </w:t>
        </w:r>
        <w:r>
          <w:rPr>
            <w:noProof/>
          </w:rPr>
          <w:drawing>
            <wp:inline distT="0" distB="0" distL="0" distR="0" wp14:anchorId="4986936A" wp14:editId="4AD21A94">
              <wp:extent cx="5299363" cy="2459521"/>
              <wp:effectExtent l="0" t="0" r="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344088" cy="2480278"/>
                      </a:xfrm>
                      <a:prstGeom prst="rect">
                        <a:avLst/>
                      </a:prstGeom>
                    </pic:spPr>
                  </pic:pic>
                </a:graphicData>
              </a:graphic>
            </wp:inline>
          </w:drawing>
        </w:r>
      </w:ins>
    </w:p>
    <w:p w:rsidR="00B96AC0" w:rsidRDefault="00B96AC0">
      <w:pPr>
        <w:ind w:firstLine="0"/>
        <w:rPr>
          <w:ins w:id="886" w:author="Ryan Lemos" w:date="2019-02-21T20:41:00Z"/>
          <w:noProof/>
        </w:rPr>
        <w:pPrChange w:id="887" w:author="Ryan Lemos" w:date="2019-02-21T20:41:00Z">
          <w:pPr>
            <w:ind w:firstLine="0"/>
            <w:jc w:val="center"/>
          </w:pPr>
        </w:pPrChange>
      </w:pPr>
    </w:p>
    <w:p w:rsidR="00BD54C1" w:rsidRDefault="00BD54C1">
      <w:pPr>
        <w:rPr>
          <w:ins w:id="888" w:author="Ryan Lemos" w:date="2019-02-21T20:41:00Z"/>
          <w:noProof/>
        </w:rPr>
        <w:pPrChange w:id="889" w:author="Ryan Lemos" w:date="2019-02-21T20:41:00Z">
          <w:pPr>
            <w:ind w:firstLine="0"/>
            <w:jc w:val="center"/>
          </w:pPr>
        </w:pPrChange>
      </w:pPr>
      <w:ins w:id="890" w:author="Ryan Lemos" w:date="2019-02-21T20:42:00Z">
        <w:r>
          <w:rPr>
            <w:noProof/>
          </w:rPr>
          <w:t xml:space="preserve">Ainda é possível ao professor utilizar o calendário para se situar conforme descrito pela estória da </w:t>
        </w:r>
        <w:r w:rsidRPr="00BD54C1">
          <w:rPr>
            <w:noProof/>
            <w:highlight w:val="yellow"/>
            <w:rPrChange w:id="891" w:author="Ryan Lemos" w:date="2019-02-21T20:42:00Z">
              <w:rPr>
                <w:noProof/>
              </w:rPr>
            </w:rPrChange>
          </w:rPr>
          <w:t>figura x</w:t>
        </w:r>
        <w:r>
          <w:rPr>
            <w:noProof/>
          </w:rPr>
          <w:t>.</w:t>
        </w:r>
      </w:ins>
    </w:p>
    <w:p w:rsidR="00BD54C1" w:rsidRDefault="00BD54C1" w:rsidP="00987BE5">
      <w:pPr>
        <w:ind w:firstLine="0"/>
        <w:jc w:val="center"/>
        <w:rPr>
          <w:ins w:id="892" w:author="Ryan Lemos" w:date="2019-02-20T20:53:00Z"/>
          <w:noProof/>
        </w:rPr>
      </w:pPr>
    </w:p>
    <w:p w:rsidR="00987BE5" w:rsidRDefault="00987BE5" w:rsidP="00987BE5">
      <w:pPr>
        <w:ind w:firstLine="0"/>
        <w:jc w:val="center"/>
        <w:rPr>
          <w:ins w:id="893" w:author="Ryan Lemos" w:date="2019-02-21T20:43:00Z"/>
        </w:rPr>
      </w:pPr>
      <w:ins w:id="894" w:author="Ryan Lemos" w:date="2019-02-20T20:53:00Z">
        <w:r>
          <w:rPr>
            <w:noProof/>
          </w:rPr>
          <w:drawing>
            <wp:inline distT="0" distB="0" distL="0" distR="0" wp14:anchorId="79528E22" wp14:editId="6F239D8B">
              <wp:extent cx="2240522" cy="1310987"/>
              <wp:effectExtent l="171450" t="152400" r="160020" b="156210"/>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314462" cy="1354251"/>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rsidR="00BD54C1" w:rsidRDefault="00BD54C1" w:rsidP="00987BE5">
      <w:pPr>
        <w:ind w:firstLine="0"/>
        <w:jc w:val="center"/>
        <w:rPr>
          <w:ins w:id="895" w:author="Ryan Lemos" w:date="2019-02-21T20:43:00Z"/>
        </w:rPr>
      </w:pPr>
    </w:p>
    <w:p w:rsidR="00BD54C1" w:rsidRDefault="00BD54C1">
      <w:pPr>
        <w:rPr>
          <w:ins w:id="896" w:author="Ryan Lemos" w:date="2019-02-21T20:43:00Z"/>
          <w:noProof/>
        </w:rPr>
        <w:pPrChange w:id="897" w:author="Ryan Lemos" w:date="2019-02-21T20:43:00Z">
          <w:pPr>
            <w:ind w:firstLine="0"/>
            <w:jc w:val="center"/>
          </w:pPr>
        </w:pPrChange>
      </w:pPr>
      <w:ins w:id="898" w:author="Ryan Lemos" w:date="2019-02-21T20:46:00Z">
        <w:r>
          <w:rPr>
            <w:noProof/>
          </w:rPr>
          <w:t>Dentro d</w:t>
        </w:r>
        <w:r w:rsidR="00626453">
          <w:rPr>
            <w:noProof/>
          </w:rPr>
          <w:t>a gestão da turma</w:t>
        </w:r>
        <w:r w:rsidR="00E7509B">
          <w:rPr>
            <w:noProof/>
          </w:rPr>
          <w:t>, o professor pode acessar o cal</w:t>
        </w:r>
      </w:ins>
      <w:ins w:id="899" w:author="Ryan Lemos" w:date="2019-02-21T20:47:00Z">
        <w:r w:rsidR="00E7509B">
          <w:rPr>
            <w:noProof/>
          </w:rPr>
          <w:t xml:space="preserve">endário clicando na aba ‘calendário’. </w:t>
        </w:r>
      </w:ins>
      <w:ins w:id="900" w:author="Ryan Lemos" w:date="2019-02-21T20:43:00Z">
        <w:r>
          <w:rPr>
            <w:noProof/>
          </w:rPr>
          <w:t>O formato do calendário é igual para o professor, aluno e gestor</w:t>
        </w:r>
      </w:ins>
      <w:ins w:id="901" w:author="Ryan Lemos" w:date="2019-02-21T20:46:00Z">
        <w:r>
          <w:rPr>
            <w:noProof/>
          </w:rPr>
          <w:t xml:space="preserve"> conforme visto na </w:t>
        </w:r>
        <w:r w:rsidRPr="00BD54C1">
          <w:rPr>
            <w:noProof/>
            <w:highlight w:val="yellow"/>
            <w:rPrChange w:id="902" w:author="Ryan Lemos" w:date="2019-02-21T20:46:00Z">
              <w:rPr>
                <w:noProof/>
              </w:rPr>
            </w:rPrChange>
          </w:rPr>
          <w:t>figura x</w:t>
        </w:r>
      </w:ins>
      <w:ins w:id="903" w:author="Ryan Lemos" w:date="2019-02-21T20:43:00Z">
        <w:r>
          <w:rPr>
            <w:noProof/>
          </w:rPr>
          <w:t>. O que vai mudar são os eventos que cada um pode ver. O aluno pode ver os eventos da escola (cadastrados pelo gestor) e os eventos da turma</w:t>
        </w:r>
      </w:ins>
      <w:ins w:id="904" w:author="Ryan Lemos" w:date="2019-02-21T20:44:00Z">
        <w:r>
          <w:rPr>
            <w:noProof/>
          </w:rPr>
          <w:t xml:space="preserve"> </w:t>
        </w:r>
      </w:ins>
      <w:ins w:id="905" w:author="Ryan Lemos" w:date="2019-02-21T20:43:00Z">
        <w:r>
          <w:rPr>
            <w:noProof/>
          </w:rPr>
          <w:t>(cadastrados pelo</w:t>
        </w:r>
      </w:ins>
      <w:ins w:id="906" w:author="Ryan Lemos" w:date="2019-02-21T20:44:00Z">
        <w:r>
          <w:rPr>
            <w:noProof/>
          </w:rPr>
          <w:t xml:space="preserve"> seu</w:t>
        </w:r>
      </w:ins>
      <w:ins w:id="907" w:author="Ryan Lemos" w:date="2019-02-21T20:43:00Z">
        <w:r>
          <w:rPr>
            <w:noProof/>
          </w:rPr>
          <w:t xml:space="preserve"> professor).</w:t>
        </w:r>
      </w:ins>
      <w:ins w:id="908" w:author="Ryan Lemos" w:date="2019-02-21T20:44:00Z">
        <w:r>
          <w:rPr>
            <w:noProof/>
          </w:rPr>
          <w:t xml:space="preserve"> O professor só pode ver os eventos relacionados a sua turma em específico. Quanto ao gestor, só pode ver os eventos cadastrados para a escola, o gestor não tem ac</w:t>
        </w:r>
      </w:ins>
      <w:ins w:id="909" w:author="Ryan Lemos" w:date="2019-02-21T20:45:00Z">
        <w:r>
          <w:rPr>
            <w:noProof/>
          </w:rPr>
          <w:t>esso aos eventos das turmas. O motivo dessa limitação foi para manter organização e evitar que professores possam gerenciar os eventos da escola que impactariam todos os alunos. Por outro lado o gestor</w:t>
        </w:r>
      </w:ins>
      <w:ins w:id="910" w:author="Ryan Lemos" w:date="2019-02-21T20:46:00Z">
        <w:r>
          <w:rPr>
            <w:noProof/>
          </w:rPr>
          <w:t xml:space="preserve"> ao gerir o evento de uma turma</w:t>
        </w:r>
      </w:ins>
      <w:ins w:id="911" w:author="Ryan Lemos" w:date="2019-02-21T20:45:00Z">
        <w:r>
          <w:rPr>
            <w:noProof/>
          </w:rPr>
          <w:t xml:space="preserve"> também </w:t>
        </w:r>
      </w:ins>
      <w:ins w:id="912" w:author="Ryan Lemos" w:date="2019-02-21T20:44:00Z">
        <w:r>
          <w:rPr>
            <w:noProof/>
          </w:rPr>
          <w:t xml:space="preserve"> </w:t>
        </w:r>
      </w:ins>
      <w:ins w:id="913" w:author="Ryan Lemos" w:date="2019-02-21T20:46:00Z">
        <w:r>
          <w:rPr>
            <w:noProof/>
          </w:rPr>
          <w:t>impactaria nos alunos daquela turma.</w:t>
        </w:r>
      </w:ins>
    </w:p>
    <w:p w:rsidR="00BD54C1" w:rsidRDefault="00BD54C1" w:rsidP="00987BE5">
      <w:pPr>
        <w:ind w:firstLine="0"/>
        <w:jc w:val="center"/>
        <w:rPr>
          <w:ins w:id="914" w:author="Ryan Lemos" w:date="2019-02-20T20:53:00Z"/>
        </w:rPr>
      </w:pPr>
    </w:p>
    <w:p w:rsidR="00987BE5" w:rsidRDefault="00987BE5" w:rsidP="00987BE5">
      <w:pPr>
        <w:ind w:firstLine="0"/>
        <w:jc w:val="center"/>
        <w:rPr>
          <w:ins w:id="915" w:author="Ryan Lemos" w:date="2019-02-21T20:48:00Z"/>
        </w:rPr>
      </w:pPr>
      <w:ins w:id="916" w:author="Ryan Lemos" w:date="2019-02-20T20:53:00Z">
        <w:r>
          <w:rPr>
            <w:noProof/>
          </w:rPr>
          <w:lastRenderedPageBreak/>
          <w:drawing>
            <wp:inline distT="0" distB="0" distL="0" distR="0" wp14:anchorId="445FCC9D" wp14:editId="2A398B43">
              <wp:extent cx="5760085" cy="2720340"/>
              <wp:effectExtent l="0" t="0" r="0" b="381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60085" cy="2720340"/>
                      </a:xfrm>
                      <a:prstGeom prst="rect">
                        <a:avLst/>
                      </a:prstGeom>
                    </pic:spPr>
                  </pic:pic>
                </a:graphicData>
              </a:graphic>
            </wp:inline>
          </w:drawing>
        </w:r>
      </w:ins>
    </w:p>
    <w:p w:rsidR="005F0194" w:rsidRDefault="005F0194" w:rsidP="005F0194">
      <w:pPr>
        <w:rPr>
          <w:ins w:id="917" w:author="Ryan Lemos" w:date="2019-02-21T20:48:00Z"/>
        </w:rPr>
      </w:pPr>
    </w:p>
    <w:p w:rsidR="005F0194" w:rsidRDefault="005F0194" w:rsidP="005F0194">
      <w:pPr>
        <w:rPr>
          <w:ins w:id="918" w:author="Ryan Lemos" w:date="2019-02-21T20:54:00Z"/>
        </w:rPr>
      </w:pPr>
      <w:ins w:id="919" w:author="Ryan Lemos" w:date="2019-02-21T20:48:00Z">
        <w:r>
          <w:t xml:space="preserve">A estória da </w:t>
        </w:r>
        <w:r w:rsidRPr="005F0194">
          <w:rPr>
            <w:highlight w:val="yellow"/>
            <w:rPrChange w:id="920" w:author="Ryan Lemos" w:date="2019-02-21T20:48:00Z">
              <w:rPr/>
            </w:rPrChange>
          </w:rPr>
          <w:t>figura x</w:t>
        </w:r>
        <w:r>
          <w:t xml:space="preserve"> representa a visualização dos alunos da turma. Assim o professor </w:t>
        </w:r>
      </w:ins>
      <w:ins w:id="921" w:author="Ryan Lemos" w:date="2019-02-21T20:49:00Z">
        <w:r>
          <w:t>pode ver quem são os alunos que fazem parte da sua turma.</w:t>
        </w:r>
      </w:ins>
    </w:p>
    <w:p w:rsidR="002A4486" w:rsidRDefault="002A4486">
      <w:pPr>
        <w:rPr>
          <w:ins w:id="922" w:author="Ryan Lemos" w:date="2019-02-20T20:53:00Z"/>
        </w:rPr>
        <w:pPrChange w:id="923" w:author="Ryan Lemos" w:date="2019-02-21T20:48:00Z">
          <w:pPr>
            <w:ind w:firstLine="0"/>
            <w:jc w:val="center"/>
          </w:pPr>
        </w:pPrChange>
      </w:pPr>
    </w:p>
    <w:p w:rsidR="00987BE5" w:rsidRDefault="00987BE5" w:rsidP="00987BE5">
      <w:pPr>
        <w:ind w:firstLine="0"/>
        <w:jc w:val="center"/>
        <w:rPr>
          <w:ins w:id="924" w:author="Ryan Lemos" w:date="2019-02-21T20:49:00Z"/>
        </w:rPr>
      </w:pPr>
      <w:ins w:id="925" w:author="Ryan Lemos" w:date="2019-02-20T20:53:00Z">
        <w:r>
          <w:rPr>
            <w:noProof/>
          </w:rPr>
          <w:drawing>
            <wp:inline distT="0" distB="0" distL="0" distR="0" wp14:anchorId="33E3697C" wp14:editId="365290D1">
              <wp:extent cx="2072986" cy="1154574"/>
              <wp:effectExtent l="171450" t="133350" r="156210" b="16002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094543" cy="1166580"/>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rsidR="005F0194" w:rsidRDefault="005F0194" w:rsidP="00987BE5">
      <w:pPr>
        <w:ind w:firstLine="0"/>
        <w:jc w:val="center"/>
        <w:rPr>
          <w:ins w:id="926" w:author="Ryan Lemos" w:date="2019-02-21T20:49:00Z"/>
        </w:rPr>
      </w:pPr>
    </w:p>
    <w:p w:rsidR="005F0194" w:rsidRDefault="005F0194">
      <w:pPr>
        <w:rPr>
          <w:ins w:id="927" w:author="Ryan Lemos" w:date="2019-02-21T20:49:00Z"/>
        </w:rPr>
        <w:pPrChange w:id="928" w:author="Ryan Lemos" w:date="2019-02-21T20:49:00Z">
          <w:pPr>
            <w:ind w:firstLine="0"/>
            <w:jc w:val="center"/>
          </w:pPr>
        </w:pPrChange>
      </w:pPr>
      <w:ins w:id="929" w:author="Ryan Lemos" w:date="2019-02-21T20:49:00Z">
        <w:r>
          <w:t xml:space="preserve">Ao entrar numa turma em específico </w:t>
        </w:r>
      </w:ins>
      <w:ins w:id="930" w:author="Ryan Lemos" w:date="2019-02-21T20:54:00Z">
        <w:r w:rsidR="002A4486">
          <w:t xml:space="preserve">o professor tem uma lista dos alunos que fazem parte da sua turma conforme descrito pela </w:t>
        </w:r>
        <w:r w:rsidR="002A4486" w:rsidRPr="002A4486">
          <w:rPr>
            <w:highlight w:val="yellow"/>
            <w:rPrChange w:id="931" w:author="Ryan Lemos" w:date="2019-02-21T20:54:00Z">
              <w:rPr/>
            </w:rPrChange>
          </w:rPr>
          <w:t>figura x</w:t>
        </w:r>
        <w:r w:rsidR="002A4486">
          <w:t>.</w:t>
        </w:r>
      </w:ins>
    </w:p>
    <w:p w:rsidR="005F0194" w:rsidRDefault="005F0194" w:rsidP="00987BE5">
      <w:pPr>
        <w:ind w:firstLine="0"/>
        <w:jc w:val="center"/>
        <w:rPr>
          <w:ins w:id="932" w:author="Ryan Lemos" w:date="2019-02-20T20:53:00Z"/>
        </w:rPr>
      </w:pPr>
    </w:p>
    <w:p w:rsidR="00987BE5" w:rsidRDefault="00987BE5" w:rsidP="00987BE5">
      <w:pPr>
        <w:ind w:firstLine="0"/>
        <w:jc w:val="center"/>
        <w:rPr>
          <w:ins w:id="933" w:author="Ryan Lemos" w:date="2019-02-21T20:54:00Z"/>
        </w:rPr>
      </w:pPr>
      <w:ins w:id="934" w:author="Ryan Lemos" w:date="2019-02-20T20:53:00Z">
        <w:r>
          <w:rPr>
            <w:noProof/>
          </w:rPr>
          <w:lastRenderedPageBreak/>
          <w:drawing>
            <wp:inline distT="0" distB="0" distL="0" distR="0" wp14:anchorId="188A6271" wp14:editId="0FEF4B97">
              <wp:extent cx="5760085" cy="2522220"/>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60085" cy="2522220"/>
                      </a:xfrm>
                      <a:prstGeom prst="rect">
                        <a:avLst/>
                      </a:prstGeom>
                    </pic:spPr>
                  </pic:pic>
                </a:graphicData>
              </a:graphic>
            </wp:inline>
          </w:drawing>
        </w:r>
      </w:ins>
    </w:p>
    <w:p w:rsidR="002A4486" w:rsidRDefault="002A4486" w:rsidP="00987BE5">
      <w:pPr>
        <w:ind w:firstLine="0"/>
        <w:jc w:val="center"/>
        <w:rPr>
          <w:ins w:id="935" w:author="Ryan Lemos" w:date="2019-02-21T20:54:00Z"/>
        </w:rPr>
      </w:pPr>
    </w:p>
    <w:p w:rsidR="002A4486" w:rsidRDefault="00363A00">
      <w:pPr>
        <w:rPr>
          <w:ins w:id="936" w:author="Ryan Lemos" w:date="2019-02-21T20:54:00Z"/>
        </w:rPr>
        <w:pPrChange w:id="937" w:author="Ryan Lemos" w:date="2019-02-21T20:54:00Z">
          <w:pPr>
            <w:ind w:firstLine="0"/>
            <w:jc w:val="center"/>
          </w:pPr>
        </w:pPrChange>
      </w:pPr>
      <w:ins w:id="938" w:author="Ryan Lemos" w:date="2019-02-21T20:55:00Z">
        <w:r>
          <w:t xml:space="preserve">Ainda é possível ao professor, como evidenciado pela estória da </w:t>
        </w:r>
        <w:r w:rsidRPr="00363A00">
          <w:rPr>
            <w:highlight w:val="yellow"/>
            <w:rPrChange w:id="939" w:author="Ryan Lemos" w:date="2019-02-21T20:55:00Z">
              <w:rPr/>
            </w:rPrChange>
          </w:rPr>
          <w:t>figura x</w:t>
        </w:r>
        <w:r>
          <w:t xml:space="preserve">, gerenciar </w:t>
        </w:r>
      </w:ins>
      <w:ins w:id="940" w:author="Ryan Lemos" w:date="2019-02-21T20:56:00Z">
        <w:r>
          <w:t>os alunos que fazem parte da sua turma. Podendo então remover ou adicionar alunos a sua turma conforme a necessidade do professor.</w:t>
        </w:r>
      </w:ins>
    </w:p>
    <w:p w:rsidR="002A4486" w:rsidRDefault="002A4486" w:rsidP="00987BE5">
      <w:pPr>
        <w:ind w:firstLine="0"/>
        <w:jc w:val="center"/>
        <w:rPr>
          <w:ins w:id="941" w:author="Ryan Lemos" w:date="2019-02-20T20:53:00Z"/>
        </w:rPr>
      </w:pPr>
    </w:p>
    <w:p w:rsidR="00987BE5" w:rsidRDefault="00987BE5" w:rsidP="00987BE5">
      <w:pPr>
        <w:ind w:firstLine="0"/>
        <w:jc w:val="center"/>
        <w:rPr>
          <w:ins w:id="942" w:author="Ryan Lemos" w:date="2019-02-21T20:56:00Z"/>
        </w:rPr>
      </w:pPr>
      <w:ins w:id="943" w:author="Ryan Lemos" w:date="2019-02-20T20:53:00Z">
        <w:r>
          <w:rPr>
            <w:noProof/>
          </w:rPr>
          <w:drawing>
            <wp:inline distT="0" distB="0" distL="0" distR="0" wp14:anchorId="6A339EB8" wp14:editId="595CE1E4">
              <wp:extent cx="2209800" cy="1016849"/>
              <wp:effectExtent l="152400" t="171450" r="152400" b="164465"/>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241268" cy="1031329"/>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rsidR="00363A00" w:rsidRDefault="00363A00" w:rsidP="00987BE5">
      <w:pPr>
        <w:ind w:firstLine="0"/>
        <w:jc w:val="center"/>
        <w:rPr>
          <w:ins w:id="944" w:author="Ryan Lemos" w:date="2019-02-21T20:56:00Z"/>
        </w:rPr>
      </w:pPr>
    </w:p>
    <w:p w:rsidR="00363A00" w:rsidRDefault="00363A00">
      <w:pPr>
        <w:rPr>
          <w:ins w:id="945" w:author="Ryan Lemos" w:date="2019-02-21T20:56:00Z"/>
        </w:rPr>
        <w:pPrChange w:id="946" w:author="Ryan Lemos" w:date="2019-02-21T20:56:00Z">
          <w:pPr>
            <w:ind w:firstLine="0"/>
            <w:jc w:val="center"/>
          </w:pPr>
        </w:pPrChange>
      </w:pPr>
      <w:ins w:id="947" w:author="Ryan Lemos" w:date="2019-02-21T20:56:00Z">
        <w:r>
          <w:t xml:space="preserve">A </w:t>
        </w:r>
        <w:r w:rsidRPr="00363A00">
          <w:rPr>
            <w:highlight w:val="yellow"/>
            <w:rPrChange w:id="948" w:author="Ryan Lemos" w:date="2019-02-21T20:56:00Z">
              <w:rPr/>
            </w:rPrChange>
          </w:rPr>
          <w:t>figura x</w:t>
        </w:r>
        <w:r>
          <w:t xml:space="preserve"> representa </w:t>
        </w:r>
      </w:ins>
      <w:ins w:id="949" w:author="Ryan Lemos" w:date="2019-02-21T20:57:00Z">
        <w:r w:rsidR="0007209C">
          <w:t xml:space="preserve">essa maneira de associar descrita pela estória da </w:t>
        </w:r>
        <w:r w:rsidR="0007209C" w:rsidRPr="0007209C">
          <w:rPr>
            <w:highlight w:val="yellow"/>
            <w:rPrChange w:id="950" w:author="Ryan Lemos" w:date="2019-02-21T20:57:00Z">
              <w:rPr/>
            </w:rPrChange>
          </w:rPr>
          <w:t>figura x</w:t>
        </w:r>
        <w:r w:rsidR="0007209C">
          <w:t xml:space="preserve">. Buscou-se </w:t>
        </w:r>
      </w:ins>
      <w:ins w:id="951" w:author="Ryan Lemos" w:date="2019-02-21T20:58:00Z">
        <w:r w:rsidR="0007209C">
          <w:t>deixar o processo de associação de alunos o mais simples possível como requerido pela estória. Ao professor, tem-se duas tabelas, a da esquerda e a da direita. A da esquerda contém os a</w:t>
        </w:r>
      </w:ins>
      <w:ins w:id="952" w:author="Ryan Lemos" w:date="2019-02-21T20:59:00Z">
        <w:r w:rsidR="0007209C">
          <w:t>lunos que não fazem parte da turma. A da direita, por conseguinte se trata dos alunos que fazem parte da turma. Cabe ao p</w:t>
        </w:r>
      </w:ins>
      <w:ins w:id="953" w:author="Ryan Lemos" w:date="2019-02-21T21:00:00Z">
        <w:r w:rsidR="0007209C">
          <w:t xml:space="preserve">rofessor marcar quem ele quer na turma, pode pesquisar em caso de muitos usuários, e ao marcar um aluno </w:t>
        </w:r>
      </w:ins>
      <w:ins w:id="954" w:author="Ryan Lemos" w:date="2019-02-21T21:01:00Z">
        <w:r w:rsidR="0007209C">
          <w:t>o botão com</w:t>
        </w:r>
      </w:ins>
      <w:ins w:id="955" w:author="Ryan Lemos" w:date="2019-02-21T21:02:00Z">
        <w:r w:rsidR="0007209C">
          <w:t xml:space="preserve"> </w:t>
        </w:r>
      </w:ins>
      <w:ins w:id="956" w:author="Ryan Lemos" w:date="2019-02-21T21:24:00Z">
        <w:r w:rsidR="006F54D5">
          <w:t>o ícone</w:t>
        </w:r>
      </w:ins>
      <w:ins w:id="957" w:author="Ryan Lemos" w:date="2019-02-21T21:02:00Z">
        <w:r w:rsidR="0007209C">
          <w:t xml:space="preserve"> de</w:t>
        </w:r>
      </w:ins>
      <w:ins w:id="958" w:author="Ryan Lemos" w:date="2019-02-21T21:00:00Z">
        <w:r w:rsidR="0007209C">
          <w:t xml:space="preserve"> seta em direção a direita fica ativa na cor verde indicando que o professor irá adicionar os alunos m</w:t>
        </w:r>
      </w:ins>
      <w:ins w:id="959" w:author="Ryan Lemos" w:date="2019-02-21T21:01:00Z">
        <w:r w:rsidR="0007209C">
          <w:t>arcados. Ao clicar os alunos são associados a turma. Na tabela da direita o processo é o mesmo</w:t>
        </w:r>
      </w:ins>
      <w:ins w:id="960" w:author="Ryan Lemos" w:date="2019-02-21T21:02:00Z">
        <w:r w:rsidR="0007209C">
          <w:t xml:space="preserve">, ao marcar um aluno o botão com </w:t>
        </w:r>
      </w:ins>
      <w:ins w:id="961" w:author="Ryan Lemos" w:date="2019-02-21T21:24:00Z">
        <w:r w:rsidR="006F54D5">
          <w:t xml:space="preserve">o ícone </w:t>
        </w:r>
      </w:ins>
      <w:ins w:id="962" w:author="Ryan Lemos" w:date="2019-02-21T21:02:00Z">
        <w:r w:rsidR="0007209C">
          <w:t>de seta em direção a es</w:t>
        </w:r>
      </w:ins>
      <w:ins w:id="963" w:author="Ryan Lemos" w:date="2019-02-21T21:07:00Z">
        <w:r w:rsidR="00386EE3">
          <w:t xml:space="preserve">querda é habilitado na cor vermelha, indicando que o professor irá retirar os alunos da turma, conforme visto na </w:t>
        </w:r>
        <w:r w:rsidR="00386EE3" w:rsidRPr="00386EE3">
          <w:rPr>
            <w:highlight w:val="yellow"/>
            <w:rPrChange w:id="964" w:author="Ryan Lemos" w:date="2019-02-21T21:07:00Z">
              <w:rPr/>
            </w:rPrChange>
          </w:rPr>
          <w:t>figura x</w:t>
        </w:r>
        <w:r w:rsidR="00386EE3">
          <w:t>. Ao cl</w:t>
        </w:r>
      </w:ins>
      <w:ins w:id="965" w:author="Ryan Lemos" w:date="2019-02-21T21:08:00Z">
        <w:r w:rsidR="00386EE3">
          <w:t>icar na seta os alunos são removidos.</w:t>
        </w:r>
      </w:ins>
    </w:p>
    <w:p w:rsidR="00363A00" w:rsidRDefault="00363A00" w:rsidP="00987BE5">
      <w:pPr>
        <w:ind w:firstLine="0"/>
        <w:jc w:val="center"/>
        <w:rPr>
          <w:ins w:id="966" w:author="Ryan Lemos" w:date="2019-02-20T20:53:00Z"/>
        </w:rPr>
      </w:pPr>
    </w:p>
    <w:p w:rsidR="00987BE5" w:rsidRDefault="00987BE5" w:rsidP="00987BE5">
      <w:pPr>
        <w:ind w:firstLine="0"/>
        <w:jc w:val="center"/>
        <w:rPr>
          <w:ins w:id="967" w:author="Ryan Lemos" w:date="2019-02-21T21:08:00Z"/>
        </w:rPr>
      </w:pPr>
      <w:ins w:id="968" w:author="Ryan Lemos" w:date="2019-02-20T20:53:00Z">
        <w:r>
          <w:rPr>
            <w:noProof/>
          </w:rPr>
          <w:lastRenderedPageBreak/>
          <w:drawing>
            <wp:inline distT="0" distB="0" distL="0" distR="0" wp14:anchorId="5B52DAFE" wp14:editId="14A82315">
              <wp:extent cx="5760085" cy="2722880"/>
              <wp:effectExtent l="0" t="0" r="0" b="127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60085" cy="2722880"/>
                      </a:xfrm>
                      <a:prstGeom prst="rect">
                        <a:avLst/>
                      </a:prstGeom>
                    </pic:spPr>
                  </pic:pic>
                </a:graphicData>
              </a:graphic>
            </wp:inline>
          </w:drawing>
        </w:r>
      </w:ins>
    </w:p>
    <w:p w:rsidR="00386EE3" w:rsidRDefault="00386EE3" w:rsidP="00987BE5">
      <w:pPr>
        <w:ind w:firstLine="0"/>
        <w:jc w:val="center"/>
        <w:rPr>
          <w:ins w:id="969" w:author="Ryan Lemos" w:date="2019-02-21T21:09:00Z"/>
        </w:rPr>
      </w:pPr>
    </w:p>
    <w:p w:rsidR="00386EE3" w:rsidRDefault="00386EE3">
      <w:pPr>
        <w:rPr>
          <w:ins w:id="970" w:author="Ryan Lemos" w:date="2019-02-20T20:53:00Z"/>
        </w:rPr>
        <w:pPrChange w:id="971" w:author="Ryan Lemos" w:date="2019-02-21T21:09:00Z">
          <w:pPr>
            <w:ind w:firstLine="0"/>
            <w:jc w:val="center"/>
          </w:pPr>
        </w:pPrChange>
      </w:pPr>
      <w:ins w:id="972" w:author="Ryan Lemos" w:date="2019-02-21T21:09:00Z">
        <w:r>
          <w:t xml:space="preserve">A estória apresentada na </w:t>
        </w:r>
        <w:r w:rsidRPr="00386EE3">
          <w:rPr>
            <w:highlight w:val="yellow"/>
            <w:rPrChange w:id="973" w:author="Ryan Lemos" w:date="2019-02-21T21:09:00Z">
              <w:rPr/>
            </w:rPrChange>
          </w:rPr>
          <w:t>figura x</w:t>
        </w:r>
        <w:r>
          <w:t xml:space="preserve"> representa o desejo do professor ao saber quando um aluno tem dúvida. Surge então a necessidade de avisar o professor de uma </w:t>
        </w:r>
      </w:ins>
      <w:ins w:id="974" w:author="Ryan Lemos" w:date="2019-02-21T21:10:00Z">
        <w:r>
          <w:t xml:space="preserve">dúvida do aluno assim que ela é enviada. </w:t>
        </w:r>
      </w:ins>
    </w:p>
    <w:p w:rsidR="00987BE5" w:rsidRDefault="00987BE5" w:rsidP="00987BE5">
      <w:pPr>
        <w:ind w:firstLine="0"/>
        <w:jc w:val="center"/>
        <w:rPr>
          <w:ins w:id="975" w:author="Ryan Lemos" w:date="2019-02-20T20:53:00Z"/>
        </w:rPr>
      </w:pPr>
    </w:p>
    <w:p w:rsidR="00987BE5" w:rsidRDefault="00987BE5" w:rsidP="00987BE5">
      <w:pPr>
        <w:ind w:firstLine="0"/>
        <w:jc w:val="center"/>
        <w:rPr>
          <w:ins w:id="976" w:author="Ryan Lemos" w:date="2019-02-21T21:10:00Z"/>
        </w:rPr>
      </w:pPr>
      <w:ins w:id="977" w:author="Ryan Lemos" w:date="2019-02-20T20:53:00Z">
        <w:r>
          <w:rPr>
            <w:noProof/>
          </w:rPr>
          <w:drawing>
            <wp:inline distT="0" distB="0" distL="0" distR="0" wp14:anchorId="1156AA2F" wp14:editId="44CB807A">
              <wp:extent cx="2008909" cy="1051810"/>
              <wp:effectExtent l="152400" t="171450" r="163195" b="16764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050208" cy="1073433"/>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rsidR="00386EE3" w:rsidRDefault="00386EE3" w:rsidP="00987BE5">
      <w:pPr>
        <w:ind w:firstLine="0"/>
        <w:jc w:val="center"/>
        <w:rPr>
          <w:ins w:id="978" w:author="Ryan Lemos" w:date="2019-02-21T21:10:00Z"/>
        </w:rPr>
      </w:pPr>
    </w:p>
    <w:p w:rsidR="00386EE3" w:rsidRDefault="00386EE3">
      <w:pPr>
        <w:rPr>
          <w:ins w:id="979" w:author="Ryan Lemos" w:date="2019-02-21T21:10:00Z"/>
        </w:rPr>
        <w:pPrChange w:id="980" w:author="Ryan Lemos" w:date="2019-02-21T21:10:00Z">
          <w:pPr>
            <w:ind w:firstLine="0"/>
            <w:jc w:val="center"/>
          </w:pPr>
        </w:pPrChange>
      </w:pPr>
      <w:ins w:id="981" w:author="Ryan Lemos" w:date="2019-02-21T21:10:00Z">
        <w:r>
          <w:t>O sistema de notificações do ambiente fica responsável por notificar os professores de uma no</w:t>
        </w:r>
      </w:ins>
      <w:ins w:id="982" w:author="Ryan Lemos" w:date="2019-02-21T21:11:00Z">
        <w:r>
          <w:t>va dúvida. Assim que a dúvida da notificação é respondida, todas as notificações são excluídas, evitando aos outros professores de responder a uma dúvida já respondida</w:t>
        </w:r>
      </w:ins>
      <w:ins w:id="983" w:author="Ryan Lemos" w:date="2019-02-21T21:12:00Z">
        <w:r>
          <w:t>.</w:t>
        </w:r>
      </w:ins>
    </w:p>
    <w:p w:rsidR="00386EE3" w:rsidRDefault="00386EE3" w:rsidP="00987BE5">
      <w:pPr>
        <w:ind w:firstLine="0"/>
        <w:jc w:val="center"/>
        <w:rPr>
          <w:ins w:id="984" w:author="Ryan Lemos" w:date="2019-02-20T20:53:00Z"/>
        </w:rPr>
      </w:pPr>
    </w:p>
    <w:p w:rsidR="00987BE5" w:rsidRDefault="00987BE5" w:rsidP="00987BE5">
      <w:pPr>
        <w:ind w:firstLine="0"/>
        <w:jc w:val="center"/>
        <w:rPr>
          <w:ins w:id="985" w:author="Ryan Lemos" w:date="2019-02-21T21:12:00Z"/>
        </w:rPr>
      </w:pPr>
      <w:ins w:id="986" w:author="Ryan Lemos" w:date="2019-02-20T20:53:00Z">
        <w:r>
          <w:rPr>
            <w:noProof/>
          </w:rPr>
          <w:drawing>
            <wp:inline distT="0" distB="0" distL="0" distR="0" wp14:anchorId="4E0C9306" wp14:editId="53712AB0">
              <wp:extent cx="3262746" cy="1191781"/>
              <wp:effectExtent l="0" t="0" r="0" b="889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296706" cy="1204185"/>
                      </a:xfrm>
                      <a:prstGeom prst="rect">
                        <a:avLst/>
                      </a:prstGeom>
                    </pic:spPr>
                  </pic:pic>
                </a:graphicData>
              </a:graphic>
            </wp:inline>
          </w:drawing>
        </w:r>
      </w:ins>
    </w:p>
    <w:p w:rsidR="00386EE3" w:rsidRDefault="00386EE3" w:rsidP="00987BE5">
      <w:pPr>
        <w:ind w:firstLine="0"/>
        <w:jc w:val="center"/>
        <w:rPr>
          <w:ins w:id="987" w:author="Ryan Lemos" w:date="2019-02-21T21:12:00Z"/>
        </w:rPr>
      </w:pPr>
    </w:p>
    <w:p w:rsidR="00386EE3" w:rsidRDefault="00386EE3" w:rsidP="00386EE3">
      <w:pPr>
        <w:rPr>
          <w:ins w:id="988" w:author="Ryan Lemos" w:date="2019-02-21T21:16:00Z"/>
        </w:rPr>
      </w:pPr>
      <w:ins w:id="989" w:author="Ryan Lemos" w:date="2019-02-21T21:12:00Z">
        <w:r>
          <w:lastRenderedPageBreak/>
          <w:t xml:space="preserve">A estória definida pela </w:t>
        </w:r>
        <w:r w:rsidRPr="00386EE3">
          <w:rPr>
            <w:highlight w:val="yellow"/>
            <w:rPrChange w:id="990" w:author="Ryan Lemos" w:date="2019-02-21T21:12:00Z">
              <w:rPr/>
            </w:rPrChange>
          </w:rPr>
          <w:t>figura x</w:t>
        </w:r>
      </w:ins>
      <w:ins w:id="991" w:author="Ryan Lemos" w:date="2019-02-21T21:13:00Z">
        <w:r>
          <w:t xml:space="preserve"> se trata da necessidade de interação do aluno para com o professor. Ao surgir uma dúvida o professor deve ser capaz de responde-la, e então ao ser notificado, seguir a notificação e verificar se consegue res</w:t>
        </w:r>
      </w:ins>
      <w:ins w:id="992" w:author="Ryan Lemos" w:date="2019-02-21T21:14:00Z">
        <w:r>
          <w:t>ponder à pergunta. Caso contrário outro professor tem a possibilidade de responder. Então as dúvidas são enviadas a todos os professores e não somente ao professor da turma do aluno com dúvida. Iss</w:t>
        </w:r>
      </w:ins>
      <w:ins w:id="993" w:author="Ryan Lemos" w:date="2019-02-21T21:15:00Z">
        <w:r>
          <w:t xml:space="preserve">o se deu pelo fato de possibilitar agilidade no processo de resposta, já que </w:t>
        </w:r>
      </w:ins>
      <w:ins w:id="994" w:author="Ryan Lemos" w:date="2019-02-21T21:16:00Z">
        <w:r>
          <w:t>os professores da escola detêm</w:t>
        </w:r>
      </w:ins>
      <w:ins w:id="995" w:author="Ryan Lemos" w:date="2019-02-21T21:15:00Z">
        <w:r>
          <w:t xml:space="preserve"> conhecimento e capacidade para sanar as dúvidas dos alunos. </w:t>
        </w:r>
      </w:ins>
    </w:p>
    <w:p w:rsidR="00386EE3" w:rsidRDefault="00386EE3">
      <w:pPr>
        <w:rPr>
          <w:ins w:id="996" w:author="Ryan Lemos" w:date="2019-02-20T20:53:00Z"/>
        </w:rPr>
        <w:pPrChange w:id="997" w:author="Ryan Lemos" w:date="2019-02-21T21:12:00Z">
          <w:pPr>
            <w:ind w:firstLine="0"/>
            <w:jc w:val="center"/>
          </w:pPr>
        </w:pPrChange>
      </w:pPr>
    </w:p>
    <w:p w:rsidR="00987BE5" w:rsidRDefault="00987BE5" w:rsidP="00987BE5">
      <w:pPr>
        <w:ind w:firstLine="0"/>
        <w:jc w:val="center"/>
        <w:rPr>
          <w:ins w:id="998" w:author="Ryan Lemos" w:date="2019-02-21T21:17:00Z"/>
        </w:rPr>
      </w:pPr>
      <w:ins w:id="999" w:author="Ryan Lemos" w:date="2019-02-20T20:53:00Z">
        <w:r>
          <w:rPr>
            <w:noProof/>
          </w:rPr>
          <w:drawing>
            <wp:inline distT="0" distB="0" distL="0" distR="0" wp14:anchorId="377F9627" wp14:editId="34B02571">
              <wp:extent cx="2182091" cy="1071207"/>
              <wp:effectExtent l="171450" t="152400" r="161290" b="16764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248646" cy="1103879"/>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rsidR="00386EE3" w:rsidRDefault="00386EE3" w:rsidP="00987BE5">
      <w:pPr>
        <w:ind w:firstLine="0"/>
        <w:jc w:val="center"/>
        <w:rPr>
          <w:ins w:id="1000" w:author="Ryan Lemos" w:date="2019-02-21T21:16:00Z"/>
        </w:rPr>
      </w:pPr>
    </w:p>
    <w:p w:rsidR="00386EE3" w:rsidRDefault="00386EE3">
      <w:pPr>
        <w:rPr>
          <w:ins w:id="1001" w:author="Ryan Lemos" w:date="2019-02-21T21:16:00Z"/>
        </w:rPr>
        <w:pPrChange w:id="1002" w:author="Ryan Lemos" w:date="2019-02-21T21:16:00Z">
          <w:pPr>
            <w:ind w:firstLine="0"/>
            <w:jc w:val="center"/>
          </w:pPr>
        </w:pPrChange>
      </w:pPr>
      <w:ins w:id="1003" w:author="Ryan Lemos" w:date="2019-02-21T21:16:00Z">
        <w:r>
          <w:t xml:space="preserve">A </w:t>
        </w:r>
        <w:r w:rsidRPr="004263B0">
          <w:rPr>
            <w:highlight w:val="yellow"/>
            <w:rPrChange w:id="1004" w:author="Ryan Lemos" w:date="2019-02-21T21:18:00Z">
              <w:rPr/>
            </w:rPrChange>
          </w:rPr>
          <w:t>figura x</w:t>
        </w:r>
        <w:r>
          <w:t xml:space="preserve"> representa a interface de resposta à dúvida. </w:t>
        </w:r>
      </w:ins>
      <w:ins w:id="1005" w:author="Ryan Lemos" w:date="2019-02-21T21:17:00Z">
        <w:r>
          <w:t xml:space="preserve">Nessa interface o professor pode visualizar qual é o assunto da dúvida. E qual a dúvida em si. Assim tecer uma resposta ao questionamento do aluno. </w:t>
        </w:r>
        <w:r w:rsidR="004263B0">
          <w:t xml:space="preserve">É importante ressaltar que o sistema de dúvidas </w:t>
        </w:r>
      </w:ins>
      <w:ins w:id="1006" w:author="Ryan Lemos" w:date="2019-02-21T21:18:00Z">
        <w:r w:rsidR="004263B0">
          <w:t>não foi implementado a se comportar como chat. Em caso de uma nova dúvida, o aluno deve envia-la aos professores para retirada de dúvidas.</w:t>
        </w:r>
      </w:ins>
    </w:p>
    <w:p w:rsidR="00386EE3" w:rsidRDefault="00386EE3" w:rsidP="00987BE5">
      <w:pPr>
        <w:ind w:firstLine="0"/>
        <w:jc w:val="center"/>
        <w:rPr>
          <w:ins w:id="1007" w:author="Ryan Lemos" w:date="2019-02-20T20:53:00Z"/>
        </w:rPr>
      </w:pPr>
      <w:ins w:id="1008" w:author="Ryan Lemos" w:date="2019-02-21T21:16:00Z">
        <w:r>
          <w:t xml:space="preserve"> </w:t>
        </w:r>
      </w:ins>
    </w:p>
    <w:p w:rsidR="00987BE5" w:rsidRDefault="00987BE5" w:rsidP="00987BE5">
      <w:pPr>
        <w:ind w:firstLine="0"/>
        <w:jc w:val="center"/>
        <w:rPr>
          <w:ins w:id="1009" w:author="Ryan Lemos" w:date="2019-02-20T20:53:00Z"/>
        </w:rPr>
      </w:pPr>
      <w:ins w:id="1010" w:author="Ryan Lemos" w:date="2019-02-20T20:53:00Z">
        <w:r>
          <w:rPr>
            <w:noProof/>
          </w:rPr>
          <w:drawing>
            <wp:inline distT="0" distB="0" distL="0" distR="0" wp14:anchorId="649940A2" wp14:editId="665165DC">
              <wp:extent cx="5760085" cy="2715260"/>
              <wp:effectExtent l="0" t="0" r="0" b="889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60085" cy="2715260"/>
                      </a:xfrm>
                      <a:prstGeom prst="rect">
                        <a:avLst/>
                      </a:prstGeom>
                    </pic:spPr>
                  </pic:pic>
                </a:graphicData>
              </a:graphic>
            </wp:inline>
          </w:drawing>
        </w:r>
      </w:ins>
    </w:p>
    <w:p w:rsidR="00987BE5" w:rsidRDefault="00987BE5" w:rsidP="00987BE5">
      <w:pPr>
        <w:ind w:firstLine="0"/>
        <w:jc w:val="center"/>
        <w:rPr>
          <w:ins w:id="1011" w:author="Ryan Lemos" w:date="2019-02-21T21:20:00Z"/>
        </w:rPr>
      </w:pPr>
    </w:p>
    <w:p w:rsidR="006F54D5" w:rsidRDefault="006F54D5">
      <w:pPr>
        <w:rPr>
          <w:ins w:id="1012" w:author="Ryan Lemos" w:date="2019-02-21T21:20:00Z"/>
        </w:rPr>
        <w:pPrChange w:id="1013" w:author="Ryan Lemos" w:date="2019-02-21T21:20:00Z">
          <w:pPr>
            <w:ind w:firstLine="0"/>
            <w:jc w:val="center"/>
          </w:pPr>
        </w:pPrChange>
      </w:pPr>
      <w:ins w:id="1014" w:author="Ryan Lemos" w:date="2019-02-21T21:20:00Z">
        <w:r>
          <w:lastRenderedPageBreak/>
          <w:t>Por último ao professor, pode surgir a necessidade de não exatamente seguir a notificação</w:t>
        </w:r>
      </w:ins>
      <w:ins w:id="1015" w:author="Ryan Lemos" w:date="2019-02-21T21:21:00Z">
        <w:r>
          <w:t xml:space="preserve"> de uma dúvida</w:t>
        </w:r>
      </w:ins>
      <w:ins w:id="1016" w:author="Ryan Lemos" w:date="2019-02-21T21:20:00Z">
        <w:r>
          <w:t>, mas verificar quais são as dúvidas geradas pelos alunos e escolher qual responder.</w:t>
        </w:r>
      </w:ins>
      <w:ins w:id="1017" w:author="Ryan Lemos" w:date="2019-02-21T21:21:00Z">
        <w:r>
          <w:t xml:space="preserve"> A </w:t>
        </w:r>
        <w:r w:rsidRPr="006F54D5">
          <w:rPr>
            <w:highlight w:val="yellow"/>
            <w:rPrChange w:id="1018" w:author="Ryan Lemos" w:date="2019-02-21T21:21:00Z">
              <w:rPr/>
            </w:rPrChange>
          </w:rPr>
          <w:t>figura x</w:t>
        </w:r>
        <w:r>
          <w:t xml:space="preserve"> descreve a estória que representa esse processo, ou seja</w:t>
        </w:r>
      </w:ins>
      <w:ins w:id="1019" w:author="Ryan Lemos" w:date="2019-02-21T21:24:00Z">
        <w:r>
          <w:t>,</w:t>
        </w:r>
      </w:ins>
      <w:ins w:id="1020" w:author="Ryan Lemos" w:date="2019-02-21T21:21:00Z">
        <w:r>
          <w:t xml:space="preserve"> a listagem de todas as dúvid</w:t>
        </w:r>
      </w:ins>
      <w:ins w:id="1021" w:author="Ryan Lemos" w:date="2019-02-21T21:22:00Z">
        <w:r>
          <w:t>as cadastradas.</w:t>
        </w:r>
      </w:ins>
    </w:p>
    <w:p w:rsidR="006F54D5" w:rsidRDefault="006F54D5" w:rsidP="00987BE5">
      <w:pPr>
        <w:ind w:firstLine="0"/>
        <w:jc w:val="center"/>
        <w:rPr>
          <w:ins w:id="1022" w:author="Ryan Lemos" w:date="2019-02-20T20:53:00Z"/>
        </w:rPr>
      </w:pPr>
    </w:p>
    <w:p w:rsidR="00987BE5" w:rsidRDefault="00987BE5" w:rsidP="00987BE5">
      <w:pPr>
        <w:ind w:firstLine="0"/>
        <w:jc w:val="center"/>
        <w:rPr>
          <w:ins w:id="1023" w:author="Ryan Lemos" w:date="2019-02-21T21:22:00Z"/>
        </w:rPr>
      </w:pPr>
      <w:ins w:id="1024" w:author="Ryan Lemos" w:date="2019-02-20T20:53:00Z">
        <w:r>
          <w:rPr>
            <w:noProof/>
          </w:rPr>
          <w:drawing>
            <wp:inline distT="0" distB="0" distL="0" distR="0" wp14:anchorId="5BBD8F0C" wp14:editId="1225AF4E">
              <wp:extent cx="2292927" cy="1040679"/>
              <wp:effectExtent l="171450" t="171450" r="165100" b="16002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343561" cy="1063660"/>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rsidR="006F54D5" w:rsidRDefault="006F54D5" w:rsidP="006F54D5">
      <w:pPr>
        <w:rPr>
          <w:ins w:id="1025" w:author="Ryan Lemos" w:date="2019-02-21T21:22:00Z"/>
        </w:rPr>
      </w:pPr>
    </w:p>
    <w:p w:rsidR="006F54D5" w:rsidRDefault="006F54D5">
      <w:pPr>
        <w:rPr>
          <w:ins w:id="1026" w:author="Ryan Lemos" w:date="2019-02-21T20:48:00Z"/>
        </w:rPr>
        <w:pPrChange w:id="1027" w:author="Ryan Lemos" w:date="2019-02-21T21:22:00Z">
          <w:pPr>
            <w:ind w:firstLine="0"/>
            <w:jc w:val="center"/>
          </w:pPr>
        </w:pPrChange>
      </w:pPr>
      <w:ins w:id="1028" w:author="Ryan Lemos" w:date="2019-02-21T21:22:00Z">
        <w:r>
          <w:t xml:space="preserve">A listagem das dúvidas requisitada pela estória da </w:t>
        </w:r>
        <w:r w:rsidRPr="006F54D5">
          <w:rPr>
            <w:highlight w:val="yellow"/>
            <w:rPrChange w:id="1029" w:author="Ryan Lemos" w:date="2019-02-21T21:22:00Z">
              <w:rPr/>
            </w:rPrChange>
          </w:rPr>
          <w:t>figura x</w:t>
        </w:r>
        <w:r>
          <w:t xml:space="preserve">, pode ser vista na </w:t>
        </w:r>
        <w:r w:rsidRPr="006F54D5">
          <w:rPr>
            <w:highlight w:val="yellow"/>
            <w:rPrChange w:id="1030" w:author="Ryan Lemos" w:date="2019-02-21T21:22:00Z">
              <w:rPr/>
            </w:rPrChange>
          </w:rPr>
          <w:t>figura x</w:t>
        </w:r>
      </w:ins>
      <w:ins w:id="1031" w:author="Ryan Lemos" w:date="2019-02-21T21:23:00Z">
        <w:r>
          <w:t>. Nela o professor tem acesso a todas as dúvidas geradas pelos alunos até o determinado momento e pode escolher qual responder, clicando no botão com ícone de lápis</w:t>
        </w:r>
      </w:ins>
      <w:ins w:id="1032" w:author="Ryan Lemos" w:date="2019-02-21T21:24:00Z">
        <w:r>
          <w:t>.</w:t>
        </w:r>
        <w:r w:rsidR="00D76B51">
          <w:t xml:space="preserve"> A janela que</w:t>
        </w:r>
      </w:ins>
      <w:ins w:id="1033" w:author="Ryan Lemos" w:date="2019-02-21T21:25:00Z">
        <w:r w:rsidR="00D76B51">
          <w:t xml:space="preserve"> surge ao clicar no botão citado é a apresentada na </w:t>
        </w:r>
        <w:r w:rsidR="00D76B51" w:rsidRPr="00D76B51">
          <w:rPr>
            <w:highlight w:val="yellow"/>
            <w:rPrChange w:id="1034" w:author="Ryan Lemos" w:date="2019-02-21T21:25:00Z">
              <w:rPr/>
            </w:rPrChange>
          </w:rPr>
          <w:t>figura x</w:t>
        </w:r>
        <w:r w:rsidR="00D76B51">
          <w:t>.</w:t>
        </w:r>
      </w:ins>
    </w:p>
    <w:p w:rsidR="005F0194" w:rsidRDefault="005F0194" w:rsidP="00987BE5">
      <w:pPr>
        <w:ind w:firstLine="0"/>
        <w:jc w:val="center"/>
        <w:rPr>
          <w:ins w:id="1035" w:author="Ryan Lemos" w:date="2019-02-20T20:53:00Z"/>
        </w:rPr>
      </w:pPr>
    </w:p>
    <w:p w:rsidR="00987BE5" w:rsidRDefault="00987BE5" w:rsidP="00987BE5">
      <w:pPr>
        <w:ind w:firstLine="0"/>
        <w:jc w:val="center"/>
        <w:rPr>
          <w:ins w:id="1036" w:author="Ryan Lemos" w:date="2019-02-20T20:53:00Z"/>
        </w:rPr>
      </w:pPr>
      <w:ins w:id="1037" w:author="Ryan Lemos" w:date="2019-02-20T20:53:00Z">
        <w:r>
          <w:rPr>
            <w:noProof/>
          </w:rPr>
          <w:drawing>
            <wp:inline distT="0" distB="0" distL="0" distR="0" wp14:anchorId="4AC3050C" wp14:editId="36A582AA">
              <wp:extent cx="5760085" cy="2148840"/>
              <wp:effectExtent l="0" t="0" r="0" b="381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60085" cy="2148840"/>
                      </a:xfrm>
                      <a:prstGeom prst="rect">
                        <a:avLst/>
                      </a:prstGeom>
                    </pic:spPr>
                  </pic:pic>
                </a:graphicData>
              </a:graphic>
            </wp:inline>
          </w:drawing>
        </w:r>
      </w:ins>
    </w:p>
    <w:p w:rsidR="00F420BA" w:rsidRDefault="00F420BA">
      <w:pPr>
        <w:jc w:val="center"/>
        <w:rPr>
          <w:ins w:id="1038" w:author="Ryan Lemos" w:date="2019-02-18T21:04:00Z"/>
        </w:rPr>
        <w:pPrChange w:id="1039" w:author="Ryan Lemos" w:date="2019-02-19T22:38:00Z">
          <w:pPr/>
        </w:pPrChange>
      </w:pPr>
    </w:p>
    <w:p w:rsidR="00FB122B" w:rsidRDefault="00FB122B">
      <w:pPr>
        <w:pStyle w:val="Ttulo4"/>
        <w:rPr>
          <w:ins w:id="1040" w:author="Ryan Lemos" w:date="2019-02-18T21:04:00Z"/>
        </w:rPr>
      </w:pPr>
      <w:ins w:id="1041" w:author="Ryan Lemos" w:date="2019-02-18T21:04:00Z">
        <w:r>
          <w:t>Estórias dos alunos</w:t>
        </w:r>
      </w:ins>
    </w:p>
    <w:p w:rsidR="00FB122B" w:rsidRDefault="00FB122B" w:rsidP="00FB122B">
      <w:pPr>
        <w:rPr>
          <w:ins w:id="1042" w:author="Ryan Lemos" w:date="2019-02-18T21:04:00Z"/>
        </w:rPr>
      </w:pPr>
    </w:p>
    <w:p w:rsidR="00FB122B" w:rsidRDefault="00FB122B" w:rsidP="00FB122B">
      <w:pPr>
        <w:rPr>
          <w:ins w:id="1043" w:author="Ryan Lemos" w:date="2019-02-18T21:04:00Z"/>
        </w:rPr>
      </w:pPr>
      <w:ins w:id="1044" w:author="Ryan Lemos" w:date="2019-02-18T21:04:00Z">
        <w:r>
          <w:t>Os alunos no ambiente desempenham algumas funções, tais como visualizar os materiais dispostos pelos professores, como também enviar dúvidas aos professores, acessar o calendário, etc. Com isso foi-se desenvolvido as seguintes estórias para mapear as necessidades de utilização dos alunos.</w:t>
        </w:r>
      </w:ins>
    </w:p>
    <w:p w:rsidR="00FB122B" w:rsidRPr="00FB122B" w:rsidRDefault="00FB122B" w:rsidP="00FB122B">
      <w:pPr>
        <w:rPr>
          <w:ins w:id="1045" w:author="Ryan Lemos" w:date="2019-02-18T21:04:00Z"/>
        </w:rPr>
      </w:pPr>
      <w:ins w:id="1046" w:author="Ryan Lemos" w:date="2019-02-18T21:04:00Z">
        <w:r>
          <w:t xml:space="preserve">A primeira estória se trata da tela de inicialização do sistema, e a necessidade de exibição do calendário da turma, com eventos como provas ou atividades, para que o aluno </w:t>
        </w:r>
        <w:r>
          <w:lastRenderedPageBreak/>
          <w:t xml:space="preserve">fique por dentro do calendário da turma. Essa estória é definida pela </w:t>
        </w:r>
        <w:r w:rsidRPr="00B21C4F">
          <w:rPr>
            <w:highlight w:val="yellow"/>
          </w:rPr>
          <w:t>figura X</w:t>
        </w:r>
        <w:r>
          <w:t xml:space="preserve">, e o design da interface se encontra na </w:t>
        </w:r>
        <w:r w:rsidRPr="00B21C4F">
          <w:rPr>
            <w:highlight w:val="yellow"/>
          </w:rPr>
          <w:t>figura x</w:t>
        </w:r>
        <w:r>
          <w:t>.</w:t>
        </w:r>
      </w:ins>
    </w:p>
    <w:p w:rsidR="00FB122B" w:rsidRPr="001A0B14" w:rsidRDefault="00FB122B" w:rsidP="00FB122B">
      <w:pPr>
        <w:rPr>
          <w:ins w:id="1047" w:author="Ryan Lemos" w:date="2019-02-18T21:04:00Z"/>
        </w:rPr>
      </w:pPr>
    </w:p>
    <w:p w:rsidR="00FB122B" w:rsidRDefault="00FB122B" w:rsidP="00FB122B">
      <w:pPr>
        <w:ind w:firstLine="0"/>
        <w:jc w:val="center"/>
        <w:rPr>
          <w:ins w:id="1048" w:author="Ryan Lemos" w:date="2019-02-21T20:41:00Z"/>
        </w:rPr>
      </w:pPr>
      <w:ins w:id="1049" w:author="Ryan Lemos" w:date="2019-02-18T21:04:00Z">
        <w:r>
          <w:rPr>
            <w:noProof/>
          </w:rPr>
          <w:drawing>
            <wp:inline distT="0" distB="0" distL="0" distR="0" wp14:anchorId="476D5842" wp14:editId="48DFB212">
              <wp:extent cx="2100987" cy="845127"/>
              <wp:effectExtent l="152400" t="152400" r="166370" b="16510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b="57087"/>
                      <a:stretch/>
                    </pic:blipFill>
                    <pic:spPr bwMode="auto">
                      <a:xfrm>
                        <a:off x="0" y="0"/>
                        <a:ext cx="2226499" cy="895614"/>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ins>
    </w:p>
    <w:p w:rsidR="00BD54C1" w:rsidRDefault="00BD54C1" w:rsidP="00FB122B">
      <w:pPr>
        <w:ind w:firstLine="0"/>
        <w:jc w:val="center"/>
        <w:rPr>
          <w:ins w:id="1050" w:author="Ryan Lemos" w:date="2019-02-20T20:05:00Z"/>
        </w:rPr>
      </w:pPr>
    </w:p>
    <w:p w:rsidR="008901B1" w:rsidRDefault="008901B1">
      <w:pPr>
        <w:rPr>
          <w:ins w:id="1051" w:author="Ryan Lemos" w:date="2019-02-20T20:05:00Z"/>
        </w:rPr>
        <w:pPrChange w:id="1052" w:author="Ryan Lemos" w:date="2019-02-20T20:05:00Z">
          <w:pPr>
            <w:ind w:firstLine="0"/>
            <w:jc w:val="center"/>
          </w:pPr>
        </w:pPrChange>
      </w:pPr>
      <w:ins w:id="1053" w:author="Ryan Lemos" w:date="2019-02-20T20:05:00Z">
        <w:r>
          <w:t xml:space="preserve">É apresentado ao aluno um calendário interativo, ao qual o </w:t>
        </w:r>
      </w:ins>
      <w:ins w:id="1054" w:author="Ryan Lemos" w:date="2019-02-20T20:06:00Z">
        <w:r>
          <w:t>aluno pode navegar pelos dias, meses ou semanas, além disso é possível visualiza-lo pelo mês, pela semana ou pelo dia. O Aluno ainda pode conferir os eventos</w:t>
        </w:r>
      </w:ins>
      <w:ins w:id="1055" w:author="Ryan Lemos" w:date="2019-02-20T20:07:00Z">
        <w:r>
          <w:t xml:space="preserve"> que a escola ou o professor da sua turma cadastrou. Os eventos ficam</w:t>
        </w:r>
      </w:ins>
      <w:ins w:id="1056" w:author="Ryan Lemos" w:date="2019-02-20T20:06:00Z">
        <w:r>
          <w:t xml:space="preserve"> desta</w:t>
        </w:r>
      </w:ins>
      <w:ins w:id="1057" w:author="Ryan Lemos" w:date="2019-02-20T20:07:00Z">
        <w:r>
          <w:t>cados no calendário conforme a cor escolhida por quem cadastrou o evento</w:t>
        </w:r>
      </w:ins>
      <w:ins w:id="1058" w:author="Ryan Lemos" w:date="2019-02-20T20:08:00Z">
        <w:r>
          <w:t>. Caso haja mais de um evento na mesma data ou horário o calendário apresenta um contador. Ao clicar no dia em que se h</w:t>
        </w:r>
      </w:ins>
      <w:ins w:id="1059" w:author="Ryan Lemos" w:date="2019-02-20T20:09:00Z">
        <w:r>
          <w:t>á eventos, a descrição dos eventos daquel</w:t>
        </w:r>
      </w:ins>
      <w:ins w:id="1060" w:author="Ryan Lemos" w:date="2019-02-21T11:48:00Z">
        <w:r w:rsidR="005537DE">
          <w:t>e</w:t>
        </w:r>
      </w:ins>
      <w:ins w:id="1061" w:author="Ryan Lemos" w:date="2019-02-20T20:09:00Z">
        <w:r>
          <w:t xml:space="preserve"> dia são apresentadas.</w:t>
        </w:r>
      </w:ins>
    </w:p>
    <w:p w:rsidR="008901B1" w:rsidRDefault="008901B1" w:rsidP="00FB122B">
      <w:pPr>
        <w:ind w:firstLine="0"/>
        <w:jc w:val="center"/>
        <w:rPr>
          <w:ins w:id="1062" w:author="Ryan Lemos" w:date="2019-02-20T20:04:00Z"/>
        </w:rPr>
      </w:pPr>
    </w:p>
    <w:p w:rsidR="009746E2" w:rsidRDefault="009746E2" w:rsidP="00FB122B">
      <w:pPr>
        <w:ind w:firstLine="0"/>
        <w:jc w:val="center"/>
        <w:rPr>
          <w:ins w:id="1063" w:author="Ryan Lemos" w:date="2019-02-18T21:04:00Z"/>
        </w:rPr>
      </w:pPr>
      <w:ins w:id="1064" w:author="Ryan Lemos" w:date="2019-02-20T20:04:00Z">
        <w:r>
          <w:rPr>
            <w:noProof/>
          </w:rPr>
          <w:drawing>
            <wp:inline distT="0" distB="0" distL="0" distR="0" wp14:anchorId="0F1BD3CD" wp14:editId="2B596308">
              <wp:extent cx="5760085" cy="2734945"/>
              <wp:effectExtent l="0" t="0" r="0" b="8255"/>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60085" cy="2734945"/>
                      </a:xfrm>
                      <a:prstGeom prst="rect">
                        <a:avLst/>
                      </a:prstGeom>
                    </pic:spPr>
                  </pic:pic>
                </a:graphicData>
              </a:graphic>
            </wp:inline>
          </w:drawing>
        </w:r>
      </w:ins>
    </w:p>
    <w:p w:rsidR="00FB122B" w:rsidRDefault="00FB122B" w:rsidP="00FB122B">
      <w:pPr>
        <w:ind w:firstLine="0"/>
        <w:jc w:val="center"/>
        <w:rPr>
          <w:ins w:id="1065" w:author="Ryan Lemos" w:date="2019-02-18T21:04:00Z"/>
        </w:rPr>
      </w:pPr>
    </w:p>
    <w:p w:rsidR="00FB122B" w:rsidRDefault="00FB122B" w:rsidP="00FB122B">
      <w:pPr>
        <w:rPr>
          <w:ins w:id="1066" w:author="Ryan Lemos" w:date="2019-02-18T21:04:00Z"/>
        </w:rPr>
      </w:pPr>
      <w:ins w:id="1067" w:author="Ryan Lemos" w:date="2019-02-18T21:04:00Z">
        <w:r>
          <w:t xml:space="preserve">Já a segunda estória do aluno se trata de quando ele tem uma dúvida a respeito de algum conteúdo e por isso deseja-se enviar essa dúvida para possível resposta de um professor. Essa estória é definida pela </w:t>
        </w:r>
        <w:r w:rsidRPr="00B21C4F">
          <w:rPr>
            <w:highlight w:val="yellow"/>
          </w:rPr>
          <w:t>figura X</w:t>
        </w:r>
        <w:r>
          <w:t xml:space="preserve">, e sua interface pode ser notada na </w:t>
        </w:r>
        <w:r w:rsidRPr="00B21C4F">
          <w:rPr>
            <w:highlight w:val="yellow"/>
          </w:rPr>
          <w:t>figura x</w:t>
        </w:r>
        <w:r>
          <w:t>.</w:t>
        </w:r>
      </w:ins>
    </w:p>
    <w:p w:rsidR="00FB122B" w:rsidRDefault="00FB122B" w:rsidP="00FB122B">
      <w:pPr>
        <w:ind w:firstLine="0"/>
        <w:jc w:val="center"/>
        <w:rPr>
          <w:ins w:id="1068" w:author="Ryan Lemos" w:date="2019-02-18T21:04:00Z"/>
        </w:rPr>
      </w:pPr>
    </w:p>
    <w:p w:rsidR="00FB122B" w:rsidRDefault="00FB122B" w:rsidP="00FB122B">
      <w:pPr>
        <w:ind w:firstLine="0"/>
        <w:jc w:val="center"/>
        <w:rPr>
          <w:ins w:id="1069" w:author="Ryan Lemos" w:date="2019-02-20T19:48:00Z"/>
        </w:rPr>
      </w:pPr>
      <w:ins w:id="1070" w:author="Ryan Lemos" w:date="2019-02-18T21:04:00Z">
        <w:r>
          <w:rPr>
            <w:noProof/>
          </w:rPr>
          <w:lastRenderedPageBreak/>
          <w:drawing>
            <wp:inline distT="0" distB="0" distL="0" distR="0" wp14:anchorId="48BF2B10" wp14:editId="68E3EC70">
              <wp:extent cx="2038350" cy="1050161"/>
              <wp:effectExtent l="152400" t="152400" r="152400" b="169545"/>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106995" cy="1085527"/>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rsidR="005D5225" w:rsidRDefault="005D5225" w:rsidP="00FB122B">
      <w:pPr>
        <w:ind w:firstLine="0"/>
        <w:jc w:val="center"/>
        <w:rPr>
          <w:ins w:id="1071" w:author="Ryan Lemos" w:date="2019-02-20T19:48:00Z"/>
        </w:rPr>
      </w:pPr>
    </w:p>
    <w:p w:rsidR="00CD1ADB" w:rsidRDefault="005D5225" w:rsidP="005D5225">
      <w:pPr>
        <w:rPr>
          <w:ins w:id="1072" w:author="Ryan Lemos" w:date="2019-02-20T19:48:00Z"/>
        </w:rPr>
      </w:pPr>
      <w:ins w:id="1073" w:author="Ryan Lemos" w:date="2019-02-20T19:49:00Z">
        <w:r>
          <w:t xml:space="preserve">O aluno pode enviar uma dúvida a respeito de um determinado assunto. A inserção do assunto serviu para ajudar o professor a identificar sobre o que se trata a dúvida do aluno. </w:t>
        </w:r>
      </w:ins>
      <w:ins w:id="1074" w:author="Ryan Lemos" w:date="2019-02-20T19:50:00Z">
        <w:r>
          <w:t>O campo dúvida, refere-se a dúvida em si.</w:t>
        </w:r>
      </w:ins>
    </w:p>
    <w:p w:rsidR="005D5225" w:rsidRDefault="005D5225">
      <w:pPr>
        <w:rPr>
          <w:ins w:id="1075" w:author="Ryan Lemos" w:date="2019-02-19T22:13:00Z"/>
        </w:rPr>
        <w:pPrChange w:id="1076" w:author="Ryan Lemos" w:date="2019-02-20T19:48:00Z">
          <w:pPr>
            <w:ind w:firstLine="0"/>
            <w:jc w:val="center"/>
          </w:pPr>
        </w:pPrChange>
      </w:pPr>
    </w:p>
    <w:p w:rsidR="004D7A94" w:rsidRDefault="004D7A94" w:rsidP="00FB122B">
      <w:pPr>
        <w:ind w:firstLine="0"/>
        <w:jc w:val="center"/>
        <w:rPr>
          <w:ins w:id="1077" w:author="Ryan Lemos" w:date="2019-02-18T21:04:00Z"/>
        </w:rPr>
      </w:pPr>
      <w:ins w:id="1078" w:author="Ryan Lemos" w:date="2019-02-19T22:14:00Z">
        <w:r>
          <w:rPr>
            <w:noProof/>
          </w:rPr>
          <w:drawing>
            <wp:inline distT="0" distB="0" distL="0" distR="0" wp14:anchorId="4450EF14" wp14:editId="6E238CD8">
              <wp:extent cx="5527963" cy="2585729"/>
              <wp:effectExtent l="0" t="0" r="0" b="508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540298" cy="2591499"/>
                      </a:xfrm>
                      <a:prstGeom prst="rect">
                        <a:avLst/>
                      </a:prstGeom>
                    </pic:spPr>
                  </pic:pic>
                </a:graphicData>
              </a:graphic>
            </wp:inline>
          </w:drawing>
        </w:r>
      </w:ins>
    </w:p>
    <w:p w:rsidR="00FB122B" w:rsidRDefault="00FB122B" w:rsidP="00FB122B">
      <w:pPr>
        <w:ind w:firstLine="0"/>
        <w:jc w:val="center"/>
        <w:rPr>
          <w:ins w:id="1079" w:author="Ryan Lemos" w:date="2019-02-18T21:04:00Z"/>
        </w:rPr>
      </w:pPr>
    </w:p>
    <w:p w:rsidR="00FB122B" w:rsidRDefault="00FB122B" w:rsidP="00FB122B">
      <w:pPr>
        <w:rPr>
          <w:ins w:id="1080" w:author="Ryan Lemos" w:date="2019-02-18T21:04:00Z"/>
        </w:rPr>
      </w:pPr>
      <w:ins w:id="1081" w:author="Ryan Lemos" w:date="2019-02-18T21:04:00Z">
        <w:r>
          <w:t xml:space="preserve">A estória definida pela </w:t>
        </w:r>
        <w:r w:rsidRPr="00B21C4F">
          <w:rPr>
            <w:highlight w:val="yellow"/>
          </w:rPr>
          <w:t>figura X</w:t>
        </w:r>
        <w:r>
          <w:t xml:space="preserve"> se trata da limitação na visualização dos materiais, já que os alunos não podem acessar materiais mais avançados de anos superiores ao ano cursado</w:t>
        </w:r>
      </w:ins>
      <w:ins w:id="1082" w:author="Ryan Lemos" w:date="2019-02-20T19:41:00Z">
        <w:r w:rsidR="00CD1ADB">
          <w:t>.</w:t>
        </w:r>
      </w:ins>
    </w:p>
    <w:p w:rsidR="00FB122B" w:rsidRDefault="00FB122B" w:rsidP="00FB122B">
      <w:pPr>
        <w:ind w:firstLine="0"/>
        <w:jc w:val="center"/>
        <w:rPr>
          <w:ins w:id="1083" w:author="Ryan Lemos" w:date="2019-02-18T21:04:00Z"/>
        </w:rPr>
      </w:pPr>
    </w:p>
    <w:p w:rsidR="00FB122B" w:rsidRDefault="00FB122B" w:rsidP="00FB122B">
      <w:pPr>
        <w:ind w:firstLine="0"/>
        <w:jc w:val="center"/>
        <w:rPr>
          <w:ins w:id="1084" w:author="Ryan Lemos" w:date="2019-02-20T19:41:00Z"/>
        </w:rPr>
      </w:pPr>
      <w:ins w:id="1085" w:author="Ryan Lemos" w:date="2019-02-18T21:04:00Z">
        <w:r>
          <w:rPr>
            <w:noProof/>
          </w:rPr>
          <w:drawing>
            <wp:inline distT="0" distB="0" distL="0" distR="0" wp14:anchorId="0AF2668C" wp14:editId="1054C4E1">
              <wp:extent cx="1911927" cy="914978"/>
              <wp:effectExtent l="152400" t="152400" r="165100" b="15240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b="52025"/>
                      <a:stretch/>
                    </pic:blipFill>
                    <pic:spPr bwMode="auto">
                      <a:xfrm>
                        <a:off x="0" y="0"/>
                        <a:ext cx="1960608" cy="938275"/>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ins>
    </w:p>
    <w:p w:rsidR="00CD1ADB" w:rsidRDefault="00CD1ADB" w:rsidP="00FB122B">
      <w:pPr>
        <w:ind w:firstLine="0"/>
        <w:jc w:val="center"/>
        <w:rPr>
          <w:ins w:id="1086" w:author="Ryan Lemos" w:date="2019-02-20T19:41:00Z"/>
        </w:rPr>
      </w:pPr>
    </w:p>
    <w:p w:rsidR="00CD1ADB" w:rsidRDefault="00CD1ADB">
      <w:pPr>
        <w:rPr>
          <w:ins w:id="1087" w:author="Ryan Lemos" w:date="2019-02-20T19:41:00Z"/>
        </w:rPr>
        <w:pPrChange w:id="1088" w:author="Ryan Lemos" w:date="2019-02-20T19:41:00Z">
          <w:pPr>
            <w:ind w:firstLine="0"/>
            <w:jc w:val="center"/>
          </w:pPr>
        </w:pPrChange>
      </w:pPr>
      <w:ins w:id="1089" w:author="Ryan Lemos" w:date="2019-02-20T19:41:00Z">
        <w:r>
          <w:t>A figura X demonstra como a estória foi implementada</w:t>
        </w:r>
      </w:ins>
      <w:ins w:id="1090" w:author="Ryan Lemos" w:date="2019-02-20T19:42:00Z">
        <w:r>
          <w:t xml:space="preserve">, uma vez que o aluno faz parte do segundo ano, então a listagem dos materiais é filtrada para materiais até o ano que o </w:t>
        </w:r>
        <w:r>
          <w:lastRenderedPageBreak/>
          <w:t>aluno está cursando. Há ta</w:t>
        </w:r>
      </w:ins>
      <w:ins w:id="1091" w:author="Ryan Lemos" w:date="2019-02-20T19:43:00Z">
        <w:r>
          <w:t>mbém a possibilidade de os materiais serem disponíveis a todos, o que pode ser visto pela primeira camada chamada “</w:t>
        </w:r>
        <w:r w:rsidRPr="00CD1ADB">
          <w:rPr>
            <w:i/>
            <w:rPrChange w:id="1092" w:author="Ryan Lemos" w:date="2019-02-20T19:43:00Z">
              <w:rPr/>
            </w:rPrChange>
          </w:rPr>
          <w:t>For All Years</w:t>
        </w:r>
        <w:r>
          <w:t xml:space="preserve">”. </w:t>
        </w:r>
      </w:ins>
    </w:p>
    <w:p w:rsidR="00CD1ADB" w:rsidRDefault="00CD1ADB" w:rsidP="00FB122B">
      <w:pPr>
        <w:ind w:firstLine="0"/>
        <w:jc w:val="center"/>
        <w:rPr>
          <w:ins w:id="1093" w:author="Ryan Lemos" w:date="2019-02-19T22:15:00Z"/>
        </w:rPr>
      </w:pPr>
    </w:p>
    <w:p w:rsidR="00A922DB" w:rsidRDefault="00A922DB" w:rsidP="00FB122B">
      <w:pPr>
        <w:ind w:firstLine="0"/>
        <w:jc w:val="center"/>
        <w:rPr>
          <w:ins w:id="1094" w:author="Ryan Lemos" w:date="2019-02-20T20:45:00Z"/>
        </w:rPr>
      </w:pPr>
      <w:ins w:id="1095" w:author="Ryan Lemos" w:date="2019-02-19T22:15:00Z">
        <w:r>
          <w:rPr>
            <w:noProof/>
          </w:rPr>
          <w:drawing>
            <wp:inline distT="0" distB="0" distL="0" distR="0" wp14:anchorId="5D45824B" wp14:editId="22A75F03">
              <wp:extent cx="5444836" cy="2560051"/>
              <wp:effectExtent l="0" t="0" r="3810" b="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69147" cy="2571482"/>
                      </a:xfrm>
                      <a:prstGeom prst="rect">
                        <a:avLst/>
                      </a:prstGeom>
                    </pic:spPr>
                  </pic:pic>
                </a:graphicData>
              </a:graphic>
            </wp:inline>
          </w:drawing>
        </w:r>
      </w:ins>
    </w:p>
    <w:p w:rsidR="006814E6" w:rsidRDefault="006814E6" w:rsidP="00FB122B">
      <w:pPr>
        <w:ind w:firstLine="0"/>
        <w:jc w:val="center"/>
        <w:rPr>
          <w:ins w:id="1096" w:author="Ryan Lemos" w:date="2019-02-20T20:45:00Z"/>
        </w:rPr>
      </w:pPr>
    </w:p>
    <w:p w:rsidR="006814E6" w:rsidRDefault="006814E6">
      <w:pPr>
        <w:rPr>
          <w:ins w:id="1097" w:author="Ryan Lemos" w:date="2019-02-20T20:45:00Z"/>
        </w:rPr>
        <w:pPrChange w:id="1098" w:author="Ryan Lemos" w:date="2019-02-20T20:45:00Z">
          <w:pPr>
            <w:ind w:firstLine="0"/>
            <w:jc w:val="center"/>
          </w:pPr>
        </w:pPrChange>
      </w:pPr>
      <w:ins w:id="1099" w:author="Ryan Lemos" w:date="2019-02-20T20:45:00Z">
        <w:r>
          <w:t xml:space="preserve">Ainda como aluno é possível que ele acesse o material cadastrado pelo professor. A </w:t>
        </w:r>
        <w:r w:rsidRPr="006814E6">
          <w:rPr>
            <w:highlight w:val="yellow"/>
            <w:rPrChange w:id="1100" w:author="Ryan Lemos" w:date="2019-02-20T20:46:00Z">
              <w:rPr/>
            </w:rPrChange>
          </w:rPr>
          <w:t>figu</w:t>
        </w:r>
      </w:ins>
      <w:ins w:id="1101" w:author="Ryan Lemos" w:date="2019-02-20T20:46:00Z">
        <w:r w:rsidRPr="006814E6">
          <w:rPr>
            <w:highlight w:val="yellow"/>
            <w:rPrChange w:id="1102" w:author="Ryan Lemos" w:date="2019-02-20T20:46:00Z">
              <w:rPr/>
            </w:rPrChange>
          </w:rPr>
          <w:t>ra X</w:t>
        </w:r>
        <w:r>
          <w:t xml:space="preserve"> representa a estória que descreve esse anseio do aluno.</w:t>
        </w:r>
      </w:ins>
    </w:p>
    <w:p w:rsidR="006814E6" w:rsidRDefault="006814E6" w:rsidP="00FB122B">
      <w:pPr>
        <w:ind w:firstLine="0"/>
        <w:jc w:val="center"/>
        <w:rPr>
          <w:ins w:id="1103" w:author="Ryan Lemos" w:date="2019-02-18T21:04:00Z"/>
        </w:rPr>
      </w:pPr>
    </w:p>
    <w:p w:rsidR="00FB122B" w:rsidRDefault="006814E6" w:rsidP="00FB122B">
      <w:pPr>
        <w:ind w:firstLine="0"/>
        <w:jc w:val="center"/>
        <w:rPr>
          <w:ins w:id="1104" w:author="Ryan Lemos" w:date="2019-02-20T20:46:00Z"/>
        </w:rPr>
      </w:pPr>
      <w:ins w:id="1105" w:author="Ryan Lemos" w:date="2019-02-20T20:44:00Z">
        <w:r>
          <w:rPr>
            <w:noProof/>
          </w:rPr>
          <w:drawing>
            <wp:inline distT="0" distB="0" distL="0" distR="0" wp14:anchorId="32B6B750" wp14:editId="549C2C23">
              <wp:extent cx="2008907" cy="864870"/>
              <wp:effectExtent l="152400" t="152400" r="163195" b="16383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044594" cy="880234"/>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rsidR="006814E6" w:rsidRDefault="006814E6" w:rsidP="00FB122B">
      <w:pPr>
        <w:ind w:firstLine="0"/>
        <w:jc w:val="center"/>
        <w:rPr>
          <w:ins w:id="1106" w:author="Ryan Lemos" w:date="2019-02-20T20:46:00Z"/>
        </w:rPr>
      </w:pPr>
    </w:p>
    <w:p w:rsidR="006814E6" w:rsidRDefault="006814E6" w:rsidP="006814E6">
      <w:pPr>
        <w:rPr>
          <w:ins w:id="1107" w:author="Ryan Lemos" w:date="2019-02-20T20:49:00Z"/>
        </w:rPr>
      </w:pPr>
      <w:ins w:id="1108" w:author="Ryan Lemos" w:date="2019-02-20T20:46:00Z">
        <w:r>
          <w:t>A implementação dessa est</w:t>
        </w:r>
      </w:ins>
      <w:ins w:id="1109" w:author="Ryan Lemos" w:date="2019-02-20T20:47:00Z">
        <w:r>
          <w:t>ória é composta de algumas etapas</w:t>
        </w:r>
        <w:r w:rsidR="00987BE5">
          <w:t>. Na listagem dos materiais surge um botão com ícone de olho</w:t>
        </w:r>
      </w:ins>
      <w:ins w:id="1110" w:author="Ryan Lemos" w:date="2019-02-20T20:49:00Z">
        <w:r w:rsidR="00987BE5">
          <w:t xml:space="preserve"> conforme visto na </w:t>
        </w:r>
        <w:r w:rsidR="00987BE5" w:rsidRPr="00987BE5">
          <w:rPr>
            <w:highlight w:val="yellow"/>
            <w:rPrChange w:id="1111" w:author="Ryan Lemos" w:date="2019-02-20T20:49:00Z">
              <w:rPr/>
            </w:rPrChange>
          </w:rPr>
          <w:t>figura X</w:t>
        </w:r>
      </w:ins>
      <w:ins w:id="1112" w:author="Ryan Lemos" w:date="2019-02-20T20:47:00Z">
        <w:r w:rsidR="00987BE5">
          <w:t xml:space="preserve">. </w:t>
        </w:r>
      </w:ins>
      <w:ins w:id="1113" w:author="Ryan Lemos" w:date="2019-02-20T20:48:00Z">
        <w:r w:rsidR="00987BE5">
          <w:t>Porém ao clicar nesse botão, dependendo do tipo do material a interação pode mudar. Em caso de link o usuário será redirecionado a página referente ao link indicado.</w:t>
        </w:r>
      </w:ins>
      <w:ins w:id="1114" w:author="Ryan Lemos" w:date="2019-02-20T20:49:00Z">
        <w:r w:rsidR="00987BE5">
          <w:t xml:space="preserve"> </w:t>
        </w:r>
      </w:ins>
    </w:p>
    <w:p w:rsidR="00987BE5" w:rsidRDefault="00987BE5" w:rsidP="00987BE5">
      <w:pPr>
        <w:ind w:firstLine="0"/>
        <w:jc w:val="center"/>
        <w:rPr>
          <w:ins w:id="1115" w:author="Ryan Lemos" w:date="2019-02-20T20:50:00Z"/>
        </w:rPr>
      </w:pPr>
      <w:ins w:id="1116" w:author="Ryan Lemos" w:date="2019-02-20T20:50:00Z">
        <w:r>
          <w:rPr>
            <w:noProof/>
          </w:rPr>
          <w:lastRenderedPageBreak/>
          <w:drawing>
            <wp:inline distT="0" distB="0" distL="0" distR="0" wp14:anchorId="5F6FCF4F" wp14:editId="05400E09">
              <wp:extent cx="4450080" cy="2270419"/>
              <wp:effectExtent l="0" t="0" r="762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472511" cy="2281863"/>
                      </a:xfrm>
                      <a:prstGeom prst="rect">
                        <a:avLst/>
                      </a:prstGeom>
                    </pic:spPr>
                  </pic:pic>
                </a:graphicData>
              </a:graphic>
            </wp:inline>
          </w:drawing>
        </w:r>
      </w:ins>
    </w:p>
    <w:p w:rsidR="00987BE5" w:rsidRDefault="00987BE5" w:rsidP="00987BE5">
      <w:pPr>
        <w:ind w:firstLine="0"/>
        <w:jc w:val="center"/>
        <w:rPr>
          <w:ins w:id="1117" w:author="Ryan Lemos" w:date="2019-02-20T20:50:00Z"/>
        </w:rPr>
      </w:pPr>
    </w:p>
    <w:p w:rsidR="00987BE5" w:rsidRDefault="00987BE5">
      <w:pPr>
        <w:rPr>
          <w:ins w:id="1118" w:author="Ryan Lemos" w:date="2019-02-20T20:46:00Z"/>
        </w:rPr>
        <w:pPrChange w:id="1119" w:author="Ryan Lemos" w:date="2019-02-20T20:50:00Z">
          <w:pPr>
            <w:ind w:firstLine="0"/>
            <w:jc w:val="center"/>
          </w:pPr>
        </w:pPrChange>
      </w:pPr>
      <w:ins w:id="1120" w:author="Ryan Lemos" w:date="2019-02-20T20:50:00Z">
        <w:r>
          <w:t>Em caso de áudio</w:t>
        </w:r>
      </w:ins>
      <w:ins w:id="1121" w:author="Ryan Lemos" w:date="2019-02-20T20:51:00Z">
        <w:r>
          <w:t xml:space="preserve">, surgirá uma tela em que o aluno pode escutar o áudio. </w:t>
        </w:r>
        <w:r w:rsidRPr="00987BE5">
          <w:rPr>
            <w:highlight w:val="yellow"/>
            <w:rPrChange w:id="1122" w:author="Ryan Lemos" w:date="2019-02-20T20:51:00Z">
              <w:rPr/>
            </w:rPrChange>
          </w:rPr>
          <w:t>A figura X</w:t>
        </w:r>
        <w:r>
          <w:t xml:space="preserve"> demonstra como é essa interface de visualização de materiais de áudio pelo aluno.</w:t>
        </w:r>
      </w:ins>
    </w:p>
    <w:p w:rsidR="006814E6" w:rsidRDefault="006814E6" w:rsidP="00FB122B">
      <w:pPr>
        <w:ind w:firstLine="0"/>
        <w:jc w:val="center"/>
        <w:rPr>
          <w:ins w:id="1123" w:author="Ryan Lemos" w:date="2019-02-20T20:45:00Z"/>
        </w:rPr>
      </w:pPr>
    </w:p>
    <w:p w:rsidR="006814E6" w:rsidRDefault="00987BE5" w:rsidP="00FB122B">
      <w:pPr>
        <w:ind w:firstLine="0"/>
        <w:jc w:val="center"/>
        <w:rPr>
          <w:ins w:id="1124" w:author="Ryan Lemos" w:date="2019-02-20T20:52:00Z"/>
        </w:rPr>
      </w:pPr>
      <w:ins w:id="1125" w:author="Ryan Lemos" w:date="2019-02-20T20:52:00Z">
        <w:r>
          <w:rPr>
            <w:noProof/>
          </w:rPr>
          <w:drawing>
            <wp:inline distT="0" distB="0" distL="0" distR="0" wp14:anchorId="56AA873F" wp14:editId="7668DFE7">
              <wp:extent cx="4762500" cy="2240806"/>
              <wp:effectExtent l="0" t="0" r="0" b="7620"/>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792241" cy="2254799"/>
                      </a:xfrm>
                      <a:prstGeom prst="rect">
                        <a:avLst/>
                      </a:prstGeom>
                    </pic:spPr>
                  </pic:pic>
                </a:graphicData>
              </a:graphic>
            </wp:inline>
          </w:drawing>
        </w:r>
      </w:ins>
    </w:p>
    <w:p w:rsidR="00987BE5" w:rsidRDefault="00987BE5" w:rsidP="00FB122B">
      <w:pPr>
        <w:ind w:firstLine="0"/>
        <w:jc w:val="center"/>
        <w:rPr>
          <w:ins w:id="1126" w:author="Ryan Lemos" w:date="2019-02-18T21:04:00Z"/>
        </w:rPr>
      </w:pPr>
    </w:p>
    <w:p w:rsidR="00FB122B" w:rsidRDefault="00FB122B" w:rsidP="00FB122B">
      <w:pPr>
        <w:rPr>
          <w:ins w:id="1127" w:author="Ryan Lemos" w:date="2019-02-18T21:04:00Z"/>
        </w:rPr>
      </w:pPr>
      <w:ins w:id="1128" w:author="Ryan Lemos" w:date="2019-02-18T21:04:00Z">
        <w:r>
          <w:t xml:space="preserve">Já a estória definida pela </w:t>
        </w:r>
        <w:r w:rsidRPr="00B21C4F">
          <w:rPr>
            <w:highlight w:val="yellow"/>
          </w:rPr>
          <w:t>figura X</w:t>
        </w:r>
        <w:r>
          <w:t xml:space="preserve"> se trata da função de notificação do aluno a uma possível resposta do professor a uma dúvida, assim ele tem um </w:t>
        </w:r>
        <w:r w:rsidRPr="00B21C4F">
          <w:rPr>
            <w:i/>
          </w:rPr>
          <w:t>feedback</w:t>
        </w:r>
        <w:r>
          <w:t xml:space="preserve"> visual de quando a pergunta foi respondida.</w:t>
        </w:r>
      </w:ins>
    </w:p>
    <w:p w:rsidR="00FB122B" w:rsidRDefault="00FB122B" w:rsidP="00FB122B">
      <w:pPr>
        <w:ind w:firstLine="0"/>
        <w:jc w:val="center"/>
        <w:rPr>
          <w:ins w:id="1129" w:author="Ryan Lemos" w:date="2019-02-19T22:17:00Z"/>
        </w:rPr>
      </w:pPr>
      <w:ins w:id="1130" w:author="Ryan Lemos" w:date="2019-02-18T21:04:00Z">
        <w:r>
          <w:rPr>
            <w:noProof/>
          </w:rPr>
          <w:drawing>
            <wp:inline distT="0" distB="0" distL="0" distR="0" wp14:anchorId="1F11B22C" wp14:editId="04ED11F0">
              <wp:extent cx="1885950" cy="1008983"/>
              <wp:effectExtent l="171450" t="171450" r="152400" b="15367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945589" cy="1040890"/>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rsidR="00A922DB" w:rsidRDefault="00CD1ADB" w:rsidP="00CD1ADB">
      <w:pPr>
        <w:rPr>
          <w:ins w:id="1131" w:author="Ryan Lemos" w:date="2019-02-20T19:45:00Z"/>
        </w:rPr>
      </w:pPr>
      <w:ins w:id="1132" w:author="Ryan Lemos" w:date="2019-02-20T19:44:00Z">
        <w:r>
          <w:t>Assim que o aluno clica sobre o ícone de notificações, a notificação referente a resposta da dúvida surge. Ele é informado a respeito de qual dúvida foi res</w:t>
        </w:r>
      </w:ins>
      <w:ins w:id="1133" w:author="Ryan Lemos" w:date="2019-02-20T19:45:00Z">
        <w:r>
          <w:t xml:space="preserve">pondida e ao clicar </w:t>
        </w:r>
        <w:r>
          <w:lastRenderedPageBreak/>
          <w:t>sobre o texto, o aluno é direcionado para a visualização da dúvida. Assim ele pode ver a resposta dada pelo professor a sua dúvida.</w:t>
        </w:r>
      </w:ins>
    </w:p>
    <w:p w:rsidR="00CD1ADB" w:rsidRDefault="00CD1ADB">
      <w:pPr>
        <w:rPr>
          <w:ins w:id="1134" w:author="Ryan Lemos" w:date="2019-02-19T22:18:00Z"/>
        </w:rPr>
        <w:pPrChange w:id="1135" w:author="Ryan Lemos" w:date="2019-02-20T19:44:00Z">
          <w:pPr>
            <w:ind w:firstLine="0"/>
            <w:jc w:val="center"/>
          </w:pPr>
        </w:pPrChange>
      </w:pPr>
    </w:p>
    <w:p w:rsidR="00A922DB" w:rsidRDefault="00A922DB" w:rsidP="00FB122B">
      <w:pPr>
        <w:ind w:firstLine="0"/>
        <w:jc w:val="center"/>
        <w:rPr>
          <w:ins w:id="1136" w:author="Ryan Lemos" w:date="2019-02-18T21:04:00Z"/>
        </w:rPr>
      </w:pPr>
      <w:ins w:id="1137" w:author="Ryan Lemos" w:date="2019-02-19T22:18:00Z">
        <w:r>
          <w:rPr>
            <w:noProof/>
          </w:rPr>
          <w:drawing>
            <wp:inline distT="0" distB="0" distL="0" distR="0" wp14:anchorId="5DA0FF9E" wp14:editId="616323CE">
              <wp:extent cx="3408218" cy="1315578"/>
              <wp:effectExtent l="0" t="0" r="1905" b="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512904" cy="1355987"/>
                      </a:xfrm>
                      <a:prstGeom prst="rect">
                        <a:avLst/>
                      </a:prstGeom>
                    </pic:spPr>
                  </pic:pic>
                </a:graphicData>
              </a:graphic>
            </wp:inline>
          </w:drawing>
        </w:r>
      </w:ins>
    </w:p>
    <w:p w:rsidR="006002C8" w:rsidRPr="007216C5" w:rsidRDefault="006002C8" w:rsidP="006002C8">
      <w:pPr>
        <w:rPr>
          <w:moveTo w:id="1138" w:author="Ryan Lemos" w:date="2019-02-20T11:37:00Z"/>
        </w:rPr>
      </w:pPr>
      <w:moveToRangeStart w:id="1139" w:author="Ryan Lemos" w:date="2019-02-20T11:37:00Z" w:name="move1555083"/>
    </w:p>
    <w:p w:rsidR="006002C8" w:rsidRDefault="006002C8">
      <w:pPr>
        <w:pStyle w:val="Ttulo4"/>
        <w:rPr>
          <w:ins w:id="1140" w:author="Ryan Lemos" w:date="2019-02-25T09:22:00Z"/>
        </w:rPr>
      </w:pPr>
      <w:moveTo w:id="1141" w:author="Ryan Lemos" w:date="2019-02-20T11:37:00Z">
        <w:r>
          <w:t>Testes</w:t>
        </w:r>
      </w:moveTo>
    </w:p>
    <w:p w:rsidR="00436F61" w:rsidRDefault="00436F61" w:rsidP="00436F61">
      <w:pPr>
        <w:rPr>
          <w:ins w:id="1142" w:author="Ryan Lemos" w:date="2019-02-25T09:24:00Z"/>
        </w:rPr>
      </w:pPr>
      <w:ins w:id="1143" w:author="Ryan Lemos" w:date="2019-02-25T09:22:00Z">
        <w:r>
          <w:t xml:space="preserve">A biblioteca de testes utilizada foi o </w:t>
        </w:r>
        <w:proofErr w:type="spellStart"/>
        <w:r>
          <w:t>phpunit</w:t>
        </w:r>
        <w:proofErr w:type="spellEnd"/>
        <w:r>
          <w:t xml:space="preserve">, que já vem integrado com o </w:t>
        </w:r>
        <w:proofErr w:type="spellStart"/>
        <w:r>
          <w:t>Laravel</w:t>
        </w:r>
      </w:ins>
      <w:proofErr w:type="spellEnd"/>
      <w:ins w:id="1144" w:author="Ryan Lemos" w:date="2019-02-25T09:23:00Z">
        <w:r>
          <w:t xml:space="preserve">. O </w:t>
        </w:r>
        <w:proofErr w:type="spellStart"/>
        <w:r>
          <w:t>Laravel</w:t>
        </w:r>
        <w:proofErr w:type="spellEnd"/>
        <w:r>
          <w:t xml:space="preserve"> apoia as funções nativas do </w:t>
        </w:r>
        <w:proofErr w:type="spellStart"/>
        <w:r>
          <w:t>phpunit</w:t>
        </w:r>
        <w:proofErr w:type="spellEnd"/>
        <w:r>
          <w:t xml:space="preserve"> e acrescenta algumas funcionalidades que auxiliam nos momentos de teste</w:t>
        </w:r>
        <w:r w:rsidR="005A6F0E">
          <w:t>. Nesta subseção serão abordados alguns testes utilizados no primeiro release</w:t>
        </w:r>
      </w:ins>
      <w:ins w:id="1145" w:author="Ryan Lemos" w:date="2019-02-25T09:24:00Z">
        <w:r w:rsidR="005A6F0E">
          <w:t>.</w:t>
        </w:r>
      </w:ins>
    </w:p>
    <w:p w:rsidR="005A6F0E" w:rsidRPr="005A6F0E" w:rsidRDefault="005A6F0E" w:rsidP="00436F61">
      <w:pPr>
        <w:rPr>
          <w:ins w:id="1146" w:author="Ryan Lemos" w:date="2019-02-25T09:22:00Z"/>
          <w:rPrChange w:id="1147" w:author="Ryan Lemos" w:date="2019-02-25T09:28:00Z">
            <w:rPr>
              <w:ins w:id="1148" w:author="Ryan Lemos" w:date="2019-02-25T09:22:00Z"/>
            </w:rPr>
          </w:rPrChange>
        </w:rPr>
      </w:pPr>
      <w:ins w:id="1149" w:author="Ryan Lemos" w:date="2019-02-25T09:24:00Z">
        <w:r>
          <w:t>O primeiro exemplo de teste se trata do trecho de código abaixo, que compreende n</w:t>
        </w:r>
      </w:ins>
      <w:ins w:id="1150" w:author="Ryan Lemos" w:date="2019-02-25T09:26:00Z">
        <w:r>
          <w:t>a classe de Teste de usuário, demonstrando a função de teste de in</w:t>
        </w:r>
      </w:ins>
      <w:ins w:id="1151" w:author="Ryan Lemos" w:date="2019-02-25T09:27:00Z">
        <w:r>
          <w:t xml:space="preserve">serção. Tem-se a utilização de dois </w:t>
        </w:r>
        <w:proofErr w:type="spellStart"/>
        <w:r>
          <w:t>Traits</w:t>
        </w:r>
        <w:proofErr w:type="spellEnd"/>
        <w:r>
          <w:t xml:space="preserve"> </w:t>
        </w:r>
        <w:proofErr w:type="spellStart"/>
        <w:r>
          <w:t>Laravel</w:t>
        </w:r>
        <w:proofErr w:type="spellEnd"/>
        <w:r>
          <w:t xml:space="preserve">, o </w:t>
        </w:r>
      </w:ins>
      <w:ins w:id="1152" w:author="Ryan Lemos" w:date="2019-02-25T09:28:00Z">
        <w:r>
          <w:t>‘</w:t>
        </w:r>
      </w:ins>
      <w:proofErr w:type="spellStart"/>
      <w:ins w:id="1153" w:author="Ryan Lemos" w:date="2019-02-25T09:27:00Z">
        <w:r w:rsidRPr="005A6F0E">
          <w:rPr>
            <w:i/>
            <w:rPrChange w:id="1154" w:author="Ryan Lemos" w:date="2019-02-25T09:28:00Z">
              <w:rPr/>
            </w:rPrChange>
          </w:rPr>
          <w:t>WithoutMiddleware</w:t>
        </w:r>
      </w:ins>
      <w:proofErr w:type="spellEnd"/>
      <w:ins w:id="1155" w:author="Ryan Lemos" w:date="2019-02-25T09:28:00Z">
        <w:r>
          <w:rPr>
            <w:i/>
          </w:rPr>
          <w:t>’ e ‘</w:t>
        </w:r>
        <w:proofErr w:type="spellStart"/>
        <w:r>
          <w:rPr>
            <w:i/>
          </w:rPr>
          <w:t>DatabaseMigrations</w:t>
        </w:r>
        <w:proofErr w:type="spellEnd"/>
        <w:r>
          <w:rPr>
            <w:i/>
          </w:rPr>
          <w:t>’</w:t>
        </w:r>
        <w:r>
          <w:t xml:space="preserve">. O primeiro serve para não utilizar </w:t>
        </w:r>
        <w:r w:rsidRPr="005A6F0E">
          <w:rPr>
            <w:i/>
            <w:rPrChange w:id="1156" w:author="Ryan Lemos" w:date="2019-02-25T09:29:00Z">
              <w:rPr/>
            </w:rPrChange>
          </w:rPr>
          <w:t>middlewares</w:t>
        </w:r>
        <w:r>
          <w:t xml:space="preserve"> que podem impedir o acesso a determinados conteúdos para determinados </w:t>
        </w:r>
      </w:ins>
      <w:ins w:id="1157" w:author="Ryan Lemos" w:date="2019-02-25T09:29:00Z">
        <w:r>
          <w:t>tipos de usuários. O segundo acrescenta as migrações, que cria toda a base de dados no ambiente de teste.</w:t>
        </w:r>
      </w:ins>
      <w:ins w:id="1158" w:author="Ryan Lemos" w:date="2019-02-25T09:30:00Z">
        <w:r>
          <w:t xml:space="preserve"> Há ainda uma função chamada ‘</w:t>
        </w:r>
        <w:proofErr w:type="spellStart"/>
        <w:r>
          <w:t>setUp</w:t>
        </w:r>
        <w:proofErr w:type="spellEnd"/>
        <w:r>
          <w:t>’, que seria uma configuração inicial dos testes, nela é possível configurar o que for necessário para todos os</w:t>
        </w:r>
      </w:ins>
      <w:ins w:id="1159" w:author="Ryan Lemos" w:date="2019-02-25T09:31:00Z">
        <w:r>
          <w:t xml:space="preserve"> testes antes que o teste ocorra em si. Para isso usou-se o comando </w:t>
        </w:r>
        <w:proofErr w:type="spellStart"/>
        <w:r>
          <w:t>artisan</w:t>
        </w:r>
        <w:proofErr w:type="spellEnd"/>
        <w:r>
          <w:t xml:space="preserve"> ‘</w:t>
        </w:r>
        <w:proofErr w:type="spellStart"/>
        <w:r>
          <w:t>db:seed</w:t>
        </w:r>
        <w:proofErr w:type="spellEnd"/>
        <w:r>
          <w:t>’ que serve para ‘alimentar’ a base de dados com registros. O resta</w:t>
        </w:r>
      </w:ins>
      <w:ins w:id="1160" w:author="Ryan Lemos" w:date="2019-02-25T09:32:00Z">
        <w:r>
          <w:t>nte da função serve para autenticar um usuário que será utilizado em outro trecho da classe de testes de usuário.</w:t>
        </w:r>
      </w:ins>
    </w:p>
    <w:p w:rsidR="00436F61" w:rsidRPr="00436F61" w:rsidRDefault="00436F61" w:rsidP="00436F61">
      <w:pPr>
        <w:rPr>
          <w:ins w:id="1161" w:author="Ryan Lemos" w:date="2019-02-25T09:22:00Z"/>
          <w:rPrChange w:id="1162" w:author="Ryan Lemos" w:date="2019-02-25T09:22:00Z">
            <w:rPr>
              <w:ins w:id="1163" w:author="Ryan Lemos" w:date="2019-02-25T09:22:00Z"/>
            </w:rPr>
          </w:rPrChange>
        </w:rPr>
        <w:pPrChange w:id="1164" w:author="Ryan Lemos" w:date="2019-02-25T09:22:00Z">
          <w:pPr>
            <w:pStyle w:val="Ttulo4"/>
          </w:pPr>
        </w:pPrChange>
      </w:pPr>
    </w:p>
    <w:p w:rsidR="00436F61" w:rsidRPr="00436F61" w:rsidRDefault="00436F61" w:rsidP="00436F6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outlineLvl w:val="9"/>
        <w:rPr>
          <w:ins w:id="1165" w:author="Ryan Lemos" w:date="2019-02-25T09:22:00Z"/>
          <w:rFonts w:ascii="Courier New" w:eastAsia="Times New Roman" w:hAnsi="Courier New" w:cs="Courier New"/>
          <w:color w:val="A9B7C6"/>
          <w:sz w:val="20"/>
          <w:szCs w:val="20"/>
          <w:lang w:eastAsia="pt-BR"/>
        </w:rPr>
      </w:pPr>
      <w:proofErr w:type="spellStart"/>
      <w:ins w:id="1166" w:author="Ryan Lemos" w:date="2019-02-25T09:22:00Z">
        <w:r w:rsidRPr="00436F61">
          <w:rPr>
            <w:rFonts w:ascii="Courier New" w:eastAsia="Times New Roman" w:hAnsi="Courier New" w:cs="Courier New"/>
            <w:b/>
            <w:bCs/>
            <w:color w:val="CC7832"/>
            <w:sz w:val="20"/>
            <w:szCs w:val="20"/>
            <w:shd w:val="clear" w:color="auto" w:fill="232525"/>
            <w:lang w:eastAsia="pt-BR"/>
          </w:rPr>
          <w:t>class</w:t>
        </w:r>
        <w:proofErr w:type="spellEnd"/>
        <w:r w:rsidRPr="00436F61">
          <w:rPr>
            <w:rFonts w:ascii="Courier New" w:eastAsia="Times New Roman" w:hAnsi="Courier New" w:cs="Courier New"/>
            <w:b/>
            <w:bCs/>
            <w:color w:val="CC7832"/>
            <w:sz w:val="20"/>
            <w:szCs w:val="20"/>
            <w:shd w:val="clear" w:color="auto" w:fill="232525"/>
            <w:lang w:eastAsia="pt-BR"/>
          </w:rPr>
          <w:t xml:space="preserve"> </w:t>
        </w:r>
        <w:proofErr w:type="spellStart"/>
        <w:r w:rsidRPr="00436F61">
          <w:rPr>
            <w:rFonts w:ascii="Courier New" w:eastAsia="Times New Roman" w:hAnsi="Courier New" w:cs="Courier New"/>
            <w:color w:val="A9B7C6"/>
            <w:sz w:val="20"/>
            <w:szCs w:val="20"/>
            <w:shd w:val="clear" w:color="auto" w:fill="232525"/>
            <w:lang w:eastAsia="pt-BR"/>
          </w:rPr>
          <w:t>UserTest</w:t>
        </w:r>
        <w:proofErr w:type="spellEnd"/>
        <w:r w:rsidRPr="00436F61">
          <w:rPr>
            <w:rFonts w:ascii="Courier New" w:eastAsia="Times New Roman" w:hAnsi="Courier New" w:cs="Courier New"/>
            <w:color w:val="A9B7C6"/>
            <w:sz w:val="20"/>
            <w:szCs w:val="20"/>
            <w:shd w:val="clear" w:color="auto" w:fill="232525"/>
            <w:lang w:eastAsia="pt-BR"/>
          </w:rPr>
          <w:t xml:space="preserve"> </w:t>
        </w:r>
        <w:proofErr w:type="spellStart"/>
        <w:r w:rsidRPr="00436F61">
          <w:rPr>
            <w:rFonts w:ascii="Courier New" w:eastAsia="Times New Roman" w:hAnsi="Courier New" w:cs="Courier New"/>
            <w:b/>
            <w:bCs/>
            <w:color w:val="CC7832"/>
            <w:sz w:val="20"/>
            <w:szCs w:val="20"/>
            <w:shd w:val="clear" w:color="auto" w:fill="232525"/>
            <w:lang w:eastAsia="pt-BR"/>
          </w:rPr>
          <w:t>extends</w:t>
        </w:r>
        <w:proofErr w:type="spellEnd"/>
        <w:r w:rsidRPr="00436F61">
          <w:rPr>
            <w:rFonts w:ascii="Courier New" w:eastAsia="Times New Roman" w:hAnsi="Courier New" w:cs="Courier New"/>
            <w:b/>
            <w:bCs/>
            <w:color w:val="CC7832"/>
            <w:sz w:val="20"/>
            <w:szCs w:val="20"/>
            <w:shd w:val="clear" w:color="auto" w:fill="232525"/>
            <w:lang w:eastAsia="pt-BR"/>
          </w:rPr>
          <w:t xml:space="preserve"> </w:t>
        </w:r>
        <w:proofErr w:type="spellStart"/>
        <w:r w:rsidRPr="00436F61">
          <w:rPr>
            <w:rFonts w:ascii="Courier New" w:eastAsia="Times New Roman" w:hAnsi="Courier New" w:cs="Courier New"/>
            <w:color w:val="A9B7C6"/>
            <w:sz w:val="20"/>
            <w:szCs w:val="20"/>
            <w:shd w:val="clear" w:color="auto" w:fill="232525"/>
            <w:lang w:eastAsia="pt-BR"/>
          </w:rPr>
          <w:t>TestCase</w:t>
        </w:r>
        <w:proofErr w:type="spellEnd"/>
        <w:r w:rsidRPr="00436F61">
          <w:rPr>
            <w:rFonts w:ascii="Courier New" w:eastAsia="Times New Roman" w:hAnsi="Courier New" w:cs="Courier New"/>
            <w:color w:val="A9B7C6"/>
            <w:sz w:val="20"/>
            <w:szCs w:val="20"/>
            <w:shd w:val="clear" w:color="auto" w:fill="232525"/>
            <w:lang w:eastAsia="pt-BR"/>
          </w:rPr>
          <w:br/>
        </w:r>
        <w:r w:rsidRPr="00436F61">
          <w:rPr>
            <w:rFonts w:ascii="Courier New" w:eastAsia="Times New Roman" w:hAnsi="Courier New" w:cs="Courier New"/>
            <w:color w:val="A9B7C6"/>
            <w:sz w:val="20"/>
            <w:szCs w:val="20"/>
            <w:shd w:val="clear" w:color="auto" w:fill="232525"/>
            <w:lang w:eastAsia="pt-BR"/>
          </w:rPr>
          <w:br/>
          <w:t>{</w:t>
        </w:r>
        <w:r w:rsidRPr="00436F61">
          <w:rPr>
            <w:rFonts w:ascii="Courier New" w:eastAsia="Times New Roman" w:hAnsi="Courier New" w:cs="Courier New"/>
            <w:color w:val="A9B7C6"/>
            <w:sz w:val="20"/>
            <w:szCs w:val="20"/>
            <w:shd w:val="clear" w:color="auto" w:fill="232525"/>
            <w:lang w:eastAsia="pt-BR"/>
          </w:rPr>
          <w:br/>
          <w:t xml:space="preserve">    </w:t>
        </w:r>
        <w:r w:rsidRPr="00436F61">
          <w:rPr>
            <w:rFonts w:ascii="Courier New" w:eastAsia="Times New Roman" w:hAnsi="Courier New" w:cs="Courier New"/>
            <w:b/>
            <w:bCs/>
            <w:color w:val="CC7832"/>
            <w:sz w:val="20"/>
            <w:szCs w:val="20"/>
            <w:shd w:val="clear" w:color="auto" w:fill="232525"/>
            <w:lang w:eastAsia="pt-BR"/>
          </w:rPr>
          <w:t xml:space="preserve">use </w:t>
        </w:r>
        <w:proofErr w:type="spellStart"/>
        <w:r w:rsidRPr="00436F61">
          <w:rPr>
            <w:rFonts w:ascii="Courier New" w:eastAsia="Times New Roman" w:hAnsi="Courier New" w:cs="Courier New"/>
            <w:color w:val="A9B7C6"/>
            <w:sz w:val="20"/>
            <w:szCs w:val="20"/>
            <w:shd w:val="clear" w:color="auto" w:fill="232525"/>
            <w:lang w:eastAsia="pt-BR"/>
          </w:rPr>
          <w:t>WithoutMiddleware</w:t>
        </w:r>
        <w:proofErr w:type="spellEnd"/>
        <w:r w:rsidRPr="00436F61">
          <w:rPr>
            <w:rFonts w:ascii="Courier New" w:eastAsia="Times New Roman" w:hAnsi="Courier New" w:cs="Courier New"/>
            <w:color w:val="CC7832"/>
            <w:sz w:val="20"/>
            <w:szCs w:val="20"/>
            <w:shd w:val="clear" w:color="auto" w:fill="232525"/>
            <w:lang w:eastAsia="pt-BR"/>
          </w:rPr>
          <w:t>;</w:t>
        </w:r>
        <w:r w:rsidRPr="00436F61">
          <w:rPr>
            <w:rFonts w:ascii="Courier New" w:eastAsia="Times New Roman" w:hAnsi="Courier New" w:cs="Courier New"/>
            <w:color w:val="CC7832"/>
            <w:sz w:val="20"/>
            <w:szCs w:val="20"/>
            <w:shd w:val="clear" w:color="auto" w:fill="232525"/>
            <w:lang w:eastAsia="pt-BR"/>
          </w:rPr>
          <w:br/>
          <w:t xml:space="preserve">    </w:t>
        </w:r>
        <w:r w:rsidRPr="00436F61">
          <w:rPr>
            <w:rFonts w:ascii="Courier New" w:eastAsia="Times New Roman" w:hAnsi="Courier New" w:cs="Courier New"/>
            <w:b/>
            <w:bCs/>
            <w:color w:val="CC7832"/>
            <w:sz w:val="20"/>
            <w:szCs w:val="20"/>
            <w:shd w:val="clear" w:color="auto" w:fill="232525"/>
            <w:lang w:eastAsia="pt-BR"/>
          </w:rPr>
          <w:t xml:space="preserve">use </w:t>
        </w:r>
        <w:proofErr w:type="spellStart"/>
        <w:r w:rsidRPr="00436F61">
          <w:rPr>
            <w:rFonts w:ascii="Courier New" w:eastAsia="Times New Roman" w:hAnsi="Courier New" w:cs="Courier New"/>
            <w:color w:val="A9B7C6"/>
            <w:sz w:val="20"/>
            <w:szCs w:val="20"/>
            <w:shd w:val="clear" w:color="auto" w:fill="232525"/>
            <w:lang w:eastAsia="pt-BR"/>
          </w:rPr>
          <w:t>DatabaseMigrations</w:t>
        </w:r>
        <w:proofErr w:type="spellEnd"/>
        <w:r w:rsidRPr="00436F61">
          <w:rPr>
            <w:rFonts w:ascii="Courier New" w:eastAsia="Times New Roman" w:hAnsi="Courier New" w:cs="Courier New"/>
            <w:color w:val="CC7832"/>
            <w:sz w:val="20"/>
            <w:szCs w:val="20"/>
            <w:shd w:val="clear" w:color="auto" w:fill="232525"/>
            <w:lang w:eastAsia="pt-BR"/>
          </w:rPr>
          <w:t>;</w:t>
        </w:r>
        <w:r w:rsidRPr="00436F61">
          <w:rPr>
            <w:rFonts w:ascii="Courier New" w:eastAsia="Times New Roman" w:hAnsi="Courier New" w:cs="Courier New"/>
            <w:color w:val="CC7832"/>
            <w:sz w:val="20"/>
            <w:szCs w:val="20"/>
            <w:shd w:val="clear" w:color="auto" w:fill="232525"/>
            <w:lang w:eastAsia="pt-BR"/>
          </w:rPr>
          <w:br/>
          <w:t xml:space="preserve">    </w:t>
        </w:r>
        <w:proofErr w:type="spellStart"/>
        <w:r w:rsidRPr="00436F61">
          <w:rPr>
            <w:rFonts w:ascii="Courier New" w:eastAsia="Times New Roman" w:hAnsi="Courier New" w:cs="Courier New"/>
            <w:b/>
            <w:bCs/>
            <w:color w:val="CC7832"/>
            <w:sz w:val="20"/>
            <w:szCs w:val="20"/>
            <w:shd w:val="clear" w:color="auto" w:fill="232525"/>
            <w:lang w:eastAsia="pt-BR"/>
          </w:rPr>
          <w:t>private</w:t>
        </w:r>
        <w:proofErr w:type="spellEnd"/>
        <w:r w:rsidRPr="00436F61">
          <w:rPr>
            <w:rFonts w:ascii="Courier New" w:eastAsia="Times New Roman" w:hAnsi="Courier New" w:cs="Courier New"/>
            <w:b/>
            <w:bCs/>
            <w:color w:val="CC7832"/>
            <w:sz w:val="20"/>
            <w:szCs w:val="20"/>
            <w:shd w:val="clear" w:color="auto" w:fill="232525"/>
            <w:lang w:eastAsia="pt-BR"/>
          </w:rPr>
          <w:t xml:space="preserve"> </w:t>
        </w:r>
        <w:r w:rsidRPr="00436F61">
          <w:rPr>
            <w:rFonts w:ascii="Courier New" w:eastAsia="Times New Roman" w:hAnsi="Courier New" w:cs="Courier New"/>
            <w:color w:val="9876AA"/>
            <w:sz w:val="20"/>
            <w:szCs w:val="20"/>
            <w:shd w:val="clear" w:color="auto" w:fill="232525"/>
            <w:lang w:eastAsia="pt-BR"/>
          </w:rPr>
          <w:t>$header</w:t>
        </w:r>
        <w:r w:rsidRPr="00436F61">
          <w:rPr>
            <w:rFonts w:ascii="Courier New" w:eastAsia="Times New Roman" w:hAnsi="Courier New" w:cs="Courier New"/>
            <w:color w:val="CC7832"/>
            <w:sz w:val="20"/>
            <w:szCs w:val="20"/>
            <w:shd w:val="clear" w:color="auto" w:fill="232525"/>
            <w:lang w:eastAsia="pt-BR"/>
          </w:rPr>
          <w:t>;</w:t>
        </w:r>
        <w:r w:rsidRPr="00436F61">
          <w:rPr>
            <w:rFonts w:ascii="Courier New" w:eastAsia="Times New Roman" w:hAnsi="Courier New" w:cs="Courier New"/>
            <w:color w:val="CC7832"/>
            <w:sz w:val="20"/>
            <w:szCs w:val="20"/>
            <w:shd w:val="clear" w:color="auto" w:fill="232525"/>
            <w:lang w:eastAsia="pt-BR"/>
          </w:rPr>
          <w:br/>
        </w:r>
        <w:r w:rsidRPr="00436F61">
          <w:rPr>
            <w:rFonts w:ascii="Courier New" w:eastAsia="Times New Roman" w:hAnsi="Courier New" w:cs="Courier New"/>
            <w:color w:val="CC7832"/>
            <w:sz w:val="20"/>
            <w:szCs w:val="20"/>
            <w:shd w:val="clear" w:color="auto" w:fill="232525"/>
            <w:lang w:eastAsia="pt-BR"/>
          </w:rPr>
          <w:br/>
          <w:t xml:space="preserve">    </w:t>
        </w:r>
        <w:proofErr w:type="spellStart"/>
        <w:r w:rsidRPr="00436F61">
          <w:rPr>
            <w:rFonts w:ascii="Courier New" w:eastAsia="Times New Roman" w:hAnsi="Courier New" w:cs="Courier New"/>
            <w:b/>
            <w:bCs/>
            <w:color w:val="CC7832"/>
            <w:sz w:val="20"/>
            <w:szCs w:val="20"/>
            <w:shd w:val="clear" w:color="auto" w:fill="232525"/>
            <w:lang w:eastAsia="pt-BR"/>
          </w:rPr>
          <w:t>public</w:t>
        </w:r>
        <w:proofErr w:type="spellEnd"/>
        <w:r w:rsidRPr="00436F61">
          <w:rPr>
            <w:rFonts w:ascii="Courier New" w:eastAsia="Times New Roman" w:hAnsi="Courier New" w:cs="Courier New"/>
            <w:b/>
            <w:bCs/>
            <w:color w:val="CC7832"/>
            <w:sz w:val="20"/>
            <w:szCs w:val="20"/>
            <w:shd w:val="clear" w:color="auto" w:fill="232525"/>
            <w:lang w:eastAsia="pt-BR"/>
          </w:rPr>
          <w:t xml:space="preserve"> </w:t>
        </w:r>
        <w:proofErr w:type="spellStart"/>
        <w:r w:rsidRPr="00436F61">
          <w:rPr>
            <w:rFonts w:ascii="Courier New" w:eastAsia="Times New Roman" w:hAnsi="Courier New" w:cs="Courier New"/>
            <w:b/>
            <w:bCs/>
            <w:color w:val="CC7832"/>
            <w:sz w:val="20"/>
            <w:szCs w:val="20"/>
            <w:shd w:val="clear" w:color="auto" w:fill="232525"/>
            <w:lang w:eastAsia="pt-BR"/>
          </w:rPr>
          <w:t>function</w:t>
        </w:r>
        <w:proofErr w:type="spellEnd"/>
        <w:r w:rsidRPr="00436F61">
          <w:rPr>
            <w:rFonts w:ascii="Courier New" w:eastAsia="Times New Roman" w:hAnsi="Courier New" w:cs="Courier New"/>
            <w:b/>
            <w:bCs/>
            <w:color w:val="CC7832"/>
            <w:sz w:val="20"/>
            <w:szCs w:val="20"/>
            <w:shd w:val="clear" w:color="auto" w:fill="232525"/>
            <w:lang w:eastAsia="pt-BR"/>
          </w:rPr>
          <w:t xml:space="preserve"> </w:t>
        </w:r>
        <w:proofErr w:type="spellStart"/>
        <w:r w:rsidRPr="00436F61">
          <w:rPr>
            <w:rFonts w:ascii="Courier New" w:eastAsia="Times New Roman" w:hAnsi="Courier New" w:cs="Courier New"/>
            <w:color w:val="FFC66D"/>
            <w:sz w:val="20"/>
            <w:szCs w:val="20"/>
            <w:shd w:val="clear" w:color="auto" w:fill="232525"/>
            <w:lang w:eastAsia="pt-BR"/>
          </w:rPr>
          <w:t>setUp</w:t>
        </w:r>
        <w:proofErr w:type="spellEnd"/>
        <w:r w:rsidRPr="00436F61">
          <w:rPr>
            <w:rFonts w:ascii="Courier New" w:eastAsia="Times New Roman" w:hAnsi="Courier New" w:cs="Courier New"/>
            <w:color w:val="A9B7C6"/>
            <w:sz w:val="20"/>
            <w:szCs w:val="20"/>
            <w:shd w:val="clear" w:color="auto" w:fill="232525"/>
            <w:lang w:eastAsia="pt-BR"/>
          </w:rPr>
          <w:t>()</w:t>
        </w:r>
        <w:r w:rsidRPr="00436F61">
          <w:rPr>
            <w:rFonts w:ascii="Courier New" w:eastAsia="Times New Roman" w:hAnsi="Courier New" w:cs="Courier New"/>
            <w:color w:val="A9B7C6"/>
            <w:sz w:val="20"/>
            <w:szCs w:val="20"/>
            <w:shd w:val="clear" w:color="auto" w:fill="232525"/>
            <w:lang w:eastAsia="pt-BR"/>
          </w:rPr>
          <w:br/>
          <w:t xml:space="preserve">    {</w:t>
        </w:r>
        <w:r w:rsidRPr="00436F61">
          <w:rPr>
            <w:rFonts w:ascii="Courier New" w:eastAsia="Times New Roman" w:hAnsi="Courier New" w:cs="Courier New"/>
            <w:color w:val="A9B7C6"/>
            <w:sz w:val="20"/>
            <w:szCs w:val="20"/>
            <w:shd w:val="clear" w:color="auto" w:fill="232525"/>
            <w:lang w:eastAsia="pt-BR"/>
          </w:rPr>
          <w:br/>
          <w:t xml:space="preserve">        </w:t>
        </w:r>
        <w:proofErr w:type="spellStart"/>
        <w:r w:rsidRPr="00436F61">
          <w:rPr>
            <w:rFonts w:ascii="Courier New" w:eastAsia="Times New Roman" w:hAnsi="Courier New" w:cs="Courier New"/>
            <w:b/>
            <w:bCs/>
            <w:color w:val="CC7832"/>
            <w:sz w:val="20"/>
            <w:szCs w:val="20"/>
            <w:shd w:val="clear" w:color="auto" w:fill="232525"/>
            <w:lang w:eastAsia="pt-BR"/>
          </w:rPr>
          <w:t>parent</w:t>
        </w:r>
        <w:proofErr w:type="spellEnd"/>
        <w:r w:rsidRPr="00436F61">
          <w:rPr>
            <w:rFonts w:ascii="Courier New" w:eastAsia="Times New Roman" w:hAnsi="Courier New" w:cs="Courier New"/>
            <w:color w:val="A9B7C6"/>
            <w:sz w:val="20"/>
            <w:szCs w:val="20"/>
            <w:shd w:val="clear" w:color="auto" w:fill="232525"/>
            <w:lang w:eastAsia="pt-BR"/>
          </w:rPr>
          <w:t>::</w:t>
        </w:r>
        <w:proofErr w:type="spellStart"/>
        <w:r w:rsidRPr="00436F61">
          <w:rPr>
            <w:rFonts w:ascii="Courier New" w:eastAsia="Times New Roman" w:hAnsi="Courier New" w:cs="Courier New"/>
            <w:i/>
            <w:iCs/>
            <w:color w:val="FFC66D"/>
            <w:sz w:val="20"/>
            <w:szCs w:val="20"/>
            <w:shd w:val="clear" w:color="auto" w:fill="232525"/>
            <w:lang w:eastAsia="pt-BR"/>
          </w:rPr>
          <w:t>setUp</w:t>
        </w:r>
        <w:proofErr w:type="spellEnd"/>
        <w:r w:rsidRPr="00436F61">
          <w:rPr>
            <w:rFonts w:ascii="Courier New" w:eastAsia="Times New Roman" w:hAnsi="Courier New" w:cs="Courier New"/>
            <w:color w:val="A9B7C6"/>
            <w:sz w:val="20"/>
            <w:szCs w:val="20"/>
            <w:shd w:val="clear" w:color="auto" w:fill="232525"/>
            <w:lang w:eastAsia="pt-BR"/>
          </w:rPr>
          <w:t>()</w:t>
        </w:r>
        <w:r w:rsidRPr="00436F61">
          <w:rPr>
            <w:rFonts w:ascii="Courier New" w:eastAsia="Times New Roman" w:hAnsi="Courier New" w:cs="Courier New"/>
            <w:color w:val="CC7832"/>
            <w:sz w:val="20"/>
            <w:szCs w:val="20"/>
            <w:shd w:val="clear" w:color="auto" w:fill="232525"/>
            <w:lang w:eastAsia="pt-BR"/>
          </w:rPr>
          <w:t>;</w:t>
        </w:r>
        <w:r w:rsidRPr="00436F61">
          <w:rPr>
            <w:rFonts w:ascii="Courier New" w:eastAsia="Times New Roman" w:hAnsi="Courier New" w:cs="Courier New"/>
            <w:color w:val="CC7832"/>
            <w:sz w:val="20"/>
            <w:szCs w:val="20"/>
            <w:shd w:val="clear" w:color="auto" w:fill="232525"/>
            <w:lang w:eastAsia="pt-BR"/>
          </w:rPr>
          <w:br/>
          <w:t xml:space="preserve">        </w:t>
        </w:r>
        <w:r w:rsidRPr="00436F61">
          <w:rPr>
            <w:rFonts w:ascii="Courier New" w:eastAsia="Times New Roman" w:hAnsi="Courier New" w:cs="Courier New"/>
            <w:color w:val="9876AA"/>
            <w:sz w:val="20"/>
            <w:szCs w:val="20"/>
            <w:shd w:val="clear" w:color="auto" w:fill="232525"/>
            <w:lang w:eastAsia="pt-BR"/>
          </w:rPr>
          <w:t>$</w:t>
        </w:r>
        <w:proofErr w:type="spellStart"/>
        <w:r w:rsidRPr="00436F61">
          <w:rPr>
            <w:rFonts w:ascii="Courier New" w:eastAsia="Times New Roman" w:hAnsi="Courier New" w:cs="Courier New"/>
            <w:color w:val="9876AA"/>
            <w:sz w:val="20"/>
            <w:szCs w:val="20"/>
            <w:shd w:val="clear" w:color="auto" w:fill="232525"/>
            <w:lang w:eastAsia="pt-BR"/>
          </w:rPr>
          <w:t>this</w:t>
        </w:r>
        <w:proofErr w:type="spellEnd"/>
        <w:r w:rsidRPr="00436F61">
          <w:rPr>
            <w:rFonts w:ascii="Courier New" w:eastAsia="Times New Roman" w:hAnsi="Courier New" w:cs="Courier New"/>
            <w:color w:val="A9B7C6"/>
            <w:sz w:val="20"/>
            <w:szCs w:val="20"/>
            <w:shd w:val="clear" w:color="auto" w:fill="232525"/>
            <w:lang w:eastAsia="pt-BR"/>
          </w:rPr>
          <w:t>-&gt;</w:t>
        </w:r>
        <w:proofErr w:type="spellStart"/>
        <w:r w:rsidRPr="00436F61">
          <w:rPr>
            <w:rFonts w:ascii="Courier New" w:eastAsia="Times New Roman" w:hAnsi="Courier New" w:cs="Courier New"/>
            <w:color w:val="FFC66D"/>
            <w:sz w:val="20"/>
            <w:szCs w:val="20"/>
            <w:shd w:val="clear" w:color="auto" w:fill="232525"/>
            <w:lang w:eastAsia="pt-BR"/>
          </w:rPr>
          <w:t>artisan</w:t>
        </w:r>
        <w:proofErr w:type="spellEnd"/>
        <w:r w:rsidRPr="00436F61">
          <w:rPr>
            <w:rFonts w:ascii="Courier New" w:eastAsia="Times New Roman" w:hAnsi="Courier New" w:cs="Courier New"/>
            <w:color w:val="A9B7C6"/>
            <w:sz w:val="20"/>
            <w:szCs w:val="20"/>
            <w:shd w:val="clear" w:color="auto" w:fill="232525"/>
            <w:lang w:eastAsia="pt-BR"/>
          </w:rPr>
          <w:t>(</w:t>
        </w:r>
        <w:r w:rsidRPr="00436F61">
          <w:rPr>
            <w:rFonts w:ascii="Courier New" w:eastAsia="Times New Roman" w:hAnsi="Courier New" w:cs="Courier New"/>
            <w:color w:val="6A8759"/>
            <w:sz w:val="20"/>
            <w:szCs w:val="20"/>
            <w:shd w:val="clear" w:color="auto" w:fill="232525"/>
            <w:lang w:eastAsia="pt-BR"/>
          </w:rPr>
          <w:t>'</w:t>
        </w:r>
        <w:proofErr w:type="spellStart"/>
        <w:r w:rsidRPr="00436F61">
          <w:rPr>
            <w:rFonts w:ascii="Courier New" w:eastAsia="Times New Roman" w:hAnsi="Courier New" w:cs="Courier New"/>
            <w:color w:val="6A8759"/>
            <w:sz w:val="20"/>
            <w:szCs w:val="20"/>
            <w:shd w:val="clear" w:color="auto" w:fill="232525"/>
            <w:lang w:eastAsia="pt-BR"/>
          </w:rPr>
          <w:t>db:seed</w:t>
        </w:r>
        <w:proofErr w:type="spellEnd"/>
        <w:r w:rsidRPr="00436F61">
          <w:rPr>
            <w:rFonts w:ascii="Courier New" w:eastAsia="Times New Roman" w:hAnsi="Courier New" w:cs="Courier New"/>
            <w:color w:val="6A8759"/>
            <w:sz w:val="20"/>
            <w:szCs w:val="20"/>
            <w:shd w:val="clear" w:color="auto" w:fill="232525"/>
            <w:lang w:eastAsia="pt-BR"/>
          </w:rPr>
          <w:t>'</w:t>
        </w:r>
        <w:r w:rsidRPr="00436F61">
          <w:rPr>
            <w:rFonts w:ascii="Courier New" w:eastAsia="Times New Roman" w:hAnsi="Courier New" w:cs="Courier New"/>
            <w:color w:val="A9B7C6"/>
            <w:sz w:val="20"/>
            <w:szCs w:val="20"/>
            <w:shd w:val="clear" w:color="auto" w:fill="232525"/>
            <w:lang w:eastAsia="pt-BR"/>
          </w:rPr>
          <w:t>)</w:t>
        </w:r>
        <w:r w:rsidRPr="00436F61">
          <w:rPr>
            <w:rFonts w:ascii="Courier New" w:eastAsia="Times New Roman" w:hAnsi="Courier New" w:cs="Courier New"/>
            <w:color w:val="CC7832"/>
            <w:sz w:val="20"/>
            <w:szCs w:val="20"/>
            <w:shd w:val="clear" w:color="auto" w:fill="232525"/>
            <w:lang w:eastAsia="pt-BR"/>
          </w:rPr>
          <w:t>;</w:t>
        </w:r>
        <w:r w:rsidRPr="00436F61">
          <w:rPr>
            <w:rFonts w:ascii="Courier New" w:eastAsia="Times New Roman" w:hAnsi="Courier New" w:cs="Courier New"/>
            <w:color w:val="CC7832"/>
            <w:sz w:val="20"/>
            <w:szCs w:val="20"/>
            <w:shd w:val="clear" w:color="auto" w:fill="232525"/>
            <w:lang w:eastAsia="pt-BR"/>
          </w:rPr>
          <w:br/>
          <w:t xml:space="preserve">        </w:t>
        </w:r>
        <w:r w:rsidRPr="00436F61">
          <w:rPr>
            <w:rFonts w:ascii="Courier New" w:eastAsia="Times New Roman" w:hAnsi="Courier New" w:cs="Courier New"/>
            <w:color w:val="9876AA"/>
            <w:sz w:val="20"/>
            <w:szCs w:val="20"/>
            <w:shd w:val="clear" w:color="auto" w:fill="232525"/>
            <w:lang w:eastAsia="pt-BR"/>
          </w:rPr>
          <w:t xml:space="preserve">$login </w:t>
        </w:r>
        <w:r w:rsidRPr="00436F61">
          <w:rPr>
            <w:rFonts w:ascii="Courier New" w:eastAsia="Times New Roman" w:hAnsi="Courier New" w:cs="Courier New"/>
            <w:color w:val="A9B7C6"/>
            <w:sz w:val="20"/>
            <w:szCs w:val="20"/>
            <w:shd w:val="clear" w:color="auto" w:fill="232525"/>
            <w:lang w:eastAsia="pt-BR"/>
          </w:rPr>
          <w:t xml:space="preserve">= </w:t>
        </w:r>
        <w:r w:rsidRPr="00436F61">
          <w:rPr>
            <w:rFonts w:ascii="Courier New" w:eastAsia="Times New Roman" w:hAnsi="Courier New" w:cs="Courier New"/>
            <w:color w:val="9876AA"/>
            <w:sz w:val="20"/>
            <w:szCs w:val="20"/>
            <w:shd w:val="clear" w:color="auto" w:fill="232525"/>
            <w:lang w:eastAsia="pt-BR"/>
          </w:rPr>
          <w:t>$</w:t>
        </w:r>
        <w:proofErr w:type="spellStart"/>
        <w:r w:rsidRPr="00436F61">
          <w:rPr>
            <w:rFonts w:ascii="Courier New" w:eastAsia="Times New Roman" w:hAnsi="Courier New" w:cs="Courier New"/>
            <w:color w:val="9876AA"/>
            <w:sz w:val="20"/>
            <w:szCs w:val="20"/>
            <w:shd w:val="clear" w:color="auto" w:fill="232525"/>
            <w:lang w:eastAsia="pt-BR"/>
          </w:rPr>
          <w:t>this</w:t>
        </w:r>
        <w:proofErr w:type="spellEnd"/>
        <w:r w:rsidRPr="00436F61">
          <w:rPr>
            <w:rFonts w:ascii="Courier New" w:eastAsia="Times New Roman" w:hAnsi="Courier New" w:cs="Courier New"/>
            <w:color w:val="A9B7C6"/>
            <w:sz w:val="20"/>
            <w:szCs w:val="20"/>
            <w:shd w:val="clear" w:color="auto" w:fill="232525"/>
            <w:lang w:eastAsia="pt-BR"/>
          </w:rPr>
          <w:t>-&gt;</w:t>
        </w:r>
        <w:proofErr w:type="spellStart"/>
        <w:r w:rsidRPr="00436F61">
          <w:rPr>
            <w:rFonts w:ascii="Courier New" w:eastAsia="Times New Roman" w:hAnsi="Courier New" w:cs="Courier New"/>
            <w:color w:val="FFC66D"/>
            <w:sz w:val="20"/>
            <w:szCs w:val="20"/>
            <w:shd w:val="clear" w:color="auto" w:fill="232525"/>
            <w:lang w:eastAsia="pt-BR"/>
          </w:rPr>
          <w:t>json</w:t>
        </w:r>
        <w:proofErr w:type="spellEnd"/>
        <w:r w:rsidRPr="00436F61">
          <w:rPr>
            <w:rFonts w:ascii="Courier New" w:eastAsia="Times New Roman" w:hAnsi="Courier New" w:cs="Courier New"/>
            <w:color w:val="A9B7C6"/>
            <w:sz w:val="20"/>
            <w:szCs w:val="20"/>
            <w:shd w:val="clear" w:color="auto" w:fill="232525"/>
            <w:lang w:eastAsia="pt-BR"/>
          </w:rPr>
          <w:t>(</w:t>
        </w:r>
        <w:r w:rsidRPr="00436F61">
          <w:rPr>
            <w:rFonts w:ascii="Courier New" w:eastAsia="Times New Roman" w:hAnsi="Courier New" w:cs="Courier New"/>
            <w:color w:val="6A8759"/>
            <w:sz w:val="20"/>
            <w:szCs w:val="20"/>
            <w:shd w:val="clear" w:color="auto" w:fill="232525"/>
            <w:lang w:eastAsia="pt-BR"/>
          </w:rPr>
          <w:t>'POST'</w:t>
        </w:r>
        <w:r w:rsidRPr="00436F61">
          <w:rPr>
            <w:rFonts w:ascii="Courier New" w:eastAsia="Times New Roman" w:hAnsi="Courier New" w:cs="Courier New"/>
            <w:color w:val="CC7832"/>
            <w:sz w:val="20"/>
            <w:szCs w:val="20"/>
            <w:shd w:val="clear" w:color="auto" w:fill="232525"/>
            <w:lang w:eastAsia="pt-BR"/>
          </w:rPr>
          <w:t xml:space="preserve">, </w:t>
        </w:r>
        <w:proofErr w:type="spellStart"/>
        <w:r w:rsidRPr="00436F61">
          <w:rPr>
            <w:rFonts w:ascii="Courier New" w:eastAsia="Times New Roman" w:hAnsi="Courier New" w:cs="Courier New"/>
            <w:color w:val="A9B7C6"/>
            <w:sz w:val="20"/>
            <w:szCs w:val="20"/>
            <w:shd w:val="clear" w:color="auto" w:fill="232525"/>
            <w:lang w:eastAsia="pt-BR"/>
          </w:rPr>
          <w:t>route</w:t>
        </w:r>
        <w:proofErr w:type="spellEnd"/>
        <w:r w:rsidRPr="00436F61">
          <w:rPr>
            <w:rFonts w:ascii="Courier New" w:eastAsia="Times New Roman" w:hAnsi="Courier New" w:cs="Courier New"/>
            <w:color w:val="A9B7C6"/>
            <w:sz w:val="20"/>
            <w:szCs w:val="20"/>
            <w:shd w:val="clear" w:color="auto" w:fill="232525"/>
            <w:lang w:eastAsia="pt-BR"/>
          </w:rPr>
          <w:t>(</w:t>
        </w:r>
        <w:r w:rsidRPr="00436F61">
          <w:rPr>
            <w:rFonts w:ascii="Courier New" w:eastAsia="Times New Roman" w:hAnsi="Courier New" w:cs="Courier New"/>
            <w:color w:val="6A8759"/>
            <w:sz w:val="20"/>
            <w:szCs w:val="20"/>
            <w:shd w:val="clear" w:color="auto" w:fill="232525"/>
            <w:lang w:eastAsia="pt-BR"/>
          </w:rPr>
          <w:t>'</w:t>
        </w:r>
        <w:proofErr w:type="spellStart"/>
        <w:r w:rsidRPr="00436F61">
          <w:rPr>
            <w:rFonts w:ascii="Courier New" w:eastAsia="Times New Roman" w:hAnsi="Courier New" w:cs="Courier New"/>
            <w:color w:val="6A8759"/>
            <w:sz w:val="20"/>
            <w:szCs w:val="20"/>
            <w:shd w:val="clear" w:color="auto" w:fill="232525"/>
            <w:lang w:eastAsia="pt-BR"/>
          </w:rPr>
          <w:t>auth.login_for_tests</w:t>
        </w:r>
        <w:proofErr w:type="spellEnd"/>
        <w:r w:rsidRPr="00436F61">
          <w:rPr>
            <w:rFonts w:ascii="Courier New" w:eastAsia="Times New Roman" w:hAnsi="Courier New" w:cs="Courier New"/>
            <w:color w:val="6A8759"/>
            <w:sz w:val="20"/>
            <w:szCs w:val="20"/>
            <w:shd w:val="clear" w:color="auto" w:fill="232525"/>
            <w:lang w:eastAsia="pt-BR"/>
          </w:rPr>
          <w:t>'</w:t>
        </w:r>
        <w:r w:rsidRPr="00436F61">
          <w:rPr>
            <w:rFonts w:ascii="Courier New" w:eastAsia="Times New Roman" w:hAnsi="Courier New" w:cs="Courier New"/>
            <w:color w:val="A9B7C6"/>
            <w:sz w:val="20"/>
            <w:szCs w:val="20"/>
            <w:shd w:val="clear" w:color="auto" w:fill="232525"/>
            <w:lang w:eastAsia="pt-BR"/>
          </w:rPr>
          <w:t>)</w:t>
        </w:r>
        <w:r w:rsidRPr="00436F61">
          <w:rPr>
            <w:rFonts w:ascii="Courier New" w:eastAsia="Times New Roman" w:hAnsi="Courier New" w:cs="Courier New"/>
            <w:color w:val="CC7832"/>
            <w:sz w:val="20"/>
            <w:szCs w:val="20"/>
            <w:shd w:val="clear" w:color="auto" w:fill="232525"/>
            <w:lang w:eastAsia="pt-BR"/>
          </w:rPr>
          <w:t xml:space="preserve">, </w:t>
        </w:r>
        <w:r w:rsidRPr="00436F61">
          <w:rPr>
            <w:rFonts w:ascii="Courier New" w:eastAsia="Times New Roman" w:hAnsi="Courier New" w:cs="Courier New"/>
            <w:color w:val="A9B7C6"/>
            <w:sz w:val="20"/>
            <w:szCs w:val="20"/>
            <w:shd w:val="clear" w:color="auto" w:fill="232525"/>
            <w:lang w:eastAsia="pt-BR"/>
          </w:rPr>
          <w:t>[</w:t>
        </w:r>
        <w:r w:rsidRPr="00436F61">
          <w:rPr>
            <w:rFonts w:ascii="Courier New" w:eastAsia="Times New Roman" w:hAnsi="Courier New" w:cs="Courier New"/>
            <w:color w:val="6A8759"/>
            <w:sz w:val="20"/>
            <w:szCs w:val="20"/>
            <w:shd w:val="clear" w:color="auto" w:fill="232525"/>
            <w:lang w:eastAsia="pt-BR"/>
          </w:rPr>
          <w:t>'</w:t>
        </w:r>
        <w:proofErr w:type="spellStart"/>
        <w:r w:rsidRPr="00436F61">
          <w:rPr>
            <w:rFonts w:ascii="Courier New" w:eastAsia="Times New Roman" w:hAnsi="Courier New" w:cs="Courier New"/>
            <w:color w:val="6A8759"/>
            <w:sz w:val="20"/>
            <w:szCs w:val="20"/>
            <w:shd w:val="clear" w:color="auto" w:fill="232525"/>
            <w:lang w:eastAsia="pt-BR"/>
          </w:rPr>
          <w:t>username</w:t>
        </w:r>
        <w:proofErr w:type="spellEnd"/>
        <w:r w:rsidRPr="00436F61">
          <w:rPr>
            <w:rFonts w:ascii="Courier New" w:eastAsia="Times New Roman" w:hAnsi="Courier New" w:cs="Courier New"/>
            <w:color w:val="6A8759"/>
            <w:sz w:val="20"/>
            <w:szCs w:val="20"/>
            <w:shd w:val="clear" w:color="auto" w:fill="232525"/>
            <w:lang w:eastAsia="pt-BR"/>
          </w:rPr>
          <w:t>'</w:t>
        </w:r>
        <w:r w:rsidRPr="00436F61">
          <w:rPr>
            <w:rFonts w:ascii="Courier New" w:eastAsia="Times New Roman" w:hAnsi="Courier New" w:cs="Courier New"/>
            <w:color w:val="A9B7C6"/>
            <w:sz w:val="20"/>
            <w:szCs w:val="20"/>
            <w:shd w:val="clear" w:color="auto" w:fill="232525"/>
            <w:lang w:eastAsia="pt-BR"/>
          </w:rPr>
          <w:t>=&gt;</w:t>
        </w:r>
        <w:r w:rsidRPr="00436F61">
          <w:rPr>
            <w:rFonts w:ascii="Courier New" w:eastAsia="Times New Roman" w:hAnsi="Courier New" w:cs="Courier New"/>
            <w:color w:val="6A8759"/>
            <w:sz w:val="20"/>
            <w:szCs w:val="20"/>
            <w:shd w:val="clear" w:color="auto" w:fill="232525"/>
            <w:lang w:eastAsia="pt-BR"/>
          </w:rPr>
          <w:t>'</w:t>
        </w:r>
        <w:proofErr w:type="spellStart"/>
        <w:r w:rsidRPr="00436F61">
          <w:rPr>
            <w:rFonts w:ascii="Courier New" w:eastAsia="Times New Roman" w:hAnsi="Courier New" w:cs="Courier New"/>
            <w:color w:val="6A8759"/>
            <w:sz w:val="20"/>
            <w:szCs w:val="20"/>
            <w:shd w:val="clear" w:color="auto" w:fill="232525"/>
            <w:lang w:eastAsia="pt-BR"/>
          </w:rPr>
          <w:t>teresinhag</w:t>
        </w:r>
        <w:proofErr w:type="spellEnd"/>
        <w:r w:rsidRPr="00436F61">
          <w:rPr>
            <w:rFonts w:ascii="Courier New" w:eastAsia="Times New Roman" w:hAnsi="Courier New" w:cs="Courier New"/>
            <w:color w:val="6A8759"/>
            <w:sz w:val="20"/>
            <w:szCs w:val="20"/>
            <w:shd w:val="clear" w:color="auto" w:fill="232525"/>
            <w:lang w:eastAsia="pt-BR"/>
          </w:rPr>
          <w:t>'</w:t>
        </w:r>
        <w:r w:rsidRPr="00436F61">
          <w:rPr>
            <w:rFonts w:ascii="Courier New" w:eastAsia="Times New Roman" w:hAnsi="Courier New" w:cs="Courier New"/>
            <w:color w:val="CC7832"/>
            <w:sz w:val="20"/>
            <w:szCs w:val="20"/>
            <w:shd w:val="clear" w:color="auto" w:fill="232525"/>
            <w:lang w:eastAsia="pt-BR"/>
          </w:rPr>
          <w:t xml:space="preserve">, </w:t>
        </w:r>
        <w:r w:rsidRPr="00436F61">
          <w:rPr>
            <w:rFonts w:ascii="Courier New" w:eastAsia="Times New Roman" w:hAnsi="Courier New" w:cs="Courier New"/>
            <w:color w:val="6A8759"/>
            <w:sz w:val="20"/>
            <w:szCs w:val="20"/>
            <w:shd w:val="clear" w:color="auto" w:fill="232525"/>
            <w:lang w:eastAsia="pt-BR"/>
          </w:rPr>
          <w:t>'</w:t>
        </w:r>
        <w:proofErr w:type="spellStart"/>
        <w:r w:rsidRPr="00436F61">
          <w:rPr>
            <w:rFonts w:ascii="Courier New" w:eastAsia="Times New Roman" w:hAnsi="Courier New" w:cs="Courier New"/>
            <w:color w:val="6A8759"/>
            <w:sz w:val="20"/>
            <w:szCs w:val="20"/>
            <w:shd w:val="clear" w:color="auto" w:fill="232525"/>
            <w:lang w:eastAsia="pt-BR"/>
          </w:rPr>
          <w:t>password</w:t>
        </w:r>
        <w:proofErr w:type="spellEnd"/>
        <w:r w:rsidRPr="00436F61">
          <w:rPr>
            <w:rFonts w:ascii="Courier New" w:eastAsia="Times New Roman" w:hAnsi="Courier New" w:cs="Courier New"/>
            <w:color w:val="6A8759"/>
            <w:sz w:val="20"/>
            <w:szCs w:val="20"/>
            <w:shd w:val="clear" w:color="auto" w:fill="232525"/>
            <w:lang w:eastAsia="pt-BR"/>
          </w:rPr>
          <w:t>'</w:t>
        </w:r>
        <w:r w:rsidRPr="00436F61">
          <w:rPr>
            <w:rFonts w:ascii="Courier New" w:eastAsia="Times New Roman" w:hAnsi="Courier New" w:cs="Courier New"/>
            <w:color w:val="A9B7C6"/>
            <w:sz w:val="20"/>
            <w:szCs w:val="20"/>
            <w:shd w:val="clear" w:color="auto" w:fill="232525"/>
            <w:lang w:eastAsia="pt-BR"/>
          </w:rPr>
          <w:t>=&gt;</w:t>
        </w:r>
        <w:r w:rsidRPr="00436F61">
          <w:rPr>
            <w:rFonts w:ascii="Courier New" w:eastAsia="Times New Roman" w:hAnsi="Courier New" w:cs="Courier New"/>
            <w:color w:val="6A8759"/>
            <w:sz w:val="20"/>
            <w:szCs w:val="20"/>
            <w:shd w:val="clear" w:color="auto" w:fill="232525"/>
            <w:lang w:eastAsia="pt-BR"/>
          </w:rPr>
          <w:t>'</w:t>
        </w:r>
        <w:proofErr w:type="spellStart"/>
        <w:r w:rsidRPr="00436F61">
          <w:rPr>
            <w:rFonts w:ascii="Courier New" w:eastAsia="Times New Roman" w:hAnsi="Courier New" w:cs="Courier New"/>
            <w:color w:val="6A8759"/>
            <w:sz w:val="20"/>
            <w:szCs w:val="20"/>
            <w:shd w:val="clear" w:color="auto" w:fill="232525"/>
            <w:lang w:eastAsia="pt-BR"/>
          </w:rPr>
          <w:t>secret</w:t>
        </w:r>
        <w:proofErr w:type="spellEnd"/>
        <w:r w:rsidRPr="00436F61">
          <w:rPr>
            <w:rFonts w:ascii="Courier New" w:eastAsia="Times New Roman" w:hAnsi="Courier New" w:cs="Courier New"/>
            <w:color w:val="6A8759"/>
            <w:sz w:val="20"/>
            <w:szCs w:val="20"/>
            <w:shd w:val="clear" w:color="auto" w:fill="232525"/>
            <w:lang w:eastAsia="pt-BR"/>
          </w:rPr>
          <w:t>'</w:t>
        </w:r>
        <w:r w:rsidRPr="00436F61">
          <w:rPr>
            <w:rFonts w:ascii="Courier New" w:eastAsia="Times New Roman" w:hAnsi="Courier New" w:cs="Courier New"/>
            <w:color w:val="A9B7C6"/>
            <w:sz w:val="20"/>
            <w:szCs w:val="20"/>
            <w:shd w:val="clear" w:color="auto" w:fill="232525"/>
            <w:lang w:eastAsia="pt-BR"/>
          </w:rPr>
          <w:t>])</w:t>
        </w:r>
        <w:r w:rsidRPr="00436F61">
          <w:rPr>
            <w:rFonts w:ascii="Courier New" w:eastAsia="Times New Roman" w:hAnsi="Courier New" w:cs="Courier New"/>
            <w:color w:val="CC7832"/>
            <w:sz w:val="20"/>
            <w:szCs w:val="20"/>
            <w:shd w:val="clear" w:color="auto" w:fill="232525"/>
            <w:lang w:eastAsia="pt-BR"/>
          </w:rPr>
          <w:t>;</w:t>
        </w:r>
        <w:r w:rsidRPr="00436F61">
          <w:rPr>
            <w:rFonts w:ascii="Courier New" w:eastAsia="Times New Roman" w:hAnsi="Courier New" w:cs="Courier New"/>
            <w:color w:val="CC7832"/>
            <w:sz w:val="20"/>
            <w:szCs w:val="20"/>
            <w:shd w:val="clear" w:color="auto" w:fill="232525"/>
            <w:lang w:eastAsia="pt-BR"/>
          </w:rPr>
          <w:br/>
        </w:r>
        <w:r w:rsidRPr="00436F61">
          <w:rPr>
            <w:rFonts w:ascii="Courier New" w:eastAsia="Times New Roman" w:hAnsi="Courier New" w:cs="Courier New"/>
            <w:color w:val="CC7832"/>
            <w:sz w:val="20"/>
            <w:szCs w:val="20"/>
            <w:shd w:val="clear" w:color="auto" w:fill="232525"/>
            <w:lang w:eastAsia="pt-BR"/>
          </w:rPr>
          <w:br/>
          <w:t xml:space="preserve">        </w:t>
        </w:r>
        <w:r w:rsidRPr="00436F61">
          <w:rPr>
            <w:rFonts w:ascii="Courier New" w:eastAsia="Times New Roman" w:hAnsi="Courier New" w:cs="Courier New"/>
            <w:color w:val="9876AA"/>
            <w:sz w:val="20"/>
            <w:szCs w:val="20"/>
            <w:shd w:val="clear" w:color="auto" w:fill="232525"/>
            <w:lang w:eastAsia="pt-BR"/>
          </w:rPr>
          <w:t>$</w:t>
        </w:r>
        <w:proofErr w:type="spellStart"/>
        <w:r w:rsidRPr="00436F61">
          <w:rPr>
            <w:rFonts w:ascii="Courier New" w:eastAsia="Times New Roman" w:hAnsi="Courier New" w:cs="Courier New"/>
            <w:color w:val="9876AA"/>
            <w:sz w:val="20"/>
            <w:szCs w:val="20"/>
            <w:shd w:val="clear" w:color="auto" w:fill="232525"/>
            <w:lang w:eastAsia="pt-BR"/>
          </w:rPr>
          <w:t>this</w:t>
        </w:r>
        <w:proofErr w:type="spellEnd"/>
        <w:r w:rsidRPr="00436F61">
          <w:rPr>
            <w:rFonts w:ascii="Courier New" w:eastAsia="Times New Roman" w:hAnsi="Courier New" w:cs="Courier New"/>
            <w:color w:val="A9B7C6"/>
            <w:sz w:val="20"/>
            <w:szCs w:val="20"/>
            <w:shd w:val="clear" w:color="auto" w:fill="232525"/>
            <w:lang w:eastAsia="pt-BR"/>
          </w:rPr>
          <w:t>-&gt;</w:t>
        </w:r>
        <w:r w:rsidRPr="00436F61">
          <w:rPr>
            <w:rFonts w:ascii="Courier New" w:eastAsia="Times New Roman" w:hAnsi="Courier New" w:cs="Courier New"/>
            <w:color w:val="9876AA"/>
            <w:sz w:val="20"/>
            <w:szCs w:val="20"/>
            <w:shd w:val="clear" w:color="auto" w:fill="232525"/>
            <w:lang w:eastAsia="pt-BR"/>
          </w:rPr>
          <w:t xml:space="preserve">header </w:t>
        </w:r>
        <w:r w:rsidRPr="00436F61">
          <w:rPr>
            <w:rFonts w:ascii="Courier New" w:eastAsia="Times New Roman" w:hAnsi="Courier New" w:cs="Courier New"/>
            <w:color w:val="A9B7C6"/>
            <w:sz w:val="20"/>
            <w:szCs w:val="20"/>
            <w:shd w:val="clear" w:color="auto" w:fill="232525"/>
            <w:lang w:eastAsia="pt-BR"/>
          </w:rPr>
          <w:t>= [</w:t>
        </w:r>
        <w:r w:rsidRPr="00436F61">
          <w:rPr>
            <w:rFonts w:ascii="Courier New" w:eastAsia="Times New Roman" w:hAnsi="Courier New" w:cs="Courier New"/>
            <w:color w:val="6A8759"/>
            <w:sz w:val="20"/>
            <w:szCs w:val="20"/>
            <w:shd w:val="clear" w:color="auto" w:fill="232525"/>
            <w:lang w:eastAsia="pt-BR"/>
          </w:rPr>
          <w:t>'</w:t>
        </w:r>
        <w:proofErr w:type="spellStart"/>
        <w:r w:rsidRPr="00436F61">
          <w:rPr>
            <w:rFonts w:ascii="Courier New" w:eastAsia="Times New Roman" w:hAnsi="Courier New" w:cs="Courier New"/>
            <w:color w:val="6A8759"/>
            <w:sz w:val="20"/>
            <w:szCs w:val="20"/>
            <w:shd w:val="clear" w:color="auto" w:fill="232525"/>
            <w:lang w:eastAsia="pt-BR"/>
          </w:rPr>
          <w:t>Authorization</w:t>
        </w:r>
        <w:proofErr w:type="spellEnd"/>
        <w:r w:rsidRPr="00436F61">
          <w:rPr>
            <w:rFonts w:ascii="Courier New" w:eastAsia="Times New Roman" w:hAnsi="Courier New" w:cs="Courier New"/>
            <w:color w:val="6A8759"/>
            <w:sz w:val="20"/>
            <w:szCs w:val="20"/>
            <w:shd w:val="clear" w:color="auto" w:fill="232525"/>
            <w:lang w:eastAsia="pt-BR"/>
          </w:rPr>
          <w:t>'</w:t>
        </w:r>
        <w:r w:rsidRPr="00436F61">
          <w:rPr>
            <w:rFonts w:ascii="Courier New" w:eastAsia="Times New Roman" w:hAnsi="Courier New" w:cs="Courier New"/>
            <w:color w:val="A9B7C6"/>
            <w:sz w:val="20"/>
            <w:szCs w:val="20"/>
            <w:shd w:val="clear" w:color="auto" w:fill="232525"/>
            <w:lang w:eastAsia="pt-BR"/>
          </w:rPr>
          <w:t>=&gt;</w:t>
        </w:r>
        <w:r w:rsidRPr="00436F61">
          <w:rPr>
            <w:rFonts w:ascii="Courier New" w:eastAsia="Times New Roman" w:hAnsi="Courier New" w:cs="Courier New"/>
            <w:color w:val="6A8759"/>
            <w:sz w:val="20"/>
            <w:szCs w:val="20"/>
            <w:shd w:val="clear" w:color="auto" w:fill="232525"/>
            <w:lang w:eastAsia="pt-BR"/>
          </w:rPr>
          <w:t>"</w:t>
        </w:r>
        <w:proofErr w:type="spellStart"/>
        <w:r w:rsidRPr="00436F61">
          <w:rPr>
            <w:rFonts w:ascii="Courier New" w:eastAsia="Times New Roman" w:hAnsi="Courier New" w:cs="Courier New"/>
            <w:color w:val="6A8759"/>
            <w:sz w:val="20"/>
            <w:szCs w:val="20"/>
            <w:shd w:val="clear" w:color="auto" w:fill="232525"/>
            <w:lang w:eastAsia="pt-BR"/>
          </w:rPr>
          <w:t>Bearer</w:t>
        </w:r>
        <w:proofErr w:type="spellEnd"/>
        <w:r w:rsidRPr="00436F61">
          <w:rPr>
            <w:rFonts w:ascii="Courier New" w:eastAsia="Times New Roman" w:hAnsi="Courier New" w:cs="Courier New"/>
            <w:color w:val="6A8759"/>
            <w:sz w:val="20"/>
            <w:szCs w:val="20"/>
            <w:shd w:val="clear" w:color="auto" w:fill="232525"/>
            <w:lang w:eastAsia="pt-BR"/>
          </w:rPr>
          <w:t xml:space="preserve"> </w:t>
        </w:r>
        <w:r w:rsidRPr="00436F61">
          <w:rPr>
            <w:rFonts w:ascii="Courier New" w:eastAsia="Times New Roman" w:hAnsi="Courier New" w:cs="Courier New"/>
            <w:color w:val="A9B7C6"/>
            <w:sz w:val="20"/>
            <w:szCs w:val="20"/>
            <w:shd w:val="clear" w:color="auto" w:fill="232525"/>
            <w:lang w:eastAsia="pt-BR"/>
          </w:rPr>
          <w:t>{</w:t>
        </w:r>
        <w:r w:rsidRPr="00436F61">
          <w:rPr>
            <w:rFonts w:ascii="Courier New" w:eastAsia="Times New Roman" w:hAnsi="Courier New" w:cs="Courier New"/>
            <w:color w:val="9876AA"/>
            <w:sz w:val="20"/>
            <w:szCs w:val="20"/>
            <w:shd w:val="clear" w:color="auto" w:fill="232525"/>
            <w:lang w:eastAsia="pt-BR"/>
          </w:rPr>
          <w:t>$login</w:t>
        </w:r>
        <w:r w:rsidRPr="00436F61">
          <w:rPr>
            <w:rFonts w:ascii="Courier New" w:eastAsia="Times New Roman" w:hAnsi="Courier New" w:cs="Courier New"/>
            <w:color w:val="A9B7C6"/>
            <w:sz w:val="20"/>
            <w:szCs w:val="20"/>
            <w:shd w:val="clear" w:color="auto" w:fill="232525"/>
            <w:lang w:eastAsia="pt-BR"/>
          </w:rPr>
          <w:t>-</w:t>
        </w:r>
        <w:r w:rsidRPr="00436F61">
          <w:rPr>
            <w:rFonts w:ascii="Courier New" w:eastAsia="Times New Roman" w:hAnsi="Courier New" w:cs="Courier New"/>
            <w:color w:val="A9B7C6"/>
            <w:sz w:val="20"/>
            <w:szCs w:val="20"/>
            <w:shd w:val="clear" w:color="auto" w:fill="232525"/>
            <w:lang w:eastAsia="pt-BR"/>
          </w:rPr>
          <w:lastRenderedPageBreak/>
          <w:t>&gt;</w:t>
        </w:r>
        <w:proofErr w:type="spellStart"/>
        <w:r w:rsidRPr="00436F61">
          <w:rPr>
            <w:rFonts w:ascii="Courier New" w:eastAsia="Times New Roman" w:hAnsi="Courier New" w:cs="Courier New"/>
            <w:color w:val="FFC66D"/>
            <w:sz w:val="20"/>
            <w:szCs w:val="20"/>
            <w:shd w:val="clear" w:color="auto" w:fill="232525"/>
            <w:lang w:eastAsia="pt-BR"/>
          </w:rPr>
          <w:t>json</w:t>
        </w:r>
        <w:proofErr w:type="spellEnd"/>
        <w:r w:rsidRPr="00436F61">
          <w:rPr>
            <w:rFonts w:ascii="Courier New" w:eastAsia="Times New Roman" w:hAnsi="Courier New" w:cs="Courier New"/>
            <w:color w:val="A9B7C6"/>
            <w:sz w:val="20"/>
            <w:szCs w:val="20"/>
            <w:shd w:val="clear" w:color="auto" w:fill="232525"/>
            <w:lang w:eastAsia="pt-BR"/>
          </w:rPr>
          <w:t>()[</w:t>
        </w:r>
        <w:r w:rsidRPr="00436F61">
          <w:rPr>
            <w:rFonts w:ascii="Courier New" w:eastAsia="Times New Roman" w:hAnsi="Courier New" w:cs="Courier New"/>
            <w:color w:val="6A8759"/>
            <w:sz w:val="20"/>
            <w:szCs w:val="20"/>
            <w:shd w:val="clear" w:color="auto" w:fill="232525"/>
            <w:lang w:eastAsia="pt-BR"/>
          </w:rPr>
          <w:t>'</w:t>
        </w:r>
        <w:proofErr w:type="spellStart"/>
        <w:r w:rsidRPr="00436F61">
          <w:rPr>
            <w:rFonts w:ascii="Courier New" w:eastAsia="Times New Roman" w:hAnsi="Courier New" w:cs="Courier New"/>
            <w:color w:val="6A8759"/>
            <w:sz w:val="20"/>
            <w:szCs w:val="20"/>
            <w:shd w:val="clear" w:color="auto" w:fill="232525"/>
            <w:lang w:eastAsia="pt-BR"/>
          </w:rPr>
          <w:t>token</w:t>
        </w:r>
        <w:proofErr w:type="spellEnd"/>
        <w:r w:rsidRPr="00436F61">
          <w:rPr>
            <w:rFonts w:ascii="Courier New" w:eastAsia="Times New Roman" w:hAnsi="Courier New" w:cs="Courier New"/>
            <w:color w:val="6A8759"/>
            <w:sz w:val="20"/>
            <w:szCs w:val="20"/>
            <w:shd w:val="clear" w:color="auto" w:fill="232525"/>
            <w:lang w:eastAsia="pt-BR"/>
          </w:rPr>
          <w:t>'</w:t>
        </w:r>
        <w:r w:rsidRPr="00436F61">
          <w:rPr>
            <w:rFonts w:ascii="Courier New" w:eastAsia="Times New Roman" w:hAnsi="Courier New" w:cs="Courier New"/>
            <w:color w:val="A9B7C6"/>
            <w:sz w:val="20"/>
            <w:szCs w:val="20"/>
            <w:shd w:val="clear" w:color="auto" w:fill="232525"/>
            <w:lang w:eastAsia="pt-BR"/>
          </w:rPr>
          <w:t>]}</w:t>
        </w:r>
        <w:r w:rsidRPr="00436F61">
          <w:rPr>
            <w:rFonts w:ascii="Courier New" w:eastAsia="Times New Roman" w:hAnsi="Courier New" w:cs="Courier New"/>
            <w:color w:val="6A8759"/>
            <w:sz w:val="20"/>
            <w:szCs w:val="20"/>
            <w:shd w:val="clear" w:color="auto" w:fill="232525"/>
            <w:lang w:eastAsia="pt-BR"/>
          </w:rPr>
          <w:t>"</w:t>
        </w:r>
        <w:r w:rsidRPr="00436F61">
          <w:rPr>
            <w:rFonts w:ascii="Courier New" w:eastAsia="Times New Roman" w:hAnsi="Courier New" w:cs="Courier New"/>
            <w:color w:val="A9B7C6"/>
            <w:sz w:val="20"/>
            <w:szCs w:val="20"/>
            <w:shd w:val="clear" w:color="auto" w:fill="232525"/>
            <w:lang w:eastAsia="pt-BR"/>
          </w:rPr>
          <w:t>]</w:t>
        </w:r>
        <w:r w:rsidRPr="00436F61">
          <w:rPr>
            <w:rFonts w:ascii="Courier New" w:eastAsia="Times New Roman" w:hAnsi="Courier New" w:cs="Courier New"/>
            <w:color w:val="CC7832"/>
            <w:sz w:val="20"/>
            <w:szCs w:val="20"/>
            <w:shd w:val="clear" w:color="auto" w:fill="232525"/>
            <w:lang w:eastAsia="pt-BR"/>
          </w:rPr>
          <w:t>;</w:t>
        </w:r>
        <w:r w:rsidRPr="00436F61">
          <w:rPr>
            <w:rFonts w:ascii="Courier New" w:eastAsia="Times New Roman" w:hAnsi="Courier New" w:cs="Courier New"/>
            <w:color w:val="CC7832"/>
            <w:sz w:val="20"/>
            <w:szCs w:val="20"/>
            <w:shd w:val="clear" w:color="auto" w:fill="232525"/>
            <w:lang w:eastAsia="pt-BR"/>
          </w:rPr>
          <w:br/>
          <w:t xml:space="preserve">    </w:t>
        </w:r>
        <w:r w:rsidRPr="00436F61">
          <w:rPr>
            <w:rFonts w:ascii="Courier New" w:eastAsia="Times New Roman" w:hAnsi="Courier New" w:cs="Courier New"/>
            <w:color w:val="A9B7C6"/>
            <w:sz w:val="20"/>
            <w:szCs w:val="20"/>
            <w:shd w:val="clear" w:color="auto" w:fill="232525"/>
            <w:lang w:eastAsia="pt-BR"/>
          </w:rPr>
          <w:t>}</w:t>
        </w:r>
        <w:r w:rsidRPr="00436F61">
          <w:rPr>
            <w:rFonts w:ascii="Courier New" w:eastAsia="Times New Roman" w:hAnsi="Courier New" w:cs="Courier New"/>
            <w:color w:val="A9B7C6"/>
            <w:sz w:val="20"/>
            <w:szCs w:val="20"/>
            <w:shd w:val="clear" w:color="auto" w:fill="232525"/>
            <w:lang w:eastAsia="pt-BR"/>
          </w:rPr>
          <w:br/>
        </w:r>
        <w:r w:rsidRPr="00436F61">
          <w:rPr>
            <w:rFonts w:ascii="Courier New" w:eastAsia="Times New Roman" w:hAnsi="Courier New" w:cs="Courier New"/>
            <w:color w:val="A9B7C6"/>
            <w:sz w:val="20"/>
            <w:szCs w:val="20"/>
            <w:shd w:val="clear" w:color="auto" w:fill="232525"/>
            <w:lang w:eastAsia="pt-BR"/>
          </w:rPr>
          <w:br/>
        </w:r>
        <w:r w:rsidRPr="00436F61">
          <w:rPr>
            <w:rFonts w:ascii="Courier New" w:eastAsia="Times New Roman" w:hAnsi="Courier New" w:cs="Courier New"/>
            <w:color w:val="A9B7C6"/>
            <w:sz w:val="20"/>
            <w:szCs w:val="20"/>
            <w:shd w:val="clear" w:color="auto" w:fill="232525"/>
            <w:lang w:eastAsia="pt-BR"/>
          </w:rPr>
          <w:br/>
          <w:t xml:space="preserve">    </w:t>
        </w:r>
        <w:proofErr w:type="spellStart"/>
        <w:r w:rsidRPr="00436F61">
          <w:rPr>
            <w:rFonts w:ascii="Courier New" w:eastAsia="Times New Roman" w:hAnsi="Courier New" w:cs="Courier New"/>
            <w:b/>
            <w:bCs/>
            <w:color w:val="CC7832"/>
            <w:sz w:val="20"/>
            <w:szCs w:val="20"/>
            <w:shd w:val="clear" w:color="auto" w:fill="232525"/>
            <w:lang w:eastAsia="pt-BR"/>
          </w:rPr>
          <w:t>public</w:t>
        </w:r>
        <w:proofErr w:type="spellEnd"/>
        <w:r w:rsidRPr="00436F61">
          <w:rPr>
            <w:rFonts w:ascii="Courier New" w:eastAsia="Times New Roman" w:hAnsi="Courier New" w:cs="Courier New"/>
            <w:b/>
            <w:bCs/>
            <w:color w:val="CC7832"/>
            <w:sz w:val="20"/>
            <w:szCs w:val="20"/>
            <w:shd w:val="clear" w:color="auto" w:fill="232525"/>
            <w:lang w:eastAsia="pt-BR"/>
          </w:rPr>
          <w:t xml:space="preserve"> </w:t>
        </w:r>
        <w:proofErr w:type="spellStart"/>
        <w:r w:rsidRPr="00436F61">
          <w:rPr>
            <w:rFonts w:ascii="Courier New" w:eastAsia="Times New Roman" w:hAnsi="Courier New" w:cs="Courier New"/>
            <w:b/>
            <w:bCs/>
            <w:color w:val="CC7832"/>
            <w:sz w:val="20"/>
            <w:szCs w:val="20"/>
            <w:shd w:val="clear" w:color="auto" w:fill="232525"/>
            <w:lang w:eastAsia="pt-BR"/>
          </w:rPr>
          <w:t>function</w:t>
        </w:r>
        <w:proofErr w:type="spellEnd"/>
        <w:r w:rsidRPr="00436F61">
          <w:rPr>
            <w:rFonts w:ascii="Courier New" w:eastAsia="Times New Roman" w:hAnsi="Courier New" w:cs="Courier New"/>
            <w:b/>
            <w:bCs/>
            <w:color w:val="CC7832"/>
            <w:sz w:val="20"/>
            <w:szCs w:val="20"/>
            <w:shd w:val="clear" w:color="auto" w:fill="232525"/>
            <w:lang w:eastAsia="pt-BR"/>
          </w:rPr>
          <w:t xml:space="preserve"> </w:t>
        </w:r>
        <w:proofErr w:type="spellStart"/>
        <w:r w:rsidRPr="00436F61">
          <w:rPr>
            <w:rFonts w:ascii="Courier New" w:eastAsia="Times New Roman" w:hAnsi="Courier New" w:cs="Courier New"/>
            <w:color w:val="FFC66D"/>
            <w:sz w:val="20"/>
            <w:szCs w:val="20"/>
            <w:shd w:val="clear" w:color="auto" w:fill="232525"/>
            <w:lang w:eastAsia="pt-BR"/>
          </w:rPr>
          <w:t>testStore</w:t>
        </w:r>
        <w:proofErr w:type="spellEnd"/>
        <w:r w:rsidRPr="00436F61">
          <w:rPr>
            <w:rFonts w:ascii="Courier New" w:eastAsia="Times New Roman" w:hAnsi="Courier New" w:cs="Courier New"/>
            <w:color w:val="A9B7C6"/>
            <w:sz w:val="20"/>
            <w:szCs w:val="20"/>
            <w:shd w:val="clear" w:color="auto" w:fill="232525"/>
            <w:lang w:eastAsia="pt-BR"/>
          </w:rPr>
          <w:t>()</w:t>
        </w:r>
        <w:r w:rsidRPr="00436F61">
          <w:rPr>
            <w:rFonts w:ascii="Courier New" w:eastAsia="Times New Roman" w:hAnsi="Courier New" w:cs="Courier New"/>
            <w:color w:val="A9B7C6"/>
            <w:sz w:val="20"/>
            <w:szCs w:val="20"/>
            <w:shd w:val="clear" w:color="auto" w:fill="232525"/>
            <w:lang w:eastAsia="pt-BR"/>
          </w:rPr>
          <w:br/>
          <w:t xml:space="preserve">    {</w:t>
        </w:r>
        <w:r w:rsidRPr="00436F61">
          <w:rPr>
            <w:rFonts w:ascii="Courier New" w:eastAsia="Times New Roman" w:hAnsi="Courier New" w:cs="Courier New"/>
            <w:color w:val="A9B7C6"/>
            <w:sz w:val="20"/>
            <w:szCs w:val="20"/>
            <w:shd w:val="clear" w:color="auto" w:fill="232525"/>
            <w:lang w:eastAsia="pt-BR"/>
          </w:rPr>
          <w:br/>
        </w:r>
        <w:r w:rsidRPr="00436F61">
          <w:rPr>
            <w:rFonts w:ascii="Courier New" w:eastAsia="Times New Roman" w:hAnsi="Courier New" w:cs="Courier New"/>
            <w:color w:val="A9B7C6"/>
            <w:sz w:val="20"/>
            <w:szCs w:val="20"/>
            <w:shd w:val="clear" w:color="auto" w:fill="232525"/>
            <w:lang w:eastAsia="pt-BR"/>
          </w:rPr>
          <w:br/>
          <w:t xml:space="preserve">        </w:t>
        </w:r>
      </w:ins>
      <w:ins w:id="1167" w:author="Ryan Lemos" w:date="2019-02-25T09:27:00Z">
        <w:r w:rsidR="005A6F0E" w:rsidRPr="00436F61">
          <w:rPr>
            <w:rFonts w:ascii="Courier New" w:eastAsia="Times New Roman" w:hAnsi="Courier New" w:cs="Courier New"/>
            <w:color w:val="808080"/>
            <w:sz w:val="20"/>
            <w:szCs w:val="20"/>
            <w:shd w:val="clear" w:color="auto" w:fill="232525"/>
            <w:lang w:eastAsia="pt-BR"/>
          </w:rPr>
          <w:t xml:space="preserve"> </w:t>
        </w:r>
      </w:ins>
      <w:ins w:id="1168" w:author="Ryan Lemos" w:date="2019-02-25T09:22:00Z">
        <w:r w:rsidRPr="00436F61">
          <w:rPr>
            <w:rFonts w:ascii="Courier New" w:eastAsia="Times New Roman" w:hAnsi="Courier New" w:cs="Courier New"/>
            <w:color w:val="808080"/>
            <w:sz w:val="20"/>
            <w:szCs w:val="20"/>
            <w:shd w:val="clear" w:color="auto" w:fill="232525"/>
            <w:lang w:eastAsia="pt-BR"/>
          </w:rPr>
          <w:br/>
          <w:t xml:space="preserve">        </w:t>
        </w:r>
        <w:r w:rsidRPr="00436F61">
          <w:rPr>
            <w:rFonts w:ascii="Courier New" w:eastAsia="Times New Roman" w:hAnsi="Courier New" w:cs="Courier New"/>
            <w:color w:val="9876AA"/>
            <w:sz w:val="20"/>
            <w:szCs w:val="20"/>
            <w:shd w:val="clear" w:color="auto" w:fill="232525"/>
            <w:lang w:eastAsia="pt-BR"/>
          </w:rPr>
          <w:t xml:space="preserve">$response </w:t>
        </w:r>
        <w:r w:rsidRPr="00436F61">
          <w:rPr>
            <w:rFonts w:ascii="Courier New" w:eastAsia="Times New Roman" w:hAnsi="Courier New" w:cs="Courier New"/>
            <w:color w:val="A9B7C6"/>
            <w:sz w:val="20"/>
            <w:szCs w:val="20"/>
            <w:shd w:val="clear" w:color="auto" w:fill="232525"/>
            <w:lang w:eastAsia="pt-BR"/>
          </w:rPr>
          <w:t xml:space="preserve">= </w:t>
        </w:r>
        <w:r w:rsidRPr="00436F61">
          <w:rPr>
            <w:rFonts w:ascii="Courier New" w:eastAsia="Times New Roman" w:hAnsi="Courier New" w:cs="Courier New"/>
            <w:color w:val="9876AA"/>
            <w:sz w:val="20"/>
            <w:szCs w:val="20"/>
            <w:shd w:val="clear" w:color="auto" w:fill="232525"/>
            <w:lang w:eastAsia="pt-BR"/>
          </w:rPr>
          <w:t>$</w:t>
        </w:r>
        <w:proofErr w:type="spellStart"/>
        <w:r w:rsidRPr="00436F61">
          <w:rPr>
            <w:rFonts w:ascii="Courier New" w:eastAsia="Times New Roman" w:hAnsi="Courier New" w:cs="Courier New"/>
            <w:color w:val="9876AA"/>
            <w:sz w:val="20"/>
            <w:szCs w:val="20"/>
            <w:shd w:val="clear" w:color="auto" w:fill="232525"/>
            <w:lang w:eastAsia="pt-BR"/>
          </w:rPr>
          <w:t>this</w:t>
        </w:r>
        <w:proofErr w:type="spellEnd"/>
        <w:r w:rsidRPr="00436F61">
          <w:rPr>
            <w:rFonts w:ascii="Courier New" w:eastAsia="Times New Roman" w:hAnsi="Courier New" w:cs="Courier New"/>
            <w:color w:val="A9B7C6"/>
            <w:sz w:val="20"/>
            <w:szCs w:val="20"/>
            <w:shd w:val="clear" w:color="auto" w:fill="232525"/>
            <w:lang w:eastAsia="pt-BR"/>
          </w:rPr>
          <w:t>-&gt;</w:t>
        </w:r>
        <w:proofErr w:type="spellStart"/>
        <w:r w:rsidRPr="00436F61">
          <w:rPr>
            <w:rFonts w:ascii="Courier New" w:eastAsia="Times New Roman" w:hAnsi="Courier New" w:cs="Courier New"/>
            <w:color w:val="FFC66D"/>
            <w:sz w:val="20"/>
            <w:szCs w:val="20"/>
            <w:shd w:val="clear" w:color="auto" w:fill="232525"/>
            <w:lang w:eastAsia="pt-BR"/>
          </w:rPr>
          <w:t>postJson</w:t>
        </w:r>
        <w:proofErr w:type="spellEnd"/>
        <w:r w:rsidRPr="00436F61">
          <w:rPr>
            <w:rFonts w:ascii="Courier New" w:eastAsia="Times New Roman" w:hAnsi="Courier New" w:cs="Courier New"/>
            <w:color w:val="A9B7C6"/>
            <w:sz w:val="20"/>
            <w:szCs w:val="20"/>
            <w:shd w:val="clear" w:color="auto" w:fill="232525"/>
            <w:lang w:eastAsia="pt-BR"/>
          </w:rPr>
          <w:t>(</w:t>
        </w:r>
        <w:proofErr w:type="spellStart"/>
        <w:r w:rsidRPr="00436F61">
          <w:rPr>
            <w:rFonts w:ascii="Courier New" w:eastAsia="Times New Roman" w:hAnsi="Courier New" w:cs="Courier New"/>
            <w:color w:val="A9B7C6"/>
            <w:sz w:val="20"/>
            <w:szCs w:val="20"/>
            <w:shd w:val="clear" w:color="auto" w:fill="232525"/>
            <w:lang w:eastAsia="pt-BR"/>
          </w:rPr>
          <w:t>route</w:t>
        </w:r>
        <w:proofErr w:type="spellEnd"/>
        <w:r w:rsidRPr="00436F61">
          <w:rPr>
            <w:rFonts w:ascii="Courier New" w:eastAsia="Times New Roman" w:hAnsi="Courier New" w:cs="Courier New"/>
            <w:color w:val="A9B7C6"/>
            <w:sz w:val="20"/>
            <w:szCs w:val="20"/>
            <w:shd w:val="clear" w:color="auto" w:fill="232525"/>
            <w:lang w:eastAsia="pt-BR"/>
          </w:rPr>
          <w:t>(</w:t>
        </w:r>
        <w:r w:rsidRPr="00436F61">
          <w:rPr>
            <w:rFonts w:ascii="Courier New" w:eastAsia="Times New Roman" w:hAnsi="Courier New" w:cs="Courier New"/>
            <w:color w:val="6A8759"/>
            <w:sz w:val="20"/>
            <w:szCs w:val="20"/>
            <w:shd w:val="clear" w:color="auto" w:fill="232525"/>
            <w:lang w:eastAsia="pt-BR"/>
          </w:rPr>
          <w:t>'</w:t>
        </w:r>
        <w:proofErr w:type="spellStart"/>
        <w:r w:rsidRPr="00436F61">
          <w:rPr>
            <w:rFonts w:ascii="Courier New" w:eastAsia="Times New Roman" w:hAnsi="Courier New" w:cs="Courier New"/>
            <w:color w:val="6A8759"/>
            <w:sz w:val="20"/>
            <w:szCs w:val="20"/>
            <w:shd w:val="clear" w:color="auto" w:fill="232525"/>
            <w:lang w:eastAsia="pt-BR"/>
          </w:rPr>
          <w:t>user.store</w:t>
        </w:r>
        <w:proofErr w:type="spellEnd"/>
        <w:r w:rsidRPr="00436F61">
          <w:rPr>
            <w:rFonts w:ascii="Courier New" w:eastAsia="Times New Roman" w:hAnsi="Courier New" w:cs="Courier New"/>
            <w:color w:val="6A8759"/>
            <w:sz w:val="20"/>
            <w:szCs w:val="20"/>
            <w:shd w:val="clear" w:color="auto" w:fill="232525"/>
            <w:lang w:eastAsia="pt-BR"/>
          </w:rPr>
          <w:t>'</w:t>
        </w:r>
        <w:r w:rsidRPr="00436F61">
          <w:rPr>
            <w:rFonts w:ascii="Courier New" w:eastAsia="Times New Roman" w:hAnsi="Courier New" w:cs="Courier New"/>
            <w:color w:val="A9B7C6"/>
            <w:sz w:val="20"/>
            <w:szCs w:val="20"/>
            <w:shd w:val="clear" w:color="auto" w:fill="232525"/>
            <w:lang w:eastAsia="pt-BR"/>
          </w:rPr>
          <w:t>)</w:t>
        </w:r>
        <w:r w:rsidRPr="00436F61">
          <w:rPr>
            <w:rFonts w:ascii="Courier New" w:eastAsia="Times New Roman" w:hAnsi="Courier New" w:cs="Courier New"/>
            <w:color w:val="CC7832"/>
            <w:sz w:val="20"/>
            <w:szCs w:val="20"/>
            <w:shd w:val="clear" w:color="auto" w:fill="232525"/>
            <w:lang w:eastAsia="pt-BR"/>
          </w:rPr>
          <w:t xml:space="preserve">, </w:t>
        </w:r>
        <w:r w:rsidRPr="00436F61">
          <w:rPr>
            <w:rFonts w:ascii="Courier New" w:eastAsia="Times New Roman" w:hAnsi="Courier New" w:cs="Courier New"/>
            <w:color w:val="A9B7C6"/>
            <w:sz w:val="20"/>
            <w:szCs w:val="20"/>
            <w:shd w:val="clear" w:color="auto" w:fill="232525"/>
            <w:lang w:eastAsia="pt-BR"/>
          </w:rPr>
          <w:t>[</w:t>
        </w:r>
        <w:r w:rsidRPr="00436F61">
          <w:rPr>
            <w:rFonts w:ascii="Courier New" w:eastAsia="Times New Roman" w:hAnsi="Courier New" w:cs="Courier New"/>
            <w:color w:val="6A8759"/>
            <w:sz w:val="20"/>
            <w:szCs w:val="20"/>
            <w:shd w:val="clear" w:color="auto" w:fill="232525"/>
            <w:lang w:eastAsia="pt-BR"/>
          </w:rPr>
          <w:t>'</w:t>
        </w:r>
        <w:proofErr w:type="spellStart"/>
        <w:r w:rsidRPr="00436F61">
          <w:rPr>
            <w:rFonts w:ascii="Courier New" w:eastAsia="Times New Roman" w:hAnsi="Courier New" w:cs="Courier New"/>
            <w:color w:val="6A8759"/>
            <w:sz w:val="20"/>
            <w:szCs w:val="20"/>
            <w:shd w:val="clear" w:color="auto" w:fill="232525"/>
            <w:lang w:eastAsia="pt-BR"/>
          </w:rPr>
          <w:t>name</w:t>
        </w:r>
        <w:proofErr w:type="spellEnd"/>
        <w:r w:rsidRPr="00436F61">
          <w:rPr>
            <w:rFonts w:ascii="Courier New" w:eastAsia="Times New Roman" w:hAnsi="Courier New" w:cs="Courier New"/>
            <w:color w:val="6A8759"/>
            <w:sz w:val="20"/>
            <w:szCs w:val="20"/>
            <w:shd w:val="clear" w:color="auto" w:fill="232525"/>
            <w:lang w:eastAsia="pt-BR"/>
          </w:rPr>
          <w:t>'</w:t>
        </w:r>
        <w:r w:rsidRPr="00436F61">
          <w:rPr>
            <w:rFonts w:ascii="Courier New" w:eastAsia="Times New Roman" w:hAnsi="Courier New" w:cs="Courier New"/>
            <w:color w:val="A9B7C6"/>
            <w:sz w:val="20"/>
            <w:szCs w:val="20"/>
            <w:shd w:val="clear" w:color="auto" w:fill="232525"/>
            <w:lang w:eastAsia="pt-BR"/>
          </w:rPr>
          <w:t>=&gt;</w:t>
        </w:r>
        <w:r w:rsidRPr="00436F61">
          <w:rPr>
            <w:rFonts w:ascii="Courier New" w:eastAsia="Times New Roman" w:hAnsi="Courier New" w:cs="Courier New"/>
            <w:color w:val="6A8759"/>
            <w:sz w:val="20"/>
            <w:szCs w:val="20"/>
            <w:shd w:val="clear" w:color="auto" w:fill="232525"/>
            <w:lang w:eastAsia="pt-BR"/>
          </w:rPr>
          <w:t>'Ryan'</w:t>
        </w:r>
        <w:r w:rsidRPr="00436F61">
          <w:rPr>
            <w:rFonts w:ascii="Courier New" w:eastAsia="Times New Roman" w:hAnsi="Courier New" w:cs="Courier New"/>
            <w:color w:val="CC7832"/>
            <w:sz w:val="20"/>
            <w:szCs w:val="20"/>
            <w:shd w:val="clear" w:color="auto" w:fill="232525"/>
            <w:lang w:eastAsia="pt-BR"/>
          </w:rPr>
          <w:t>,</w:t>
        </w:r>
        <w:r w:rsidRPr="00436F61">
          <w:rPr>
            <w:rFonts w:ascii="Courier New" w:eastAsia="Times New Roman" w:hAnsi="Courier New" w:cs="Courier New"/>
            <w:color w:val="6A8759"/>
            <w:sz w:val="20"/>
            <w:szCs w:val="20"/>
            <w:shd w:val="clear" w:color="auto" w:fill="232525"/>
            <w:lang w:eastAsia="pt-BR"/>
          </w:rPr>
          <w:t>'</w:t>
        </w:r>
        <w:proofErr w:type="spellStart"/>
        <w:r w:rsidRPr="00436F61">
          <w:rPr>
            <w:rFonts w:ascii="Courier New" w:eastAsia="Times New Roman" w:hAnsi="Courier New" w:cs="Courier New"/>
            <w:color w:val="6A8759"/>
            <w:sz w:val="20"/>
            <w:szCs w:val="20"/>
            <w:shd w:val="clear" w:color="auto" w:fill="232525"/>
            <w:lang w:eastAsia="pt-BR"/>
          </w:rPr>
          <w:t>password</w:t>
        </w:r>
        <w:proofErr w:type="spellEnd"/>
        <w:r w:rsidRPr="00436F61">
          <w:rPr>
            <w:rFonts w:ascii="Courier New" w:eastAsia="Times New Roman" w:hAnsi="Courier New" w:cs="Courier New"/>
            <w:color w:val="6A8759"/>
            <w:sz w:val="20"/>
            <w:szCs w:val="20"/>
            <w:shd w:val="clear" w:color="auto" w:fill="232525"/>
            <w:lang w:eastAsia="pt-BR"/>
          </w:rPr>
          <w:t>'</w:t>
        </w:r>
        <w:r w:rsidRPr="00436F61">
          <w:rPr>
            <w:rFonts w:ascii="Courier New" w:eastAsia="Times New Roman" w:hAnsi="Courier New" w:cs="Courier New"/>
            <w:color w:val="A9B7C6"/>
            <w:sz w:val="20"/>
            <w:szCs w:val="20"/>
            <w:shd w:val="clear" w:color="auto" w:fill="232525"/>
            <w:lang w:eastAsia="pt-BR"/>
          </w:rPr>
          <w:t>=&gt;</w:t>
        </w:r>
        <w:r w:rsidRPr="00436F61">
          <w:rPr>
            <w:rFonts w:ascii="Courier New" w:eastAsia="Times New Roman" w:hAnsi="Courier New" w:cs="Courier New"/>
            <w:color w:val="6A8759"/>
            <w:sz w:val="20"/>
            <w:szCs w:val="20"/>
            <w:shd w:val="clear" w:color="auto" w:fill="232525"/>
            <w:lang w:eastAsia="pt-BR"/>
          </w:rPr>
          <w:t>'</w:t>
        </w:r>
        <w:proofErr w:type="spellStart"/>
        <w:r w:rsidRPr="00436F61">
          <w:rPr>
            <w:rFonts w:ascii="Courier New" w:eastAsia="Times New Roman" w:hAnsi="Courier New" w:cs="Courier New"/>
            <w:color w:val="6A8759"/>
            <w:sz w:val="20"/>
            <w:szCs w:val="20"/>
            <w:shd w:val="clear" w:color="auto" w:fill="232525"/>
            <w:lang w:eastAsia="pt-BR"/>
          </w:rPr>
          <w:t>secret</w:t>
        </w:r>
        <w:proofErr w:type="spellEnd"/>
        <w:r w:rsidRPr="00436F61">
          <w:rPr>
            <w:rFonts w:ascii="Courier New" w:eastAsia="Times New Roman" w:hAnsi="Courier New" w:cs="Courier New"/>
            <w:color w:val="6A8759"/>
            <w:sz w:val="20"/>
            <w:szCs w:val="20"/>
            <w:shd w:val="clear" w:color="auto" w:fill="232525"/>
            <w:lang w:eastAsia="pt-BR"/>
          </w:rPr>
          <w:t>'</w:t>
        </w:r>
        <w:r w:rsidRPr="00436F61">
          <w:rPr>
            <w:rFonts w:ascii="Courier New" w:eastAsia="Times New Roman" w:hAnsi="Courier New" w:cs="Courier New"/>
            <w:color w:val="CC7832"/>
            <w:sz w:val="20"/>
            <w:szCs w:val="20"/>
            <w:shd w:val="clear" w:color="auto" w:fill="232525"/>
            <w:lang w:eastAsia="pt-BR"/>
          </w:rPr>
          <w:t xml:space="preserve">, </w:t>
        </w:r>
        <w:r w:rsidRPr="00436F61">
          <w:rPr>
            <w:rFonts w:ascii="Courier New" w:eastAsia="Times New Roman" w:hAnsi="Courier New" w:cs="Courier New"/>
            <w:color w:val="6A8759"/>
            <w:sz w:val="20"/>
            <w:szCs w:val="20"/>
            <w:shd w:val="clear" w:color="auto" w:fill="232525"/>
            <w:lang w:eastAsia="pt-BR"/>
          </w:rPr>
          <w:t>'</w:t>
        </w:r>
        <w:proofErr w:type="spellStart"/>
        <w:r w:rsidRPr="00436F61">
          <w:rPr>
            <w:rFonts w:ascii="Courier New" w:eastAsia="Times New Roman" w:hAnsi="Courier New" w:cs="Courier New"/>
            <w:color w:val="6A8759"/>
            <w:sz w:val="20"/>
            <w:szCs w:val="20"/>
            <w:shd w:val="clear" w:color="auto" w:fill="232525"/>
            <w:lang w:eastAsia="pt-BR"/>
          </w:rPr>
          <w:t>username</w:t>
        </w:r>
        <w:proofErr w:type="spellEnd"/>
        <w:r w:rsidRPr="00436F61">
          <w:rPr>
            <w:rFonts w:ascii="Courier New" w:eastAsia="Times New Roman" w:hAnsi="Courier New" w:cs="Courier New"/>
            <w:color w:val="6A8759"/>
            <w:sz w:val="20"/>
            <w:szCs w:val="20"/>
            <w:shd w:val="clear" w:color="auto" w:fill="232525"/>
            <w:lang w:eastAsia="pt-BR"/>
          </w:rPr>
          <w:t>'</w:t>
        </w:r>
        <w:r w:rsidRPr="00436F61">
          <w:rPr>
            <w:rFonts w:ascii="Courier New" w:eastAsia="Times New Roman" w:hAnsi="Courier New" w:cs="Courier New"/>
            <w:color w:val="A9B7C6"/>
            <w:sz w:val="20"/>
            <w:szCs w:val="20"/>
            <w:shd w:val="clear" w:color="auto" w:fill="232525"/>
            <w:lang w:eastAsia="pt-BR"/>
          </w:rPr>
          <w:t>=&gt;</w:t>
        </w:r>
        <w:r w:rsidRPr="00436F61">
          <w:rPr>
            <w:rFonts w:ascii="Courier New" w:eastAsia="Times New Roman" w:hAnsi="Courier New" w:cs="Courier New"/>
            <w:color w:val="6A8759"/>
            <w:sz w:val="20"/>
            <w:szCs w:val="20"/>
            <w:shd w:val="clear" w:color="auto" w:fill="232525"/>
            <w:lang w:eastAsia="pt-BR"/>
          </w:rPr>
          <w:t>'</w:t>
        </w:r>
        <w:proofErr w:type="spellStart"/>
        <w:r w:rsidRPr="00436F61">
          <w:rPr>
            <w:rFonts w:ascii="Courier New" w:eastAsia="Times New Roman" w:hAnsi="Courier New" w:cs="Courier New"/>
            <w:color w:val="6A8759"/>
            <w:sz w:val="20"/>
            <w:szCs w:val="20"/>
            <w:shd w:val="clear" w:color="auto" w:fill="232525"/>
            <w:lang w:eastAsia="pt-BR"/>
          </w:rPr>
          <w:t>test</w:t>
        </w:r>
        <w:proofErr w:type="spellEnd"/>
        <w:r w:rsidRPr="00436F61">
          <w:rPr>
            <w:rFonts w:ascii="Courier New" w:eastAsia="Times New Roman" w:hAnsi="Courier New" w:cs="Courier New"/>
            <w:color w:val="6A8759"/>
            <w:sz w:val="20"/>
            <w:szCs w:val="20"/>
            <w:shd w:val="clear" w:color="auto" w:fill="232525"/>
            <w:lang w:eastAsia="pt-BR"/>
          </w:rPr>
          <w:t>'</w:t>
        </w:r>
        <w:r w:rsidRPr="00436F61">
          <w:rPr>
            <w:rFonts w:ascii="Courier New" w:eastAsia="Times New Roman" w:hAnsi="Courier New" w:cs="Courier New"/>
            <w:color w:val="CC7832"/>
            <w:sz w:val="20"/>
            <w:szCs w:val="20"/>
            <w:shd w:val="clear" w:color="auto" w:fill="232525"/>
            <w:lang w:eastAsia="pt-BR"/>
          </w:rPr>
          <w:t xml:space="preserve">, </w:t>
        </w:r>
        <w:r w:rsidRPr="00436F61">
          <w:rPr>
            <w:rFonts w:ascii="Courier New" w:eastAsia="Times New Roman" w:hAnsi="Courier New" w:cs="Courier New"/>
            <w:color w:val="6A8759"/>
            <w:sz w:val="20"/>
            <w:szCs w:val="20"/>
            <w:shd w:val="clear" w:color="auto" w:fill="232525"/>
            <w:lang w:eastAsia="pt-BR"/>
          </w:rPr>
          <w:t>'</w:t>
        </w:r>
        <w:proofErr w:type="spellStart"/>
        <w:r w:rsidRPr="00436F61">
          <w:rPr>
            <w:rFonts w:ascii="Courier New" w:eastAsia="Times New Roman" w:hAnsi="Courier New" w:cs="Courier New"/>
            <w:color w:val="6A8759"/>
            <w:sz w:val="20"/>
            <w:szCs w:val="20"/>
            <w:shd w:val="clear" w:color="auto" w:fill="232525"/>
            <w:lang w:eastAsia="pt-BR"/>
          </w:rPr>
          <w:t>role_id</w:t>
        </w:r>
        <w:proofErr w:type="spellEnd"/>
        <w:r w:rsidRPr="00436F61">
          <w:rPr>
            <w:rFonts w:ascii="Courier New" w:eastAsia="Times New Roman" w:hAnsi="Courier New" w:cs="Courier New"/>
            <w:color w:val="6A8759"/>
            <w:sz w:val="20"/>
            <w:szCs w:val="20"/>
            <w:shd w:val="clear" w:color="auto" w:fill="232525"/>
            <w:lang w:eastAsia="pt-BR"/>
          </w:rPr>
          <w:t>'</w:t>
        </w:r>
        <w:r w:rsidRPr="00436F61">
          <w:rPr>
            <w:rFonts w:ascii="Courier New" w:eastAsia="Times New Roman" w:hAnsi="Courier New" w:cs="Courier New"/>
            <w:color w:val="A9B7C6"/>
            <w:sz w:val="20"/>
            <w:szCs w:val="20"/>
            <w:shd w:val="clear" w:color="auto" w:fill="232525"/>
            <w:lang w:eastAsia="pt-BR"/>
          </w:rPr>
          <w:t>=&gt;</w:t>
        </w:r>
        <w:r w:rsidRPr="00436F61">
          <w:rPr>
            <w:rFonts w:ascii="Courier New" w:eastAsia="Times New Roman" w:hAnsi="Courier New" w:cs="Courier New"/>
            <w:color w:val="6897BB"/>
            <w:sz w:val="20"/>
            <w:szCs w:val="20"/>
            <w:shd w:val="clear" w:color="auto" w:fill="232525"/>
            <w:lang w:eastAsia="pt-BR"/>
          </w:rPr>
          <w:t>1</w:t>
        </w:r>
        <w:r w:rsidRPr="00436F61">
          <w:rPr>
            <w:rFonts w:ascii="Courier New" w:eastAsia="Times New Roman" w:hAnsi="Courier New" w:cs="Courier New"/>
            <w:color w:val="A9B7C6"/>
            <w:sz w:val="20"/>
            <w:szCs w:val="20"/>
            <w:shd w:val="clear" w:color="auto" w:fill="232525"/>
            <w:lang w:eastAsia="pt-BR"/>
          </w:rPr>
          <w:t>]</w:t>
        </w:r>
        <w:r w:rsidRPr="00436F61">
          <w:rPr>
            <w:rFonts w:ascii="Courier New" w:eastAsia="Times New Roman" w:hAnsi="Courier New" w:cs="Courier New"/>
            <w:color w:val="CC7832"/>
            <w:sz w:val="20"/>
            <w:szCs w:val="20"/>
            <w:shd w:val="clear" w:color="auto" w:fill="232525"/>
            <w:lang w:eastAsia="pt-BR"/>
          </w:rPr>
          <w:t xml:space="preserve">, </w:t>
        </w:r>
        <w:r w:rsidRPr="00436F61">
          <w:rPr>
            <w:rFonts w:ascii="Courier New" w:eastAsia="Times New Roman" w:hAnsi="Courier New" w:cs="Courier New"/>
            <w:color w:val="A9B7C6"/>
            <w:sz w:val="20"/>
            <w:szCs w:val="20"/>
            <w:shd w:val="clear" w:color="auto" w:fill="232525"/>
            <w:lang w:eastAsia="pt-BR"/>
          </w:rPr>
          <w:t>[</w:t>
        </w:r>
        <w:r w:rsidRPr="00436F61">
          <w:rPr>
            <w:rFonts w:ascii="Courier New" w:eastAsia="Times New Roman" w:hAnsi="Courier New" w:cs="Courier New"/>
            <w:color w:val="A9B7C6"/>
            <w:sz w:val="20"/>
            <w:szCs w:val="20"/>
            <w:shd w:val="clear" w:color="auto" w:fill="232525"/>
            <w:lang w:eastAsia="pt-BR"/>
          </w:rPr>
          <w:br/>
        </w:r>
        <w:r w:rsidRPr="00436F61">
          <w:rPr>
            <w:rFonts w:ascii="Courier New" w:eastAsia="Times New Roman" w:hAnsi="Courier New" w:cs="Courier New"/>
            <w:color w:val="A9B7C6"/>
            <w:sz w:val="20"/>
            <w:szCs w:val="20"/>
            <w:shd w:val="clear" w:color="auto" w:fill="232525"/>
            <w:lang w:eastAsia="pt-BR"/>
          </w:rPr>
          <w:br/>
          <w:t xml:space="preserve">            </w:t>
        </w:r>
        <w:r w:rsidRPr="00436F61">
          <w:rPr>
            <w:rFonts w:ascii="Courier New" w:eastAsia="Times New Roman" w:hAnsi="Courier New" w:cs="Courier New"/>
            <w:color w:val="6A8759"/>
            <w:sz w:val="20"/>
            <w:szCs w:val="20"/>
            <w:shd w:val="clear" w:color="auto" w:fill="232525"/>
            <w:lang w:eastAsia="pt-BR"/>
          </w:rPr>
          <w:t>'</w:t>
        </w:r>
        <w:proofErr w:type="spellStart"/>
        <w:r w:rsidRPr="00436F61">
          <w:rPr>
            <w:rFonts w:ascii="Courier New" w:eastAsia="Times New Roman" w:hAnsi="Courier New" w:cs="Courier New"/>
            <w:color w:val="6A8759"/>
            <w:sz w:val="20"/>
            <w:szCs w:val="20"/>
            <w:shd w:val="clear" w:color="auto" w:fill="232525"/>
            <w:lang w:eastAsia="pt-BR"/>
          </w:rPr>
          <w:t>Content-type</w:t>
        </w:r>
        <w:proofErr w:type="spellEnd"/>
        <w:r w:rsidRPr="00436F61">
          <w:rPr>
            <w:rFonts w:ascii="Courier New" w:eastAsia="Times New Roman" w:hAnsi="Courier New" w:cs="Courier New"/>
            <w:color w:val="6A8759"/>
            <w:sz w:val="20"/>
            <w:szCs w:val="20"/>
            <w:shd w:val="clear" w:color="auto" w:fill="232525"/>
            <w:lang w:eastAsia="pt-BR"/>
          </w:rPr>
          <w:t xml:space="preserve">' </w:t>
        </w:r>
        <w:r w:rsidRPr="00436F61">
          <w:rPr>
            <w:rFonts w:ascii="Courier New" w:eastAsia="Times New Roman" w:hAnsi="Courier New" w:cs="Courier New"/>
            <w:color w:val="A9B7C6"/>
            <w:sz w:val="20"/>
            <w:szCs w:val="20"/>
            <w:shd w:val="clear" w:color="auto" w:fill="232525"/>
            <w:lang w:eastAsia="pt-BR"/>
          </w:rPr>
          <w:t xml:space="preserve">=&gt; </w:t>
        </w:r>
        <w:r w:rsidRPr="00436F61">
          <w:rPr>
            <w:rFonts w:ascii="Courier New" w:eastAsia="Times New Roman" w:hAnsi="Courier New" w:cs="Courier New"/>
            <w:color w:val="6A8759"/>
            <w:sz w:val="20"/>
            <w:szCs w:val="20"/>
            <w:shd w:val="clear" w:color="auto" w:fill="232525"/>
            <w:lang w:eastAsia="pt-BR"/>
          </w:rPr>
          <w:t>'</w:t>
        </w:r>
        <w:proofErr w:type="spellStart"/>
        <w:r w:rsidRPr="00436F61">
          <w:rPr>
            <w:rFonts w:ascii="Courier New" w:eastAsia="Times New Roman" w:hAnsi="Courier New" w:cs="Courier New"/>
            <w:color w:val="6A8759"/>
            <w:sz w:val="20"/>
            <w:szCs w:val="20"/>
            <w:shd w:val="clear" w:color="auto" w:fill="232525"/>
            <w:lang w:eastAsia="pt-BR"/>
          </w:rPr>
          <w:t>application</w:t>
        </w:r>
        <w:proofErr w:type="spellEnd"/>
        <w:r w:rsidRPr="00436F61">
          <w:rPr>
            <w:rFonts w:ascii="Courier New" w:eastAsia="Times New Roman" w:hAnsi="Courier New" w:cs="Courier New"/>
            <w:color w:val="6A8759"/>
            <w:sz w:val="20"/>
            <w:szCs w:val="20"/>
            <w:shd w:val="clear" w:color="auto" w:fill="232525"/>
            <w:lang w:eastAsia="pt-BR"/>
          </w:rPr>
          <w:t>/</w:t>
        </w:r>
        <w:proofErr w:type="spellStart"/>
        <w:r w:rsidRPr="00436F61">
          <w:rPr>
            <w:rFonts w:ascii="Courier New" w:eastAsia="Times New Roman" w:hAnsi="Courier New" w:cs="Courier New"/>
            <w:color w:val="6A8759"/>
            <w:sz w:val="20"/>
            <w:szCs w:val="20"/>
            <w:shd w:val="clear" w:color="auto" w:fill="232525"/>
            <w:lang w:eastAsia="pt-BR"/>
          </w:rPr>
          <w:t>json</w:t>
        </w:r>
        <w:proofErr w:type="spellEnd"/>
        <w:r w:rsidRPr="00436F61">
          <w:rPr>
            <w:rFonts w:ascii="Courier New" w:eastAsia="Times New Roman" w:hAnsi="Courier New" w:cs="Courier New"/>
            <w:color w:val="6A8759"/>
            <w:sz w:val="20"/>
            <w:szCs w:val="20"/>
            <w:shd w:val="clear" w:color="auto" w:fill="232525"/>
            <w:lang w:eastAsia="pt-BR"/>
          </w:rPr>
          <w:t>'</w:t>
        </w:r>
        <w:r w:rsidRPr="00436F61">
          <w:rPr>
            <w:rFonts w:ascii="Courier New" w:eastAsia="Times New Roman" w:hAnsi="Courier New" w:cs="Courier New"/>
            <w:color w:val="6A8759"/>
            <w:sz w:val="20"/>
            <w:szCs w:val="20"/>
            <w:shd w:val="clear" w:color="auto" w:fill="232525"/>
            <w:lang w:eastAsia="pt-BR"/>
          </w:rPr>
          <w:br/>
          <w:t xml:space="preserve">        </w:t>
        </w:r>
        <w:r w:rsidRPr="00436F61">
          <w:rPr>
            <w:rFonts w:ascii="Courier New" w:eastAsia="Times New Roman" w:hAnsi="Courier New" w:cs="Courier New"/>
            <w:color w:val="A9B7C6"/>
            <w:sz w:val="20"/>
            <w:szCs w:val="20"/>
            <w:shd w:val="clear" w:color="auto" w:fill="232525"/>
            <w:lang w:eastAsia="pt-BR"/>
          </w:rPr>
          <w:t>])</w:t>
        </w:r>
        <w:r w:rsidRPr="00436F61">
          <w:rPr>
            <w:rFonts w:ascii="Courier New" w:eastAsia="Times New Roman" w:hAnsi="Courier New" w:cs="Courier New"/>
            <w:color w:val="CC7832"/>
            <w:sz w:val="20"/>
            <w:szCs w:val="20"/>
            <w:shd w:val="clear" w:color="auto" w:fill="232525"/>
            <w:lang w:eastAsia="pt-BR"/>
          </w:rPr>
          <w:t>;</w:t>
        </w:r>
        <w:r w:rsidRPr="00436F61">
          <w:rPr>
            <w:rFonts w:ascii="Courier New" w:eastAsia="Times New Roman" w:hAnsi="Courier New" w:cs="Courier New"/>
            <w:color w:val="CC7832"/>
            <w:sz w:val="20"/>
            <w:szCs w:val="20"/>
            <w:shd w:val="clear" w:color="auto" w:fill="232525"/>
            <w:lang w:eastAsia="pt-BR"/>
          </w:rPr>
          <w:br/>
          <w:t xml:space="preserve">        </w:t>
        </w:r>
        <w:r w:rsidRPr="00436F61">
          <w:rPr>
            <w:rFonts w:ascii="Courier New" w:eastAsia="Times New Roman" w:hAnsi="Courier New" w:cs="Courier New"/>
            <w:color w:val="9876AA"/>
            <w:sz w:val="20"/>
            <w:szCs w:val="20"/>
            <w:shd w:val="clear" w:color="auto" w:fill="232525"/>
            <w:lang w:eastAsia="pt-BR"/>
          </w:rPr>
          <w:t>$response</w:t>
        </w:r>
        <w:r w:rsidRPr="00436F61">
          <w:rPr>
            <w:rFonts w:ascii="Courier New" w:eastAsia="Times New Roman" w:hAnsi="Courier New" w:cs="Courier New"/>
            <w:color w:val="A9B7C6"/>
            <w:sz w:val="20"/>
            <w:szCs w:val="20"/>
            <w:shd w:val="clear" w:color="auto" w:fill="232525"/>
            <w:lang w:eastAsia="pt-BR"/>
          </w:rPr>
          <w:t>-&gt;</w:t>
        </w:r>
        <w:proofErr w:type="spellStart"/>
        <w:r w:rsidRPr="00436F61">
          <w:rPr>
            <w:rFonts w:ascii="Courier New" w:eastAsia="Times New Roman" w:hAnsi="Courier New" w:cs="Courier New"/>
            <w:color w:val="FFC66D"/>
            <w:sz w:val="20"/>
            <w:szCs w:val="20"/>
            <w:shd w:val="clear" w:color="auto" w:fill="232525"/>
            <w:lang w:eastAsia="pt-BR"/>
          </w:rPr>
          <w:t>assertStatus</w:t>
        </w:r>
        <w:proofErr w:type="spellEnd"/>
        <w:r w:rsidRPr="00436F61">
          <w:rPr>
            <w:rFonts w:ascii="Courier New" w:eastAsia="Times New Roman" w:hAnsi="Courier New" w:cs="Courier New"/>
            <w:color w:val="A9B7C6"/>
            <w:sz w:val="20"/>
            <w:szCs w:val="20"/>
            <w:shd w:val="clear" w:color="auto" w:fill="232525"/>
            <w:lang w:eastAsia="pt-BR"/>
          </w:rPr>
          <w:t>(</w:t>
        </w:r>
        <w:r w:rsidRPr="00436F61">
          <w:rPr>
            <w:rFonts w:ascii="Courier New" w:eastAsia="Times New Roman" w:hAnsi="Courier New" w:cs="Courier New"/>
            <w:color w:val="6897BB"/>
            <w:sz w:val="20"/>
            <w:szCs w:val="20"/>
            <w:shd w:val="clear" w:color="auto" w:fill="232525"/>
            <w:lang w:eastAsia="pt-BR"/>
          </w:rPr>
          <w:t>200</w:t>
        </w:r>
        <w:r w:rsidRPr="00436F61">
          <w:rPr>
            <w:rFonts w:ascii="Courier New" w:eastAsia="Times New Roman" w:hAnsi="Courier New" w:cs="Courier New"/>
            <w:color w:val="A9B7C6"/>
            <w:sz w:val="20"/>
            <w:szCs w:val="20"/>
            <w:shd w:val="clear" w:color="auto" w:fill="232525"/>
            <w:lang w:eastAsia="pt-BR"/>
          </w:rPr>
          <w:t>)</w:t>
        </w:r>
        <w:r w:rsidRPr="00436F61">
          <w:rPr>
            <w:rFonts w:ascii="Courier New" w:eastAsia="Times New Roman" w:hAnsi="Courier New" w:cs="Courier New"/>
            <w:color w:val="A9B7C6"/>
            <w:sz w:val="20"/>
            <w:szCs w:val="20"/>
            <w:shd w:val="clear" w:color="auto" w:fill="232525"/>
            <w:lang w:eastAsia="pt-BR"/>
          </w:rPr>
          <w:br/>
          <w:t xml:space="preserve">            -&gt;</w:t>
        </w:r>
        <w:proofErr w:type="spellStart"/>
        <w:r w:rsidRPr="00436F61">
          <w:rPr>
            <w:rFonts w:ascii="Courier New" w:eastAsia="Times New Roman" w:hAnsi="Courier New" w:cs="Courier New"/>
            <w:color w:val="FFC66D"/>
            <w:sz w:val="20"/>
            <w:szCs w:val="20"/>
            <w:shd w:val="clear" w:color="auto" w:fill="232525"/>
            <w:lang w:eastAsia="pt-BR"/>
          </w:rPr>
          <w:t>assertJson</w:t>
        </w:r>
        <w:proofErr w:type="spellEnd"/>
        <w:r w:rsidRPr="00436F61">
          <w:rPr>
            <w:rFonts w:ascii="Courier New" w:eastAsia="Times New Roman" w:hAnsi="Courier New" w:cs="Courier New"/>
            <w:color w:val="A9B7C6"/>
            <w:sz w:val="20"/>
            <w:szCs w:val="20"/>
            <w:shd w:val="clear" w:color="auto" w:fill="232525"/>
            <w:lang w:eastAsia="pt-BR"/>
          </w:rPr>
          <w:t>([</w:t>
        </w:r>
        <w:r w:rsidRPr="00436F61">
          <w:rPr>
            <w:rFonts w:ascii="Courier New" w:eastAsia="Times New Roman" w:hAnsi="Courier New" w:cs="Courier New"/>
            <w:color w:val="A9B7C6"/>
            <w:sz w:val="20"/>
            <w:szCs w:val="20"/>
            <w:shd w:val="clear" w:color="auto" w:fill="232525"/>
            <w:lang w:eastAsia="pt-BR"/>
          </w:rPr>
          <w:br/>
          <w:t xml:space="preserve">                </w:t>
        </w:r>
        <w:r w:rsidRPr="00436F61">
          <w:rPr>
            <w:rFonts w:ascii="Courier New" w:eastAsia="Times New Roman" w:hAnsi="Courier New" w:cs="Courier New"/>
            <w:color w:val="6A8759"/>
            <w:sz w:val="20"/>
            <w:szCs w:val="20"/>
            <w:shd w:val="clear" w:color="auto" w:fill="232525"/>
            <w:lang w:eastAsia="pt-BR"/>
          </w:rPr>
          <w:t>'</w:t>
        </w:r>
        <w:proofErr w:type="spellStart"/>
        <w:r w:rsidRPr="00436F61">
          <w:rPr>
            <w:rFonts w:ascii="Courier New" w:eastAsia="Times New Roman" w:hAnsi="Courier New" w:cs="Courier New"/>
            <w:color w:val="6A8759"/>
            <w:sz w:val="20"/>
            <w:szCs w:val="20"/>
            <w:shd w:val="clear" w:color="auto" w:fill="232525"/>
            <w:lang w:eastAsia="pt-BR"/>
          </w:rPr>
          <w:t>success</w:t>
        </w:r>
        <w:proofErr w:type="spellEnd"/>
        <w:r w:rsidRPr="00436F61">
          <w:rPr>
            <w:rFonts w:ascii="Courier New" w:eastAsia="Times New Roman" w:hAnsi="Courier New" w:cs="Courier New"/>
            <w:color w:val="6A8759"/>
            <w:sz w:val="20"/>
            <w:szCs w:val="20"/>
            <w:shd w:val="clear" w:color="auto" w:fill="232525"/>
            <w:lang w:eastAsia="pt-BR"/>
          </w:rPr>
          <w:t>'</w:t>
        </w:r>
        <w:r w:rsidRPr="00436F61">
          <w:rPr>
            <w:rFonts w:ascii="Courier New" w:eastAsia="Times New Roman" w:hAnsi="Courier New" w:cs="Courier New"/>
            <w:color w:val="CC7832"/>
            <w:sz w:val="20"/>
            <w:szCs w:val="20"/>
            <w:shd w:val="clear" w:color="auto" w:fill="232525"/>
            <w:lang w:eastAsia="pt-BR"/>
          </w:rPr>
          <w:t>,</w:t>
        </w:r>
        <w:r w:rsidRPr="00436F61">
          <w:rPr>
            <w:rFonts w:ascii="Courier New" w:eastAsia="Times New Roman" w:hAnsi="Courier New" w:cs="Courier New"/>
            <w:color w:val="CC7832"/>
            <w:sz w:val="20"/>
            <w:szCs w:val="20"/>
            <w:shd w:val="clear" w:color="auto" w:fill="232525"/>
            <w:lang w:eastAsia="pt-BR"/>
          </w:rPr>
          <w:br/>
          <w:t xml:space="preserve">            </w:t>
        </w:r>
        <w:r w:rsidRPr="00436F61">
          <w:rPr>
            <w:rFonts w:ascii="Courier New" w:eastAsia="Times New Roman" w:hAnsi="Courier New" w:cs="Courier New"/>
            <w:color w:val="A9B7C6"/>
            <w:sz w:val="20"/>
            <w:szCs w:val="20"/>
            <w:shd w:val="clear" w:color="auto" w:fill="232525"/>
            <w:lang w:eastAsia="pt-BR"/>
          </w:rPr>
          <w:t>])</w:t>
        </w:r>
        <w:r w:rsidRPr="00436F61">
          <w:rPr>
            <w:rFonts w:ascii="Courier New" w:eastAsia="Times New Roman" w:hAnsi="Courier New" w:cs="Courier New"/>
            <w:color w:val="CC7832"/>
            <w:sz w:val="20"/>
            <w:szCs w:val="20"/>
            <w:shd w:val="clear" w:color="auto" w:fill="232525"/>
            <w:lang w:eastAsia="pt-BR"/>
          </w:rPr>
          <w:t>;</w:t>
        </w:r>
        <w:r w:rsidRPr="00436F61">
          <w:rPr>
            <w:rFonts w:ascii="Courier New" w:eastAsia="Times New Roman" w:hAnsi="Courier New" w:cs="Courier New"/>
            <w:color w:val="CC7832"/>
            <w:sz w:val="20"/>
            <w:szCs w:val="20"/>
            <w:shd w:val="clear" w:color="auto" w:fill="232525"/>
            <w:lang w:eastAsia="pt-BR"/>
          </w:rPr>
          <w:br/>
        </w:r>
        <w:r w:rsidRPr="00436F61">
          <w:rPr>
            <w:rFonts w:ascii="Courier New" w:eastAsia="Times New Roman" w:hAnsi="Courier New" w:cs="Courier New"/>
            <w:color w:val="CC7832"/>
            <w:sz w:val="20"/>
            <w:szCs w:val="20"/>
            <w:shd w:val="clear" w:color="auto" w:fill="232525"/>
            <w:lang w:eastAsia="pt-BR"/>
          </w:rPr>
          <w:br/>
          <w:t xml:space="preserve">        </w:t>
        </w:r>
        <w:r w:rsidRPr="00436F61">
          <w:rPr>
            <w:rFonts w:ascii="Courier New" w:eastAsia="Times New Roman" w:hAnsi="Courier New" w:cs="Courier New"/>
            <w:color w:val="9876AA"/>
            <w:sz w:val="20"/>
            <w:szCs w:val="20"/>
            <w:shd w:val="clear" w:color="auto" w:fill="232525"/>
            <w:lang w:eastAsia="pt-BR"/>
          </w:rPr>
          <w:t>$</w:t>
        </w:r>
        <w:proofErr w:type="spellStart"/>
        <w:r w:rsidRPr="00436F61">
          <w:rPr>
            <w:rFonts w:ascii="Courier New" w:eastAsia="Times New Roman" w:hAnsi="Courier New" w:cs="Courier New"/>
            <w:color w:val="9876AA"/>
            <w:sz w:val="20"/>
            <w:szCs w:val="20"/>
            <w:shd w:val="clear" w:color="auto" w:fill="232525"/>
            <w:lang w:eastAsia="pt-BR"/>
          </w:rPr>
          <w:t>this</w:t>
        </w:r>
        <w:proofErr w:type="spellEnd"/>
        <w:r w:rsidRPr="00436F61">
          <w:rPr>
            <w:rFonts w:ascii="Courier New" w:eastAsia="Times New Roman" w:hAnsi="Courier New" w:cs="Courier New"/>
            <w:color w:val="A9B7C6"/>
            <w:sz w:val="20"/>
            <w:szCs w:val="20"/>
            <w:shd w:val="clear" w:color="auto" w:fill="232525"/>
            <w:lang w:eastAsia="pt-BR"/>
          </w:rPr>
          <w:t>-&gt;</w:t>
        </w:r>
        <w:proofErr w:type="spellStart"/>
        <w:proofErr w:type="gramStart"/>
        <w:r w:rsidRPr="00436F61">
          <w:rPr>
            <w:rFonts w:ascii="Courier New" w:eastAsia="Times New Roman" w:hAnsi="Courier New" w:cs="Courier New"/>
            <w:color w:val="FFC66D"/>
            <w:sz w:val="20"/>
            <w:szCs w:val="20"/>
            <w:shd w:val="clear" w:color="auto" w:fill="232525"/>
            <w:lang w:eastAsia="pt-BR"/>
          </w:rPr>
          <w:t>assertDatabaseHas</w:t>
        </w:r>
        <w:proofErr w:type="spellEnd"/>
        <w:r w:rsidRPr="00436F61">
          <w:rPr>
            <w:rFonts w:ascii="Courier New" w:eastAsia="Times New Roman" w:hAnsi="Courier New" w:cs="Courier New"/>
            <w:color w:val="A9B7C6"/>
            <w:sz w:val="20"/>
            <w:szCs w:val="20"/>
            <w:shd w:val="clear" w:color="auto" w:fill="232525"/>
            <w:lang w:eastAsia="pt-BR"/>
          </w:rPr>
          <w:t>(</w:t>
        </w:r>
        <w:proofErr w:type="gramEnd"/>
        <w:r w:rsidRPr="00436F61">
          <w:rPr>
            <w:rFonts w:ascii="Courier New" w:eastAsia="Times New Roman" w:hAnsi="Courier New" w:cs="Courier New"/>
            <w:color w:val="6A8759"/>
            <w:sz w:val="20"/>
            <w:szCs w:val="20"/>
            <w:shd w:val="clear" w:color="auto" w:fill="232525"/>
            <w:lang w:eastAsia="pt-BR"/>
          </w:rPr>
          <w:t>'</w:t>
        </w:r>
        <w:proofErr w:type="spellStart"/>
        <w:r w:rsidRPr="00436F61">
          <w:rPr>
            <w:rFonts w:ascii="Courier New" w:eastAsia="Times New Roman" w:hAnsi="Courier New" w:cs="Courier New"/>
            <w:color w:val="6A8759"/>
            <w:sz w:val="20"/>
            <w:szCs w:val="20"/>
            <w:shd w:val="clear" w:color="auto" w:fill="232525"/>
            <w:lang w:eastAsia="pt-BR"/>
          </w:rPr>
          <w:t>users</w:t>
        </w:r>
        <w:proofErr w:type="spellEnd"/>
        <w:r w:rsidRPr="00436F61">
          <w:rPr>
            <w:rFonts w:ascii="Courier New" w:eastAsia="Times New Roman" w:hAnsi="Courier New" w:cs="Courier New"/>
            <w:color w:val="6A8759"/>
            <w:sz w:val="20"/>
            <w:szCs w:val="20"/>
            <w:shd w:val="clear" w:color="auto" w:fill="232525"/>
            <w:lang w:eastAsia="pt-BR"/>
          </w:rPr>
          <w:t>'</w:t>
        </w:r>
        <w:r w:rsidRPr="00436F61">
          <w:rPr>
            <w:rFonts w:ascii="Courier New" w:eastAsia="Times New Roman" w:hAnsi="Courier New" w:cs="Courier New"/>
            <w:color w:val="CC7832"/>
            <w:sz w:val="20"/>
            <w:szCs w:val="20"/>
            <w:shd w:val="clear" w:color="auto" w:fill="232525"/>
            <w:lang w:eastAsia="pt-BR"/>
          </w:rPr>
          <w:t xml:space="preserve">, </w:t>
        </w:r>
        <w:r w:rsidRPr="00436F61">
          <w:rPr>
            <w:rFonts w:ascii="Courier New" w:eastAsia="Times New Roman" w:hAnsi="Courier New" w:cs="Courier New"/>
            <w:color w:val="A9B7C6"/>
            <w:sz w:val="20"/>
            <w:szCs w:val="20"/>
            <w:shd w:val="clear" w:color="auto" w:fill="232525"/>
            <w:lang w:eastAsia="pt-BR"/>
          </w:rPr>
          <w:t>[</w:t>
        </w:r>
        <w:r w:rsidRPr="00436F61">
          <w:rPr>
            <w:rFonts w:ascii="Courier New" w:eastAsia="Times New Roman" w:hAnsi="Courier New" w:cs="Courier New"/>
            <w:color w:val="6A8759"/>
            <w:sz w:val="20"/>
            <w:szCs w:val="20"/>
            <w:shd w:val="clear" w:color="auto" w:fill="232525"/>
            <w:lang w:eastAsia="pt-BR"/>
          </w:rPr>
          <w:t>'</w:t>
        </w:r>
        <w:proofErr w:type="spellStart"/>
        <w:r w:rsidRPr="00436F61">
          <w:rPr>
            <w:rFonts w:ascii="Courier New" w:eastAsia="Times New Roman" w:hAnsi="Courier New" w:cs="Courier New"/>
            <w:color w:val="6A8759"/>
            <w:sz w:val="20"/>
            <w:szCs w:val="20"/>
            <w:shd w:val="clear" w:color="auto" w:fill="232525"/>
            <w:lang w:eastAsia="pt-BR"/>
          </w:rPr>
          <w:t>name</w:t>
        </w:r>
        <w:proofErr w:type="spellEnd"/>
        <w:r w:rsidRPr="00436F61">
          <w:rPr>
            <w:rFonts w:ascii="Courier New" w:eastAsia="Times New Roman" w:hAnsi="Courier New" w:cs="Courier New"/>
            <w:color w:val="6A8759"/>
            <w:sz w:val="20"/>
            <w:szCs w:val="20"/>
            <w:shd w:val="clear" w:color="auto" w:fill="232525"/>
            <w:lang w:eastAsia="pt-BR"/>
          </w:rPr>
          <w:t>'</w:t>
        </w:r>
        <w:r w:rsidRPr="00436F61">
          <w:rPr>
            <w:rFonts w:ascii="Courier New" w:eastAsia="Times New Roman" w:hAnsi="Courier New" w:cs="Courier New"/>
            <w:color w:val="A9B7C6"/>
            <w:sz w:val="20"/>
            <w:szCs w:val="20"/>
            <w:shd w:val="clear" w:color="auto" w:fill="232525"/>
            <w:lang w:eastAsia="pt-BR"/>
          </w:rPr>
          <w:t>=&gt;</w:t>
        </w:r>
        <w:r w:rsidRPr="00436F61">
          <w:rPr>
            <w:rFonts w:ascii="Courier New" w:eastAsia="Times New Roman" w:hAnsi="Courier New" w:cs="Courier New"/>
            <w:color w:val="6A8759"/>
            <w:sz w:val="20"/>
            <w:szCs w:val="20"/>
            <w:shd w:val="clear" w:color="auto" w:fill="232525"/>
            <w:lang w:eastAsia="pt-BR"/>
          </w:rPr>
          <w:t>"Ryan"</w:t>
        </w:r>
        <w:r w:rsidRPr="00436F61">
          <w:rPr>
            <w:rFonts w:ascii="Courier New" w:eastAsia="Times New Roman" w:hAnsi="Courier New" w:cs="Courier New"/>
            <w:color w:val="CC7832"/>
            <w:sz w:val="20"/>
            <w:szCs w:val="20"/>
            <w:shd w:val="clear" w:color="auto" w:fill="232525"/>
            <w:lang w:eastAsia="pt-BR"/>
          </w:rPr>
          <w:t xml:space="preserve">, </w:t>
        </w:r>
        <w:r w:rsidRPr="00436F61">
          <w:rPr>
            <w:rFonts w:ascii="Courier New" w:eastAsia="Times New Roman" w:hAnsi="Courier New" w:cs="Courier New"/>
            <w:color w:val="6A8759"/>
            <w:sz w:val="20"/>
            <w:szCs w:val="20"/>
            <w:shd w:val="clear" w:color="auto" w:fill="232525"/>
            <w:lang w:eastAsia="pt-BR"/>
          </w:rPr>
          <w:t>'</w:t>
        </w:r>
        <w:proofErr w:type="spellStart"/>
        <w:r w:rsidRPr="00436F61">
          <w:rPr>
            <w:rFonts w:ascii="Courier New" w:eastAsia="Times New Roman" w:hAnsi="Courier New" w:cs="Courier New"/>
            <w:color w:val="6A8759"/>
            <w:sz w:val="20"/>
            <w:szCs w:val="20"/>
            <w:shd w:val="clear" w:color="auto" w:fill="232525"/>
            <w:lang w:eastAsia="pt-BR"/>
          </w:rPr>
          <w:t>username</w:t>
        </w:r>
        <w:proofErr w:type="spellEnd"/>
        <w:r w:rsidRPr="00436F61">
          <w:rPr>
            <w:rFonts w:ascii="Courier New" w:eastAsia="Times New Roman" w:hAnsi="Courier New" w:cs="Courier New"/>
            <w:color w:val="6A8759"/>
            <w:sz w:val="20"/>
            <w:szCs w:val="20"/>
            <w:shd w:val="clear" w:color="auto" w:fill="232525"/>
            <w:lang w:eastAsia="pt-BR"/>
          </w:rPr>
          <w:t>'</w:t>
        </w:r>
        <w:r w:rsidRPr="00436F61">
          <w:rPr>
            <w:rFonts w:ascii="Courier New" w:eastAsia="Times New Roman" w:hAnsi="Courier New" w:cs="Courier New"/>
            <w:color w:val="A9B7C6"/>
            <w:sz w:val="20"/>
            <w:szCs w:val="20"/>
            <w:shd w:val="clear" w:color="auto" w:fill="232525"/>
            <w:lang w:eastAsia="pt-BR"/>
          </w:rPr>
          <w:t>=&gt;</w:t>
        </w:r>
        <w:r w:rsidRPr="00436F61">
          <w:rPr>
            <w:rFonts w:ascii="Courier New" w:eastAsia="Times New Roman" w:hAnsi="Courier New" w:cs="Courier New"/>
            <w:color w:val="6A8759"/>
            <w:sz w:val="20"/>
            <w:szCs w:val="20"/>
            <w:shd w:val="clear" w:color="auto" w:fill="232525"/>
            <w:lang w:eastAsia="pt-BR"/>
          </w:rPr>
          <w:t>'</w:t>
        </w:r>
        <w:proofErr w:type="spellStart"/>
        <w:r w:rsidRPr="00436F61">
          <w:rPr>
            <w:rFonts w:ascii="Courier New" w:eastAsia="Times New Roman" w:hAnsi="Courier New" w:cs="Courier New"/>
            <w:color w:val="6A8759"/>
            <w:sz w:val="20"/>
            <w:szCs w:val="20"/>
            <w:shd w:val="clear" w:color="auto" w:fill="232525"/>
            <w:lang w:eastAsia="pt-BR"/>
          </w:rPr>
          <w:t>test</w:t>
        </w:r>
        <w:proofErr w:type="spellEnd"/>
        <w:r w:rsidRPr="00436F61">
          <w:rPr>
            <w:rFonts w:ascii="Courier New" w:eastAsia="Times New Roman" w:hAnsi="Courier New" w:cs="Courier New"/>
            <w:color w:val="6A8759"/>
            <w:sz w:val="20"/>
            <w:szCs w:val="20"/>
            <w:shd w:val="clear" w:color="auto" w:fill="232525"/>
            <w:lang w:eastAsia="pt-BR"/>
          </w:rPr>
          <w:t>'</w:t>
        </w:r>
        <w:r w:rsidRPr="00436F61">
          <w:rPr>
            <w:rFonts w:ascii="Courier New" w:eastAsia="Times New Roman" w:hAnsi="Courier New" w:cs="Courier New"/>
            <w:color w:val="A9B7C6"/>
            <w:sz w:val="20"/>
            <w:szCs w:val="20"/>
            <w:shd w:val="clear" w:color="auto" w:fill="232525"/>
            <w:lang w:eastAsia="pt-BR"/>
          </w:rPr>
          <w:t>])</w:t>
        </w:r>
        <w:r w:rsidRPr="00436F61">
          <w:rPr>
            <w:rFonts w:ascii="Courier New" w:eastAsia="Times New Roman" w:hAnsi="Courier New" w:cs="Courier New"/>
            <w:color w:val="CC7832"/>
            <w:sz w:val="20"/>
            <w:szCs w:val="20"/>
            <w:shd w:val="clear" w:color="auto" w:fill="232525"/>
            <w:lang w:eastAsia="pt-BR"/>
          </w:rPr>
          <w:t>;</w:t>
        </w:r>
        <w:r w:rsidRPr="00436F61">
          <w:rPr>
            <w:rFonts w:ascii="Courier New" w:eastAsia="Times New Roman" w:hAnsi="Courier New" w:cs="Courier New"/>
            <w:color w:val="CC7832"/>
            <w:sz w:val="20"/>
            <w:szCs w:val="20"/>
            <w:shd w:val="clear" w:color="auto" w:fill="232525"/>
            <w:lang w:eastAsia="pt-BR"/>
          </w:rPr>
          <w:br/>
          <w:t xml:space="preserve">        </w:t>
        </w:r>
        <w:r w:rsidRPr="00436F61">
          <w:rPr>
            <w:rFonts w:ascii="Courier New" w:eastAsia="Times New Roman" w:hAnsi="Courier New" w:cs="Courier New"/>
            <w:color w:val="9876AA"/>
            <w:sz w:val="20"/>
            <w:szCs w:val="20"/>
            <w:shd w:val="clear" w:color="auto" w:fill="232525"/>
            <w:lang w:eastAsia="pt-BR"/>
          </w:rPr>
          <w:t>$</w:t>
        </w:r>
        <w:proofErr w:type="spellStart"/>
        <w:r w:rsidRPr="00436F61">
          <w:rPr>
            <w:rFonts w:ascii="Courier New" w:eastAsia="Times New Roman" w:hAnsi="Courier New" w:cs="Courier New"/>
            <w:color w:val="9876AA"/>
            <w:sz w:val="20"/>
            <w:szCs w:val="20"/>
            <w:shd w:val="clear" w:color="auto" w:fill="232525"/>
            <w:lang w:eastAsia="pt-BR"/>
          </w:rPr>
          <w:t>this</w:t>
        </w:r>
        <w:proofErr w:type="spellEnd"/>
        <w:r w:rsidRPr="00436F61">
          <w:rPr>
            <w:rFonts w:ascii="Courier New" w:eastAsia="Times New Roman" w:hAnsi="Courier New" w:cs="Courier New"/>
            <w:color w:val="A9B7C6"/>
            <w:sz w:val="20"/>
            <w:szCs w:val="20"/>
            <w:shd w:val="clear" w:color="auto" w:fill="232525"/>
            <w:lang w:eastAsia="pt-BR"/>
          </w:rPr>
          <w:t>-&gt;</w:t>
        </w:r>
        <w:proofErr w:type="spellStart"/>
        <w:r w:rsidRPr="00436F61">
          <w:rPr>
            <w:rFonts w:ascii="Courier New" w:eastAsia="Times New Roman" w:hAnsi="Courier New" w:cs="Courier New"/>
            <w:color w:val="FFC66D"/>
            <w:sz w:val="20"/>
            <w:szCs w:val="20"/>
            <w:shd w:val="clear" w:color="auto" w:fill="232525"/>
            <w:lang w:eastAsia="pt-BR"/>
          </w:rPr>
          <w:t>assertDatabaseHas</w:t>
        </w:r>
        <w:proofErr w:type="spellEnd"/>
        <w:r w:rsidRPr="00436F61">
          <w:rPr>
            <w:rFonts w:ascii="Courier New" w:eastAsia="Times New Roman" w:hAnsi="Courier New" w:cs="Courier New"/>
            <w:color w:val="A9B7C6"/>
            <w:sz w:val="20"/>
            <w:szCs w:val="20"/>
            <w:shd w:val="clear" w:color="auto" w:fill="232525"/>
            <w:lang w:eastAsia="pt-BR"/>
          </w:rPr>
          <w:t>(</w:t>
        </w:r>
        <w:r w:rsidRPr="00436F61">
          <w:rPr>
            <w:rFonts w:ascii="Courier New" w:eastAsia="Times New Roman" w:hAnsi="Courier New" w:cs="Courier New"/>
            <w:color w:val="6A8759"/>
            <w:sz w:val="20"/>
            <w:szCs w:val="20"/>
            <w:shd w:val="clear" w:color="auto" w:fill="232525"/>
            <w:lang w:eastAsia="pt-BR"/>
          </w:rPr>
          <w:t>'</w:t>
        </w:r>
        <w:proofErr w:type="spellStart"/>
        <w:r w:rsidRPr="00436F61">
          <w:rPr>
            <w:rFonts w:ascii="Courier New" w:eastAsia="Times New Roman" w:hAnsi="Courier New" w:cs="Courier New"/>
            <w:color w:val="6A8759"/>
            <w:sz w:val="20"/>
            <w:szCs w:val="20"/>
            <w:shd w:val="clear" w:color="auto" w:fill="232525"/>
            <w:lang w:eastAsia="pt-BR"/>
          </w:rPr>
          <w:t>role_user</w:t>
        </w:r>
        <w:proofErr w:type="spellEnd"/>
        <w:r w:rsidRPr="00436F61">
          <w:rPr>
            <w:rFonts w:ascii="Courier New" w:eastAsia="Times New Roman" w:hAnsi="Courier New" w:cs="Courier New"/>
            <w:color w:val="6A8759"/>
            <w:sz w:val="20"/>
            <w:szCs w:val="20"/>
            <w:shd w:val="clear" w:color="auto" w:fill="232525"/>
            <w:lang w:eastAsia="pt-BR"/>
          </w:rPr>
          <w:t>'</w:t>
        </w:r>
        <w:r w:rsidRPr="00436F61">
          <w:rPr>
            <w:rFonts w:ascii="Courier New" w:eastAsia="Times New Roman" w:hAnsi="Courier New" w:cs="Courier New"/>
            <w:color w:val="CC7832"/>
            <w:sz w:val="20"/>
            <w:szCs w:val="20"/>
            <w:shd w:val="clear" w:color="auto" w:fill="232525"/>
            <w:lang w:eastAsia="pt-BR"/>
          </w:rPr>
          <w:t xml:space="preserve">, </w:t>
        </w:r>
        <w:r w:rsidRPr="00436F61">
          <w:rPr>
            <w:rFonts w:ascii="Courier New" w:eastAsia="Times New Roman" w:hAnsi="Courier New" w:cs="Courier New"/>
            <w:color w:val="A9B7C6"/>
            <w:sz w:val="20"/>
            <w:szCs w:val="20"/>
            <w:shd w:val="clear" w:color="auto" w:fill="232525"/>
            <w:lang w:eastAsia="pt-BR"/>
          </w:rPr>
          <w:t>[</w:t>
        </w:r>
        <w:r w:rsidRPr="00436F61">
          <w:rPr>
            <w:rFonts w:ascii="Courier New" w:eastAsia="Times New Roman" w:hAnsi="Courier New" w:cs="Courier New"/>
            <w:color w:val="6A8759"/>
            <w:sz w:val="20"/>
            <w:szCs w:val="20"/>
            <w:shd w:val="clear" w:color="auto" w:fill="232525"/>
            <w:lang w:eastAsia="pt-BR"/>
          </w:rPr>
          <w:t>'</w:t>
        </w:r>
        <w:proofErr w:type="spellStart"/>
        <w:r w:rsidRPr="00436F61">
          <w:rPr>
            <w:rFonts w:ascii="Courier New" w:eastAsia="Times New Roman" w:hAnsi="Courier New" w:cs="Courier New"/>
            <w:color w:val="6A8759"/>
            <w:sz w:val="20"/>
            <w:szCs w:val="20"/>
            <w:shd w:val="clear" w:color="auto" w:fill="232525"/>
            <w:lang w:eastAsia="pt-BR"/>
          </w:rPr>
          <w:t>role_id</w:t>
        </w:r>
        <w:proofErr w:type="spellEnd"/>
        <w:r w:rsidRPr="00436F61">
          <w:rPr>
            <w:rFonts w:ascii="Courier New" w:eastAsia="Times New Roman" w:hAnsi="Courier New" w:cs="Courier New"/>
            <w:color w:val="6A8759"/>
            <w:sz w:val="20"/>
            <w:szCs w:val="20"/>
            <w:shd w:val="clear" w:color="auto" w:fill="232525"/>
            <w:lang w:eastAsia="pt-BR"/>
          </w:rPr>
          <w:t>'</w:t>
        </w:r>
        <w:r w:rsidRPr="00436F61">
          <w:rPr>
            <w:rFonts w:ascii="Courier New" w:eastAsia="Times New Roman" w:hAnsi="Courier New" w:cs="Courier New"/>
            <w:color w:val="A9B7C6"/>
            <w:sz w:val="20"/>
            <w:szCs w:val="20"/>
            <w:shd w:val="clear" w:color="auto" w:fill="232525"/>
            <w:lang w:eastAsia="pt-BR"/>
          </w:rPr>
          <w:t>=&gt;</w:t>
        </w:r>
        <w:r w:rsidRPr="00436F61">
          <w:rPr>
            <w:rFonts w:ascii="Courier New" w:eastAsia="Times New Roman" w:hAnsi="Courier New" w:cs="Courier New"/>
            <w:color w:val="6897BB"/>
            <w:sz w:val="20"/>
            <w:szCs w:val="20"/>
            <w:shd w:val="clear" w:color="auto" w:fill="232525"/>
            <w:lang w:eastAsia="pt-BR"/>
          </w:rPr>
          <w:t>1</w:t>
        </w:r>
        <w:r w:rsidRPr="00436F61">
          <w:rPr>
            <w:rFonts w:ascii="Courier New" w:eastAsia="Times New Roman" w:hAnsi="Courier New" w:cs="Courier New"/>
            <w:color w:val="A9B7C6"/>
            <w:sz w:val="20"/>
            <w:szCs w:val="20"/>
            <w:shd w:val="clear" w:color="auto" w:fill="232525"/>
            <w:lang w:eastAsia="pt-BR"/>
          </w:rPr>
          <w:t>])</w:t>
        </w:r>
        <w:r w:rsidRPr="00436F61">
          <w:rPr>
            <w:rFonts w:ascii="Courier New" w:eastAsia="Times New Roman" w:hAnsi="Courier New" w:cs="Courier New"/>
            <w:color w:val="CC7832"/>
            <w:sz w:val="20"/>
            <w:szCs w:val="20"/>
            <w:shd w:val="clear" w:color="auto" w:fill="232525"/>
            <w:lang w:eastAsia="pt-BR"/>
          </w:rPr>
          <w:t>;</w:t>
        </w:r>
        <w:r w:rsidRPr="00436F61">
          <w:rPr>
            <w:rFonts w:ascii="Courier New" w:eastAsia="Times New Roman" w:hAnsi="Courier New" w:cs="Courier New"/>
            <w:color w:val="CC7832"/>
            <w:sz w:val="20"/>
            <w:szCs w:val="20"/>
            <w:shd w:val="clear" w:color="auto" w:fill="232525"/>
            <w:lang w:eastAsia="pt-BR"/>
          </w:rPr>
          <w:br/>
        </w:r>
        <w:r w:rsidRPr="00436F61">
          <w:rPr>
            <w:rFonts w:ascii="Courier New" w:eastAsia="Times New Roman" w:hAnsi="Courier New" w:cs="Courier New"/>
            <w:color w:val="CC7832"/>
            <w:sz w:val="20"/>
            <w:szCs w:val="20"/>
            <w:shd w:val="clear" w:color="auto" w:fill="232525"/>
            <w:lang w:eastAsia="pt-BR"/>
          </w:rPr>
          <w:br/>
          <w:t xml:space="preserve">    </w:t>
        </w:r>
        <w:r w:rsidRPr="00436F61">
          <w:rPr>
            <w:rFonts w:ascii="Courier New" w:eastAsia="Times New Roman" w:hAnsi="Courier New" w:cs="Courier New"/>
            <w:color w:val="A9B7C6"/>
            <w:sz w:val="20"/>
            <w:szCs w:val="20"/>
            <w:shd w:val="clear" w:color="auto" w:fill="232525"/>
            <w:lang w:eastAsia="pt-BR"/>
          </w:rPr>
          <w:t>}</w:t>
        </w:r>
      </w:ins>
    </w:p>
    <w:p w:rsidR="00436F61" w:rsidRDefault="00436F61" w:rsidP="00436F61">
      <w:pPr>
        <w:rPr>
          <w:ins w:id="1169" w:author="Ryan Lemos" w:date="2019-02-25T09:33:00Z"/>
        </w:rPr>
      </w:pPr>
    </w:p>
    <w:p w:rsidR="00715412" w:rsidRDefault="005A6F0E" w:rsidP="00436F61">
      <w:pPr>
        <w:rPr>
          <w:ins w:id="1170" w:author="Ryan Lemos" w:date="2019-02-25T09:46:00Z"/>
        </w:rPr>
      </w:pPr>
      <w:ins w:id="1171" w:author="Ryan Lemos" w:date="2019-02-25T09:33:00Z">
        <w:r>
          <w:t>Para a função ‘</w:t>
        </w:r>
        <w:proofErr w:type="spellStart"/>
        <w:r>
          <w:t>testStore</w:t>
        </w:r>
        <w:proofErr w:type="spellEnd"/>
        <w:r>
          <w:t xml:space="preserve">’ que verifica a inserção de um novo usuário na base de dados, tem-se a primeira linha que </w:t>
        </w:r>
        <w:r w:rsidR="00715412">
          <w:t>recebe a resposta de uma requisição para a rota de inserção d</w:t>
        </w:r>
      </w:ins>
      <w:ins w:id="1172" w:author="Ryan Lemos" w:date="2019-02-25T09:34:00Z">
        <w:r w:rsidR="00715412">
          <w:t xml:space="preserve">e usuários, passando os dados do usuário por meio de um </w:t>
        </w:r>
        <w:proofErr w:type="spellStart"/>
        <w:r w:rsidR="00715412" w:rsidRPr="00715412">
          <w:rPr>
            <w:i/>
            <w:rPrChange w:id="1173" w:author="Ryan Lemos" w:date="2019-02-25T09:34:00Z">
              <w:rPr/>
            </w:rPrChange>
          </w:rPr>
          <w:t>array</w:t>
        </w:r>
        <w:proofErr w:type="spellEnd"/>
        <w:r w:rsidR="00715412">
          <w:t xml:space="preserve">. Após receber essa resposta começam as asserções, que são validações </w:t>
        </w:r>
      </w:ins>
      <w:ins w:id="1174" w:author="Ryan Lemos" w:date="2019-02-25T09:35:00Z">
        <w:r w:rsidR="00715412">
          <w:t>feitas afim de testar um determinado comportamento esperado. Nesse caso eu espero que o status da requisição HTTP seja 200, que significa que a requisição foi feita com sucesso</w:t>
        </w:r>
      </w:ins>
      <w:ins w:id="1175" w:author="Ryan Lemos" w:date="2019-02-25T09:37:00Z">
        <w:r w:rsidR="00715412">
          <w:t>.</w:t>
        </w:r>
      </w:ins>
      <w:ins w:id="1176" w:author="Ryan Lemos" w:date="2019-02-25T09:35:00Z">
        <w:r w:rsidR="00715412">
          <w:t xml:space="preserve"> </w:t>
        </w:r>
      </w:ins>
      <w:ins w:id="1177" w:author="Ryan Lemos" w:date="2019-02-25T09:37:00Z">
        <w:r w:rsidR="00715412">
          <w:t>E</w:t>
        </w:r>
      </w:ins>
      <w:ins w:id="1178" w:author="Ryan Lemos" w:date="2019-02-25T09:35:00Z">
        <w:r w:rsidR="00715412">
          <w:t>sper</w:t>
        </w:r>
      </w:ins>
      <w:ins w:id="1179" w:author="Ryan Lemos" w:date="2019-02-25T09:37:00Z">
        <w:r w:rsidR="00715412">
          <w:t>a-se</w:t>
        </w:r>
      </w:ins>
      <w:ins w:id="1180" w:author="Ryan Lemos" w:date="2019-02-25T09:35:00Z">
        <w:r w:rsidR="00715412">
          <w:t xml:space="preserve"> ainda </w:t>
        </w:r>
      </w:ins>
      <w:ins w:id="1181" w:author="Ryan Lemos" w:date="2019-02-25T09:36:00Z">
        <w:r w:rsidR="00715412">
          <w:t xml:space="preserve">receber um </w:t>
        </w:r>
        <w:proofErr w:type="spellStart"/>
        <w:r w:rsidR="00715412" w:rsidRPr="00715412">
          <w:t>JavaScript</w:t>
        </w:r>
        <w:proofErr w:type="spellEnd"/>
        <w:r w:rsidR="00715412" w:rsidRPr="00715412">
          <w:t xml:space="preserve"> </w:t>
        </w:r>
        <w:proofErr w:type="spellStart"/>
        <w:r w:rsidR="00715412" w:rsidRPr="00715412">
          <w:t>Object</w:t>
        </w:r>
        <w:proofErr w:type="spellEnd"/>
        <w:r w:rsidR="00715412" w:rsidRPr="00715412">
          <w:t xml:space="preserve"> </w:t>
        </w:r>
        <w:proofErr w:type="spellStart"/>
        <w:r w:rsidR="00715412" w:rsidRPr="00715412">
          <w:t>Notation</w:t>
        </w:r>
        <w:proofErr w:type="spellEnd"/>
        <w:r w:rsidR="00715412">
          <w:t xml:space="preserve"> (JSON), que</w:t>
        </w:r>
      </w:ins>
      <w:ins w:id="1182" w:author="Ryan Lemos" w:date="2019-02-25T09:37:00Z">
        <w:r w:rsidR="00715412">
          <w:t xml:space="preserve"> se trata de uma notação de objetos entendida de maneira padrão por diversas tecnologias. Espero receber um o</w:t>
        </w:r>
      </w:ins>
      <w:ins w:id="1183" w:author="Ryan Lemos" w:date="2019-02-25T09:38:00Z">
        <w:r w:rsidR="00715412">
          <w:t>bjeto contendo a palavra ‘</w:t>
        </w:r>
        <w:proofErr w:type="spellStart"/>
        <w:r w:rsidR="00715412" w:rsidRPr="00715412">
          <w:rPr>
            <w:i/>
            <w:rPrChange w:id="1184" w:author="Ryan Lemos" w:date="2019-02-25T09:38:00Z">
              <w:rPr/>
            </w:rPrChange>
          </w:rPr>
          <w:t>success</w:t>
        </w:r>
        <w:proofErr w:type="spellEnd"/>
        <w:r w:rsidR="00715412">
          <w:t>’, indicando que tudo ocorreu bem. Ainda há mais duas asserções que verificam se os dados foram salvos na base de dados.</w:t>
        </w:r>
      </w:ins>
    </w:p>
    <w:p w:rsidR="00410493" w:rsidRDefault="00410493" w:rsidP="00436F61">
      <w:pPr>
        <w:rPr>
          <w:ins w:id="1185" w:author="Ryan Lemos" w:date="2019-02-25T09:49:00Z"/>
        </w:rPr>
      </w:pPr>
      <w:ins w:id="1186" w:author="Ryan Lemos" w:date="2019-02-25T09:46:00Z">
        <w:r>
          <w:t>O teste do tr</w:t>
        </w:r>
      </w:ins>
      <w:ins w:id="1187" w:author="Ryan Lemos" w:date="2019-02-25T09:47:00Z">
        <w:r>
          <w:t>echo de código abaixo é responsável por verificar se é possível enviar uma notificação ao professor</w:t>
        </w:r>
      </w:ins>
      <w:ins w:id="1188" w:author="Ryan Lemos" w:date="2019-02-25T09:49:00Z">
        <w:r>
          <w:t>, salvar na base,</w:t>
        </w:r>
      </w:ins>
      <w:ins w:id="1189" w:author="Ryan Lemos" w:date="2019-02-25T09:47:00Z">
        <w:r>
          <w:t xml:space="preserve"> ao enviar uma dúvida. As asserções seguem o mesmo exemplo do teste de inser</w:t>
        </w:r>
      </w:ins>
      <w:ins w:id="1190" w:author="Ryan Lemos" w:date="2019-02-25T09:48:00Z">
        <w:r>
          <w:t>ção dos usuários.</w:t>
        </w:r>
      </w:ins>
    </w:p>
    <w:p w:rsidR="00410493" w:rsidRDefault="00410493" w:rsidP="00436F61">
      <w:pPr>
        <w:rPr>
          <w:ins w:id="1191" w:author="Ryan Lemos" w:date="2019-02-25T09:40:00Z"/>
        </w:rPr>
      </w:pPr>
    </w:p>
    <w:p w:rsidR="00715412" w:rsidRDefault="00715412" w:rsidP="00715412">
      <w:pPr>
        <w:pStyle w:val="Pr-formataoHTML"/>
        <w:shd w:val="clear" w:color="auto" w:fill="2B2B2B"/>
        <w:rPr>
          <w:ins w:id="1192" w:author="Ryan Lemos" w:date="2019-02-25T09:46:00Z"/>
          <w:color w:val="A9B7C6"/>
        </w:rPr>
      </w:pPr>
      <w:proofErr w:type="spellStart"/>
      <w:ins w:id="1193" w:author="Ryan Lemos" w:date="2019-02-25T09:46:00Z">
        <w:r>
          <w:rPr>
            <w:b/>
            <w:bCs/>
            <w:color w:val="CC7832"/>
            <w:shd w:val="clear" w:color="auto" w:fill="232525"/>
          </w:rPr>
          <w:t>public</w:t>
        </w:r>
        <w:proofErr w:type="spellEnd"/>
        <w:r>
          <w:rPr>
            <w:b/>
            <w:bCs/>
            <w:color w:val="CC7832"/>
            <w:shd w:val="clear" w:color="auto" w:fill="232525"/>
          </w:rPr>
          <w:t xml:space="preserve"> </w:t>
        </w:r>
        <w:proofErr w:type="spellStart"/>
        <w:r>
          <w:rPr>
            <w:b/>
            <w:bCs/>
            <w:color w:val="CC7832"/>
            <w:shd w:val="clear" w:color="auto" w:fill="232525"/>
          </w:rPr>
          <w:t>function</w:t>
        </w:r>
        <w:proofErr w:type="spellEnd"/>
        <w:r>
          <w:rPr>
            <w:b/>
            <w:bCs/>
            <w:color w:val="CC7832"/>
            <w:shd w:val="clear" w:color="auto" w:fill="232525"/>
          </w:rPr>
          <w:t xml:space="preserve"> </w:t>
        </w:r>
        <w:proofErr w:type="spellStart"/>
        <w:proofErr w:type="gramStart"/>
        <w:r>
          <w:rPr>
            <w:color w:val="FFC66D"/>
            <w:shd w:val="clear" w:color="auto" w:fill="232525"/>
          </w:rPr>
          <w:t>testIfSendNotificationOnCreate</w:t>
        </w:r>
        <w:proofErr w:type="spellEnd"/>
        <w:r>
          <w:rPr>
            <w:color w:val="A9B7C6"/>
            <w:shd w:val="clear" w:color="auto" w:fill="232525"/>
          </w:rPr>
          <w:t>(</w:t>
        </w:r>
        <w:proofErr w:type="gramEnd"/>
        <w:r>
          <w:rPr>
            <w:color w:val="A9B7C6"/>
            <w:shd w:val="clear" w:color="auto" w:fill="232525"/>
          </w:rPr>
          <w:t>){</w:t>
        </w:r>
        <w:r>
          <w:rPr>
            <w:color w:val="A9B7C6"/>
            <w:shd w:val="clear" w:color="auto" w:fill="232525"/>
          </w:rPr>
          <w:br/>
        </w:r>
        <w:r>
          <w:rPr>
            <w:color w:val="A9B7C6"/>
            <w:shd w:val="clear" w:color="auto" w:fill="232525"/>
          </w:rPr>
          <w:br/>
          <w:t xml:space="preserve">    </w:t>
        </w:r>
        <w:r>
          <w:rPr>
            <w:color w:val="9876AA"/>
            <w:shd w:val="clear" w:color="auto" w:fill="232525"/>
          </w:rPr>
          <w:t xml:space="preserve">$response </w:t>
        </w:r>
        <w:r>
          <w:rPr>
            <w:color w:val="A9B7C6"/>
            <w:shd w:val="clear" w:color="auto" w:fill="232525"/>
          </w:rPr>
          <w:t xml:space="preserve">= </w:t>
        </w:r>
        <w:r>
          <w:rPr>
            <w:color w:val="9876AA"/>
            <w:shd w:val="clear" w:color="auto" w:fill="232525"/>
          </w:rPr>
          <w:t>$</w:t>
        </w:r>
        <w:proofErr w:type="spellStart"/>
        <w:r>
          <w:rPr>
            <w:color w:val="9876AA"/>
            <w:shd w:val="clear" w:color="auto" w:fill="232525"/>
          </w:rPr>
          <w:t>this</w:t>
        </w:r>
        <w:proofErr w:type="spellEnd"/>
        <w:r>
          <w:rPr>
            <w:color w:val="A9B7C6"/>
            <w:shd w:val="clear" w:color="auto" w:fill="232525"/>
          </w:rPr>
          <w:t>-&gt;</w:t>
        </w:r>
        <w:proofErr w:type="spellStart"/>
        <w:r>
          <w:rPr>
            <w:color w:val="FFC66D"/>
            <w:shd w:val="clear" w:color="auto" w:fill="232525"/>
          </w:rPr>
          <w:t>enviaDuvida</w:t>
        </w:r>
        <w:proofErr w:type="spellEnd"/>
        <w:r>
          <w:rPr>
            <w:color w:val="A9B7C6"/>
            <w:shd w:val="clear" w:color="auto" w:fill="232525"/>
          </w:rPr>
          <w:t>()</w:t>
        </w:r>
        <w:r>
          <w:rPr>
            <w:color w:val="CC7832"/>
            <w:shd w:val="clear" w:color="auto" w:fill="232525"/>
          </w:rPr>
          <w:t>;</w:t>
        </w:r>
        <w:r>
          <w:rPr>
            <w:color w:val="CC7832"/>
            <w:shd w:val="clear" w:color="auto" w:fill="232525"/>
          </w:rPr>
          <w:br/>
        </w:r>
        <w:r>
          <w:rPr>
            <w:color w:val="CC7832"/>
            <w:shd w:val="clear" w:color="auto" w:fill="232525"/>
          </w:rPr>
          <w:br/>
        </w:r>
        <w:r>
          <w:rPr>
            <w:color w:val="CC7832"/>
            <w:shd w:val="clear" w:color="auto" w:fill="232525"/>
          </w:rPr>
          <w:br/>
          <w:t xml:space="preserve">    </w:t>
        </w:r>
        <w:r>
          <w:rPr>
            <w:color w:val="9876AA"/>
            <w:shd w:val="clear" w:color="auto" w:fill="232525"/>
          </w:rPr>
          <w:t>$response</w:t>
        </w:r>
        <w:r>
          <w:rPr>
            <w:color w:val="A9B7C6"/>
            <w:shd w:val="clear" w:color="auto" w:fill="232525"/>
          </w:rPr>
          <w:t>-&gt;</w:t>
        </w:r>
        <w:proofErr w:type="spellStart"/>
        <w:r>
          <w:rPr>
            <w:color w:val="FFC66D"/>
            <w:shd w:val="clear" w:color="auto" w:fill="232525"/>
          </w:rPr>
          <w:t>assertStatus</w:t>
        </w:r>
        <w:proofErr w:type="spellEnd"/>
        <w:r>
          <w:rPr>
            <w:color w:val="A9B7C6"/>
            <w:shd w:val="clear" w:color="auto" w:fill="232525"/>
          </w:rPr>
          <w:t>(</w:t>
        </w:r>
        <w:r>
          <w:rPr>
            <w:color w:val="6897BB"/>
            <w:shd w:val="clear" w:color="auto" w:fill="232525"/>
          </w:rPr>
          <w:t>200</w:t>
        </w:r>
        <w:r>
          <w:rPr>
            <w:color w:val="A9B7C6"/>
            <w:shd w:val="clear" w:color="auto" w:fill="232525"/>
          </w:rPr>
          <w:t>)</w:t>
        </w:r>
        <w:r>
          <w:rPr>
            <w:color w:val="CC7832"/>
            <w:shd w:val="clear" w:color="auto" w:fill="232525"/>
          </w:rPr>
          <w:t>;</w:t>
        </w:r>
        <w:r>
          <w:rPr>
            <w:color w:val="CC7832"/>
            <w:shd w:val="clear" w:color="auto" w:fill="232525"/>
          </w:rPr>
          <w:br/>
          <w:t xml:space="preserve">    </w:t>
        </w:r>
        <w:r>
          <w:rPr>
            <w:color w:val="9876AA"/>
            <w:shd w:val="clear" w:color="auto" w:fill="232525"/>
          </w:rPr>
          <w:t>$response</w:t>
        </w:r>
        <w:r>
          <w:rPr>
            <w:color w:val="A9B7C6"/>
            <w:shd w:val="clear" w:color="auto" w:fill="232525"/>
          </w:rPr>
          <w:t>-&gt;</w:t>
        </w:r>
        <w:proofErr w:type="spellStart"/>
        <w:r>
          <w:rPr>
            <w:color w:val="FFC66D"/>
            <w:shd w:val="clear" w:color="auto" w:fill="232525"/>
          </w:rPr>
          <w:t>assertJson</w:t>
        </w:r>
        <w:proofErr w:type="spellEnd"/>
        <w:r>
          <w:rPr>
            <w:color w:val="A9B7C6"/>
            <w:shd w:val="clear" w:color="auto" w:fill="232525"/>
          </w:rPr>
          <w:t>([</w:t>
        </w:r>
        <w:r>
          <w:rPr>
            <w:color w:val="6A8759"/>
            <w:shd w:val="clear" w:color="auto" w:fill="232525"/>
          </w:rPr>
          <w:t>'</w:t>
        </w:r>
        <w:proofErr w:type="spellStart"/>
        <w:r>
          <w:rPr>
            <w:color w:val="6A8759"/>
            <w:shd w:val="clear" w:color="auto" w:fill="232525"/>
          </w:rPr>
          <w:t>success</w:t>
        </w:r>
        <w:proofErr w:type="spellEnd"/>
        <w:r>
          <w:rPr>
            <w:color w:val="6A8759"/>
            <w:shd w:val="clear" w:color="auto" w:fill="232525"/>
          </w:rPr>
          <w:t>'</w:t>
        </w:r>
        <w:r>
          <w:rPr>
            <w:color w:val="A9B7C6"/>
            <w:shd w:val="clear" w:color="auto" w:fill="232525"/>
          </w:rPr>
          <w:t>])</w:t>
        </w:r>
        <w:r>
          <w:rPr>
            <w:color w:val="CC7832"/>
            <w:shd w:val="clear" w:color="auto" w:fill="232525"/>
          </w:rPr>
          <w:t>;</w:t>
        </w:r>
        <w:r>
          <w:rPr>
            <w:color w:val="CC7832"/>
            <w:shd w:val="clear" w:color="auto" w:fill="232525"/>
          </w:rPr>
          <w:br/>
          <w:t xml:space="preserve">    </w:t>
        </w:r>
        <w:r>
          <w:rPr>
            <w:color w:val="9876AA"/>
            <w:shd w:val="clear" w:color="auto" w:fill="232525"/>
          </w:rPr>
          <w:t>$</w:t>
        </w:r>
        <w:proofErr w:type="spellStart"/>
        <w:r>
          <w:rPr>
            <w:color w:val="9876AA"/>
            <w:shd w:val="clear" w:color="auto" w:fill="232525"/>
          </w:rPr>
          <w:t>this</w:t>
        </w:r>
        <w:proofErr w:type="spellEnd"/>
        <w:r>
          <w:rPr>
            <w:color w:val="A9B7C6"/>
            <w:shd w:val="clear" w:color="auto" w:fill="232525"/>
          </w:rPr>
          <w:t>-&gt;</w:t>
        </w:r>
        <w:proofErr w:type="spellStart"/>
        <w:r>
          <w:rPr>
            <w:color w:val="FFC66D"/>
            <w:shd w:val="clear" w:color="auto" w:fill="232525"/>
          </w:rPr>
          <w:t>assertDatabaseHas</w:t>
        </w:r>
        <w:proofErr w:type="spellEnd"/>
        <w:r>
          <w:rPr>
            <w:color w:val="A9B7C6"/>
            <w:shd w:val="clear" w:color="auto" w:fill="232525"/>
          </w:rPr>
          <w:t>(</w:t>
        </w:r>
        <w:r>
          <w:rPr>
            <w:color w:val="6A8759"/>
            <w:shd w:val="clear" w:color="auto" w:fill="232525"/>
          </w:rPr>
          <w:t>'</w:t>
        </w:r>
        <w:proofErr w:type="spellStart"/>
        <w:r>
          <w:rPr>
            <w:color w:val="6A8759"/>
            <w:shd w:val="clear" w:color="auto" w:fill="232525"/>
          </w:rPr>
          <w:t>notifications</w:t>
        </w:r>
        <w:proofErr w:type="spellEnd"/>
        <w:r>
          <w:rPr>
            <w:color w:val="6A8759"/>
            <w:shd w:val="clear" w:color="auto" w:fill="232525"/>
          </w:rPr>
          <w:t>'</w:t>
        </w:r>
        <w:r>
          <w:rPr>
            <w:color w:val="CC7832"/>
            <w:shd w:val="clear" w:color="auto" w:fill="232525"/>
          </w:rPr>
          <w:t xml:space="preserve">, </w:t>
        </w:r>
        <w:r>
          <w:rPr>
            <w:color w:val="A9B7C6"/>
            <w:shd w:val="clear" w:color="auto" w:fill="232525"/>
          </w:rPr>
          <w:t>[</w:t>
        </w:r>
        <w:r>
          <w:rPr>
            <w:color w:val="6A8759"/>
            <w:shd w:val="clear" w:color="auto" w:fill="232525"/>
          </w:rPr>
          <w:t>'</w:t>
        </w:r>
        <w:proofErr w:type="spellStart"/>
        <w:r>
          <w:rPr>
            <w:color w:val="6A8759"/>
            <w:shd w:val="clear" w:color="auto" w:fill="232525"/>
          </w:rPr>
          <w:t>notifiable_id</w:t>
        </w:r>
        <w:proofErr w:type="spellEnd"/>
        <w:r>
          <w:rPr>
            <w:color w:val="6A8759"/>
            <w:shd w:val="clear" w:color="auto" w:fill="232525"/>
          </w:rPr>
          <w:t xml:space="preserve">' </w:t>
        </w:r>
        <w:r>
          <w:rPr>
            <w:color w:val="A9B7C6"/>
            <w:shd w:val="clear" w:color="auto" w:fill="232525"/>
          </w:rPr>
          <w:t xml:space="preserve">=&gt; </w:t>
        </w:r>
        <w:r>
          <w:rPr>
            <w:color w:val="6897BB"/>
            <w:shd w:val="clear" w:color="auto" w:fill="232525"/>
          </w:rPr>
          <w:t>2</w:t>
        </w:r>
        <w:r>
          <w:rPr>
            <w:color w:val="A9B7C6"/>
            <w:shd w:val="clear" w:color="auto" w:fill="232525"/>
          </w:rPr>
          <w:t>])</w:t>
        </w:r>
        <w:r>
          <w:rPr>
            <w:color w:val="CC7832"/>
            <w:shd w:val="clear" w:color="auto" w:fill="232525"/>
          </w:rPr>
          <w:t>;</w:t>
        </w:r>
        <w:r>
          <w:rPr>
            <w:color w:val="CC7832"/>
            <w:shd w:val="clear" w:color="auto" w:fill="232525"/>
          </w:rPr>
          <w:br/>
        </w:r>
        <w:r>
          <w:rPr>
            <w:color w:val="A9B7C6"/>
            <w:shd w:val="clear" w:color="auto" w:fill="232525"/>
          </w:rPr>
          <w:t>}</w:t>
        </w:r>
      </w:ins>
    </w:p>
    <w:p w:rsidR="005A6F0E" w:rsidRDefault="00715412" w:rsidP="00436F61">
      <w:pPr>
        <w:rPr>
          <w:ins w:id="1194" w:author="Ryan Lemos" w:date="2019-02-25T09:49:00Z"/>
        </w:rPr>
      </w:pPr>
      <w:ins w:id="1195" w:author="Ryan Lemos" w:date="2019-02-25T09:37:00Z">
        <w:r>
          <w:t xml:space="preserve"> </w:t>
        </w:r>
      </w:ins>
    </w:p>
    <w:p w:rsidR="00410493" w:rsidRDefault="00410493" w:rsidP="00436F61">
      <w:pPr>
        <w:rPr>
          <w:ins w:id="1196" w:author="Ryan Lemos" w:date="2019-02-25T09:52:00Z"/>
        </w:rPr>
      </w:pPr>
      <w:ins w:id="1197" w:author="Ryan Lemos" w:date="2019-02-25T09:49:00Z">
        <w:r>
          <w:lastRenderedPageBreak/>
          <w:t>O próximo teste se trata da atualização de um evento criado por um professor, utiliza-se a função para criar um evento de u</w:t>
        </w:r>
      </w:ins>
      <w:ins w:id="1198" w:author="Ryan Lemos" w:date="2019-02-25T09:50:00Z">
        <w:r>
          <w:t>m professor. Após criar o evento e salva-lo na base de dados recebe-se a resposta da rota de atualização</w:t>
        </w:r>
      </w:ins>
      <w:ins w:id="1199" w:author="Ryan Lemos" w:date="2019-02-25T09:51:00Z">
        <w:r>
          <w:t xml:space="preserve"> pela função ‘</w:t>
        </w:r>
        <w:proofErr w:type="spellStart"/>
        <w:r>
          <w:t>json</w:t>
        </w:r>
        <w:proofErr w:type="spellEnd"/>
        <w:r>
          <w:t xml:space="preserve">’ </w:t>
        </w:r>
      </w:ins>
      <w:ins w:id="1200" w:author="Ryan Lemos" w:date="2019-02-25T09:50:00Z">
        <w:r>
          <w:t xml:space="preserve">(passando como parâmetros o verbo HTPP que nesse caso foi o </w:t>
        </w:r>
      </w:ins>
      <w:ins w:id="1201" w:author="Ryan Lemos" w:date="2019-02-25T09:51:00Z">
        <w:r>
          <w:t xml:space="preserve">PUT, a rota, os dados e o cabeçalho, que se trata do </w:t>
        </w:r>
        <w:proofErr w:type="spellStart"/>
        <w:r>
          <w:t>token</w:t>
        </w:r>
        <w:proofErr w:type="spellEnd"/>
        <w:r>
          <w:t xml:space="preserve"> que verifica que o usu</w:t>
        </w:r>
      </w:ins>
      <w:ins w:id="1202" w:author="Ryan Lemos" w:date="2019-02-25T09:52:00Z">
        <w:r>
          <w:t xml:space="preserve">ário se autenticou no ambiente. As funções de asserção são </w:t>
        </w:r>
      </w:ins>
      <w:ins w:id="1203" w:author="Ryan Lemos" w:date="2019-02-25T09:53:00Z">
        <w:r>
          <w:t xml:space="preserve">praticamente as mesmas, o que irá mudar é a ultima verificação que verifica se tem algum dado faltando ou não existente na base. Isso se dá pelo fato que o processo de atualizar os dados </w:t>
        </w:r>
      </w:ins>
      <w:ins w:id="1204" w:author="Ryan Lemos" w:date="2019-02-25T09:54:00Z">
        <w:r>
          <w:t>antigos do evento não devem existir. Somente devem existir na base os dados atuais que foram atualizados. Então faz-se duas verificações, se existe o dado novo e se o dado antigo não existe mais.</w:t>
        </w:r>
      </w:ins>
      <w:bookmarkStart w:id="1205" w:name="_GoBack"/>
      <w:bookmarkEnd w:id="1205"/>
    </w:p>
    <w:p w:rsidR="00410493" w:rsidRPr="00715412" w:rsidRDefault="00410493" w:rsidP="00436F61">
      <w:pPr>
        <w:rPr>
          <w:moveTo w:id="1206" w:author="Ryan Lemos" w:date="2019-02-20T11:37:00Z"/>
          <w:rPrChange w:id="1207" w:author="Ryan Lemos" w:date="2019-02-25T09:34:00Z">
            <w:rPr>
              <w:moveTo w:id="1208" w:author="Ryan Lemos" w:date="2019-02-20T11:37:00Z"/>
            </w:rPr>
          </w:rPrChange>
        </w:rPr>
        <w:pPrChange w:id="1209" w:author="Ryan Lemos" w:date="2019-02-25T09:22:00Z">
          <w:pPr>
            <w:pStyle w:val="Ttulo3"/>
          </w:pPr>
        </w:pPrChange>
      </w:pPr>
    </w:p>
    <w:moveToRangeEnd w:id="1139"/>
    <w:p w:rsidR="00410493" w:rsidRDefault="00410493" w:rsidP="00410493">
      <w:pPr>
        <w:pStyle w:val="Pr-formataoHTML"/>
        <w:shd w:val="clear" w:color="auto" w:fill="2B2B2B"/>
        <w:rPr>
          <w:ins w:id="1210" w:author="Ryan Lemos" w:date="2019-02-25T09:48:00Z"/>
          <w:color w:val="A9B7C6"/>
        </w:rPr>
      </w:pPr>
      <w:ins w:id="1211" w:author="Ryan Lemos" w:date="2019-02-25T09:48:00Z">
        <w:r>
          <w:rPr>
            <w:color w:val="A9B7C6"/>
            <w:shd w:val="clear" w:color="auto" w:fill="232525"/>
          </w:rPr>
          <w:br/>
        </w:r>
        <w:proofErr w:type="spellStart"/>
        <w:r>
          <w:rPr>
            <w:b/>
            <w:bCs/>
            <w:color w:val="CC7832"/>
            <w:shd w:val="clear" w:color="auto" w:fill="232525"/>
          </w:rPr>
          <w:t>public</w:t>
        </w:r>
        <w:proofErr w:type="spellEnd"/>
        <w:r>
          <w:rPr>
            <w:b/>
            <w:bCs/>
            <w:color w:val="CC7832"/>
            <w:shd w:val="clear" w:color="auto" w:fill="232525"/>
          </w:rPr>
          <w:t xml:space="preserve"> </w:t>
        </w:r>
        <w:proofErr w:type="spellStart"/>
        <w:r>
          <w:rPr>
            <w:b/>
            <w:bCs/>
            <w:color w:val="CC7832"/>
            <w:shd w:val="clear" w:color="auto" w:fill="232525"/>
          </w:rPr>
          <w:t>function</w:t>
        </w:r>
        <w:proofErr w:type="spellEnd"/>
        <w:r>
          <w:rPr>
            <w:b/>
            <w:bCs/>
            <w:color w:val="CC7832"/>
            <w:shd w:val="clear" w:color="auto" w:fill="232525"/>
          </w:rPr>
          <w:t xml:space="preserve"> </w:t>
        </w:r>
        <w:proofErr w:type="spellStart"/>
        <w:r>
          <w:rPr>
            <w:color w:val="FFC66D"/>
            <w:shd w:val="clear" w:color="auto" w:fill="232525"/>
          </w:rPr>
          <w:t>testUpdate</w:t>
        </w:r>
        <w:proofErr w:type="spellEnd"/>
        <w:r>
          <w:rPr>
            <w:color w:val="A9B7C6"/>
            <w:shd w:val="clear" w:color="auto" w:fill="232525"/>
          </w:rPr>
          <w:t>(){</w:t>
        </w:r>
        <w:r>
          <w:rPr>
            <w:color w:val="A9B7C6"/>
            <w:shd w:val="clear" w:color="auto" w:fill="232525"/>
          </w:rPr>
          <w:br/>
          <w:t xml:space="preserve">    </w:t>
        </w:r>
        <w:r>
          <w:rPr>
            <w:color w:val="9876AA"/>
            <w:shd w:val="clear" w:color="auto" w:fill="232525"/>
          </w:rPr>
          <w:t>$</w:t>
        </w:r>
        <w:proofErr w:type="spellStart"/>
        <w:r>
          <w:rPr>
            <w:color w:val="9876AA"/>
            <w:shd w:val="clear" w:color="auto" w:fill="232525"/>
          </w:rPr>
          <w:t>this</w:t>
        </w:r>
        <w:proofErr w:type="spellEnd"/>
        <w:r>
          <w:rPr>
            <w:color w:val="A9B7C6"/>
            <w:shd w:val="clear" w:color="auto" w:fill="232525"/>
          </w:rPr>
          <w:t>-&gt;</w:t>
        </w:r>
        <w:proofErr w:type="spellStart"/>
        <w:r>
          <w:rPr>
            <w:color w:val="FFC66D"/>
            <w:shd w:val="clear" w:color="auto" w:fill="232525"/>
          </w:rPr>
          <w:t>createGroup</w:t>
        </w:r>
        <w:proofErr w:type="spellEnd"/>
        <w:r>
          <w:rPr>
            <w:color w:val="A9B7C6"/>
            <w:shd w:val="clear" w:color="auto" w:fill="232525"/>
          </w:rPr>
          <w:t>()</w:t>
        </w:r>
        <w:r>
          <w:rPr>
            <w:color w:val="CC7832"/>
            <w:shd w:val="clear" w:color="auto" w:fill="232525"/>
          </w:rPr>
          <w:t>;</w:t>
        </w:r>
        <w:r>
          <w:rPr>
            <w:color w:val="CC7832"/>
            <w:shd w:val="clear" w:color="auto" w:fill="232525"/>
          </w:rPr>
          <w:br/>
          <w:t xml:space="preserve">    </w:t>
        </w:r>
        <w:r>
          <w:rPr>
            <w:color w:val="9876AA"/>
            <w:shd w:val="clear" w:color="auto" w:fill="232525"/>
          </w:rPr>
          <w:t>$</w:t>
        </w:r>
        <w:proofErr w:type="spellStart"/>
        <w:r>
          <w:rPr>
            <w:color w:val="9876AA"/>
            <w:shd w:val="clear" w:color="auto" w:fill="232525"/>
          </w:rPr>
          <w:t>this</w:t>
        </w:r>
        <w:proofErr w:type="spellEnd"/>
        <w:r>
          <w:rPr>
            <w:color w:val="A9B7C6"/>
            <w:shd w:val="clear" w:color="auto" w:fill="232525"/>
          </w:rPr>
          <w:t>-&gt;</w:t>
        </w:r>
        <w:proofErr w:type="spellStart"/>
        <w:r>
          <w:rPr>
            <w:color w:val="FFC66D"/>
            <w:shd w:val="clear" w:color="auto" w:fill="232525"/>
          </w:rPr>
          <w:t>createEventTeacher</w:t>
        </w:r>
        <w:proofErr w:type="spellEnd"/>
        <w:r>
          <w:rPr>
            <w:color w:val="A9B7C6"/>
            <w:shd w:val="clear" w:color="auto" w:fill="232525"/>
          </w:rPr>
          <w:t>()</w:t>
        </w:r>
        <w:r>
          <w:rPr>
            <w:color w:val="CC7832"/>
            <w:shd w:val="clear" w:color="auto" w:fill="232525"/>
          </w:rPr>
          <w:t>;</w:t>
        </w:r>
        <w:r>
          <w:rPr>
            <w:color w:val="CC7832"/>
            <w:shd w:val="clear" w:color="auto" w:fill="232525"/>
          </w:rPr>
          <w:br/>
          <w:t xml:space="preserve">    </w:t>
        </w:r>
        <w:r>
          <w:rPr>
            <w:color w:val="9876AA"/>
            <w:shd w:val="clear" w:color="auto" w:fill="232525"/>
          </w:rPr>
          <w:t xml:space="preserve">$data2 </w:t>
        </w:r>
        <w:r>
          <w:rPr>
            <w:color w:val="A9B7C6"/>
            <w:shd w:val="clear" w:color="auto" w:fill="232525"/>
          </w:rPr>
          <w:t>= [</w:t>
        </w:r>
        <w:r>
          <w:rPr>
            <w:color w:val="6A8759"/>
            <w:shd w:val="clear" w:color="auto" w:fill="232525"/>
          </w:rPr>
          <w:t>'</w:t>
        </w:r>
        <w:proofErr w:type="spellStart"/>
        <w:r>
          <w:rPr>
            <w:color w:val="6A8759"/>
            <w:shd w:val="clear" w:color="auto" w:fill="232525"/>
          </w:rPr>
          <w:t>title</w:t>
        </w:r>
        <w:proofErr w:type="spellEnd"/>
        <w:r>
          <w:rPr>
            <w:color w:val="6A8759"/>
            <w:shd w:val="clear" w:color="auto" w:fill="232525"/>
          </w:rPr>
          <w:t>'</w:t>
        </w:r>
        <w:r>
          <w:rPr>
            <w:color w:val="A9B7C6"/>
            <w:shd w:val="clear" w:color="auto" w:fill="232525"/>
          </w:rPr>
          <w:t>=&gt;</w:t>
        </w:r>
        <w:r>
          <w:rPr>
            <w:color w:val="6A8759"/>
            <w:shd w:val="clear" w:color="auto" w:fill="232525"/>
          </w:rPr>
          <w:t>'teste edição'</w:t>
        </w:r>
        <w:r>
          <w:rPr>
            <w:color w:val="CC7832"/>
            <w:shd w:val="clear" w:color="auto" w:fill="232525"/>
          </w:rPr>
          <w:t xml:space="preserve">, </w:t>
        </w:r>
        <w:r>
          <w:rPr>
            <w:color w:val="6A8759"/>
            <w:shd w:val="clear" w:color="auto" w:fill="232525"/>
          </w:rPr>
          <w:t>'date'</w:t>
        </w:r>
        <w:r>
          <w:rPr>
            <w:color w:val="A9B7C6"/>
            <w:shd w:val="clear" w:color="auto" w:fill="232525"/>
          </w:rPr>
          <w:t>=&gt;</w:t>
        </w:r>
        <w:r>
          <w:rPr>
            <w:color w:val="6A8759"/>
            <w:shd w:val="clear" w:color="auto" w:fill="232525"/>
          </w:rPr>
          <w:t>'2019-02-03 18:32:24'</w:t>
        </w:r>
        <w:r>
          <w:rPr>
            <w:color w:val="CC7832"/>
            <w:shd w:val="clear" w:color="auto" w:fill="232525"/>
          </w:rPr>
          <w:t xml:space="preserve">, </w:t>
        </w:r>
        <w:r>
          <w:rPr>
            <w:color w:val="6A8759"/>
            <w:shd w:val="clear" w:color="auto" w:fill="232525"/>
          </w:rPr>
          <w:t>'color'</w:t>
        </w:r>
        <w:r>
          <w:rPr>
            <w:color w:val="A9B7C6"/>
            <w:shd w:val="clear" w:color="auto" w:fill="232525"/>
          </w:rPr>
          <w:t>=&gt;</w:t>
        </w:r>
        <w:r>
          <w:rPr>
            <w:color w:val="6A8759"/>
            <w:shd w:val="clear" w:color="auto" w:fill="232525"/>
          </w:rPr>
          <w:t>'#e66465'</w:t>
        </w:r>
        <w:r>
          <w:rPr>
            <w:color w:val="CC7832"/>
            <w:shd w:val="clear" w:color="auto" w:fill="232525"/>
          </w:rPr>
          <w:t xml:space="preserve">, </w:t>
        </w:r>
        <w:r>
          <w:rPr>
            <w:color w:val="6A8759"/>
            <w:shd w:val="clear" w:color="auto" w:fill="232525"/>
          </w:rPr>
          <w:t>'</w:t>
        </w:r>
        <w:proofErr w:type="spellStart"/>
        <w:r>
          <w:rPr>
            <w:color w:val="6A8759"/>
            <w:shd w:val="clear" w:color="auto" w:fill="232525"/>
          </w:rPr>
          <w:t>public</w:t>
        </w:r>
        <w:proofErr w:type="spellEnd"/>
        <w:r>
          <w:rPr>
            <w:color w:val="6A8759"/>
            <w:shd w:val="clear" w:color="auto" w:fill="232525"/>
          </w:rPr>
          <w:t>'</w:t>
        </w:r>
        <w:r>
          <w:rPr>
            <w:color w:val="A9B7C6"/>
            <w:shd w:val="clear" w:color="auto" w:fill="232525"/>
          </w:rPr>
          <w:t>=&gt;</w:t>
        </w:r>
        <w:r>
          <w:rPr>
            <w:color w:val="6897BB"/>
            <w:shd w:val="clear" w:color="auto" w:fill="232525"/>
          </w:rPr>
          <w:t>0</w:t>
        </w:r>
        <w:r>
          <w:rPr>
            <w:color w:val="A9B7C6"/>
            <w:shd w:val="clear" w:color="auto" w:fill="232525"/>
          </w:rPr>
          <w:t>]</w:t>
        </w:r>
        <w:r>
          <w:rPr>
            <w:color w:val="CC7832"/>
            <w:shd w:val="clear" w:color="auto" w:fill="232525"/>
          </w:rPr>
          <w:t>;</w:t>
        </w:r>
        <w:r>
          <w:rPr>
            <w:color w:val="CC7832"/>
            <w:shd w:val="clear" w:color="auto" w:fill="232525"/>
          </w:rPr>
          <w:br/>
        </w:r>
        <w:r>
          <w:rPr>
            <w:color w:val="CC7832"/>
            <w:shd w:val="clear" w:color="auto" w:fill="232525"/>
          </w:rPr>
          <w:br/>
          <w:t xml:space="preserve">    </w:t>
        </w:r>
        <w:r>
          <w:rPr>
            <w:color w:val="9876AA"/>
            <w:shd w:val="clear" w:color="auto" w:fill="232525"/>
          </w:rPr>
          <w:t>$response</w:t>
        </w:r>
        <w:r>
          <w:rPr>
            <w:color w:val="A9B7C6"/>
            <w:shd w:val="clear" w:color="auto" w:fill="232525"/>
          </w:rPr>
          <w:t xml:space="preserve">= </w:t>
        </w:r>
        <w:r>
          <w:rPr>
            <w:color w:val="9876AA"/>
            <w:shd w:val="clear" w:color="auto" w:fill="232525"/>
          </w:rPr>
          <w:t>$</w:t>
        </w:r>
        <w:proofErr w:type="spellStart"/>
        <w:r>
          <w:rPr>
            <w:color w:val="9876AA"/>
            <w:shd w:val="clear" w:color="auto" w:fill="232525"/>
          </w:rPr>
          <w:t>this</w:t>
        </w:r>
        <w:proofErr w:type="spellEnd"/>
        <w:r>
          <w:rPr>
            <w:color w:val="A9B7C6"/>
            <w:shd w:val="clear" w:color="auto" w:fill="232525"/>
          </w:rPr>
          <w:t>-&gt;</w:t>
        </w:r>
        <w:proofErr w:type="spellStart"/>
        <w:r>
          <w:rPr>
            <w:color w:val="FFC66D"/>
            <w:shd w:val="clear" w:color="auto" w:fill="232525"/>
          </w:rPr>
          <w:t>json</w:t>
        </w:r>
        <w:proofErr w:type="spellEnd"/>
        <w:r>
          <w:rPr>
            <w:color w:val="A9B7C6"/>
            <w:shd w:val="clear" w:color="auto" w:fill="232525"/>
          </w:rPr>
          <w:t>(</w:t>
        </w:r>
        <w:r>
          <w:rPr>
            <w:color w:val="6A8759"/>
            <w:shd w:val="clear" w:color="auto" w:fill="232525"/>
          </w:rPr>
          <w:t>'PUT'</w:t>
        </w:r>
        <w:r>
          <w:rPr>
            <w:color w:val="CC7832"/>
            <w:shd w:val="clear" w:color="auto" w:fill="232525"/>
          </w:rPr>
          <w:t xml:space="preserve">, </w:t>
        </w:r>
        <w:proofErr w:type="spellStart"/>
        <w:r>
          <w:rPr>
            <w:color w:val="A9B7C6"/>
            <w:shd w:val="clear" w:color="auto" w:fill="232525"/>
          </w:rPr>
          <w:t>route</w:t>
        </w:r>
        <w:proofErr w:type="spellEnd"/>
        <w:r>
          <w:rPr>
            <w:color w:val="A9B7C6"/>
            <w:shd w:val="clear" w:color="auto" w:fill="232525"/>
          </w:rPr>
          <w:t>(</w:t>
        </w:r>
        <w:r>
          <w:rPr>
            <w:color w:val="6A8759"/>
            <w:shd w:val="clear" w:color="auto" w:fill="232525"/>
          </w:rPr>
          <w:t>'</w:t>
        </w:r>
        <w:proofErr w:type="spellStart"/>
        <w:r>
          <w:rPr>
            <w:color w:val="6A8759"/>
            <w:shd w:val="clear" w:color="auto" w:fill="232525"/>
          </w:rPr>
          <w:t>event.update</w:t>
        </w:r>
        <w:proofErr w:type="spellEnd"/>
        <w:r>
          <w:rPr>
            <w:color w:val="6A8759"/>
            <w:shd w:val="clear" w:color="auto" w:fill="232525"/>
          </w:rPr>
          <w:t>'</w:t>
        </w:r>
        <w:r>
          <w:rPr>
            <w:color w:val="CC7832"/>
            <w:shd w:val="clear" w:color="auto" w:fill="232525"/>
          </w:rPr>
          <w:t xml:space="preserve">, </w:t>
        </w:r>
        <w:r>
          <w:rPr>
            <w:color w:val="6897BB"/>
            <w:shd w:val="clear" w:color="auto" w:fill="232525"/>
          </w:rPr>
          <w:t>1</w:t>
        </w:r>
        <w:r>
          <w:rPr>
            <w:color w:val="A9B7C6"/>
            <w:shd w:val="clear" w:color="auto" w:fill="232525"/>
          </w:rPr>
          <w:t>)</w:t>
        </w:r>
        <w:r>
          <w:rPr>
            <w:color w:val="CC7832"/>
            <w:shd w:val="clear" w:color="auto" w:fill="232525"/>
          </w:rPr>
          <w:t xml:space="preserve">, </w:t>
        </w:r>
        <w:r>
          <w:rPr>
            <w:color w:val="9876AA"/>
            <w:shd w:val="clear" w:color="auto" w:fill="232525"/>
          </w:rPr>
          <w:t>$data2</w:t>
        </w:r>
        <w:r>
          <w:rPr>
            <w:color w:val="CC7832"/>
            <w:shd w:val="clear" w:color="auto" w:fill="232525"/>
          </w:rPr>
          <w:t xml:space="preserve">, </w:t>
        </w:r>
        <w:r>
          <w:rPr>
            <w:color w:val="9876AA"/>
            <w:shd w:val="clear" w:color="auto" w:fill="232525"/>
          </w:rPr>
          <w:t>$</w:t>
        </w:r>
        <w:proofErr w:type="spellStart"/>
        <w:r>
          <w:rPr>
            <w:color w:val="9876AA"/>
            <w:shd w:val="clear" w:color="auto" w:fill="232525"/>
          </w:rPr>
          <w:t>this</w:t>
        </w:r>
        <w:proofErr w:type="spellEnd"/>
        <w:r>
          <w:rPr>
            <w:color w:val="A9B7C6"/>
            <w:shd w:val="clear" w:color="auto" w:fill="232525"/>
          </w:rPr>
          <w:t>-&gt;</w:t>
        </w:r>
        <w:proofErr w:type="spellStart"/>
        <w:r>
          <w:rPr>
            <w:color w:val="9876AA"/>
            <w:shd w:val="clear" w:color="auto" w:fill="232525"/>
          </w:rPr>
          <w:t>header_teacher</w:t>
        </w:r>
        <w:proofErr w:type="spellEnd"/>
        <w:r>
          <w:rPr>
            <w:color w:val="A9B7C6"/>
            <w:shd w:val="clear" w:color="auto" w:fill="232525"/>
          </w:rPr>
          <w:t>)</w:t>
        </w:r>
        <w:r>
          <w:rPr>
            <w:color w:val="CC7832"/>
            <w:shd w:val="clear" w:color="auto" w:fill="232525"/>
          </w:rPr>
          <w:t>;</w:t>
        </w:r>
        <w:r>
          <w:rPr>
            <w:color w:val="CC7832"/>
            <w:shd w:val="clear" w:color="auto" w:fill="232525"/>
          </w:rPr>
          <w:br/>
          <w:t xml:space="preserve">    </w:t>
        </w:r>
        <w:r>
          <w:rPr>
            <w:color w:val="9876AA"/>
            <w:shd w:val="clear" w:color="auto" w:fill="232525"/>
          </w:rPr>
          <w:t>$response</w:t>
        </w:r>
        <w:r>
          <w:rPr>
            <w:color w:val="A9B7C6"/>
            <w:shd w:val="clear" w:color="auto" w:fill="232525"/>
          </w:rPr>
          <w:t>-&gt;</w:t>
        </w:r>
        <w:proofErr w:type="spellStart"/>
        <w:r>
          <w:rPr>
            <w:color w:val="FFC66D"/>
            <w:shd w:val="clear" w:color="auto" w:fill="232525"/>
          </w:rPr>
          <w:t>assertStatus</w:t>
        </w:r>
        <w:proofErr w:type="spellEnd"/>
        <w:r>
          <w:rPr>
            <w:color w:val="A9B7C6"/>
            <w:shd w:val="clear" w:color="auto" w:fill="232525"/>
          </w:rPr>
          <w:t>(</w:t>
        </w:r>
        <w:r>
          <w:rPr>
            <w:color w:val="6897BB"/>
            <w:shd w:val="clear" w:color="auto" w:fill="232525"/>
          </w:rPr>
          <w:t>200</w:t>
        </w:r>
        <w:r>
          <w:rPr>
            <w:color w:val="A9B7C6"/>
            <w:shd w:val="clear" w:color="auto" w:fill="232525"/>
          </w:rPr>
          <w:t>)</w:t>
        </w:r>
        <w:r>
          <w:rPr>
            <w:color w:val="CC7832"/>
            <w:shd w:val="clear" w:color="auto" w:fill="232525"/>
          </w:rPr>
          <w:t>;</w:t>
        </w:r>
        <w:r>
          <w:rPr>
            <w:color w:val="CC7832"/>
            <w:shd w:val="clear" w:color="auto" w:fill="232525"/>
          </w:rPr>
          <w:br/>
          <w:t xml:space="preserve">    </w:t>
        </w:r>
        <w:r>
          <w:rPr>
            <w:color w:val="9876AA"/>
            <w:shd w:val="clear" w:color="auto" w:fill="232525"/>
          </w:rPr>
          <w:t>$response</w:t>
        </w:r>
        <w:r>
          <w:rPr>
            <w:color w:val="A9B7C6"/>
            <w:shd w:val="clear" w:color="auto" w:fill="232525"/>
          </w:rPr>
          <w:t>-&gt;</w:t>
        </w:r>
        <w:proofErr w:type="spellStart"/>
        <w:r>
          <w:rPr>
            <w:color w:val="FFC66D"/>
            <w:shd w:val="clear" w:color="auto" w:fill="232525"/>
          </w:rPr>
          <w:t>assertJson</w:t>
        </w:r>
        <w:proofErr w:type="spellEnd"/>
        <w:r>
          <w:rPr>
            <w:color w:val="A9B7C6"/>
            <w:shd w:val="clear" w:color="auto" w:fill="232525"/>
          </w:rPr>
          <w:t>([</w:t>
        </w:r>
        <w:r>
          <w:rPr>
            <w:color w:val="6A8759"/>
            <w:shd w:val="clear" w:color="auto" w:fill="232525"/>
          </w:rPr>
          <w:t>'</w:t>
        </w:r>
        <w:proofErr w:type="spellStart"/>
        <w:r>
          <w:rPr>
            <w:color w:val="6A8759"/>
            <w:shd w:val="clear" w:color="auto" w:fill="232525"/>
          </w:rPr>
          <w:t>success</w:t>
        </w:r>
        <w:proofErr w:type="spellEnd"/>
        <w:r>
          <w:rPr>
            <w:color w:val="6A8759"/>
            <w:shd w:val="clear" w:color="auto" w:fill="232525"/>
          </w:rPr>
          <w:t>'</w:t>
        </w:r>
        <w:r>
          <w:rPr>
            <w:color w:val="A9B7C6"/>
            <w:shd w:val="clear" w:color="auto" w:fill="232525"/>
          </w:rPr>
          <w:t>])</w:t>
        </w:r>
        <w:r>
          <w:rPr>
            <w:color w:val="CC7832"/>
            <w:shd w:val="clear" w:color="auto" w:fill="232525"/>
          </w:rPr>
          <w:t>;</w:t>
        </w:r>
        <w:r>
          <w:rPr>
            <w:color w:val="CC7832"/>
            <w:shd w:val="clear" w:color="auto" w:fill="232525"/>
          </w:rPr>
          <w:br/>
          <w:t xml:space="preserve">    </w:t>
        </w:r>
        <w:r>
          <w:rPr>
            <w:color w:val="9876AA"/>
            <w:shd w:val="clear" w:color="auto" w:fill="232525"/>
          </w:rPr>
          <w:t>$</w:t>
        </w:r>
        <w:proofErr w:type="spellStart"/>
        <w:r>
          <w:rPr>
            <w:color w:val="9876AA"/>
            <w:shd w:val="clear" w:color="auto" w:fill="232525"/>
          </w:rPr>
          <w:t>this</w:t>
        </w:r>
        <w:proofErr w:type="spellEnd"/>
        <w:r>
          <w:rPr>
            <w:color w:val="A9B7C6"/>
            <w:shd w:val="clear" w:color="auto" w:fill="232525"/>
          </w:rPr>
          <w:t>-&gt;</w:t>
        </w:r>
        <w:proofErr w:type="spellStart"/>
        <w:r>
          <w:rPr>
            <w:color w:val="FFC66D"/>
            <w:shd w:val="clear" w:color="auto" w:fill="232525"/>
          </w:rPr>
          <w:t>assertDatabaseHas</w:t>
        </w:r>
        <w:proofErr w:type="spellEnd"/>
        <w:r>
          <w:rPr>
            <w:color w:val="A9B7C6"/>
            <w:shd w:val="clear" w:color="auto" w:fill="232525"/>
          </w:rPr>
          <w:t>(</w:t>
        </w:r>
        <w:r>
          <w:rPr>
            <w:color w:val="6A8759"/>
            <w:shd w:val="clear" w:color="auto" w:fill="232525"/>
          </w:rPr>
          <w:t>'</w:t>
        </w:r>
        <w:proofErr w:type="spellStart"/>
        <w:r>
          <w:rPr>
            <w:color w:val="6A8759"/>
            <w:shd w:val="clear" w:color="auto" w:fill="232525"/>
          </w:rPr>
          <w:t>events</w:t>
        </w:r>
        <w:proofErr w:type="spellEnd"/>
        <w:r>
          <w:rPr>
            <w:color w:val="6A8759"/>
            <w:shd w:val="clear" w:color="auto" w:fill="232525"/>
          </w:rPr>
          <w:t>'</w:t>
        </w:r>
        <w:r>
          <w:rPr>
            <w:color w:val="CC7832"/>
            <w:shd w:val="clear" w:color="auto" w:fill="232525"/>
          </w:rPr>
          <w:t xml:space="preserve">, </w:t>
        </w:r>
        <w:r>
          <w:rPr>
            <w:color w:val="9876AA"/>
            <w:shd w:val="clear" w:color="auto" w:fill="232525"/>
          </w:rPr>
          <w:t>$data2</w:t>
        </w:r>
        <w:r>
          <w:rPr>
            <w:color w:val="A9B7C6"/>
            <w:shd w:val="clear" w:color="auto" w:fill="232525"/>
          </w:rPr>
          <w:t>)</w:t>
        </w:r>
        <w:r>
          <w:rPr>
            <w:color w:val="CC7832"/>
            <w:shd w:val="clear" w:color="auto" w:fill="232525"/>
          </w:rPr>
          <w:t>;</w:t>
        </w:r>
        <w:r>
          <w:rPr>
            <w:color w:val="CC7832"/>
            <w:shd w:val="clear" w:color="auto" w:fill="232525"/>
          </w:rPr>
          <w:br/>
          <w:t xml:space="preserve">    </w:t>
        </w:r>
        <w:r>
          <w:rPr>
            <w:color w:val="9876AA"/>
            <w:shd w:val="clear" w:color="auto" w:fill="232525"/>
          </w:rPr>
          <w:t>$</w:t>
        </w:r>
        <w:proofErr w:type="spellStart"/>
        <w:r>
          <w:rPr>
            <w:color w:val="9876AA"/>
            <w:shd w:val="clear" w:color="auto" w:fill="232525"/>
          </w:rPr>
          <w:t>this</w:t>
        </w:r>
        <w:proofErr w:type="spellEnd"/>
        <w:r>
          <w:rPr>
            <w:color w:val="A9B7C6"/>
            <w:shd w:val="clear" w:color="auto" w:fill="232525"/>
          </w:rPr>
          <w:t>-&gt;</w:t>
        </w:r>
        <w:proofErr w:type="spellStart"/>
        <w:proofErr w:type="gramStart"/>
        <w:r>
          <w:rPr>
            <w:color w:val="FFC66D"/>
            <w:shd w:val="clear" w:color="auto" w:fill="232525"/>
          </w:rPr>
          <w:t>assertDatabaseMissing</w:t>
        </w:r>
        <w:proofErr w:type="spellEnd"/>
        <w:r>
          <w:rPr>
            <w:color w:val="A9B7C6"/>
            <w:shd w:val="clear" w:color="auto" w:fill="232525"/>
          </w:rPr>
          <w:t>(</w:t>
        </w:r>
        <w:proofErr w:type="gramEnd"/>
        <w:r>
          <w:rPr>
            <w:color w:val="6A8759"/>
            <w:shd w:val="clear" w:color="auto" w:fill="232525"/>
          </w:rPr>
          <w:t>'</w:t>
        </w:r>
        <w:proofErr w:type="spellStart"/>
        <w:r>
          <w:rPr>
            <w:color w:val="6A8759"/>
            <w:shd w:val="clear" w:color="auto" w:fill="232525"/>
          </w:rPr>
          <w:t>events</w:t>
        </w:r>
        <w:proofErr w:type="spellEnd"/>
        <w:r>
          <w:rPr>
            <w:color w:val="6A8759"/>
            <w:shd w:val="clear" w:color="auto" w:fill="232525"/>
          </w:rPr>
          <w:t>'</w:t>
        </w:r>
        <w:r>
          <w:rPr>
            <w:color w:val="CC7832"/>
            <w:shd w:val="clear" w:color="auto" w:fill="232525"/>
          </w:rPr>
          <w:t xml:space="preserve">, </w:t>
        </w:r>
        <w:r>
          <w:rPr>
            <w:color w:val="A9B7C6"/>
            <w:shd w:val="clear" w:color="auto" w:fill="232525"/>
          </w:rPr>
          <w:t>[</w:t>
        </w:r>
        <w:r>
          <w:rPr>
            <w:color w:val="6A8759"/>
            <w:shd w:val="clear" w:color="auto" w:fill="232525"/>
          </w:rPr>
          <w:t>'</w:t>
        </w:r>
        <w:proofErr w:type="spellStart"/>
        <w:r>
          <w:rPr>
            <w:color w:val="6A8759"/>
            <w:shd w:val="clear" w:color="auto" w:fill="232525"/>
          </w:rPr>
          <w:t>title</w:t>
        </w:r>
        <w:proofErr w:type="spellEnd"/>
        <w:r>
          <w:rPr>
            <w:color w:val="6A8759"/>
            <w:shd w:val="clear" w:color="auto" w:fill="232525"/>
          </w:rPr>
          <w:t>'</w:t>
        </w:r>
        <w:r>
          <w:rPr>
            <w:color w:val="A9B7C6"/>
            <w:shd w:val="clear" w:color="auto" w:fill="232525"/>
          </w:rPr>
          <w:t>=&gt;</w:t>
        </w:r>
        <w:r>
          <w:rPr>
            <w:color w:val="6A8759"/>
            <w:shd w:val="clear" w:color="auto" w:fill="232525"/>
          </w:rPr>
          <w:t>'teste'</w:t>
        </w:r>
        <w:r>
          <w:rPr>
            <w:color w:val="A9B7C6"/>
            <w:shd w:val="clear" w:color="auto" w:fill="232525"/>
          </w:rPr>
          <w:t>])</w:t>
        </w:r>
        <w:r>
          <w:rPr>
            <w:color w:val="CC7832"/>
            <w:shd w:val="clear" w:color="auto" w:fill="232525"/>
          </w:rPr>
          <w:t>;</w:t>
        </w:r>
        <w:r>
          <w:rPr>
            <w:color w:val="CC7832"/>
            <w:shd w:val="clear" w:color="auto" w:fill="232525"/>
          </w:rPr>
          <w:br/>
        </w:r>
        <w:r>
          <w:rPr>
            <w:color w:val="CC7832"/>
            <w:shd w:val="clear" w:color="auto" w:fill="232525"/>
          </w:rPr>
          <w:br/>
        </w:r>
        <w:r>
          <w:rPr>
            <w:color w:val="A9B7C6"/>
            <w:shd w:val="clear" w:color="auto" w:fill="232525"/>
          </w:rPr>
          <w:t>}</w:t>
        </w:r>
      </w:ins>
    </w:p>
    <w:p w:rsidR="00FB122B" w:rsidRPr="00F97B7F" w:rsidRDefault="00FB122B">
      <w:pPr>
        <w:rPr>
          <w:ins w:id="1212" w:author="Ryan Lemos" w:date="2019-02-18T21:04:00Z"/>
        </w:rPr>
        <w:pPrChange w:id="1213" w:author="Ryan Lemos" w:date="2019-02-18T21:04:00Z">
          <w:pPr>
            <w:pStyle w:val="Ttulo2"/>
          </w:pPr>
        </w:pPrChange>
      </w:pPr>
    </w:p>
    <w:p w:rsidR="007216C5" w:rsidRDefault="007216C5" w:rsidP="007216C5">
      <w:pPr>
        <w:pStyle w:val="Ttulo2"/>
      </w:pPr>
      <w:r>
        <w:br/>
      </w:r>
    </w:p>
    <w:p w:rsidR="00B265CE" w:rsidRDefault="00B265CE" w:rsidP="00B265CE"/>
    <w:p w:rsidR="00B265CE" w:rsidRPr="00B265CE" w:rsidRDefault="00B265CE" w:rsidP="00B265CE">
      <w:pPr>
        <w:sectPr w:rsidR="00B265CE" w:rsidRPr="00B265CE" w:rsidSect="007216C5">
          <w:pgSz w:w="11906" w:h="16838"/>
          <w:pgMar w:top="1701" w:right="1134" w:bottom="1134" w:left="1701" w:header="1134" w:footer="567" w:gutter="0"/>
          <w:cols w:space="708"/>
          <w:docGrid w:linePitch="360"/>
        </w:sectPr>
      </w:pPr>
    </w:p>
    <w:p w:rsidR="00967928" w:rsidRDefault="00654EED" w:rsidP="009C33D3">
      <w:pPr>
        <w:pStyle w:val="Ttulo1"/>
      </w:pPr>
      <w:bookmarkStart w:id="1214" w:name="_Ref528269296"/>
      <w:bookmarkStart w:id="1215" w:name="_Toc542542"/>
      <w:r>
        <w:lastRenderedPageBreak/>
        <w:t>Cronograma</w:t>
      </w:r>
      <w:bookmarkEnd w:id="1214"/>
      <w:bookmarkEnd w:id="1215"/>
    </w:p>
    <w:p w:rsidR="00967928" w:rsidRDefault="00967928" w:rsidP="00967928"/>
    <w:tbl>
      <w:tblPr>
        <w:tblpPr w:leftFromText="141" w:rightFromText="141" w:vertAnchor="page" w:horzAnchor="margin" w:tblpY="2197"/>
        <w:tblW w:w="481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58"/>
        <w:gridCol w:w="4954"/>
        <w:gridCol w:w="808"/>
        <w:gridCol w:w="810"/>
        <w:gridCol w:w="1012"/>
        <w:gridCol w:w="851"/>
        <w:gridCol w:w="851"/>
        <w:gridCol w:w="713"/>
        <w:gridCol w:w="848"/>
        <w:gridCol w:w="853"/>
        <w:gridCol w:w="703"/>
      </w:tblGrid>
      <w:tr w:rsidR="008F6CAC" w:rsidRPr="00C23846" w:rsidTr="00C23846">
        <w:trPr>
          <w:trHeight w:val="305"/>
        </w:trPr>
        <w:tc>
          <w:tcPr>
            <w:tcW w:w="2233" w:type="pct"/>
            <w:gridSpan w:val="2"/>
            <w:vMerge w:val="restart"/>
            <w:shd w:val="clear" w:color="auto" w:fill="auto"/>
            <w:vAlign w:val="center"/>
          </w:tcPr>
          <w:p w:rsidR="00A510A6" w:rsidRPr="00C23846" w:rsidRDefault="00A510A6"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ATIVIDADES</w:t>
            </w:r>
          </w:p>
        </w:tc>
        <w:tc>
          <w:tcPr>
            <w:tcW w:w="1874" w:type="pct"/>
            <w:gridSpan w:val="6"/>
            <w:shd w:val="clear" w:color="auto" w:fill="auto"/>
            <w:noWrap/>
            <w:vAlign w:val="center"/>
            <w:hideMark/>
          </w:tcPr>
          <w:p w:rsidR="00A510A6" w:rsidRPr="00C23846" w:rsidRDefault="00A510A6"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2º SEMESTRE 2018</w:t>
            </w:r>
          </w:p>
        </w:tc>
        <w:tc>
          <w:tcPr>
            <w:tcW w:w="893" w:type="pct"/>
            <w:gridSpan w:val="3"/>
            <w:shd w:val="clear" w:color="auto" w:fill="auto"/>
            <w:noWrap/>
            <w:vAlign w:val="center"/>
            <w:hideMark/>
          </w:tcPr>
          <w:p w:rsidR="00A510A6" w:rsidRPr="00C23846" w:rsidRDefault="00A510A6" w:rsidP="00C23846">
            <w:pPr>
              <w:spacing w:line="240" w:lineRule="auto"/>
              <w:ind w:right="-213" w:firstLine="0"/>
              <w:jc w:val="center"/>
              <w:rPr>
                <w:rFonts w:eastAsia="Times New Roman"/>
                <w:color w:val="000000"/>
                <w:sz w:val="20"/>
                <w:szCs w:val="20"/>
                <w:lang w:eastAsia="pt-BR"/>
              </w:rPr>
            </w:pPr>
            <w:r w:rsidRPr="00C23846">
              <w:rPr>
                <w:rFonts w:eastAsia="Times New Roman"/>
                <w:color w:val="000000"/>
                <w:sz w:val="20"/>
                <w:szCs w:val="20"/>
                <w:lang w:eastAsia="pt-BR"/>
              </w:rPr>
              <w:t>1º SEMESTRE 2019</w:t>
            </w:r>
          </w:p>
        </w:tc>
      </w:tr>
      <w:tr w:rsidR="008F6CAC" w:rsidRPr="00C23846" w:rsidTr="00C23846">
        <w:trPr>
          <w:trHeight w:val="248"/>
        </w:trPr>
        <w:tc>
          <w:tcPr>
            <w:tcW w:w="2233" w:type="pct"/>
            <w:gridSpan w:val="2"/>
            <w:vMerge/>
            <w:shd w:val="clear" w:color="auto" w:fill="auto"/>
            <w:vAlign w:val="center"/>
          </w:tcPr>
          <w:p w:rsidR="00A510A6" w:rsidRPr="00C23846" w:rsidRDefault="00A510A6" w:rsidP="00C23846">
            <w:pPr>
              <w:spacing w:line="240" w:lineRule="auto"/>
              <w:ind w:firstLine="0"/>
              <w:jc w:val="center"/>
              <w:rPr>
                <w:rFonts w:eastAsia="Times New Roman"/>
                <w:color w:val="000000"/>
                <w:sz w:val="20"/>
                <w:szCs w:val="20"/>
                <w:lang w:eastAsia="pt-BR"/>
              </w:rPr>
            </w:pPr>
          </w:p>
        </w:tc>
        <w:tc>
          <w:tcPr>
            <w:tcW w:w="300" w:type="pct"/>
            <w:shd w:val="clear" w:color="auto" w:fill="auto"/>
            <w:noWrap/>
            <w:vAlign w:val="center"/>
            <w:hideMark/>
          </w:tcPr>
          <w:p w:rsidR="00A510A6" w:rsidRPr="00C23846" w:rsidRDefault="00A510A6"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JAN/</w:t>
            </w:r>
          </w:p>
          <w:p w:rsidR="00A510A6" w:rsidRPr="00C23846" w:rsidRDefault="00A510A6"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2019</w:t>
            </w:r>
          </w:p>
        </w:tc>
        <w:tc>
          <w:tcPr>
            <w:tcW w:w="301" w:type="pct"/>
            <w:shd w:val="clear" w:color="auto" w:fill="auto"/>
            <w:noWrap/>
            <w:vAlign w:val="center"/>
          </w:tcPr>
          <w:p w:rsidR="00A510A6" w:rsidRPr="00C23846" w:rsidRDefault="00A510A6"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FEV/</w:t>
            </w:r>
          </w:p>
          <w:p w:rsidR="00A510A6" w:rsidRPr="00C23846" w:rsidRDefault="00A510A6"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2019</w:t>
            </w:r>
          </w:p>
        </w:tc>
        <w:tc>
          <w:tcPr>
            <w:tcW w:w="376" w:type="pct"/>
            <w:shd w:val="clear" w:color="auto" w:fill="auto"/>
            <w:noWrap/>
            <w:vAlign w:val="center"/>
          </w:tcPr>
          <w:p w:rsidR="00A510A6" w:rsidRPr="00C23846" w:rsidRDefault="00A510A6"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MAR/</w:t>
            </w:r>
          </w:p>
          <w:p w:rsidR="00A510A6" w:rsidRPr="00C23846" w:rsidRDefault="00A510A6"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2019</w:t>
            </w:r>
          </w:p>
        </w:tc>
        <w:tc>
          <w:tcPr>
            <w:tcW w:w="316" w:type="pct"/>
            <w:shd w:val="clear" w:color="auto" w:fill="auto"/>
            <w:noWrap/>
            <w:vAlign w:val="center"/>
          </w:tcPr>
          <w:p w:rsidR="00A510A6" w:rsidRPr="00C23846" w:rsidRDefault="00A510A6"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ABR/</w:t>
            </w:r>
          </w:p>
          <w:p w:rsidR="00A510A6" w:rsidRPr="00C23846" w:rsidRDefault="00A510A6"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2019</w:t>
            </w:r>
          </w:p>
        </w:tc>
        <w:tc>
          <w:tcPr>
            <w:tcW w:w="316" w:type="pct"/>
            <w:shd w:val="clear" w:color="auto" w:fill="auto"/>
            <w:noWrap/>
            <w:vAlign w:val="center"/>
          </w:tcPr>
          <w:p w:rsidR="00A510A6" w:rsidRPr="00C23846" w:rsidRDefault="00A510A6"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MAIO</w:t>
            </w:r>
          </w:p>
          <w:p w:rsidR="00A510A6" w:rsidRPr="00C23846" w:rsidRDefault="00A510A6"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/2019</w:t>
            </w:r>
          </w:p>
        </w:tc>
        <w:tc>
          <w:tcPr>
            <w:tcW w:w="265" w:type="pct"/>
            <w:shd w:val="clear" w:color="auto" w:fill="auto"/>
            <w:noWrap/>
            <w:vAlign w:val="center"/>
          </w:tcPr>
          <w:p w:rsidR="00A510A6" w:rsidRPr="00C23846" w:rsidRDefault="00A510A6"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JUN/</w:t>
            </w:r>
          </w:p>
          <w:p w:rsidR="00A510A6" w:rsidRPr="00C23846" w:rsidRDefault="00A510A6"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2019</w:t>
            </w:r>
          </w:p>
        </w:tc>
        <w:tc>
          <w:tcPr>
            <w:tcW w:w="315" w:type="pct"/>
            <w:shd w:val="clear" w:color="auto" w:fill="auto"/>
            <w:noWrap/>
            <w:vAlign w:val="center"/>
          </w:tcPr>
          <w:p w:rsidR="00A510A6" w:rsidRPr="00C23846" w:rsidRDefault="00A510A6"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JUL/</w:t>
            </w:r>
          </w:p>
          <w:p w:rsidR="00A510A6" w:rsidRPr="00C23846" w:rsidRDefault="00A510A6"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2019</w:t>
            </w:r>
          </w:p>
        </w:tc>
        <w:tc>
          <w:tcPr>
            <w:tcW w:w="317" w:type="pct"/>
            <w:shd w:val="clear" w:color="auto" w:fill="auto"/>
            <w:noWrap/>
            <w:vAlign w:val="center"/>
          </w:tcPr>
          <w:p w:rsidR="00A510A6" w:rsidRPr="00C23846" w:rsidRDefault="00A510A6"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AGO/</w:t>
            </w:r>
          </w:p>
          <w:p w:rsidR="00A510A6" w:rsidRPr="00C23846" w:rsidRDefault="00A510A6"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2019</w:t>
            </w:r>
          </w:p>
        </w:tc>
        <w:tc>
          <w:tcPr>
            <w:tcW w:w="261" w:type="pct"/>
            <w:shd w:val="clear" w:color="auto" w:fill="auto"/>
            <w:noWrap/>
            <w:vAlign w:val="center"/>
          </w:tcPr>
          <w:p w:rsidR="00A510A6" w:rsidRPr="00C23846" w:rsidRDefault="00A510A6"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SET/</w:t>
            </w:r>
          </w:p>
          <w:p w:rsidR="00A510A6" w:rsidRPr="00C23846" w:rsidRDefault="00A510A6"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2019</w:t>
            </w:r>
          </w:p>
        </w:tc>
      </w:tr>
      <w:tr w:rsidR="008F6CAC" w:rsidRPr="00C23846" w:rsidTr="00C23846">
        <w:trPr>
          <w:trHeight w:val="671"/>
        </w:trPr>
        <w:tc>
          <w:tcPr>
            <w:tcW w:w="393" w:type="pct"/>
            <w:vMerge w:val="restart"/>
            <w:shd w:val="clear" w:color="auto" w:fill="auto"/>
            <w:textDirection w:val="btLr"/>
            <w:vAlign w:val="center"/>
          </w:tcPr>
          <w:p w:rsidR="003335C4" w:rsidRPr="00C23846" w:rsidRDefault="003335C4" w:rsidP="00C23846">
            <w:pPr>
              <w:spacing w:line="240" w:lineRule="auto"/>
              <w:ind w:left="113" w:right="113" w:firstLine="0"/>
              <w:jc w:val="center"/>
              <w:rPr>
                <w:rFonts w:eastAsia="Times New Roman"/>
                <w:sz w:val="20"/>
                <w:szCs w:val="20"/>
                <w:lang w:eastAsia="pt-BR"/>
              </w:rPr>
            </w:pPr>
            <w:r w:rsidRPr="00C23846">
              <w:rPr>
                <w:rFonts w:eastAsia="Times New Roman"/>
                <w:sz w:val="20"/>
                <w:szCs w:val="20"/>
                <w:lang w:eastAsia="pt-BR"/>
              </w:rPr>
              <w:t>Release de Cadastros</w:t>
            </w:r>
          </w:p>
        </w:tc>
        <w:tc>
          <w:tcPr>
            <w:tcW w:w="1840" w:type="pct"/>
            <w:shd w:val="clear" w:color="auto" w:fill="auto"/>
            <w:vAlign w:val="center"/>
            <w:hideMark/>
          </w:tcPr>
          <w:p w:rsidR="003335C4" w:rsidRPr="00C23846" w:rsidRDefault="003335C4" w:rsidP="00C23846">
            <w:pPr>
              <w:spacing w:line="240" w:lineRule="auto"/>
              <w:ind w:firstLine="0"/>
              <w:jc w:val="center"/>
              <w:rPr>
                <w:rFonts w:eastAsia="Times New Roman"/>
                <w:sz w:val="20"/>
                <w:szCs w:val="20"/>
                <w:lang w:eastAsia="pt-BR"/>
              </w:rPr>
            </w:pPr>
            <w:r w:rsidRPr="00C23846">
              <w:rPr>
                <w:rFonts w:eastAsia="Times New Roman"/>
                <w:sz w:val="20"/>
                <w:szCs w:val="20"/>
                <w:lang w:eastAsia="pt-BR"/>
              </w:rPr>
              <w:t xml:space="preserve">Coleta de Dados para o primeiro </w:t>
            </w:r>
            <w:r w:rsidRPr="00C23846">
              <w:rPr>
                <w:rFonts w:eastAsia="Times New Roman"/>
                <w:i/>
                <w:sz w:val="20"/>
                <w:szCs w:val="20"/>
                <w:lang w:eastAsia="pt-BR"/>
              </w:rPr>
              <w:t>release</w:t>
            </w:r>
            <w:r w:rsidRPr="00C23846">
              <w:rPr>
                <w:rFonts w:eastAsia="Times New Roman"/>
                <w:sz w:val="20"/>
                <w:szCs w:val="20"/>
                <w:lang w:eastAsia="pt-BR"/>
              </w:rPr>
              <w:t xml:space="preserve"> (Pesquisa, Observação e Entrevista)</w:t>
            </w:r>
          </w:p>
        </w:tc>
        <w:tc>
          <w:tcPr>
            <w:tcW w:w="300" w:type="pct"/>
            <w:shd w:val="clear" w:color="auto" w:fill="7F7F7F"/>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01"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76"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6"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6"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265"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5"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7"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261"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r>
      <w:tr w:rsidR="008F6CAC" w:rsidRPr="00C23846" w:rsidTr="00C23846">
        <w:trPr>
          <w:trHeight w:val="506"/>
        </w:trPr>
        <w:tc>
          <w:tcPr>
            <w:tcW w:w="393" w:type="pct"/>
            <w:vMerge/>
            <w:shd w:val="clear" w:color="auto" w:fill="auto"/>
          </w:tcPr>
          <w:p w:rsidR="003335C4" w:rsidRPr="00C23846" w:rsidRDefault="003335C4" w:rsidP="00C23846">
            <w:pPr>
              <w:spacing w:line="240" w:lineRule="auto"/>
              <w:ind w:firstLine="0"/>
              <w:jc w:val="center"/>
              <w:rPr>
                <w:rFonts w:eastAsia="Times New Roman"/>
                <w:sz w:val="20"/>
                <w:szCs w:val="20"/>
                <w:lang w:eastAsia="pt-BR"/>
              </w:rPr>
            </w:pPr>
          </w:p>
        </w:tc>
        <w:tc>
          <w:tcPr>
            <w:tcW w:w="1840" w:type="pct"/>
            <w:shd w:val="clear" w:color="auto" w:fill="auto"/>
            <w:vAlign w:val="center"/>
            <w:hideMark/>
          </w:tcPr>
          <w:p w:rsidR="003335C4" w:rsidRPr="00C23846" w:rsidRDefault="003335C4" w:rsidP="00C23846">
            <w:pPr>
              <w:spacing w:line="240" w:lineRule="auto"/>
              <w:ind w:firstLine="0"/>
              <w:jc w:val="center"/>
              <w:rPr>
                <w:rFonts w:eastAsia="Times New Roman"/>
                <w:sz w:val="20"/>
                <w:szCs w:val="20"/>
                <w:lang w:eastAsia="pt-BR"/>
              </w:rPr>
            </w:pPr>
            <w:r w:rsidRPr="00C23846">
              <w:rPr>
                <w:rFonts w:eastAsia="Times New Roman"/>
                <w:sz w:val="20"/>
                <w:szCs w:val="20"/>
                <w:lang w:eastAsia="pt-BR"/>
              </w:rPr>
              <w:t xml:space="preserve">Análise dos Requisitos do primeiro </w:t>
            </w:r>
            <w:r w:rsidRPr="00C23846">
              <w:rPr>
                <w:rFonts w:eastAsia="Times New Roman"/>
                <w:i/>
                <w:sz w:val="20"/>
                <w:szCs w:val="20"/>
                <w:lang w:eastAsia="pt-BR"/>
              </w:rPr>
              <w:t>release</w:t>
            </w:r>
          </w:p>
        </w:tc>
        <w:tc>
          <w:tcPr>
            <w:tcW w:w="300" w:type="pct"/>
            <w:shd w:val="clear" w:color="auto" w:fill="7F7F7F"/>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01"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76"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6"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6"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265"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5"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7"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261"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r>
      <w:tr w:rsidR="008F6CAC" w:rsidRPr="00C23846" w:rsidTr="00C23846">
        <w:trPr>
          <w:trHeight w:val="671"/>
        </w:trPr>
        <w:tc>
          <w:tcPr>
            <w:tcW w:w="393" w:type="pct"/>
            <w:vMerge/>
            <w:shd w:val="clear" w:color="auto" w:fill="auto"/>
          </w:tcPr>
          <w:p w:rsidR="003335C4" w:rsidRPr="00C23846" w:rsidRDefault="003335C4" w:rsidP="00C23846">
            <w:pPr>
              <w:spacing w:line="240" w:lineRule="auto"/>
              <w:ind w:firstLine="0"/>
              <w:jc w:val="center"/>
              <w:rPr>
                <w:rFonts w:eastAsia="Times New Roman"/>
                <w:sz w:val="20"/>
                <w:szCs w:val="20"/>
                <w:lang w:eastAsia="pt-BR"/>
              </w:rPr>
            </w:pPr>
          </w:p>
        </w:tc>
        <w:tc>
          <w:tcPr>
            <w:tcW w:w="1840" w:type="pct"/>
            <w:shd w:val="clear" w:color="auto" w:fill="auto"/>
            <w:vAlign w:val="center"/>
            <w:hideMark/>
          </w:tcPr>
          <w:p w:rsidR="003335C4" w:rsidRPr="00C23846" w:rsidRDefault="003335C4" w:rsidP="00C23846">
            <w:pPr>
              <w:spacing w:line="240" w:lineRule="auto"/>
              <w:ind w:firstLine="0"/>
              <w:jc w:val="center"/>
              <w:rPr>
                <w:rFonts w:eastAsia="Times New Roman"/>
                <w:sz w:val="20"/>
                <w:szCs w:val="20"/>
                <w:lang w:eastAsia="pt-BR"/>
              </w:rPr>
            </w:pPr>
            <w:r w:rsidRPr="00C23846">
              <w:rPr>
                <w:rFonts w:eastAsia="Times New Roman"/>
                <w:sz w:val="20"/>
                <w:szCs w:val="20"/>
                <w:lang w:eastAsia="pt-BR"/>
              </w:rPr>
              <w:t xml:space="preserve">Modelagem dos processos e do banco de dados do primeiro </w:t>
            </w:r>
            <w:r w:rsidRPr="00C23846">
              <w:rPr>
                <w:rFonts w:eastAsia="Times New Roman"/>
                <w:i/>
                <w:sz w:val="20"/>
                <w:szCs w:val="20"/>
                <w:lang w:eastAsia="pt-BR"/>
              </w:rPr>
              <w:t>release</w:t>
            </w:r>
          </w:p>
        </w:tc>
        <w:tc>
          <w:tcPr>
            <w:tcW w:w="300" w:type="pct"/>
            <w:shd w:val="clear" w:color="auto" w:fill="7F7F7F"/>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01"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76"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6"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6"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265"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5"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7"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261"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r>
      <w:tr w:rsidR="008F6CAC" w:rsidRPr="00C23846" w:rsidTr="00C23846">
        <w:trPr>
          <w:trHeight w:val="671"/>
        </w:trPr>
        <w:tc>
          <w:tcPr>
            <w:tcW w:w="393" w:type="pct"/>
            <w:vMerge/>
            <w:shd w:val="clear" w:color="auto" w:fill="auto"/>
          </w:tcPr>
          <w:p w:rsidR="003335C4" w:rsidRPr="00C23846" w:rsidRDefault="003335C4" w:rsidP="00C23846">
            <w:pPr>
              <w:spacing w:line="240" w:lineRule="auto"/>
              <w:ind w:firstLine="0"/>
              <w:jc w:val="center"/>
              <w:rPr>
                <w:rFonts w:eastAsia="Times New Roman"/>
                <w:sz w:val="20"/>
                <w:szCs w:val="20"/>
                <w:lang w:eastAsia="pt-BR"/>
              </w:rPr>
            </w:pPr>
          </w:p>
        </w:tc>
        <w:tc>
          <w:tcPr>
            <w:tcW w:w="1840" w:type="pct"/>
            <w:shd w:val="clear" w:color="auto" w:fill="auto"/>
            <w:vAlign w:val="center"/>
            <w:hideMark/>
          </w:tcPr>
          <w:p w:rsidR="003335C4" w:rsidRPr="00C23846" w:rsidRDefault="003335C4" w:rsidP="00C23846">
            <w:pPr>
              <w:spacing w:line="240" w:lineRule="auto"/>
              <w:ind w:firstLine="0"/>
              <w:jc w:val="center"/>
              <w:rPr>
                <w:rFonts w:eastAsia="Times New Roman"/>
                <w:sz w:val="20"/>
                <w:szCs w:val="20"/>
                <w:lang w:eastAsia="pt-BR"/>
              </w:rPr>
            </w:pPr>
            <w:r w:rsidRPr="00C23846">
              <w:rPr>
                <w:rFonts w:eastAsia="Times New Roman"/>
                <w:sz w:val="20"/>
                <w:szCs w:val="20"/>
                <w:lang w:eastAsia="pt-BR"/>
              </w:rPr>
              <w:t xml:space="preserve">Desenvolvimento (codificação) das funcionalidades do primeiro </w:t>
            </w:r>
            <w:r w:rsidRPr="00C23846">
              <w:rPr>
                <w:rFonts w:eastAsia="Times New Roman"/>
                <w:i/>
                <w:sz w:val="20"/>
                <w:szCs w:val="20"/>
                <w:lang w:eastAsia="pt-BR"/>
              </w:rPr>
              <w:t>release</w:t>
            </w:r>
          </w:p>
        </w:tc>
        <w:tc>
          <w:tcPr>
            <w:tcW w:w="300" w:type="pct"/>
            <w:shd w:val="clear" w:color="auto" w:fill="7F7F7F"/>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01" w:type="pct"/>
            <w:shd w:val="clear" w:color="auto" w:fill="7F7F7F"/>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76"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6"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6"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265"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5"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7"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261"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r>
      <w:tr w:rsidR="008F6CAC" w:rsidRPr="00C23846" w:rsidTr="00C23846">
        <w:trPr>
          <w:trHeight w:val="449"/>
        </w:trPr>
        <w:tc>
          <w:tcPr>
            <w:tcW w:w="393" w:type="pct"/>
            <w:vMerge/>
            <w:shd w:val="clear" w:color="auto" w:fill="auto"/>
          </w:tcPr>
          <w:p w:rsidR="003335C4" w:rsidRPr="00C23846" w:rsidRDefault="003335C4" w:rsidP="00C23846">
            <w:pPr>
              <w:spacing w:line="240" w:lineRule="auto"/>
              <w:ind w:firstLine="0"/>
              <w:jc w:val="center"/>
              <w:rPr>
                <w:rFonts w:eastAsia="Times New Roman"/>
                <w:sz w:val="20"/>
                <w:szCs w:val="20"/>
                <w:lang w:eastAsia="pt-BR"/>
              </w:rPr>
            </w:pPr>
          </w:p>
        </w:tc>
        <w:tc>
          <w:tcPr>
            <w:tcW w:w="1840" w:type="pct"/>
            <w:shd w:val="clear" w:color="auto" w:fill="auto"/>
            <w:vAlign w:val="center"/>
            <w:hideMark/>
          </w:tcPr>
          <w:p w:rsidR="003335C4" w:rsidRPr="00C23846" w:rsidRDefault="003335C4" w:rsidP="00C23846">
            <w:pPr>
              <w:spacing w:line="240" w:lineRule="auto"/>
              <w:ind w:firstLine="0"/>
              <w:jc w:val="center"/>
              <w:rPr>
                <w:rFonts w:eastAsia="Times New Roman"/>
                <w:sz w:val="20"/>
                <w:szCs w:val="20"/>
                <w:lang w:eastAsia="pt-BR"/>
              </w:rPr>
            </w:pPr>
            <w:r w:rsidRPr="00C23846">
              <w:rPr>
                <w:rFonts w:eastAsia="Times New Roman"/>
                <w:sz w:val="20"/>
                <w:szCs w:val="20"/>
                <w:lang w:eastAsia="pt-BR"/>
              </w:rPr>
              <w:t xml:space="preserve">Testes e correções das funcionalidades do primeiro </w:t>
            </w:r>
            <w:r w:rsidRPr="00C23846">
              <w:rPr>
                <w:rFonts w:eastAsia="Times New Roman"/>
                <w:i/>
                <w:sz w:val="20"/>
                <w:szCs w:val="20"/>
                <w:lang w:eastAsia="pt-BR"/>
              </w:rPr>
              <w:t>release</w:t>
            </w:r>
          </w:p>
        </w:tc>
        <w:tc>
          <w:tcPr>
            <w:tcW w:w="300" w:type="pct"/>
            <w:shd w:val="clear" w:color="auto" w:fill="7F7F7F"/>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01" w:type="pct"/>
            <w:shd w:val="clear" w:color="auto" w:fill="7F7F7F"/>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76"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6"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6"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265"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5"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7"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261"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r>
      <w:tr w:rsidR="008F6CAC" w:rsidRPr="00C23846" w:rsidTr="00C23846">
        <w:trPr>
          <w:trHeight w:val="671"/>
        </w:trPr>
        <w:tc>
          <w:tcPr>
            <w:tcW w:w="393" w:type="pct"/>
            <w:vMerge/>
            <w:shd w:val="clear" w:color="auto" w:fill="auto"/>
          </w:tcPr>
          <w:p w:rsidR="003335C4" w:rsidRPr="00C23846" w:rsidRDefault="003335C4" w:rsidP="00C23846">
            <w:pPr>
              <w:spacing w:line="240" w:lineRule="auto"/>
              <w:ind w:firstLine="0"/>
              <w:jc w:val="center"/>
              <w:rPr>
                <w:rFonts w:eastAsia="Times New Roman"/>
                <w:sz w:val="20"/>
                <w:szCs w:val="20"/>
                <w:lang w:eastAsia="pt-BR"/>
              </w:rPr>
            </w:pPr>
          </w:p>
        </w:tc>
        <w:tc>
          <w:tcPr>
            <w:tcW w:w="1840" w:type="pct"/>
            <w:shd w:val="clear" w:color="auto" w:fill="auto"/>
            <w:vAlign w:val="center"/>
            <w:hideMark/>
          </w:tcPr>
          <w:p w:rsidR="003335C4" w:rsidRPr="00C23846" w:rsidRDefault="003335C4" w:rsidP="00C23846">
            <w:pPr>
              <w:spacing w:line="240" w:lineRule="auto"/>
              <w:ind w:firstLine="0"/>
              <w:jc w:val="center"/>
              <w:rPr>
                <w:rFonts w:eastAsia="Times New Roman"/>
                <w:sz w:val="20"/>
                <w:szCs w:val="20"/>
                <w:lang w:eastAsia="pt-BR"/>
              </w:rPr>
            </w:pPr>
            <w:r w:rsidRPr="00C23846">
              <w:rPr>
                <w:rFonts w:eastAsia="Times New Roman"/>
                <w:sz w:val="20"/>
                <w:szCs w:val="20"/>
                <w:lang w:eastAsia="pt-BR"/>
              </w:rPr>
              <w:t>Reuniões com o cliente para retiradas de dúvidas acerca das funcionalidades</w:t>
            </w:r>
            <w:r w:rsidR="00B334A9" w:rsidRPr="00C23846">
              <w:rPr>
                <w:rFonts w:eastAsia="Times New Roman"/>
                <w:sz w:val="20"/>
                <w:szCs w:val="20"/>
                <w:lang w:eastAsia="pt-BR"/>
              </w:rPr>
              <w:t xml:space="preserve"> e confecção dos testes de aceitação de estórias</w:t>
            </w:r>
            <w:r w:rsidRPr="00C23846">
              <w:rPr>
                <w:rFonts w:eastAsia="Times New Roman"/>
                <w:sz w:val="20"/>
                <w:szCs w:val="20"/>
                <w:lang w:eastAsia="pt-BR"/>
              </w:rPr>
              <w:t xml:space="preserve"> do primeiro </w:t>
            </w:r>
            <w:r w:rsidRPr="00C23846">
              <w:rPr>
                <w:rFonts w:eastAsia="Times New Roman"/>
                <w:i/>
                <w:sz w:val="20"/>
                <w:szCs w:val="20"/>
                <w:lang w:eastAsia="pt-BR"/>
              </w:rPr>
              <w:t>release</w:t>
            </w:r>
          </w:p>
        </w:tc>
        <w:tc>
          <w:tcPr>
            <w:tcW w:w="300" w:type="pct"/>
            <w:shd w:val="clear" w:color="auto" w:fill="7F7F7F"/>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01" w:type="pct"/>
            <w:shd w:val="clear" w:color="auto" w:fill="7F7F7F"/>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76"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6"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6"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265"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5"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7"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261"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r>
      <w:tr w:rsidR="008F6CAC" w:rsidRPr="00C23846" w:rsidTr="00C23846">
        <w:trPr>
          <w:trHeight w:val="671"/>
        </w:trPr>
        <w:tc>
          <w:tcPr>
            <w:tcW w:w="393" w:type="pct"/>
            <w:vMerge w:val="restart"/>
            <w:shd w:val="clear" w:color="auto" w:fill="auto"/>
            <w:textDirection w:val="btLr"/>
            <w:vAlign w:val="center"/>
          </w:tcPr>
          <w:p w:rsidR="00097F52" w:rsidRPr="00C23846" w:rsidRDefault="00097F52" w:rsidP="00C23846">
            <w:pPr>
              <w:spacing w:line="240" w:lineRule="auto"/>
              <w:ind w:left="113" w:right="113" w:firstLine="0"/>
              <w:jc w:val="center"/>
              <w:rPr>
                <w:rFonts w:eastAsia="Times New Roman"/>
                <w:sz w:val="20"/>
                <w:szCs w:val="20"/>
                <w:lang w:eastAsia="pt-BR"/>
              </w:rPr>
            </w:pPr>
            <w:r w:rsidRPr="00C23846">
              <w:rPr>
                <w:rFonts w:eastAsia="Times New Roman"/>
                <w:sz w:val="20"/>
                <w:szCs w:val="20"/>
                <w:lang w:eastAsia="pt-BR"/>
              </w:rPr>
              <w:t>Release d</w:t>
            </w:r>
            <w:r w:rsidR="00DC6A31" w:rsidRPr="00C23846">
              <w:rPr>
                <w:rFonts w:eastAsia="Times New Roman"/>
                <w:sz w:val="20"/>
                <w:szCs w:val="20"/>
                <w:lang w:eastAsia="pt-BR"/>
              </w:rPr>
              <w:t>o</w:t>
            </w:r>
            <w:r w:rsidRPr="00C23846">
              <w:rPr>
                <w:rFonts w:eastAsia="Times New Roman"/>
                <w:sz w:val="20"/>
                <w:szCs w:val="20"/>
                <w:lang w:eastAsia="pt-BR"/>
              </w:rPr>
              <w:t xml:space="preserve"> </w:t>
            </w:r>
            <w:r w:rsidR="00DC6A31" w:rsidRPr="00C23846">
              <w:rPr>
                <w:rFonts w:eastAsia="Times New Roman"/>
                <w:sz w:val="20"/>
                <w:szCs w:val="20"/>
                <w:lang w:eastAsia="pt-BR"/>
              </w:rPr>
              <w:t>banco de questões</w:t>
            </w:r>
          </w:p>
        </w:tc>
        <w:tc>
          <w:tcPr>
            <w:tcW w:w="1840" w:type="pct"/>
            <w:shd w:val="clear" w:color="auto" w:fill="auto"/>
            <w:vAlign w:val="center"/>
            <w:hideMark/>
          </w:tcPr>
          <w:p w:rsidR="00097F52" w:rsidRPr="00C23846" w:rsidRDefault="00097F52" w:rsidP="00C23846">
            <w:pPr>
              <w:spacing w:line="240" w:lineRule="auto"/>
              <w:ind w:firstLine="0"/>
              <w:jc w:val="center"/>
              <w:rPr>
                <w:rFonts w:eastAsia="Times New Roman"/>
                <w:sz w:val="20"/>
                <w:szCs w:val="20"/>
                <w:lang w:eastAsia="pt-BR"/>
              </w:rPr>
            </w:pPr>
            <w:r w:rsidRPr="00C23846">
              <w:rPr>
                <w:rFonts w:eastAsia="Times New Roman"/>
                <w:sz w:val="20"/>
                <w:szCs w:val="20"/>
                <w:lang w:eastAsia="pt-BR"/>
              </w:rPr>
              <w:t xml:space="preserve">Coleta de Dados para o segundo </w:t>
            </w:r>
            <w:r w:rsidRPr="00C23846">
              <w:rPr>
                <w:rFonts w:eastAsia="Times New Roman"/>
                <w:i/>
                <w:sz w:val="20"/>
                <w:szCs w:val="20"/>
                <w:lang w:eastAsia="pt-BR"/>
              </w:rPr>
              <w:t>release</w:t>
            </w:r>
            <w:r w:rsidRPr="00C23846">
              <w:rPr>
                <w:rFonts w:eastAsia="Times New Roman"/>
                <w:sz w:val="20"/>
                <w:szCs w:val="20"/>
                <w:lang w:eastAsia="pt-BR"/>
              </w:rPr>
              <w:t xml:space="preserve"> (Pesquisa, Observação e Entrevista) e entrega do primeiro </w:t>
            </w:r>
            <w:r w:rsidRPr="00C23846">
              <w:rPr>
                <w:rFonts w:eastAsia="Times New Roman"/>
                <w:i/>
                <w:sz w:val="20"/>
                <w:szCs w:val="20"/>
                <w:lang w:eastAsia="pt-BR"/>
              </w:rPr>
              <w:t>release</w:t>
            </w:r>
          </w:p>
        </w:tc>
        <w:tc>
          <w:tcPr>
            <w:tcW w:w="300" w:type="pct"/>
            <w:shd w:val="clear" w:color="auto" w:fill="auto"/>
            <w:noWrap/>
            <w:hideMark/>
          </w:tcPr>
          <w:p w:rsidR="00097F52" w:rsidRPr="00C23846" w:rsidRDefault="00097F52"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01" w:type="pct"/>
            <w:shd w:val="clear" w:color="auto" w:fill="7F7F7F"/>
            <w:noWrap/>
            <w:hideMark/>
          </w:tcPr>
          <w:p w:rsidR="00097F52" w:rsidRPr="00C23846" w:rsidRDefault="00097F52"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76" w:type="pct"/>
            <w:shd w:val="clear" w:color="auto" w:fill="7F7F7F"/>
            <w:noWrap/>
            <w:hideMark/>
          </w:tcPr>
          <w:p w:rsidR="00097F52" w:rsidRPr="00C23846" w:rsidRDefault="00097F52"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6" w:type="pct"/>
            <w:shd w:val="clear" w:color="auto" w:fill="auto"/>
            <w:noWrap/>
            <w:hideMark/>
          </w:tcPr>
          <w:p w:rsidR="00097F52" w:rsidRPr="00C23846" w:rsidRDefault="00097F52"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6" w:type="pct"/>
            <w:shd w:val="clear" w:color="auto" w:fill="auto"/>
            <w:noWrap/>
            <w:hideMark/>
          </w:tcPr>
          <w:p w:rsidR="00097F52" w:rsidRPr="00C23846" w:rsidRDefault="00097F52"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265" w:type="pct"/>
            <w:shd w:val="clear" w:color="auto" w:fill="auto"/>
            <w:noWrap/>
            <w:hideMark/>
          </w:tcPr>
          <w:p w:rsidR="00097F52" w:rsidRPr="00C23846" w:rsidRDefault="00097F52"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5" w:type="pct"/>
            <w:shd w:val="clear" w:color="auto" w:fill="auto"/>
            <w:noWrap/>
            <w:hideMark/>
          </w:tcPr>
          <w:p w:rsidR="00097F52" w:rsidRPr="00C23846" w:rsidRDefault="00097F52"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7" w:type="pct"/>
            <w:shd w:val="clear" w:color="auto" w:fill="auto"/>
            <w:noWrap/>
            <w:hideMark/>
          </w:tcPr>
          <w:p w:rsidR="00097F52" w:rsidRPr="00C23846" w:rsidRDefault="00097F52"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261" w:type="pct"/>
            <w:shd w:val="clear" w:color="auto" w:fill="auto"/>
            <w:noWrap/>
            <w:hideMark/>
          </w:tcPr>
          <w:p w:rsidR="00097F52" w:rsidRPr="00C23846" w:rsidRDefault="00097F52"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r>
      <w:tr w:rsidR="008F6CAC" w:rsidRPr="00C23846" w:rsidTr="00C23846">
        <w:trPr>
          <w:trHeight w:val="601"/>
        </w:trPr>
        <w:tc>
          <w:tcPr>
            <w:tcW w:w="393" w:type="pct"/>
            <w:vMerge/>
            <w:shd w:val="clear" w:color="auto" w:fill="auto"/>
          </w:tcPr>
          <w:p w:rsidR="00097F52" w:rsidRPr="00C23846" w:rsidRDefault="00097F52" w:rsidP="00C23846">
            <w:pPr>
              <w:spacing w:line="240" w:lineRule="auto"/>
              <w:ind w:firstLine="0"/>
              <w:jc w:val="center"/>
              <w:rPr>
                <w:rFonts w:eastAsia="Times New Roman"/>
                <w:sz w:val="20"/>
                <w:szCs w:val="20"/>
                <w:lang w:eastAsia="pt-BR"/>
              </w:rPr>
            </w:pPr>
          </w:p>
        </w:tc>
        <w:tc>
          <w:tcPr>
            <w:tcW w:w="1840" w:type="pct"/>
            <w:shd w:val="clear" w:color="auto" w:fill="auto"/>
            <w:vAlign w:val="center"/>
          </w:tcPr>
          <w:p w:rsidR="00097F52" w:rsidRPr="00C23846" w:rsidRDefault="00097F52" w:rsidP="00C23846">
            <w:pPr>
              <w:spacing w:line="240" w:lineRule="auto"/>
              <w:ind w:firstLine="0"/>
              <w:jc w:val="center"/>
              <w:rPr>
                <w:rFonts w:eastAsia="Times New Roman"/>
                <w:sz w:val="20"/>
                <w:szCs w:val="20"/>
                <w:lang w:eastAsia="pt-BR"/>
              </w:rPr>
            </w:pPr>
            <w:r w:rsidRPr="00C23846">
              <w:rPr>
                <w:rFonts w:eastAsia="Times New Roman"/>
                <w:sz w:val="20"/>
                <w:szCs w:val="20"/>
                <w:lang w:eastAsia="pt-BR"/>
              </w:rPr>
              <w:t xml:space="preserve">Análise dos Requisitos do segundo </w:t>
            </w:r>
            <w:r w:rsidRPr="00C23846">
              <w:rPr>
                <w:rFonts w:eastAsia="Times New Roman"/>
                <w:i/>
                <w:sz w:val="20"/>
                <w:szCs w:val="20"/>
                <w:lang w:eastAsia="pt-BR"/>
              </w:rPr>
              <w:t>release</w:t>
            </w:r>
          </w:p>
        </w:tc>
        <w:tc>
          <w:tcPr>
            <w:tcW w:w="300"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01"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76" w:type="pct"/>
            <w:shd w:val="clear" w:color="auto" w:fill="7F7F7F"/>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16"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16"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265"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15"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17"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261"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r>
      <w:tr w:rsidR="008F6CAC" w:rsidRPr="00C23846" w:rsidTr="00C23846">
        <w:trPr>
          <w:trHeight w:val="424"/>
        </w:trPr>
        <w:tc>
          <w:tcPr>
            <w:tcW w:w="393" w:type="pct"/>
            <w:vMerge/>
            <w:shd w:val="clear" w:color="auto" w:fill="auto"/>
          </w:tcPr>
          <w:p w:rsidR="00097F52" w:rsidRPr="00C23846" w:rsidRDefault="00097F52" w:rsidP="00C23846">
            <w:pPr>
              <w:spacing w:line="240" w:lineRule="auto"/>
              <w:ind w:firstLine="0"/>
              <w:jc w:val="center"/>
              <w:rPr>
                <w:rFonts w:eastAsia="Times New Roman"/>
                <w:sz w:val="20"/>
                <w:szCs w:val="20"/>
                <w:lang w:eastAsia="pt-BR"/>
              </w:rPr>
            </w:pPr>
          </w:p>
        </w:tc>
        <w:tc>
          <w:tcPr>
            <w:tcW w:w="1840" w:type="pct"/>
            <w:shd w:val="clear" w:color="auto" w:fill="auto"/>
            <w:vAlign w:val="center"/>
          </w:tcPr>
          <w:p w:rsidR="00097F52" w:rsidRPr="00C23846" w:rsidRDefault="00097F52" w:rsidP="00C23846">
            <w:pPr>
              <w:spacing w:line="240" w:lineRule="auto"/>
              <w:ind w:firstLine="0"/>
              <w:jc w:val="center"/>
              <w:rPr>
                <w:rFonts w:eastAsia="Times New Roman"/>
                <w:sz w:val="20"/>
                <w:szCs w:val="20"/>
                <w:lang w:eastAsia="pt-BR"/>
              </w:rPr>
            </w:pPr>
            <w:r w:rsidRPr="00C23846">
              <w:rPr>
                <w:rFonts w:eastAsia="Times New Roman"/>
                <w:sz w:val="20"/>
                <w:szCs w:val="20"/>
                <w:lang w:eastAsia="pt-BR"/>
              </w:rPr>
              <w:t xml:space="preserve">Modelagem dos processos do segundo </w:t>
            </w:r>
            <w:r w:rsidRPr="00C23846">
              <w:rPr>
                <w:rFonts w:eastAsia="Times New Roman"/>
                <w:i/>
                <w:sz w:val="20"/>
                <w:szCs w:val="20"/>
                <w:lang w:eastAsia="pt-BR"/>
              </w:rPr>
              <w:t>release</w:t>
            </w:r>
          </w:p>
        </w:tc>
        <w:tc>
          <w:tcPr>
            <w:tcW w:w="300"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01"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76" w:type="pct"/>
            <w:shd w:val="clear" w:color="auto" w:fill="7F7F7F"/>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16"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16"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265"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15"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17"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261"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r>
      <w:tr w:rsidR="008F6CAC" w:rsidRPr="00C23846" w:rsidTr="00C23846">
        <w:trPr>
          <w:trHeight w:val="565"/>
        </w:trPr>
        <w:tc>
          <w:tcPr>
            <w:tcW w:w="393" w:type="pct"/>
            <w:vMerge/>
            <w:shd w:val="clear" w:color="auto" w:fill="auto"/>
          </w:tcPr>
          <w:p w:rsidR="00097F52" w:rsidRPr="00C23846" w:rsidRDefault="00097F52" w:rsidP="00C23846">
            <w:pPr>
              <w:spacing w:line="240" w:lineRule="auto"/>
              <w:ind w:firstLine="0"/>
              <w:jc w:val="center"/>
              <w:rPr>
                <w:rFonts w:eastAsia="Times New Roman"/>
                <w:sz w:val="20"/>
                <w:szCs w:val="20"/>
                <w:lang w:eastAsia="pt-BR"/>
              </w:rPr>
            </w:pPr>
          </w:p>
        </w:tc>
        <w:tc>
          <w:tcPr>
            <w:tcW w:w="1840" w:type="pct"/>
            <w:shd w:val="clear" w:color="auto" w:fill="auto"/>
            <w:vAlign w:val="center"/>
          </w:tcPr>
          <w:p w:rsidR="00097F52" w:rsidRPr="00C23846" w:rsidRDefault="00097F52" w:rsidP="00C23846">
            <w:pPr>
              <w:spacing w:line="240" w:lineRule="auto"/>
              <w:ind w:firstLine="0"/>
              <w:jc w:val="center"/>
              <w:rPr>
                <w:rFonts w:eastAsia="Times New Roman"/>
                <w:sz w:val="20"/>
                <w:szCs w:val="20"/>
                <w:lang w:eastAsia="pt-BR"/>
              </w:rPr>
            </w:pPr>
            <w:r w:rsidRPr="00C23846">
              <w:rPr>
                <w:rFonts w:eastAsia="Times New Roman"/>
                <w:sz w:val="20"/>
                <w:szCs w:val="20"/>
                <w:lang w:eastAsia="pt-BR"/>
              </w:rPr>
              <w:t xml:space="preserve">Desenvolvimento (codificação) das funcionalidades do segundo </w:t>
            </w:r>
            <w:r w:rsidRPr="00C23846">
              <w:rPr>
                <w:rFonts w:eastAsia="Times New Roman"/>
                <w:i/>
                <w:sz w:val="20"/>
                <w:szCs w:val="20"/>
                <w:lang w:eastAsia="pt-BR"/>
              </w:rPr>
              <w:t>release</w:t>
            </w:r>
          </w:p>
        </w:tc>
        <w:tc>
          <w:tcPr>
            <w:tcW w:w="300"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01"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76" w:type="pct"/>
            <w:shd w:val="clear" w:color="auto" w:fill="7F7F7F"/>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16" w:type="pct"/>
            <w:shd w:val="clear" w:color="auto" w:fill="7F7F7F"/>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16"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265"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15"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17"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261"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r>
      <w:tr w:rsidR="008F6CAC" w:rsidRPr="00C23846" w:rsidTr="00C23846">
        <w:trPr>
          <w:trHeight w:val="482"/>
        </w:trPr>
        <w:tc>
          <w:tcPr>
            <w:tcW w:w="393" w:type="pct"/>
            <w:vMerge/>
            <w:shd w:val="clear" w:color="auto" w:fill="auto"/>
          </w:tcPr>
          <w:p w:rsidR="00097F52" w:rsidRPr="00C23846" w:rsidRDefault="00097F52" w:rsidP="00C23846">
            <w:pPr>
              <w:spacing w:line="240" w:lineRule="auto"/>
              <w:ind w:firstLine="0"/>
              <w:jc w:val="center"/>
              <w:rPr>
                <w:rFonts w:eastAsia="Times New Roman"/>
                <w:sz w:val="20"/>
                <w:szCs w:val="20"/>
                <w:lang w:eastAsia="pt-BR"/>
              </w:rPr>
            </w:pPr>
          </w:p>
        </w:tc>
        <w:tc>
          <w:tcPr>
            <w:tcW w:w="1840" w:type="pct"/>
            <w:shd w:val="clear" w:color="auto" w:fill="auto"/>
            <w:vAlign w:val="center"/>
          </w:tcPr>
          <w:p w:rsidR="00097F52" w:rsidRPr="00C23846" w:rsidRDefault="00097F52" w:rsidP="00C23846">
            <w:pPr>
              <w:spacing w:line="240" w:lineRule="auto"/>
              <w:ind w:firstLine="0"/>
              <w:jc w:val="center"/>
              <w:rPr>
                <w:rFonts w:eastAsia="Times New Roman"/>
                <w:sz w:val="20"/>
                <w:szCs w:val="20"/>
                <w:lang w:eastAsia="pt-BR"/>
              </w:rPr>
            </w:pPr>
            <w:r w:rsidRPr="00C23846">
              <w:rPr>
                <w:rFonts w:eastAsia="Times New Roman"/>
                <w:sz w:val="20"/>
                <w:szCs w:val="20"/>
                <w:lang w:eastAsia="pt-BR"/>
              </w:rPr>
              <w:t xml:space="preserve">Testes e correções das funcionalidades do segundo </w:t>
            </w:r>
            <w:r w:rsidRPr="00C23846">
              <w:rPr>
                <w:rFonts w:eastAsia="Times New Roman"/>
                <w:i/>
                <w:sz w:val="20"/>
                <w:szCs w:val="20"/>
                <w:lang w:eastAsia="pt-BR"/>
              </w:rPr>
              <w:t>release</w:t>
            </w:r>
          </w:p>
        </w:tc>
        <w:tc>
          <w:tcPr>
            <w:tcW w:w="300"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01"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76" w:type="pct"/>
            <w:shd w:val="clear" w:color="auto" w:fill="7F7F7F"/>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16" w:type="pct"/>
            <w:shd w:val="clear" w:color="auto" w:fill="7F7F7F"/>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16"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265"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15"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17"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261"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r>
      <w:tr w:rsidR="008F6CAC" w:rsidRPr="00C23846" w:rsidTr="00C23846">
        <w:trPr>
          <w:trHeight w:val="671"/>
        </w:trPr>
        <w:tc>
          <w:tcPr>
            <w:tcW w:w="393" w:type="pct"/>
            <w:vMerge/>
            <w:shd w:val="clear" w:color="auto" w:fill="auto"/>
          </w:tcPr>
          <w:p w:rsidR="00097F52" w:rsidRPr="00C23846" w:rsidRDefault="00097F52" w:rsidP="00C23846">
            <w:pPr>
              <w:spacing w:line="240" w:lineRule="auto"/>
              <w:ind w:firstLine="0"/>
              <w:jc w:val="center"/>
              <w:rPr>
                <w:rFonts w:eastAsia="Times New Roman"/>
                <w:sz w:val="20"/>
                <w:szCs w:val="20"/>
                <w:lang w:eastAsia="pt-BR"/>
              </w:rPr>
            </w:pPr>
          </w:p>
        </w:tc>
        <w:tc>
          <w:tcPr>
            <w:tcW w:w="1840" w:type="pct"/>
            <w:shd w:val="clear" w:color="auto" w:fill="auto"/>
            <w:vAlign w:val="center"/>
          </w:tcPr>
          <w:p w:rsidR="00097F52" w:rsidRPr="00C23846" w:rsidRDefault="00097F52" w:rsidP="00C23846">
            <w:pPr>
              <w:spacing w:line="240" w:lineRule="auto"/>
              <w:ind w:firstLine="0"/>
              <w:jc w:val="center"/>
              <w:rPr>
                <w:rFonts w:eastAsia="Times New Roman"/>
                <w:sz w:val="20"/>
                <w:szCs w:val="20"/>
                <w:lang w:eastAsia="pt-BR"/>
              </w:rPr>
            </w:pPr>
            <w:r w:rsidRPr="00C23846">
              <w:rPr>
                <w:rFonts w:eastAsia="Times New Roman"/>
                <w:sz w:val="20"/>
                <w:szCs w:val="20"/>
                <w:lang w:eastAsia="pt-BR"/>
              </w:rPr>
              <w:t>Reuniões com o cliente para retiradas de dúvidas acerca das funcionalidades</w:t>
            </w:r>
            <w:r w:rsidR="00B334A9" w:rsidRPr="00C23846">
              <w:rPr>
                <w:rFonts w:eastAsia="Times New Roman"/>
                <w:sz w:val="20"/>
                <w:szCs w:val="20"/>
                <w:lang w:eastAsia="pt-BR"/>
              </w:rPr>
              <w:t xml:space="preserve"> e confecção dos testes de aceitação de estórias </w:t>
            </w:r>
            <w:r w:rsidRPr="00C23846">
              <w:rPr>
                <w:rFonts w:eastAsia="Times New Roman"/>
                <w:sz w:val="20"/>
                <w:szCs w:val="20"/>
                <w:lang w:eastAsia="pt-BR"/>
              </w:rPr>
              <w:t xml:space="preserve">do segundo </w:t>
            </w:r>
            <w:r w:rsidRPr="00C23846">
              <w:rPr>
                <w:rFonts w:eastAsia="Times New Roman"/>
                <w:i/>
                <w:sz w:val="20"/>
                <w:szCs w:val="20"/>
                <w:lang w:eastAsia="pt-BR"/>
              </w:rPr>
              <w:t>release</w:t>
            </w:r>
            <w:r w:rsidR="00B334A9" w:rsidRPr="00C23846">
              <w:rPr>
                <w:rFonts w:eastAsia="Times New Roman"/>
                <w:i/>
                <w:sz w:val="20"/>
                <w:szCs w:val="20"/>
                <w:lang w:eastAsia="pt-BR"/>
              </w:rPr>
              <w:t xml:space="preserve"> </w:t>
            </w:r>
          </w:p>
        </w:tc>
        <w:tc>
          <w:tcPr>
            <w:tcW w:w="300"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01"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76" w:type="pct"/>
            <w:shd w:val="clear" w:color="auto" w:fill="7F7F7F"/>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16" w:type="pct"/>
            <w:shd w:val="clear" w:color="auto" w:fill="7F7F7F"/>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16"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265"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15"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17"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261"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r>
    </w:tbl>
    <w:p w:rsidR="004E5854" w:rsidRDefault="004E5854" w:rsidP="00A2452D">
      <w:pPr>
        <w:ind w:firstLine="0"/>
      </w:pPr>
    </w:p>
    <w:p w:rsidR="00697EF9" w:rsidRDefault="00697EF9">
      <w:pPr>
        <w:spacing w:line="240" w:lineRule="auto"/>
        <w:ind w:firstLine="0"/>
        <w:jc w:val="left"/>
        <w:outlineLvl w:val="9"/>
      </w:pPr>
      <w:r>
        <w:br w:type="page"/>
      </w:r>
    </w:p>
    <w:p w:rsidR="00697EF9" w:rsidRPr="00063EEB" w:rsidRDefault="00697EF9" w:rsidP="00697EF9">
      <w:pPr>
        <w:ind w:firstLine="0"/>
        <w:sectPr w:rsidR="00697EF9" w:rsidRPr="00063EEB" w:rsidSect="00063EEB">
          <w:pgSz w:w="16838" w:h="11906" w:orient="landscape"/>
          <w:pgMar w:top="1134" w:right="1134" w:bottom="1701" w:left="1701" w:header="708" w:footer="708" w:gutter="0"/>
          <w:cols w:space="708"/>
          <w:docGrid w:linePitch="360"/>
        </w:sectPr>
      </w:pPr>
    </w:p>
    <w:p w:rsidR="00D339A1" w:rsidRDefault="00D339A1" w:rsidP="00BE5291">
      <w:pPr>
        <w:pStyle w:val="Ttulo1"/>
        <w:numPr>
          <w:ilvl w:val="0"/>
          <w:numId w:val="0"/>
        </w:numPr>
        <w:jc w:val="center"/>
      </w:pPr>
      <w:bookmarkStart w:id="1216" w:name="_Toc542543"/>
      <w:r w:rsidRPr="00D339A1">
        <w:lastRenderedPageBreak/>
        <w:t>BIBLIOGRAFIA</w:t>
      </w:r>
      <w:bookmarkEnd w:id="1216"/>
    </w:p>
    <w:p w:rsidR="00BE5291" w:rsidRPr="00BE5291" w:rsidRDefault="00BE5291" w:rsidP="00BE5291"/>
    <w:p w:rsidR="00D534F8" w:rsidRDefault="00D534F8" w:rsidP="000809C2">
      <w:pPr>
        <w:spacing w:line="240" w:lineRule="auto"/>
        <w:ind w:firstLine="0"/>
        <w:jc w:val="left"/>
        <w:rPr>
          <w:noProof/>
        </w:rPr>
      </w:pPr>
      <w:r>
        <w:rPr>
          <w:noProof/>
        </w:rPr>
        <w:t xml:space="preserve">ABREU, L. </w:t>
      </w:r>
      <w:r w:rsidRPr="00D534F8">
        <w:rPr>
          <w:b/>
          <w:noProof/>
        </w:rPr>
        <w:t>TypeScript:</w:t>
      </w:r>
      <w:r>
        <w:rPr>
          <w:noProof/>
        </w:rPr>
        <w:t xml:space="preserve"> O JavasCript Moderno para Criação de Aplicações. Lisboa: FCA – Editora de Informática. 2017.</w:t>
      </w:r>
    </w:p>
    <w:p w:rsidR="00D534F8" w:rsidRDefault="00D534F8"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ALVES, J. R. M. </w:t>
      </w:r>
      <w:r w:rsidRPr="00E95C78">
        <w:rPr>
          <w:i/>
          <w:noProof/>
        </w:rPr>
        <w:t>et al.</w:t>
      </w:r>
      <w:r w:rsidRPr="00D339A1">
        <w:rPr>
          <w:noProof/>
        </w:rPr>
        <w:t xml:space="preserve"> </w:t>
      </w:r>
      <w:r w:rsidRPr="00D339A1">
        <w:rPr>
          <w:b/>
          <w:bCs/>
          <w:noProof/>
        </w:rPr>
        <w:t>Educação a Distância:</w:t>
      </w:r>
      <w:r w:rsidRPr="00D339A1">
        <w:rPr>
          <w:noProof/>
        </w:rPr>
        <w:t xml:space="preserve"> o estado da arte. São Paulo: Pearson Education do Brasil, v. 1, 2009.</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BABBEL. </w:t>
      </w:r>
      <w:r w:rsidRPr="00D339A1">
        <w:rPr>
          <w:b/>
          <w:bCs/>
          <w:noProof/>
        </w:rPr>
        <w:t>Preços</w:t>
      </w:r>
      <w:r w:rsidR="00E44BB8">
        <w:rPr>
          <w:noProof/>
        </w:rPr>
        <w:t>.</w:t>
      </w:r>
      <w:r w:rsidRPr="00D339A1">
        <w:rPr>
          <w:noProof/>
        </w:rPr>
        <w:t xml:space="preserve"> 2018. Disponível em: &lt;https://home.babbel.com/prices&gt;. Acesso em: 23 ago. 2018.</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BACICH, L. </w:t>
      </w:r>
      <w:r w:rsidRPr="00E95C78">
        <w:rPr>
          <w:i/>
          <w:noProof/>
        </w:rPr>
        <w:t>et al</w:t>
      </w:r>
      <w:r w:rsidRPr="00D339A1">
        <w:rPr>
          <w:noProof/>
        </w:rPr>
        <w:t xml:space="preserve">. </w:t>
      </w:r>
      <w:r w:rsidRPr="00D339A1">
        <w:rPr>
          <w:b/>
          <w:bCs/>
          <w:noProof/>
        </w:rPr>
        <w:t>Ensino Híbrido:</w:t>
      </w:r>
      <w:r w:rsidRPr="00D339A1">
        <w:rPr>
          <w:noProof/>
        </w:rPr>
        <w:t xml:space="preserve"> Personalização e tecnologia na educação. Porto Alegre: Penso, 2015.</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BARANAUSKAS, M. C. C.; ROCHA, H. V. D. </w:t>
      </w:r>
      <w:r w:rsidRPr="00D339A1">
        <w:rPr>
          <w:b/>
          <w:bCs/>
          <w:noProof/>
        </w:rPr>
        <w:t>Design e Avaliação de Interfaces Humano-Computador</w:t>
      </w:r>
      <w:r w:rsidRPr="00D339A1">
        <w:rPr>
          <w:noProof/>
        </w:rPr>
        <w:t>. Campinas: UNIVERSIDADE ESTADUAL DE CAMPINAS, 2003.</w:t>
      </w:r>
      <w:r w:rsidR="005B5EC4">
        <w:rPr>
          <w:noProof/>
        </w:rPr>
        <w:t xml:space="preserve"> Disponível em</w:t>
      </w:r>
      <w:r w:rsidR="00D21BE3">
        <w:rPr>
          <w:noProof/>
        </w:rPr>
        <w:t>:</w:t>
      </w:r>
      <w:r w:rsidR="005B5EC4">
        <w:rPr>
          <w:noProof/>
        </w:rPr>
        <w:t xml:space="preserve"> &lt;</w:t>
      </w:r>
      <w:r w:rsidR="005B5EC4" w:rsidRPr="005B5EC4">
        <w:rPr>
          <w:noProof/>
        </w:rPr>
        <w:t xml:space="preserve">https://www.nied.unicamp.br/biblioteca/design-e-avaliacao-de-interfaces-humano-computador/ </w:t>
      </w:r>
      <w:r w:rsidR="005B5EC4">
        <w:rPr>
          <w:noProof/>
        </w:rPr>
        <w:t>&gt; Acesso em:</w:t>
      </w:r>
      <w:r w:rsidR="00F85EFB">
        <w:rPr>
          <w:noProof/>
        </w:rPr>
        <w:t xml:space="preserve"> 22</w:t>
      </w:r>
      <w:r w:rsidR="00F0748E">
        <w:rPr>
          <w:noProof/>
        </w:rPr>
        <w:t xml:space="preserve"> </w:t>
      </w:r>
      <w:r w:rsidR="00F85EFB">
        <w:rPr>
          <w:noProof/>
        </w:rPr>
        <w:t>set. 2018.</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BENTO, E. J. </w:t>
      </w:r>
      <w:r w:rsidRPr="00D339A1">
        <w:rPr>
          <w:b/>
          <w:bCs/>
          <w:noProof/>
        </w:rPr>
        <w:t>Desenvolvimento Web com PHP e MySQL</w:t>
      </w:r>
      <w:r w:rsidRPr="00D339A1">
        <w:rPr>
          <w:noProof/>
        </w:rPr>
        <w:t>. São Paulo: Casa do Código, 2013.</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CAELUM. </w:t>
      </w:r>
      <w:r w:rsidRPr="00D339A1">
        <w:rPr>
          <w:b/>
          <w:bCs/>
          <w:noProof/>
        </w:rPr>
        <w:t>Desenvolvimento Web com HTML, CSS e JavaScript</w:t>
      </w:r>
      <w:r w:rsidRPr="00D339A1">
        <w:rPr>
          <w:noProof/>
        </w:rPr>
        <w:t>. São Paulo: Caelum ensino e inovação, 2018. Disponível em: &lt;https://www.caelum.com.br/download/caelum-html-css-javascript.pdf&gt;. Acesso em: 07 out. 2018.</w:t>
      </w:r>
    </w:p>
    <w:p w:rsidR="00E0253B" w:rsidRDefault="00E0253B"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CAMPOS, A. L. N. </w:t>
      </w:r>
      <w:r w:rsidRPr="00D339A1">
        <w:rPr>
          <w:b/>
          <w:bCs/>
          <w:noProof/>
        </w:rPr>
        <w:t>Modelagem de Processos com BPMN</w:t>
      </w:r>
      <w:r w:rsidRPr="00D339A1">
        <w:rPr>
          <w:noProof/>
        </w:rPr>
        <w:t>. 2. ed. Rio de Janeiro: Brasport, 2014.</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CARVALHO, V. </w:t>
      </w:r>
      <w:r w:rsidRPr="00D339A1">
        <w:rPr>
          <w:b/>
          <w:bCs/>
          <w:noProof/>
        </w:rPr>
        <w:t>MySQL:</w:t>
      </w:r>
      <w:r w:rsidRPr="00D339A1">
        <w:rPr>
          <w:noProof/>
        </w:rPr>
        <w:t xml:space="preserve"> Comece com o principal banco de dados open source do mercado. São Paulo: Casa do Código, 2015.</w:t>
      </w:r>
    </w:p>
    <w:p w:rsidR="00D339A1" w:rsidRDefault="00D339A1" w:rsidP="000809C2">
      <w:pPr>
        <w:spacing w:line="240" w:lineRule="auto"/>
        <w:ind w:firstLine="0"/>
        <w:jc w:val="left"/>
        <w:rPr>
          <w:noProof/>
        </w:rPr>
      </w:pPr>
    </w:p>
    <w:p w:rsidR="00D339A1" w:rsidRPr="00E95C78" w:rsidRDefault="00D339A1" w:rsidP="000809C2">
      <w:pPr>
        <w:spacing w:line="240" w:lineRule="auto"/>
        <w:ind w:firstLine="0"/>
        <w:jc w:val="left"/>
        <w:rPr>
          <w:noProof/>
          <w:lang w:val="en-US"/>
        </w:rPr>
      </w:pPr>
      <w:r w:rsidRPr="00D339A1">
        <w:rPr>
          <w:noProof/>
        </w:rPr>
        <w:t xml:space="preserve">CCAA. </w:t>
      </w:r>
      <w:r w:rsidRPr="00D339A1">
        <w:rPr>
          <w:b/>
          <w:bCs/>
          <w:noProof/>
        </w:rPr>
        <w:t>Espaço CCAA Aluno</w:t>
      </w:r>
      <w:r w:rsidR="00E44BB8">
        <w:rPr>
          <w:noProof/>
        </w:rPr>
        <w:t>.</w:t>
      </w:r>
      <w:r w:rsidRPr="00D339A1">
        <w:rPr>
          <w:noProof/>
        </w:rPr>
        <w:t xml:space="preserve"> sd. Disponível em: &lt;https://www.ccaa.com.br/espacoccaa/conteudos/&gt;. </w:t>
      </w:r>
      <w:r w:rsidRPr="00E95C78">
        <w:rPr>
          <w:noProof/>
          <w:lang w:val="en-US"/>
        </w:rPr>
        <w:t>Acesso em: 23 ago. 2018.</w:t>
      </w:r>
    </w:p>
    <w:p w:rsidR="00D339A1" w:rsidRPr="00E95C78" w:rsidRDefault="00D339A1" w:rsidP="000809C2">
      <w:pPr>
        <w:spacing w:line="240" w:lineRule="auto"/>
        <w:ind w:firstLine="0"/>
        <w:jc w:val="left"/>
        <w:rPr>
          <w:noProof/>
          <w:lang w:val="en-US"/>
        </w:rPr>
      </w:pPr>
    </w:p>
    <w:p w:rsidR="00D339A1" w:rsidRPr="001D561A" w:rsidRDefault="00D339A1" w:rsidP="000809C2">
      <w:pPr>
        <w:spacing w:line="240" w:lineRule="auto"/>
        <w:ind w:firstLine="0"/>
        <w:jc w:val="left"/>
        <w:rPr>
          <w:noProof/>
        </w:rPr>
      </w:pPr>
      <w:r w:rsidRPr="00E95C78">
        <w:rPr>
          <w:noProof/>
          <w:lang w:val="en-US"/>
        </w:rPr>
        <w:t xml:space="preserve">CROCKFORD, D. </w:t>
      </w:r>
      <w:r w:rsidRPr="00E95C78">
        <w:rPr>
          <w:b/>
          <w:bCs/>
          <w:noProof/>
          <w:lang w:val="en-US"/>
        </w:rPr>
        <w:t>JavaScript:</w:t>
      </w:r>
      <w:r w:rsidRPr="00E95C78">
        <w:rPr>
          <w:noProof/>
          <w:lang w:val="en-US"/>
        </w:rPr>
        <w:t xml:space="preserve"> The Good Parts. </w:t>
      </w:r>
      <w:r w:rsidRPr="001D561A">
        <w:rPr>
          <w:noProof/>
        </w:rPr>
        <w:t>Sebastopol: O'Reilly, 2008.</w:t>
      </w:r>
      <w:r w:rsidR="000158A8">
        <w:rPr>
          <w:noProof/>
        </w:rPr>
        <w:t xml:space="preserve"> </w:t>
      </w:r>
    </w:p>
    <w:p w:rsidR="00D339A1" w:rsidRPr="00D32F24"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DIAS, D. D. S.; SILVA, M. F. D. </w:t>
      </w:r>
      <w:r w:rsidRPr="00D339A1">
        <w:rPr>
          <w:b/>
          <w:bCs/>
          <w:noProof/>
        </w:rPr>
        <w:t>Como escrever uma monografia:</w:t>
      </w:r>
      <w:r w:rsidRPr="00D339A1">
        <w:rPr>
          <w:noProof/>
        </w:rPr>
        <w:t xml:space="preserve"> Manual de elaboração com exemplos e exercícios. Rio de Janeiro: Atlas, 2010.</w:t>
      </w:r>
    </w:p>
    <w:p w:rsidR="00D339A1" w:rsidRDefault="00D339A1" w:rsidP="000809C2">
      <w:pPr>
        <w:spacing w:line="240" w:lineRule="auto"/>
        <w:ind w:firstLine="0"/>
        <w:jc w:val="left"/>
        <w:rPr>
          <w:noProof/>
        </w:rPr>
      </w:pPr>
    </w:p>
    <w:p w:rsidR="00D339A1" w:rsidRDefault="00D339A1" w:rsidP="000809C2">
      <w:pPr>
        <w:spacing w:line="240" w:lineRule="auto"/>
        <w:ind w:firstLine="0"/>
        <w:jc w:val="left"/>
        <w:rPr>
          <w:noProof/>
        </w:rPr>
      </w:pPr>
      <w:r w:rsidRPr="00D339A1">
        <w:rPr>
          <w:noProof/>
        </w:rPr>
        <w:t xml:space="preserve">DUOLINGO. </w:t>
      </w:r>
      <w:r w:rsidRPr="00D339A1">
        <w:rPr>
          <w:b/>
          <w:bCs/>
          <w:noProof/>
        </w:rPr>
        <w:t>Aprenda idiomas de graça. Para sempre</w:t>
      </w:r>
      <w:r w:rsidRPr="00D339A1">
        <w:rPr>
          <w:noProof/>
        </w:rPr>
        <w:t>, sd. Disponível em: &lt;https://pt.duolingo.com/&gt;. Acesso em: 23 ago. 2018.</w:t>
      </w:r>
    </w:p>
    <w:p w:rsidR="00D339A1" w:rsidRP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ELMASRI, R.; NAVATHE, S. B. </w:t>
      </w:r>
      <w:r w:rsidRPr="00D339A1">
        <w:rPr>
          <w:b/>
          <w:bCs/>
          <w:noProof/>
        </w:rPr>
        <w:t>Sistemas de Banco de Dados</w:t>
      </w:r>
      <w:r w:rsidRPr="00D339A1">
        <w:rPr>
          <w:noProof/>
        </w:rPr>
        <w:t>. 6. ed. São Paulo: Pearson Education, 2011.</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FERREIRA, A. B. D. H. </w:t>
      </w:r>
      <w:r w:rsidRPr="00D339A1">
        <w:rPr>
          <w:b/>
          <w:bCs/>
          <w:noProof/>
        </w:rPr>
        <w:t>Mini Aurélio Século XXI:</w:t>
      </w:r>
      <w:r w:rsidRPr="00D339A1">
        <w:rPr>
          <w:noProof/>
        </w:rPr>
        <w:t xml:space="preserve"> O minidicionário da língua portuguesa. 5. ed. Rio de Janeiro: Nova Fronteira S.A, 2001.</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lastRenderedPageBreak/>
        <w:t xml:space="preserve">GIL, A. C. </w:t>
      </w:r>
      <w:r w:rsidRPr="00D339A1">
        <w:rPr>
          <w:b/>
          <w:bCs/>
          <w:noProof/>
        </w:rPr>
        <w:t>Como Elaborar Projeos de Pesquisa</w:t>
      </w:r>
      <w:r w:rsidRPr="00D339A1">
        <w:rPr>
          <w:noProof/>
        </w:rPr>
        <w:t>. 4. ed. São Paulo: Atlas, 2002.</w:t>
      </w:r>
      <w:r w:rsidR="00B9702B">
        <w:rPr>
          <w:noProof/>
        </w:rPr>
        <w:t xml:space="preserve"> </w:t>
      </w:r>
    </w:p>
    <w:p w:rsidR="00D339A1" w:rsidRDefault="00D339A1" w:rsidP="000809C2">
      <w:pPr>
        <w:spacing w:line="240" w:lineRule="auto"/>
        <w:ind w:firstLine="0"/>
        <w:jc w:val="left"/>
        <w:rPr>
          <w:noProof/>
        </w:rPr>
      </w:pPr>
    </w:p>
    <w:p w:rsidR="00D339A1" w:rsidRDefault="00D339A1" w:rsidP="000809C2">
      <w:pPr>
        <w:spacing w:line="240" w:lineRule="auto"/>
        <w:ind w:firstLine="0"/>
        <w:jc w:val="left"/>
        <w:rPr>
          <w:noProof/>
        </w:rPr>
      </w:pPr>
      <w:r w:rsidRPr="00D339A1">
        <w:rPr>
          <w:noProof/>
        </w:rPr>
        <w:t xml:space="preserve">GOOGLE. </w:t>
      </w:r>
      <w:r w:rsidR="00BF38D5">
        <w:rPr>
          <w:b/>
          <w:bCs/>
          <w:noProof/>
        </w:rPr>
        <w:t>Angular</w:t>
      </w:r>
      <w:r w:rsidRPr="00D339A1">
        <w:rPr>
          <w:noProof/>
        </w:rPr>
        <w:t>, 201</w:t>
      </w:r>
      <w:r w:rsidR="00BF38D5">
        <w:rPr>
          <w:noProof/>
        </w:rPr>
        <w:t>9</w:t>
      </w:r>
      <w:r w:rsidRPr="00D339A1">
        <w:rPr>
          <w:noProof/>
        </w:rPr>
        <w:t>. Disponível em: &lt;</w:t>
      </w:r>
      <w:r w:rsidR="00BF38D5" w:rsidRPr="00BF38D5">
        <w:rPr>
          <w:noProof/>
        </w:rPr>
        <w:t>https://angular.io/</w:t>
      </w:r>
      <w:r w:rsidRPr="00D339A1">
        <w:rPr>
          <w:noProof/>
        </w:rPr>
        <w:t xml:space="preserve">&gt;. Acesso em: </w:t>
      </w:r>
      <w:r w:rsidR="00275E78">
        <w:rPr>
          <w:noProof/>
        </w:rPr>
        <w:t>08</w:t>
      </w:r>
      <w:r w:rsidRPr="00D339A1">
        <w:rPr>
          <w:noProof/>
        </w:rPr>
        <w:t xml:space="preserve"> </w:t>
      </w:r>
      <w:r w:rsidR="00275E78">
        <w:rPr>
          <w:noProof/>
        </w:rPr>
        <w:t>fev</w:t>
      </w:r>
      <w:r w:rsidRPr="00D339A1">
        <w:rPr>
          <w:noProof/>
        </w:rPr>
        <w:t>. 201</w:t>
      </w:r>
      <w:r w:rsidR="00275E78">
        <w:rPr>
          <w:noProof/>
        </w:rPr>
        <w:t>9</w:t>
      </w:r>
      <w:r w:rsidRPr="00D339A1">
        <w:rPr>
          <w:noProof/>
        </w:rPr>
        <w:t>.</w:t>
      </w:r>
    </w:p>
    <w:p w:rsidR="00095610" w:rsidRDefault="00095610" w:rsidP="000809C2">
      <w:pPr>
        <w:spacing w:line="240" w:lineRule="auto"/>
        <w:ind w:firstLine="0"/>
        <w:jc w:val="left"/>
        <w:rPr>
          <w:noProof/>
        </w:rPr>
      </w:pPr>
    </w:p>
    <w:p w:rsidR="00095610" w:rsidRPr="00D339A1" w:rsidRDefault="00095610" w:rsidP="000809C2">
      <w:pPr>
        <w:spacing w:line="240" w:lineRule="auto"/>
        <w:ind w:firstLine="0"/>
        <w:jc w:val="left"/>
        <w:rPr>
          <w:noProof/>
        </w:rPr>
      </w:pPr>
      <w:r>
        <w:rPr>
          <w:noProof/>
        </w:rPr>
        <w:t xml:space="preserve">GUEDES, T. </w:t>
      </w:r>
      <w:r w:rsidRPr="00095610">
        <w:rPr>
          <w:b/>
          <w:noProof/>
        </w:rPr>
        <w:t xml:space="preserve">Crie aplicações com </w:t>
      </w:r>
      <w:r w:rsidR="00C05B5C">
        <w:rPr>
          <w:b/>
          <w:noProof/>
        </w:rPr>
        <w:t>Angular</w:t>
      </w:r>
      <w:r>
        <w:rPr>
          <w:noProof/>
        </w:rPr>
        <w:t>: o novo Framework do Google. São Paulo: Casa do Código, 2017.</w:t>
      </w:r>
    </w:p>
    <w:p w:rsidR="00D339A1" w:rsidRDefault="00D339A1" w:rsidP="000809C2">
      <w:pPr>
        <w:spacing w:line="240" w:lineRule="auto"/>
        <w:ind w:firstLine="0"/>
        <w:jc w:val="left"/>
        <w:rPr>
          <w:noProof/>
        </w:rPr>
      </w:pPr>
    </w:p>
    <w:p w:rsidR="001D561A" w:rsidRPr="001D561A" w:rsidRDefault="00D339A1" w:rsidP="001D561A">
      <w:pPr>
        <w:spacing w:line="240" w:lineRule="auto"/>
        <w:ind w:firstLine="0"/>
        <w:jc w:val="left"/>
        <w:rPr>
          <w:noProof/>
        </w:rPr>
      </w:pPr>
      <w:r w:rsidRPr="00D339A1">
        <w:rPr>
          <w:noProof/>
        </w:rPr>
        <w:t xml:space="preserve">HINZ, M. A. M. </w:t>
      </w:r>
      <w:r w:rsidRPr="00D339A1">
        <w:rPr>
          <w:b/>
          <w:noProof/>
        </w:rPr>
        <w:t>Um estudo descritivo de novos algoritmos de criptografia.</w:t>
      </w:r>
      <w:r w:rsidRPr="00D339A1">
        <w:rPr>
          <w:noProof/>
        </w:rPr>
        <w:t xml:space="preserve"> 2000. 58f. Monografia (Bacharel em Informática) - Universidade Federal de Pelotas, Pelotas, 2000. </w:t>
      </w:r>
      <w:r w:rsidR="001D561A" w:rsidRPr="00DF70E1">
        <w:rPr>
          <w:noProof/>
        </w:rPr>
        <w:t>Disponível em: &lt;</w:t>
      </w:r>
      <w:r w:rsidR="00E95C78" w:rsidRPr="00E95C78">
        <w:t xml:space="preserve"> </w:t>
      </w:r>
      <w:r w:rsidR="00E95C78" w:rsidRPr="00E95C78">
        <w:rPr>
          <w:noProof/>
        </w:rPr>
        <w:t xml:space="preserve">http://www.jabour.com.br/ufjf/apa/Mono-MarcoAntonio.pdf </w:t>
      </w:r>
      <w:r w:rsidR="001D561A" w:rsidRPr="00DF70E1">
        <w:rPr>
          <w:noProof/>
        </w:rPr>
        <w:t xml:space="preserve">&gt;. </w:t>
      </w:r>
      <w:r w:rsidR="001D561A">
        <w:rPr>
          <w:noProof/>
        </w:rPr>
        <w:t>Acesso em:</w:t>
      </w:r>
      <w:r w:rsidR="00E95C78">
        <w:rPr>
          <w:noProof/>
        </w:rPr>
        <w:t xml:space="preserve"> 5 out. 2018.</w:t>
      </w:r>
    </w:p>
    <w:p w:rsidR="00D339A1" w:rsidRDefault="00D339A1" w:rsidP="000809C2">
      <w:pPr>
        <w:spacing w:line="240" w:lineRule="auto"/>
        <w:ind w:firstLine="0"/>
        <w:jc w:val="left"/>
        <w:rPr>
          <w:noProof/>
        </w:rPr>
      </w:pPr>
    </w:p>
    <w:p w:rsidR="00D339A1" w:rsidRPr="00E95C78" w:rsidRDefault="00D339A1" w:rsidP="000809C2">
      <w:pPr>
        <w:spacing w:line="240" w:lineRule="auto"/>
        <w:ind w:firstLine="0"/>
        <w:jc w:val="left"/>
        <w:rPr>
          <w:noProof/>
          <w:lang w:val="en-US"/>
        </w:rPr>
      </w:pPr>
      <w:r w:rsidRPr="00D339A1">
        <w:rPr>
          <w:noProof/>
        </w:rPr>
        <w:t xml:space="preserve">HIRAMA, K. </w:t>
      </w:r>
      <w:r w:rsidRPr="00D339A1">
        <w:rPr>
          <w:b/>
          <w:bCs/>
          <w:noProof/>
        </w:rPr>
        <w:t>Engenharia de Software:</w:t>
      </w:r>
      <w:r w:rsidRPr="00D339A1">
        <w:rPr>
          <w:noProof/>
        </w:rPr>
        <w:t xml:space="preserve"> Qualidade e Produtividade com Tecnologia. </w:t>
      </w:r>
      <w:r w:rsidRPr="00E95C78">
        <w:rPr>
          <w:noProof/>
          <w:lang w:val="en-US"/>
        </w:rPr>
        <w:t>Rio de Janeiro: Elsevier, 2011.</w:t>
      </w:r>
    </w:p>
    <w:p w:rsidR="00D339A1" w:rsidRPr="00E95C78" w:rsidRDefault="00D339A1" w:rsidP="000809C2">
      <w:pPr>
        <w:spacing w:line="240" w:lineRule="auto"/>
        <w:ind w:firstLine="0"/>
        <w:jc w:val="left"/>
        <w:rPr>
          <w:noProof/>
          <w:lang w:val="en-US"/>
        </w:rPr>
      </w:pPr>
    </w:p>
    <w:p w:rsidR="001D561A" w:rsidRPr="001D561A" w:rsidRDefault="00D339A1" w:rsidP="001D561A">
      <w:pPr>
        <w:spacing w:line="240" w:lineRule="auto"/>
        <w:ind w:firstLine="0"/>
        <w:jc w:val="left"/>
        <w:rPr>
          <w:noProof/>
        </w:rPr>
      </w:pPr>
      <w:r w:rsidRPr="00E95C78">
        <w:rPr>
          <w:noProof/>
          <w:lang w:val="en-US"/>
        </w:rPr>
        <w:t xml:space="preserve">INSTITUTE OF ELETRICAL AND ELETRONICS ENGINEERS. </w:t>
      </w:r>
      <w:r w:rsidRPr="00E95C78">
        <w:rPr>
          <w:b/>
          <w:bCs/>
          <w:noProof/>
          <w:lang w:val="en-US"/>
        </w:rPr>
        <w:t>IEE</w:t>
      </w:r>
      <w:r w:rsidR="00E95C78">
        <w:rPr>
          <w:b/>
          <w:bCs/>
          <w:noProof/>
          <w:lang w:val="en-US"/>
        </w:rPr>
        <w:t>E</w:t>
      </w:r>
      <w:r w:rsidRPr="00E95C78">
        <w:rPr>
          <w:b/>
          <w:bCs/>
          <w:noProof/>
          <w:lang w:val="en-US"/>
        </w:rPr>
        <w:t xml:space="preserve"> Std 610.12-1990:</w:t>
      </w:r>
      <w:r w:rsidRPr="00E95C78">
        <w:rPr>
          <w:noProof/>
          <w:lang w:val="en-US"/>
        </w:rPr>
        <w:t xml:space="preserve"> IEEE Standard Glossary of Software Engineering Terminology. New York: [s.n.], 1990. 84 p.</w:t>
      </w:r>
      <w:r w:rsidR="001D561A">
        <w:rPr>
          <w:noProof/>
          <w:lang w:val="en-US"/>
        </w:rPr>
        <w:t xml:space="preserve"> </w:t>
      </w:r>
      <w:r w:rsidR="001D561A" w:rsidRPr="00DF70E1">
        <w:rPr>
          <w:noProof/>
        </w:rPr>
        <w:t>Disponível em: &lt;</w:t>
      </w:r>
      <w:r w:rsidR="00E95C78" w:rsidRPr="00E95C78">
        <w:t xml:space="preserve"> </w:t>
      </w:r>
      <w:r w:rsidR="009D2A48" w:rsidRPr="009D2A48">
        <w:t>http://www.mit.jyu.fi/ope/kurssit/TIES462/Materiaalit/IEEE_SoftwareEngGlossary.pdf</w:t>
      </w:r>
      <w:r w:rsidR="001D561A" w:rsidRPr="00DF70E1">
        <w:rPr>
          <w:noProof/>
        </w:rPr>
        <w:t xml:space="preserve">&gt;. </w:t>
      </w:r>
      <w:r w:rsidR="001D561A">
        <w:rPr>
          <w:noProof/>
        </w:rPr>
        <w:t>Acesso em:</w:t>
      </w:r>
      <w:r w:rsidR="00E95C78">
        <w:rPr>
          <w:noProof/>
        </w:rPr>
        <w:t xml:space="preserve"> 9 set. 2018.</w:t>
      </w:r>
    </w:p>
    <w:p w:rsidR="00D339A1" w:rsidRPr="00E95C78" w:rsidRDefault="00D339A1" w:rsidP="000809C2">
      <w:pPr>
        <w:spacing w:line="240" w:lineRule="auto"/>
        <w:ind w:firstLine="0"/>
        <w:jc w:val="left"/>
        <w:rPr>
          <w:noProof/>
          <w:lang w:val="en-US"/>
        </w:rPr>
      </w:pPr>
    </w:p>
    <w:p w:rsidR="00D339A1" w:rsidRPr="00E95C78" w:rsidRDefault="00D339A1" w:rsidP="000809C2">
      <w:pPr>
        <w:spacing w:line="240" w:lineRule="auto"/>
        <w:ind w:firstLine="0"/>
        <w:jc w:val="left"/>
        <w:rPr>
          <w:noProof/>
          <w:lang w:val="en-US"/>
        </w:rPr>
      </w:pPr>
      <w:r w:rsidRPr="00E95C78">
        <w:rPr>
          <w:noProof/>
          <w:lang w:val="en-US"/>
        </w:rPr>
        <w:t xml:space="preserve">LOCKHART, J. </w:t>
      </w:r>
      <w:r w:rsidRPr="00E95C78">
        <w:rPr>
          <w:b/>
          <w:bCs/>
          <w:noProof/>
          <w:lang w:val="en-US"/>
        </w:rPr>
        <w:t>PHP Moderno</w:t>
      </w:r>
      <w:r w:rsidRPr="00E95C78">
        <w:rPr>
          <w:noProof/>
          <w:lang w:val="en-US"/>
        </w:rPr>
        <w:t>. São Paulo: Novatec, 2015.</w:t>
      </w:r>
      <w:r w:rsidR="007742D4">
        <w:rPr>
          <w:noProof/>
          <w:lang w:val="en-US"/>
        </w:rPr>
        <w:t xml:space="preserve"> </w:t>
      </w:r>
    </w:p>
    <w:p w:rsidR="00D339A1" w:rsidRPr="00E95C78" w:rsidRDefault="00D339A1" w:rsidP="000809C2">
      <w:pPr>
        <w:spacing w:line="240" w:lineRule="auto"/>
        <w:ind w:firstLine="0"/>
        <w:jc w:val="left"/>
        <w:rPr>
          <w:noProof/>
          <w:lang w:val="en-US"/>
        </w:rPr>
      </w:pPr>
    </w:p>
    <w:p w:rsidR="00D339A1" w:rsidRDefault="00D339A1" w:rsidP="000809C2">
      <w:pPr>
        <w:spacing w:line="240" w:lineRule="auto"/>
        <w:ind w:firstLine="0"/>
        <w:jc w:val="left"/>
        <w:rPr>
          <w:ins w:id="1217" w:author="Ryan Lemos" w:date="2019-02-20T08:43:00Z"/>
          <w:noProof/>
          <w:lang w:val="en-US"/>
        </w:rPr>
      </w:pPr>
      <w:r w:rsidRPr="00D339A1">
        <w:rPr>
          <w:noProof/>
        </w:rPr>
        <w:t xml:space="preserve">MARCONI, M. D. A.; LAKATOS, E. M. </w:t>
      </w:r>
      <w:r w:rsidRPr="00D339A1">
        <w:rPr>
          <w:b/>
          <w:bCs/>
          <w:noProof/>
        </w:rPr>
        <w:t>Fundamentos de metodologia científica</w:t>
      </w:r>
      <w:r w:rsidRPr="00D339A1">
        <w:rPr>
          <w:noProof/>
        </w:rPr>
        <w:t xml:space="preserve">. </w:t>
      </w:r>
      <w:r w:rsidRPr="00E95C78">
        <w:rPr>
          <w:noProof/>
          <w:lang w:val="en-US"/>
        </w:rPr>
        <w:t>5. ed. São Paulo: Atlas, 2003.</w:t>
      </w:r>
    </w:p>
    <w:p w:rsidR="00F97B7F" w:rsidRDefault="00F97B7F" w:rsidP="000809C2">
      <w:pPr>
        <w:spacing w:line="240" w:lineRule="auto"/>
        <w:ind w:firstLine="0"/>
        <w:jc w:val="left"/>
        <w:rPr>
          <w:ins w:id="1218" w:author="Ryan Lemos" w:date="2019-02-20T08:43:00Z"/>
          <w:noProof/>
          <w:lang w:val="en-US"/>
        </w:rPr>
      </w:pPr>
    </w:p>
    <w:p w:rsidR="00F97B7F" w:rsidRPr="00F97B7F" w:rsidRDefault="00F97B7F" w:rsidP="000809C2">
      <w:pPr>
        <w:spacing w:line="240" w:lineRule="auto"/>
        <w:ind w:firstLine="0"/>
        <w:jc w:val="left"/>
        <w:rPr>
          <w:noProof/>
          <w:lang w:val="en-US"/>
        </w:rPr>
      </w:pPr>
      <w:ins w:id="1219" w:author="Ryan Lemos" w:date="2019-02-20T08:43:00Z">
        <w:r>
          <w:rPr>
            <w:noProof/>
            <w:lang w:val="en-US"/>
          </w:rPr>
          <w:t xml:space="preserve">MASSÉ, M. </w:t>
        </w:r>
        <w:r w:rsidRPr="00F97B7F">
          <w:rPr>
            <w:b/>
            <w:noProof/>
            <w:lang w:val="en-US"/>
            <w:rPrChange w:id="1220" w:author="Ryan Lemos" w:date="2019-02-20T08:44:00Z">
              <w:rPr>
                <w:noProof/>
                <w:lang w:val="en-US"/>
              </w:rPr>
            </w:rPrChange>
          </w:rPr>
          <w:t>RES</w:t>
        </w:r>
      </w:ins>
      <w:ins w:id="1221" w:author="Ryan Lemos" w:date="2019-02-20T08:44:00Z">
        <w:r w:rsidRPr="00F97B7F">
          <w:rPr>
            <w:b/>
            <w:noProof/>
            <w:lang w:val="en-US"/>
            <w:rPrChange w:id="1222" w:author="Ryan Lemos" w:date="2019-02-20T08:44:00Z">
              <w:rPr>
                <w:noProof/>
                <w:lang w:val="en-US"/>
              </w:rPr>
            </w:rPrChange>
          </w:rPr>
          <w:t>T API</w:t>
        </w:r>
        <w:r>
          <w:rPr>
            <w:b/>
            <w:noProof/>
            <w:lang w:val="en-US"/>
          </w:rPr>
          <w:t xml:space="preserve">: </w:t>
        </w:r>
        <w:r>
          <w:rPr>
            <w:noProof/>
            <w:lang w:val="en-US"/>
          </w:rPr>
          <w:t>Design RuleBook.</w:t>
        </w:r>
      </w:ins>
      <w:ins w:id="1223" w:author="Ryan Lemos" w:date="2019-02-20T08:45:00Z">
        <w:r>
          <w:rPr>
            <w:noProof/>
            <w:lang w:val="en-US"/>
          </w:rPr>
          <w:t xml:space="preserve"> Sebastopol:</w:t>
        </w:r>
        <w:r w:rsidRPr="00F97B7F">
          <w:rPr>
            <w:noProof/>
          </w:rPr>
          <w:t xml:space="preserve"> </w:t>
        </w:r>
        <w:r w:rsidRPr="00D339A1">
          <w:rPr>
            <w:noProof/>
          </w:rPr>
          <w:t>O'Reilly, 201</w:t>
        </w:r>
        <w:r>
          <w:rPr>
            <w:noProof/>
          </w:rPr>
          <w:t>2</w:t>
        </w:r>
        <w:r w:rsidRPr="00D339A1">
          <w:rPr>
            <w:noProof/>
          </w:rPr>
          <w:t>.</w:t>
        </w:r>
      </w:ins>
    </w:p>
    <w:p w:rsidR="00D339A1" w:rsidRPr="00E95C78" w:rsidRDefault="00D339A1" w:rsidP="000809C2">
      <w:pPr>
        <w:spacing w:line="240" w:lineRule="auto"/>
        <w:ind w:firstLine="0"/>
        <w:jc w:val="left"/>
        <w:rPr>
          <w:noProof/>
          <w:lang w:val="en-US"/>
        </w:rPr>
      </w:pPr>
    </w:p>
    <w:p w:rsidR="00D339A1" w:rsidRDefault="00D339A1" w:rsidP="000809C2">
      <w:pPr>
        <w:spacing w:line="240" w:lineRule="auto"/>
        <w:ind w:firstLine="0"/>
        <w:jc w:val="left"/>
        <w:rPr>
          <w:noProof/>
        </w:rPr>
      </w:pPr>
      <w:r w:rsidRPr="00E95C78">
        <w:rPr>
          <w:noProof/>
          <w:lang w:val="en-US"/>
        </w:rPr>
        <w:t xml:space="preserve">MCFARLAND, D. S. </w:t>
      </w:r>
      <w:r w:rsidRPr="00E95C78">
        <w:rPr>
          <w:b/>
          <w:bCs/>
          <w:noProof/>
          <w:lang w:val="en-US"/>
        </w:rPr>
        <w:t>CSS3:</w:t>
      </w:r>
      <w:r w:rsidRPr="00E95C78">
        <w:rPr>
          <w:noProof/>
          <w:lang w:val="en-US"/>
        </w:rPr>
        <w:t xml:space="preserve"> the missing manual. </w:t>
      </w:r>
      <w:r w:rsidRPr="00D339A1">
        <w:rPr>
          <w:noProof/>
        </w:rPr>
        <w:t>3. ed. Sebastopol: O'Reilly, 2013.</w:t>
      </w:r>
    </w:p>
    <w:p w:rsidR="00F810C1" w:rsidRDefault="00F810C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MELO NETO, J. A. D. </w:t>
      </w:r>
      <w:r w:rsidRPr="00E95C78">
        <w:rPr>
          <w:i/>
          <w:noProof/>
        </w:rPr>
        <w:t>et al.</w:t>
      </w:r>
      <w:r w:rsidRPr="00D339A1">
        <w:rPr>
          <w:noProof/>
        </w:rPr>
        <w:t xml:space="preserve"> </w:t>
      </w:r>
      <w:r w:rsidRPr="00D339A1">
        <w:rPr>
          <w:b/>
          <w:bCs/>
          <w:noProof/>
        </w:rPr>
        <w:t>Educação a distância:</w:t>
      </w:r>
      <w:r w:rsidRPr="00D339A1">
        <w:rPr>
          <w:noProof/>
        </w:rPr>
        <w:t xml:space="preserve"> o estado da arte. São Paulo: Pearson Education do Brasil, v. 2, 2012.</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MORENO, E. D.; PEREIRA, F. D.; CHIARAMONTE, R. B. </w:t>
      </w:r>
      <w:r w:rsidRPr="00D339A1">
        <w:rPr>
          <w:b/>
          <w:bCs/>
          <w:noProof/>
        </w:rPr>
        <w:t>Criptografia em Hardware e Software</w:t>
      </w:r>
      <w:r w:rsidRPr="00D339A1">
        <w:rPr>
          <w:noProof/>
        </w:rPr>
        <w:t>. São Paulo: Novatec, 2005.</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OTWELL, T. </w:t>
      </w:r>
      <w:r w:rsidRPr="005854F3">
        <w:rPr>
          <w:b/>
          <w:noProof/>
        </w:rPr>
        <w:t>Encryption.</w:t>
      </w:r>
      <w:r w:rsidRPr="00D339A1">
        <w:rPr>
          <w:noProof/>
        </w:rPr>
        <w:t xml:space="preserve"> 2018. Disponível em: &lt;https://laravel.com/docs/5.7/encryption&gt;. Acesso em: 05 out. 2018.</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PHP. </w:t>
      </w:r>
      <w:r w:rsidRPr="00D339A1">
        <w:rPr>
          <w:b/>
          <w:noProof/>
        </w:rPr>
        <w:t>Modelo de Armazenamento Criptografado.</w:t>
      </w:r>
      <w:r w:rsidRPr="00D339A1">
        <w:rPr>
          <w:noProof/>
        </w:rPr>
        <w:t xml:space="preserve"> 2018a. Disponível em: &lt;https://secure.php.net/manual/pt_BR/security.database.storage.php&gt;. Acesso em: 05 out. 2018.</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PHP. </w:t>
      </w:r>
      <w:r w:rsidRPr="00D339A1">
        <w:rPr>
          <w:b/>
          <w:noProof/>
        </w:rPr>
        <w:t>O que é o PHP?</w:t>
      </w:r>
      <w:r w:rsidRPr="00D339A1">
        <w:rPr>
          <w:noProof/>
        </w:rPr>
        <w:t>, 2018b. Disponível em: &lt;https://secure.php.net/manual/pt_BR/intro-whatis.php&gt;. Acesso em: 30 set. 2018.</w:t>
      </w:r>
    </w:p>
    <w:p w:rsidR="00D339A1" w:rsidRDefault="00D339A1" w:rsidP="000809C2">
      <w:pPr>
        <w:spacing w:line="240" w:lineRule="auto"/>
        <w:ind w:firstLine="0"/>
        <w:jc w:val="left"/>
        <w:rPr>
          <w:noProof/>
        </w:rPr>
      </w:pPr>
    </w:p>
    <w:p w:rsidR="00D339A1" w:rsidRPr="00E95C78" w:rsidRDefault="00D339A1" w:rsidP="000809C2">
      <w:pPr>
        <w:spacing w:line="240" w:lineRule="auto"/>
        <w:ind w:firstLine="0"/>
        <w:jc w:val="left"/>
        <w:rPr>
          <w:noProof/>
          <w:lang w:val="en-US"/>
        </w:rPr>
      </w:pPr>
      <w:r w:rsidRPr="00D339A1">
        <w:rPr>
          <w:noProof/>
        </w:rPr>
        <w:t xml:space="preserve">PRESSMAN, R. S. </w:t>
      </w:r>
      <w:r w:rsidRPr="00D339A1">
        <w:rPr>
          <w:b/>
          <w:bCs/>
          <w:noProof/>
        </w:rPr>
        <w:t>Engenharia de Software:</w:t>
      </w:r>
      <w:r w:rsidRPr="00D339A1">
        <w:rPr>
          <w:noProof/>
        </w:rPr>
        <w:t xml:space="preserve"> Uma abordagem Profissional. </w:t>
      </w:r>
      <w:r w:rsidRPr="00E95C78">
        <w:rPr>
          <w:noProof/>
          <w:lang w:val="en-US"/>
        </w:rPr>
        <w:t>7. ed. Porto Alegre: Bookman, 2011.</w:t>
      </w:r>
    </w:p>
    <w:p w:rsidR="00D339A1" w:rsidRPr="00E95C78" w:rsidRDefault="00D339A1" w:rsidP="000809C2">
      <w:pPr>
        <w:spacing w:line="240" w:lineRule="auto"/>
        <w:ind w:firstLine="0"/>
        <w:jc w:val="left"/>
        <w:rPr>
          <w:noProof/>
          <w:lang w:val="en-US"/>
        </w:rPr>
      </w:pPr>
    </w:p>
    <w:p w:rsidR="001D561A" w:rsidRPr="001D561A" w:rsidRDefault="00D339A1" w:rsidP="001D561A">
      <w:pPr>
        <w:spacing w:line="240" w:lineRule="auto"/>
        <w:ind w:firstLine="0"/>
        <w:jc w:val="left"/>
        <w:rPr>
          <w:noProof/>
        </w:rPr>
      </w:pPr>
      <w:r w:rsidRPr="00E95C78">
        <w:rPr>
          <w:noProof/>
          <w:lang w:val="en-US"/>
        </w:rPr>
        <w:t xml:space="preserve">ROBBINS, J. N. </w:t>
      </w:r>
      <w:r w:rsidRPr="00E95C78">
        <w:rPr>
          <w:b/>
          <w:bCs/>
          <w:noProof/>
          <w:lang w:val="en-US"/>
        </w:rPr>
        <w:t>HTML5:</w:t>
      </w:r>
      <w:r w:rsidRPr="00E95C78">
        <w:rPr>
          <w:noProof/>
          <w:lang w:val="en-US"/>
        </w:rPr>
        <w:t xml:space="preserve"> Pocket Reference. 5. ed. </w:t>
      </w:r>
      <w:r w:rsidRPr="001D561A">
        <w:rPr>
          <w:noProof/>
        </w:rPr>
        <w:t>Sebastopol: O'Reilly, 2013.</w:t>
      </w:r>
    </w:p>
    <w:p w:rsidR="00D339A1" w:rsidRPr="00E95C78" w:rsidRDefault="00D339A1" w:rsidP="000809C2">
      <w:pPr>
        <w:spacing w:line="240" w:lineRule="auto"/>
        <w:ind w:firstLine="0"/>
        <w:jc w:val="left"/>
        <w:rPr>
          <w:noProof/>
          <w:lang w:val="en-US"/>
        </w:rPr>
      </w:pPr>
    </w:p>
    <w:p w:rsidR="00D339A1" w:rsidRDefault="00D339A1" w:rsidP="000809C2">
      <w:pPr>
        <w:spacing w:line="240" w:lineRule="auto"/>
        <w:ind w:firstLine="0"/>
        <w:jc w:val="left"/>
        <w:rPr>
          <w:ins w:id="1224" w:author="Ryan Lemos" w:date="2019-02-18T09:57:00Z"/>
          <w:noProof/>
        </w:rPr>
      </w:pPr>
      <w:r w:rsidRPr="00E95C78">
        <w:rPr>
          <w:noProof/>
          <w:lang w:val="en-US"/>
        </w:rPr>
        <w:t xml:space="preserve">SANDHU, R. S. </w:t>
      </w:r>
      <w:r w:rsidRPr="005854F3">
        <w:rPr>
          <w:noProof/>
          <w:lang w:val="en-US"/>
        </w:rPr>
        <w:t>Role-based Access Control</w:t>
      </w:r>
      <w:r w:rsidRPr="00BC6D8D">
        <w:rPr>
          <w:noProof/>
          <w:lang w:val="en-US"/>
        </w:rPr>
        <w:t>.</w:t>
      </w:r>
      <w:r w:rsidRPr="00E95C78">
        <w:rPr>
          <w:noProof/>
          <w:lang w:val="en-US"/>
        </w:rPr>
        <w:t xml:space="preserve"> In: </w:t>
      </w:r>
      <w:r w:rsidRPr="005854F3">
        <w:rPr>
          <w:b/>
          <w:noProof/>
          <w:lang w:val="en-US"/>
        </w:rPr>
        <w:t>Advances in Computers.</w:t>
      </w:r>
      <w:r w:rsidRPr="00E95C78">
        <w:rPr>
          <w:noProof/>
          <w:lang w:val="en-US"/>
        </w:rPr>
        <w:t xml:space="preserve"> Fairfax: Academic Press, v. 46, 1998. p. 237-286. </w:t>
      </w:r>
      <w:r w:rsidRPr="00D339A1">
        <w:rPr>
          <w:noProof/>
        </w:rPr>
        <w:t>Disponível em: &lt;http://www.profsandhu.com/articles/advcom/adv_comp_rbac.pdf&gt;. Acesso em: 5 out. 2018.</w:t>
      </w:r>
    </w:p>
    <w:p w:rsidR="001A0B14" w:rsidRDefault="001A0B14" w:rsidP="000809C2">
      <w:pPr>
        <w:spacing w:line="240" w:lineRule="auto"/>
        <w:ind w:firstLine="0"/>
        <w:jc w:val="left"/>
        <w:rPr>
          <w:ins w:id="1225" w:author="Ryan Lemos" w:date="2019-02-18T09:57:00Z"/>
          <w:noProof/>
        </w:rPr>
      </w:pPr>
    </w:p>
    <w:p w:rsidR="00F80769" w:rsidRPr="001A0B14" w:rsidRDefault="001A0B14" w:rsidP="000809C2">
      <w:pPr>
        <w:spacing w:line="240" w:lineRule="auto"/>
        <w:ind w:firstLine="0"/>
        <w:jc w:val="left"/>
        <w:rPr>
          <w:noProof/>
        </w:rPr>
      </w:pPr>
      <w:ins w:id="1226" w:author="Ryan Lemos" w:date="2019-02-18T09:57:00Z">
        <w:r>
          <w:rPr>
            <w:noProof/>
          </w:rPr>
          <w:t>SANTOS, L.</w:t>
        </w:r>
      </w:ins>
      <w:ins w:id="1227" w:author="Ryan Lemos" w:date="2019-02-18T09:58:00Z">
        <w:r>
          <w:rPr>
            <w:noProof/>
          </w:rPr>
          <w:t xml:space="preserve"> dos. </w:t>
        </w:r>
        <w:r w:rsidRPr="001A0B14">
          <w:rPr>
            <w:b/>
            <w:noProof/>
            <w:rPrChange w:id="1228" w:author="Ryan Lemos" w:date="2019-02-18T09:58:00Z">
              <w:rPr>
                <w:noProof/>
              </w:rPr>
            </w:rPrChange>
          </w:rPr>
          <w:t>Como escrever boas histórias de usuário (User Stories)</w:t>
        </w:r>
        <w:r>
          <w:rPr>
            <w:b/>
            <w:noProof/>
          </w:rPr>
          <w:t xml:space="preserve">. </w:t>
        </w:r>
        <w:r>
          <w:rPr>
            <w:noProof/>
          </w:rPr>
          <w:t>2017. Disponível em: &lt;</w:t>
        </w:r>
        <w:r w:rsidRPr="001A0B14">
          <w:rPr>
            <w:noProof/>
          </w:rPr>
          <w:t>https://medium.com/vertice/como-escrever-boas-users-stories-hist%C3%B3rias-de-usu%C3%A1rios-b29c75043fac</w:t>
        </w:r>
        <w:r>
          <w:rPr>
            <w:noProof/>
          </w:rPr>
          <w:t>&gt;</w:t>
        </w:r>
      </w:ins>
      <w:ins w:id="1229" w:author="Ryan Lemos" w:date="2019-02-18T09:59:00Z">
        <w:r>
          <w:rPr>
            <w:noProof/>
          </w:rPr>
          <w:t>. Acesso em: 17 fev. 2019.</w:t>
        </w:r>
      </w:ins>
    </w:p>
    <w:p w:rsidR="00D339A1" w:rsidRPr="00D339A1" w:rsidRDefault="00D339A1" w:rsidP="000809C2">
      <w:pPr>
        <w:spacing w:line="240" w:lineRule="auto"/>
        <w:ind w:firstLine="0"/>
        <w:jc w:val="left"/>
      </w:pPr>
    </w:p>
    <w:p w:rsidR="00D339A1" w:rsidRPr="00D339A1" w:rsidRDefault="00D339A1" w:rsidP="000809C2">
      <w:pPr>
        <w:spacing w:line="240" w:lineRule="auto"/>
        <w:ind w:firstLine="0"/>
        <w:jc w:val="left"/>
        <w:rPr>
          <w:noProof/>
        </w:rPr>
      </w:pPr>
      <w:r w:rsidRPr="00D339A1">
        <w:rPr>
          <w:noProof/>
        </w:rPr>
        <w:t xml:space="preserve">SEVERINO, A. J. </w:t>
      </w:r>
      <w:r w:rsidRPr="00D339A1">
        <w:rPr>
          <w:b/>
          <w:bCs/>
          <w:noProof/>
        </w:rPr>
        <w:t>Metodologia de trabalho científico</w:t>
      </w:r>
      <w:r w:rsidRPr="00D339A1">
        <w:rPr>
          <w:noProof/>
        </w:rPr>
        <w:t>. 22. ed. São Paulo: Cortez, 2002.</w:t>
      </w:r>
    </w:p>
    <w:p w:rsidR="00D339A1" w:rsidRDefault="00D339A1" w:rsidP="000809C2">
      <w:pPr>
        <w:spacing w:line="240" w:lineRule="auto"/>
        <w:ind w:firstLine="0"/>
        <w:jc w:val="left"/>
        <w:rPr>
          <w:noProof/>
        </w:rPr>
      </w:pPr>
    </w:p>
    <w:p w:rsidR="00D339A1" w:rsidRPr="00E95C78" w:rsidRDefault="00D339A1" w:rsidP="000809C2">
      <w:pPr>
        <w:spacing w:line="240" w:lineRule="auto"/>
        <w:ind w:firstLine="0"/>
        <w:jc w:val="left"/>
        <w:rPr>
          <w:noProof/>
          <w:lang w:val="en-US"/>
        </w:rPr>
      </w:pPr>
      <w:r w:rsidRPr="00D339A1">
        <w:rPr>
          <w:noProof/>
        </w:rPr>
        <w:t xml:space="preserve">SILBERCHATZ, A.; KORTH, H. F.; SUDARSHAN, S. </w:t>
      </w:r>
      <w:r w:rsidRPr="00D339A1">
        <w:rPr>
          <w:b/>
          <w:bCs/>
          <w:noProof/>
        </w:rPr>
        <w:t>Sistema de Banco de Dados</w:t>
      </w:r>
      <w:r w:rsidRPr="00D339A1">
        <w:rPr>
          <w:noProof/>
        </w:rPr>
        <w:t xml:space="preserve">. </w:t>
      </w:r>
      <w:r w:rsidRPr="00E95C78">
        <w:rPr>
          <w:noProof/>
          <w:lang w:val="en-US"/>
        </w:rPr>
        <w:t>3. ed. São Paulo: Pearson Education, 1999.</w:t>
      </w:r>
    </w:p>
    <w:p w:rsidR="00D339A1" w:rsidRPr="00E95C78" w:rsidRDefault="00D339A1" w:rsidP="000809C2">
      <w:pPr>
        <w:spacing w:line="240" w:lineRule="auto"/>
        <w:ind w:firstLine="0"/>
        <w:jc w:val="left"/>
        <w:rPr>
          <w:noProof/>
          <w:lang w:val="en-US"/>
        </w:rPr>
      </w:pPr>
    </w:p>
    <w:p w:rsidR="001D561A" w:rsidRPr="001D561A" w:rsidRDefault="00D339A1" w:rsidP="001D561A">
      <w:pPr>
        <w:spacing w:line="240" w:lineRule="auto"/>
        <w:ind w:firstLine="0"/>
        <w:jc w:val="left"/>
        <w:rPr>
          <w:noProof/>
        </w:rPr>
      </w:pPr>
      <w:r w:rsidRPr="00E95C78">
        <w:rPr>
          <w:noProof/>
          <w:lang w:val="en-US"/>
        </w:rPr>
        <w:t xml:space="preserve">SILVER, B. </w:t>
      </w:r>
      <w:r w:rsidRPr="00E95C78">
        <w:rPr>
          <w:b/>
          <w:bCs/>
          <w:noProof/>
          <w:lang w:val="en-US"/>
        </w:rPr>
        <w:t>BPMN Method and Style:</w:t>
      </w:r>
      <w:r w:rsidRPr="00E95C78">
        <w:rPr>
          <w:noProof/>
          <w:lang w:val="en-US"/>
        </w:rPr>
        <w:t xml:space="preserve"> with Bpmn Implementer's Guide. </w:t>
      </w:r>
      <w:r w:rsidRPr="00D339A1">
        <w:rPr>
          <w:noProof/>
        </w:rPr>
        <w:t>2. ed. Altadena: Cody-Cassidy Press, 2017</w:t>
      </w:r>
      <w:r w:rsidR="00A33B79">
        <w:rPr>
          <w:noProof/>
        </w:rPr>
        <w:t>.</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SKLAR, D. </w:t>
      </w:r>
      <w:r w:rsidRPr="00D339A1">
        <w:rPr>
          <w:b/>
          <w:bCs/>
          <w:noProof/>
        </w:rPr>
        <w:t>Aprendendo PHP:</w:t>
      </w:r>
      <w:r w:rsidRPr="00D339A1">
        <w:rPr>
          <w:noProof/>
        </w:rPr>
        <w:t xml:space="preserve"> Introdução amigável à linguagem mais popular da WEB. São Paulo: Novatec, 2016.</w:t>
      </w:r>
      <w:r w:rsidR="006B76CA">
        <w:rPr>
          <w:noProof/>
        </w:rPr>
        <w:t xml:space="preserve"> </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SOMMERVILLE, I. </w:t>
      </w:r>
      <w:r w:rsidRPr="00D339A1">
        <w:rPr>
          <w:b/>
          <w:bCs/>
          <w:noProof/>
        </w:rPr>
        <w:t>Engenharia de Software</w:t>
      </w:r>
      <w:r w:rsidRPr="00D339A1">
        <w:rPr>
          <w:noProof/>
        </w:rPr>
        <w:t>. 9. ed. São Paulo: Pearson Prentice Hall, 2011.</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STAUFFER, M. </w:t>
      </w:r>
      <w:r w:rsidRPr="00D339A1">
        <w:rPr>
          <w:b/>
          <w:bCs/>
          <w:noProof/>
        </w:rPr>
        <w:t>Desenvolvendo com Laravel:</w:t>
      </w:r>
      <w:r w:rsidRPr="00D339A1">
        <w:rPr>
          <w:noProof/>
        </w:rPr>
        <w:t xml:space="preserve"> Um Framework para construção de aplicativos PHP modernos. São Paulo: Novatec, 2017.</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TELES, V. M. </w:t>
      </w:r>
      <w:r w:rsidRPr="00D339A1">
        <w:rPr>
          <w:b/>
          <w:bCs/>
          <w:noProof/>
        </w:rPr>
        <w:t>Extreme Programming:</w:t>
      </w:r>
      <w:r w:rsidRPr="00D339A1">
        <w:rPr>
          <w:noProof/>
        </w:rPr>
        <w:t xml:space="preserve"> Aprenda como encantar seus usuários desenvolvendo software com agilidade e alta qualidade. 2. ed. São Paulo: Novatec, 2014.</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WAZLAWICK, R. S. </w:t>
      </w:r>
      <w:r w:rsidRPr="00D339A1">
        <w:rPr>
          <w:b/>
          <w:bCs/>
          <w:noProof/>
        </w:rPr>
        <w:t>Metodologia de Pesquisa para ciência da Computação</w:t>
      </w:r>
      <w:r w:rsidRPr="00D339A1">
        <w:rPr>
          <w:noProof/>
        </w:rPr>
        <w:t>. Rio de Janeiro: Elsevier, 2009.</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WIZARD. </w:t>
      </w:r>
      <w:r w:rsidRPr="00D339A1">
        <w:rPr>
          <w:b/>
          <w:bCs/>
          <w:noProof/>
        </w:rPr>
        <w:t>Experiências Wizard</w:t>
      </w:r>
      <w:r w:rsidRPr="00D339A1">
        <w:rPr>
          <w:noProof/>
        </w:rPr>
        <w:t>, 2017a. Disponível em: &lt;http://www.wizard.com.br/experiencias-wizard/&gt;. Acesso em: 23 ago. 2018.</w:t>
      </w:r>
    </w:p>
    <w:p w:rsidR="00D339A1" w:rsidRDefault="00D339A1" w:rsidP="000809C2">
      <w:pPr>
        <w:spacing w:line="240" w:lineRule="auto"/>
        <w:ind w:firstLine="0"/>
        <w:jc w:val="left"/>
        <w:rPr>
          <w:noProof/>
        </w:rPr>
      </w:pPr>
    </w:p>
    <w:p w:rsidR="00D339A1" w:rsidRDefault="00D339A1" w:rsidP="000809C2">
      <w:pPr>
        <w:spacing w:line="240" w:lineRule="auto"/>
        <w:ind w:firstLine="0"/>
        <w:jc w:val="left"/>
        <w:rPr>
          <w:noProof/>
        </w:rPr>
      </w:pPr>
      <w:r w:rsidRPr="00D339A1">
        <w:rPr>
          <w:noProof/>
        </w:rPr>
        <w:t xml:space="preserve">WIZARD. </w:t>
      </w:r>
      <w:r w:rsidRPr="00D339A1">
        <w:rPr>
          <w:b/>
          <w:bCs/>
          <w:noProof/>
        </w:rPr>
        <w:t>Sobre a Wizard</w:t>
      </w:r>
      <w:r w:rsidRPr="00D339A1">
        <w:rPr>
          <w:noProof/>
        </w:rPr>
        <w:t>, 2017b. Disponível em: &lt;http://www.wizard.com.br/sobre-wizard/&gt;. Acesso em: 23 ago. 2018.</w:t>
      </w:r>
    </w:p>
    <w:p w:rsidR="00D339A1" w:rsidRPr="00D339A1" w:rsidRDefault="00D339A1" w:rsidP="000809C2">
      <w:pPr>
        <w:spacing w:line="240" w:lineRule="auto"/>
        <w:ind w:firstLine="0"/>
        <w:jc w:val="left"/>
        <w:rPr>
          <w:noProof/>
        </w:rPr>
      </w:pPr>
    </w:p>
    <w:p w:rsidR="00D339A1" w:rsidRDefault="00D339A1" w:rsidP="000809C2">
      <w:pPr>
        <w:spacing w:line="240" w:lineRule="auto"/>
        <w:ind w:firstLine="0"/>
        <w:jc w:val="left"/>
        <w:rPr>
          <w:noProof/>
        </w:rPr>
      </w:pPr>
      <w:r w:rsidRPr="00D339A1">
        <w:rPr>
          <w:noProof/>
        </w:rPr>
        <w:t xml:space="preserve">ZAPATER, M.; SUZUKI, R. </w:t>
      </w:r>
      <w:r w:rsidRPr="00D339A1">
        <w:rPr>
          <w:b/>
          <w:noProof/>
        </w:rPr>
        <w:t>Segurança da Informação:</w:t>
      </w:r>
      <w:r w:rsidRPr="00D339A1">
        <w:rPr>
          <w:noProof/>
        </w:rPr>
        <w:t xml:space="preserve"> Um diferencial determinante na competitividade das corporações. Promon Business &amp; Tecnology Review. Rio de Janeiro, p. 28. 2005. Disponível em: &lt;http://www.teleco.com.br/promon/pbtr/Seguranca_4WEB.pdf&gt;. Acesso em: 12 out. 2018.</w:t>
      </w:r>
    </w:p>
    <w:p w:rsidR="00A7499D" w:rsidRPr="00C23846" w:rsidRDefault="00A7499D">
      <w:pPr>
        <w:spacing w:after="160" w:line="259" w:lineRule="auto"/>
        <w:ind w:firstLine="0"/>
        <w:jc w:val="left"/>
        <w:outlineLvl w:val="9"/>
        <w:rPr>
          <w:rFonts w:eastAsia="Times New Roman"/>
          <w:b/>
          <w:caps/>
          <w:szCs w:val="32"/>
        </w:rPr>
      </w:pPr>
      <w:r>
        <w:br w:type="page"/>
      </w:r>
    </w:p>
    <w:p w:rsidR="00A7499D" w:rsidRDefault="00A7499D" w:rsidP="00E95C78">
      <w:pPr>
        <w:pStyle w:val="Ttulo1"/>
        <w:numPr>
          <w:ilvl w:val="0"/>
          <w:numId w:val="0"/>
        </w:numPr>
        <w:jc w:val="center"/>
      </w:pPr>
      <w:bookmarkStart w:id="1230" w:name="_Toc542544"/>
      <w:r>
        <w:lastRenderedPageBreak/>
        <w:t>Apendice A</w:t>
      </w:r>
      <w:r w:rsidR="00124E36">
        <w:t xml:space="preserve"> - </w:t>
      </w:r>
      <w:r w:rsidR="00301E74">
        <w:t>carta de pedido</w:t>
      </w:r>
      <w:r w:rsidR="00144DD5">
        <w:t xml:space="preserve"> de</w:t>
      </w:r>
      <w:r w:rsidR="00301E74">
        <w:t xml:space="preserve"> permissão para uso de informações</w:t>
      </w:r>
      <w:r w:rsidR="00144DD5">
        <w:t xml:space="preserve"> da escola</w:t>
      </w:r>
      <w:r w:rsidR="00C07763">
        <w:t xml:space="preserve"> </w:t>
      </w:r>
      <w:r w:rsidR="00C07763" w:rsidRPr="00C07763">
        <w:t>International language center</w:t>
      </w:r>
      <w:bookmarkEnd w:id="1230"/>
    </w:p>
    <w:p w:rsidR="0085033B" w:rsidRPr="004D672C" w:rsidRDefault="0085033B" w:rsidP="004D672C"/>
    <w:p w:rsidR="00B01D96" w:rsidRDefault="00CB768F" w:rsidP="005854F3">
      <w:pPr>
        <w:ind w:firstLine="0"/>
        <w:jc w:val="center"/>
        <w:rPr>
          <w:rFonts w:eastAsia="Times New Roman"/>
        </w:rPr>
      </w:pPr>
      <w:r w:rsidRPr="00C23846">
        <w:rPr>
          <w:rFonts w:eastAsia="Times New Roman"/>
          <w:noProof/>
          <w:szCs w:val="24"/>
        </w:rPr>
        <w:drawing>
          <wp:inline distT="0" distB="0" distL="0" distR="0">
            <wp:extent cx="5311140" cy="7543800"/>
            <wp:effectExtent l="0" t="0" r="0" b="0"/>
            <wp:docPr id="27"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0"/>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rot="10800000">
                      <a:off x="0" y="0"/>
                      <a:ext cx="5311140" cy="7543800"/>
                    </a:xfrm>
                    <a:prstGeom prst="rect">
                      <a:avLst/>
                    </a:prstGeom>
                    <a:noFill/>
                    <a:ln>
                      <a:noFill/>
                    </a:ln>
                  </pic:spPr>
                </pic:pic>
              </a:graphicData>
            </a:graphic>
          </wp:inline>
        </w:drawing>
      </w:r>
    </w:p>
    <w:p w:rsidR="000A0BD1" w:rsidRDefault="00CB768F" w:rsidP="000A0BD1">
      <w:pPr>
        <w:ind w:firstLine="0"/>
      </w:pPr>
      <w:r w:rsidRPr="00832539">
        <w:rPr>
          <w:noProof/>
        </w:rPr>
        <w:lastRenderedPageBreak/>
        <w:drawing>
          <wp:inline distT="0" distB="0" distL="0" distR="0">
            <wp:extent cx="5760720" cy="5966460"/>
            <wp:effectExtent l="0" t="0" r="0" b="0"/>
            <wp:docPr id="28"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60720" cy="5966460"/>
                    </a:xfrm>
                    <a:prstGeom prst="rect">
                      <a:avLst/>
                    </a:prstGeom>
                    <a:noFill/>
                    <a:ln>
                      <a:noFill/>
                    </a:ln>
                  </pic:spPr>
                </pic:pic>
              </a:graphicData>
            </a:graphic>
          </wp:inline>
        </w:drawing>
      </w:r>
    </w:p>
    <w:p w:rsidR="000A0BD1" w:rsidRPr="00C07763" w:rsidRDefault="00CB768F" w:rsidP="005854F3">
      <w:pPr>
        <w:ind w:firstLine="0"/>
      </w:pPr>
      <w:r w:rsidRPr="00832539">
        <w:rPr>
          <w:noProof/>
        </w:rPr>
        <w:lastRenderedPageBreak/>
        <w:drawing>
          <wp:inline distT="0" distB="0" distL="0" distR="0">
            <wp:extent cx="5760720" cy="7917180"/>
            <wp:effectExtent l="0" t="0" r="0" b="0"/>
            <wp:docPr id="29"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60720" cy="7917180"/>
                    </a:xfrm>
                    <a:prstGeom prst="rect">
                      <a:avLst/>
                    </a:prstGeom>
                    <a:noFill/>
                    <a:ln>
                      <a:noFill/>
                    </a:ln>
                  </pic:spPr>
                </pic:pic>
              </a:graphicData>
            </a:graphic>
          </wp:inline>
        </w:drawing>
      </w:r>
    </w:p>
    <w:sectPr w:rsidR="000A0BD1" w:rsidRPr="00C07763" w:rsidSect="00C1350C">
      <w:pgSz w:w="11906" w:h="16838"/>
      <w:pgMar w:top="1701" w:right="1134"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A31637" w:rsidRDefault="00A31637" w:rsidP="00C24B28">
      <w:pPr>
        <w:spacing w:line="240" w:lineRule="auto"/>
      </w:pPr>
      <w:r>
        <w:separator/>
      </w:r>
    </w:p>
  </w:endnote>
  <w:endnote w:type="continuationSeparator" w:id="0">
    <w:p w:rsidR="00A31637" w:rsidRDefault="00A31637" w:rsidP="00C24B2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Droid Sans Fallback">
    <w:panose1 w:val="00000000000000000000"/>
    <w:charset w:val="00"/>
    <w:family w:val="roman"/>
    <w:notTrueType/>
    <w:pitch w:val="default"/>
  </w:font>
  <w:font w:name="FreeSans">
    <w:altName w:val="Times New Roman"/>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A31637" w:rsidRDefault="00A31637" w:rsidP="00C24B28">
      <w:pPr>
        <w:spacing w:line="240" w:lineRule="auto"/>
      </w:pPr>
      <w:r>
        <w:separator/>
      </w:r>
    </w:p>
  </w:footnote>
  <w:footnote w:type="continuationSeparator" w:id="0">
    <w:p w:rsidR="00A31637" w:rsidRDefault="00A31637" w:rsidP="00C24B2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15412" w:rsidRDefault="00715412">
    <w:pPr>
      <w:pStyle w:val="Corpodetexto"/>
      <w:spacing w:line="14" w:lineRule="auto"/>
      <w:rPr>
        <w:sz w:val="2"/>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15412" w:rsidRDefault="00715412">
    <w:pPr>
      <w:pStyle w:val="Corpodetexto"/>
      <w:spacing w:line="14" w:lineRule="auto"/>
      <w:rPr>
        <w:sz w:val="2"/>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15412" w:rsidRDefault="00715412">
    <w:pPr>
      <w:pStyle w:val="Corpodetexto"/>
      <w:spacing w:line="14" w:lineRule="auto"/>
      <w:rPr>
        <w:sz w:val="2"/>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15412" w:rsidRDefault="00715412">
    <w:pPr>
      <w:pStyle w:val="Corpodetexto"/>
      <w:spacing w:line="14" w:lineRule="auto"/>
      <w:rPr>
        <w:sz w:val="20"/>
      </w:rPr>
    </w:pPr>
    <w:r>
      <w:rPr>
        <w:noProof/>
      </w:rPr>
      <mc:AlternateContent>
        <mc:Choice Requires="wps">
          <w:drawing>
            <wp:anchor distT="0" distB="0" distL="114300" distR="114300" simplePos="0" relativeHeight="251659264" behindDoc="1" locked="0" layoutInCell="1" allowOverlap="1">
              <wp:simplePos x="0" y="0"/>
              <wp:positionH relativeFrom="page">
                <wp:posOffset>3613785</wp:posOffset>
              </wp:positionH>
              <wp:positionV relativeFrom="page">
                <wp:posOffset>1073785</wp:posOffset>
              </wp:positionV>
              <wp:extent cx="692785" cy="194310"/>
              <wp:effectExtent l="3810" t="0" r="0" b="0"/>
              <wp:wrapNone/>
              <wp:docPr id="33" name="Caixa de Texto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2785"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15412" w:rsidRDefault="00715412">
                          <w:pPr>
                            <w:spacing w:before="10"/>
                            <w:ind w:left="20"/>
                            <w:rPr>
                              <w:b/>
                            </w:rPr>
                          </w:pPr>
                          <w:r>
                            <w:rPr>
                              <w:b/>
                            </w:rPr>
                            <w:t>RESUMO</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Caixa de Texto 33" o:spid="_x0000_s1026" type="#_x0000_t202" style="position:absolute;margin-left:284.55pt;margin-top:84.55pt;width:54.55pt;height:15.3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" filled="f" stroked="f">
              <v:textbox inset="0,0,0,0">
                <w:txbxContent>
                  <w:p w:rsidR="00715412" w:rsidRDefault="00715412">
                    <w:pPr>
                      <w:spacing w:before="10"/>
                      <w:ind w:left="20"/>
                      <w:rPr>
                        <w:b/>
                      </w:rPr>
                    </w:pPr>
                    <w:r>
                      <w:rPr>
                        <w:b/>
                      </w:rPr>
                      <w:t>RESUMO</w:t>
                    </w:r>
                  </w:p>
                </w:txbxContent>
              </v:textbox>
              <w10:wrap anchorx="page" anchory="page"/>
            </v:shap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15412" w:rsidRPr="00C1350C" w:rsidRDefault="00715412">
    <w:pPr>
      <w:pStyle w:val="Cabealho"/>
      <w:jc w:val="right"/>
      <w:rPr>
        <w:sz w:val="20"/>
        <w:szCs w:val="20"/>
      </w:rPr>
    </w:pPr>
  </w:p>
  <w:p w:rsidR="00715412" w:rsidRPr="00475C34" w:rsidRDefault="00715412" w:rsidP="00475C34">
    <w:pPr>
      <w:pStyle w:val="Cabealho"/>
      <w:ind w:firstLine="0"/>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15412" w:rsidRPr="00C1350C" w:rsidRDefault="00715412">
    <w:pPr>
      <w:pStyle w:val="Cabealho"/>
      <w:jc w:val="right"/>
      <w:rPr>
        <w:sz w:val="20"/>
        <w:szCs w:val="20"/>
      </w:rPr>
    </w:pPr>
    <w:r w:rsidRPr="00C1350C">
      <w:rPr>
        <w:sz w:val="20"/>
        <w:szCs w:val="20"/>
      </w:rPr>
      <w:fldChar w:fldCharType="begin"/>
    </w:r>
    <w:r w:rsidRPr="00C1350C">
      <w:rPr>
        <w:sz w:val="20"/>
        <w:szCs w:val="20"/>
      </w:rPr>
      <w:instrText>PAGE   \* MERGEFORMAT</w:instrText>
    </w:r>
    <w:r w:rsidRPr="00C1350C">
      <w:rPr>
        <w:sz w:val="20"/>
        <w:szCs w:val="20"/>
      </w:rPr>
      <w:fldChar w:fldCharType="separate"/>
    </w:r>
    <w:r>
      <w:rPr>
        <w:noProof/>
        <w:sz w:val="20"/>
        <w:szCs w:val="20"/>
      </w:rPr>
      <w:t>53</w:t>
    </w:r>
    <w:r w:rsidRPr="00C1350C">
      <w:rPr>
        <w:sz w:val="20"/>
        <w:szCs w:val="20"/>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7B0E89"/>
    <w:multiLevelType w:val="multilevel"/>
    <w:tmpl w:val="E1F86144"/>
    <w:lvl w:ilvl="0">
      <w:start w:val="1"/>
      <w:numFmt w:val="decimal"/>
      <w:lvlText w:val="%1"/>
      <w:lvlJc w:val="left"/>
      <w:pPr>
        <w:ind w:left="1434" w:hanging="1133"/>
      </w:pPr>
      <w:rPr>
        <w:rFonts w:ascii="Times New Roman" w:eastAsia="Times New Roman" w:hAnsi="Times New Roman" w:cs="Times New Roman" w:hint="default"/>
        <w:spacing w:val="-2"/>
        <w:w w:val="99"/>
        <w:sz w:val="24"/>
        <w:szCs w:val="24"/>
        <w:lang w:val="pt-PT" w:eastAsia="pt-PT" w:bidi="pt-PT"/>
      </w:rPr>
    </w:lvl>
    <w:lvl w:ilvl="1">
      <w:start w:val="1"/>
      <w:numFmt w:val="decimal"/>
      <w:lvlText w:val="%1.%2"/>
      <w:lvlJc w:val="left"/>
      <w:pPr>
        <w:ind w:left="1434" w:hanging="1133"/>
      </w:pPr>
      <w:rPr>
        <w:rFonts w:ascii="Times New Roman" w:eastAsia="Times New Roman" w:hAnsi="Times New Roman" w:cs="Times New Roman" w:hint="default"/>
        <w:spacing w:val="-2"/>
        <w:w w:val="99"/>
        <w:sz w:val="24"/>
        <w:szCs w:val="24"/>
        <w:lang w:val="pt-PT" w:eastAsia="pt-PT" w:bidi="pt-PT"/>
      </w:rPr>
    </w:lvl>
    <w:lvl w:ilvl="2">
      <w:start w:val="1"/>
      <w:numFmt w:val="decimal"/>
      <w:lvlText w:val="%1.%2.%3"/>
      <w:lvlJc w:val="left"/>
      <w:pPr>
        <w:ind w:left="1434" w:hanging="1133"/>
      </w:pPr>
      <w:rPr>
        <w:rFonts w:ascii="Times New Roman" w:eastAsia="Times New Roman" w:hAnsi="Times New Roman" w:cs="Times New Roman" w:hint="default"/>
        <w:spacing w:val="-4"/>
        <w:w w:val="100"/>
        <w:sz w:val="24"/>
        <w:szCs w:val="24"/>
        <w:lang w:val="pt-PT" w:eastAsia="pt-PT" w:bidi="pt-PT"/>
      </w:rPr>
    </w:lvl>
    <w:lvl w:ilvl="3">
      <w:start w:val="1"/>
      <w:numFmt w:val="decimal"/>
      <w:lvlText w:val="%1.%2.%3.%4"/>
      <w:lvlJc w:val="left"/>
      <w:pPr>
        <w:ind w:left="1434" w:hanging="1133"/>
      </w:pPr>
      <w:rPr>
        <w:rFonts w:ascii="Times New Roman" w:eastAsia="Times New Roman" w:hAnsi="Times New Roman" w:cs="Times New Roman" w:hint="default"/>
        <w:spacing w:val="-3"/>
        <w:w w:val="100"/>
        <w:sz w:val="24"/>
        <w:szCs w:val="24"/>
        <w:lang w:val="pt-PT" w:eastAsia="pt-PT" w:bidi="pt-PT"/>
      </w:rPr>
    </w:lvl>
    <w:lvl w:ilvl="4">
      <w:numFmt w:val="bullet"/>
      <w:lvlText w:val="•"/>
      <w:lvlJc w:val="left"/>
      <w:pPr>
        <w:ind w:left="4658" w:hanging="1133"/>
      </w:pPr>
      <w:rPr>
        <w:rFonts w:hint="default"/>
        <w:lang w:val="pt-PT" w:eastAsia="pt-PT" w:bidi="pt-PT"/>
      </w:rPr>
    </w:lvl>
    <w:lvl w:ilvl="5">
      <w:numFmt w:val="bullet"/>
      <w:lvlText w:val="•"/>
      <w:lvlJc w:val="left"/>
      <w:pPr>
        <w:ind w:left="5463" w:hanging="1133"/>
      </w:pPr>
      <w:rPr>
        <w:rFonts w:hint="default"/>
        <w:lang w:val="pt-PT" w:eastAsia="pt-PT" w:bidi="pt-PT"/>
      </w:rPr>
    </w:lvl>
    <w:lvl w:ilvl="6">
      <w:numFmt w:val="bullet"/>
      <w:lvlText w:val="•"/>
      <w:lvlJc w:val="left"/>
      <w:pPr>
        <w:ind w:left="6267" w:hanging="1133"/>
      </w:pPr>
      <w:rPr>
        <w:rFonts w:hint="default"/>
        <w:lang w:val="pt-PT" w:eastAsia="pt-PT" w:bidi="pt-PT"/>
      </w:rPr>
    </w:lvl>
    <w:lvl w:ilvl="7">
      <w:numFmt w:val="bullet"/>
      <w:lvlText w:val="•"/>
      <w:lvlJc w:val="left"/>
      <w:pPr>
        <w:ind w:left="7072" w:hanging="1133"/>
      </w:pPr>
      <w:rPr>
        <w:rFonts w:hint="default"/>
        <w:lang w:val="pt-PT" w:eastAsia="pt-PT" w:bidi="pt-PT"/>
      </w:rPr>
    </w:lvl>
    <w:lvl w:ilvl="8">
      <w:numFmt w:val="bullet"/>
      <w:lvlText w:val="•"/>
      <w:lvlJc w:val="left"/>
      <w:pPr>
        <w:ind w:left="7877" w:hanging="1133"/>
      </w:pPr>
      <w:rPr>
        <w:rFonts w:hint="default"/>
        <w:lang w:val="pt-PT" w:eastAsia="pt-PT" w:bidi="pt-PT"/>
      </w:rPr>
    </w:lvl>
  </w:abstractNum>
  <w:abstractNum w:abstractNumId="1" w15:restartNumberingAfterBreak="0">
    <w:nsid w:val="12027FB9"/>
    <w:multiLevelType w:val="hybridMultilevel"/>
    <w:tmpl w:val="9AA89588"/>
    <w:lvl w:ilvl="0" w:tplc="0416000F">
      <w:start w:val="1"/>
      <w:numFmt w:val="decimal"/>
      <w:lvlText w:val="%1."/>
      <w:lvlJc w:val="left"/>
      <w:pPr>
        <w:ind w:left="2988" w:hanging="360"/>
      </w:pPr>
    </w:lvl>
    <w:lvl w:ilvl="1" w:tplc="04160019" w:tentative="1">
      <w:start w:val="1"/>
      <w:numFmt w:val="lowerLetter"/>
      <w:lvlText w:val="%2."/>
      <w:lvlJc w:val="left"/>
      <w:pPr>
        <w:ind w:left="3708" w:hanging="360"/>
      </w:pPr>
    </w:lvl>
    <w:lvl w:ilvl="2" w:tplc="0416001B" w:tentative="1">
      <w:start w:val="1"/>
      <w:numFmt w:val="lowerRoman"/>
      <w:lvlText w:val="%3."/>
      <w:lvlJc w:val="right"/>
      <w:pPr>
        <w:ind w:left="4428" w:hanging="180"/>
      </w:pPr>
    </w:lvl>
    <w:lvl w:ilvl="3" w:tplc="0416000F" w:tentative="1">
      <w:start w:val="1"/>
      <w:numFmt w:val="decimal"/>
      <w:lvlText w:val="%4."/>
      <w:lvlJc w:val="left"/>
      <w:pPr>
        <w:ind w:left="5148" w:hanging="360"/>
      </w:pPr>
    </w:lvl>
    <w:lvl w:ilvl="4" w:tplc="04160019" w:tentative="1">
      <w:start w:val="1"/>
      <w:numFmt w:val="lowerLetter"/>
      <w:lvlText w:val="%5."/>
      <w:lvlJc w:val="left"/>
      <w:pPr>
        <w:ind w:left="5868" w:hanging="360"/>
      </w:pPr>
    </w:lvl>
    <w:lvl w:ilvl="5" w:tplc="0416001B" w:tentative="1">
      <w:start w:val="1"/>
      <w:numFmt w:val="lowerRoman"/>
      <w:lvlText w:val="%6."/>
      <w:lvlJc w:val="right"/>
      <w:pPr>
        <w:ind w:left="6588" w:hanging="180"/>
      </w:pPr>
    </w:lvl>
    <w:lvl w:ilvl="6" w:tplc="0416000F" w:tentative="1">
      <w:start w:val="1"/>
      <w:numFmt w:val="decimal"/>
      <w:lvlText w:val="%7."/>
      <w:lvlJc w:val="left"/>
      <w:pPr>
        <w:ind w:left="7308" w:hanging="360"/>
      </w:pPr>
    </w:lvl>
    <w:lvl w:ilvl="7" w:tplc="04160019" w:tentative="1">
      <w:start w:val="1"/>
      <w:numFmt w:val="lowerLetter"/>
      <w:lvlText w:val="%8."/>
      <w:lvlJc w:val="left"/>
      <w:pPr>
        <w:ind w:left="8028" w:hanging="360"/>
      </w:pPr>
    </w:lvl>
    <w:lvl w:ilvl="8" w:tplc="0416001B" w:tentative="1">
      <w:start w:val="1"/>
      <w:numFmt w:val="lowerRoman"/>
      <w:lvlText w:val="%9."/>
      <w:lvlJc w:val="right"/>
      <w:pPr>
        <w:ind w:left="8748" w:hanging="180"/>
      </w:pPr>
    </w:lvl>
  </w:abstractNum>
  <w:abstractNum w:abstractNumId="2" w15:restartNumberingAfterBreak="0">
    <w:nsid w:val="145404D2"/>
    <w:multiLevelType w:val="hybridMultilevel"/>
    <w:tmpl w:val="37AAE88A"/>
    <w:lvl w:ilvl="0" w:tplc="0416000F">
      <w:start w:val="1"/>
      <w:numFmt w:val="decimal"/>
      <w:lvlText w:val="%1."/>
      <w:lvlJc w:val="left"/>
      <w:pPr>
        <w:ind w:left="1908" w:hanging="360"/>
      </w:pPr>
    </w:lvl>
    <w:lvl w:ilvl="1" w:tplc="04160019" w:tentative="1">
      <w:start w:val="1"/>
      <w:numFmt w:val="lowerLetter"/>
      <w:lvlText w:val="%2."/>
      <w:lvlJc w:val="left"/>
      <w:pPr>
        <w:ind w:left="2628" w:hanging="360"/>
      </w:pPr>
    </w:lvl>
    <w:lvl w:ilvl="2" w:tplc="0416001B" w:tentative="1">
      <w:start w:val="1"/>
      <w:numFmt w:val="lowerRoman"/>
      <w:lvlText w:val="%3."/>
      <w:lvlJc w:val="right"/>
      <w:pPr>
        <w:ind w:left="3348" w:hanging="180"/>
      </w:pPr>
    </w:lvl>
    <w:lvl w:ilvl="3" w:tplc="0416000F" w:tentative="1">
      <w:start w:val="1"/>
      <w:numFmt w:val="decimal"/>
      <w:lvlText w:val="%4."/>
      <w:lvlJc w:val="left"/>
      <w:pPr>
        <w:ind w:left="4068" w:hanging="360"/>
      </w:pPr>
    </w:lvl>
    <w:lvl w:ilvl="4" w:tplc="04160019" w:tentative="1">
      <w:start w:val="1"/>
      <w:numFmt w:val="lowerLetter"/>
      <w:lvlText w:val="%5."/>
      <w:lvlJc w:val="left"/>
      <w:pPr>
        <w:ind w:left="4788" w:hanging="360"/>
      </w:pPr>
    </w:lvl>
    <w:lvl w:ilvl="5" w:tplc="0416001B" w:tentative="1">
      <w:start w:val="1"/>
      <w:numFmt w:val="lowerRoman"/>
      <w:lvlText w:val="%6."/>
      <w:lvlJc w:val="right"/>
      <w:pPr>
        <w:ind w:left="5508" w:hanging="180"/>
      </w:pPr>
    </w:lvl>
    <w:lvl w:ilvl="6" w:tplc="0416000F" w:tentative="1">
      <w:start w:val="1"/>
      <w:numFmt w:val="decimal"/>
      <w:lvlText w:val="%7."/>
      <w:lvlJc w:val="left"/>
      <w:pPr>
        <w:ind w:left="6228" w:hanging="360"/>
      </w:pPr>
    </w:lvl>
    <w:lvl w:ilvl="7" w:tplc="04160019" w:tentative="1">
      <w:start w:val="1"/>
      <w:numFmt w:val="lowerLetter"/>
      <w:lvlText w:val="%8."/>
      <w:lvlJc w:val="left"/>
      <w:pPr>
        <w:ind w:left="6948" w:hanging="360"/>
      </w:pPr>
    </w:lvl>
    <w:lvl w:ilvl="8" w:tplc="0416001B" w:tentative="1">
      <w:start w:val="1"/>
      <w:numFmt w:val="lowerRoman"/>
      <w:lvlText w:val="%9."/>
      <w:lvlJc w:val="right"/>
      <w:pPr>
        <w:ind w:left="7668" w:hanging="180"/>
      </w:pPr>
    </w:lvl>
  </w:abstractNum>
  <w:abstractNum w:abstractNumId="3" w15:restartNumberingAfterBreak="0">
    <w:nsid w:val="1544126D"/>
    <w:multiLevelType w:val="hybridMultilevel"/>
    <w:tmpl w:val="C3C03088"/>
    <w:lvl w:ilvl="0" w:tplc="04160001">
      <w:start w:val="1"/>
      <w:numFmt w:val="bullet"/>
      <w:lvlText w:val=""/>
      <w:lvlJc w:val="left"/>
      <w:pPr>
        <w:ind w:left="1797" w:hanging="360"/>
      </w:pPr>
      <w:rPr>
        <w:rFonts w:ascii="Symbol" w:hAnsi="Symbol" w:hint="default"/>
      </w:rPr>
    </w:lvl>
    <w:lvl w:ilvl="1" w:tplc="04160003" w:tentative="1">
      <w:start w:val="1"/>
      <w:numFmt w:val="bullet"/>
      <w:lvlText w:val="o"/>
      <w:lvlJc w:val="left"/>
      <w:pPr>
        <w:ind w:left="2517" w:hanging="360"/>
      </w:pPr>
      <w:rPr>
        <w:rFonts w:ascii="Courier New" w:hAnsi="Courier New" w:cs="Courier New" w:hint="default"/>
      </w:rPr>
    </w:lvl>
    <w:lvl w:ilvl="2" w:tplc="04160005" w:tentative="1">
      <w:start w:val="1"/>
      <w:numFmt w:val="bullet"/>
      <w:lvlText w:val=""/>
      <w:lvlJc w:val="left"/>
      <w:pPr>
        <w:ind w:left="3237" w:hanging="360"/>
      </w:pPr>
      <w:rPr>
        <w:rFonts w:ascii="Wingdings" w:hAnsi="Wingdings" w:hint="default"/>
      </w:rPr>
    </w:lvl>
    <w:lvl w:ilvl="3" w:tplc="04160001" w:tentative="1">
      <w:start w:val="1"/>
      <w:numFmt w:val="bullet"/>
      <w:lvlText w:val=""/>
      <w:lvlJc w:val="left"/>
      <w:pPr>
        <w:ind w:left="3957" w:hanging="360"/>
      </w:pPr>
      <w:rPr>
        <w:rFonts w:ascii="Symbol" w:hAnsi="Symbol" w:hint="default"/>
      </w:rPr>
    </w:lvl>
    <w:lvl w:ilvl="4" w:tplc="04160003" w:tentative="1">
      <w:start w:val="1"/>
      <w:numFmt w:val="bullet"/>
      <w:lvlText w:val="o"/>
      <w:lvlJc w:val="left"/>
      <w:pPr>
        <w:ind w:left="4677" w:hanging="360"/>
      </w:pPr>
      <w:rPr>
        <w:rFonts w:ascii="Courier New" w:hAnsi="Courier New" w:cs="Courier New" w:hint="default"/>
      </w:rPr>
    </w:lvl>
    <w:lvl w:ilvl="5" w:tplc="04160005" w:tentative="1">
      <w:start w:val="1"/>
      <w:numFmt w:val="bullet"/>
      <w:lvlText w:val=""/>
      <w:lvlJc w:val="left"/>
      <w:pPr>
        <w:ind w:left="5397" w:hanging="360"/>
      </w:pPr>
      <w:rPr>
        <w:rFonts w:ascii="Wingdings" w:hAnsi="Wingdings" w:hint="default"/>
      </w:rPr>
    </w:lvl>
    <w:lvl w:ilvl="6" w:tplc="04160001" w:tentative="1">
      <w:start w:val="1"/>
      <w:numFmt w:val="bullet"/>
      <w:lvlText w:val=""/>
      <w:lvlJc w:val="left"/>
      <w:pPr>
        <w:ind w:left="6117" w:hanging="360"/>
      </w:pPr>
      <w:rPr>
        <w:rFonts w:ascii="Symbol" w:hAnsi="Symbol" w:hint="default"/>
      </w:rPr>
    </w:lvl>
    <w:lvl w:ilvl="7" w:tplc="04160003" w:tentative="1">
      <w:start w:val="1"/>
      <w:numFmt w:val="bullet"/>
      <w:lvlText w:val="o"/>
      <w:lvlJc w:val="left"/>
      <w:pPr>
        <w:ind w:left="6837" w:hanging="360"/>
      </w:pPr>
      <w:rPr>
        <w:rFonts w:ascii="Courier New" w:hAnsi="Courier New" w:cs="Courier New" w:hint="default"/>
      </w:rPr>
    </w:lvl>
    <w:lvl w:ilvl="8" w:tplc="04160005" w:tentative="1">
      <w:start w:val="1"/>
      <w:numFmt w:val="bullet"/>
      <w:lvlText w:val=""/>
      <w:lvlJc w:val="left"/>
      <w:pPr>
        <w:ind w:left="7557" w:hanging="360"/>
      </w:pPr>
      <w:rPr>
        <w:rFonts w:ascii="Wingdings" w:hAnsi="Wingdings" w:hint="default"/>
      </w:rPr>
    </w:lvl>
  </w:abstractNum>
  <w:abstractNum w:abstractNumId="4" w15:restartNumberingAfterBreak="0">
    <w:nsid w:val="21637B42"/>
    <w:multiLevelType w:val="hybridMultilevel"/>
    <w:tmpl w:val="CFC69280"/>
    <w:lvl w:ilvl="0" w:tplc="0416000F">
      <w:start w:val="1"/>
      <w:numFmt w:val="decimal"/>
      <w:lvlText w:val="%1."/>
      <w:lvlJc w:val="left"/>
      <w:pPr>
        <w:ind w:left="2988" w:hanging="360"/>
      </w:pPr>
    </w:lvl>
    <w:lvl w:ilvl="1" w:tplc="04160019" w:tentative="1">
      <w:start w:val="1"/>
      <w:numFmt w:val="lowerLetter"/>
      <w:lvlText w:val="%2."/>
      <w:lvlJc w:val="left"/>
      <w:pPr>
        <w:ind w:left="3708" w:hanging="360"/>
      </w:pPr>
    </w:lvl>
    <w:lvl w:ilvl="2" w:tplc="0416001B" w:tentative="1">
      <w:start w:val="1"/>
      <w:numFmt w:val="lowerRoman"/>
      <w:lvlText w:val="%3."/>
      <w:lvlJc w:val="right"/>
      <w:pPr>
        <w:ind w:left="4428" w:hanging="180"/>
      </w:pPr>
    </w:lvl>
    <w:lvl w:ilvl="3" w:tplc="0416000F" w:tentative="1">
      <w:start w:val="1"/>
      <w:numFmt w:val="decimal"/>
      <w:lvlText w:val="%4."/>
      <w:lvlJc w:val="left"/>
      <w:pPr>
        <w:ind w:left="5148" w:hanging="360"/>
      </w:pPr>
    </w:lvl>
    <w:lvl w:ilvl="4" w:tplc="04160019" w:tentative="1">
      <w:start w:val="1"/>
      <w:numFmt w:val="lowerLetter"/>
      <w:lvlText w:val="%5."/>
      <w:lvlJc w:val="left"/>
      <w:pPr>
        <w:ind w:left="5868" w:hanging="360"/>
      </w:pPr>
    </w:lvl>
    <w:lvl w:ilvl="5" w:tplc="0416001B" w:tentative="1">
      <w:start w:val="1"/>
      <w:numFmt w:val="lowerRoman"/>
      <w:lvlText w:val="%6."/>
      <w:lvlJc w:val="right"/>
      <w:pPr>
        <w:ind w:left="6588" w:hanging="180"/>
      </w:pPr>
    </w:lvl>
    <w:lvl w:ilvl="6" w:tplc="0416000F" w:tentative="1">
      <w:start w:val="1"/>
      <w:numFmt w:val="decimal"/>
      <w:lvlText w:val="%7."/>
      <w:lvlJc w:val="left"/>
      <w:pPr>
        <w:ind w:left="7308" w:hanging="360"/>
      </w:pPr>
    </w:lvl>
    <w:lvl w:ilvl="7" w:tplc="04160019" w:tentative="1">
      <w:start w:val="1"/>
      <w:numFmt w:val="lowerLetter"/>
      <w:lvlText w:val="%8."/>
      <w:lvlJc w:val="left"/>
      <w:pPr>
        <w:ind w:left="8028" w:hanging="360"/>
      </w:pPr>
    </w:lvl>
    <w:lvl w:ilvl="8" w:tplc="0416001B" w:tentative="1">
      <w:start w:val="1"/>
      <w:numFmt w:val="lowerRoman"/>
      <w:lvlText w:val="%9."/>
      <w:lvlJc w:val="right"/>
      <w:pPr>
        <w:ind w:left="8748" w:hanging="180"/>
      </w:pPr>
    </w:lvl>
  </w:abstractNum>
  <w:abstractNum w:abstractNumId="5" w15:restartNumberingAfterBreak="0">
    <w:nsid w:val="241B6A4A"/>
    <w:multiLevelType w:val="multilevel"/>
    <w:tmpl w:val="BE207B04"/>
    <w:lvl w:ilvl="0">
      <w:start w:val="1"/>
      <w:numFmt w:val="decimal"/>
      <w:lvlText w:val="%1"/>
      <w:lvlJc w:val="left"/>
      <w:pPr>
        <w:ind w:left="2275"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pStyle w:val="Titulonivel4"/>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 w15:restartNumberingAfterBreak="0">
    <w:nsid w:val="3A48131E"/>
    <w:multiLevelType w:val="hybridMultilevel"/>
    <w:tmpl w:val="206A00B6"/>
    <w:lvl w:ilvl="0" w:tplc="0416000F">
      <w:start w:val="1"/>
      <w:numFmt w:val="decimal"/>
      <w:lvlText w:val="%1."/>
      <w:lvlJc w:val="left"/>
      <w:pPr>
        <w:ind w:left="1854" w:hanging="360"/>
      </w:pPr>
    </w:lvl>
    <w:lvl w:ilvl="1" w:tplc="04160019" w:tentative="1">
      <w:start w:val="1"/>
      <w:numFmt w:val="lowerLetter"/>
      <w:lvlText w:val="%2."/>
      <w:lvlJc w:val="left"/>
      <w:pPr>
        <w:ind w:left="2574" w:hanging="360"/>
      </w:pPr>
    </w:lvl>
    <w:lvl w:ilvl="2" w:tplc="0416001B" w:tentative="1">
      <w:start w:val="1"/>
      <w:numFmt w:val="lowerRoman"/>
      <w:lvlText w:val="%3."/>
      <w:lvlJc w:val="right"/>
      <w:pPr>
        <w:ind w:left="3294" w:hanging="180"/>
      </w:pPr>
    </w:lvl>
    <w:lvl w:ilvl="3" w:tplc="0416000F" w:tentative="1">
      <w:start w:val="1"/>
      <w:numFmt w:val="decimal"/>
      <w:lvlText w:val="%4."/>
      <w:lvlJc w:val="left"/>
      <w:pPr>
        <w:ind w:left="4014" w:hanging="360"/>
      </w:pPr>
    </w:lvl>
    <w:lvl w:ilvl="4" w:tplc="04160019" w:tentative="1">
      <w:start w:val="1"/>
      <w:numFmt w:val="lowerLetter"/>
      <w:lvlText w:val="%5."/>
      <w:lvlJc w:val="left"/>
      <w:pPr>
        <w:ind w:left="4734" w:hanging="360"/>
      </w:pPr>
    </w:lvl>
    <w:lvl w:ilvl="5" w:tplc="0416001B" w:tentative="1">
      <w:start w:val="1"/>
      <w:numFmt w:val="lowerRoman"/>
      <w:lvlText w:val="%6."/>
      <w:lvlJc w:val="right"/>
      <w:pPr>
        <w:ind w:left="5454" w:hanging="180"/>
      </w:pPr>
    </w:lvl>
    <w:lvl w:ilvl="6" w:tplc="0416000F" w:tentative="1">
      <w:start w:val="1"/>
      <w:numFmt w:val="decimal"/>
      <w:lvlText w:val="%7."/>
      <w:lvlJc w:val="left"/>
      <w:pPr>
        <w:ind w:left="6174" w:hanging="360"/>
      </w:pPr>
    </w:lvl>
    <w:lvl w:ilvl="7" w:tplc="04160019" w:tentative="1">
      <w:start w:val="1"/>
      <w:numFmt w:val="lowerLetter"/>
      <w:lvlText w:val="%8."/>
      <w:lvlJc w:val="left"/>
      <w:pPr>
        <w:ind w:left="6894" w:hanging="360"/>
      </w:pPr>
    </w:lvl>
    <w:lvl w:ilvl="8" w:tplc="0416001B" w:tentative="1">
      <w:start w:val="1"/>
      <w:numFmt w:val="lowerRoman"/>
      <w:lvlText w:val="%9."/>
      <w:lvlJc w:val="right"/>
      <w:pPr>
        <w:ind w:left="7614" w:hanging="180"/>
      </w:pPr>
    </w:lvl>
  </w:abstractNum>
  <w:abstractNum w:abstractNumId="7" w15:restartNumberingAfterBreak="0">
    <w:nsid w:val="4F110AB1"/>
    <w:multiLevelType w:val="hybridMultilevel"/>
    <w:tmpl w:val="C7B03F2C"/>
    <w:lvl w:ilvl="0" w:tplc="04160001">
      <w:start w:val="1"/>
      <w:numFmt w:val="bullet"/>
      <w:lvlText w:val=""/>
      <w:lvlJc w:val="left"/>
      <w:pPr>
        <w:ind w:left="1854" w:hanging="360"/>
      </w:pPr>
      <w:rPr>
        <w:rFonts w:ascii="Symbol" w:hAnsi="Symbol" w:hint="default"/>
      </w:rPr>
    </w:lvl>
    <w:lvl w:ilvl="1" w:tplc="04160003" w:tentative="1">
      <w:start w:val="1"/>
      <w:numFmt w:val="bullet"/>
      <w:lvlText w:val="o"/>
      <w:lvlJc w:val="left"/>
      <w:pPr>
        <w:ind w:left="2574" w:hanging="360"/>
      </w:pPr>
      <w:rPr>
        <w:rFonts w:ascii="Courier New" w:hAnsi="Courier New" w:cs="Courier New" w:hint="default"/>
      </w:rPr>
    </w:lvl>
    <w:lvl w:ilvl="2" w:tplc="04160005" w:tentative="1">
      <w:start w:val="1"/>
      <w:numFmt w:val="bullet"/>
      <w:lvlText w:val=""/>
      <w:lvlJc w:val="left"/>
      <w:pPr>
        <w:ind w:left="3294" w:hanging="360"/>
      </w:pPr>
      <w:rPr>
        <w:rFonts w:ascii="Wingdings" w:hAnsi="Wingdings" w:hint="default"/>
      </w:rPr>
    </w:lvl>
    <w:lvl w:ilvl="3" w:tplc="04160001" w:tentative="1">
      <w:start w:val="1"/>
      <w:numFmt w:val="bullet"/>
      <w:lvlText w:val=""/>
      <w:lvlJc w:val="left"/>
      <w:pPr>
        <w:ind w:left="4014" w:hanging="360"/>
      </w:pPr>
      <w:rPr>
        <w:rFonts w:ascii="Symbol" w:hAnsi="Symbol" w:hint="default"/>
      </w:rPr>
    </w:lvl>
    <w:lvl w:ilvl="4" w:tplc="04160003" w:tentative="1">
      <w:start w:val="1"/>
      <w:numFmt w:val="bullet"/>
      <w:lvlText w:val="o"/>
      <w:lvlJc w:val="left"/>
      <w:pPr>
        <w:ind w:left="4734" w:hanging="360"/>
      </w:pPr>
      <w:rPr>
        <w:rFonts w:ascii="Courier New" w:hAnsi="Courier New" w:cs="Courier New" w:hint="default"/>
      </w:rPr>
    </w:lvl>
    <w:lvl w:ilvl="5" w:tplc="04160005" w:tentative="1">
      <w:start w:val="1"/>
      <w:numFmt w:val="bullet"/>
      <w:lvlText w:val=""/>
      <w:lvlJc w:val="left"/>
      <w:pPr>
        <w:ind w:left="5454" w:hanging="360"/>
      </w:pPr>
      <w:rPr>
        <w:rFonts w:ascii="Wingdings" w:hAnsi="Wingdings" w:hint="default"/>
      </w:rPr>
    </w:lvl>
    <w:lvl w:ilvl="6" w:tplc="04160001" w:tentative="1">
      <w:start w:val="1"/>
      <w:numFmt w:val="bullet"/>
      <w:lvlText w:val=""/>
      <w:lvlJc w:val="left"/>
      <w:pPr>
        <w:ind w:left="6174" w:hanging="360"/>
      </w:pPr>
      <w:rPr>
        <w:rFonts w:ascii="Symbol" w:hAnsi="Symbol" w:hint="default"/>
      </w:rPr>
    </w:lvl>
    <w:lvl w:ilvl="7" w:tplc="04160003" w:tentative="1">
      <w:start w:val="1"/>
      <w:numFmt w:val="bullet"/>
      <w:lvlText w:val="o"/>
      <w:lvlJc w:val="left"/>
      <w:pPr>
        <w:ind w:left="6894" w:hanging="360"/>
      </w:pPr>
      <w:rPr>
        <w:rFonts w:ascii="Courier New" w:hAnsi="Courier New" w:cs="Courier New" w:hint="default"/>
      </w:rPr>
    </w:lvl>
    <w:lvl w:ilvl="8" w:tplc="04160005" w:tentative="1">
      <w:start w:val="1"/>
      <w:numFmt w:val="bullet"/>
      <w:lvlText w:val=""/>
      <w:lvlJc w:val="left"/>
      <w:pPr>
        <w:ind w:left="7614" w:hanging="360"/>
      </w:pPr>
      <w:rPr>
        <w:rFonts w:ascii="Wingdings" w:hAnsi="Wingdings" w:hint="default"/>
      </w:rPr>
    </w:lvl>
  </w:abstractNum>
  <w:abstractNum w:abstractNumId="8" w15:restartNumberingAfterBreak="0">
    <w:nsid w:val="4F25035C"/>
    <w:multiLevelType w:val="hybridMultilevel"/>
    <w:tmpl w:val="C9C05368"/>
    <w:lvl w:ilvl="0" w:tplc="5B5C5576">
      <w:start w:val="1"/>
      <w:numFmt w:val="decimal"/>
      <w:lvlText w:val="%1"/>
      <w:lvlJc w:val="left"/>
      <w:pPr>
        <w:ind w:left="36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 w15:restartNumberingAfterBreak="0">
    <w:nsid w:val="55D62EEC"/>
    <w:multiLevelType w:val="hybridMultilevel"/>
    <w:tmpl w:val="17E87134"/>
    <w:lvl w:ilvl="0" w:tplc="D1DC8732">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 w15:restartNumberingAfterBreak="0">
    <w:nsid w:val="661447C4"/>
    <w:multiLevelType w:val="multilevel"/>
    <w:tmpl w:val="0416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228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1" w15:restartNumberingAfterBreak="0">
    <w:nsid w:val="6CD87C27"/>
    <w:multiLevelType w:val="hybridMultilevel"/>
    <w:tmpl w:val="8F88BC82"/>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num w:numId="1">
    <w:abstractNumId w:val="11"/>
  </w:num>
  <w:num w:numId="2">
    <w:abstractNumId w:val="8"/>
  </w:num>
  <w:num w:numId="3">
    <w:abstractNumId w:val="9"/>
  </w:num>
  <w:num w:numId="4">
    <w:abstractNumId w:val="10"/>
  </w:num>
  <w:num w:numId="5">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6"/>
  </w:num>
  <w:num w:numId="7">
    <w:abstractNumId w:val="2"/>
  </w:num>
  <w:num w:numId="8">
    <w:abstractNumId w:val="4"/>
  </w:num>
  <w:num w:numId="9">
    <w:abstractNumId w:val="1"/>
  </w:num>
  <w:num w:numId="10">
    <w:abstractNumId w:val="3"/>
  </w:num>
  <w:num w:numId="11">
    <w:abstractNumId w:val="7"/>
  </w:num>
  <w:num w:numId="12">
    <w:abstractNumId w:val="5"/>
  </w:num>
  <w:num w:numId="13">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Ryan Lemos">
    <w15:presenceInfo w15:providerId="Windows Live" w15:userId="3da0078956b5c6a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trackRevisions/>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8085C"/>
    <w:rsid w:val="00000181"/>
    <w:rsid w:val="00001E04"/>
    <w:rsid w:val="000020A7"/>
    <w:rsid w:val="000032A4"/>
    <w:rsid w:val="0000541D"/>
    <w:rsid w:val="000056AA"/>
    <w:rsid w:val="00005904"/>
    <w:rsid w:val="00007D72"/>
    <w:rsid w:val="00011241"/>
    <w:rsid w:val="000141C1"/>
    <w:rsid w:val="00014B39"/>
    <w:rsid w:val="00014D90"/>
    <w:rsid w:val="000158A8"/>
    <w:rsid w:val="000159B3"/>
    <w:rsid w:val="00017C3F"/>
    <w:rsid w:val="00020A75"/>
    <w:rsid w:val="00020B97"/>
    <w:rsid w:val="000230F3"/>
    <w:rsid w:val="00024DAF"/>
    <w:rsid w:val="0002552A"/>
    <w:rsid w:val="00025794"/>
    <w:rsid w:val="00025BB2"/>
    <w:rsid w:val="00026623"/>
    <w:rsid w:val="000313A3"/>
    <w:rsid w:val="000337A3"/>
    <w:rsid w:val="000342CC"/>
    <w:rsid w:val="000355D3"/>
    <w:rsid w:val="000359CC"/>
    <w:rsid w:val="00035A41"/>
    <w:rsid w:val="00036533"/>
    <w:rsid w:val="00036E5A"/>
    <w:rsid w:val="00040E68"/>
    <w:rsid w:val="000430BA"/>
    <w:rsid w:val="000436F8"/>
    <w:rsid w:val="00044917"/>
    <w:rsid w:val="000451C9"/>
    <w:rsid w:val="000457D9"/>
    <w:rsid w:val="00045B68"/>
    <w:rsid w:val="00046041"/>
    <w:rsid w:val="000463E6"/>
    <w:rsid w:val="00046CD3"/>
    <w:rsid w:val="00047219"/>
    <w:rsid w:val="00050E1D"/>
    <w:rsid w:val="000520ED"/>
    <w:rsid w:val="00052293"/>
    <w:rsid w:val="00052ECE"/>
    <w:rsid w:val="00053AE7"/>
    <w:rsid w:val="0005542D"/>
    <w:rsid w:val="00057070"/>
    <w:rsid w:val="0006137C"/>
    <w:rsid w:val="00062608"/>
    <w:rsid w:val="00063EEB"/>
    <w:rsid w:val="00063EF1"/>
    <w:rsid w:val="00065236"/>
    <w:rsid w:val="00067C3F"/>
    <w:rsid w:val="00070634"/>
    <w:rsid w:val="00071453"/>
    <w:rsid w:val="0007209C"/>
    <w:rsid w:val="00072A1C"/>
    <w:rsid w:val="00073800"/>
    <w:rsid w:val="00074336"/>
    <w:rsid w:val="00074D6A"/>
    <w:rsid w:val="0007545C"/>
    <w:rsid w:val="00075558"/>
    <w:rsid w:val="00075AD0"/>
    <w:rsid w:val="0008077F"/>
    <w:rsid w:val="00080998"/>
    <w:rsid w:val="000809C2"/>
    <w:rsid w:val="0008438B"/>
    <w:rsid w:val="000850B1"/>
    <w:rsid w:val="00085DD7"/>
    <w:rsid w:val="0008670D"/>
    <w:rsid w:val="00086F67"/>
    <w:rsid w:val="00087318"/>
    <w:rsid w:val="0009041C"/>
    <w:rsid w:val="00091719"/>
    <w:rsid w:val="00091950"/>
    <w:rsid w:val="00092E9D"/>
    <w:rsid w:val="000930CD"/>
    <w:rsid w:val="00093623"/>
    <w:rsid w:val="000955A0"/>
    <w:rsid w:val="00095610"/>
    <w:rsid w:val="00095BB3"/>
    <w:rsid w:val="00097F52"/>
    <w:rsid w:val="000A0BD1"/>
    <w:rsid w:val="000A13DB"/>
    <w:rsid w:val="000A1C9C"/>
    <w:rsid w:val="000A1E7E"/>
    <w:rsid w:val="000A2CD0"/>
    <w:rsid w:val="000A4A8B"/>
    <w:rsid w:val="000A5A15"/>
    <w:rsid w:val="000A60C7"/>
    <w:rsid w:val="000A7001"/>
    <w:rsid w:val="000A7452"/>
    <w:rsid w:val="000B139F"/>
    <w:rsid w:val="000B2089"/>
    <w:rsid w:val="000B6E5D"/>
    <w:rsid w:val="000B7175"/>
    <w:rsid w:val="000C00C7"/>
    <w:rsid w:val="000C0764"/>
    <w:rsid w:val="000C31AC"/>
    <w:rsid w:val="000C3F59"/>
    <w:rsid w:val="000C4136"/>
    <w:rsid w:val="000C5598"/>
    <w:rsid w:val="000D05BE"/>
    <w:rsid w:val="000D0CC7"/>
    <w:rsid w:val="000D4682"/>
    <w:rsid w:val="000D507A"/>
    <w:rsid w:val="000D5CF0"/>
    <w:rsid w:val="000D7E32"/>
    <w:rsid w:val="000E1A66"/>
    <w:rsid w:val="000E5602"/>
    <w:rsid w:val="000E5869"/>
    <w:rsid w:val="000E7110"/>
    <w:rsid w:val="000F0873"/>
    <w:rsid w:val="000F1BC7"/>
    <w:rsid w:val="000F20A4"/>
    <w:rsid w:val="000F46A8"/>
    <w:rsid w:val="000F52B5"/>
    <w:rsid w:val="000F6396"/>
    <w:rsid w:val="000F730F"/>
    <w:rsid w:val="00100BD4"/>
    <w:rsid w:val="00101595"/>
    <w:rsid w:val="00102069"/>
    <w:rsid w:val="00102687"/>
    <w:rsid w:val="0010288C"/>
    <w:rsid w:val="00103507"/>
    <w:rsid w:val="00106037"/>
    <w:rsid w:val="00110294"/>
    <w:rsid w:val="001119F8"/>
    <w:rsid w:val="00112AD2"/>
    <w:rsid w:val="001139FC"/>
    <w:rsid w:val="00113E53"/>
    <w:rsid w:val="001148D0"/>
    <w:rsid w:val="00116C46"/>
    <w:rsid w:val="00120545"/>
    <w:rsid w:val="0012212C"/>
    <w:rsid w:val="00122CB3"/>
    <w:rsid w:val="00122FB8"/>
    <w:rsid w:val="00124E36"/>
    <w:rsid w:val="001278CB"/>
    <w:rsid w:val="001306D9"/>
    <w:rsid w:val="00130707"/>
    <w:rsid w:val="001308DD"/>
    <w:rsid w:val="00130966"/>
    <w:rsid w:val="00131647"/>
    <w:rsid w:val="00131C27"/>
    <w:rsid w:val="00132085"/>
    <w:rsid w:val="0013224E"/>
    <w:rsid w:val="0013326D"/>
    <w:rsid w:val="00134FFC"/>
    <w:rsid w:val="00135E22"/>
    <w:rsid w:val="001429B7"/>
    <w:rsid w:val="001431BD"/>
    <w:rsid w:val="00143E1C"/>
    <w:rsid w:val="00143FD9"/>
    <w:rsid w:val="001440D3"/>
    <w:rsid w:val="00144A5C"/>
    <w:rsid w:val="00144DD5"/>
    <w:rsid w:val="00144FEA"/>
    <w:rsid w:val="00145195"/>
    <w:rsid w:val="00145B59"/>
    <w:rsid w:val="00147A98"/>
    <w:rsid w:val="00150CD5"/>
    <w:rsid w:val="00151E21"/>
    <w:rsid w:val="00153AEB"/>
    <w:rsid w:val="001578BB"/>
    <w:rsid w:val="00160F00"/>
    <w:rsid w:val="001627EC"/>
    <w:rsid w:val="0016387E"/>
    <w:rsid w:val="00164E03"/>
    <w:rsid w:val="001650FB"/>
    <w:rsid w:val="00165DF0"/>
    <w:rsid w:val="001700C2"/>
    <w:rsid w:val="00171370"/>
    <w:rsid w:val="00171FB0"/>
    <w:rsid w:val="00172135"/>
    <w:rsid w:val="00172F7F"/>
    <w:rsid w:val="0017466D"/>
    <w:rsid w:val="00176D82"/>
    <w:rsid w:val="001770D0"/>
    <w:rsid w:val="00182D61"/>
    <w:rsid w:val="00183145"/>
    <w:rsid w:val="0018329D"/>
    <w:rsid w:val="0018361B"/>
    <w:rsid w:val="001839A6"/>
    <w:rsid w:val="00184B24"/>
    <w:rsid w:val="00186C79"/>
    <w:rsid w:val="00186D52"/>
    <w:rsid w:val="00195995"/>
    <w:rsid w:val="00195EE3"/>
    <w:rsid w:val="00196CD9"/>
    <w:rsid w:val="001A0B14"/>
    <w:rsid w:val="001A0EC3"/>
    <w:rsid w:val="001A0EE2"/>
    <w:rsid w:val="001A10DD"/>
    <w:rsid w:val="001A28E7"/>
    <w:rsid w:val="001A2AEE"/>
    <w:rsid w:val="001A2D1A"/>
    <w:rsid w:val="001A2DF1"/>
    <w:rsid w:val="001A4AEF"/>
    <w:rsid w:val="001A7133"/>
    <w:rsid w:val="001A795A"/>
    <w:rsid w:val="001A7EB0"/>
    <w:rsid w:val="001B23F4"/>
    <w:rsid w:val="001B250E"/>
    <w:rsid w:val="001B2DA8"/>
    <w:rsid w:val="001B4094"/>
    <w:rsid w:val="001B451C"/>
    <w:rsid w:val="001B52AE"/>
    <w:rsid w:val="001B5BE5"/>
    <w:rsid w:val="001B67AB"/>
    <w:rsid w:val="001B7210"/>
    <w:rsid w:val="001C089A"/>
    <w:rsid w:val="001C1AAA"/>
    <w:rsid w:val="001C2D71"/>
    <w:rsid w:val="001C4320"/>
    <w:rsid w:val="001C74DF"/>
    <w:rsid w:val="001C7EEF"/>
    <w:rsid w:val="001D0075"/>
    <w:rsid w:val="001D261F"/>
    <w:rsid w:val="001D2BA8"/>
    <w:rsid w:val="001D3142"/>
    <w:rsid w:val="001D34B2"/>
    <w:rsid w:val="001D466F"/>
    <w:rsid w:val="001D561A"/>
    <w:rsid w:val="001D7B1C"/>
    <w:rsid w:val="001E1CED"/>
    <w:rsid w:val="001E4B24"/>
    <w:rsid w:val="001E6C37"/>
    <w:rsid w:val="001E6C85"/>
    <w:rsid w:val="001E6EA8"/>
    <w:rsid w:val="001F0260"/>
    <w:rsid w:val="001F0729"/>
    <w:rsid w:val="001F17E4"/>
    <w:rsid w:val="001F2932"/>
    <w:rsid w:val="001F46C4"/>
    <w:rsid w:val="001F5919"/>
    <w:rsid w:val="001F6BA4"/>
    <w:rsid w:val="001F7F3D"/>
    <w:rsid w:val="00201717"/>
    <w:rsid w:val="00202093"/>
    <w:rsid w:val="00204FAD"/>
    <w:rsid w:val="002056FE"/>
    <w:rsid w:val="002060DD"/>
    <w:rsid w:val="00206523"/>
    <w:rsid w:val="00206A9E"/>
    <w:rsid w:val="002077EE"/>
    <w:rsid w:val="00207D76"/>
    <w:rsid w:val="002106F3"/>
    <w:rsid w:val="00211290"/>
    <w:rsid w:val="00211402"/>
    <w:rsid w:val="00211EBC"/>
    <w:rsid w:val="00211FD4"/>
    <w:rsid w:val="002126A0"/>
    <w:rsid w:val="00212D2E"/>
    <w:rsid w:val="002132EA"/>
    <w:rsid w:val="00214918"/>
    <w:rsid w:val="00215A64"/>
    <w:rsid w:val="00216157"/>
    <w:rsid w:val="00220D4D"/>
    <w:rsid w:val="002211BB"/>
    <w:rsid w:val="00221262"/>
    <w:rsid w:val="00221575"/>
    <w:rsid w:val="00221A30"/>
    <w:rsid w:val="00222251"/>
    <w:rsid w:val="0022340F"/>
    <w:rsid w:val="002252BA"/>
    <w:rsid w:val="002252F2"/>
    <w:rsid w:val="002253F0"/>
    <w:rsid w:val="00225A5E"/>
    <w:rsid w:val="0023071D"/>
    <w:rsid w:val="00230F23"/>
    <w:rsid w:val="002338C8"/>
    <w:rsid w:val="00237DB9"/>
    <w:rsid w:val="0024032D"/>
    <w:rsid w:val="00240F85"/>
    <w:rsid w:val="002424A1"/>
    <w:rsid w:val="00243339"/>
    <w:rsid w:val="002474B1"/>
    <w:rsid w:val="00247D7C"/>
    <w:rsid w:val="00251067"/>
    <w:rsid w:val="00252CB2"/>
    <w:rsid w:val="002548EA"/>
    <w:rsid w:val="0025597C"/>
    <w:rsid w:val="00256B38"/>
    <w:rsid w:val="00257543"/>
    <w:rsid w:val="002575E7"/>
    <w:rsid w:val="00260075"/>
    <w:rsid w:val="002600C7"/>
    <w:rsid w:val="0026019F"/>
    <w:rsid w:val="0026109D"/>
    <w:rsid w:val="0026290C"/>
    <w:rsid w:val="00264368"/>
    <w:rsid w:val="002643AA"/>
    <w:rsid w:val="00264655"/>
    <w:rsid w:val="00265270"/>
    <w:rsid w:val="0026603B"/>
    <w:rsid w:val="002717D4"/>
    <w:rsid w:val="0027197B"/>
    <w:rsid w:val="002720E4"/>
    <w:rsid w:val="00272B8E"/>
    <w:rsid w:val="00275CEC"/>
    <w:rsid w:val="00275E78"/>
    <w:rsid w:val="00280279"/>
    <w:rsid w:val="00280363"/>
    <w:rsid w:val="002806C9"/>
    <w:rsid w:val="0028153B"/>
    <w:rsid w:val="00281681"/>
    <w:rsid w:val="002828B7"/>
    <w:rsid w:val="00283BB8"/>
    <w:rsid w:val="00283F36"/>
    <w:rsid w:val="00284081"/>
    <w:rsid w:val="0028558C"/>
    <w:rsid w:val="00286499"/>
    <w:rsid w:val="00291051"/>
    <w:rsid w:val="00291EA3"/>
    <w:rsid w:val="00295171"/>
    <w:rsid w:val="002957EA"/>
    <w:rsid w:val="00295B4E"/>
    <w:rsid w:val="00297D9A"/>
    <w:rsid w:val="002A18FF"/>
    <w:rsid w:val="002A1A64"/>
    <w:rsid w:val="002A2766"/>
    <w:rsid w:val="002A2A2B"/>
    <w:rsid w:val="002A3827"/>
    <w:rsid w:val="002A383B"/>
    <w:rsid w:val="002A392B"/>
    <w:rsid w:val="002A3F28"/>
    <w:rsid w:val="002A4486"/>
    <w:rsid w:val="002A4EBD"/>
    <w:rsid w:val="002A51A2"/>
    <w:rsid w:val="002A5319"/>
    <w:rsid w:val="002A5616"/>
    <w:rsid w:val="002B0E14"/>
    <w:rsid w:val="002B4006"/>
    <w:rsid w:val="002B57F3"/>
    <w:rsid w:val="002B5F74"/>
    <w:rsid w:val="002B6DF4"/>
    <w:rsid w:val="002C0249"/>
    <w:rsid w:val="002C0641"/>
    <w:rsid w:val="002C098B"/>
    <w:rsid w:val="002C0E60"/>
    <w:rsid w:val="002C1266"/>
    <w:rsid w:val="002C277D"/>
    <w:rsid w:val="002C2872"/>
    <w:rsid w:val="002C28D4"/>
    <w:rsid w:val="002C512B"/>
    <w:rsid w:val="002C54DD"/>
    <w:rsid w:val="002C7A0B"/>
    <w:rsid w:val="002D1A7B"/>
    <w:rsid w:val="002D1E6C"/>
    <w:rsid w:val="002D33F5"/>
    <w:rsid w:val="002D4EA3"/>
    <w:rsid w:val="002D65A4"/>
    <w:rsid w:val="002D6CD4"/>
    <w:rsid w:val="002E0311"/>
    <w:rsid w:val="002E194C"/>
    <w:rsid w:val="002E284D"/>
    <w:rsid w:val="002E317D"/>
    <w:rsid w:val="002E39B0"/>
    <w:rsid w:val="002E6C75"/>
    <w:rsid w:val="002E766B"/>
    <w:rsid w:val="002F2A2C"/>
    <w:rsid w:val="002F306B"/>
    <w:rsid w:val="002F405A"/>
    <w:rsid w:val="002F4917"/>
    <w:rsid w:val="002F545B"/>
    <w:rsid w:val="002F6699"/>
    <w:rsid w:val="002F6CCE"/>
    <w:rsid w:val="00301625"/>
    <w:rsid w:val="00301E74"/>
    <w:rsid w:val="00302462"/>
    <w:rsid w:val="00302D09"/>
    <w:rsid w:val="0030499A"/>
    <w:rsid w:val="0030556F"/>
    <w:rsid w:val="00306A7E"/>
    <w:rsid w:val="00306B0C"/>
    <w:rsid w:val="00307C49"/>
    <w:rsid w:val="00310107"/>
    <w:rsid w:val="00311DF6"/>
    <w:rsid w:val="003139B0"/>
    <w:rsid w:val="00314D79"/>
    <w:rsid w:val="003167D0"/>
    <w:rsid w:val="00316C86"/>
    <w:rsid w:val="00316E2E"/>
    <w:rsid w:val="00317071"/>
    <w:rsid w:val="00320613"/>
    <w:rsid w:val="00322554"/>
    <w:rsid w:val="00324A16"/>
    <w:rsid w:val="00324B80"/>
    <w:rsid w:val="00325BEA"/>
    <w:rsid w:val="003264B4"/>
    <w:rsid w:val="00332F7F"/>
    <w:rsid w:val="003335C4"/>
    <w:rsid w:val="0033569D"/>
    <w:rsid w:val="0033588C"/>
    <w:rsid w:val="00337B6A"/>
    <w:rsid w:val="0034001E"/>
    <w:rsid w:val="003407D8"/>
    <w:rsid w:val="00340853"/>
    <w:rsid w:val="00340A4E"/>
    <w:rsid w:val="00340BBA"/>
    <w:rsid w:val="00343B2A"/>
    <w:rsid w:val="00344E19"/>
    <w:rsid w:val="00345B8B"/>
    <w:rsid w:val="003469DC"/>
    <w:rsid w:val="00346EE4"/>
    <w:rsid w:val="0034712B"/>
    <w:rsid w:val="00347720"/>
    <w:rsid w:val="003538E1"/>
    <w:rsid w:val="0035488A"/>
    <w:rsid w:val="00357E13"/>
    <w:rsid w:val="00360C90"/>
    <w:rsid w:val="0036117D"/>
    <w:rsid w:val="003614AE"/>
    <w:rsid w:val="00363097"/>
    <w:rsid w:val="00363A00"/>
    <w:rsid w:val="00363E48"/>
    <w:rsid w:val="00365326"/>
    <w:rsid w:val="003669D4"/>
    <w:rsid w:val="00366A95"/>
    <w:rsid w:val="0037027E"/>
    <w:rsid w:val="00374661"/>
    <w:rsid w:val="00375123"/>
    <w:rsid w:val="00376724"/>
    <w:rsid w:val="00381CF9"/>
    <w:rsid w:val="003825BD"/>
    <w:rsid w:val="00386EE3"/>
    <w:rsid w:val="003877B1"/>
    <w:rsid w:val="00387895"/>
    <w:rsid w:val="003921C1"/>
    <w:rsid w:val="003921E6"/>
    <w:rsid w:val="00392697"/>
    <w:rsid w:val="00393E6F"/>
    <w:rsid w:val="00396095"/>
    <w:rsid w:val="00396EF5"/>
    <w:rsid w:val="003A1A8F"/>
    <w:rsid w:val="003A3429"/>
    <w:rsid w:val="003A3433"/>
    <w:rsid w:val="003A6C81"/>
    <w:rsid w:val="003B0714"/>
    <w:rsid w:val="003B0CE6"/>
    <w:rsid w:val="003B2B7A"/>
    <w:rsid w:val="003B4045"/>
    <w:rsid w:val="003B4E90"/>
    <w:rsid w:val="003B73ED"/>
    <w:rsid w:val="003C0887"/>
    <w:rsid w:val="003C1F7E"/>
    <w:rsid w:val="003C2E82"/>
    <w:rsid w:val="003C4185"/>
    <w:rsid w:val="003C5158"/>
    <w:rsid w:val="003C5598"/>
    <w:rsid w:val="003C5BA6"/>
    <w:rsid w:val="003C5D1B"/>
    <w:rsid w:val="003C5F5F"/>
    <w:rsid w:val="003C62F3"/>
    <w:rsid w:val="003C6B27"/>
    <w:rsid w:val="003C6E5C"/>
    <w:rsid w:val="003D00BE"/>
    <w:rsid w:val="003D0104"/>
    <w:rsid w:val="003D19A7"/>
    <w:rsid w:val="003D238F"/>
    <w:rsid w:val="003D3580"/>
    <w:rsid w:val="003D4552"/>
    <w:rsid w:val="003E1DF7"/>
    <w:rsid w:val="003E66B2"/>
    <w:rsid w:val="003E72DF"/>
    <w:rsid w:val="003E7331"/>
    <w:rsid w:val="003E75C1"/>
    <w:rsid w:val="003E7CFF"/>
    <w:rsid w:val="003F219C"/>
    <w:rsid w:val="003F2BC4"/>
    <w:rsid w:val="003F4E51"/>
    <w:rsid w:val="003F5130"/>
    <w:rsid w:val="003F55DD"/>
    <w:rsid w:val="003F5CF2"/>
    <w:rsid w:val="003F5F9B"/>
    <w:rsid w:val="003F61BE"/>
    <w:rsid w:val="003F6C84"/>
    <w:rsid w:val="003F7FB3"/>
    <w:rsid w:val="00401011"/>
    <w:rsid w:val="00401941"/>
    <w:rsid w:val="00401F35"/>
    <w:rsid w:val="00402C84"/>
    <w:rsid w:val="0040354F"/>
    <w:rsid w:val="00404CC7"/>
    <w:rsid w:val="0040509D"/>
    <w:rsid w:val="00406AB2"/>
    <w:rsid w:val="00410493"/>
    <w:rsid w:val="00410D44"/>
    <w:rsid w:val="00412250"/>
    <w:rsid w:val="00414367"/>
    <w:rsid w:val="0041541A"/>
    <w:rsid w:val="004156AE"/>
    <w:rsid w:val="0041581A"/>
    <w:rsid w:val="00416ACC"/>
    <w:rsid w:val="00416C0B"/>
    <w:rsid w:val="00421CAC"/>
    <w:rsid w:val="00422881"/>
    <w:rsid w:val="004232E3"/>
    <w:rsid w:val="00423A20"/>
    <w:rsid w:val="00423FAB"/>
    <w:rsid w:val="004240B8"/>
    <w:rsid w:val="0042432B"/>
    <w:rsid w:val="00425DC1"/>
    <w:rsid w:val="004263B0"/>
    <w:rsid w:val="00427961"/>
    <w:rsid w:val="0043034B"/>
    <w:rsid w:val="004312B8"/>
    <w:rsid w:val="00431FEF"/>
    <w:rsid w:val="00432BAB"/>
    <w:rsid w:val="00434164"/>
    <w:rsid w:val="0043431A"/>
    <w:rsid w:val="0043531F"/>
    <w:rsid w:val="00435AC9"/>
    <w:rsid w:val="00435F5D"/>
    <w:rsid w:val="00436F61"/>
    <w:rsid w:val="00441AED"/>
    <w:rsid w:val="00441DF9"/>
    <w:rsid w:val="00442024"/>
    <w:rsid w:val="00442213"/>
    <w:rsid w:val="00442719"/>
    <w:rsid w:val="0044384E"/>
    <w:rsid w:val="00443A25"/>
    <w:rsid w:val="00444A79"/>
    <w:rsid w:val="00445C48"/>
    <w:rsid w:val="00446C30"/>
    <w:rsid w:val="00447B2B"/>
    <w:rsid w:val="00451A77"/>
    <w:rsid w:val="0045512D"/>
    <w:rsid w:val="00455492"/>
    <w:rsid w:val="00455B11"/>
    <w:rsid w:val="00455D3B"/>
    <w:rsid w:val="00456A35"/>
    <w:rsid w:val="00457DA9"/>
    <w:rsid w:val="00460226"/>
    <w:rsid w:val="004602BB"/>
    <w:rsid w:val="00461976"/>
    <w:rsid w:val="00462EDE"/>
    <w:rsid w:val="00463757"/>
    <w:rsid w:val="00463FAB"/>
    <w:rsid w:val="004645CB"/>
    <w:rsid w:val="00465E41"/>
    <w:rsid w:val="00466E6F"/>
    <w:rsid w:val="004676CA"/>
    <w:rsid w:val="004730DD"/>
    <w:rsid w:val="004734AE"/>
    <w:rsid w:val="00474FBF"/>
    <w:rsid w:val="0047545E"/>
    <w:rsid w:val="00475C34"/>
    <w:rsid w:val="00481BF7"/>
    <w:rsid w:val="00481EFC"/>
    <w:rsid w:val="00482064"/>
    <w:rsid w:val="004820D0"/>
    <w:rsid w:val="00482E33"/>
    <w:rsid w:val="00483464"/>
    <w:rsid w:val="00483580"/>
    <w:rsid w:val="00483686"/>
    <w:rsid w:val="00483DF4"/>
    <w:rsid w:val="00484BEC"/>
    <w:rsid w:val="00484F80"/>
    <w:rsid w:val="00485479"/>
    <w:rsid w:val="00486C51"/>
    <w:rsid w:val="00491C21"/>
    <w:rsid w:val="004A004A"/>
    <w:rsid w:val="004A00A9"/>
    <w:rsid w:val="004A19A3"/>
    <w:rsid w:val="004A2AEB"/>
    <w:rsid w:val="004A4061"/>
    <w:rsid w:val="004A4EB9"/>
    <w:rsid w:val="004A5655"/>
    <w:rsid w:val="004A674D"/>
    <w:rsid w:val="004B083A"/>
    <w:rsid w:val="004B0924"/>
    <w:rsid w:val="004B105B"/>
    <w:rsid w:val="004B117A"/>
    <w:rsid w:val="004B14A6"/>
    <w:rsid w:val="004B2514"/>
    <w:rsid w:val="004B28B8"/>
    <w:rsid w:val="004B2AB8"/>
    <w:rsid w:val="004B6856"/>
    <w:rsid w:val="004B749E"/>
    <w:rsid w:val="004C1578"/>
    <w:rsid w:val="004C160B"/>
    <w:rsid w:val="004C2546"/>
    <w:rsid w:val="004C2D5D"/>
    <w:rsid w:val="004C3E78"/>
    <w:rsid w:val="004C52AB"/>
    <w:rsid w:val="004D1124"/>
    <w:rsid w:val="004D1787"/>
    <w:rsid w:val="004D32E9"/>
    <w:rsid w:val="004D3B78"/>
    <w:rsid w:val="004D40BE"/>
    <w:rsid w:val="004D672C"/>
    <w:rsid w:val="004D7A85"/>
    <w:rsid w:val="004D7A94"/>
    <w:rsid w:val="004E03FA"/>
    <w:rsid w:val="004E12B0"/>
    <w:rsid w:val="004E2699"/>
    <w:rsid w:val="004E2974"/>
    <w:rsid w:val="004E2F1A"/>
    <w:rsid w:val="004E5461"/>
    <w:rsid w:val="004E5854"/>
    <w:rsid w:val="004F0639"/>
    <w:rsid w:val="004F519B"/>
    <w:rsid w:val="004F54E5"/>
    <w:rsid w:val="004F60D9"/>
    <w:rsid w:val="004F7863"/>
    <w:rsid w:val="00501E82"/>
    <w:rsid w:val="00501F9D"/>
    <w:rsid w:val="00506933"/>
    <w:rsid w:val="00510265"/>
    <w:rsid w:val="0051065B"/>
    <w:rsid w:val="00510EAC"/>
    <w:rsid w:val="00512BE6"/>
    <w:rsid w:val="005161B8"/>
    <w:rsid w:val="005165A5"/>
    <w:rsid w:val="005207B8"/>
    <w:rsid w:val="00520D4A"/>
    <w:rsid w:val="00520E94"/>
    <w:rsid w:val="00520F03"/>
    <w:rsid w:val="005210D9"/>
    <w:rsid w:val="00521B4E"/>
    <w:rsid w:val="00521C9E"/>
    <w:rsid w:val="005241B1"/>
    <w:rsid w:val="00524428"/>
    <w:rsid w:val="00525649"/>
    <w:rsid w:val="005260CB"/>
    <w:rsid w:val="005262D6"/>
    <w:rsid w:val="00530AC3"/>
    <w:rsid w:val="00534C2D"/>
    <w:rsid w:val="005358E8"/>
    <w:rsid w:val="005370F2"/>
    <w:rsid w:val="00540DE4"/>
    <w:rsid w:val="00542A68"/>
    <w:rsid w:val="00545842"/>
    <w:rsid w:val="005471E1"/>
    <w:rsid w:val="0055033F"/>
    <w:rsid w:val="00550481"/>
    <w:rsid w:val="005504EB"/>
    <w:rsid w:val="005537DE"/>
    <w:rsid w:val="00553B49"/>
    <w:rsid w:val="00554CCC"/>
    <w:rsid w:val="00554E0D"/>
    <w:rsid w:val="005555D4"/>
    <w:rsid w:val="00557B59"/>
    <w:rsid w:val="0056248E"/>
    <w:rsid w:val="00563043"/>
    <w:rsid w:val="005653C4"/>
    <w:rsid w:val="00571E6C"/>
    <w:rsid w:val="00574FAB"/>
    <w:rsid w:val="0057534C"/>
    <w:rsid w:val="00576596"/>
    <w:rsid w:val="00576B85"/>
    <w:rsid w:val="005776EC"/>
    <w:rsid w:val="005808CA"/>
    <w:rsid w:val="00580CCE"/>
    <w:rsid w:val="00582C81"/>
    <w:rsid w:val="00582E70"/>
    <w:rsid w:val="005849FB"/>
    <w:rsid w:val="005854F3"/>
    <w:rsid w:val="005873D5"/>
    <w:rsid w:val="00591448"/>
    <w:rsid w:val="00592C27"/>
    <w:rsid w:val="00595635"/>
    <w:rsid w:val="00596BF9"/>
    <w:rsid w:val="005A01B5"/>
    <w:rsid w:val="005A0BA5"/>
    <w:rsid w:val="005A26E4"/>
    <w:rsid w:val="005A2D83"/>
    <w:rsid w:val="005A47D2"/>
    <w:rsid w:val="005A55FD"/>
    <w:rsid w:val="005A61AA"/>
    <w:rsid w:val="005A6F0E"/>
    <w:rsid w:val="005A76FB"/>
    <w:rsid w:val="005B013B"/>
    <w:rsid w:val="005B01A9"/>
    <w:rsid w:val="005B19E3"/>
    <w:rsid w:val="005B3026"/>
    <w:rsid w:val="005B5EC4"/>
    <w:rsid w:val="005B7023"/>
    <w:rsid w:val="005C106A"/>
    <w:rsid w:val="005C1ADD"/>
    <w:rsid w:val="005C1EF3"/>
    <w:rsid w:val="005C2183"/>
    <w:rsid w:val="005C3861"/>
    <w:rsid w:val="005C46E8"/>
    <w:rsid w:val="005C5E9A"/>
    <w:rsid w:val="005C6A6B"/>
    <w:rsid w:val="005D254E"/>
    <w:rsid w:val="005D4313"/>
    <w:rsid w:val="005D48CB"/>
    <w:rsid w:val="005D5225"/>
    <w:rsid w:val="005E32C9"/>
    <w:rsid w:val="005E3464"/>
    <w:rsid w:val="005E4896"/>
    <w:rsid w:val="005E5840"/>
    <w:rsid w:val="005F0194"/>
    <w:rsid w:val="005F0557"/>
    <w:rsid w:val="005F248C"/>
    <w:rsid w:val="005F4BD8"/>
    <w:rsid w:val="005F5B8A"/>
    <w:rsid w:val="005F7938"/>
    <w:rsid w:val="00600233"/>
    <w:rsid w:val="006002C8"/>
    <w:rsid w:val="00601168"/>
    <w:rsid w:val="0060136A"/>
    <w:rsid w:val="0060171D"/>
    <w:rsid w:val="00601F8B"/>
    <w:rsid w:val="006025A5"/>
    <w:rsid w:val="0060327A"/>
    <w:rsid w:val="006032F9"/>
    <w:rsid w:val="006034C1"/>
    <w:rsid w:val="00610E07"/>
    <w:rsid w:val="00612551"/>
    <w:rsid w:val="0061287F"/>
    <w:rsid w:val="00612C65"/>
    <w:rsid w:val="006130CA"/>
    <w:rsid w:val="0061370F"/>
    <w:rsid w:val="00613F3F"/>
    <w:rsid w:val="00615239"/>
    <w:rsid w:val="00615E27"/>
    <w:rsid w:val="00617CD6"/>
    <w:rsid w:val="00620499"/>
    <w:rsid w:val="00620FFC"/>
    <w:rsid w:val="00621527"/>
    <w:rsid w:val="006224DB"/>
    <w:rsid w:val="0062306C"/>
    <w:rsid w:val="00624323"/>
    <w:rsid w:val="00624FEF"/>
    <w:rsid w:val="00626453"/>
    <w:rsid w:val="00627B70"/>
    <w:rsid w:val="00633709"/>
    <w:rsid w:val="006339DC"/>
    <w:rsid w:val="00634322"/>
    <w:rsid w:val="00635E2C"/>
    <w:rsid w:val="00636936"/>
    <w:rsid w:val="00637C8E"/>
    <w:rsid w:val="00640D2B"/>
    <w:rsid w:val="006411C6"/>
    <w:rsid w:val="00641546"/>
    <w:rsid w:val="006415C2"/>
    <w:rsid w:val="00642378"/>
    <w:rsid w:val="00642888"/>
    <w:rsid w:val="00643274"/>
    <w:rsid w:val="00643E24"/>
    <w:rsid w:val="00644138"/>
    <w:rsid w:val="00645BD3"/>
    <w:rsid w:val="00646C9D"/>
    <w:rsid w:val="00646DE8"/>
    <w:rsid w:val="0064714D"/>
    <w:rsid w:val="006476E9"/>
    <w:rsid w:val="00650228"/>
    <w:rsid w:val="00654EED"/>
    <w:rsid w:val="0065607B"/>
    <w:rsid w:val="00657261"/>
    <w:rsid w:val="00657878"/>
    <w:rsid w:val="00657D9D"/>
    <w:rsid w:val="00657F50"/>
    <w:rsid w:val="00660466"/>
    <w:rsid w:val="00661406"/>
    <w:rsid w:val="006635BB"/>
    <w:rsid w:val="0066460A"/>
    <w:rsid w:val="00664853"/>
    <w:rsid w:val="00664BE5"/>
    <w:rsid w:val="00665D51"/>
    <w:rsid w:val="00667531"/>
    <w:rsid w:val="00674022"/>
    <w:rsid w:val="00675471"/>
    <w:rsid w:val="00676588"/>
    <w:rsid w:val="00681380"/>
    <w:rsid w:val="006814E6"/>
    <w:rsid w:val="006834ED"/>
    <w:rsid w:val="00684D1C"/>
    <w:rsid w:val="00691107"/>
    <w:rsid w:val="0069115F"/>
    <w:rsid w:val="006921D0"/>
    <w:rsid w:val="0069440C"/>
    <w:rsid w:val="006948FF"/>
    <w:rsid w:val="00696E51"/>
    <w:rsid w:val="006976EF"/>
    <w:rsid w:val="00697E7F"/>
    <w:rsid w:val="00697EF9"/>
    <w:rsid w:val="006A1A44"/>
    <w:rsid w:val="006A3641"/>
    <w:rsid w:val="006A3C38"/>
    <w:rsid w:val="006A45F2"/>
    <w:rsid w:val="006A6354"/>
    <w:rsid w:val="006A6FBB"/>
    <w:rsid w:val="006A741E"/>
    <w:rsid w:val="006A785C"/>
    <w:rsid w:val="006A7E46"/>
    <w:rsid w:val="006B26F1"/>
    <w:rsid w:val="006B2D58"/>
    <w:rsid w:val="006B35AD"/>
    <w:rsid w:val="006B76CA"/>
    <w:rsid w:val="006C005E"/>
    <w:rsid w:val="006C0ABD"/>
    <w:rsid w:val="006C0D8C"/>
    <w:rsid w:val="006C2A6B"/>
    <w:rsid w:val="006C2EEF"/>
    <w:rsid w:val="006C319D"/>
    <w:rsid w:val="006C31B4"/>
    <w:rsid w:val="006C3EB5"/>
    <w:rsid w:val="006C4152"/>
    <w:rsid w:val="006C554E"/>
    <w:rsid w:val="006C7D68"/>
    <w:rsid w:val="006D01FE"/>
    <w:rsid w:val="006D3D2E"/>
    <w:rsid w:val="006D52EB"/>
    <w:rsid w:val="006D769C"/>
    <w:rsid w:val="006E1083"/>
    <w:rsid w:val="006E2093"/>
    <w:rsid w:val="006E29F0"/>
    <w:rsid w:val="006E61A8"/>
    <w:rsid w:val="006E6B00"/>
    <w:rsid w:val="006E705B"/>
    <w:rsid w:val="006F00C1"/>
    <w:rsid w:val="006F09FC"/>
    <w:rsid w:val="006F1926"/>
    <w:rsid w:val="006F2907"/>
    <w:rsid w:val="006F2F34"/>
    <w:rsid w:val="006F361B"/>
    <w:rsid w:val="006F3827"/>
    <w:rsid w:val="006F3CF0"/>
    <w:rsid w:val="006F3DF2"/>
    <w:rsid w:val="006F54D5"/>
    <w:rsid w:val="006F5C5F"/>
    <w:rsid w:val="006F6206"/>
    <w:rsid w:val="00700026"/>
    <w:rsid w:val="00700E79"/>
    <w:rsid w:val="0070116F"/>
    <w:rsid w:val="007022BB"/>
    <w:rsid w:val="00702505"/>
    <w:rsid w:val="00702899"/>
    <w:rsid w:val="00702D32"/>
    <w:rsid w:val="00704056"/>
    <w:rsid w:val="00704B75"/>
    <w:rsid w:val="007051CE"/>
    <w:rsid w:val="0070576D"/>
    <w:rsid w:val="007074D7"/>
    <w:rsid w:val="00707BA6"/>
    <w:rsid w:val="007116CC"/>
    <w:rsid w:val="00713453"/>
    <w:rsid w:val="007140BA"/>
    <w:rsid w:val="00714FDD"/>
    <w:rsid w:val="0071532D"/>
    <w:rsid w:val="00715412"/>
    <w:rsid w:val="007170D5"/>
    <w:rsid w:val="007171E7"/>
    <w:rsid w:val="00717CFA"/>
    <w:rsid w:val="00720527"/>
    <w:rsid w:val="007211DC"/>
    <w:rsid w:val="007216C5"/>
    <w:rsid w:val="0072370F"/>
    <w:rsid w:val="00723D29"/>
    <w:rsid w:val="00725491"/>
    <w:rsid w:val="0072691D"/>
    <w:rsid w:val="00727E5E"/>
    <w:rsid w:val="00731834"/>
    <w:rsid w:val="0073216C"/>
    <w:rsid w:val="0073374B"/>
    <w:rsid w:val="00734E81"/>
    <w:rsid w:val="0073538E"/>
    <w:rsid w:val="0073791D"/>
    <w:rsid w:val="00737B65"/>
    <w:rsid w:val="0074122F"/>
    <w:rsid w:val="00741774"/>
    <w:rsid w:val="00741AAF"/>
    <w:rsid w:val="007423D5"/>
    <w:rsid w:val="00742AD2"/>
    <w:rsid w:val="007438A2"/>
    <w:rsid w:val="0074469D"/>
    <w:rsid w:val="00744F39"/>
    <w:rsid w:val="00746A3B"/>
    <w:rsid w:val="00747341"/>
    <w:rsid w:val="007502A9"/>
    <w:rsid w:val="00752538"/>
    <w:rsid w:val="00752E3D"/>
    <w:rsid w:val="00754BFB"/>
    <w:rsid w:val="00755810"/>
    <w:rsid w:val="00755BB9"/>
    <w:rsid w:val="00757A94"/>
    <w:rsid w:val="00760E3E"/>
    <w:rsid w:val="0076151F"/>
    <w:rsid w:val="0076179B"/>
    <w:rsid w:val="00764323"/>
    <w:rsid w:val="007645F1"/>
    <w:rsid w:val="00766F96"/>
    <w:rsid w:val="00766FC6"/>
    <w:rsid w:val="00767109"/>
    <w:rsid w:val="0076778F"/>
    <w:rsid w:val="00767F8D"/>
    <w:rsid w:val="007701B4"/>
    <w:rsid w:val="00770ECE"/>
    <w:rsid w:val="007715AD"/>
    <w:rsid w:val="00773355"/>
    <w:rsid w:val="007742D4"/>
    <w:rsid w:val="00774A38"/>
    <w:rsid w:val="00780424"/>
    <w:rsid w:val="007809EE"/>
    <w:rsid w:val="007819E1"/>
    <w:rsid w:val="0078399D"/>
    <w:rsid w:val="00785ACC"/>
    <w:rsid w:val="0078758F"/>
    <w:rsid w:val="00787ACF"/>
    <w:rsid w:val="00790B7E"/>
    <w:rsid w:val="00790E9C"/>
    <w:rsid w:val="0079448E"/>
    <w:rsid w:val="0079566F"/>
    <w:rsid w:val="007A0577"/>
    <w:rsid w:val="007A0D38"/>
    <w:rsid w:val="007A16FF"/>
    <w:rsid w:val="007A25D9"/>
    <w:rsid w:val="007A3F1B"/>
    <w:rsid w:val="007A44CD"/>
    <w:rsid w:val="007A5153"/>
    <w:rsid w:val="007A5F3B"/>
    <w:rsid w:val="007B05F6"/>
    <w:rsid w:val="007B145F"/>
    <w:rsid w:val="007B2832"/>
    <w:rsid w:val="007B61FF"/>
    <w:rsid w:val="007B7613"/>
    <w:rsid w:val="007C351E"/>
    <w:rsid w:val="007C7670"/>
    <w:rsid w:val="007D1ACF"/>
    <w:rsid w:val="007D45C3"/>
    <w:rsid w:val="007D58DA"/>
    <w:rsid w:val="007D740F"/>
    <w:rsid w:val="007D7572"/>
    <w:rsid w:val="007D798F"/>
    <w:rsid w:val="007E0D3C"/>
    <w:rsid w:val="007E2674"/>
    <w:rsid w:val="007E27A6"/>
    <w:rsid w:val="007E3B43"/>
    <w:rsid w:val="007E3DF1"/>
    <w:rsid w:val="007E4A25"/>
    <w:rsid w:val="007E50BD"/>
    <w:rsid w:val="007E71AA"/>
    <w:rsid w:val="007F5095"/>
    <w:rsid w:val="007F6CC7"/>
    <w:rsid w:val="007F6E7C"/>
    <w:rsid w:val="007F7B5C"/>
    <w:rsid w:val="008009D1"/>
    <w:rsid w:val="008051DB"/>
    <w:rsid w:val="008112B2"/>
    <w:rsid w:val="008115A1"/>
    <w:rsid w:val="00811E10"/>
    <w:rsid w:val="00815E1B"/>
    <w:rsid w:val="0082027D"/>
    <w:rsid w:val="00822C40"/>
    <w:rsid w:val="00824FAF"/>
    <w:rsid w:val="008256DD"/>
    <w:rsid w:val="00825ED8"/>
    <w:rsid w:val="00826E27"/>
    <w:rsid w:val="00830B0E"/>
    <w:rsid w:val="00832256"/>
    <w:rsid w:val="008326B1"/>
    <w:rsid w:val="008347CD"/>
    <w:rsid w:val="00835CC6"/>
    <w:rsid w:val="008411F8"/>
    <w:rsid w:val="008415EE"/>
    <w:rsid w:val="008418A2"/>
    <w:rsid w:val="00841C98"/>
    <w:rsid w:val="008457E7"/>
    <w:rsid w:val="00846BB1"/>
    <w:rsid w:val="00846D02"/>
    <w:rsid w:val="0085033B"/>
    <w:rsid w:val="008507B4"/>
    <w:rsid w:val="00850DB3"/>
    <w:rsid w:val="00850F9F"/>
    <w:rsid w:val="008514BF"/>
    <w:rsid w:val="00852792"/>
    <w:rsid w:val="0085292C"/>
    <w:rsid w:val="00853C68"/>
    <w:rsid w:val="008563F5"/>
    <w:rsid w:val="00862146"/>
    <w:rsid w:val="0086249B"/>
    <w:rsid w:val="0086254D"/>
    <w:rsid w:val="00862D53"/>
    <w:rsid w:val="008664A1"/>
    <w:rsid w:val="008704F9"/>
    <w:rsid w:val="00873082"/>
    <w:rsid w:val="0087494C"/>
    <w:rsid w:val="00876C10"/>
    <w:rsid w:val="00877AAA"/>
    <w:rsid w:val="008823CD"/>
    <w:rsid w:val="00883E88"/>
    <w:rsid w:val="00884219"/>
    <w:rsid w:val="00885945"/>
    <w:rsid w:val="008859BD"/>
    <w:rsid w:val="00887225"/>
    <w:rsid w:val="008901B1"/>
    <w:rsid w:val="008902EC"/>
    <w:rsid w:val="008911A0"/>
    <w:rsid w:val="008932E6"/>
    <w:rsid w:val="00894122"/>
    <w:rsid w:val="008947B5"/>
    <w:rsid w:val="00895818"/>
    <w:rsid w:val="008960DB"/>
    <w:rsid w:val="00896A29"/>
    <w:rsid w:val="008A2428"/>
    <w:rsid w:val="008A2918"/>
    <w:rsid w:val="008A4B7B"/>
    <w:rsid w:val="008A58C6"/>
    <w:rsid w:val="008A59C1"/>
    <w:rsid w:val="008A6C3D"/>
    <w:rsid w:val="008A73C4"/>
    <w:rsid w:val="008A760D"/>
    <w:rsid w:val="008B3673"/>
    <w:rsid w:val="008B3853"/>
    <w:rsid w:val="008B3E82"/>
    <w:rsid w:val="008B442D"/>
    <w:rsid w:val="008C028C"/>
    <w:rsid w:val="008C07A3"/>
    <w:rsid w:val="008C12E1"/>
    <w:rsid w:val="008C1A3E"/>
    <w:rsid w:val="008C38D8"/>
    <w:rsid w:val="008C56FF"/>
    <w:rsid w:val="008C7405"/>
    <w:rsid w:val="008D15A0"/>
    <w:rsid w:val="008D3297"/>
    <w:rsid w:val="008D3D21"/>
    <w:rsid w:val="008D625B"/>
    <w:rsid w:val="008D6640"/>
    <w:rsid w:val="008D6A16"/>
    <w:rsid w:val="008D6CA4"/>
    <w:rsid w:val="008D74BA"/>
    <w:rsid w:val="008E1C45"/>
    <w:rsid w:val="008E2C5C"/>
    <w:rsid w:val="008E3183"/>
    <w:rsid w:val="008E514D"/>
    <w:rsid w:val="008E57A4"/>
    <w:rsid w:val="008E5DAB"/>
    <w:rsid w:val="008E6A8F"/>
    <w:rsid w:val="008E7C40"/>
    <w:rsid w:val="008F2379"/>
    <w:rsid w:val="008F3F52"/>
    <w:rsid w:val="008F56A8"/>
    <w:rsid w:val="008F6CAC"/>
    <w:rsid w:val="008F6EE2"/>
    <w:rsid w:val="008F7A2E"/>
    <w:rsid w:val="00903662"/>
    <w:rsid w:val="00903AE7"/>
    <w:rsid w:val="00904D38"/>
    <w:rsid w:val="00905032"/>
    <w:rsid w:val="00907C49"/>
    <w:rsid w:val="009113A0"/>
    <w:rsid w:val="00911C4B"/>
    <w:rsid w:val="0091300F"/>
    <w:rsid w:val="00913811"/>
    <w:rsid w:val="009146C3"/>
    <w:rsid w:val="00915EFE"/>
    <w:rsid w:val="00917BED"/>
    <w:rsid w:val="00920C1E"/>
    <w:rsid w:val="00922B3D"/>
    <w:rsid w:val="009231FC"/>
    <w:rsid w:val="00923480"/>
    <w:rsid w:val="00923516"/>
    <w:rsid w:val="00923AE4"/>
    <w:rsid w:val="00925A2C"/>
    <w:rsid w:val="00932C42"/>
    <w:rsid w:val="00933E2B"/>
    <w:rsid w:val="00934CB9"/>
    <w:rsid w:val="00935E9F"/>
    <w:rsid w:val="00936B36"/>
    <w:rsid w:val="00937221"/>
    <w:rsid w:val="00940125"/>
    <w:rsid w:val="00940609"/>
    <w:rsid w:val="00942445"/>
    <w:rsid w:val="009450A1"/>
    <w:rsid w:val="00950439"/>
    <w:rsid w:val="00950525"/>
    <w:rsid w:val="0095215D"/>
    <w:rsid w:val="00952162"/>
    <w:rsid w:val="00952F49"/>
    <w:rsid w:val="00953BC6"/>
    <w:rsid w:val="00954B61"/>
    <w:rsid w:val="009573AF"/>
    <w:rsid w:val="00957695"/>
    <w:rsid w:val="0096099D"/>
    <w:rsid w:val="00960D56"/>
    <w:rsid w:val="00964252"/>
    <w:rsid w:val="0096488D"/>
    <w:rsid w:val="009648A4"/>
    <w:rsid w:val="00965AB1"/>
    <w:rsid w:val="00967790"/>
    <w:rsid w:val="00967888"/>
    <w:rsid w:val="00967928"/>
    <w:rsid w:val="00967B8A"/>
    <w:rsid w:val="009714AD"/>
    <w:rsid w:val="009716A9"/>
    <w:rsid w:val="009746E2"/>
    <w:rsid w:val="00974AE8"/>
    <w:rsid w:val="00974F14"/>
    <w:rsid w:val="009757F4"/>
    <w:rsid w:val="009765C6"/>
    <w:rsid w:val="00976962"/>
    <w:rsid w:val="00976B5C"/>
    <w:rsid w:val="0097776E"/>
    <w:rsid w:val="0097794D"/>
    <w:rsid w:val="00980450"/>
    <w:rsid w:val="0098085C"/>
    <w:rsid w:val="00984CA2"/>
    <w:rsid w:val="0098505F"/>
    <w:rsid w:val="00985081"/>
    <w:rsid w:val="009858FE"/>
    <w:rsid w:val="00986511"/>
    <w:rsid w:val="00987BE5"/>
    <w:rsid w:val="00990568"/>
    <w:rsid w:val="0099139F"/>
    <w:rsid w:val="00992190"/>
    <w:rsid w:val="009925CA"/>
    <w:rsid w:val="00992E93"/>
    <w:rsid w:val="00994007"/>
    <w:rsid w:val="009944BA"/>
    <w:rsid w:val="0099567D"/>
    <w:rsid w:val="009969D1"/>
    <w:rsid w:val="00996E8B"/>
    <w:rsid w:val="009A0ACF"/>
    <w:rsid w:val="009A1AEE"/>
    <w:rsid w:val="009A2258"/>
    <w:rsid w:val="009A2621"/>
    <w:rsid w:val="009A2860"/>
    <w:rsid w:val="009A43E8"/>
    <w:rsid w:val="009A69CF"/>
    <w:rsid w:val="009A7B93"/>
    <w:rsid w:val="009B1B55"/>
    <w:rsid w:val="009B245F"/>
    <w:rsid w:val="009B3841"/>
    <w:rsid w:val="009B3BE0"/>
    <w:rsid w:val="009B4F8A"/>
    <w:rsid w:val="009B6875"/>
    <w:rsid w:val="009B6D0B"/>
    <w:rsid w:val="009B74DD"/>
    <w:rsid w:val="009C1098"/>
    <w:rsid w:val="009C14C4"/>
    <w:rsid w:val="009C1AC1"/>
    <w:rsid w:val="009C206C"/>
    <w:rsid w:val="009C2C9A"/>
    <w:rsid w:val="009C33D3"/>
    <w:rsid w:val="009C3D34"/>
    <w:rsid w:val="009C3DC3"/>
    <w:rsid w:val="009C52F5"/>
    <w:rsid w:val="009C5DEA"/>
    <w:rsid w:val="009C5E46"/>
    <w:rsid w:val="009C658F"/>
    <w:rsid w:val="009C7E85"/>
    <w:rsid w:val="009D2445"/>
    <w:rsid w:val="009D2A48"/>
    <w:rsid w:val="009D33ED"/>
    <w:rsid w:val="009D474E"/>
    <w:rsid w:val="009D68E1"/>
    <w:rsid w:val="009D6BC2"/>
    <w:rsid w:val="009E06D0"/>
    <w:rsid w:val="009E0F65"/>
    <w:rsid w:val="009E252C"/>
    <w:rsid w:val="009E494C"/>
    <w:rsid w:val="009E65CE"/>
    <w:rsid w:val="009E7024"/>
    <w:rsid w:val="009E73F3"/>
    <w:rsid w:val="009F069F"/>
    <w:rsid w:val="009F0B86"/>
    <w:rsid w:val="009F0CD8"/>
    <w:rsid w:val="009F4256"/>
    <w:rsid w:val="009F6736"/>
    <w:rsid w:val="009F6921"/>
    <w:rsid w:val="009F73A5"/>
    <w:rsid w:val="009F7D5B"/>
    <w:rsid w:val="00A001B9"/>
    <w:rsid w:val="00A02AAC"/>
    <w:rsid w:val="00A03BBB"/>
    <w:rsid w:val="00A03CF3"/>
    <w:rsid w:val="00A042BD"/>
    <w:rsid w:val="00A06192"/>
    <w:rsid w:val="00A131B7"/>
    <w:rsid w:val="00A156CD"/>
    <w:rsid w:val="00A157DE"/>
    <w:rsid w:val="00A1768E"/>
    <w:rsid w:val="00A21335"/>
    <w:rsid w:val="00A22ECA"/>
    <w:rsid w:val="00A23302"/>
    <w:rsid w:val="00A235D0"/>
    <w:rsid w:val="00A23E32"/>
    <w:rsid w:val="00A23F70"/>
    <w:rsid w:val="00A2452D"/>
    <w:rsid w:val="00A2494E"/>
    <w:rsid w:val="00A25502"/>
    <w:rsid w:val="00A2626E"/>
    <w:rsid w:val="00A27E78"/>
    <w:rsid w:val="00A31637"/>
    <w:rsid w:val="00A33634"/>
    <w:rsid w:val="00A33B79"/>
    <w:rsid w:val="00A342E2"/>
    <w:rsid w:val="00A34E17"/>
    <w:rsid w:val="00A36A35"/>
    <w:rsid w:val="00A37067"/>
    <w:rsid w:val="00A37C7B"/>
    <w:rsid w:val="00A4335D"/>
    <w:rsid w:val="00A44226"/>
    <w:rsid w:val="00A46F18"/>
    <w:rsid w:val="00A510A6"/>
    <w:rsid w:val="00A51158"/>
    <w:rsid w:val="00A530BF"/>
    <w:rsid w:val="00A53868"/>
    <w:rsid w:val="00A53FF4"/>
    <w:rsid w:val="00A5492E"/>
    <w:rsid w:val="00A55316"/>
    <w:rsid w:val="00A5665B"/>
    <w:rsid w:val="00A56DD8"/>
    <w:rsid w:val="00A606E6"/>
    <w:rsid w:val="00A6213E"/>
    <w:rsid w:val="00A636CB"/>
    <w:rsid w:val="00A65374"/>
    <w:rsid w:val="00A70DA8"/>
    <w:rsid w:val="00A7257B"/>
    <w:rsid w:val="00A72EBB"/>
    <w:rsid w:val="00A738A2"/>
    <w:rsid w:val="00A74523"/>
    <w:rsid w:val="00A7499D"/>
    <w:rsid w:val="00A74A37"/>
    <w:rsid w:val="00A761BD"/>
    <w:rsid w:val="00A77025"/>
    <w:rsid w:val="00A77CF9"/>
    <w:rsid w:val="00A80249"/>
    <w:rsid w:val="00A80BEA"/>
    <w:rsid w:val="00A8212E"/>
    <w:rsid w:val="00A8219D"/>
    <w:rsid w:val="00A824BE"/>
    <w:rsid w:val="00A82B12"/>
    <w:rsid w:val="00A82D79"/>
    <w:rsid w:val="00A85BC6"/>
    <w:rsid w:val="00A87119"/>
    <w:rsid w:val="00A91B39"/>
    <w:rsid w:val="00A92265"/>
    <w:rsid w:val="00A922DB"/>
    <w:rsid w:val="00A92858"/>
    <w:rsid w:val="00A95801"/>
    <w:rsid w:val="00A96232"/>
    <w:rsid w:val="00A96DFA"/>
    <w:rsid w:val="00AA0DF2"/>
    <w:rsid w:val="00AA1F36"/>
    <w:rsid w:val="00AA377F"/>
    <w:rsid w:val="00AA532A"/>
    <w:rsid w:val="00AB00B5"/>
    <w:rsid w:val="00AB250E"/>
    <w:rsid w:val="00AB2F50"/>
    <w:rsid w:val="00AB35D5"/>
    <w:rsid w:val="00AB385B"/>
    <w:rsid w:val="00AB5E8B"/>
    <w:rsid w:val="00AB636C"/>
    <w:rsid w:val="00AB714C"/>
    <w:rsid w:val="00AC02C6"/>
    <w:rsid w:val="00AC212B"/>
    <w:rsid w:val="00AC4EC6"/>
    <w:rsid w:val="00AC793B"/>
    <w:rsid w:val="00AD044C"/>
    <w:rsid w:val="00AD0DC5"/>
    <w:rsid w:val="00AD1020"/>
    <w:rsid w:val="00AD30A5"/>
    <w:rsid w:val="00AD35EF"/>
    <w:rsid w:val="00AD536D"/>
    <w:rsid w:val="00AD538F"/>
    <w:rsid w:val="00AD577E"/>
    <w:rsid w:val="00AD5B6F"/>
    <w:rsid w:val="00AD6592"/>
    <w:rsid w:val="00AD7CAF"/>
    <w:rsid w:val="00AD7FE0"/>
    <w:rsid w:val="00AE0892"/>
    <w:rsid w:val="00AE1385"/>
    <w:rsid w:val="00AE5C1E"/>
    <w:rsid w:val="00AE608D"/>
    <w:rsid w:val="00AE6122"/>
    <w:rsid w:val="00AE622A"/>
    <w:rsid w:val="00AE6B4E"/>
    <w:rsid w:val="00AF05AC"/>
    <w:rsid w:val="00AF0A7A"/>
    <w:rsid w:val="00AF0BDE"/>
    <w:rsid w:val="00AF0EB5"/>
    <w:rsid w:val="00AF22BD"/>
    <w:rsid w:val="00AF41EE"/>
    <w:rsid w:val="00AF4ACB"/>
    <w:rsid w:val="00AF5D2E"/>
    <w:rsid w:val="00AF615B"/>
    <w:rsid w:val="00AF6CBC"/>
    <w:rsid w:val="00B01D96"/>
    <w:rsid w:val="00B051BB"/>
    <w:rsid w:val="00B05A6F"/>
    <w:rsid w:val="00B064C1"/>
    <w:rsid w:val="00B10B9F"/>
    <w:rsid w:val="00B1119E"/>
    <w:rsid w:val="00B116AB"/>
    <w:rsid w:val="00B13CD6"/>
    <w:rsid w:val="00B16BAC"/>
    <w:rsid w:val="00B170CF"/>
    <w:rsid w:val="00B17438"/>
    <w:rsid w:val="00B17950"/>
    <w:rsid w:val="00B17DCF"/>
    <w:rsid w:val="00B21300"/>
    <w:rsid w:val="00B24BE4"/>
    <w:rsid w:val="00B251F7"/>
    <w:rsid w:val="00B26489"/>
    <w:rsid w:val="00B26539"/>
    <w:rsid w:val="00B265CE"/>
    <w:rsid w:val="00B300A5"/>
    <w:rsid w:val="00B307BB"/>
    <w:rsid w:val="00B311CF"/>
    <w:rsid w:val="00B334A9"/>
    <w:rsid w:val="00B335E4"/>
    <w:rsid w:val="00B36A81"/>
    <w:rsid w:val="00B4017F"/>
    <w:rsid w:val="00B40F34"/>
    <w:rsid w:val="00B41A8D"/>
    <w:rsid w:val="00B44258"/>
    <w:rsid w:val="00B45F30"/>
    <w:rsid w:val="00B47252"/>
    <w:rsid w:val="00B474C1"/>
    <w:rsid w:val="00B47F12"/>
    <w:rsid w:val="00B5128B"/>
    <w:rsid w:val="00B51C84"/>
    <w:rsid w:val="00B51F59"/>
    <w:rsid w:val="00B5382A"/>
    <w:rsid w:val="00B544BB"/>
    <w:rsid w:val="00B54892"/>
    <w:rsid w:val="00B56BA4"/>
    <w:rsid w:val="00B56F20"/>
    <w:rsid w:val="00B57857"/>
    <w:rsid w:val="00B60693"/>
    <w:rsid w:val="00B60970"/>
    <w:rsid w:val="00B61975"/>
    <w:rsid w:val="00B62B16"/>
    <w:rsid w:val="00B64C35"/>
    <w:rsid w:val="00B64DEC"/>
    <w:rsid w:val="00B6583C"/>
    <w:rsid w:val="00B65AD2"/>
    <w:rsid w:val="00B674FC"/>
    <w:rsid w:val="00B7033B"/>
    <w:rsid w:val="00B70593"/>
    <w:rsid w:val="00B70E5E"/>
    <w:rsid w:val="00B721EE"/>
    <w:rsid w:val="00B72861"/>
    <w:rsid w:val="00B73CDF"/>
    <w:rsid w:val="00B7454B"/>
    <w:rsid w:val="00B778F3"/>
    <w:rsid w:val="00B80DB4"/>
    <w:rsid w:val="00B82B0A"/>
    <w:rsid w:val="00B82E8A"/>
    <w:rsid w:val="00B86943"/>
    <w:rsid w:val="00B8698D"/>
    <w:rsid w:val="00B86B7E"/>
    <w:rsid w:val="00B90DB4"/>
    <w:rsid w:val="00B9282B"/>
    <w:rsid w:val="00B92B4E"/>
    <w:rsid w:val="00B930B2"/>
    <w:rsid w:val="00B9384C"/>
    <w:rsid w:val="00B9427B"/>
    <w:rsid w:val="00B94962"/>
    <w:rsid w:val="00B95270"/>
    <w:rsid w:val="00B96545"/>
    <w:rsid w:val="00B96AC0"/>
    <w:rsid w:val="00B9702B"/>
    <w:rsid w:val="00B974D2"/>
    <w:rsid w:val="00B97512"/>
    <w:rsid w:val="00B9770A"/>
    <w:rsid w:val="00BA040C"/>
    <w:rsid w:val="00BA0756"/>
    <w:rsid w:val="00BA15BA"/>
    <w:rsid w:val="00BA1D2A"/>
    <w:rsid w:val="00BA3F09"/>
    <w:rsid w:val="00BA662B"/>
    <w:rsid w:val="00BA716E"/>
    <w:rsid w:val="00BA7441"/>
    <w:rsid w:val="00BA7A9D"/>
    <w:rsid w:val="00BB0511"/>
    <w:rsid w:val="00BB0CD7"/>
    <w:rsid w:val="00BB25A9"/>
    <w:rsid w:val="00BB4604"/>
    <w:rsid w:val="00BB47FC"/>
    <w:rsid w:val="00BB59C9"/>
    <w:rsid w:val="00BC0316"/>
    <w:rsid w:val="00BC0F18"/>
    <w:rsid w:val="00BC228A"/>
    <w:rsid w:val="00BC47FE"/>
    <w:rsid w:val="00BC494F"/>
    <w:rsid w:val="00BC4D6F"/>
    <w:rsid w:val="00BC5765"/>
    <w:rsid w:val="00BC59B8"/>
    <w:rsid w:val="00BC638E"/>
    <w:rsid w:val="00BC68D8"/>
    <w:rsid w:val="00BC6D8D"/>
    <w:rsid w:val="00BC6DE8"/>
    <w:rsid w:val="00BD0148"/>
    <w:rsid w:val="00BD514F"/>
    <w:rsid w:val="00BD5426"/>
    <w:rsid w:val="00BD54C1"/>
    <w:rsid w:val="00BE09F0"/>
    <w:rsid w:val="00BE0DBB"/>
    <w:rsid w:val="00BE29AD"/>
    <w:rsid w:val="00BE398C"/>
    <w:rsid w:val="00BE3C05"/>
    <w:rsid w:val="00BE5291"/>
    <w:rsid w:val="00BE6CD3"/>
    <w:rsid w:val="00BE70D7"/>
    <w:rsid w:val="00BE7E96"/>
    <w:rsid w:val="00BF36BC"/>
    <w:rsid w:val="00BF38D5"/>
    <w:rsid w:val="00BF3A66"/>
    <w:rsid w:val="00BF4602"/>
    <w:rsid w:val="00BF7C2F"/>
    <w:rsid w:val="00BF7E2F"/>
    <w:rsid w:val="00C030C0"/>
    <w:rsid w:val="00C04015"/>
    <w:rsid w:val="00C05B5C"/>
    <w:rsid w:val="00C0613D"/>
    <w:rsid w:val="00C07763"/>
    <w:rsid w:val="00C10A74"/>
    <w:rsid w:val="00C110EC"/>
    <w:rsid w:val="00C119E4"/>
    <w:rsid w:val="00C1350C"/>
    <w:rsid w:val="00C233A8"/>
    <w:rsid w:val="00C23846"/>
    <w:rsid w:val="00C24435"/>
    <w:rsid w:val="00C24558"/>
    <w:rsid w:val="00C248E8"/>
    <w:rsid w:val="00C24B28"/>
    <w:rsid w:val="00C25861"/>
    <w:rsid w:val="00C33153"/>
    <w:rsid w:val="00C33DBD"/>
    <w:rsid w:val="00C34F84"/>
    <w:rsid w:val="00C3517F"/>
    <w:rsid w:val="00C35986"/>
    <w:rsid w:val="00C363B2"/>
    <w:rsid w:val="00C40EEF"/>
    <w:rsid w:val="00C40FBD"/>
    <w:rsid w:val="00C42949"/>
    <w:rsid w:val="00C43632"/>
    <w:rsid w:val="00C43968"/>
    <w:rsid w:val="00C446CF"/>
    <w:rsid w:val="00C512E7"/>
    <w:rsid w:val="00C51836"/>
    <w:rsid w:val="00C51F76"/>
    <w:rsid w:val="00C52DB0"/>
    <w:rsid w:val="00C53AAA"/>
    <w:rsid w:val="00C54049"/>
    <w:rsid w:val="00C541B8"/>
    <w:rsid w:val="00C54DC2"/>
    <w:rsid w:val="00C5629E"/>
    <w:rsid w:val="00C563EC"/>
    <w:rsid w:val="00C645AF"/>
    <w:rsid w:val="00C65005"/>
    <w:rsid w:val="00C6586F"/>
    <w:rsid w:val="00C7050F"/>
    <w:rsid w:val="00C7243E"/>
    <w:rsid w:val="00C771BE"/>
    <w:rsid w:val="00C7767B"/>
    <w:rsid w:val="00C77717"/>
    <w:rsid w:val="00C778D2"/>
    <w:rsid w:val="00C77FAF"/>
    <w:rsid w:val="00C8050C"/>
    <w:rsid w:val="00C8070A"/>
    <w:rsid w:val="00C826A9"/>
    <w:rsid w:val="00C845ED"/>
    <w:rsid w:val="00C866E1"/>
    <w:rsid w:val="00C87729"/>
    <w:rsid w:val="00C87DBE"/>
    <w:rsid w:val="00C87E30"/>
    <w:rsid w:val="00C912F8"/>
    <w:rsid w:val="00C91611"/>
    <w:rsid w:val="00C91C97"/>
    <w:rsid w:val="00C94DB8"/>
    <w:rsid w:val="00C971B7"/>
    <w:rsid w:val="00CA000B"/>
    <w:rsid w:val="00CA0AB3"/>
    <w:rsid w:val="00CA1279"/>
    <w:rsid w:val="00CA1AE6"/>
    <w:rsid w:val="00CA3A6C"/>
    <w:rsid w:val="00CA4BEB"/>
    <w:rsid w:val="00CA5541"/>
    <w:rsid w:val="00CA78DD"/>
    <w:rsid w:val="00CA7E14"/>
    <w:rsid w:val="00CB211B"/>
    <w:rsid w:val="00CB3C88"/>
    <w:rsid w:val="00CB5D1D"/>
    <w:rsid w:val="00CB768F"/>
    <w:rsid w:val="00CC15AB"/>
    <w:rsid w:val="00CC245E"/>
    <w:rsid w:val="00CC2712"/>
    <w:rsid w:val="00CC35D7"/>
    <w:rsid w:val="00CC3BEF"/>
    <w:rsid w:val="00CC4FDE"/>
    <w:rsid w:val="00CC5360"/>
    <w:rsid w:val="00CC7F0A"/>
    <w:rsid w:val="00CD0490"/>
    <w:rsid w:val="00CD0F11"/>
    <w:rsid w:val="00CD1ADB"/>
    <w:rsid w:val="00CD2E19"/>
    <w:rsid w:val="00CD315E"/>
    <w:rsid w:val="00CD5731"/>
    <w:rsid w:val="00CD5BEE"/>
    <w:rsid w:val="00CD610B"/>
    <w:rsid w:val="00CD6215"/>
    <w:rsid w:val="00CD6C49"/>
    <w:rsid w:val="00CD6D38"/>
    <w:rsid w:val="00CE2C77"/>
    <w:rsid w:val="00CE331E"/>
    <w:rsid w:val="00CE42CA"/>
    <w:rsid w:val="00CE5CA1"/>
    <w:rsid w:val="00CE64D8"/>
    <w:rsid w:val="00CE659A"/>
    <w:rsid w:val="00CE6C15"/>
    <w:rsid w:val="00CE73C4"/>
    <w:rsid w:val="00CF0777"/>
    <w:rsid w:val="00CF0839"/>
    <w:rsid w:val="00CF0E53"/>
    <w:rsid w:val="00CF23BF"/>
    <w:rsid w:val="00CF3ED8"/>
    <w:rsid w:val="00CF6ED9"/>
    <w:rsid w:val="00CF7A31"/>
    <w:rsid w:val="00D0103C"/>
    <w:rsid w:val="00D01707"/>
    <w:rsid w:val="00D01F6E"/>
    <w:rsid w:val="00D02099"/>
    <w:rsid w:val="00D021B8"/>
    <w:rsid w:val="00D03EDF"/>
    <w:rsid w:val="00D05871"/>
    <w:rsid w:val="00D05E65"/>
    <w:rsid w:val="00D06016"/>
    <w:rsid w:val="00D06477"/>
    <w:rsid w:val="00D069A7"/>
    <w:rsid w:val="00D06B75"/>
    <w:rsid w:val="00D06F2E"/>
    <w:rsid w:val="00D075A8"/>
    <w:rsid w:val="00D104C0"/>
    <w:rsid w:val="00D116A2"/>
    <w:rsid w:val="00D13FC7"/>
    <w:rsid w:val="00D14163"/>
    <w:rsid w:val="00D1619B"/>
    <w:rsid w:val="00D16277"/>
    <w:rsid w:val="00D16ECB"/>
    <w:rsid w:val="00D17B69"/>
    <w:rsid w:val="00D20B1D"/>
    <w:rsid w:val="00D21BE3"/>
    <w:rsid w:val="00D222B9"/>
    <w:rsid w:val="00D227C1"/>
    <w:rsid w:val="00D24014"/>
    <w:rsid w:val="00D24059"/>
    <w:rsid w:val="00D240FF"/>
    <w:rsid w:val="00D248E7"/>
    <w:rsid w:val="00D26A27"/>
    <w:rsid w:val="00D30431"/>
    <w:rsid w:val="00D30980"/>
    <w:rsid w:val="00D30F88"/>
    <w:rsid w:val="00D32F24"/>
    <w:rsid w:val="00D339A1"/>
    <w:rsid w:val="00D35B5D"/>
    <w:rsid w:val="00D369A7"/>
    <w:rsid w:val="00D36DE6"/>
    <w:rsid w:val="00D446C0"/>
    <w:rsid w:val="00D45951"/>
    <w:rsid w:val="00D45E2C"/>
    <w:rsid w:val="00D45E80"/>
    <w:rsid w:val="00D46A6E"/>
    <w:rsid w:val="00D50074"/>
    <w:rsid w:val="00D50331"/>
    <w:rsid w:val="00D50799"/>
    <w:rsid w:val="00D50C58"/>
    <w:rsid w:val="00D51047"/>
    <w:rsid w:val="00D52513"/>
    <w:rsid w:val="00D52736"/>
    <w:rsid w:val="00D534F8"/>
    <w:rsid w:val="00D56CD0"/>
    <w:rsid w:val="00D6032E"/>
    <w:rsid w:val="00D61CB9"/>
    <w:rsid w:val="00D64B9C"/>
    <w:rsid w:val="00D65636"/>
    <w:rsid w:val="00D66866"/>
    <w:rsid w:val="00D67AD9"/>
    <w:rsid w:val="00D67CBF"/>
    <w:rsid w:val="00D702B4"/>
    <w:rsid w:val="00D724F5"/>
    <w:rsid w:val="00D764A7"/>
    <w:rsid w:val="00D76516"/>
    <w:rsid w:val="00D76B51"/>
    <w:rsid w:val="00D8016C"/>
    <w:rsid w:val="00D82EF8"/>
    <w:rsid w:val="00D83587"/>
    <w:rsid w:val="00D83CD0"/>
    <w:rsid w:val="00D84DFA"/>
    <w:rsid w:val="00D85788"/>
    <w:rsid w:val="00D869E0"/>
    <w:rsid w:val="00D86EB6"/>
    <w:rsid w:val="00D86F49"/>
    <w:rsid w:val="00D871B0"/>
    <w:rsid w:val="00D87793"/>
    <w:rsid w:val="00D93319"/>
    <w:rsid w:val="00D93A80"/>
    <w:rsid w:val="00DA129B"/>
    <w:rsid w:val="00DA3DBD"/>
    <w:rsid w:val="00DA49B0"/>
    <w:rsid w:val="00DA645E"/>
    <w:rsid w:val="00DA6DC5"/>
    <w:rsid w:val="00DA77E5"/>
    <w:rsid w:val="00DB29B6"/>
    <w:rsid w:val="00DB3739"/>
    <w:rsid w:val="00DB37F6"/>
    <w:rsid w:val="00DB3B57"/>
    <w:rsid w:val="00DB4F23"/>
    <w:rsid w:val="00DB544E"/>
    <w:rsid w:val="00DB67FE"/>
    <w:rsid w:val="00DB6973"/>
    <w:rsid w:val="00DC2BED"/>
    <w:rsid w:val="00DC2E54"/>
    <w:rsid w:val="00DC4A43"/>
    <w:rsid w:val="00DC6A31"/>
    <w:rsid w:val="00DD0050"/>
    <w:rsid w:val="00DD12F6"/>
    <w:rsid w:val="00DD1900"/>
    <w:rsid w:val="00DD1A6C"/>
    <w:rsid w:val="00DD261E"/>
    <w:rsid w:val="00DD2FB4"/>
    <w:rsid w:val="00DD30FE"/>
    <w:rsid w:val="00DD52A3"/>
    <w:rsid w:val="00DD5964"/>
    <w:rsid w:val="00DD5A71"/>
    <w:rsid w:val="00DD5AE0"/>
    <w:rsid w:val="00DD5C94"/>
    <w:rsid w:val="00DD7879"/>
    <w:rsid w:val="00DE34E8"/>
    <w:rsid w:val="00DE3521"/>
    <w:rsid w:val="00DE4CC2"/>
    <w:rsid w:val="00DE738E"/>
    <w:rsid w:val="00DE7755"/>
    <w:rsid w:val="00DF02AD"/>
    <w:rsid w:val="00DF0D06"/>
    <w:rsid w:val="00DF0F36"/>
    <w:rsid w:val="00DF1581"/>
    <w:rsid w:val="00DF194A"/>
    <w:rsid w:val="00DF2349"/>
    <w:rsid w:val="00DF27D0"/>
    <w:rsid w:val="00DF2DE0"/>
    <w:rsid w:val="00DF2F86"/>
    <w:rsid w:val="00DF2FA5"/>
    <w:rsid w:val="00DF378B"/>
    <w:rsid w:val="00DF48AC"/>
    <w:rsid w:val="00DF64AC"/>
    <w:rsid w:val="00DF7624"/>
    <w:rsid w:val="00E00C08"/>
    <w:rsid w:val="00E01691"/>
    <w:rsid w:val="00E018ED"/>
    <w:rsid w:val="00E0253B"/>
    <w:rsid w:val="00E02E54"/>
    <w:rsid w:val="00E03C76"/>
    <w:rsid w:val="00E05820"/>
    <w:rsid w:val="00E106F1"/>
    <w:rsid w:val="00E16558"/>
    <w:rsid w:val="00E207E4"/>
    <w:rsid w:val="00E213F2"/>
    <w:rsid w:val="00E21A64"/>
    <w:rsid w:val="00E21C1E"/>
    <w:rsid w:val="00E22135"/>
    <w:rsid w:val="00E22850"/>
    <w:rsid w:val="00E22D42"/>
    <w:rsid w:val="00E23FC6"/>
    <w:rsid w:val="00E23FF4"/>
    <w:rsid w:val="00E24F48"/>
    <w:rsid w:val="00E254E1"/>
    <w:rsid w:val="00E25968"/>
    <w:rsid w:val="00E2667C"/>
    <w:rsid w:val="00E3042F"/>
    <w:rsid w:val="00E30C97"/>
    <w:rsid w:val="00E31DBF"/>
    <w:rsid w:val="00E324DB"/>
    <w:rsid w:val="00E3291E"/>
    <w:rsid w:val="00E3333B"/>
    <w:rsid w:val="00E3420B"/>
    <w:rsid w:val="00E376AE"/>
    <w:rsid w:val="00E428AD"/>
    <w:rsid w:val="00E44BB8"/>
    <w:rsid w:val="00E44F8E"/>
    <w:rsid w:val="00E50EAA"/>
    <w:rsid w:val="00E52242"/>
    <w:rsid w:val="00E524BE"/>
    <w:rsid w:val="00E535D5"/>
    <w:rsid w:val="00E54C0C"/>
    <w:rsid w:val="00E550EC"/>
    <w:rsid w:val="00E572D4"/>
    <w:rsid w:val="00E57A9E"/>
    <w:rsid w:val="00E6023B"/>
    <w:rsid w:val="00E607A9"/>
    <w:rsid w:val="00E61662"/>
    <w:rsid w:val="00E61AC9"/>
    <w:rsid w:val="00E63AFD"/>
    <w:rsid w:val="00E64F18"/>
    <w:rsid w:val="00E7058B"/>
    <w:rsid w:val="00E71EB8"/>
    <w:rsid w:val="00E74A33"/>
    <w:rsid w:val="00E7509B"/>
    <w:rsid w:val="00E7627A"/>
    <w:rsid w:val="00E80E7B"/>
    <w:rsid w:val="00E8204B"/>
    <w:rsid w:val="00E8296B"/>
    <w:rsid w:val="00E87850"/>
    <w:rsid w:val="00E90C04"/>
    <w:rsid w:val="00E917DC"/>
    <w:rsid w:val="00E9283F"/>
    <w:rsid w:val="00E95466"/>
    <w:rsid w:val="00E95C78"/>
    <w:rsid w:val="00EA2079"/>
    <w:rsid w:val="00EA351A"/>
    <w:rsid w:val="00EB0643"/>
    <w:rsid w:val="00EB1513"/>
    <w:rsid w:val="00EB3475"/>
    <w:rsid w:val="00EB56B1"/>
    <w:rsid w:val="00EB64E9"/>
    <w:rsid w:val="00EC07D0"/>
    <w:rsid w:val="00EC1726"/>
    <w:rsid w:val="00EC1FDE"/>
    <w:rsid w:val="00EC21AC"/>
    <w:rsid w:val="00EC2E3A"/>
    <w:rsid w:val="00EC3457"/>
    <w:rsid w:val="00EC3658"/>
    <w:rsid w:val="00EC36CF"/>
    <w:rsid w:val="00EC6E78"/>
    <w:rsid w:val="00ED0FA2"/>
    <w:rsid w:val="00ED3C34"/>
    <w:rsid w:val="00ED455B"/>
    <w:rsid w:val="00ED5549"/>
    <w:rsid w:val="00ED5BCD"/>
    <w:rsid w:val="00ED5F25"/>
    <w:rsid w:val="00ED6555"/>
    <w:rsid w:val="00EE101B"/>
    <w:rsid w:val="00EE3DE9"/>
    <w:rsid w:val="00EE494C"/>
    <w:rsid w:val="00EE588E"/>
    <w:rsid w:val="00EE7F49"/>
    <w:rsid w:val="00EF10D1"/>
    <w:rsid w:val="00EF2D6C"/>
    <w:rsid w:val="00EF489E"/>
    <w:rsid w:val="00EF57AB"/>
    <w:rsid w:val="00F03DA2"/>
    <w:rsid w:val="00F04115"/>
    <w:rsid w:val="00F045C8"/>
    <w:rsid w:val="00F058F6"/>
    <w:rsid w:val="00F05FB2"/>
    <w:rsid w:val="00F06680"/>
    <w:rsid w:val="00F0748E"/>
    <w:rsid w:val="00F07D9C"/>
    <w:rsid w:val="00F07FA1"/>
    <w:rsid w:val="00F11786"/>
    <w:rsid w:val="00F1197C"/>
    <w:rsid w:val="00F15014"/>
    <w:rsid w:val="00F17B3F"/>
    <w:rsid w:val="00F21104"/>
    <w:rsid w:val="00F270DB"/>
    <w:rsid w:val="00F3090E"/>
    <w:rsid w:val="00F31B22"/>
    <w:rsid w:val="00F31C32"/>
    <w:rsid w:val="00F32BEC"/>
    <w:rsid w:val="00F33407"/>
    <w:rsid w:val="00F33727"/>
    <w:rsid w:val="00F3562D"/>
    <w:rsid w:val="00F35642"/>
    <w:rsid w:val="00F36371"/>
    <w:rsid w:val="00F3755B"/>
    <w:rsid w:val="00F37B46"/>
    <w:rsid w:val="00F420BA"/>
    <w:rsid w:val="00F42676"/>
    <w:rsid w:val="00F42679"/>
    <w:rsid w:val="00F42D4C"/>
    <w:rsid w:val="00F434C7"/>
    <w:rsid w:val="00F44134"/>
    <w:rsid w:val="00F508F6"/>
    <w:rsid w:val="00F53E05"/>
    <w:rsid w:val="00F54BE2"/>
    <w:rsid w:val="00F5507E"/>
    <w:rsid w:val="00F55461"/>
    <w:rsid w:val="00F567E6"/>
    <w:rsid w:val="00F57F17"/>
    <w:rsid w:val="00F6035F"/>
    <w:rsid w:val="00F61F56"/>
    <w:rsid w:val="00F62E89"/>
    <w:rsid w:val="00F63CAE"/>
    <w:rsid w:val="00F65C08"/>
    <w:rsid w:val="00F66F27"/>
    <w:rsid w:val="00F7016B"/>
    <w:rsid w:val="00F70347"/>
    <w:rsid w:val="00F71701"/>
    <w:rsid w:val="00F71835"/>
    <w:rsid w:val="00F72E97"/>
    <w:rsid w:val="00F73317"/>
    <w:rsid w:val="00F74ABC"/>
    <w:rsid w:val="00F74C23"/>
    <w:rsid w:val="00F75119"/>
    <w:rsid w:val="00F76F29"/>
    <w:rsid w:val="00F77CCE"/>
    <w:rsid w:val="00F80769"/>
    <w:rsid w:val="00F810C1"/>
    <w:rsid w:val="00F8198B"/>
    <w:rsid w:val="00F82D45"/>
    <w:rsid w:val="00F85EFB"/>
    <w:rsid w:val="00F86B80"/>
    <w:rsid w:val="00F90045"/>
    <w:rsid w:val="00F9209E"/>
    <w:rsid w:val="00F93875"/>
    <w:rsid w:val="00F95A47"/>
    <w:rsid w:val="00F96272"/>
    <w:rsid w:val="00F97B10"/>
    <w:rsid w:val="00F97B7F"/>
    <w:rsid w:val="00FA02E4"/>
    <w:rsid w:val="00FA1DBE"/>
    <w:rsid w:val="00FA394F"/>
    <w:rsid w:val="00FA6455"/>
    <w:rsid w:val="00FB122B"/>
    <w:rsid w:val="00FB13A8"/>
    <w:rsid w:val="00FB17FA"/>
    <w:rsid w:val="00FB26B1"/>
    <w:rsid w:val="00FB2EC2"/>
    <w:rsid w:val="00FB50D2"/>
    <w:rsid w:val="00FB5BB1"/>
    <w:rsid w:val="00FB6446"/>
    <w:rsid w:val="00FB6F67"/>
    <w:rsid w:val="00FB7BB6"/>
    <w:rsid w:val="00FC0021"/>
    <w:rsid w:val="00FC5A32"/>
    <w:rsid w:val="00FD0859"/>
    <w:rsid w:val="00FD3AFB"/>
    <w:rsid w:val="00FD44EA"/>
    <w:rsid w:val="00FD61C1"/>
    <w:rsid w:val="00FE067C"/>
    <w:rsid w:val="00FE0B9B"/>
    <w:rsid w:val="00FE2BA3"/>
    <w:rsid w:val="00FE399F"/>
    <w:rsid w:val="00FE4DC9"/>
    <w:rsid w:val="00FE711F"/>
    <w:rsid w:val="00FE7A81"/>
    <w:rsid w:val="00FE7C8E"/>
    <w:rsid w:val="00FF143F"/>
    <w:rsid w:val="00FF3822"/>
    <w:rsid w:val="00FF5C36"/>
    <w:rsid w:val="00FF67D5"/>
    <w:rsid w:val="00FF6C8E"/>
    <w:rsid w:val="00FF70F9"/>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12F38B9"/>
  <w15:docId w15:val="{62BE82C2-CF4F-4BEC-A8D1-A83DE85519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Times New Roman"/>
        <w:lang w:val="pt-BR" w:eastAsia="pt-BR"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iPriority="0" w:unhideWhenUsed="1" w:qFormat="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5F0557"/>
    <w:pPr>
      <w:spacing w:line="360" w:lineRule="auto"/>
      <w:ind w:firstLine="1134"/>
      <w:jc w:val="both"/>
      <w:outlineLvl w:val="0"/>
    </w:pPr>
    <w:rPr>
      <w:rFonts w:ascii="Times New Roman" w:hAnsi="Times New Roman"/>
      <w:sz w:val="24"/>
      <w:szCs w:val="22"/>
      <w:lang w:eastAsia="en-US"/>
    </w:rPr>
  </w:style>
  <w:style w:type="paragraph" w:styleId="Ttulo1">
    <w:name w:val="heading 1"/>
    <w:basedOn w:val="Normal"/>
    <w:next w:val="Normal"/>
    <w:link w:val="Ttulo1Char"/>
    <w:uiPriority w:val="9"/>
    <w:qFormat/>
    <w:rsid w:val="00F36371"/>
    <w:pPr>
      <w:keepNext/>
      <w:keepLines/>
      <w:numPr>
        <w:numId w:val="4"/>
      </w:numPr>
      <w:ind w:left="0" w:firstLine="0"/>
      <w:jc w:val="left"/>
    </w:pPr>
    <w:rPr>
      <w:rFonts w:eastAsia="Times New Roman"/>
      <w:b/>
      <w:caps/>
      <w:szCs w:val="32"/>
    </w:rPr>
  </w:style>
  <w:style w:type="paragraph" w:styleId="Ttulo2">
    <w:name w:val="heading 2"/>
    <w:basedOn w:val="Normal"/>
    <w:next w:val="Normal"/>
    <w:link w:val="Ttulo2Char"/>
    <w:uiPriority w:val="9"/>
    <w:unhideWhenUsed/>
    <w:qFormat/>
    <w:rsid w:val="00020A75"/>
    <w:pPr>
      <w:keepNext/>
      <w:keepLines/>
      <w:numPr>
        <w:ilvl w:val="1"/>
        <w:numId w:val="4"/>
      </w:numPr>
      <w:ind w:left="578" w:hanging="578"/>
      <w:jc w:val="left"/>
      <w:outlineLvl w:val="1"/>
    </w:pPr>
    <w:rPr>
      <w:rFonts w:eastAsia="Times New Roman"/>
      <w:caps/>
      <w:szCs w:val="26"/>
    </w:rPr>
  </w:style>
  <w:style w:type="paragraph" w:styleId="Ttulo3">
    <w:name w:val="heading 3"/>
    <w:basedOn w:val="Normal"/>
    <w:next w:val="Normal"/>
    <w:link w:val="Ttulo3Char"/>
    <w:uiPriority w:val="9"/>
    <w:unhideWhenUsed/>
    <w:qFormat/>
    <w:rsid w:val="00D21BE3"/>
    <w:pPr>
      <w:keepNext/>
      <w:keepLines/>
      <w:numPr>
        <w:ilvl w:val="2"/>
        <w:numId w:val="4"/>
      </w:numPr>
      <w:ind w:left="720"/>
      <w:jc w:val="left"/>
      <w:outlineLvl w:val="2"/>
    </w:pPr>
    <w:rPr>
      <w:rFonts w:eastAsia="Times New Roman"/>
      <w:b/>
      <w:szCs w:val="24"/>
    </w:rPr>
  </w:style>
  <w:style w:type="paragraph" w:styleId="Ttulo4">
    <w:name w:val="heading 4"/>
    <w:basedOn w:val="Normal"/>
    <w:next w:val="Normal"/>
    <w:link w:val="Ttulo4Char"/>
    <w:uiPriority w:val="9"/>
    <w:unhideWhenUsed/>
    <w:qFormat/>
    <w:rsid w:val="00F36371"/>
    <w:pPr>
      <w:keepNext/>
      <w:keepLines/>
      <w:numPr>
        <w:ilvl w:val="3"/>
        <w:numId w:val="4"/>
      </w:numPr>
      <w:ind w:left="862" w:hanging="862"/>
      <w:outlineLvl w:val="3"/>
    </w:pPr>
    <w:rPr>
      <w:iCs/>
    </w:rPr>
  </w:style>
  <w:style w:type="paragraph" w:styleId="Ttulo5">
    <w:name w:val="heading 5"/>
    <w:basedOn w:val="Normal"/>
    <w:next w:val="Normal"/>
    <w:link w:val="Ttulo5Char"/>
    <w:uiPriority w:val="9"/>
    <w:unhideWhenUsed/>
    <w:qFormat/>
    <w:rsid w:val="00211402"/>
    <w:pPr>
      <w:keepNext/>
      <w:keepLines/>
      <w:numPr>
        <w:ilvl w:val="4"/>
        <w:numId w:val="4"/>
      </w:numPr>
      <w:spacing w:before="30" w:after="30"/>
      <w:ind w:left="1077" w:hanging="1077"/>
      <w:jc w:val="left"/>
      <w:outlineLvl w:val="4"/>
    </w:pPr>
    <w:rPr>
      <w:rFonts w:eastAsia="Times New Roman"/>
      <w:b/>
      <w:i/>
      <w:u w:val="single"/>
    </w:rPr>
  </w:style>
  <w:style w:type="paragraph" w:styleId="Ttulo6">
    <w:name w:val="heading 6"/>
    <w:basedOn w:val="Normal"/>
    <w:next w:val="Normal"/>
    <w:link w:val="Ttulo6Char"/>
    <w:uiPriority w:val="9"/>
    <w:semiHidden/>
    <w:unhideWhenUsed/>
    <w:qFormat/>
    <w:rsid w:val="00DF0F36"/>
    <w:pPr>
      <w:keepNext/>
      <w:keepLines/>
      <w:numPr>
        <w:ilvl w:val="5"/>
        <w:numId w:val="4"/>
      </w:numPr>
      <w:spacing w:before="40"/>
      <w:outlineLvl w:val="5"/>
    </w:pPr>
    <w:rPr>
      <w:rFonts w:ascii="Calibri Light" w:eastAsia="Times New Roman" w:hAnsi="Calibri Light"/>
      <w:color w:val="1F3763"/>
    </w:rPr>
  </w:style>
  <w:style w:type="paragraph" w:styleId="Ttulo7">
    <w:name w:val="heading 7"/>
    <w:basedOn w:val="Normal"/>
    <w:next w:val="Normal"/>
    <w:link w:val="Ttulo7Char"/>
    <w:uiPriority w:val="9"/>
    <w:semiHidden/>
    <w:unhideWhenUsed/>
    <w:qFormat/>
    <w:rsid w:val="00DF0F36"/>
    <w:pPr>
      <w:keepNext/>
      <w:keepLines/>
      <w:numPr>
        <w:ilvl w:val="6"/>
        <w:numId w:val="4"/>
      </w:numPr>
      <w:spacing w:before="40"/>
      <w:outlineLvl w:val="6"/>
    </w:pPr>
    <w:rPr>
      <w:rFonts w:ascii="Calibri Light" w:eastAsia="Times New Roman" w:hAnsi="Calibri Light"/>
      <w:i/>
      <w:iCs/>
      <w:color w:val="1F3763"/>
    </w:rPr>
  </w:style>
  <w:style w:type="paragraph" w:styleId="Ttulo8">
    <w:name w:val="heading 8"/>
    <w:basedOn w:val="Normal"/>
    <w:next w:val="Normal"/>
    <w:link w:val="Ttulo8Char"/>
    <w:uiPriority w:val="9"/>
    <w:semiHidden/>
    <w:unhideWhenUsed/>
    <w:qFormat/>
    <w:rsid w:val="00DF0F36"/>
    <w:pPr>
      <w:keepNext/>
      <w:keepLines/>
      <w:numPr>
        <w:ilvl w:val="7"/>
        <w:numId w:val="4"/>
      </w:numPr>
      <w:spacing w:before="40"/>
      <w:outlineLvl w:val="7"/>
    </w:pPr>
    <w:rPr>
      <w:rFonts w:ascii="Calibri Light" w:eastAsia="Times New Roman" w:hAnsi="Calibri Light"/>
      <w:color w:val="272727"/>
      <w:sz w:val="21"/>
      <w:szCs w:val="21"/>
    </w:rPr>
  </w:style>
  <w:style w:type="paragraph" w:styleId="Ttulo9">
    <w:name w:val="heading 9"/>
    <w:basedOn w:val="Normal"/>
    <w:next w:val="Normal"/>
    <w:link w:val="Ttulo9Char"/>
    <w:uiPriority w:val="9"/>
    <w:semiHidden/>
    <w:unhideWhenUsed/>
    <w:qFormat/>
    <w:rsid w:val="00DF0F36"/>
    <w:pPr>
      <w:keepNext/>
      <w:keepLines/>
      <w:numPr>
        <w:ilvl w:val="8"/>
        <w:numId w:val="4"/>
      </w:numPr>
      <w:spacing w:before="40"/>
      <w:outlineLvl w:val="8"/>
    </w:pPr>
    <w:rPr>
      <w:rFonts w:ascii="Calibri Light" w:eastAsia="Times New Roman" w:hAnsi="Calibri Light"/>
      <w:i/>
      <w:iCs/>
      <w:color w:val="272727"/>
      <w:sz w:val="21"/>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link w:val="Ttulo1"/>
    <w:uiPriority w:val="9"/>
    <w:rsid w:val="00F36371"/>
    <w:rPr>
      <w:rFonts w:ascii="Times New Roman" w:eastAsia="Times New Roman" w:hAnsi="Times New Roman" w:cs="Times New Roman"/>
      <w:b/>
      <w:caps/>
      <w:sz w:val="24"/>
      <w:szCs w:val="32"/>
    </w:rPr>
  </w:style>
  <w:style w:type="character" w:customStyle="1" w:styleId="Ttulo2Char">
    <w:name w:val="Título 2 Char"/>
    <w:link w:val="Ttulo2"/>
    <w:uiPriority w:val="9"/>
    <w:rsid w:val="00020A75"/>
    <w:rPr>
      <w:rFonts w:ascii="Times New Roman" w:eastAsia="Times New Roman" w:hAnsi="Times New Roman" w:cs="Times New Roman"/>
      <w:caps/>
      <w:sz w:val="24"/>
      <w:szCs w:val="26"/>
    </w:rPr>
  </w:style>
  <w:style w:type="character" w:customStyle="1" w:styleId="Ttulo3Char">
    <w:name w:val="Título 3 Char"/>
    <w:link w:val="Ttulo3"/>
    <w:uiPriority w:val="9"/>
    <w:rsid w:val="00D21BE3"/>
    <w:rPr>
      <w:rFonts w:ascii="Times New Roman" w:eastAsia="Times New Roman" w:hAnsi="Times New Roman"/>
      <w:b/>
      <w:sz w:val="24"/>
      <w:szCs w:val="24"/>
      <w:lang w:eastAsia="en-US"/>
    </w:rPr>
  </w:style>
  <w:style w:type="character" w:customStyle="1" w:styleId="Ttulo4Char">
    <w:name w:val="Título 4 Char"/>
    <w:link w:val="Ttulo4"/>
    <w:uiPriority w:val="9"/>
    <w:rsid w:val="00F36371"/>
    <w:rPr>
      <w:rFonts w:ascii="Times New Roman" w:hAnsi="Times New Roman"/>
      <w:iCs/>
      <w:sz w:val="24"/>
    </w:rPr>
  </w:style>
  <w:style w:type="character" w:customStyle="1" w:styleId="Ttulo5Char">
    <w:name w:val="Título 5 Char"/>
    <w:link w:val="Ttulo5"/>
    <w:uiPriority w:val="9"/>
    <w:rsid w:val="00211402"/>
    <w:rPr>
      <w:rFonts w:ascii="Times New Roman" w:eastAsia="Times New Roman" w:hAnsi="Times New Roman" w:cs="Times New Roman"/>
      <w:b/>
      <w:i/>
      <w:sz w:val="24"/>
      <w:u w:val="single"/>
    </w:rPr>
  </w:style>
  <w:style w:type="character" w:customStyle="1" w:styleId="Ttulo6Char">
    <w:name w:val="Título 6 Char"/>
    <w:link w:val="Ttulo6"/>
    <w:uiPriority w:val="9"/>
    <w:semiHidden/>
    <w:rsid w:val="00DF0F36"/>
    <w:rPr>
      <w:rFonts w:ascii="Calibri Light" w:eastAsia="Times New Roman" w:hAnsi="Calibri Light" w:cs="Times New Roman"/>
      <w:color w:val="1F3763"/>
      <w:sz w:val="24"/>
    </w:rPr>
  </w:style>
  <w:style w:type="character" w:customStyle="1" w:styleId="Ttulo7Char">
    <w:name w:val="Título 7 Char"/>
    <w:link w:val="Ttulo7"/>
    <w:uiPriority w:val="9"/>
    <w:semiHidden/>
    <w:rsid w:val="00DF0F36"/>
    <w:rPr>
      <w:rFonts w:ascii="Calibri Light" w:eastAsia="Times New Roman" w:hAnsi="Calibri Light" w:cs="Times New Roman"/>
      <w:i/>
      <w:iCs/>
      <w:color w:val="1F3763"/>
      <w:sz w:val="24"/>
    </w:rPr>
  </w:style>
  <w:style w:type="character" w:customStyle="1" w:styleId="Ttulo8Char">
    <w:name w:val="Título 8 Char"/>
    <w:link w:val="Ttulo8"/>
    <w:uiPriority w:val="9"/>
    <w:semiHidden/>
    <w:rsid w:val="00DF0F36"/>
    <w:rPr>
      <w:rFonts w:ascii="Calibri Light" w:eastAsia="Times New Roman" w:hAnsi="Calibri Light" w:cs="Times New Roman"/>
      <w:color w:val="272727"/>
      <w:sz w:val="21"/>
      <w:szCs w:val="21"/>
    </w:rPr>
  </w:style>
  <w:style w:type="character" w:customStyle="1" w:styleId="Ttulo9Char">
    <w:name w:val="Título 9 Char"/>
    <w:link w:val="Ttulo9"/>
    <w:uiPriority w:val="9"/>
    <w:semiHidden/>
    <w:rsid w:val="00DF0F36"/>
    <w:rPr>
      <w:rFonts w:ascii="Calibri Light" w:eastAsia="Times New Roman" w:hAnsi="Calibri Light" w:cs="Times New Roman"/>
      <w:i/>
      <w:iCs/>
      <w:color w:val="272727"/>
      <w:sz w:val="21"/>
      <w:szCs w:val="21"/>
    </w:rPr>
  </w:style>
  <w:style w:type="paragraph" w:styleId="Textodebalo">
    <w:name w:val="Balloon Text"/>
    <w:basedOn w:val="Normal"/>
    <w:link w:val="TextodebaloChar"/>
    <w:uiPriority w:val="99"/>
    <w:semiHidden/>
    <w:unhideWhenUsed/>
    <w:rsid w:val="003877B1"/>
    <w:pPr>
      <w:spacing w:line="240" w:lineRule="auto"/>
    </w:pPr>
    <w:rPr>
      <w:rFonts w:ascii="Tahoma" w:hAnsi="Tahoma" w:cs="Tahoma"/>
      <w:sz w:val="16"/>
      <w:szCs w:val="16"/>
    </w:rPr>
  </w:style>
  <w:style w:type="character" w:customStyle="1" w:styleId="TextodebaloChar">
    <w:name w:val="Texto de balão Char"/>
    <w:link w:val="Textodebalo"/>
    <w:uiPriority w:val="99"/>
    <w:semiHidden/>
    <w:rsid w:val="003877B1"/>
    <w:rPr>
      <w:rFonts w:ascii="Tahoma" w:hAnsi="Tahoma" w:cs="Tahoma"/>
      <w:sz w:val="16"/>
      <w:szCs w:val="16"/>
    </w:rPr>
  </w:style>
  <w:style w:type="paragraph" w:styleId="PargrafodaLista">
    <w:name w:val="List Paragraph"/>
    <w:basedOn w:val="Normal"/>
    <w:uiPriority w:val="34"/>
    <w:qFormat/>
    <w:rsid w:val="003877B1"/>
    <w:pPr>
      <w:ind w:left="720"/>
      <w:contextualSpacing/>
    </w:pPr>
  </w:style>
  <w:style w:type="character" w:styleId="Refdecomentrio">
    <w:name w:val="annotation reference"/>
    <w:uiPriority w:val="99"/>
    <w:semiHidden/>
    <w:unhideWhenUsed/>
    <w:rsid w:val="00AB00B5"/>
    <w:rPr>
      <w:sz w:val="16"/>
      <w:szCs w:val="16"/>
    </w:rPr>
  </w:style>
  <w:style w:type="paragraph" w:styleId="Textodecomentrio">
    <w:name w:val="annotation text"/>
    <w:basedOn w:val="Normal"/>
    <w:link w:val="TextodecomentrioChar"/>
    <w:uiPriority w:val="99"/>
    <w:semiHidden/>
    <w:unhideWhenUsed/>
    <w:rsid w:val="00AB00B5"/>
    <w:pPr>
      <w:spacing w:line="240" w:lineRule="auto"/>
    </w:pPr>
    <w:rPr>
      <w:sz w:val="20"/>
      <w:szCs w:val="20"/>
    </w:rPr>
  </w:style>
  <w:style w:type="character" w:customStyle="1" w:styleId="TextodecomentrioChar">
    <w:name w:val="Texto de comentário Char"/>
    <w:link w:val="Textodecomentrio"/>
    <w:uiPriority w:val="99"/>
    <w:semiHidden/>
    <w:rsid w:val="00AB00B5"/>
    <w:rPr>
      <w:rFonts w:ascii="Times New Roman" w:hAnsi="Times New Roman"/>
      <w:sz w:val="20"/>
      <w:szCs w:val="20"/>
    </w:rPr>
  </w:style>
  <w:style w:type="paragraph" w:styleId="Assuntodocomentrio">
    <w:name w:val="annotation subject"/>
    <w:basedOn w:val="Textodecomentrio"/>
    <w:next w:val="Textodecomentrio"/>
    <w:link w:val="AssuntodocomentrioChar"/>
    <w:uiPriority w:val="99"/>
    <w:semiHidden/>
    <w:unhideWhenUsed/>
    <w:rsid w:val="00AB00B5"/>
    <w:rPr>
      <w:b/>
      <w:bCs/>
    </w:rPr>
  </w:style>
  <w:style w:type="character" w:customStyle="1" w:styleId="AssuntodocomentrioChar">
    <w:name w:val="Assunto do comentário Char"/>
    <w:link w:val="Assuntodocomentrio"/>
    <w:uiPriority w:val="99"/>
    <w:semiHidden/>
    <w:rsid w:val="00AB00B5"/>
    <w:rPr>
      <w:rFonts w:ascii="Times New Roman" w:hAnsi="Times New Roman"/>
      <w:b/>
      <w:bCs/>
      <w:sz w:val="20"/>
      <w:szCs w:val="20"/>
    </w:rPr>
  </w:style>
  <w:style w:type="character" w:styleId="Hyperlink">
    <w:name w:val="Hyperlink"/>
    <w:uiPriority w:val="99"/>
    <w:unhideWhenUsed/>
    <w:rsid w:val="0034712B"/>
    <w:rPr>
      <w:color w:val="0563C1"/>
      <w:u w:val="single"/>
    </w:rPr>
  </w:style>
  <w:style w:type="paragraph" w:styleId="Bibliografia">
    <w:name w:val="Bibliography"/>
    <w:basedOn w:val="Normal"/>
    <w:next w:val="Normal"/>
    <w:uiPriority w:val="37"/>
    <w:unhideWhenUsed/>
    <w:qFormat/>
    <w:rsid w:val="00DF378B"/>
    <w:pPr>
      <w:spacing w:before="228" w:after="284" w:line="240" w:lineRule="auto"/>
      <w:ind w:firstLine="0"/>
      <w:jc w:val="left"/>
    </w:pPr>
  </w:style>
  <w:style w:type="paragraph" w:styleId="Legenda">
    <w:name w:val="caption"/>
    <w:basedOn w:val="Normal"/>
    <w:next w:val="Normal"/>
    <w:uiPriority w:val="35"/>
    <w:unhideWhenUsed/>
    <w:qFormat/>
    <w:rsid w:val="00393E6F"/>
    <w:pPr>
      <w:ind w:firstLine="0"/>
      <w:jc w:val="center"/>
    </w:pPr>
    <w:rPr>
      <w:b/>
      <w:iCs/>
      <w:szCs w:val="18"/>
    </w:rPr>
  </w:style>
  <w:style w:type="paragraph" w:customStyle="1" w:styleId="CitaoLonga">
    <w:name w:val="Citação Longa"/>
    <w:basedOn w:val="Normal"/>
    <w:qFormat/>
    <w:rsid w:val="00DB3739"/>
    <w:pPr>
      <w:spacing w:line="240" w:lineRule="auto"/>
      <w:ind w:left="2268" w:firstLine="0"/>
    </w:pPr>
    <w:rPr>
      <w:sz w:val="20"/>
      <w:szCs w:val="20"/>
    </w:rPr>
  </w:style>
  <w:style w:type="paragraph" w:customStyle="1" w:styleId="Fontes">
    <w:name w:val="Fontes"/>
    <w:basedOn w:val="Legenda"/>
    <w:qFormat/>
    <w:rsid w:val="00393E6F"/>
    <w:rPr>
      <w:sz w:val="20"/>
      <w:szCs w:val="20"/>
    </w:rPr>
  </w:style>
  <w:style w:type="paragraph" w:styleId="Cabealho">
    <w:name w:val="header"/>
    <w:basedOn w:val="Normal"/>
    <w:link w:val="CabealhoChar"/>
    <w:uiPriority w:val="99"/>
    <w:unhideWhenUsed/>
    <w:rsid w:val="00C24B28"/>
    <w:pPr>
      <w:tabs>
        <w:tab w:val="center" w:pos="4252"/>
        <w:tab w:val="right" w:pos="8504"/>
      </w:tabs>
      <w:spacing w:line="240" w:lineRule="auto"/>
    </w:pPr>
  </w:style>
  <w:style w:type="character" w:customStyle="1" w:styleId="CabealhoChar">
    <w:name w:val="Cabeçalho Char"/>
    <w:link w:val="Cabealho"/>
    <w:uiPriority w:val="99"/>
    <w:rsid w:val="00C24B28"/>
    <w:rPr>
      <w:rFonts w:ascii="Times New Roman" w:hAnsi="Times New Roman"/>
      <w:sz w:val="24"/>
    </w:rPr>
  </w:style>
  <w:style w:type="paragraph" w:styleId="Rodap">
    <w:name w:val="footer"/>
    <w:basedOn w:val="Normal"/>
    <w:link w:val="RodapChar"/>
    <w:uiPriority w:val="99"/>
    <w:unhideWhenUsed/>
    <w:rsid w:val="00C24B28"/>
    <w:pPr>
      <w:tabs>
        <w:tab w:val="center" w:pos="4252"/>
        <w:tab w:val="right" w:pos="8504"/>
      </w:tabs>
      <w:spacing w:line="240" w:lineRule="auto"/>
    </w:pPr>
  </w:style>
  <w:style w:type="character" w:customStyle="1" w:styleId="RodapChar">
    <w:name w:val="Rodapé Char"/>
    <w:link w:val="Rodap"/>
    <w:uiPriority w:val="99"/>
    <w:rsid w:val="00C24B28"/>
    <w:rPr>
      <w:rFonts w:ascii="Times New Roman" w:hAnsi="Times New Roman"/>
      <w:sz w:val="24"/>
    </w:rPr>
  </w:style>
  <w:style w:type="paragraph" w:styleId="Ttulodendicedeautoridades">
    <w:name w:val="toa heading"/>
    <w:basedOn w:val="Ttulo"/>
    <w:qFormat/>
    <w:rsid w:val="0005542D"/>
    <w:pPr>
      <w:keepNext/>
      <w:spacing w:before="240" w:after="120" w:line="360" w:lineRule="auto"/>
      <w:ind w:firstLine="0"/>
      <w:contextualSpacing w:val="0"/>
      <w:jc w:val="center"/>
      <w:outlineLvl w:val="9"/>
    </w:pPr>
    <w:rPr>
      <w:rFonts w:ascii="Times New Roman" w:eastAsia="Droid Sans Fallback" w:hAnsi="Times New Roman" w:cs="FreeSans"/>
      <w:b/>
      <w:bCs/>
      <w:caps/>
      <w:color w:val="00000A"/>
      <w:spacing w:val="0"/>
      <w:kern w:val="0"/>
      <w:sz w:val="28"/>
      <w:szCs w:val="28"/>
    </w:rPr>
  </w:style>
  <w:style w:type="paragraph" w:styleId="Ttulo">
    <w:name w:val="Title"/>
    <w:basedOn w:val="Normal"/>
    <w:next w:val="Normal"/>
    <w:link w:val="TtuloChar"/>
    <w:uiPriority w:val="10"/>
    <w:qFormat/>
    <w:rsid w:val="009A43E8"/>
    <w:pPr>
      <w:spacing w:line="240" w:lineRule="auto"/>
      <w:contextualSpacing/>
    </w:pPr>
    <w:rPr>
      <w:rFonts w:ascii="Calibri Light" w:eastAsia="Times New Roman" w:hAnsi="Calibri Light"/>
      <w:spacing w:val="-10"/>
      <w:kern w:val="28"/>
      <w:sz w:val="56"/>
      <w:szCs w:val="56"/>
    </w:rPr>
  </w:style>
  <w:style w:type="character" w:customStyle="1" w:styleId="TtuloChar">
    <w:name w:val="Título Char"/>
    <w:link w:val="Ttulo"/>
    <w:uiPriority w:val="10"/>
    <w:rsid w:val="009A43E8"/>
    <w:rPr>
      <w:rFonts w:ascii="Calibri Light" w:eastAsia="Times New Roman" w:hAnsi="Calibri Light" w:cs="Times New Roman"/>
      <w:spacing w:val="-10"/>
      <w:kern w:val="28"/>
      <w:sz w:val="56"/>
      <w:szCs w:val="56"/>
    </w:rPr>
  </w:style>
  <w:style w:type="paragraph" w:customStyle="1" w:styleId="Titulonivel4">
    <w:name w:val="Titulo nivel4"/>
    <w:basedOn w:val="Ttulo4"/>
    <w:qFormat/>
    <w:rsid w:val="005873D5"/>
    <w:pPr>
      <w:numPr>
        <w:numId w:val="12"/>
      </w:numPr>
    </w:pPr>
    <w:rPr>
      <w:rFonts w:eastAsia="Times New Roman"/>
      <w:color w:val="000000"/>
    </w:rPr>
  </w:style>
  <w:style w:type="table" w:styleId="Tabelacomgrade">
    <w:name w:val="Table Grid"/>
    <w:basedOn w:val="Tabelanormal"/>
    <w:uiPriority w:val="39"/>
    <w:rsid w:val="004B105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bealhodoSumrio">
    <w:name w:val="TOC Heading"/>
    <w:basedOn w:val="Ttulo1"/>
    <w:next w:val="Normal"/>
    <w:uiPriority w:val="39"/>
    <w:unhideWhenUsed/>
    <w:qFormat/>
    <w:rsid w:val="002C7A0B"/>
    <w:pPr>
      <w:numPr>
        <w:numId w:val="0"/>
      </w:numPr>
      <w:spacing w:before="240" w:line="259" w:lineRule="auto"/>
      <w:outlineLvl w:val="9"/>
    </w:pPr>
    <w:rPr>
      <w:rFonts w:ascii="Calibri Light" w:hAnsi="Calibri Light"/>
      <w:b w:val="0"/>
      <w:caps w:val="0"/>
      <w:color w:val="2F5496"/>
      <w:sz w:val="32"/>
      <w:lang w:eastAsia="pt-BR"/>
    </w:rPr>
  </w:style>
  <w:style w:type="paragraph" w:styleId="Sumrio1">
    <w:name w:val="toc 1"/>
    <w:basedOn w:val="Normal"/>
    <w:next w:val="Normal"/>
    <w:autoRedefine/>
    <w:uiPriority w:val="39"/>
    <w:unhideWhenUsed/>
    <w:rsid w:val="003C5BA6"/>
    <w:pPr>
      <w:ind w:firstLine="0"/>
      <w:outlineLvl w:val="9"/>
    </w:pPr>
    <w:rPr>
      <w:b/>
      <w:bCs/>
      <w:caps/>
      <w:szCs w:val="20"/>
    </w:rPr>
  </w:style>
  <w:style w:type="paragraph" w:styleId="Sumrio2">
    <w:name w:val="toc 2"/>
    <w:basedOn w:val="Normal"/>
    <w:next w:val="Normal"/>
    <w:autoRedefine/>
    <w:uiPriority w:val="39"/>
    <w:unhideWhenUsed/>
    <w:rsid w:val="003C5BA6"/>
    <w:pPr>
      <w:ind w:firstLine="0"/>
      <w:outlineLvl w:val="9"/>
    </w:pPr>
    <w:rPr>
      <w:caps/>
      <w:szCs w:val="20"/>
    </w:rPr>
  </w:style>
  <w:style w:type="paragraph" w:styleId="Sumrio3">
    <w:name w:val="toc 3"/>
    <w:basedOn w:val="Normal"/>
    <w:next w:val="Normal"/>
    <w:autoRedefine/>
    <w:uiPriority w:val="39"/>
    <w:unhideWhenUsed/>
    <w:rsid w:val="008C7405"/>
    <w:pPr>
      <w:tabs>
        <w:tab w:val="left" w:pos="879"/>
        <w:tab w:val="left" w:pos="1200"/>
        <w:tab w:val="right" w:leader="dot" w:pos="9061"/>
      </w:tabs>
      <w:ind w:firstLine="0"/>
      <w:jc w:val="left"/>
      <w:outlineLvl w:val="9"/>
    </w:pPr>
    <w:rPr>
      <w:b/>
      <w:iCs/>
      <w:szCs w:val="20"/>
    </w:rPr>
  </w:style>
  <w:style w:type="paragraph" w:styleId="Sumrio4">
    <w:name w:val="toc 4"/>
    <w:basedOn w:val="Normal"/>
    <w:next w:val="Normal"/>
    <w:autoRedefine/>
    <w:uiPriority w:val="39"/>
    <w:unhideWhenUsed/>
    <w:rsid w:val="003C5BA6"/>
    <w:pPr>
      <w:ind w:firstLine="0"/>
      <w:outlineLvl w:val="9"/>
    </w:pPr>
    <w:rPr>
      <w:szCs w:val="18"/>
    </w:rPr>
  </w:style>
  <w:style w:type="paragraph" w:styleId="Sumrio5">
    <w:name w:val="toc 5"/>
    <w:basedOn w:val="Normal"/>
    <w:next w:val="Normal"/>
    <w:autoRedefine/>
    <w:uiPriority w:val="39"/>
    <w:unhideWhenUsed/>
    <w:rsid w:val="003C5BA6"/>
    <w:pPr>
      <w:ind w:firstLine="0"/>
      <w:jc w:val="left"/>
      <w:outlineLvl w:val="9"/>
    </w:pPr>
    <w:rPr>
      <w:szCs w:val="18"/>
    </w:rPr>
  </w:style>
  <w:style w:type="paragraph" w:styleId="Sumrio6">
    <w:name w:val="toc 6"/>
    <w:basedOn w:val="Normal"/>
    <w:next w:val="Normal"/>
    <w:autoRedefine/>
    <w:uiPriority w:val="39"/>
    <w:unhideWhenUsed/>
    <w:rsid w:val="006C2A6B"/>
    <w:pPr>
      <w:ind w:left="1200"/>
      <w:jc w:val="left"/>
    </w:pPr>
    <w:rPr>
      <w:rFonts w:ascii="Calibri" w:hAnsi="Calibri"/>
      <w:sz w:val="18"/>
      <w:szCs w:val="18"/>
    </w:rPr>
  </w:style>
  <w:style w:type="paragraph" w:styleId="Sumrio7">
    <w:name w:val="toc 7"/>
    <w:basedOn w:val="Normal"/>
    <w:next w:val="Normal"/>
    <w:autoRedefine/>
    <w:uiPriority w:val="39"/>
    <w:unhideWhenUsed/>
    <w:rsid w:val="006C2A6B"/>
    <w:pPr>
      <w:ind w:left="1440"/>
      <w:jc w:val="left"/>
    </w:pPr>
    <w:rPr>
      <w:rFonts w:ascii="Calibri" w:hAnsi="Calibri"/>
      <w:sz w:val="18"/>
      <w:szCs w:val="18"/>
    </w:rPr>
  </w:style>
  <w:style w:type="paragraph" w:styleId="Sumrio8">
    <w:name w:val="toc 8"/>
    <w:basedOn w:val="Normal"/>
    <w:next w:val="Normal"/>
    <w:autoRedefine/>
    <w:uiPriority w:val="39"/>
    <w:unhideWhenUsed/>
    <w:rsid w:val="006C2A6B"/>
    <w:pPr>
      <w:ind w:left="1680"/>
      <w:jc w:val="left"/>
    </w:pPr>
    <w:rPr>
      <w:rFonts w:ascii="Calibri" w:hAnsi="Calibri"/>
      <w:sz w:val="18"/>
      <w:szCs w:val="18"/>
    </w:rPr>
  </w:style>
  <w:style w:type="paragraph" w:styleId="Sumrio9">
    <w:name w:val="toc 9"/>
    <w:basedOn w:val="Normal"/>
    <w:next w:val="Normal"/>
    <w:autoRedefine/>
    <w:uiPriority w:val="39"/>
    <w:unhideWhenUsed/>
    <w:rsid w:val="006C2A6B"/>
    <w:pPr>
      <w:ind w:left="1920"/>
      <w:jc w:val="left"/>
    </w:pPr>
    <w:rPr>
      <w:rFonts w:ascii="Calibri" w:hAnsi="Calibri"/>
      <w:sz w:val="18"/>
      <w:szCs w:val="18"/>
    </w:rPr>
  </w:style>
  <w:style w:type="character" w:customStyle="1" w:styleId="MenoPendente1">
    <w:name w:val="Menção Pendente1"/>
    <w:uiPriority w:val="99"/>
    <w:semiHidden/>
    <w:unhideWhenUsed/>
    <w:rsid w:val="006C2A6B"/>
    <w:rPr>
      <w:color w:val="605E5C"/>
      <w:shd w:val="clear" w:color="auto" w:fill="E1DFDD"/>
    </w:rPr>
  </w:style>
  <w:style w:type="character" w:styleId="nfase">
    <w:name w:val="Emphasis"/>
    <w:uiPriority w:val="20"/>
    <w:qFormat/>
    <w:rsid w:val="003538E1"/>
    <w:rPr>
      <w:i/>
      <w:iCs/>
    </w:rPr>
  </w:style>
  <w:style w:type="character" w:styleId="MenoPendente">
    <w:name w:val="Unresolved Mention"/>
    <w:uiPriority w:val="99"/>
    <w:semiHidden/>
    <w:unhideWhenUsed/>
    <w:rsid w:val="005B5EC4"/>
    <w:rPr>
      <w:color w:val="605E5C"/>
      <w:shd w:val="clear" w:color="auto" w:fill="E1DFDD"/>
    </w:rPr>
  </w:style>
  <w:style w:type="paragraph" w:styleId="Corpodetexto">
    <w:name w:val="Body Text"/>
    <w:basedOn w:val="Normal"/>
    <w:link w:val="CorpodetextoChar"/>
    <w:uiPriority w:val="1"/>
    <w:qFormat/>
    <w:rsid w:val="00172F7F"/>
    <w:pPr>
      <w:widowControl w:val="0"/>
      <w:autoSpaceDE w:val="0"/>
      <w:autoSpaceDN w:val="0"/>
      <w:spacing w:line="240" w:lineRule="auto"/>
      <w:ind w:firstLine="0"/>
      <w:jc w:val="left"/>
      <w:outlineLvl w:val="9"/>
    </w:pPr>
    <w:rPr>
      <w:rFonts w:eastAsia="Times New Roman"/>
      <w:szCs w:val="24"/>
      <w:lang w:val="pt-PT" w:eastAsia="pt-PT" w:bidi="pt-PT"/>
    </w:rPr>
  </w:style>
  <w:style w:type="character" w:customStyle="1" w:styleId="CorpodetextoChar">
    <w:name w:val="Corpo de texto Char"/>
    <w:basedOn w:val="Fontepargpadro"/>
    <w:link w:val="Corpodetexto"/>
    <w:uiPriority w:val="1"/>
    <w:rsid w:val="00172F7F"/>
    <w:rPr>
      <w:rFonts w:ascii="Times New Roman" w:eastAsia="Times New Roman" w:hAnsi="Times New Roman"/>
      <w:sz w:val="24"/>
      <w:szCs w:val="24"/>
      <w:lang w:val="pt-PT" w:eastAsia="pt-PT" w:bidi="pt-PT"/>
    </w:rPr>
  </w:style>
  <w:style w:type="paragraph" w:styleId="Pr-formataoHTML">
    <w:name w:val="HTML Preformatted"/>
    <w:basedOn w:val="Normal"/>
    <w:link w:val="Pr-formataoHTMLChar"/>
    <w:uiPriority w:val="99"/>
    <w:semiHidden/>
    <w:unhideWhenUsed/>
    <w:rsid w:val="00436F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outlineLvl w:val="9"/>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436F61"/>
    <w:rPr>
      <w:rFonts w:ascii="Courier New" w:eastAsia="Times New Roman" w:hAnsi="Courier New" w:cs="Courier New"/>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9039">
      <w:bodyDiv w:val="1"/>
      <w:marLeft w:val="0"/>
      <w:marRight w:val="0"/>
      <w:marTop w:val="0"/>
      <w:marBottom w:val="0"/>
      <w:divBdr>
        <w:top w:val="none" w:sz="0" w:space="0" w:color="auto"/>
        <w:left w:val="none" w:sz="0" w:space="0" w:color="auto"/>
        <w:bottom w:val="none" w:sz="0" w:space="0" w:color="auto"/>
        <w:right w:val="none" w:sz="0" w:space="0" w:color="auto"/>
      </w:divBdr>
    </w:div>
    <w:div w:id="2174520">
      <w:bodyDiv w:val="1"/>
      <w:marLeft w:val="0"/>
      <w:marRight w:val="0"/>
      <w:marTop w:val="0"/>
      <w:marBottom w:val="0"/>
      <w:divBdr>
        <w:top w:val="none" w:sz="0" w:space="0" w:color="auto"/>
        <w:left w:val="none" w:sz="0" w:space="0" w:color="auto"/>
        <w:bottom w:val="none" w:sz="0" w:space="0" w:color="auto"/>
        <w:right w:val="none" w:sz="0" w:space="0" w:color="auto"/>
      </w:divBdr>
    </w:div>
    <w:div w:id="2587974">
      <w:bodyDiv w:val="1"/>
      <w:marLeft w:val="0"/>
      <w:marRight w:val="0"/>
      <w:marTop w:val="0"/>
      <w:marBottom w:val="0"/>
      <w:divBdr>
        <w:top w:val="none" w:sz="0" w:space="0" w:color="auto"/>
        <w:left w:val="none" w:sz="0" w:space="0" w:color="auto"/>
        <w:bottom w:val="none" w:sz="0" w:space="0" w:color="auto"/>
        <w:right w:val="none" w:sz="0" w:space="0" w:color="auto"/>
      </w:divBdr>
    </w:div>
    <w:div w:id="2704812">
      <w:bodyDiv w:val="1"/>
      <w:marLeft w:val="0"/>
      <w:marRight w:val="0"/>
      <w:marTop w:val="0"/>
      <w:marBottom w:val="0"/>
      <w:divBdr>
        <w:top w:val="none" w:sz="0" w:space="0" w:color="auto"/>
        <w:left w:val="none" w:sz="0" w:space="0" w:color="auto"/>
        <w:bottom w:val="none" w:sz="0" w:space="0" w:color="auto"/>
        <w:right w:val="none" w:sz="0" w:space="0" w:color="auto"/>
      </w:divBdr>
    </w:div>
    <w:div w:id="4137617">
      <w:bodyDiv w:val="1"/>
      <w:marLeft w:val="0"/>
      <w:marRight w:val="0"/>
      <w:marTop w:val="0"/>
      <w:marBottom w:val="0"/>
      <w:divBdr>
        <w:top w:val="none" w:sz="0" w:space="0" w:color="auto"/>
        <w:left w:val="none" w:sz="0" w:space="0" w:color="auto"/>
        <w:bottom w:val="none" w:sz="0" w:space="0" w:color="auto"/>
        <w:right w:val="none" w:sz="0" w:space="0" w:color="auto"/>
      </w:divBdr>
    </w:div>
    <w:div w:id="5986140">
      <w:bodyDiv w:val="1"/>
      <w:marLeft w:val="0"/>
      <w:marRight w:val="0"/>
      <w:marTop w:val="0"/>
      <w:marBottom w:val="0"/>
      <w:divBdr>
        <w:top w:val="none" w:sz="0" w:space="0" w:color="auto"/>
        <w:left w:val="none" w:sz="0" w:space="0" w:color="auto"/>
        <w:bottom w:val="none" w:sz="0" w:space="0" w:color="auto"/>
        <w:right w:val="none" w:sz="0" w:space="0" w:color="auto"/>
      </w:divBdr>
    </w:div>
    <w:div w:id="8530490">
      <w:bodyDiv w:val="1"/>
      <w:marLeft w:val="0"/>
      <w:marRight w:val="0"/>
      <w:marTop w:val="0"/>
      <w:marBottom w:val="0"/>
      <w:divBdr>
        <w:top w:val="none" w:sz="0" w:space="0" w:color="auto"/>
        <w:left w:val="none" w:sz="0" w:space="0" w:color="auto"/>
        <w:bottom w:val="none" w:sz="0" w:space="0" w:color="auto"/>
        <w:right w:val="none" w:sz="0" w:space="0" w:color="auto"/>
      </w:divBdr>
    </w:div>
    <w:div w:id="8877952">
      <w:bodyDiv w:val="1"/>
      <w:marLeft w:val="0"/>
      <w:marRight w:val="0"/>
      <w:marTop w:val="0"/>
      <w:marBottom w:val="0"/>
      <w:divBdr>
        <w:top w:val="none" w:sz="0" w:space="0" w:color="auto"/>
        <w:left w:val="none" w:sz="0" w:space="0" w:color="auto"/>
        <w:bottom w:val="none" w:sz="0" w:space="0" w:color="auto"/>
        <w:right w:val="none" w:sz="0" w:space="0" w:color="auto"/>
      </w:divBdr>
    </w:div>
    <w:div w:id="9455618">
      <w:bodyDiv w:val="1"/>
      <w:marLeft w:val="0"/>
      <w:marRight w:val="0"/>
      <w:marTop w:val="0"/>
      <w:marBottom w:val="0"/>
      <w:divBdr>
        <w:top w:val="none" w:sz="0" w:space="0" w:color="auto"/>
        <w:left w:val="none" w:sz="0" w:space="0" w:color="auto"/>
        <w:bottom w:val="none" w:sz="0" w:space="0" w:color="auto"/>
        <w:right w:val="none" w:sz="0" w:space="0" w:color="auto"/>
      </w:divBdr>
    </w:div>
    <w:div w:id="10840123">
      <w:bodyDiv w:val="1"/>
      <w:marLeft w:val="0"/>
      <w:marRight w:val="0"/>
      <w:marTop w:val="0"/>
      <w:marBottom w:val="0"/>
      <w:divBdr>
        <w:top w:val="none" w:sz="0" w:space="0" w:color="auto"/>
        <w:left w:val="none" w:sz="0" w:space="0" w:color="auto"/>
        <w:bottom w:val="none" w:sz="0" w:space="0" w:color="auto"/>
        <w:right w:val="none" w:sz="0" w:space="0" w:color="auto"/>
      </w:divBdr>
    </w:div>
    <w:div w:id="10840608">
      <w:bodyDiv w:val="1"/>
      <w:marLeft w:val="0"/>
      <w:marRight w:val="0"/>
      <w:marTop w:val="0"/>
      <w:marBottom w:val="0"/>
      <w:divBdr>
        <w:top w:val="none" w:sz="0" w:space="0" w:color="auto"/>
        <w:left w:val="none" w:sz="0" w:space="0" w:color="auto"/>
        <w:bottom w:val="none" w:sz="0" w:space="0" w:color="auto"/>
        <w:right w:val="none" w:sz="0" w:space="0" w:color="auto"/>
      </w:divBdr>
    </w:div>
    <w:div w:id="11996954">
      <w:bodyDiv w:val="1"/>
      <w:marLeft w:val="0"/>
      <w:marRight w:val="0"/>
      <w:marTop w:val="0"/>
      <w:marBottom w:val="0"/>
      <w:divBdr>
        <w:top w:val="none" w:sz="0" w:space="0" w:color="auto"/>
        <w:left w:val="none" w:sz="0" w:space="0" w:color="auto"/>
        <w:bottom w:val="none" w:sz="0" w:space="0" w:color="auto"/>
        <w:right w:val="none" w:sz="0" w:space="0" w:color="auto"/>
      </w:divBdr>
    </w:div>
    <w:div w:id="13308711">
      <w:bodyDiv w:val="1"/>
      <w:marLeft w:val="0"/>
      <w:marRight w:val="0"/>
      <w:marTop w:val="0"/>
      <w:marBottom w:val="0"/>
      <w:divBdr>
        <w:top w:val="none" w:sz="0" w:space="0" w:color="auto"/>
        <w:left w:val="none" w:sz="0" w:space="0" w:color="auto"/>
        <w:bottom w:val="none" w:sz="0" w:space="0" w:color="auto"/>
        <w:right w:val="none" w:sz="0" w:space="0" w:color="auto"/>
      </w:divBdr>
    </w:div>
    <w:div w:id="13314466">
      <w:bodyDiv w:val="1"/>
      <w:marLeft w:val="0"/>
      <w:marRight w:val="0"/>
      <w:marTop w:val="0"/>
      <w:marBottom w:val="0"/>
      <w:divBdr>
        <w:top w:val="none" w:sz="0" w:space="0" w:color="auto"/>
        <w:left w:val="none" w:sz="0" w:space="0" w:color="auto"/>
        <w:bottom w:val="none" w:sz="0" w:space="0" w:color="auto"/>
        <w:right w:val="none" w:sz="0" w:space="0" w:color="auto"/>
      </w:divBdr>
    </w:div>
    <w:div w:id="17631030">
      <w:bodyDiv w:val="1"/>
      <w:marLeft w:val="0"/>
      <w:marRight w:val="0"/>
      <w:marTop w:val="0"/>
      <w:marBottom w:val="0"/>
      <w:divBdr>
        <w:top w:val="none" w:sz="0" w:space="0" w:color="auto"/>
        <w:left w:val="none" w:sz="0" w:space="0" w:color="auto"/>
        <w:bottom w:val="none" w:sz="0" w:space="0" w:color="auto"/>
        <w:right w:val="none" w:sz="0" w:space="0" w:color="auto"/>
      </w:divBdr>
    </w:div>
    <w:div w:id="18167680">
      <w:bodyDiv w:val="1"/>
      <w:marLeft w:val="0"/>
      <w:marRight w:val="0"/>
      <w:marTop w:val="0"/>
      <w:marBottom w:val="0"/>
      <w:divBdr>
        <w:top w:val="none" w:sz="0" w:space="0" w:color="auto"/>
        <w:left w:val="none" w:sz="0" w:space="0" w:color="auto"/>
        <w:bottom w:val="none" w:sz="0" w:space="0" w:color="auto"/>
        <w:right w:val="none" w:sz="0" w:space="0" w:color="auto"/>
      </w:divBdr>
    </w:div>
    <w:div w:id="19747666">
      <w:bodyDiv w:val="1"/>
      <w:marLeft w:val="0"/>
      <w:marRight w:val="0"/>
      <w:marTop w:val="0"/>
      <w:marBottom w:val="0"/>
      <w:divBdr>
        <w:top w:val="none" w:sz="0" w:space="0" w:color="auto"/>
        <w:left w:val="none" w:sz="0" w:space="0" w:color="auto"/>
        <w:bottom w:val="none" w:sz="0" w:space="0" w:color="auto"/>
        <w:right w:val="none" w:sz="0" w:space="0" w:color="auto"/>
      </w:divBdr>
    </w:div>
    <w:div w:id="20667966">
      <w:bodyDiv w:val="1"/>
      <w:marLeft w:val="0"/>
      <w:marRight w:val="0"/>
      <w:marTop w:val="0"/>
      <w:marBottom w:val="0"/>
      <w:divBdr>
        <w:top w:val="none" w:sz="0" w:space="0" w:color="auto"/>
        <w:left w:val="none" w:sz="0" w:space="0" w:color="auto"/>
        <w:bottom w:val="none" w:sz="0" w:space="0" w:color="auto"/>
        <w:right w:val="none" w:sz="0" w:space="0" w:color="auto"/>
      </w:divBdr>
    </w:div>
    <w:div w:id="20935193">
      <w:bodyDiv w:val="1"/>
      <w:marLeft w:val="0"/>
      <w:marRight w:val="0"/>
      <w:marTop w:val="0"/>
      <w:marBottom w:val="0"/>
      <w:divBdr>
        <w:top w:val="none" w:sz="0" w:space="0" w:color="auto"/>
        <w:left w:val="none" w:sz="0" w:space="0" w:color="auto"/>
        <w:bottom w:val="none" w:sz="0" w:space="0" w:color="auto"/>
        <w:right w:val="none" w:sz="0" w:space="0" w:color="auto"/>
      </w:divBdr>
    </w:div>
    <w:div w:id="22480041">
      <w:bodyDiv w:val="1"/>
      <w:marLeft w:val="0"/>
      <w:marRight w:val="0"/>
      <w:marTop w:val="0"/>
      <w:marBottom w:val="0"/>
      <w:divBdr>
        <w:top w:val="none" w:sz="0" w:space="0" w:color="auto"/>
        <w:left w:val="none" w:sz="0" w:space="0" w:color="auto"/>
        <w:bottom w:val="none" w:sz="0" w:space="0" w:color="auto"/>
        <w:right w:val="none" w:sz="0" w:space="0" w:color="auto"/>
      </w:divBdr>
    </w:div>
    <w:div w:id="23025441">
      <w:bodyDiv w:val="1"/>
      <w:marLeft w:val="0"/>
      <w:marRight w:val="0"/>
      <w:marTop w:val="0"/>
      <w:marBottom w:val="0"/>
      <w:divBdr>
        <w:top w:val="none" w:sz="0" w:space="0" w:color="auto"/>
        <w:left w:val="none" w:sz="0" w:space="0" w:color="auto"/>
        <w:bottom w:val="none" w:sz="0" w:space="0" w:color="auto"/>
        <w:right w:val="none" w:sz="0" w:space="0" w:color="auto"/>
      </w:divBdr>
    </w:div>
    <w:div w:id="25910265">
      <w:bodyDiv w:val="1"/>
      <w:marLeft w:val="0"/>
      <w:marRight w:val="0"/>
      <w:marTop w:val="0"/>
      <w:marBottom w:val="0"/>
      <w:divBdr>
        <w:top w:val="none" w:sz="0" w:space="0" w:color="auto"/>
        <w:left w:val="none" w:sz="0" w:space="0" w:color="auto"/>
        <w:bottom w:val="none" w:sz="0" w:space="0" w:color="auto"/>
        <w:right w:val="none" w:sz="0" w:space="0" w:color="auto"/>
      </w:divBdr>
    </w:div>
    <w:div w:id="26412711">
      <w:bodyDiv w:val="1"/>
      <w:marLeft w:val="0"/>
      <w:marRight w:val="0"/>
      <w:marTop w:val="0"/>
      <w:marBottom w:val="0"/>
      <w:divBdr>
        <w:top w:val="none" w:sz="0" w:space="0" w:color="auto"/>
        <w:left w:val="none" w:sz="0" w:space="0" w:color="auto"/>
        <w:bottom w:val="none" w:sz="0" w:space="0" w:color="auto"/>
        <w:right w:val="none" w:sz="0" w:space="0" w:color="auto"/>
      </w:divBdr>
    </w:div>
    <w:div w:id="27613201">
      <w:bodyDiv w:val="1"/>
      <w:marLeft w:val="0"/>
      <w:marRight w:val="0"/>
      <w:marTop w:val="0"/>
      <w:marBottom w:val="0"/>
      <w:divBdr>
        <w:top w:val="none" w:sz="0" w:space="0" w:color="auto"/>
        <w:left w:val="none" w:sz="0" w:space="0" w:color="auto"/>
        <w:bottom w:val="none" w:sz="0" w:space="0" w:color="auto"/>
        <w:right w:val="none" w:sz="0" w:space="0" w:color="auto"/>
      </w:divBdr>
    </w:div>
    <w:div w:id="28726839">
      <w:bodyDiv w:val="1"/>
      <w:marLeft w:val="0"/>
      <w:marRight w:val="0"/>
      <w:marTop w:val="0"/>
      <w:marBottom w:val="0"/>
      <w:divBdr>
        <w:top w:val="none" w:sz="0" w:space="0" w:color="auto"/>
        <w:left w:val="none" w:sz="0" w:space="0" w:color="auto"/>
        <w:bottom w:val="none" w:sz="0" w:space="0" w:color="auto"/>
        <w:right w:val="none" w:sz="0" w:space="0" w:color="auto"/>
      </w:divBdr>
    </w:div>
    <w:div w:id="28844888">
      <w:bodyDiv w:val="1"/>
      <w:marLeft w:val="0"/>
      <w:marRight w:val="0"/>
      <w:marTop w:val="0"/>
      <w:marBottom w:val="0"/>
      <w:divBdr>
        <w:top w:val="none" w:sz="0" w:space="0" w:color="auto"/>
        <w:left w:val="none" w:sz="0" w:space="0" w:color="auto"/>
        <w:bottom w:val="none" w:sz="0" w:space="0" w:color="auto"/>
        <w:right w:val="none" w:sz="0" w:space="0" w:color="auto"/>
      </w:divBdr>
    </w:div>
    <w:div w:id="29495387">
      <w:bodyDiv w:val="1"/>
      <w:marLeft w:val="0"/>
      <w:marRight w:val="0"/>
      <w:marTop w:val="0"/>
      <w:marBottom w:val="0"/>
      <w:divBdr>
        <w:top w:val="none" w:sz="0" w:space="0" w:color="auto"/>
        <w:left w:val="none" w:sz="0" w:space="0" w:color="auto"/>
        <w:bottom w:val="none" w:sz="0" w:space="0" w:color="auto"/>
        <w:right w:val="none" w:sz="0" w:space="0" w:color="auto"/>
      </w:divBdr>
    </w:div>
    <w:div w:id="30149496">
      <w:bodyDiv w:val="1"/>
      <w:marLeft w:val="0"/>
      <w:marRight w:val="0"/>
      <w:marTop w:val="0"/>
      <w:marBottom w:val="0"/>
      <w:divBdr>
        <w:top w:val="none" w:sz="0" w:space="0" w:color="auto"/>
        <w:left w:val="none" w:sz="0" w:space="0" w:color="auto"/>
        <w:bottom w:val="none" w:sz="0" w:space="0" w:color="auto"/>
        <w:right w:val="none" w:sz="0" w:space="0" w:color="auto"/>
      </w:divBdr>
    </w:div>
    <w:div w:id="33628327">
      <w:bodyDiv w:val="1"/>
      <w:marLeft w:val="0"/>
      <w:marRight w:val="0"/>
      <w:marTop w:val="0"/>
      <w:marBottom w:val="0"/>
      <w:divBdr>
        <w:top w:val="none" w:sz="0" w:space="0" w:color="auto"/>
        <w:left w:val="none" w:sz="0" w:space="0" w:color="auto"/>
        <w:bottom w:val="none" w:sz="0" w:space="0" w:color="auto"/>
        <w:right w:val="none" w:sz="0" w:space="0" w:color="auto"/>
      </w:divBdr>
    </w:div>
    <w:div w:id="33970980">
      <w:bodyDiv w:val="1"/>
      <w:marLeft w:val="0"/>
      <w:marRight w:val="0"/>
      <w:marTop w:val="0"/>
      <w:marBottom w:val="0"/>
      <w:divBdr>
        <w:top w:val="none" w:sz="0" w:space="0" w:color="auto"/>
        <w:left w:val="none" w:sz="0" w:space="0" w:color="auto"/>
        <w:bottom w:val="none" w:sz="0" w:space="0" w:color="auto"/>
        <w:right w:val="none" w:sz="0" w:space="0" w:color="auto"/>
      </w:divBdr>
    </w:div>
    <w:div w:id="34088226">
      <w:bodyDiv w:val="1"/>
      <w:marLeft w:val="0"/>
      <w:marRight w:val="0"/>
      <w:marTop w:val="0"/>
      <w:marBottom w:val="0"/>
      <w:divBdr>
        <w:top w:val="none" w:sz="0" w:space="0" w:color="auto"/>
        <w:left w:val="none" w:sz="0" w:space="0" w:color="auto"/>
        <w:bottom w:val="none" w:sz="0" w:space="0" w:color="auto"/>
        <w:right w:val="none" w:sz="0" w:space="0" w:color="auto"/>
      </w:divBdr>
    </w:div>
    <w:div w:id="34165809">
      <w:bodyDiv w:val="1"/>
      <w:marLeft w:val="0"/>
      <w:marRight w:val="0"/>
      <w:marTop w:val="0"/>
      <w:marBottom w:val="0"/>
      <w:divBdr>
        <w:top w:val="none" w:sz="0" w:space="0" w:color="auto"/>
        <w:left w:val="none" w:sz="0" w:space="0" w:color="auto"/>
        <w:bottom w:val="none" w:sz="0" w:space="0" w:color="auto"/>
        <w:right w:val="none" w:sz="0" w:space="0" w:color="auto"/>
      </w:divBdr>
    </w:div>
    <w:div w:id="34625279">
      <w:bodyDiv w:val="1"/>
      <w:marLeft w:val="0"/>
      <w:marRight w:val="0"/>
      <w:marTop w:val="0"/>
      <w:marBottom w:val="0"/>
      <w:divBdr>
        <w:top w:val="none" w:sz="0" w:space="0" w:color="auto"/>
        <w:left w:val="none" w:sz="0" w:space="0" w:color="auto"/>
        <w:bottom w:val="none" w:sz="0" w:space="0" w:color="auto"/>
        <w:right w:val="none" w:sz="0" w:space="0" w:color="auto"/>
      </w:divBdr>
    </w:div>
    <w:div w:id="34932201">
      <w:bodyDiv w:val="1"/>
      <w:marLeft w:val="0"/>
      <w:marRight w:val="0"/>
      <w:marTop w:val="0"/>
      <w:marBottom w:val="0"/>
      <w:divBdr>
        <w:top w:val="none" w:sz="0" w:space="0" w:color="auto"/>
        <w:left w:val="none" w:sz="0" w:space="0" w:color="auto"/>
        <w:bottom w:val="none" w:sz="0" w:space="0" w:color="auto"/>
        <w:right w:val="none" w:sz="0" w:space="0" w:color="auto"/>
      </w:divBdr>
    </w:div>
    <w:div w:id="35275008">
      <w:bodyDiv w:val="1"/>
      <w:marLeft w:val="0"/>
      <w:marRight w:val="0"/>
      <w:marTop w:val="0"/>
      <w:marBottom w:val="0"/>
      <w:divBdr>
        <w:top w:val="none" w:sz="0" w:space="0" w:color="auto"/>
        <w:left w:val="none" w:sz="0" w:space="0" w:color="auto"/>
        <w:bottom w:val="none" w:sz="0" w:space="0" w:color="auto"/>
        <w:right w:val="none" w:sz="0" w:space="0" w:color="auto"/>
      </w:divBdr>
    </w:div>
    <w:div w:id="38165794">
      <w:bodyDiv w:val="1"/>
      <w:marLeft w:val="0"/>
      <w:marRight w:val="0"/>
      <w:marTop w:val="0"/>
      <w:marBottom w:val="0"/>
      <w:divBdr>
        <w:top w:val="none" w:sz="0" w:space="0" w:color="auto"/>
        <w:left w:val="none" w:sz="0" w:space="0" w:color="auto"/>
        <w:bottom w:val="none" w:sz="0" w:space="0" w:color="auto"/>
        <w:right w:val="none" w:sz="0" w:space="0" w:color="auto"/>
      </w:divBdr>
    </w:div>
    <w:div w:id="39524690">
      <w:bodyDiv w:val="1"/>
      <w:marLeft w:val="0"/>
      <w:marRight w:val="0"/>
      <w:marTop w:val="0"/>
      <w:marBottom w:val="0"/>
      <w:divBdr>
        <w:top w:val="none" w:sz="0" w:space="0" w:color="auto"/>
        <w:left w:val="none" w:sz="0" w:space="0" w:color="auto"/>
        <w:bottom w:val="none" w:sz="0" w:space="0" w:color="auto"/>
        <w:right w:val="none" w:sz="0" w:space="0" w:color="auto"/>
      </w:divBdr>
    </w:div>
    <w:div w:id="41057768">
      <w:bodyDiv w:val="1"/>
      <w:marLeft w:val="0"/>
      <w:marRight w:val="0"/>
      <w:marTop w:val="0"/>
      <w:marBottom w:val="0"/>
      <w:divBdr>
        <w:top w:val="none" w:sz="0" w:space="0" w:color="auto"/>
        <w:left w:val="none" w:sz="0" w:space="0" w:color="auto"/>
        <w:bottom w:val="none" w:sz="0" w:space="0" w:color="auto"/>
        <w:right w:val="none" w:sz="0" w:space="0" w:color="auto"/>
      </w:divBdr>
    </w:div>
    <w:div w:id="43219989">
      <w:bodyDiv w:val="1"/>
      <w:marLeft w:val="0"/>
      <w:marRight w:val="0"/>
      <w:marTop w:val="0"/>
      <w:marBottom w:val="0"/>
      <w:divBdr>
        <w:top w:val="none" w:sz="0" w:space="0" w:color="auto"/>
        <w:left w:val="none" w:sz="0" w:space="0" w:color="auto"/>
        <w:bottom w:val="none" w:sz="0" w:space="0" w:color="auto"/>
        <w:right w:val="none" w:sz="0" w:space="0" w:color="auto"/>
      </w:divBdr>
    </w:div>
    <w:div w:id="43414165">
      <w:bodyDiv w:val="1"/>
      <w:marLeft w:val="0"/>
      <w:marRight w:val="0"/>
      <w:marTop w:val="0"/>
      <w:marBottom w:val="0"/>
      <w:divBdr>
        <w:top w:val="none" w:sz="0" w:space="0" w:color="auto"/>
        <w:left w:val="none" w:sz="0" w:space="0" w:color="auto"/>
        <w:bottom w:val="none" w:sz="0" w:space="0" w:color="auto"/>
        <w:right w:val="none" w:sz="0" w:space="0" w:color="auto"/>
      </w:divBdr>
    </w:div>
    <w:div w:id="43528585">
      <w:bodyDiv w:val="1"/>
      <w:marLeft w:val="0"/>
      <w:marRight w:val="0"/>
      <w:marTop w:val="0"/>
      <w:marBottom w:val="0"/>
      <w:divBdr>
        <w:top w:val="none" w:sz="0" w:space="0" w:color="auto"/>
        <w:left w:val="none" w:sz="0" w:space="0" w:color="auto"/>
        <w:bottom w:val="none" w:sz="0" w:space="0" w:color="auto"/>
        <w:right w:val="none" w:sz="0" w:space="0" w:color="auto"/>
      </w:divBdr>
    </w:div>
    <w:div w:id="43796700">
      <w:bodyDiv w:val="1"/>
      <w:marLeft w:val="0"/>
      <w:marRight w:val="0"/>
      <w:marTop w:val="0"/>
      <w:marBottom w:val="0"/>
      <w:divBdr>
        <w:top w:val="none" w:sz="0" w:space="0" w:color="auto"/>
        <w:left w:val="none" w:sz="0" w:space="0" w:color="auto"/>
        <w:bottom w:val="none" w:sz="0" w:space="0" w:color="auto"/>
        <w:right w:val="none" w:sz="0" w:space="0" w:color="auto"/>
      </w:divBdr>
    </w:div>
    <w:div w:id="44566185">
      <w:bodyDiv w:val="1"/>
      <w:marLeft w:val="0"/>
      <w:marRight w:val="0"/>
      <w:marTop w:val="0"/>
      <w:marBottom w:val="0"/>
      <w:divBdr>
        <w:top w:val="none" w:sz="0" w:space="0" w:color="auto"/>
        <w:left w:val="none" w:sz="0" w:space="0" w:color="auto"/>
        <w:bottom w:val="none" w:sz="0" w:space="0" w:color="auto"/>
        <w:right w:val="none" w:sz="0" w:space="0" w:color="auto"/>
      </w:divBdr>
    </w:div>
    <w:div w:id="44647541">
      <w:bodyDiv w:val="1"/>
      <w:marLeft w:val="0"/>
      <w:marRight w:val="0"/>
      <w:marTop w:val="0"/>
      <w:marBottom w:val="0"/>
      <w:divBdr>
        <w:top w:val="none" w:sz="0" w:space="0" w:color="auto"/>
        <w:left w:val="none" w:sz="0" w:space="0" w:color="auto"/>
        <w:bottom w:val="none" w:sz="0" w:space="0" w:color="auto"/>
        <w:right w:val="none" w:sz="0" w:space="0" w:color="auto"/>
      </w:divBdr>
    </w:div>
    <w:div w:id="45104361">
      <w:bodyDiv w:val="1"/>
      <w:marLeft w:val="0"/>
      <w:marRight w:val="0"/>
      <w:marTop w:val="0"/>
      <w:marBottom w:val="0"/>
      <w:divBdr>
        <w:top w:val="none" w:sz="0" w:space="0" w:color="auto"/>
        <w:left w:val="none" w:sz="0" w:space="0" w:color="auto"/>
        <w:bottom w:val="none" w:sz="0" w:space="0" w:color="auto"/>
        <w:right w:val="none" w:sz="0" w:space="0" w:color="auto"/>
      </w:divBdr>
    </w:div>
    <w:div w:id="47729064">
      <w:bodyDiv w:val="1"/>
      <w:marLeft w:val="0"/>
      <w:marRight w:val="0"/>
      <w:marTop w:val="0"/>
      <w:marBottom w:val="0"/>
      <w:divBdr>
        <w:top w:val="none" w:sz="0" w:space="0" w:color="auto"/>
        <w:left w:val="none" w:sz="0" w:space="0" w:color="auto"/>
        <w:bottom w:val="none" w:sz="0" w:space="0" w:color="auto"/>
        <w:right w:val="none" w:sz="0" w:space="0" w:color="auto"/>
      </w:divBdr>
    </w:div>
    <w:div w:id="51271965">
      <w:bodyDiv w:val="1"/>
      <w:marLeft w:val="0"/>
      <w:marRight w:val="0"/>
      <w:marTop w:val="0"/>
      <w:marBottom w:val="0"/>
      <w:divBdr>
        <w:top w:val="none" w:sz="0" w:space="0" w:color="auto"/>
        <w:left w:val="none" w:sz="0" w:space="0" w:color="auto"/>
        <w:bottom w:val="none" w:sz="0" w:space="0" w:color="auto"/>
        <w:right w:val="none" w:sz="0" w:space="0" w:color="auto"/>
      </w:divBdr>
    </w:div>
    <w:div w:id="51587546">
      <w:bodyDiv w:val="1"/>
      <w:marLeft w:val="0"/>
      <w:marRight w:val="0"/>
      <w:marTop w:val="0"/>
      <w:marBottom w:val="0"/>
      <w:divBdr>
        <w:top w:val="none" w:sz="0" w:space="0" w:color="auto"/>
        <w:left w:val="none" w:sz="0" w:space="0" w:color="auto"/>
        <w:bottom w:val="none" w:sz="0" w:space="0" w:color="auto"/>
        <w:right w:val="none" w:sz="0" w:space="0" w:color="auto"/>
      </w:divBdr>
    </w:div>
    <w:div w:id="51933541">
      <w:bodyDiv w:val="1"/>
      <w:marLeft w:val="0"/>
      <w:marRight w:val="0"/>
      <w:marTop w:val="0"/>
      <w:marBottom w:val="0"/>
      <w:divBdr>
        <w:top w:val="none" w:sz="0" w:space="0" w:color="auto"/>
        <w:left w:val="none" w:sz="0" w:space="0" w:color="auto"/>
        <w:bottom w:val="none" w:sz="0" w:space="0" w:color="auto"/>
        <w:right w:val="none" w:sz="0" w:space="0" w:color="auto"/>
      </w:divBdr>
    </w:div>
    <w:div w:id="52509926">
      <w:bodyDiv w:val="1"/>
      <w:marLeft w:val="0"/>
      <w:marRight w:val="0"/>
      <w:marTop w:val="0"/>
      <w:marBottom w:val="0"/>
      <w:divBdr>
        <w:top w:val="none" w:sz="0" w:space="0" w:color="auto"/>
        <w:left w:val="none" w:sz="0" w:space="0" w:color="auto"/>
        <w:bottom w:val="none" w:sz="0" w:space="0" w:color="auto"/>
        <w:right w:val="none" w:sz="0" w:space="0" w:color="auto"/>
      </w:divBdr>
    </w:div>
    <w:div w:id="54552894">
      <w:bodyDiv w:val="1"/>
      <w:marLeft w:val="0"/>
      <w:marRight w:val="0"/>
      <w:marTop w:val="0"/>
      <w:marBottom w:val="0"/>
      <w:divBdr>
        <w:top w:val="none" w:sz="0" w:space="0" w:color="auto"/>
        <w:left w:val="none" w:sz="0" w:space="0" w:color="auto"/>
        <w:bottom w:val="none" w:sz="0" w:space="0" w:color="auto"/>
        <w:right w:val="none" w:sz="0" w:space="0" w:color="auto"/>
      </w:divBdr>
    </w:div>
    <w:div w:id="54789032">
      <w:bodyDiv w:val="1"/>
      <w:marLeft w:val="0"/>
      <w:marRight w:val="0"/>
      <w:marTop w:val="0"/>
      <w:marBottom w:val="0"/>
      <w:divBdr>
        <w:top w:val="none" w:sz="0" w:space="0" w:color="auto"/>
        <w:left w:val="none" w:sz="0" w:space="0" w:color="auto"/>
        <w:bottom w:val="none" w:sz="0" w:space="0" w:color="auto"/>
        <w:right w:val="none" w:sz="0" w:space="0" w:color="auto"/>
      </w:divBdr>
    </w:div>
    <w:div w:id="55516689">
      <w:bodyDiv w:val="1"/>
      <w:marLeft w:val="0"/>
      <w:marRight w:val="0"/>
      <w:marTop w:val="0"/>
      <w:marBottom w:val="0"/>
      <w:divBdr>
        <w:top w:val="none" w:sz="0" w:space="0" w:color="auto"/>
        <w:left w:val="none" w:sz="0" w:space="0" w:color="auto"/>
        <w:bottom w:val="none" w:sz="0" w:space="0" w:color="auto"/>
        <w:right w:val="none" w:sz="0" w:space="0" w:color="auto"/>
      </w:divBdr>
    </w:div>
    <w:div w:id="56246436">
      <w:bodyDiv w:val="1"/>
      <w:marLeft w:val="0"/>
      <w:marRight w:val="0"/>
      <w:marTop w:val="0"/>
      <w:marBottom w:val="0"/>
      <w:divBdr>
        <w:top w:val="none" w:sz="0" w:space="0" w:color="auto"/>
        <w:left w:val="none" w:sz="0" w:space="0" w:color="auto"/>
        <w:bottom w:val="none" w:sz="0" w:space="0" w:color="auto"/>
        <w:right w:val="none" w:sz="0" w:space="0" w:color="auto"/>
      </w:divBdr>
    </w:div>
    <w:div w:id="57481729">
      <w:bodyDiv w:val="1"/>
      <w:marLeft w:val="0"/>
      <w:marRight w:val="0"/>
      <w:marTop w:val="0"/>
      <w:marBottom w:val="0"/>
      <w:divBdr>
        <w:top w:val="none" w:sz="0" w:space="0" w:color="auto"/>
        <w:left w:val="none" w:sz="0" w:space="0" w:color="auto"/>
        <w:bottom w:val="none" w:sz="0" w:space="0" w:color="auto"/>
        <w:right w:val="none" w:sz="0" w:space="0" w:color="auto"/>
      </w:divBdr>
    </w:div>
    <w:div w:id="57939967">
      <w:bodyDiv w:val="1"/>
      <w:marLeft w:val="0"/>
      <w:marRight w:val="0"/>
      <w:marTop w:val="0"/>
      <w:marBottom w:val="0"/>
      <w:divBdr>
        <w:top w:val="none" w:sz="0" w:space="0" w:color="auto"/>
        <w:left w:val="none" w:sz="0" w:space="0" w:color="auto"/>
        <w:bottom w:val="none" w:sz="0" w:space="0" w:color="auto"/>
        <w:right w:val="none" w:sz="0" w:space="0" w:color="auto"/>
      </w:divBdr>
    </w:div>
    <w:div w:id="58747139">
      <w:bodyDiv w:val="1"/>
      <w:marLeft w:val="0"/>
      <w:marRight w:val="0"/>
      <w:marTop w:val="0"/>
      <w:marBottom w:val="0"/>
      <w:divBdr>
        <w:top w:val="none" w:sz="0" w:space="0" w:color="auto"/>
        <w:left w:val="none" w:sz="0" w:space="0" w:color="auto"/>
        <w:bottom w:val="none" w:sz="0" w:space="0" w:color="auto"/>
        <w:right w:val="none" w:sz="0" w:space="0" w:color="auto"/>
      </w:divBdr>
    </w:div>
    <w:div w:id="58990719">
      <w:bodyDiv w:val="1"/>
      <w:marLeft w:val="0"/>
      <w:marRight w:val="0"/>
      <w:marTop w:val="0"/>
      <w:marBottom w:val="0"/>
      <w:divBdr>
        <w:top w:val="none" w:sz="0" w:space="0" w:color="auto"/>
        <w:left w:val="none" w:sz="0" w:space="0" w:color="auto"/>
        <w:bottom w:val="none" w:sz="0" w:space="0" w:color="auto"/>
        <w:right w:val="none" w:sz="0" w:space="0" w:color="auto"/>
      </w:divBdr>
    </w:div>
    <w:div w:id="60376779">
      <w:bodyDiv w:val="1"/>
      <w:marLeft w:val="0"/>
      <w:marRight w:val="0"/>
      <w:marTop w:val="0"/>
      <w:marBottom w:val="0"/>
      <w:divBdr>
        <w:top w:val="none" w:sz="0" w:space="0" w:color="auto"/>
        <w:left w:val="none" w:sz="0" w:space="0" w:color="auto"/>
        <w:bottom w:val="none" w:sz="0" w:space="0" w:color="auto"/>
        <w:right w:val="none" w:sz="0" w:space="0" w:color="auto"/>
      </w:divBdr>
    </w:div>
    <w:div w:id="63112178">
      <w:bodyDiv w:val="1"/>
      <w:marLeft w:val="0"/>
      <w:marRight w:val="0"/>
      <w:marTop w:val="0"/>
      <w:marBottom w:val="0"/>
      <w:divBdr>
        <w:top w:val="none" w:sz="0" w:space="0" w:color="auto"/>
        <w:left w:val="none" w:sz="0" w:space="0" w:color="auto"/>
        <w:bottom w:val="none" w:sz="0" w:space="0" w:color="auto"/>
        <w:right w:val="none" w:sz="0" w:space="0" w:color="auto"/>
      </w:divBdr>
    </w:div>
    <w:div w:id="66192821">
      <w:bodyDiv w:val="1"/>
      <w:marLeft w:val="0"/>
      <w:marRight w:val="0"/>
      <w:marTop w:val="0"/>
      <w:marBottom w:val="0"/>
      <w:divBdr>
        <w:top w:val="none" w:sz="0" w:space="0" w:color="auto"/>
        <w:left w:val="none" w:sz="0" w:space="0" w:color="auto"/>
        <w:bottom w:val="none" w:sz="0" w:space="0" w:color="auto"/>
        <w:right w:val="none" w:sz="0" w:space="0" w:color="auto"/>
      </w:divBdr>
    </w:div>
    <w:div w:id="66390217">
      <w:bodyDiv w:val="1"/>
      <w:marLeft w:val="0"/>
      <w:marRight w:val="0"/>
      <w:marTop w:val="0"/>
      <w:marBottom w:val="0"/>
      <w:divBdr>
        <w:top w:val="none" w:sz="0" w:space="0" w:color="auto"/>
        <w:left w:val="none" w:sz="0" w:space="0" w:color="auto"/>
        <w:bottom w:val="none" w:sz="0" w:space="0" w:color="auto"/>
        <w:right w:val="none" w:sz="0" w:space="0" w:color="auto"/>
      </w:divBdr>
    </w:div>
    <w:div w:id="66805388">
      <w:bodyDiv w:val="1"/>
      <w:marLeft w:val="0"/>
      <w:marRight w:val="0"/>
      <w:marTop w:val="0"/>
      <w:marBottom w:val="0"/>
      <w:divBdr>
        <w:top w:val="none" w:sz="0" w:space="0" w:color="auto"/>
        <w:left w:val="none" w:sz="0" w:space="0" w:color="auto"/>
        <w:bottom w:val="none" w:sz="0" w:space="0" w:color="auto"/>
        <w:right w:val="none" w:sz="0" w:space="0" w:color="auto"/>
      </w:divBdr>
    </w:div>
    <w:div w:id="67000356">
      <w:bodyDiv w:val="1"/>
      <w:marLeft w:val="0"/>
      <w:marRight w:val="0"/>
      <w:marTop w:val="0"/>
      <w:marBottom w:val="0"/>
      <w:divBdr>
        <w:top w:val="none" w:sz="0" w:space="0" w:color="auto"/>
        <w:left w:val="none" w:sz="0" w:space="0" w:color="auto"/>
        <w:bottom w:val="none" w:sz="0" w:space="0" w:color="auto"/>
        <w:right w:val="none" w:sz="0" w:space="0" w:color="auto"/>
      </w:divBdr>
    </w:div>
    <w:div w:id="67924002">
      <w:bodyDiv w:val="1"/>
      <w:marLeft w:val="0"/>
      <w:marRight w:val="0"/>
      <w:marTop w:val="0"/>
      <w:marBottom w:val="0"/>
      <w:divBdr>
        <w:top w:val="none" w:sz="0" w:space="0" w:color="auto"/>
        <w:left w:val="none" w:sz="0" w:space="0" w:color="auto"/>
        <w:bottom w:val="none" w:sz="0" w:space="0" w:color="auto"/>
        <w:right w:val="none" w:sz="0" w:space="0" w:color="auto"/>
      </w:divBdr>
    </w:div>
    <w:div w:id="67967889">
      <w:bodyDiv w:val="1"/>
      <w:marLeft w:val="0"/>
      <w:marRight w:val="0"/>
      <w:marTop w:val="0"/>
      <w:marBottom w:val="0"/>
      <w:divBdr>
        <w:top w:val="none" w:sz="0" w:space="0" w:color="auto"/>
        <w:left w:val="none" w:sz="0" w:space="0" w:color="auto"/>
        <w:bottom w:val="none" w:sz="0" w:space="0" w:color="auto"/>
        <w:right w:val="none" w:sz="0" w:space="0" w:color="auto"/>
      </w:divBdr>
    </w:div>
    <w:div w:id="69084635">
      <w:bodyDiv w:val="1"/>
      <w:marLeft w:val="0"/>
      <w:marRight w:val="0"/>
      <w:marTop w:val="0"/>
      <w:marBottom w:val="0"/>
      <w:divBdr>
        <w:top w:val="none" w:sz="0" w:space="0" w:color="auto"/>
        <w:left w:val="none" w:sz="0" w:space="0" w:color="auto"/>
        <w:bottom w:val="none" w:sz="0" w:space="0" w:color="auto"/>
        <w:right w:val="none" w:sz="0" w:space="0" w:color="auto"/>
      </w:divBdr>
    </w:div>
    <w:div w:id="70736413">
      <w:bodyDiv w:val="1"/>
      <w:marLeft w:val="0"/>
      <w:marRight w:val="0"/>
      <w:marTop w:val="0"/>
      <w:marBottom w:val="0"/>
      <w:divBdr>
        <w:top w:val="none" w:sz="0" w:space="0" w:color="auto"/>
        <w:left w:val="none" w:sz="0" w:space="0" w:color="auto"/>
        <w:bottom w:val="none" w:sz="0" w:space="0" w:color="auto"/>
        <w:right w:val="none" w:sz="0" w:space="0" w:color="auto"/>
      </w:divBdr>
    </w:div>
    <w:div w:id="73015056">
      <w:bodyDiv w:val="1"/>
      <w:marLeft w:val="0"/>
      <w:marRight w:val="0"/>
      <w:marTop w:val="0"/>
      <w:marBottom w:val="0"/>
      <w:divBdr>
        <w:top w:val="none" w:sz="0" w:space="0" w:color="auto"/>
        <w:left w:val="none" w:sz="0" w:space="0" w:color="auto"/>
        <w:bottom w:val="none" w:sz="0" w:space="0" w:color="auto"/>
        <w:right w:val="none" w:sz="0" w:space="0" w:color="auto"/>
      </w:divBdr>
    </w:div>
    <w:div w:id="74907925">
      <w:bodyDiv w:val="1"/>
      <w:marLeft w:val="0"/>
      <w:marRight w:val="0"/>
      <w:marTop w:val="0"/>
      <w:marBottom w:val="0"/>
      <w:divBdr>
        <w:top w:val="none" w:sz="0" w:space="0" w:color="auto"/>
        <w:left w:val="none" w:sz="0" w:space="0" w:color="auto"/>
        <w:bottom w:val="none" w:sz="0" w:space="0" w:color="auto"/>
        <w:right w:val="none" w:sz="0" w:space="0" w:color="auto"/>
      </w:divBdr>
    </w:div>
    <w:div w:id="75370545">
      <w:bodyDiv w:val="1"/>
      <w:marLeft w:val="0"/>
      <w:marRight w:val="0"/>
      <w:marTop w:val="0"/>
      <w:marBottom w:val="0"/>
      <w:divBdr>
        <w:top w:val="none" w:sz="0" w:space="0" w:color="auto"/>
        <w:left w:val="none" w:sz="0" w:space="0" w:color="auto"/>
        <w:bottom w:val="none" w:sz="0" w:space="0" w:color="auto"/>
        <w:right w:val="none" w:sz="0" w:space="0" w:color="auto"/>
      </w:divBdr>
    </w:div>
    <w:div w:id="75515346">
      <w:bodyDiv w:val="1"/>
      <w:marLeft w:val="0"/>
      <w:marRight w:val="0"/>
      <w:marTop w:val="0"/>
      <w:marBottom w:val="0"/>
      <w:divBdr>
        <w:top w:val="none" w:sz="0" w:space="0" w:color="auto"/>
        <w:left w:val="none" w:sz="0" w:space="0" w:color="auto"/>
        <w:bottom w:val="none" w:sz="0" w:space="0" w:color="auto"/>
        <w:right w:val="none" w:sz="0" w:space="0" w:color="auto"/>
      </w:divBdr>
    </w:div>
    <w:div w:id="75591686">
      <w:bodyDiv w:val="1"/>
      <w:marLeft w:val="0"/>
      <w:marRight w:val="0"/>
      <w:marTop w:val="0"/>
      <w:marBottom w:val="0"/>
      <w:divBdr>
        <w:top w:val="none" w:sz="0" w:space="0" w:color="auto"/>
        <w:left w:val="none" w:sz="0" w:space="0" w:color="auto"/>
        <w:bottom w:val="none" w:sz="0" w:space="0" w:color="auto"/>
        <w:right w:val="none" w:sz="0" w:space="0" w:color="auto"/>
      </w:divBdr>
    </w:div>
    <w:div w:id="76362549">
      <w:bodyDiv w:val="1"/>
      <w:marLeft w:val="0"/>
      <w:marRight w:val="0"/>
      <w:marTop w:val="0"/>
      <w:marBottom w:val="0"/>
      <w:divBdr>
        <w:top w:val="none" w:sz="0" w:space="0" w:color="auto"/>
        <w:left w:val="none" w:sz="0" w:space="0" w:color="auto"/>
        <w:bottom w:val="none" w:sz="0" w:space="0" w:color="auto"/>
        <w:right w:val="none" w:sz="0" w:space="0" w:color="auto"/>
      </w:divBdr>
    </w:div>
    <w:div w:id="76559480">
      <w:bodyDiv w:val="1"/>
      <w:marLeft w:val="0"/>
      <w:marRight w:val="0"/>
      <w:marTop w:val="0"/>
      <w:marBottom w:val="0"/>
      <w:divBdr>
        <w:top w:val="none" w:sz="0" w:space="0" w:color="auto"/>
        <w:left w:val="none" w:sz="0" w:space="0" w:color="auto"/>
        <w:bottom w:val="none" w:sz="0" w:space="0" w:color="auto"/>
        <w:right w:val="none" w:sz="0" w:space="0" w:color="auto"/>
      </w:divBdr>
    </w:div>
    <w:div w:id="77332491">
      <w:bodyDiv w:val="1"/>
      <w:marLeft w:val="0"/>
      <w:marRight w:val="0"/>
      <w:marTop w:val="0"/>
      <w:marBottom w:val="0"/>
      <w:divBdr>
        <w:top w:val="none" w:sz="0" w:space="0" w:color="auto"/>
        <w:left w:val="none" w:sz="0" w:space="0" w:color="auto"/>
        <w:bottom w:val="none" w:sz="0" w:space="0" w:color="auto"/>
        <w:right w:val="none" w:sz="0" w:space="0" w:color="auto"/>
      </w:divBdr>
    </w:div>
    <w:div w:id="78213811">
      <w:bodyDiv w:val="1"/>
      <w:marLeft w:val="0"/>
      <w:marRight w:val="0"/>
      <w:marTop w:val="0"/>
      <w:marBottom w:val="0"/>
      <w:divBdr>
        <w:top w:val="none" w:sz="0" w:space="0" w:color="auto"/>
        <w:left w:val="none" w:sz="0" w:space="0" w:color="auto"/>
        <w:bottom w:val="none" w:sz="0" w:space="0" w:color="auto"/>
        <w:right w:val="none" w:sz="0" w:space="0" w:color="auto"/>
      </w:divBdr>
    </w:div>
    <w:div w:id="78524964">
      <w:bodyDiv w:val="1"/>
      <w:marLeft w:val="0"/>
      <w:marRight w:val="0"/>
      <w:marTop w:val="0"/>
      <w:marBottom w:val="0"/>
      <w:divBdr>
        <w:top w:val="none" w:sz="0" w:space="0" w:color="auto"/>
        <w:left w:val="none" w:sz="0" w:space="0" w:color="auto"/>
        <w:bottom w:val="none" w:sz="0" w:space="0" w:color="auto"/>
        <w:right w:val="none" w:sz="0" w:space="0" w:color="auto"/>
      </w:divBdr>
    </w:div>
    <w:div w:id="81680587">
      <w:bodyDiv w:val="1"/>
      <w:marLeft w:val="0"/>
      <w:marRight w:val="0"/>
      <w:marTop w:val="0"/>
      <w:marBottom w:val="0"/>
      <w:divBdr>
        <w:top w:val="none" w:sz="0" w:space="0" w:color="auto"/>
        <w:left w:val="none" w:sz="0" w:space="0" w:color="auto"/>
        <w:bottom w:val="none" w:sz="0" w:space="0" w:color="auto"/>
        <w:right w:val="none" w:sz="0" w:space="0" w:color="auto"/>
      </w:divBdr>
    </w:div>
    <w:div w:id="82336102">
      <w:bodyDiv w:val="1"/>
      <w:marLeft w:val="0"/>
      <w:marRight w:val="0"/>
      <w:marTop w:val="0"/>
      <w:marBottom w:val="0"/>
      <w:divBdr>
        <w:top w:val="none" w:sz="0" w:space="0" w:color="auto"/>
        <w:left w:val="none" w:sz="0" w:space="0" w:color="auto"/>
        <w:bottom w:val="none" w:sz="0" w:space="0" w:color="auto"/>
        <w:right w:val="none" w:sz="0" w:space="0" w:color="auto"/>
      </w:divBdr>
    </w:div>
    <w:div w:id="82383354">
      <w:bodyDiv w:val="1"/>
      <w:marLeft w:val="0"/>
      <w:marRight w:val="0"/>
      <w:marTop w:val="0"/>
      <w:marBottom w:val="0"/>
      <w:divBdr>
        <w:top w:val="none" w:sz="0" w:space="0" w:color="auto"/>
        <w:left w:val="none" w:sz="0" w:space="0" w:color="auto"/>
        <w:bottom w:val="none" w:sz="0" w:space="0" w:color="auto"/>
        <w:right w:val="none" w:sz="0" w:space="0" w:color="auto"/>
      </w:divBdr>
    </w:div>
    <w:div w:id="83763977">
      <w:bodyDiv w:val="1"/>
      <w:marLeft w:val="0"/>
      <w:marRight w:val="0"/>
      <w:marTop w:val="0"/>
      <w:marBottom w:val="0"/>
      <w:divBdr>
        <w:top w:val="none" w:sz="0" w:space="0" w:color="auto"/>
        <w:left w:val="none" w:sz="0" w:space="0" w:color="auto"/>
        <w:bottom w:val="none" w:sz="0" w:space="0" w:color="auto"/>
        <w:right w:val="none" w:sz="0" w:space="0" w:color="auto"/>
      </w:divBdr>
    </w:div>
    <w:div w:id="84231349">
      <w:bodyDiv w:val="1"/>
      <w:marLeft w:val="0"/>
      <w:marRight w:val="0"/>
      <w:marTop w:val="0"/>
      <w:marBottom w:val="0"/>
      <w:divBdr>
        <w:top w:val="none" w:sz="0" w:space="0" w:color="auto"/>
        <w:left w:val="none" w:sz="0" w:space="0" w:color="auto"/>
        <w:bottom w:val="none" w:sz="0" w:space="0" w:color="auto"/>
        <w:right w:val="none" w:sz="0" w:space="0" w:color="auto"/>
      </w:divBdr>
    </w:div>
    <w:div w:id="84496317">
      <w:bodyDiv w:val="1"/>
      <w:marLeft w:val="0"/>
      <w:marRight w:val="0"/>
      <w:marTop w:val="0"/>
      <w:marBottom w:val="0"/>
      <w:divBdr>
        <w:top w:val="none" w:sz="0" w:space="0" w:color="auto"/>
        <w:left w:val="none" w:sz="0" w:space="0" w:color="auto"/>
        <w:bottom w:val="none" w:sz="0" w:space="0" w:color="auto"/>
        <w:right w:val="none" w:sz="0" w:space="0" w:color="auto"/>
      </w:divBdr>
    </w:div>
    <w:div w:id="85423343">
      <w:bodyDiv w:val="1"/>
      <w:marLeft w:val="0"/>
      <w:marRight w:val="0"/>
      <w:marTop w:val="0"/>
      <w:marBottom w:val="0"/>
      <w:divBdr>
        <w:top w:val="none" w:sz="0" w:space="0" w:color="auto"/>
        <w:left w:val="none" w:sz="0" w:space="0" w:color="auto"/>
        <w:bottom w:val="none" w:sz="0" w:space="0" w:color="auto"/>
        <w:right w:val="none" w:sz="0" w:space="0" w:color="auto"/>
      </w:divBdr>
    </w:div>
    <w:div w:id="86118129">
      <w:bodyDiv w:val="1"/>
      <w:marLeft w:val="0"/>
      <w:marRight w:val="0"/>
      <w:marTop w:val="0"/>
      <w:marBottom w:val="0"/>
      <w:divBdr>
        <w:top w:val="none" w:sz="0" w:space="0" w:color="auto"/>
        <w:left w:val="none" w:sz="0" w:space="0" w:color="auto"/>
        <w:bottom w:val="none" w:sz="0" w:space="0" w:color="auto"/>
        <w:right w:val="none" w:sz="0" w:space="0" w:color="auto"/>
      </w:divBdr>
    </w:div>
    <w:div w:id="88278001">
      <w:bodyDiv w:val="1"/>
      <w:marLeft w:val="0"/>
      <w:marRight w:val="0"/>
      <w:marTop w:val="0"/>
      <w:marBottom w:val="0"/>
      <w:divBdr>
        <w:top w:val="none" w:sz="0" w:space="0" w:color="auto"/>
        <w:left w:val="none" w:sz="0" w:space="0" w:color="auto"/>
        <w:bottom w:val="none" w:sz="0" w:space="0" w:color="auto"/>
        <w:right w:val="none" w:sz="0" w:space="0" w:color="auto"/>
      </w:divBdr>
    </w:div>
    <w:div w:id="90321059">
      <w:bodyDiv w:val="1"/>
      <w:marLeft w:val="0"/>
      <w:marRight w:val="0"/>
      <w:marTop w:val="0"/>
      <w:marBottom w:val="0"/>
      <w:divBdr>
        <w:top w:val="none" w:sz="0" w:space="0" w:color="auto"/>
        <w:left w:val="none" w:sz="0" w:space="0" w:color="auto"/>
        <w:bottom w:val="none" w:sz="0" w:space="0" w:color="auto"/>
        <w:right w:val="none" w:sz="0" w:space="0" w:color="auto"/>
      </w:divBdr>
    </w:div>
    <w:div w:id="90589851">
      <w:bodyDiv w:val="1"/>
      <w:marLeft w:val="0"/>
      <w:marRight w:val="0"/>
      <w:marTop w:val="0"/>
      <w:marBottom w:val="0"/>
      <w:divBdr>
        <w:top w:val="none" w:sz="0" w:space="0" w:color="auto"/>
        <w:left w:val="none" w:sz="0" w:space="0" w:color="auto"/>
        <w:bottom w:val="none" w:sz="0" w:space="0" w:color="auto"/>
        <w:right w:val="none" w:sz="0" w:space="0" w:color="auto"/>
      </w:divBdr>
    </w:div>
    <w:div w:id="91435303">
      <w:bodyDiv w:val="1"/>
      <w:marLeft w:val="0"/>
      <w:marRight w:val="0"/>
      <w:marTop w:val="0"/>
      <w:marBottom w:val="0"/>
      <w:divBdr>
        <w:top w:val="none" w:sz="0" w:space="0" w:color="auto"/>
        <w:left w:val="none" w:sz="0" w:space="0" w:color="auto"/>
        <w:bottom w:val="none" w:sz="0" w:space="0" w:color="auto"/>
        <w:right w:val="none" w:sz="0" w:space="0" w:color="auto"/>
      </w:divBdr>
    </w:div>
    <w:div w:id="92940334">
      <w:bodyDiv w:val="1"/>
      <w:marLeft w:val="0"/>
      <w:marRight w:val="0"/>
      <w:marTop w:val="0"/>
      <w:marBottom w:val="0"/>
      <w:divBdr>
        <w:top w:val="none" w:sz="0" w:space="0" w:color="auto"/>
        <w:left w:val="none" w:sz="0" w:space="0" w:color="auto"/>
        <w:bottom w:val="none" w:sz="0" w:space="0" w:color="auto"/>
        <w:right w:val="none" w:sz="0" w:space="0" w:color="auto"/>
      </w:divBdr>
    </w:div>
    <w:div w:id="93211009">
      <w:bodyDiv w:val="1"/>
      <w:marLeft w:val="0"/>
      <w:marRight w:val="0"/>
      <w:marTop w:val="0"/>
      <w:marBottom w:val="0"/>
      <w:divBdr>
        <w:top w:val="none" w:sz="0" w:space="0" w:color="auto"/>
        <w:left w:val="none" w:sz="0" w:space="0" w:color="auto"/>
        <w:bottom w:val="none" w:sz="0" w:space="0" w:color="auto"/>
        <w:right w:val="none" w:sz="0" w:space="0" w:color="auto"/>
      </w:divBdr>
    </w:div>
    <w:div w:id="94906552">
      <w:bodyDiv w:val="1"/>
      <w:marLeft w:val="0"/>
      <w:marRight w:val="0"/>
      <w:marTop w:val="0"/>
      <w:marBottom w:val="0"/>
      <w:divBdr>
        <w:top w:val="none" w:sz="0" w:space="0" w:color="auto"/>
        <w:left w:val="none" w:sz="0" w:space="0" w:color="auto"/>
        <w:bottom w:val="none" w:sz="0" w:space="0" w:color="auto"/>
        <w:right w:val="none" w:sz="0" w:space="0" w:color="auto"/>
      </w:divBdr>
    </w:div>
    <w:div w:id="95172737">
      <w:bodyDiv w:val="1"/>
      <w:marLeft w:val="0"/>
      <w:marRight w:val="0"/>
      <w:marTop w:val="0"/>
      <w:marBottom w:val="0"/>
      <w:divBdr>
        <w:top w:val="none" w:sz="0" w:space="0" w:color="auto"/>
        <w:left w:val="none" w:sz="0" w:space="0" w:color="auto"/>
        <w:bottom w:val="none" w:sz="0" w:space="0" w:color="auto"/>
        <w:right w:val="none" w:sz="0" w:space="0" w:color="auto"/>
      </w:divBdr>
    </w:div>
    <w:div w:id="96606992">
      <w:bodyDiv w:val="1"/>
      <w:marLeft w:val="0"/>
      <w:marRight w:val="0"/>
      <w:marTop w:val="0"/>
      <w:marBottom w:val="0"/>
      <w:divBdr>
        <w:top w:val="none" w:sz="0" w:space="0" w:color="auto"/>
        <w:left w:val="none" w:sz="0" w:space="0" w:color="auto"/>
        <w:bottom w:val="none" w:sz="0" w:space="0" w:color="auto"/>
        <w:right w:val="none" w:sz="0" w:space="0" w:color="auto"/>
      </w:divBdr>
    </w:div>
    <w:div w:id="96952195">
      <w:bodyDiv w:val="1"/>
      <w:marLeft w:val="0"/>
      <w:marRight w:val="0"/>
      <w:marTop w:val="0"/>
      <w:marBottom w:val="0"/>
      <w:divBdr>
        <w:top w:val="none" w:sz="0" w:space="0" w:color="auto"/>
        <w:left w:val="none" w:sz="0" w:space="0" w:color="auto"/>
        <w:bottom w:val="none" w:sz="0" w:space="0" w:color="auto"/>
        <w:right w:val="none" w:sz="0" w:space="0" w:color="auto"/>
      </w:divBdr>
    </w:div>
    <w:div w:id="97259432">
      <w:bodyDiv w:val="1"/>
      <w:marLeft w:val="0"/>
      <w:marRight w:val="0"/>
      <w:marTop w:val="0"/>
      <w:marBottom w:val="0"/>
      <w:divBdr>
        <w:top w:val="none" w:sz="0" w:space="0" w:color="auto"/>
        <w:left w:val="none" w:sz="0" w:space="0" w:color="auto"/>
        <w:bottom w:val="none" w:sz="0" w:space="0" w:color="auto"/>
        <w:right w:val="none" w:sz="0" w:space="0" w:color="auto"/>
      </w:divBdr>
    </w:div>
    <w:div w:id="98450769">
      <w:bodyDiv w:val="1"/>
      <w:marLeft w:val="0"/>
      <w:marRight w:val="0"/>
      <w:marTop w:val="0"/>
      <w:marBottom w:val="0"/>
      <w:divBdr>
        <w:top w:val="none" w:sz="0" w:space="0" w:color="auto"/>
        <w:left w:val="none" w:sz="0" w:space="0" w:color="auto"/>
        <w:bottom w:val="none" w:sz="0" w:space="0" w:color="auto"/>
        <w:right w:val="none" w:sz="0" w:space="0" w:color="auto"/>
      </w:divBdr>
    </w:div>
    <w:div w:id="100538494">
      <w:bodyDiv w:val="1"/>
      <w:marLeft w:val="0"/>
      <w:marRight w:val="0"/>
      <w:marTop w:val="0"/>
      <w:marBottom w:val="0"/>
      <w:divBdr>
        <w:top w:val="none" w:sz="0" w:space="0" w:color="auto"/>
        <w:left w:val="none" w:sz="0" w:space="0" w:color="auto"/>
        <w:bottom w:val="none" w:sz="0" w:space="0" w:color="auto"/>
        <w:right w:val="none" w:sz="0" w:space="0" w:color="auto"/>
      </w:divBdr>
    </w:div>
    <w:div w:id="101536912">
      <w:bodyDiv w:val="1"/>
      <w:marLeft w:val="0"/>
      <w:marRight w:val="0"/>
      <w:marTop w:val="0"/>
      <w:marBottom w:val="0"/>
      <w:divBdr>
        <w:top w:val="none" w:sz="0" w:space="0" w:color="auto"/>
        <w:left w:val="none" w:sz="0" w:space="0" w:color="auto"/>
        <w:bottom w:val="none" w:sz="0" w:space="0" w:color="auto"/>
        <w:right w:val="none" w:sz="0" w:space="0" w:color="auto"/>
      </w:divBdr>
    </w:div>
    <w:div w:id="104349260">
      <w:bodyDiv w:val="1"/>
      <w:marLeft w:val="0"/>
      <w:marRight w:val="0"/>
      <w:marTop w:val="0"/>
      <w:marBottom w:val="0"/>
      <w:divBdr>
        <w:top w:val="none" w:sz="0" w:space="0" w:color="auto"/>
        <w:left w:val="none" w:sz="0" w:space="0" w:color="auto"/>
        <w:bottom w:val="none" w:sz="0" w:space="0" w:color="auto"/>
        <w:right w:val="none" w:sz="0" w:space="0" w:color="auto"/>
      </w:divBdr>
    </w:div>
    <w:div w:id="104886452">
      <w:bodyDiv w:val="1"/>
      <w:marLeft w:val="0"/>
      <w:marRight w:val="0"/>
      <w:marTop w:val="0"/>
      <w:marBottom w:val="0"/>
      <w:divBdr>
        <w:top w:val="none" w:sz="0" w:space="0" w:color="auto"/>
        <w:left w:val="none" w:sz="0" w:space="0" w:color="auto"/>
        <w:bottom w:val="none" w:sz="0" w:space="0" w:color="auto"/>
        <w:right w:val="none" w:sz="0" w:space="0" w:color="auto"/>
      </w:divBdr>
    </w:div>
    <w:div w:id="107235852">
      <w:bodyDiv w:val="1"/>
      <w:marLeft w:val="0"/>
      <w:marRight w:val="0"/>
      <w:marTop w:val="0"/>
      <w:marBottom w:val="0"/>
      <w:divBdr>
        <w:top w:val="none" w:sz="0" w:space="0" w:color="auto"/>
        <w:left w:val="none" w:sz="0" w:space="0" w:color="auto"/>
        <w:bottom w:val="none" w:sz="0" w:space="0" w:color="auto"/>
        <w:right w:val="none" w:sz="0" w:space="0" w:color="auto"/>
      </w:divBdr>
    </w:div>
    <w:div w:id="109669474">
      <w:bodyDiv w:val="1"/>
      <w:marLeft w:val="0"/>
      <w:marRight w:val="0"/>
      <w:marTop w:val="0"/>
      <w:marBottom w:val="0"/>
      <w:divBdr>
        <w:top w:val="none" w:sz="0" w:space="0" w:color="auto"/>
        <w:left w:val="none" w:sz="0" w:space="0" w:color="auto"/>
        <w:bottom w:val="none" w:sz="0" w:space="0" w:color="auto"/>
        <w:right w:val="none" w:sz="0" w:space="0" w:color="auto"/>
      </w:divBdr>
    </w:div>
    <w:div w:id="110326337">
      <w:bodyDiv w:val="1"/>
      <w:marLeft w:val="0"/>
      <w:marRight w:val="0"/>
      <w:marTop w:val="0"/>
      <w:marBottom w:val="0"/>
      <w:divBdr>
        <w:top w:val="none" w:sz="0" w:space="0" w:color="auto"/>
        <w:left w:val="none" w:sz="0" w:space="0" w:color="auto"/>
        <w:bottom w:val="none" w:sz="0" w:space="0" w:color="auto"/>
        <w:right w:val="none" w:sz="0" w:space="0" w:color="auto"/>
      </w:divBdr>
    </w:div>
    <w:div w:id="111485577">
      <w:bodyDiv w:val="1"/>
      <w:marLeft w:val="0"/>
      <w:marRight w:val="0"/>
      <w:marTop w:val="0"/>
      <w:marBottom w:val="0"/>
      <w:divBdr>
        <w:top w:val="none" w:sz="0" w:space="0" w:color="auto"/>
        <w:left w:val="none" w:sz="0" w:space="0" w:color="auto"/>
        <w:bottom w:val="none" w:sz="0" w:space="0" w:color="auto"/>
        <w:right w:val="none" w:sz="0" w:space="0" w:color="auto"/>
      </w:divBdr>
    </w:div>
    <w:div w:id="111751470">
      <w:bodyDiv w:val="1"/>
      <w:marLeft w:val="0"/>
      <w:marRight w:val="0"/>
      <w:marTop w:val="0"/>
      <w:marBottom w:val="0"/>
      <w:divBdr>
        <w:top w:val="none" w:sz="0" w:space="0" w:color="auto"/>
        <w:left w:val="none" w:sz="0" w:space="0" w:color="auto"/>
        <w:bottom w:val="none" w:sz="0" w:space="0" w:color="auto"/>
        <w:right w:val="none" w:sz="0" w:space="0" w:color="auto"/>
      </w:divBdr>
    </w:div>
    <w:div w:id="112870249">
      <w:bodyDiv w:val="1"/>
      <w:marLeft w:val="0"/>
      <w:marRight w:val="0"/>
      <w:marTop w:val="0"/>
      <w:marBottom w:val="0"/>
      <w:divBdr>
        <w:top w:val="none" w:sz="0" w:space="0" w:color="auto"/>
        <w:left w:val="none" w:sz="0" w:space="0" w:color="auto"/>
        <w:bottom w:val="none" w:sz="0" w:space="0" w:color="auto"/>
        <w:right w:val="none" w:sz="0" w:space="0" w:color="auto"/>
      </w:divBdr>
    </w:div>
    <w:div w:id="113981644">
      <w:bodyDiv w:val="1"/>
      <w:marLeft w:val="0"/>
      <w:marRight w:val="0"/>
      <w:marTop w:val="0"/>
      <w:marBottom w:val="0"/>
      <w:divBdr>
        <w:top w:val="none" w:sz="0" w:space="0" w:color="auto"/>
        <w:left w:val="none" w:sz="0" w:space="0" w:color="auto"/>
        <w:bottom w:val="none" w:sz="0" w:space="0" w:color="auto"/>
        <w:right w:val="none" w:sz="0" w:space="0" w:color="auto"/>
      </w:divBdr>
    </w:div>
    <w:div w:id="114182456">
      <w:bodyDiv w:val="1"/>
      <w:marLeft w:val="0"/>
      <w:marRight w:val="0"/>
      <w:marTop w:val="0"/>
      <w:marBottom w:val="0"/>
      <w:divBdr>
        <w:top w:val="none" w:sz="0" w:space="0" w:color="auto"/>
        <w:left w:val="none" w:sz="0" w:space="0" w:color="auto"/>
        <w:bottom w:val="none" w:sz="0" w:space="0" w:color="auto"/>
        <w:right w:val="none" w:sz="0" w:space="0" w:color="auto"/>
      </w:divBdr>
    </w:div>
    <w:div w:id="114301254">
      <w:bodyDiv w:val="1"/>
      <w:marLeft w:val="0"/>
      <w:marRight w:val="0"/>
      <w:marTop w:val="0"/>
      <w:marBottom w:val="0"/>
      <w:divBdr>
        <w:top w:val="none" w:sz="0" w:space="0" w:color="auto"/>
        <w:left w:val="none" w:sz="0" w:space="0" w:color="auto"/>
        <w:bottom w:val="none" w:sz="0" w:space="0" w:color="auto"/>
        <w:right w:val="none" w:sz="0" w:space="0" w:color="auto"/>
      </w:divBdr>
    </w:div>
    <w:div w:id="116030893">
      <w:bodyDiv w:val="1"/>
      <w:marLeft w:val="0"/>
      <w:marRight w:val="0"/>
      <w:marTop w:val="0"/>
      <w:marBottom w:val="0"/>
      <w:divBdr>
        <w:top w:val="none" w:sz="0" w:space="0" w:color="auto"/>
        <w:left w:val="none" w:sz="0" w:space="0" w:color="auto"/>
        <w:bottom w:val="none" w:sz="0" w:space="0" w:color="auto"/>
        <w:right w:val="none" w:sz="0" w:space="0" w:color="auto"/>
      </w:divBdr>
    </w:div>
    <w:div w:id="117918400">
      <w:bodyDiv w:val="1"/>
      <w:marLeft w:val="0"/>
      <w:marRight w:val="0"/>
      <w:marTop w:val="0"/>
      <w:marBottom w:val="0"/>
      <w:divBdr>
        <w:top w:val="none" w:sz="0" w:space="0" w:color="auto"/>
        <w:left w:val="none" w:sz="0" w:space="0" w:color="auto"/>
        <w:bottom w:val="none" w:sz="0" w:space="0" w:color="auto"/>
        <w:right w:val="none" w:sz="0" w:space="0" w:color="auto"/>
      </w:divBdr>
    </w:div>
    <w:div w:id="120274460">
      <w:bodyDiv w:val="1"/>
      <w:marLeft w:val="0"/>
      <w:marRight w:val="0"/>
      <w:marTop w:val="0"/>
      <w:marBottom w:val="0"/>
      <w:divBdr>
        <w:top w:val="none" w:sz="0" w:space="0" w:color="auto"/>
        <w:left w:val="none" w:sz="0" w:space="0" w:color="auto"/>
        <w:bottom w:val="none" w:sz="0" w:space="0" w:color="auto"/>
        <w:right w:val="none" w:sz="0" w:space="0" w:color="auto"/>
      </w:divBdr>
    </w:div>
    <w:div w:id="120347877">
      <w:bodyDiv w:val="1"/>
      <w:marLeft w:val="0"/>
      <w:marRight w:val="0"/>
      <w:marTop w:val="0"/>
      <w:marBottom w:val="0"/>
      <w:divBdr>
        <w:top w:val="none" w:sz="0" w:space="0" w:color="auto"/>
        <w:left w:val="none" w:sz="0" w:space="0" w:color="auto"/>
        <w:bottom w:val="none" w:sz="0" w:space="0" w:color="auto"/>
        <w:right w:val="none" w:sz="0" w:space="0" w:color="auto"/>
      </w:divBdr>
    </w:div>
    <w:div w:id="120540650">
      <w:bodyDiv w:val="1"/>
      <w:marLeft w:val="0"/>
      <w:marRight w:val="0"/>
      <w:marTop w:val="0"/>
      <w:marBottom w:val="0"/>
      <w:divBdr>
        <w:top w:val="none" w:sz="0" w:space="0" w:color="auto"/>
        <w:left w:val="none" w:sz="0" w:space="0" w:color="auto"/>
        <w:bottom w:val="none" w:sz="0" w:space="0" w:color="auto"/>
        <w:right w:val="none" w:sz="0" w:space="0" w:color="auto"/>
      </w:divBdr>
    </w:div>
    <w:div w:id="121965473">
      <w:bodyDiv w:val="1"/>
      <w:marLeft w:val="0"/>
      <w:marRight w:val="0"/>
      <w:marTop w:val="0"/>
      <w:marBottom w:val="0"/>
      <w:divBdr>
        <w:top w:val="none" w:sz="0" w:space="0" w:color="auto"/>
        <w:left w:val="none" w:sz="0" w:space="0" w:color="auto"/>
        <w:bottom w:val="none" w:sz="0" w:space="0" w:color="auto"/>
        <w:right w:val="none" w:sz="0" w:space="0" w:color="auto"/>
      </w:divBdr>
    </w:div>
    <w:div w:id="123893498">
      <w:bodyDiv w:val="1"/>
      <w:marLeft w:val="0"/>
      <w:marRight w:val="0"/>
      <w:marTop w:val="0"/>
      <w:marBottom w:val="0"/>
      <w:divBdr>
        <w:top w:val="none" w:sz="0" w:space="0" w:color="auto"/>
        <w:left w:val="none" w:sz="0" w:space="0" w:color="auto"/>
        <w:bottom w:val="none" w:sz="0" w:space="0" w:color="auto"/>
        <w:right w:val="none" w:sz="0" w:space="0" w:color="auto"/>
      </w:divBdr>
    </w:div>
    <w:div w:id="125707729">
      <w:bodyDiv w:val="1"/>
      <w:marLeft w:val="0"/>
      <w:marRight w:val="0"/>
      <w:marTop w:val="0"/>
      <w:marBottom w:val="0"/>
      <w:divBdr>
        <w:top w:val="none" w:sz="0" w:space="0" w:color="auto"/>
        <w:left w:val="none" w:sz="0" w:space="0" w:color="auto"/>
        <w:bottom w:val="none" w:sz="0" w:space="0" w:color="auto"/>
        <w:right w:val="none" w:sz="0" w:space="0" w:color="auto"/>
      </w:divBdr>
    </w:div>
    <w:div w:id="125899569">
      <w:bodyDiv w:val="1"/>
      <w:marLeft w:val="0"/>
      <w:marRight w:val="0"/>
      <w:marTop w:val="0"/>
      <w:marBottom w:val="0"/>
      <w:divBdr>
        <w:top w:val="none" w:sz="0" w:space="0" w:color="auto"/>
        <w:left w:val="none" w:sz="0" w:space="0" w:color="auto"/>
        <w:bottom w:val="none" w:sz="0" w:space="0" w:color="auto"/>
        <w:right w:val="none" w:sz="0" w:space="0" w:color="auto"/>
      </w:divBdr>
    </w:div>
    <w:div w:id="129636373">
      <w:bodyDiv w:val="1"/>
      <w:marLeft w:val="0"/>
      <w:marRight w:val="0"/>
      <w:marTop w:val="0"/>
      <w:marBottom w:val="0"/>
      <w:divBdr>
        <w:top w:val="none" w:sz="0" w:space="0" w:color="auto"/>
        <w:left w:val="none" w:sz="0" w:space="0" w:color="auto"/>
        <w:bottom w:val="none" w:sz="0" w:space="0" w:color="auto"/>
        <w:right w:val="none" w:sz="0" w:space="0" w:color="auto"/>
      </w:divBdr>
    </w:div>
    <w:div w:id="129828240">
      <w:bodyDiv w:val="1"/>
      <w:marLeft w:val="0"/>
      <w:marRight w:val="0"/>
      <w:marTop w:val="0"/>
      <w:marBottom w:val="0"/>
      <w:divBdr>
        <w:top w:val="none" w:sz="0" w:space="0" w:color="auto"/>
        <w:left w:val="none" w:sz="0" w:space="0" w:color="auto"/>
        <w:bottom w:val="none" w:sz="0" w:space="0" w:color="auto"/>
        <w:right w:val="none" w:sz="0" w:space="0" w:color="auto"/>
      </w:divBdr>
    </w:div>
    <w:div w:id="130292276">
      <w:bodyDiv w:val="1"/>
      <w:marLeft w:val="0"/>
      <w:marRight w:val="0"/>
      <w:marTop w:val="0"/>
      <w:marBottom w:val="0"/>
      <w:divBdr>
        <w:top w:val="none" w:sz="0" w:space="0" w:color="auto"/>
        <w:left w:val="none" w:sz="0" w:space="0" w:color="auto"/>
        <w:bottom w:val="none" w:sz="0" w:space="0" w:color="auto"/>
        <w:right w:val="none" w:sz="0" w:space="0" w:color="auto"/>
      </w:divBdr>
    </w:div>
    <w:div w:id="132063342">
      <w:bodyDiv w:val="1"/>
      <w:marLeft w:val="0"/>
      <w:marRight w:val="0"/>
      <w:marTop w:val="0"/>
      <w:marBottom w:val="0"/>
      <w:divBdr>
        <w:top w:val="none" w:sz="0" w:space="0" w:color="auto"/>
        <w:left w:val="none" w:sz="0" w:space="0" w:color="auto"/>
        <w:bottom w:val="none" w:sz="0" w:space="0" w:color="auto"/>
        <w:right w:val="none" w:sz="0" w:space="0" w:color="auto"/>
      </w:divBdr>
    </w:div>
    <w:div w:id="136580897">
      <w:bodyDiv w:val="1"/>
      <w:marLeft w:val="0"/>
      <w:marRight w:val="0"/>
      <w:marTop w:val="0"/>
      <w:marBottom w:val="0"/>
      <w:divBdr>
        <w:top w:val="none" w:sz="0" w:space="0" w:color="auto"/>
        <w:left w:val="none" w:sz="0" w:space="0" w:color="auto"/>
        <w:bottom w:val="none" w:sz="0" w:space="0" w:color="auto"/>
        <w:right w:val="none" w:sz="0" w:space="0" w:color="auto"/>
      </w:divBdr>
    </w:div>
    <w:div w:id="137311348">
      <w:bodyDiv w:val="1"/>
      <w:marLeft w:val="0"/>
      <w:marRight w:val="0"/>
      <w:marTop w:val="0"/>
      <w:marBottom w:val="0"/>
      <w:divBdr>
        <w:top w:val="none" w:sz="0" w:space="0" w:color="auto"/>
        <w:left w:val="none" w:sz="0" w:space="0" w:color="auto"/>
        <w:bottom w:val="none" w:sz="0" w:space="0" w:color="auto"/>
        <w:right w:val="none" w:sz="0" w:space="0" w:color="auto"/>
      </w:divBdr>
    </w:div>
    <w:div w:id="138614903">
      <w:bodyDiv w:val="1"/>
      <w:marLeft w:val="0"/>
      <w:marRight w:val="0"/>
      <w:marTop w:val="0"/>
      <w:marBottom w:val="0"/>
      <w:divBdr>
        <w:top w:val="none" w:sz="0" w:space="0" w:color="auto"/>
        <w:left w:val="none" w:sz="0" w:space="0" w:color="auto"/>
        <w:bottom w:val="none" w:sz="0" w:space="0" w:color="auto"/>
        <w:right w:val="none" w:sz="0" w:space="0" w:color="auto"/>
      </w:divBdr>
    </w:div>
    <w:div w:id="139537988">
      <w:bodyDiv w:val="1"/>
      <w:marLeft w:val="0"/>
      <w:marRight w:val="0"/>
      <w:marTop w:val="0"/>
      <w:marBottom w:val="0"/>
      <w:divBdr>
        <w:top w:val="none" w:sz="0" w:space="0" w:color="auto"/>
        <w:left w:val="none" w:sz="0" w:space="0" w:color="auto"/>
        <w:bottom w:val="none" w:sz="0" w:space="0" w:color="auto"/>
        <w:right w:val="none" w:sz="0" w:space="0" w:color="auto"/>
      </w:divBdr>
    </w:div>
    <w:div w:id="140006472">
      <w:bodyDiv w:val="1"/>
      <w:marLeft w:val="0"/>
      <w:marRight w:val="0"/>
      <w:marTop w:val="0"/>
      <w:marBottom w:val="0"/>
      <w:divBdr>
        <w:top w:val="none" w:sz="0" w:space="0" w:color="auto"/>
        <w:left w:val="none" w:sz="0" w:space="0" w:color="auto"/>
        <w:bottom w:val="none" w:sz="0" w:space="0" w:color="auto"/>
        <w:right w:val="none" w:sz="0" w:space="0" w:color="auto"/>
      </w:divBdr>
    </w:div>
    <w:div w:id="143207916">
      <w:bodyDiv w:val="1"/>
      <w:marLeft w:val="0"/>
      <w:marRight w:val="0"/>
      <w:marTop w:val="0"/>
      <w:marBottom w:val="0"/>
      <w:divBdr>
        <w:top w:val="none" w:sz="0" w:space="0" w:color="auto"/>
        <w:left w:val="none" w:sz="0" w:space="0" w:color="auto"/>
        <w:bottom w:val="none" w:sz="0" w:space="0" w:color="auto"/>
        <w:right w:val="none" w:sz="0" w:space="0" w:color="auto"/>
      </w:divBdr>
    </w:div>
    <w:div w:id="143788928">
      <w:bodyDiv w:val="1"/>
      <w:marLeft w:val="0"/>
      <w:marRight w:val="0"/>
      <w:marTop w:val="0"/>
      <w:marBottom w:val="0"/>
      <w:divBdr>
        <w:top w:val="none" w:sz="0" w:space="0" w:color="auto"/>
        <w:left w:val="none" w:sz="0" w:space="0" w:color="auto"/>
        <w:bottom w:val="none" w:sz="0" w:space="0" w:color="auto"/>
        <w:right w:val="none" w:sz="0" w:space="0" w:color="auto"/>
      </w:divBdr>
    </w:div>
    <w:div w:id="144443431">
      <w:bodyDiv w:val="1"/>
      <w:marLeft w:val="0"/>
      <w:marRight w:val="0"/>
      <w:marTop w:val="0"/>
      <w:marBottom w:val="0"/>
      <w:divBdr>
        <w:top w:val="none" w:sz="0" w:space="0" w:color="auto"/>
        <w:left w:val="none" w:sz="0" w:space="0" w:color="auto"/>
        <w:bottom w:val="none" w:sz="0" w:space="0" w:color="auto"/>
        <w:right w:val="none" w:sz="0" w:space="0" w:color="auto"/>
      </w:divBdr>
    </w:div>
    <w:div w:id="144513305">
      <w:bodyDiv w:val="1"/>
      <w:marLeft w:val="0"/>
      <w:marRight w:val="0"/>
      <w:marTop w:val="0"/>
      <w:marBottom w:val="0"/>
      <w:divBdr>
        <w:top w:val="none" w:sz="0" w:space="0" w:color="auto"/>
        <w:left w:val="none" w:sz="0" w:space="0" w:color="auto"/>
        <w:bottom w:val="none" w:sz="0" w:space="0" w:color="auto"/>
        <w:right w:val="none" w:sz="0" w:space="0" w:color="auto"/>
      </w:divBdr>
    </w:div>
    <w:div w:id="145437971">
      <w:bodyDiv w:val="1"/>
      <w:marLeft w:val="0"/>
      <w:marRight w:val="0"/>
      <w:marTop w:val="0"/>
      <w:marBottom w:val="0"/>
      <w:divBdr>
        <w:top w:val="none" w:sz="0" w:space="0" w:color="auto"/>
        <w:left w:val="none" w:sz="0" w:space="0" w:color="auto"/>
        <w:bottom w:val="none" w:sz="0" w:space="0" w:color="auto"/>
        <w:right w:val="none" w:sz="0" w:space="0" w:color="auto"/>
      </w:divBdr>
    </w:div>
    <w:div w:id="147526093">
      <w:bodyDiv w:val="1"/>
      <w:marLeft w:val="0"/>
      <w:marRight w:val="0"/>
      <w:marTop w:val="0"/>
      <w:marBottom w:val="0"/>
      <w:divBdr>
        <w:top w:val="none" w:sz="0" w:space="0" w:color="auto"/>
        <w:left w:val="none" w:sz="0" w:space="0" w:color="auto"/>
        <w:bottom w:val="none" w:sz="0" w:space="0" w:color="auto"/>
        <w:right w:val="none" w:sz="0" w:space="0" w:color="auto"/>
      </w:divBdr>
    </w:div>
    <w:div w:id="147595804">
      <w:bodyDiv w:val="1"/>
      <w:marLeft w:val="0"/>
      <w:marRight w:val="0"/>
      <w:marTop w:val="0"/>
      <w:marBottom w:val="0"/>
      <w:divBdr>
        <w:top w:val="none" w:sz="0" w:space="0" w:color="auto"/>
        <w:left w:val="none" w:sz="0" w:space="0" w:color="auto"/>
        <w:bottom w:val="none" w:sz="0" w:space="0" w:color="auto"/>
        <w:right w:val="none" w:sz="0" w:space="0" w:color="auto"/>
      </w:divBdr>
    </w:div>
    <w:div w:id="150827203">
      <w:bodyDiv w:val="1"/>
      <w:marLeft w:val="0"/>
      <w:marRight w:val="0"/>
      <w:marTop w:val="0"/>
      <w:marBottom w:val="0"/>
      <w:divBdr>
        <w:top w:val="none" w:sz="0" w:space="0" w:color="auto"/>
        <w:left w:val="none" w:sz="0" w:space="0" w:color="auto"/>
        <w:bottom w:val="none" w:sz="0" w:space="0" w:color="auto"/>
        <w:right w:val="none" w:sz="0" w:space="0" w:color="auto"/>
      </w:divBdr>
    </w:div>
    <w:div w:id="154878496">
      <w:bodyDiv w:val="1"/>
      <w:marLeft w:val="0"/>
      <w:marRight w:val="0"/>
      <w:marTop w:val="0"/>
      <w:marBottom w:val="0"/>
      <w:divBdr>
        <w:top w:val="none" w:sz="0" w:space="0" w:color="auto"/>
        <w:left w:val="none" w:sz="0" w:space="0" w:color="auto"/>
        <w:bottom w:val="none" w:sz="0" w:space="0" w:color="auto"/>
        <w:right w:val="none" w:sz="0" w:space="0" w:color="auto"/>
      </w:divBdr>
    </w:div>
    <w:div w:id="155541184">
      <w:bodyDiv w:val="1"/>
      <w:marLeft w:val="0"/>
      <w:marRight w:val="0"/>
      <w:marTop w:val="0"/>
      <w:marBottom w:val="0"/>
      <w:divBdr>
        <w:top w:val="none" w:sz="0" w:space="0" w:color="auto"/>
        <w:left w:val="none" w:sz="0" w:space="0" w:color="auto"/>
        <w:bottom w:val="none" w:sz="0" w:space="0" w:color="auto"/>
        <w:right w:val="none" w:sz="0" w:space="0" w:color="auto"/>
      </w:divBdr>
    </w:div>
    <w:div w:id="156269094">
      <w:bodyDiv w:val="1"/>
      <w:marLeft w:val="0"/>
      <w:marRight w:val="0"/>
      <w:marTop w:val="0"/>
      <w:marBottom w:val="0"/>
      <w:divBdr>
        <w:top w:val="none" w:sz="0" w:space="0" w:color="auto"/>
        <w:left w:val="none" w:sz="0" w:space="0" w:color="auto"/>
        <w:bottom w:val="none" w:sz="0" w:space="0" w:color="auto"/>
        <w:right w:val="none" w:sz="0" w:space="0" w:color="auto"/>
      </w:divBdr>
    </w:div>
    <w:div w:id="156850526">
      <w:bodyDiv w:val="1"/>
      <w:marLeft w:val="0"/>
      <w:marRight w:val="0"/>
      <w:marTop w:val="0"/>
      <w:marBottom w:val="0"/>
      <w:divBdr>
        <w:top w:val="none" w:sz="0" w:space="0" w:color="auto"/>
        <w:left w:val="none" w:sz="0" w:space="0" w:color="auto"/>
        <w:bottom w:val="none" w:sz="0" w:space="0" w:color="auto"/>
        <w:right w:val="none" w:sz="0" w:space="0" w:color="auto"/>
      </w:divBdr>
    </w:div>
    <w:div w:id="157766353">
      <w:bodyDiv w:val="1"/>
      <w:marLeft w:val="0"/>
      <w:marRight w:val="0"/>
      <w:marTop w:val="0"/>
      <w:marBottom w:val="0"/>
      <w:divBdr>
        <w:top w:val="none" w:sz="0" w:space="0" w:color="auto"/>
        <w:left w:val="none" w:sz="0" w:space="0" w:color="auto"/>
        <w:bottom w:val="none" w:sz="0" w:space="0" w:color="auto"/>
        <w:right w:val="none" w:sz="0" w:space="0" w:color="auto"/>
      </w:divBdr>
    </w:div>
    <w:div w:id="157886439">
      <w:bodyDiv w:val="1"/>
      <w:marLeft w:val="0"/>
      <w:marRight w:val="0"/>
      <w:marTop w:val="0"/>
      <w:marBottom w:val="0"/>
      <w:divBdr>
        <w:top w:val="none" w:sz="0" w:space="0" w:color="auto"/>
        <w:left w:val="none" w:sz="0" w:space="0" w:color="auto"/>
        <w:bottom w:val="none" w:sz="0" w:space="0" w:color="auto"/>
        <w:right w:val="none" w:sz="0" w:space="0" w:color="auto"/>
      </w:divBdr>
    </w:div>
    <w:div w:id="158738856">
      <w:bodyDiv w:val="1"/>
      <w:marLeft w:val="0"/>
      <w:marRight w:val="0"/>
      <w:marTop w:val="0"/>
      <w:marBottom w:val="0"/>
      <w:divBdr>
        <w:top w:val="none" w:sz="0" w:space="0" w:color="auto"/>
        <w:left w:val="none" w:sz="0" w:space="0" w:color="auto"/>
        <w:bottom w:val="none" w:sz="0" w:space="0" w:color="auto"/>
        <w:right w:val="none" w:sz="0" w:space="0" w:color="auto"/>
      </w:divBdr>
    </w:div>
    <w:div w:id="158884706">
      <w:bodyDiv w:val="1"/>
      <w:marLeft w:val="0"/>
      <w:marRight w:val="0"/>
      <w:marTop w:val="0"/>
      <w:marBottom w:val="0"/>
      <w:divBdr>
        <w:top w:val="none" w:sz="0" w:space="0" w:color="auto"/>
        <w:left w:val="none" w:sz="0" w:space="0" w:color="auto"/>
        <w:bottom w:val="none" w:sz="0" w:space="0" w:color="auto"/>
        <w:right w:val="none" w:sz="0" w:space="0" w:color="auto"/>
      </w:divBdr>
    </w:div>
    <w:div w:id="162202438">
      <w:bodyDiv w:val="1"/>
      <w:marLeft w:val="0"/>
      <w:marRight w:val="0"/>
      <w:marTop w:val="0"/>
      <w:marBottom w:val="0"/>
      <w:divBdr>
        <w:top w:val="none" w:sz="0" w:space="0" w:color="auto"/>
        <w:left w:val="none" w:sz="0" w:space="0" w:color="auto"/>
        <w:bottom w:val="none" w:sz="0" w:space="0" w:color="auto"/>
        <w:right w:val="none" w:sz="0" w:space="0" w:color="auto"/>
      </w:divBdr>
    </w:div>
    <w:div w:id="162815248">
      <w:bodyDiv w:val="1"/>
      <w:marLeft w:val="0"/>
      <w:marRight w:val="0"/>
      <w:marTop w:val="0"/>
      <w:marBottom w:val="0"/>
      <w:divBdr>
        <w:top w:val="none" w:sz="0" w:space="0" w:color="auto"/>
        <w:left w:val="none" w:sz="0" w:space="0" w:color="auto"/>
        <w:bottom w:val="none" w:sz="0" w:space="0" w:color="auto"/>
        <w:right w:val="none" w:sz="0" w:space="0" w:color="auto"/>
      </w:divBdr>
    </w:div>
    <w:div w:id="162864877">
      <w:bodyDiv w:val="1"/>
      <w:marLeft w:val="0"/>
      <w:marRight w:val="0"/>
      <w:marTop w:val="0"/>
      <w:marBottom w:val="0"/>
      <w:divBdr>
        <w:top w:val="none" w:sz="0" w:space="0" w:color="auto"/>
        <w:left w:val="none" w:sz="0" w:space="0" w:color="auto"/>
        <w:bottom w:val="none" w:sz="0" w:space="0" w:color="auto"/>
        <w:right w:val="none" w:sz="0" w:space="0" w:color="auto"/>
      </w:divBdr>
    </w:div>
    <w:div w:id="163013791">
      <w:bodyDiv w:val="1"/>
      <w:marLeft w:val="0"/>
      <w:marRight w:val="0"/>
      <w:marTop w:val="0"/>
      <w:marBottom w:val="0"/>
      <w:divBdr>
        <w:top w:val="none" w:sz="0" w:space="0" w:color="auto"/>
        <w:left w:val="none" w:sz="0" w:space="0" w:color="auto"/>
        <w:bottom w:val="none" w:sz="0" w:space="0" w:color="auto"/>
        <w:right w:val="none" w:sz="0" w:space="0" w:color="auto"/>
      </w:divBdr>
    </w:div>
    <w:div w:id="163907126">
      <w:bodyDiv w:val="1"/>
      <w:marLeft w:val="0"/>
      <w:marRight w:val="0"/>
      <w:marTop w:val="0"/>
      <w:marBottom w:val="0"/>
      <w:divBdr>
        <w:top w:val="none" w:sz="0" w:space="0" w:color="auto"/>
        <w:left w:val="none" w:sz="0" w:space="0" w:color="auto"/>
        <w:bottom w:val="none" w:sz="0" w:space="0" w:color="auto"/>
        <w:right w:val="none" w:sz="0" w:space="0" w:color="auto"/>
      </w:divBdr>
    </w:div>
    <w:div w:id="163975294">
      <w:bodyDiv w:val="1"/>
      <w:marLeft w:val="0"/>
      <w:marRight w:val="0"/>
      <w:marTop w:val="0"/>
      <w:marBottom w:val="0"/>
      <w:divBdr>
        <w:top w:val="none" w:sz="0" w:space="0" w:color="auto"/>
        <w:left w:val="none" w:sz="0" w:space="0" w:color="auto"/>
        <w:bottom w:val="none" w:sz="0" w:space="0" w:color="auto"/>
        <w:right w:val="none" w:sz="0" w:space="0" w:color="auto"/>
      </w:divBdr>
    </w:div>
    <w:div w:id="165022289">
      <w:bodyDiv w:val="1"/>
      <w:marLeft w:val="0"/>
      <w:marRight w:val="0"/>
      <w:marTop w:val="0"/>
      <w:marBottom w:val="0"/>
      <w:divBdr>
        <w:top w:val="none" w:sz="0" w:space="0" w:color="auto"/>
        <w:left w:val="none" w:sz="0" w:space="0" w:color="auto"/>
        <w:bottom w:val="none" w:sz="0" w:space="0" w:color="auto"/>
        <w:right w:val="none" w:sz="0" w:space="0" w:color="auto"/>
      </w:divBdr>
    </w:div>
    <w:div w:id="165167924">
      <w:bodyDiv w:val="1"/>
      <w:marLeft w:val="0"/>
      <w:marRight w:val="0"/>
      <w:marTop w:val="0"/>
      <w:marBottom w:val="0"/>
      <w:divBdr>
        <w:top w:val="none" w:sz="0" w:space="0" w:color="auto"/>
        <w:left w:val="none" w:sz="0" w:space="0" w:color="auto"/>
        <w:bottom w:val="none" w:sz="0" w:space="0" w:color="auto"/>
        <w:right w:val="none" w:sz="0" w:space="0" w:color="auto"/>
      </w:divBdr>
    </w:div>
    <w:div w:id="167451393">
      <w:bodyDiv w:val="1"/>
      <w:marLeft w:val="0"/>
      <w:marRight w:val="0"/>
      <w:marTop w:val="0"/>
      <w:marBottom w:val="0"/>
      <w:divBdr>
        <w:top w:val="none" w:sz="0" w:space="0" w:color="auto"/>
        <w:left w:val="none" w:sz="0" w:space="0" w:color="auto"/>
        <w:bottom w:val="none" w:sz="0" w:space="0" w:color="auto"/>
        <w:right w:val="none" w:sz="0" w:space="0" w:color="auto"/>
      </w:divBdr>
    </w:div>
    <w:div w:id="167789034">
      <w:bodyDiv w:val="1"/>
      <w:marLeft w:val="0"/>
      <w:marRight w:val="0"/>
      <w:marTop w:val="0"/>
      <w:marBottom w:val="0"/>
      <w:divBdr>
        <w:top w:val="none" w:sz="0" w:space="0" w:color="auto"/>
        <w:left w:val="none" w:sz="0" w:space="0" w:color="auto"/>
        <w:bottom w:val="none" w:sz="0" w:space="0" w:color="auto"/>
        <w:right w:val="none" w:sz="0" w:space="0" w:color="auto"/>
      </w:divBdr>
    </w:div>
    <w:div w:id="167796172">
      <w:bodyDiv w:val="1"/>
      <w:marLeft w:val="0"/>
      <w:marRight w:val="0"/>
      <w:marTop w:val="0"/>
      <w:marBottom w:val="0"/>
      <w:divBdr>
        <w:top w:val="none" w:sz="0" w:space="0" w:color="auto"/>
        <w:left w:val="none" w:sz="0" w:space="0" w:color="auto"/>
        <w:bottom w:val="none" w:sz="0" w:space="0" w:color="auto"/>
        <w:right w:val="none" w:sz="0" w:space="0" w:color="auto"/>
      </w:divBdr>
    </w:div>
    <w:div w:id="169295509">
      <w:bodyDiv w:val="1"/>
      <w:marLeft w:val="0"/>
      <w:marRight w:val="0"/>
      <w:marTop w:val="0"/>
      <w:marBottom w:val="0"/>
      <w:divBdr>
        <w:top w:val="none" w:sz="0" w:space="0" w:color="auto"/>
        <w:left w:val="none" w:sz="0" w:space="0" w:color="auto"/>
        <w:bottom w:val="none" w:sz="0" w:space="0" w:color="auto"/>
        <w:right w:val="none" w:sz="0" w:space="0" w:color="auto"/>
      </w:divBdr>
    </w:div>
    <w:div w:id="169411335">
      <w:bodyDiv w:val="1"/>
      <w:marLeft w:val="0"/>
      <w:marRight w:val="0"/>
      <w:marTop w:val="0"/>
      <w:marBottom w:val="0"/>
      <w:divBdr>
        <w:top w:val="none" w:sz="0" w:space="0" w:color="auto"/>
        <w:left w:val="none" w:sz="0" w:space="0" w:color="auto"/>
        <w:bottom w:val="none" w:sz="0" w:space="0" w:color="auto"/>
        <w:right w:val="none" w:sz="0" w:space="0" w:color="auto"/>
      </w:divBdr>
    </w:div>
    <w:div w:id="171191059">
      <w:bodyDiv w:val="1"/>
      <w:marLeft w:val="0"/>
      <w:marRight w:val="0"/>
      <w:marTop w:val="0"/>
      <w:marBottom w:val="0"/>
      <w:divBdr>
        <w:top w:val="none" w:sz="0" w:space="0" w:color="auto"/>
        <w:left w:val="none" w:sz="0" w:space="0" w:color="auto"/>
        <w:bottom w:val="none" w:sz="0" w:space="0" w:color="auto"/>
        <w:right w:val="none" w:sz="0" w:space="0" w:color="auto"/>
      </w:divBdr>
    </w:div>
    <w:div w:id="172033658">
      <w:bodyDiv w:val="1"/>
      <w:marLeft w:val="0"/>
      <w:marRight w:val="0"/>
      <w:marTop w:val="0"/>
      <w:marBottom w:val="0"/>
      <w:divBdr>
        <w:top w:val="none" w:sz="0" w:space="0" w:color="auto"/>
        <w:left w:val="none" w:sz="0" w:space="0" w:color="auto"/>
        <w:bottom w:val="none" w:sz="0" w:space="0" w:color="auto"/>
        <w:right w:val="none" w:sz="0" w:space="0" w:color="auto"/>
      </w:divBdr>
    </w:div>
    <w:div w:id="172383571">
      <w:bodyDiv w:val="1"/>
      <w:marLeft w:val="0"/>
      <w:marRight w:val="0"/>
      <w:marTop w:val="0"/>
      <w:marBottom w:val="0"/>
      <w:divBdr>
        <w:top w:val="none" w:sz="0" w:space="0" w:color="auto"/>
        <w:left w:val="none" w:sz="0" w:space="0" w:color="auto"/>
        <w:bottom w:val="none" w:sz="0" w:space="0" w:color="auto"/>
        <w:right w:val="none" w:sz="0" w:space="0" w:color="auto"/>
      </w:divBdr>
    </w:div>
    <w:div w:id="173082955">
      <w:bodyDiv w:val="1"/>
      <w:marLeft w:val="0"/>
      <w:marRight w:val="0"/>
      <w:marTop w:val="0"/>
      <w:marBottom w:val="0"/>
      <w:divBdr>
        <w:top w:val="none" w:sz="0" w:space="0" w:color="auto"/>
        <w:left w:val="none" w:sz="0" w:space="0" w:color="auto"/>
        <w:bottom w:val="none" w:sz="0" w:space="0" w:color="auto"/>
        <w:right w:val="none" w:sz="0" w:space="0" w:color="auto"/>
      </w:divBdr>
    </w:div>
    <w:div w:id="174006721">
      <w:bodyDiv w:val="1"/>
      <w:marLeft w:val="0"/>
      <w:marRight w:val="0"/>
      <w:marTop w:val="0"/>
      <w:marBottom w:val="0"/>
      <w:divBdr>
        <w:top w:val="none" w:sz="0" w:space="0" w:color="auto"/>
        <w:left w:val="none" w:sz="0" w:space="0" w:color="auto"/>
        <w:bottom w:val="none" w:sz="0" w:space="0" w:color="auto"/>
        <w:right w:val="none" w:sz="0" w:space="0" w:color="auto"/>
      </w:divBdr>
    </w:div>
    <w:div w:id="175121445">
      <w:bodyDiv w:val="1"/>
      <w:marLeft w:val="0"/>
      <w:marRight w:val="0"/>
      <w:marTop w:val="0"/>
      <w:marBottom w:val="0"/>
      <w:divBdr>
        <w:top w:val="none" w:sz="0" w:space="0" w:color="auto"/>
        <w:left w:val="none" w:sz="0" w:space="0" w:color="auto"/>
        <w:bottom w:val="none" w:sz="0" w:space="0" w:color="auto"/>
        <w:right w:val="none" w:sz="0" w:space="0" w:color="auto"/>
      </w:divBdr>
    </w:div>
    <w:div w:id="175123462">
      <w:bodyDiv w:val="1"/>
      <w:marLeft w:val="0"/>
      <w:marRight w:val="0"/>
      <w:marTop w:val="0"/>
      <w:marBottom w:val="0"/>
      <w:divBdr>
        <w:top w:val="none" w:sz="0" w:space="0" w:color="auto"/>
        <w:left w:val="none" w:sz="0" w:space="0" w:color="auto"/>
        <w:bottom w:val="none" w:sz="0" w:space="0" w:color="auto"/>
        <w:right w:val="none" w:sz="0" w:space="0" w:color="auto"/>
      </w:divBdr>
    </w:div>
    <w:div w:id="175464074">
      <w:bodyDiv w:val="1"/>
      <w:marLeft w:val="0"/>
      <w:marRight w:val="0"/>
      <w:marTop w:val="0"/>
      <w:marBottom w:val="0"/>
      <w:divBdr>
        <w:top w:val="none" w:sz="0" w:space="0" w:color="auto"/>
        <w:left w:val="none" w:sz="0" w:space="0" w:color="auto"/>
        <w:bottom w:val="none" w:sz="0" w:space="0" w:color="auto"/>
        <w:right w:val="none" w:sz="0" w:space="0" w:color="auto"/>
      </w:divBdr>
    </w:div>
    <w:div w:id="177695476">
      <w:bodyDiv w:val="1"/>
      <w:marLeft w:val="0"/>
      <w:marRight w:val="0"/>
      <w:marTop w:val="0"/>
      <w:marBottom w:val="0"/>
      <w:divBdr>
        <w:top w:val="none" w:sz="0" w:space="0" w:color="auto"/>
        <w:left w:val="none" w:sz="0" w:space="0" w:color="auto"/>
        <w:bottom w:val="none" w:sz="0" w:space="0" w:color="auto"/>
        <w:right w:val="none" w:sz="0" w:space="0" w:color="auto"/>
      </w:divBdr>
    </w:div>
    <w:div w:id="178550972">
      <w:bodyDiv w:val="1"/>
      <w:marLeft w:val="0"/>
      <w:marRight w:val="0"/>
      <w:marTop w:val="0"/>
      <w:marBottom w:val="0"/>
      <w:divBdr>
        <w:top w:val="none" w:sz="0" w:space="0" w:color="auto"/>
        <w:left w:val="none" w:sz="0" w:space="0" w:color="auto"/>
        <w:bottom w:val="none" w:sz="0" w:space="0" w:color="auto"/>
        <w:right w:val="none" w:sz="0" w:space="0" w:color="auto"/>
      </w:divBdr>
    </w:div>
    <w:div w:id="178666526">
      <w:bodyDiv w:val="1"/>
      <w:marLeft w:val="0"/>
      <w:marRight w:val="0"/>
      <w:marTop w:val="0"/>
      <w:marBottom w:val="0"/>
      <w:divBdr>
        <w:top w:val="none" w:sz="0" w:space="0" w:color="auto"/>
        <w:left w:val="none" w:sz="0" w:space="0" w:color="auto"/>
        <w:bottom w:val="none" w:sz="0" w:space="0" w:color="auto"/>
        <w:right w:val="none" w:sz="0" w:space="0" w:color="auto"/>
      </w:divBdr>
    </w:div>
    <w:div w:id="182864158">
      <w:bodyDiv w:val="1"/>
      <w:marLeft w:val="0"/>
      <w:marRight w:val="0"/>
      <w:marTop w:val="0"/>
      <w:marBottom w:val="0"/>
      <w:divBdr>
        <w:top w:val="none" w:sz="0" w:space="0" w:color="auto"/>
        <w:left w:val="none" w:sz="0" w:space="0" w:color="auto"/>
        <w:bottom w:val="none" w:sz="0" w:space="0" w:color="auto"/>
        <w:right w:val="none" w:sz="0" w:space="0" w:color="auto"/>
      </w:divBdr>
    </w:div>
    <w:div w:id="184292498">
      <w:bodyDiv w:val="1"/>
      <w:marLeft w:val="0"/>
      <w:marRight w:val="0"/>
      <w:marTop w:val="0"/>
      <w:marBottom w:val="0"/>
      <w:divBdr>
        <w:top w:val="none" w:sz="0" w:space="0" w:color="auto"/>
        <w:left w:val="none" w:sz="0" w:space="0" w:color="auto"/>
        <w:bottom w:val="none" w:sz="0" w:space="0" w:color="auto"/>
        <w:right w:val="none" w:sz="0" w:space="0" w:color="auto"/>
      </w:divBdr>
    </w:div>
    <w:div w:id="184445901">
      <w:bodyDiv w:val="1"/>
      <w:marLeft w:val="0"/>
      <w:marRight w:val="0"/>
      <w:marTop w:val="0"/>
      <w:marBottom w:val="0"/>
      <w:divBdr>
        <w:top w:val="none" w:sz="0" w:space="0" w:color="auto"/>
        <w:left w:val="none" w:sz="0" w:space="0" w:color="auto"/>
        <w:bottom w:val="none" w:sz="0" w:space="0" w:color="auto"/>
        <w:right w:val="none" w:sz="0" w:space="0" w:color="auto"/>
      </w:divBdr>
    </w:div>
    <w:div w:id="185676216">
      <w:bodyDiv w:val="1"/>
      <w:marLeft w:val="0"/>
      <w:marRight w:val="0"/>
      <w:marTop w:val="0"/>
      <w:marBottom w:val="0"/>
      <w:divBdr>
        <w:top w:val="none" w:sz="0" w:space="0" w:color="auto"/>
        <w:left w:val="none" w:sz="0" w:space="0" w:color="auto"/>
        <w:bottom w:val="none" w:sz="0" w:space="0" w:color="auto"/>
        <w:right w:val="none" w:sz="0" w:space="0" w:color="auto"/>
      </w:divBdr>
    </w:div>
    <w:div w:id="187450351">
      <w:bodyDiv w:val="1"/>
      <w:marLeft w:val="0"/>
      <w:marRight w:val="0"/>
      <w:marTop w:val="0"/>
      <w:marBottom w:val="0"/>
      <w:divBdr>
        <w:top w:val="none" w:sz="0" w:space="0" w:color="auto"/>
        <w:left w:val="none" w:sz="0" w:space="0" w:color="auto"/>
        <w:bottom w:val="none" w:sz="0" w:space="0" w:color="auto"/>
        <w:right w:val="none" w:sz="0" w:space="0" w:color="auto"/>
      </w:divBdr>
    </w:div>
    <w:div w:id="188954423">
      <w:bodyDiv w:val="1"/>
      <w:marLeft w:val="0"/>
      <w:marRight w:val="0"/>
      <w:marTop w:val="0"/>
      <w:marBottom w:val="0"/>
      <w:divBdr>
        <w:top w:val="none" w:sz="0" w:space="0" w:color="auto"/>
        <w:left w:val="none" w:sz="0" w:space="0" w:color="auto"/>
        <w:bottom w:val="none" w:sz="0" w:space="0" w:color="auto"/>
        <w:right w:val="none" w:sz="0" w:space="0" w:color="auto"/>
      </w:divBdr>
    </w:div>
    <w:div w:id="191304572">
      <w:bodyDiv w:val="1"/>
      <w:marLeft w:val="0"/>
      <w:marRight w:val="0"/>
      <w:marTop w:val="0"/>
      <w:marBottom w:val="0"/>
      <w:divBdr>
        <w:top w:val="none" w:sz="0" w:space="0" w:color="auto"/>
        <w:left w:val="none" w:sz="0" w:space="0" w:color="auto"/>
        <w:bottom w:val="none" w:sz="0" w:space="0" w:color="auto"/>
        <w:right w:val="none" w:sz="0" w:space="0" w:color="auto"/>
      </w:divBdr>
    </w:div>
    <w:div w:id="191380110">
      <w:bodyDiv w:val="1"/>
      <w:marLeft w:val="0"/>
      <w:marRight w:val="0"/>
      <w:marTop w:val="0"/>
      <w:marBottom w:val="0"/>
      <w:divBdr>
        <w:top w:val="none" w:sz="0" w:space="0" w:color="auto"/>
        <w:left w:val="none" w:sz="0" w:space="0" w:color="auto"/>
        <w:bottom w:val="none" w:sz="0" w:space="0" w:color="auto"/>
        <w:right w:val="none" w:sz="0" w:space="0" w:color="auto"/>
      </w:divBdr>
    </w:div>
    <w:div w:id="194538553">
      <w:bodyDiv w:val="1"/>
      <w:marLeft w:val="0"/>
      <w:marRight w:val="0"/>
      <w:marTop w:val="0"/>
      <w:marBottom w:val="0"/>
      <w:divBdr>
        <w:top w:val="none" w:sz="0" w:space="0" w:color="auto"/>
        <w:left w:val="none" w:sz="0" w:space="0" w:color="auto"/>
        <w:bottom w:val="none" w:sz="0" w:space="0" w:color="auto"/>
        <w:right w:val="none" w:sz="0" w:space="0" w:color="auto"/>
      </w:divBdr>
    </w:div>
    <w:div w:id="194657657">
      <w:bodyDiv w:val="1"/>
      <w:marLeft w:val="0"/>
      <w:marRight w:val="0"/>
      <w:marTop w:val="0"/>
      <w:marBottom w:val="0"/>
      <w:divBdr>
        <w:top w:val="none" w:sz="0" w:space="0" w:color="auto"/>
        <w:left w:val="none" w:sz="0" w:space="0" w:color="auto"/>
        <w:bottom w:val="none" w:sz="0" w:space="0" w:color="auto"/>
        <w:right w:val="none" w:sz="0" w:space="0" w:color="auto"/>
      </w:divBdr>
    </w:div>
    <w:div w:id="195627841">
      <w:bodyDiv w:val="1"/>
      <w:marLeft w:val="0"/>
      <w:marRight w:val="0"/>
      <w:marTop w:val="0"/>
      <w:marBottom w:val="0"/>
      <w:divBdr>
        <w:top w:val="none" w:sz="0" w:space="0" w:color="auto"/>
        <w:left w:val="none" w:sz="0" w:space="0" w:color="auto"/>
        <w:bottom w:val="none" w:sz="0" w:space="0" w:color="auto"/>
        <w:right w:val="none" w:sz="0" w:space="0" w:color="auto"/>
      </w:divBdr>
    </w:div>
    <w:div w:id="195699885">
      <w:bodyDiv w:val="1"/>
      <w:marLeft w:val="0"/>
      <w:marRight w:val="0"/>
      <w:marTop w:val="0"/>
      <w:marBottom w:val="0"/>
      <w:divBdr>
        <w:top w:val="none" w:sz="0" w:space="0" w:color="auto"/>
        <w:left w:val="none" w:sz="0" w:space="0" w:color="auto"/>
        <w:bottom w:val="none" w:sz="0" w:space="0" w:color="auto"/>
        <w:right w:val="none" w:sz="0" w:space="0" w:color="auto"/>
      </w:divBdr>
    </w:div>
    <w:div w:id="196044838">
      <w:bodyDiv w:val="1"/>
      <w:marLeft w:val="0"/>
      <w:marRight w:val="0"/>
      <w:marTop w:val="0"/>
      <w:marBottom w:val="0"/>
      <w:divBdr>
        <w:top w:val="none" w:sz="0" w:space="0" w:color="auto"/>
        <w:left w:val="none" w:sz="0" w:space="0" w:color="auto"/>
        <w:bottom w:val="none" w:sz="0" w:space="0" w:color="auto"/>
        <w:right w:val="none" w:sz="0" w:space="0" w:color="auto"/>
      </w:divBdr>
    </w:div>
    <w:div w:id="196049163">
      <w:bodyDiv w:val="1"/>
      <w:marLeft w:val="0"/>
      <w:marRight w:val="0"/>
      <w:marTop w:val="0"/>
      <w:marBottom w:val="0"/>
      <w:divBdr>
        <w:top w:val="none" w:sz="0" w:space="0" w:color="auto"/>
        <w:left w:val="none" w:sz="0" w:space="0" w:color="auto"/>
        <w:bottom w:val="none" w:sz="0" w:space="0" w:color="auto"/>
        <w:right w:val="none" w:sz="0" w:space="0" w:color="auto"/>
      </w:divBdr>
    </w:div>
    <w:div w:id="197007770">
      <w:bodyDiv w:val="1"/>
      <w:marLeft w:val="0"/>
      <w:marRight w:val="0"/>
      <w:marTop w:val="0"/>
      <w:marBottom w:val="0"/>
      <w:divBdr>
        <w:top w:val="none" w:sz="0" w:space="0" w:color="auto"/>
        <w:left w:val="none" w:sz="0" w:space="0" w:color="auto"/>
        <w:bottom w:val="none" w:sz="0" w:space="0" w:color="auto"/>
        <w:right w:val="none" w:sz="0" w:space="0" w:color="auto"/>
      </w:divBdr>
    </w:div>
    <w:div w:id="198009867">
      <w:bodyDiv w:val="1"/>
      <w:marLeft w:val="0"/>
      <w:marRight w:val="0"/>
      <w:marTop w:val="0"/>
      <w:marBottom w:val="0"/>
      <w:divBdr>
        <w:top w:val="none" w:sz="0" w:space="0" w:color="auto"/>
        <w:left w:val="none" w:sz="0" w:space="0" w:color="auto"/>
        <w:bottom w:val="none" w:sz="0" w:space="0" w:color="auto"/>
        <w:right w:val="none" w:sz="0" w:space="0" w:color="auto"/>
      </w:divBdr>
    </w:div>
    <w:div w:id="198906641">
      <w:bodyDiv w:val="1"/>
      <w:marLeft w:val="0"/>
      <w:marRight w:val="0"/>
      <w:marTop w:val="0"/>
      <w:marBottom w:val="0"/>
      <w:divBdr>
        <w:top w:val="none" w:sz="0" w:space="0" w:color="auto"/>
        <w:left w:val="none" w:sz="0" w:space="0" w:color="auto"/>
        <w:bottom w:val="none" w:sz="0" w:space="0" w:color="auto"/>
        <w:right w:val="none" w:sz="0" w:space="0" w:color="auto"/>
      </w:divBdr>
    </w:div>
    <w:div w:id="199367826">
      <w:bodyDiv w:val="1"/>
      <w:marLeft w:val="0"/>
      <w:marRight w:val="0"/>
      <w:marTop w:val="0"/>
      <w:marBottom w:val="0"/>
      <w:divBdr>
        <w:top w:val="none" w:sz="0" w:space="0" w:color="auto"/>
        <w:left w:val="none" w:sz="0" w:space="0" w:color="auto"/>
        <w:bottom w:val="none" w:sz="0" w:space="0" w:color="auto"/>
        <w:right w:val="none" w:sz="0" w:space="0" w:color="auto"/>
      </w:divBdr>
    </w:div>
    <w:div w:id="202405852">
      <w:bodyDiv w:val="1"/>
      <w:marLeft w:val="0"/>
      <w:marRight w:val="0"/>
      <w:marTop w:val="0"/>
      <w:marBottom w:val="0"/>
      <w:divBdr>
        <w:top w:val="none" w:sz="0" w:space="0" w:color="auto"/>
        <w:left w:val="none" w:sz="0" w:space="0" w:color="auto"/>
        <w:bottom w:val="none" w:sz="0" w:space="0" w:color="auto"/>
        <w:right w:val="none" w:sz="0" w:space="0" w:color="auto"/>
      </w:divBdr>
    </w:div>
    <w:div w:id="202600022">
      <w:bodyDiv w:val="1"/>
      <w:marLeft w:val="0"/>
      <w:marRight w:val="0"/>
      <w:marTop w:val="0"/>
      <w:marBottom w:val="0"/>
      <w:divBdr>
        <w:top w:val="none" w:sz="0" w:space="0" w:color="auto"/>
        <w:left w:val="none" w:sz="0" w:space="0" w:color="auto"/>
        <w:bottom w:val="none" w:sz="0" w:space="0" w:color="auto"/>
        <w:right w:val="none" w:sz="0" w:space="0" w:color="auto"/>
      </w:divBdr>
    </w:div>
    <w:div w:id="205529507">
      <w:bodyDiv w:val="1"/>
      <w:marLeft w:val="0"/>
      <w:marRight w:val="0"/>
      <w:marTop w:val="0"/>
      <w:marBottom w:val="0"/>
      <w:divBdr>
        <w:top w:val="none" w:sz="0" w:space="0" w:color="auto"/>
        <w:left w:val="none" w:sz="0" w:space="0" w:color="auto"/>
        <w:bottom w:val="none" w:sz="0" w:space="0" w:color="auto"/>
        <w:right w:val="none" w:sz="0" w:space="0" w:color="auto"/>
      </w:divBdr>
    </w:div>
    <w:div w:id="205603473">
      <w:bodyDiv w:val="1"/>
      <w:marLeft w:val="0"/>
      <w:marRight w:val="0"/>
      <w:marTop w:val="0"/>
      <w:marBottom w:val="0"/>
      <w:divBdr>
        <w:top w:val="none" w:sz="0" w:space="0" w:color="auto"/>
        <w:left w:val="none" w:sz="0" w:space="0" w:color="auto"/>
        <w:bottom w:val="none" w:sz="0" w:space="0" w:color="auto"/>
        <w:right w:val="none" w:sz="0" w:space="0" w:color="auto"/>
      </w:divBdr>
    </w:div>
    <w:div w:id="205994539">
      <w:bodyDiv w:val="1"/>
      <w:marLeft w:val="0"/>
      <w:marRight w:val="0"/>
      <w:marTop w:val="0"/>
      <w:marBottom w:val="0"/>
      <w:divBdr>
        <w:top w:val="none" w:sz="0" w:space="0" w:color="auto"/>
        <w:left w:val="none" w:sz="0" w:space="0" w:color="auto"/>
        <w:bottom w:val="none" w:sz="0" w:space="0" w:color="auto"/>
        <w:right w:val="none" w:sz="0" w:space="0" w:color="auto"/>
      </w:divBdr>
    </w:div>
    <w:div w:id="206187337">
      <w:bodyDiv w:val="1"/>
      <w:marLeft w:val="0"/>
      <w:marRight w:val="0"/>
      <w:marTop w:val="0"/>
      <w:marBottom w:val="0"/>
      <w:divBdr>
        <w:top w:val="none" w:sz="0" w:space="0" w:color="auto"/>
        <w:left w:val="none" w:sz="0" w:space="0" w:color="auto"/>
        <w:bottom w:val="none" w:sz="0" w:space="0" w:color="auto"/>
        <w:right w:val="none" w:sz="0" w:space="0" w:color="auto"/>
      </w:divBdr>
    </w:div>
    <w:div w:id="206257535">
      <w:bodyDiv w:val="1"/>
      <w:marLeft w:val="0"/>
      <w:marRight w:val="0"/>
      <w:marTop w:val="0"/>
      <w:marBottom w:val="0"/>
      <w:divBdr>
        <w:top w:val="none" w:sz="0" w:space="0" w:color="auto"/>
        <w:left w:val="none" w:sz="0" w:space="0" w:color="auto"/>
        <w:bottom w:val="none" w:sz="0" w:space="0" w:color="auto"/>
        <w:right w:val="none" w:sz="0" w:space="0" w:color="auto"/>
      </w:divBdr>
    </w:div>
    <w:div w:id="207880355">
      <w:bodyDiv w:val="1"/>
      <w:marLeft w:val="0"/>
      <w:marRight w:val="0"/>
      <w:marTop w:val="0"/>
      <w:marBottom w:val="0"/>
      <w:divBdr>
        <w:top w:val="none" w:sz="0" w:space="0" w:color="auto"/>
        <w:left w:val="none" w:sz="0" w:space="0" w:color="auto"/>
        <w:bottom w:val="none" w:sz="0" w:space="0" w:color="auto"/>
        <w:right w:val="none" w:sz="0" w:space="0" w:color="auto"/>
      </w:divBdr>
    </w:div>
    <w:div w:id="209416147">
      <w:bodyDiv w:val="1"/>
      <w:marLeft w:val="0"/>
      <w:marRight w:val="0"/>
      <w:marTop w:val="0"/>
      <w:marBottom w:val="0"/>
      <w:divBdr>
        <w:top w:val="none" w:sz="0" w:space="0" w:color="auto"/>
        <w:left w:val="none" w:sz="0" w:space="0" w:color="auto"/>
        <w:bottom w:val="none" w:sz="0" w:space="0" w:color="auto"/>
        <w:right w:val="none" w:sz="0" w:space="0" w:color="auto"/>
      </w:divBdr>
    </w:div>
    <w:div w:id="209996824">
      <w:bodyDiv w:val="1"/>
      <w:marLeft w:val="0"/>
      <w:marRight w:val="0"/>
      <w:marTop w:val="0"/>
      <w:marBottom w:val="0"/>
      <w:divBdr>
        <w:top w:val="none" w:sz="0" w:space="0" w:color="auto"/>
        <w:left w:val="none" w:sz="0" w:space="0" w:color="auto"/>
        <w:bottom w:val="none" w:sz="0" w:space="0" w:color="auto"/>
        <w:right w:val="none" w:sz="0" w:space="0" w:color="auto"/>
      </w:divBdr>
    </w:div>
    <w:div w:id="212236107">
      <w:bodyDiv w:val="1"/>
      <w:marLeft w:val="0"/>
      <w:marRight w:val="0"/>
      <w:marTop w:val="0"/>
      <w:marBottom w:val="0"/>
      <w:divBdr>
        <w:top w:val="none" w:sz="0" w:space="0" w:color="auto"/>
        <w:left w:val="none" w:sz="0" w:space="0" w:color="auto"/>
        <w:bottom w:val="none" w:sz="0" w:space="0" w:color="auto"/>
        <w:right w:val="none" w:sz="0" w:space="0" w:color="auto"/>
      </w:divBdr>
    </w:div>
    <w:div w:id="214049496">
      <w:bodyDiv w:val="1"/>
      <w:marLeft w:val="0"/>
      <w:marRight w:val="0"/>
      <w:marTop w:val="0"/>
      <w:marBottom w:val="0"/>
      <w:divBdr>
        <w:top w:val="none" w:sz="0" w:space="0" w:color="auto"/>
        <w:left w:val="none" w:sz="0" w:space="0" w:color="auto"/>
        <w:bottom w:val="none" w:sz="0" w:space="0" w:color="auto"/>
        <w:right w:val="none" w:sz="0" w:space="0" w:color="auto"/>
      </w:divBdr>
    </w:div>
    <w:div w:id="214388349">
      <w:bodyDiv w:val="1"/>
      <w:marLeft w:val="0"/>
      <w:marRight w:val="0"/>
      <w:marTop w:val="0"/>
      <w:marBottom w:val="0"/>
      <w:divBdr>
        <w:top w:val="none" w:sz="0" w:space="0" w:color="auto"/>
        <w:left w:val="none" w:sz="0" w:space="0" w:color="auto"/>
        <w:bottom w:val="none" w:sz="0" w:space="0" w:color="auto"/>
        <w:right w:val="none" w:sz="0" w:space="0" w:color="auto"/>
      </w:divBdr>
    </w:div>
    <w:div w:id="216473771">
      <w:bodyDiv w:val="1"/>
      <w:marLeft w:val="0"/>
      <w:marRight w:val="0"/>
      <w:marTop w:val="0"/>
      <w:marBottom w:val="0"/>
      <w:divBdr>
        <w:top w:val="none" w:sz="0" w:space="0" w:color="auto"/>
        <w:left w:val="none" w:sz="0" w:space="0" w:color="auto"/>
        <w:bottom w:val="none" w:sz="0" w:space="0" w:color="auto"/>
        <w:right w:val="none" w:sz="0" w:space="0" w:color="auto"/>
      </w:divBdr>
    </w:div>
    <w:div w:id="217208324">
      <w:bodyDiv w:val="1"/>
      <w:marLeft w:val="0"/>
      <w:marRight w:val="0"/>
      <w:marTop w:val="0"/>
      <w:marBottom w:val="0"/>
      <w:divBdr>
        <w:top w:val="none" w:sz="0" w:space="0" w:color="auto"/>
        <w:left w:val="none" w:sz="0" w:space="0" w:color="auto"/>
        <w:bottom w:val="none" w:sz="0" w:space="0" w:color="auto"/>
        <w:right w:val="none" w:sz="0" w:space="0" w:color="auto"/>
      </w:divBdr>
    </w:div>
    <w:div w:id="217254440">
      <w:bodyDiv w:val="1"/>
      <w:marLeft w:val="0"/>
      <w:marRight w:val="0"/>
      <w:marTop w:val="0"/>
      <w:marBottom w:val="0"/>
      <w:divBdr>
        <w:top w:val="none" w:sz="0" w:space="0" w:color="auto"/>
        <w:left w:val="none" w:sz="0" w:space="0" w:color="auto"/>
        <w:bottom w:val="none" w:sz="0" w:space="0" w:color="auto"/>
        <w:right w:val="none" w:sz="0" w:space="0" w:color="auto"/>
      </w:divBdr>
    </w:div>
    <w:div w:id="217521244">
      <w:bodyDiv w:val="1"/>
      <w:marLeft w:val="0"/>
      <w:marRight w:val="0"/>
      <w:marTop w:val="0"/>
      <w:marBottom w:val="0"/>
      <w:divBdr>
        <w:top w:val="none" w:sz="0" w:space="0" w:color="auto"/>
        <w:left w:val="none" w:sz="0" w:space="0" w:color="auto"/>
        <w:bottom w:val="none" w:sz="0" w:space="0" w:color="auto"/>
        <w:right w:val="none" w:sz="0" w:space="0" w:color="auto"/>
      </w:divBdr>
    </w:div>
    <w:div w:id="217786443">
      <w:bodyDiv w:val="1"/>
      <w:marLeft w:val="0"/>
      <w:marRight w:val="0"/>
      <w:marTop w:val="0"/>
      <w:marBottom w:val="0"/>
      <w:divBdr>
        <w:top w:val="none" w:sz="0" w:space="0" w:color="auto"/>
        <w:left w:val="none" w:sz="0" w:space="0" w:color="auto"/>
        <w:bottom w:val="none" w:sz="0" w:space="0" w:color="auto"/>
        <w:right w:val="none" w:sz="0" w:space="0" w:color="auto"/>
      </w:divBdr>
    </w:div>
    <w:div w:id="219248096">
      <w:bodyDiv w:val="1"/>
      <w:marLeft w:val="0"/>
      <w:marRight w:val="0"/>
      <w:marTop w:val="0"/>
      <w:marBottom w:val="0"/>
      <w:divBdr>
        <w:top w:val="none" w:sz="0" w:space="0" w:color="auto"/>
        <w:left w:val="none" w:sz="0" w:space="0" w:color="auto"/>
        <w:bottom w:val="none" w:sz="0" w:space="0" w:color="auto"/>
        <w:right w:val="none" w:sz="0" w:space="0" w:color="auto"/>
      </w:divBdr>
    </w:div>
    <w:div w:id="219484513">
      <w:bodyDiv w:val="1"/>
      <w:marLeft w:val="0"/>
      <w:marRight w:val="0"/>
      <w:marTop w:val="0"/>
      <w:marBottom w:val="0"/>
      <w:divBdr>
        <w:top w:val="none" w:sz="0" w:space="0" w:color="auto"/>
        <w:left w:val="none" w:sz="0" w:space="0" w:color="auto"/>
        <w:bottom w:val="none" w:sz="0" w:space="0" w:color="auto"/>
        <w:right w:val="none" w:sz="0" w:space="0" w:color="auto"/>
      </w:divBdr>
    </w:div>
    <w:div w:id="219750999">
      <w:bodyDiv w:val="1"/>
      <w:marLeft w:val="0"/>
      <w:marRight w:val="0"/>
      <w:marTop w:val="0"/>
      <w:marBottom w:val="0"/>
      <w:divBdr>
        <w:top w:val="none" w:sz="0" w:space="0" w:color="auto"/>
        <w:left w:val="none" w:sz="0" w:space="0" w:color="auto"/>
        <w:bottom w:val="none" w:sz="0" w:space="0" w:color="auto"/>
        <w:right w:val="none" w:sz="0" w:space="0" w:color="auto"/>
      </w:divBdr>
    </w:div>
    <w:div w:id="220137488">
      <w:bodyDiv w:val="1"/>
      <w:marLeft w:val="0"/>
      <w:marRight w:val="0"/>
      <w:marTop w:val="0"/>
      <w:marBottom w:val="0"/>
      <w:divBdr>
        <w:top w:val="none" w:sz="0" w:space="0" w:color="auto"/>
        <w:left w:val="none" w:sz="0" w:space="0" w:color="auto"/>
        <w:bottom w:val="none" w:sz="0" w:space="0" w:color="auto"/>
        <w:right w:val="none" w:sz="0" w:space="0" w:color="auto"/>
      </w:divBdr>
    </w:div>
    <w:div w:id="225654693">
      <w:bodyDiv w:val="1"/>
      <w:marLeft w:val="0"/>
      <w:marRight w:val="0"/>
      <w:marTop w:val="0"/>
      <w:marBottom w:val="0"/>
      <w:divBdr>
        <w:top w:val="none" w:sz="0" w:space="0" w:color="auto"/>
        <w:left w:val="none" w:sz="0" w:space="0" w:color="auto"/>
        <w:bottom w:val="none" w:sz="0" w:space="0" w:color="auto"/>
        <w:right w:val="none" w:sz="0" w:space="0" w:color="auto"/>
      </w:divBdr>
    </w:div>
    <w:div w:id="225723975">
      <w:bodyDiv w:val="1"/>
      <w:marLeft w:val="0"/>
      <w:marRight w:val="0"/>
      <w:marTop w:val="0"/>
      <w:marBottom w:val="0"/>
      <w:divBdr>
        <w:top w:val="none" w:sz="0" w:space="0" w:color="auto"/>
        <w:left w:val="none" w:sz="0" w:space="0" w:color="auto"/>
        <w:bottom w:val="none" w:sz="0" w:space="0" w:color="auto"/>
        <w:right w:val="none" w:sz="0" w:space="0" w:color="auto"/>
      </w:divBdr>
    </w:div>
    <w:div w:id="226957057">
      <w:bodyDiv w:val="1"/>
      <w:marLeft w:val="0"/>
      <w:marRight w:val="0"/>
      <w:marTop w:val="0"/>
      <w:marBottom w:val="0"/>
      <w:divBdr>
        <w:top w:val="none" w:sz="0" w:space="0" w:color="auto"/>
        <w:left w:val="none" w:sz="0" w:space="0" w:color="auto"/>
        <w:bottom w:val="none" w:sz="0" w:space="0" w:color="auto"/>
        <w:right w:val="none" w:sz="0" w:space="0" w:color="auto"/>
      </w:divBdr>
    </w:div>
    <w:div w:id="227765782">
      <w:bodyDiv w:val="1"/>
      <w:marLeft w:val="0"/>
      <w:marRight w:val="0"/>
      <w:marTop w:val="0"/>
      <w:marBottom w:val="0"/>
      <w:divBdr>
        <w:top w:val="none" w:sz="0" w:space="0" w:color="auto"/>
        <w:left w:val="none" w:sz="0" w:space="0" w:color="auto"/>
        <w:bottom w:val="none" w:sz="0" w:space="0" w:color="auto"/>
        <w:right w:val="none" w:sz="0" w:space="0" w:color="auto"/>
      </w:divBdr>
    </w:div>
    <w:div w:id="228155259">
      <w:bodyDiv w:val="1"/>
      <w:marLeft w:val="0"/>
      <w:marRight w:val="0"/>
      <w:marTop w:val="0"/>
      <w:marBottom w:val="0"/>
      <w:divBdr>
        <w:top w:val="none" w:sz="0" w:space="0" w:color="auto"/>
        <w:left w:val="none" w:sz="0" w:space="0" w:color="auto"/>
        <w:bottom w:val="none" w:sz="0" w:space="0" w:color="auto"/>
        <w:right w:val="none" w:sz="0" w:space="0" w:color="auto"/>
      </w:divBdr>
    </w:div>
    <w:div w:id="228346827">
      <w:bodyDiv w:val="1"/>
      <w:marLeft w:val="0"/>
      <w:marRight w:val="0"/>
      <w:marTop w:val="0"/>
      <w:marBottom w:val="0"/>
      <w:divBdr>
        <w:top w:val="none" w:sz="0" w:space="0" w:color="auto"/>
        <w:left w:val="none" w:sz="0" w:space="0" w:color="auto"/>
        <w:bottom w:val="none" w:sz="0" w:space="0" w:color="auto"/>
        <w:right w:val="none" w:sz="0" w:space="0" w:color="auto"/>
      </w:divBdr>
    </w:div>
    <w:div w:id="229468670">
      <w:bodyDiv w:val="1"/>
      <w:marLeft w:val="0"/>
      <w:marRight w:val="0"/>
      <w:marTop w:val="0"/>
      <w:marBottom w:val="0"/>
      <w:divBdr>
        <w:top w:val="none" w:sz="0" w:space="0" w:color="auto"/>
        <w:left w:val="none" w:sz="0" w:space="0" w:color="auto"/>
        <w:bottom w:val="none" w:sz="0" w:space="0" w:color="auto"/>
        <w:right w:val="none" w:sz="0" w:space="0" w:color="auto"/>
      </w:divBdr>
    </w:div>
    <w:div w:id="229661104">
      <w:bodyDiv w:val="1"/>
      <w:marLeft w:val="0"/>
      <w:marRight w:val="0"/>
      <w:marTop w:val="0"/>
      <w:marBottom w:val="0"/>
      <w:divBdr>
        <w:top w:val="none" w:sz="0" w:space="0" w:color="auto"/>
        <w:left w:val="none" w:sz="0" w:space="0" w:color="auto"/>
        <w:bottom w:val="none" w:sz="0" w:space="0" w:color="auto"/>
        <w:right w:val="none" w:sz="0" w:space="0" w:color="auto"/>
      </w:divBdr>
    </w:div>
    <w:div w:id="230623845">
      <w:bodyDiv w:val="1"/>
      <w:marLeft w:val="0"/>
      <w:marRight w:val="0"/>
      <w:marTop w:val="0"/>
      <w:marBottom w:val="0"/>
      <w:divBdr>
        <w:top w:val="none" w:sz="0" w:space="0" w:color="auto"/>
        <w:left w:val="none" w:sz="0" w:space="0" w:color="auto"/>
        <w:bottom w:val="none" w:sz="0" w:space="0" w:color="auto"/>
        <w:right w:val="none" w:sz="0" w:space="0" w:color="auto"/>
      </w:divBdr>
    </w:div>
    <w:div w:id="230703277">
      <w:bodyDiv w:val="1"/>
      <w:marLeft w:val="0"/>
      <w:marRight w:val="0"/>
      <w:marTop w:val="0"/>
      <w:marBottom w:val="0"/>
      <w:divBdr>
        <w:top w:val="none" w:sz="0" w:space="0" w:color="auto"/>
        <w:left w:val="none" w:sz="0" w:space="0" w:color="auto"/>
        <w:bottom w:val="none" w:sz="0" w:space="0" w:color="auto"/>
        <w:right w:val="none" w:sz="0" w:space="0" w:color="auto"/>
      </w:divBdr>
    </w:div>
    <w:div w:id="231896415">
      <w:bodyDiv w:val="1"/>
      <w:marLeft w:val="0"/>
      <w:marRight w:val="0"/>
      <w:marTop w:val="0"/>
      <w:marBottom w:val="0"/>
      <w:divBdr>
        <w:top w:val="none" w:sz="0" w:space="0" w:color="auto"/>
        <w:left w:val="none" w:sz="0" w:space="0" w:color="auto"/>
        <w:bottom w:val="none" w:sz="0" w:space="0" w:color="auto"/>
        <w:right w:val="none" w:sz="0" w:space="0" w:color="auto"/>
      </w:divBdr>
    </w:div>
    <w:div w:id="232082224">
      <w:bodyDiv w:val="1"/>
      <w:marLeft w:val="0"/>
      <w:marRight w:val="0"/>
      <w:marTop w:val="0"/>
      <w:marBottom w:val="0"/>
      <w:divBdr>
        <w:top w:val="none" w:sz="0" w:space="0" w:color="auto"/>
        <w:left w:val="none" w:sz="0" w:space="0" w:color="auto"/>
        <w:bottom w:val="none" w:sz="0" w:space="0" w:color="auto"/>
        <w:right w:val="none" w:sz="0" w:space="0" w:color="auto"/>
      </w:divBdr>
    </w:div>
    <w:div w:id="232812894">
      <w:bodyDiv w:val="1"/>
      <w:marLeft w:val="0"/>
      <w:marRight w:val="0"/>
      <w:marTop w:val="0"/>
      <w:marBottom w:val="0"/>
      <w:divBdr>
        <w:top w:val="none" w:sz="0" w:space="0" w:color="auto"/>
        <w:left w:val="none" w:sz="0" w:space="0" w:color="auto"/>
        <w:bottom w:val="none" w:sz="0" w:space="0" w:color="auto"/>
        <w:right w:val="none" w:sz="0" w:space="0" w:color="auto"/>
      </w:divBdr>
    </w:div>
    <w:div w:id="233126906">
      <w:bodyDiv w:val="1"/>
      <w:marLeft w:val="0"/>
      <w:marRight w:val="0"/>
      <w:marTop w:val="0"/>
      <w:marBottom w:val="0"/>
      <w:divBdr>
        <w:top w:val="none" w:sz="0" w:space="0" w:color="auto"/>
        <w:left w:val="none" w:sz="0" w:space="0" w:color="auto"/>
        <w:bottom w:val="none" w:sz="0" w:space="0" w:color="auto"/>
        <w:right w:val="none" w:sz="0" w:space="0" w:color="auto"/>
      </w:divBdr>
    </w:div>
    <w:div w:id="233324084">
      <w:bodyDiv w:val="1"/>
      <w:marLeft w:val="0"/>
      <w:marRight w:val="0"/>
      <w:marTop w:val="0"/>
      <w:marBottom w:val="0"/>
      <w:divBdr>
        <w:top w:val="none" w:sz="0" w:space="0" w:color="auto"/>
        <w:left w:val="none" w:sz="0" w:space="0" w:color="auto"/>
        <w:bottom w:val="none" w:sz="0" w:space="0" w:color="auto"/>
        <w:right w:val="none" w:sz="0" w:space="0" w:color="auto"/>
      </w:divBdr>
    </w:div>
    <w:div w:id="234438196">
      <w:bodyDiv w:val="1"/>
      <w:marLeft w:val="0"/>
      <w:marRight w:val="0"/>
      <w:marTop w:val="0"/>
      <w:marBottom w:val="0"/>
      <w:divBdr>
        <w:top w:val="none" w:sz="0" w:space="0" w:color="auto"/>
        <w:left w:val="none" w:sz="0" w:space="0" w:color="auto"/>
        <w:bottom w:val="none" w:sz="0" w:space="0" w:color="auto"/>
        <w:right w:val="none" w:sz="0" w:space="0" w:color="auto"/>
      </w:divBdr>
    </w:div>
    <w:div w:id="234510352">
      <w:bodyDiv w:val="1"/>
      <w:marLeft w:val="0"/>
      <w:marRight w:val="0"/>
      <w:marTop w:val="0"/>
      <w:marBottom w:val="0"/>
      <w:divBdr>
        <w:top w:val="none" w:sz="0" w:space="0" w:color="auto"/>
        <w:left w:val="none" w:sz="0" w:space="0" w:color="auto"/>
        <w:bottom w:val="none" w:sz="0" w:space="0" w:color="auto"/>
        <w:right w:val="none" w:sz="0" w:space="0" w:color="auto"/>
      </w:divBdr>
    </w:div>
    <w:div w:id="235475653">
      <w:bodyDiv w:val="1"/>
      <w:marLeft w:val="0"/>
      <w:marRight w:val="0"/>
      <w:marTop w:val="0"/>
      <w:marBottom w:val="0"/>
      <w:divBdr>
        <w:top w:val="none" w:sz="0" w:space="0" w:color="auto"/>
        <w:left w:val="none" w:sz="0" w:space="0" w:color="auto"/>
        <w:bottom w:val="none" w:sz="0" w:space="0" w:color="auto"/>
        <w:right w:val="none" w:sz="0" w:space="0" w:color="auto"/>
      </w:divBdr>
    </w:div>
    <w:div w:id="235751801">
      <w:bodyDiv w:val="1"/>
      <w:marLeft w:val="0"/>
      <w:marRight w:val="0"/>
      <w:marTop w:val="0"/>
      <w:marBottom w:val="0"/>
      <w:divBdr>
        <w:top w:val="none" w:sz="0" w:space="0" w:color="auto"/>
        <w:left w:val="none" w:sz="0" w:space="0" w:color="auto"/>
        <w:bottom w:val="none" w:sz="0" w:space="0" w:color="auto"/>
        <w:right w:val="none" w:sz="0" w:space="0" w:color="auto"/>
      </w:divBdr>
    </w:div>
    <w:div w:id="236596504">
      <w:bodyDiv w:val="1"/>
      <w:marLeft w:val="0"/>
      <w:marRight w:val="0"/>
      <w:marTop w:val="0"/>
      <w:marBottom w:val="0"/>
      <w:divBdr>
        <w:top w:val="none" w:sz="0" w:space="0" w:color="auto"/>
        <w:left w:val="none" w:sz="0" w:space="0" w:color="auto"/>
        <w:bottom w:val="none" w:sz="0" w:space="0" w:color="auto"/>
        <w:right w:val="none" w:sz="0" w:space="0" w:color="auto"/>
      </w:divBdr>
    </w:div>
    <w:div w:id="239294067">
      <w:bodyDiv w:val="1"/>
      <w:marLeft w:val="0"/>
      <w:marRight w:val="0"/>
      <w:marTop w:val="0"/>
      <w:marBottom w:val="0"/>
      <w:divBdr>
        <w:top w:val="none" w:sz="0" w:space="0" w:color="auto"/>
        <w:left w:val="none" w:sz="0" w:space="0" w:color="auto"/>
        <w:bottom w:val="none" w:sz="0" w:space="0" w:color="auto"/>
        <w:right w:val="none" w:sz="0" w:space="0" w:color="auto"/>
      </w:divBdr>
    </w:div>
    <w:div w:id="240648556">
      <w:bodyDiv w:val="1"/>
      <w:marLeft w:val="0"/>
      <w:marRight w:val="0"/>
      <w:marTop w:val="0"/>
      <w:marBottom w:val="0"/>
      <w:divBdr>
        <w:top w:val="none" w:sz="0" w:space="0" w:color="auto"/>
        <w:left w:val="none" w:sz="0" w:space="0" w:color="auto"/>
        <w:bottom w:val="none" w:sz="0" w:space="0" w:color="auto"/>
        <w:right w:val="none" w:sz="0" w:space="0" w:color="auto"/>
      </w:divBdr>
    </w:div>
    <w:div w:id="240723542">
      <w:bodyDiv w:val="1"/>
      <w:marLeft w:val="0"/>
      <w:marRight w:val="0"/>
      <w:marTop w:val="0"/>
      <w:marBottom w:val="0"/>
      <w:divBdr>
        <w:top w:val="none" w:sz="0" w:space="0" w:color="auto"/>
        <w:left w:val="none" w:sz="0" w:space="0" w:color="auto"/>
        <w:bottom w:val="none" w:sz="0" w:space="0" w:color="auto"/>
        <w:right w:val="none" w:sz="0" w:space="0" w:color="auto"/>
      </w:divBdr>
    </w:div>
    <w:div w:id="241794899">
      <w:bodyDiv w:val="1"/>
      <w:marLeft w:val="0"/>
      <w:marRight w:val="0"/>
      <w:marTop w:val="0"/>
      <w:marBottom w:val="0"/>
      <w:divBdr>
        <w:top w:val="none" w:sz="0" w:space="0" w:color="auto"/>
        <w:left w:val="none" w:sz="0" w:space="0" w:color="auto"/>
        <w:bottom w:val="none" w:sz="0" w:space="0" w:color="auto"/>
        <w:right w:val="none" w:sz="0" w:space="0" w:color="auto"/>
      </w:divBdr>
    </w:div>
    <w:div w:id="242572831">
      <w:bodyDiv w:val="1"/>
      <w:marLeft w:val="0"/>
      <w:marRight w:val="0"/>
      <w:marTop w:val="0"/>
      <w:marBottom w:val="0"/>
      <w:divBdr>
        <w:top w:val="none" w:sz="0" w:space="0" w:color="auto"/>
        <w:left w:val="none" w:sz="0" w:space="0" w:color="auto"/>
        <w:bottom w:val="none" w:sz="0" w:space="0" w:color="auto"/>
        <w:right w:val="none" w:sz="0" w:space="0" w:color="auto"/>
      </w:divBdr>
    </w:div>
    <w:div w:id="242689963">
      <w:bodyDiv w:val="1"/>
      <w:marLeft w:val="0"/>
      <w:marRight w:val="0"/>
      <w:marTop w:val="0"/>
      <w:marBottom w:val="0"/>
      <w:divBdr>
        <w:top w:val="none" w:sz="0" w:space="0" w:color="auto"/>
        <w:left w:val="none" w:sz="0" w:space="0" w:color="auto"/>
        <w:bottom w:val="none" w:sz="0" w:space="0" w:color="auto"/>
        <w:right w:val="none" w:sz="0" w:space="0" w:color="auto"/>
      </w:divBdr>
    </w:div>
    <w:div w:id="244649138">
      <w:bodyDiv w:val="1"/>
      <w:marLeft w:val="0"/>
      <w:marRight w:val="0"/>
      <w:marTop w:val="0"/>
      <w:marBottom w:val="0"/>
      <w:divBdr>
        <w:top w:val="none" w:sz="0" w:space="0" w:color="auto"/>
        <w:left w:val="none" w:sz="0" w:space="0" w:color="auto"/>
        <w:bottom w:val="none" w:sz="0" w:space="0" w:color="auto"/>
        <w:right w:val="none" w:sz="0" w:space="0" w:color="auto"/>
      </w:divBdr>
    </w:div>
    <w:div w:id="245503905">
      <w:bodyDiv w:val="1"/>
      <w:marLeft w:val="0"/>
      <w:marRight w:val="0"/>
      <w:marTop w:val="0"/>
      <w:marBottom w:val="0"/>
      <w:divBdr>
        <w:top w:val="none" w:sz="0" w:space="0" w:color="auto"/>
        <w:left w:val="none" w:sz="0" w:space="0" w:color="auto"/>
        <w:bottom w:val="none" w:sz="0" w:space="0" w:color="auto"/>
        <w:right w:val="none" w:sz="0" w:space="0" w:color="auto"/>
      </w:divBdr>
    </w:div>
    <w:div w:id="246500895">
      <w:bodyDiv w:val="1"/>
      <w:marLeft w:val="0"/>
      <w:marRight w:val="0"/>
      <w:marTop w:val="0"/>
      <w:marBottom w:val="0"/>
      <w:divBdr>
        <w:top w:val="none" w:sz="0" w:space="0" w:color="auto"/>
        <w:left w:val="none" w:sz="0" w:space="0" w:color="auto"/>
        <w:bottom w:val="none" w:sz="0" w:space="0" w:color="auto"/>
        <w:right w:val="none" w:sz="0" w:space="0" w:color="auto"/>
      </w:divBdr>
    </w:div>
    <w:div w:id="250310322">
      <w:bodyDiv w:val="1"/>
      <w:marLeft w:val="0"/>
      <w:marRight w:val="0"/>
      <w:marTop w:val="0"/>
      <w:marBottom w:val="0"/>
      <w:divBdr>
        <w:top w:val="none" w:sz="0" w:space="0" w:color="auto"/>
        <w:left w:val="none" w:sz="0" w:space="0" w:color="auto"/>
        <w:bottom w:val="none" w:sz="0" w:space="0" w:color="auto"/>
        <w:right w:val="none" w:sz="0" w:space="0" w:color="auto"/>
      </w:divBdr>
    </w:div>
    <w:div w:id="250358839">
      <w:bodyDiv w:val="1"/>
      <w:marLeft w:val="0"/>
      <w:marRight w:val="0"/>
      <w:marTop w:val="0"/>
      <w:marBottom w:val="0"/>
      <w:divBdr>
        <w:top w:val="none" w:sz="0" w:space="0" w:color="auto"/>
        <w:left w:val="none" w:sz="0" w:space="0" w:color="auto"/>
        <w:bottom w:val="none" w:sz="0" w:space="0" w:color="auto"/>
        <w:right w:val="none" w:sz="0" w:space="0" w:color="auto"/>
      </w:divBdr>
    </w:div>
    <w:div w:id="250969198">
      <w:bodyDiv w:val="1"/>
      <w:marLeft w:val="0"/>
      <w:marRight w:val="0"/>
      <w:marTop w:val="0"/>
      <w:marBottom w:val="0"/>
      <w:divBdr>
        <w:top w:val="none" w:sz="0" w:space="0" w:color="auto"/>
        <w:left w:val="none" w:sz="0" w:space="0" w:color="auto"/>
        <w:bottom w:val="none" w:sz="0" w:space="0" w:color="auto"/>
        <w:right w:val="none" w:sz="0" w:space="0" w:color="auto"/>
      </w:divBdr>
    </w:div>
    <w:div w:id="253054498">
      <w:bodyDiv w:val="1"/>
      <w:marLeft w:val="0"/>
      <w:marRight w:val="0"/>
      <w:marTop w:val="0"/>
      <w:marBottom w:val="0"/>
      <w:divBdr>
        <w:top w:val="none" w:sz="0" w:space="0" w:color="auto"/>
        <w:left w:val="none" w:sz="0" w:space="0" w:color="auto"/>
        <w:bottom w:val="none" w:sz="0" w:space="0" w:color="auto"/>
        <w:right w:val="none" w:sz="0" w:space="0" w:color="auto"/>
      </w:divBdr>
    </w:div>
    <w:div w:id="253520472">
      <w:bodyDiv w:val="1"/>
      <w:marLeft w:val="0"/>
      <w:marRight w:val="0"/>
      <w:marTop w:val="0"/>
      <w:marBottom w:val="0"/>
      <w:divBdr>
        <w:top w:val="none" w:sz="0" w:space="0" w:color="auto"/>
        <w:left w:val="none" w:sz="0" w:space="0" w:color="auto"/>
        <w:bottom w:val="none" w:sz="0" w:space="0" w:color="auto"/>
        <w:right w:val="none" w:sz="0" w:space="0" w:color="auto"/>
      </w:divBdr>
    </w:div>
    <w:div w:id="253590683">
      <w:bodyDiv w:val="1"/>
      <w:marLeft w:val="0"/>
      <w:marRight w:val="0"/>
      <w:marTop w:val="0"/>
      <w:marBottom w:val="0"/>
      <w:divBdr>
        <w:top w:val="none" w:sz="0" w:space="0" w:color="auto"/>
        <w:left w:val="none" w:sz="0" w:space="0" w:color="auto"/>
        <w:bottom w:val="none" w:sz="0" w:space="0" w:color="auto"/>
        <w:right w:val="none" w:sz="0" w:space="0" w:color="auto"/>
      </w:divBdr>
    </w:div>
    <w:div w:id="253824340">
      <w:bodyDiv w:val="1"/>
      <w:marLeft w:val="0"/>
      <w:marRight w:val="0"/>
      <w:marTop w:val="0"/>
      <w:marBottom w:val="0"/>
      <w:divBdr>
        <w:top w:val="none" w:sz="0" w:space="0" w:color="auto"/>
        <w:left w:val="none" w:sz="0" w:space="0" w:color="auto"/>
        <w:bottom w:val="none" w:sz="0" w:space="0" w:color="auto"/>
        <w:right w:val="none" w:sz="0" w:space="0" w:color="auto"/>
      </w:divBdr>
    </w:div>
    <w:div w:id="254947323">
      <w:bodyDiv w:val="1"/>
      <w:marLeft w:val="0"/>
      <w:marRight w:val="0"/>
      <w:marTop w:val="0"/>
      <w:marBottom w:val="0"/>
      <w:divBdr>
        <w:top w:val="none" w:sz="0" w:space="0" w:color="auto"/>
        <w:left w:val="none" w:sz="0" w:space="0" w:color="auto"/>
        <w:bottom w:val="none" w:sz="0" w:space="0" w:color="auto"/>
        <w:right w:val="none" w:sz="0" w:space="0" w:color="auto"/>
      </w:divBdr>
    </w:div>
    <w:div w:id="255679321">
      <w:bodyDiv w:val="1"/>
      <w:marLeft w:val="0"/>
      <w:marRight w:val="0"/>
      <w:marTop w:val="0"/>
      <w:marBottom w:val="0"/>
      <w:divBdr>
        <w:top w:val="none" w:sz="0" w:space="0" w:color="auto"/>
        <w:left w:val="none" w:sz="0" w:space="0" w:color="auto"/>
        <w:bottom w:val="none" w:sz="0" w:space="0" w:color="auto"/>
        <w:right w:val="none" w:sz="0" w:space="0" w:color="auto"/>
      </w:divBdr>
    </w:div>
    <w:div w:id="255751787">
      <w:bodyDiv w:val="1"/>
      <w:marLeft w:val="0"/>
      <w:marRight w:val="0"/>
      <w:marTop w:val="0"/>
      <w:marBottom w:val="0"/>
      <w:divBdr>
        <w:top w:val="none" w:sz="0" w:space="0" w:color="auto"/>
        <w:left w:val="none" w:sz="0" w:space="0" w:color="auto"/>
        <w:bottom w:val="none" w:sz="0" w:space="0" w:color="auto"/>
        <w:right w:val="none" w:sz="0" w:space="0" w:color="auto"/>
      </w:divBdr>
    </w:div>
    <w:div w:id="258566382">
      <w:bodyDiv w:val="1"/>
      <w:marLeft w:val="0"/>
      <w:marRight w:val="0"/>
      <w:marTop w:val="0"/>
      <w:marBottom w:val="0"/>
      <w:divBdr>
        <w:top w:val="none" w:sz="0" w:space="0" w:color="auto"/>
        <w:left w:val="none" w:sz="0" w:space="0" w:color="auto"/>
        <w:bottom w:val="none" w:sz="0" w:space="0" w:color="auto"/>
        <w:right w:val="none" w:sz="0" w:space="0" w:color="auto"/>
      </w:divBdr>
    </w:div>
    <w:div w:id="259874905">
      <w:bodyDiv w:val="1"/>
      <w:marLeft w:val="0"/>
      <w:marRight w:val="0"/>
      <w:marTop w:val="0"/>
      <w:marBottom w:val="0"/>
      <w:divBdr>
        <w:top w:val="none" w:sz="0" w:space="0" w:color="auto"/>
        <w:left w:val="none" w:sz="0" w:space="0" w:color="auto"/>
        <w:bottom w:val="none" w:sz="0" w:space="0" w:color="auto"/>
        <w:right w:val="none" w:sz="0" w:space="0" w:color="auto"/>
      </w:divBdr>
    </w:div>
    <w:div w:id="260069215">
      <w:bodyDiv w:val="1"/>
      <w:marLeft w:val="0"/>
      <w:marRight w:val="0"/>
      <w:marTop w:val="0"/>
      <w:marBottom w:val="0"/>
      <w:divBdr>
        <w:top w:val="none" w:sz="0" w:space="0" w:color="auto"/>
        <w:left w:val="none" w:sz="0" w:space="0" w:color="auto"/>
        <w:bottom w:val="none" w:sz="0" w:space="0" w:color="auto"/>
        <w:right w:val="none" w:sz="0" w:space="0" w:color="auto"/>
      </w:divBdr>
    </w:div>
    <w:div w:id="260334685">
      <w:bodyDiv w:val="1"/>
      <w:marLeft w:val="0"/>
      <w:marRight w:val="0"/>
      <w:marTop w:val="0"/>
      <w:marBottom w:val="0"/>
      <w:divBdr>
        <w:top w:val="none" w:sz="0" w:space="0" w:color="auto"/>
        <w:left w:val="none" w:sz="0" w:space="0" w:color="auto"/>
        <w:bottom w:val="none" w:sz="0" w:space="0" w:color="auto"/>
        <w:right w:val="none" w:sz="0" w:space="0" w:color="auto"/>
      </w:divBdr>
    </w:div>
    <w:div w:id="261186595">
      <w:bodyDiv w:val="1"/>
      <w:marLeft w:val="0"/>
      <w:marRight w:val="0"/>
      <w:marTop w:val="0"/>
      <w:marBottom w:val="0"/>
      <w:divBdr>
        <w:top w:val="none" w:sz="0" w:space="0" w:color="auto"/>
        <w:left w:val="none" w:sz="0" w:space="0" w:color="auto"/>
        <w:bottom w:val="none" w:sz="0" w:space="0" w:color="auto"/>
        <w:right w:val="none" w:sz="0" w:space="0" w:color="auto"/>
      </w:divBdr>
    </w:div>
    <w:div w:id="262035208">
      <w:bodyDiv w:val="1"/>
      <w:marLeft w:val="0"/>
      <w:marRight w:val="0"/>
      <w:marTop w:val="0"/>
      <w:marBottom w:val="0"/>
      <w:divBdr>
        <w:top w:val="none" w:sz="0" w:space="0" w:color="auto"/>
        <w:left w:val="none" w:sz="0" w:space="0" w:color="auto"/>
        <w:bottom w:val="none" w:sz="0" w:space="0" w:color="auto"/>
        <w:right w:val="none" w:sz="0" w:space="0" w:color="auto"/>
      </w:divBdr>
    </w:div>
    <w:div w:id="262230741">
      <w:bodyDiv w:val="1"/>
      <w:marLeft w:val="0"/>
      <w:marRight w:val="0"/>
      <w:marTop w:val="0"/>
      <w:marBottom w:val="0"/>
      <w:divBdr>
        <w:top w:val="none" w:sz="0" w:space="0" w:color="auto"/>
        <w:left w:val="none" w:sz="0" w:space="0" w:color="auto"/>
        <w:bottom w:val="none" w:sz="0" w:space="0" w:color="auto"/>
        <w:right w:val="none" w:sz="0" w:space="0" w:color="auto"/>
      </w:divBdr>
    </w:div>
    <w:div w:id="262619001">
      <w:bodyDiv w:val="1"/>
      <w:marLeft w:val="0"/>
      <w:marRight w:val="0"/>
      <w:marTop w:val="0"/>
      <w:marBottom w:val="0"/>
      <w:divBdr>
        <w:top w:val="none" w:sz="0" w:space="0" w:color="auto"/>
        <w:left w:val="none" w:sz="0" w:space="0" w:color="auto"/>
        <w:bottom w:val="none" w:sz="0" w:space="0" w:color="auto"/>
        <w:right w:val="none" w:sz="0" w:space="0" w:color="auto"/>
      </w:divBdr>
    </w:div>
    <w:div w:id="263418795">
      <w:bodyDiv w:val="1"/>
      <w:marLeft w:val="0"/>
      <w:marRight w:val="0"/>
      <w:marTop w:val="0"/>
      <w:marBottom w:val="0"/>
      <w:divBdr>
        <w:top w:val="none" w:sz="0" w:space="0" w:color="auto"/>
        <w:left w:val="none" w:sz="0" w:space="0" w:color="auto"/>
        <w:bottom w:val="none" w:sz="0" w:space="0" w:color="auto"/>
        <w:right w:val="none" w:sz="0" w:space="0" w:color="auto"/>
      </w:divBdr>
    </w:div>
    <w:div w:id="264852535">
      <w:bodyDiv w:val="1"/>
      <w:marLeft w:val="0"/>
      <w:marRight w:val="0"/>
      <w:marTop w:val="0"/>
      <w:marBottom w:val="0"/>
      <w:divBdr>
        <w:top w:val="none" w:sz="0" w:space="0" w:color="auto"/>
        <w:left w:val="none" w:sz="0" w:space="0" w:color="auto"/>
        <w:bottom w:val="none" w:sz="0" w:space="0" w:color="auto"/>
        <w:right w:val="none" w:sz="0" w:space="0" w:color="auto"/>
      </w:divBdr>
    </w:div>
    <w:div w:id="265045768">
      <w:bodyDiv w:val="1"/>
      <w:marLeft w:val="0"/>
      <w:marRight w:val="0"/>
      <w:marTop w:val="0"/>
      <w:marBottom w:val="0"/>
      <w:divBdr>
        <w:top w:val="none" w:sz="0" w:space="0" w:color="auto"/>
        <w:left w:val="none" w:sz="0" w:space="0" w:color="auto"/>
        <w:bottom w:val="none" w:sz="0" w:space="0" w:color="auto"/>
        <w:right w:val="none" w:sz="0" w:space="0" w:color="auto"/>
      </w:divBdr>
    </w:div>
    <w:div w:id="265234598">
      <w:bodyDiv w:val="1"/>
      <w:marLeft w:val="0"/>
      <w:marRight w:val="0"/>
      <w:marTop w:val="0"/>
      <w:marBottom w:val="0"/>
      <w:divBdr>
        <w:top w:val="none" w:sz="0" w:space="0" w:color="auto"/>
        <w:left w:val="none" w:sz="0" w:space="0" w:color="auto"/>
        <w:bottom w:val="none" w:sz="0" w:space="0" w:color="auto"/>
        <w:right w:val="none" w:sz="0" w:space="0" w:color="auto"/>
      </w:divBdr>
    </w:div>
    <w:div w:id="265889992">
      <w:bodyDiv w:val="1"/>
      <w:marLeft w:val="0"/>
      <w:marRight w:val="0"/>
      <w:marTop w:val="0"/>
      <w:marBottom w:val="0"/>
      <w:divBdr>
        <w:top w:val="none" w:sz="0" w:space="0" w:color="auto"/>
        <w:left w:val="none" w:sz="0" w:space="0" w:color="auto"/>
        <w:bottom w:val="none" w:sz="0" w:space="0" w:color="auto"/>
        <w:right w:val="none" w:sz="0" w:space="0" w:color="auto"/>
      </w:divBdr>
    </w:div>
    <w:div w:id="266012674">
      <w:bodyDiv w:val="1"/>
      <w:marLeft w:val="0"/>
      <w:marRight w:val="0"/>
      <w:marTop w:val="0"/>
      <w:marBottom w:val="0"/>
      <w:divBdr>
        <w:top w:val="none" w:sz="0" w:space="0" w:color="auto"/>
        <w:left w:val="none" w:sz="0" w:space="0" w:color="auto"/>
        <w:bottom w:val="none" w:sz="0" w:space="0" w:color="auto"/>
        <w:right w:val="none" w:sz="0" w:space="0" w:color="auto"/>
      </w:divBdr>
    </w:div>
    <w:div w:id="266550546">
      <w:bodyDiv w:val="1"/>
      <w:marLeft w:val="0"/>
      <w:marRight w:val="0"/>
      <w:marTop w:val="0"/>
      <w:marBottom w:val="0"/>
      <w:divBdr>
        <w:top w:val="none" w:sz="0" w:space="0" w:color="auto"/>
        <w:left w:val="none" w:sz="0" w:space="0" w:color="auto"/>
        <w:bottom w:val="none" w:sz="0" w:space="0" w:color="auto"/>
        <w:right w:val="none" w:sz="0" w:space="0" w:color="auto"/>
      </w:divBdr>
    </w:div>
    <w:div w:id="267396429">
      <w:bodyDiv w:val="1"/>
      <w:marLeft w:val="0"/>
      <w:marRight w:val="0"/>
      <w:marTop w:val="0"/>
      <w:marBottom w:val="0"/>
      <w:divBdr>
        <w:top w:val="none" w:sz="0" w:space="0" w:color="auto"/>
        <w:left w:val="none" w:sz="0" w:space="0" w:color="auto"/>
        <w:bottom w:val="none" w:sz="0" w:space="0" w:color="auto"/>
        <w:right w:val="none" w:sz="0" w:space="0" w:color="auto"/>
      </w:divBdr>
    </w:div>
    <w:div w:id="268436560">
      <w:bodyDiv w:val="1"/>
      <w:marLeft w:val="0"/>
      <w:marRight w:val="0"/>
      <w:marTop w:val="0"/>
      <w:marBottom w:val="0"/>
      <w:divBdr>
        <w:top w:val="none" w:sz="0" w:space="0" w:color="auto"/>
        <w:left w:val="none" w:sz="0" w:space="0" w:color="auto"/>
        <w:bottom w:val="none" w:sz="0" w:space="0" w:color="auto"/>
        <w:right w:val="none" w:sz="0" w:space="0" w:color="auto"/>
      </w:divBdr>
    </w:div>
    <w:div w:id="268850733">
      <w:bodyDiv w:val="1"/>
      <w:marLeft w:val="0"/>
      <w:marRight w:val="0"/>
      <w:marTop w:val="0"/>
      <w:marBottom w:val="0"/>
      <w:divBdr>
        <w:top w:val="none" w:sz="0" w:space="0" w:color="auto"/>
        <w:left w:val="none" w:sz="0" w:space="0" w:color="auto"/>
        <w:bottom w:val="none" w:sz="0" w:space="0" w:color="auto"/>
        <w:right w:val="none" w:sz="0" w:space="0" w:color="auto"/>
      </w:divBdr>
    </w:div>
    <w:div w:id="268855983">
      <w:bodyDiv w:val="1"/>
      <w:marLeft w:val="0"/>
      <w:marRight w:val="0"/>
      <w:marTop w:val="0"/>
      <w:marBottom w:val="0"/>
      <w:divBdr>
        <w:top w:val="none" w:sz="0" w:space="0" w:color="auto"/>
        <w:left w:val="none" w:sz="0" w:space="0" w:color="auto"/>
        <w:bottom w:val="none" w:sz="0" w:space="0" w:color="auto"/>
        <w:right w:val="none" w:sz="0" w:space="0" w:color="auto"/>
      </w:divBdr>
    </w:div>
    <w:div w:id="269047398">
      <w:bodyDiv w:val="1"/>
      <w:marLeft w:val="0"/>
      <w:marRight w:val="0"/>
      <w:marTop w:val="0"/>
      <w:marBottom w:val="0"/>
      <w:divBdr>
        <w:top w:val="none" w:sz="0" w:space="0" w:color="auto"/>
        <w:left w:val="none" w:sz="0" w:space="0" w:color="auto"/>
        <w:bottom w:val="none" w:sz="0" w:space="0" w:color="auto"/>
        <w:right w:val="none" w:sz="0" w:space="0" w:color="auto"/>
      </w:divBdr>
    </w:div>
    <w:div w:id="269778061">
      <w:bodyDiv w:val="1"/>
      <w:marLeft w:val="0"/>
      <w:marRight w:val="0"/>
      <w:marTop w:val="0"/>
      <w:marBottom w:val="0"/>
      <w:divBdr>
        <w:top w:val="none" w:sz="0" w:space="0" w:color="auto"/>
        <w:left w:val="none" w:sz="0" w:space="0" w:color="auto"/>
        <w:bottom w:val="none" w:sz="0" w:space="0" w:color="auto"/>
        <w:right w:val="none" w:sz="0" w:space="0" w:color="auto"/>
      </w:divBdr>
    </w:div>
    <w:div w:id="270554208">
      <w:bodyDiv w:val="1"/>
      <w:marLeft w:val="0"/>
      <w:marRight w:val="0"/>
      <w:marTop w:val="0"/>
      <w:marBottom w:val="0"/>
      <w:divBdr>
        <w:top w:val="none" w:sz="0" w:space="0" w:color="auto"/>
        <w:left w:val="none" w:sz="0" w:space="0" w:color="auto"/>
        <w:bottom w:val="none" w:sz="0" w:space="0" w:color="auto"/>
        <w:right w:val="none" w:sz="0" w:space="0" w:color="auto"/>
      </w:divBdr>
    </w:div>
    <w:div w:id="271130340">
      <w:bodyDiv w:val="1"/>
      <w:marLeft w:val="0"/>
      <w:marRight w:val="0"/>
      <w:marTop w:val="0"/>
      <w:marBottom w:val="0"/>
      <w:divBdr>
        <w:top w:val="none" w:sz="0" w:space="0" w:color="auto"/>
        <w:left w:val="none" w:sz="0" w:space="0" w:color="auto"/>
        <w:bottom w:val="none" w:sz="0" w:space="0" w:color="auto"/>
        <w:right w:val="none" w:sz="0" w:space="0" w:color="auto"/>
      </w:divBdr>
    </w:div>
    <w:div w:id="271866120">
      <w:bodyDiv w:val="1"/>
      <w:marLeft w:val="0"/>
      <w:marRight w:val="0"/>
      <w:marTop w:val="0"/>
      <w:marBottom w:val="0"/>
      <w:divBdr>
        <w:top w:val="none" w:sz="0" w:space="0" w:color="auto"/>
        <w:left w:val="none" w:sz="0" w:space="0" w:color="auto"/>
        <w:bottom w:val="none" w:sz="0" w:space="0" w:color="auto"/>
        <w:right w:val="none" w:sz="0" w:space="0" w:color="auto"/>
      </w:divBdr>
    </w:div>
    <w:div w:id="272714271">
      <w:bodyDiv w:val="1"/>
      <w:marLeft w:val="0"/>
      <w:marRight w:val="0"/>
      <w:marTop w:val="0"/>
      <w:marBottom w:val="0"/>
      <w:divBdr>
        <w:top w:val="none" w:sz="0" w:space="0" w:color="auto"/>
        <w:left w:val="none" w:sz="0" w:space="0" w:color="auto"/>
        <w:bottom w:val="none" w:sz="0" w:space="0" w:color="auto"/>
        <w:right w:val="none" w:sz="0" w:space="0" w:color="auto"/>
      </w:divBdr>
    </w:div>
    <w:div w:id="273175315">
      <w:bodyDiv w:val="1"/>
      <w:marLeft w:val="0"/>
      <w:marRight w:val="0"/>
      <w:marTop w:val="0"/>
      <w:marBottom w:val="0"/>
      <w:divBdr>
        <w:top w:val="none" w:sz="0" w:space="0" w:color="auto"/>
        <w:left w:val="none" w:sz="0" w:space="0" w:color="auto"/>
        <w:bottom w:val="none" w:sz="0" w:space="0" w:color="auto"/>
        <w:right w:val="none" w:sz="0" w:space="0" w:color="auto"/>
      </w:divBdr>
    </w:div>
    <w:div w:id="273829240">
      <w:bodyDiv w:val="1"/>
      <w:marLeft w:val="0"/>
      <w:marRight w:val="0"/>
      <w:marTop w:val="0"/>
      <w:marBottom w:val="0"/>
      <w:divBdr>
        <w:top w:val="none" w:sz="0" w:space="0" w:color="auto"/>
        <w:left w:val="none" w:sz="0" w:space="0" w:color="auto"/>
        <w:bottom w:val="none" w:sz="0" w:space="0" w:color="auto"/>
        <w:right w:val="none" w:sz="0" w:space="0" w:color="auto"/>
      </w:divBdr>
    </w:div>
    <w:div w:id="274215863">
      <w:bodyDiv w:val="1"/>
      <w:marLeft w:val="0"/>
      <w:marRight w:val="0"/>
      <w:marTop w:val="0"/>
      <w:marBottom w:val="0"/>
      <w:divBdr>
        <w:top w:val="none" w:sz="0" w:space="0" w:color="auto"/>
        <w:left w:val="none" w:sz="0" w:space="0" w:color="auto"/>
        <w:bottom w:val="none" w:sz="0" w:space="0" w:color="auto"/>
        <w:right w:val="none" w:sz="0" w:space="0" w:color="auto"/>
      </w:divBdr>
    </w:div>
    <w:div w:id="275869882">
      <w:bodyDiv w:val="1"/>
      <w:marLeft w:val="0"/>
      <w:marRight w:val="0"/>
      <w:marTop w:val="0"/>
      <w:marBottom w:val="0"/>
      <w:divBdr>
        <w:top w:val="none" w:sz="0" w:space="0" w:color="auto"/>
        <w:left w:val="none" w:sz="0" w:space="0" w:color="auto"/>
        <w:bottom w:val="none" w:sz="0" w:space="0" w:color="auto"/>
        <w:right w:val="none" w:sz="0" w:space="0" w:color="auto"/>
      </w:divBdr>
    </w:div>
    <w:div w:id="276374204">
      <w:bodyDiv w:val="1"/>
      <w:marLeft w:val="0"/>
      <w:marRight w:val="0"/>
      <w:marTop w:val="0"/>
      <w:marBottom w:val="0"/>
      <w:divBdr>
        <w:top w:val="none" w:sz="0" w:space="0" w:color="auto"/>
        <w:left w:val="none" w:sz="0" w:space="0" w:color="auto"/>
        <w:bottom w:val="none" w:sz="0" w:space="0" w:color="auto"/>
        <w:right w:val="none" w:sz="0" w:space="0" w:color="auto"/>
      </w:divBdr>
    </w:div>
    <w:div w:id="280570727">
      <w:bodyDiv w:val="1"/>
      <w:marLeft w:val="0"/>
      <w:marRight w:val="0"/>
      <w:marTop w:val="0"/>
      <w:marBottom w:val="0"/>
      <w:divBdr>
        <w:top w:val="none" w:sz="0" w:space="0" w:color="auto"/>
        <w:left w:val="none" w:sz="0" w:space="0" w:color="auto"/>
        <w:bottom w:val="none" w:sz="0" w:space="0" w:color="auto"/>
        <w:right w:val="none" w:sz="0" w:space="0" w:color="auto"/>
      </w:divBdr>
    </w:div>
    <w:div w:id="280576990">
      <w:bodyDiv w:val="1"/>
      <w:marLeft w:val="0"/>
      <w:marRight w:val="0"/>
      <w:marTop w:val="0"/>
      <w:marBottom w:val="0"/>
      <w:divBdr>
        <w:top w:val="none" w:sz="0" w:space="0" w:color="auto"/>
        <w:left w:val="none" w:sz="0" w:space="0" w:color="auto"/>
        <w:bottom w:val="none" w:sz="0" w:space="0" w:color="auto"/>
        <w:right w:val="none" w:sz="0" w:space="0" w:color="auto"/>
      </w:divBdr>
    </w:div>
    <w:div w:id="280652701">
      <w:bodyDiv w:val="1"/>
      <w:marLeft w:val="0"/>
      <w:marRight w:val="0"/>
      <w:marTop w:val="0"/>
      <w:marBottom w:val="0"/>
      <w:divBdr>
        <w:top w:val="none" w:sz="0" w:space="0" w:color="auto"/>
        <w:left w:val="none" w:sz="0" w:space="0" w:color="auto"/>
        <w:bottom w:val="none" w:sz="0" w:space="0" w:color="auto"/>
        <w:right w:val="none" w:sz="0" w:space="0" w:color="auto"/>
      </w:divBdr>
    </w:div>
    <w:div w:id="280845435">
      <w:bodyDiv w:val="1"/>
      <w:marLeft w:val="0"/>
      <w:marRight w:val="0"/>
      <w:marTop w:val="0"/>
      <w:marBottom w:val="0"/>
      <w:divBdr>
        <w:top w:val="none" w:sz="0" w:space="0" w:color="auto"/>
        <w:left w:val="none" w:sz="0" w:space="0" w:color="auto"/>
        <w:bottom w:val="none" w:sz="0" w:space="0" w:color="auto"/>
        <w:right w:val="none" w:sz="0" w:space="0" w:color="auto"/>
      </w:divBdr>
    </w:div>
    <w:div w:id="281348156">
      <w:bodyDiv w:val="1"/>
      <w:marLeft w:val="0"/>
      <w:marRight w:val="0"/>
      <w:marTop w:val="0"/>
      <w:marBottom w:val="0"/>
      <w:divBdr>
        <w:top w:val="none" w:sz="0" w:space="0" w:color="auto"/>
        <w:left w:val="none" w:sz="0" w:space="0" w:color="auto"/>
        <w:bottom w:val="none" w:sz="0" w:space="0" w:color="auto"/>
        <w:right w:val="none" w:sz="0" w:space="0" w:color="auto"/>
      </w:divBdr>
    </w:div>
    <w:div w:id="284317392">
      <w:bodyDiv w:val="1"/>
      <w:marLeft w:val="0"/>
      <w:marRight w:val="0"/>
      <w:marTop w:val="0"/>
      <w:marBottom w:val="0"/>
      <w:divBdr>
        <w:top w:val="none" w:sz="0" w:space="0" w:color="auto"/>
        <w:left w:val="none" w:sz="0" w:space="0" w:color="auto"/>
        <w:bottom w:val="none" w:sz="0" w:space="0" w:color="auto"/>
        <w:right w:val="none" w:sz="0" w:space="0" w:color="auto"/>
      </w:divBdr>
    </w:div>
    <w:div w:id="285432647">
      <w:bodyDiv w:val="1"/>
      <w:marLeft w:val="0"/>
      <w:marRight w:val="0"/>
      <w:marTop w:val="0"/>
      <w:marBottom w:val="0"/>
      <w:divBdr>
        <w:top w:val="none" w:sz="0" w:space="0" w:color="auto"/>
        <w:left w:val="none" w:sz="0" w:space="0" w:color="auto"/>
        <w:bottom w:val="none" w:sz="0" w:space="0" w:color="auto"/>
        <w:right w:val="none" w:sz="0" w:space="0" w:color="auto"/>
      </w:divBdr>
    </w:div>
    <w:div w:id="286472655">
      <w:bodyDiv w:val="1"/>
      <w:marLeft w:val="0"/>
      <w:marRight w:val="0"/>
      <w:marTop w:val="0"/>
      <w:marBottom w:val="0"/>
      <w:divBdr>
        <w:top w:val="none" w:sz="0" w:space="0" w:color="auto"/>
        <w:left w:val="none" w:sz="0" w:space="0" w:color="auto"/>
        <w:bottom w:val="none" w:sz="0" w:space="0" w:color="auto"/>
        <w:right w:val="none" w:sz="0" w:space="0" w:color="auto"/>
      </w:divBdr>
    </w:div>
    <w:div w:id="287012241">
      <w:bodyDiv w:val="1"/>
      <w:marLeft w:val="0"/>
      <w:marRight w:val="0"/>
      <w:marTop w:val="0"/>
      <w:marBottom w:val="0"/>
      <w:divBdr>
        <w:top w:val="none" w:sz="0" w:space="0" w:color="auto"/>
        <w:left w:val="none" w:sz="0" w:space="0" w:color="auto"/>
        <w:bottom w:val="none" w:sz="0" w:space="0" w:color="auto"/>
        <w:right w:val="none" w:sz="0" w:space="0" w:color="auto"/>
      </w:divBdr>
    </w:div>
    <w:div w:id="287905753">
      <w:bodyDiv w:val="1"/>
      <w:marLeft w:val="0"/>
      <w:marRight w:val="0"/>
      <w:marTop w:val="0"/>
      <w:marBottom w:val="0"/>
      <w:divBdr>
        <w:top w:val="none" w:sz="0" w:space="0" w:color="auto"/>
        <w:left w:val="none" w:sz="0" w:space="0" w:color="auto"/>
        <w:bottom w:val="none" w:sz="0" w:space="0" w:color="auto"/>
        <w:right w:val="none" w:sz="0" w:space="0" w:color="auto"/>
      </w:divBdr>
    </w:div>
    <w:div w:id="287975126">
      <w:bodyDiv w:val="1"/>
      <w:marLeft w:val="0"/>
      <w:marRight w:val="0"/>
      <w:marTop w:val="0"/>
      <w:marBottom w:val="0"/>
      <w:divBdr>
        <w:top w:val="none" w:sz="0" w:space="0" w:color="auto"/>
        <w:left w:val="none" w:sz="0" w:space="0" w:color="auto"/>
        <w:bottom w:val="none" w:sz="0" w:space="0" w:color="auto"/>
        <w:right w:val="none" w:sz="0" w:space="0" w:color="auto"/>
      </w:divBdr>
    </w:div>
    <w:div w:id="288365298">
      <w:bodyDiv w:val="1"/>
      <w:marLeft w:val="0"/>
      <w:marRight w:val="0"/>
      <w:marTop w:val="0"/>
      <w:marBottom w:val="0"/>
      <w:divBdr>
        <w:top w:val="none" w:sz="0" w:space="0" w:color="auto"/>
        <w:left w:val="none" w:sz="0" w:space="0" w:color="auto"/>
        <w:bottom w:val="none" w:sz="0" w:space="0" w:color="auto"/>
        <w:right w:val="none" w:sz="0" w:space="0" w:color="auto"/>
      </w:divBdr>
    </w:div>
    <w:div w:id="289483884">
      <w:bodyDiv w:val="1"/>
      <w:marLeft w:val="0"/>
      <w:marRight w:val="0"/>
      <w:marTop w:val="0"/>
      <w:marBottom w:val="0"/>
      <w:divBdr>
        <w:top w:val="none" w:sz="0" w:space="0" w:color="auto"/>
        <w:left w:val="none" w:sz="0" w:space="0" w:color="auto"/>
        <w:bottom w:val="none" w:sz="0" w:space="0" w:color="auto"/>
        <w:right w:val="none" w:sz="0" w:space="0" w:color="auto"/>
      </w:divBdr>
    </w:div>
    <w:div w:id="289556525">
      <w:bodyDiv w:val="1"/>
      <w:marLeft w:val="0"/>
      <w:marRight w:val="0"/>
      <w:marTop w:val="0"/>
      <w:marBottom w:val="0"/>
      <w:divBdr>
        <w:top w:val="none" w:sz="0" w:space="0" w:color="auto"/>
        <w:left w:val="none" w:sz="0" w:space="0" w:color="auto"/>
        <w:bottom w:val="none" w:sz="0" w:space="0" w:color="auto"/>
        <w:right w:val="none" w:sz="0" w:space="0" w:color="auto"/>
      </w:divBdr>
    </w:div>
    <w:div w:id="290405859">
      <w:bodyDiv w:val="1"/>
      <w:marLeft w:val="0"/>
      <w:marRight w:val="0"/>
      <w:marTop w:val="0"/>
      <w:marBottom w:val="0"/>
      <w:divBdr>
        <w:top w:val="none" w:sz="0" w:space="0" w:color="auto"/>
        <w:left w:val="none" w:sz="0" w:space="0" w:color="auto"/>
        <w:bottom w:val="none" w:sz="0" w:space="0" w:color="auto"/>
        <w:right w:val="none" w:sz="0" w:space="0" w:color="auto"/>
      </w:divBdr>
    </w:div>
    <w:div w:id="290525326">
      <w:bodyDiv w:val="1"/>
      <w:marLeft w:val="0"/>
      <w:marRight w:val="0"/>
      <w:marTop w:val="0"/>
      <w:marBottom w:val="0"/>
      <w:divBdr>
        <w:top w:val="none" w:sz="0" w:space="0" w:color="auto"/>
        <w:left w:val="none" w:sz="0" w:space="0" w:color="auto"/>
        <w:bottom w:val="none" w:sz="0" w:space="0" w:color="auto"/>
        <w:right w:val="none" w:sz="0" w:space="0" w:color="auto"/>
      </w:divBdr>
    </w:div>
    <w:div w:id="290945289">
      <w:bodyDiv w:val="1"/>
      <w:marLeft w:val="0"/>
      <w:marRight w:val="0"/>
      <w:marTop w:val="0"/>
      <w:marBottom w:val="0"/>
      <w:divBdr>
        <w:top w:val="none" w:sz="0" w:space="0" w:color="auto"/>
        <w:left w:val="none" w:sz="0" w:space="0" w:color="auto"/>
        <w:bottom w:val="none" w:sz="0" w:space="0" w:color="auto"/>
        <w:right w:val="none" w:sz="0" w:space="0" w:color="auto"/>
      </w:divBdr>
    </w:div>
    <w:div w:id="291518201">
      <w:bodyDiv w:val="1"/>
      <w:marLeft w:val="0"/>
      <w:marRight w:val="0"/>
      <w:marTop w:val="0"/>
      <w:marBottom w:val="0"/>
      <w:divBdr>
        <w:top w:val="none" w:sz="0" w:space="0" w:color="auto"/>
        <w:left w:val="none" w:sz="0" w:space="0" w:color="auto"/>
        <w:bottom w:val="none" w:sz="0" w:space="0" w:color="auto"/>
        <w:right w:val="none" w:sz="0" w:space="0" w:color="auto"/>
      </w:divBdr>
    </w:div>
    <w:div w:id="292248396">
      <w:bodyDiv w:val="1"/>
      <w:marLeft w:val="0"/>
      <w:marRight w:val="0"/>
      <w:marTop w:val="0"/>
      <w:marBottom w:val="0"/>
      <w:divBdr>
        <w:top w:val="none" w:sz="0" w:space="0" w:color="auto"/>
        <w:left w:val="none" w:sz="0" w:space="0" w:color="auto"/>
        <w:bottom w:val="none" w:sz="0" w:space="0" w:color="auto"/>
        <w:right w:val="none" w:sz="0" w:space="0" w:color="auto"/>
      </w:divBdr>
    </w:div>
    <w:div w:id="293487668">
      <w:bodyDiv w:val="1"/>
      <w:marLeft w:val="0"/>
      <w:marRight w:val="0"/>
      <w:marTop w:val="0"/>
      <w:marBottom w:val="0"/>
      <w:divBdr>
        <w:top w:val="none" w:sz="0" w:space="0" w:color="auto"/>
        <w:left w:val="none" w:sz="0" w:space="0" w:color="auto"/>
        <w:bottom w:val="none" w:sz="0" w:space="0" w:color="auto"/>
        <w:right w:val="none" w:sz="0" w:space="0" w:color="auto"/>
      </w:divBdr>
    </w:div>
    <w:div w:id="294214808">
      <w:bodyDiv w:val="1"/>
      <w:marLeft w:val="0"/>
      <w:marRight w:val="0"/>
      <w:marTop w:val="0"/>
      <w:marBottom w:val="0"/>
      <w:divBdr>
        <w:top w:val="none" w:sz="0" w:space="0" w:color="auto"/>
        <w:left w:val="none" w:sz="0" w:space="0" w:color="auto"/>
        <w:bottom w:val="none" w:sz="0" w:space="0" w:color="auto"/>
        <w:right w:val="none" w:sz="0" w:space="0" w:color="auto"/>
      </w:divBdr>
    </w:div>
    <w:div w:id="294678302">
      <w:bodyDiv w:val="1"/>
      <w:marLeft w:val="0"/>
      <w:marRight w:val="0"/>
      <w:marTop w:val="0"/>
      <w:marBottom w:val="0"/>
      <w:divBdr>
        <w:top w:val="none" w:sz="0" w:space="0" w:color="auto"/>
        <w:left w:val="none" w:sz="0" w:space="0" w:color="auto"/>
        <w:bottom w:val="none" w:sz="0" w:space="0" w:color="auto"/>
        <w:right w:val="none" w:sz="0" w:space="0" w:color="auto"/>
      </w:divBdr>
    </w:div>
    <w:div w:id="295836244">
      <w:bodyDiv w:val="1"/>
      <w:marLeft w:val="0"/>
      <w:marRight w:val="0"/>
      <w:marTop w:val="0"/>
      <w:marBottom w:val="0"/>
      <w:divBdr>
        <w:top w:val="none" w:sz="0" w:space="0" w:color="auto"/>
        <w:left w:val="none" w:sz="0" w:space="0" w:color="auto"/>
        <w:bottom w:val="none" w:sz="0" w:space="0" w:color="auto"/>
        <w:right w:val="none" w:sz="0" w:space="0" w:color="auto"/>
      </w:divBdr>
    </w:div>
    <w:div w:id="296687209">
      <w:bodyDiv w:val="1"/>
      <w:marLeft w:val="0"/>
      <w:marRight w:val="0"/>
      <w:marTop w:val="0"/>
      <w:marBottom w:val="0"/>
      <w:divBdr>
        <w:top w:val="none" w:sz="0" w:space="0" w:color="auto"/>
        <w:left w:val="none" w:sz="0" w:space="0" w:color="auto"/>
        <w:bottom w:val="none" w:sz="0" w:space="0" w:color="auto"/>
        <w:right w:val="none" w:sz="0" w:space="0" w:color="auto"/>
      </w:divBdr>
    </w:div>
    <w:div w:id="296842569">
      <w:bodyDiv w:val="1"/>
      <w:marLeft w:val="0"/>
      <w:marRight w:val="0"/>
      <w:marTop w:val="0"/>
      <w:marBottom w:val="0"/>
      <w:divBdr>
        <w:top w:val="none" w:sz="0" w:space="0" w:color="auto"/>
        <w:left w:val="none" w:sz="0" w:space="0" w:color="auto"/>
        <w:bottom w:val="none" w:sz="0" w:space="0" w:color="auto"/>
        <w:right w:val="none" w:sz="0" w:space="0" w:color="auto"/>
      </w:divBdr>
    </w:div>
    <w:div w:id="297221149">
      <w:bodyDiv w:val="1"/>
      <w:marLeft w:val="0"/>
      <w:marRight w:val="0"/>
      <w:marTop w:val="0"/>
      <w:marBottom w:val="0"/>
      <w:divBdr>
        <w:top w:val="none" w:sz="0" w:space="0" w:color="auto"/>
        <w:left w:val="none" w:sz="0" w:space="0" w:color="auto"/>
        <w:bottom w:val="none" w:sz="0" w:space="0" w:color="auto"/>
        <w:right w:val="none" w:sz="0" w:space="0" w:color="auto"/>
      </w:divBdr>
    </w:div>
    <w:div w:id="300352744">
      <w:bodyDiv w:val="1"/>
      <w:marLeft w:val="0"/>
      <w:marRight w:val="0"/>
      <w:marTop w:val="0"/>
      <w:marBottom w:val="0"/>
      <w:divBdr>
        <w:top w:val="none" w:sz="0" w:space="0" w:color="auto"/>
        <w:left w:val="none" w:sz="0" w:space="0" w:color="auto"/>
        <w:bottom w:val="none" w:sz="0" w:space="0" w:color="auto"/>
        <w:right w:val="none" w:sz="0" w:space="0" w:color="auto"/>
      </w:divBdr>
    </w:div>
    <w:div w:id="301736820">
      <w:bodyDiv w:val="1"/>
      <w:marLeft w:val="0"/>
      <w:marRight w:val="0"/>
      <w:marTop w:val="0"/>
      <w:marBottom w:val="0"/>
      <w:divBdr>
        <w:top w:val="none" w:sz="0" w:space="0" w:color="auto"/>
        <w:left w:val="none" w:sz="0" w:space="0" w:color="auto"/>
        <w:bottom w:val="none" w:sz="0" w:space="0" w:color="auto"/>
        <w:right w:val="none" w:sz="0" w:space="0" w:color="auto"/>
      </w:divBdr>
    </w:div>
    <w:div w:id="302201632">
      <w:bodyDiv w:val="1"/>
      <w:marLeft w:val="0"/>
      <w:marRight w:val="0"/>
      <w:marTop w:val="0"/>
      <w:marBottom w:val="0"/>
      <w:divBdr>
        <w:top w:val="none" w:sz="0" w:space="0" w:color="auto"/>
        <w:left w:val="none" w:sz="0" w:space="0" w:color="auto"/>
        <w:bottom w:val="none" w:sz="0" w:space="0" w:color="auto"/>
        <w:right w:val="none" w:sz="0" w:space="0" w:color="auto"/>
      </w:divBdr>
    </w:div>
    <w:div w:id="302589983">
      <w:bodyDiv w:val="1"/>
      <w:marLeft w:val="0"/>
      <w:marRight w:val="0"/>
      <w:marTop w:val="0"/>
      <w:marBottom w:val="0"/>
      <w:divBdr>
        <w:top w:val="none" w:sz="0" w:space="0" w:color="auto"/>
        <w:left w:val="none" w:sz="0" w:space="0" w:color="auto"/>
        <w:bottom w:val="none" w:sz="0" w:space="0" w:color="auto"/>
        <w:right w:val="none" w:sz="0" w:space="0" w:color="auto"/>
      </w:divBdr>
    </w:div>
    <w:div w:id="302779839">
      <w:bodyDiv w:val="1"/>
      <w:marLeft w:val="0"/>
      <w:marRight w:val="0"/>
      <w:marTop w:val="0"/>
      <w:marBottom w:val="0"/>
      <w:divBdr>
        <w:top w:val="none" w:sz="0" w:space="0" w:color="auto"/>
        <w:left w:val="none" w:sz="0" w:space="0" w:color="auto"/>
        <w:bottom w:val="none" w:sz="0" w:space="0" w:color="auto"/>
        <w:right w:val="none" w:sz="0" w:space="0" w:color="auto"/>
      </w:divBdr>
    </w:div>
    <w:div w:id="302781044">
      <w:bodyDiv w:val="1"/>
      <w:marLeft w:val="0"/>
      <w:marRight w:val="0"/>
      <w:marTop w:val="0"/>
      <w:marBottom w:val="0"/>
      <w:divBdr>
        <w:top w:val="none" w:sz="0" w:space="0" w:color="auto"/>
        <w:left w:val="none" w:sz="0" w:space="0" w:color="auto"/>
        <w:bottom w:val="none" w:sz="0" w:space="0" w:color="auto"/>
        <w:right w:val="none" w:sz="0" w:space="0" w:color="auto"/>
      </w:divBdr>
    </w:div>
    <w:div w:id="302976505">
      <w:bodyDiv w:val="1"/>
      <w:marLeft w:val="0"/>
      <w:marRight w:val="0"/>
      <w:marTop w:val="0"/>
      <w:marBottom w:val="0"/>
      <w:divBdr>
        <w:top w:val="none" w:sz="0" w:space="0" w:color="auto"/>
        <w:left w:val="none" w:sz="0" w:space="0" w:color="auto"/>
        <w:bottom w:val="none" w:sz="0" w:space="0" w:color="auto"/>
        <w:right w:val="none" w:sz="0" w:space="0" w:color="auto"/>
      </w:divBdr>
    </w:div>
    <w:div w:id="304480773">
      <w:bodyDiv w:val="1"/>
      <w:marLeft w:val="0"/>
      <w:marRight w:val="0"/>
      <w:marTop w:val="0"/>
      <w:marBottom w:val="0"/>
      <w:divBdr>
        <w:top w:val="none" w:sz="0" w:space="0" w:color="auto"/>
        <w:left w:val="none" w:sz="0" w:space="0" w:color="auto"/>
        <w:bottom w:val="none" w:sz="0" w:space="0" w:color="auto"/>
        <w:right w:val="none" w:sz="0" w:space="0" w:color="auto"/>
      </w:divBdr>
    </w:div>
    <w:div w:id="304552356">
      <w:bodyDiv w:val="1"/>
      <w:marLeft w:val="0"/>
      <w:marRight w:val="0"/>
      <w:marTop w:val="0"/>
      <w:marBottom w:val="0"/>
      <w:divBdr>
        <w:top w:val="none" w:sz="0" w:space="0" w:color="auto"/>
        <w:left w:val="none" w:sz="0" w:space="0" w:color="auto"/>
        <w:bottom w:val="none" w:sz="0" w:space="0" w:color="auto"/>
        <w:right w:val="none" w:sz="0" w:space="0" w:color="auto"/>
      </w:divBdr>
    </w:div>
    <w:div w:id="305817225">
      <w:bodyDiv w:val="1"/>
      <w:marLeft w:val="0"/>
      <w:marRight w:val="0"/>
      <w:marTop w:val="0"/>
      <w:marBottom w:val="0"/>
      <w:divBdr>
        <w:top w:val="none" w:sz="0" w:space="0" w:color="auto"/>
        <w:left w:val="none" w:sz="0" w:space="0" w:color="auto"/>
        <w:bottom w:val="none" w:sz="0" w:space="0" w:color="auto"/>
        <w:right w:val="none" w:sz="0" w:space="0" w:color="auto"/>
      </w:divBdr>
    </w:div>
    <w:div w:id="307636618">
      <w:bodyDiv w:val="1"/>
      <w:marLeft w:val="0"/>
      <w:marRight w:val="0"/>
      <w:marTop w:val="0"/>
      <w:marBottom w:val="0"/>
      <w:divBdr>
        <w:top w:val="none" w:sz="0" w:space="0" w:color="auto"/>
        <w:left w:val="none" w:sz="0" w:space="0" w:color="auto"/>
        <w:bottom w:val="none" w:sz="0" w:space="0" w:color="auto"/>
        <w:right w:val="none" w:sz="0" w:space="0" w:color="auto"/>
      </w:divBdr>
    </w:div>
    <w:div w:id="308360204">
      <w:bodyDiv w:val="1"/>
      <w:marLeft w:val="0"/>
      <w:marRight w:val="0"/>
      <w:marTop w:val="0"/>
      <w:marBottom w:val="0"/>
      <w:divBdr>
        <w:top w:val="none" w:sz="0" w:space="0" w:color="auto"/>
        <w:left w:val="none" w:sz="0" w:space="0" w:color="auto"/>
        <w:bottom w:val="none" w:sz="0" w:space="0" w:color="auto"/>
        <w:right w:val="none" w:sz="0" w:space="0" w:color="auto"/>
      </w:divBdr>
    </w:div>
    <w:div w:id="309094060">
      <w:bodyDiv w:val="1"/>
      <w:marLeft w:val="0"/>
      <w:marRight w:val="0"/>
      <w:marTop w:val="0"/>
      <w:marBottom w:val="0"/>
      <w:divBdr>
        <w:top w:val="none" w:sz="0" w:space="0" w:color="auto"/>
        <w:left w:val="none" w:sz="0" w:space="0" w:color="auto"/>
        <w:bottom w:val="none" w:sz="0" w:space="0" w:color="auto"/>
        <w:right w:val="none" w:sz="0" w:space="0" w:color="auto"/>
      </w:divBdr>
    </w:div>
    <w:div w:id="309989917">
      <w:bodyDiv w:val="1"/>
      <w:marLeft w:val="0"/>
      <w:marRight w:val="0"/>
      <w:marTop w:val="0"/>
      <w:marBottom w:val="0"/>
      <w:divBdr>
        <w:top w:val="none" w:sz="0" w:space="0" w:color="auto"/>
        <w:left w:val="none" w:sz="0" w:space="0" w:color="auto"/>
        <w:bottom w:val="none" w:sz="0" w:space="0" w:color="auto"/>
        <w:right w:val="none" w:sz="0" w:space="0" w:color="auto"/>
      </w:divBdr>
    </w:div>
    <w:div w:id="310793138">
      <w:bodyDiv w:val="1"/>
      <w:marLeft w:val="0"/>
      <w:marRight w:val="0"/>
      <w:marTop w:val="0"/>
      <w:marBottom w:val="0"/>
      <w:divBdr>
        <w:top w:val="none" w:sz="0" w:space="0" w:color="auto"/>
        <w:left w:val="none" w:sz="0" w:space="0" w:color="auto"/>
        <w:bottom w:val="none" w:sz="0" w:space="0" w:color="auto"/>
        <w:right w:val="none" w:sz="0" w:space="0" w:color="auto"/>
      </w:divBdr>
    </w:div>
    <w:div w:id="310868533">
      <w:bodyDiv w:val="1"/>
      <w:marLeft w:val="0"/>
      <w:marRight w:val="0"/>
      <w:marTop w:val="0"/>
      <w:marBottom w:val="0"/>
      <w:divBdr>
        <w:top w:val="none" w:sz="0" w:space="0" w:color="auto"/>
        <w:left w:val="none" w:sz="0" w:space="0" w:color="auto"/>
        <w:bottom w:val="none" w:sz="0" w:space="0" w:color="auto"/>
        <w:right w:val="none" w:sz="0" w:space="0" w:color="auto"/>
      </w:divBdr>
    </w:div>
    <w:div w:id="311445315">
      <w:bodyDiv w:val="1"/>
      <w:marLeft w:val="0"/>
      <w:marRight w:val="0"/>
      <w:marTop w:val="0"/>
      <w:marBottom w:val="0"/>
      <w:divBdr>
        <w:top w:val="none" w:sz="0" w:space="0" w:color="auto"/>
        <w:left w:val="none" w:sz="0" w:space="0" w:color="auto"/>
        <w:bottom w:val="none" w:sz="0" w:space="0" w:color="auto"/>
        <w:right w:val="none" w:sz="0" w:space="0" w:color="auto"/>
      </w:divBdr>
    </w:div>
    <w:div w:id="312636592">
      <w:bodyDiv w:val="1"/>
      <w:marLeft w:val="0"/>
      <w:marRight w:val="0"/>
      <w:marTop w:val="0"/>
      <w:marBottom w:val="0"/>
      <w:divBdr>
        <w:top w:val="none" w:sz="0" w:space="0" w:color="auto"/>
        <w:left w:val="none" w:sz="0" w:space="0" w:color="auto"/>
        <w:bottom w:val="none" w:sz="0" w:space="0" w:color="auto"/>
        <w:right w:val="none" w:sz="0" w:space="0" w:color="auto"/>
      </w:divBdr>
    </w:div>
    <w:div w:id="315108378">
      <w:bodyDiv w:val="1"/>
      <w:marLeft w:val="0"/>
      <w:marRight w:val="0"/>
      <w:marTop w:val="0"/>
      <w:marBottom w:val="0"/>
      <w:divBdr>
        <w:top w:val="none" w:sz="0" w:space="0" w:color="auto"/>
        <w:left w:val="none" w:sz="0" w:space="0" w:color="auto"/>
        <w:bottom w:val="none" w:sz="0" w:space="0" w:color="auto"/>
        <w:right w:val="none" w:sz="0" w:space="0" w:color="auto"/>
      </w:divBdr>
    </w:div>
    <w:div w:id="315845402">
      <w:bodyDiv w:val="1"/>
      <w:marLeft w:val="0"/>
      <w:marRight w:val="0"/>
      <w:marTop w:val="0"/>
      <w:marBottom w:val="0"/>
      <w:divBdr>
        <w:top w:val="none" w:sz="0" w:space="0" w:color="auto"/>
        <w:left w:val="none" w:sz="0" w:space="0" w:color="auto"/>
        <w:bottom w:val="none" w:sz="0" w:space="0" w:color="auto"/>
        <w:right w:val="none" w:sz="0" w:space="0" w:color="auto"/>
      </w:divBdr>
    </w:div>
    <w:div w:id="316031816">
      <w:bodyDiv w:val="1"/>
      <w:marLeft w:val="0"/>
      <w:marRight w:val="0"/>
      <w:marTop w:val="0"/>
      <w:marBottom w:val="0"/>
      <w:divBdr>
        <w:top w:val="none" w:sz="0" w:space="0" w:color="auto"/>
        <w:left w:val="none" w:sz="0" w:space="0" w:color="auto"/>
        <w:bottom w:val="none" w:sz="0" w:space="0" w:color="auto"/>
        <w:right w:val="none" w:sz="0" w:space="0" w:color="auto"/>
      </w:divBdr>
    </w:div>
    <w:div w:id="316613047">
      <w:bodyDiv w:val="1"/>
      <w:marLeft w:val="0"/>
      <w:marRight w:val="0"/>
      <w:marTop w:val="0"/>
      <w:marBottom w:val="0"/>
      <w:divBdr>
        <w:top w:val="none" w:sz="0" w:space="0" w:color="auto"/>
        <w:left w:val="none" w:sz="0" w:space="0" w:color="auto"/>
        <w:bottom w:val="none" w:sz="0" w:space="0" w:color="auto"/>
        <w:right w:val="none" w:sz="0" w:space="0" w:color="auto"/>
      </w:divBdr>
    </w:div>
    <w:div w:id="317265376">
      <w:bodyDiv w:val="1"/>
      <w:marLeft w:val="0"/>
      <w:marRight w:val="0"/>
      <w:marTop w:val="0"/>
      <w:marBottom w:val="0"/>
      <w:divBdr>
        <w:top w:val="none" w:sz="0" w:space="0" w:color="auto"/>
        <w:left w:val="none" w:sz="0" w:space="0" w:color="auto"/>
        <w:bottom w:val="none" w:sz="0" w:space="0" w:color="auto"/>
        <w:right w:val="none" w:sz="0" w:space="0" w:color="auto"/>
      </w:divBdr>
    </w:div>
    <w:div w:id="317924502">
      <w:bodyDiv w:val="1"/>
      <w:marLeft w:val="0"/>
      <w:marRight w:val="0"/>
      <w:marTop w:val="0"/>
      <w:marBottom w:val="0"/>
      <w:divBdr>
        <w:top w:val="none" w:sz="0" w:space="0" w:color="auto"/>
        <w:left w:val="none" w:sz="0" w:space="0" w:color="auto"/>
        <w:bottom w:val="none" w:sz="0" w:space="0" w:color="auto"/>
        <w:right w:val="none" w:sz="0" w:space="0" w:color="auto"/>
      </w:divBdr>
    </w:div>
    <w:div w:id="318190186">
      <w:bodyDiv w:val="1"/>
      <w:marLeft w:val="0"/>
      <w:marRight w:val="0"/>
      <w:marTop w:val="0"/>
      <w:marBottom w:val="0"/>
      <w:divBdr>
        <w:top w:val="none" w:sz="0" w:space="0" w:color="auto"/>
        <w:left w:val="none" w:sz="0" w:space="0" w:color="auto"/>
        <w:bottom w:val="none" w:sz="0" w:space="0" w:color="auto"/>
        <w:right w:val="none" w:sz="0" w:space="0" w:color="auto"/>
      </w:divBdr>
    </w:div>
    <w:div w:id="318506151">
      <w:bodyDiv w:val="1"/>
      <w:marLeft w:val="0"/>
      <w:marRight w:val="0"/>
      <w:marTop w:val="0"/>
      <w:marBottom w:val="0"/>
      <w:divBdr>
        <w:top w:val="none" w:sz="0" w:space="0" w:color="auto"/>
        <w:left w:val="none" w:sz="0" w:space="0" w:color="auto"/>
        <w:bottom w:val="none" w:sz="0" w:space="0" w:color="auto"/>
        <w:right w:val="none" w:sz="0" w:space="0" w:color="auto"/>
      </w:divBdr>
    </w:div>
    <w:div w:id="319579914">
      <w:bodyDiv w:val="1"/>
      <w:marLeft w:val="0"/>
      <w:marRight w:val="0"/>
      <w:marTop w:val="0"/>
      <w:marBottom w:val="0"/>
      <w:divBdr>
        <w:top w:val="none" w:sz="0" w:space="0" w:color="auto"/>
        <w:left w:val="none" w:sz="0" w:space="0" w:color="auto"/>
        <w:bottom w:val="none" w:sz="0" w:space="0" w:color="auto"/>
        <w:right w:val="none" w:sz="0" w:space="0" w:color="auto"/>
      </w:divBdr>
    </w:div>
    <w:div w:id="320352844">
      <w:bodyDiv w:val="1"/>
      <w:marLeft w:val="0"/>
      <w:marRight w:val="0"/>
      <w:marTop w:val="0"/>
      <w:marBottom w:val="0"/>
      <w:divBdr>
        <w:top w:val="none" w:sz="0" w:space="0" w:color="auto"/>
        <w:left w:val="none" w:sz="0" w:space="0" w:color="auto"/>
        <w:bottom w:val="none" w:sz="0" w:space="0" w:color="auto"/>
        <w:right w:val="none" w:sz="0" w:space="0" w:color="auto"/>
      </w:divBdr>
    </w:div>
    <w:div w:id="322008664">
      <w:bodyDiv w:val="1"/>
      <w:marLeft w:val="0"/>
      <w:marRight w:val="0"/>
      <w:marTop w:val="0"/>
      <w:marBottom w:val="0"/>
      <w:divBdr>
        <w:top w:val="none" w:sz="0" w:space="0" w:color="auto"/>
        <w:left w:val="none" w:sz="0" w:space="0" w:color="auto"/>
        <w:bottom w:val="none" w:sz="0" w:space="0" w:color="auto"/>
        <w:right w:val="none" w:sz="0" w:space="0" w:color="auto"/>
      </w:divBdr>
    </w:div>
    <w:div w:id="322391737">
      <w:bodyDiv w:val="1"/>
      <w:marLeft w:val="0"/>
      <w:marRight w:val="0"/>
      <w:marTop w:val="0"/>
      <w:marBottom w:val="0"/>
      <w:divBdr>
        <w:top w:val="none" w:sz="0" w:space="0" w:color="auto"/>
        <w:left w:val="none" w:sz="0" w:space="0" w:color="auto"/>
        <w:bottom w:val="none" w:sz="0" w:space="0" w:color="auto"/>
        <w:right w:val="none" w:sz="0" w:space="0" w:color="auto"/>
      </w:divBdr>
    </w:div>
    <w:div w:id="323439105">
      <w:bodyDiv w:val="1"/>
      <w:marLeft w:val="0"/>
      <w:marRight w:val="0"/>
      <w:marTop w:val="0"/>
      <w:marBottom w:val="0"/>
      <w:divBdr>
        <w:top w:val="none" w:sz="0" w:space="0" w:color="auto"/>
        <w:left w:val="none" w:sz="0" w:space="0" w:color="auto"/>
        <w:bottom w:val="none" w:sz="0" w:space="0" w:color="auto"/>
        <w:right w:val="none" w:sz="0" w:space="0" w:color="auto"/>
      </w:divBdr>
    </w:div>
    <w:div w:id="323974604">
      <w:bodyDiv w:val="1"/>
      <w:marLeft w:val="0"/>
      <w:marRight w:val="0"/>
      <w:marTop w:val="0"/>
      <w:marBottom w:val="0"/>
      <w:divBdr>
        <w:top w:val="none" w:sz="0" w:space="0" w:color="auto"/>
        <w:left w:val="none" w:sz="0" w:space="0" w:color="auto"/>
        <w:bottom w:val="none" w:sz="0" w:space="0" w:color="auto"/>
        <w:right w:val="none" w:sz="0" w:space="0" w:color="auto"/>
      </w:divBdr>
    </w:div>
    <w:div w:id="324407076">
      <w:bodyDiv w:val="1"/>
      <w:marLeft w:val="0"/>
      <w:marRight w:val="0"/>
      <w:marTop w:val="0"/>
      <w:marBottom w:val="0"/>
      <w:divBdr>
        <w:top w:val="none" w:sz="0" w:space="0" w:color="auto"/>
        <w:left w:val="none" w:sz="0" w:space="0" w:color="auto"/>
        <w:bottom w:val="none" w:sz="0" w:space="0" w:color="auto"/>
        <w:right w:val="none" w:sz="0" w:space="0" w:color="auto"/>
      </w:divBdr>
    </w:div>
    <w:div w:id="324627577">
      <w:bodyDiv w:val="1"/>
      <w:marLeft w:val="0"/>
      <w:marRight w:val="0"/>
      <w:marTop w:val="0"/>
      <w:marBottom w:val="0"/>
      <w:divBdr>
        <w:top w:val="none" w:sz="0" w:space="0" w:color="auto"/>
        <w:left w:val="none" w:sz="0" w:space="0" w:color="auto"/>
        <w:bottom w:val="none" w:sz="0" w:space="0" w:color="auto"/>
        <w:right w:val="none" w:sz="0" w:space="0" w:color="auto"/>
      </w:divBdr>
    </w:div>
    <w:div w:id="324748390">
      <w:bodyDiv w:val="1"/>
      <w:marLeft w:val="0"/>
      <w:marRight w:val="0"/>
      <w:marTop w:val="0"/>
      <w:marBottom w:val="0"/>
      <w:divBdr>
        <w:top w:val="none" w:sz="0" w:space="0" w:color="auto"/>
        <w:left w:val="none" w:sz="0" w:space="0" w:color="auto"/>
        <w:bottom w:val="none" w:sz="0" w:space="0" w:color="auto"/>
        <w:right w:val="none" w:sz="0" w:space="0" w:color="auto"/>
      </w:divBdr>
    </w:div>
    <w:div w:id="325129207">
      <w:bodyDiv w:val="1"/>
      <w:marLeft w:val="0"/>
      <w:marRight w:val="0"/>
      <w:marTop w:val="0"/>
      <w:marBottom w:val="0"/>
      <w:divBdr>
        <w:top w:val="none" w:sz="0" w:space="0" w:color="auto"/>
        <w:left w:val="none" w:sz="0" w:space="0" w:color="auto"/>
        <w:bottom w:val="none" w:sz="0" w:space="0" w:color="auto"/>
        <w:right w:val="none" w:sz="0" w:space="0" w:color="auto"/>
      </w:divBdr>
    </w:div>
    <w:div w:id="325399199">
      <w:bodyDiv w:val="1"/>
      <w:marLeft w:val="0"/>
      <w:marRight w:val="0"/>
      <w:marTop w:val="0"/>
      <w:marBottom w:val="0"/>
      <w:divBdr>
        <w:top w:val="none" w:sz="0" w:space="0" w:color="auto"/>
        <w:left w:val="none" w:sz="0" w:space="0" w:color="auto"/>
        <w:bottom w:val="none" w:sz="0" w:space="0" w:color="auto"/>
        <w:right w:val="none" w:sz="0" w:space="0" w:color="auto"/>
      </w:divBdr>
    </w:div>
    <w:div w:id="325860767">
      <w:bodyDiv w:val="1"/>
      <w:marLeft w:val="0"/>
      <w:marRight w:val="0"/>
      <w:marTop w:val="0"/>
      <w:marBottom w:val="0"/>
      <w:divBdr>
        <w:top w:val="none" w:sz="0" w:space="0" w:color="auto"/>
        <w:left w:val="none" w:sz="0" w:space="0" w:color="auto"/>
        <w:bottom w:val="none" w:sz="0" w:space="0" w:color="auto"/>
        <w:right w:val="none" w:sz="0" w:space="0" w:color="auto"/>
      </w:divBdr>
    </w:div>
    <w:div w:id="325861951">
      <w:bodyDiv w:val="1"/>
      <w:marLeft w:val="0"/>
      <w:marRight w:val="0"/>
      <w:marTop w:val="0"/>
      <w:marBottom w:val="0"/>
      <w:divBdr>
        <w:top w:val="none" w:sz="0" w:space="0" w:color="auto"/>
        <w:left w:val="none" w:sz="0" w:space="0" w:color="auto"/>
        <w:bottom w:val="none" w:sz="0" w:space="0" w:color="auto"/>
        <w:right w:val="none" w:sz="0" w:space="0" w:color="auto"/>
      </w:divBdr>
    </w:div>
    <w:div w:id="326323269">
      <w:bodyDiv w:val="1"/>
      <w:marLeft w:val="0"/>
      <w:marRight w:val="0"/>
      <w:marTop w:val="0"/>
      <w:marBottom w:val="0"/>
      <w:divBdr>
        <w:top w:val="none" w:sz="0" w:space="0" w:color="auto"/>
        <w:left w:val="none" w:sz="0" w:space="0" w:color="auto"/>
        <w:bottom w:val="none" w:sz="0" w:space="0" w:color="auto"/>
        <w:right w:val="none" w:sz="0" w:space="0" w:color="auto"/>
      </w:divBdr>
    </w:div>
    <w:div w:id="326598348">
      <w:bodyDiv w:val="1"/>
      <w:marLeft w:val="0"/>
      <w:marRight w:val="0"/>
      <w:marTop w:val="0"/>
      <w:marBottom w:val="0"/>
      <w:divBdr>
        <w:top w:val="none" w:sz="0" w:space="0" w:color="auto"/>
        <w:left w:val="none" w:sz="0" w:space="0" w:color="auto"/>
        <w:bottom w:val="none" w:sz="0" w:space="0" w:color="auto"/>
        <w:right w:val="none" w:sz="0" w:space="0" w:color="auto"/>
      </w:divBdr>
    </w:div>
    <w:div w:id="326860077">
      <w:bodyDiv w:val="1"/>
      <w:marLeft w:val="0"/>
      <w:marRight w:val="0"/>
      <w:marTop w:val="0"/>
      <w:marBottom w:val="0"/>
      <w:divBdr>
        <w:top w:val="none" w:sz="0" w:space="0" w:color="auto"/>
        <w:left w:val="none" w:sz="0" w:space="0" w:color="auto"/>
        <w:bottom w:val="none" w:sz="0" w:space="0" w:color="auto"/>
        <w:right w:val="none" w:sz="0" w:space="0" w:color="auto"/>
      </w:divBdr>
    </w:div>
    <w:div w:id="326901296">
      <w:bodyDiv w:val="1"/>
      <w:marLeft w:val="0"/>
      <w:marRight w:val="0"/>
      <w:marTop w:val="0"/>
      <w:marBottom w:val="0"/>
      <w:divBdr>
        <w:top w:val="none" w:sz="0" w:space="0" w:color="auto"/>
        <w:left w:val="none" w:sz="0" w:space="0" w:color="auto"/>
        <w:bottom w:val="none" w:sz="0" w:space="0" w:color="auto"/>
        <w:right w:val="none" w:sz="0" w:space="0" w:color="auto"/>
      </w:divBdr>
    </w:div>
    <w:div w:id="327487195">
      <w:bodyDiv w:val="1"/>
      <w:marLeft w:val="0"/>
      <w:marRight w:val="0"/>
      <w:marTop w:val="0"/>
      <w:marBottom w:val="0"/>
      <w:divBdr>
        <w:top w:val="none" w:sz="0" w:space="0" w:color="auto"/>
        <w:left w:val="none" w:sz="0" w:space="0" w:color="auto"/>
        <w:bottom w:val="none" w:sz="0" w:space="0" w:color="auto"/>
        <w:right w:val="none" w:sz="0" w:space="0" w:color="auto"/>
      </w:divBdr>
    </w:div>
    <w:div w:id="327758835">
      <w:bodyDiv w:val="1"/>
      <w:marLeft w:val="0"/>
      <w:marRight w:val="0"/>
      <w:marTop w:val="0"/>
      <w:marBottom w:val="0"/>
      <w:divBdr>
        <w:top w:val="none" w:sz="0" w:space="0" w:color="auto"/>
        <w:left w:val="none" w:sz="0" w:space="0" w:color="auto"/>
        <w:bottom w:val="none" w:sz="0" w:space="0" w:color="auto"/>
        <w:right w:val="none" w:sz="0" w:space="0" w:color="auto"/>
      </w:divBdr>
    </w:div>
    <w:div w:id="328994131">
      <w:bodyDiv w:val="1"/>
      <w:marLeft w:val="0"/>
      <w:marRight w:val="0"/>
      <w:marTop w:val="0"/>
      <w:marBottom w:val="0"/>
      <w:divBdr>
        <w:top w:val="none" w:sz="0" w:space="0" w:color="auto"/>
        <w:left w:val="none" w:sz="0" w:space="0" w:color="auto"/>
        <w:bottom w:val="none" w:sz="0" w:space="0" w:color="auto"/>
        <w:right w:val="none" w:sz="0" w:space="0" w:color="auto"/>
      </w:divBdr>
    </w:div>
    <w:div w:id="329063917">
      <w:bodyDiv w:val="1"/>
      <w:marLeft w:val="0"/>
      <w:marRight w:val="0"/>
      <w:marTop w:val="0"/>
      <w:marBottom w:val="0"/>
      <w:divBdr>
        <w:top w:val="none" w:sz="0" w:space="0" w:color="auto"/>
        <w:left w:val="none" w:sz="0" w:space="0" w:color="auto"/>
        <w:bottom w:val="none" w:sz="0" w:space="0" w:color="auto"/>
        <w:right w:val="none" w:sz="0" w:space="0" w:color="auto"/>
      </w:divBdr>
    </w:div>
    <w:div w:id="330302206">
      <w:bodyDiv w:val="1"/>
      <w:marLeft w:val="0"/>
      <w:marRight w:val="0"/>
      <w:marTop w:val="0"/>
      <w:marBottom w:val="0"/>
      <w:divBdr>
        <w:top w:val="none" w:sz="0" w:space="0" w:color="auto"/>
        <w:left w:val="none" w:sz="0" w:space="0" w:color="auto"/>
        <w:bottom w:val="none" w:sz="0" w:space="0" w:color="auto"/>
        <w:right w:val="none" w:sz="0" w:space="0" w:color="auto"/>
      </w:divBdr>
    </w:div>
    <w:div w:id="330570967">
      <w:bodyDiv w:val="1"/>
      <w:marLeft w:val="0"/>
      <w:marRight w:val="0"/>
      <w:marTop w:val="0"/>
      <w:marBottom w:val="0"/>
      <w:divBdr>
        <w:top w:val="none" w:sz="0" w:space="0" w:color="auto"/>
        <w:left w:val="none" w:sz="0" w:space="0" w:color="auto"/>
        <w:bottom w:val="none" w:sz="0" w:space="0" w:color="auto"/>
        <w:right w:val="none" w:sz="0" w:space="0" w:color="auto"/>
      </w:divBdr>
    </w:div>
    <w:div w:id="330641085">
      <w:bodyDiv w:val="1"/>
      <w:marLeft w:val="0"/>
      <w:marRight w:val="0"/>
      <w:marTop w:val="0"/>
      <w:marBottom w:val="0"/>
      <w:divBdr>
        <w:top w:val="none" w:sz="0" w:space="0" w:color="auto"/>
        <w:left w:val="none" w:sz="0" w:space="0" w:color="auto"/>
        <w:bottom w:val="none" w:sz="0" w:space="0" w:color="auto"/>
        <w:right w:val="none" w:sz="0" w:space="0" w:color="auto"/>
      </w:divBdr>
    </w:div>
    <w:div w:id="336349064">
      <w:bodyDiv w:val="1"/>
      <w:marLeft w:val="0"/>
      <w:marRight w:val="0"/>
      <w:marTop w:val="0"/>
      <w:marBottom w:val="0"/>
      <w:divBdr>
        <w:top w:val="none" w:sz="0" w:space="0" w:color="auto"/>
        <w:left w:val="none" w:sz="0" w:space="0" w:color="auto"/>
        <w:bottom w:val="none" w:sz="0" w:space="0" w:color="auto"/>
        <w:right w:val="none" w:sz="0" w:space="0" w:color="auto"/>
      </w:divBdr>
    </w:div>
    <w:div w:id="337272542">
      <w:bodyDiv w:val="1"/>
      <w:marLeft w:val="0"/>
      <w:marRight w:val="0"/>
      <w:marTop w:val="0"/>
      <w:marBottom w:val="0"/>
      <w:divBdr>
        <w:top w:val="none" w:sz="0" w:space="0" w:color="auto"/>
        <w:left w:val="none" w:sz="0" w:space="0" w:color="auto"/>
        <w:bottom w:val="none" w:sz="0" w:space="0" w:color="auto"/>
        <w:right w:val="none" w:sz="0" w:space="0" w:color="auto"/>
      </w:divBdr>
    </w:div>
    <w:div w:id="338898177">
      <w:bodyDiv w:val="1"/>
      <w:marLeft w:val="0"/>
      <w:marRight w:val="0"/>
      <w:marTop w:val="0"/>
      <w:marBottom w:val="0"/>
      <w:divBdr>
        <w:top w:val="none" w:sz="0" w:space="0" w:color="auto"/>
        <w:left w:val="none" w:sz="0" w:space="0" w:color="auto"/>
        <w:bottom w:val="none" w:sz="0" w:space="0" w:color="auto"/>
        <w:right w:val="none" w:sz="0" w:space="0" w:color="auto"/>
      </w:divBdr>
    </w:div>
    <w:div w:id="339236261">
      <w:bodyDiv w:val="1"/>
      <w:marLeft w:val="0"/>
      <w:marRight w:val="0"/>
      <w:marTop w:val="0"/>
      <w:marBottom w:val="0"/>
      <w:divBdr>
        <w:top w:val="none" w:sz="0" w:space="0" w:color="auto"/>
        <w:left w:val="none" w:sz="0" w:space="0" w:color="auto"/>
        <w:bottom w:val="none" w:sz="0" w:space="0" w:color="auto"/>
        <w:right w:val="none" w:sz="0" w:space="0" w:color="auto"/>
      </w:divBdr>
    </w:div>
    <w:div w:id="339310291">
      <w:bodyDiv w:val="1"/>
      <w:marLeft w:val="0"/>
      <w:marRight w:val="0"/>
      <w:marTop w:val="0"/>
      <w:marBottom w:val="0"/>
      <w:divBdr>
        <w:top w:val="none" w:sz="0" w:space="0" w:color="auto"/>
        <w:left w:val="none" w:sz="0" w:space="0" w:color="auto"/>
        <w:bottom w:val="none" w:sz="0" w:space="0" w:color="auto"/>
        <w:right w:val="none" w:sz="0" w:space="0" w:color="auto"/>
      </w:divBdr>
    </w:div>
    <w:div w:id="339428584">
      <w:bodyDiv w:val="1"/>
      <w:marLeft w:val="0"/>
      <w:marRight w:val="0"/>
      <w:marTop w:val="0"/>
      <w:marBottom w:val="0"/>
      <w:divBdr>
        <w:top w:val="none" w:sz="0" w:space="0" w:color="auto"/>
        <w:left w:val="none" w:sz="0" w:space="0" w:color="auto"/>
        <w:bottom w:val="none" w:sz="0" w:space="0" w:color="auto"/>
        <w:right w:val="none" w:sz="0" w:space="0" w:color="auto"/>
      </w:divBdr>
    </w:div>
    <w:div w:id="342316914">
      <w:bodyDiv w:val="1"/>
      <w:marLeft w:val="0"/>
      <w:marRight w:val="0"/>
      <w:marTop w:val="0"/>
      <w:marBottom w:val="0"/>
      <w:divBdr>
        <w:top w:val="none" w:sz="0" w:space="0" w:color="auto"/>
        <w:left w:val="none" w:sz="0" w:space="0" w:color="auto"/>
        <w:bottom w:val="none" w:sz="0" w:space="0" w:color="auto"/>
        <w:right w:val="none" w:sz="0" w:space="0" w:color="auto"/>
      </w:divBdr>
    </w:div>
    <w:div w:id="342558017">
      <w:bodyDiv w:val="1"/>
      <w:marLeft w:val="0"/>
      <w:marRight w:val="0"/>
      <w:marTop w:val="0"/>
      <w:marBottom w:val="0"/>
      <w:divBdr>
        <w:top w:val="none" w:sz="0" w:space="0" w:color="auto"/>
        <w:left w:val="none" w:sz="0" w:space="0" w:color="auto"/>
        <w:bottom w:val="none" w:sz="0" w:space="0" w:color="auto"/>
        <w:right w:val="none" w:sz="0" w:space="0" w:color="auto"/>
      </w:divBdr>
    </w:div>
    <w:div w:id="342821374">
      <w:bodyDiv w:val="1"/>
      <w:marLeft w:val="0"/>
      <w:marRight w:val="0"/>
      <w:marTop w:val="0"/>
      <w:marBottom w:val="0"/>
      <w:divBdr>
        <w:top w:val="none" w:sz="0" w:space="0" w:color="auto"/>
        <w:left w:val="none" w:sz="0" w:space="0" w:color="auto"/>
        <w:bottom w:val="none" w:sz="0" w:space="0" w:color="auto"/>
        <w:right w:val="none" w:sz="0" w:space="0" w:color="auto"/>
      </w:divBdr>
    </w:div>
    <w:div w:id="342829746">
      <w:bodyDiv w:val="1"/>
      <w:marLeft w:val="0"/>
      <w:marRight w:val="0"/>
      <w:marTop w:val="0"/>
      <w:marBottom w:val="0"/>
      <w:divBdr>
        <w:top w:val="none" w:sz="0" w:space="0" w:color="auto"/>
        <w:left w:val="none" w:sz="0" w:space="0" w:color="auto"/>
        <w:bottom w:val="none" w:sz="0" w:space="0" w:color="auto"/>
        <w:right w:val="none" w:sz="0" w:space="0" w:color="auto"/>
      </w:divBdr>
    </w:div>
    <w:div w:id="343166916">
      <w:bodyDiv w:val="1"/>
      <w:marLeft w:val="0"/>
      <w:marRight w:val="0"/>
      <w:marTop w:val="0"/>
      <w:marBottom w:val="0"/>
      <w:divBdr>
        <w:top w:val="none" w:sz="0" w:space="0" w:color="auto"/>
        <w:left w:val="none" w:sz="0" w:space="0" w:color="auto"/>
        <w:bottom w:val="none" w:sz="0" w:space="0" w:color="auto"/>
        <w:right w:val="none" w:sz="0" w:space="0" w:color="auto"/>
      </w:divBdr>
    </w:div>
    <w:div w:id="343437420">
      <w:bodyDiv w:val="1"/>
      <w:marLeft w:val="0"/>
      <w:marRight w:val="0"/>
      <w:marTop w:val="0"/>
      <w:marBottom w:val="0"/>
      <w:divBdr>
        <w:top w:val="none" w:sz="0" w:space="0" w:color="auto"/>
        <w:left w:val="none" w:sz="0" w:space="0" w:color="auto"/>
        <w:bottom w:val="none" w:sz="0" w:space="0" w:color="auto"/>
        <w:right w:val="none" w:sz="0" w:space="0" w:color="auto"/>
      </w:divBdr>
    </w:div>
    <w:div w:id="344330080">
      <w:bodyDiv w:val="1"/>
      <w:marLeft w:val="0"/>
      <w:marRight w:val="0"/>
      <w:marTop w:val="0"/>
      <w:marBottom w:val="0"/>
      <w:divBdr>
        <w:top w:val="none" w:sz="0" w:space="0" w:color="auto"/>
        <w:left w:val="none" w:sz="0" w:space="0" w:color="auto"/>
        <w:bottom w:val="none" w:sz="0" w:space="0" w:color="auto"/>
        <w:right w:val="none" w:sz="0" w:space="0" w:color="auto"/>
      </w:divBdr>
    </w:div>
    <w:div w:id="345135595">
      <w:bodyDiv w:val="1"/>
      <w:marLeft w:val="0"/>
      <w:marRight w:val="0"/>
      <w:marTop w:val="0"/>
      <w:marBottom w:val="0"/>
      <w:divBdr>
        <w:top w:val="none" w:sz="0" w:space="0" w:color="auto"/>
        <w:left w:val="none" w:sz="0" w:space="0" w:color="auto"/>
        <w:bottom w:val="none" w:sz="0" w:space="0" w:color="auto"/>
        <w:right w:val="none" w:sz="0" w:space="0" w:color="auto"/>
      </w:divBdr>
    </w:div>
    <w:div w:id="345399661">
      <w:bodyDiv w:val="1"/>
      <w:marLeft w:val="0"/>
      <w:marRight w:val="0"/>
      <w:marTop w:val="0"/>
      <w:marBottom w:val="0"/>
      <w:divBdr>
        <w:top w:val="none" w:sz="0" w:space="0" w:color="auto"/>
        <w:left w:val="none" w:sz="0" w:space="0" w:color="auto"/>
        <w:bottom w:val="none" w:sz="0" w:space="0" w:color="auto"/>
        <w:right w:val="none" w:sz="0" w:space="0" w:color="auto"/>
      </w:divBdr>
    </w:div>
    <w:div w:id="345524760">
      <w:bodyDiv w:val="1"/>
      <w:marLeft w:val="0"/>
      <w:marRight w:val="0"/>
      <w:marTop w:val="0"/>
      <w:marBottom w:val="0"/>
      <w:divBdr>
        <w:top w:val="none" w:sz="0" w:space="0" w:color="auto"/>
        <w:left w:val="none" w:sz="0" w:space="0" w:color="auto"/>
        <w:bottom w:val="none" w:sz="0" w:space="0" w:color="auto"/>
        <w:right w:val="none" w:sz="0" w:space="0" w:color="auto"/>
      </w:divBdr>
    </w:div>
    <w:div w:id="346294647">
      <w:bodyDiv w:val="1"/>
      <w:marLeft w:val="0"/>
      <w:marRight w:val="0"/>
      <w:marTop w:val="0"/>
      <w:marBottom w:val="0"/>
      <w:divBdr>
        <w:top w:val="none" w:sz="0" w:space="0" w:color="auto"/>
        <w:left w:val="none" w:sz="0" w:space="0" w:color="auto"/>
        <w:bottom w:val="none" w:sz="0" w:space="0" w:color="auto"/>
        <w:right w:val="none" w:sz="0" w:space="0" w:color="auto"/>
      </w:divBdr>
    </w:div>
    <w:div w:id="346490273">
      <w:bodyDiv w:val="1"/>
      <w:marLeft w:val="0"/>
      <w:marRight w:val="0"/>
      <w:marTop w:val="0"/>
      <w:marBottom w:val="0"/>
      <w:divBdr>
        <w:top w:val="none" w:sz="0" w:space="0" w:color="auto"/>
        <w:left w:val="none" w:sz="0" w:space="0" w:color="auto"/>
        <w:bottom w:val="none" w:sz="0" w:space="0" w:color="auto"/>
        <w:right w:val="none" w:sz="0" w:space="0" w:color="auto"/>
      </w:divBdr>
    </w:div>
    <w:div w:id="346710786">
      <w:bodyDiv w:val="1"/>
      <w:marLeft w:val="0"/>
      <w:marRight w:val="0"/>
      <w:marTop w:val="0"/>
      <w:marBottom w:val="0"/>
      <w:divBdr>
        <w:top w:val="none" w:sz="0" w:space="0" w:color="auto"/>
        <w:left w:val="none" w:sz="0" w:space="0" w:color="auto"/>
        <w:bottom w:val="none" w:sz="0" w:space="0" w:color="auto"/>
        <w:right w:val="none" w:sz="0" w:space="0" w:color="auto"/>
      </w:divBdr>
    </w:div>
    <w:div w:id="347371848">
      <w:bodyDiv w:val="1"/>
      <w:marLeft w:val="0"/>
      <w:marRight w:val="0"/>
      <w:marTop w:val="0"/>
      <w:marBottom w:val="0"/>
      <w:divBdr>
        <w:top w:val="none" w:sz="0" w:space="0" w:color="auto"/>
        <w:left w:val="none" w:sz="0" w:space="0" w:color="auto"/>
        <w:bottom w:val="none" w:sz="0" w:space="0" w:color="auto"/>
        <w:right w:val="none" w:sz="0" w:space="0" w:color="auto"/>
      </w:divBdr>
    </w:div>
    <w:div w:id="347411726">
      <w:bodyDiv w:val="1"/>
      <w:marLeft w:val="0"/>
      <w:marRight w:val="0"/>
      <w:marTop w:val="0"/>
      <w:marBottom w:val="0"/>
      <w:divBdr>
        <w:top w:val="none" w:sz="0" w:space="0" w:color="auto"/>
        <w:left w:val="none" w:sz="0" w:space="0" w:color="auto"/>
        <w:bottom w:val="none" w:sz="0" w:space="0" w:color="auto"/>
        <w:right w:val="none" w:sz="0" w:space="0" w:color="auto"/>
      </w:divBdr>
    </w:div>
    <w:div w:id="348020827">
      <w:bodyDiv w:val="1"/>
      <w:marLeft w:val="0"/>
      <w:marRight w:val="0"/>
      <w:marTop w:val="0"/>
      <w:marBottom w:val="0"/>
      <w:divBdr>
        <w:top w:val="none" w:sz="0" w:space="0" w:color="auto"/>
        <w:left w:val="none" w:sz="0" w:space="0" w:color="auto"/>
        <w:bottom w:val="none" w:sz="0" w:space="0" w:color="auto"/>
        <w:right w:val="none" w:sz="0" w:space="0" w:color="auto"/>
      </w:divBdr>
    </w:div>
    <w:div w:id="348141828">
      <w:bodyDiv w:val="1"/>
      <w:marLeft w:val="0"/>
      <w:marRight w:val="0"/>
      <w:marTop w:val="0"/>
      <w:marBottom w:val="0"/>
      <w:divBdr>
        <w:top w:val="none" w:sz="0" w:space="0" w:color="auto"/>
        <w:left w:val="none" w:sz="0" w:space="0" w:color="auto"/>
        <w:bottom w:val="none" w:sz="0" w:space="0" w:color="auto"/>
        <w:right w:val="none" w:sz="0" w:space="0" w:color="auto"/>
      </w:divBdr>
    </w:div>
    <w:div w:id="348944941">
      <w:bodyDiv w:val="1"/>
      <w:marLeft w:val="0"/>
      <w:marRight w:val="0"/>
      <w:marTop w:val="0"/>
      <w:marBottom w:val="0"/>
      <w:divBdr>
        <w:top w:val="none" w:sz="0" w:space="0" w:color="auto"/>
        <w:left w:val="none" w:sz="0" w:space="0" w:color="auto"/>
        <w:bottom w:val="none" w:sz="0" w:space="0" w:color="auto"/>
        <w:right w:val="none" w:sz="0" w:space="0" w:color="auto"/>
      </w:divBdr>
    </w:div>
    <w:div w:id="349189188">
      <w:bodyDiv w:val="1"/>
      <w:marLeft w:val="0"/>
      <w:marRight w:val="0"/>
      <w:marTop w:val="0"/>
      <w:marBottom w:val="0"/>
      <w:divBdr>
        <w:top w:val="none" w:sz="0" w:space="0" w:color="auto"/>
        <w:left w:val="none" w:sz="0" w:space="0" w:color="auto"/>
        <w:bottom w:val="none" w:sz="0" w:space="0" w:color="auto"/>
        <w:right w:val="none" w:sz="0" w:space="0" w:color="auto"/>
      </w:divBdr>
    </w:div>
    <w:div w:id="351299641">
      <w:bodyDiv w:val="1"/>
      <w:marLeft w:val="0"/>
      <w:marRight w:val="0"/>
      <w:marTop w:val="0"/>
      <w:marBottom w:val="0"/>
      <w:divBdr>
        <w:top w:val="none" w:sz="0" w:space="0" w:color="auto"/>
        <w:left w:val="none" w:sz="0" w:space="0" w:color="auto"/>
        <w:bottom w:val="none" w:sz="0" w:space="0" w:color="auto"/>
        <w:right w:val="none" w:sz="0" w:space="0" w:color="auto"/>
      </w:divBdr>
    </w:div>
    <w:div w:id="352463190">
      <w:bodyDiv w:val="1"/>
      <w:marLeft w:val="0"/>
      <w:marRight w:val="0"/>
      <w:marTop w:val="0"/>
      <w:marBottom w:val="0"/>
      <w:divBdr>
        <w:top w:val="none" w:sz="0" w:space="0" w:color="auto"/>
        <w:left w:val="none" w:sz="0" w:space="0" w:color="auto"/>
        <w:bottom w:val="none" w:sz="0" w:space="0" w:color="auto"/>
        <w:right w:val="none" w:sz="0" w:space="0" w:color="auto"/>
      </w:divBdr>
    </w:div>
    <w:div w:id="353311740">
      <w:bodyDiv w:val="1"/>
      <w:marLeft w:val="0"/>
      <w:marRight w:val="0"/>
      <w:marTop w:val="0"/>
      <w:marBottom w:val="0"/>
      <w:divBdr>
        <w:top w:val="none" w:sz="0" w:space="0" w:color="auto"/>
        <w:left w:val="none" w:sz="0" w:space="0" w:color="auto"/>
        <w:bottom w:val="none" w:sz="0" w:space="0" w:color="auto"/>
        <w:right w:val="none" w:sz="0" w:space="0" w:color="auto"/>
      </w:divBdr>
    </w:div>
    <w:div w:id="353920580">
      <w:bodyDiv w:val="1"/>
      <w:marLeft w:val="0"/>
      <w:marRight w:val="0"/>
      <w:marTop w:val="0"/>
      <w:marBottom w:val="0"/>
      <w:divBdr>
        <w:top w:val="none" w:sz="0" w:space="0" w:color="auto"/>
        <w:left w:val="none" w:sz="0" w:space="0" w:color="auto"/>
        <w:bottom w:val="none" w:sz="0" w:space="0" w:color="auto"/>
        <w:right w:val="none" w:sz="0" w:space="0" w:color="auto"/>
      </w:divBdr>
    </w:div>
    <w:div w:id="354231671">
      <w:bodyDiv w:val="1"/>
      <w:marLeft w:val="0"/>
      <w:marRight w:val="0"/>
      <w:marTop w:val="0"/>
      <w:marBottom w:val="0"/>
      <w:divBdr>
        <w:top w:val="none" w:sz="0" w:space="0" w:color="auto"/>
        <w:left w:val="none" w:sz="0" w:space="0" w:color="auto"/>
        <w:bottom w:val="none" w:sz="0" w:space="0" w:color="auto"/>
        <w:right w:val="none" w:sz="0" w:space="0" w:color="auto"/>
      </w:divBdr>
    </w:div>
    <w:div w:id="354506726">
      <w:bodyDiv w:val="1"/>
      <w:marLeft w:val="0"/>
      <w:marRight w:val="0"/>
      <w:marTop w:val="0"/>
      <w:marBottom w:val="0"/>
      <w:divBdr>
        <w:top w:val="none" w:sz="0" w:space="0" w:color="auto"/>
        <w:left w:val="none" w:sz="0" w:space="0" w:color="auto"/>
        <w:bottom w:val="none" w:sz="0" w:space="0" w:color="auto"/>
        <w:right w:val="none" w:sz="0" w:space="0" w:color="auto"/>
      </w:divBdr>
    </w:div>
    <w:div w:id="354888756">
      <w:bodyDiv w:val="1"/>
      <w:marLeft w:val="0"/>
      <w:marRight w:val="0"/>
      <w:marTop w:val="0"/>
      <w:marBottom w:val="0"/>
      <w:divBdr>
        <w:top w:val="none" w:sz="0" w:space="0" w:color="auto"/>
        <w:left w:val="none" w:sz="0" w:space="0" w:color="auto"/>
        <w:bottom w:val="none" w:sz="0" w:space="0" w:color="auto"/>
        <w:right w:val="none" w:sz="0" w:space="0" w:color="auto"/>
      </w:divBdr>
    </w:div>
    <w:div w:id="355083176">
      <w:bodyDiv w:val="1"/>
      <w:marLeft w:val="0"/>
      <w:marRight w:val="0"/>
      <w:marTop w:val="0"/>
      <w:marBottom w:val="0"/>
      <w:divBdr>
        <w:top w:val="none" w:sz="0" w:space="0" w:color="auto"/>
        <w:left w:val="none" w:sz="0" w:space="0" w:color="auto"/>
        <w:bottom w:val="none" w:sz="0" w:space="0" w:color="auto"/>
        <w:right w:val="none" w:sz="0" w:space="0" w:color="auto"/>
      </w:divBdr>
    </w:div>
    <w:div w:id="360206593">
      <w:bodyDiv w:val="1"/>
      <w:marLeft w:val="0"/>
      <w:marRight w:val="0"/>
      <w:marTop w:val="0"/>
      <w:marBottom w:val="0"/>
      <w:divBdr>
        <w:top w:val="none" w:sz="0" w:space="0" w:color="auto"/>
        <w:left w:val="none" w:sz="0" w:space="0" w:color="auto"/>
        <w:bottom w:val="none" w:sz="0" w:space="0" w:color="auto"/>
        <w:right w:val="none" w:sz="0" w:space="0" w:color="auto"/>
      </w:divBdr>
    </w:div>
    <w:div w:id="360279594">
      <w:bodyDiv w:val="1"/>
      <w:marLeft w:val="0"/>
      <w:marRight w:val="0"/>
      <w:marTop w:val="0"/>
      <w:marBottom w:val="0"/>
      <w:divBdr>
        <w:top w:val="none" w:sz="0" w:space="0" w:color="auto"/>
        <w:left w:val="none" w:sz="0" w:space="0" w:color="auto"/>
        <w:bottom w:val="none" w:sz="0" w:space="0" w:color="auto"/>
        <w:right w:val="none" w:sz="0" w:space="0" w:color="auto"/>
      </w:divBdr>
    </w:div>
    <w:div w:id="361126300">
      <w:bodyDiv w:val="1"/>
      <w:marLeft w:val="0"/>
      <w:marRight w:val="0"/>
      <w:marTop w:val="0"/>
      <w:marBottom w:val="0"/>
      <w:divBdr>
        <w:top w:val="none" w:sz="0" w:space="0" w:color="auto"/>
        <w:left w:val="none" w:sz="0" w:space="0" w:color="auto"/>
        <w:bottom w:val="none" w:sz="0" w:space="0" w:color="auto"/>
        <w:right w:val="none" w:sz="0" w:space="0" w:color="auto"/>
      </w:divBdr>
    </w:div>
    <w:div w:id="361635961">
      <w:bodyDiv w:val="1"/>
      <w:marLeft w:val="0"/>
      <w:marRight w:val="0"/>
      <w:marTop w:val="0"/>
      <w:marBottom w:val="0"/>
      <w:divBdr>
        <w:top w:val="none" w:sz="0" w:space="0" w:color="auto"/>
        <w:left w:val="none" w:sz="0" w:space="0" w:color="auto"/>
        <w:bottom w:val="none" w:sz="0" w:space="0" w:color="auto"/>
        <w:right w:val="none" w:sz="0" w:space="0" w:color="auto"/>
      </w:divBdr>
    </w:div>
    <w:div w:id="362561303">
      <w:bodyDiv w:val="1"/>
      <w:marLeft w:val="0"/>
      <w:marRight w:val="0"/>
      <w:marTop w:val="0"/>
      <w:marBottom w:val="0"/>
      <w:divBdr>
        <w:top w:val="none" w:sz="0" w:space="0" w:color="auto"/>
        <w:left w:val="none" w:sz="0" w:space="0" w:color="auto"/>
        <w:bottom w:val="none" w:sz="0" w:space="0" w:color="auto"/>
        <w:right w:val="none" w:sz="0" w:space="0" w:color="auto"/>
      </w:divBdr>
    </w:div>
    <w:div w:id="364331068">
      <w:bodyDiv w:val="1"/>
      <w:marLeft w:val="0"/>
      <w:marRight w:val="0"/>
      <w:marTop w:val="0"/>
      <w:marBottom w:val="0"/>
      <w:divBdr>
        <w:top w:val="none" w:sz="0" w:space="0" w:color="auto"/>
        <w:left w:val="none" w:sz="0" w:space="0" w:color="auto"/>
        <w:bottom w:val="none" w:sz="0" w:space="0" w:color="auto"/>
        <w:right w:val="none" w:sz="0" w:space="0" w:color="auto"/>
      </w:divBdr>
    </w:div>
    <w:div w:id="367994623">
      <w:bodyDiv w:val="1"/>
      <w:marLeft w:val="0"/>
      <w:marRight w:val="0"/>
      <w:marTop w:val="0"/>
      <w:marBottom w:val="0"/>
      <w:divBdr>
        <w:top w:val="none" w:sz="0" w:space="0" w:color="auto"/>
        <w:left w:val="none" w:sz="0" w:space="0" w:color="auto"/>
        <w:bottom w:val="none" w:sz="0" w:space="0" w:color="auto"/>
        <w:right w:val="none" w:sz="0" w:space="0" w:color="auto"/>
      </w:divBdr>
    </w:div>
    <w:div w:id="368381280">
      <w:bodyDiv w:val="1"/>
      <w:marLeft w:val="0"/>
      <w:marRight w:val="0"/>
      <w:marTop w:val="0"/>
      <w:marBottom w:val="0"/>
      <w:divBdr>
        <w:top w:val="none" w:sz="0" w:space="0" w:color="auto"/>
        <w:left w:val="none" w:sz="0" w:space="0" w:color="auto"/>
        <w:bottom w:val="none" w:sz="0" w:space="0" w:color="auto"/>
        <w:right w:val="none" w:sz="0" w:space="0" w:color="auto"/>
      </w:divBdr>
    </w:div>
    <w:div w:id="368721373">
      <w:bodyDiv w:val="1"/>
      <w:marLeft w:val="0"/>
      <w:marRight w:val="0"/>
      <w:marTop w:val="0"/>
      <w:marBottom w:val="0"/>
      <w:divBdr>
        <w:top w:val="none" w:sz="0" w:space="0" w:color="auto"/>
        <w:left w:val="none" w:sz="0" w:space="0" w:color="auto"/>
        <w:bottom w:val="none" w:sz="0" w:space="0" w:color="auto"/>
        <w:right w:val="none" w:sz="0" w:space="0" w:color="auto"/>
      </w:divBdr>
    </w:div>
    <w:div w:id="368840405">
      <w:bodyDiv w:val="1"/>
      <w:marLeft w:val="0"/>
      <w:marRight w:val="0"/>
      <w:marTop w:val="0"/>
      <w:marBottom w:val="0"/>
      <w:divBdr>
        <w:top w:val="none" w:sz="0" w:space="0" w:color="auto"/>
        <w:left w:val="none" w:sz="0" w:space="0" w:color="auto"/>
        <w:bottom w:val="none" w:sz="0" w:space="0" w:color="auto"/>
        <w:right w:val="none" w:sz="0" w:space="0" w:color="auto"/>
      </w:divBdr>
    </w:div>
    <w:div w:id="368845954">
      <w:bodyDiv w:val="1"/>
      <w:marLeft w:val="0"/>
      <w:marRight w:val="0"/>
      <w:marTop w:val="0"/>
      <w:marBottom w:val="0"/>
      <w:divBdr>
        <w:top w:val="none" w:sz="0" w:space="0" w:color="auto"/>
        <w:left w:val="none" w:sz="0" w:space="0" w:color="auto"/>
        <w:bottom w:val="none" w:sz="0" w:space="0" w:color="auto"/>
        <w:right w:val="none" w:sz="0" w:space="0" w:color="auto"/>
      </w:divBdr>
    </w:div>
    <w:div w:id="368919618">
      <w:bodyDiv w:val="1"/>
      <w:marLeft w:val="0"/>
      <w:marRight w:val="0"/>
      <w:marTop w:val="0"/>
      <w:marBottom w:val="0"/>
      <w:divBdr>
        <w:top w:val="none" w:sz="0" w:space="0" w:color="auto"/>
        <w:left w:val="none" w:sz="0" w:space="0" w:color="auto"/>
        <w:bottom w:val="none" w:sz="0" w:space="0" w:color="auto"/>
        <w:right w:val="none" w:sz="0" w:space="0" w:color="auto"/>
      </w:divBdr>
    </w:div>
    <w:div w:id="370150823">
      <w:bodyDiv w:val="1"/>
      <w:marLeft w:val="0"/>
      <w:marRight w:val="0"/>
      <w:marTop w:val="0"/>
      <w:marBottom w:val="0"/>
      <w:divBdr>
        <w:top w:val="none" w:sz="0" w:space="0" w:color="auto"/>
        <w:left w:val="none" w:sz="0" w:space="0" w:color="auto"/>
        <w:bottom w:val="none" w:sz="0" w:space="0" w:color="auto"/>
        <w:right w:val="none" w:sz="0" w:space="0" w:color="auto"/>
      </w:divBdr>
    </w:div>
    <w:div w:id="371148041">
      <w:bodyDiv w:val="1"/>
      <w:marLeft w:val="0"/>
      <w:marRight w:val="0"/>
      <w:marTop w:val="0"/>
      <w:marBottom w:val="0"/>
      <w:divBdr>
        <w:top w:val="none" w:sz="0" w:space="0" w:color="auto"/>
        <w:left w:val="none" w:sz="0" w:space="0" w:color="auto"/>
        <w:bottom w:val="none" w:sz="0" w:space="0" w:color="auto"/>
        <w:right w:val="none" w:sz="0" w:space="0" w:color="auto"/>
      </w:divBdr>
    </w:div>
    <w:div w:id="371733662">
      <w:bodyDiv w:val="1"/>
      <w:marLeft w:val="0"/>
      <w:marRight w:val="0"/>
      <w:marTop w:val="0"/>
      <w:marBottom w:val="0"/>
      <w:divBdr>
        <w:top w:val="none" w:sz="0" w:space="0" w:color="auto"/>
        <w:left w:val="none" w:sz="0" w:space="0" w:color="auto"/>
        <w:bottom w:val="none" w:sz="0" w:space="0" w:color="auto"/>
        <w:right w:val="none" w:sz="0" w:space="0" w:color="auto"/>
      </w:divBdr>
    </w:div>
    <w:div w:id="372005984">
      <w:bodyDiv w:val="1"/>
      <w:marLeft w:val="0"/>
      <w:marRight w:val="0"/>
      <w:marTop w:val="0"/>
      <w:marBottom w:val="0"/>
      <w:divBdr>
        <w:top w:val="none" w:sz="0" w:space="0" w:color="auto"/>
        <w:left w:val="none" w:sz="0" w:space="0" w:color="auto"/>
        <w:bottom w:val="none" w:sz="0" w:space="0" w:color="auto"/>
        <w:right w:val="none" w:sz="0" w:space="0" w:color="auto"/>
      </w:divBdr>
    </w:div>
    <w:div w:id="373042271">
      <w:bodyDiv w:val="1"/>
      <w:marLeft w:val="0"/>
      <w:marRight w:val="0"/>
      <w:marTop w:val="0"/>
      <w:marBottom w:val="0"/>
      <w:divBdr>
        <w:top w:val="none" w:sz="0" w:space="0" w:color="auto"/>
        <w:left w:val="none" w:sz="0" w:space="0" w:color="auto"/>
        <w:bottom w:val="none" w:sz="0" w:space="0" w:color="auto"/>
        <w:right w:val="none" w:sz="0" w:space="0" w:color="auto"/>
      </w:divBdr>
    </w:div>
    <w:div w:id="373117369">
      <w:bodyDiv w:val="1"/>
      <w:marLeft w:val="0"/>
      <w:marRight w:val="0"/>
      <w:marTop w:val="0"/>
      <w:marBottom w:val="0"/>
      <w:divBdr>
        <w:top w:val="none" w:sz="0" w:space="0" w:color="auto"/>
        <w:left w:val="none" w:sz="0" w:space="0" w:color="auto"/>
        <w:bottom w:val="none" w:sz="0" w:space="0" w:color="auto"/>
        <w:right w:val="none" w:sz="0" w:space="0" w:color="auto"/>
      </w:divBdr>
    </w:div>
    <w:div w:id="373507082">
      <w:bodyDiv w:val="1"/>
      <w:marLeft w:val="0"/>
      <w:marRight w:val="0"/>
      <w:marTop w:val="0"/>
      <w:marBottom w:val="0"/>
      <w:divBdr>
        <w:top w:val="none" w:sz="0" w:space="0" w:color="auto"/>
        <w:left w:val="none" w:sz="0" w:space="0" w:color="auto"/>
        <w:bottom w:val="none" w:sz="0" w:space="0" w:color="auto"/>
        <w:right w:val="none" w:sz="0" w:space="0" w:color="auto"/>
      </w:divBdr>
    </w:div>
    <w:div w:id="373627445">
      <w:bodyDiv w:val="1"/>
      <w:marLeft w:val="0"/>
      <w:marRight w:val="0"/>
      <w:marTop w:val="0"/>
      <w:marBottom w:val="0"/>
      <w:divBdr>
        <w:top w:val="none" w:sz="0" w:space="0" w:color="auto"/>
        <w:left w:val="none" w:sz="0" w:space="0" w:color="auto"/>
        <w:bottom w:val="none" w:sz="0" w:space="0" w:color="auto"/>
        <w:right w:val="none" w:sz="0" w:space="0" w:color="auto"/>
      </w:divBdr>
    </w:div>
    <w:div w:id="374626129">
      <w:bodyDiv w:val="1"/>
      <w:marLeft w:val="0"/>
      <w:marRight w:val="0"/>
      <w:marTop w:val="0"/>
      <w:marBottom w:val="0"/>
      <w:divBdr>
        <w:top w:val="none" w:sz="0" w:space="0" w:color="auto"/>
        <w:left w:val="none" w:sz="0" w:space="0" w:color="auto"/>
        <w:bottom w:val="none" w:sz="0" w:space="0" w:color="auto"/>
        <w:right w:val="none" w:sz="0" w:space="0" w:color="auto"/>
      </w:divBdr>
    </w:div>
    <w:div w:id="375659739">
      <w:bodyDiv w:val="1"/>
      <w:marLeft w:val="0"/>
      <w:marRight w:val="0"/>
      <w:marTop w:val="0"/>
      <w:marBottom w:val="0"/>
      <w:divBdr>
        <w:top w:val="none" w:sz="0" w:space="0" w:color="auto"/>
        <w:left w:val="none" w:sz="0" w:space="0" w:color="auto"/>
        <w:bottom w:val="none" w:sz="0" w:space="0" w:color="auto"/>
        <w:right w:val="none" w:sz="0" w:space="0" w:color="auto"/>
      </w:divBdr>
    </w:div>
    <w:div w:id="378018894">
      <w:bodyDiv w:val="1"/>
      <w:marLeft w:val="0"/>
      <w:marRight w:val="0"/>
      <w:marTop w:val="0"/>
      <w:marBottom w:val="0"/>
      <w:divBdr>
        <w:top w:val="none" w:sz="0" w:space="0" w:color="auto"/>
        <w:left w:val="none" w:sz="0" w:space="0" w:color="auto"/>
        <w:bottom w:val="none" w:sz="0" w:space="0" w:color="auto"/>
        <w:right w:val="none" w:sz="0" w:space="0" w:color="auto"/>
      </w:divBdr>
    </w:div>
    <w:div w:id="380708825">
      <w:bodyDiv w:val="1"/>
      <w:marLeft w:val="0"/>
      <w:marRight w:val="0"/>
      <w:marTop w:val="0"/>
      <w:marBottom w:val="0"/>
      <w:divBdr>
        <w:top w:val="none" w:sz="0" w:space="0" w:color="auto"/>
        <w:left w:val="none" w:sz="0" w:space="0" w:color="auto"/>
        <w:bottom w:val="none" w:sz="0" w:space="0" w:color="auto"/>
        <w:right w:val="none" w:sz="0" w:space="0" w:color="auto"/>
      </w:divBdr>
    </w:div>
    <w:div w:id="384640207">
      <w:bodyDiv w:val="1"/>
      <w:marLeft w:val="0"/>
      <w:marRight w:val="0"/>
      <w:marTop w:val="0"/>
      <w:marBottom w:val="0"/>
      <w:divBdr>
        <w:top w:val="none" w:sz="0" w:space="0" w:color="auto"/>
        <w:left w:val="none" w:sz="0" w:space="0" w:color="auto"/>
        <w:bottom w:val="none" w:sz="0" w:space="0" w:color="auto"/>
        <w:right w:val="none" w:sz="0" w:space="0" w:color="auto"/>
      </w:divBdr>
    </w:div>
    <w:div w:id="389810377">
      <w:bodyDiv w:val="1"/>
      <w:marLeft w:val="0"/>
      <w:marRight w:val="0"/>
      <w:marTop w:val="0"/>
      <w:marBottom w:val="0"/>
      <w:divBdr>
        <w:top w:val="none" w:sz="0" w:space="0" w:color="auto"/>
        <w:left w:val="none" w:sz="0" w:space="0" w:color="auto"/>
        <w:bottom w:val="none" w:sz="0" w:space="0" w:color="auto"/>
        <w:right w:val="none" w:sz="0" w:space="0" w:color="auto"/>
      </w:divBdr>
    </w:div>
    <w:div w:id="391316328">
      <w:bodyDiv w:val="1"/>
      <w:marLeft w:val="0"/>
      <w:marRight w:val="0"/>
      <w:marTop w:val="0"/>
      <w:marBottom w:val="0"/>
      <w:divBdr>
        <w:top w:val="none" w:sz="0" w:space="0" w:color="auto"/>
        <w:left w:val="none" w:sz="0" w:space="0" w:color="auto"/>
        <w:bottom w:val="none" w:sz="0" w:space="0" w:color="auto"/>
        <w:right w:val="none" w:sz="0" w:space="0" w:color="auto"/>
      </w:divBdr>
    </w:div>
    <w:div w:id="393356737">
      <w:bodyDiv w:val="1"/>
      <w:marLeft w:val="0"/>
      <w:marRight w:val="0"/>
      <w:marTop w:val="0"/>
      <w:marBottom w:val="0"/>
      <w:divBdr>
        <w:top w:val="none" w:sz="0" w:space="0" w:color="auto"/>
        <w:left w:val="none" w:sz="0" w:space="0" w:color="auto"/>
        <w:bottom w:val="none" w:sz="0" w:space="0" w:color="auto"/>
        <w:right w:val="none" w:sz="0" w:space="0" w:color="auto"/>
      </w:divBdr>
    </w:div>
    <w:div w:id="394203685">
      <w:bodyDiv w:val="1"/>
      <w:marLeft w:val="0"/>
      <w:marRight w:val="0"/>
      <w:marTop w:val="0"/>
      <w:marBottom w:val="0"/>
      <w:divBdr>
        <w:top w:val="none" w:sz="0" w:space="0" w:color="auto"/>
        <w:left w:val="none" w:sz="0" w:space="0" w:color="auto"/>
        <w:bottom w:val="none" w:sz="0" w:space="0" w:color="auto"/>
        <w:right w:val="none" w:sz="0" w:space="0" w:color="auto"/>
      </w:divBdr>
    </w:div>
    <w:div w:id="394864184">
      <w:bodyDiv w:val="1"/>
      <w:marLeft w:val="0"/>
      <w:marRight w:val="0"/>
      <w:marTop w:val="0"/>
      <w:marBottom w:val="0"/>
      <w:divBdr>
        <w:top w:val="none" w:sz="0" w:space="0" w:color="auto"/>
        <w:left w:val="none" w:sz="0" w:space="0" w:color="auto"/>
        <w:bottom w:val="none" w:sz="0" w:space="0" w:color="auto"/>
        <w:right w:val="none" w:sz="0" w:space="0" w:color="auto"/>
      </w:divBdr>
    </w:div>
    <w:div w:id="395395514">
      <w:bodyDiv w:val="1"/>
      <w:marLeft w:val="0"/>
      <w:marRight w:val="0"/>
      <w:marTop w:val="0"/>
      <w:marBottom w:val="0"/>
      <w:divBdr>
        <w:top w:val="none" w:sz="0" w:space="0" w:color="auto"/>
        <w:left w:val="none" w:sz="0" w:space="0" w:color="auto"/>
        <w:bottom w:val="none" w:sz="0" w:space="0" w:color="auto"/>
        <w:right w:val="none" w:sz="0" w:space="0" w:color="auto"/>
      </w:divBdr>
    </w:div>
    <w:div w:id="395666669">
      <w:bodyDiv w:val="1"/>
      <w:marLeft w:val="0"/>
      <w:marRight w:val="0"/>
      <w:marTop w:val="0"/>
      <w:marBottom w:val="0"/>
      <w:divBdr>
        <w:top w:val="none" w:sz="0" w:space="0" w:color="auto"/>
        <w:left w:val="none" w:sz="0" w:space="0" w:color="auto"/>
        <w:bottom w:val="none" w:sz="0" w:space="0" w:color="auto"/>
        <w:right w:val="none" w:sz="0" w:space="0" w:color="auto"/>
      </w:divBdr>
    </w:div>
    <w:div w:id="395786772">
      <w:bodyDiv w:val="1"/>
      <w:marLeft w:val="0"/>
      <w:marRight w:val="0"/>
      <w:marTop w:val="0"/>
      <w:marBottom w:val="0"/>
      <w:divBdr>
        <w:top w:val="none" w:sz="0" w:space="0" w:color="auto"/>
        <w:left w:val="none" w:sz="0" w:space="0" w:color="auto"/>
        <w:bottom w:val="none" w:sz="0" w:space="0" w:color="auto"/>
        <w:right w:val="none" w:sz="0" w:space="0" w:color="auto"/>
      </w:divBdr>
    </w:div>
    <w:div w:id="395979173">
      <w:bodyDiv w:val="1"/>
      <w:marLeft w:val="0"/>
      <w:marRight w:val="0"/>
      <w:marTop w:val="0"/>
      <w:marBottom w:val="0"/>
      <w:divBdr>
        <w:top w:val="none" w:sz="0" w:space="0" w:color="auto"/>
        <w:left w:val="none" w:sz="0" w:space="0" w:color="auto"/>
        <w:bottom w:val="none" w:sz="0" w:space="0" w:color="auto"/>
        <w:right w:val="none" w:sz="0" w:space="0" w:color="auto"/>
      </w:divBdr>
    </w:div>
    <w:div w:id="399788680">
      <w:bodyDiv w:val="1"/>
      <w:marLeft w:val="0"/>
      <w:marRight w:val="0"/>
      <w:marTop w:val="0"/>
      <w:marBottom w:val="0"/>
      <w:divBdr>
        <w:top w:val="none" w:sz="0" w:space="0" w:color="auto"/>
        <w:left w:val="none" w:sz="0" w:space="0" w:color="auto"/>
        <w:bottom w:val="none" w:sz="0" w:space="0" w:color="auto"/>
        <w:right w:val="none" w:sz="0" w:space="0" w:color="auto"/>
      </w:divBdr>
    </w:div>
    <w:div w:id="399980781">
      <w:bodyDiv w:val="1"/>
      <w:marLeft w:val="0"/>
      <w:marRight w:val="0"/>
      <w:marTop w:val="0"/>
      <w:marBottom w:val="0"/>
      <w:divBdr>
        <w:top w:val="none" w:sz="0" w:space="0" w:color="auto"/>
        <w:left w:val="none" w:sz="0" w:space="0" w:color="auto"/>
        <w:bottom w:val="none" w:sz="0" w:space="0" w:color="auto"/>
        <w:right w:val="none" w:sz="0" w:space="0" w:color="auto"/>
      </w:divBdr>
    </w:div>
    <w:div w:id="400299589">
      <w:bodyDiv w:val="1"/>
      <w:marLeft w:val="0"/>
      <w:marRight w:val="0"/>
      <w:marTop w:val="0"/>
      <w:marBottom w:val="0"/>
      <w:divBdr>
        <w:top w:val="none" w:sz="0" w:space="0" w:color="auto"/>
        <w:left w:val="none" w:sz="0" w:space="0" w:color="auto"/>
        <w:bottom w:val="none" w:sz="0" w:space="0" w:color="auto"/>
        <w:right w:val="none" w:sz="0" w:space="0" w:color="auto"/>
      </w:divBdr>
    </w:div>
    <w:div w:id="402917268">
      <w:bodyDiv w:val="1"/>
      <w:marLeft w:val="0"/>
      <w:marRight w:val="0"/>
      <w:marTop w:val="0"/>
      <w:marBottom w:val="0"/>
      <w:divBdr>
        <w:top w:val="none" w:sz="0" w:space="0" w:color="auto"/>
        <w:left w:val="none" w:sz="0" w:space="0" w:color="auto"/>
        <w:bottom w:val="none" w:sz="0" w:space="0" w:color="auto"/>
        <w:right w:val="none" w:sz="0" w:space="0" w:color="auto"/>
      </w:divBdr>
    </w:div>
    <w:div w:id="403793649">
      <w:bodyDiv w:val="1"/>
      <w:marLeft w:val="0"/>
      <w:marRight w:val="0"/>
      <w:marTop w:val="0"/>
      <w:marBottom w:val="0"/>
      <w:divBdr>
        <w:top w:val="none" w:sz="0" w:space="0" w:color="auto"/>
        <w:left w:val="none" w:sz="0" w:space="0" w:color="auto"/>
        <w:bottom w:val="none" w:sz="0" w:space="0" w:color="auto"/>
        <w:right w:val="none" w:sz="0" w:space="0" w:color="auto"/>
      </w:divBdr>
    </w:div>
    <w:div w:id="404493850">
      <w:bodyDiv w:val="1"/>
      <w:marLeft w:val="0"/>
      <w:marRight w:val="0"/>
      <w:marTop w:val="0"/>
      <w:marBottom w:val="0"/>
      <w:divBdr>
        <w:top w:val="none" w:sz="0" w:space="0" w:color="auto"/>
        <w:left w:val="none" w:sz="0" w:space="0" w:color="auto"/>
        <w:bottom w:val="none" w:sz="0" w:space="0" w:color="auto"/>
        <w:right w:val="none" w:sz="0" w:space="0" w:color="auto"/>
      </w:divBdr>
    </w:div>
    <w:div w:id="405762477">
      <w:bodyDiv w:val="1"/>
      <w:marLeft w:val="0"/>
      <w:marRight w:val="0"/>
      <w:marTop w:val="0"/>
      <w:marBottom w:val="0"/>
      <w:divBdr>
        <w:top w:val="none" w:sz="0" w:space="0" w:color="auto"/>
        <w:left w:val="none" w:sz="0" w:space="0" w:color="auto"/>
        <w:bottom w:val="none" w:sz="0" w:space="0" w:color="auto"/>
        <w:right w:val="none" w:sz="0" w:space="0" w:color="auto"/>
      </w:divBdr>
    </w:div>
    <w:div w:id="406146017">
      <w:bodyDiv w:val="1"/>
      <w:marLeft w:val="0"/>
      <w:marRight w:val="0"/>
      <w:marTop w:val="0"/>
      <w:marBottom w:val="0"/>
      <w:divBdr>
        <w:top w:val="none" w:sz="0" w:space="0" w:color="auto"/>
        <w:left w:val="none" w:sz="0" w:space="0" w:color="auto"/>
        <w:bottom w:val="none" w:sz="0" w:space="0" w:color="auto"/>
        <w:right w:val="none" w:sz="0" w:space="0" w:color="auto"/>
      </w:divBdr>
    </w:div>
    <w:div w:id="406614117">
      <w:bodyDiv w:val="1"/>
      <w:marLeft w:val="0"/>
      <w:marRight w:val="0"/>
      <w:marTop w:val="0"/>
      <w:marBottom w:val="0"/>
      <w:divBdr>
        <w:top w:val="none" w:sz="0" w:space="0" w:color="auto"/>
        <w:left w:val="none" w:sz="0" w:space="0" w:color="auto"/>
        <w:bottom w:val="none" w:sz="0" w:space="0" w:color="auto"/>
        <w:right w:val="none" w:sz="0" w:space="0" w:color="auto"/>
      </w:divBdr>
    </w:div>
    <w:div w:id="407266455">
      <w:bodyDiv w:val="1"/>
      <w:marLeft w:val="0"/>
      <w:marRight w:val="0"/>
      <w:marTop w:val="0"/>
      <w:marBottom w:val="0"/>
      <w:divBdr>
        <w:top w:val="none" w:sz="0" w:space="0" w:color="auto"/>
        <w:left w:val="none" w:sz="0" w:space="0" w:color="auto"/>
        <w:bottom w:val="none" w:sz="0" w:space="0" w:color="auto"/>
        <w:right w:val="none" w:sz="0" w:space="0" w:color="auto"/>
      </w:divBdr>
    </w:div>
    <w:div w:id="408387430">
      <w:bodyDiv w:val="1"/>
      <w:marLeft w:val="0"/>
      <w:marRight w:val="0"/>
      <w:marTop w:val="0"/>
      <w:marBottom w:val="0"/>
      <w:divBdr>
        <w:top w:val="none" w:sz="0" w:space="0" w:color="auto"/>
        <w:left w:val="none" w:sz="0" w:space="0" w:color="auto"/>
        <w:bottom w:val="none" w:sz="0" w:space="0" w:color="auto"/>
        <w:right w:val="none" w:sz="0" w:space="0" w:color="auto"/>
      </w:divBdr>
    </w:div>
    <w:div w:id="409542507">
      <w:bodyDiv w:val="1"/>
      <w:marLeft w:val="0"/>
      <w:marRight w:val="0"/>
      <w:marTop w:val="0"/>
      <w:marBottom w:val="0"/>
      <w:divBdr>
        <w:top w:val="none" w:sz="0" w:space="0" w:color="auto"/>
        <w:left w:val="none" w:sz="0" w:space="0" w:color="auto"/>
        <w:bottom w:val="none" w:sz="0" w:space="0" w:color="auto"/>
        <w:right w:val="none" w:sz="0" w:space="0" w:color="auto"/>
      </w:divBdr>
    </w:div>
    <w:div w:id="409892974">
      <w:bodyDiv w:val="1"/>
      <w:marLeft w:val="0"/>
      <w:marRight w:val="0"/>
      <w:marTop w:val="0"/>
      <w:marBottom w:val="0"/>
      <w:divBdr>
        <w:top w:val="none" w:sz="0" w:space="0" w:color="auto"/>
        <w:left w:val="none" w:sz="0" w:space="0" w:color="auto"/>
        <w:bottom w:val="none" w:sz="0" w:space="0" w:color="auto"/>
        <w:right w:val="none" w:sz="0" w:space="0" w:color="auto"/>
      </w:divBdr>
    </w:div>
    <w:div w:id="410546681">
      <w:bodyDiv w:val="1"/>
      <w:marLeft w:val="0"/>
      <w:marRight w:val="0"/>
      <w:marTop w:val="0"/>
      <w:marBottom w:val="0"/>
      <w:divBdr>
        <w:top w:val="none" w:sz="0" w:space="0" w:color="auto"/>
        <w:left w:val="none" w:sz="0" w:space="0" w:color="auto"/>
        <w:bottom w:val="none" w:sz="0" w:space="0" w:color="auto"/>
        <w:right w:val="none" w:sz="0" w:space="0" w:color="auto"/>
      </w:divBdr>
    </w:div>
    <w:div w:id="412166274">
      <w:bodyDiv w:val="1"/>
      <w:marLeft w:val="0"/>
      <w:marRight w:val="0"/>
      <w:marTop w:val="0"/>
      <w:marBottom w:val="0"/>
      <w:divBdr>
        <w:top w:val="none" w:sz="0" w:space="0" w:color="auto"/>
        <w:left w:val="none" w:sz="0" w:space="0" w:color="auto"/>
        <w:bottom w:val="none" w:sz="0" w:space="0" w:color="auto"/>
        <w:right w:val="none" w:sz="0" w:space="0" w:color="auto"/>
      </w:divBdr>
    </w:div>
    <w:div w:id="412703394">
      <w:bodyDiv w:val="1"/>
      <w:marLeft w:val="0"/>
      <w:marRight w:val="0"/>
      <w:marTop w:val="0"/>
      <w:marBottom w:val="0"/>
      <w:divBdr>
        <w:top w:val="none" w:sz="0" w:space="0" w:color="auto"/>
        <w:left w:val="none" w:sz="0" w:space="0" w:color="auto"/>
        <w:bottom w:val="none" w:sz="0" w:space="0" w:color="auto"/>
        <w:right w:val="none" w:sz="0" w:space="0" w:color="auto"/>
      </w:divBdr>
    </w:div>
    <w:div w:id="412892009">
      <w:bodyDiv w:val="1"/>
      <w:marLeft w:val="0"/>
      <w:marRight w:val="0"/>
      <w:marTop w:val="0"/>
      <w:marBottom w:val="0"/>
      <w:divBdr>
        <w:top w:val="none" w:sz="0" w:space="0" w:color="auto"/>
        <w:left w:val="none" w:sz="0" w:space="0" w:color="auto"/>
        <w:bottom w:val="none" w:sz="0" w:space="0" w:color="auto"/>
        <w:right w:val="none" w:sz="0" w:space="0" w:color="auto"/>
      </w:divBdr>
    </w:div>
    <w:div w:id="414789765">
      <w:bodyDiv w:val="1"/>
      <w:marLeft w:val="0"/>
      <w:marRight w:val="0"/>
      <w:marTop w:val="0"/>
      <w:marBottom w:val="0"/>
      <w:divBdr>
        <w:top w:val="none" w:sz="0" w:space="0" w:color="auto"/>
        <w:left w:val="none" w:sz="0" w:space="0" w:color="auto"/>
        <w:bottom w:val="none" w:sz="0" w:space="0" w:color="auto"/>
        <w:right w:val="none" w:sz="0" w:space="0" w:color="auto"/>
      </w:divBdr>
    </w:div>
    <w:div w:id="415857033">
      <w:bodyDiv w:val="1"/>
      <w:marLeft w:val="0"/>
      <w:marRight w:val="0"/>
      <w:marTop w:val="0"/>
      <w:marBottom w:val="0"/>
      <w:divBdr>
        <w:top w:val="none" w:sz="0" w:space="0" w:color="auto"/>
        <w:left w:val="none" w:sz="0" w:space="0" w:color="auto"/>
        <w:bottom w:val="none" w:sz="0" w:space="0" w:color="auto"/>
        <w:right w:val="none" w:sz="0" w:space="0" w:color="auto"/>
      </w:divBdr>
    </w:div>
    <w:div w:id="416093315">
      <w:bodyDiv w:val="1"/>
      <w:marLeft w:val="0"/>
      <w:marRight w:val="0"/>
      <w:marTop w:val="0"/>
      <w:marBottom w:val="0"/>
      <w:divBdr>
        <w:top w:val="none" w:sz="0" w:space="0" w:color="auto"/>
        <w:left w:val="none" w:sz="0" w:space="0" w:color="auto"/>
        <w:bottom w:val="none" w:sz="0" w:space="0" w:color="auto"/>
        <w:right w:val="none" w:sz="0" w:space="0" w:color="auto"/>
      </w:divBdr>
    </w:div>
    <w:div w:id="416291293">
      <w:bodyDiv w:val="1"/>
      <w:marLeft w:val="0"/>
      <w:marRight w:val="0"/>
      <w:marTop w:val="0"/>
      <w:marBottom w:val="0"/>
      <w:divBdr>
        <w:top w:val="none" w:sz="0" w:space="0" w:color="auto"/>
        <w:left w:val="none" w:sz="0" w:space="0" w:color="auto"/>
        <w:bottom w:val="none" w:sz="0" w:space="0" w:color="auto"/>
        <w:right w:val="none" w:sz="0" w:space="0" w:color="auto"/>
      </w:divBdr>
    </w:div>
    <w:div w:id="416488287">
      <w:bodyDiv w:val="1"/>
      <w:marLeft w:val="0"/>
      <w:marRight w:val="0"/>
      <w:marTop w:val="0"/>
      <w:marBottom w:val="0"/>
      <w:divBdr>
        <w:top w:val="none" w:sz="0" w:space="0" w:color="auto"/>
        <w:left w:val="none" w:sz="0" w:space="0" w:color="auto"/>
        <w:bottom w:val="none" w:sz="0" w:space="0" w:color="auto"/>
        <w:right w:val="none" w:sz="0" w:space="0" w:color="auto"/>
      </w:divBdr>
    </w:div>
    <w:div w:id="422186707">
      <w:bodyDiv w:val="1"/>
      <w:marLeft w:val="0"/>
      <w:marRight w:val="0"/>
      <w:marTop w:val="0"/>
      <w:marBottom w:val="0"/>
      <w:divBdr>
        <w:top w:val="none" w:sz="0" w:space="0" w:color="auto"/>
        <w:left w:val="none" w:sz="0" w:space="0" w:color="auto"/>
        <w:bottom w:val="none" w:sz="0" w:space="0" w:color="auto"/>
        <w:right w:val="none" w:sz="0" w:space="0" w:color="auto"/>
      </w:divBdr>
    </w:div>
    <w:div w:id="422529738">
      <w:bodyDiv w:val="1"/>
      <w:marLeft w:val="0"/>
      <w:marRight w:val="0"/>
      <w:marTop w:val="0"/>
      <w:marBottom w:val="0"/>
      <w:divBdr>
        <w:top w:val="none" w:sz="0" w:space="0" w:color="auto"/>
        <w:left w:val="none" w:sz="0" w:space="0" w:color="auto"/>
        <w:bottom w:val="none" w:sz="0" w:space="0" w:color="auto"/>
        <w:right w:val="none" w:sz="0" w:space="0" w:color="auto"/>
      </w:divBdr>
    </w:div>
    <w:div w:id="423115904">
      <w:bodyDiv w:val="1"/>
      <w:marLeft w:val="0"/>
      <w:marRight w:val="0"/>
      <w:marTop w:val="0"/>
      <w:marBottom w:val="0"/>
      <w:divBdr>
        <w:top w:val="none" w:sz="0" w:space="0" w:color="auto"/>
        <w:left w:val="none" w:sz="0" w:space="0" w:color="auto"/>
        <w:bottom w:val="none" w:sz="0" w:space="0" w:color="auto"/>
        <w:right w:val="none" w:sz="0" w:space="0" w:color="auto"/>
      </w:divBdr>
    </w:div>
    <w:div w:id="423307365">
      <w:bodyDiv w:val="1"/>
      <w:marLeft w:val="0"/>
      <w:marRight w:val="0"/>
      <w:marTop w:val="0"/>
      <w:marBottom w:val="0"/>
      <w:divBdr>
        <w:top w:val="none" w:sz="0" w:space="0" w:color="auto"/>
        <w:left w:val="none" w:sz="0" w:space="0" w:color="auto"/>
        <w:bottom w:val="none" w:sz="0" w:space="0" w:color="auto"/>
        <w:right w:val="none" w:sz="0" w:space="0" w:color="auto"/>
      </w:divBdr>
    </w:div>
    <w:div w:id="424038520">
      <w:bodyDiv w:val="1"/>
      <w:marLeft w:val="0"/>
      <w:marRight w:val="0"/>
      <w:marTop w:val="0"/>
      <w:marBottom w:val="0"/>
      <w:divBdr>
        <w:top w:val="none" w:sz="0" w:space="0" w:color="auto"/>
        <w:left w:val="none" w:sz="0" w:space="0" w:color="auto"/>
        <w:bottom w:val="none" w:sz="0" w:space="0" w:color="auto"/>
        <w:right w:val="none" w:sz="0" w:space="0" w:color="auto"/>
      </w:divBdr>
    </w:div>
    <w:div w:id="425730616">
      <w:bodyDiv w:val="1"/>
      <w:marLeft w:val="0"/>
      <w:marRight w:val="0"/>
      <w:marTop w:val="0"/>
      <w:marBottom w:val="0"/>
      <w:divBdr>
        <w:top w:val="none" w:sz="0" w:space="0" w:color="auto"/>
        <w:left w:val="none" w:sz="0" w:space="0" w:color="auto"/>
        <w:bottom w:val="none" w:sz="0" w:space="0" w:color="auto"/>
        <w:right w:val="none" w:sz="0" w:space="0" w:color="auto"/>
      </w:divBdr>
    </w:div>
    <w:div w:id="426120099">
      <w:bodyDiv w:val="1"/>
      <w:marLeft w:val="0"/>
      <w:marRight w:val="0"/>
      <w:marTop w:val="0"/>
      <w:marBottom w:val="0"/>
      <w:divBdr>
        <w:top w:val="none" w:sz="0" w:space="0" w:color="auto"/>
        <w:left w:val="none" w:sz="0" w:space="0" w:color="auto"/>
        <w:bottom w:val="none" w:sz="0" w:space="0" w:color="auto"/>
        <w:right w:val="none" w:sz="0" w:space="0" w:color="auto"/>
      </w:divBdr>
    </w:div>
    <w:div w:id="426729338">
      <w:bodyDiv w:val="1"/>
      <w:marLeft w:val="0"/>
      <w:marRight w:val="0"/>
      <w:marTop w:val="0"/>
      <w:marBottom w:val="0"/>
      <w:divBdr>
        <w:top w:val="none" w:sz="0" w:space="0" w:color="auto"/>
        <w:left w:val="none" w:sz="0" w:space="0" w:color="auto"/>
        <w:bottom w:val="none" w:sz="0" w:space="0" w:color="auto"/>
        <w:right w:val="none" w:sz="0" w:space="0" w:color="auto"/>
      </w:divBdr>
    </w:div>
    <w:div w:id="428084787">
      <w:bodyDiv w:val="1"/>
      <w:marLeft w:val="0"/>
      <w:marRight w:val="0"/>
      <w:marTop w:val="0"/>
      <w:marBottom w:val="0"/>
      <w:divBdr>
        <w:top w:val="none" w:sz="0" w:space="0" w:color="auto"/>
        <w:left w:val="none" w:sz="0" w:space="0" w:color="auto"/>
        <w:bottom w:val="none" w:sz="0" w:space="0" w:color="auto"/>
        <w:right w:val="none" w:sz="0" w:space="0" w:color="auto"/>
      </w:divBdr>
    </w:div>
    <w:div w:id="428813435">
      <w:bodyDiv w:val="1"/>
      <w:marLeft w:val="0"/>
      <w:marRight w:val="0"/>
      <w:marTop w:val="0"/>
      <w:marBottom w:val="0"/>
      <w:divBdr>
        <w:top w:val="none" w:sz="0" w:space="0" w:color="auto"/>
        <w:left w:val="none" w:sz="0" w:space="0" w:color="auto"/>
        <w:bottom w:val="none" w:sz="0" w:space="0" w:color="auto"/>
        <w:right w:val="none" w:sz="0" w:space="0" w:color="auto"/>
      </w:divBdr>
    </w:div>
    <w:div w:id="429551901">
      <w:bodyDiv w:val="1"/>
      <w:marLeft w:val="0"/>
      <w:marRight w:val="0"/>
      <w:marTop w:val="0"/>
      <w:marBottom w:val="0"/>
      <w:divBdr>
        <w:top w:val="none" w:sz="0" w:space="0" w:color="auto"/>
        <w:left w:val="none" w:sz="0" w:space="0" w:color="auto"/>
        <w:bottom w:val="none" w:sz="0" w:space="0" w:color="auto"/>
        <w:right w:val="none" w:sz="0" w:space="0" w:color="auto"/>
      </w:divBdr>
    </w:div>
    <w:div w:id="430930925">
      <w:bodyDiv w:val="1"/>
      <w:marLeft w:val="0"/>
      <w:marRight w:val="0"/>
      <w:marTop w:val="0"/>
      <w:marBottom w:val="0"/>
      <w:divBdr>
        <w:top w:val="none" w:sz="0" w:space="0" w:color="auto"/>
        <w:left w:val="none" w:sz="0" w:space="0" w:color="auto"/>
        <w:bottom w:val="none" w:sz="0" w:space="0" w:color="auto"/>
        <w:right w:val="none" w:sz="0" w:space="0" w:color="auto"/>
      </w:divBdr>
    </w:div>
    <w:div w:id="431512034">
      <w:bodyDiv w:val="1"/>
      <w:marLeft w:val="0"/>
      <w:marRight w:val="0"/>
      <w:marTop w:val="0"/>
      <w:marBottom w:val="0"/>
      <w:divBdr>
        <w:top w:val="none" w:sz="0" w:space="0" w:color="auto"/>
        <w:left w:val="none" w:sz="0" w:space="0" w:color="auto"/>
        <w:bottom w:val="none" w:sz="0" w:space="0" w:color="auto"/>
        <w:right w:val="none" w:sz="0" w:space="0" w:color="auto"/>
      </w:divBdr>
    </w:div>
    <w:div w:id="434713737">
      <w:bodyDiv w:val="1"/>
      <w:marLeft w:val="0"/>
      <w:marRight w:val="0"/>
      <w:marTop w:val="0"/>
      <w:marBottom w:val="0"/>
      <w:divBdr>
        <w:top w:val="none" w:sz="0" w:space="0" w:color="auto"/>
        <w:left w:val="none" w:sz="0" w:space="0" w:color="auto"/>
        <w:bottom w:val="none" w:sz="0" w:space="0" w:color="auto"/>
        <w:right w:val="none" w:sz="0" w:space="0" w:color="auto"/>
      </w:divBdr>
    </w:div>
    <w:div w:id="434794018">
      <w:bodyDiv w:val="1"/>
      <w:marLeft w:val="0"/>
      <w:marRight w:val="0"/>
      <w:marTop w:val="0"/>
      <w:marBottom w:val="0"/>
      <w:divBdr>
        <w:top w:val="none" w:sz="0" w:space="0" w:color="auto"/>
        <w:left w:val="none" w:sz="0" w:space="0" w:color="auto"/>
        <w:bottom w:val="none" w:sz="0" w:space="0" w:color="auto"/>
        <w:right w:val="none" w:sz="0" w:space="0" w:color="auto"/>
      </w:divBdr>
    </w:div>
    <w:div w:id="434834446">
      <w:bodyDiv w:val="1"/>
      <w:marLeft w:val="0"/>
      <w:marRight w:val="0"/>
      <w:marTop w:val="0"/>
      <w:marBottom w:val="0"/>
      <w:divBdr>
        <w:top w:val="none" w:sz="0" w:space="0" w:color="auto"/>
        <w:left w:val="none" w:sz="0" w:space="0" w:color="auto"/>
        <w:bottom w:val="none" w:sz="0" w:space="0" w:color="auto"/>
        <w:right w:val="none" w:sz="0" w:space="0" w:color="auto"/>
      </w:divBdr>
    </w:div>
    <w:div w:id="436368937">
      <w:bodyDiv w:val="1"/>
      <w:marLeft w:val="0"/>
      <w:marRight w:val="0"/>
      <w:marTop w:val="0"/>
      <w:marBottom w:val="0"/>
      <w:divBdr>
        <w:top w:val="none" w:sz="0" w:space="0" w:color="auto"/>
        <w:left w:val="none" w:sz="0" w:space="0" w:color="auto"/>
        <w:bottom w:val="none" w:sz="0" w:space="0" w:color="auto"/>
        <w:right w:val="none" w:sz="0" w:space="0" w:color="auto"/>
      </w:divBdr>
    </w:div>
    <w:div w:id="440414704">
      <w:bodyDiv w:val="1"/>
      <w:marLeft w:val="0"/>
      <w:marRight w:val="0"/>
      <w:marTop w:val="0"/>
      <w:marBottom w:val="0"/>
      <w:divBdr>
        <w:top w:val="none" w:sz="0" w:space="0" w:color="auto"/>
        <w:left w:val="none" w:sz="0" w:space="0" w:color="auto"/>
        <w:bottom w:val="none" w:sz="0" w:space="0" w:color="auto"/>
        <w:right w:val="none" w:sz="0" w:space="0" w:color="auto"/>
      </w:divBdr>
    </w:div>
    <w:div w:id="440419629">
      <w:bodyDiv w:val="1"/>
      <w:marLeft w:val="0"/>
      <w:marRight w:val="0"/>
      <w:marTop w:val="0"/>
      <w:marBottom w:val="0"/>
      <w:divBdr>
        <w:top w:val="none" w:sz="0" w:space="0" w:color="auto"/>
        <w:left w:val="none" w:sz="0" w:space="0" w:color="auto"/>
        <w:bottom w:val="none" w:sz="0" w:space="0" w:color="auto"/>
        <w:right w:val="none" w:sz="0" w:space="0" w:color="auto"/>
      </w:divBdr>
    </w:div>
    <w:div w:id="440926266">
      <w:bodyDiv w:val="1"/>
      <w:marLeft w:val="0"/>
      <w:marRight w:val="0"/>
      <w:marTop w:val="0"/>
      <w:marBottom w:val="0"/>
      <w:divBdr>
        <w:top w:val="none" w:sz="0" w:space="0" w:color="auto"/>
        <w:left w:val="none" w:sz="0" w:space="0" w:color="auto"/>
        <w:bottom w:val="none" w:sz="0" w:space="0" w:color="auto"/>
        <w:right w:val="none" w:sz="0" w:space="0" w:color="auto"/>
      </w:divBdr>
    </w:div>
    <w:div w:id="440954326">
      <w:bodyDiv w:val="1"/>
      <w:marLeft w:val="0"/>
      <w:marRight w:val="0"/>
      <w:marTop w:val="0"/>
      <w:marBottom w:val="0"/>
      <w:divBdr>
        <w:top w:val="none" w:sz="0" w:space="0" w:color="auto"/>
        <w:left w:val="none" w:sz="0" w:space="0" w:color="auto"/>
        <w:bottom w:val="none" w:sz="0" w:space="0" w:color="auto"/>
        <w:right w:val="none" w:sz="0" w:space="0" w:color="auto"/>
      </w:divBdr>
    </w:div>
    <w:div w:id="442385168">
      <w:bodyDiv w:val="1"/>
      <w:marLeft w:val="0"/>
      <w:marRight w:val="0"/>
      <w:marTop w:val="0"/>
      <w:marBottom w:val="0"/>
      <w:divBdr>
        <w:top w:val="none" w:sz="0" w:space="0" w:color="auto"/>
        <w:left w:val="none" w:sz="0" w:space="0" w:color="auto"/>
        <w:bottom w:val="none" w:sz="0" w:space="0" w:color="auto"/>
        <w:right w:val="none" w:sz="0" w:space="0" w:color="auto"/>
      </w:divBdr>
    </w:div>
    <w:div w:id="442530439">
      <w:bodyDiv w:val="1"/>
      <w:marLeft w:val="0"/>
      <w:marRight w:val="0"/>
      <w:marTop w:val="0"/>
      <w:marBottom w:val="0"/>
      <w:divBdr>
        <w:top w:val="none" w:sz="0" w:space="0" w:color="auto"/>
        <w:left w:val="none" w:sz="0" w:space="0" w:color="auto"/>
        <w:bottom w:val="none" w:sz="0" w:space="0" w:color="auto"/>
        <w:right w:val="none" w:sz="0" w:space="0" w:color="auto"/>
      </w:divBdr>
    </w:div>
    <w:div w:id="443426947">
      <w:bodyDiv w:val="1"/>
      <w:marLeft w:val="0"/>
      <w:marRight w:val="0"/>
      <w:marTop w:val="0"/>
      <w:marBottom w:val="0"/>
      <w:divBdr>
        <w:top w:val="none" w:sz="0" w:space="0" w:color="auto"/>
        <w:left w:val="none" w:sz="0" w:space="0" w:color="auto"/>
        <w:bottom w:val="none" w:sz="0" w:space="0" w:color="auto"/>
        <w:right w:val="none" w:sz="0" w:space="0" w:color="auto"/>
      </w:divBdr>
    </w:div>
    <w:div w:id="444348945">
      <w:bodyDiv w:val="1"/>
      <w:marLeft w:val="0"/>
      <w:marRight w:val="0"/>
      <w:marTop w:val="0"/>
      <w:marBottom w:val="0"/>
      <w:divBdr>
        <w:top w:val="none" w:sz="0" w:space="0" w:color="auto"/>
        <w:left w:val="none" w:sz="0" w:space="0" w:color="auto"/>
        <w:bottom w:val="none" w:sz="0" w:space="0" w:color="auto"/>
        <w:right w:val="none" w:sz="0" w:space="0" w:color="auto"/>
      </w:divBdr>
    </w:div>
    <w:div w:id="445202359">
      <w:bodyDiv w:val="1"/>
      <w:marLeft w:val="0"/>
      <w:marRight w:val="0"/>
      <w:marTop w:val="0"/>
      <w:marBottom w:val="0"/>
      <w:divBdr>
        <w:top w:val="none" w:sz="0" w:space="0" w:color="auto"/>
        <w:left w:val="none" w:sz="0" w:space="0" w:color="auto"/>
        <w:bottom w:val="none" w:sz="0" w:space="0" w:color="auto"/>
        <w:right w:val="none" w:sz="0" w:space="0" w:color="auto"/>
      </w:divBdr>
    </w:div>
    <w:div w:id="445779774">
      <w:bodyDiv w:val="1"/>
      <w:marLeft w:val="0"/>
      <w:marRight w:val="0"/>
      <w:marTop w:val="0"/>
      <w:marBottom w:val="0"/>
      <w:divBdr>
        <w:top w:val="none" w:sz="0" w:space="0" w:color="auto"/>
        <w:left w:val="none" w:sz="0" w:space="0" w:color="auto"/>
        <w:bottom w:val="none" w:sz="0" w:space="0" w:color="auto"/>
        <w:right w:val="none" w:sz="0" w:space="0" w:color="auto"/>
      </w:divBdr>
    </w:div>
    <w:div w:id="446124762">
      <w:bodyDiv w:val="1"/>
      <w:marLeft w:val="0"/>
      <w:marRight w:val="0"/>
      <w:marTop w:val="0"/>
      <w:marBottom w:val="0"/>
      <w:divBdr>
        <w:top w:val="none" w:sz="0" w:space="0" w:color="auto"/>
        <w:left w:val="none" w:sz="0" w:space="0" w:color="auto"/>
        <w:bottom w:val="none" w:sz="0" w:space="0" w:color="auto"/>
        <w:right w:val="none" w:sz="0" w:space="0" w:color="auto"/>
      </w:divBdr>
    </w:div>
    <w:div w:id="446896389">
      <w:bodyDiv w:val="1"/>
      <w:marLeft w:val="0"/>
      <w:marRight w:val="0"/>
      <w:marTop w:val="0"/>
      <w:marBottom w:val="0"/>
      <w:divBdr>
        <w:top w:val="none" w:sz="0" w:space="0" w:color="auto"/>
        <w:left w:val="none" w:sz="0" w:space="0" w:color="auto"/>
        <w:bottom w:val="none" w:sz="0" w:space="0" w:color="auto"/>
        <w:right w:val="none" w:sz="0" w:space="0" w:color="auto"/>
      </w:divBdr>
    </w:div>
    <w:div w:id="446973331">
      <w:bodyDiv w:val="1"/>
      <w:marLeft w:val="0"/>
      <w:marRight w:val="0"/>
      <w:marTop w:val="0"/>
      <w:marBottom w:val="0"/>
      <w:divBdr>
        <w:top w:val="none" w:sz="0" w:space="0" w:color="auto"/>
        <w:left w:val="none" w:sz="0" w:space="0" w:color="auto"/>
        <w:bottom w:val="none" w:sz="0" w:space="0" w:color="auto"/>
        <w:right w:val="none" w:sz="0" w:space="0" w:color="auto"/>
      </w:divBdr>
    </w:div>
    <w:div w:id="447621559">
      <w:bodyDiv w:val="1"/>
      <w:marLeft w:val="0"/>
      <w:marRight w:val="0"/>
      <w:marTop w:val="0"/>
      <w:marBottom w:val="0"/>
      <w:divBdr>
        <w:top w:val="none" w:sz="0" w:space="0" w:color="auto"/>
        <w:left w:val="none" w:sz="0" w:space="0" w:color="auto"/>
        <w:bottom w:val="none" w:sz="0" w:space="0" w:color="auto"/>
        <w:right w:val="none" w:sz="0" w:space="0" w:color="auto"/>
      </w:divBdr>
    </w:div>
    <w:div w:id="447819638">
      <w:bodyDiv w:val="1"/>
      <w:marLeft w:val="0"/>
      <w:marRight w:val="0"/>
      <w:marTop w:val="0"/>
      <w:marBottom w:val="0"/>
      <w:divBdr>
        <w:top w:val="none" w:sz="0" w:space="0" w:color="auto"/>
        <w:left w:val="none" w:sz="0" w:space="0" w:color="auto"/>
        <w:bottom w:val="none" w:sz="0" w:space="0" w:color="auto"/>
        <w:right w:val="none" w:sz="0" w:space="0" w:color="auto"/>
      </w:divBdr>
    </w:div>
    <w:div w:id="451901762">
      <w:bodyDiv w:val="1"/>
      <w:marLeft w:val="0"/>
      <w:marRight w:val="0"/>
      <w:marTop w:val="0"/>
      <w:marBottom w:val="0"/>
      <w:divBdr>
        <w:top w:val="none" w:sz="0" w:space="0" w:color="auto"/>
        <w:left w:val="none" w:sz="0" w:space="0" w:color="auto"/>
        <w:bottom w:val="none" w:sz="0" w:space="0" w:color="auto"/>
        <w:right w:val="none" w:sz="0" w:space="0" w:color="auto"/>
      </w:divBdr>
    </w:div>
    <w:div w:id="452291672">
      <w:bodyDiv w:val="1"/>
      <w:marLeft w:val="0"/>
      <w:marRight w:val="0"/>
      <w:marTop w:val="0"/>
      <w:marBottom w:val="0"/>
      <w:divBdr>
        <w:top w:val="none" w:sz="0" w:space="0" w:color="auto"/>
        <w:left w:val="none" w:sz="0" w:space="0" w:color="auto"/>
        <w:bottom w:val="none" w:sz="0" w:space="0" w:color="auto"/>
        <w:right w:val="none" w:sz="0" w:space="0" w:color="auto"/>
      </w:divBdr>
    </w:div>
    <w:div w:id="453523467">
      <w:bodyDiv w:val="1"/>
      <w:marLeft w:val="0"/>
      <w:marRight w:val="0"/>
      <w:marTop w:val="0"/>
      <w:marBottom w:val="0"/>
      <w:divBdr>
        <w:top w:val="none" w:sz="0" w:space="0" w:color="auto"/>
        <w:left w:val="none" w:sz="0" w:space="0" w:color="auto"/>
        <w:bottom w:val="none" w:sz="0" w:space="0" w:color="auto"/>
        <w:right w:val="none" w:sz="0" w:space="0" w:color="auto"/>
      </w:divBdr>
    </w:div>
    <w:div w:id="453718425">
      <w:bodyDiv w:val="1"/>
      <w:marLeft w:val="0"/>
      <w:marRight w:val="0"/>
      <w:marTop w:val="0"/>
      <w:marBottom w:val="0"/>
      <w:divBdr>
        <w:top w:val="none" w:sz="0" w:space="0" w:color="auto"/>
        <w:left w:val="none" w:sz="0" w:space="0" w:color="auto"/>
        <w:bottom w:val="none" w:sz="0" w:space="0" w:color="auto"/>
        <w:right w:val="none" w:sz="0" w:space="0" w:color="auto"/>
      </w:divBdr>
    </w:div>
    <w:div w:id="454567749">
      <w:bodyDiv w:val="1"/>
      <w:marLeft w:val="0"/>
      <w:marRight w:val="0"/>
      <w:marTop w:val="0"/>
      <w:marBottom w:val="0"/>
      <w:divBdr>
        <w:top w:val="none" w:sz="0" w:space="0" w:color="auto"/>
        <w:left w:val="none" w:sz="0" w:space="0" w:color="auto"/>
        <w:bottom w:val="none" w:sz="0" w:space="0" w:color="auto"/>
        <w:right w:val="none" w:sz="0" w:space="0" w:color="auto"/>
      </w:divBdr>
    </w:div>
    <w:div w:id="459567299">
      <w:bodyDiv w:val="1"/>
      <w:marLeft w:val="0"/>
      <w:marRight w:val="0"/>
      <w:marTop w:val="0"/>
      <w:marBottom w:val="0"/>
      <w:divBdr>
        <w:top w:val="none" w:sz="0" w:space="0" w:color="auto"/>
        <w:left w:val="none" w:sz="0" w:space="0" w:color="auto"/>
        <w:bottom w:val="none" w:sz="0" w:space="0" w:color="auto"/>
        <w:right w:val="none" w:sz="0" w:space="0" w:color="auto"/>
      </w:divBdr>
    </w:div>
    <w:div w:id="460416420">
      <w:bodyDiv w:val="1"/>
      <w:marLeft w:val="0"/>
      <w:marRight w:val="0"/>
      <w:marTop w:val="0"/>
      <w:marBottom w:val="0"/>
      <w:divBdr>
        <w:top w:val="none" w:sz="0" w:space="0" w:color="auto"/>
        <w:left w:val="none" w:sz="0" w:space="0" w:color="auto"/>
        <w:bottom w:val="none" w:sz="0" w:space="0" w:color="auto"/>
        <w:right w:val="none" w:sz="0" w:space="0" w:color="auto"/>
      </w:divBdr>
    </w:div>
    <w:div w:id="460728603">
      <w:bodyDiv w:val="1"/>
      <w:marLeft w:val="0"/>
      <w:marRight w:val="0"/>
      <w:marTop w:val="0"/>
      <w:marBottom w:val="0"/>
      <w:divBdr>
        <w:top w:val="none" w:sz="0" w:space="0" w:color="auto"/>
        <w:left w:val="none" w:sz="0" w:space="0" w:color="auto"/>
        <w:bottom w:val="none" w:sz="0" w:space="0" w:color="auto"/>
        <w:right w:val="none" w:sz="0" w:space="0" w:color="auto"/>
      </w:divBdr>
    </w:div>
    <w:div w:id="461266964">
      <w:bodyDiv w:val="1"/>
      <w:marLeft w:val="0"/>
      <w:marRight w:val="0"/>
      <w:marTop w:val="0"/>
      <w:marBottom w:val="0"/>
      <w:divBdr>
        <w:top w:val="none" w:sz="0" w:space="0" w:color="auto"/>
        <w:left w:val="none" w:sz="0" w:space="0" w:color="auto"/>
        <w:bottom w:val="none" w:sz="0" w:space="0" w:color="auto"/>
        <w:right w:val="none" w:sz="0" w:space="0" w:color="auto"/>
      </w:divBdr>
    </w:div>
    <w:div w:id="462885696">
      <w:bodyDiv w:val="1"/>
      <w:marLeft w:val="0"/>
      <w:marRight w:val="0"/>
      <w:marTop w:val="0"/>
      <w:marBottom w:val="0"/>
      <w:divBdr>
        <w:top w:val="none" w:sz="0" w:space="0" w:color="auto"/>
        <w:left w:val="none" w:sz="0" w:space="0" w:color="auto"/>
        <w:bottom w:val="none" w:sz="0" w:space="0" w:color="auto"/>
        <w:right w:val="none" w:sz="0" w:space="0" w:color="auto"/>
      </w:divBdr>
    </w:div>
    <w:div w:id="463695856">
      <w:bodyDiv w:val="1"/>
      <w:marLeft w:val="0"/>
      <w:marRight w:val="0"/>
      <w:marTop w:val="0"/>
      <w:marBottom w:val="0"/>
      <w:divBdr>
        <w:top w:val="none" w:sz="0" w:space="0" w:color="auto"/>
        <w:left w:val="none" w:sz="0" w:space="0" w:color="auto"/>
        <w:bottom w:val="none" w:sz="0" w:space="0" w:color="auto"/>
        <w:right w:val="none" w:sz="0" w:space="0" w:color="auto"/>
      </w:divBdr>
    </w:div>
    <w:div w:id="463930544">
      <w:bodyDiv w:val="1"/>
      <w:marLeft w:val="0"/>
      <w:marRight w:val="0"/>
      <w:marTop w:val="0"/>
      <w:marBottom w:val="0"/>
      <w:divBdr>
        <w:top w:val="none" w:sz="0" w:space="0" w:color="auto"/>
        <w:left w:val="none" w:sz="0" w:space="0" w:color="auto"/>
        <w:bottom w:val="none" w:sz="0" w:space="0" w:color="auto"/>
        <w:right w:val="none" w:sz="0" w:space="0" w:color="auto"/>
      </w:divBdr>
    </w:div>
    <w:div w:id="464392497">
      <w:bodyDiv w:val="1"/>
      <w:marLeft w:val="0"/>
      <w:marRight w:val="0"/>
      <w:marTop w:val="0"/>
      <w:marBottom w:val="0"/>
      <w:divBdr>
        <w:top w:val="none" w:sz="0" w:space="0" w:color="auto"/>
        <w:left w:val="none" w:sz="0" w:space="0" w:color="auto"/>
        <w:bottom w:val="none" w:sz="0" w:space="0" w:color="auto"/>
        <w:right w:val="none" w:sz="0" w:space="0" w:color="auto"/>
      </w:divBdr>
    </w:div>
    <w:div w:id="467170662">
      <w:bodyDiv w:val="1"/>
      <w:marLeft w:val="0"/>
      <w:marRight w:val="0"/>
      <w:marTop w:val="0"/>
      <w:marBottom w:val="0"/>
      <w:divBdr>
        <w:top w:val="none" w:sz="0" w:space="0" w:color="auto"/>
        <w:left w:val="none" w:sz="0" w:space="0" w:color="auto"/>
        <w:bottom w:val="none" w:sz="0" w:space="0" w:color="auto"/>
        <w:right w:val="none" w:sz="0" w:space="0" w:color="auto"/>
      </w:divBdr>
    </w:div>
    <w:div w:id="467864832">
      <w:bodyDiv w:val="1"/>
      <w:marLeft w:val="0"/>
      <w:marRight w:val="0"/>
      <w:marTop w:val="0"/>
      <w:marBottom w:val="0"/>
      <w:divBdr>
        <w:top w:val="none" w:sz="0" w:space="0" w:color="auto"/>
        <w:left w:val="none" w:sz="0" w:space="0" w:color="auto"/>
        <w:bottom w:val="none" w:sz="0" w:space="0" w:color="auto"/>
        <w:right w:val="none" w:sz="0" w:space="0" w:color="auto"/>
      </w:divBdr>
    </w:div>
    <w:div w:id="467937121">
      <w:bodyDiv w:val="1"/>
      <w:marLeft w:val="0"/>
      <w:marRight w:val="0"/>
      <w:marTop w:val="0"/>
      <w:marBottom w:val="0"/>
      <w:divBdr>
        <w:top w:val="none" w:sz="0" w:space="0" w:color="auto"/>
        <w:left w:val="none" w:sz="0" w:space="0" w:color="auto"/>
        <w:bottom w:val="none" w:sz="0" w:space="0" w:color="auto"/>
        <w:right w:val="none" w:sz="0" w:space="0" w:color="auto"/>
      </w:divBdr>
    </w:div>
    <w:div w:id="468208784">
      <w:bodyDiv w:val="1"/>
      <w:marLeft w:val="0"/>
      <w:marRight w:val="0"/>
      <w:marTop w:val="0"/>
      <w:marBottom w:val="0"/>
      <w:divBdr>
        <w:top w:val="none" w:sz="0" w:space="0" w:color="auto"/>
        <w:left w:val="none" w:sz="0" w:space="0" w:color="auto"/>
        <w:bottom w:val="none" w:sz="0" w:space="0" w:color="auto"/>
        <w:right w:val="none" w:sz="0" w:space="0" w:color="auto"/>
      </w:divBdr>
    </w:div>
    <w:div w:id="468328763">
      <w:bodyDiv w:val="1"/>
      <w:marLeft w:val="0"/>
      <w:marRight w:val="0"/>
      <w:marTop w:val="0"/>
      <w:marBottom w:val="0"/>
      <w:divBdr>
        <w:top w:val="none" w:sz="0" w:space="0" w:color="auto"/>
        <w:left w:val="none" w:sz="0" w:space="0" w:color="auto"/>
        <w:bottom w:val="none" w:sz="0" w:space="0" w:color="auto"/>
        <w:right w:val="none" w:sz="0" w:space="0" w:color="auto"/>
      </w:divBdr>
    </w:div>
    <w:div w:id="468867991">
      <w:bodyDiv w:val="1"/>
      <w:marLeft w:val="0"/>
      <w:marRight w:val="0"/>
      <w:marTop w:val="0"/>
      <w:marBottom w:val="0"/>
      <w:divBdr>
        <w:top w:val="none" w:sz="0" w:space="0" w:color="auto"/>
        <w:left w:val="none" w:sz="0" w:space="0" w:color="auto"/>
        <w:bottom w:val="none" w:sz="0" w:space="0" w:color="auto"/>
        <w:right w:val="none" w:sz="0" w:space="0" w:color="auto"/>
      </w:divBdr>
    </w:div>
    <w:div w:id="469058928">
      <w:bodyDiv w:val="1"/>
      <w:marLeft w:val="0"/>
      <w:marRight w:val="0"/>
      <w:marTop w:val="0"/>
      <w:marBottom w:val="0"/>
      <w:divBdr>
        <w:top w:val="none" w:sz="0" w:space="0" w:color="auto"/>
        <w:left w:val="none" w:sz="0" w:space="0" w:color="auto"/>
        <w:bottom w:val="none" w:sz="0" w:space="0" w:color="auto"/>
        <w:right w:val="none" w:sz="0" w:space="0" w:color="auto"/>
      </w:divBdr>
    </w:div>
    <w:div w:id="469131579">
      <w:bodyDiv w:val="1"/>
      <w:marLeft w:val="0"/>
      <w:marRight w:val="0"/>
      <w:marTop w:val="0"/>
      <w:marBottom w:val="0"/>
      <w:divBdr>
        <w:top w:val="none" w:sz="0" w:space="0" w:color="auto"/>
        <w:left w:val="none" w:sz="0" w:space="0" w:color="auto"/>
        <w:bottom w:val="none" w:sz="0" w:space="0" w:color="auto"/>
        <w:right w:val="none" w:sz="0" w:space="0" w:color="auto"/>
      </w:divBdr>
    </w:div>
    <w:div w:id="469640568">
      <w:bodyDiv w:val="1"/>
      <w:marLeft w:val="0"/>
      <w:marRight w:val="0"/>
      <w:marTop w:val="0"/>
      <w:marBottom w:val="0"/>
      <w:divBdr>
        <w:top w:val="none" w:sz="0" w:space="0" w:color="auto"/>
        <w:left w:val="none" w:sz="0" w:space="0" w:color="auto"/>
        <w:bottom w:val="none" w:sz="0" w:space="0" w:color="auto"/>
        <w:right w:val="none" w:sz="0" w:space="0" w:color="auto"/>
      </w:divBdr>
    </w:div>
    <w:div w:id="470102162">
      <w:bodyDiv w:val="1"/>
      <w:marLeft w:val="0"/>
      <w:marRight w:val="0"/>
      <w:marTop w:val="0"/>
      <w:marBottom w:val="0"/>
      <w:divBdr>
        <w:top w:val="none" w:sz="0" w:space="0" w:color="auto"/>
        <w:left w:val="none" w:sz="0" w:space="0" w:color="auto"/>
        <w:bottom w:val="none" w:sz="0" w:space="0" w:color="auto"/>
        <w:right w:val="none" w:sz="0" w:space="0" w:color="auto"/>
      </w:divBdr>
    </w:div>
    <w:div w:id="471486299">
      <w:bodyDiv w:val="1"/>
      <w:marLeft w:val="0"/>
      <w:marRight w:val="0"/>
      <w:marTop w:val="0"/>
      <w:marBottom w:val="0"/>
      <w:divBdr>
        <w:top w:val="none" w:sz="0" w:space="0" w:color="auto"/>
        <w:left w:val="none" w:sz="0" w:space="0" w:color="auto"/>
        <w:bottom w:val="none" w:sz="0" w:space="0" w:color="auto"/>
        <w:right w:val="none" w:sz="0" w:space="0" w:color="auto"/>
      </w:divBdr>
    </w:div>
    <w:div w:id="471870786">
      <w:bodyDiv w:val="1"/>
      <w:marLeft w:val="0"/>
      <w:marRight w:val="0"/>
      <w:marTop w:val="0"/>
      <w:marBottom w:val="0"/>
      <w:divBdr>
        <w:top w:val="none" w:sz="0" w:space="0" w:color="auto"/>
        <w:left w:val="none" w:sz="0" w:space="0" w:color="auto"/>
        <w:bottom w:val="none" w:sz="0" w:space="0" w:color="auto"/>
        <w:right w:val="none" w:sz="0" w:space="0" w:color="auto"/>
      </w:divBdr>
    </w:div>
    <w:div w:id="473569920">
      <w:bodyDiv w:val="1"/>
      <w:marLeft w:val="0"/>
      <w:marRight w:val="0"/>
      <w:marTop w:val="0"/>
      <w:marBottom w:val="0"/>
      <w:divBdr>
        <w:top w:val="none" w:sz="0" w:space="0" w:color="auto"/>
        <w:left w:val="none" w:sz="0" w:space="0" w:color="auto"/>
        <w:bottom w:val="none" w:sz="0" w:space="0" w:color="auto"/>
        <w:right w:val="none" w:sz="0" w:space="0" w:color="auto"/>
      </w:divBdr>
    </w:div>
    <w:div w:id="474956189">
      <w:bodyDiv w:val="1"/>
      <w:marLeft w:val="0"/>
      <w:marRight w:val="0"/>
      <w:marTop w:val="0"/>
      <w:marBottom w:val="0"/>
      <w:divBdr>
        <w:top w:val="none" w:sz="0" w:space="0" w:color="auto"/>
        <w:left w:val="none" w:sz="0" w:space="0" w:color="auto"/>
        <w:bottom w:val="none" w:sz="0" w:space="0" w:color="auto"/>
        <w:right w:val="none" w:sz="0" w:space="0" w:color="auto"/>
      </w:divBdr>
    </w:div>
    <w:div w:id="478421587">
      <w:bodyDiv w:val="1"/>
      <w:marLeft w:val="0"/>
      <w:marRight w:val="0"/>
      <w:marTop w:val="0"/>
      <w:marBottom w:val="0"/>
      <w:divBdr>
        <w:top w:val="none" w:sz="0" w:space="0" w:color="auto"/>
        <w:left w:val="none" w:sz="0" w:space="0" w:color="auto"/>
        <w:bottom w:val="none" w:sz="0" w:space="0" w:color="auto"/>
        <w:right w:val="none" w:sz="0" w:space="0" w:color="auto"/>
      </w:divBdr>
    </w:div>
    <w:div w:id="478570692">
      <w:bodyDiv w:val="1"/>
      <w:marLeft w:val="0"/>
      <w:marRight w:val="0"/>
      <w:marTop w:val="0"/>
      <w:marBottom w:val="0"/>
      <w:divBdr>
        <w:top w:val="none" w:sz="0" w:space="0" w:color="auto"/>
        <w:left w:val="none" w:sz="0" w:space="0" w:color="auto"/>
        <w:bottom w:val="none" w:sz="0" w:space="0" w:color="auto"/>
        <w:right w:val="none" w:sz="0" w:space="0" w:color="auto"/>
      </w:divBdr>
    </w:div>
    <w:div w:id="479082431">
      <w:bodyDiv w:val="1"/>
      <w:marLeft w:val="0"/>
      <w:marRight w:val="0"/>
      <w:marTop w:val="0"/>
      <w:marBottom w:val="0"/>
      <w:divBdr>
        <w:top w:val="none" w:sz="0" w:space="0" w:color="auto"/>
        <w:left w:val="none" w:sz="0" w:space="0" w:color="auto"/>
        <w:bottom w:val="none" w:sz="0" w:space="0" w:color="auto"/>
        <w:right w:val="none" w:sz="0" w:space="0" w:color="auto"/>
      </w:divBdr>
    </w:div>
    <w:div w:id="480081250">
      <w:bodyDiv w:val="1"/>
      <w:marLeft w:val="0"/>
      <w:marRight w:val="0"/>
      <w:marTop w:val="0"/>
      <w:marBottom w:val="0"/>
      <w:divBdr>
        <w:top w:val="none" w:sz="0" w:space="0" w:color="auto"/>
        <w:left w:val="none" w:sz="0" w:space="0" w:color="auto"/>
        <w:bottom w:val="none" w:sz="0" w:space="0" w:color="auto"/>
        <w:right w:val="none" w:sz="0" w:space="0" w:color="auto"/>
      </w:divBdr>
    </w:div>
    <w:div w:id="481238781">
      <w:bodyDiv w:val="1"/>
      <w:marLeft w:val="0"/>
      <w:marRight w:val="0"/>
      <w:marTop w:val="0"/>
      <w:marBottom w:val="0"/>
      <w:divBdr>
        <w:top w:val="none" w:sz="0" w:space="0" w:color="auto"/>
        <w:left w:val="none" w:sz="0" w:space="0" w:color="auto"/>
        <w:bottom w:val="none" w:sz="0" w:space="0" w:color="auto"/>
        <w:right w:val="none" w:sz="0" w:space="0" w:color="auto"/>
      </w:divBdr>
    </w:div>
    <w:div w:id="481583371">
      <w:bodyDiv w:val="1"/>
      <w:marLeft w:val="0"/>
      <w:marRight w:val="0"/>
      <w:marTop w:val="0"/>
      <w:marBottom w:val="0"/>
      <w:divBdr>
        <w:top w:val="none" w:sz="0" w:space="0" w:color="auto"/>
        <w:left w:val="none" w:sz="0" w:space="0" w:color="auto"/>
        <w:bottom w:val="none" w:sz="0" w:space="0" w:color="auto"/>
        <w:right w:val="none" w:sz="0" w:space="0" w:color="auto"/>
      </w:divBdr>
    </w:div>
    <w:div w:id="482430651">
      <w:bodyDiv w:val="1"/>
      <w:marLeft w:val="0"/>
      <w:marRight w:val="0"/>
      <w:marTop w:val="0"/>
      <w:marBottom w:val="0"/>
      <w:divBdr>
        <w:top w:val="none" w:sz="0" w:space="0" w:color="auto"/>
        <w:left w:val="none" w:sz="0" w:space="0" w:color="auto"/>
        <w:bottom w:val="none" w:sz="0" w:space="0" w:color="auto"/>
        <w:right w:val="none" w:sz="0" w:space="0" w:color="auto"/>
      </w:divBdr>
    </w:div>
    <w:div w:id="484510653">
      <w:bodyDiv w:val="1"/>
      <w:marLeft w:val="0"/>
      <w:marRight w:val="0"/>
      <w:marTop w:val="0"/>
      <w:marBottom w:val="0"/>
      <w:divBdr>
        <w:top w:val="none" w:sz="0" w:space="0" w:color="auto"/>
        <w:left w:val="none" w:sz="0" w:space="0" w:color="auto"/>
        <w:bottom w:val="none" w:sz="0" w:space="0" w:color="auto"/>
        <w:right w:val="none" w:sz="0" w:space="0" w:color="auto"/>
      </w:divBdr>
    </w:div>
    <w:div w:id="485971105">
      <w:bodyDiv w:val="1"/>
      <w:marLeft w:val="0"/>
      <w:marRight w:val="0"/>
      <w:marTop w:val="0"/>
      <w:marBottom w:val="0"/>
      <w:divBdr>
        <w:top w:val="none" w:sz="0" w:space="0" w:color="auto"/>
        <w:left w:val="none" w:sz="0" w:space="0" w:color="auto"/>
        <w:bottom w:val="none" w:sz="0" w:space="0" w:color="auto"/>
        <w:right w:val="none" w:sz="0" w:space="0" w:color="auto"/>
      </w:divBdr>
    </w:div>
    <w:div w:id="486288032">
      <w:bodyDiv w:val="1"/>
      <w:marLeft w:val="0"/>
      <w:marRight w:val="0"/>
      <w:marTop w:val="0"/>
      <w:marBottom w:val="0"/>
      <w:divBdr>
        <w:top w:val="none" w:sz="0" w:space="0" w:color="auto"/>
        <w:left w:val="none" w:sz="0" w:space="0" w:color="auto"/>
        <w:bottom w:val="none" w:sz="0" w:space="0" w:color="auto"/>
        <w:right w:val="none" w:sz="0" w:space="0" w:color="auto"/>
      </w:divBdr>
    </w:div>
    <w:div w:id="487090761">
      <w:bodyDiv w:val="1"/>
      <w:marLeft w:val="0"/>
      <w:marRight w:val="0"/>
      <w:marTop w:val="0"/>
      <w:marBottom w:val="0"/>
      <w:divBdr>
        <w:top w:val="none" w:sz="0" w:space="0" w:color="auto"/>
        <w:left w:val="none" w:sz="0" w:space="0" w:color="auto"/>
        <w:bottom w:val="none" w:sz="0" w:space="0" w:color="auto"/>
        <w:right w:val="none" w:sz="0" w:space="0" w:color="auto"/>
      </w:divBdr>
    </w:div>
    <w:div w:id="488131689">
      <w:bodyDiv w:val="1"/>
      <w:marLeft w:val="0"/>
      <w:marRight w:val="0"/>
      <w:marTop w:val="0"/>
      <w:marBottom w:val="0"/>
      <w:divBdr>
        <w:top w:val="none" w:sz="0" w:space="0" w:color="auto"/>
        <w:left w:val="none" w:sz="0" w:space="0" w:color="auto"/>
        <w:bottom w:val="none" w:sz="0" w:space="0" w:color="auto"/>
        <w:right w:val="none" w:sz="0" w:space="0" w:color="auto"/>
      </w:divBdr>
    </w:div>
    <w:div w:id="488789045">
      <w:bodyDiv w:val="1"/>
      <w:marLeft w:val="0"/>
      <w:marRight w:val="0"/>
      <w:marTop w:val="0"/>
      <w:marBottom w:val="0"/>
      <w:divBdr>
        <w:top w:val="none" w:sz="0" w:space="0" w:color="auto"/>
        <w:left w:val="none" w:sz="0" w:space="0" w:color="auto"/>
        <w:bottom w:val="none" w:sz="0" w:space="0" w:color="auto"/>
        <w:right w:val="none" w:sz="0" w:space="0" w:color="auto"/>
      </w:divBdr>
    </w:div>
    <w:div w:id="489178486">
      <w:bodyDiv w:val="1"/>
      <w:marLeft w:val="0"/>
      <w:marRight w:val="0"/>
      <w:marTop w:val="0"/>
      <w:marBottom w:val="0"/>
      <w:divBdr>
        <w:top w:val="none" w:sz="0" w:space="0" w:color="auto"/>
        <w:left w:val="none" w:sz="0" w:space="0" w:color="auto"/>
        <w:bottom w:val="none" w:sz="0" w:space="0" w:color="auto"/>
        <w:right w:val="none" w:sz="0" w:space="0" w:color="auto"/>
      </w:divBdr>
    </w:div>
    <w:div w:id="490485095">
      <w:bodyDiv w:val="1"/>
      <w:marLeft w:val="0"/>
      <w:marRight w:val="0"/>
      <w:marTop w:val="0"/>
      <w:marBottom w:val="0"/>
      <w:divBdr>
        <w:top w:val="none" w:sz="0" w:space="0" w:color="auto"/>
        <w:left w:val="none" w:sz="0" w:space="0" w:color="auto"/>
        <w:bottom w:val="none" w:sz="0" w:space="0" w:color="auto"/>
        <w:right w:val="none" w:sz="0" w:space="0" w:color="auto"/>
      </w:divBdr>
    </w:div>
    <w:div w:id="490944812">
      <w:bodyDiv w:val="1"/>
      <w:marLeft w:val="0"/>
      <w:marRight w:val="0"/>
      <w:marTop w:val="0"/>
      <w:marBottom w:val="0"/>
      <w:divBdr>
        <w:top w:val="none" w:sz="0" w:space="0" w:color="auto"/>
        <w:left w:val="none" w:sz="0" w:space="0" w:color="auto"/>
        <w:bottom w:val="none" w:sz="0" w:space="0" w:color="auto"/>
        <w:right w:val="none" w:sz="0" w:space="0" w:color="auto"/>
      </w:divBdr>
    </w:div>
    <w:div w:id="491143645">
      <w:bodyDiv w:val="1"/>
      <w:marLeft w:val="0"/>
      <w:marRight w:val="0"/>
      <w:marTop w:val="0"/>
      <w:marBottom w:val="0"/>
      <w:divBdr>
        <w:top w:val="none" w:sz="0" w:space="0" w:color="auto"/>
        <w:left w:val="none" w:sz="0" w:space="0" w:color="auto"/>
        <w:bottom w:val="none" w:sz="0" w:space="0" w:color="auto"/>
        <w:right w:val="none" w:sz="0" w:space="0" w:color="auto"/>
      </w:divBdr>
    </w:div>
    <w:div w:id="491218710">
      <w:bodyDiv w:val="1"/>
      <w:marLeft w:val="0"/>
      <w:marRight w:val="0"/>
      <w:marTop w:val="0"/>
      <w:marBottom w:val="0"/>
      <w:divBdr>
        <w:top w:val="none" w:sz="0" w:space="0" w:color="auto"/>
        <w:left w:val="none" w:sz="0" w:space="0" w:color="auto"/>
        <w:bottom w:val="none" w:sz="0" w:space="0" w:color="auto"/>
        <w:right w:val="none" w:sz="0" w:space="0" w:color="auto"/>
      </w:divBdr>
    </w:div>
    <w:div w:id="491406990">
      <w:bodyDiv w:val="1"/>
      <w:marLeft w:val="0"/>
      <w:marRight w:val="0"/>
      <w:marTop w:val="0"/>
      <w:marBottom w:val="0"/>
      <w:divBdr>
        <w:top w:val="none" w:sz="0" w:space="0" w:color="auto"/>
        <w:left w:val="none" w:sz="0" w:space="0" w:color="auto"/>
        <w:bottom w:val="none" w:sz="0" w:space="0" w:color="auto"/>
        <w:right w:val="none" w:sz="0" w:space="0" w:color="auto"/>
      </w:divBdr>
    </w:div>
    <w:div w:id="491723887">
      <w:bodyDiv w:val="1"/>
      <w:marLeft w:val="0"/>
      <w:marRight w:val="0"/>
      <w:marTop w:val="0"/>
      <w:marBottom w:val="0"/>
      <w:divBdr>
        <w:top w:val="none" w:sz="0" w:space="0" w:color="auto"/>
        <w:left w:val="none" w:sz="0" w:space="0" w:color="auto"/>
        <w:bottom w:val="none" w:sz="0" w:space="0" w:color="auto"/>
        <w:right w:val="none" w:sz="0" w:space="0" w:color="auto"/>
      </w:divBdr>
    </w:div>
    <w:div w:id="492307080">
      <w:bodyDiv w:val="1"/>
      <w:marLeft w:val="0"/>
      <w:marRight w:val="0"/>
      <w:marTop w:val="0"/>
      <w:marBottom w:val="0"/>
      <w:divBdr>
        <w:top w:val="none" w:sz="0" w:space="0" w:color="auto"/>
        <w:left w:val="none" w:sz="0" w:space="0" w:color="auto"/>
        <w:bottom w:val="none" w:sz="0" w:space="0" w:color="auto"/>
        <w:right w:val="none" w:sz="0" w:space="0" w:color="auto"/>
      </w:divBdr>
    </w:div>
    <w:div w:id="492571602">
      <w:bodyDiv w:val="1"/>
      <w:marLeft w:val="0"/>
      <w:marRight w:val="0"/>
      <w:marTop w:val="0"/>
      <w:marBottom w:val="0"/>
      <w:divBdr>
        <w:top w:val="none" w:sz="0" w:space="0" w:color="auto"/>
        <w:left w:val="none" w:sz="0" w:space="0" w:color="auto"/>
        <w:bottom w:val="none" w:sz="0" w:space="0" w:color="auto"/>
        <w:right w:val="none" w:sz="0" w:space="0" w:color="auto"/>
      </w:divBdr>
    </w:div>
    <w:div w:id="492643306">
      <w:bodyDiv w:val="1"/>
      <w:marLeft w:val="0"/>
      <w:marRight w:val="0"/>
      <w:marTop w:val="0"/>
      <w:marBottom w:val="0"/>
      <w:divBdr>
        <w:top w:val="none" w:sz="0" w:space="0" w:color="auto"/>
        <w:left w:val="none" w:sz="0" w:space="0" w:color="auto"/>
        <w:bottom w:val="none" w:sz="0" w:space="0" w:color="auto"/>
        <w:right w:val="none" w:sz="0" w:space="0" w:color="auto"/>
      </w:divBdr>
    </w:div>
    <w:div w:id="492914542">
      <w:bodyDiv w:val="1"/>
      <w:marLeft w:val="0"/>
      <w:marRight w:val="0"/>
      <w:marTop w:val="0"/>
      <w:marBottom w:val="0"/>
      <w:divBdr>
        <w:top w:val="none" w:sz="0" w:space="0" w:color="auto"/>
        <w:left w:val="none" w:sz="0" w:space="0" w:color="auto"/>
        <w:bottom w:val="none" w:sz="0" w:space="0" w:color="auto"/>
        <w:right w:val="none" w:sz="0" w:space="0" w:color="auto"/>
      </w:divBdr>
    </w:div>
    <w:div w:id="493108240">
      <w:bodyDiv w:val="1"/>
      <w:marLeft w:val="0"/>
      <w:marRight w:val="0"/>
      <w:marTop w:val="0"/>
      <w:marBottom w:val="0"/>
      <w:divBdr>
        <w:top w:val="none" w:sz="0" w:space="0" w:color="auto"/>
        <w:left w:val="none" w:sz="0" w:space="0" w:color="auto"/>
        <w:bottom w:val="none" w:sz="0" w:space="0" w:color="auto"/>
        <w:right w:val="none" w:sz="0" w:space="0" w:color="auto"/>
      </w:divBdr>
    </w:div>
    <w:div w:id="493227496">
      <w:bodyDiv w:val="1"/>
      <w:marLeft w:val="0"/>
      <w:marRight w:val="0"/>
      <w:marTop w:val="0"/>
      <w:marBottom w:val="0"/>
      <w:divBdr>
        <w:top w:val="none" w:sz="0" w:space="0" w:color="auto"/>
        <w:left w:val="none" w:sz="0" w:space="0" w:color="auto"/>
        <w:bottom w:val="none" w:sz="0" w:space="0" w:color="auto"/>
        <w:right w:val="none" w:sz="0" w:space="0" w:color="auto"/>
      </w:divBdr>
    </w:div>
    <w:div w:id="493377591">
      <w:bodyDiv w:val="1"/>
      <w:marLeft w:val="0"/>
      <w:marRight w:val="0"/>
      <w:marTop w:val="0"/>
      <w:marBottom w:val="0"/>
      <w:divBdr>
        <w:top w:val="none" w:sz="0" w:space="0" w:color="auto"/>
        <w:left w:val="none" w:sz="0" w:space="0" w:color="auto"/>
        <w:bottom w:val="none" w:sz="0" w:space="0" w:color="auto"/>
        <w:right w:val="none" w:sz="0" w:space="0" w:color="auto"/>
      </w:divBdr>
    </w:div>
    <w:div w:id="496000199">
      <w:bodyDiv w:val="1"/>
      <w:marLeft w:val="0"/>
      <w:marRight w:val="0"/>
      <w:marTop w:val="0"/>
      <w:marBottom w:val="0"/>
      <w:divBdr>
        <w:top w:val="none" w:sz="0" w:space="0" w:color="auto"/>
        <w:left w:val="none" w:sz="0" w:space="0" w:color="auto"/>
        <w:bottom w:val="none" w:sz="0" w:space="0" w:color="auto"/>
        <w:right w:val="none" w:sz="0" w:space="0" w:color="auto"/>
      </w:divBdr>
    </w:div>
    <w:div w:id="496575701">
      <w:bodyDiv w:val="1"/>
      <w:marLeft w:val="0"/>
      <w:marRight w:val="0"/>
      <w:marTop w:val="0"/>
      <w:marBottom w:val="0"/>
      <w:divBdr>
        <w:top w:val="none" w:sz="0" w:space="0" w:color="auto"/>
        <w:left w:val="none" w:sz="0" w:space="0" w:color="auto"/>
        <w:bottom w:val="none" w:sz="0" w:space="0" w:color="auto"/>
        <w:right w:val="none" w:sz="0" w:space="0" w:color="auto"/>
      </w:divBdr>
    </w:div>
    <w:div w:id="500896981">
      <w:bodyDiv w:val="1"/>
      <w:marLeft w:val="0"/>
      <w:marRight w:val="0"/>
      <w:marTop w:val="0"/>
      <w:marBottom w:val="0"/>
      <w:divBdr>
        <w:top w:val="none" w:sz="0" w:space="0" w:color="auto"/>
        <w:left w:val="none" w:sz="0" w:space="0" w:color="auto"/>
        <w:bottom w:val="none" w:sz="0" w:space="0" w:color="auto"/>
        <w:right w:val="none" w:sz="0" w:space="0" w:color="auto"/>
      </w:divBdr>
    </w:div>
    <w:div w:id="502086187">
      <w:bodyDiv w:val="1"/>
      <w:marLeft w:val="0"/>
      <w:marRight w:val="0"/>
      <w:marTop w:val="0"/>
      <w:marBottom w:val="0"/>
      <w:divBdr>
        <w:top w:val="none" w:sz="0" w:space="0" w:color="auto"/>
        <w:left w:val="none" w:sz="0" w:space="0" w:color="auto"/>
        <w:bottom w:val="none" w:sz="0" w:space="0" w:color="auto"/>
        <w:right w:val="none" w:sz="0" w:space="0" w:color="auto"/>
      </w:divBdr>
    </w:div>
    <w:div w:id="503058396">
      <w:bodyDiv w:val="1"/>
      <w:marLeft w:val="0"/>
      <w:marRight w:val="0"/>
      <w:marTop w:val="0"/>
      <w:marBottom w:val="0"/>
      <w:divBdr>
        <w:top w:val="none" w:sz="0" w:space="0" w:color="auto"/>
        <w:left w:val="none" w:sz="0" w:space="0" w:color="auto"/>
        <w:bottom w:val="none" w:sz="0" w:space="0" w:color="auto"/>
        <w:right w:val="none" w:sz="0" w:space="0" w:color="auto"/>
      </w:divBdr>
    </w:div>
    <w:div w:id="503276784">
      <w:bodyDiv w:val="1"/>
      <w:marLeft w:val="0"/>
      <w:marRight w:val="0"/>
      <w:marTop w:val="0"/>
      <w:marBottom w:val="0"/>
      <w:divBdr>
        <w:top w:val="none" w:sz="0" w:space="0" w:color="auto"/>
        <w:left w:val="none" w:sz="0" w:space="0" w:color="auto"/>
        <w:bottom w:val="none" w:sz="0" w:space="0" w:color="auto"/>
        <w:right w:val="none" w:sz="0" w:space="0" w:color="auto"/>
      </w:divBdr>
    </w:div>
    <w:div w:id="503395191">
      <w:bodyDiv w:val="1"/>
      <w:marLeft w:val="0"/>
      <w:marRight w:val="0"/>
      <w:marTop w:val="0"/>
      <w:marBottom w:val="0"/>
      <w:divBdr>
        <w:top w:val="none" w:sz="0" w:space="0" w:color="auto"/>
        <w:left w:val="none" w:sz="0" w:space="0" w:color="auto"/>
        <w:bottom w:val="none" w:sz="0" w:space="0" w:color="auto"/>
        <w:right w:val="none" w:sz="0" w:space="0" w:color="auto"/>
      </w:divBdr>
    </w:div>
    <w:div w:id="505289224">
      <w:bodyDiv w:val="1"/>
      <w:marLeft w:val="0"/>
      <w:marRight w:val="0"/>
      <w:marTop w:val="0"/>
      <w:marBottom w:val="0"/>
      <w:divBdr>
        <w:top w:val="none" w:sz="0" w:space="0" w:color="auto"/>
        <w:left w:val="none" w:sz="0" w:space="0" w:color="auto"/>
        <w:bottom w:val="none" w:sz="0" w:space="0" w:color="auto"/>
        <w:right w:val="none" w:sz="0" w:space="0" w:color="auto"/>
      </w:divBdr>
    </w:div>
    <w:div w:id="507211861">
      <w:bodyDiv w:val="1"/>
      <w:marLeft w:val="0"/>
      <w:marRight w:val="0"/>
      <w:marTop w:val="0"/>
      <w:marBottom w:val="0"/>
      <w:divBdr>
        <w:top w:val="none" w:sz="0" w:space="0" w:color="auto"/>
        <w:left w:val="none" w:sz="0" w:space="0" w:color="auto"/>
        <w:bottom w:val="none" w:sz="0" w:space="0" w:color="auto"/>
        <w:right w:val="none" w:sz="0" w:space="0" w:color="auto"/>
      </w:divBdr>
    </w:div>
    <w:div w:id="508184197">
      <w:bodyDiv w:val="1"/>
      <w:marLeft w:val="0"/>
      <w:marRight w:val="0"/>
      <w:marTop w:val="0"/>
      <w:marBottom w:val="0"/>
      <w:divBdr>
        <w:top w:val="none" w:sz="0" w:space="0" w:color="auto"/>
        <w:left w:val="none" w:sz="0" w:space="0" w:color="auto"/>
        <w:bottom w:val="none" w:sz="0" w:space="0" w:color="auto"/>
        <w:right w:val="none" w:sz="0" w:space="0" w:color="auto"/>
      </w:divBdr>
    </w:div>
    <w:div w:id="509293649">
      <w:bodyDiv w:val="1"/>
      <w:marLeft w:val="0"/>
      <w:marRight w:val="0"/>
      <w:marTop w:val="0"/>
      <w:marBottom w:val="0"/>
      <w:divBdr>
        <w:top w:val="none" w:sz="0" w:space="0" w:color="auto"/>
        <w:left w:val="none" w:sz="0" w:space="0" w:color="auto"/>
        <w:bottom w:val="none" w:sz="0" w:space="0" w:color="auto"/>
        <w:right w:val="none" w:sz="0" w:space="0" w:color="auto"/>
      </w:divBdr>
    </w:div>
    <w:div w:id="509418088">
      <w:bodyDiv w:val="1"/>
      <w:marLeft w:val="0"/>
      <w:marRight w:val="0"/>
      <w:marTop w:val="0"/>
      <w:marBottom w:val="0"/>
      <w:divBdr>
        <w:top w:val="none" w:sz="0" w:space="0" w:color="auto"/>
        <w:left w:val="none" w:sz="0" w:space="0" w:color="auto"/>
        <w:bottom w:val="none" w:sz="0" w:space="0" w:color="auto"/>
        <w:right w:val="none" w:sz="0" w:space="0" w:color="auto"/>
      </w:divBdr>
    </w:div>
    <w:div w:id="513108203">
      <w:bodyDiv w:val="1"/>
      <w:marLeft w:val="0"/>
      <w:marRight w:val="0"/>
      <w:marTop w:val="0"/>
      <w:marBottom w:val="0"/>
      <w:divBdr>
        <w:top w:val="none" w:sz="0" w:space="0" w:color="auto"/>
        <w:left w:val="none" w:sz="0" w:space="0" w:color="auto"/>
        <w:bottom w:val="none" w:sz="0" w:space="0" w:color="auto"/>
        <w:right w:val="none" w:sz="0" w:space="0" w:color="auto"/>
      </w:divBdr>
    </w:div>
    <w:div w:id="515459934">
      <w:bodyDiv w:val="1"/>
      <w:marLeft w:val="0"/>
      <w:marRight w:val="0"/>
      <w:marTop w:val="0"/>
      <w:marBottom w:val="0"/>
      <w:divBdr>
        <w:top w:val="none" w:sz="0" w:space="0" w:color="auto"/>
        <w:left w:val="none" w:sz="0" w:space="0" w:color="auto"/>
        <w:bottom w:val="none" w:sz="0" w:space="0" w:color="auto"/>
        <w:right w:val="none" w:sz="0" w:space="0" w:color="auto"/>
      </w:divBdr>
    </w:div>
    <w:div w:id="516962278">
      <w:bodyDiv w:val="1"/>
      <w:marLeft w:val="0"/>
      <w:marRight w:val="0"/>
      <w:marTop w:val="0"/>
      <w:marBottom w:val="0"/>
      <w:divBdr>
        <w:top w:val="none" w:sz="0" w:space="0" w:color="auto"/>
        <w:left w:val="none" w:sz="0" w:space="0" w:color="auto"/>
        <w:bottom w:val="none" w:sz="0" w:space="0" w:color="auto"/>
        <w:right w:val="none" w:sz="0" w:space="0" w:color="auto"/>
      </w:divBdr>
    </w:div>
    <w:div w:id="516965920">
      <w:bodyDiv w:val="1"/>
      <w:marLeft w:val="0"/>
      <w:marRight w:val="0"/>
      <w:marTop w:val="0"/>
      <w:marBottom w:val="0"/>
      <w:divBdr>
        <w:top w:val="none" w:sz="0" w:space="0" w:color="auto"/>
        <w:left w:val="none" w:sz="0" w:space="0" w:color="auto"/>
        <w:bottom w:val="none" w:sz="0" w:space="0" w:color="auto"/>
        <w:right w:val="none" w:sz="0" w:space="0" w:color="auto"/>
      </w:divBdr>
    </w:div>
    <w:div w:id="518274883">
      <w:bodyDiv w:val="1"/>
      <w:marLeft w:val="0"/>
      <w:marRight w:val="0"/>
      <w:marTop w:val="0"/>
      <w:marBottom w:val="0"/>
      <w:divBdr>
        <w:top w:val="none" w:sz="0" w:space="0" w:color="auto"/>
        <w:left w:val="none" w:sz="0" w:space="0" w:color="auto"/>
        <w:bottom w:val="none" w:sz="0" w:space="0" w:color="auto"/>
        <w:right w:val="none" w:sz="0" w:space="0" w:color="auto"/>
      </w:divBdr>
    </w:div>
    <w:div w:id="519395627">
      <w:bodyDiv w:val="1"/>
      <w:marLeft w:val="0"/>
      <w:marRight w:val="0"/>
      <w:marTop w:val="0"/>
      <w:marBottom w:val="0"/>
      <w:divBdr>
        <w:top w:val="none" w:sz="0" w:space="0" w:color="auto"/>
        <w:left w:val="none" w:sz="0" w:space="0" w:color="auto"/>
        <w:bottom w:val="none" w:sz="0" w:space="0" w:color="auto"/>
        <w:right w:val="none" w:sz="0" w:space="0" w:color="auto"/>
      </w:divBdr>
    </w:div>
    <w:div w:id="519667057">
      <w:bodyDiv w:val="1"/>
      <w:marLeft w:val="0"/>
      <w:marRight w:val="0"/>
      <w:marTop w:val="0"/>
      <w:marBottom w:val="0"/>
      <w:divBdr>
        <w:top w:val="none" w:sz="0" w:space="0" w:color="auto"/>
        <w:left w:val="none" w:sz="0" w:space="0" w:color="auto"/>
        <w:bottom w:val="none" w:sz="0" w:space="0" w:color="auto"/>
        <w:right w:val="none" w:sz="0" w:space="0" w:color="auto"/>
      </w:divBdr>
    </w:div>
    <w:div w:id="519779198">
      <w:bodyDiv w:val="1"/>
      <w:marLeft w:val="0"/>
      <w:marRight w:val="0"/>
      <w:marTop w:val="0"/>
      <w:marBottom w:val="0"/>
      <w:divBdr>
        <w:top w:val="none" w:sz="0" w:space="0" w:color="auto"/>
        <w:left w:val="none" w:sz="0" w:space="0" w:color="auto"/>
        <w:bottom w:val="none" w:sz="0" w:space="0" w:color="auto"/>
        <w:right w:val="none" w:sz="0" w:space="0" w:color="auto"/>
      </w:divBdr>
    </w:div>
    <w:div w:id="520437088">
      <w:bodyDiv w:val="1"/>
      <w:marLeft w:val="0"/>
      <w:marRight w:val="0"/>
      <w:marTop w:val="0"/>
      <w:marBottom w:val="0"/>
      <w:divBdr>
        <w:top w:val="none" w:sz="0" w:space="0" w:color="auto"/>
        <w:left w:val="none" w:sz="0" w:space="0" w:color="auto"/>
        <w:bottom w:val="none" w:sz="0" w:space="0" w:color="auto"/>
        <w:right w:val="none" w:sz="0" w:space="0" w:color="auto"/>
      </w:divBdr>
    </w:div>
    <w:div w:id="521631458">
      <w:bodyDiv w:val="1"/>
      <w:marLeft w:val="0"/>
      <w:marRight w:val="0"/>
      <w:marTop w:val="0"/>
      <w:marBottom w:val="0"/>
      <w:divBdr>
        <w:top w:val="none" w:sz="0" w:space="0" w:color="auto"/>
        <w:left w:val="none" w:sz="0" w:space="0" w:color="auto"/>
        <w:bottom w:val="none" w:sz="0" w:space="0" w:color="auto"/>
        <w:right w:val="none" w:sz="0" w:space="0" w:color="auto"/>
      </w:divBdr>
    </w:div>
    <w:div w:id="521632614">
      <w:bodyDiv w:val="1"/>
      <w:marLeft w:val="0"/>
      <w:marRight w:val="0"/>
      <w:marTop w:val="0"/>
      <w:marBottom w:val="0"/>
      <w:divBdr>
        <w:top w:val="none" w:sz="0" w:space="0" w:color="auto"/>
        <w:left w:val="none" w:sz="0" w:space="0" w:color="auto"/>
        <w:bottom w:val="none" w:sz="0" w:space="0" w:color="auto"/>
        <w:right w:val="none" w:sz="0" w:space="0" w:color="auto"/>
      </w:divBdr>
    </w:div>
    <w:div w:id="523254836">
      <w:bodyDiv w:val="1"/>
      <w:marLeft w:val="0"/>
      <w:marRight w:val="0"/>
      <w:marTop w:val="0"/>
      <w:marBottom w:val="0"/>
      <w:divBdr>
        <w:top w:val="none" w:sz="0" w:space="0" w:color="auto"/>
        <w:left w:val="none" w:sz="0" w:space="0" w:color="auto"/>
        <w:bottom w:val="none" w:sz="0" w:space="0" w:color="auto"/>
        <w:right w:val="none" w:sz="0" w:space="0" w:color="auto"/>
      </w:divBdr>
    </w:div>
    <w:div w:id="523514572">
      <w:bodyDiv w:val="1"/>
      <w:marLeft w:val="0"/>
      <w:marRight w:val="0"/>
      <w:marTop w:val="0"/>
      <w:marBottom w:val="0"/>
      <w:divBdr>
        <w:top w:val="none" w:sz="0" w:space="0" w:color="auto"/>
        <w:left w:val="none" w:sz="0" w:space="0" w:color="auto"/>
        <w:bottom w:val="none" w:sz="0" w:space="0" w:color="auto"/>
        <w:right w:val="none" w:sz="0" w:space="0" w:color="auto"/>
      </w:divBdr>
    </w:div>
    <w:div w:id="523901320">
      <w:bodyDiv w:val="1"/>
      <w:marLeft w:val="0"/>
      <w:marRight w:val="0"/>
      <w:marTop w:val="0"/>
      <w:marBottom w:val="0"/>
      <w:divBdr>
        <w:top w:val="none" w:sz="0" w:space="0" w:color="auto"/>
        <w:left w:val="none" w:sz="0" w:space="0" w:color="auto"/>
        <w:bottom w:val="none" w:sz="0" w:space="0" w:color="auto"/>
        <w:right w:val="none" w:sz="0" w:space="0" w:color="auto"/>
      </w:divBdr>
    </w:div>
    <w:div w:id="524484795">
      <w:bodyDiv w:val="1"/>
      <w:marLeft w:val="0"/>
      <w:marRight w:val="0"/>
      <w:marTop w:val="0"/>
      <w:marBottom w:val="0"/>
      <w:divBdr>
        <w:top w:val="none" w:sz="0" w:space="0" w:color="auto"/>
        <w:left w:val="none" w:sz="0" w:space="0" w:color="auto"/>
        <w:bottom w:val="none" w:sz="0" w:space="0" w:color="auto"/>
        <w:right w:val="none" w:sz="0" w:space="0" w:color="auto"/>
      </w:divBdr>
    </w:div>
    <w:div w:id="525414304">
      <w:bodyDiv w:val="1"/>
      <w:marLeft w:val="0"/>
      <w:marRight w:val="0"/>
      <w:marTop w:val="0"/>
      <w:marBottom w:val="0"/>
      <w:divBdr>
        <w:top w:val="none" w:sz="0" w:space="0" w:color="auto"/>
        <w:left w:val="none" w:sz="0" w:space="0" w:color="auto"/>
        <w:bottom w:val="none" w:sz="0" w:space="0" w:color="auto"/>
        <w:right w:val="none" w:sz="0" w:space="0" w:color="auto"/>
      </w:divBdr>
    </w:div>
    <w:div w:id="527179468">
      <w:bodyDiv w:val="1"/>
      <w:marLeft w:val="0"/>
      <w:marRight w:val="0"/>
      <w:marTop w:val="0"/>
      <w:marBottom w:val="0"/>
      <w:divBdr>
        <w:top w:val="none" w:sz="0" w:space="0" w:color="auto"/>
        <w:left w:val="none" w:sz="0" w:space="0" w:color="auto"/>
        <w:bottom w:val="none" w:sz="0" w:space="0" w:color="auto"/>
        <w:right w:val="none" w:sz="0" w:space="0" w:color="auto"/>
      </w:divBdr>
    </w:div>
    <w:div w:id="528572327">
      <w:bodyDiv w:val="1"/>
      <w:marLeft w:val="0"/>
      <w:marRight w:val="0"/>
      <w:marTop w:val="0"/>
      <w:marBottom w:val="0"/>
      <w:divBdr>
        <w:top w:val="none" w:sz="0" w:space="0" w:color="auto"/>
        <w:left w:val="none" w:sz="0" w:space="0" w:color="auto"/>
        <w:bottom w:val="none" w:sz="0" w:space="0" w:color="auto"/>
        <w:right w:val="none" w:sz="0" w:space="0" w:color="auto"/>
      </w:divBdr>
    </w:div>
    <w:div w:id="530188092">
      <w:bodyDiv w:val="1"/>
      <w:marLeft w:val="0"/>
      <w:marRight w:val="0"/>
      <w:marTop w:val="0"/>
      <w:marBottom w:val="0"/>
      <w:divBdr>
        <w:top w:val="none" w:sz="0" w:space="0" w:color="auto"/>
        <w:left w:val="none" w:sz="0" w:space="0" w:color="auto"/>
        <w:bottom w:val="none" w:sz="0" w:space="0" w:color="auto"/>
        <w:right w:val="none" w:sz="0" w:space="0" w:color="auto"/>
      </w:divBdr>
    </w:div>
    <w:div w:id="530458871">
      <w:bodyDiv w:val="1"/>
      <w:marLeft w:val="0"/>
      <w:marRight w:val="0"/>
      <w:marTop w:val="0"/>
      <w:marBottom w:val="0"/>
      <w:divBdr>
        <w:top w:val="none" w:sz="0" w:space="0" w:color="auto"/>
        <w:left w:val="none" w:sz="0" w:space="0" w:color="auto"/>
        <w:bottom w:val="none" w:sz="0" w:space="0" w:color="auto"/>
        <w:right w:val="none" w:sz="0" w:space="0" w:color="auto"/>
      </w:divBdr>
    </w:div>
    <w:div w:id="530843402">
      <w:bodyDiv w:val="1"/>
      <w:marLeft w:val="0"/>
      <w:marRight w:val="0"/>
      <w:marTop w:val="0"/>
      <w:marBottom w:val="0"/>
      <w:divBdr>
        <w:top w:val="none" w:sz="0" w:space="0" w:color="auto"/>
        <w:left w:val="none" w:sz="0" w:space="0" w:color="auto"/>
        <w:bottom w:val="none" w:sz="0" w:space="0" w:color="auto"/>
        <w:right w:val="none" w:sz="0" w:space="0" w:color="auto"/>
      </w:divBdr>
    </w:div>
    <w:div w:id="531263870">
      <w:bodyDiv w:val="1"/>
      <w:marLeft w:val="0"/>
      <w:marRight w:val="0"/>
      <w:marTop w:val="0"/>
      <w:marBottom w:val="0"/>
      <w:divBdr>
        <w:top w:val="none" w:sz="0" w:space="0" w:color="auto"/>
        <w:left w:val="none" w:sz="0" w:space="0" w:color="auto"/>
        <w:bottom w:val="none" w:sz="0" w:space="0" w:color="auto"/>
        <w:right w:val="none" w:sz="0" w:space="0" w:color="auto"/>
      </w:divBdr>
    </w:div>
    <w:div w:id="531843031">
      <w:bodyDiv w:val="1"/>
      <w:marLeft w:val="0"/>
      <w:marRight w:val="0"/>
      <w:marTop w:val="0"/>
      <w:marBottom w:val="0"/>
      <w:divBdr>
        <w:top w:val="none" w:sz="0" w:space="0" w:color="auto"/>
        <w:left w:val="none" w:sz="0" w:space="0" w:color="auto"/>
        <w:bottom w:val="none" w:sz="0" w:space="0" w:color="auto"/>
        <w:right w:val="none" w:sz="0" w:space="0" w:color="auto"/>
      </w:divBdr>
    </w:div>
    <w:div w:id="532036359">
      <w:bodyDiv w:val="1"/>
      <w:marLeft w:val="0"/>
      <w:marRight w:val="0"/>
      <w:marTop w:val="0"/>
      <w:marBottom w:val="0"/>
      <w:divBdr>
        <w:top w:val="none" w:sz="0" w:space="0" w:color="auto"/>
        <w:left w:val="none" w:sz="0" w:space="0" w:color="auto"/>
        <w:bottom w:val="none" w:sz="0" w:space="0" w:color="auto"/>
        <w:right w:val="none" w:sz="0" w:space="0" w:color="auto"/>
      </w:divBdr>
    </w:div>
    <w:div w:id="533739629">
      <w:bodyDiv w:val="1"/>
      <w:marLeft w:val="0"/>
      <w:marRight w:val="0"/>
      <w:marTop w:val="0"/>
      <w:marBottom w:val="0"/>
      <w:divBdr>
        <w:top w:val="none" w:sz="0" w:space="0" w:color="auto"/>
        <w:left w:val="none" w:sz="0" w:space="0" w:color="auto"/>
        <w:bottom w:val="none" w:sz="0" w:space="0" w:color="auto"/>
        <w:right w:val="none" w:sz="0" w:space="0" w:color="auto"/>
      </w:divBdr>
    </w:div>
    <w:div w:id="534733006">
      <w:bodyDiv w:val="1"/>
      <w:marLeft w:val="0"/>
      <w:marRight w:val="0"/>
      <w:marTop w:val="0"/>
      <w:marBottom w:val="0"/>
      <w:divBdr>
        <w:top w:val="none" w:sz="0" w:space="0" w:color="auto"/>
        <w:left w:val="none" w:sz="0" w:space="0" w:color="auto"/>
        <w:bottom w:val="none" w:sz="0" w:space="0" w:color="auto"/>
        <w:right w:val="none" w:sz="0" w:space="0" w:color="auto"/>
      </w:divBdr>
    </w:div>
    <w:div w:id="535969188">
      <w:bodyDiv w:val="1"/>
      <w:marLeft w:val="0"/>
      <w:marRight w:val="0"/>
      <w:marTop w:val="0"/>
      <w:marBottom w:val="0"/>
      <w:divBdr>
        <w:top w:val="none" w:sz="0" w:space="0" w:color="auto"/>
        <w:left w:val="none" w:sz="0" w:space="0" w:color="auto"/>
        <w:bottom w:val="none" w:sz="0" w:space="0" w:color="auto"/>
        <w:right w:val="none" w:sz="0" w:space="0" w:color="auto"/>
      </w:divBdr>
    </w:div>
    <w:div w:id="537204081">
      <w:bodyDiv w:val="1"/>
      <w:marLeft w:val="0"/>
      <w:marRight w:val="0"/>
      <w:marTop w:val="0"/>
      <w:marBottom w:val="0"/>
      <w:divBdr>
        <w:top w:val="none" w:sz="0" w:space="0" w:color="auto"/>
        <w:left w:val="none" w:sz="0" w:space="0" w:color="auto"/>
        <w:bottom w:val="none" w:sz="0" w:space="0" w:color="auto"/>
        <w:right w:val="none" w:sz="0" w:space="0" w:color="auto"/>
      </w:divBdr>
    </w:div>
    <w:div w:id="537360081">
      <w:bodyDiv w:val="1"/>
      <w:marLeft w:val="0"/>
      <w:marRight w:val="0"/>
      <w:marTop w:val="0"/>
      <w:marBottom w:val="0"/>
      <w:divBdr>
        <w:top w:val="none" w:sz="0" w:space="0" w:color="auto"/>
        <w:left w:val="none" w:sz="0" w:space="0" w:color="auto"/>
        <w:bottom w:val="none" w:sz="0" w:space="0" w:color="auto"/>
        <w:right w:val="none" w:sz="0" w:space="0" w:color="auto"/>
      </w:divBdr>
    </w:div>
    <w:div w:id="537860653">
      <w:bodyDiv w:val="1"/>
      <w:marLeft w:val="0"/>
      <w:marRight w:val="0"/>
      <w:marTop w:val="0"/>
      <w:marBottom w:val="0"/>
      <w:divBdr>
        <w:top w:val="none" w:sz="0" w:space="0" w:color="auto"/>
        <w:left w:val="none" w:sz="0" w:space="0" w:color="auto"/>
        <w:bottom w:val="none" w:sz="0" w:space="0" w:color="auto"/>
        <w:right w:val="none" w:sz="0" w:space="0" w:color="auto"/>
      </w:divBdr>
    </w:div>
    <w:div w:id="538199754">
      <w:bodyDiv w:val="1"/>
      <w:marLeft w:val="0"/>
      <w:marRight w:val="0"/>
      <w:marTop w:val="0"/>
      <w:marBottom w:val="0"/>
      <w:divBdr>
        <w:top w:val="none" w:sz="0" w:space="0" w:color="auto"/>
        <w:left w:val="none" w:sz="0" w:space="0" w:color="auto"/>
        <w:bottom w:val="none" w:sz="0" w:space="0" w:color="auto"/>
        <w:right w:val="none" w:sz="0" w:space="0" w:color="auto"/>
      </w:divBdr>
    </w:div>
    <w:div w:id="538279609">
      <w:bodyDiv w:val="1"/>
      <w:marLeft w:val="0"/>
      <w:marRight w:val="0"/>
      <w:marTop w:val="0"/>
      <w:marBottom w:val="0"/>
      <w:divBdr>
        <w:top w:val="none" w:sz="0" w:space="0" w:color="auto"/>
        <w:left w:val="none" w:sz="0" w:space="0" w:color="auto"/>
        <w:bottom w:val="none" w:sz="0" w:space="0" w:color="auto"/>
        <w:right w:val="none" w:sz="0" w:space="0" w:color="auto"/>
      </w:divBdr>
    </w:div>
    <w:div w:id="541094296">
      <w:bodyDiv w:val="1"/>
      <w:marLeft w:val="0"/>
      <w:marRight w:val="0"/>
      <w:marTop w:val="0"/>
      <w:marBottom w:val="0"/>
      <w:divBdr>
        <w:top w:val="none" w:sz="0" w:space="0" w:color="auto"/>
        <w:left w:val="none" w:sz="0" w:space="0" w:color="auto"/>
        <w:bottom w:val="none" w:sz="0" w:space="0" w:color="auto"/>
        <w:right w:val="none" w:sz="0" w:space="0" w:color="auto"/>
      </w:divBdr>
    </w:div>
    <w:div w:id="545070868">
      <w:bodyDiv w:val="1"/>
      <w:marLeft w:val="0"/>
      <w:marRight w:val="0"/>
      <w:marTop w:val="0"/>
      <w:marBottom w:val="0"/>
      <w:divBdr>
        <w:top w:val="none" w:sz="0" w:space="0" w:color="auto"/>
        <w:left w:val="none" w:sz="0" w:space="0" w:color="auto"/>
        <w:bottom w:val="none" w:sz="0" w:space="0" w:color="auto"/>
        <w:right w:val="none" w:sz="0" w:space="0" w:color="auto"/>
      </w:divBdr>
    </w:div>
    <w:div w:id="545606959">
      <w:bodyDiv w:val="1"/>
      <w:marLeft w:val="0"/>
      <w:marRight w:val="0"/>
      <w:marTop w:val="0"/>
      <w:marBottom w:val="0"/>
      <w:divBdr>
        <w:top w:val="none" w:sz="0" w:space="0" w:color="auto"/>
        <w:left w:val="none" w:sz="0" w:space="0" w:color="auto"/>
        <w:bottom w:val="none" w:sz="0" w:space="0" w:color="auto"/>
        <w:right w:val="none" w:sz="0" w:space="0" w:color="auto"/>
      </w:divBdr>
    </w:div>
    <w:div w:id="545875613">
      <w:bodyDiv w:val="1"/>
      <w:marLeft w:val="0"/>
      <w:marRight w:val="0"/>
      <w:marTop w:val="0"/>
      <w:marBottom w:val="0"/>
      <w:divBdr>
        <w:top w:val="none" w:sz="0" w:space="0" w:color="auto"/>
        <w:left w:val="none" w:sz="0" w:space="0" w:color="auto"/>
        <w:bottom w:val="none" w:sz="0" w:space="0" w:color="auto"/>
        <w:right w:val="none" w:sz="0" w:space="0" w:color="auto"/>
      </w:divBdr>
    </w:div>
    <w:div w:id="546840707">
      <w:bodyDiv w:val="1"/>
      <w:marLeft w:val="0"/>
      <w:marRight w:val="0"/>
      <w:marTop w:val="0"/>
      <w:marBottom w:val="0"/>
      <w:divBdr>
        <w:top w:val="none" w:sz="0" w:space="0" w:color="auto"/>
        <w:left w:val="none" w:sz="0" w:space="0" w:color="auto"/>
        <w:bottom w:val="none" w:sz="0" w:space="0" w:color="auto"/>
        <w:right w:val="none" w:sz="0" w:space="0" w:color="auto"/>
      </w:divBdr>
    </w:div>
    <w:div w:id="551887225">
      <w:bodyDiv w:val="1"/>
      <w:marLeft w:val="0"/>
      <w:marRight w:val="0"/>
      <w:marTop w:val="0"/>
      <w:marBottom w:val="0"/>
      <w:divBdr>
        <w:top w:val="none" w:sz="0" w:space="0" w:color="auto"/>
        <w:left w:val="none" w:sz="0" w:space="0" w:color="auto"/>
        <w:bottom w:val="none" w:sz="0" w:space="0" w:color="auto"/>
        <w:right w:val="none" w:sz="0" w:space="0" w:color="auto"/>
      </w:divBdr>
    </w:div>
    <w:div w:id="553926412">
      <w:bodyDiv w:val="1"/>
      <w:marLeft w:val="0"/>
      <w:marRight w:val="0"/>
      <w:marTop w:val="0"/>
      <w:marBottom w:val="0"/>
      <w:divBdr>
        <w:top w:val="none" w:sz="0" w:space="0" w:color="auto"/>
        <w:left w:val="none" w:sz="0" w:space="0" w:color="auto"/>
        <w:bottom w:val="none" w:sz="0" w:space="0" w:color="auto"/>
        <w:right w:val="none" w:sz="0" w:space="0" w:color="auto"/>
      </w:divBdr>
    </w:div>
    <w:div w:id="554586747">
      <w:bodyDiv w:val="1"/>
      <w:marLeft w:val="0"/>
      <w:marRight w:val="0"/>
      <w:marTop w:val="0"/>
      <w:marBottom w:val="0"/>
      <w:divBdr>
        <w:top w:val="none" w:sz="0" w:space="0" w:color="auto"/>
        <w:left w:val="none" w:sz="0" w:space="0" w:color="auto"/>
        <w:bottom w:val="none" w:sz="0" w:space="0" w:color="auto"/>
        <w:right w:val="none" w:sz="0" w:space="0" w:color="auto"/>
      </w:divBdr>
    </w:div>
    <w:div w:id="555706969">
      <w:bodyDiv w:val="1"/>
      <w:marLeft w:val="0"/>
      <w:marRight w:val="0"/>
      <w:marTop w:val="0"/>
      <w:marBottom w:val="0"/>
      <w:divBdr>
        <w:top w:val="none" w:sz="0" w:space="0" w:color="auto"/>
        <w:left w:val="none" w:sz="0" w:space="0" w:color="auto"/>
        <w:bottom w:val="none" w:sz="0" w:space="0" w:color="auto"/>
        <w:right w:val="none" w:sz="0" w:space="0" w:color="auto"/>
      </w:divBdr>
    </w:div>
    <w:div w:id="557787646">
      <w:bodyDiv w:val="1"/>
      <w:marLeft w:val="0"/>
      <w:marRight w:val="0"/>
      <w:marTop w:val="0"/>
      <w:marBottom w:val="0"/>
      <w:divBdr>
        <w:top w:val="none" w:sz="0" w:space="0" w:color="auto"/>
        <w:left w:val="none" w:sz="0" w:space="0" w:color="auto"/>
        <w:bottom w:val="none" w:sz="0" w:space="0" w:color="auto"/>
        <w:right w:val="none" w:sz="0" w:space="0" w:color="auto"/>
      </w:divBdr>
    </w:div>
    <w:div w:id="558131298">
      <w:bodyDiv w:val="1"/>
      <w:marLeft w:val="0"/>
      <w:marRight w:val="0"/>
      <w:marTop w:val="0"/>
      <w:marBottom w:val="0"/>
      <w:divBdr>
        <w:top w:val="none" w:sz="0" w:space="0" w:color="auto"/>
        <w:left w:val="none" w:sz="0" w:space="0" w:color="auto"/>
        <w:bottom w:val="none" w:sz="0" w:space="0" w:color="auto"/>
        <w:right w:val="none" w:sz="0" w:space="0" w:color="auto"/>
      </w:divBdr>
    </w:div>
    <w:div w:id="558515679">
      <w:bodyDiv w:val="1"/>
      <w:marLeft w:val="0"/>
      <w:marRight w:val="0"/>
      <w:marTop w:val="0"/>
      <w:marBottom w:val="0"/>
      <w:divBdr>
        <w:top w:val="none" w:sz="0" w:space="0" w:color="auto"/>
        <w:left w:val="none" w:sz="0" w:space="0" w:color="auto"/>
        <w:bottom w:val="none" w:sz="0" w:space="0" w:color="auto"/>
        <w:right w:val="none" w:sz="0" w:space="0" w:color="auto"/>
      </w:divBdr>
    </w:div>
    <w:div w:id="559750162">
      <w:bodyDiv w:val="1"/>
      <w:marLeft w:val="0"/>
      <w:marRight w:val="0"/>
      <w:marTop w:val="0"/>
      <w:marBottom w:val="0"/>
      <w:divBdr>
        <w:top w:val="none" w:sz="0" w:space="0" w:color="auto"/>
        <w:left w:val="none" w:sz="0" w:space="0" w:color="auto"/>
        <w:bottom w:val="none" w:sz="0" w:space="0" w:color="auto"/>
        <w:right w:val="none" w:sz="0" w:space="0" w:color="auto"/>
      </w:divBdr>
    </w:div>
    <w:div w:id="559826061">
      <w:bodyDiv w:val="1"/>
      <w:marLeft w:val="0"/>
      <w:marRight w:val="0"/>
      <w:marTop w:val="0"/>
      <w:marBottom w:val="0"/>
      <w:divBdr>
        <w:top w:val="none" w:sz="0" w:space="0" w:color="auto"/>
        <w:left w:val="none" w:sz="0" w:space="0" w:color="auto"/>
        <w:bottom w:val="none" w:sz="0" w:space="0" w:color="auto"/>
        <w:right w:val="none" w:sz="0" w:space="0" w:color="auto"/>
      </w:divBdr>
    </w:div>
    <w:div w:id="559827534">
      <w:bodyDiv w:val="1"/>
      <w:marLeft w:val="0"/>
      <w:marRight w:val="0"/>
      <w:marTop w:val="0"/>
      <w:marBottom w:val="0"/>
      <w:divBdr>
        <w:top w:val="none" w:sz="0" w:space="0" w:color="auto"/>
        <w:left w:val="none" w:sz="0" w:space="0" w:color="auto"/>
        <w:bottom w:val="none" w:sz="0" w:space="0" w:color="auto"/>
        <w:right w:val="none" w:sz="0" w:space="0" w:color="auto"/>
      </w:divBdr>
    </w:div>
    <w:div w:id="561018199">
      <w:bodyDiv w:val="1"/>
      <w:marLeft w:val="0"/>
      <w:marRight w:val="0"/>
      <w:marTop w:val="0"/>
      <w:marBottom w:val="0"/>
      <w:divBdr>
        <w:top w:val="none" w:sz="0" w:space="0" w:color="auto"/>
        <w:left w:val="none" w:sz="0" w:space="0" w:color="auto"/>
        <w:bottom w:val="none" w:sz="0" w:space="0" w:color="auto"/>
        <w:right w:val="none" w:sz="0" w:space="0" w:color="auto"/>
      </w:divBdr>
    </w:div>
    <w:div w:id="561528728">
      <w:bodyDiv w:val="1"/>
      <w:marLeft w:val="0"/>
      <w:marRight w:val="0"/>
      <w:marTop w:val="0"/>
      <w:marBottom w:val="0"/>
      <w:divBdr>
        <w:top w:val="none" w:sz="0" w:space="0" w:color="auto"/>
        <w:left w:val="none" w:sz="0" w:space="0" w:color="auto"/>
        <w:bottom w:val="none" w:sz="0" w:space="0" w:color="auto"/>
        <w:right w:val="none" w:sz="0" w:space="0" w:color="auto"/>
      </w:divBdr>
    </w:div>
    <w:div w:id="561990667">
      <w:bodyDiv w:val="1"/>
      <w:marLeft w:val="0"/>
      <w:marRight w:val="0"/>
      <w:marTop w:val="0"/>
      <w:marBottom w:val="0"/>
      <w:divBdr>
        <w:top w:val="none" w:sz="0" w:space="0" w:color="auto"/>
        <w:left w:val="none" w:sz="0" w:space="0" w:color="auto"/>
        <w:bottom w:val="none" w:sz="0" w:space="0" w:color="auto"/>
        <w:right w:val="none" w:sz="0" w:space="0" w:color="auto"/>
      </w:divBdr>
    </w:div>
    <w:div w:id="562451995">
      <w:bodyDiv w:val="1"/>
      <w:marLeft w:val="0"/>
      <w:marRight w:val="0"/>
      <w:marTop w:val="0"/>
      <w:marBottom w:val="0"/>
      <w:divBdr>
        <w:top w:val="none" w:sz="0" w:space="0" w:color="auto"/>
        <w:left w:val="none" w:sz="0" w:space="0" w:color="auto"/>
        <w:bottom w:val="none" w:sz="0" w:space="0" w:color="auto"/>
        <w:right w:val="none" w:sz="0" w:space="0" w:color="auto"/>
      </w:divBdr>
    </w:div>
    <w:div w:id="562640819">
      <w:bodyDiv w:val="1"/>
      <w:marLeft w:val="0"/>
      <w:marRight w:val="0"/>
      <w:marTop w:val="0"/>
      <w:marBottom w:val="0"/>
      <w:divBdr>
        <w:top w:val="none" w:sz="0" w:space="0" w:color="auto"/>
        <w:left w:val="none" w:sz="0" w:space="0" w:color="auto"/>
        <w:bottom w:val="none" w:sz="0" w:space="0" w:color="auto"/>
        <w:right w:val="none" w:sz="0" w:space="0" w:color="auto"/>
      </w:divBdr>
    </w:div>
    <w:div w:id="563226505">
      <w:bodyDiv w:val="1"/>
      <w:marLeft w:val="0"/>
      <w:marRight w:val="0"/>
      <w:marTop w:val="0"/>
      <w:marBottom w:val="0"/>
      <w:divBdr>
        <w:top w:val="none" w:sz="0" w:space="0" w:color="auto"/>
        <w:left w:val="none" w:sz="0" w:space="0" w:color="auto"/>
        <w:bottom w:val="none" w:sz="0" w:space="0" w:color="auto"/>
        <w:right w:val="none" w:sz="0" w:space="0" w:color="auto"/>
      </w:divBdr>
    </w:div>
    <w:div w:id="563297799">
      <w:bodyDiv w:val="1"/>
      <w:marLeft w:val="0"/>
      <w:marRight w:val="0"/>
      <w:marTop w:val="0"/>
      <w:marBottom w:val="0"/>
      <w:divBdr>
        <w:top w:val="none" w:sz="0" w:space="0" w:color="auto"/>
        <w:left w:val="none" w:sz="0" w:space="0" w:color="auto"/>
        <w:bottom w:val="none" w:sz="0" w:space="0" w:color="auto"/>
        <w:right w:val="none" w:sz="0" w:space="0" w:color="auto"/>
      </w:divBdr>
    </w:div>
    <w:div w:id="564872772">
      <w:bodyDiv w:val="1"/>
      <w:marLeft w:val="0"/>
      <w:marRight w:val="0"/>
      <w:marTop w:val="0"/>
      <w:marBottom w:val="0"/>
      <w:divBdr>
        <w:top w:val="none" w:sz="0" w:space="0" w:color="auto"/>
        <w:left w:val="none" w:sz="0" w:space="0" w:color="auto"/>
        <w:bottom w:val="none" w:sz="0" w:space="0" w:color="auto"/>
        <w:right w:val="none" w:sz="0" w:space="0" w:color="auto"/>
      </w:divBdr>
    </w:div>
    <w:div w:id="564994813">
      <w:bodyDiv w:val="1"/>
      <w:marLeft w:val="0"/>
      <w:marRight w:val="0"/>
      <w:marTop w:val="0"/>
      <w:marBottom w:val="0"/>
      <w:divBdr>
        <w:top w:val="none" w:sz="0" w:space="0" w:color="auto"/>
        <w:left w:val="none" w:sz="0" w:space="0" w:color="auto"/>
        <w:bottom w:val="none" w:sz="0" w:space="0" w:color="auto"/>
        <w:right w:val="none" w:sz="0" w:space="0" w:color="auto"/>
      </w:divBdr>
    </w:div>
    <w:div w:id="564995363">
      <w:bodyDiv w:val="1"/>
      <w:marLeft w:val="0"/>
      <w:marRight w:val="0"/>
      <w:marTop w:val="0"/>
      <w:marBottom w:val="0"/>
      <w:divBdr>
        <w:top w:val="none" w:sz="0" w:space="0" w:color="auto"/>
        <w:left w:val="none" w:sz="0" w:space="0" w:color="auto"/>
        <w:bottom w:val="none" w:sz="0" w:space="0" w:color="auto"/>
        <w:right w:val="none" w:sz="0" w:space="0" w:color="auto"/>
      </w:divBdr>
    </w:div>
    <w:div w:id="565333882">
      <w:bodyDiv w:val="1"/>
      <w:marLeft w:val="0"/>
      <w:marRight w:val="0"/>
      <w:marTop w:val="0"/>
      <w:marBottom w:val="0"/>
      <w:divBdr>
        <w:top w:val="none" w:sz="0" w:space="0" w:color="auto"/>
        <w:left w:val="none" w:sz="0" w:space="0" w:color="auto"/>
        <w:bottom w:val="none" w:sz="0" w:space="0" w:color="auto"/>
        <w:right w:val="none" w:sz="0" w:space="0" w:color="auto"/>
      </w:divBdr>
    </w:div>
    <w:div w:id="565725972">
      <w:bodyDiv w:val="1"/>
      <w:marLeft w:val="0"/>
      <w:marRight w:val="0"/>
      <w:marTop w:val="0"/>
      <w:marBottom w:val="0"/>
      <w:divBdr>
        <w:top w:val="none" w:sz="0" w:space="0" w:color="auto"/>
        <w:left w:val="none" w:sz="0" w:space="0" w:color="auto"/>
        <w:bottom w:val="none" w:sz="0" w:space="0" w:color="auto"/>
        <w:right w:val="none" w:sz="0" w:space="0" w:color="auto"/>
      </w:divBdr>
    </w:div>
    <w:div w:id="568224513">
      <w:bodyDiv w:val="1"/>
      <w:marLeft w:val="0"/>
      <w:marRight w:val="0"/>
      <w:marTop w:val="0"/>
      <w:marBottom w:val="0"/>
      <w:divBdr>
        <w:top w:val="none" w:sz="0" w:space="0" w:color="auto"/>
        <w:left w:val="none" w:sz="0" w:space="0" w:color="auto"/>
        <w:bottom w:val="none" w:sz="0" w:space="0" w:color="auto"/>
        <w:right w:val="none" w:sz="0" w:space="0" w:color="auto"/>
      </w:divBdr>
    </w:div>
    <w:div w:id="568227477">
      <w:bodyDiv w:val="1"/>
      <w:marLeft w:val="0"/>
      <w:marRight w:val="0"/>
      <w:marTop w:val="0"/>
      <w:marBottom w:val="0"/>
      <w:divBdr>
        <w:top w:val="none" w:sz="0" w:space="0" w:color="auto"/>
        <w:left w:val="none" w:sz="0" w:space="0" w:color="auto"/>
        <w:bottom w:val="none" w:sz="0" w:space="0" w:color="auto"/>
        <w:right w:val="none" w:sz="0" w:space="0" w:color="auto"/>
      </w:divBdr>
    </w:div>
    <w:div w:id="568617413">
      <w:bodyDiv w:val="1"/>
      <w:marLeft w:val="0"/>
      <w:marRight w:val="0"/>
      <w:marTop w:val="0"/>
      <w:marBottom w:val="0"/>
      <w:divBdr>
        <w:top w:val="none" w:sz="0" w:space="0" w:color="auto"/>
        <w:left w:val="none" w:sz="0" w:space="0" w:color="auto"/>
        <w:bottom w:val="none" w:sz="0" w:space="0" w:color="auto"/>
        <w:right w:val="none" w:sz="0" w:space="0" w:color="auto"/>
      </w:divBdr>
    </w:div>
    <w:div w:id="569660138">
      <w:bodyDiv w:val="1"/>
      <w:marLeft w:val="0"/>
      <w:marRight w:val="0"/>
      <w:marTop w:val="0"/>
      <w:marBottom w:val="0"/>
      <w:divBdr>
        <w:top w:val="none" w:sz="0" w:space="0" w:color="auto"/>
        <w:left w:val="none" w:sz="0" w:space="0" w:color="auto"/>
        <w:bottom w:val="none" w:sz="0" w:space="0" w:color="auto"/>
        <w:right w:val="none" w:sz="0" w:space="0" w:color="auto"/>
      </w:divBdr>
    </w:div>
    <w:div w:id="573584675">
      <w:bodyDiv w:val="1"/>
      <w:marLeft w:val="0"/>
      <w:marRight w:val="0"/>
      <w:marTop w:val="0"/>
      <w:marBottom w:val="0"/>
      <w:divBdr>
        <w:top w:val="none" w:sz="0" w:space="0" w:color="auto"/>
        <w:left w:val="none" w:sz="0" w:space="0" w:color="auto"/>
        <w:bottom w:val="none" w:sz="0" w:space="0" w:color="auto"/>
        <w:right w:val="none" w:sz="0" w:space="0" w:color="auto"/>
      </w:divBdr>
    </w:div>
    <w:div w:id="574121453">
      <w:bodyDiv w:val="1"/>
      <w:marLeft w:val="0"/>
      <w:marRight w:val="0"/>
      <w:marTop w:val="0"/>
      <w:marBottom w:val="0"/>
      <w:divBdr>
        <w:top w:val="none" w:sz="0" w:space="0" w:color="auto"/>
        <w:left w:val="none" w:sz="0" w:space="0" w:color="auto"/>
        <w:bottom w:val="none" w:sz="0" w:space="0" w:color="auto"/>
        <w:right w:val="none" w:sz="0" w:space="0" w:color="auto"/>
      </w:divBdr>
    </w:div>
    <w:div w:id="574514974">
      <w:bodyDiv w:val="1"/>
      <w:marLeft w:val="0"/>
      <w:marRight w:val="0"/>
      <w:marTop w:val="0"/>
      <w:marBottom w:val="0"/>
      <w:divBdr>
        <w:top w:val="none" w:sz="0" w:space="0" w:color="auto"/>
        <w:left w:val="none" w:sz="0" w:space="0" w:color="auto"/>
        <w:bottom w:val="none" w:sz="0" w:space="0" w:color="auto"/>
        <w:right w:val="none" w:sz="0" w:space="0" w:color="auto"/>
      </w:divBdr>
    </w:div>
    <w:div w:id="576669793">
      <w:bodyDiv w:val="1"/>
      <w:marLeft w:val="0"/>
      <w:marRight w:val="0"/>
      <w:marTop w:val="0"/>
      <w:marBottom w:val="0"/>
      <w:divBdr>
        <w:top w:val="none" w:sz="0" w:space="0" w:color="auto"/>
        <w:left w:val="none" w:sz="0" w:space="0" w:color="auto"/>
        <w:bottom w:val="none" w:sz="0" w:space="0" w:color="auto"/>
        <w:right w:val="none" w:sz="0" w:space="0" w:color="auto"/>
      </w:divBdr>
    </w:div>
    <w:div w:id="576718805">
      <w:bodyDiv w:val="1"/>
      <w:marLeft w:val="0"/>
      <w:marRight w:val="0"/>
      <w:marTop w:val="0"/>
      <w:marBottom w:val="0"/>
      <w:divBdr>
        <w:top w:val="none" w:sz="0" w:space="0" w:color="auto"/>
        <w:left w:val="none" w:sz="0" w:space="0" w:color="auto"/>
        <w:bottom w:val="none" w:sz="0" w:space="0" w:color="auto"/>
        <w:right w:val="none" w:sz="0" w:space="0" w:color="auto"/>
      </w:divBdr>
    </w:div>
    <w:div w:id="577443316">
      <w:bodyDiv w:val="1"/>
      <w:marLeft w:val="0"/>
      <w:marRight w:val="0"/>
      <w:marTop w:val="0"/>
      <w:marBottom w:val="0"/>
      <w:divBdr>
        <w:top w:val="none" w:sz="0" w:space="0" w:color="auto"/>
        <w:left w:val="none" w:sz="0" w:space="0" w:color="auto"/>
        <w:bottom w:val="none" w:sz="0" w:space="0" w:color="auto"/>
        <w:right w:val="none" w:sz="0" w:space="0" w:color="auto"/>
      </w:divBdr>
    </w:div>
    <w:div w:id="579288520">
      <w:bodyDiv w:val="1"/>
      <w:marLeft w:val="0"/>
      <w:marRight w:val="0"/>
      <w:marTop w:val="0"/>
      <w:marBottom w:val="0"/>
      <w:divBdr>
        <w:top w:val="none" w:sz="0" w:space="0" w:color="auto"/>
        <w:left w:val="none" w:sz="0" w:space="0" w:color="auto"/>
        <w:bottom w:val="none" w:sz="0" w:space="0" w:color="auto"/>
        <w:right w:val="none" w:sz="0" w:space="0" w:color="auto"/>
      </w:divBdr>
    </w:div>
    <w:div w:id="579952512">
      <w:bodyDiv w:val="1"/>
      <w:marLeft w:val="0"/>
      <w:marRight w:val="0"/>
      <w:marTop w:val="0"/>
      <w:marBottom w:val="0"/>
      <w:divBdr>
        <w:top w:val="none" w:sz="0" w:space="0" w:color="auto"/>
        <w:left w:val="none" w:sz="0" w:space="0" w:color="auto"/>
        <w:bottom w:val="none" w:sz="0" w:space="0" w:color="auto"/>
        <w:right w:val="none" w:sz="0" w:space="0" w:color="auto"/>
      </w:divBdr>
    </w:div>
    <w:div w:id="581374301">
      <w:bodyDiv w:val="1"/>
      <w:marLeft w:val="0"/>
      <w:marRight w:val="0"/>
      <w:marTop w:val="0"/>
      <w:marBottom w:val="0"/>
      <w:divBdr>
        <w:top w:val="none" w:sz="0" w:space="0" w:color="auto"/>
        <w:left w:val="none" w:sz="0" w:space="0" w:color="auto"/>
        <w:bottom w:val="none" w:sz="0" w:space="0" w:color="auto"/>
        <w:right w:val="none" w:sz="0" w:space="0" w:color="auto"/>
      </w:divBdr>
    </w:div>
    <w:div w:id="582642250">
      <w:bodyDiv w:val="1"/>
      <w:marLeft w:val="0"/>
      <w:marRight w:val="0"/>
      <w:marTop w:val="0"/>
      <w:marBottom w:val="0"/>
      <w:divBdr>
        <w:top w:val="none" w:sz="0" w:space="0" w:color="auto"/>
        <w:left w:val="none" w:sz="0" w:space="0" w:color="auto"/>
        <w:bottom w:val="none" w:sz="0" w:space="0" w:color="auto"/>
        <w:right w:val="none" w:sz="0" w:space="0" w:color="auto"/>
      </w:divBdr>
    </w:div>
    <w:div w:id="584146843">
      <w:bodyDiv w:val="1"/>
      <w:marLeft w:val="0"/>
      <w:marRight w:val="0"/>
      <w:marTop w:val="0"/>
      <w:marBottom w:val="0"/>
      <w:divBdr>
        <w:top w:val="none" w:sz="0" w:space="0" w:color="auto"/>
        <w:left w:val="none" w:sz="0" w:space="0" w:color="auto"/>
        <w:bottom w:val="none" w:sz="0" w:space="0" w:color="auto"/>
        <w:right w:val="none" w:sz="0" w:space="0" w:color="auto"/>
      </w:divBdr>
    </w:div>
    <w:div w:id="586572255">
      <w:bodyDiv w:val="1"/>
      <w:marLeft w:val="0"/>
      <w:marRight w:val="0"/>
      <w:marTop w:val="0"/>
      <w:marBottom w:val="0"/>
      <w:divBdr>
        <w:top w:val="none" w:sz="0" w:space="0" w:color="auto"/>
        <w:left w:val="none" w:sz="0" w:space="0" w:color="auto"/>
        <w:bottom w:val="none" w:sz="0" w:space="0" w:color="auto"/>
        <w:right w:val="none" w:sz="0" w:space="0" w:color="auto"/>
      </w:divBdr>
    </w:div>
    <w:div w:id="586621464">
      <w:bodyDiv w:val="1"/>
      <w:marLeft w:val="0"/>
      <w:marRight w:val="0"/>
      <w:marTop w:val="0"/>
      <w:marBottom w:val="0"/>
      <w:divBdr>
        <w:top w:val="none" w:sz="0" w:space="0" w:color="auto"/>
        <w:left w:val="none" w:sz="0" w:space="0" w:color="auto"/>
        <w:bottom w:val="none" w:sz="0" w:space="0" w:color="auto"/>
        <w:right w:val="none" w:sz="0" w:space="0" w:color="auto"/>
      </w:divBdr>
    </w:div>
    <w:div w:id="587084074">
      <w:bodyDiv w:val="1"/>
      <w:marLeft w:val="0"/>
      <w:marRight w:val="0"/>
      <w:marTop w:val="0"/>
      <w:marBottom w:val="0"/>
      <w:divBdr>
        <w:top w:val="none" w:sz="0" w:space="0" w:color="auto"/>
        <w:left w:val="none" w:sz="0" w:space="0" w:color="auto"/>
        <w:bottom w:val="none" w:sz="0" w:space="0" w:color="auto"/>
        <w:right w:val="none" w:sz="0" w:space="0" w:color="auto"/>
      </w:divBdr>
    </w:div>
    <w:div w:id="588199226">
      <w:bodyDiv w:val="1"/>
      <w:marLeft w:val="0"/>
      <w:marRight w:val="0"/>
      <w:marTop w:val="0"/>
      <w:marBottom w:val="0"/>
      <w:divBdr>
        <w:top w:val="none" w:sz="0" w:space="0" w:color="auto"/>
        <w:left w:val="none" w:sz="0" w:space="0" w:color="auto"/>
        <w:bottom w:val="none" w:sz="0" w:space="0" w:color="auto"/>
        <w:right w:val="none" w:sz="0" w:space="0" w:color="auto"/>
      </w:divBdr>
    </w:div>
    <w:div w:id="588273587">
      <w:bodyDiv w:val="1"/>
      <w:marLeft w:val="0"/>
      <w:marRight w:val="0"/>
      <w:marTop w:val="0"/>
      <w:marBottom w:val="0"/>
      <w:divBdr>
        <w:top w:val="none" w:sz="0" w:space="0" w:color="auto"/>
        <w:left w:val="none" w:sz="0" w:space="0" w:color="auto"/>
        <w:bottom w:val="none" w:sz="0" w:space="0" w:color="auto"/>
        <w:right w:val="none" w:sz="0" w:space="0" w:color="auto"/>
      </w:divBdr>
    </w:div>
    <w:div w:id="588319982">
      <w:bodyDiv w:val="1"/>
      <w:marLeft w:val="0"/>
      <w:marRight w:val="0"/>
      <w:marTop w:val="0"/>
      <w:marBottom w:val="0"/>
      <w:divBdr>
        <w:top w:val="none" w:sz="0" w:space="0" w:color="auto"/>
        <w:left w:val="none" w:sz="0" w:space="0" w:color="auto"/>
        <w:bottom w:val="none" w:sz="0" w:space="0" w:color="auto"/>
        <w:right w:val="none" w:sz="0" w:space="0" w:color="auto"/>
      </w:divBdr>
    </w:div>
    <w:div w:id="588973914">
      <w:bodyDiv w:val="1"/>
      <w:marLeft w:val="0"/>
      <w:marRight w:val="0"/>
      <w:marTop w:val="0"/>
      <w:marBottom w:val="0"/>
      <w:divBdr>
        <w:top w:val="none" w:sz="0" w:space="0" w:color="auto"/>
        <w:left w:val="none" w:sz="0" w:space="0" w:color="auto"/>
        <w:bottom w:val="none" w:sz="0" w:space="0" w:color="auto"/>
        <w:right w:val="none" w:sz="0" w:space="0" w:color="auto"/>
      </w:divBdr>
    </w:div>
    <w:div w:id="589314859">
      <w:bodyDiv w:val="1"/>
      <w:marLeft w:val="0"/>
      <w:marRight w:val="0"/>
      <w:marTop w:val="0"/>
      <w:marBottom w:val="0"/>
      <w:divBdr>
        <w:top w:val="none" w:sz="0" w:space="0" w:color="auto"/>
        <w:left w:val="none" w:sz="0" w:space="0" w:color="auto"/>
        <w:bottom w:val="none" w:sz="0" w:space="0" w:color="auto"/>
        <w:right w:val="none" w:sz="0" w:space="0" w:color="auto"/>
      </w:divBdr>
    </w:div>
    <w:div w:id="589583180">
      <w:bodyDiv w:val="1"/>
      <w:marLeft w:val="0"/>
      <w:marRight w:val="0"/>
      <w:marTop w:val="0"/>
      <w:marBottom w:val="0"/>
      <w:divBdr>
        <w:top w:val="none" w:sz="0" w:space="0" w:color="auto"/>
        <w:left w:val="none" w:sz="0" w:space="0" w:color="auto"/>
        <w:bottom w:val="none" w:sz="0" w:space="0" w:color="auto"/>
        <w:right w:val="none" w:sz="0" w:space="0" w:color="auto"/>
      </w:divBdr>
    </w:div>
    <w:div w:id="589703393">
      <w:bodyDiv w:val="1"/>
      <w:marLeft w:val="0"/>
      <w:marRight w:val="0"/>
      <w:marTop w:val="0"/>
      <w:marBottom w:val="0"/>
      <w:divBdr>
        <w:top w:val="none" w:sz="0" w:space="0" w:color="auto"/>
        <w:left w:val="none" w:sz="0" w:space="0" w:color="auto"/>
        <w:bottom w:val="none" w:sz="0" w:space="0" w:color="auto"/>
        <w:right w:val="none" w:sz="0" w:space="0" w:color="auto"/>
      </w:divBdr>
    </w:div>
    <w:div w:id="589974988">
      <w:bodyDiv w:val="1"/>
      <w:marLeft w:val="0"/>
      <w:marRight w:val="0"/>
      <w:marTop w:val="0"/>
      <w:marBottom w:val="0"/>
      <w:divBdr>
        <w:top w:val="none" w:sz="0" w:space="0" w:color="auto"/>
        <w:left w:val="none" w:sz="0" w:space="0" w:color="auto"/>
        <w:bottom w:val="none" w:sz="0" w:space="0" w:color="auto"/>
        <w:right w:val="none" w:sz="0" w:space="0" w:color="auto"/>
      </w:divBdr>
    </w:div>
    <w:div w:id="591815288">
      <w:bodyDiv w:val="1"/>
      <w:marLeft w:val="0"/>
      <w:marRight w:val="0"/>
      <w:marTop w:val="0"/>
      <w:marBottom w:val="0"/>
      <w:divBdr>
        <w:top w:val="none" w:sz="0" w:space="0" w:color="auto"/>
        <w:left w:val="none" w:sz="0" w:space="0" w:color="auto"/>
        <w:bottom w:val="none" w:sz="0" w:space="0" w:color="auto"/>
        <w:right w:val="none" w:sz="0" w:space="0" w:color="auto"/>
      </w:divBdr>
    </w:div>
    <w:div w:id="594942414">
      <w:bodyDiv w:val="1"/>
      <w:marLeft w:val="0"/>
      <w:marRight w:val="0"/>
      <w:marTop w:val="0"/>
      <w:marBottom w:val="0"/>
      <w:divBdr>
        <w:top w:val="none" w:sz="0" w:space="0" w:color="auto"/>
        <w:left w:val="none" w:sz="0" w:space="0" w:color="auto"/>
        <w:bottom w:val="none" w:sz="0" w:space="0" w:color="auto"/>
        <w:right w:val="none" w:sz="0" w:space="0" w:color="auto"/>
      </w:divBdr>
    </w:div>
    <w:div w:id="595673417">
      <w:bodyDiv w:val="1"/>
      <w:marLeft w:val="0"/>
      <w:marRight w:val="0"/>
      <w:marTop w:val="0"/>
      <w:marBottom w:val="0"/>
      <w:divBdr>
        <w:top w:val="none" w:sz="0" w:space="0" w:color="auto"/>
        <w:left w:val="none" w:sz="0" w:space="0" w:color="auto"/>
        <w:bottom w:val="none" w:sz="0" w:space="0" w:color="auto"/>
        <w:right w:val="none" w:sz="0" w:space="0" w:color="auto"/>
      </w:divBdr>
    </w:div>
    <w:div w:id="598215573">
      <w:bodyDiv w:val="1"/>
      <w:marLeft w:val="0"/>
      <w:marRight w:val="0"/>
      <w:marTop w:val="0"/>
      <w:marBottom w:val="0"/>
      <w:divBdr>
        <w:top w:val="none" w:sz="0" w:space="0" w:color="auto"/>
        <w:left w:val="none" w:sz="0" w:space="0" w:color="auto"/>
        <w:bottom w:val="none" w:sz="0" w:space="0" w:color="auto"/>
        <w:right w:val="none" w:sz="0" w:space="0" w:color="auto"/>
      </w:divBdr>
    </w:div>
    <w:div w:id="598609566">
      <w:bodyDiv w:val="1"/>
      <w:marLeft w:val="0"/>
      <w:marRight w:val="0"/>
      <w:marTop w:val="0"/>
      <w:marBottom w:val="0"/>
      <w:divBdr>
        <w:top w:val="none" w:sz="0" w:space="0" w:color="auto"/>
        <w:left w:val="none" w:sz="0" w:space="0" w:color="auto"/>
        <w:bottom w:val="none" w:sz="0" w:space="0" w:color="auto"/>
        <w:right w:val="none" w:sz="0" w:space="0" w:color="auto"/>
      </w:divBdr>
    </w:div>
    <w:div w:id="598683294">
      <w:bodyDiv w:val="1"/>
      <w:marLeft w:val="0"/>
      <w:marRight w:val="0"/>
      <w:marTop w:val="0"/>
      <w:marBottom w:val="0"/>
      <w:divBdr>
        <w:top w:val="none" w:sz="0" w:space="0" w:color="auto"/>
        <w:left w:val="none" w:sz="0" w:space="0" w:color="auto"/>
        <w:bottom w:val="none" w:sz="0" w:space="0" w:color="auto"/>
        <w:right w:val="none" w:sz="0" w:space="0" w:color="auto"/>
      </w:divBdr>
    </w:div>
    <w:div w:id="598871525">
      <w:bodyDiv w:val="1"/>
      <w:marLeft w:val="0"/>
      <w:marRight w:val="0"/>
      <w:marTop w:val="0"/>
      <w:marBottom w:val="0"/>
      <w:divBdr>
        <w:top w:val="none" w:sz="0" w:space="0" w:color="auto"/>
        <w:left w:val="none" w:sz="0" w:space="0" w:color="auto"/>
        <w:bottom w:val="none" w:sz="0" w:space="0" w:color="auto"/>
        <w:right w:val="none" w:sz="0" w:space="0" w:color="auto"/>
      </w:divBdr>
    </w:div>
    <w:div w:id="599799885">
      <w:bodyDiv w:val="1"/>
      <w:marLeft w:val="0"/>
      <w:marRight w:val="0"/>
      <w:marTop w:val="0"/>
      <w:marBottom w:val="0"/>
      <w:divBdr>
        <w:top w:val="none" w:sz="0" w:space="0" w:color="auto"/>
        <w:left w:val="none" w:sz="0" w:space="0" w:color="auto"/>
        <w:bottom w:val="none" w:sz="0" w:space="0" w:color="auto"/>
        <w:right w:val="none" w:sz="0" w:space="0" w:color="auto"/>
      </w:divBdr>
    </w:div>
    <w:div w:id="601496959">
      <w:bodyDiv w:val="1"/>
      <w:marLeft w:val="0"/>
      <w:marRight w:val="0"/>
      <w:marTop w:val="0"/>
      <w:marBottom w:val="0"/>
      <w:divBdr>
        <w:top w:val="none" w:sz="0" w:space="0" w:color="auto"/>
        <w:left w:val="none" w:sz="0" w:space="0" w:color="auto"/>
        <w:bottom w:val="none" w:sz="0" w:space="0" w:color="auto"/>
        <w:right w:val="none" w:sz="0" w:space="0" w:color="auto"/>
      </w:divBdr>
    </w:div>
    <w:div w:id="601500340">
      <w:bodyDiv w:val="1"/>
      <w:marLeft w:val="0"/>
      <w:marRight w:val="0"/>
      <w:marTop w:val="0"/>
      <w:marBottom w:val="0"/>
      <w:divBdr>
        <w:top w:val="none" w:sz="0" w:space="0" w:color="auto"/>
        <w:left w:val="none" w:sz="0" w:space="0" w:color="auto"/>
        <w:bottom w:val="none" w:sz="0" w:space="0" w:color="auto"/>
        <w:right w:val="none" w:sz="0" w:space="0" w:color="auto"/>
      </w:divBdr>
    </w:div>
    <w:div w:id="602690945">
      <w:bodyDiv w:val="1"/>
      <w:marLeft w:val="0"/>
      <w:marRight w:val="0"/>
      <w:marTop w:val="0"/>
      <w:marBottom w:val="0"/>
      <w:divBdr>
        <w:top w:val="none" w:sz="0" w:space="0" w:color="auto"/>
        <w:left w:val="none" w:sz="0" w:space="0" w:color="auto"/>
        <w:bottom w:val="none" w:sz="0" w:space="0" w:color="auto"/>
        <w:right w:val="none" w:sz="0" w:space="0" w:color="auto"/>
      </w:divBdr>
    </w:div>
    <w:div w:id="603073968">
      <w:bodyDiv w:val="1"/>
      <w:marLeft w:val="0"/>
      <w:marRight w:val="0"/>
      <w:marTop w:val="0"/>
      <w:marBottom w:val="0"/>
      <w:divBdr>
        <w:top w:val="none" w:sz="0" w:space="0" w:color="auto"/>
        <w:left w:val="none" w:sz="0" w:space="0" w:color="auto"/>
        <w:bottom w:val="none" w:sz="0" w:space="0" w:color="auto"/>
        <w:right w:val="none" w:sz="0" w:space="0" w:color="auto"/>
      </w:divBdr>
    </w:div>
    <w:div w:id="603614841">
      <w:bodyDiv w:val="1"/>
      <w:marLeft w:val="0"/>
      <w:marRight w:val="0"/>
      <w:marTop w:val="0"/>
      <w:marBottom w:val="0"/>
      <w:divBdr>
        <w:top w:val="none" w:sz="0" w:space="0" w:color="auto"/>
        <w:left w:val="none" w:sz="0" w:space="0" w:color="auto"/>
        <w:bottom w:val="none" w:sz="0" w:space="0" w:color="auto"/>
        <w:right w:val="none" w:sz="0" w:space="0" w:color="auto"/>
      </w:divBdr>
    </w:div>
    <w:div w:id="604191019">
      <w:bodyDiv w:val="1"/>
      <w:marLeft w:val="0"/>
      <w:marRight w:val="0"/>
      <w:marTop w:val="0"/>
      <w:marBottom w:val="0"/>
      <w:divBdr>
        <w:top w:val="none" w:sz="0" w:space="0" w:color="auto"/>
        <w:left w:val="none" w:sz="0" w:space="0" w:color="auto"/>
        <w:bottom w:val="none" w:sz="0" w:space="0" w:color="auto"/>
        <w:right w:val="none" w:sz="0" w:space="0" w:color="auto"/>
      </w:divBdr>
    </w:div>
    <w:div w:id="605311828">
      <w:bodyDiv w:val="1"/>
      <w:marLeft w:val="0"/>
      <w:marRight w:val="0"/>
      <w:marTop w:val="0"/>
      <w:marBottom w:val="0"/>
      <w:divBdr>
        <w:top w:val="none" w:sz="0" w:space="0" w:color="auto"/>
        <w:left w:val="none" w:sz="0" w:space="0" w:color="auto"/>
        <w:bottom w:val="none" w:sz="0" w:space="0" w:color="auto"/>
        <w:right w:val="none" w:sz="0" w:space="0" w:color="auto"/>
      </w:divBdr>
    </w:div>
    <w:div w:id="606734160">
      <w:bodyDiv w:val="1"/>
      <w:marLeft w:val="0"/>
      <w:marRight w:val="0"/>
      <w:marTop w:val="0"/>
      <w:marBottom w:val="0"/>
      <w:divBdr>
        <w:top w:val="none" w:sz="0" w:space="0" w:color="auto"/>
        <w:left w:val="none" w:sz="0" w:space="0" w:color="auto"/>
        <w:bottom w:val="none" w:sz="0" w:space="0" w:color="auto"/>
        <w:right w:val="none" w:sz="0" w:space="0" w:color="auto"/>
      </w:divBdr>
    </w:div>
    <w:div w:id="607125902">
      <w:bodyDiv w:val="1"/>
      <w:marLeft w:val="0"/>
      <w:marRight w:val="0"/>
      <w:marTop w:val="0"/>
      <w:marBottom w:val="0"/>
      <w:divBdr>
        <w:top w:val="none" w:sz="0" w:space="0" w:color="auto"/>
        <w:left w:val="none" w:sz="0" w:space="0" w:color="auto"/>
        <w:bottom w:val="none" w:sz="0" w:space="0" w:color="auto"/>
        <w:right w:val="none" w:sz="0" w:space="0" w:color="auto"/>
      </w:divBdr>
    </w:div>
    <w:div w:id="608515187">
      <w:bodyDiv w:val="1"/>
      <w:marLeft w:val="0"/>
      <w:marRight w:val="0"/>
      <w:marTop w:val="0"/>
      <w:marBottom w:val="0"/>
      <w:divBdr>
        <w:top w:val="none" w:sz="0" w:space="0" w:color="auto"/>
        <w:left w:val="none" w:sz="0" w:space="0" w:color="auto"/>
        <w:bottom w:val="none" w:sz="0" w:space="0" w:color="auto"/>
        <w:right w:val="none" w:sz="0" w:space="0" w:color="auto"/>
      </w:divBdr>
    </w:div>
    <w:div w:id="608968538">
      <w:bodyDiv w:val="1"/>
      <w:marLeft w:val="0"/>
      <w:marRight w:val="0"/>
      <w:marTop w:val="0"/>
      <w:marBottom w:val="0"/>
      <w:divBdr>
        <w:top w:val="none" w:sz="0" w:space="0" w:color="auto"/>
        <w:left w:val="none" w:sz="0" w:space="0" w:color="auto"/>
        <w:bottom w:val="none" w:sz="0" w:space="0" w:color="auto"/>
        <w:right w:val="none" w:sz="0" w:space="0" w:color="auto"/>
      </w:divBdr>
    </w:div>
    <w:div w:id="610019765">
      <w:bodyDiv w:val="1"/>
      <w:marLeft w:val="0"/>
      <w:marRight w:val="0"/>
      <w:marTop w:val="0"/>
      <w:marBottom w:val="0"/>
      <w:divBdr>
        <w:top w:val="none" w:sz="0" w:space="0" w:color="auto"/>
        <w:left w:val="none" w:sz="0" w:space="0" w:color="auto"/>
        <w:bottom w:val="none" w:sz="0" w:space="0" w:color="auto"/>
        <w:right w:val="none" w:sz="0" w:space="0" w:color="auto"/>
      </w:divBdr>
    </w:div>
    <w:div w:id="613444502">
      <w:bodyDiv w:val="1"/>
      <w:marLeft w:val="0"/>
      <w:marRight w:val="0"/>
      <w:marTop w:val="0"/>
      <w:marBottom w:val="0"/>
      <w:divBdr>
        <w:top w:val="none" w:sz="0" w:space="0" w:color="auto"/>
        <w:left w:val="none" w:sz="0" w:space="0" w:color="auto"/>
        <w:bottom w:val="none" w:sz="0" w:space="0" w:color="auto"/>
        <w:right w:val="none" w:sz="0" w:space="0" w:color="auto"/>
      </w:divBdr>
    </w:div>
    <w:div w:id="613710328">
      <w:bodyDiv w:val="1"/>
      <w:marLeft w:val="0"/>
      <w:marRight w:val="0"/>
      <w:marTop w:val="0"/>
      <w:marBottom w:val="0"/>
      <w:divBdr>
        <w:top w:val="none" w:sz="0" w:space="0" w:color="auto"/>
        <w:left w:val="none" w:sz="0" w:space="0" w:color="auto"/>
        <w:bottom w:val="none" w:sz="0" w:space="0" w:color="auto"/>
        <w:right w:val="none" w:sz="0" w:space="0" w:color="auto"/>
      </w:divBdr>
    </w:div>
    <w:div w:id="614095643">
      <w:bodyDiv w:val="1"/>
      <w:marLeft w:val="0"/>
      <w:marRight w:val="0"/>
      <w:marTop w:val="0"/>
      <w:marBottom w:val="0"/>
      <w:divBdr>
        <w:top w:val="none" w:sz="0" w:space="0" w:color="auto"/>
        <w:left w:val="none" w:sz="0" w:space="0" w:color="auto"/>
        <w:bottom w:val="none" w:sz="0" w:space="0" w:color="auto"/>
        <w:right w:val="none" w:sz="0" w:space="0" w:color="auto"/>
      </w:divBdr>
    </w:div>
    <w:div w:id="614556887">
      <w:bodyDiv w:val="1"/>
      <w:marLeft w:val="0"/>
      <w:marRight w:val="0"/>
      <w:marTop w:val="0"/>
      <w:marBottom w:val="0"/>
      <w:divBdr>
        <w:top w:val="none" w:sz="0" w:space="0" w:color="auto"/>
        <w:left w:val="none" w:sz="0" w:space="0" w:color="auto"/>
        <w:bottom w:val="none" w:sz="0" w:space="0" w:color="auto"/>
        <w:right w:val="none" w:sz="0" w:space="0" w:color="auto"/>
      </w:divBdr>
    </w:div>
    <w:div w:id="616571329">
      <w:bodyDiv w:val="1"/>
      <w:marLeft w:val="0"/>
      <w:marRight w:val="0"/>
      <w:marTop w:val="0"/>
      <w:marBottom w:val="0"/>
      <w:divBdr>
        <w:top w:val="none" w:sz="0" w:space="0" w:color="auto"/>
        <w:left w:val="none" w:sz="0" w:space="0" w:color="auto"/>
        <w:bottom w:val="none" w:sz="0" w:space="0" w:color="auto"/>
        <w:right w:val="none" w:sz="0" w:space="0" w:color="auto"/>
      </w:divBdr>
    </w:div>
    <w:div w:id="617881663">
      <w:bodyDiv w:val="1"/>
      <w:marLeft w:val="0"/>
      <w:marRight w:val="0"/>
      <w:marTop w:val="0"/>
      <w:marBottom w:val="0"/>
      <w:divBdr>
        <w:top w:val="none" w:sz="0" w:space="0" w:color="auto"/>
        <w:left w:val="none" w:sz="0" w:space="0" w:color="auto"/>
        <w:bottom w:val="none" w:sz="0" w:space="0" w:color="auto"/>
        <w:right w:val="none" w:sz="0" w:space="0" w:color="auto"/>
      </w:divBdr>
    </w:div>
    <w:div w:id="619578832">
      <w:bodyDiv w:val="1"/>
      <w:marLeft w:val="0"/>
      <w:marRight w:val="0"/>
      <w:marTop w:val="0"/>
      <w:marBottom w:val="0"/>
      <w:divBdr>
        <w:top w:val="none" w:sz="0" w:space="0" w:color="auto"/>
        <w:left w:val="none" w:sz="0" w:space="0" w:color="auto"/>
        <w:bottom w:val="none" w:sz="0" w:space="0" w:color="auto"/>
        <w:right w:val="none" w:sz="0" w:space="0" w:color="auto"/>
      </w:divBdr>
    </w:div>
    <w:div w:id="620038335">
      <w:bodyDiv w:val="1"/>
      <w:marLeft w:val="0"/>
      <w:marRight w:val="0"/>
      <w:marTop w:val="0"/>
      <w:marBottom w:val="0"/>
      <w:divBdr>
        <w:top w:val="none" w:sz="0" w:space="0" w:color="auto"/>
        <w:left w:val="none" w:sz="0" w:space="0" w:color="auto"/>
        <w:bottom w:val="none" w:sz="0" w:space="0" w:color="auto"/>
        <w:right w:val="none" w:sz="0" w:space="0" w:color="auto"/>
      </w:divBdr>
    </w:div>
    <w:div w:id="620650245">
      <w:bodyDiv w:val="1"/>
      <w:marLeft w:val="0"/>
      <w:marRight w:val="0"/>
      <w:marTop w:val="0"/>
      <w:marBottom w:val="0"/>
      <w:divBdr>
        <w:top w:val="none" w:sz="0" w:space="0" w:color="auto"/>
        <w:left w:val="none" w:sz="0" w:space="0" w:color="auto"/>
        <w:bottom w:val="none" w:sz="0" w:space="0" w:color="auto"/>
        <w:right w:val="none" w:sz="0" w:space="0" w:color="auto"/>
      </w:divBdr>
    </w:div>
    <w:div w:id="621423762">
      <w:bodyDiv w:val="1"/>
      <w:marLeft w:val="0"/>
      <w:marRight w:val="0"/>
      <w:marTop w:val="0"/>
      <w:marBottom w:val="0"/>
      <w:divBdr>
        <w:top w:val="none" w:sz="0" w:space="0" w:color="auto"/>
        <w:left w:val="none" w:sz="0" w:space="0" w:color="auto"/>
        <w:bottom w:val="none" w:sz="0" w:space="0" w:color="auto"/>
        <w:right w:val="none" w:sz="0" w:space="0" w:color="auto"/>
      </w:divBdr>
    </w:div>
    <w:div w:id="621544097">
      <w:bodyDiv w:val="1"/>
      <w:marLeft w:val="0"/>
      <w:marRight w:val="0"/>
      <w:marTop w:val="0"/>
      <w:marBottom w:val="0"/>
      <w:divBdr>
        <w:top w:val="none" w:sz="0" w:space="0" w:color="auto"/>
        <w:left w:val="none" w:sz="0" w:space="0" w:color="auto"/>
        <w:bottom w:val="none" w:sz="0" w:space="0" w:color="auto"/>
        <w:right w:val="none" w:sz="0" w:space="0" w:color="auto"/>
      </w:divBdr>
    </w:div>
    <w:div w:id="622344770">
      <w:bodyDiv w:val="1"/>
      <w:marLeft w:val="0"/>
      <w:marRight w:val="0"/>
      <w:marTop w:val="0"/>
      <w:marBottom w:val="0"/>
      <w:divBdr>
        <w:top w:val="none" w:sz="0" w:space="0" w:color="auto"/>
        <w:left w:val="none" w:sz="0" w:space="0" w:color="auto"/>
        <w:bottom w:val="none" w:sz="0" w:space="0" w:color="auto"/>
        <w:right w:val="none" w:sz="0" w:space="0" w:color="auto"/>
      </w:divBdr>
    </w:div>
    <w:div w:id="622617987">
      <w:bodyDiv w:val="1"/>
      <w:marLeft w:val="0"/>
      <w:marRight w:val="0"/>
      <w:marTop w:val="0"/>
      <w:marBottom w:val="0"/>
      <w:divBdr>
        <w:top w:val="none" w:sz="0" w:space="0" w:color="auto"/>
        <w:left w:val="none" w:sz="0" w:space="0" w:color="auto"/>
        <w:bottom w:val="none" w:sz="0" w:space="0" w:color="auto"/>
        <w:right w:val="none" w:sz="0" w:space="0" w:color="auto"/>
      </w:divBdr>
    </w:div>
    <w:div w:id="623386112">
      <w:bodyDiv w:val="1"/>
      <w:marLeft w:val="0"/>
      <w:marRight w:val="0"/>
      <w:marTop w:val="0"/>
      <w:marBottom w:val="0"/>
      <w:divBdr>
        <w:top w:val="none" w:sz="0" w:space="0" w:color="auto"/>
        <w:left w:val="none" w:sz="0" w:space="0" w:color="auto"/>
        <w:bottom w:val="none" w:sz="0" w:space="0" w:color="auto"/>
        <w:right w:val="none" w:sz="0" w:space="0" w:color="auto"/>
      </w:divBdr>
    </w:div>
    <w:div w:id="624195385">
      <w:bodyDiv w:val="1"/>
      <w:marLeft w:val="0"/>
      <w:marRight w:val="0"/>
      <w:marTop w:val="0"/>
      <w:marBottom w:val="0"/>
      <w:divBdr>
        <w:top w:val="none" w:sz="0" w:space="0" w:color="auto"/>
        <w:left w:val="none" w:sz="0" w:space="0" w:color="auto"/>
        <w:bottom w:val="none" w:sz="0" w:space="0" w:color="auto"/>
        <w:right w:val="none" w:sz="0" w:space="0" w:color="auto"/>
      </w:divBdr>
    </w:div>
    <w:div w:id="626162666">
      <w:bodyDiv w:val="1"/>
      <w:marLeft w:val="0"/>
      <w:marRight w:val="0"/>
      <w:marTop w:val="0"/>
      <w:marBottom w:val="0"/>
      <w:divBdr>
        <w:top w:val="none" w:sz="0" w:space="0" w:color="auto"/>
        <w:left w:val="none" w:sz="0" w:space="0" w:color="auto"/>
        <w:bottom w:val="none" w:sz="0" w:space="0" w:color="auto"/>
        <w:right w:val="none" w:sz="0" w:space="0" w:color="auto"/>
      </w:divBdr>
    </w:div>
    <w:div w:id="626424634">
      <w:bodyDiv w:val="1"/>
      <w:marLeft w:val="0"/>
      <w:marRight w:val="0"/>
      <w:marTop w:val="0"/>
      <w:marBottom w:val="0"/>
      <w:divBdr>
        <w:top w:val="none" w:sz="0" w:space="0" w:color="auto"/>
        <w:left w:val="none" w:sz="0" w:space="0" w:color="auto"/>
        <w:bottom w:val="none" w:sz="0" w:space="0" w:color="auto"/>
        <w:right w:val="none" w:sz="0" w:space="0" w:color="auto"/>
      </w:divBdr>
    </w:div>
    <w:div w:id="628895987">
      <w:bodyDiv w:val="1"/>
      <w:marLeft w:val="0"/>
      <w:marRight w:val="0"/>
      <w:marTop w:val="0"/>
      <w:marBottom w:val="0"/>
      <w:divBdr>
        <w:top w:val="none" w:sz="0" w:space="0" w:color="auto"/>
        <w:left w:val="none" w:sz="0" w:space="0" w:color="auto"/>
        <w:bottom w:val="none" w:sz="0" w:space="0" w:color="auto"/>
        <w:right w:val="none" w:sz="0" w:space="0" w:color="auto"/>
      </w:divBdr>
    </w:div>
    <w:div w:id="629820848">
      <w:bodyDiv w:val="1"/>
      <w:marLeft w:val="0"/>
      <w:marRight w:val="0"/>
      <w:marTop w:val="0"/>
      <w:marBottom w:val="0"/>
      <w:divBdr>
        <w:top w:val="none" w:sz="0" w:space="0" w:color="auto"/>
        <w:left w:val="none" w:sz="0" w:space="0" w:color="auto"/>
        <w:bottom w:val="none" w:sz="0" w:space="0" w:color="auto"/>
        <w:right w:val="none" w:sz="0" w:space="0" w:color="auto"/>
      </w:divBdr>
    </w:div>
    <w:div w:id="630400062">
      <w:bodyDiv w:val="1"/>
      <w:marLeft w:val="0"/>
      <w:marRight w:val="0"/>
      <w:marTop w:val="0"/>
      <w:marBottom w:val="0"/>
      <w:divBdr>
        <w:top w:val="none" w:sz="0" w:space="0" w:color="auto"/>
        <w:left w:val="none" w:sz="0" w:space="0" w:color="auto"/>
        <w:bottom w:val="none" w:sz="0" w:space="0" w:color="auto"/>
        <w:right w:val="none" w:sz="0" w:space="0" w:color="auto"/>
      </w:divBdr>
    </w:div>
    <w:div w:id="630479441">
      <w:bodyDiv w:val="1"/>
      <w:marLeft w:val="0"/>
      <w:marRight w:val="0"/>
      <w:marTop w:val="0"/>
      <w:marBottom w:val="0"/>
      <w:divBdr>
        <w:top w:val="none" w:sz="0" w:space="0" w:color="auto"/>
        <w:left w:val="none" w:sz="0" w:space="0" w:color="auto"/>
        <w:bottom w:val="none" w:sz="0" w:space="0" w:color="auto"/>
        <w:right w:val="none" w:sz="0" w:space="0" w:color="auto"/>
      </w:divBdr>
    </w:div>
    <w:div w:id="631987449">
      <w:bodyDiv w:val="1"/>
      <w:marLeft w:val="0"/>
      <w:marRight w:val="0"/>
      <w:marTop w:val="0"/>
      <w:marBottom w:val="0"/>
      <w:divBdr>
        <w:top w:val="none" w:sz="0" w:space="0" w:color="auto"/>
        <w:left w:val="none" w:sz="0" w:space="0" w:color="auto"/>
        <w:bottom w:val="none" w:sz="0" w:space="0" w:color="auto"/>
        <w:right w:val="none" w:sz="0" w:space="0" w:color="auto"/>
      </w:divBdr>
    </w:div>
    <w:div w:id="632953105">
      <w:bodyDiv w:val="1"/>
      <w:marLeft w:val="0"/>
      <w:marRight w:val="0"/>
      <w:marTop w:val="0"/>
      <w:marBottom w:val="0"/>
      <w:divBdr>
        <w:top w:val="none" w:sz="0" w:space="0" w:color="auto"/>
        <w:left w:val="none" w:sz="0" w:space="0" w:color="auto"/>
        <w:bottom w:val="none" w:sz="0" w:space="0" w:color="auto"/>
        <w:right w:val="none" w:sz="0" w:space="0" w:color="auto"/>
      </w:divBdr>
    </w:div>
    <w:div w:id="633294797">
      <w:bodyDiv w:val="1"/>
      <w:marLeft w:val="0"/>
      <w:marRight w:val="0"/>
      <w:marTop w:val="0"/>
      <w:marBottom w:val="0"/>
      <w:divBdr>
        <w:top w:val="none" w:sz="0" w:space="0" w:color="auto"/>
        <w:left w:val="none" w:sz="0" w:space="0" w:color="auto"/>
        <w:bottom w:val="none" w:sz="0" w:space="0" w:color="auto"/>
        <w:right w:val="none" w:sz="0" w:space="0" w:color="auto"/>
      </w:divBdr>
    </w:div>
    <w:div w:id="633952750">
      <w:bodyDiv w:val="1"/>
      <w:marLeft w:val="0"/>
      <w:marRight w:val="0"/>
      <w:marTop w:val="0"/>
      <w:marBottom w:val="0"/>
      <w:divBdr>
        <w:top w:val="none" w:sz="0" w:space="0" w:color="auto"/>
        <w:left w:val="none" w:sz="0" w:space="0" w:color="auto"/>
        <w:bottom w:val="none" w:sz="0" w:space="0" w:color="auto"/>
        <w:right w:val="none" w:sz="0" w:space="0" w:color="auto"/>
      </w:divBdr>
    </w:div>
    <w:div w:id="634024465">
      <w:bodyDiv w:val="1"/>
      <w:marLeft w:val="0"/>
      <w:marRight w:val="0"/>
      <w:marTop w:val="0"/>
      <w:marBottom w:val="0"/>
      <w:divBdr>
        <w:top w:val="none" w:sz="0" w:space="0" w:color="auto"/>
        <w:left w:val="none" w:sz="0" w:space="0" w:color="auto"/>
        <w:bottom w:val="none" w:sz="0" w:space="0" w:color="auto"/>
        <w:right w:val="none" w:sz="0" w:space="0" w:color="auto"/>
      </w:divBdr>
    </w:div>
    <w:div w:id="635837908">
      <w:bodyDiv w:val="1"/>
      <w:marLeft w:val="0"/>
      <w:marRight w:val="0"/>
      <w:marTop w:val="0"/>
      <w:marBottom w:val="0"/>
      <w:divBdr>
        <w:top w:val="none" w:sz="0" w:space="0" w:color="auto"/>
        <w:left w:val="none" w:sz="0" w:space="0" w:color="auto"/>
        <w:bottom w:val="none" w:sz="0" w:space="0" w:color="auto"/>
        <w:right w:val="none" w:sz="0" w:space="0" w:color="auto"/>
      </w:divBdr>
    </w:div>
    <w:div w:id="636495293">
      <w:bodyDiv w:val="1"/>
      <w:marLeft w:val="0"/>
      <w:marRight w:val="0"/>
      <w:marTop w:val="0"/>
      <w:marBottom w:val="0"/>
      <w:divBdr>
        <w:top w:val="none" w:sz="0" w:space="0" w:color="auto"/>
        <w:left w:val="none" w:sz="0" w:space="0" w:color="auto"/>
        <w:bottom w:val="none" w:sz="0" w:space="0" w:color="auto"/>
        <w:right w:val="none" w:sz="0" w:space="0" w:color="auto"/>
      </w:divBdr>
    </w:div>
    <w:div w:id="638193193">
      <w:bodyDiv w:val="1"/>
      <w:marLeft w:val="0"/>
      <w:marRight w:val="0"/>
      <w:marTop w:val="0"/>
      <w:marBottom w:val="0"/>
      <w:divBdr>
        <w:top w:val="none" w:sz="0" w:space="0" w:color="auto"/>
        <w:left w:val="none" w:sz="0" w:space="0" w:color="auto"/>
        <w:bottom w:val="none" w:sz="0" w:space="0" w:color="auto"/>
        <w:right w:val="none" w:sz="0" w:space="0" w:color="auto"/>
      </w:divBdr>
    </w:div>
    <w:div w:id="638607502">
      <w:bodyDiv w:val="1"/>
      <w:marLeft w:val="0"/>
      <w:marRight w:val="0"/>
      <w:marTop w:val="0"/>
      <w:marBottom w:val="0"/>
      <w:divBdr>
        <w:top w:val="none" w:sz="0" w:space="0" w:color="auto"/>
        <w:left w:val="none" w:sz="0" w:space="0" w:color="auto"/>
        <w:bottom w:val="none" w:sz="0" w:space="0" w:color="auto"/>
        <w:right w:val="none" w:sz="0" w:space="0" w:color="auto"/>
      </w:divBdr>
    </w:div>
    <w:div w:id="639696906">
      <w:bodyDiv w:val="1"/>
      <w:marLeft w:val="0"/>
      <w:marRight w:val="0"/>
      <w:marTop w:val="0"/>
      <w:marBottom w:val="0"/>
      <w:divBdr>
        <w:top w:val="none" w:sz="0" w:space="0" w:color="auto"/>
        <w:left w:val="none" w:sz="0" w:space="0" w:color="auto"/>
        <w:bottom w:val="none" w:sz="0" w:space="0" w:color="auto"/>
        <w:right w:val="none" w:sz="0" w:space="0" w:color="auto"/>
      </w:divBdr>
    </w:div>
    <w:div w:id="639773050">
      <w:bodyDiv w:val="1"/>
      <w:marLeft w:val="0"/>
      <w:marRight w:val="0"/>
      <w:marTop w:val="0"/>
      <w:marBottom w:val="0"/>
      <w:divBdr>
        <w:top w:val="none" w:sz="0" w:space="0" w:color="auto"/>
        <w:left w:val="none" w:sz="0" w:space="0" w:color="auto"/>
        <w:bottom w:val="none" w:sz="0" w:space="0" w:color="auto"/>
        <w:right w:val="none" w:sz="0" w:space="0" w:color="auto"/>
      </w:divBdr>
    </w:div>
    <w:div w:id="642272356">
      <w:bodyDiv w:val="1"/>
      <w:marLeft w:val="0"/>
      <w:marRight w:val="0"/>
      <w:marTop w:val="0"/>
      <w:marBottom w:val="0"/>
      <w:divBdr>
        <w:top w:val="none" w:sz="0" w:space="0" w:color="auto"/>
        <w:left w:val="none" w:sz="0" w:space="0" w:color="auto"/>
        <w:bottom w:val="none" w:sz="0" w:space="0" w:color="auto"/>
        <w:right w:val="none" w:sz="0" w:space="0" w:color="auto"/>
      </w:divBdr>
    </w:div>
    <w:div w:id="643923848">
      <w:bodyDiv w:val="1"/>
      <w:marLeft w:val="0"/>
      <w:marRight w:val="0"/>
      <w:marTop w:val="0"/>
      <w:marBottom w:val="0"/>
      <w:divBdr>
        <w:top w:val="none" w:sz="0" w:space="0" w:color="auto"/>
        <w:left w:val="none" w:sz="0" w:space="0" w:color="auto"/>
        <w:bottom w:val="none" w:sz="0" w:space="0" w:color="auto"/>
        <w:right w:val="none" w:sz="0" w:space="0" w:color="auto"/>
      </w:divBdr>
    </w:div>
    <w:div w:id="644819193">
      <w:bodyDiv w:val="1"/>
      <w:marLeft w:val="0"/>
      <w:marRight w:val="0"/>
      <w:marTop w:val="0"/>
      <w:marBottom w:val="0"/>
      <w:divBdr>
        <w:top w:val="none" w:sz="0" w:space="0" w:color="auto"/>
        <w:left w:val="none" w:sz="0" w:space="0" w:color="auto"/>
        <w:bottom w:val="none" w:sz="0" w:space="0" w:color="auto"/>
        <w:right w:val="none" w:sz="0" w:space="0" w:color="auto"/>
      </w:divBdr>
    </w:div>
    <w:div w:id="645352501">
      <w:bodyDiv w:val="1"/>
      <w:marLeft w:val="0"/>
      <w:marRight w:val="0"/>
      <w:marTop w:val="0"/>
      <w:marBottom w:val="0"/>
      <w:divBdr>
        <w:top w:val="none" w:sz="0" w:space="0" w:color="auto"/>
        <w:left w:val="none" w:sz="0" w:space="0" w:color="auto"/>
        <w:bottom w:val="none" w:sz="0" w:space="0" w:color="auto"/>
        <w:right w:val="none" w:sz="0" w:space="0" w:color="auto"/>
      </w:divBdr>
    </w:div>
    <w:div w:id="645864414">
      <w:bodyDiv w:val="1"/>
      <w:marLeft w:val="0"/>
      <w:marRight w:val="0"/>
      <w:marTop w:val="0"/>
      <w:marBottom w:val="0"/>
      <w:divBdr>
        <w:top w:val="none" w:sz="0" w:space="0" w:color="auto"/>
        <w:left w:val="none" w:sz="0" w:space="0" w:color="auto"/>
        <w:bottom w:val="none" w:sz="0" w:space="0" w:color="auto"/>
        <w:right w:val="none" w:sz="0" w:space="0" w:color="auto"/>
      </w:divBdr>
    </w:div>
    <w:div w:id="646663121">
      <w:bodyDiv w:val="1"/>
      <w:marLeft w:val="0"/>
      <w:marRight w:val="0"/>
      <w:marTop w:val="0"/>
      <w:marBottom w:val="0"/>
      <w:divBdr>
        <w:top w:val="none" w:sz="0" w:space="0" w:color="auto"/>
        <w:left w:val="none" w:sz="0" w:space="0" w:color="auto"/>
        <w:bottom w:val="none" w:sz="0" w:space="0" w:color="auto"/>
        <w:right w:val="none" w:sz="0" w:space="0" w:color="auto"/>
      </w:divBdr>
    </w:div>
    <w:div w:id="647365497">
      <w:bodyDiv w:val="1"/>
      <w:marLeft w:val="0"/>
      <w:marRight w:val="0"/>
      <w:marTop w:val="0"/>
      <w:marBottom w:val="0"/>
      <w:divBdr>
        <w:top w:val="none" w:sz="0" w:space="0" w:color="auto"/>
        <w:left w:val="none" w:sz="0" w:space="0" w:color="auto"/>
        <w:bottom w:val="none" w:sz="0" w:space="0" w:color="auto"/>
        <w:right w:val="none" w:sz="0" w:space="0" w:color="auto"/>
      </w:divBdr>
    </w:div>
    <w:div w:id="647906313">
      <w:bodyDiv w:val="1"/>
      <w:marLeft w:val="0"/>
      <w:marRight w:val="0"/>
      <w:marTop w:val="0"/>
      <w:marBottom w:val="0"/>
      <w:divBdr>
        <w:top w:val="none" w:sz="0" w:space="0" w:color="auto"/>
        <w:left w:val="none" w:sz="0" w:space="0" w:color="auto"/>
        <w:bottom w:val="none" w:sz="0" w:space="0" w:color="auto"/>
        <w:right w:val="none" w:sz="0" w:space="0" w:color="auto"/>
      </w:divBdr>
    </w:div>
    <w:div w:id="649136246">
      <w:bodyDiv w:val="1"/>
      <w:marLeft w:val="0"/>
      <w:marRight w:val="0"/>
      <w:marTop w:val="0"/>
      <w:marBottom w:val="0"/>
      <w:divBdr>
        <w:top w:val="none" w:sz="0" w:space="0" w:color="auto"/>
        <w:left w:val="none" w:sz="0" w:space="0" w:color="auto"/>
        <w:bottom w:val="none" w:sz="0" w:space="0" w:color="auto"/>
        <w:right w:val="none" w:sz="0" w:space="0" w:color="auto"/>
      </w:divBdr>
    </w:div>
    <w:div w:id="649210932">
      <w:bodyDiv w:val="1"/>
      <w:marLeft w:val="0"/>
      <w:marRight w:val="0"/>
      <w:marTop w:val="0"/>
      <w:marBottom w:val="0"/>
      <w:divBdr>
        <w:top w:val="none" w:sz="0" w:space="0" w:color="auto"/>
        <w:left w:val="none" w:sz="0" w:space="0" w:color="auto"/>
        <w:bottom w:val="none" w:sz="0" w:space="0" w:color="auto"/>
        <w:right w:val="none" w:sz="0" w:space="0" w:color="auto"/>
      </w:divBdr>
    </w:div>
    <w:div w:id="650017339">
      <w:bodyDiv w:val="1"/>
      <w:marLeft w:val="0"/>
      <w:marRight w:val="0"/>
      <w:marTop w:val="0"/>
      <w:marBottom w:val="0"/>
      <w:divBdr>
        <w:top w:val="none" w:sz="0" w:space="0" w:color="auto"/>
        <w:left w:val="none" w:sz="0" w:space="0" w:color="auto"/>
        <w:bottom w:val="none" w:sz="0" w:space="0" w:color="auto"/>
        <w:right w:val="none" w:sz="0" w:space="0" w:color="auto"/>
      </w:divBdr>
    </w:div>
    <w:div w:id="651065496">
      <w:bodyDiv w:val="1"/>
      <w:marLeft w:val="0"/>
      <w:marRight w:val="0"/>
      <w:marTop w:val="0"/>
      <w:marBottom w:val="0"/>
      <w:divBdr>
        <w:top w:val="none" w:sz="0" w:space="0" w:color="auto"/>
        <w:left w:val="none" w:sz="0" w:space="0" w:color="auto"/>
        <w:bottom w:val="none" w:sz="0" w:space="0" w:color="auto"/>
        <w:right w:val="none" w:sz="0" w:space="0" w:color="auto"/>
      </w:divBdr>
    </w:div>
    <w:div w:id="651442736">
      <w:bodyDiv w:val="1"/>
      <w:marLeft w:val="0"/>
      <w:marRight w:val="0"/>
      <w:marTop w:val="0"/>
      <w:marBottom w:val="0"/>
      <w:divBdr>
        <w:top w:val="none" w:sz="0" w:space="0" w:color="auto"/>
        <w:left w:val="none" w:sz="0" w:space="0" w:color="auto"/>
        <w:bottom w:val="none" w:sz="0" w:space="0" w:color="auto"/>
        <w:right w:val="none" w:sz="0" w:space="0" w:color="auto"/>
      </w:divBdr>
    </w:div>
    <w:div w:id="651518973">
      <w:bodyDiv w:val="1"/>
      <w:marLeft w:val="0"/>
      <w:marRight w:val="0"/>
      <w:marTop w:val="0"/>
      <w:marBottom w:val="0"/>
      <w:divBdr>
        <w:top w:val="none" w:sz="0" w:space="0" w:color="auto"/>
        <w:left w:val="none" w:sz="0" w:space="0" w:color="auto"/>
        <w:bottom w:val="none" w:sz="0" w:space="0" w:color="auto"/>
        <w:right w:val="none" w:sz="0" w:space="0" w:color="auto"/>
      </w:divBdr>
    </w:div>
    <w:div w:id="651830083">
      <w:bodyDiv w:val="1"/>
      <w:marLeft w:val="0"/>
      <w:marRight w:val="0"/>
      <w:marTop w:val="0"/>
      <w:marBottom w:val="0"/>
      <w:divBdr>
        <w:top w:val="none" w:sz="0" w:space="0" w:color="auto"/>
        <w:left w:val="none" w:sz="0" w:space="0" w:color="auto"/>
        <w:bottom w:val="none" w:sz="0" w:space="0" w:color="auto"/>
        <w:right w:val="none" w:sz="0" w:space="0" w:color="auto"/>
      </w:divBdr>
    </w:div>
    <w:div w:id="652179038">
      <w:bodyDiv w:val="1"/>
      <w:marLeft w:val="0"/>
      <w:marRight w:val="0"/>
      <w:marTop w:val="0"/>
      <w:marBottom w:val="0"/>
      <w:divBdr>
        <w:top w:val="none" w:sz="0" w:space="0" w:color="auto"/>
        <w:left w:val="none" w:sz="0" w:space="0" w:color="auto"/>
        <w:bottom w:val="none" w:sz="0" w:space="0" w:color="auto"/>
        <w:right w:val="none" w:sz="0" w:space="0" w:color="auto"/>
      </w:divBdr>
    </w:div>
    <w:div w:id="653067166">
      <w:bodyDiv w:val="1"/>
      <w:marLeft w:val="0"/>
      <w:marRight w:val="0"/>
      <w:marTop w:val="0"/>
      <w:marBottom w:val="0"/>
      <w:divBdr>
        <w:top w:val="none" w:sz="0" w:space="0" w:color="auto"/>
        <w:left w:val="none" w:sz="0" w:space="0" w:color="auto"/>
        <w:bottom w:val="none" w:sz="0" w:space="0" w:color="auto"/>
        <w:right w:val="none" w:sz="0" w:space="0" w:color="auto"/>
      </w:divBdr>
    </w:div>
    <w:div w:id="653800455">
      <w:bodyDiv w:val="1"/>
      <w:marLeft w:val="0"/>
      <w:marRight w:val="0"/>
      <w:marTop w:val="0"/>
      <w:marBottom w:val="0"/>
      <w:divBdr>
        <w:top w:val="none" w:sz="0" w:space="0" w:color="auto"/>
        <w:left w:val="none" w:sz="0" w:space="0" w:color="auto"/>
        <w:bottom w:val="none" w:sz="0" w:space="0" w:color="auto"/>
        <w:right w:val="none" w:sz="0" w:space="0" w:color="auto"/>
      </w:divBdr>
    </w:div>
    <w:div w:id="655303904">
      <w:bodyDiv w:val="1"/>
      <w:marLeft w:val="0"/>
      <w:marRight w:val="0"/>
      <w:marTop w:val="0"/>
      <w:marBottom w:val="0"/>
      <w:divBdr>
        <w:top w:val="none" w:sz="0" w:space="0" w:color="auto"/>
        <w:left w:val="none" w:sz="0" w:space="0" w:color="auto"/>
        <w:bottom w:val="none" w:sz="0" w:space="0" w:color="auto"/>
        <w:right w:val="none" w:sz="0" w:space="0" w:color="auto"/>
      </w:divBdr>
    </w:div>
    <w:div w:id="655688354">
      <w:bodyDiv w:val="1"/>
      <w:marLeft w:val="0"/>
      <w:marRight w:val="0"/>
      <w:marTop w:val="0"/>
      <w:marBottom w:val="0"/>
      <w:divBdr>
        <w:top w:val="none" w:sz="0" w:space="0" w:color="auto"/>
        <w:left w:val="none" w:sz="0" w:space="0" w:color="auto"/>
        <w:bottom w:val="none" w:sz="0" w:space="0" w:color="auto"/>
        <w:right w:val="none" w:sz="0" w:space="0" w:color="auto"/>
      </w:divBdr>
    </w:div>
    <w:div w:id="655692246">
      <w:bodyDiv w:val="1"/>
      <w:marLeft w:val="0"/>
      <w:marRight w:val="0"/>
      <w:marTop w:val="0"/>
      <w:marBottom w:val="0"/>
      <w:divBdr>
        <w:top w:val="none" w:sz="0" w:space="0" w:color="auto"/>
        <w:left w:val="none" w:sz="0" w:space="0" w:color="auto"/>
        <w:bottom w:val="none" w:sz="0" w:space="0" w:color="auto"/>
        <w:right w:val="none" w:sz="0" w:space="0" w:color="auto"/>
      </w:divBdr>
    </w:div>
    <w:div w:id="656999307">
      <w:bodyDiv w:val="1"/>
      <w:marLeft w:val="0"/>
      <w:marRight w:val="0"/>
      <w:marTop w:val="0"/>
      <w:marBottom w:val="0"/>
      <w:divBdr>
        <w:top w:val="none" w:sz="0" w:space="0" w:color="auto"/>
        <w:left w:val="none" w:sz="0" w:space="0" w:color="auto"/>
        <w:bottom w:val="none" w:sz="0" w:space="0" w:color="auto"/>
        <w:right w:val="none" w:sz="0" w:space="0" w:color="auto"/>
      </w:divBdr>
    </w:div>
    <w:div w:id="657150900">
      <w:bodyDiv w:val="1"/>
      <w:marLeft w:val="0"/>
      <w:marRight w:val="0"/>
      <w:marTop w:val="0"/>
      <w:marBottom w:val="0"/>
      <w:divBdr>
        <w:top w:val="none" w:sz="0" w:space="0" w:color="auto"/>
        <w:left w:val="none" w:sz="0" w:space="0" w:color="auto"/>
        <w:bottom w:val="none" w:sz="0" w:space="0" w:color="auto"/>
        <w:right w:val="none" w:sz="0" w:space="0" w:color="auto"/>
      </w:divBdr>
    </w:div>
    <w:div w:id="657807310">
      <w:bodyDiv w:val="1"/>
      <w:marLeft w:val="0"/>
      <w:marRight w:val="0"/>
      <w:marTop w:val="0"/>
      <w:marBottom w:val="0"/>
      <w:divBdr>
        <w:top w:val="none" w:sz="0" w:space="0" w:color="auto"/>
        <w:left w:val="none" w:sz="0" w:space="0" w:color="auto"/>
        <w:bottom w:val="none" w:sz="0" w:space="0" w:color="auto"/>
        <w:right w:val="none" w:sz="0" w:space="0" w:color="auto"/>
      </w:divBdr>
    </w:div>
    <w:div w:id="658116291">
      <w:bodyDiv w:val="1"/>
      <w:marLeft w:val="0"/>
      <w:marRight w:val="0"/>
      <w:marTop w:val="0"/>
      <w:marBottom w:val="0"/>
      <w:divBdr>
        <w:top w:val="none" w:sz="0" w:space="0" w:color="auto"/>
        <w:left w:val="none" w:sz="0" w:space="0" w:color="auto"/>
        <w:bottom w:val="none" w:sz="0" w:space="0" w:color="auto"/>
        <w:right w:val="none" w:sz="0" w:space="0" w:color="auto"/>
      </w:divBdr>
    </w:div>
    <w:div w:id="660426420">
      <w:bodyDiv w:val="1"/>
      <w:marLeft w:val="0"/>
      <w:marRight w:val="0"/>
      <w:marTop w:val="0"/>
      <w:marBottom w:val="0"/>
      <w:divBdr>
        <w:top w:val="none" w:sz="0" w:space="0" w:color="auto"/>
        <w:left w:val="none" w:sz="0" w:space="0" w:color="auto"/>
        <w:bottom w:val="none" w:sz="0" w:space="0" w:color="auto"/>
        <w:right w:val="none" w:sz="0" w:space="0" w:color="auto"/>
      </w:divBdr>
    </w:div>
    <w:div w:id="660694637">
      <w:bodyDiv w:val="1"/>
      <w:marLeft w:val="0"/>
      <w:marRight w:val="0"/>
      <w:marTop w:val="0"/>
      <w:marBottom w:val="0"/>
      <w:divBdr>
        <w:top w:val="none" w:sz="0" w:space="0" w:color="auto"/>
        <w:left w:val="none" w:sz="0" w:space="0" w:color="auto"/>
        <w:bottom w:val="none" w:sz="0" w:space="0" w:color="auto"/>
        <w:right w:val="none" w:sz="0" w:space="0" w:color="auto"/>
      </w:divBdr>
    </w:div>
    <w:div w:id="661857681">
      <w:bodyDiv w:val="1"/>
      <w:marLeft w:val="0"/>
      <w:marRight w:val="0"/>
      <w:marTop w:val="0"/>
      <w:marBottom w:val="0"/>
      <w:divBdr>
        <w:top w:val="none" w:sz="0" w:space="0" w:color="auto"/>
        <w:left w:val="none" w:sz="0" w:space="0" w:color="auto"/>
        <w:bottom w:val="none" w:sz="0" w:space="0" w:color="auto"/>
        <w:right w:val="none" w:sz="0" w:space="0" w:color="auto"/>
      </w:divBdr>
    </w:div>
    <w:div w:id="663052125">
      <w:bodyDiv w:val="1"/>
      <w:marLeft w:val="0"/>
      <w:marRight w:val="0"/>
      <w:marTop w:val="0"/>
      <w:marBottom w:val="0"/>
      <w:divBdr>
        <w:top w:val="none" w:sz="0" w:space="0" w:color="auto"/>
        <w:left w:val="none" w:sz="0" w:space="0" w:color="auto"/>
        <w:bottom w:val="none" w:sz="0" w:space="0" w:color="auto"/>
        <w:right w:val="none" w:sz="0" w:space="0" w:color="auto"/>
      </w:divBdr>
    </w:div>
    <w:div w:id="663163476">
      <w:bodyDiv w:val="1"/>
      <w:marLeft w:val="0"/>
      <w:marRight w:val="0"/>
      <w:marTop w:val="0"/>
      <w:marBottom w:val="0"/>
      <w:divBdr>
        <w:top w:val="none" w:sz="0" w:space="0" w:color="auto"/>
        <w:left w:val="none" w:sz="0" w:space="0" w:color="auto"/>
        <w:bottom w:val="none" w:sz="0" w:space="0" w:color="auto"/>
        <w:right w:val="none" w:sz="0" w:space="0" w:color="auto"/>
      </w:divBdr>
    </w:div>
    <w:div w:id="663170187">
      <w:bodyDiv w:val="1"/>
      <w:marLeft w:val="0"/>
      <w:marRight w:val="0"/>
      <w:marTop w:val="0"/>
      <w:marBottom w:val="0"/>
      <w:divBdr>
        <w:top w:val="none" w:sz="0" w:space="0" w:color="auto"/>
        <w:left w:val="none" w:sz="0" w:space="0" w:color="auto"/>
        <w:bottom w:val="none" w:sz="0" w:space="0" w:color="auto"/>
        <w:right w:val="none" w:sz="0" w:space="0" w:color="auto"/>
      </w:divBdr>
    </w:div>
    <w:div w:id="663361257">
      <w:bodyDiv w:val="1"/>
      <w:marLeft w:val="0"/>
      <w:marRight w:val="0"/>
      <w:marTop w:val="0"/>
      <w:marBottom w:val="0"/>
      <w:divBdr>
        <w:top w:val="none" w:sz="0" w:space="0" w:color="auto"/>
        <w:left w:val="none" w:sz="0" w:space="0" w:color="auto"/>
        <w:bottom w:val="none" w:sz="0" w:space="0" w:color="auto"/>
        <w:right w:val="none" w:sz="0" w:space="0" w:color="auto"/>
      </w:divBdr>
    </w:div>
    <w:div w:id="665401852">
      <w:bodyDiv w:val="1"/>
      <w:marLeft w:val="0"/>
      <w:marRight w:val="0"/>
      <w:marTop w:val="0"/>
      <w:marBottom w:val="0"/>
      <w:divBdr>
        <w:top w:val="none" w:sz="0" w:space="0" w:color="auto"/>
        <w:left w:val="none" w:sz="0" w:space="0" w:color="auto"/>
        <w:bottom w:val="none" w:sz="0" w:space="0" w:color="auto"/>
        <w:right w:val="none" w:sz="0" w:space="0" w:color="auto"/>
      </w:divBdr>
    </w:div>
    <w:div w:id="666787125">
      <w:bodyDiv w:val="1"/>
      <w:marLeft w:val="0"/>
      <w:marRight w:val="0"/>
      <w:marTop w:val="0"/>
      <w:marBottom w:val="0"/>
      <w:divBdr>
        <w:top w:val="none" w:sz="0" w:space="0" w:color="auto"/>
        <w:left w:val="none" w:sz="0" w:space="0" w:color="auto"/>
        <w:bottom w:val="none" w:sz="0" w:space="0" w:color="auto"/>
        <w:right w:val="none" w:sz="0" w:space="0" w:color="auto"/>
      </w:divBdr>
    </w:div>
    <w:div w:id="667489240">
      <w:bodyDiv w:val="1"/>
      <w:marLeft w:val="0"/>
      <w:marRight w:val="0"/>
      <w:marTop w:val="0"/>
      <w:marBottom w:val="0"/>
      <w:divBdr>
        <w:top w:val="none" w:sz="0" w:space="0" w:color="auto"/>
        <w:left w:val="none" w:sz="0" w:space="0" w:color="auto"/>
        <w:bottom w:val="none" w:sz="0" w:space="0" w:color="auto"/>
        <w:right w:val="none" w:sz="0" w:space="0" w:color="auto"/>
      </w:divBdr>
    </w:div>
    <w:div w:id="668215565">
      <w:bodyDiv w:val="1"/>
      <w:marLeft w:val="0"/>
      <w:marRight w:val="0"/>
      <w:marTop w:val="0"/>
      <w:marBottom w:val="0"/>
      <w:divBdr>
        <w:top w:val="none" w:sz="0" w:space="0" w:color="auto"/>
        <w:left w:val="none" w:sz="0" w:space="0" w:color="auto"/>
        <w:bottom w:val="none" w:sz="0" w:space="0" w:color="auto"/>
        <w:right w:val="none" w:sz="0" w:space="0" w:color="auto"/>
      </w:divBdr>
    </w:div>
    <w:div w:id="668675503">
      <w:bodyDiv w:val="1"/>
      <w:marLeft w:val="0"/>
      <w:marRight w:val="0"/>
      <w:marTop w:val="0"/>
      <w:marBottom w:val="0"/>
      <w:divBdr>
        <w:top w:val="none" w:sz="0" w:space="0" w:color="auto"/>
        <w:left w:val="none" w:sz="0" w:space="0" w:color="auto"/>
        <w:bottom w:val="none" w:sz="0" w:space="0" w:color="auto"/>
        <w:right w:val="none" w:sz="0" w:space="0" w:color="auto"/>
      </w:divBdr>
    </w:div>
    <w:div w:id="668757825">
      <w:bodyDiv w:val="1"/>
      <w:marLeft w:val="0"/>
      <w:marRight w:val="0"/>
      <w:marTop w:val="0"/>
      <w:marBottom w:val="0"/>
      <w:divBdr>
        <w:top w:val="none" w:sz="0" w:space="0" w:color="auto"/>
        <w:left w:val="none" w:sz="0" w:space="0" w:color="auto"/>
        <w:bottom w:val="none" w:sz="0" w:space="0" w:color="auto"/>
        <w:right w:val="none" w:sz="0" w:space="0" w:color="auto"/>
      </w:divBdr>
    </w:div>
    <w:div w:id="669067320">
      <w:bodyDiv w:val="1"/>
      <w:marLeft w:val="0"/>
      <w:marRight w:val="0"/>
      <w:marTop w:val="0"/>
      <w:marBottom w:val="0"/>
      <w:divBdr>
        <w:top w:val="none" w:sz="0" w:space="0" w:color="auto"/>
        <w:left w:val="none" w:sz="0" w:space="0" w:color="auto"/>
        <w:bottom w:val="none" w:sz="0" w:space="0" w:color="auto"/>
        <w:right w:val="none" w:sz="0" w:space="0" w:color="auto"/>
      </w:divBdr>
    </w:div>
    <w:div w:id="669716701">
      <w:bodyDiv w:val="1"/>
      <w:marLeft w:val="0"/>
      <w:marRight w:val="0"/>
      <w:marTop w:val="0"/>
      <w:marBottom w:val="0"/>
      <w:divBdr>
        <w:top w:val="none" w:sz="0" w:space="0" w:color="auto"/>
        <w:left w:val="none" w:sz="0" w:space="0" w:color="auto"/>
        <w:bottom w:val="none" w:sz="0" w:space="0" w:color="auto"/>
        <w:right w:val="none" w:sz="0" w:space="0" w:color="auto"/>
      </w:divBdr>
    </w:div>
    <w:div w:id="669721761">
      <w:bodyDiv w:val="1"/>
      <w:marLeft w:val="0"/>
      <w:marRight w:val="0"/>
      <w:marTop w:val="0"/>
      <w:marBottom w:val="0"/>
      <w:divBdr>
        <w:top w:val="none" w:sz="0" w:space="0" w:color="auto"/>
        <w:left w:val="none" w:sz="0" w:space="0" w:color="auto"/>
        <w:bottom w:val="none" w:sz="0" w:space="0" w:color="auto"/>
        <w:right w:val="none" w:sz="0" w:space="0" w:color="auto"/>
      </w:divBdr>
    </w:div>
    <w:div w:id="669798868">
      <w:bodyDiv w:val="1"/>
      <w:marLeft w:val="0"/>
      <w:marRight w:val="0"/>
      <w:marTop w:val="0"/>
      <w:marBottom w:val="0"/>
      <w:divBdr>
        <w:top w:val="none" w:sz="0" w:space="0" w:color="auto"/>
        <w:left w:val="none" w:sz="0" w:space="0" w:color="auto"/>
        <w:bottom w:val="none" w:sz="0" w:space="0" w:color="auto"/>
        <w:right w:val="none" w:sz="0" w:space="0" w:color="auto"/>
      </w:divBdr>
    </w:div>
    <w:div w:id="670137484">
      <w:bodyDiv w:val="1"/>
      <w:marLeft w:val="0"/>
      <w:marRight w:val="0"/>
      <w:marTop w:val="0"/>
      <w:marBottom w:val="0"/>
      <w:divBdr>
        <w:top w:val="none" w:sz="0" w:space="0" w:color="auto"/>
        <w:left w:val="none" w:sz="0" w:space="0" w:color="auto"/>
        <w:bottom w:val="none" w:sz="0" w:space="0" w:color="auto"/>
        <w:right w:val="none" w:sz="0" w:space="0" w:color="auto"/>
      </w:divBdr>
    </w:div>
    <w:div w:id="670524388">
      <w:bodyDiv w:val="1"/>
      <w:marLeft w:val="0"/>
      <w:marRight w:val="0"/>
      <w:marTop w:val="0"/>
      <w:marBottom w:val="0"/>
      <w:divBdr>
        <w:top w:val="none" w:sz="0" w:space="0" w:color="auto"/>
        <w:left w:val="none" w:sz="0" w:space="0" w:color="auto"/>
        <w:bottom w:val="none" w:sz="0" w:space="0" w:color="auto"/>
        <w:right w:val="none" w:sz="0" w:space="0" w:color="auto"/>
      </w:divBdr>
    </w:div>
    <w:div w:id="670639545">
      <w:bodyDiv w:val="1"/>
      <w:marLeft w:val="0"/>
      <w:marRight w:val="0"/>
      <w:marTop w:val="0"/>
      <w:marBottom w:val="0"/>
      <w:divBdr>
        <w:top w:val="none" w:sz="0" w:space="0" w:color="auto"/>
        <w:left w:val="none" w:sz="0" w:space="0" w:color="auto"/>
        <w:bottom w:val="none" w:sz="0" w:space="0" w:color="auto"/>
        <w:right w:val="none" w:sz="0" w:space="0" w:color="auto"/>
      </w:divBdr>
    </w:div>
    <w:div w:id="671031489">
      <w:bodyDiv w:val="1"/>
      <w:marLeft w:val="0"/>
      <w:marRight w:val="0"/>
      <w:marTop w:val="0"/>
      <w:marBottom w:val="0"/>
      <w:divBdr>
        <w:top w:val="none" w:sz="0" w:space="0" w:color="auto"/>
        <w:left w:val="none" w:sz="0" w:space="0" w:color="auto"/>
        <w:bottom w:val="none" w:sz="0" w:space="0" w:color="auto"/>
        <w:right w:val="none" w:sz="0" w:space="0" w:color="auto"/>
      </w:divBdr>
    </w:div>
    <w:div w:id="671765049">
      <w:bodyDiv w:val="1"/>
      <w:marLeft w:val="0"/>
      <w:marRight w:val="0"/>
      <w:marTop w:val="0"/>
      <w:marBottom w:val="0"/>
      <w:divBdr>
        <w:top w:val="none" w:sz="0" w:space="0" w:color="auto"/>
        <w:left w:val="none" w:sz="0" w:space="0" w:color="auto"/>
        <w:bottom w:val="none" w:sz="0" w:space="0" w:color="auto"/>
        <w:right w:val="none" w:sz="0" w:space="0" w:color="auto"/>
      </w:divBdr>
    </w:div>
    <w:div w:id="672072212">
      <w:bodyDiv w:val="1"/>
      <w:marLeft w:val="0"/>
      <w:marRight w:val="0"/>
      <w:marTop w:val="0"/>
      <w:marBottom w:val="0"/>
      <w:divBdr>
        <w:top w:val="none" w:sz="0" w:space="0" w:color="auto"/>
        <w:left w:val="none" w:sz="0" w:space="0" w:color="auto"/>
        <w:bottom w:val="none" w:sz="0" w:space="0" w:color="auto"/>
        <w:right w:val="none" w:sz="0" w:space="0" w:color="auto"/>
      </w:divBdr>
    </w:div>
    <w:div w:id="673188498">
      <w:bodyDiv w:val="1"/>
      <w:marLeft w:val="0"/>
      <w:marRight w:val="0"/>
      <w:marTop w:val="0"/>
      <w:marBottom w:val="0"/>
      <w:divBdr>
        <w:top w:val="none" w:sz="0" w:space="0" w:color="auto"/>
        <w:left w:val="none" w:sz="0" w:space="0" w:color="auto"/>
        <w:bottom w:val="none" w:sz="0" w:space="0" w:color="auto"/>
        <w:right w:val="none" w:sz="0" w:space="0" w:color="auto"/>
      </w:divBdr>
    </w:div>
    <w:div w:id="673191579">
      <w:bodyDiv w:val="1"/>
      <w:marLeft w:val="0"/>
      <w:marRight w:val="0"/>
      <w:marTop w:val="0"/>
      <w:marBottom w:val="0"/>
      <w:divBdr>
        <w:top w:val="none" w:sz="0" w:space="0" w:color="auto"/>
        <w:left w:val="none" w:sz="0" w:space="0" w:color="auto"/>
        <w:bottom w:val="none" w:sz="0" w:space="0" w:color="auto"/>
        <w:right w:val="none" w:sz="0" w:space="0" w:color="auto"/>
      </w:divBdr>
    </w:div>
    <w:div w:id="676730885">
      <w:bodyDiv w:val="1"/>
      <w:marLeft w:val="0"/>
      <w:marRight w:val="0"/>
      <w:marTop w:val="0"/>
      <w:marBottom w:val="0"/>
      <w:divBdr>
        <w:top w:val="none" w:sz="0" w:space="0" w:color="auto"/>
        <w:left w:val="none" w:sz="0" w:space="0" w:color="auto"/>
        <w:bottom w:val="none" w:sz="0" w:space="0" w:color="auto"/>
        <w:right w:val="none" w:sz="0" w:space="0" w:color="auto"/>
      </w:divBdr>
    </w:div>
    <w:div w:id="678654977">
      <w:bodyDiv w:val="1"/>
      <w:marLeft w:val="0"/>
      <w:marRight w:val="0"/>
      <w:marTop w:val="0"/>
      <w:marBottom w:val="0"/>
      <w:divBdr>
        <w:top w:val="none" w:sz="0" w:space="0" w:color="auto"/>
        <w:left w:val="none" w:sz="0" w:space="0" w:color="auto"/>
        <w:bottom w:val="none" w:sz="0" w:space="0" w:color="auto"/>
        <w:right w:val="none" w:sz="0" w:space="0" w:color="auto"/>
      </w:divBdr>
    </w:div>
    <w:div w:id="680665460">
      <w:bodyDiv w:val="1"/>
      <w:marLeft w:val="0"/>
      <w:marRight w:val="0"/>
      <w:marTop w:val="0"/>
      <w:marBottom w:val="0"/>
      <w:divBdr>
        <w:top w:val="none" w:sz="0" w:space="0" w:color="auto"/>
        <w:left w:val="none" w:sz="0" w:space="0" w:color="auto"/>
        <w:bottom w:val="none" w:sz="0" w:space="0" w:color="auto"/>
        <w:right w:val="none" w:sz="0" w:space="0" w:color="auto"/>
      </w:divBdr>
    </w:div>
    <w:div w:id="682168683">
      <w:bodyDiv w:val="1"/>
      <w:marLeft w:val="0"/>
      <w:marRight w:val="0"/>
      <w:marTop w:val="0"/>
      <w:marBottom w:val="0"/>
      <w:divBdr>
        <w:top w:val="none" w:sz="0" w:space="0" w:color="auto"/>
        <w:left w:val="none" w:sz="0" w:space="0" w:color="auto"/>
        <w:bottom w:val="none" w:sz="0" w:space="0" w:color="auto"/>
        <w:right w:val="none" w:sz="0" w:space="0" w:color="auto"/>
      </w:divBdr>
    </w:div>
    <w:div w:id="682702783">
      <w:bodyDiv w:val="1"/>
      <w:marLeft w:val="0"/>
      <w:marRight w:val="0"/>
      <w:marTop w:val="0"/>
      <w:marBottom w:val="0"/>
      <w:divBdr>
        <w:top w:val="none" w:sz="0" w:space="0" w:color="auto"/>
        <w:left w:val="none" w:sz="0" w:space="0" w:color="auto"/>
        <w:bottom w:val="none" w:sz="0" w:space="0" w:color="auto"/>
        <w:right w:val="none" w:sz="0" w:space="0" w:color="auto"/>
      </w:divBdr>
    </w:div>
    <w:div w:id="684792751">
      <w:bodyDiv w:val="1"/>
      <w:marLeft w:val="0"/>
      <w:marRight w:val="0"/>
      <w:marTop w:val="0"/>
      <w:marBottom w:val="0"/>
      <w:divBdr>
        <w:top w:val="none" w:sz="0" w:space="0" w:color="auto"/>
        <w:left w:val="none" w:sz="0" w:space="0" w:color="auto"/>
        <w:bottom w:val="none" w:sz="0" w:space="0" w:color="auto"/>
        <w:right w:val="none" w:sz="0" w:space="0" w:color="auto"/>
      </w:divBdr>
    </w:div>
    <w:div w:id="685013693">
      <w:bodyDiv w:val="1"/>
      <w:marLeft w:val="0"/>
      <w:marRight w:val="0"/>
      <w:marTop w:val="0"/>
      <w:marBottom w:val="0"/>
      <w:divBdr>
        <w:top w:val="none" w:sz="0" w:space="0" w:color="auto"/>
        <w:left w:val="none" w:sz="0" w:space="0" w:color="auto"/>
        <w:bottom w:val="none" w:sz="0" w:space="0" w:color="auto"/>
        <w:right w:val="none" w:sz="0" w:space="0" w:color="auto"/>
      </w:divBdr>
    </w:div>
    <w:div w:id="686558757">
      <w:bodyDiv w:val="1"/>
      <w:marLeft w:val="0"/>
      <w:marRight w:val="0"/>
      <w:marTop w:val="0"/>
      <w:marBottom w:val="0"/>
      <w:divBdr>
        <w:top w:val="none" w:sz="0" w:space="0" w:color="auto"/>
        <w:left w:val="none" w:sz="0" w:space="0" w:color="auto"/>
        <w:bottom w:val="none" w:sz="0" w:space="0" w:color="auto"/>
        <w:right w:val="none" w:sz="0" w:space="0" w:color="auto"/>
      </w:divBdr>
    </w:div>
    <w:div w:id="686832770">
      <w:bodyDiv w:val="1"/>
      <w:marLeft w:val="0"/>
      <w:marRight w:val="0"/>
      <w:marTop w:val="0"/>
      <w:marBottom w:val="0"/>
      <w:divBdr>
        <w:top w:val="none" w:sz="0" w:space="0" w:color="auto"/>
        <w:left w:val="none" w:sz="0" w:space="0" w:color="auto"/>
        <w:bottom w:val="none" w:sz="0" w:space="0" w:color="auto"/>
        <w:right w:val="none" w:sz="0" w:space="0" w:color="auto"/>
      </w:divBdr>
    </w:div>
    <w:div w:id="690687432">
      <w:bodyDiv w:val="1"/>
      <w:marLeft w:val="0"/>
      <w:marRight w:val="0"/>
      <w:marTop w:val="0"/>
      <w:marBottom w:val="0"/>
      <w:divBdr>
        <w:top w:val="none" w:sz="0" w:space="0" w:color="auto"/>
        <w:left w:val="none" w:sz="0" w:space="0" w:color="auto"/>
        <w:bottom w:val="none" w:sz="0" w:space="0" w:color="auto"/>
        <w:right w:val="none" w:sz="0" w:space="0" w:color="auto"/>
      </w:divBdr>
    </w:div>
    <w:div w:id="691422769">
      <w:bodyDiv w:val="1"/>
      <w:marLeft w:val="0"/>
      <w:marRight w:val="0"/>
      <w:marTop w:val="0"/>
      <w:marBottom w:val="0"/>
      <w:divBdr>
        <w:top w:val="none" w:sz="0" w:space="0" w:color="auto"/>
        <w:left w:val="none" w:sz="0" w:space="0" w:color="auto"/>
        <w:bottom w:val="none" w:sz="0" w:space="0" w:color="auto"/>
        <w:right w:val="none" w:sz="0" w:space="0" w:color="auto"/>
      </w:divBdr>
    </w:div>
    <w:div w:id="692340391">
      <w:bodyDiv w:val="1"/>
      <w:marLeft w:val="0"/>
      <w:marRight w:val="0"/>
      <w:marTop w:val="0"/>
      <w:marBottom w:val="0"/>
      <w:divBdr>
        <w:top w:val="none" w:sz="0" w:space="0" w:color="auto"/>
        <w:left w:val="none" w:sz="0" w:space="0" w:color="auto"/>
        <w:bottom w:val="none" w:sz="0" w:space="0" w:color="auto"/>
        <w:right w:val="none" w:sz="0" w:space="0" w:color="auto"/>
      </w:divBdr>
    </w:div>
    <w:div w:id="693385524">
      <w:bodyDiv w:val="1"/>
      <w:marLeft w:val="0"/>
      <w:marRight w:val="0"/>
      <w:marTop w:val="0"/>
      <w:marBottom w:val="0"/>
      <w:divBdr>
        <w:top w:val="none" w:sz="0" w:space="0" w:color="auto"/>
        <w:left w:val="none" w:sz="0" w:space="0" w:color="auto"/>
        <w:bottom w:val="none" w:sz="0" w:space="0" w:color="auto"/>
        <w:right w:val="none" w:sz="0" w:space="0" w:color="auto"/>
      </w:divBdr>
    </w:div>
    <w:div w:id="695545003">
      <w:bodyDiv w:val="1"/>
      <w:marLeft w:val="0"/>
      <w:marRight w:val="0"/>
      <w:marTop w:val="0"/>
      <w:marBottom w:val="0"/>
      <w:divBdr>
        <w:top w:val="none" w:sz="0" w:space="0" w:color="auto"/>
        <w:left w:val="none" w:sz="0" w:space="0" w:color="auto"/>
        <w:bottom w:val="none" w:sz="0" w:space="0" w:color="auto"/>
        <w:right w:val="none" w:sz="0" w:space="0" w:color="auto"/>
      </w:divBdr>
    </w:div>
    <w:div w:id="696198415">
      <w:bodyDiv w:val="1"/>
      <w:marLeft w:val="0"/>
      <w:marRight w:val="0"/>
      <w:marTop w:val="0"/>
      <w:marBottom w:val="0"/>
      <w:divBdr>
        <w:top w:val="none" w:sz="0" w:space="0" w:color="auto"/>
        <w:left w:val="none" w:sz="0" w:space="0" w:color="auto"/>
        <w:bottom w:val="none" w:sz="0" w:space="0" w:color="auto"/>
        <w:right w:val="none" w:sz="0" w:space="0" w:color="auto"/>
      </w:divBdr>
    </w:div>
    <w:div w:id="697118997">
      <w:bodyDiv w:val="1"/>
      <w:marLeft w:val="0"/>
      <w:marRight w:val="0"/>
      <w:marTop w:val="0"/>
      <w:marBottom w:val="0"/>
      <w:divBdr>
        <w:top w:val="none" w:sz="0" w:space="0" w:color="auto"/>
        <w:left w:val="none" w:sz="0" w:space="0" w:color="auto"/>
        <w:bottom w:val="none" w:sz="0" w:space="0" w:color="auto"/>
        <w:right w:val="none" w:sz="0" w:space="0" w:color="auto"/>
      </w:divBdr>
    </w:div>
    <w:div w:id="698819250">
      <w:bodyDiv w:val="1"/>
      <w:marLeft w:val="0"/>
      <w:marRight w:val="0"/>
      <w:marTop w:val="0"/>
      <w:marBottom w:val="0"/>
      <w:divBdr>
        <w:top w:val="none" w:sz="0" w:space="0" w:color="auto"/>
        <w:left w:val="none" w:sz="0" w:space="0" w:color="auto"/>
        <w:bottom w:val="none" w:sz="0" w:space="0" w:color="auto"/>
        <w:right w:val="none" w:sz="0" w:space="0" w:color="auto"/>
      </w:divBdr>
    </w:div>
    <w:div w:id="699284756">
      <w:bodyDiv w:val="1"/>
      <w:marLeft w:val="0"/>
      <w:marRight w:val="0"/>
      <w:marTop w:val="0"/>
      <w:marBottom w:val="0"/>
      <w:divBdr>
        <w:top w:val="none" w:sz="0" w:space="0" w:color="auto"/>
        <w:left w:val="none" w:sz="0" w:space="0" w:color="auto"/>
        <w:bottom w:val="none" w:sz="0" w:space="0" w:color="auto"/>
        <w:right w:val="none" w:sz="0" w:space="0" w:color="auto"/>
      </w:divBdr>
    </w:div>
    <w:div w:id="699863476">
      <w:bodyDiv w:val="1"/>
      <w:marLeft w:val="0"/>
      <w:marRight w:val="0"/>
      <w:marTop w:val="0"/>
      <w:marBottom w:val="0"/>
      <w:divBdr>
        <w:top w:val="none" w:sz="0" w:space="0" w:color="auto"/>
        <w:left w:val="none" w:sz="0" w:space="0" w:color="auto"/>
        <w:bottom w:val="none" w:sz="0" w:space="0" w:color="auto"/>
        <w:right w:val="none" w:sz="0" w:space="0" w:color="auto"/>
      </w:divBdr>
    </w:div>
    <w:div w:id="700975001">
      <w:bodyDiv w:val="1"/>
      <w:marLeft w:val="0"/>
      <w:marRight w:val="0"/>
      <w:marTop w:val="0"/>
      <w:marBottom w:val="0"/>
      <w:divBdr>
        <w:top w:val="none" w:sz="0" w:space="0" w:color="auto"/>
        <w:left w:val="none" w:sz="0" w:space="0" w:color="auto"/>
        <w:bottom w:val="none" w:sz="0" w:space="0" w:color="auto"/>
        <w:right w:val="none" w:sz="0" w:space="0" w:color="auto"/>
      </w:divBdr>
    </w:div>
    <w:div w:id="701899640">
      <w:bodyDiv w:val="1"/>
      <w:marLeft w:val="0"/>
      <w:marRight w:val="0"/>
      <w:marTop w:val="0"/>
      <w:marBottom w:val="0"/>
      <w:divBdr>
        <w:top w:val="none" w:sz="0" w:space="0" w:color="auto"/>
        <w:left w:val="none" w:sz="0" w:space="0" w:color="auto"/>
        <w:bottom w:val="none" w:sz="0" w:space="0" w:color="auto"/>
        <w:right w:val="none" w:sz="0" w:space="0" w:color="auto"/>
      </w:divBdr>
    </w:div>
    <w:div w:id="702288745">
      <w:bodyDiv w:val="1"/>
      <w:marLeft w:val="0"/>
      <w:marRight w:val="0"/>
      <w:marTop w:val="0"/>
      <w:marBottom w:val="0"/>
      <w:divBdr>
        <w:top w:val="none" w:sz="0" w:space="0" w:color="auto"/>
        <w:left w:val="none" w:sz="0" w:space="0" w:color="auto"/>
        <w:bottom w:val="none" w:sz="0" w:space="0" w:color="auto"/>
        <w:right w:val="none" w:sz="0" w:space="0" w:color="auto"/>
      </w:divBdr>
    </w:div>
    <w:div w:id="702630749">
      <w:bodyDiv w:val="1"/>
      <w:marLeft w:val="0"/>
      <w:marRight w:val="0"/>
      <w:marTop w:val="0"/>
      <w:marBottom w:val="0"/>
      <w:divBdr>
        <w:top w:val="none" w:sz="0" w:space="0" w:color="auto"/>
        <w:left w:val="none" w:sz="0" w:space="0" w:color="auto"/>
        <w:bottom w:val="none" w:sz="0" w:space="0" w:color="auto"/>
        <w:right w:val="none" w:sz="0" w:space="0" w:color="auto"/>
      </w:divBdr>
    </w:div>
    <w:div w:id="702704475">
      <w:bodyDiv w:val="1"/>
      <w:marLeft w:val="0"/>
      <w:marRight w:val="0"/>
      <w:marTop w:val="0"/>
      <w:marBottom w:val="0"/>
      <w:divBdr>
        <w:top w:val="none" w:sz="0" w:space="0" w:color="auto"/>
        <w:left w:val="none" w:sz="0" w:space="0" w:color="auto"/>
        <w:bottom w:val="none" w:sz="0" w:space="0" w:color="auto"/>
        <w:right w:val="none" w:sz="0" w:space="0" w:color="auto"/>
      </w:divBdr>
    </w:div>
    <w:div w:id="703596986">
      <w:bodyDiv w:val="1"/>
      <w:marLeft w:val="0"/>
      <w:marRight w:val="0"/>
      <w:marTop w:val="0"/>
      <w:marBottom w:val="0"/>
      <w:divBdr>
        <w:top w:val="none" w:sz="0" w:space="0" w:color="auto"/>
        <w:left w:val="none" w:sz="0" w:space="0" w:color="auto"/>
        <w:bottom w:val="none" w:sz="0" w:space="0" w:color="auto"/>
        <w:right w:val="none" w:sz="0" w:space="0" w:color="auto"/>
      </w:divBdr>
    </w:div>
    <w:div w:id="704139634">
      <w:bodyDiv w:val="1"/>
      <w:marLeft w:val="0"/>
      <w:marRight w:val="0"/>
      <w:marTop w:val="0"/>
      <w:marBottom w:val="0"/>
      <w:divBdr>
        <w:top w:val="none" w:sz="0" w:space="0" w:color="auto"/>
        <w:left w:val="none" w:sz="0" w:space="0" w:color="auto"/>
        <w:bottom w:val="none" w:sz="0" w:space="0" w:color="auto"/>
        <w:right w:val="none" w:sz="0" w:space="0" w:color="auto"/>
      </w:divBdr>
    </w:div>
    <w:div w:id="704914089">
      <w:bodyDiv w:val="1"/>
      <w:marLeft w:val="0"/>
      <w:marRight w:val="0"/>
      <w:marTop w:val="0"/>
      <w:marBottom w:val="0"/>
      <w:divBdr>
        <w:top w:val="none" w:sz="0" w:space="0" w:color="auto"/>
        <w:left w:val="none" w:sz="0" w:space="0" w:color="auto"/>
        <w:bottom w:val="none" w:sz="0" w:space="0" w:color="auto"/>
        <w:right w:val="none" w:sz="0" w:space="0" w:color="auto"/>
      </w:divBdr>
    </w:div>
    <w:div w:id="704983862">
      <w:bodyDiv w:val="1"/>
      <w:marLeft w:val="0"/>
      <w:marRight w:val="0"/>
      <w:marTop w:val="0"/>
      <w:marBottom w:val="0"/>
      <w:divBdr>
        <w:top w:val="none" w:sz="0" w:space="0" w:color="auto"/>
        <w:left w:val="none" w:sz="0" w:space="0" w:color="auto"/>
        <w:bottom w:val="none" w:sz="0" w:space="0" w:color="auto"/>
        <w:right w:val="none" w:sz="0" w:space="0" w:color="auto"/>
      </w:divBdr>
    </w:div>
    <w:div w:id="706637049">
      <w:bodyDiv w:val="1"/>
      <w:marLeft w:val="0"/>
      <w:marRight w:val="0"/>
      <w:marTop w:val="0"/>
      <w:marBottom w:val="0"/>
      <w:divBdr>
        <w:top w:val="none" w:sz="0" w:space="0" w:color="auto"/>
        <w:left w:val="none" w:sz="0" w:space="0" w:color="auto"/>
        <w:bottom w:val="none" w:sz="0" w:space="0" w:color="auto"/>
        <w:right w:val="none" w:sz="0" w:space="0" w:color="auto"/>
      </w:divBdr>
    </w:div>
    <w:div w:id="708654098">
      <w:bodyDiv w:val="1"/>
      <w:marLeft w:val="0"/>
      <w:marRight w:val="0"/>
      <w:marTop w:val="0"/>
      <w:marBottom w:val="0"/>
      <w:divBdr>
        <w:top w:val="none" w:sz="0" w:space="0" w:color="auto"/>
        <w:left w:val="none" w:sz="0" w:space="0" w:color="auto"/>
        <w:bottom w:val="none" w:sz="0" w:space="0" w:color="auto"/>
        <w:right w:val="none" w:sz="0" w:space="0" w:color="auto"/>
      </w:divBdr>
    </w:div>
    <w:div w:id="709182500">
      <w:bodyDiv w:val="1"/>
      <w:marLeft w:val="0"/>
      <w:marRight w:val="0"/>
      <w:marTop w:val="0"/>
      <w:marBottom w:val="0"/>
      <w:divBdr>
        <w:top w:val="none" w:sz="0" w:space="0" w:color="auto"/>
        <w:left w:val="none" w:sz="0" w:space="0" w:color="auto"/>
        <w:bottom w:val="none" w:sz="0" w:space="0" w:color="auto"/>
        <w:right w:val="none" w:sz="0" w:space="0" w:color="auto"/>
      </w:divBdr>
    </w:div>
    <w:div w:id="710616710">
      <w:bodyDiv w:val="1"/>
      <w:marLeft w:val="0"/>
      <w:marRight w:val="0"/>
      <w:marTop w:val="0"/>
      <w:marBottom w:val="0"/>
      <w:divBdr>
        <w:top w:val="none" w:sz="0" w:space="0" w:color="auto"/>
        <w:left w:val="none" w:sz="0" w:space="0" w:color="auto"/>
        <w:bottom w:val="none" w:sz="0" w:space="0" w:color="auto"/>
        <w:right w:val="none" w:sz="0" w:space="0" w:color="auto"/>
      </w:divBdr>
    </w:div>
    <w:div w:id="712120051">
      <w:bodyDiv w:val="1"/>
      <w:marLeft w:val="0"/>
      <w:marRight w:val="0"/>
      <w:marTop w:val="0"/>
      <w:marBottom w:val="0"/>
      <w:divBdr>
        <w:top w:val="none" w:sz="0" w:space="0" w:color="auto"/>
        <w:left w:val="none" w:sz="0" w:space="0" w:color="auto"/>
        <w:bottom w:val="none" w:sz="0" w:space="0" w:color="auto"/>
        <w:right w:val="none" w:sz="0" w:space="0" w:color="auto"/>
      </w:divBdr>
    </w:div>
    <w:div w:id="713432683">
      <w:bodyDiv w:val="1"/>
      <w:marLeft w:val="0"/>
      <w:marRight w:val="0"/>
      <w:marTop w:val="0"/>
      <w:marBottom w:val="0"/>
      <w:divBdr>
        <w:top w:val="none" w:sz="0" w:space="0" w:color="auto"/>
        <w:left w:val="none" w:sz="0" w:space="0" w:color="auto"/>
        <w:bottom w:val="none" w:sz="0" w:space="0" w:color="auto"/>
        <w:right w:val="none" w:sz="0" w:space="0" w:color="auto"/>
      </w:divBdr>
    </w:div>
    <w:div w:id="713847262">
      <w:bodyDiv w:val="1"/>
      <w:marLeft w:val="0"/>
      <w:marRight w:val="0"/>
      <w:marTop w:val="0"/>
      <w:marBottom w:val="0"/>
      <w:divBdr>
        <w:top w:val="none" w:sz="0" w:space="0" w:color="auto"/>
        <w:left w:val="none" w:sz="0" w:space="0" w:color="auto"/>
        <w:bottom w:val="none" w:sz="0" w:space="0" w:color="auto"/>
        <w:right w:val="none" w:sz="0" w:space="0" w:color="auto"/>
      </w:divBdr>
    </w:div>
    <w:div w:id="716319199">
      <w:bodyDiv w:val="1"/>
      <w:marLeft w:val="0"/>
      <w:marRight w:val="0"/>
      <w:marTop w:val="0"/>
      <w:marBottom w:val="0"/>
      <w:divBdr>
        <w:top w:val="none" w:sz="0" w:space="0" w:color="auto"/>
        <w:left w:val="none" w:sz="0" w:space="0" w:color="auto"/>
        <w:bottom w:val="none" w:sz="0" w:space="0" w:color="auto"/>
        <w:right w:val="none" w:sz="0" w:space="0" w:color="auto"/>
      </w:divBdr>
    </w:div>
    <w:div w:id="718431062">
      <w:bodyDiv w:val="1"/>
      <w:marLeft w:val="0"/>
      <w:marRight w:val="0"/>
      <w:marTop w:val="0"/>
      <w:marBottom w:val="0"/>
      <w:divBdr>
        <w:top w:val="none" w:sz="0" w:space="0" w:color="auto"/>
        <w:left w:val="none" w:sz="0" w:space="0" w:color="auto"/>
        <w:bottom w:val="none" w:sz="0" w:space="0" w:color="auto"/>
        <w:right w:val="none" w:sz="0" w:space="0" w:color="auto"/>
      </w:divBdr>
    </w:div>
    <w:div w:id="718434270">
      <w:bodyDiv w:val="1"/>
      <w:marLeft w:val="0"/>
      <w:marRight w:val="0"/>
      <w:marTop w:val="0"/>
      <w:marBottom w:val="0"/>
      <w:divBdr>
        <w:top w:val="none" w:sz="0" w:space="0" w:color="auto"/>
        <w:left w:val="none" w:sz="0" w:space="0" w:color="auto"/>
        <w:bottom w:val="none" w:sz="0" w:space="0" w:color="auto"/>
        <w:right w:val="none" w:sz="0" w:space="0" w:color="auto"/>
      </w:divBdr>
    </w:div>
    <w:div w:id="719859485">
      <w:bodyDiv w:val="1"/>
      <w:marLeft w:val="0"/>
      <w:marRight w:val="0"/>
      <w:marTop w:val="0"/>
      <w:marBottom w:val="0"/>
      <w:divBdr>
        <w:top w:val="none" w:sz="0" w:space="0" w:color="auto"/>
        <w:left w:val="none" w:sz="0" w:space="0" w:color="auto"/>
        <w:bottom w:val="none" w:sz="0" w:space="0" w:color="auto"/>
        <w:right w:val="none" w:sz="0" w:space="0" w:color="auto"/>
      </w:divBdr>
    </w:div>
    <w:div w:id="720448551">
      <w:bodyDiv w:val="1"/>
      <w:marLeft w:val="0"/>
      <w:marRight w:val="0"/>
      <w:marTop w:val="0"/>
      <w:marBottom w:val="0"/>
      <w:divBdr>
        <w:top w:val="none" w:sz="0" w:space="0" w:color="auto"/>
        <w:left w:val="none" w:sz="0" w:space="0" w:color="auto"/>
        <w:bottom w:val="none" w:sz="0" w:space="0" w:color="auto"/>
        <w:right w:val="none" w:sz="0" w:space="0" w:color="auto"/>
      </w:divBdr>
    </w:div>
    <w:div w:id="722565040">
      <w:bodyDiv w:val="1"/>
      <w:marLeft w:val="0"/>
      <w:marRight w:val="0"/>
      <w:marTop w:val="0"/>
      <w:marBottom w:val="0"/>
      <w:divBdr>
        <w:top w:val="none" w:sz="0" w:space="0" w:color="auto"/>
        <w:left w:val="none" w:sz="0" w:space="0" w:color="auto"/>
        <w:bottom w:val="none" w:sz="0" w:space="0" w:color="auto"/>
        <w:right w:val="none" w:sz="0" w:space="0" w:color="auto"/>
      </w:divBdr>
    </w:div>
    <w:div w:id="722754345">
      <w:bodyDiv w:val="1"/>
      <w:marLeft w:val="0"/>
      <w:marRight w:val="0"/>
      <w:marTop w:val="0"/>
      <w:marBottom w:val="0"/>
      <w:divBdr>
        <w:top w:val="none" w:sz="0" w:space="0" w:color="auto"/>
        <w:left w:val="none" w:sz="0" w:space="0" w:color="auto"/>
        <w:bottom w:val="none" w:sz="0" w:space="0" w:color="auto"/>
        <w:right w:val="none" w:sz="0" w:space="0" w:color="auto"/>
      </w:divBdr>
    </w:div>
    <w:div w:id="724644252">
      <w:bodyDiv w:val="1"/>
      <w:marLeft w:val="0"/>
      <w:marRight w:val="0"/>
      <w:marTop w:val="0"/>
      <w:marBottom w:val="0"/>
      <w:divBdr>
        <w:top w:val="none" w:sz="0" w:space="0" w:color="auto"/>
        <w:left w:val="none" w:sz="0" w:space="0" w:color="auto"/>
        <w:bottom w:val="none" w:sz="0" w:space="0" w:color="auto"/>
        <w:right w:val="none" w:sz="0" w:space="0" w:color="auto"/>
      </w:divBdr>
    </w:div>
    <w:div w:id="726804911">
      <w:bodyDiv w:val="1"/>
      <w:marLeft w:val="0"/>
      <w:marRight w:val="0"/>
      <w:marTop w:val="0"/>
      <w:marBottom w:val="0"/>
      <w:divBdr>
        <w:top w:val="none" w:sz="0" w:space="0" w:color="auto"/>
        <w:left w:val="none" w:sz="0" w:space="0" w:color="auto"/>
        <w:bottom w:val="none" w:sz="0" w:space="0" w:color="auto"/>
        <w:right w:val="none" w:sz="0" w:space="0" w:color="auto"/>
      </w:divBdr>
    </w:div>
    <w:div w:id="731006831">
      <w:bodyDiv w:val="1"/>
      <w:marLeft w:val="0"/>
      <w:marRight w:val="0"/>
      <w:marTop w:val="0"/>
      <w:marBottom w:val="0"/>
      <w:divBdr>
        <w:top w:val="none" w:sz="0" w:space="0" w:color="auto"/>
        <w:left w:val="none" w:sz="0" w:space="0" w:color="auto"/>
        <w:bottom w:val="none" w:sz="0" w:space="0" w:color="auto"/>
        <w:right w:val="none" w:sz="0" w:space="0" w:color="auto"/>
      </w:divBdr>
    </w:div>
    <w:div w:id="731195435">
      <w:bodyDiv w:val="1"/>
      <w:marLeft w:val="0"/>
      <w:marRight w:val="0"/>
      <w:marTop w:val="0"/>
      <w:marBottom w:val="0"/>
      <w:divBdr>
        <w:top w:val="none" w:sz="0" w:space="0" w:color="auto"/>
        <w:left w:val="none" w:sz="0" w:space="0" w:color="auto"/>
        <w:bottom w:val="none" w:sz="0" w:space="0" w:color="auto"/>
        <w:right w:val="none" w:sz="0" w:space="0" w:color="auto"/>
      </w:divBdr>
    </w:div>
    <w:div w:id="731806018">
      <w:bodyDiv w:val="1"/>
      <w:marLeft w:val="0"/>
      <w:marRight w:val="0"/>
      <w:marTop w:val="0"/>
      <w:marBottom w:val="0"/>
      <w:divBdr>
        <w:top w:val="none" w:sz="0" w:space="0" w:color="auto"/>
        <w:left w:val="none" w:sz="0" w:space="0" w:color="auto"/>
        <w:bottom w:val="none" w:sz="0" w:space="0" w:color="auto"/>
        <w:right w:val="none" w:sz="0" w:space="0" w:color="auto"/>
      </w:divBdr>
    </w:div>
    <w:div w:id="733046217">
      <w:bodyDiv w:val="1"/>
      <w:marLeft w:val="0"/>
      <w:marRight w:val="0"/>
      <w:marTop w:val="0"/>
      <w:marBottom w:val="0"/>
      <w:divBdr>
        <w:top w:val="none" w:sz="0" w:space="0" w:color="auto"/>
        <w:left w:val="none" w:sz="0" w:space="0" w:color="auto"/>
        <w:bottom w:val="none" w:sz="0" w:space="0" w:color="auto"/>
        <w:right w:val="none" w:sz="0" w:space="0" w:color="auto"/>
      </w:divBdr>
    </w:div>
    <w:div w:id="735933555">
      <w:bodyDiv w:val="1"/>
      <w:marLeft w:val="0"/>
      <w:marRight w:val="0"/>
      <w:marTop w:val="0"/>
      <w:marBottom w:val="0"/>
      <w:divBdr>
        <w:top w:val="none" w:sz="0" w:space="0" w:color="auto"/>
        <w:left w:val="none" w:sz="0" w:space="0" w:color="auto"/>
        <w:bottom w:val="none" w:sz="0" w:space="0" w:color="auto"/>
        <w:right w:val="none" w:sz="0" w:space="0" w:color="auto"/>
      </w:divBdr>
    </w:div>
    <w:div w:id="739132202">
      <w:bodyDiv w:val="1"/>
      <w:marLeft w:val="0"/>
      <w:marRight w:val="0"/>
      <w:marTop w:val="0"/>
      <w:marBottom w:val="0"/>
      <w:divBdr>
        <w:top w:val="none" w:sz="0" w:space="0" w:color="auto"/>
        <w:left w:val="none" w:sz="0" w:space="0" w:color="auto"/>
        <w:bottom w:val="none" w:sz="0" w:space="0" w:color="auto"/>
        <w:right w:val="none" w:sz="0" w:space="0" w:color="auto"/>
      </w:divBdr>
    </w:div>
    <w:div w:id="739716806">
      <w:bodyDiv w:val="1"/>
      <w:marLeft w:val="0"/>
      <w:marRight w:val="0"/>
      <w:marTop w:val="0"/>
      <w:marBottom w:val="0"/>
      <w:divBdr>
        <w:top w:val="none" w:sz="0" w:space="0" w:color="auto"/>
        <w:left w:val="none" w:sz="0" w:space="0" w:color="auto"/>
        <w:bottom w:val="none" w:sz="0" w:space="0" w:color="auto"/>
        <w:right w:val="none" w:sz="0" w:space="0" w:color="auto"/>
      </w:divBdr>
    </w:div>
    <w:div w:id="740370227">
      <w:bodyDiv w:val="1"/>
      <w:marLeft w:val="0"/>
      <w:marRight w:val="0"/>
      <w:marTop w:val="0"/>
      <w:marBottom w:val="0"/>
      <w:divBdr>
        <w:top w:val="none" w:sz="0" w:space="0" w:color="auto"/>
        <w:left w:val="none" w:sz="0" w:space="0" w:color="auto"/>
        <w:bottom w:val="none" w:sz="0" w:space="0" w:color="auto"/>
        <w:right w:val="none" w:sz="0" w:space="0" w:color="auto"/>
      </w:divBdr>
    </w:div>
    <w:div w:id="742682445">
      <w:bodyDiv w:val="1"/>
      <w:marLeft w:val="0"/>
      <w:marRight w:val="0"/>
      <w:marTop w:val="0"/>
      <w:marBottom w:val="0"/>
      <w:divBdr>
        <w:top w:val="none" w:sz="0" w:space="0" w:color="auto"/>
        <w:left w:val="none" w:sz="0" w:space="0" w:color="auto"/>
        <w:bottom w:val="none" w:sz="0" w:space="0" w:color="auto"/>
        <w:right w:val="none" w:sz="0" w:space="0" w:color="auto"/>
      </w:divBdr>
    </w:div>
    <w:div w:id="743339161">
      <w:bodyDiv w:val="1"/>
      <w:marLeft w:val="0"/>
      <w:marRight w:val="0"/>
      <w:marTop w:val="0"/>
      <w:marBottom w:val="0"/>
      <w:divBdr>
        <w:top w:val="none" w:sz="0" w:space="0" w:color="auto"/>
        <w:left w:val="none" w:sz="0" w:space="0" w:color="auto"/>
        <w:bottom w:val="none" w:sz="0" w:space="0" w:color="auto"/>
        <w:right w:val="none" w:sz="0" w:space="0" w:color="auto"/>
      </w:divBdr>
    </w:div>
    <w:div w:id="743377749">
      <w:bodyDiv w:val="1"/>
      <w:marLeft w:val="0"/>
      <w:marRight w:val="0"/>
      <w:marTop w:val="0"/>
      <w:marBottom w:val="0"/>
      <w:divBdr>
        <w:top w:val="none" w:sz="0" w:space="0" w:color="auto"/>
        <w:left w:val="none" w:sz="0" w:space="0" w:color="auto"/>
        <w:bottom w:val="none" w:sz="0" w:space="0" w:color="auto"/>
        <w:right w:val="none" w:sz="0" w:space="0" w:color="auto"/>
      </w:divBdr>
    </w:div>
    <w:div w:id="744762420">
      <w:bodyDiv w:val="1"/>
      <w:marLeft w:val="0"/>
      <w:marRight w:val="0"/>
      <w:marTop w:val="0"/>
      <w:marBottom w:val="0"/>
      <w:divBdr>
        <w:top w:val="none" w:sz="0" w:space="0" w:color="auto"/>
        <w:left w:val="none" w:sz="0" w:space="0" w:color="auto"/>
        <w:bottom w:val="none" w:sz="0" w:space="0" w:color="auto"/>
        <w:right w:val="none" w:sz="0" w:space="0" w:color="auto"/>
      </w:divBdr>
    </w:div>
    <w:div w:id="745036432">
      <w:bodyDiv w:val="1"/>
      <w:marLeft w:val="0"/>
      <w:marRight w:val="0"/>
      <w:marTop w:val="0"/>
      <w:marBottom w:val="0"/>
      <w:divBdr>
        <w:top w:val="none" w:sz="0" w:space="0" w:color="auto"/>
        <w:left w:val="none" w:sz="0" w:space="0" w:color="auto"/>
        <w:bottom w:val="none" w:sz="0" w:space="0" w:color="auto"/>
        <w:right w:val="none" w:sz="0" w:space="0" w:color="auto"/>
      </w:divBdr>
    </w:div>
    <w:div w:id="745609317">
      <w:bodyDiv w:val="1"/>
      <w:marLeft w:val="0"/>
      <w:marRight w:val="0"/>
      <w:marTop w:val="0"/>
      <w:marBottom w:val="0"/>
      <w:divBdr>
        <w:top w:val="none" w:sz="0" w:space="0" w:color="auto"/>
        <w:left w:val="none" w:sz="0" w:space="0" w:color="auto"/>
        <w:bottom w:val="none" w:sz="0" w:space="0" w:color="auto"/>
        <w:right w:val="none" w:sz="0" w:space="0" w:color="auto"/>
      </w:divBdr>
    </w:div>
    <w:div w:id="745879480">
      <w:bodyDiv w:val="1"/>
      <w:marLeft w:val="0"/>
      <w:marRight w:val="0"/>
      <w:marTop w:val="0"/>
      <w:marBottom w:val="0"/>
      <w:divBdr>
        <w:top w:val="none" w:sz="0" w:space="0" w:color="auto"/>
        <w:left w:val="none" w:sz="0" w:space="0" w:color="auto"/>
        <w:bottom w:val="none" w:sz="0" w:space="0" w:color="auto"/>
        <w:right w:val="none" w:sz="0" w:space="0" w:color="auto"/>
      </w:divBdr>
    </w:div>
    <w:div w:id="747772820">
      <w:bodyDiv w:val="1"/>
      <w:marLeft w:val="0"/>
      <w:marRight w:val="0"/>
      <w:marTop w:val="0"/>
      <w:marBottom w:val="0"/>
      <w:divBdr>
        <w:top w:val="none" w:sz="0" w:space="0" w:color="auto"/>
        <w:left w:val="none" w:sz="0" w:space="0" w:color="auto"/>
        <w:bottom w:val="none" w:sz="0" w:space="0" w:color="auto"/>
        <w:right w:val="none" w:sz="0" w:space="0" w:color="auto"/>
      </w:divBdr>
    </w:div>
    <w:div w:id="748037061">
      <w:bodyDiv w:val="1"/>
      <w:marLeft w:val="0"/>
      <w:marRight w:val="0"/>
      <w:marTop w:val="0"/>
      <w:marBottom w:val="0"/>
      <w:divBdr>
        <w:top w:val="none" w:sz="0" w:space="0" w:color="auto"/>
        <w:left w:val="none" w:sz="0" w:space="0" w:color="auto"/>
        <w:bottom w:val="none" w:sz="0" w:space="0" w:color="auto"/>
        <w:right w:val="none" w:sz="0" w:space="0" w:color="auto"/>
      </w:divBdr>
    </w:div>
    <w:div w:id="748426805">
      <w:bodyDiv w:val="1"/>
      <w:marLeft w:val="0"/>
      <w:marRight w:val="0"/>
      <w:marTop w:val="0"/>
      <w:marBottom w:val="0"/>
      <w:divBdr>
        <w:top w:val="none" w:sz="0" w:space="0" w:color="auto"/>
        <w:left w:val="none" w:sz="0" w:space="0" w:color="auto"/>
        <w:bottom w:val="none" w:sz="0" w:space="0" w:color="auto"/>
        <w:right w:val="none" w:sz="0" w:space="0" w:color="auto"/>
      </w:divBdr>
    </w:div>
    <w:div w:id="750277790">
      <w:bodyDiv w:val="1"/>
      <w:marLeft w:val="0"/>
      <w:marRight w:val="0"/>
      <w:marTop w:val="0"/>
      <w:marBottom w:val="0"/>
      <w:divBdr>
        <w:top w:val="none" w:sz="0" w:space="0" w:color="auto"/>
        <w:left w:val="none" w:sz="0" w:space="0" w:color="auto"/>
        <w:bottom w:val="none" w:sz="0" w:space="0" w:color="auto"/>
        <w:right w:val="none" w:sz="0" w:space="0" w:color="auto"/>
      </w:divBdr>
    </w:div>
    <w:div w:id="751706656">
      <w:bodyDiv w:val="1"/>
      <w:marLeft w:val="0"/>
      <w:marRight w:val="0"/>
      <w:marTop w:val="0"/>
      <w:marBottom w:val="0"/>
      <w:divBdr>
        <w:top w:val="none" w:sz="0" w:space="0" w:color="auto"/>
        <w:left w:val="none" w:sz="0" w:space="0" w:color="auto"/>
        <w:bottom w:val="none" w:sz="0" w:space="0" w:color="auto"/>
        <w:right w:val="none" w:sz="0" w:space="0" w:color="auto"/>
      </w:divBdr>
    </w:div>
    <w:div w:id="751782733">
      <w:bodyDiv w:val="1"/>
      <w:marLeft w:val="0"/>
      <w:marRight w:val="0"/>
      <w:marTop w:val="0"/>
      <w:marBottom w:val="0"/>
      <w:divBdr>
        <w:top w:val="none" w:sz="0" w:space="0" w:color="auto"/>
        <w:left w:val="none" w:sz="0" w:space="0" w:color="auto"/>
        <w:bottom w:val="none" w:sz="0" w:space="0" w:color="auto"/>
        <w:right w:val="none" w:sz="0" w:space="0" w:color="auto"/>
      </w:divBdr>
    </w:div>
    <w:div w:id="753278147">
      <w:bodyDiv w:val="1"/>
      <w:marLeft w:val="0"/>
      <w:marRight w:val="0"/>
      <w:marTop w:val="0"/>
      <w:marBottom w:val="0"/>
      <w:divBdr>
        <w:top w:val="none" w:sz="0" w:space="0" w:color="auto"/>
        <w:left w:val="none" w:sz="0" w:space="0" w:color="auto"/>
        <w:bottom w:val="none" w:sz="0" w:space="0" w:color="auto"/>
        <w:right w:val="none" w:sz="0" w:space="0" w:color="auto"/>
      </w:divBdr>
    </w:div>
    <w:div w:id="754128071">
      <w:bodyDiv w:val="1"/>
      <w:marLeft w:val="0"/>
      <w:marRight w:val="0"/>
      <w:marTop w:val="0"/>
      <w:marBottom w:val="0"/>
      <w:divBdr>
        <w:top w:val="none" w:sz="0" w:space="0" w:color="auto"/>
        <w:left w:val="none" w:sz="0" w:space="0" w:color="auto"/>
        <w:bottom w:val="none" w:sz="0" w:space="0" w:color="auto"/>
        <w:right w:val="none" w:sz="0" w:space="0" w:color="auto"/>
      </w:divBdr>
    </w:div>
    <w:div w:id="754475350">
      <w:bodyDiv w:val="1"/>
      <w:marLeft w:val="0"/>
      <w:marRight w:val="0"/>
      <w:marTop w:val="0"/>
      <w:marBottom w:val="0"/>
      <w:divBdr>
        <w:top w:val="none" w:sz="0" w:space="0" w:color="auto"/>
        <w:left w:val="none" w:sz="0" w:space="0" w:color="auto"/>
        <w:bottom w:val="none" w:sz="0" w:space="0" w:color="auto"/>
        <w:right w:val="none" w:sz="0" w:space="0" w:color="auto"/>
      </w:divBdr>
    </w:div>
    <w:div w:id="754593155">
      <w:bodyDiv w:val="1"/>
      <w:marLeft w:val="0"/>
      <w:marRight w:val="0"/>
      <w:marTop w:val="0"/>
      <w:marBottom w:val="0"/>
      <w:divBdr>
        <w:top w:val="none" w:sz="0" w:space="0" w:color="auto"/>
        <w:left w:val="none" w:sz="0" w:space="0" w:color="auto"/>
        <w:bottom w:val="none" w:sz="0" w:space="0" w:color="auto"/>
        <w:right w:val="none" w:sz="0" w:space="0" w:color="auto"/>
      </w:divBdr>
    </w:div>
    <w:div w:id="755827305">
      <w:bodyDiv w:val="1"/>
      <w:marLeft w:val="0"/>
      <w:marRight w:val="0"/>
      <w:marTop w:val="0"/>
      <w:marBottom w:val="0"/>
      <w:divBdr>
        <w:top w:val="none" w:sz="0" w:space="0" w:color="auto"/>
        <w:left w:val="none" w:sz="0" w:space="0" w:color="auto"/>
        <w:bottom w:val="none" w:sz="0" w:space="0" w:color="auto"/>
        <w:right w:val="none" w:sz="0" w:space="0" w:color="auto"/>
      </w:divBdr>
    </w:div>
    <w:div w:id="756100800">
      <w:bodyDiv w:val="1"/>
      <w:marLeft w:val="0"/>
      <w:marRight w:val="0"/>
      <w:marTop w:val="0"/>
      <w:marBottom w:val="0"/>
      <w:divBdr>
        <w:top w:val="none" w:sz="0" w:space="0" w:color="auto"/>
        <w:left w:val="none" w:sz="0" w:space="0" w:color="auto"/>
        <w:bottom w:val="none" w:sz="0" w:space="0" w:color="auto"/>
        <w:right w:val="none" w:sz="0" w:space="0" w:color="auto"/>
      </w:divBdr>
    </w:div>
    <w:div w:id="756827768">
      <w:bodyDiv w:val="1"/>
      <w:marLeft w:val="0"/>
      <w:marRight w:val="0"/>
      <w:marTop w:val="0"/>
      <w:marBottom w:val="0"/>
      <w:divBdr>
        <w:top w:val="none" w:sz="0" w:space="0" w:color="auto"/>
        <w:left w:val="none" w:sz="0" w:space="0" w:color="auto"/>
        <w:bottom w:val="none" w:sz="0" w:space="0" w:color="auto"/>
        <w:right w:val="none" w:sz="0" w:space="0" w:color="auto"/>
      </w:divBdr>
    </w:div>
    <w:div w:id="760297137">
      <w:bodyDiv w:val="1"/>
      <w:marLeft w:val="0"/>
      <w:marRight w:val="0"/>
      <w:marTop w:val="0"/>
      <w:marBottom w:val="0"/>
      <w:divBdr>
        <w:top w:val="none" w:sz="0" w:space="0" w:color="auto"/>
        <w:left w:val="none" w:sz="0" w:space="0" w:color="auto"/>
        <w:bottom w:val="none" w:sz="0" w:space="0" w:color="auto"/>
        <w:right w:val="none" w:sz="0" w:space="0" w:color="auto"/>
      </w:divBdr>
    </w:div>
    <w:div w:id="760874762">
      <w:bodyDiv w:val="1"/>
      <w:marLeft w:val="0"/>
      <w:marRight w:val="0"/>
      <w:marTop w:val="0"/>
      <w:marBottom w:val="0"/>
      <w:divBdr>
        <w:top w:val="none" w:sz="0" w:space="0" w:color="auto"/>
        <w:left w:val="none" w:sz="0" w:space="0" w:color="auto"/>
        <w:bottom w:val="none" w:sz="0" w:space="0" w:color="auto"/>
        <w:right w:val="none" w:sz="0" w:space="0" w:color="auto"/>
      </w:divBdr>
    </w:div>
    <w:div w:id="761217279">
      <w:bodyDiv w:val="1"/>
      <w:marLeft w:val="0"/>
      <w:marRight w:val="0"/>
      <w:marTop w:val="0"/>
      <w:marBottom w:val="0"/>
      <w:divBdr>
        <w:top w:val="none" w:sz="0" w:space="0" w:color="auto"/>
        <w:left w:val="none" w:sz="0" w:space="0" w:color="auto"/>
        <w:bottom w:val="none" w:sz="0" w:space="0" w:color="auto"/>
        <w:right w:val="none" w:sz="0" w:space="0" w:color="auto"/>
      </w:divBdr>
    </w:div>
    <w:div w:id="761490899">
      <w:bodyDiv w:val="1"/>
      <w:marLeft w:val="0"/>
      <w:marRight w:val="0"/>
      <w:marTop w:val="0"/>
      <w:marBottom w:val="0"/>
      <w:divBdr>
        <w:top w:val="none" w:sz="0" w:space="0" w:color="auto"/>
        <w:left w:val="none" w:sz="0" w:space="0" w:color="auto"/>
        <w:bottom w:val="none" w:sz="0" w:space="0" w:color="auto"/>
        <w:right w:val="none" w:sz="0" w:space="0" w:color="auto"/>
      </w:divBdr>
    </w:div>
    <w:div w:id="762652510">
      <w:bodyDiv w:val="1"/>
      <w:marLeft w:val="0"/>
      <w:marRight w:val="0"/>
      <w:marTop w:val="0"/>
      <w:marBottom w:val="0"/>
      <w:divBdr>
        <w:top w:val="none" w:sz="0" w:space="0" w:color="auto"/>
        <w:left w:val="none" w:sz="0" w:space="0" w:color="auto"/>
        <w:bottom w:val="none" w:sz="0" w:space="0" w:color="auto"/>
        <w:right w:val="none" w:sz="0" w:space="0" w:color="auto"/>
      </w:divBdr>
    </w:div>
    <w:div w:id="763301696">
      <w:bodyDiv w:val="1"/>
      <w:marLeft w:val="0"/>
      <w:marRight w:val="0"/>
      <w:marTop w:val="0"/>
      <w:marBottom w:val="0"/>
      <w:divBdr>
        <w:top w:val="none" w:sz="0" w:space="0" w:color="auto"/>
        <w:left w:val="none" w:sz="0" w:space="0" w:color="auto"/>
        <w:bottom w:val="none" w:sz="0" w:space="0" w:color="auto"/>
        <w:right w:val="none" w:sz="0" w:space="0" w:color="auto"/>
      </w:divBdr>
    </w:div>
    <w:div w:id="764107958">
      <w:bodyDiv w:val="1"/>
      <w:marLeft w:val="0"/>
      <w:marRight w:val="0"/>
      <w:marTop w:val="0"/>
      <w:marBottom w:val="0"/>
      <w:divBdr>
        <w:top w:val="none" w:sz="0" w:space="0" w:color="auto"/>
        <w:left w:val="none" w:sz="0" w:space="0" w:color="auto"/>
        <w:bottom w:val="none" w:sz="0" w:space="0" w:color="auto"/>
        <w:right w:val="none" w:sz="0" w:space="0" w:color="auto"/>
      </w:divBdr>
    </w:div>
    <w:div w:id="765080660">
      <w:bodyDiv w:val="1"/>
      <w:marLeft w:val="0"/>
      <w:marRight w:val="0"/>
      <w:marTop w:val="0"/>
      <w:marBottom w:val="0"/>
      <w:divBdr>
        <w:top w:val="none" w:sz="0" w:space="0" w:color="auto"/>
        <w:left w:val="none" w:sz="0" w:space="0" w:color="auto"/>
        <w:bottom w:val="none" w:sz="0" w:space="0" w:color="auto"/>
        <w:right w:val="none" w:sz="0" w:space="0" w:color="auto"/>
      </w:divBdr>
    </w:div>
    <w:div w:id="765537577">
      <w:bodyDiv w:val="1"/>
      <w:marLeft w:val="0"/>
      <w:marRight w:val="0"/>
      <w:marTop w:val="0"/>
      <w:marBottom w:val="0"/>
      <w:divBdr>
        <w:top w:val="none" w:sz="0" w:space="0" w:color="auto"/>
        <w:left w:val="none" w:sz="0" w:space="0" w:color="auto"/>
        <w:bottom w:val="none" w:sz="0" w:space="0" w:color="auto"/>
        <w:right w:val="none" w:sz="0" w:space="0" w:color="auto"/>
      </w:divBdr>
    </w:div>
    <w:div w:id="766081669">
      <w:bodyDiv w:val="1"/>
      <w:marLeft w:val="0"/>
      <w:marRight w:val="0"/>
      <w:marTop w:val="0"/>
      <w:marBottom w:val="0"/>
      <w:divBdr>
        <w:top w:val="none" w:sz="0" w:space="0" w:color="auto"/>
        <w:left w:val="none" w:sz="0" w:space="0" w:color="auto"/>
        <w:bottom w:val="none" w:sz="0" w:space="0" w:color="auto"/>
        <w:right w:val="none" w:sz="0" w:space="0" w:color="auto"/>
      </w:divBdr>
    </w:div>
    <w:div w:id="766390104">
      <w:bodyDiv w:val="1"/>
      <w:marLeft w:val="0"/>
      <w:marRight w:val="0"/>
      <w:marTop w:val="0"/>
      <w:marBottom w:val="0"/>
      <w:divBdr>
        <w:top w:val="none" w:sz="0" w:space="0" w:color="auto"/>
        <w:left w:val="none" w:sz="0" w:space="0" w:color="auto"/>
        <w:bottom w:val="none" w:sz="0" w:space="0" w:color="auto"/>
        <w:right w:val="none" w:sz="0" w:space="0" w:color="auto"/>
      </w:divBdr>
    </w:div>
    <w:div w:id="769853080">
      <w:bodyDiv w:val="1"/>
      <w:marLeft w:val="0"/>
      <w:marRight w:val="0"/>
      <w:marTop w:val="0"/>
      <w:marBottom w:val="0"/>
      <w:divBdr>
        <w:top w:val="none" w:sz="0" w:space="0" w:color="auto"/>
        <w:left w:val="none" w:sz="0" w:space="0" w:color="auto"/>
        <w:bottom w:val="none" w:sz="0" w:space="0" w:color="auto"/>
        <w:right w:val="none" w:sz="0" w:space="0" w:color="auto"/>
      </w:divBdr>
    </w:div>
    <w:div w:id="771707363">
      <w:bodyDiv w:val="1"/>
      <w:marLeft w:val="0"/>
      <w:marRight w:val="0"/>
      <w:marTop w:val="0"/>
      <w:marBottom w:val="0"/>
      <w:divBdr>
        <w:top w:val="none" w:sz="0" w:space="0" w:color="auto"/>
        <w:left w:val="none" w:sz="0" w:space="0" w:color="auto"/>
        <w:bottom w:val="none" w:sz="0" w:space="0" w:color="auto"/>
        <w:right w:val="none" w:sz="0" w:space="0" w:color="auto"/>
      </w:divBdr>
    </w:div>
    <w:div w:id="772551654">
      <w:bodyDiv w:val="1"/>
      <w:marLeft w:val="0"/>
      <w:marRight w:val="0"/>
      <w:marTop w:val="0"/>
      <w:marBottom w:val="0"/>
      <w:divBdr>
        <w:top w:val="none" w:sz="0" w:space="0" w:color="auto"/>
        <w:left w:val="none" w:sz="0" w:space="0" w:color="auto"/>
        <w:bottom w:val="none" w:sz="0" w:space="0" w:color="auto"/>
        <w:right w:val="none" w:sz="0" w:space="0" w:color="auto"/>
      </w:divBdr>
    </w:div>
    <w:div w:id="773136780">
      <w:bodyDiv w:val="1"/>
      <w:marLeft w:val="0"/>
      <w:marRight w:val="0"/>
      <w:marTop w:val="0"/>
      <w:marBottom w:val="0"/>
      <w:divBdr>
        <w:top w:val="none" w:sz="0" w:space="0" w:color="auto"/>
        <w:left w:val="none" w:sz="0" w:space="0" w:color="auto"/>
        <w:bottom w:val="none" w:sz="0" w:space="0" w:color="auto"/>
        <w:right w:val="none" w:sz="0" w:space="0" w:color="auto"/>
      </w:divBdr>
    </w:div>
    <w:div w:id="773137431">
      <w:bodyDiv w:val="1"/>
      <w:marLeft w:val="0"/>
      <w:marRight w:val="0"/>
      <w:marTop w:val="0"/>
      <w:marBottom w:val="0"/>
      <w:divBdr>
        <w:top w:val="none" w:sz="0" w:space="0" w:color="auto"/>
        <w:left w:val="none" w:sz="0" w:space="0" w:color="auto"/>
        <w:bottom w:val="none" w:sz="0" w:space="0" w:color="auto"/>
        <w:right w:val="none" w:sz="0" w:space="0" w:color="auto"/>
      </w:divBdr>
    </w:div>
    <w:div w:id="773326307">
      <w:bodyDiv w:val="1"/>
      <w:marLeft w:val="0"/>
      <w:marRight w:val="0"/>
      <w:marTop w:val="0"/>
      <w:marBottom w:val="0"/>
      <w:divBdr>
        <w:top w:val="none" w:sz="0" w:space="0" w:color="auto"/>
        <w:left w:val="none" w:sz="0" w:space="0" w:color="auto"/>
        <w:bottom w:val="none" w:sz="0" w:space="0" w:color="auto"/>
        <w:right w:val="none" w:sz="0" w:space="0" w:color="auto"/>
      </w:divBdr>
    </w:div>
    <w:div w:id="773356507">
      <w:bodyDiv w:val="1"/>
      <w:marLeft w:val="0"/>
      <w:marRight w:val="0"/>
      <w:marTop w:val="0"/>
      <w:marBottom w:val="0"/>
      <w:divBdr>
        <w:top w:val="none" w:sz="0" w:space="0" w:color="auto"/>
        <w:left w:val="none" w:sz="0" w:space="0" w:color="auto"/>
        <w:bottom w:val="none" w:sz="0" w:space="0" w:color="auto"/>
        <w:right w:val="none" w:sz="0" w:space="0" w:color="auto"/>
      </w:divBdr>
    </w:div>
    <w:div w:id="773942318">
      <w:bodyDiv w:val="1"/>
      <w:marLeft w:val="0"/>
      <w:marRight w:val="0"/>
      <w:marTop w:val="0"/>
      <w:marBottom w:val="0"/>
      <w:divBdr>
        <w:top w:val="none" w:sz="0" w:space="0" w:color="auto"/>
        <w:left w:val="none" w:sz="0" w:space="0" w:color="auto"/>
        <w:bottom w:val="none" w:sz="0" w:space="0" w:color="auto"/>
        <w:right w:val="none" w:sz="0" w:space="0" w:color="auto"/>
      </w:divBdr>
    </w:div>
    <w:div w:id="774129943">
      <w:bodyDiv w:val="1"/>
      <w:marLeft w:val="0"/>
      <w:marRight w:val="0"/>
      <w:marTop w:val="0"/>
      <w:marBottom w:val="0"/>
      <w:divBdr>
        <w:top w:val="none" w:sz="0" w:space="0" w:color="auto"/>
        <w:left w:val="none" w:sz="0" w:space="0" w:color="auto"/>
        <w:bottom w:val="none" w:sz="0" w:space="0" w:color="auto"/>
        <w:right w:val="none" w:sz="0" w:space="0" w:color="auto"/>
      </w:divBdr>
    </w:div>
    <w:div w:id="774591093">
      <w:bodyDiv w:val="1"/>
      <w:marLeft w:val="0"/>
      <w:marRight w:val="0"/>
      <w:marTop w:val="0"/>
      <w:marBottom w:val="0"/>
      <w:divBdr>
        <w:top w:val="none" w:sz="0" w:space="0" w:color="auto"/>
        <w:left w:val="none" w:sz="0" w:space="0" w:color="auto"/>
        <w:bottom w:val="none" w:sz="0" w:space="0" w:color="auto"/>
        <w:right w:val="none" w:sz="0" w:space="0" w:color="auto"/>
      </w:divBdr>
    </w:div>
    <w:div w:id="780497751">
      <w:bodyDiv w:val="1"/>
      <w:marLeft w:val="0"/>
      <w:marRight w:val="0"/>
      <w:marTop w:val="0"/>
      <w:marBottom w:val="0"/>
      <w:divBdr>
        <w:top w:val="none" w:sz="0" w:space="0" w:color="auto"/>
        <w:left w:val="none" w:sz="0" w:space="0" w:color="auto"/>
        <w:bottom w:val="none" w:sz="0" w:space="0" w:color="auto"/>
        <w:right w:val="none" w:sz="0" w:space="0" w:color="auto"/>
      </w:divBdr>
    </w:div>
    <w:div w:id="782840580">
      <w:bodyDiv w:val="1"/>
      <w:marLeft w:val="0"/>
      <w:marRight w:val="0"/>
      <w:marTop w:val="0"/>
      <w:marBottom w:val="0"/>
      <w:divBdr>
        <w:top w:val="none" w:sz="0" w:space="0" w:color="auto"/>
        <w:left w:val="none" w:sz="0" w:space="0" w:color="auto"/>
        <w:bottom w:val="none" w:sz="0" w:space="0" w:color="auto"/>
        <w:right w:val="none" w:sz="0" w:space="0" w:color="auto"/>
      </w:divBdr>
    </w:div>
    <w:div w:id="783309722">
      <w:bodyDiv w:val="1"/>
      <w:marLeft w:val="0"/>
      <w:marRight w:val="0"/>
      <w:marTop w:val="0"/>
      <w:marBottom w:val="0"/>
      <w:divBdr>
        <w:top w:val="none" w:sz="0" w:space="0" w:color="auto"/>
        <w:left w:val="none" w:sz="0" w:space="0" w:color="auto"/>
        <w:bottom w:val="none" w:sz="0" w:space="0" w:color="auto"/>
        <w:right w:val="none" w:sz="0" w:space="0" w:color="auto"/>
      </w:divBdr>
    </w:div>
    <w:div w:id="783616197">
      <w:bodyDiv w:val="1"/>
      <w:marLeft w:val="0"/>
      <w:marRight w:val="0"/>
      <w:marTop w:val="0"/>
      <w:marBottom w:val="0"/>
      <w:divBdr>
        <w:top w:val="none" w:sz="0" w:space="0" w:color="auto"/>
        <w:left w:val="none" w:sz="0" w:space="0" w:color="auto"/>
        <w:bottom w:val="none" w:sz="0" w:space="0" w:color="auto"/>
        <w:right w:val="none" w:sz="0" w:space="0" w:color="auto"/>
      </w:divBdr>
    </w:div>
    <w:div w:id="784927516">
      <w:bodyDiv w:val="1"/>
      <w:marLeft w:val="0"/>
      <w:marRight w:val="0"/>
      <w:marTop w:val="0"/>
      <w:marBottom w:val="0"/>
      <w:divBdr>
        <w:top w:val="none" w:sz="0" w:space="0" w:color="auto"/>
        <w:left w:val="none" w:sz="0" w:space="0" w:color="auto"/>
        <w:bottom w:val="none" w:sz="0" w:space="0" w:color="auto"/>
        <w:right w:val="none" w:sz="0" w:space="0" w:color="auto"/>
      </w:divBdr>
    </w:div>
    <w:div w:id="784957137">
      <w:bodyDiv w:val="1"/>
      <w:marLeft w:val="0"/>
      <w:marRight w:val="0"/>
      <w:marTop w:val="0"/>
      <w:marBottom w:val="0"/>
      <w:divBdr>
        <w:top w:val="none" w:sz="0" w:space="0" w:color="auto"/>
        <w:left w:val="none" w:sz="0" w:space="0" w:color="auto"/>
        <w:bottom w:val="none" w:sz="0" w:space="0" w:color="auto"/>
        <w:right w:val="none" w:sz="0" w:space="0" w:color="auto"/>
      </w:divBdr>
    </w:div>
    <w:div w:id="785274287">
      <w:bodyDiv w:val="1"/>
      <w:marLeft w:val="0"/>
      <w:marRight w:val="0"/>
      <w:marTop w:val="0"/>
      <w:marBottom w:val="0"/>
      <w:divBdr>
        <w:top w:val="none" w:sz="0" w:space="0" w:color="auto"/>
        <w:left w:val="none" w:sz="0" w:space="0" w:color="auto"/>
        <w:bottom w:val="none" w:sz="0" w:space="0" w:color="auto"/>
        <w:right w:val="none" w:sz="0" w:space="0" w:color="auto"/>
      </w:divBdr>
    </w:div>
    <w:div w:id="786044846">
      <w:bodyDiv w:val="1"/>
      <w:marLeft w:val="0"/>
      <w:marRight w:val="0"/>
      <w:marTop w:val="0"/>
      <w:marBottom w:val="0"/>
      <w:divBdr>
        <w:top w:val="none" w:sz="0" w:space="0" w:color="auto"/>
        <w:left w:val="none" w:sz="0" w:space="0" w:color="auto"/>
        <w:bottom w:val="none" w:sz="0" w:space="0" w:color="auto"/>
        <w:right w:val="none" w:sz="0" w:space="0" w:color="auto"/>
      </w:divBdr>
    </w:div>
    <w:div w:id="786197273">
      <w:bodyDiv w:val="1"/>
      <w:marLeft w:val="0"/>
      <w:marRight w:val="0"/>
      <w:marTop w:val="0"/>
      <w:marBottom w:val="0"/>
      <w:divBdr>
        <w:top w:val="none" w:sz="0" w:space="0" w:color="auto"/>
        <w:left w:val="none" w:sz="0" w:space="0" w:color="auto"/>
        <w:bottom w:val="none" w:sz="0" w:space="0" w:color="auto"/>
        <w:right w:val="none" w:sz="0" w:space="0" w:color="auto"/>
      </w:divBdr>
    </w:div>
    <w:div w:id="786505440">
      <w:bodyDiv w:val="1"/>
      <w:marLeft w:val="0"/>
      <w:marRight w:val="0"/>
      <w:marTop w:val="0"/>
      <w:marBottom w:val="0"/>
      <w:divBdr>
        <w:top w:val="none" w:sz="0" w:space="0" w:color="auto"/>
        <w:left w:val="none" w:sz="0" w:space="0" w:color="auto"/>
        <w:bottom w:val="none" w:sz="0" w:space="0" w:color="auto"/>
        <w:right w:val="none" w:sz="0" w:space="0" w:color="auto"/>
      </w:divBdr>
    </w:div>
    <w:div w:id="787820407">
      <w:bodyDiv w:val="1"/>
      <w:marLeft w:val="0"/>
      <w:marRight w:val="0"/>
      <w:marTop w:val="0"/>
      <w:marBottom w:val="0"/>
      <w:divBdr>
        <w:top w:val="none" w:sz="0" w:space="0" w:color="auto"/>
        <w:left w:val="none" w:sz="0" w:space="0" w:color="auto"/>
        <w:bottom w:val="none" w:sz="0" w:space="0" w:color="auto"/>
        <w:right w:val="none" w:sz="0" w:space="0" w:color="auto"/>
      </w:divBdr>
    </w:div>
    <w:div w:id="787965819">
      <w:bodyDiv w:val="1"/>
      <w:marLeft w:val="0"/>
      <w:marRight w:val="0"/>
      <w:marTop w:val="0"/>
      <w:marBottom w:val="0"/>
      <w:divBdr>
        <w:top w:val="none" w:sz="0" w:space="0" w:color="auto"/>
        <w:left w:val="none" w:sz="0" w:space="0" w:color="auto"/>
        <w:bottom w:val="none" w:sz="0" w:space="0" w:color="auto"/>
        <w:right w:val="none" w:sz="0" w:space="0" w:color="auto"/>
      </w:divBdr>
    </w:div>
    <w:div w:id="788013319">
      <w:bodyDiv w:val="1"/>
      <w:marLeft w:val="0"/>
      <w:marRight w:val="0"/>
      <w:marTop w:val="0"/>
      <w:marBottom w:val="0"/>
      <w:divBdr>
        <w:top w:val="none" w:sz="0" w:space="0" w:color="auto"/>
        <w:left w:val="none" w:sz="0" w:space="0" w:color="auto"/>
        <w:bottom w:val="none" w:sz="0" w:space="0" w:color="auto"/>
        <w:right w:val="none" w:sz="0" w:space="0" w:color="auto"/>
      </w:divBdr>
    </w:div>
    <w:div w:id="788429135">
      <w:bodyDiv w:val="1"/>
      <w:marLeft w:val="0"/>
      <w:marRight w:val="0"/>
      <w:marTop w:val="0"/>
      <w:marBottom w:val="0"/>
      <w:divBdr>
        <w:top w:val="none" w:sz="0" w:space="0" w:color="auto"/>
        <w:left w:val="none" w:sz="0" w:space="0" w:color="auto"/>
        <w:bottom w:val="none" w:sz="0" w:space="0" w:color="auto"/>
        <w:right w:val="none" w:sz="0" w:space="0" w:color="auto"/>
      </w:divBdr>
    </w:div>
    <w:div w:id="789589915">
      <w:bodyDiv w:val="1"/>
      <w:marLeft w:val="0"/>
      <w:marRight w:val="0"/>
      <w:marTop w:val="0"/>
      <w:marBottom w:val="0"/>
      <w:divBdr>
        <w:top w:val="none" w:sz="0" w:space="0" w:color="auto"/>
        <w:left w:val="none" w:sz="0" w:space="0" w:color="auto"/>
        <w:bottom w:val="none" w:sz="0" w:space="0" w:color="auto"/>
        <w:right w:val="none" w:sz="0" w:space="0" w:color="auto"/>
      </w:divBdr>
    </w:div>
    <w:div w:id="792209228">
      <w:bodyDiv w:val="1"/>
      <w:marLeft w:val="0"/>
      <w:marRight w:val="0"/>
      <w:marTop w:val="0"/>
      <w:marBottom w:val="0"/>
      <w:divBdr>
        <w:top w:val="none" w:sz="0" w:space="0" w:color="auto"/>
        <w:left w:val="none" w:sz="0" w:space="0" w:color="auto"/>
        <w:bottom w:val="none" w:sz="0" w:space="0" w:color="auto"/>
        <w:right w:val="none" w:sz="0" w:space="0" w:color="auto"/>
      </w:divBdr>
    </w:div>
    <w:div w:id="792600083">
      <w:bodyDiv w:val="1"/>
      <w:marLeft w:val="0"/>
      <w:marRight w:val="0"/>
      <w:marTop w:val="0"/>
      <w:marBottom w:val="0"/>
      <w:divBdr>
        <w:top w:val="none" w:sz="0" w:space="0" w:color="auto"/>
        <w:left w:val="none" w:sz="0" w:space="0" w:color="auto"/>
        <w:bottom w:val="none" w:sz="0" w:space="0" w:color="auto"/>
        <w:right w:val="none" w:sz="0" w:space="0" w:color="auto"/>
      </w:divBdr>
    </w:div>
    <w:div w:id="793057580">
      <w:bodyDiv w:val="1"/>
      <w:marLeft w:val="0"/>
      <w:marRight w:val="0"/>
      <w:marTop w:val="0"/>
      <w:marBottom w:val="0"/>
      <w:divBdr>
        <w:top w:val="none" w:sz="0" w:space="0" w:color="auto"/>
        <w:left w:val="none" w:sz="0" w:space="0" w:color="auto"/>
        <w:bottom w:val="none" w:sz="0" w:space="0" w:color="auto"/>
        <w:right w:val="none" w:sz="0" w:space="0" w:color="auto"/>
      </w:divBdr>
    </w:div>
    <w:div w:id="794101041">
      <w:bodyDiv w:val="1"/>
      <w:marLeft w:val="0"/>
      <w:marRight w:val="0"/>
      <w:marTop w:val="0"/>
      <w:marBottom w:val="0"/>
      <w:divBdr>
        <w:top w:val="none" w:sz="0" w:space="0" w:color="auto"/>
        <w:left w:val="none" w:sz="0" w:space="0" w:color="auto"/>
        <w:bottom w:val="none" w:sz="0" w:space="0" w:color="auto"/>
        <w:right w:val="none" w:sz="0" w:space="0" w:color="auto"/>
      </w:divBdr>
    </w:div>
    <w:div w:id="796336045">
      <w:bodyDiv w:val="1"/>
      <w:marLeft w:val="0"/>
      <w:marRight w:val="0"/>
      <w:marTop w:val="0"/>
      <w:marBottom w:val="0"/>
      <w:divBdr>
        <w:top w:val="none" w:sz="0" w:space="0" w:color="auto"/>
        <w:left w:val="none" w:sz="0" w:space="0" w:color="auto"/>
        <w:bottom w:val="none" w:sz="0" w:space="0" w:color="auto"/>
        <w:right w:val="none" w:sz="0" w:space="0" w:color="auto"/>
      </w:divBdr>
    </w:div>
    <w:div w:id="797181579">
      <w:bodyDiv w:val="1"/>
      <w:marLeft w:val="0"/>
      <w:marRight w:val="0"/>
      <w:marTop w:val="0"/>
      <w:marBottom w:val="0"/>
      <w:divBdr>
        <w:top w:val="none" w:sz="0" w:space="0" w:color="auto"/>
        <w:left w:val="none" w:sz="0" w:space="0" w:color="auto"/>
        <w:bottom w:val="none" w:sz="0" w:space="0" w:color="auto"/>
        <w:right w:val="none" w:sz="0" w:space="0" w:color="auto"/>
      </w:divBdr>
    </w:div>
    <w:div w:id="797456930">
      <w:bodyDiv w:val="1"/>
      <w:marLeft w:val="0"/>
      <w:marRight w:val="0"/>
      <w:marTop w:val="0"/>
      <w:marBottom w:val="0"/>
      <w:divBdr>
        <w:top w:val="none" w:sz="0" w:space="0" w:color="auto"/>
        <w:left w:val="none" w:sz="0" w:space="0" w:color="auto"/>
        <w:bottom w:val="none" w:sz="0" w:space="0" w:color="auto"/>
        <w:right w:val="none" w:sz="0" w:space="0" w:color="auto"/>
      </w:divBdr>
    </w:div>
    <w:div w:id="798037642">
      <w:bodyDiv w:val="1"/>
      <w:marLeft w:val="0"/>
      <w:marRight w:val="0"/>
      <w:marTop w:val="0"/>
      <w:marBottom w:val="0"/>
      <w:divBdr>
        <w:top w:val="none" w:sz="0" w:space="0" w:color="auto"/>
        <w:left w:val="none" w:sz="0" w:space="0" w:color="auto"/>
        <w:bottom w:val="none" w:sz="0" w:space="0" w:color="auto"/>
        <w:right w:val="none" w:sz="0" w:space="0" w:color="auto"/>
      </w:divBdr>
    </w:div>
    <w:div w:id="798189214">
      <w:bodyDiv w:val="1"/>
      <w:marLeft w:val="0"/>
      <w:marRight w:val="0"/>
      <w:marTop w:val="0"/>
      <w:marBottom w:val="0"/>
      <w:divBdr>
        <w:top w:val="none" w:sz="0" w:space="0" w:color="auto"/>
        <w:left w:val="none" w:sz="0" w:space="0" w:color="auto"/>
        <w:bottom w:val="none" w:sz="0" w:space="0" w:color="auto"/>
        <w:right w:val="none" w:sz="0" w:space="0" w:color="auto"/>
      </w:divBdr>
    </w:div>
    <w:div w:id="799765387">
      <w:bodyDiv w:val="1"/>
      <w:marLeft w:val="0"/>
      <w:marRight w:val="0"/>
      <w:marTop w:val="0"/>
      <w:marBottom w:val="0"/>
      <w:divBdr>
        <w:top w:val="none" w:sz="0" w:space="0" w:color="auto"/>
        <w:left w:val="none" w:sz="0" w:space="0" w:color="auto"/>
        <w:bottom w:val="none" w:sz="0" w:space="0" w:color="auto"/>
        <w:right w:val="none" w:sz="0" w:space="0" w:color="auto"/>
      </w:divBdr>
    </w:div>
    <w:div w:id="801076405">
      <w:bodyDiv w:val="1"/>
      <w:marLeft w:val="0"/>
      <w:marRight w:val="0"/>
      <w:marTop w:val="0"/>
      <w:marBottom w:val="0"/>
      <w:divBdr>
        <w:top w:val="none" w:sz="0" w:space="0" w:color="auto"/>
        <w:left w:val="none" w:sz="0" w:space="0" w:color="auto"/>
        <w:bottom w:val="none" w:sz="0" w:space="0" w:color="auto"/>
        <w:right w:val="none" w:sz="0" w:space="0" w:color="auto"/>
      </w:divBdr>
    </w:div>
    <w:div w:id="801117133">
      <w:bodyDiv w:val="1"/>
      <w:marLeft w:val="0"/>
      <w:marRight w:val="0"/>
      <w:marTop w:val="0"/>
      <w:marBottom w:val="0"/>
      <w:divBdr>
        <w:top w:val="none" w:sz="0" w:space="0" w:color="auto"/>
        <w:left w:val="none" w:sz="0" w:space="0" w:color="auto"/>
        <w:bottom w:val="none" w:sz="0" w:space="0" w:color="auto"/>
        <w:right w:val="none" w:sz="0" w:space="0" w:color="auto"/>
      </w:divBdr>
    </w:div>
    <w:div w:id="801192676">
      <w:bodyDiv w:val="1"/>
      <w:marLeft w:val="0"/>
      <w:marRight w:val="0"/>
      <w:marTop w:val="0"/>
      <w:marBottom w:val="0"/>
      <w:divBdr>
        <w:top w:val="none" w:sz="0" w:space="0" w:color="auto"/>
        <w:left w:val="none" w:sz="0" w:space="0" w:color="auto"/>
        <w:bottom w:val="none" w:sz="0" w:space="0" w:color="auto"/>
        <w:right w:val="none" w:sz="0" w:space="0" w:color="auto"/>
      </w:divBdr>
    </w:div>
    <w:div w:id="801729110">
      <w:bodyDiv w:val="1"/>
      <w:marLeft w:val="0"/>
      <w:marRight w:val="0"/>
      <w:marTop w:val="0"/>
      <w:marBottom w:val="0"/>
      <w:divBdr>
        <w:top w:val="none" w:sz="0" w:space="0" w:color="auto"/>
        <w:left w:val="none" w:sz="0" w:space="0" w:color="auto"/>
        <w:bottom w:val="none" w:sz="0" w:space="0" w:color="auto"/>
        <w:right w:val="none" w:sz="0" w:space="0" w:color="auto"/>
      </w:divBdr>
    </w:div>
    <w:div w:id="802967118">
      <w:bodyDiv w:val="1"/>
      <w:marLeft w:val="0"/>
      <w:marRight w:val="0"/>
      <w:marTop w:val="0"/>
      <w:marBottom w:val="0"/>
      <w:divBdr>
        <w:top w:val="none" w:sz="0" w:space="0" w:color="auto"/>
        <w:left w:val="none" w:sz="0" w:space="0" w:color="auto"/>
        <w:bottom w:val="none" w:sz="0" w:space="0" w:color="auto"/>
        <w:right w:val="none" w:sz="0" w:space="0" w:color="auto"/>
      </w:divBdr>
    </w:div>
    <w:div w:id="805777835">
      <w:bodyDiv w:val="1"/>
      <w:marLeft w:val="0"/>
      <w:marRight w:val="0"/>
      <w:marTop w:val="0"/>
      <w:marBottom w:val="0"/>
      <w:divBdr>
        <w:top w:val="none" w:sz="0" w:space="0" w:color="auto"/>
        <w:left w:val="none" w:sz="0" w:space="0" w:color="auto"/>
        <w:bottom w:val="none" w:sz="0" w:space="0" w:color="auto"/>
        <w:right w:val="none" w:sz="0" w:space="0" w:color="auto"/>
      </w:divBdr>
    </w:div>
    <w:div w:id="805783936">
      <w:bodyDiv w:val="1"/>
      <w:marLeft w:val="0"/>
      <w:marRight w:val="0"/>
      <w:marTop w:val="0"/>
      <w:marBottom w:val="0"/>
      <w:divBdr>
        <w:top w:val="none" w:sz="0" w:space="0" w:color="auto"/>
        <w:left w:val="none" w:sz="0" w:space="0" w:color="auto"/>
        <w:bottom w:val="none" w:sz="0" w:space="0" w:color="auto"/>
        <w:right w:val="none" w:sz="0" w:space="0" w:color="auto"/>
      </w:divBdr>
    </w:div>
    <w:div w:id="807820186">
      <w:bodyDiv w:val="1"/>
      <w:marLeft w:val="0"/>
      <w:marRight w:val="0"/>
      <w:marTop w:val="0"/>
      <w:marBottom w:val="0"/>
      <w:divBdr>
        <w:top w:val="none" w:sz="0" w:space="0" w:color="auto"/>
        <w:left w:val="none" w:sz="0" w:space="0" w:color="auto"/>
        <w:bottom w:val="none" w:sz="0" w:space="0" w:color="auto"/>
        <w:right w:val="none" w:sz="0" w:space="0" w:color="auto"/>
      </w:divBdr>
    </w:div>
    <w:div w:id="807893212">
      <w:bodyDiv w:val="1"/>
      <w:marLeft w:val="0"/>
      <w:marRight w:val="0"/>
      <w:marTop w:val="0"/>
      <w:marBottom w:val="0"/>
      <w:divBdr>
        <w:top w:val="none" w:sz="0" w:space="0" w:color="auto"/>
        <w:left w:val="none" w:sz="0" w:space="0" w:color="auto"/>
        <w:bottom w:val="none" w:sz="0" w:space="0" w:color="auto"/>
        <w:right w:val="none" w:sz="0" w:space="0" w:color="auto"/>
      </w:divBdr>
    </w:div>
    <w:div w:id="808401009">
      <w:bodyDiv w:val="1"/>
      <w:marLeft w:val="0"/>
      <w:marRight w:val="0"/>
      <w:marTop w:val="0"/>
      <w:marBottom w:val="0"/>
      <w:divBdr>
        <w:top w:val="none" w:sz="0" w:space="0" w:color="auto"/>
        <w:left w:val="none" w:sz="0" w:space="0" w:color="auto"/>
        <w:bottom w:val="none" w:sz="0" w:space="0" w:color="auto"/>
        <w:right w:val="none" w:sz="0" w:space="0" w:color="auto"/>
      </w:divBdr>
    </w:div>
    <w:div w:id="808667736">
      <w:bodyDiv w:val="1"/>
      <w:marLeft w:val="0"/>
      <w:marRight w:val="0"/>
      <w:marTop w:val="0"/>
      <w:marBottom w:val="0"/>
      <w:divBdr>
        <w:top w:val="none" w:sz="0" w:space="0" w:color="auto"/>
        <w:left w:val="none" w:sz="0" w:space="0" w:color="auto"/>
        <w:bottom w:val="none" w:sz="0" w:space="0" w:color="auto"/>
        <w:right w:val="none" w:sz="0" w:space="0" w:color="auto"/>
      </w:divBdr>
    </w:div>
    <w:div w:id="809513188">
      <w:bodyDiv w:val="1"/>
      <w:marLeft w:val="0"/>
      <w:marRight w:val="0"/>
      <w:marTop w:val="0"/>
      <w:marBottom w:val="0"/>
      <w:divBdr>
        <w:top w:val="none" w:sz="0" w:space="0" w:color="auto"/>
        <w:left w:val="none" w:sz="0" w:space="0" w:color="auto"/>
        <w:bottom w:val="none" w:sz="0" w:space="0" w:color="auto"/>
        <w:right w:val="none" w:sz="0" w:space="0" w:color="auto"/>
      </w:divBdr>
    </w:div>
    <w:div w:id="809519004">
      <w:bodyDiv w:val="1"/>
      <w:marLeft w:val="0"/>
      <w:marRight w:val="0"/>
      <w:marTop w:val="0"/>
      <w:marBottom w:val="0"/>
      <w:divBdr>
        <w:top w:val="none" w:sz="0" w:space="0" w:color="auto"/>
        <w:left w:val="none" w:sz="0" w:space="0" w:color="auto"/>
        <w:bottom w:val="none" w:sz="0" w:space="0" w:color="auto"/>
        <w:right w:val="none" w:sz="0" w:space="0" w:color="auto"/>
      </w:divBdr>
    </w:div>
    <w:div w:id="811865609">
      <w:bodyDiv w:val="1"/>
      <w:marLeft w:val="0"/>
      <w:marRight w:val="0"/>
      <w:marTop w:val="0"/>
      <w:marBottom w:val="0"/>
      <w:divBdr>
        <w:top w:val="none" w:sz="0" w:space="0" w:color="auto"/>
        <w:left w:val="none" w:sz="0" w:space="0" w:color="auto"/>
        <w:bottom w:val="none" w:sz="0" w:space="0" w:color="auto"/>
        <w:right w:val="none" w:sz="0" w:space="0" w:color="auto"/>
      </w:divBdr>
    </w:div>
    <w:div w:id="814447602">
      <w:bodyDiv w:val="1"/>
      <w:marLeft w:val="0"/>
      <w:marRight w:val="0"/>
      <w:marTop w:val="0"/>
      <w:marBottom w:val="0"/>
      <w:divBdr>
        <w:top w:val="none" w:sz="0" w:space="0" w:color="auto"/>
        <w:left w:val="none" w:sz="0" w:space="0" w:color="auto"/>
        <w:bottom w:val="none" w:sz="0" w:space="0" w:color="auto"/>
        <w:right w:val="none" w:sz="0" w:space="0" w:color="auto"/>
      </w:divBdr>
    </w:div>
    <w:div w:id="815300359">
      <w:bodyDiv w:val="1"/>
      <w:marLeft w:val="0"/>
      <w:marRight w:val="0"/>
      <w:marTop w:val="0"/>
      <w:marBottom w:val="0"/>
      <w:divBdr>
        <w:top w:val="none" w:sz="0" w:space="0" w:color="auto"/>
        <w:left w:val="none" w:sz="0" w:space="0" w:color="auto"/>
        <w:bottom w:val="none" w:sz="0" w:space="0" w:color="auto"/>
        <w:right w:val="none" w:sz="0" w:space="0" w:color="auto"/>
      </w:divBdr>
    </w:div>
    <w:div w:id="815996382">
      <w:bodyDiv w:val="1"/>
      <w:marLeft w:val="0"/>
      <w:marRight w:val="0"/>
      <w:marTop w:val="0"/>
      <w:marBottom w:val="0"/>
      <w:divBdr>
        <w:top w:val="none" w:sz="0" w:space="0" w:color="auto"/>
        <w:left w:val="none" w:sz="0" w:space="0" w:color="auto"/>
        <w:bottom w:val="none" w:sz="0" w:space="0" w:color="auto"/>
        <w:right w:val="none" w:sz="0" w:space="0" w:color="auto"/>
      </w:divBdr>
    </w:div>
    <w:div w:id="817576215">
      <w:bodyDiv w:val="1"/>
      <w:marLeft w:val="0"/>
      <w:marRight w:val="0"/>
      <w:marTop w:val="0"/>
      <w:marBottom w:val="0"/>
      <w:divBdr>
        <w:top w:val="none" w:sz="0" w:space="0" w:color="auto"/>
        <w:left w:val="none" w:sz="0" w:space="0" w:color="auto"/>
        <w:bottom w:val="none" w:sz="0" w:space="0" w:color="auto"/>
        <w:right w:val="none" w:sz="0" w:space="0" w:color="auto"/>
      </w:divBdr>
    </w:div>
    <w:div w:id="818545329">
      <w:bodyDiv w:val="1"/>
      <w:marLeft w:val="0"/>
      <w:marRight w:val="0"/>
      <w:marTop w:val="0"/>
      <w:marBottom w:val="0"/>
      <w:divBdr>
        <w:top w:val="none" w:sz="0" w:space="0" w:color="auto"/>
        <w:left w:val="none" w:sz="0" w:space="0" w:color="auto"/>
        <w:bottom w:val="none" w:sz="0" w:space="0" w:color="auto"/>
        <w:right w:val="none" w:sz="0" w:space="0" w:color="auto"/>
      </w:divBdr>
    </w:div>
    <w:div w:id="819154540">
      <w:bodyDiv w:val="1"/>
      <w:marLeft w:val="0"/>
      <w:marRight w:val="0"/>
      <w:marTop w:val="0"/>
      <w:marBottom w:val="0"/>
      <w:divBdr>
        <w:top w:val="none" w:sz="0" w:space="0" w:color="auto"/>
        <w:left w:val="none" w:sz="0" w:space="0" w:color="auto"/>
        <w:bottom w:val="none" w:sz="0" w:space="0" w:color="auto"/>
        <w:right w:val="none" w:sz="0" w:space="0" w:color="auto"/>
      </w:divBdr>
    </w:div>
    <w:div w:id="820075879">
      <w:bodyDiv w:val="1"/>
      <w:marLeft w:val="0"/>
      <w:marRight w:val="0"/>
      <w:marTop w:val="0"/>
      <w:marBottom w:val="0"/>
      <w:divBdr>
        <w:top w:val="none" w:sz="0" w:space="0" w:color="auto"/>
        <w:left w:val="none" w:sz="0" w:space="0" w:color="auto"/>
        <w:bottom w:val="none" w:sz="0" w:space="0" w:color="auto"/>
        <w:right w:val="none" w:sz="0" w:space="0" w:color="auto"/>
      </w:divBdr>
    </w:div>
    <w:div w:id="822433360">
      <w:bodyDiv w:val="1"/>
      <w:marLeft w:val="0"/>
      <w:marRight w:val="0"/>
      <w:marTop w:val="0"/>
      <w:marBottom w:val="0"/>
      <w:divBdr>
        <w:top w:val="none" w:sz="0" w:space="0" w:color="auto"/>
        <w:left w:val="none" w:sz="0" w:space="0" w:color="auto"/>
        <w:bottom w:val="none" w:sz="0" w:space="0" w:color="auto"/>
        <w:right w:val="none" w:sz="0" w:space="0" w:color="auto"/>
      </w:divBdr>
    </w:div>
    <w:div w:id="822818582">
      <w:bodyDiv w:val="1"/>
      <w:marLeft w:val="0"/>
      <w:marRight w:val="0"/>
      <w:marTop w:val="0"/>
      <w:marBottom w:val="0"/>
      <w:divBdr>
        <w:top w:val="none" w:sz="0" w:space="0" w:color="auto"/>
        <w:left w:val="none" w:sz="0" w:space="0" w:color="auto"/>
        <w:bottom w:val="none" w:sz="0" w:space="0" w:color="auto"/>
        <w:right w:val="none" w:sz="0" w:space="0" w:color="auto"/>
      </w:divBdr>
    </w:div>
    <w:div w:id="824204780">
      <w:bodyDiv w:val="1"/>
      <w:marLeft w:val="0"/>
      <w:marRight w:val="0"/>
      <w:marTop w:val="0"/>
      <w:marBottom w:val="0"/>
      <w:divBdr>
        <w:top w:val="none" w:sz="0" w:space="0" w:color="auto"/>
        <w:left w:val="none" w:sz="0" w:space="0" w:color="auto"/>
        <w:bottom w:val="none" w:sz="0" w:space="0" w:color="auto"/>
        <w:right w:val="none" w:sz="0" w:space="0" w:color="auto"/>
      </w:divBdr>
    </w:div>
    <w:div w:id="826900416">
      <w:bodyDiv w:val="1"/>
      <w:marLeft w:val="0"/>
      <w:marRight w:val="0"/>
      <w:marTop w:val="0"/>
      <w:marBottom w:val="0"/>
      <w:divBdr>
        <w:top w:val="none" w:sz="0" w:space="0" w:color="auto"/>
        <w:left w:val="none" w:sz="0" w:space="0" w:color="auto"/>
        <w:bottom w:val="none" w:sz="0" w:space="0" w:color="auto"/>
        <w:right w:val="none" w:sz="0" w:space="0" w:color="auto"/>
      </w:divBdr>
    </w:div>
    <w:div w:id="827987205">
      <w:bodyDiv w:val="1"/>
      <w:marLeft w:val="0"/>
      <w:marRight w:val="0"/>
      <w:marTop w:val="0"/>
      <w:marBottom w:val="0"/>
      <w:divBdr>
        <w:top w:val="none" w:sz="0" w:space="0" w:color="auto"/>
        <w:left w:val="none" w:sz="0" w:space="0" w:color="auto"/>
        <w:bottom w:val="none" w:sz="0" w:space="0" w:color="auto"/>
        <w:right w:val="none" w:sz="0" w:space="0" w:color="auto"/>
      </w:divBdr>
    </w:div>
    <w:div w:id="829633651">
      <w:bodyDiv w:val="1"/>
      <w:marLeft w:val="0"/>
      <w:marRight w:val="0"/>
      <w:marTop w:val="0"/>
      <w:marBottom w:val="0"/>
      <w:divBdr>
        <w:top w:val="none" w:sz="0" w:space="0" w:color="auto"/>
        <w:left w:val="none" w:sz="0" w:space="0" w:color="auto"/>
        <w:bottom w:val="none" w:sz="0" w:space="0" w:color="auto"/>
        <w:right w:val="none" w:sz="0" w:space="0" w:color="auto"/>
      </w:divBdr>
    </w:div>
    <w:div w:id="830488841">
      <w:bodyDiv w:val="1"/>
      <w:marLeft w:val="0"/>
      <w:marRight w:val="0"/>
      <w:marTop w:val="0"/>
      <w:marBottom w:val="0"/>
      <w:divBdr>
        <w:top w:val="none" w:sz="0" w:space="0" w:color="auto"/>
        <w:left w:val="none" w:sz="0" w:space="0" w:color="auto"/>
        <w:bottom w:val="none" w:sz="0" w:space="0" w:color="auto"/>
        <w:right w:val="none" w:sz="0" w:space="0" w:color="auto"/>
      </w:divBdr>
    </w:div>
    <w:div w:id="830829650">
      <w:bodyDiv w:val="1"/>
      <w:marLeft w:val="0"/>
      <w:marRight w:val="0"/>
      <w:marTop w:val="0"/>
      <w:marBottom w:val="0"/>
      <w:divBdr>
        <w:top w:val="none" w:sz="0" w:space="0" w:color="auto"/>
        <w:left w:val="none" w:sz="0" w:space="0" w:color="auto"/>
        <w:bottom w:val="none" w:sz="0" w:space="0" w:color="auto"/>
        <w:right w:val="none" w:sz="0" w:space="0" w:color="auto"/>
      </w:divBdr>
    </w:div>
    <w:div w:id="835456937">
      <w:bodyDiv w:val="1"/>
      <w:marLeft w:val="0"/>
      <w:marRight w:val="0"/>
      <w:marTop w:val="0"/>
      <w:marBottom w:val="0"/>
      <w:divBdr>
        <w:top w:val="none" w:sz="0" w:space="0" w:color="auto"/>
        <w:left w:val="none" w:sz="0" w:space="0" w:color="auto"/>
        <w:bottom w:val="none" w:sz="0" w:space="0" w:color="auto"/>
        <w:right w:val="none" w:sz="0" w:space="0" w:color="auto"/>
      </w:divBdr>
    </w:div>
    <w:div w:id="835459392">
      <w:bodyDiv w:val="1"/>
      <w:marLeft w:val="0"/>
      <w:marRight w:val="0"/>
      <w:marTop w:val="0"/>
      <w:marBottom w:val="0"/>
      <w:divBdr>
        <w:top w:val="none" w:sz="0" w:space="0" w:color="auto"/>
        <w:left w:val="none" w:sz="0" w:space="0" w:color="auto"/>
        <w:bottom w:val="none" w:sz="0" w:space="0" w:color="auto"/>
        <w:right w:val="none" w:sz="0" w:space="0" w:color="auto"/>
      </w:divBdr>
    </w:div>
    <w:div w:id="836575827">
      <w:bodyDiv w:val="1"/>
      <w:marLeft w:val="0"/>
      <w:marRight w:val="0"/>
      <w:marTop w:val="0"/>
      <w:marBottom w:val="0"/>
      <w:divBdr>
        <w:top w:val="none" w:sz="0" w:space="0" w:color="auto"/>
        <w:left w:val="none" w:sz="0" w:space="0" w:color="auto"/>
        <w:bottom w:val="none" w:sz="0" w:space="0" w:color="auto"/>
        <w:right w:val="none" w:sz="0" w:space="0" w:color="auto"/>
      </w:divBdr>
    </w:div>
    <w:div w:id="840656425">
      <w:bodyDiv w:val="1"/>
      <w:marLeft w:val="0"/>
      <w:marRight w:val="0"/>
      <w:marTop w:val="0"/>
      <w:marBottom w:val="0"/>
      <w:divBdr>
        <w:top w:val="none" w:sz="0" w:space="0" w:color="auto"/>
        <w:left w:val="none" w:sz="0" w:space="0" w:color="auto"/>
        <w:bottom w:val="none" w:sz="0" w:space="0" w:color="auto"/>
        <w:right w:val="none" w:sz="0" w:space="0" w:color="auto"/>
      </w:divBdr>
    </w:div>
    <w:div w:id="843545938">
      <w:bodyDiv w:val="1"/>
      <w:marLeft w:val="0"/>
      <w:marRight w:val="0"/>
      <w:marTop w:val="0"/>
      <w:marBottom w:val="0"/>
      <w:divBdr>
        <w:top w:val="none" w:sz="0" w:space="0" w:color="auto"/>
        <w:left w:val="none" w:sz="0" w:space="0" w:color="auto"/>
        <w:bottom w:val="none" w:sz="0" w:space="0" w:color="auto"/>
        <w:right w:val="none" w:sz="0" w:space="0" w:color="auto"/>
      </w:divBdr>
    </w:div>
    <w:div w:id="843591610">
      <w:bodyDiv w:val="1"/>
      <w:marLeft w:val="0"/>
      <w:marRight w:val="0"/>
      <w:marTop w:val="0"/>
      <w:marBottom w:val="0"/>
      <w:divBdr>
        <w:top w:val="none" w:sz="0" w:space="0" w:color="auto"/>
        <w:left w:val="none" w:sz="0" w:space="0" w:color="auto"/>
        <w:bottom w:val="none" w:sz="0" w:space="0" w:color="auto"/>
        <w:right w:val="none" w:sz="0" w:space="0" w:color="auto"/>
      </w:divBdr>
    </w:div>
    <w:div w:id="844056585">
      <w:bodyDiv w:val="1"/>
      <w:marLeft w:val="0"/>
      <w:marRight w:val="0"/>
      <w:marTop w:val="0"/>
      <w:marBottom w:val="0"/>
      <w:divBdr>
        <w:top w:val="none" w:sz="0" w:space="0" w:color="auto"/>
        <w:left w:val="none" w:sz="0" w:space="0" w:color="auto"/>
        <w:bottom w:val="none" w:sz="0" w:space="0" w:color="auto"/>
        <w:right w:val="none" w:sz="0" w:space="0" w:color="auto"/>
      </w:divBdr>
    </w:div>
    <w:div w:id="844828286">
      <w:bodyDiv w:val="1"/>
      <w:marLeft w:val="0"/>
      <w:marRight w:val="0"/>
      <w:marTop w:val="0"/>
      <w:marBottom w:val="0"/>
      <w:divBdr>
        <w:top w:val="none" w:sz="0" w:space="0" w:color="auto"/>
        <w:left w:val="none" w:sz="0" w:space="0" w:color="auto"/>
        <w:bottom w:val="none" w:sz="0" w:space="0" w:color="auto"/>
        <w:right w:val="none" w:sz="0" w:space="0" w:color="auto"/>
      </w:divBdr>
    </w:div>
    <w:div w:id="845098141">
      <w:bodyDiv w:val="1"/>
      <w:marLeft w:val="0"/>
      <w:marRight w:val="0"/>
      <w:marTop w:val="0"/>
      <w:marBottom w:val="0"/>
      <w:divBdr>
        <w:top w:val="none" w:sz="0" w:space="0" w:color="auto"/>
        <w:left w:val="none" w:sz="0" w:space="0" w:color="auto"/>
        <w:bottom w:val="none" w:sz="0" w:space="0" w:color="auto"/>
        <w:right w:val="none" w:sz="0" w:space="0" w:color="auto"/>
      </w:divBdr>
    </w:div>
    <w:div w:id="845486258">
      <w:bodyDiv w:val="1"/>
      <w:marLeft w:val="0"/>
      <w:marRight w:val="0"/>
      <w:marTop w:val="0"/>
      <w:marBottom w:val="0"/>
      <w:divBdr>
        <w:top w:val="none" w:sz="0" w:space="0" w:color="auto"/>
        <w:left w:val="none" w:sz="0" w:space="0" w:color="auto"/>
        <w:bottom w:val="none" w:sz="0" w:space="0" w:color="auto"/>
        <w:right w:val="none" w:sz="0" w:space="0" w:color="auto"/>
      </w:divBdr>
    </w:div>
    <w:div w:id="848564263">
      <w:bodyDiv w:val="1"/>
      <w:marLeft w:val="0"/>
      <w:marRight w:val="0"/>
      <w:marTop w:val="0"/>
      <w:marBottom w:val="0"/>
      <w:divBdr>
        <w:top w:val="none" w:sz="0" w:space="0" w:color="auto"/>
        <w:left w:val="none" w:sz="0" w:space="0" w:color="auto"/>
        <w:bottom w:val="none" w:sz="0" w:space="0" w:color="auto"/>
        <w:right w:val="none" w:sz="0" w:space="0" w:color="auto"/>
      </w:divBdr>
    </w:div>
    <w:div w:id="849023917">
      <w:bodyDiv w:val="1"/>
      <w:marLeft w:val="0"/>
      <w:marRight w:val="0"/>
      <w:marTop w:val="0"/>
      <w:marBottom w:val="0"/>
      <w:divBdr>
        <w:top w:val="none" w:sz="0" w:space="0" w:color="auto"/>
        <w:left w:val="none" w:sz="0" w:space="0" w:color="auto"/>
        <w:bottom w:val="none" w:sz="0" w:space="0" w:color="auto"/>
        <w:right w:val="none" w:sz="0" w:space="0" w:color="auto"/>
      </w:divBdr>
    </w:div>
    <w:div w:id="849682438">
      <w:bodyDiv w:val="1"/>
      <w:marLeft w:val="0"/>
      <w:marRight w:val="0"/>
      <w:marTop w:val="0"/>
      <w:marBottom w:val="0"/>
      <w:divBdr>
        <w:top w:val="none" w:sz="0" w:space="0" w:color="auto"/>
        <w:left w:val="none" w:sz="0" w:space="0" w:color="auto"/>
        <w:bottom w:val="none" w:sz="0" w:space="0" w:color="auto"/>
        <w:right w:val="none" w:sz="0" w:space="0" w:color="auto"/>
      </w:divBdr>
    </w:div>
    <w:div w:id="849949169">
      <w:bodyDiv w:val="1"/>
      <w:marLeft w:val="0"/>
      <w:marRight w:val="0"/>
      <w:marTop w:val="0"/>
      <w:marBottom w:val="0"/>
      <w:divBdr>
        <w:top w:val="none" w:sz="0" w:space="0" w:color="auto"/>
        <w:left w:val="none" w:sz="0" w:space="0" w:color="auto"/>
        <w:bottom w:val="none" w:sz="0" w:space="0" w:color="auto"/>
        <w:right w:val="none" w:sz="0" w:space="0" w:color="auto"/>
      </w:divBdr>
    </w:div>
    <w:div w:id="850218459">
      <w:bodyDiv w:val="1"/>
      <w:marLeft w:val="0"/>
      <w:marRight w:val="0"/>
      <w:marTop w:val="0"/>
      <w:marBottom w:val="0"/>
      <w:divBdr>
        <w:top w:val="none" w:sz="0" w:space="0" w:color="auto"/>
        <w:left w:val="none" w:sz="0" w:space="0" w:color="auto"/>
        <w:bottom w:val="none" w:sz="0" w:space="0" w:color="auto"/>
        <w:right w:val="none" w:sz="0" w:space="0" w:color="auto"/>
      </w:divBdr>
    </w:div>
    <w:div w:id="850222031">
      <w:bodyDiv w:val="1"/>
      <w:marLeft w:val="0"/>
      <w:marRight w:val="0"/>
      <w:marTop w:val="0"/>
      <w:marBottom w:val="0"/>
      <w:divBdr>
        <w:top w:val="none" w:sz="0" w:space="0" w:color="auto"/>
        <w:left w:val="none" w:sz="0" w:space="0" w:color="auto"/>
        <w:bottom w:val="none" w:sz="0" w:space="0" w:color="auto"/>
        <w:right w:val="none" w:sz="0" w:space="0" w:color="auto"/>
      </w:divBdr>
    </w:div>
    <w:div w:id="852301367">
      <w:bodyDiv w:val="1"/>
      <w:marLeft w:val="0"/>
      <w:marRight w:val="0"/>
      <w:marTop w:val="0"/>
      <w:marBottom w:val="0"/>
      <w:divBdr>
        <w:top w:val="none" w:sz="0" w:space="0" w:color="auto"/>
        <w:left w:val="none" w:sz="0" w:space="0" w:color="auto"/>
        <w:bottom w:val="none" w:sz="0" w:space="0" w:color="auto"/>
        <w:right w:val="none" w:sz="0" w:space="0" w:color="auto"/>
      </w:divBdr>
    </w:div>
    <w:div w:id="853494812">
      <w:bodyDiv w:val="1"/>
      <w:marLeft w:val="0"/>
      <w:marRight w:val="0"/>
      <w:marTop w:val="0"/>
      <w:marBottom w:val="0"/>
      <w:divBdr>
        <w:top w:val="none" w:sz="0" w:space="0" w:color="auto"/>
        <w:left w:val="none" w:sz="0" w:space="0" w:color="auto"/>
        <w:bottom w:val="none" w:sz="0" w:space="0" w:color="auto"/>
        <w:right w:val="none" w:sz="0" w:space="0" w:color="auto"/>
      </w:divBdr>
    </w:div>
    <w:div w:id="853694256">
      <w:bodyDiv w:val="1"/>
      <w:marLeft w:val="0"/>
      <w:marRight w:val="0"/>
      <w:marTop w:val="0"/>
      <w:marBottom w:val="0"/>
      <w:divBdr>
        <w:top w:val="none" w:sz="0" w:space="0" w:color="auto"/>
        <w:left w:val="none" w:sz="0" w:space="0" w:color="auto"/>
        <w:bottom w:val="none" w:sz="0" w:space="0" w:color="auto"/>
        <w:right w:val="none" w:sz="0" w:space="0" w:color="auto"/>
      </w:divBdr>
    </w:div>
    <w:div w:id="853879235">
      <w:bodyDiv w:val="1"/>
      <w:marLeft w:val="0"/>
      <w:marRight w:val="0"/>
      <w:marTop w:val="0"/>
      <w:marBottom w:val="0"/>
      <w:divBdr>
        <w:top w:val="none" w:sz="0" w:space="0" w:color="auto"/>
        <w:left w:val="none" w:sz="0" w:space="0" w:color="auto"/>
        <w:bottom w:val="none" w:sz="0" w:space="0" w:color="auto"/>
        <w:right w:val="none" w:sz="0" w:space="0" w:color="auto"/>
      </w:divBdr>
    </w:div>
    <w:div w:id="854416622">
      <w:bodyDiv w:val="1"/>
      <w:marLeft w:val="0"/>
      <w:marRight w:val="0"/>
      <w:marTop w:val="0"/>
      <w:marBottom w:val="0"/>
      <w:divBdr>
        <w:top w:val="none" w:sz="0" w:space="0" w:color="auto"/>
        <w:left w:val="none" w:sz="0" w:space="0" w:color="auto"/>
        <w:bottom w:val="none" w:sz="0" w:space="0" w:color="auto"/>
        <w:right w:val="none" w:sz="0" w:space="0" w:color="auto"/>
      </w:divBdr>
    </w:div>
    <w:div w:id="855311854">
      <w:bodyDiv w:val="1"/>
      <w:marLeft w:val="0"/>
      <w:marRight w:val="0"/>
      <w:marTop w:val="0"/>
      <w:marBottom w:val="0"/>
      <w:divBdr>
        <w:top w:val="none" w:sz="0" w:space="0" w:color="auto"/>
        <w:left w:val="none" w:sz="0" w:space="0" w:color="auto"/>
        <w:bottom w:val="none" w:sz="0" w:space="0" w:color="auto"/>
        <w:right w:val="none" w:sz="0" w:space="0" w:color="auto"/>
      </w:divBdr>
    </w:div>
    <w:div w:id="859588274">
      <w:bodyDiv w:val="1"/>
      <w:marLeft w:val="0"/>
      <w:marRight w:val="0"/>
      <w:marTop w:val="0"/>
      <w:marBottom w:val="0"/>
      <w:divBdr>
        <w:top w:val="none" w:sz="0" w:space="0" w:color="auto"/>
        <w:left w:val="none" w:sz="0" w:space="0" w:color="auto"/>
        <w:bottom w:val="none" w:sz="0" w:space="0" w:color="auto"/>
        <w:right w:val="none" w:sz="0" w:space="0" w:color="auto"/>
      </w:divBdr>
    </w:div>
    <w:div w:id="862086144">
      <w:bodyDiv w:val="1"/>
      <w:marLeft w:val="0"/>
      <w:marRight w:val="0"/>
      <w:marTop w:val="0"/>
      <w:marBottom w:val="0"/>
      <w:divBdr>
        <w:top w:val="none" w:sz="0" w:space="0" w:color="auto"/>
        <w:left w:val="none" w:sz="0" w:space="0" w:color="auto"/>
        <w:bottom w:val="none" w:sz="0" w:space="0" w:color="auto"/>
        <w:right w:val="none" w:sz="0" w:space="0" w:color="auto"/>
      </w:divBdr>
    </w:div>
    <w:div w:id="862867946">
      <w:bodyDiv w:val="1"/>
      <w:marLeft w:val="0"/>
      <w:marRight w:val="0"/>
      <w:marTop w:val="0"/>
      <w:marBottom w:val="0"/>
      <w:divBdr>
        <w:top w:val="none" w:sz="0" w:space="0" w:color="auto"/>
        <w:left w:val="none" w:sz="0" w:space="0" w:color="auto"/>
        <w:bottom w:val="none" w:sz="0" w:space="0" w:color="auto"/>
        <w:right w:val="none" w:sz="0" w:space="0" w:color="auto"/>
      </w:divBdr>
    </w:div>
    <w:div w:id="863329495">
      <w:bodyDiv w:val="1"/>
      <w:marLeft w:val="0"/>
      <w:marRight w:val="0"/>
      <w:marTop w:val="0"/>
      <w:marBottom w:val="0"/>
      <w:divBdr>
        <w:top w:val="none" w:sz="0" w:space="0" w:color="auto"/>
        <w:left w:val="none" w:sz="0" w:space="0" w:color="auto"/>
        <w:bottom w:val="none" w:sz="0" w:space="0" w:color="auto"/>
        <w:right w:val="none" w:sz="0" w:space="0" w:color="auto"/>
      </w:divBdr>
    </w:div>
    <w:div w:id="863783435">
      <w:bodyDiv w:val="1"/>
      <w:marLeft w:val="0"/>
      <w:marRight w:val="0"/>
      <w:marTop w:val="0"/>
      <w:marBottom w:val="0"/>
      <w:divBdr>
        <w:top w:val="none" w:sz="0" w:space="0" w:color="auto"/>
        <w:left w:val="none" w:sz="0" w:space="0" w:color="auto"/>
        <w:bottom w:val="none" w:sz="0" w:space="0" w:color="auto"/>
        <w:right w:val="none" w:sz="0" w:space="0" w:color="auto"/>
      </w:divBdr>
    </w:div>
    <w:div w:id="864445722">
      <w:bodyDiv w:val="1"/>
      <w:marLeft w:val="0"/>
      <w:marRight w:val="0"/>
      <w:marTop w:val="0"/>
      <w:marBottom w:val="0"/>
      <w:divBdr>
        <w:top w:val="none" w:sz="0" w:space="0" w:color="auto"/>
        <w:left w:val="none" w:sz="0" w:space="0" w:color="auto"/>
        <w:bottom w:val="none" w:sz="0" w:space="0" w:color="auto"/>
        <w:right w:val="none" w:sz="0" w:space="0" w:color="auto"/>
      </w:divBdr>
    </w:div>
    <w:div w:id="868490581">
      <w:bodyDiv w:val="1"/>
      <w:marLeft w:val="0"/>
      <w:marRight w:val="0"/>
      <w:marTop w:val="0"/>
      <w:marBottom w:val="0"/>
      <w:divBdr>
        <w:top w:val="none" w:sz="0" w:space="0" w:color="auto"/>
        <w:left w:val="none" w:sz="0" w:space="0" w:color="auto"/>
        <w:bottom w:val="none" w:sz="0" w:space="0" w:color="auto"/>
        <w:right w:val="none" w:sz="0" w:space="0" w:color="auto"/>
      </w:divBdr>
    </w:div>
    <w:div w:id="870730229">
      <w:bodyDiv w:val="1"/>
      <w:marLeft w:val="0"/>
      <w:marRight w:val="0"/>
      <w:marTop w:val="0"/>
      <w:marBottom w:val="0"/>
      <w:divBdr>
        <w:top w:val="none" w:sz="0" w:space="0" w:color="auto"/>
        <w:left w:val="none" w:sz="0" w:space="0" w:color="auto"/>
        <w:bottom w:val="none" w:sz="0" w:space="0" w:color="auto"/>
        <w:right w:val="none" w:sz="0" w:space="0" w:color="auto"/>
      </w:divBdr>
    </w:div>
    <w:div w:id="871265424">
      <w:bodyDiv w:val="1"/>
      <w:marLeft w:val="0"/>
      <w:marRight w:val="0"/>
      <w:marTop w:val="0"/>
      <w:marBottom w:val="0"/>
      <w:divBdr>
        <w:top w:val="none" w:sz="0" w:space="0" w:color="auto"/>
        <w:left w:val="none" w:sz="0" w:space="0" w:color="auto"/>
        <w:bottom w:val="none" w:sz="0" w:space="0" w:color="auto"/>
        <w:right w:val="none" w:sz="0" w:space="0" w:color="auto"/>
      </w:divBdr>
    </w:div>
    <w:div w:id="871768600">
      <w:bodyDiv w:val="1"/>
      <w:marLeft w:val="0"/>
      <w:marRight w:val="0"/>
      <w:marTop w:val="0"/>
      <w:marBottom w:val="0"/>
      <w:divBdr>
        <w:top w:val="none" w:sz="0" w:space="0" w:color="auto"/>
        <w:left w:val="none" w:sz="0" w:space="0" w:color="auto"/>
        <w:bottom w:val="none" w:sz="0" w:space="0" w:color="auto"/>
        <w:right w:val="none" w:sz="0" w:space="0" w:color="auto"/>
      </w:divBdr>
    </w:div>
    <w:div w:id="873275428">
      <w:bodyDiv w:val="1"/>
      <w:marLeft w:val="0"/>
      <w:marRight w:val="0"/>
      <w:marTop w:val="0"/>
      <w:marBottom w:val="0"/>
      <w:divBdr>
        <w:top w:val="none" w:sz="0" w:space="0" w:color="auto"/>
        <w:left w:val="none" w:sz="0" w:space="0" w:color="auto"/>
        <w:bottom w:val="none" w:sz="0" w:space="0" w:color="auto"/>
        <w:right w:val="none" w:sz="0" w:space="0" w:color="auto"/>
      </w:divBdr>
    </w:div>
    <w:div w:id="873466212">
      <w:bodyDiv w:val="1"/>
      <w:marLeft w:val="0"/>
      <w:marRight w:val="0"/>
      <w:marTop w:val="0"/>
      <w:marBottom w:val="0"/>
      <w:divBdr>
        <w:top w:val="none" w:sz="0" w:space="0" w:color="auto"/>
        <w:left w:val="none" w:sz="0" w:space="0" w:color="auto"/>
        <w:bottom w:val="none" w:sz="0" w:space="0" w:color="auto"/>
        <w:right w:val="none" w:sz="0" w:space="0" w:color="auto"/>
      </w:divBdr>
    </w:div>
    <w:div w:id="875308934">
      <w:bodyDiv w:val="1"/>
      <w:marLeft w:val="0"/>
      <w:marRight w:val="0"/>
      <w:marTop w:val="0"/>
      <w:marBottom w:val="0"/>
      <w:divBdr>
        <w:top w:val="none" w:sz="0" w:space="0" w:color="auto"/>
        <w:left w:val="none" w:sz="0" w:space="0" w:color="auto"/>
        <w:bottom w:val="none" w:sz="0" w:space="0" w:color="auto"/>
        <w:right w:val="none" w:sz="0" w:space="0" w:color="auto"/>
      </w:divBdr>
    </w:div>
    <w:div w:id="875318246">
      <w:bodyDiv w:val="1"/>
      <w:marLeft w:val="0"/>
      <w:marRight w:val="0"/>
      <w:marTop w:val="0"/>
      <w:marBottom w:val="0"/>
      <w:divBdr>
        <w:top w:val="none" w:sz="0" w:space="0" w:color="auto"/>
        <w:left w:val="none" w:sz="0" w:space="0" w:color="auto"/>
        <w:bottom w:val="none" w:sz="0" w:space="0" w:color="auto"/>
        <w:right w:val="none" w:sz="0" w:space="0" w:color="auto"/>
      </w:divBdr>
    </w:div>
    <w:div w:id="877204022">
      <w:bodyDiv w:val="1"/>
      <w:marLeft w:val="0"/>
      <w:marRight w:val="0"/>
      <w:marTop w:val="0"/>
      <w:marBottom w:val="0"/>
      <w:divBdr>
        <w:top w:val="none" w:sz="0" w:space="0" w:color="auto"/>
        <w:left w:val="none" w:sz="0" w:space="0" w:color="auto"/>
        <w:bottom w:val="none" w:sz="0" w:space="0" w:color="auto"/>
        <w:right w:val="none" w:sz="0" w:space="0" w:color="auto"/>
      </w:divBdr>
    </w:div>
    <w:div w:id="877278537">
      <w:bodyDiv w:val="1"/>
      <w:marLeft w:val="0"/>
      <w:marRight w:val="0"/>
      <w:marTop w:val="0"/>
      <w:marBottom w:val="0"/>
      <w:divBdr>
        <w:top w:val="none" w:sz="0" w:space="0" w:color="auto"/>
        <w:left w:val="none" w:sz="0" w:space="0" w:color="auto"/>
        <w:bottom w:val="none" w:sz="0" w:space="0" w:color="auto"/>
        <w:right w:val="none" w:sz="0" w:space="0" w:color="auto"/>
      </w:divBdr>
    </w:div>
    <w:div w:id="878662063">
      <w:bodyDiv w:val="1"/>
      <w:marLeft w:val="0"/>
      <w:marRight w:val="0"/>
      <w:marTop w:val="0"/>
      <w:marBottom w:val="0"/>
      <w:divBdr>
        <w:top w:val="none" w:sz="0" w:space="0" w:color="auto"/>
        <w:left w:val="none" w:sz="0" w:space="0" w:color="auto"/>
        <w:bottom w:val="none" w:sz="0" w:space="0" w:color="auto"/>
        <w:right w:val="none" w:sz="0" w:space="0" w:color="auto"/>
      </w:divBdr>
    </w:div>
    <w:div w:id="879439549">
      <w:bodyDiv w:val="1"/>
      <w:marLeft w:val="0"/>
      <w:marRight w:val="0"/>
      <w:marTop w:val="0"/>
      <w:marBottom w:val="0"/>
      <w:divBdr>
        <w:top w:val="none" w:sz="0" w:space="0" w:color="auto"/>
        <w:left w:val="none" w:sz="0" w:space="0" w:color="auto"/>
        <w:bottom w:val="none" w:sz="0" w:space="0" w:color="auto"/>
        <w:right w:val="none" w:sz="0" w:space="0" w:color="auto"/>
      </w:divBdr>
    </w:div>
    <w:div w:id="879509295">
      <w:bodyDiv w:val="1"/>
      <w:marLeft w:val="0"/>
      <w:marRight w:val="0"/>
      <w:marTop w:val="0"/>
      <w:marBottom w:val="0"/>
      <w:divBdr>
        <w:top w:val="none" w:sz="0" w:space="0" w:color="auto"/>
        <w:left w:val="none" w:sz="0" w:space="0" w:color="auto"/>
        <w:bottom w:val="none" w:sz="0" w:space="0" w:color="auto"/>
        <w:right w:val="none" w:sz="0" w:space="0" w:color="auto"/>
      </w:divBdr>
    </w:div>
    <w:div w:id="880895564">
      <w:bodyDiv w:val="1"/>
      <w:marLeft w:val="0"/>
      <w:marRight w:val="0"/>
      <w:marTop w:val="0"/>
      <w:marBottom w:val="0"/>
      <w:divBdr>
        <w:top w:val="none" w:sz="0" w:space="0" w:color="auto"/>
        <w:left w:val="none" w:sz="0" w:space="0" w:color="auto"/>
        <w:bottom w:val="none" w:sz="0" w:space="0" w:color="auto"/>
        <w:right w:val="none" w:sz="0" w:space="0" w:color="auto"/>
      </w:divBdr>
    </w:div>
    <w:div w:id="881407148">
      <w:bodyDiv w:val="1"/>
      <w:marLeft w:val="0"/>
      <w:marRight w:val="0"/>
      <w:marTop w:val="0"/>
      <w:marBottom w:val="0"/>
      <w:divBdr>
        <w:top w:val="none" w:sz="0" w:space="0" w:color="auto"/>
        <w:left w:val="none" w:sz="0" w:space="0" w:color="auto"/>
        <w:bottom w:val="none" w:sz="0" w:space="0" w:color="auto"/>
        <w:right w:val="none" w:sz="0" w:space="0" w:color="auto"/>
      </w:divBdr>
    </w:div>
    <w:div w:id="882594951">
      <w:bodyDiv w:val="1"/>
      <w:marLeft w:val="0"/>
      <w:marRight w:val="0"/>
      <w:marTop w:val="0"/>
      <w:marBottom w:val="0"/>
      <w:divBdr>
        <w:top w:val="none" w:sz="0" w:space="0" w:color="auto"/>
        <w:left w:val="none" w:sz="0" w:space="0" w:color="auto"/>
        <w:bottom w:val="none" w:sz="0" w:space="0" w:color="auto"/>
        <w:right w:val="none" w:sz="0" w:space="0" w:color="auto"/>
      </w:divBdr>
    </w:div>
    <w:div w:id="883248857">
      <w:bodyDiv w:val="1"/>
      <w:marLeft w:val="0"/>
      <w:marRight w:val="0"/>
      <w:marTop w:val="0"/>
      <w:marBottom w:val="0"/>
      <w:divBdr>
        <w:top w:val="none" w:sz="0" w:space="0" w:color="auto"/>
        <w:left w:val="none" w:sz="0" w:space="0" w:color="auto"/>
        <w:bottom w:val="none" w:sz="0" w:space="0" w:color="auto"/>
        <w:right w:val="none" w:sz="0" w:space="0" w:color="auto"/>
      </w:divBdr>
    </w:div>
    <w:div w:id="884028398">
      <w:bodyDiv w:val="1"/>
      <w:marLeft w:val="0"/>
      <w:marRight w:val="0"/>
      <w:marTop w:val="0"/>
      <w:marBottom w:val="0"/>
      <w:divBdr>
        <w:top w:val="none" w:sz="0" w:space="0" w:color="auto"/>
        <w:left w:val="none" w:sz="0" w:space="0" w:color="auto"/>
        <w:bottom w:val="none" w:sz="0" w:space="0" w:color="auto"/>
        <w:right w:val="none" w:sz="0" w:space="0" w:color="auto"/>
      </w:divBdr>
    </w:div>
    <w:div w:id="884291296">
      <w:bodyDiv w:val="1"/>
      <w:marLeft w:val="0"/>
      <w:marRight w:val="0"/>
      <w:marTop w:val="0"/>
      <w:marBottom w:val="0"/>
      <w:divBdr>
        <w:top w:val="none" w:sz="0" w:space="0" w:color="auto"/>
        <w:left w:val="none" w:sz="0" w:space="0" w:color="auto"/>
        <w:bottom w:val="none" w:sz="0" w:space="0" w:color="auto"/>
        <w:right w:val="none" w:sz="0" w:space="0" w:color="auto"/>
      </w:divBdr>
    </w:div>
    <w:div w:id="884683076">
      <w:bodyDiv w:val="1"/>
      <w:marLeft w:val="0"/>
      <w:marRight w:val="0"/>
      <w:marTop w:val="0"/>
      <w:marBottom w:val="0"/>
      <w:divBdr>
        <w:top w:val="none" w:sz="0" w:space="0" w:color="auto"/>
        <w:left w:val="none" w:sz="0" w:space="0" w:color="auto"/>
        <w:bottom w:val="none" w:sz="0" w:space="0" w:color="auto"/>
        <w:right w:val="none" w:sz="0" w:space="0" w:color="auto"/>
      </w:divBdr>
    </w:div>
    <w:div w:id="884827745">
      <w:bodyDiv w:val="1"/>
      <w:marLeft w:val="0"/>
      <w:marRight w:val="0"/>
      <w:marTop w:val="0"/>
      <w:marBottom w:val="0"/>
      <w:divBdr>
        <w:top w:val="none" w:sz="0" w:space="0" w:color="auto"/>
        <w:left w:val="none" w:sz="0" w:space="0" w:color="auto"/>
        <w:bottom w:val="none" w:sz="0" w:space="0" w:color="auto"/>
        <w:right w:val="none" w:sz="0" w:space="0" w:color="auto"/>
      </w:divBdr>
    </w:div>
    <w:div w:id="885021156">
      <w:bodyDiv w:val="1"/>
      <w:marLeft w:val="0"/>
      <w:marRight w:val="0"/>
      <w:marTop w:val="0"/>
      <w:marBottom w:val="0"/>
      <w:divBdr>
        <w:top w:val="none" w:sz="0" w:space="0" w:color="auto"/>
        <w:left w:val="none" w:sz="0" w:space="0" w:color="auto"/>
        <w:bottom w:val="none" w:sz="0" w:space="0" w:color="auto"/>
        <w:right w:val="none" w:sz="0" w:space="0" w:color="auto"/>
      </w:divBdr>
    </w:div>
    <w:div w:id="885609187">
      <w:bodyDiv w:val="1"/>
      <w:marLeft w:val="0"/>
      <w:marRight w:val="0"/>
      <w:marTop w:val="0"/>
      <w:marBottom w:val="0"/>
      <w:divBdr>
        <w:top w:val="none" w:sz="0" w:space="0" w:color="auto"/>
        <w:left w:val="none" w:sz="0" w:space="0" w:color="auto"/>
        <w:bottom w:val="none" w:sz="0" w:space="0" w:color="auto"/>
        <w:right w:val="none" w:sz="0" w:space="0" w:color="auto"/>
      </w:divBdr>
    </w:div>
    <w:div w:id="885722882">
      <w:bodyDiv w:val="1"/>
      <w:marLeft w:val="0"/>
      <w:marRight w:val="0"/>
      <w:marTop w:val="0"/>
      <w:marBottom w:val="0"/>
      <w:divBdr>
        <w:top w:val="none" w:sz="0" w:space="0" w:color="auto"/>
        <w:left w:val="none" w:sz="0" w:space="0" w:color="auto"/>
        <w:bottom w:val="none" w:sz="0" w:space="0" w:color="auto"/>
        <w:right w:val="none" w:sz="0" w:space="0" w:color="auto"/>
      </w:divBdr>
    </w:div>
    <w:div w:id="887373448">
      <w:bodyDiv w:val="1"/>
      <w:marLeft w:val="0"/>
      <w:marRight w:val="0"/>
      <w:marTop w:val="0"/>
      <w:marBottom w:val="0"/>
      <w:divBdr>
        <w:top w:val="none" w:sz="0" w:space="0" w:color="auto"/>
        <w:left w:val="none" w:sz="0" w:space="0" w:color="auto"/>
        <w:bottom w:val="none" w:sz="0" w:space="0" w:color="auto"/>
        <w:right w:val="none" w:sz="0" w:space="0" w:color="auto"/>
      </w:divBdr>
    </w:div>
    <w:div w:id="887646208">
      <w:bodyDiv w:val="1"/>
      <w:marLeft w:val="0"/>
      <w:marRight w:val="0"/>
      <w:marTop w:val="0"/>
      <w:marBottom w:val="0"/>
      <w:divBdr>
        <w:top w:val="none" w:sz="0" w:space="0" w:color="auto"/>
        <w:left w:val="none" w:sz="0" w:space="0" w:color="auto"/>
        <w:bottom w:val="none" w:sz="0" w:space="0" w:color="auto"/>
        <w:right w:val="none" w:sz="0" w:space="0" w:color="auto"/>
      </w:divBdr>
    </w:div>
    <w:div w:id="889145572">
      <w:bodyDiv w:val="1"/>
      <w:marLeft w:val="0"/>
      <w:marRight w:val="0"/>
      <w:marTop w:val="0"/>
      <w:marBottom w:val="0"/>
      <w:divBdr>
        <w:top w:val="none" w:sz="0" w:space="0" w:color="auto"/>
        <w:left w:val="none" w:sz="0" w:space="0" w:color="auto"/>
        <w:bottom w:val="none" w:sz="0" w:space="0" w:color="auto"/>
        <w:right w:val="none" w:sz="0" w:space="0" w:color="auto"/>
      </w:divBdr>
    </w:div>
    <w:div w:id="889416050">
      <w:bodyDiv w:val="1"/>
      <w:marLeft w:val="0"/>
      <w:marRight w:val="0"/>
      <w:marTop w:val="0"/>
      <w:marBottom w:val="0"/>
      <w:divBdr>
        <w:top w:val="none" w:sz="0" w:space="0" w:color="auto"/>
        <w:left w:val="none" w:sz="0" w:space="0" w:color="auto"/>
        <w:bottom w:val="none" w:sz="0" w:space="0" w:color="auto"/>
        <w:right w:val="none" w:sz="0" w:space="0" w:color="auto"/>
      </w:divBdr>
    </w:div>
    <w:div w:id="889651997">
      <w:bodyDiv w:val="1"/>
      <w:marLeft w:val="0"/>
      <w:marRight w:val="0"/>
      <w:marTop w:val="0"/>
      <w:marBottom w:val="0"/>
      <w:divBdr>
        <w:top w:val="none" w:sz="0" w:space="0" w:color="auto"/>
        <w:left w:val="none" w:sz="0" w:space="0" w:color="auto"/>
        <w:bottom w:val="none" w:sz="0" w:space="0" w:color="auto"/>
        <w:right w:val="none" w:sz="0" w:space="0" w:color="auto"/>
      </w:divBdr>
    </w:div>
    <w:div w:id="890074421">
      <w:bodyDiv w:val="1"/>
      <w:marLeft w:val="0"/>
      <w:marRight w:val="0"/>
      <w:marTop w:val="0"/>
      <w:marBottom w:val="0"/>
      <w:divBdr>
        <w:top w:val="none" w:sz="0" w:space="0" w:color="auto"/>
        <w:left w:val="none" w:sz="0" w:space="0" w:color="auto"/>
        <w:bottom w:val="none" w:sz="0" w:space="0" w:color="auto"/>
        <w:right w:val="none" w:sz="0" w:space="0" w:color="auto"/>
      </w:divBdr>
    </w:div>
    <w:div w:id="890115226">
      <w:bodyDiv w:val="1"/>
      <w:marLeft w:val="0"/>
      <w:marRight w:val="0"/>
      <w:marTop w:val="0"/>
      <w:marBottom w:val="0"/>
      <w:divBdr>
        <w:top w:val="none" w:sz="0" w:space="0" w:color="auto"/>
        <w:left w:val="none" w:sz="0" w:space="0" w:color="auto"/>
        <w:bottom w:val="none" w:sz="0" w:space="0" w:color="auto"/>
        <w:right w:val="none" w:sz="0" w:space="0" w:color="auto"/>
      </w:divBdr>
    </w:div>
    <w:div w:id="892543416">
      <w:bodyDiv w:val="1"/>
      <w:marLeft w:val="0"/>
      <w:marRight w:val="0"/>
      <w:marTop w:val="0"/>
      <w:marBottom w:val="0"/>
      <w:divBdr>
        <w:top w:val="none" w:sz="0" w:space="0" w:color="auto"/>
        <w:left w:val="none" w:sz="0" w:space="0" w:color="auto"/>
        <w:bottom w:val="none" w:sz="0" w:space="0" w:color="auto"/>
        <w:right w:val="none" w:sz="0" w:space="0" w:color="auto"/>
      </w:divBdr>
    </w:div>
    <w:div w:id="892692857">
      <w:bodyDiv w:val="1"/>
      <w:marLeft w:val="0"/>
      <w:marRight w:val="0"/>
      <w:marTop w:val="0"/>
      <w:marBottom w:val="0"/>
      <w:divBdr>
        <w:top w:val="none" w:sz="0" w:space="0" w:color="auto"/>
        <w:left w:val="none" w:sz="0" w:space="0" w:color="auto"/>
        <w:bottom w:val="none" w:sz="0" w:space="0" w:color="auto"/>
        <w:right w:val="none" w:sz="0" w:space="0" w:color="auto"/>
      </w:divBdr>
    </w:div>
    <w:div w:id="893929501">
      <w:bodyDiv w:val="1"/>
      <w:marLeft w:val="0"/>
      <w:marRight w:val="0"/>
      <w:marTop w:val="0"/>
      <w:marBottom w:val="0"/>
      <w:divBdr>
        <w:top w:val="none" w:sz="0" w:space="0" w:color="auto"/>
        <w:left w:val="none" w:sz="0" w:space="0" w:color="auto"/>
        <w:bottom w:val="none" w:sz="0" w:space="0" w:color="auto"/>
        <w:right w:val="none" w:sz="0" w:space="0" w:color="auto"/>
      </w:divBdr>
    </w:div>
    <w:div w:id="894200382">
      <w:bodyDiv w:val="1"/>
      <w:marLeft w:val="0"/>
      <w:marRight w:val="0"/>
      <w:marTop w:val="0"/>
      <w:marBottom w:val="0"/>
      <w:divBdr>
        <w:top w:val="none" w:sz="0" w:space="0" w:color="auto"/>
        <w:left w:val="none" w:sz="0" w:space="0" w:color="auto"/>
        <w:bottom w:val="none" w:sz="0" w:space="0" w:color="auto"/>
        <w:right w:val="none" w:sz="0" w:space="0" w:color="auto"/>
      </w:divBdr>
    </w:div>
    <w:div w:id="898712226">
      <w:bodyDiv w:val="1"/>
      <w:marLeft w:val="0"/>
      <w:marRight w:val="0"/>
      <w:marTop w:val="0"/>
      <w:marBottom w:val="0"/>
      <w:divBdr>
        <w:top w:val="none" w:sz="0" w:space="0" w:color="auto"/>
        <w:left w:val="none" w:sz="0" w:space="0" w:color="auto"/>
        <w:bottom w:val="none" w:sz="0" w:space="0" w:color="auto"/>
        <w:right w:val="none" w:sz="0" w:space="0" w:color="auto"/>
      </w:divBdr>
    </w:div>
    <w:div w:id="900209102">
      <w:bodyDiv w:val="1"/>
      <w:marLeft w:val="0"/>
      <w:marRight w:val="0"/>
      <w:marTop w:val="0"/>
      <w:marBottom w:val="0"/>
      <w:divBdr>
        <w:top w:val="none" w:sz="0" w:space="0" w:color="auto"/>
        <w:left w:val="none" w:sz="0" w:space="0" w:color="auto"/>
        <w:bottom w:val="none" w:sz="0" w:space="0" w:color="auto"/>
        <w:right w:val="none" w:sz="0" w:space="0" w:color="auto"/>
      </w:divBdr>
    </w:div>
    <w:div w:id="900947126">
      <w:bodyDiv w:val="1"/>
      <w:marLeft w:val="0"/>
      <w:marRight w:val="0"/>
      <w:marTop w:val="0"/>
      <w:marBottom w:val="0"/>
      <w:divBdr>
        <w:top w:val="none" w:sz="0" w:space="0" w:color="auto"/>
        <w:left w:val="none" w:sz="0" w:space="0" w:color="auto"/>
        <w:bottom w:val="none" w:sz="0" w:space="0" w:color="auto"/>
        <w:right w:val="none" w:sz="0" w:space="0" w:color="auto"/>
      </w:divBdr>
    </w:div>
    <w:div w:id="901598001">
      <w:bodyDiv w:val="1"/>
      <w:marLeft w:val="0"/>
      <w:marRight w:val="0"/>
      <w:marTop w:val="0"/>
      <w:marBottom w:val="0"/>
      <w:divBdr>
        <w:top w:val="none" w:sz="0" w:space="0" w:color="auto"/>
        <w:left w:val="none" w:sz="0" w:space="0" w:color="auto"/>
        <w:bottom w:val="none" w:sz="0" w:space="0" w:color="auto"/>
        <w:right w:val="none" w:sz="0" w:space="0" w:color="auto"/>
      </w:divBdr>
    </w:div>
    <w:div w:id="902064666">
      <w:bodyDiv w:val="1"/>
      <w:marLeft w:val="0"/>
      <w:marRight w:val="0"/>
      <w:marTop w:val="0"/>
      <w:marBottom w:val="0"/>
      <w:divBdr>
        <w:top w:val="none" w:sz="0" w:space="0" w:color="auto"/>
        <w:left w:val="none" w:sz="0" w:space="0" w:color="auto"/>
        <w:bottom w:val="none" w:sz="0" w:space="0" w:color="auto"/>
        <w:right w:val="none" w:sz="0" w:space="0" w:color="auto"/>
      </w:divBdr>
    </w:div>
    <w:div w:id="902910002">
      <w:bodyDiv w:val="1"/>
      <w:marLeft w:val="0"/>
      <w:marRight w:val="0"/>
      <w:marTop w:val="0"/>
      <w:marBottom w:val="0"/>
      <w:divBdr>
        <w:top w:val="none" w:sz="0" w:space="0" w:color="auto"/>
        <w:left w:val="none" w:sz="0" w:space="0" w:color="auto"/>
        <w:bottom w:val="none" w:sz="0" w:space="0" w:color="auto"/>
        <w:right w:val="none" w:sz="0" w:space="0" w:color="auto"/>
      </w:divBdr>
    </w:div>
    <w:div w:id="903107656">
      <w:bodyDiv w:val="1"/>
      <w:marLeft w:val="0"/>
      <w:marRight w:val="0"/>
      <w:marTop w:val="0"/>
      <w:marBottom w:val="0"/>
      <w:divBdr>
        <w:top w:val="none" w:sz="0" w:space="0" w:color="auto"/>
        <w:left w:val="none" w:sz="0" w:space="0" w:color="auto"/>
        <w:bottom w:val="none" w:sz="0" w:space="0" w:color="auto"/>
        <w:right w:val="none" w:sz="0" w:space="0" w:color="auto"/>
      </w:divBdr>
    </w:div>
    <w:div w:id="905722274">
      <w:bodyDiv w:val="1"/>
      <w:marLeft w:val="0"/>
      <w:marRight w:val="0"/>
      <w:marTop w:val="0"/>
      <w:marBottom w:val="0"/>
      <w:divBdr>
        <w:top w:val="none" w:sz="0" w:space="0" w:color="auto"/>
        <w:left w:val="none" w:sz="0" w:space="0" w:color="auto"/>
        <w:bottom w:val="none" w:sz="0" w:space="0" w:color="auto"/>
        <w:right w:val="none" w:sz="0" w:space="0" w:color="auto"/>
      </w:divBdr>
    </w:div>
    <w:div w:id="907111825">
      <w:bodyDiv w:val="1"/>
      <w:marLeft w:val="0"/>
      <w:marRight w:val="0"/>
      <w:marTop w:val="0"/>
      <w:marBottom w:val="0"/>
      <w:divBdr>
        <w:top w:val="none" w:sz="0" w:space="0" w:color="auto"/>
        <w:left w:val="none" w:sz="0" w:space="0" w:color="auto"/>
        <w:bottom w:val="none" w:sz="0" w:space="0" w:color="auto"/>
        <w:right w:val="none" w:sz="0" w:space="0" w:color="auto"/>
      </w:divBdr>
    </w:div>
    <w:div w:id="908343593">
      <w:bodyDiv w:val="1"/>
      <w:marLeft w:val="0"/>
      <w:marRight w:val="0"/>
      <w:marTop w:val="0"/>
      <w:marBottom w:val="0"/>
      <w:divBdr>
        <w:top w:val="none" w:sz="0" w:space="0" w:color="auto"/>
        <w:left w:val="none" w:sz="0" w:space="0" w:color="auto"/>
        <w:bottom w:val="none" w:sz="0" w:space="0" w:color="auto"/>
        <w:right w:val="none" w:sz="0" w:space="0" w:color="auto"/>
      </w:divBdr>
    </w:div>
    <w:div w:id="909116112">
      <w:bodyDiv w:val="1"/>
      <w:marLeft w:val="0"/>
      <w:marRight w:val="0"/>
      <w:marTop w:val="0"/>
      <w:marBottom w:val="0"/>
      <w:divBdr>
        <w:top w:val="none" w:sz="0" w:space="0" w:color="auto"/>
        <w:left w:val="none" w:sz="0" w:space="0" w:color="auto"/>
        <w:bottom w:val="none" w:sz="0" w:space="0" w:color="auto"/>
        <w:right w:val="none" w:sz="0" w:space="0" w:color="auto"/>
      </w:divBdr>
    </w:div>
    <w:div w:id="910968613">
      <w:bodyDiv w:val="1"/>
      <w:marLeft w:val="0"/>
      <w:marRight w:val="0"/>
      <w:marTop w:val="0"/>
      <w:marBottom w:val="0"/>
      <w:divBdr>
        <w:top w:val="none" w:sz="0" w:space="0" w:color="auto"/>
        <w:left w:val="none" w:sz="0" w:space="0" w:color="auto"/>
        <w:bottom w:val="none" w:sz="0" w:space="0" w:color="auto"/>
        <w:right w:val="none" w:sz="0" w:space="0" w:color="auto"/>
      </w:divBdr>
    </w:div>
    <w:div w:id="911232192">
      <w:bodyDiv w:val="1"/>
      <w:marLeft w:val="0"/>
      <w:marRight w:val="0"/>
      <w:marTop w:val="0"/>
      <w:marBottom w:val="0"/>
      <w:divBdr>
        <w:top w:val="none" w:sz="0" w:space="0" w:color="auto"/>
        <w:left w:val="none" w:sz="0" w:space="0" w:color="auto"/>
        <w:bottom w:val="none" w:sz="0" w:space="0" w:color="auto"/>
        <w:right w:val="none" w:sz="0" w:space="0" w:color="auto"/>
      </w:divBdr>
    </w:div>
    <w:div w:id="912156235">
      <w:bodyDiv w:val="1"/>
      <w:marLeft w:val="0"/>
      <w:marRight w:val="0"/>
      <w:marTop w:val="0"/>
      <w:marBottom w:val="0"/>
      <w:divBdr>
        <w:top w:val="none" w:sz="0" w:space="0" w:color="auto"/>
        <w:left w:val="none" w:sz="0" w:space="0" w:color="auto"/>
        <w:bottom w:val="none" w:sz="0" w:space="0" w:color="auto"/>
        <w:right w:val="none" w:sz="0" w:space="0" w:color="auto"/>
      </w:divBdr>
    </w:div>
    <w:div w:id="913319877">
      <w:bodyDiv w:val="1"/>
      <w:marLeft w:val="0"/>
      <w:marRight w:val="0"/>
      <w:marTop w:val="0"/>
      <w:marBottom w:val="0"/>
      <w:divBdr>
        <w:top w:val="none" w:sz="0" w:space="0" w:color="auto"/>
        <w:left w:val="none" w:sz="0" w:space="0" w:color="auto"/>
        <w:bottom w:val="none" w:sz="0" w:space="0" w:color="auto"/>
        <w:right w:val="none" w:sz="0" w:space="0" w:color="auto"/>
      </w:divBdr>
    </w:div>
    <w:div w:id="916745965">
      <w:bodyDiv w:val="1"/>
      <w:marLeft w:val="0"/>
      <w:marRight w:val="0"/>
      <w:marTop w:val="0"/>
      <w:marBottom w:val="0"/>
      <w:divBdr>
        <w:top w:val="none" w:sz="0" w:space="0" w:color="auto"/>
        <w:left w:val="none" w:sz="0" w:space="0" w:color="auto"/>
        <w:bottom w:val="none" w:sz="0" w:space="0" w:color="auto"/>
        <w:right w:val="none" w:sz="0" w:space="0" w:color="auto"/>
      </w:divBdr>
    </w:div>
    <w:div w:id="917134591">
      <w:bodyDiv w:val="1"/>
      <w:marLeft w:val="0"/>
      <w:marRight w:val="0"/>
      <w:marTop w:val="0"/>
      <w:marBottom w:val="0"/>
      <w:divBdr>
        <w:top w:val="none" w:sz="0" w:space="0" w:color="auto"/>
        <w:left w:val="none" w:sz="0" w:space="0" w:color="auto"/>
        <w:bottom w:val="none" w:sz="0" w:space="0" w:color="auto"/>
        <w:right w:val="none" w:sz="0" w:space="0" w:color="auto"/>
      </w:divBdr>
    </w:div>
    <w:div w:id="917323453">
      <w:bodyDiv w:val="1"/>
      <w:marLeft w:val="0"/>
      <w:marRight w:val="0"/>
      <w:marTop w:val="0"/>
      <w:marBottom w:val="0"/>
      <w:divBdr>
        <w:top w:val="none" w:sz="0" w:space="0" w:color="auto"/>
        <w:left w:val="none" w:sz="0" w:space="0" w:color="auto"/>
        <w:bottom w:val="none" w:sz="0" w:space="0" w:color="auto"/>
        <w:right w:val="none" w:sz="0" w:space="0" w:color="auto"/>
      </w:divBdr>
    </w:div>
    <w:div w:id="918561533">
      <w:bodyDiv w:val="1"/>
      <w:marLeft w:val="0"/>
      <w:marRight w:val="0"/>
      <w:marTop w:val="0"/>
      <w:marBottom w:val="0"/>
      <w:divBdr>
        <w:top w:val="none" w:sz="0" w:space="0" w:color="auto"/>
        <w:left w:val="none" w:sz="0" w:space="0" w:color="auto"/>
        <w:bottom w:val="none" w:sz="0" w:space="0" w:color="auto"/>
        <w:right w:val="none" w:sz="0" w:space="0" w:color="auto"/>
      </w:divBdr>
    </w:div>
    <w:div w:id="922495262">
      <w:bodyDiv w:val="1"/>
      <w:marLeft w:val="0"/>
      <w:marRight w:val="0"/>
      <w:marTop w:val="0"/>
      <w:marBottom w:val="0"/>
      <w:divBdr>
        <w:top w:val="none" w:sz="0" w:space="0" w:color="auto"/>
        <w:left w:val="none" w:sz="0" w:space="0" w:color="auto"/>
        <w:bottom w:val="none" w:sz="0" w:space="0" w:color="auto"/>
        <w:right w:val="none" w:sz="0" w:space="0" w:color="auto"/>
      </w:divBdr>
    </w:div>
    <w:div w:id="922497787">
      <w:bodyDiv w:val="1"/>
      <w:marLeft w:val="0"/>
      <w:marRight w:val="0"/>
      <w:marTop w:val="0"/>
      <w:marBottom w:val="0"/>
      <w:divBdr>
        <w:top w:val="none" w:sz="0" w:space="0" w:color="auto"/>
        <w:left w:val="none" w:sz="0" w:space="0" w:color="auto"/>
        <w:bottom w:val="none" w:sz="0" w:space="0" w:color="auto"/>
        <w:right w:val="none" w:sz="0" w:space="0" w:color="auto"/>
      </w:divBdr>
    </w:div>
    <w:div w:id="922908341">
      <w:bodyDiv w:val="1"/>
      <w:marLeft w:val="0"/>
      <w:marRight w:val="0"/>
      <w:marTop w:val="0"/>
      <w:marBottom w:val="0"/>
      <w:divBdr>
        <w:top w:val="none" w:sz="0" w:space="0" w:color="auto"/>
        <w:left w:val="none" w:sz="0" w:space="0" w:color="auto"/>
        <w:bottom w:val="none" w:sz="0" w:space="0" w:color="auto"/>
        <w:right w:val="none" w:sz="0" w:space="0" w:color="auto"/>
      </w:divBdr>
    </w:div>
    <w:div w:id="924147127">
      <w:bodyDiv w:val="1"/>
      <w:marLeft w:val="0"/>
      <w:marRight w:val="0"/>
      <w:marTop w:val="0"/>
      <w:marBottom w:val="0"/>
      <w:divBdr>
        <w:top w:val="none" w:sz="0" w:space="0" w:color="auto"/>
        <w:left w:val="none" w:sz="0" w:space="0" w:color="auto"/>
        <w:bottom w:val="none" w:sz="0" w:space="0" w:color="auto"/>
        <w:right w:val="none" w:sz="0" w:space="0" w:color="auto"/>
      </w:divBdr>
    </w:div>
    <w:div w:id="924917650">
      <w:bodyDiv w:val="1"/>
      <w:marLeft w:val="0"/>
      <w:marRight w:val="0"/>
      <w:marTop w:val="0"/>
      <w:marBottom w:val="0"/>
      <w:divBdr>
        <w:top w:val="none" w:sz="0" w:space="0" w:color="auto"/>
        <w:left w:val="none" w:sz="0" w:space="0" w:color="auto"/>
        <w:bottom w:val="none" w:sz="0" w:space="0" w:color="auto"/>
        <w:right w:val="none" w:sz="0" w:space="0" w:color="auto"/>
      </w:divBdr>
    </w:div>
    <w:div w:id="925043011">
      <w:bodyDiv w:val="1"/>
      <w:marLeft w:val="0"/>
      <w:marRight w:val="0"/>
      <w:marTop w:val="0"/>
      <w:marBottom w:val="0"/>
      <w:divBdr>
        <w:top w:val="none" w:sz="0" w:space="0" w:color="auto"/>
        <w:left w:val="none" w:sz="0" w:space="0" w:color="auto"/>
        <w:bottom w:val="none" w:sz="0" w:space="0" w:color="auto"/>
        <w:right w:val="none" w:sz="0" w:space="0" w:color="auto"/>
      </w:divBdr>
    </w:div>
    <w:div w:id="925188952">
      <w:bodyDiv w:val="1"/>
      <w:marLeft w:val="0"/>
      <w:marRight w:val="0"/>
      <w:marTop w:val="0"/>
      <w:marBottom w:val="0"/>
      <w:divBdr>
        <w:top w:val="none" w:sz="0" w:space="0" w:color="auto"/>
        <w:left w:val="none" w:sz="0" w:space="0" w:color="auto"/>
        <w:bottom w:val="none" w:sz="0" w:space="0" w:color="auto"/>
        <w:right w:val="none" w:sz="0" w:space="0" w:color="auto"/>
      </w:divBdr>
    </w:div>
    <w:div w:id="925194266">
      <w:bodyDiv w:val="1"/>
      <w:marLeft w:val="0"/>
      <w:marRight w:val="0"/>
      <w:marTop w:val="0"/>
      <w:marBottom w:val="0"/>
      <w:divBdr>
        <w:top w:val="none" w:sz="0" w:space="0" w:color="auto"/>
        <w:left w:val="none" w:sz="0" w:space="0" w:color="auto"/>
        <w:bottom w:val="none" w:sz="0" w:space="0" w:color="auto"/>
        <w:right w:val="none" w:sz="0" w:space="0" w:color="auto"/>
      </w:divBdr>
    </w:div>
    <w:div w:id="926575648">
      <w:bodyDiv w:val="1"/>
      <w:marLeft w:val="0"/>
      <w:marRight w:val="0"/>
      <w:marTop w:val="0"/>
      <w:marBottom w:val="0"/>
      <w:divBdr>
        <w:top w:val="none" w:sz="0" w:space="0" w:color="auto"/>
        <w:left w:val="none" w:sz="0" w:space="0" w:color="auto"/>
        <w:bottom w:val="none" w:sz="0" w:space="0" w:color="auto"/>
        <w:right w:val="none" w:sz="0" w:space="0" w:color="auto"/>
      </w:divBdr>
    </w:div>
    <w:div w:id="927228768">
      <w:bodyDiv w:val="1"/>
      <w:marLeft w:val="0"/>
      <w:marRight w:val="0"/>
      <w:marTop w:val="0"/>
      <w:marBottom w:val="0"/>
      <w:divBdr>
        <w:top w:val="none" w:sz="0" w:space="0" w:color="auto"/>
        <w:left w:val="none" w:sz="0" w:space="0" w:color="auto"/>
        <w:bottom w:val="none" w:sz="0" w:space="0" w:color="auto"/>
        <w:right w:val="none" w:sz="0" w:space="0" w:color="auto"/>
      </w:divBdr>
    </w:div>
    <w:div w:id="931202900">
      <w:bodyDiv w:val="1"/>
      <w:marLeft w:val="0"/>
      <w:marRight w:val="0"/>
      <w:marTop w:val="0"/>
      <w:marBottom w:val="0"/>
      <w:divBdr>
        <w:top w:val="none" w:sz="0" w:space="0" w:color="auto"/>
        <w:left w:val="none" w:sz="0" w:space="0" w:color="auto"/>
        <w:bottom w:val="none" w:sz="0" w:space="0" w:color="auto"/>
        <w:right w:val="none" w:sz="0" w:space="0" w:color="auto"/>
      </w:divBdr>
    </w:div>
    <w:div w:id="932084426">
      <w:bodyDiv w:val="1"/>
      <w:marLeft w:val="0"/>
      <w:marRight w:val="0"/>
      <w:marTop w:val="0"/>
      <w:marBottom w:val="0"/>
      <w:divBdr>
        <w:top w:val="none" w:sz="0" w:space="0" w:color="auto"/>
        <w:left w:val="none" w:sz="0" w:space="0" w:color="auto"/>
        <w:bottom w:val="none" w:sz="0" w:space="0" w:color="auto"/>
        <w:right w:val="none" w:sz="0" w:space="0" w:color="auto"/>
      </w:divBdr>
    </w:div>
    <w:div w:id="932319992">
      <w:bodyDiv w:val="1"/>
      <w:marLeft w:val="0"/>
      <w:marRight w:val="0"/>
      <w:marTop w:val="0"/>
      <w:marBottom w:val="0"/>
      <w:divBdr>
        <w:top w:val="none" w:sz="0" w:space="0" w:color="auto"/>
        <w:left w:val="none" w:sz="0" w:space="0" w:color="auto"/>
        <w:bottom w:val="none" w:sz="0" w:space="0" w:color="auto"/>
        <w:right w:val="none" w:sz="0" w:space="0" w:color="auto"/>
      </w:divBdr>
    </w:div>
    <w:div w:id="932476330">
      <w:bodyDiv w:val="1"/>
      <w:marLeft w:val="0"/>
      <w:marRight w:val="0"/>
      <w:marTop w:val="0"/>
      <w:marBottom w:val="0"/>
      <w:divBdr>
        <w:top w:val="none" w:sz="0" w:space="0" w:color="auto"/>
        <w:left w:val="none" w:sz="0" w:space="0" w:color="auto"/>
        <w:bottom w:val="none" w:sz="0" w:space="0" w:color="auto"/>
        <w:right w:val="none" w:sz="0" w:space="0" w:color="auto"/>
      </w:divBdr>
    </w:div>
    <w:div w:id="932857906">
      <w:bodyDiv w:val="1"/>
      <w:marLeft w:val="0"/>
      <w:marRight w:val="0"/>
      <w:marTop w:val="0"/>
      <w:marBottom w:val="0"/>
      <w:divBdr>
        <w:top w:val="none" w:sz="0" w:space="0" w:color="auto"/>
        <w:left w:val="none" w:sz="0" w:space="0" w:color="auto"/>
        <w:bottom w:val="none" w:sz="0" w:space="0" w:color="auto"/>
        <w:right w:val="none" w:sz="0" w:space="0" w:color="auto"/>
      </w:divBdr>
    </w:div>
    <w:div w:id="933318910">
      <w:bodyDiv w:val="1"/>
      <w:marLeft w:val="0"/>
      <w:marRight w:val="0"/>
      <w:marTop w:val="0"/>
      <w:marBottom w:val="0"/>
      <w:divBdr>
        <w:top w:val="none" w:sz="0" w:space="0" w:color="auto"/>
        <w:left w:val="none" w:sz="0" w:space="0" w:color="auto"/>
        <w:bottom w:val="none" w:sz="0" w:space="0" w:color="auto"/>
        <w:right w:val="none" w:sz="0" w:space="0" w:color="auto"/>
      </w:divBdr>
    </w:div>
    <w:div w:id="933635491">
      <w:bodyDiv w:val="1"/>
      <w:marLeft w:val="0"/>
      <w:marRight w:val="0"/>
      <w:marTop w:val="0"/>
      <w:marBottom w:val="0"/>
      <w:divBdr>
        <w:top w:val="none" w:sz="0" w:space="0" w:color="auto"/>
        <w:left w:val="none" w:sz="0" w:space="0" w:color="auto"/>
        <w:bottom w:val="none" w:sz="0" w:space="0" w:color="auto"/>
        <w:right w:val="none" w:sz="0" w:space="0" w:color="auto"/>
      </w:divBdr>
    </w:div>
    <w:div w:id="933827417">
      <w:bodyDiv w:val="1"/>
      <w:marLeft w:val="0"/>
      <w:marRight w:val="0"/>
      <w:marTop w:val="0"/>
      <w:marBottom w:val="0"/>
      <w:divBdr>
        <w:top w:val="none" w:sz="0" w:space="0" w:color="auto"/>
        <w:left w:val="none" w:sz="0" w:space="0" w:color="auto"/>
        <w:bottom w:val="none" w:sz="0" w:space="0" w:color="auto"/>
        <w:right w:val="none" w:sz="0" w:space="0" w:color="auto"/>
      </w:divBdr>
    </w:div>
    <w:div w:id="933898724">
      <w:bodyDiv w:val="1"/>
      <w:marLeft w:val="0"/>
      <w:marRight w:val="0"/>
      <w:marTop w:val="0"/>
      <w:marBottom w:val="0"/>
      <w:divBdr>
        <w:top w:val="none" w:sz="0" w:space="0" w:color="auto"/>
        <w:left w:val="none" w:sz="0" w:space="0" w:color="auto"/>
        <w:bottom w:val="none" w:sz="0" w:space="0" w:color="auto"/>
        <w:right w:val="none" w:sz="0" w:space="0" w:color="auto"/>
      </w:divBdr>
    </w:div>
    <w:div w:id="934020448">
      <w:bodyDiv w:val="1"/>
      <w:marLeft w:val="0"/>
      <w:marRight w:val="0"/>
      <w:marTop w:val="0"/>
      <w:marBottom w:val="0"/>
      <w:divBdr>
        <w:top w:val="none" w:sz="0" w:space="0" w:color="auto"/>
        <w:left w:val="none" w:sz="0" w:space="0" w:color="auto"/>
        <w:bottom w:val="none" w:sz="0" w:space="0" w:color="auto"/>
        <w:right w:val="none" w:sz="0" w:space="0" w:color="auto"/>
      </w:divBdr>
    </w:div>
    <w:div w:id="936447411">
      <w:bodyDiv w:val="1"/>
      <w:marLeft w:val="0"/>
      <w:marRight w:val="0"/>
      <w:marTop w:val="0"/>
      <w:marBottom w:val="0"/>
      <w:divBdr>
        <w:top w:val="none" w:sz="0" w:space="0" w:color="auto"/>
        <w:left w:val="none" w:sz="0" w:space="0" w:color="auto"/>
        <w:bottom w:val="none" w:sz="0" w:space="0" w:color="auto"/>
        <w:right w:val="none" w:sz="0" w:space="0" w:color="auto"/>
      </w:divBdr>
    </w:div>
    <w:div w:id="939679568">
      <w:bodyDiv w:val="1"/>
      <w:marLeft w:val="0"/>
      <w:marRight w:val="0"/>
      <w:marTop w:val="0"/>
      <w:marBottom w:val="0"/>
      <w:divBdr>
        <w:top w:val="none" w:sz="0" w:space="0" w:color="auto"/>
        <w:left w:val="none" w:sz="0" w:space="0" w:color="auto"/>
        <w:bottom w:val="none" w:sz="0" w:space="0" w:color="auto"/>
        <w:right w:val="none" w:sz="0" w:space="0" w:color="auto"/>
      </w:divBdr>
    </w:div>
    <w:div w:id="940180961">
      <w:bodyDiv w:val="1"/>
      <w:marLeft w:val="0"/>
      <w:marRight w:val="0"/>
      <w:marTop w:val="0"/>
      <w:marBottom w:val="0"/>
      <w:divBdr>
        <w:top w:val="none" w:sz="0" w:space="0" w:color="auto"/>
        <w:left w:val="none" w:sz="0" w:space="0" w:color="auto"/>
        <w:bottom w:val="none" w:sz="0" w:space="0" w:color="auto"/>
        <w:right w:val="none" w:sz="0" w:space="0" w:color="auto"/>
      </w:divBdr>
    </w:div>
    <w:div w:id="940799066">
      <w:bodyDiv w:val="1"/>
      <w:marLeft w:val="0"/>
      <w:marRight w:val="0"/>
      <w:marTop w:val="0"/>
      <w:marBottom w:val="0"/>
      <w:divBdr>
        <w:top w:val="none" w:sz="0" w:space="0" w:color="auto"/>
        <w:left w:val="none" w:sz="0" w:space="0" w:color="auto"/>
        <w:bottom w:val="none" w:sz="0" w:space="0" w:color="auto"/>
        <w:right w:val="none" w:sz="0" w:space="0" w:color="auto"/>
      </w:divBdr>
    </w:div>
    <w:div w:id="940836170">
      <w:bodyDiv w:val="1"/>
      <w:marLeft w:val="0"/>
      <w:marRight w:val="0"/>
      <w:marTop w:val="0"/>
      <w:marBottom w:val="0"/>
      <w:divBdr>
        <w:top w:val="none" w:sz="0" w:space="0" w:color="auto"/>
        <w:left w:val="none" w:sz="0" w:space="0" w:color="auto"/>
        <w:bottom w:val="none" w:sz="0" w:space="0" w:color="auto"/>
        <w:right w:val="none" w:sz="0" w:space="0" w:color="auto"/>
      </w:divBdr>
    </w:div>
    <w:div w:id="942613442">
      <w:bodyDiv w:val="1"/>
      <w:marLeft w:val="0"/>
      <w:marRight w:val="0"/>
      <w:marTop w:val="0"/>
      <w:marBottom w:val="0"/>
      <w:divBdr>
        <w:top w:val="none" w:sz="0" w:space="0" w:color="auto"/>
        <w:left w:val="none" w:sz="0" w:space="0" w:color="auto"/>
        <w:bottom w:val="none" w:sz="0" w:space="0" w:color="auto"/>
        <w:right w:val="none" w:sz="0" w:space="0" w:color="auto"/>
      </w:divBdr>
    </w:div>
    <w:div w:id="942885736">
      <w:bodyDiv w:val="1"/>
      <w:marLeft w:val="0"/>
      <w:marRight w:val="0"/>
      <w:marTop w:val="0"/>
      <w:marBottom w:val="0"/>
      <w:divBdr>
        <w:top w:val="none" w:sz="0" w:space="0" w:color="auto"/>
        <w:left w:val="none" w:sz="0" w:space="0" w:color="auto"/>
        <w:bottom w:val="none" w:sz="0" w:space="0" w:color="auto"/>
        <w:right w:val="none" w:sz="0" w:space="0" w:color="auto"/>
      </w:divBdr>
    </w:div>
    <w:div w:id="943147940">
      <w:bodyDiv w:val="1"/>
      <w:marLeft w:val="0"/>
      <w:marRight w:val="0"/>
      <w:marTop w:val="0"/>
      <w:marBottom w:val="0"/>
      <w:divBdr>
        <w:top w:val="none" w:sz="0" w:space="0" w:color="auto"/>
        <w:left w:val="none" w:sz="0" w:space="0" w:color="auto"/>
        <w:bottom w:val="none" w:sz="0" w:space="0" w:color="auto"/>
        <w:right w:val="none" w:sz="0" w:space="0" w:color="auto"/>
      </w:divBdr>
    </w:div>
    <w:div w:id="943458891">
      <w:bodyDiv w:val="1"/>
      <w:marLeft w:val="0"/>
      <w:marRight w:val="0"/>
      <w:marTop w:val="0"/>
      <w:marBottom w:val="0"/>
      <w:divBdr>
        <w:top w:val="none" w:sz="0" w:space="0" w:color="auto"/>
        <w:left w:val="none" w:sz="0" w:space="0" w:color="auto"/>
        <w:bottom w:val="none" w:sz="0" w:space="0" w:color="auto"/>
        <w:right w:val="none" w:sz="0" w:space="0" w:color="auto"/>
      </w:divBdr>
    </w:div>
    <w:div w:id="944074011">
      <w:bodyDiv w:val="1"/>
      <w:marLeft w:val="0"/>
      <w:marRight w:val="0"/>
      <w:marTop w:val="0"/>
      <w:marBottom w:val="0"/>
      <w:divBdr>
        <w:top w:val="none" w:sz="0" w:space="0" w:color="auto"/>
        <w:left w:val="none" w:sz="0" w:space="0" w:color="auto"/>
        <w:bottom w:val="none" w:sz="0" w:space="0" w:color="auto"/>
        <w:right w:val="none" w:sz="0" w:space="0" w:color="auto"/>
      </w:divBdr>
    </w:div>
    <w:div w:id="944729053">
      <w:bodyDiv w:val="1"/>
      <w:marLeft w:val="0"/>
      <w:marRight w:val="0"/>
      <w:marTop w:val="0"/>
      <w:marBottom w:val="0"/>
      <w:divBdr>
        <w:top w:val="none" w:sz="0" w:space="0" w:color="auto"/>
        <w:left w:val="none" w:sz="0" w:space="0" w:color="auto"/>
        <w:bottom w:val="none" w:sz="0" w:space="0" w:color="auto"/>
        <w:right w:val="none" w:sz="0" w:space="0" w:color="auto"/>
      </w:divBdr>
    </w:div>
    <w:div w:id="944969236">
      <w:bodyDiv w:val="1"/>
      <w:marLeft w:val="0"/>
      <w:marRight w:val="0"/>
      <w:marTop w:val="0"/>
      <w:marBottom w:val="0"/>
      <w:divBdr>
        <w:top w:val="none" w:sz="0" w:space="0" w:color="auto"/>
        <w:left w:val="none" w:sz="0" w:space="0" w:color="auto"/>
        <w:bottom w:val="none" w:sz="0" w:space="0" w:color="auto"/>
        <w:right w:val="none" w:sz="0" w:space="0" w:color="auto"/>
      </w:divBdr>
    </w:div>
    <w:div w:id="945042776">
      <w:bodyDiv w:val="1"/>
      <w:marLeft w:val="0"/>
      <w:marRight w:val="0"/>
      <w:marTop w:val="0"/>
      <w:marBottom w:val="0"/>
      <w:divBdr>
        <w:top w:val="none" w:sz="0" w:space="0" w:color="auto"/>
        <w:left w:val="none" w:sz="0" w:space="0" w:color="auto"/>
        <w:bottom w:val="none" w:sz="0" w:space="0" w:color="auto"/>
        <w:right w:val="none" w:sz="0" w:space="0" w:color="auto"/>
      </w:divBdr>
    </w:div>
    <w:div w:id="945967767">
      <w:bodyDiv w:val="1"/>
      <w:marLeft w:val="0"/>
      <w:marRight w:val="0"/>
      <w:marTop w:val="0"/>
      <w:marBottom w:val="0"/>
      <w:divBdr>
        <w:top w:val="none" w:sz="0" w:space="0" w:color="auto"/>
        <w:left w:val="none" w:sz="0" w:space="0" w:color="auto"/>
        <w:bottom w:val="none" w:sz="0" w:space="0" w:color="auto"/>
        <w:right w:val="none" w:sz="0" w:space="0" w:color="auto"/>
      </w:divBdr>
    </w:div>
    <w:div w:id="946354407">
      <w:bodyDiv w:val="1"/>
      <w:marLeft w:val="0"/>
      <w:marRight w:val="0"/>
      <w:marTop w:val="0"/>
      <w:marBottom w:val="0"/>
      <w:divBdr>
        <w:top w:val="none" w:sz="0" w:space="0" w:color="auto"/>
        <w:left w:val="none" w:sz="0" w:space="0" w:color="auto"/>
        <w:bottom w:val="none" w:sz="0" w:space="0" w:color="auto"/>
        <w:right w:val="none" w:sz="0" w:space="0" w:color="auto"/>
      </w:divBdr>
    </w:div>
    <w:div w:id="946540841">
      <w:bodyDiv w:val="1"/>
      <w:marLeft w:val="0"/>
      <w:marRight w:val="0"/>
      <w:marTop w:val="0"/>
      <w:marBottom w:val="0"/>
      <w:divBdr>
        <w:top w:val="none" w:sz="0" w:space="0" w:color="auto"/>
        <w:left w:val="none" w:sz="0" w:space="0" w:color="auto"/>
        <w:bottom w:val="none" w:sz="0" w:space="0" w:color="auto"/>
        <w:right w:val="none" w:sz="0" w:space="0" w:color="auto"/>
      </w:divBdr>
    </w:div>
    <w:div w:id="946699860">
      <w:bodyDiv w:val="1"/>
      <w:marLeft w:val="0"/>
      <w:marRight w:val="0"/>
      <w:marTop w:val="0"/>
      <w:marBottom w:val="0"/>
      <w:divBdr>
        <w:top w:val="none" w:sz="0" w:space="0" w:color="auto"/>
        <w:left w:val="none" w:sz="0" w:space="0" w:color="auto"/>
        <w:bottom w:val="none" w:sz="0" w:space="0" w:color="auto"/>
        <w:right w:val="none" w:sz="0" w:space="0" w:color="auto"/>
      </w:divBdr>
    </w:div>
    <w:div w:id="946960348">
      <w:bodyDiv w:val="1"/>
      <w:marLeft w:val="0"/>
      <w:marRight w:val="0"/>
      <w:marTop w:val="0"/>
      <w:marBottom w:val="0"/>
      <w:divBdr>
        <w:top w:val="none" w:sz="0" w:space="0" w:color="auto"/>
        <w:left w:val="none" w:sz="0" w:space="0" w:color="auto"/>
        <w:bottom w:val="none" w:sz="0" w:space="0" w:color="auto"/>
        <w:right w:val="none" w:sz="0" w:space="0" w:color="auto"/>
      </w:divBdr>
    </w:div>
    <w:div w:id="947203158">
      <w:bodyDiv w:val="1"/>
      <w:marLeft w:val="0"/>
      <w:marRight w:val="0"/>
      <w:marTop w:val="0"/>
      <w:marBottom w:val="0"/>
      <w:divBdr>
        <w:top w:val="none" w:sz="0" w:space="0" w:color="auto"/>
        <w:left w:val="none" w:sz="0" w:space="0" w:color="auto"/>
        <w:bottom w:val="none" w:sz="0" w:space="0" w:color="auto"/>
        <w:right w:val="none" w:sz="0" w:space="0" w:color="auto"/>
      </w:divBdr>
    </w:div>
    <w:div w:id="947661312">
      <w:bodyDiv w:val="1"/>
      <w:marLeft w:val="0"/>
      <w:marRight w:val="0"/>
      <w:marTop w:val="0"/>
      <w:marBottom w:val="0"/>
      <w:divBdr>
        <w:top w:val="none" w:sz="0" w:space="0" w:color="auto"/>
        <w:left w:val="none" w:sz="0" w:space="0" w:color="auto"/>
        <w:bottom w:val="none" w:sz="0" w:space="0" w:color="auto"/>
        <w:right w:val="none" w:sz="0" w:space="0" w:color="auto"/>
      </w:divBdr>
    </w:div>
    <w:div w:id="948663527">
      <w:bodyDiv w:val="1"/>
      <w:marLeft w:val="0"/>
      <w:marRight w:val="0"/>
      <w:marTop w:val="0"/>
      <w:marBottom w:val="0"/>
      <w:divBdr>
        <w:top w:val="none" w:sz="0" w:space="0" w:color="auto"/>
        <w:left w:val="none" w:sz="0" w:space="0" w:color="auto"/>
        <w:bottom w:val="none" w:sz="0" w:space="0" w:color="auto"/>
        <w:right w:val="none" w:sz="0" w:space="0" w:color="auto"/>
      </w:divBdr>
    </w:div>
    <w:div w:id="949512666">
      <w:bodyDiv w:val="1"/>
      <w:marLeft w:val="0"/>
      <w:marRight w:val="0"/>
      <w:marTop w:val="0"/>
      <w:marBottom w:val="0"/>
      <w:divBdr>
        <w:top w:val="none" w:sz="0" w:space="0" w:color="auto"/>
        <w:left w:val="none" w:sz="0" w:space="0" w:color="auto"/>
        <w:bottom w:val="none" w:sz="0" w:space="0" w:color="auto"/>
        <w:right w:val="none" w:sz="0" w:space="0" w:color="auto"/>
      </w:divBdr>
    </w:div>
    <w:div w:id="951478139">
      <w:bodyDiv w:val="1"/>
      <w:marLeft w:val="0"/>
      <w:marRight w:val="0"/>
      <w:marTop w:val="0"/>
      <w:marBottom w:val="0"/>
      <w:divBdr>
        <w:top w:val="none" w:sz="0" w:space="0" w:color="auto"/>
        <w:left w:val="none" w:sz="0" w:space="0" w:color="auto"/>
        <w:bottom w:val="none" w:sz="0" w:space="0" w:color="auto"/>
        <w:right w:val="none" w:sz="0" w:space="0" w:color="auto"/>
      </w:divBdr>
    </w:div>
    <w:div w:id="951863924">
      <w:bodyDiv w:val="1"/>
      <w:marLeft w:val="0"/>
      <w:marRight w:val="0"/>
      <w:marTop w:val="0"/>
      <w:marBottom w:val="0"/>
      <w:divBdr>
        <w:top w:val="none" w:sz="0" w:space="0" w:color="auto"/>
        <w:left w:val="none" w:sz="0" w:space="0" w:color="auto"/>
        <w:bottom w:val="none" w:sz="0" w:space="0" w:color="auto"/>
        <w:right w:val="none" w:sz="0" w:space="0" w:color="auto"/>
      </w:divBdr>
    </w:div>
    <w:div w:id="952370530">
      <w:bodyDiv w:val="1"/>
      <w:marLeft w:val="0"/>
      <w:marRight w:val="0"/>
      <w:marTop w:val="0"/>
      <w:marBottom w:val="0"/>
      <w:divBdr>
        <w:top w:val="none" w:sz="0" w:space="0" w:color="auto"/>
        <w:left w:val="none" w:sz="0" w:space="0" w:color="auto"/>
        <w:bottom w:val="none" w:sz="0" w:space="0" w:color="auto"/>
        <w:right w:val="none" w:sz="0" w:space="0" w:color="auto"/>
      </w:divBdr>
    </w:div>
    <w:div w:id="955016978">
      <w:bodyDiv w:val="1"/>
      <w:marLeft w:val="0"/>
      <w:marRight w:val="0"/>
      <w:marTop w:val="0"/>
      <w:marBottom w:val="0"/>
      <w:divBdr>
        <w:top w:val="none" w:sz="0" w:space="0" w:color="auto"/>
        <w:left w:val="none" w:sz="0" w:space="0" w:color="auto"/>
        <w:bottom w:val="none" w:sz="0" w:space="0" w:color="auto"/>
        <w:right w:val="none" w:sz="0" w:space="0" w:color="auto"/>
      </w:divBdr>
    </w:div>
    <w:div w:id="958993335">
      <w:bodyDiv w:val="1"/>
      <w:marLeft w:val="0"/>
      <w:marRight w:val="0"/>
      <w:marTop w:val="0"/>
      <w:marBottom w:val="0"/>
      <w:divBdr>
        <w:top w:val="none" w:sz="0" w:space="0" w:color="auto"/>
        <w:left w:val="none" w:sz="0" w:space="0" w:color="auto"/>
        <w:bottom w:val="none" w:sz="0" w:space="0" w:color="auto"/>
        <w:right w:val="none" w:sz="0" w:space="0" w:color="auto"/>
      </w:divBdr>
    </w:div>
    <w:div w:id="959844563">
      <w:bodyDiv w:val="1"/>
      <w:marLeft w:val="0"/>
      <w:marRight w:val="0"/>
      <w:marTop w:val="0"/>
      <w:marBottom w:val="0"/>
      <w:divBdr>
        <w:top w:val="none" w:sz="0" w:space="0" w:color="auto"/>
        <w:left w:val="none" w:sz="0" w:space="0" w:color="auto"/>
        <w:bottom w:val="none" w:sz="0" w:space="0" w:color="auto"/>
        <w:right w:val="none" w:sz="0" w:space="0" w:color="auto"/>
      </w:divBdr>
    </w:div>
    <w:div w:id="960068414">
      <w:bodyDiv w:val="1"/>
      <w:marLeft w:val="0"/>
      <w:marRight w:val="0"/>
      <w:marTop w:val="0"/>
      <w:marBottom w:val="0"/>
      <w:divBdr>
        <w:top w:val="none" w:sz="0" w:space="0" w:color="auto"/>
        <w:left w:val="none" w:sz="0" w:space="0" w:color="auto"/>
        <w:bottom w:val="none" w:sz="0" w:space="0" w:color="auto"/>
        <w:right w:val="none" w:sz="0" w:space="0" w:color="auto"/>
      </w:divBdr>
    </w:div>
    <w:div w:id="960763521">
      <w:bodyDiv w:val="1"/>
      <w:marLeft w:val="0"/>
      <w:marRight w:val="0"/>
      <w:marTop w:val="0"/>
      <w:marBottom w:val="0"/>
      <w:divBdr>
        <w:top w:val="none" w:sz="0" w:space="0" w:color="auto"/>
        <w:left w:val="none" w:sz="0" w:space="0" w:color="auto"/>
        <w:bottom w:val="none" w:sz="0" w:space="0" w:color="auto"/>
        <w:right w:val="none" w:sz="0" w:space="0" w:color="auto"/>
      </w:divBdr>
    </w:div>
    <w:div w:id="961377819">
      <w:bodyDiv w:val="1"/>
      <w:marLeft w:val="0"/>
      <w:marRight w:val="0"/>
      <w:marTop w:val="0"/>
      <w:marBottom w:val="0"/>
      <w:divBdr>
        <w:top w:val="none" w:sz="0" w:space="0" w:color="auto"/>
        <w:left w:val="none" w:sz="0" w:space="0" w:color="auto"/>
        <w:bottom w:val="none" w:sz="0" w:space="0" w:color="auto"/>
        <w:right w:val="none" w:sz="0" w:space="0" w:color="auto"/>
      </w:divBdr>
    </w:div>
    <w:div w:id="962734622">
      <w:bodyDiv w:val="1"/>
      <w:marLeft w:val="0"/>
      <w:marRight w:val="0"/>
      <w:marTop w:val="0"/>
      <w:marBottom w:val="0"/>
      <w:divBdr>
        <w:top w:val="none" w:sz="0" w:space="0" w:color="auto"/>
        <w:left w:val="none" w:sz="0" w:space="0" w:color="auto"/>
        <w:bottom w:val="none" w:sz="0" w:space="0" w:color="auto"/>
        <w:right w:val="none" w:sz="0" w:space="0" w:color="auto"/>
      </w:divBdr>
    </w:div>
    <w:div w:id="963002623">
      <w:bodyDiv w:val="1"/>
      <w:marLeft w:val="0"/>
      <w:marRight w:val="0"/>
      <w:marTop w:val="0"/>
      <w:marBottom w:val="0"/>
      <w:divBdr>
        <w:top w:val="none" w:sz="0" w:space="0" w:color="auto"/>
        <w:left w:val="none" w:sz="0" w:space="0" w:color="auto"/>
        <w:bottom w:val="none" w:sz="0" w:space="0" w:color="auto"/>
        <w:right w:val="none" w:sz="0" w:space="0" w:color="auto"/>
      </w:divBdr>
    </w:div>
    <w:div w:id="963124545">
      <w:bodyDiv w:val="1"/>
      <w:marLeft w:val="0"/>
      <w:marRight w:val="0"/>
      <w:marTop w:val="0"/>
      <w:marBottom w:val="0"/>
      <w:divBdr>
        <w:top w:val="none" w:sz="0" w:space="0" w:color="auto"/>
        <w:left w:val="none" w:sz="0" w:space="0" w:color="auto"/>
        <w:bottom w:val="none" w:sz="0" w:space="0" w:color="auto"/>
        <w:right w:val="none" w:sz="0" w:space="0" w:color="auto"/>
      </w:divBdr>
    </w:div>
    <w:div w:id="964430063">
      <w:bodyDiv w:val="1"/>
      <w:marLeft w:val="0"/>
      <w:marRight w:val="0"/>
      <w:marTop w:val="0"/>
      <w:marBottom w:val="0"/>
      <w:divBdr>
        <w:top w:val="none" w:sz="0" w:space="0" w:color="auto"/>
        <w:left w:val="none" w:sz="0" w:space="0" w:color="auto"/>
        <w:bottom w:val="none" w:sz="0" w:space="0" w:color="auto"/>
        <w:right w:val="none" w:sz="0" w:space="0" w:color="auto"/>
      </w:divBdr>
    </w:div>
    <w:div w:id="964502118">
      <w:bodyDiv w:val="1"/>
      <w:marLeft w:val="0"/>
      <w:marRight w:val="0"/>
      <w:marTop w:val="0"/>
      <w:marBottom w:val="0"/>
      <w:divBdr>
        <w:top w:val="none" w:sz="0" w:space="0" w:color="auto"/>
        <w:left w:val="none" w:sz="0" w:space="0" w:color="auto"/>
        <w:bottom w:val="none" w:sz="0" w:space="0" w:color="auto"/>
        <w:right w:val="none" w:sz="0" w:space="0" w:color="auto"/>
      </w:divBdr>
    </w:div>
    <w:div w:id="964584589">
      <w:bodyDiv w:val="1"/>
      <w:marLeft w:val="0"/>
      <w:marRight w:val="0"/>
      <w:marTop w:val="0"/>
      <w:marBottom w:val="0"/>
      <w:divBdr>
        <w:top w:val="none" w:sz="0" w:space="0" w:color="auto"/>
        <w:left w:val="none" w:sz="0" w:space="0" w:color="auto"/>
        <w:bottom w:val="none" w:sz="0" w:space="0" w:color="auto"/>
        <w:right w:val="none" w:sz="0" w:space="0" w:color="auto"/>
      </w:divBdr>
    </w:div>
    <w:div w:id="965965176">
      <w:bodyDiv w:val="1"/>
      <w:marLeft w:val="0"/>
      <w:marRight w:val="0"/>
      <w:marTop w:val="0"/>
      <w:marBottom w:val="0"/>
      <w:divBdr>
        <w:top w:val="none" w:sz="0" w:space="0" w:color="auto"/>
        <w:left w:val="none" w:sz="0" w:space="0" w:color="auto"/>
        <w:bottom w:val="none" w:sz="0" w:space="0" w:color="auto"/>
        <w:right w:val="none" w:sz="0" w:space="0" w:color="auto"/>
      </w:divBdr>
    </w:div>
    <w:div w:id="966010738">
      <w:bodyDiv w:val="1"/>
      <w:marLeft w:val="0"/>
      <w:marRight w:val="0"/>
      <w:marTop w:val="0"/>
      <w:marBottom w:val="0"/>
      <w:divBdr>
        <w:top w:val="none" w:sz="0" w:space="0" w:color="auto"/>
        <w:left w:val="none" w:sz="0" w:space="0" w:color="auto"/>
        <w:bottom w:val="none" w:sz="0" w:space="0" w:color="auto"/>
        <w:right w:val="none" w:sz="0" w:space="0" w:color="auto"/>
      </w:divBdr>
    </w:div>
    <w:div w:id="966543565">
      <w:bodyDiv w:val="1"/>
      <w:marLeft w:val="0"/>
      <w:marRight w:val="0"/>
      <w:marTop w:val="0"/>
      <w:marBottom w:val="0"/>
      <w:divBdr>
        <w:top w:val="none" w:sz="0" w:space="0" w:color="auto"/>
        <w:left w:val="none" w:sz="0" w:space="0" w:color="auto"/>
        <w:bottom w:val="none" w:sz="0" w:space="0" w:color="auto"/>
        <w:right w:val="none" w:sz="0" w:space="0" w:color="auto"/>
      </w:divBdr>
    </w:div>
    <w:div w:id="969088808">
      <w:bodyDiv w:val="1"/>
      <w:marLeft w:val="0"/>
      <w:marRight w:val="0"/>
      <w:marTop w:val="0"/>
      <w:marBottom w:val="0"/>
      <w:divBdr>
        <w:top w:val="none" w:sz="0" w:space="0" w:color="auto"/>
        <w:left w:val="none" w:sz="0" w:space="0" w:color="auto"/>
        <w:bottom w:val="none" w:sz="0" w:space="0" w:color="auto"/>
        <w:right w:val="none" w:sz="0" w:space="0" w:color="auto"/>
      </w:divBdr>
    </w:div>
    <w:div w:id="969089558">
      <w:bodyDiv w:val="1"/>
      <w:marLeft w:val="0"/>
      <w:marRight w:val="0"/>
      <w:marTop w:val="0"/>
      <w:marBottom w:val="0"/>
      <w:divBdr>
        <w:top w:val="none" w:sz="0" w:space="0" w:color="auto"/>
        <w:left w:val="none" w:sz="0" w:space="0" w:color="auto"/>
        <w:bottom w:val="none" w:sz="0" w:space="0" w:color="auto"/>
        <w:right w:val="none" w:sz="0" w:space="0" w:color="auto"/>
      </w:divBdr>
    </w:div>
    <w:div w:id="969096539">
      <w:bodyDiv w:val="1"/>
      <w:marLeft w:val="0"/>
      <w:marRight w:val="0"/>
      <w:marTop w:val="0"/>
      <w:marBottom w:val="0"/>
      <w:divBdr>
        <w:top w:val="none" w:sz="0" w:space="0" w:color="auto"/>
        <w:left w:val="none" w:sz="0" w:space="0" w:color="auto"/>
        <w:bottom w:val="none" w:sz="0" w:space="0" w:color="auto"/>
        <w:right w:val="none" w:sz="0" w:space="0" w:color="auto"/>
      </w:divBdr>
    </w:div>
    <w:div w:id="969936794">
      <w:bodyDiv w:val="1"/>
      <w:marLeft w:val="0"/>
      <w:marRight w:val="0"/>
      <w:marTop w:val="0"/>
      <w:marBottom w:val="0"/>
      <w:divBdr>
        <w:top w:val="none" w:sz="0" w:space="0" w:color="auto"/>
        <w:left w:val="none" w:sz="0" w:space="0" w:color="auto"/>
        <w:bottom w:val="none" w:sz="0" w:space="0" w:color="auto"/>
        <w:right w:val="none" w:sz="0" w:space="0" w:color="auto"/>
      </w:divBdr>
    </w:div>
    <w:div w:id="970550682">
      <w:bodyDiv w:val="1"/>
      <w:marLeft w:val="0"/>
      <w:marRight w:val="0"/>
      <w:marTop w:val="0"/>
      <w:marBottom w:val="0"/>
      <w:divBdr>
        <w:top w:val="none" w:sz="0" w:space="0" w:color="auto"/>
        <w:left w:val="none" w:sz="0" w:space="0" w:color="auto"/>
        <w:bottom w:val="none" w:sz="0" w:space="0" w:color="auto"/>
        <w:right w:val="none" w:sz="0" w:space="0" w:color="auto"/>
      </w:divBdr>
    </w:div>
    <w:div w:id="974142996">
      <w:bodyDiv w:val="1"/>
      <w:marLeft w:val="0"/>
      <w:marRight w:val="0"/>
      <w:marTop w:val="0"/>
      <w:marBottom w:val="0"/>
      <w:divBdr>
        <w:top w:val="none" w:sz="0" w:space="0" w:color="auto"/>
        <w:left w:val="none" w:sz="0" w:space="0" w:color="auto"/>
        <w:bottom w:val="none" w:sz="0" w:space="0" w:color="auto"/>
        <w:right w:val="none" w:sz="0" w:space="0" w:color="auto"/>
      </w:divBdr>
    </w:div>
    <w:div w:id="974914309">
      <w:bodyDiv w:val="1"/>
      <w:marLeft w:val="0"/>
      <w:marRight w:val="0"/>
      <w:marTop w:val="0"/>
      <w:marBottom w:val="0"/>
      <w:divBdr>
        <w:top w:val="none" w:sz="0" w:space="0" w:color="auto"/>
        <w:left w:val="none" w:sz="0" w:space="0" w:color="auto"/>
        <w:bottom w:val="none" w:sz="0" w:space="0" w:color="auto"/>
        <w:right w:val="none" w:sz="0" w:space="0" w:color="auto"/>
      </w:divBdr>
    </w:div>
    <w:div w:id="975260068">
      <w:bodyDiv w:val="1"/>
      <w:marLeft w:val="0"/>
      <w:marRight w:val="0"/>
      <w:marTop w:val="0"/>
      <w:marBottom w:val="0"/>
      <w:divBdr>
        <w:top w:val="none" w:sz="0" w:space="0" w:color="auto"/>
        <w:left w:val="none" w:sz="0" w:space="0" w:color="auto"/>
        <w:bottom w:val="none" w:sz="0" w:space="0" w:color="auto"/>
        <w:right w:val="none" w:sz="0" w:space="0" w:color="auto"/>
      </w:divBdr>
    </w:div>
    <w:div w:id="975641386">
      <w:bodyDiv w:val="1"/>
      <w:marLeft w:val="0"/>
      <w:marRight w:val="0"/>
      <w:marTop w:val="0"/>
      <w:marBottom w:val="0"/>
      <w:divBdr>
        <w:top w:val="none" w:sz="0" w:space="0" w:color="auto"/>
        <w:left w:val="none" w:sz="0" w:space="0" w:color="auto"/>
        <w:bottom w:val="none" w:sz="0" w:space="0" w:color="auto"/>
        <w:right w:val="none" w:sz="0" w:space="0" w:color="auto"/>
      </w:divBdr>
    </w:div>
    <w:div w:id="975648957">
      <w:bodyDiv w:val="1"/>
      <w:marLeft w:val="0"/>
      <w:marRight w:val="0"/>
      <w:marTop w:val="0"/>
      <w:marBottom w:val="0"/>
      <w:divBdr>
        <w:top w:val="none" w:sz="0" w:space="0" w:color="auto"/>
        <w:left w:val="none" w:sz="0" w:space="0" w:color="auto"/>
        <w:bottom w:val="none" w:sz="0" w:space="0" w:color="auto"/>
        <w:right w:val="none" w:sz="0" w:space="0" w:color="auto"/>
      </w:divBdr>
    </w:div>
    <w:div w:id="976767212">
      <w:bodyDiv w:val="1"/>
      <w:marLeft w:val="0"/>
      <w:marRight w:val="0"/>
      <w:marTop w:val="0"/>
      <w:marBottom w:val="0"/>
      <w:divBdr>
        <w:top w:val="none" w:sz="0" w:space="0" w:color="auto"/>
        <w:left w:val="none" w:sz="0" w:space="0" w:color="auto"/>
        <w:bottom w:val="none" w:sz="0" w:space="0" w:color="auto"/>
        <w:right w:val="none" w:sz="0" w:space="0" w:color="auto"/>
      </w:divBdr>
    </w:div>
    <w:div w:id="976838095">
      <w:bodyDiv w:val="1"/>
      <w:marLeft w:val="0"/>
      <w:marRight w:val="0"/>
      <w:marTop w:val="0"/>
      <w:marBottom w:val="0"/>
      <w:divBdr>
        <w:top w:val="none" w:sz="0" w:space="0" w:color="auto"/>
        <w:left w:val="none" w:sz="0" w:space="0" w:color="auto"/>
        <w:bottom w:val="none" w:sz="0" w:space="0" w:color="auto"/>
        <w:right w:val="none" w:sz="0" w:space="0" w:color="auto"/>
      </w:divBdr>
    </w:div>
    <w:div w:id="976960060">
      <w:bodyDiv w:val="1"/>
      <w:marLeft w:val="0"/>
      <w:marRight w:val="0"/>
      <w:marTop w:val="0"/>
      <w:marBottom w:val="0"/>
      <w:divBdr>
        <w:top w:val="none" w:sz="0" w:space="0" w:color="auto"/>
        <w:left w:val="none" w:sz="0" w:space="0" w:color="auto"/>
        <w:bottom w:val="none" w:sz="0" w:space="0" w:color="auto"/>
        <w:right w:val="none" w:sz="0" w:space="0" w:color="auto"/>
      </w:divBdr>
    </w:div>
    <w:div w:id="977877552">
      <w:bodyDiv w:val="1"/>
      <w:marLeft w:val="0"/>
      <w:marRight w:val="0"/>
      <w:marTop w:val="0"/>
      <w:marBottom w:val="0"/>
      <w:divBdr>
        <w:top w:val="none" w:sz="0" w:space="0" w:color="auto"/>
        <w:left w:val="none" w:sz="0" w:space="0" w:color="auto"/>
        <w:bottom w:val="none" w:sz="0" w:space="0" w:color="auto"/>
        <w:right w:val="none" w:sz="0" w:space="0" w:color="auto"/>
      </w:divBdr>
    </w:div>
    <w:div w:id="978269305">
      <w:bodyDiv w:val="1"/>
      <w:marLeft w:val="0"/>
      <w:marRight w:val="0"/>
      <w:marTop w:val="0"/>
      <w:marBottom w:val="0"/>
      <w:divBdr>
        <w:top w:val="none" w:sz="0" w:space="0" w:color="auto"/>
        <w:left w:val="none" w:sz="0" w:space="0" w:color="auto"/>
        <w:bottom w:val="none" w:sz="0" w:space="0" w:color="auto"/>
        <w:right w:val="none" w:sz="0" w:space="0" w:color="auto"/>
      </w:divBdr>
    </w:div>
    <w:div w:id="978799537">
      <w:bodyDiv w:val="1"/>
      <w:marLeft w:val="0"/>
      <w:marRight w:val="0"/>
      <w:marTop w:val="0"/>
      <w:marBottom w:val="0"/>
      <w:divBdr>
        <w:top w:val="none" w:sz="0" w:space="0" w:color="auto"/>
        <w:left w:val="none" w:sz="0" w:space="0" w:color="auto"/>
        <w:bottom w:val="none" w:sz="0" w:space="0" w:color="auto"/>
        <w:right w:val="none" w:sz="0" w:space="0" w:color="auto"/>
      </w:divBdr>
    </w:div>
    <w:div w:id="981539802">
      <w:bodyDiv w:val="1"/>
      <w:marLeft w:val="0"/>
      <w:marRight w:val="0"/>
      <w:marTop w:val="0"/>
      <w:marBottom w:val="0"/>
      <w:divBdr>
        <w:top w:val="none" w:sz="0" w:space="0" w:color="auto"/>
        <w:left w:val="none" w:sz="0" w:space="0" w:color="auto"/>
        <w:bottom w:val="none" w:sz="0" w:space="0" w:color="auto"/>
        <w:right w:val="none" w:sz="0" w:space="0" w:color="auto"/>
      </w:divBdr>
    </w:div>
    <w:div w:id="982343640">
      <w:bodyDiv w:val="1"/>
      <w:marLeft w:val="0"/>
      <w:marRight w:val="0"/>
      <w:marTop w:val="0"/>
      <w:marBottom w:val="0"/>
      <w:divBdr>
        <w:top w:val="none" w:sz="0" w:space="0" w:color="auto"/>
        <w:left w:val="none" w:sz="0" w:space="0" w:color="auto"/>
        <w:bottom w:val="none" w:sz="0" w:space="0" w:color="auto"/>
        <w:right w:val="none" w:sz="0" w:space="0" w:color="auto"/>
      </w:divBdr>
    </w:div>
    <w:div w:id="982655928">
      <w:bodyDiv w:val="1"/>
      <w:marLeft w:val="0"/>
      <w:marRight w:val="0"/>
      <w:marTop w:val="0"/>
      <w:marBottom w:val="0"/>
      <w:divBdr>
        <w:top w:val="none" w:sz="0" w:space="0" w:color="auto"/>
        <w:left w:val="none" w:sz="0" w:space="0" w:color="auto"/>
        <w:bottom w:val="none" w:sz="0" w:space="0" w:color="auto"/>
        <w:right w:val="none" w:sz="0" w:space="0" w:color="auto"/>
      </w:divBdr>
    </w:div>
    <w:div w:id="983656620">
      <w:bodyDiv w:val="1"/>
      <w:marLeft w:val="0"/>
      <w:marRight w:val="0"/>
      <w:marTop w:val="0"/>
      <w:marBottom w:val="0"/>
      <w:divBdr>
        <w:top w:val="none" w:sz="0" w:space="0" w:color="auto"/>
        <w:left w:val="none" w:sz="0" w:space="0" w:color="auto"/>
        <w:bottom w:val="none" w:sz="0" w:space="0" w:color="auto"/>
        <w:right w:val="none" w:sz="0" w:space="0" w:color="auto"/>
      </w:divBdr>
    </w:div>
    <w:div w:id="985475204">
      <w:bodyDiv w:val="1"/>
      <w:marLeft w:val="0"/>
      <w:marRight w:val="0"/>
      <w:marTop w:val="0"/>
      <w:marBottom w:val="0"/>
      <w:divBdr>
        <w:top w:val="none" w:sz="0" w:space="0" w:color="auto"/>
        <w:left w:val="none" w:sz="0" w:space="0" w:color="auto"/>
        <w:bottom w:val="none" w:sz="0" w:space="0" w:color="auto"/>
        <w:right w:val="none" w:sz="0" w:space="0" w:color="auto"/>
      </w:divBdr>
    </w:div>
    <w:div w:id="985476898">
      <w:bodyDiv w:val="1"/>
      <w:marLeft w:val="0"/>
      <w:marRight w:val="0"/>
      <w:marTop w:val="0"/>
      <w:marBottom w:val="0"/>
      <w:divBdr>
        <w:top w:val="none" w:sz="0" w:space="0" w:color="auto"/>
        <w:left w:val="none" w:sz="0" w:space="0" w:color="auto"/>
        <w:bottom w:val="none" w:sz="0" w:space="0" w:color="auto"/>
        <w:right w:val="none" w:sz="0" w:space="0" w:color="auto"/>
      </w:divBdr>
    </w:div>
    <w:div w:id="986785159">
      <w:bodyDiv w:val="1"/>
      <w:marLeft w:val="0"/>
      <w:marRight w:val="0"/>
      <w:marTop w:val="0"/>
      <w:marBottom w:val="0"/>
      <w:divBdr>
        <w:top w:val="none" w:sz="0" w:space="0" w:color="auto"/>
        <w:left w:val="none" w:sz="0" w:space="0" w:color="auto"/>
        <w:bottom w:val="none" w:sz="0" w:space="0" w:color="auto"/>
        <w:right w:val="none" w:sz="0" w:space="0" w:color="auto"/>
      </w:divBdr>
    </w:div>
    <w:div w:id="988284168">
      <w:bodyDiv w:val="1"/>
      <w:marLeft w:val="0"/>
      <w:marRight w:val="0"/>
      <w:marTop w:val="0"/>
      <w:marBottom w:val="0"/>
      <w:divBdr>
        <w:top w:val="none" w:sz="0" w:space="0" w:color="auto"/>
        <w:left w:val="none" w:sz="0" w:space="0" w:color="auto"/>
        <w:bottom w:val="none" w:sz="0" w:space="0" w:color="auto"/>
        <w:right w:val="none" w:sz="0" w:space="0" w:color="auto"/>
      </w:divBdr>
    </w:div>
    <w:div w:id="990063442">
      <w:bodyDiv w:val="1"/>
      <w:marLeft w:val="0"/>
      <w:marRight w:val="0"/>
      <w:marTop w:val="0"/>
      <w:marBottom w:val="0"/>
      <w:divBdr>
        <w:top w:val="none" w:sz="0" w:space="0" w:color="auto"/>
        <w:left w:val="none" w:sz="0" w:space="0" w:color="auto"/>
        <w:bottom w:val="none" w:sz="0" w:space="0" w:color="auto"/>
        <w:right w:val="none" w:sz="0" w:space="0" w:color="auto"/>
      </w:divBdr>
    </w:div>
    <w:div w:id="990332271">
      <w:bodyDiv w:val="1"/>
      <w:marLeft w:val="0"/>
      <w:marRight w:val="0"/>
      <w:marTop w:val="0"/>
      <w:marBottom w:val="0"/>
      <w:divBdr>
        <w:top w:val="none" w:sz="0" w:space="0" w:color="auto"/>
        <w:left w:val="none" w:sz="0" w:space="0" w:color="auto"/>
        <w:bottom w:val="none" w:sz="0" w:space="0" w:color="auto"/>
        <w:right w:val="none" w:sz="0" w:space="0" w:color="auto"/>
      </w:divBdr>
    </w:div>
    <w:div w:id="990912008">
      <w:bodyDiv w:val="1"/>
      <w:marLeft w:val="0"/>
      <w:marRight w:val="0"/>
      <w:marTop w:val="0"/>
      <w:marBottom w:val="0"/>
      <w:divBdr>
        <w:top w:val="none" w:sz="0" w:space="0" w:color="auto"/>
        <w:left w:val="none" w:sz="0" w:space="0" w:color="auto"/>
        <w:bottom w:val="none" w:sz="0" w:space="0" w:color="auto"/>
        <w:right w:val="none" w:sz="0" w:space="0" w:color="auto"/>
      </w:divBdr>
    </w:div>
    <w:div w:id="991520752">
      <w:bodyDiv w:val="1"/>
      <w:marLeft w:val="0"/>
      <w:marRight w:val="0"/>
      <w:marTop w:val="0"/>
      <w:marBottom w:val="0"/>
      <w:divBdr>
        <w:top w:val="none" w:sz="0" w:space="0" w:color="auto"/>
        <w:left w:val="none" w:sz="0" w:space="0" w:color="auto"/>
        <w:bottom w:val="none" w:sz="0" w:space="0" w:color="auto"/>
        <w:right w:val="none" w:sz="0" w:space="0" w:color="auto"/>
      </w:divBdr>
    </w:div>
    <w:div w:id="991563891">
      <w:bodyDiv w:val="1"/>
      <w:marLeft w:val="0"/>
      <w:marRight w:val="0"/>
      <w:marTop w:val="0"/>
      <w:marBottom w:val="0"/>
      <w:divBdr>
        <w:top w:val="none" w:sz="0" w:space="0" w:color="auto"/>
        <w:left w:val="none" w:sz="0" w:space="0" w:color="auto"/>
        <w:bottom w:val="none" w:sz="0" w:space="0" w:color="auto"/>
        <w:right w:val="none" w:sz="0" w:space="0" w:color="auto"/>
      </w:divBdr>
    </w:div>
    <w:div w:id="992026153">
      <w:bodyDiv w:val="1"/>
      <w:marLeft w:val="0"/>
      <w:marRight w:val="0"/>
      <w:marTop w:val="0"/>
      <w:marBottom w:val="0"/>
      <w:divBdr>
        <w:top w:val="none" w:sz="0" w:space="0" w:color="auto"/>
        <w:left w:val="none" w:sz="0" w:space="0" w:color="auto"/>
        <w:bottom w:val="none" w:sz="0" w:space="0" w:color="auto"/>
        <w:right w:val="none" w:sz="0" w:space="0" w:color="auto"/>
      </w:divBdr>
    </w:div>
    <w:div w:id="992222946">
      <w:bodyDiv w:val="1"/>
      <w:marLeft w:val="0"/>
      <w:marRight w:val="0"/>
      <w:marTop w:val="0"/>
      <w:marBottom w:val="0"/>
      <w:divBdr>
        <w:top w:val="none" w:sz="0" w:space="0" w:color="auto"/>
        <w:left w:val="none" w:sz="0" w:space="0" w:color="auto"/>
        <w:bottom w:val="none" w:sz="0" w:space="0" w:color="auto"/>
        <w:right w:val="none" w:sz="0" w:space="0" w:color="auto"/>
      </w:divBdr>
    </w:div>
    <w:div w:id="992561323">
      <w:bodyDiv w:val="1"/>
      <w:marLeft w:val="0"/>
      <w:marRight w:val="0"/>
      <w:marTop w:val="0"/>
      <w:marBottom w:val="0"/>
      <w:divBdr>
        <w:top w:val="none" w:sz="0" w:space="0" w:color="auto"/>
        <w:left w:val="none" w:sz="0" w:space="0" w:color="auto"/>
        <w:bottom w:val="none" w:sz="0" w:space="0" w:color="auto"/>
        <w:right w:val="none" w:sz="0" w:space="0" w:color="auto"/>
      </w:divBdr>
    </w:div>
    <w:div w:id="994722524">
      <w:bodyDiv w:val="1"/>
      <w:marLeft w:val="0"/>
      <w:marRight w:val="0"/>
      <w:marTop w:val="0"/>
      <w:marBottom w:val="0"/>
      <w:divBdr>
        <w:top w:val="none" w:sz="0" w:space="0" w:color="auto"/>
        <w:left w:val="none" w:sz="0" w:space="0" w:color="auto"/>
        <w:bottom w:val="none" w:sz="0" w:space="0" w:color="auto"/>
        <w:right w:val="none" w:sz="0" w:space="0" w:color="auto"/>
      </w:divBdr>
    </w:div>
    <w:div w:id="995498604">
      <w:bodyDiv w:val="1"/>
      <w:marLeft w:val="0"/>
      <w:marRight w:val="0"/>
      <w:marTop w:val="0"/>
      <w:marBottom w:val="0"/>
      <w:divBdr>
        <w:top w:val="none" w:sz="0" w:space="0" w:color="auto"/>
        <w:left w:val="none" w:sz="0" w:space="0" w:color="auto"/>
        <w:bottom w:val="none" w:sz="0" w:space="0" w:color="auto"/>
        <w:right w:val="none" w:sz="0" w:space="0" w:color="auto"/>
      </w:divBdr>
    </w:div>
    <w:div w:id="995647992">
      <w:bodyDiv w:val="1"/>
      <w:marLeft w:val="0"/>
      <w:marRight w:val="0"/>
      <w:marTop w:val="0"/>
      <w:marBottom w:val="0"/>
      <w:divBdr>
        <w:top w:val="none" w:sz="0" w:space="0" w:color="auto"/>
        <w:left w:val="none" w:sz="0" w:space="0" w:color="auto"/>
        <w:bottom w:val="none" w:sz="0" w:space="0" w:color="auto"/>
        <w:right w:val="none" w:sz="0" w:space="0" w:color="auto"/>
      </w:divBdr>
    </w:div>
    <w:div w:id="997463971">
      <w:bodyDiv w:val="1"/>
      <w:marLeft w:val="0"/>
      <w:marRight w:val="0"/>
      <w:marTop w:val="0"/>
      <w:marBottom w:val="0"/>
      <w:divBdr>
        <w:top w:val="none" w:sz="0" w:space="0" w:color="auto"/>
        <w:left w:val="none" w:sz="0" w:space="0" w:color="auto"/>
        <w:bottom w:val="none" w:sz="0" w:space="0" w:color="auto"/>
        <w:right w:val="none" w:sz="0" w:space="0" w:color="auto"/>
      </w:divBdr>
    </w:div>
    <w:div w:id="998537415">
      <w:bodyDiv w:val="1"/>
      <w:marLeft w:val="0"/>
      <w:marRight w:val="0"/>
      <w:marTop w:val="0"/>
      <w:marBottom w:val="0"/>
      <w:divBdr>
        <w:top w:val="none" w:sz="0" w:space="0" w:color="auto"/>
        <w:left w:val="none" w:sz="0" w:space="0" w:color="auto"/>
        <w:bottom w:val="none" w:sz="0" w:space="0" w:color="auto"/>
        <w:right w:val="none" w:sz="0" w:space="0" w:color="auto"/>
      </w:divBdr>
    </w:div>
    <w:div w:id="998845664">
      <w:bodyDiv w:val="1"/>
      <w:marLeft w:val="0"/>
      <w:marRight w:val="0"/>
      <w:marTop w:val="0"/>
      <w:marBottom w:val="0"/>
      <w:divBdr>
        <w:top w:val="none" w:sz="0" w:space="0" w:color="auto"/>
        <w:left w:val="none" w:sz="0" w:space="0" w:color="auto"/>
        <w:bottom w:val="none" w:sz="0" w:space="0" w:color="auto"/>
        <w:right w:val="none" w:sz="0" w:space="0" w:color="auto"/>
      </w:divBdr>
    </w:div>
    <w:div w:id="999381873">
      <w:bodyDiv w:val="1"/>
      <w:marLeft w:val="0"/>
      <w:marRight w:val="0"/>
      <w:marTop w:val="0"/>
      <w:marBottom w:val="0"/>
      <w:divBdr>
        <w:top w:val="none" w:sz="0" w:space="0" w:color="auto"/>
        <w:left w:val="none" w:sz="0" w:space="0" w:color="auto"/>
        <w:bottom w:val="none" w:sz="0" w:space="0" w:color="auto"/>
        <w:right w:val="none" w:sz="0" w:space="0" w:color="auto"/>
      </w:divBdr>
    </w:div>
    <w:div w:id="999625898">
      <w:bodyDiv w:val="1"/>
      <w:marLeft w:val="0"/>
      <w:marRight w:val="0"/>
      <w:marTop w:val="0"/>
      <w:marBottom w:val="0"/>
      <w:divBdr>
        <w:top w:val="none" w:sz="0" w:space="0" w:color="auto"/>
        <w:left w:val="none" w:sz="0" w:space="0" w:color="auto"/>
        <w:bottom w:val="none" w:sz="0" w:space="0" w:color="auto"/>
        <w:right w:val="none" w:sz="0" w:space="0" w:color="auto"/>
      </w:divBdr>
    </w:div>
    <w:div w:id="1000812897">
      <w:bodyDiv w:val="1"/>
      <w:marLeft w:val="0"/>
      <w:marRight w:val="0"/>
      <w:marTop w:val="0"/>
      <w:marBottom w:val="0"/>
      <w:divBdr>
        <w:top w:val="none" w:sz="0" w:space="0" w:color="auto"/>
        <w:left w:val="none" w:sz="0" w:space="0" w:color="auto"/>
        <w:bottom w:val="none" w:sz="0" w:space="0" w:color="auto"/>
        <w:right w:val="none" w:sz="0" w:space="0" w:color="auto"/>
      </w:divBdr>
    </w:div>
    <w:div w:id="1000815155">
      <w:bodyDiv w:val="1"/>
      <w:marLeft w:val="0"/>
      <w:marRight w:val="0"/>
      <w:marTop w:val="0"/>
      <w:marBottom w:val="0"/>
      <w:divBdr>
        <w:top w:val="none" w:sz="0" w:space="0" w:color="auto"/>
        <w:left w:val="none" w:sz="0" w:space="0" w:color="auto"/>
        <w:bottom w:val="none" w:sz="0" w:space="0" w:color="auto"/>
        <w:right w:val="none" w:sz="0" w:space="0" w:color="auto"/>
      </w:divBdr>
    </w:div>
    <w:div w:id="1001204884">
      <w:bodyDiv w:val="1"/>
      <w:marLeft w:val="0"/>
      <w:marRight w:val="0"/>
      <w:marTop w:val="0"/>
      <w:marBottom w:val="0"/>
      <w:divBdr>
        <w:top w:val="none" w:sz="0" w:space="0" w:color="auto"/>
        <w:left w:val="none" w:sz="0" w:space="0" w:color="auto"/>
        <w:bottom w:val="none" w:sz="0" w:space="0" w:color="auto"/>
        <w:right w:val="none" w:sz="0" w:space="0" w:color="auto"/>
      </w:divBdr>
    </w:div>
    <w:div w:id="1001540731">
      <w:bodyDiv w:val="1"/>
      <w:marLeft w:val="0"/>
      <w:marRight w:val="0"/>
      <w:marTop w:val="0"/>
      <w:marBottom w:val="0"/>
      <w:divBdr>
        <w:top w:val="none" w:sz="0" w:space="0" w:color="auto"/>
        <w:left w:val="none" w:sz="0" w:space="0" w:color="auto"/>
        <w:bottom w:val="none" w:sz="0" w:space="0" w:color="auto"/>
        <w:right w:val="none" w:sz="0" w:space="0" w:color="auto"/>
      </w:divBdr>
    </w:div>
    <w:div w:id="1003362151">
      <w:bodyDiv w:val="1"/>
      <w:marLeft w:val="0"/>
      <w:marRight w:val="0"/>
      <w:marTop w:val="0"/>
      <w:marBottom w:val="0"/>
      <w:divBdr>
        <w:top w:val="none" w:sz="0" w:space="0" w:color="auto"/>
        <w:left w:val="none" w:sz="0" w:space="0" w:color="auto"/>
        <w:bottom w:val="none" w:sz="0" w:space="0" w:color="auto"/>
        <w:right w:val="none" w:sz="0" w:space="0" w:color="auto"/>
      </w:divBdr>
    </w:div>
    <w:div w:id="1005283571">
      <w:bodyDiv w:val="1"/>
      <w:marLeft w:val="0"/>
      <w:marRight w:val="0"/>
      <w:marTop w:val="0"/>
      <w:marBottom w:val="0"/>
      <w:divBdr>
        <w:top w:val="none" w:sz="0" w:space="0" w:color="auto"/>
        <w:left w:val="none" w:sz="0" w:space="0" w:color="auto"/>
        <w:bottom w:val="none" w:sz="0" w:space="0" w:color="auto"/>
        <w:right w:val="none" w:sz="0" w:space="0" w:color="auto"/>
      </w:divBdr>
    </w:div>
    <w:div w:id="1005323027">
      <w:bodyDiv w:val="1"/>
      <w:marLeft w:val="0"/>
      <w:marRight w:val="0"/>
      <w:marTop w:val="0"/>
      <w:marBottom w:val="0"/>
      <w:divBdr>
        <w:top w:val="none" w:sz="0" w:space="0" w:color="auto"/>
        <w:left w:val="none" w:sz="0" w:space="0" w:color="auto"/>
        <w:bottom w:val="none" w:sz="0" w:space="0" w:color="auto"/>
        <w:right w:val="none" w:sz="0" w:space="0" w:color="auto"/>
      </w:divBdr>
    </w:div>
    <w:div w:id="1006900634">
      <w:bodyDiv w:val="1"/>
      <w:marLeft w:val="0"/>
      <w:marRight w:val="0"/>
      <w:marTop w:val="0"/>
      <w:marBottom w:val="0"/>
      <w:divBdr>
        <w:top w:val="none" w:sz="0" w:space="0" w:color="auto"/>
        <w:left w:val="none" w:sz="0" w:space="0" w:color="auto"/>
        <w:bottom w:val="none" w:sz="0" w:space="0" w:color="auto"/>
        <w:right w:val="none" w:sz="0" w:space="0" w:color="auto"/>
      </w:divBdr>
    </w:div>
    <w:div w:id="1010989626">
      <w:bodyDiv w:val="1"/>
      <w:marLeft w:val="0"/>
      <w:marRight w:val="0"/>
      <w:marTop w:val="0"/>
      <w:marBottom w:val="0"/>
      <w:divBdr>
        <w:top w:val="none" w:sz="0" w:space="0" w:color="auto"/>
        <w:left w:val="none" w:sz="0" w:space="0" w:color="auto"/>
        <w:bottom w:val="none" w:sz="0" w:space="0" w:color="auto"/>
        <w:right w:val="none" w:sz="0" w:space="0" w:color="auto"/>
      </w:divBdr>
    </w:div>
    <w:div w:id="1013068488">
      <w:bodyDiv w:val="1"/>
      <w:marLeft w:val="0"/>
      <w:marRight w:val="0"/>
      <w:marTop w:val="0"/>
      <w:marBottom w:val="0"/>
      <w:divBdr>
        <w:top w:val="none" w:sz="0" w:space="0" w:color="auto"/>
        <w:left w:val="none" w:sz="0" w:space="0" w:color="auto"/>
        <w:bottom w:val="none" w:sz="0" w:space="0" w:color="auto"/>
        <w:right w:val="none" w:sz="0" w:space="0" w:color="auto"/>
      </w:divBdr>
    </w:div>
    <w:div w:id="1013800918">
      <w:bodyDiv w:val="1"/>
      <w:marLeft w:val="0"/>
      <w:marRight w:val="0"/>
      <w:marTop w:val="0"/>
      <w:marBottom w:val="0"/>
      <w:divBdr>
        <w:top w:val="none" w:sz="0" w:space="0" w:color="auto"/>
        <w:left w:val="none" w:sz="0" w:space="0" w:color="auto"/>
        <w:bottom w:val="none" w:sz="0" w:space="0" w:color="auto"/>
        <w:right w:val="none" w:sz="0" w:space="0" w:color="auto"/>
      </w:divBdr>
    </w:div>
    <w:div w:id="1016889297">
      <w:bodyDiv w:val="1"/>
      <w:marLeft w:val="0"/>
      <w:marRight w:val="0"/>
      <w:marTop w:val="0"/>
      <w:marBottom w:val="0"/>
      <w:divBdr>
        <w:top w:val="none" w:sz="0" w:space="0" w:color="auto"/>
        <w:left w:val="none" w:sz="0" w:space="0" w:color="auto"/>
        <w:bottom w:val="none" w:sz="0" w:space="0" w:color="auto"/>
        <w:right w:val="none" w:sz="0" w:space="0" w:color="auto"/>
      </w:divBdr>
    </w:div>
    <w:div w:id="1017196932">
      <w:bodyDiv w:val="1"/>
      <w:marLeft w:val="0"/>
      <w:marRight w:val="0"/>
      <w:marTop w:val="0"/>
      <w:marBottom w:val="0"/>
      <w:divBdr>
        <w:top w:val="none" w:sz="0" w:space="0" w:color="auto"/>
        <w:left w:val="none" w:sz="0" w:space="0" w:color="auto"/>
        <w:bottom w:val="none" w:sz="0" w:space="0" w:color="auto"/>
        <w:right w:val="none" w:sz="0" w:space="0" w:color="auto"/>
      </w:divBdr>
    </w:div>
    <w:div w:id="1020012864">
      <w:bodyDiv w:val="1"/>
      <w:marLeft w:val="0"/>
      <w:marRight w:val="0"/>
      <w:marTop w:val="0"/>
      <w:marBottom w:val="0"/>
      <w:divBdr>
        <w:top w:val="none" w:sz="0" w:space="0" w:color="auto"/>
        <w:left w:val="none" w:sz="0" w:space="0" w:color="auto"/>
        <w:bottom w:val="none" w:sz="0" w:space="0" w:color="auto"/>
        <w:right w:val="none" w:sz="0" w:space="0" w:color="auto"/>
      </w:divBdr>
    </w:div>
    <w:div w:id="1023047231">
      <w:bodyDiv w:val="1"/>
      <w:marLeft w:val="0"/>
      <w:marRight w:val="0"/>
      <w:marTop w:val="0"/>
      <w:marBottom w:val="0"/>
      <w:divBdr>
        <w:top w:val="none" w:sz="0" w:space="0" w:color="auto"/>
        <w:left w:val="none" w:sz="0" w:space="0" w:color="auto"/>
        <w:bottom w:val="none" w:sz="0" w:space="0" w:color="auto"/>
        <w:right w:val="none" w:sz="0" w:space="0" w:color="auto"/>
      </w:divBdr>
    </w:div>
    <w:div w:id="1026325510">
      <w:bodyDiv w:val="1"/>
      <w:marLeft w:val="0"/>
      <w:marRight w:val="0"/>
      <w:marTop w:val="0"/>
      <w:marBottom w:val="0"/>
      <w:divBdr>
        <w:top w:val="none" w:sz="0" w:space="0" w:color="auto"/>
        <w:left w:val="none" w:sz="0" w:space="0" w:color="auto"/>
        <w:bottom w:val="none" w:sz="0" w:space="0" w:color="auto"/>
        <w:right w:val="none" w:sz="0" w:space="0" w:color="auto"/>
      </w:divBdr>
    </w:div>
    <w:div w:id="1027410246">
      <w:bodyDiv w:val="1"/>
      <w:marLeft w:val="0"/>
      <w:marRight w:val="0"/>
      <w:marTop w:val="0"/>
      <w:marBottom w:val="0"/>
      <w:divBdr>
        <w:top w:val="none" w:sz="0" w:space="0" w:color="auto"/>
        <w:left w:val="none" w:sz="0" w:space="0" w:color="auto"/>
        <w:bottom w:val="none" w:sz="0" w:space="0" w:color="auto"/>
        <w:right w:val="none" w:sz="0" w:space="0" w:color="auto"/>
      </w:divBdr>
    </w:div>
    <w:div w:id="1027635487">
      <w:bodyDiv w:val="1"/>
      <w:marLeft w:val="0"/>
      <w:marRight w:val="0"/>
      <w:marTop w:val="0"/>
      <w:marBottom w:val="0"/>
      <w:divBdr>
        <w:top w:val="none" w:sz="0" w:space="0" w:color="auto"/>
        <w:left w:val="none" w:sz="0" w:space="0" w:color="auto"/>
        <w:bottom w:val="none" w:sz="0" w:space="0" w:color="auto"/>
        <w:right w:val="none" w:sz="0" w:space="0" w:color="auto"/>
      </w:divBdr>
    </w:div>
    <w:div w:id="1028070530">
      <w:bodyDiv w:val="1"/>
      <w:marLeft w:val="0"/>
      <w:marRight w:val="0"/>
      <w:marTop w:val="0"/>
      <w:marBottom w:val="0"/>
      <w:divBdr>
        <w:top w:val="none" w:sz="0" w:space="0" w:color="auto"/>
        <w:left w:val="none" w:sz="0" w:space="0" w:color="auto"/>
        <w:bottom w:val="none" w:sz="0" w:space="0" w:color="auto"/>
        <w:right w:val="none" w:sz="0" w:space="0" w:color="auto"/>
      </w:divBdr>
    </w:div>
    <w:div w:id="1028261508">
      <w:bodyDiv w:val="1"/>
      <w:marLeft w:val="0"/>
      <w:marRight w:val="0"/>
      <w:marTop w:val="0"/>
      <w:marBottom w:val="0"/>
      <w:divBdr>
        <w:top w:val="none" w:sz="0" w:space="0" w:color="auto"/>
        <w:left w:val="none" w:sz="0" w:space="0" w:color="auto"/>
        <w:bottom w:val="none" w:sz="0" w:space="0" w:color="auto"/>
        <w:right w:val="none" w:sz="0" w:space="0" w:color="auto"/>
      </w:divBdr>
    </w:div>
    <w:div w:id="1028532495">
      <w:bodyDiv w:val="1"/>
      <w:marLeft w:val="0"/>
      <w:marRight w:val="0"/>
      <w:marTop w:val="0"/>
      <w:marBottom w:val="0"/>
      <w:divBdr>
        <w:top w:val="none" w:sz="0" w:space="0" w:color="auto"/>
        <w:left w:val="none" w:sz="0" w:space="0" w:color="auto"/>
        <w:bottom w:val="none" w:sz="0" w:space="0" w:color="auto"/>
        <w:right w:val="none" w:sz="0" w:space="0" w:color="auto"/>
      </w:divBdr>
    </w:div>
    <w:div w:id="1028682066">
      <w:bodyDiv w:val="1"/>
      <w:marLeft w:val="0"/>
      <w:marRight w:val="0"/>
      <w:marTop w:val="0"/>
      <w:marBottom w:val="0"/>
      <w:divBdr>
        <w:top w:val="none" w:sz="0" w:space="0" w:color="auto"/>
        <w:left w:val="none" w:sz="0" w:space="0" w:color="auto"/>
        <w:bottom w:val="none" w:sz="0" w:space="0" w:color="auto"/>
        <w:right w:val="none" w:sz="0" w:space="0" w:color="auto"/>
      </w:divBdr>
    </w:div>
    <w:div w:id="1029451374">
      <w:bodyDiv w:val="1"/>
      <w:marLeft w:val="0"/>
      <w:marRight w:val="0"/>
      <w:marTop w:val="0"/>
      <w:marBottom w:val="0"/>
      <w:divBdr>
        <w:top w:val="none" w:sz="0" w:space="0" w:color="auto"/>
        <w:left w:val="none" w:sz="0" w:space="0" w:color="auto"/>
        <w:bottom w:val="none" w:sz="0" w:space="0" w:color="auto"/>
        <w:right w:val="none" w:sz="0" w:space="0" w:color="auto"/>
      </w:divBdr>
    </w:div>
    <w:div w:id="1030103210">
      <w:bodyDiv w:val="1"/>
      <w:marLeft w:val="0"/>
      <w:marRight w:val="0"/>
      <w:marTop w:val="0"/>
      <w:marBottom w:val="0"/>
      <w:divBdr>
        <w:top w:val="none" w:sz="0" w:space="0" w:color="auto"/>
        <w:left w:val="none" w:sz="0" w:space="0" w:color="auto"/>
        <w:bottom w:val="none" w:sz="0" w:space="0" w:color="auto"/>
        <w:right w:val="none" w:sz="0" w:space="0" w:color="auto"/>
      </w:divBdr>
    </w:div>
    <w:div w:id="1030642282">
      <w:bodyDiv w:val="1"/>
      <w:marLeft w:val="0"/>
      <w:marRight w:val="0"/>
      <w:marTop w:val="0"/>
      <w:marBottom w:val="0"/>
      <w:divBdr>
        <w:top w:val="none" w:sz="0" w:space="0" w:color="auto"/>
        <w:left w:val="none" w:sz="0" w:space="0" w:color="auto"/>
        <w:bottom w:val="none" w:sz="0" w:space="0" w:color="auto"/>
        <w:right w:val="none" w:sz="0" w:space="0" w:color="auto"/>
      </w:divBdr>
    </w:div>
    <w:div w:id="1031685788">
      <w:bodyDiv w:val="1"/>
      <w:marLeft w:val="0"/>
      <w:marRight w:val="0"/>
      <w:marTop w:val="0"/>
      <w:marBottom w:val="0"/>
      <w:divBdr>
        <w:top w:val="none" w:sz="0" w:space="0" w:color="auto"/>
        <w:left w:val="none" w:sz="0" w:space="0" w:color="auto"/>
        <w:bottom w:val="none" w:sz="0" w:space="0" w:color="auto"/>
        <w:right w:val="none" w:sz="0" w:space="0" w:color="auto"/>
      </w:divBdr>
    </w:div>
    <w:div w:id="1031998310">
      <w:bodyDiv w:val="1"/>
      <w:marLeft w:val="0"/>
      <w:marRight w:val="0"/>
      <w:marTop w:val="0"/>
      <w:marBottom w:val="0"/>
      <w:divBdr>
        <w:top w:val="none" w:sz="0" w:space="0" w:color="auto"/>
        <w:left w:val="none" w:sz="0" w:space="0" w:color="auto"/>
        <w:bottom w:val="none" w:sz="0" w:space="0" w:color="auto"/>
        <w:right w:val="none" w:sz="0" w:space="0" w:color="auto"/>
      </w:divBdr>
    </w:div>
    <w:div w:id="1033313152">
      <w:bodyDiv w:val="1"/>
      <w:marLeft w:val="0"/>
      <w:marRight w:val="0"/>
      <w:marTop w:val="0"/>
      <w:marBottom w:val="0"/>
      <w:divBdr>
        <w:top w:val="none" w:sz="0" w:space="0" w:color="auto"/>
        <w:left w:val="none" w:sz="0" w:space="0" w:color="auto"/>
        <w:bottom w:val="none" w:sz="0" w:space="0" w:color="auto"/>
        <w:right w:val="none" w:sz="0" w:space="0" w:color="auto"/>
      </w:divBdr>
    </w:div>
    <w:div w:id="1033649126">
      <w:bodyDiv w:val="1"/>
      <w:marLeft w:val="0"/>
      <w:marRight w:val="0"/>
      <w:marTop w:val="0"/>
      <w:marBottom w:val="0"/>
      <w:divBdr>
        <w:top w:val="none" w:sz="0" w:space="0" w:color="auto"/>
        <w:left w:val="none" w:sz="0" w:space="0" w:color="auto"/>
        <w:bottom w:val="none" w:sz="0" w:space="0" w:color="auto"/>
        <w:right w:val="none" w:sz="0" w:space="0" w:color="auto"/>
      </w:divBdr>
    </w:div>
    <w:div w:id="1034237581">
      <w:bodyDiv w:val="1"/>
      <w:marLeft w:val="0"/>
      <w:marRight w:val="0"/>
      <w:marTop w:val="0"/>
      <w:marBottom w:val="0"/>
      <w:divBdr>
        <w:top w:val="none" w:sz="0" w:space="0" w:color="auto"/>
        <w:left w:val="none" w:sz="0" w:space="0" w:color="auto"/>
        <w:bottom w:val="none" w:sz="0" w:space="0" w:color="auto"/>
        <w:right w:val="none" w:sz="0" w:space="0" w:color="auto"/>
      </w:divBdr>
    </w:div>
    <w:div w:id="1035694351">
      <w:bodyDiv w:val="1"/>
      <w:marLeft w:val="0"/>
      <w:marRight w:val="0"/>
      <w:marTop w:val="0"/>
      <w:marBottom w:val="0"/>
      <w:divBdr>
        <w:top w:val="none" w:sz="0" w:space="0" w:color="auto"/>
        <w:left w:val="none" w:sz="0" w:space="0" w:color="auto"/>
        <w:bottom w:val="none" w:sz="0" w:space="0" w:color="auto"/>
        <w:right w:val="none" w:sz="0" w:space="0" w:color="auto"/>
      </w:divBdr>
    </w:div>
    <w:div w:id="1035698060">
      <w:bodyDiv w:val="1"/>
      <w:marLeft w:val="0"/>
      <w:marRight w:val="0"/>
      <w:marTop w:val="0"/>
      <w:marBottom w:val="0"/>
      <w:divBdr>
        <w:top w:val="none" w:sz="0" w:space="0" w:color="auto"/>
        <w:left w:val="none" w:sz="0" w:space="0" w:color="auto"/>
        <w:bottom w:val="none" w:sz="0" w:space="0" w:color="auto"/>
        <w:right w:val="none" w:sz="0" w:space="0" w:color="auto"/>
      </w:divBdr>
    </w:div>
    <w:div w:id="1036931430">
      <w:bodyDiv w:val="1"/>
      <w:marLeft w:val="0"/>
      <w:marRight w:val="0"/>
      <w:marTop w:val="0"/>
      <w:marBottom w:val="0"/>
      <w:divBdr>
        <w:top w:val="none" w:sz="0" w:space="0" w:color="auto"/>
        <w:left w:val="none" w:sz="0" w:space="0" w:color="auto"/>
        <w:bottom w:val="none" w:sz="0" w:space="0" w:color="auto"/>
        <w:right w:val="none" w:sz="0" w:space="0" w:color="auto"/>
      </w:divBdr>
    </w:div>
    <w:div w:id="1037896977">
      <w:bodyDiv w:val="1"/>
      <w:marLeft w:val="0"/>
      <w:marRight w:val="0"/>
      <w:marTop w:val="0"/>
      <w:marBottom w:val="0"/>
      <w:divBdr>
        <w:top w:val="none" w:sz="0" w:space="0" w:color="auto"/>
        <w:left w:val="none" w:sz="0" w:space="0" w:color="auto"/>
        <w:bottom w:val="none" w:sz="0" w:space="0" w:color="auto"/>
        <w:right w:val="none" w:sz="0" w:space="0" w:color="auto"/>
      </w:divBdr>
    </w:div>
    <w:div w:id="1043022228">
      <w:bodyDiv w:val="1"/>
      <w:marLeft w:val="0"/>
      <w:marRight w:val="0"/>
      <w:marTop w:val="0"/>
      <w:marBottom w:val="0"/>
      <w:divBdr>
        <w:top w:val="none" w:sz="0" w:space="0" w:color="auto"/>
        <w:left w:val="none" w:sz="0" w:space="0" w:color="auto"/>
        <w:bottom w:val="none" w:sz="0" w:space="0" w:color="auto"/>
        <w:right w:val="none" w:sz="0" w:space="0" w:color="auto"/>
      </w:divBdr>
    </w:div>
    <w:div w:id="1043552993">
      <w:bodyDiv w:val="1"/>
      <w:marLeft w:val="0"/>
      <w:marRight w:val="0"/>
      <w:marTop w:val="0"/>
      <w:marBottom w:val="0"/>
      <w:divBdr>
        <w:top w:val="none" w:sz="0" w:space="0" w:color="auto"/>
        <w:left w:val="none" w:sz="0" w:space="0" w:color="auto"/>
        <w:bottom w:val="none" w:sz="0" w:space="0" w:color="auto"/>
        <w:right w:val="none" w:sz="0" w:space="0" w:color="auto"/>
      </w:divBdr>
    </w:div>
    <w:div w:id="1043745979">
      <w:bodyDiv w:val="1"/>
      <w:marLeft w:val="0"/>
      <w:marRight w:val="0"/>
      <w:marTop w:val="0"/>
      <w:marBottom w:val="0"/>
      <w:divBdr>
        <w:top w:val="none" w:sz="0" w:space="0" w:color="auto"/>
        <w:left w:val="none" w:sz="0" w:space="0" w:color="auto"/>
        <w:bottom w:val="none" w:sz="0" w:space="0" w:color="auto"/>
        <w:right w:val="none" w:sz="0" w:space="0" w:color="auto"/>
      </w:divBdr>
    </w:div>
    <w:div w:id="1044795168">
      <w:bodyDiv w:val="1"/>
      <w:marLeft w:val="0"/>
      <w:marRight w:val="0"/>
      <w:marTop w:val="0"/>
      <w:marBottom w:val="0"/>
      <w:divBdr>
        <w:top w:val="none" w:sz="0" w:space="0" w:color="auto"/>
        <w:left w:val="none" w:sz="0" w:space="0" w:color="auto"/>
        <w:bottom w:val="none" w:sz="0" w:space="0" w:color="auto"/>
        <w:right w:val="none" w:sz="0" w:space="0" w:color="auto"/>
      </w:divBdr>
    </w:div>
    <w:div w:id="1045715014">
      <w:bodyDiv w:val="1"/>
      <w:marLeft w:val="0"/>
      <w:marRight w:val="0"/>
      <w:marTop w:val="0"/>
      <w:marBottom w:val="0"/>
      <w:divBdr>
        <w:top w:val="none" w:sz="0" w:space="0" w:color="auto"/>
        <w:left w:val="none" w:sz="0" w:space="0" w:color="auto"/>
        <w:bottom w:val="none" w:sz="0" w:space="0" w:color="auto"/>
        <w:right w:val="none" w:sz="0" w:space="0" w:color="auto"/>
      </w:divBdr>
    </w:div>
    <w:div w:id="1046686786">
      <w:bodyDiv w:val="1"/>
      <w:marLeft w:val="0"/>
      <w:marRight w:val="0"/>
      <w:marTop w:val="0"/>
      <w:marBottom w:val="0"/>
      <w:divBdr>
        <w:top w:val="none" w:sz="0" w:space="0" w:color="auto"/>
        <w:left w:val="none" w:sz="0" w:space="0" w:color="auto"/>
        <w:bottom w:val="none" w:sz="0" w:space="0" w:color="auto"/>
        <w:right w:val="none" w:sz="0" w:space="0" w:color="auto"/>
      </w:divBdr>
    </w:div>
    <w:div w:id="1047218114">
      <w:bodyDiv w:val="1"/>
      <w:marLeft w:val="0"/>
      <w:marRight w:val="0"/>
      <w:marTop w:val="0"/>
      <w:marBottom w:val="0"/>
      <w:divBdr>
        <w:top w:val="none" w:sz="0" w:space="0" w:color="auto"/>
        <w:left w:val="none" w:sz="0" w:space="0" w:color="auto"/>
        <w:bottom w:val="none" w:sz="0" w:space="0" w:color="auto"/>
        <w:right w:val="none" w:sz="0" w:space="0" w:color="auto"/>
      </w:divBdr>
    </w:div>
    <w:div w:id="1050152653">
      <w:bodyDiv w:val="1"/>
      <w:marLeft w:val="0"/>
      <w:marRight w:val="0"/>
      <w:marTop w:val="0"/>
      <w:marBottom w:val="0"/>
      <w:divBdr>
        <w:top w:val="none" w:sz="0" w:space="0" w:color="auto"/>
        <w:left w:val="none" w:sz="0" w:space="0" w:color="auto"/>
        <w:bottom w:val="none" w:sz="0" w:space="0" w:color="auto"/>
        <w:right w:val="none" w:sz="0" w:space="0" w:color="auto"/>
      </w:divBdr>
    </w:div>
    <w:div w:id="1054889046">
      <w:bodyDiv w:val="1"/>
      <w:marLeft w:val="0"/>
      <w:marRight w:val="0"/>
      <w:marTop w:val="0"/>
      <w:marBottom w:val="0"/>
      <w:divBdr>
        <w:top w:val="none" w:sz="0" w:space="0" w:color="auto"/>
        <w:left w:val="none" w:sz="0" w:space="0" w:color="auto"/>
        <w:bottom w:val="none" w:sz="0" w:space="0" w:color="auto"/>
        <w:right w:val="none" w:sz="0" w:space="0" w:color="auto"/>
      </w:divBdr>
    </w:div>
    <w:div w:id="1055204146">
      <w:bodyDiv w:val="1"/>
      <w:marLeft w:val="0"/>
      <w:marRight w:val="0"/>
      <w:marTop w:val="0"/>
      <w:marBottom w:val="0"/>
      <w:divBdr>
        <w:top w:val="none" w:sz="0" w:space="0" w:color="auto"/>
        <w:left w:val="none" w:sz="0" w:space="0" w:color="auto"/>
        <w:bottom w:val="none" w:sz="0" w:space="0" w:color="auto"/>
        <w:right w:val="none" w:sz="0" w:space="0" w:color="auto"/>
      </w:divBdr>
    </w:div>
    <w:div w:id="1056583592">
      <w:bodyDiv w:val="1"/>
      <w:marLeft w:val="0"/>
      <w:marRight w:val="0"/>
      <w:marTop w:val="0"/>
      <w:marBottom w:val="0"/>
      <w:divBdr>
        <w:top w:val="none" w:sz="0" w:space="0" w:color="auto"/>
        <w:left w:val="none" w:sz="0" w:space="0" w:color="auto"/>
        <w:bottom w:val="none" w:sz="0" w:space="0" w:color="auto"/>
        <w:right w:val="none" w:sz="0" w:space="0" w:color="auto"/>
      </w:divBdr>
    </w:div>
    <w:div w:id="1057313049">
      <w:bodyDiv w:val="1"/>
      <w:marLeft w:val="0"/>
      <w:marRight w:val="0"/>
      <w:marTop w:val="0"/>
      <w:marBottom w:val="0"/>
      <w:divBdr>
        <w:top w:val="none" w:sz="0" w:space="0" w:color="auto"/>
        <w:left w:val="none" w:sz="0" w:space="0" w:color="auto"/>
        <w:bottom w:val="none" w:sz="0" w:space="0" w:color="auto"/>
        <w:right w:val="none" w:sz="0" w:space="0" w:color="auto"/>
      </w:divBdr>
    </w:div>
    <w:div w:id="1058284444">
      <w:bodyDiv w:val="1"/>
      <w:marLeft w:val="0"/>
      <w:marRight w:val="0"/>
      <w:marTop w:val="0"/>
      <w:marBottom w:val="0"/>
      <w:divBdr>
        <w:top w:val="none" w:sz="0" w:space="0" w:color="auto"/>
        <w:left w:val="none" w:sz="0" w:space="0" w:color="auto"/>
        <w:bottom w:val="none" w:sz="0" w:space="0" w:color="auto"/>
        <w:right w:val="none" w:sz="0" w:space="0" w:color="auto"/>
      </w:divBdr>
    </w:div>
    <w:div w:id="1059472270">
      <w:bodyDiv w:val="1"/>
      <w:marLeft w:val="0"/>
      <w:marRight w:val="0"/>
      <w:marTop w:val="0"/>
      <w:marBottom w:val="0"/>
      <w:divBdr>
        <w:top w:val="none" w:sz="0" w:space="0" w:color="auto"/>
        <w:left w:val="none" w:sz="0" w:space="0" w:color="auto"/>
        <w:bottom w:val="none" w:sz="0" w:space="0" w:color="auto"/>
        <w:right w:val="none" w:sz="0" w:space="0" w:color="auto"/>
      </w:divBdr>
    </w:div>
    <w:div w:id="1060441173">
      <w:bodyDiv w:val="1"/>
      <w:marLeft w:val="0"/>
      <w:marRight w:val="0"/>
      <w:marTop w:val="0"/>
      <w:marBottom w:val="0"/>
      <w:divBdr>
        <w:top w:val="none" w:sz="0" w:space="0" w:color="auto"/>
        <w:left w:val="none" w:sz="0" w:space="0" w:color="auto"/>
        <w:bottom w:val="none" w:sz="0" w:space="0" w:color="auto"/>
        <w:right w:val="none" w:sz="0" w:space="0" w:color="auto"/>
      </w:divBdr>
    </w:div>
    <w:div w:id="1061443475">
      <w:bodyDiv w:val="1"/>
      <w:marLeft w:val="0"/>
      <w:marRight w:val="0"/>
      <w:marTop w:val="0"/>
      <w:marBottom w:val="0"/>
      <w:divBdr>
        <w:top w:val="none" w:sz="0" w:space="0" w:color="auto"/>
        <w:left w:val="none" w:sz="0" w:space="0" w:color="auto"/>
        <w:bottom w:val="none" w:sz="0" w:space="0" w:color="auto"/>
        <w:right w:val="none" w:sz="0" w:space="0" w:color="auto"/>
      </w:divBdr>
    </w:div>
    <w:div w:id="1062218397">
      <w:bodyDiv w:val="1"/>
      <w:marLeft w:val="0"/>
      <w:marRight w:val="0"/>
      <w:marTop w:val="0"/>
      <w:marBottom w:val="0"/>
      <w:divBdr>
        <w:top w:val="none" w:sz="0" w:space="0" w:color="auto"/>
        <w:left w:val="none" w:sz="0" w:space="0" w:color="auto"/>
        <w:bottom w:val="none" w:sz="0" w:space="0" w:color="auto"/>
        <w:right w:val="none" w:sz="0" w:space="0" w:color="auto"/>
      </w:divBdr>
    </w:div>
    <w:div w:id="1062676675">
      <w:bodyDiv w:val="1"/>
      <w:marLeft w:val="0"/>
      <w:marRight w:val="0"/>
      <w:marTop w:val="0"/>
      <w:marBottom w:val="0"/>
      <w:divBdr>
        <w:top w:val="none" w:sz="0" w:space="0" w:color="auto"/>
        <w:left w:val="none" w:sz="0" w:space="0" w:color="auto"/>
        <w:bottom w:val="none" w:sz="0" w:space="0" w:color="auto"/>
        <w:right w:val="none" w:sz="0" w:space="0" w:color="auto"/>
      </w:divBdr>
    </w:div>
    <w:div w:id="1063337637">
      <w:bodyDiv w:val="1"/>
      <w:marLeft w:val="0"/>
      <w:marRight w:val="0"/>
      <w:marTop w:val="0"/>
      <w:marBottom w:val="0"/>
      <w:divBdr>
        <w:top w:val="none" w:sz="0" w:space="0" w:color="auto"/>
        <w:left w:val="none" w:sz="0" w:space="0" w:color="auto"/>
        <w:bottom w:val="none" w:sz="0" w:space="0" w:color="auto"/>
        <w:right w:val="none" w:sz="0" w:space="0" w:color="auto"/>
      </w:divBdr>
    </w:div>
    <w:div w:id="1063915300">
      <w:bodyDiv w:val="1"/>
      <w:marLeft w:val="0"/>
      <w:marRight w:val="0"/>
      <w:marTop w:val="0"/>
      <w:marBottom w:val="0"/>
      <w:divBdr>
        <w:top w:val="none" w:sz="0" w:space="0" w:color="auto"/>
        <w:left w:val="none" w:sz="0" w:space="0" w:color="auto"/>
        <w:bottom w:val="none" w:sz="0" w:space="0" w:color="auto"/>
        <w:right w:val="none" w:sz="0" w:space="0" w:color="auto"/>
      </w:divBdr>
    </w:div>
    <w:div w:id="1065833761">
      <w:bodyDiv w:val="1"/>
      <w:marLeft w:val="0"/>
      <w:marRight w:val="0"/>
      <w:marTop w:val="0"/>
      <w:marBottom w:val="0"/>
      <w:divBdr>
        <w:top w:val="none" w:sz="0" w:space="0" w:color="auto"/>
        <w:left w:val="none" w:sz="0" w:space="0" w:color="auto"/>
        <w:bottom w:val="none" w:sz="0" w:space="0" w:color="auto"/>
        <w:right w:val="none" w:sz="0" w:space="0" w:color="auto"/>
      </w:divBdr>
    </w:div>
    <w:div w:id="1066998300">
      <w:bodyDiv w:val="1"/>
      <w:marLeft w:val="0"/>
      <w:marRight w:val="0"/>
      <w:marTop w:val="0"/>
      <w:marBottom w:val="0"/>
      <w:divBdr>
        <w:top w:val="none" w:sz="0" w:space="0" w:color="auto"/>
        <w:left w:val="none" w:sz="0" w:space="0" w:color="auto"/>
        <w:bottom w:val="none" w:sz="0" w:space="0" w:color="auto"/>
        <w:right w:val="none" w:sz="0" w:space="0" w:color="auto"/>
      </w:divBdr>
    </w:div>
    <w:div w:id="1068723193">
      <w:bodyDiv w:val="1"/>
      <w:marLeft w:val="0"/>
      <w:marRight w:val="0"/>
      <w:marTop w:val="0"/>
      <w:marBottom w:val="0"/>
      <w:divBdr>
        <w:top w:val="none" w:sz="0" w:space="0" w:color="auto"/>
        <w:left w:val="none" w:sz="0" w:space="0" w:color="auto"/>
        <w:bottom w:val="none" w:sz="0" w:space="0" w:color="auto"/>
        <w:right w:val="none" w:sz="0" w:space="0" w:color="auto"/>
      </w:divBdr>
    </w:div>
    <w:div w:id="1069376919">
      <w:bodyDiv w:val="1"/>
      <w:marLeft w:val="0"/>
      <w:marRight w:val="0"/>
      <w:marTop w:val="0"/>
      <w:marBottom w:val="0"/>
      <w:divBdr>
        <w:top w:val="none" w:sz="0" w:space="0" w:color="auto"/>
        <w:left w:val="none" w:sz="0" w:space="0" w:color="auto"/>
        <w:bottom w:val="none" w:sz="0" w:space="0" w:color="auto"/>
        <w:right w:val="none" w:sz="0" w:space="0" w:color="auto"/>
      </w:divBdr>
    </w:div>
    <w:div w:id="1069881328">
      <w:bodyDiv w:val="1"/>
      <w:marLeft w:val="0"/>
      <w:marRight w:val="0"/>
      <w:marTop w:val="0"/>
      <w:marBottom w:val="0"/>
      <w:divBdr>
        <w:top w:val="none" w:sz="0" w:space="0" w:color="auto"/>
        <w:left w:val="none" w:sz="0" w:space="0" w:color="auto"/>
        <w:bottom w:val="none" w:sz="0" w:space="0" w:color="auto"/>
        <w:right w:val="none" w:sz="0" w:space="0" w:color="auto"/>
      </w:divBdr>
    </w:div>
    <w:div w:id="1070806955">
      <w:bodyDiv w:val="1"/>
      <w:marLeft w:val="0"/>
      <w:marRight w:val="0"/>
      <w:marTop w:val="0"/>
      <w:marBottom w:val="0"/>
      <w:divBdr>
        <w:top w:val="none" w:sz="0" w:space="0" w:color="auto"/>
        <w:left w:val="none" w:sz="0" w:space="0" w:color="auto"/>
        <w:bottom w:val="none" w:sz="0" w:space="0" w:color="auto"/>
        <w:right w:val="none" w:sz="0" w:space="0" w:color="auto"/>
      </w:divBdr>
    </w:div>
    <w:div w:id="1071660144">
      <w:bodyDiv w:val="1"/>
      <w:marLeft w:val="0"/>
      <w:marRight w:val="0"/>
      <w:marTop w:val="0"/>
      <w:marBottom w:val="0"/>
      <w:divBdr>
        <w:top w:val="none" w:sz="0" w:space="0" w:color="auto"/>
        <w:left w:val="none" w:sz="0" w:space="0" w:color="auto"/>
        <w:bottom w:val="none" w:sz="0" w:space="0" w:color="auto"/>
        <w:right w:val="none" w:sz="0" w:space="0" w:color="auto"/>
      </w:divBdr>
    </w:div>
    <w:div w:id="1072973222">
      <w:bodyDiv w:val="1"/>
      <w:marLeft w:val="0"/>
      <w:marRight w:val="0"/>
      <w:marTop w:val="0"/>
      <w:marBottom w:val="0"/>
      <w:divBdr>
        <w:top w:val="none" w:sz="0" w:space="0" w:color="auto"/>
        <w:left w:val="none" w:sz="0" w:space="0" w:color="auto"/>
        <w:bottom w:val="none" w:sz="0" w:space="0" w:color="auto"/>
        <w:right w:val="none" w:sz="0" w:space="0" w:color="auto"/>
      </w:divBdr>
    </w:div>
    <w:div w:id="1073118351">
      <w:bodyDiv w:val="1"/>
      <w:marLeft w:val="0"/>
      <w:marRight w:val="0"/>
      <w:marTop w:val="0"/>
      <w:marBottom w:val="0"/>
      <w:divBdr>
        <w:top w:val="none" w:sz="0" w:space="0" w:color="auto"/>
        <w:left w:val="none" w:sz="0" w:space="0" w:color="auto"/>
        <w:bottom w:val="none" w:sz="0" w:space="0" w:color="auto"/>
        <w:right w:val="none" w:sz="0" w:space="0" w:color="auto"/>
      </w:divBdr>
    </w:div>
    <w:div w:id="1073821839">
      <w:bodyDiv w:val="1"/>
      <w:marLeft w:val="0"/>
      <w:marRight w:val="0"/>
      <w:marTop w:val="0"/>
      <w:marBottom w:val="0"/>
      <w:divBdr>
        <w:top w:val="none" w:sz="0" w:space="0" w:color="auto"/>
        <w:left w:val="none" w:sz="0" w:space="0" w:color="auto"/>
        <w:bottom w:val="none" w:sz="0" w:space="0" w:color="auto"/>
        <w:right w:val="none" w:sz="0" w:space="0" w:color="auto"/>
      </w:divBdr>
    </w:div>
    <w:div w:id="1073970714">
      <w:bodyDiv w:val="1"/>
      <w:marLeft w:val="0"/>
      <w:marRight w:val="0"/>
      <w:marTop w:val="0"/>
      <w:marBottom w:val="0"/>
      <w:divBdr>
        <w:top w:val="none" w:sz="0" w:space="0" w:color="auto"/>
        <w:left w:val="none" w:sz="0" w:space="0" w:color="auto"/>
        <w:bottom w:val="none" w:sz="0" w:space="0" w:color="auto"/>
        <w:right w:val="none" w:sz="0" w:space="0" w:color="auto"/>
      </w:divBdr>
    </w:div>
    <w:div w:id="1074160134">
      <w:bodyDiv w:val="1"/>
      <w:marLeft w:val="0"/>
      <w:marRight w:val="0"/>
      <w:marTop w:val="0"/>
      <w:marBottom w:val="0"/>
      <w:divBdr>
        <w:top w:val="none" w:sz="0" w:space="0" w:color="auto"/>
        <w:left w:val="none" w:sz="0" w:space="0" w:color="auto"/>
        <w:bottom w:val="none" w:sz="0" w:space="0" w:color="auto"/>
        <w:right w:val="none" w:sz="0" w:space="0" w:color="auto"/>
      </w:divBdr>
    </w:div>
    <w:div w:id="1075787183">
      <w:bodyDiv w:val="1"/>
      <w:marLeft w:val="0"/>
      <w:marRight w:val="0"/>
      <w:marTop w:val="0"/>
      <w:marBottom w:val="0"/>
      <w:divBdr>
        <w:top w:val="none" w:sz="0" w:space="0" w:color="auto"/>
        <w:left w:val="none" w:sz="0" w:space="0" w:color="auto"/>
        <w:bottom w:val="none" w:sz="0" w:space="0" w:color="auto"/>
        <w:right w:val="none" w:sz="0" w:space="0" w:color="auto"/>
      </w:divBdr>
    </w:div>
    <w:div w:id="1076131060">
      <w:bodyDiv w:val="1"/>
      <w:marLeft w:val="0"/>
      <w:marRight w:val="0"/>
      <w:marTop w:val="0"/>
      <w:marBottom w:val="0"/>
      <w:divBdr>
        <w:top w:val="none" w:sz="0" w:space="0" w:color="auto"/>
        <w:left w:val="none" w:sz="0" w:space="0" w:color="auto"/>
        <w:bottom w:val="none" w:sz="0" w:space="0" w:color="auto"/>
        <w:right w:val="none" w:sz="0" w:space="0" w:color="auto"/>
      </w:divBdr>
    </w:div>
    <w:div w:id="1076132263">
      <w:bodyDiv w:val="1"/>
      <w:marLeft w:val="0"/>
      <w:marRight w:val="0"/>
      <w:marTop w:val="0"/>
      <w:marBottom w:val="0"/>
      <w:divBdr>
        <w:top w:val="none" w:sz="0" w:space="0" w:color="auto"/>
        <w:left w:val="none" w:sz="0" w:space="0" w:color="auto"/>
        <w:bottom w:val="none" w:sz="0" w:space="0" w:color="auto"/>
        <w:right w:val="none" w:sz="0" w:space="0" w:color="auto"/>
      </w:divBdr>
    </w:div>
    <w:div w:id="1076240777">
      <w:bodyDiv w:val="1"/>
      <w:marLeft w:val="0"/>
      <w:marRight w:val="0"/>
      <w:marTop w:val="0"/>
      <w:marBottom w:val="0"/>
      <w:divBdr>
        <w:top w:val="none" w:sz="0" w:space="0" w:color="auto"/>
        <w:left w:val="none" w:sz="0" w:space="0" w:color="auto"/>
        <w:bottom w:val="none" w:sz="0" w:space="0" w:color="auto"/>
        <w:right w:val="none" w:sz="0" w:space="0" w:color="auto"/>
      </w:divBdr>
    </w:div>
    <w:div w:id="1076897103">
      <w:bodyDiv w:val="1"/>
      <w:marLeft w:val="0"/>
      <w:marRight w:val="0"/>
      <w:marTop w:val="0"/>
      <w:marBottom w:val="0"/>
      <w:divBdr>
        <w:top w:val="none" w:sz="0" w:space="0" w:color="auto"/>
        <w:left w:val="none" w:sz="0" w:space="0" w:color="auto"/>
        <w:bottom w:val="none" w:sz="0" w:space="0" w:color="auto"/>
        <w:right w:val="none" w:sz="0" w:space="0" w:color="auto"/>
      </w:divBdr>
    </w:div>
    <w:div w:id="1078016219">
      <w:bodyDiv w:val="1"/>
      <w:marLeft w:val="0"/>
      <w:marRight w:val="0"/>
      <w:marTop w:val="0"/>
      <w:marBottom w:val="0"/>
      <w:divBdr>
        <w:top w:val="none" w:sz="0" w:space="0" w:color="auto"/>
        <w:left w:val="none" w:sz="0" w:space="0" w:color="auto"/>
        <w:bottom w:val="none" w:sz="0" w:space="0" w:color="auto"/>
        <w:right w:val="none" w:sz="0" w:space="0" w:color="auto"/>
      </w:divBdr>
    </w:div>
    <w:div w:id="1078139964">
      <w:bodyDiv w:val="1"/>
      <w:marLeft w:val="0"/>
      <w:marRight w:val="0"/>
      <w:marTop w:val="0"/>
      <w:marBottom w:val="0"/>
      <w:divBdr>
        <w:top w:val="none" w:sz="0" w:space="0" w:color="auto"/>
        <w:left w:val="none" w:sz="0" w:space="0" w:color="auto"/>
        <w:bottom w:val="none" w:sz="0" w:space="0" w:color="auto"/>
        <w:right w:val="none" w:sz="0" w:space="0" w:color="auto"/>
      </w:divBdr>
    </w:div>
    <w:div w:id="1081289829">
      <w:bodyDiv w:val="1"/>
      <w:marLeft w:val="0"/>
      <w:marRight w:val="0"/>
      <w:marTop w:val="0"/>
      <w:marBottom w:val="0"/>
      <w:divBdr>
        <w:top w:val="none" w:sz="0" w:space="0" w:color="auto"/>
        <w:left w:val="none" w:sz="0" w:space="0" w:color="auto"/>
        <w:bottom w:val="none" w:sz="0" w:space="0" w:color="auto"/>
        <w:right w:val="none" w:sz="0" w:space="0" w:color="auto"/>
      </w:divBdr>
    </w:div>
    <w:div w:id="1081491628">
      <w:bodyDiv w:val="1"/>
      <w:marLeft w:val="0"/>
      <w:marRight w:val="0"/>
      <w:marTop w:val="0"/>
      <w:marBottom w:val="0"/>
      <w:divBdr>
        <w:top w:val="none" w:sz="0" w:space="0" w:color="auto"/>
        <w:left w:val="none" w:sz="0" w:space="0" w:color="auto"/>
        <w:bottom w:val="none" w:sz="0" w:space="0" w:color="auto"/>
        <w:right w:val="none" w:sz="0" w:space="0" w:color="auto"/>
      </w:divBdr>
    </w:div>
    <w:div w:id="1081567334">
      <w:bodyDiv w:val="1"/>
      <w:marLeft w:val="0"/>
      <w:marRight w:val="0"/>
      <w:marTop w:val="0"/>
      <w:marBottom w:val="0"/>
      <w:divBdr>
        <w:top w:val="none" w:sz="0" w:space="0" w:color="auto"/>
        <w:left w:val="none" w:sz="0" w:space="0" w:color="auto"/>
        <w:bottom w:val="none" w:sz="0" w:space="0" w:color="auto"/>
        <w:right w:val="none" w:sz="0" w:space="0" w:color="auto"/>
      </w:divBdr>
    </w:div>
    <w:div w:id="1082604475">
      <w:bodyDiv w:val="1"/>
      <w:marLeft w:val="0"/>
      <w:marRight w:val="0"/>
      <w:marTop w:val="0"/>
      <w:marBottom w:val="0"/>
      <w:divBdr>
        <w:top w:val="none" w:sz="0" w:space="0" w:color="auto"/>
        <w:left w:val="none" w:sz="0" w:space="0" w:color="auto"/>
        <w:bottom w:val="none" w:sz="0" w:space="0" w:color="auto"/>
        <w:right w:val="none" w:sz="0" w:space="0" w:color="auto"/>
      </w:divBdr>
    </w:div>
    <w:div w:id="1083458031">
      <w:bodyDiv w:val="1"/>
      <w:marLeft w:val="0"/>
      <w:marRight w:val="0"/>
      <w:marTop w:val="0"/>
      <w:marBottom w:val="0"/>
      <w:divBdr>
        <w:top w:val="none" w:sz="0" w:space="0" w:color="auto"/>
        <w:left w:val="none" w:sz="0" w:space="0" w:color="auto"/>
        <w:bottom w:val="none" w:sz="0" w:space="0" w:color="auto"/>
        <w:right w:val="none" w:sz="0" w:space="0" w:color="auto"/>
      </w:divBdr>
    </w:div>
    <w:div w:id="1083530195">
      <w:bodyDiv w:val="1"/>
      <w:marLeft w:val="0"/>
      <w:marRight w:val="0"/>
      <w:marTop w:val="0"/>
      <w:marBottom w:val="0"/>
      <w:divBdr>
        <w:top w:val="none" w:sz="0" w:space="0" w:color="auto"/>
        <w:left w:val="none" w:sz="0" w:space="0" w:color="auto"/>
        <w:bottom w:val="none" w:sz="0" w:space="0" w:color="auto"/>
        <w:right w:val="none" w:sz="0" w:space="0" w:color="auto"/>
      </w:divBdr>
    </w:div>
    <w:div w:id="1084111347">
      <w:bodyDiv w:val="1"/>
      <w:marLeft w:val="0"/>
      <w:marRight w:val="0"/>
      <w:marTop w:val="0"/>
      <w:marBottom w:val="0"/>
      <w:divBdr>
        <w:top w:val="none" w:sz="0" w:space="0" w:color="auto"/>
        <w:left w:val="none" w:sz="0" w:space="0" w:color="auto"/>
        <w:bottom w:val="none" w:sz="0" w:space="0" w:color="auto"/>
        <w:right w:val="none" w:sz="0" w:space="0" w:color="auto"/>
      </w:divBdr>
    </w:div>
    <w:div w:id="1084456099">
      <w:bodyDiv w:val="1"/>
      <w:marLeft w:val="0"/>
      <w:marRight w:val="0"/>
      <w:marTop w:val="0"/>
      <w:marBottom w:val="0"/>
      <w:divBdr>
        <w:top w:val="none" w:sz="0" w:space="0" w:color="auto"/>
        <w:left w:val="none" w:sz="0" w:space="0" w:color="auto"/>
        <w:bottom w:val="none" w:sz="0" w:space="0" w:color="auto"/>
        <w:right w:val="none" w:sz="0" w:space="0" w:color="auto"/>
      </w:divBdr>
    </w:div>
    <w:div w:id="1085346723">
      <w:bodyDiv w:val="1"/>
      <w:marLeft w:val="0"/>
      <w:marRight w:val="0"/>
      <w:marTop w:val="0"/>
      <w:marBottom w:val="0"/>
      <w:divBdr>
        <w:top w:val="none" w:sz="0" w:space="0" w:color="auto"/>
        <w:left w:val="none" w:sz="0" w:space="0" w:color="auto"/>
        <w:bottom w:val="none" w:sz="0" w:space="0" w:color="auto"/>
        <w:right w:val="none" w:sz="0" w:space="0" w:color="auto"/>
      </w:divBdr>
    </w:div>
    <w:div w:id="1085879519">
      <w:bodyDiv w:val="1"/>
      <w:marLeft w:val="0"/>
      <w:marRight w:val="0"/>
      <w:marTop w:val="0"/>
      <w:marBottom w:val="0"/>
      <w:divBdr>
        <w:top w:val="none" w:sz="0" w:space="0" w:color="auto"/>
        <w:left w:val="none" w:sz="0" w:space="0" w:color="auto"/>
        <w:bottom w:val="none" w:sz="0" w:space="0" w:color="auto"/>
        <w:right w:val="none" w:sz="0" w:space="0" w:color="auto"/>
      </w:divBdr>
    </w:div>
    <w:div w:id="1086029684">
      <w:bodyDiv w:val="1"/>
      <w:marLeft w:val="0"/>
      <w:marRight w:val="0"/>
      <w:marTop w:val="0"/>
      <w:marBottom w:val="0"/>
      <w:divBdr>
        <w:top w:val="none" w:sz="0" w:space="0" w:color="auto"/>
        <w:left w:val="none" w:sz="0" w:space="0" w:color="auto"/>
        <w:bottom w:val="none" w:sz="0" w:space="0" w:color="auto"/>
        <w:right w:val="none" w:sz="0" w:space="0" w:color="auto"/>
      </w:divBdr>
    </w:div>
    <w:div w:id="1086154160">
      <w:bodyDiv w:val="1"/>
      <w:marLeft w:val="0"/>
      <w:marRight w:val="0"/>
      <w:marTop w:val="0"/>
      <w:marBottom w:val="0"/>
      <w:divBdr>
        <w:top w:val="none" w:sz="0" w:space="0" w:color="auto"/>
        <w:left w:val="none" w:sz="0" w:space="0" w:color="auto"/>
        <w:bottom w:val="none" w:sz="0" w:space="0" w:color="auto"/>
        <w:right w:val="none" w:sz="0" w:space="0" w:color="auto"/>
      </w:divBdr>
    </w:div>
    <w:div w:id="1087381514">
      <w:bodyDiv w:val="1"/>
      <w:marLeft w:val="0"/>
      <w:marRight w:val="0"/>
      <w:marTop w:val="0"/>
      <w:marBottom w:val="0"/>
      <w:divBdr>
        <w:top w:val="none" w:sz="0" w:space="0" w:color="auto"/>
        <w:left w:val="none" w:sz="0" w:space="0" w:color="auto"/>
        <w:bottom w:val="none" w:sz="0" w:space="0" w:color="auto"/>
        <w:right w:val="none" w:sz="0" w:space="0" w:color="auto"/>
      </w:divBdr>
    </w:div>
    <w:div w:id="1089228813">
      <w:bodyDiv w:val="1"/>
      <w:marLeft w:val="0"/>
      <w:marRight w:val="0"/>
      <w:marTop w:val="0"/>
      <w:marBottom w:val="0"/>
      <w:divBdr>
        <w:top w:val="none" w:sz="0" w:space="0" w:color="auto"/>
        <w:left w:val="none" w:sz="0" w:space="0" w:color="auto"/>
        <w:bottom w:val="none" w:sz="0" w:space="0" w:color="auto"/>
        <w:right w:val="none" w:sz="0" w:space="0" w:color="auto"/>
      </w:divBdr>
    </w:div>
    <w:div w:id="1089230046">
      <w:bodyDiv w:val="1"/>
      <w:marLeft w:val="0"/>
      <w:marRight w:val="0"/>
      <w:marTop w:val="0"/>
      <w:marBottom w:val="0"/>
      <w:divBdr>
        <w:top w:val="none" w:sz="0" w:space="0" w:color="auto"/>
        <w:left w:val="none" w:sz="0" w:space="0" w:color="auto"/>
        <w:bottom w:val="none" w:sz="0" w:space="0" w:color="auto"/>
        <w:right w:val="none" w:sz="0" w:space="0" w:color="auto"/>
      </w:divBdr>
    </w:div>
    <w:div w:id="1089231648">
      <w:bodyDiv w:val="1"/>
      <w:marLeft w:val="0"/>
      <w:marRight w:val="0"/>
      <w:marTop w:val="0"/>
      <w:marBottom w:val="0"/>
      <w:divBdr>
        <w:top w:val="none" w:sz="0" w:space="0" w:color="auto"/>
        <w:left w:val="none" w:sz="0" w:space="0" w:color="auto"/>
        <w:bottom w:val="none" w:sz="0" w:space="0" w:color="auto"/>
        <w:right w:val="none" w:sz="0" w:space="0" w:color="auto"/>
      </w:divBdr>
    </w:div>
    <w:div w:id="1091852470">
      <w:bodyDiv w:val="1"/>
      <w:marLeft w:val="0"/>
      <w:marRight w:val="0"/>
      <w:marTop w:val="0"/>
      <w:marBottom w:val="0"/>
      <w:divBdr>
        <w:top w:val="none" w:sz="0" w:space="0" w:color="auto"/>
        <w:left w:val="none" w:sz="0" w:space="0" w:color="auto"/>
        <w:bottom w:val="none" w:sz="0" w:space="0" w:color="auto"/>
        <w:right w:val="none" w:sz="0" w:space="0" w:color="auto"/>
      </w:divBdr>
    </w:div>
    <w:div w:id="1091854856">
      <w:bodyDiv w:val="1"/>
      <w:marLeft w:val="0"/>
      <w:marRight w:val="0"/>
      <w:marTop w:val="0"/>
      <w:marBottom w:val="0"/>
      <w:divBdr>
        <w:top w:val="none" w:sz="0" w:space="0" w:color="auto"/>
        <w:left w:val="none" w:sz="0" w:space="0" w:color="auto"/>
        <w:bottom w:val="none" w:sz="0" w:space="0" w:color="auto"/>
        <w:right w:val="none" w:sz="0" w:space="0" w:color="auto"/>
      </w:divBdr>
    </w:div>
    <w:div w:id="1091858626">
      <w:bodyDiv w:val="1"/>
      <w:marLeft w:val="0"/>
      <w:marRight w:val="0"/>
      <w:marTop w:val="0"/>
      <w:marBottom w:val="0"/>
      <w:divBdr>
        <w:top w:val="none" w:sz="0" w:space="0" w:color="auto"/>
        <w:left w:val="none" w:sz="0" w:space="0" w:color="auto"/>
        <w:bottom w:val="none" w:sz="0" w:space="0" w:color="auto"/>
        <w:right w:val="none" w:sz="0" w:space="0" w:color="auto"/>
      </w:divBdr>
    </w:div>
    <w:div w:id="1092555749">
      <w:bodyDiv w:val="1"/>
      <w:marLeft w:val="0"/>
      <w:marRight w:val="0"/>
      <w:marTop w:val="0"/>
      <w:marBottom w:val="0"/>
      <w:divBdr>
        <w:top w:val="none" w:sz="0" w:space="0" w:color="auto"/>
        <w:left w:val="none" w:sz="0" w:space="0" w:color="auto"/>
        <w:bottom w:val="none" w:sz="0" w:space="0" w:color="auto"/>
        <w:right w:val="none" w:sz="0" w:space="0" w:color="auto"/>
      </w:divBdr>
    </w:div>
    <w:div w:id="1093473018">
      <w:bodyDiv w:val="1"/>
      <w:marLeft w:val="0"/>
      <w:marRight w:val="0"/>
      <w:marTop w:val="0"/>
      <w:marBottom w:val="0"/>
      <w:divBdr>
        <w:top w:val="none" w:sz="0" w:space="0" w:color="auto"/>
        <w:left w:val="none" w:sz="0" w:space="0" w:color="auto"/>
        <w:bottom w:val="none" w:sz="0" w:space="0" w:color="auto"/>
        <w:right w:val="none" w:sz="0" w:space="0" w:color="auto"/>
      </w:divBdr>
    </w:div>
    <w:div w:id="1095634943">
      <w:bodyDiv w:val="1"/>
      <w:marLeft w:val="0"/>
      <w:marRight w:val="0"/>
      <w:marTop w:val="0"/>
      <w:marBottom w:val="0"/>
      <w:divBdr>
        <w:top w:val="none" w:sz="0" w:space="0" w:color="auto"/>
        <w:left w:val="none" w:sz="0" w:space="0" w:color="auto"/>
        <w:bottom w:val="none" w:sz="0" w:space="0" w:color="auto"/>
        <w:right w:val="none" w:sz="0" w:space="0" w:color="auto"/>
      </w:divBdr>
    </w:div>
    <w:div w:id="1096901594">
      <w:bodyDiv w:val="1"/>
      <w:marLeft w:val="0"/>
      <w:marRight w:val="0"/>
      <w:marTop w:val="0"/>
      <w:marBottom w:val="0"/>
      <w:divBdr>
        <w:top w:val="none" w:sz="0" w:space="0" w:color="auto"/>
        <w:left w:val="none" w:sz="0" w:space="0" w:color="auto"/>
        <w:bottom w:val="none" w:sz="0" w:space="0" w:color="auto"/>
        <w:right w:val="none" w:sz="0" w:space="0" w:color="auto"/>
      </w:divBdr>
    </w:div>
    <w:div w:id="1097562639">
      <w:bodyDiv w:val="1"/>
      <w:marLeft w:val="0"/>
      <w:marRight w:val="0"/>
      <w:marTop w:val="0"/>
      <w:marBottom w:val="0"/>
      <w:divBdr>
        <w:top w:val="none" w:sz="0" w:space="0" w:color="auto"/>
        <w:left w:val="none" w:sz="0" w:space="0" w:color="auto"/>
        <w:bottom w:val="none" w:sz="0" w:space="0" w:color="auto"/>
        <w:right w:val="none" w:sz="0" w:space="0" w:color="auto"/>
      </w:divBdr>
    </w:div>
    <w:div w:id="1098335173">
      <w:bodyDiv w:val="1"/>
      <w:marLeft w:val="0"/>
      <w:marRight w:val="0"/>
      <w:marTop w:val="0"/>
      <w:marBottom w:val="0"/>
      <w:divBdr>
        <w:top w:val="none" w:sz="0" w:space="0" w:color="auto"/>
        <w:left w:val="none" w:sz="0" w:space="0" w:color="auto"/>
        <w:bottom w:val="none" w:sz="0" w:space="0" w:color="auto"/>
        <w:right w:val="none" w:sz="0" w:space="0" w:color="auto"/>
      </w:divBdr>
    </w:div>
    <w:div w:id="1098477660">
      <w:bodyDiv w:val="1"/>
      <w:marLeft w:val="0"/>
      <w:marRight w:val="0"/>
      <w:marTop w:val="0"/>
      <w:marBottom w:val="0"/>
      <w:divBdr>
        <w:top w:val="none" w:sz="0" w:space="0" w:color="auto"/>
        <w:left w:val="none" w:sz="0" w:space="0" w:color="auto"/>
        <w:bottom w:val="none" w:sz="0" w:space="0" w:color="auto"/>
        <w:right w:val="none" w:sz="0" w:space="0" w:color="auto"/>
      </w:divBdr>
    </w:div>
    <w:div w:id="1098672290">
      <w:bodyDiv w:val="1"/>
      <w:marLeft w:val="0"/>
      <w:marRight w:val="0"/>
      <w:marTop w:val="0"/>
      <w:marBottom w:val="0"/>
      <w:divBdr>
        <w:top w:val="none" w:sz="0" w:space="0" w:color="auto"/>
        <w:left w:val="none" w:sz="0" w:space="0" w:color="auto"/>
        <w:bottom w:val="none" w:sz="0" w:space="0" w:color="auto"/>
        <w:right w:val="none" w:sz="0" w:space="0" w:color="auto"/>
      </w:divBdr>
    </w:div>
    <w:div w:id="1100485976">
      <w:bodyDiv w:val="1"/>
      <w:marLeft w:val="0"/>
      <w:marRight w:val="0"/>
      <w:marTop w:val="0"/>
      <w:marBottom w:val="0"/>
      <w:divBdr>
        <w:top w:val="none" w:sz="0" w:space="0" w:color="auto"/>
        <w:left w:val="none" w:sz="0" w:space="0" w:color="auto"/>
        <w:bottom w:val="none" w:sz="0" w:space="0" w:color="auto"/>
        <w:right w:val="none" w:sz="0" w:space="0" w:color="auto"/>
      </w:divBdr>
    </w:div>
    <w:div w:id="1100567176">
      <w:bodyDiv w:val="1"/>
      <w:marLeft w:val="0"/>
      <w:marRight w:val="0"/>
      <w:marTop w:val="0"/>
      <w:marBottom w:val="0"/>
      <w:divBdr>
        <w:top w:val="none" w:sz="0" w:space="0" w:color="auto"/>
        <w:left w:val="none" w:sz="0" w:space="0" w:color="auto"/>
        <w:bottom w:val="none" w:sz="0" w:space="0" w:color="auto"/>
        <w:right w:val="none" w:sz="0" w:space="0" w:color="auto"/>
      </w:divBdr>
    </w:div>
    <w:div w:id="1100758818">
      <w:bodyDiv w:val="1"/>
      <w:marLeft w:val="0"/>
      <w:marRight w:val="0"/>
      <w:marTop w:val="0"/>
      <w:marBottom w:val="0"/>
      <w:divBdr>
        <w:top w:val="none" w:sz="0" w:space="0" w:color="auto"/>
        <w:left w:val="none" w:sz="0" w:space="0" w:color="auto"/>
        <w:bottom w:val="none" w:sz="0" w:space="0" w:color="auto"/>
        <w:right w:val="none" w:sz="0" w:space="0" w:color="auto"/>
      </w:divBdr>
    </w:div>
    <w:div w:id="1101871673">
      <w:bodyDiv w:val="1"/>
      <w:marLeft w:val="0"/>
      <w:marRight w:val="0"/>
      <w:marTop w:val="0"/>
      <w:marBottom w:val="0"/>
      <w:divBdr>
        <w:top w:val="none" w:sz="0" w:space="0" w:color="auto"/>
        <w:left w:val="none" w:sz="0" w:space="0" w:color="auto"/>
        <w:bottom w:val="none" w:sz="0" w:space="0" w:color="auto"/>
        <w:right w:val="none" w:sz="0" w:space="0" w:color="auto"/>
      </w:divBdr>
    </w:div>
    <w:div w:id="1102609377">
      <w:bodyDiv w:val="1"/>
      <w:marLeft w:val="0"/>
      <w:marRight w:val="0"/>
      <w:marTop w:val="0"/>
      <w:marBottom w:val="0"/>
      <w:divBdr>
        <w:top w:val="none" w:sz="0" w:space="0" w:color="auto"/>
        <w:left w:val="none" w:sz="0" w:space="0" w:color="auto"/>
        <w:bottom w:val="none" w:sz="0" w:space="0" w:color="auto"/>
        <w:right w:val="none" w:sz="0" w:space="0" w:color="auto"/>
      </w:divBdr>
    </w:div>
    <w:div w:id="1103306607">
      <w:bodyDiv w:val="1"/>
      <w:marLeft w:val="0"/>
      <w:marRight w:val="0"/>
      <w:marTop w:val="0"/>
      <w:marBottom w:val="0"/>
      <w:divBdr>
        <w:top w:val="none" w:sz="0" w:space="0" w:color="auto"/>
        <w:left w:val="none" w:sz="0" w:space="0" w:color="auto"/>
        <w:bottom w:val="none" w:sz="0" w:space="0" w:color="auto"/>
        <w:right w:val="none" w:sz="0" w:space="0" w:color="auto"/>
      </w:divBdr>
    </w:div>
    <w:div w:id="1103376412">
      <w:bodyDiv w:val="1"/>
      <w:marLeft w:val="0"/>
      <w:marRight w:val="0"/>
      <w:marTop w:val="0"/>
      <w:marBottom w:val="0"/>
      <w:divBdr>
        <w:top w:val="none" w:sz="0" w:space="0" w:color="auto"/>
        <w:left w:val="none" w:sz="0" w:space="0" w:color="auto"/>
        <w:bottom w:val="none" w:sz="0" w:space="0" w:color="auto"/>
        <w:right w:val="none" w:sz="0" w:space="0" w:color="auto"/>
      </w:divBdr>
    </w:div>
    <w:div w:id="1103382084">
      <w:bodyDiv w:val="1"/>
      <w:marLeft w:val="0"/>
      <w:marRight w:val="0"/>
      <w:marTop w:val="0"/>
      <w:marBottom w:val="0"/>
      <w:divBdr>
        <w:top w:val="none" w:sz="0" w:space="0" w:color="auto"/>
        <w:left w:val="none" w:sz="0" w:space="0" w:color="auto"/>
        <w:bottom w:val="none" w:sz="0" w:space="0" w:color="auto"/>
        <w:right w:val="none" w:sz="0" w:space="0" w:color="auto"/>
      </w:divBdr>
    </w:div>
    <w:div w:id="1103914445">
      <w:bodyDiv w:val="1"/>
      <w:marLeft w:val="0"/>
      <w:marRight w:val="0"/>
      <w:marTop w:val="0"/>
      <w:marBottom w:val="0"/>
      <w:divBdr>
        <w:top w:val="none" w:sz="0" w:space="0" w:color="auto"/>
        <w:left w:val="none" w:sz="0" w:space="0" w:color="auto"/>
        <w:bottom w:val="none" w:sz="0" w:space="0" w:color="auto"/>
        <w:right w:val="none" w:sz="0" w:space="0" w:color="auto"/>
      </w:divBdr>
    </w:div>
    <w:div w:id="1104499476">
      <w:bodyDiv w:val="1"/>
      <w:marLeft w:val="0"/>
      <w:marRight w:val="0"/>
      <w:marTop w:val="0"/>
      <w:marBottom w:val="0"/>
      <w:divBdr>
        <w:top w:val="none" w:sz="0" w:space="0" w:color="auto"/>
        <w:left w:val="none" w:sz="0" w:space="0" w:color="auto"/>
        <w:bottom w:val="none" w:sz="0" w:space="0" w:color="auto"/>
        <w:right w:val="none" w:sz="0" w:space="0" w:color="auto"/>
      </w:divBdr>
    </w:div>
    <w:div w:id="1104619628">
      <w:bodyDiv w:val="1"/>
      <w:marLeft w:val="0"/>
      <w:marRight w:val="0"/>
      <w:marTop w:val="0"/>
      <w:marBottom w:val="0"/>
      <w:divBdr>
        <w:top w:val="none" w:sz="0" w:space="0" w:color="auto"/>
        <w:left w:val="none" w:sz="0" w:space="0" w:color="auto"/>
        <w:bottom w:val="none" w:sz="0" w:space="0" w:color="auto"/>
        <w:right w:val="none" w:sz="0" w:space="0" w:color="auto"/>
      </w:divBdr>
    </w:div>
    <w:div w:id="1106845773">
      <w:bodyDiv w:val="1"/>
      <w:marLeft w:val="0"/>
      <w:marRight w:val="0"/>
      <w:marTop w:val="0"/>
      <w:marBottom w:val="0"/>
      <w:divBdr>
        <w:top w:val="none" w:sz="0" w:space="0" w:color="auto"/>
        <w:left w:val="none" w:sz="0" w:space="0" w:color="auto"/>
        <w:bottom w:val="none" w:sz="0" w:space="0" w:color="auto"/>
        <w:right w:val="none" w:sz="0" w:space="0" w:color="auto"/>
      </w:divBdr>
    </w:div>
    <w:div w:id="1108159194">
      <w:bodyDiv w:val="1"/>
      <w:marLeft w:val="0"/>
      <w:marRight w:val="0"/>
      <w:marTop w:val="0"/>
      <w:marBottom w:val="0"/>
      <w:divBdr>
        <w:top w:val="none" w:sz="0" w:space="0" w:color="auto"/>
        <w:left w:val="none" w:sz="0" w:space="0" w:color="auto"/>
        <w:bottom w:val="none" w:sz="0" w:space="0" w:color="auto"/>
        <w:right w:val="none" w:sz="0" w:space="0" w:color="auto"/>
      </w:divBdr>
    </w:div>
    <w:div w:id="1108694906">
      <w:bodyDiv w:val="1"/>
      <w:marLeft w:val="0"/>
      <w:marRight w:val="0"/>
      <w:marTop w:val="0"/>
      <w:marBottom w:val="0"/>
      <w:divBdr>
        <w:top w:val="none" w:sz="0" w:space="0" w:color="auto"/>
        <w:left w:val="none" w:sz="0" w:space="0" w:color="auto"/>
        <w:bottom w:val="none" w:sz="0" w:space="0" w:color="auto"/>
        <w:right w:val="none" w:sz="0" w:space="0" w:color="auto"/>
      </w:divBdr>
    </w:div>
    <w:div w:id="1110930573">
      <w:bodyDiv w:val="1"/>
      <w:marLeft w:val="0"/>
      <w:marRight w:val="0"/>
      <w:marTop w:val="0"/>
      <w:marBottom w:val="0"/>
      <w:divBdr>
        <w:top w:val="none" w:sz="0" w:space="0" w:color="auto"/>
        <w:left w:val="none" w:sz="0" w:space="0" w:color="auto"/>
        <w:bottom w:val="none" w:sz="0" w:space="0" w:color="auto"/>
        <w:right w:val="none" w:sz="0" w:space="0" w:color="auto"/>
      </w:divBdr>
    </w:div>
    <w:div w:id="1111821020">
      <w:bodyDiv w:val="1"/>
      <w:marLeft w:val="0"/>
      <w:marRight w:val="0"/>
      <w:marTop w:val="0"/>
      <w:marBottom w:val="0"/>
      <w:divBdr>
        <w:top w:val="none" w:sz="0" w:space="0" w:color="auto"/>
        <w:left w:val="none" w:sz="0" w:space="0" w:color="auto"/>
        <w:bottom w:val="none" w:sz="0" w:space="0" w:color="auto"/>
        <w:right w:val="none" w:sz="0" w:space="0" w:color="auto"/>
      </w:divBdr>
    </w:div>
    <w:div w:id="1113091176">
      <w:bodyDiv w:val="1"/>
      <w:marLeft w:val="0"/>
      <w:marRight w:val="0"/>
      <w:marTop w:val="0"/>
      <w:marBottom w:val="0"/>
      <w:divBdr>
        <w:top w:val="none" w:sz="0" w:space="0" w:color="auto"/>
        <w:left w:val="none" w:sz="0" w:space="0" w:color="auto"/>
        <w:bottom w:val="none" w:sz="0" w:space="0" w:color="auto"/>
        <w:right w:val="none" w:sz="0" w:space="0" w:color="auto"/>
      </w:divBdr>
    </w:div>
    <w:div w:id="1116144901">
      <w:bodyDiv w:val="1"/>
      <w:marLeft w:val="0"/>
      <w:marRight w:val="0"/>
      <w:marTop w:val="0"/>
      <w:marBottom w:val="0"/>
      <w:divBdr>
        <w:top w:val="none" w:sz="0" w:space="0" w:color="auto"/>
        <w:left w:val="none" w:sz="0" w:space="0" w:color="auto"/>
        <w:bottom w:val="none" w:sz="0" w:space="0" w:color="auto"/>
        <w:right w:val="none" w:sz="0" w:space="0" w:color="auto"/>
      </w:divBdr>
    </w:div>
    <w:div w:id="1116675383">
      <w:bodyDiv w:val="1"/>
      <w:marLeft w:val="0"/>
      <w:marRight w:val="0"/>
      <w:marTop w:val="0"/>
      <w:marBottom w:val="0"/>
      <w:divBdr>
        <w:top w:val="none" w:sz="0" w:space="0" w:color="auto"/>
        <w:left w:val="none" w:sz="0" w:space="0" w:color="auto"/>
        <w:bottom w:val="none" w:sz="0" w:space="0" w:color="auto"/>
        <w:right w:val="none" w:sz="0" w:space="0" w:color="auto"/>
      </w:divBdr>
    </w:div>
    <w:div w:id="1116826197">
      <w:bodyDiv w:val="1"/>
      <w:marLeft w:val="0"/>
      <w:marRight w:val="0"/>
      <w:marTop w:val="0"/>
      <w:marBottom w:val="0"/>
      <w:divBdr>
        <w:top w:val="none" w:sz="0" w:space="0" w:color="auto"/>
        <w:left w:val="none" w:sz="0" w:space="0" w:color="auto"/>
        <w:bottom w:val="none" w:sz="0" w:space="0" w:color="auto"/>
        <w:right w:val="none" w:sz="0" w:space="0" w:color="auto"/>
      </w:divBdr>
    </w:div>
    <w:div w:id="1117793856">
      <w:bodyDiv w:val="1"/>
      <w:marLeft w:val="0"/>
      <w:marRight w:val="0"/>
      <w:marTop w:val="0"/>
      <w:marBottom w:val="0"/>
      <w:divBdr>
        <w:top w:val="none" w:sz="0" w:space="0" w:color="auto"/>
        <w:left w:val="none" w:sz="0" w:space="0" w:color="auto"/>
        <w:bottom w:val="none" w:sz="0" w:space="0" w:color="auto"/>
        <w:right w:val="none" w:sz="0" w:space="0" w:color="auto"/>
      </w:divBdr>
    </w:div>
    <w:div w:id="1120301016">
      <w:bodyDiv w:val="1"/>
      <w:marLeft w:val="0"/>
      <w:marRight w:val="0"/>
      <w:marTop w:val="0"/>
      <w:marBottom w:val="0"/>
      <w:divBdr>
        <w:top w:val="none" w:sz="0" w:space="0" w:color="auto"/>
        <w:left w:val="none" w:sz="0" w:space="0" w:color="auto"/>
        <w:bottom w:val="none" w:sz="0" w:space="0" w:color="auto"/>
        <w:right w:val="none" w:sz="0" w:space="0" w:color="auto"/>
      </w:divBdr>
    </w:div>
    <w:div w:id="1122070391">
      <w:bodyDiv w:val="1"/>
      <w:marLeft w:val="0"/>
      <w:marRight w:val="0"/>
      <w:marTop w:val="0"/>
      <w:marBottom w:val="0"/>
      <w:divBdr>
        <w:top w:val="none" w:sz="0" w:space="0" w:color="auto"/>
        <w:left w:val="none" w:sz="0" w:space="0" w:color="auto"/>
        <w:bottom w:val="none" w:sz="0" w:space="0" w:color="auto"/>
        <w:right w:val="none" w:sz="0" w:space="0" w:color="auto"/>
      </w:divBdr>
    </w:div>
    <w:div w:id="1122311778">
      <w:bodyDiv w:val="1"/>
      <w:marLeft w:val="0"/>
      <w:marRight w:val="0"/>
      <w:marTop w:val="0"/>
      <w:marBottom w:val="0"/>
      <w:divBdr>
        <w:top w:val="none" w:sz="0" w:space="0" w:color="auto"/>
        <w:left w:val="none" w:sz="0" w:space="0" w:color="auto"/>
        <w:bottom w:val="none" w:sz="0" w:space="0" w:color="auto"/>
        <w:right w:val="none" w:sz="0" w:space="0" w:color="auto"/>
      </w:divBdr>
    </w:div>
    <w:div w:id="1122724526">
      <w:bodyDiv w:val="1"/>
      <w:marLeft w:val="0"/>
      <w:marRight w:val="0"/>
      <w:marTop w:val="0"/>
      <w:marBottom w:val="0"/>
      <w:divBdr>
        <w:top w:val="none" w:sz="0" w:space="0" w:color="auto"/>
        <w:left w:val="none" w:sz="0" w:space="0" w:color="auto"/>
        <w:bottom w:val="none" w:sz="0" w:space="0" w:color="auto"/>
        <w:right w:val="none" w:sz="0" w:space="0" w:color="auto"/>
      </w:divBdr>
    </w:div>
    <w:div w:id="1123378590">
      <w:bodyDiv w:val="1"/>
      <w:marLeft w:val="0"/>
      <w:marRight w:val="0"/>
      <w:marTop w:val="0"/>
      <w:marBottom w:val="0"/>
      <w:divBdr>
        <w:top w:val="none" w:sz="0" w:space="0" w:color="auto"/>
        <w:left w:val="none" w:sz="0" w:space="0" w:color="auto"/>
        <w:bottom w:val="none" w:sz="0" w:space="0" w:color="auto"/>
        <w:right w:val="none" w:sz="0" w:space="0" w:color="auto"/>
      </w:divBdr>
    </w:div>
    <w:div w:id="1123496988">
      <w:bodyDiv w:val="1"/>
      <w:marLeft w:val="0"/>
      <w:marRight w:val="0"/>
      <w:marTop w:val="0"/>
      <w:marBottom w:val="0"/>
      <w:divBdr>
        <w:top w:val="none" w:sz="0" w:space="0" w:color="auto"/>
        <w:left w:val="none" w:sz="0" w:space="0" w:color="auto"/>
        <w:bottom w:val="none" w:sz="0" w:space="0" w:color="auto"/>
        <w:right w:val="none" w:sz="0" w:space="0" w:color="auto"/>
      </w:divBdr>
    </w:div>
    <w:div w:id="1123571143">
      <w:bodyDiv w:val="1"/>
      <w:marLeft w:val="0"/>
      <w:marRight w:val="0"/>
      <w:marTop w:val="0"/>
      <w:marBottom w:val="0"/>
      <w:divBdr>
        <w:top w:val="none" w:sz="0" w:space="0" w:color="auto"/>
        <w:left w:val="none" w:sz="0" w:space="0" w:color="auto"/>
        <w:bottom w:val="none" w:sz="0" w:space="0" w:color="auto"/>
        <w:right w:val="none" w:sz="0" w:space="0" w:color="auto"/>
      </w:divBdr>
    </w:div>
    <w:div w:id="1124079660">
      <w:bodyDiv w:val="1"/>
      <w:marLeft w:val="0"/>
      <w:marRight w:val="0"/>
      <w:marTop w:val="0"/>
      <w:marBottom w:val="0"/>
      <w:divBdr>
        <w:top w:val="none" w:sz="0" w:space="0" w:color="auto"/>
        <w:left w:val="none" w:sz="0" w:space="0" w:color="auto"/>
        <w:bottom w:val="none" w:sz="0" w:space="0" w:color="auto"/>
        <w:right w:val="none" w:sz="0" w:space="0" w:color="auto"/>
      </w:divBdr>
    </w:div>
    <w:div w:id="1125123322">
      <w:bodyDiv w:val="1"/>
      <w:marLeft w:val="0"/>
      <w:marRight w:val="0"/>
      <w:marTop w:val="0"/>
      <w:marBottom w:val="0"/>
      <w:divBdr>
        <w:top w:val="none" w:sz="0" w:space="0" w:color="auto"/>
        <w:left w:val="none" w:sz="0" w:space="0" w:color="auto"/>
        <w:bottom w:val="none" w:sz="0" w:space="0" w:color="auto"/>
        <w:right w:val="none" w:sz="0" w:space="0" w:color="auto"/>
      </w:divBdr>
    </w:div>
    <w:div w:id="1125470103">
      <w:bodyDiv w:val="1"/>
      <w:marLeft w:val="0"/>
      <w:marRight w:val="0"/>
      <w:marTop w:val="0"/>
      <w:marBottom w:val="0"/>
      <w:divBdr>
        <w:top w:val="none" w:sz="0" w:space="0" w:color="auto"/>
        <w:left w:val="none" w:sz="0" w:space="0" w:color="auto"/>
        <w:bottom w:val="none" w:sz="0" w:space="0" w:color="auto"/>
        <w:right w:val="none" w:sz="0" w:space="0" w:color="auto"/>
      </w:divBdr>
    </w:div>
    <w:div w:id="1126586712">
      <w:bodyDiv w:val="1"/>
      <w:marLeft w:val="0"/>
      <w:marRight w:val="0"/>
      <w:marTop w:val="0"/>
      <w:marBottom w:val="0"/>
      <w:divBdr>
        <w:top w:val="none" w:sz="0" w:space="0" w:color="auto"/>
        <w:left w:val="none" w:sz="0" w:space="0" w:color="auto"/>
        <w:bottom w:val="none" w:sz="0" w:space="0" w:color="auto"/>
        <w:right w:val="none" w:sz="0" w:space="0" w:color="auto"/>
      </w:divBdr>
    </w:div>
    <w:div w:id="1128282943">
      <w:bodyDiv w:val="1"/>
      <w:marLeft w:val="0"/>
      <w:marRight w:val="0"/>
      <w:marTop w:val="0"/>
      <w:marBottom w:val="0"/>
      <w:divBdr>
        <w:top w:val="none" w:sz="0" w:space="0" w:color="auto"/>
        <w:left w:val="none" w:sz="0" w:space="0" w:color="auto"/>
        <w:bottom w:val="none" w:sz="0" w:space="0" w:color="auto"/>
        <w:right w:val="none" w:sz="0" w:space="0" w:color="auto"/>
      </w:divBdr>
    </w:div>
    <w:div w:id="1130053693">
      <w:bodyDiv w:val="1"/>
      <w:marLeft w:val="0"/>
      <w:marRight w:val="0"/>
      <w:marTop w:val="0"/>
      <w:marBottom w:val="0"/>
      <w:divBdr>
        <w:top w:val="none" w:sz="0" w:space="0" w:color="auto"/>
        <w:left w:val="none" w:sz="0" w:space="0" w:color="auto"/>
        <w:bottom w:val="none" w:sz="0" w:space="0" w:color="auto"/>
        <w:right w:val="none" w:sz="0" w:space="0" w:color="auto"/>
      </w:divBdr>
    </w:div>
    <w:div w:id="1130827647">
      <w:bodyDiv w:val="1"/>
      <w:marLeft w:val="0"/>
      <w:marRight w:val="0"/>
      <w:marTop w:val="0"/>
      <w:marBottom w:val="0"/>
      <w:divBdr>
        <w:top w:val="none" w:sz="0" w:space="0" w:color="auto"/>
        <w:left w:val="none" w:sz="0" w:space="0" w:color="auto"/>
        <w:bottom w:val="none" w:sz="0" w:space="0" w:color="auto"/>
        <w:right w:val="none" w:sz="0" w:space="0" w:color="auto"/>
      </w:divBdr>
    </w:div>
    <w:div w:id="1132361260">
      <w:bodyDiv w:val="1"/>
      <w:marLeft w:val="0"/>
      <w:marRight w:val="0"/>
      <w:marTop w:val="0"/>
      <w:marBottom w:val="0"/>
      <w:divBdr>
        <w:top w:val="none" w:sz="0" w:space="0" w:color="auto"/>
        <w:left w:val="none" w:sz="0" w:space="0" w:color="auto"/>
        <w:bottom w:val="none" w:sz="0" w:space="0" w:color="auto"/>
        <w:right w:val="none" w:sz="0" w:space="0" w:color="auto"/>
      </w:divBdr>
    </w:div>
    <w:div w:id="1134103721">
      <w:bodyDiv w:val="1"/>
      <w:marLeft w:val="0"/>
      <w:marRight w:val="0"/>
      <w:marTop w:val="0"/>
      <w:marBottom w:val="0"/>
      <w:divBdr>
        <w:top w:val="none" w:sz="0" w:space="0" w:color="auto"/>
        <w:left w:val="none" w:sz="0" w:space="0" w:color="auto"/>
        <w:bottom w:val="none" w:sz="0" w:space="0" w:color="auto"/>
        <w:right w:val="none" w:sz="0" w:space="0" w:color="auto"/>
      </w:divBdr>
    </w:div>
    <w:div w:id="1134981347">
      <w:bodyDiv w:val="1"/>
      <w:marLeft w:val="0"/>
      <w:marRight w:val="0"/>
      <w:marTop w:val="0"/>
      <w:marBottom w:val="0"/>
      <w:divBdr>
        <w:top w:val="none" w:sz="0" w:space="0" w:color="auto"/>
        <w:left w:val="none" w:sz="0" w:space="0" w:color="auto"/>
        <w:bottom w:val="none" w:sz="0" w:space="0" w:color="auto"/>
        <w:right w:val="none" w:sz="0" w:space="0" w:color="auto"/>
      </w:divBdr>
    </w:div>
    <w:div w:id="1135411378">
      <w:bodyDiv w:val="1"/>
      <w:marLeft w:val="0"/>
      <w:marRight w:val="0"/>
      <w:marTop w:val="0"/>
      <w:marBottom w:val="0"/>
      <w:divBdr>
        <w:top w:val="none" w:sz="0" w:space="0" w:color="auto"/>
        <w:left w:val="none" w:sz="0" w:space="0" w:color="auto"/>
        <w:bottom w:val="none" w:sz="0" w:space="0" w:color="auto"/>
        <w:right w:val="none" w:sz="0" w:space="0" w:color="auto"/>
      </w:divBdr>
    </w:div>
    <w:div w:id="1135684475">
      <w:bodyDiv w:val="1"/>
      <w:marLeft w:val="0"/>
      <w:marRight w:val="0"/>
      <w:marTop w:val="0"/>
      <w:marBottom w:val="0"/>
      <w:divBdr>
        <w:top w:val="none" w:sz="0" w:space="0" w:color="auto"/>
        <w:left w:val="none" w:sz="0" w:space="0" w:color="auto"/>
        <w:bottom w:val="none" w:sz="0" w:space="0" w:color="auto"/>
        <w:right w:val="none" w:sz="0" w:space="0" w:color="auto"/>
      </w:divBdr>
    </w:div>
    <w:div w:id="1135874280">
      <w:bodyDiv w:val="1"/>
      <w:marLeft w:val="0"/>
      <w:marRight w:val="0"/>
      <w:marTop w:val="0"/>
      <w:marBottom w:val="0"/>
      <w:divBdr>
        <w:top w:val="none" w:sz="0" w:space="0" w:color="auto"/>
        <w:left w:val="none" w:sz="0" w:space="0" w:color="auto"/>
        <w:bottom w:val="none" w:sz="0" w:space="0" w:color="auto"/>
        <w:right w:val="none" w:sz="0" w:space="0" w:color="auto"/>
      </w:divBdr>
    </w:div>
    <w:div w:id="1136295256">
      <w:bodyDiv w:val="1"/>
      <w:marLeft w:val="0"/>
      <w:marRight w:val="0"/>
      <w:marTop w:val="0"/>
      <w:marBottom w:val="0"/>
      <w:divBdr>
        <w:top w:val="none" w:sz="0" w:space="0" w:color="auto"/>
        <w:left w:val="none" w:sz="0" w:space="0" w:color="auto"/>
        <w:bottom w:val="none" w:sz="0" w:space="0" w:color="auto"/>
        <w:right w:val="none" w:sz="0" w:space="0" w:color="auto"/>
      </w:divBdr>
    </w:div>
    <w:div w:id="1137798836">
      <w:bodyDiv w:val="1"/>
      <w:marLeft w:val="0"/>
      <w:marRight w:val="0"/>
      <w:marTop w:val="0"/>
      <w:marBottom w:val="0"/>
      <w:divBdr>
        <w:top w:val="none" w:sz="0" w:space="0" w:color="auto"/>
        <w:left w:val="none" w:sz="0" w:space="0" w:color="auto"/>
        <w:bottom w:val="none" w:sz="0" w:space="0" w:color="auto"/>
        <w:right w:val="none" w:sz="0" w:space="0" w:color="auto"/>
      </w:divBdr>
    </w:div>
    <w:div w:id="1137994863">
      <w:bodyDiv w:val="1"/>
      <w:marLeft w:val="0"/>
      <w:marRight w:val="0"/>
      <w:marTop w:val="0"/>
      <w:marBottom w:val="0"/>
      <w:divBdr>
        <w:top w:val="none" w:sz="0" w:space="0" w:color="auto"/>
        <w:left w:val="none" w:sz="0" w:space="0" w:color="auto"/>
        <w:bottom w:val="none" w:sz="0" w:space="0" w:color="auto"/>
        <w:right w:val="none" w:sz="0" w:space="0" w:color="auto"/>
      </w:divBdr>
    </w:div>
    <w:div w:id="1138910828">
      <w:bodyDiv w:val="1"/>
      <w:marLeft w:val="0"/>
      <w:marRight w:val="0"/>
      <w:marTop w:val="0"/>
      <w:marBottom w:val="0"/>
      <w:divBdr>
        <w:top w:val="none" w:sz="0" w:space="0" w:color="auto"/>
        <w:left w:val="none" w:sz="0" w:space="0" w:color="auto"/>
        <w:bottom w:val="none" w:sz="0" w:space="0" w:color="auto"/>
        <w:right w:val="none" w:sz="0" w:space="0" w:color="auto"/>
      </w:divBdr>
    </w:div>
    <w:div w:id="1139375229">
      <w:bodyDiv w:val="1"/>
      <w:marLeft w:val="0"/>
      <w:marRight w:val="0"/>
      <w:marTop w:val="0"/>
      <w:marBottom w:val="0"/>
      <w:divBdr>
        <w:top w:val="none" w:sz="0" w:space="0" w:color="auto"/>
        <w:left w:val="none" w:sz="0" w:space="0" w:color="auto"/>
        <w:bottom w:val="none" w:sz="0" w:space="0" w:color="auto"/>
        <w:right w:val="none" w:sz="0" w:space="0" w:color="auto"/>
      </w:divBdr>
    </w:div>
    <w:div w:id="1139688160">
      <w:bodyDiv w:val="1"/>
      <w:marLeft w:val="0"/>
      <w:marRight w:val="0"/>
      <w:marTop w:val="0"/>
      <w:marBottom w:val="0"/>
      <w:divBdr>
        <w:top w:val="none" w:sz="0" w:space="0" w:color="auto"/>
        <w:left w:val="none" w:sz="0" w:space="0" w:color="auto"/>
        <w:bottom w:val="none" w:sz="0" w:space="0" w:color="auto"/>
        <w:right w:val="none" w:sz="0" w:space="0" w:color="auto"/>
      </w:divBdr>
    </w:div>
    <w:div w:id="1139691418">
      <w:bodyDiv w:val="1"/>
      <w:marLeft w:val="0"/>
      <w:marRight w:val="0"/>
      <w:marTop w:val="0"/>
      <w:marBottom w:val="0"/>
      <w:divBdr>
        <w:top w:val="none" w:sz="0" w:space="0" w:color="auto"/>
        <w:left w:val="none" w:sz="0" w:space="0" w:color="auto"/>
        <w:bottom w:val="none" w:sz="0" w:space="0" w:color="auto"/>
        <w:right w:val="none" w:sz="0" w:space="0" w:color="auto"/>
      </w:divBdr>
    </w:div>
    <w:div w:id="1140878741">
      <w:bodyDiv w:val="1"/>
      <w:marLeft w:val="0"/>
      <w:marRight w:val="0"/>
      <w:marTop w:val="0"/>
      <w:marBottom w:val="0"/>
      <w:divBdr>
        <w:top w:val="none" w:sz="0" w:space="0" w:color="auto"/>
        <w:left w:val="none" w:sz="0" w:space="0" w:color="auto"/>
        <w:bottom w:val="none" w:sz="0" w:space="0" w:color="auto"/>
        <w:right w:val="none" w:sz="0" w:space="0" w:color="auto"/>
      </w:divBdr>
    </w:div>
    <w:div w:id="1142696806">
      <w:bodyDiv w:val="1"/>
      <w:marLeft w:val="0"/>
      <w:marRight w:val="0"/>
      <w:marTop w:val="0"/>
      <w:marBottom w:val="0"/>
      <w:divBdr>
        <w:top w:val="none" w:sz="0" w:space="0" w:color="auto"/>
        <w:left w:val="none" w:sz="0" w:space="0" w:color="auto"/>
        <w:bottom w:val="none" w:sz="0" w:space="0" w:color="auto"/>
        <w:right w:val="none" w:sz="0" w:space="0" w:color="auto"/>
      </w:divBdr>
    </w:div>
    <w:div w:id="1143042011">
      <w:bodyDiv w:val="1"/>
      <w:marLeft w:val="0"/>
      <w:marRight w:val="0"/>
      <w:marTop w:val="0"/>
      <w:marBottom w:val="0"/>
      <w:divBdr>
        <w:top w:val="none" w:sz="0" w:space="0" w:color="auto"/>
        <w:left w:val="none" w:sz="0" w:space="0" w:color="auto"/>
        <w:bottom w:val="none" w:sz="0" w:space="0" w:color="auto"/>
        <w:right w:val="none" w:sz="0" w:space="0" w:color="auto"/>
      </w:divBdr>
    </w:div>
    <w:div w:id="1144784287">
      <w:bodyDiv w:val="1"/>
      <w:marLeft w:val="0"/>
      <w:marRight w:val="0"/>
      <w:marTop w:val="0"/>
      <w:marBottom w:val="0"/>
      <w:divBdr>
        <w:top w:val="none" w:sz="0" w:space="0" w:color="auto"/>
        <w:left w:val="none" w:sz="0" w:space="0" w:color="auto"/>
        <w:bottom w:val="none" w:sz="0" w:space="0" w:color="auto"/>
        <w:right w:val="none" w:sz="0" w:space="0" w:color="auto"/>
      </w:divBdr>
    </w:div>
    <w:div w:id="1145127254">
      <w:bodyDiv w:val="1"/>
      <w:marLeft w:val="0"/>
      <w:marRight w:val="0"/>
      <w:marTop w:val="0"/>
      <w:marBottom w:val="0"/>
      <w:divBdr>
        <w:top w:val="none" w:sz="0" w:space="0" w:color="auto"/>
        <w:left w:val="none" w:sz="0" w:space="0" w:color="auto"/>
        <w:bottom w:val="none" w:sz="0" w:space="0" w:color="auto"/>
        <w:right w:val="none" w:sz="0" w:space="0" w:color="auto"/>
      </w:divBdr>
    </w:div>
    <w:div w:id="1145463426">
      <w:bodyDiv w:val="1"/>
      <w:marLeft w:val="0"/>
      <w:marRight w:val="0"/>
      <w:marTop w:val="0"/>
      <w:marBottom w:val="0"/>
      <w:divBdr>
        <w:top w:val="none" w:sz="0" w:space="0" w:color="auto"/>
        <w:left w:val="none" w:sz="0" w:space="0" w:color="auto"/>
        <w:bottom w:val="none" w:sz="0" w:space="0" w:color="auto"/>
        <w:right w:val="none" w:sz="0" w:space="0" w:color="auto"/>
      </w:divBdr>
    </w:div>
    <w:div w:id="1148324539">
      <w:bodyDiv w:val="1"/>
      <w:marLeft w:val="0"/>
      <w:marRight w:val="0"/>
      <w:marTop w:val="0"/>
      <w:marBottom w:val="0"/>
      <w:divBdr>
        <w:top w:val="none" w:sz="0" w:space="0" w:color="auto"/>
        <w:left w:val="none" w:sz="0" w:space="0" w:color="auto"/>
        <w:bottom w:val="none" w:sz="0" w:space="0" w:color="auto"/>
        <w:right w:val="none" w:sz="0" w:space="0" w:color="auto"/>
      </w:divBdr>
    </w:div>
    <w:div w:id="1150100453">
      <w:bodyDiv w:val="1"/>
      <w:marLeft w:val="0"/>
      <w:marRight w:val="0"/>
      <w:marTop w:val="0"/>
      <w:marBottom w:val="0"/>
      <w:divBdr>
        <w:top w:val="none" w:sz="0" w:space="0" w:color="auto"/>
        <w:left w:val="none" w:sz="0" w:space="0" w:color="auto"/>
        <w:bottom w:val="none" w:sz="0" w:space="0" w:color="auto"/>
        <w:right w:val="none" w:sz="0" w:space="0" w:color="auto"/>
      </w:divBdr>
    </w:div>
    <w:div w:id="1151289398">
      <w:bodyDiv w:val="1"/>
      <w:marLeft w:val="0"/>
      <w:marRight w:val="0"/>
      <w:marTop w:val="0"/>
      <w:marBottom w:val="0"/>
      <w:divBdr>
        <w:top w:val="none" w:sz="0" w:space="0" w:color="auto"/>
        <w:left w:val="none" w:sz="0" w:space="0" w:color="auto"/>
        <w:bottom w:val="none" w:sz="0" w:space="0" w:color="auto"/>
        <w:right w:val="none" w:sz="0" w:space="0" w:color="auto"/>
      </w:divBdr>
    </w:div>
    <w:div w:id="1151410348">
      <w:bodyDiv w:val="1"/>
      <w:marLeft w:val="0"/>
      <w:marRight w:val="0"/>
      <w:marTop w:val="0"/>
      <w:marBottom w:val="0"/>
      <w:divBdr>
        <w:top w:val="none" w:sz="0" w:space="0" w:color="auto"/>
        <w:left w:val="none" w:sz="0" w:space="0" w:color="auto"/>
        <w:bottom w:val="none" w:sz="0" w:space="0" w:color="auto"/>
        <w:right w:val="none" w:sz="0" w:space="0" w:color="auto"/>
      </w:divBdr>
    </w:div>
    <w:div w:id="1152526116">
      <w:bodyDiv w:val="1"/>
      <w:marLeft w:val="0"/>
      <w:marRight w:val="0"/>
      <w:marTop w:val="0"/>
      <w:marBottom w:val="0"/>
      <w:divBdr>
        <w:top w:val="none" w:sz="0" w:space="0" w:color="auto"/>
        <w:left w:val="none" w:sz="0" w:space="0" w:color="auto"/>
        <w:bottom w:val="none" w:sz="0" w:space="0" w:color="auto"/>
        <w:right w:val="none" w:sz="0" w:space="0" w:color="auto"/>
      </w:divBdr>
    </w:div>
    <w:div w:id="1152913380">
      <w:bodyDiv w:val="1"/>
      <w:marLeft w:val="0"/>
      <w:marRight w:val="0"/>
      <w:marTop w:val="0"/>
      <w:marBottom w:val="0"/>
      <w:divBdr>
        <w:top w:val="none" w:sz="0" w:space="0" w:color="auto"/>
        <w:left w:val="none" w:sz="0" w:space="0" w:color="auto"/>
        <w:bottom w:val="none" w:sz="0" w:space="0" w:color="auto"/>
        <w:right w:val="none" w:sz="0" w:space="0" w:color="auto"/>
      </w:divBdr>
    </w:div>
    <w:div w:id="1154250984">
      <w:bodyDiv w:val="1"/>
      <w:marLeft w:val="0"/>
      <w:marRight w:val="0"/>
      <w:marTop w:val="0"/>
      <w:marBottom w:val="0"/>
      <w:divBdr>
        <w:top w:val="none" w:sz="0" w:space="0" w:color="auto"/>
        <w:left w:val="none" w:sz="0" w:space="0" w:color="auto"/>
        <w:bottom w:val="none" w:sz="0" w:space="0" w:color="auto"/>
        <w:right w:val="none" w:sz="0" w:space="0" w:color="auto"/>
      </w:divBdr>
    </w:div>
    <w:div w:id="1155337896">
      <w:bodyDiv w:val="1"/>
      <w:marLeft w:val="0"/>
      <w:marRight w:val="0"/>
      <w:marTop w:val="0"/>
      <w:marBottom w:val="0"/>
      <w:divBdr>
        <w:top w:val="none" w:sz="0" w:space="0" w:color="auto"/>
        <w:left w:val="none" w:sz="0" w:space="0" w:color="auto"/>
        <w:bottom w:val="none" w:sz="0" w:space="0" w:color="auto"/>
        <w:right w:val="none" w:sz="0" w:space="0" w:color="auto"/>
      </w:divBdr>
    </w:div>
    <w:div w:id="1156336125">
      <w:bodyDiv w:val="1"/>
      <w:marLeft w:val="0"/>
      <w:marRight w:val="0"/>
      <w:marTop w:val="0"/>
      <w:marBottom w:val="0"/>
      <w:divBdr>
        <w:top w:val="none" w:sz="0" w:space="0" w:color="auto"/>
        <w:left w:val="none" w:sz="0" w:space="0" w:color="auto"/>
        <w:bottom w:val="none" w:sz="0" w:space="0" w:color="auto"/>
        <w:right w:val="none" w:sz="0" w:space="0" w:color="auto"/>
      </w:divBdr>
    </w:div>
    <w:div w:id="1156606606">
      <w:bodyDiv w:val="1"/>
      <w:marLeft w:val="0"/>
      <w:marRight w:val="0"/>
      <w:marTop w:val="0"/>
      <w:marBottom w:val="0"/>
      <w:divBdr>
        <w:top w:val="none" w:sz="0" w:space="0" w:color="auto"/>
        <w:left w:val="none" w:sz="0" w:space="0" w:color="auto"/>
        <w:bottom w:val="none" w:sz="0" w:space="0" w:color="auto"/>
        <w:right w:val="none" w:sz="0" w:space="0" w:color="auto"/>
      </w:divBdr>
    </w:div>
    <w:div w:id="1156993111">
      <w:bodyDiv w:val="1"/>
      <w:marLeft w:val="0"/>
      <w:marRight w:val="0"/>
      <w:marTop w:val="0"/>
      <w:marBottom w:val="0"/>
      <w:divBdr>
        <w:top w:val="none" w:sz="0" w:space="0" w:color="auto"/>
        <w:left w:val="none" w:sz="0" w:space="0" w:color="auto"/>
        <w:bottom w:val="none" w:sz="0" w:space="0" w:color="auto"/>
        <w:right w:val="none" w:sz="0" w:space="0" w:color="auto"/>
      </w:divBdr>
    </w:div>
    <w:div w:id="1156994960">
      <w:bodyDiv w:val="1"/>
      <w:marLeft w:val="0"/>
      <w:marRight w:val="0"/>
      <w:marTop w:val="0"/>
      <w:marBottom w:val="0"/>
      <w:divBdr>
        <w:top w:val="none" w:sz="0" w:space="0" w:color="auto"/>
        <w:left w:val="none" w:sz="0" w:space="0" w:color="auto"/>
        <w:bottom w:val="none" w:sz="0" w:space="0" w:color="auto"/>
        <w:right w:val="none" w:sz="0" w:space="0" w:color="auto"/>
      </w:divBdr>
    </w:div>
    <w:div w:id="1158880257">
      <w:bodyDiv w:val="1"/>
      <w:marLeft w:val="0"/>
      <w:marRight w:val="0"/>
      <w:marTop w:val="0"/>
      <w:marBottom w:val="0"/>
      <w:divBdr>
        <w:top w:val="none" w:sz="0" w:space="0" w:color="auto"/>
        <w:left w:val="none" w:sz="0" w:space="0" w:color="auto"/>
        <w:bottom w:val="none" w:sz="0" w:space="0" w:color="auto"/>
        <w:right w:val="none" w:sz="0" w:space="0" w:color="auto"/>
      </w:divBdr>
    </w:div>
    <w:div w:id="1160196463">
      <w:bodyDiv w:val="1"/>
      <w:marLeft w:val="0"/>
      <w:marRight w:val="0"/>
      <w:marTop w:val="0"/>
      <w:marBottom w:val="0"/>
      <w:divBdr>
        <w:top w:val="none" w:sz="0" w:space="0" w:color="auto"/>
        <w:left w:val="none" w:sz="0" w:space="0" w:color="auto"/>
        <w:bottom w:val="none" w:sz="0" w:space="0" w:color="auto"/>
        <w:right w:val="none" w:sz="0" w:space="0" w:color="auto"/>
      </w:divBdr>
    </w:div>
    <w:div w:id="1163085008">
      <w:bodyDiv w:val="1"/>
      <w:marLeft w:val="0"/>
      <w:marRight w:val="0"/>
      <w:marTop w:val="0"/>
      <w:marBottom w:val="0"/>
      <w:divBdr>
        <w:top w:val="none" w:sz="0" w:space="0" w:color="auto"/>
        <w:left w:val="none" w:sz="0" w:space="0" w:color="auto"/>
        <w:bottom w:val="none" w:sz="0" w:space="0" w:color="auto"/>
        <w:right w:val="none" w:sz="0" w:space="0" w:color="auto"/>
      </w:divBdr>
    </w:div>
    <w:div w:id="1165515213">
      <w:bodyDiv w:val="1"/>
      <w:marLeft w:val="0"/>
      <w:marRight w:val="0"/>
      <w:marTop w:val="0"/>
      <w:marBottom w:val="0"/>
      <w:divBdr>
        <w:top w:val="none" w:sz="0" w:space="0" w:color="auto"/>
        <w:left w:val="none" w:sz="0" w:space="0" w:color="auto"/>
        <w:bottom w:val="none" w:sz="0" w:space="0" w:color="auto"/>
        <w:right w:val="none" w:sz="0" w:space="0" w:color="auto"/>
      </w:divBdr>
    </w:div>
    <w:div w:id="1166675665">
      <w:bodyDiv w:val="1"/>
      <w:marLeft w:val="0"/>
      <w:marRight w:val="0"/>
      <w:marTop w:val="0"/>
      <w:marBottom w:val="0"/>
      <w:divBdr>
        <w:top w:val="none" w:sz="0" w:space="0" w:color="auto"/>
        <w:left w:val="none" w:sz="0" w:space="0" w:color="auto"/>
        <w:bottom w:val="none" w:sz="0" w:space="0" w:color="auto"/>
        <w:right w:val="none" w:sz="0" w:space="0" w:color="auto"/>
      </w:divBdr>
    </w:div>
    <w:div w:id="1167747795">
      <w:bodyDiv w:val="1"/>
      <w:marLeft w:val="0"/>
      <w:marRight w:val="0"/>
      <w:marTop w:val="0"/>
      <w:marBottom w:val="0"/>
      <w:divBdr>
        <w:top w:val="none" w:sz="0" w:space="0" w:color="auto"/>
        <w:left w:val="none" w:sz="0" w:space="0" w:color="auto"/>
        <w:bottom w:val="none" w:sz="0" w:space="0" w:color="auto"/>
        <w:right w:val="none" w:sz="0" w:space="0" w:color="auto"/>
      </w:divBdr>
    </w:div>
    <w:div w:id="1169491278">
      <w:bodyDiv w:val="1"/>
      <w:marLeft w:val="0"/>
      <w:marRight w:val="0"/>
      <w:marTop w:val="0"/>
      <w:marBottom w:val="0"/>
      <w:divBdr>
        <w:top w:val="none" w:sz="0" w:space="0" w:color="auto"/>
        <w:left w:val="none" w:sz="0" w:space="0" w:color="auto"/>
        <w:bottom w:val="none" w:sz="0" w:space="0" w:color="auto"/>
        <w:right w:val="none" w:sz="0" w:space="0" w:color="auto"/>
      </w:divBdr>
    </w:div>
    <w:div w:id="1170027593">
      <w:bodyDiv w:val="1"/>
      <w:marLeft w:val="0"/>
      <w:marRight w:val="0"/>
      <w:marTop w:val="0"/>
      <w:marBottom w:val="0"/>
      <w:divBdr>
        <w:top w:val="none" w:sz="0" w:space="0" w:color="auto"/>
        <w:left w:val="none" w:sz="0" w:space="0" w:color="auto"/>
        <w:bottom w:val="none" w:sz="0" w:space="0" w:color="auto"/>
        <w:right w:val="none" w:sz="0" w:space="0" w:color="auto"/>
      </w:divBdr>
    </w:div>
    <w:div w:id="1171289497">
      <w:bodyDiv w:val="1"/>
      <w:marLeft w:val="0"/>
      <w:marRight w:val="0"/>
      <w:marTop w:val="0"/>
      <w:marBottom w:val="0"/>
      <w:divBdr>
        <w:top w:val="none" w:sz="0" w:space="0" w:color="auto"/>
        <w:left w:val="none" w:sz="0" w:space="0" w:color="auto"/>
        <w:bottom w:val="none" w:sz="0" w:space="0" w:color="auto"/>
        <w:right w:val="none" w:sz="0" w:space="0" w:color="auto"/>
      </w:divBdr>
    </w:div>
    <w:div w:id="1171603086">
      <w:bodyDiv w:val="1"/>
      <w:marLeft w:val="0"/>
      <w:marRight w:val="0"/>
      <w:marTop w:val="0"/>
      <w:marBottom w:val="0"/>
      <w:divBdr>
        <w:top w:val="none" w:sz="0" w:space="0" w:color="auto"/>
        <w:left w:val="none" w:sz="0" w:space="0" w:color="auto"/>
        <w:bottom w:val="none" w:sz="0" w:space="0" w:color="auto"/>
        <w:right w:val="none" w:sz="0" w:space="0" w:color="auto"/>
      </w:divBdr>
    </w:div>
    <w:div w:id="1171798595">
      <w:bodyDiv w:val="1"/>
      <w:marLeft w:val="0"/>
      <w:marRight w:val="0"/>
      <w:marTop w:val="0"/>
      <w:marBottom w:val="0"/>
      <w:divBdr>
        <w:top w:val="none" w:sz="0" w:space="0" w:color="auto"/>
        <w:left w:val="none" w:sz="0" w:space="0" w:color="auto"/>
        <w:bottom w:val="none" w:sz="0" w:space="0" w:color="auto"/>
        <w:right w:val="none" w:sz="0" w:space="0" w:color="auto"/>
      </w:divBdr>
    </w:div>
    <w:div w:id="1175338095">
      <w:bodyDiv w:val="1"/>
      <w:marLeft w:val="0"/>
      <w:marRight w:val="0"/>
      <w:marTop w:val="0"/>
      <w:marBottom w:val="0"/>
      <w:divBdr>
        <w:top w:val="none" w:sz="0" w:space="0" w:color="auto"/>
        <w:left w:val="none" w:sz="0" w:space="0" w:color="auto"/>
        <w:bottom w:val="none" w:sz="0" w:space="0" w:color="auto"/>
        <w:right w:val="none" w:sz="0" w:space="0" w:color="auto"/>
      </w:divBdr>
    </w:div>
    <w:div w:id="1176262803">
      <w:bodyDiv w:val="1"/>
      <w:marLeft w:val="0"/>
      <w:marRight w:val="0"/>
      <w:marTop w:val="0"/>
      <w:marBottom w:val="0"/>
      <w:divBdr>
        <w:top w:val="none" w:sz="0" w:space="0" w:color="auto"/>
        <w:left w:val="none" w:sz="0" w:space="0" w:color="auto"/>
        <w:bottom w:val="none" w:sz="0" w:space="0" w:color="auto"/>
        <w:right w:val="none" w:sz="0" w:space="0" w:color="auto"/>
      </w:divBdr>
    </w:div>
    <w:div w:id="1176580581">
      <w:bodyDiv w:val="1"/>
      <w:marLeft w:val="0"/>
      <w:marRight w:val="0"/>
      <w:marTop w:val="0"/>
      <w:marBottom w:val="0"/>
      <w:divBdr>
        <w:top w:val="none" w:sz="0" w:space="0" w:color="auto"/>
        <w:left w:val="none" w:sz="0" w:space="0" w:color="auto"/>
        <w:bottom w:val="none" w:sz="0" w:space="0" w:color="auto"/>
        <w:right w:val="none" w:sz="0" w:space="0" w:color="auto"/>
      </w:divBdr>
    </w:div>
    <w:div w:id="1177385427">
      <w:bodyDiv w:val="1"/>
      <w:marLeft w:val="0"/>
      <w:marRight w:val="0"/>
      <w:marTop w:val="0"/>
      <w:marBottom w:val="0"/>
      <w:divBdr>
        <w:top w:val="none" w:sz="0" w:space="0" w:color="auto"/>
        <w:left w:val="none" w:sz="0" w:space="0" w:color="auto"/>
        <w:bottom w:val="none" w:sz="0" w:space="0" w:color="auto"/>
        <w:right w:val="none" w:sz="0" w:space="0" w:color="auto"/>
      </w:divBdr>
    </w:div>
    <w:div w:id="1179545515">
      <w:bodyDiv w:val="1"/>
      <w:marLeft w:val="0"/>
      <w:marRight w:val="0"/>
      <w:marTop w:val="0"/>
      <w:marBottom w:val="0"/>
      <w:divBdr>
        <w:top w:val="none" w:sz="0" w:space="0" w:color="auto"/>
        <w:left w:val="none" w:sz="0" w:space="0" w:color="auto"/>
        <w:bottom w:val="none" w:sz="0" w:space="0" w:color="auto"/>
        <w:right w:val="none" w:sz="0" w:space="0" w:color="auto"/>
      </w:divBdr>
    </w:div>
    <w:div w:id="1181579161">
      <w:bodyDiv w:val="1"/>
      <w:marLeft w:val="0"/>
      <w:marRight w:val="0"/>
      <w:marTop w:val="0"/>
      <w:marBottom w:val="0"/>
      <w:divBdr>
        <w:top w:val="none" w:sz="0" w:space="0" w:color="auto"/>
        <w:left w:val="none" w:sz="0" w:space="0" w:color="auto"/>
        <w:bottom w:val="none" w:sz="0" w:space="0" w:color="auto"/>
        <w:right w:val="none" w:sz="0" w:space="0" w:color="auto"/>
      </w:divBdr>
    </w:div>
    <w:div w:id="1181580567">
      <w:bodyDiv w:val="1"/>
      <w:marLeft w:val="0"/>
      <w:marRight w:val="0"/>
      <w:marTop w:val="0"/>
      <w:marBottom w:val="0"/>
      <w:divBdr>
        <w:top w:val="none" w:sz="0" w:space="0" w:color="auto"/>
        <w:left w:val="none" w:sz="0" w:space="0" w:color="auto"/>
        <w:bottom w:val="none" w:sz="0" w:space="0" w:color="auto"/>
        <w:right w:val="none" w:sz="0" w:space="0" w:color="auto"/>
      </w:divBdr>
    </w:div>
    <w:div w:id="1182623057">
      <w:bodyDiv w:val="1"/>
      <w:marLeft w:val="0"/>
      <w:marRight w:val="0"/>
      <w:marTop w:val="0"/>
      <w:marBottom w:val="0"/>
      <w:divBdr>
        <w:top w:val="none" w:sz="0" w:space="0" w:color="auto"/>
        <w:left w:val="none" w:sz="0" w:space="0" w:color="auto"/>
        <w:bottom w:val="none" w:sz="0" w:space="0" w:color="auto"/>
        <w:right w:val="none" w:sz="0" w:space="0" w:color="auto"/>
      </w:divBdr>
    </w:div>
    <w:div w:id="1183327071">
      <w:bodyDiv w:val="1"/>
      <w:marLeft w:val="0"/>
      <w:marRight w:val="0"/>
      <w:marTop w:val="0"/>
      <w:marBottom w:val="0"/>
      <w:divBdr>
        <w:top w:val="none" w:sz="0" w:space="0" w:color="auto"/>
        <w:left w:val="none" w:sz="0" w:space="0" w:color="auto"/>
        <w:bottom w:val="none" w:sz="0" w:space="0" w:color="auto"/>
        <w:right w:val="none" w:sz="0" w:space="0" w:color="auto"/>
      </w:divBdr>
    </w:div>
    <w:div w:id="1184170866">
      <w:bodyDiv w:val="1"/>
      <w:marLeft w:val="0"/>
      <w:marRight w:val="0"/>
      <w:marTop w:val="0"/>
      <w:marBottom w:val="0"/>
      <w:divBdr>
        <w:top w:val="none" w:sz="0" w:space="0" w:color="auto"/>
        <w:left w:val="none" w:sz="0" w:space="0" w:color="auto"/>
        <w:bottom w:val="none" w:sz="0" w:space="0" w:color="auto"/>
        <w:right w:val="none" w:sz="0" w:space="0" w:color="auto"/>
      </w:divBdr>
    </w:div>
    <w:div w:id="1186677039">
      <w:bodyDiv w:val="1"/>
      <w:marLeft w:val="0"/>
      <w:marRight w:val="0"/>
      <w:marTop w:val="0"/>
      <w:marBottom w:val="0"/>
      <w:divBdr>
        <w:top w:val="none" w:sz="0" w:space="0" w:color="auto"/>
        <w:left w:val="none" w:sz="0" w:space="0" w:color="auto"/>
        <w:bottom w:val="none" w:sz="0" w:space="0" w:color="auto"/>
        <w:right w:val="none" w:sz="0" w:space="0" w:color="auto"/>
      </w:divBdr>
    </w:div>
    <w:div w:id="1187213212">
      <w:bodyDiv w:val="1"/>
      <w:marLeft w:val="0"/>
      <w:marRight w:val="0"/>
      <w:marTop w:val="0"/>
      <w:marBottom w:val="0"/>
      <w:divBdr>
        <w:top w:val="none" w:sz="0" w:space="0" w:color="auto"/>
        <w:left w:val="none" w:sz="0" w:space="0" w:color="auto"/>
        <w:bottom w:val="none" w:sz="0" w:space="0" w:color="auto"/>
        <w:right w:val="none" w:sz="0" w:space="0" w:color="auto"/>
      </w:divBdr>
    </w:div>
    <w:div w:id="1187870275">
      <w:bodyDiv w:val="1"/>
      <w:marLeft w:val="0"/>
      <w:marRight w:val="0"/>
      <w:marTop w:val="0"/>
      <w:marBottom w:val="0"/>
      <w:divBdr>
        <w:top w:val="none" w:sz="0" w:space="0" w:color="auto"/>
        <w:left w:val="none" w:sz="0" w:space="0" w:color="auto"/>
        <w:bottom w:val="none" w:sz="0" w:space="0" w:color="auto"/>
        <w:right w:val="none" w:sz="0" w:space="0" w:color="auto"/>
      </w:divBdr>
    </w:div>
    <w:div w:id="1187981673">
      <w:bodyDiv w:val="1"/>
      <w:marLeft w:val="0"/>
      <w:marRight w:val="0"/>
      <w:marTop w:val="0"/>
      <w:marBottom w:val="0"/>
      <w:divBdr>
        <w:top w:val="none" w:sz="0" w:space="0" w:color="auto"/>
        <w:left w:val="none" w:sz="0" w:space="0" w:color="auto"/>
        <w:bottom w:val="none" w:sz="0" w:space="0" w:color="auto"/>
        <w:right w:val="none" w:sz="0" w:space="0" w:color="auto"/>
      </w:divBdr>
    </w:div>
    <w:div w:id="1188905779">
      <w:bodyDiv w:val="1"/>
      <w:marLeft w:val="0"/>
      <w:marRight w:val="0"/>
      <w:marTop w:val="0"/>
      <w:marBottom w:val="0"/>
      <w:divBdr>
        <w:top w:val="none" w:sz="0" w:space="0" w:color="auto"/>
        <w:left w:val="none" w:sz="0" w:space="0" w:color="auto"/>
        <w:bottom w:val="none" w:sz="0" w:space="0" w:color="auto"/>
        <w:right w:val="none" w:sz="0" w:space="0" w:color="auto"/>
      </w:divBdr>
    </w:div>
    <w:div w:id="1190099310">
      <w:bodyDiv w:val="1"/>
      <w:marLeft w:val="0"/>
      <w:marRight w:val="0"/>
      <w:marTop w:val="0"/>
      <w:marBottom w:val="0"/>
      <w:divBdr>
        <w:top w:val="none" w:sz="0" w:space="0" w:color="auto"/>
        <w:left w:val="none" w:sz="0" w:space="0" w:color="auto"/>
        <w:bottom w:val="none" w:sz="0" w:space="0" w:color="auto"/>
        <w:right w:val="none" w:sz="0" w:space="0" w:color="auto"/>
      </w:divBdr>
    </w:div>
    <w:div w:id="1190605068">
      <w:bodyDiv w:val="1"/>
      <w:marLeft w:val="0"/>
      <w:marRight w:val="0"/>
      <w:marTop w:val="0"/>
      <w:marBottom w:val="0"/>
      <w:divBdr>
        <w:top w:val="none" w:sz="0" w:space="0" w:color="auto"/>
        <w:left w:val="none" w:sz="0" w:space="0" w:color="auto"/>
        <w:bottom w:val="none" w:sz="0" w:space="0" w:color="auto"/>
        <w:right w:val="none" w:sz="0" w:space="0" w:color="auto"/>
      </w:divBdr>
    </w:div>
    <w:div w:id="1191605465">
      <w:bodyDiv w:val="1"/>
      <w:marLeft w:val="0"/>
      <w:marRight w:val="0"/>
      <w:marTop w:val="0"/>
      <w:marBottom w:val="0"/>
      <w:divBdr>
        <w:top w:val="none" w:sz="0" w:space="0" w:color="auto"/>
        <w:left w:val="none" w:sz="0" w:space="0" w:color="auto"/>
        <w:bottom w:val="none" w:sz="0" w:space="0" w:color="auto"/>
        <w:right w:val="none" w:sz="0" w:space="0" w:color="auto"/>
      </w:divBdr>
    </w:div>
    <w:div w:id="1192258144">
      <w:bodyDiv w:val="1"/>
      <w:marLeft w:val="0"/>
      <w:marRight w:val="0"/>
      <w:marTop w:val="0"/>
      <w:marBottom w:val="0"/>
      <w:divBdr>
        <w:top w:val="none" w:sz="0" w:space="0" w:color="auto"/>
        <w:left w:val="none" w:sz="0" w:space="0" w:color="auto"/>
        <w:bottom w:val="none" w:sz="0" w:space="0" w:color="auto"/>
        <w:right w:val="none" w:sz="0" w:space="0" w:color="auto"/>
      </w:divBdr>
    </w:div>
    <w:div w:id="1195197555">
      <w:bodyDiv w:val="1"/>
      <w:marLeft w:val="0"/>
      <w:marRight w:val="0"/>
      <w:marTop w:val="0"/>
      <w:marBottom w:val="0"/>
      <w:divBdr>
        <w:top w:val="none" w:sz="0" w:space="0" w:color="auto"/>
        <w:left w:val="none" w:sz="0" w:space="0" w:color="auto"/>
        <w:bottom w:val="none" w:sz="0" w:space="0" w:color="auto"/>
        <w:right w:val="none" w:sz="0" w:space="0" w:color="auto"/>
      </w:divBdr>
    </w:div>
    <w:div w:id="1195801383">
      <w:bodyDiv w:val="1"/>
      <w:marLeft w:val="0"/>
      <w:marRight w:val="0"/>
      <w:marTop w:val="0"/>
      <w:marBottom w:val="0"/>
      <w:divBdr>
        <w:top w:val="none" w:sz="0" w:space="0" w:color="auto"/>
        <w:left w:val="none" w:sz="0" w:space="0" w:color="auto"/>
        <w:bottom w:val="none" w:sz="0" w:space="0" w:color="auto"/>
        <w:right w:val="none" w:sz="0" w:space="0" w:color="auto"/>
      </w:divBdr>
    </w:div>
    <w:div w:id="1196701600">
      <w:bodyDiv w:val="1"/>
      <w:marLeft w:val="0"/>
      <w:marRight w:val="0"/>
      <w:marTop w:val="0"/>
      <w:marBottom w:val="0"/>
      <w:divBdr>
        <w:top w:val="none" w:sz="0" w:space="0" w:color="auto"/>
        <w:left w:val="none" w:sz="0" w:space="0" w:color="auto"/>
        <w:bottom w:val="none" w:sz="0" w:space="0" w:color="auto"/>
        <w:right w:val="none" w:sz="0" w:space="0" w:color="auto"/>
      </w:divBdr>
    </w:div>
    <w:div w:id="1199664166">
      <w:bodyDiv w:val="1"/>
      <w:marLeft w:val="0"/>
      <w:marRight w:val="0"/>
      <w:marTop w:val="0"/>
      <w:marBottom w:val="0"/>
      <w:divBdr>
        <w:top w:val="none" w:sz="0" w:space="0" w:color="auto"/>
        <w:left w:val="none" w:sz="0" w:space="0" w:color="auto"/>
        <w:bottom w:val="none" w:sz="0" w:space="0" w:color="auto"/>
        <w:right w:val="none" w:sz="0" w:space="0" w:color="auto"/>
      </w:divBdr>
    </w:div>
    <w:div w:id="1199858276">
      <w:bodyDiv w:val="1"/>
      <w:marLeft w:val="0"/>
      <w:marRight w:val="0"/>
      <w:marTop w:val="0"/>
      <w:marBottom w:val="0"/>
      <w:divBdr>
        <w:top w:val="none" w:sz="0" w:space="0" w:color="auto"/>
        <w:left w:val="none" w:sz="0" w:space="0" w:color="auto"/>
        <w:bottom w:val="none" w:sz="0" w:space="0" w:color="auto"/>
        <w:right w:val="none" w:sz="0" w:space="0" w:color="auto"/>
      </w:divBdr>
    </w:div>
    <w:div w:id="1200699828">
      <w:bodyDiv w:val="1"/>
      <w:marLeft w:val="0"/>
      <w:marRight w:val="0"/>
      <w:marTop w:val="0"/>
      <w:marBottom w:val="0"/>
      <w:divBdr>
        <w:top w:val="none" w:sz="0" w:space="0" w:color="auto"/>
        <w:left w:val="none" w:sz="0" w:space="0" w:color="auto"/>
        <w:bottom w:val="none" w:sz="0" w:space="0" w:color="auto"/>
        <w:right w:val="none" w:sz="0" w:space="0" w:color="auto"/>
      </w:divBdr>
    </w:div>
    <w:div w:id="1201044933">
      <w:bodyDiv w:val="1"/>
      <w:marLeft w:val="0"/>
      <w:marRight w:val="0"/>
      <w:marTop w:val="0"/>
      <w:marBottom w:val="0"/>
      <w:divBdr>
        <w:top w:val="none" w:sz="0" w:space="0" w:color="auto"/>
        <w:left w:val="none" w:sz="0" w:space="0" w:color="auto"/>
        <w:bottom w:val="none" w:sz="0" w:space="0" w:color="auto"/>
        <w:right w:val="none" w:sz="0" w:space="0" w:color="auto"/>
      </w:divBdr>
    </w:div>
    <w:div w:id="1202783116">
      <w:bodyDiv w:val="1"/>
      <w:marLeft w:val="0"/>
      <w:marRight w:val="0"/>
      <w:marTop w:val="0"/>
      <w:marBottom w:val="0"/>
      <w:divBdr>
        <w:top w:val="none" w:sz="0" w:space="0" w:color="auto"/>
        <w:left w:val="none" w:sz="0" w:space="0" w:color="auto"/>
        <w:bottom w:val="none" w:sz="0" w:space="0" w:color="auto"/>
        <w:right w:val="none" w:sz="0" w:space="0" w:color="auto"/>
      </w:divBdr>
    </w:div>
    <w:div w:id="1203402265">
      <w:bodyDiv w:val="1"/>
      <w:marLeft w:val="0"/>
      <w:marRight w:val="0"/>
      <w:marTop w:val="0"/>
      <w:marBottom w:val="0"/>
      <w:divBdr>
        <w:top w:val="none" w:sz="0" w:space="0" w:color="auto"/>
        <w:left w:val="none" w:sz="0" w:space="0" w:color="auto"/>
        <w:bottom w:val="none" w:sz="0" w:space="0" w:color="auto"/>
        <w:right w:val="none" w:sz="0" w:space="0" w:color="auto"/>
      </w:divBdr>
    </w:div>
    <w:div w:id="1203710324">
      <w:bodyDiv w:val="1"/>
      <w:marLeft w:val="0"/>
      <w:marRight w:val="0"/>
      <w:marTop w:val="0"/>
      <w:marBottom w:val="0"/>
      <w:divBdr>
        <w:top w:val="none" w:sz="0" w:space="0" w:color="auto"/>
        <w:left w:val="none" w:sz="0" w:space="0" w:color="auto"/>
        <w:bottom w:val="none" w:sz="0" w:space="0" w:color="auto"/>
        <w:right w:val="none" w:sz="0" w:space="0" w:color="auto"/>
      </w:divBdr>
    </w:div>
    <w:div w:id="1203831937">
      <w:bodyDiv w:val="1"/>
      <w:marLeft w:val="0"/>
      <w:marRight w:val="0"/>
      <w:marTop w:val="0"/>
      <w:marBottom w:val="0"/>
      <w:divBdr>
        <w:top w:val="none" w:sz="0" w:space="0" w:color="auto"/>
        <w:left w:val="none" w:sz="0" w:space="0" w:color="auto"/>
        <w:bottom w:val="none" w:sz="0" w:space="0" w:color="auto"/>
        <w:right w:val="none" w:sz="0" w:space="0" w:color="auto"/>
      </w:divBdr>
    </w:div>
    <w:div w:id="1209075601">
      <w:bodyDiv w:val="1"/>
      <w:marLeft w:val="0"/>
      <w:marRight w:val="0"/>
      <w:marTop w:val="0"/>
      <w:marBottom w:val="0"/>
      <w:divBdr>
        <w:top w:val="none" w:sz="0" w:space="0" w:color="auto"/>
        <w:left w:val="none" w:sz="0" w:space="0" w:color="auto"/>
        <w:bottom w:val="none" w:sz="0" w:space="0" w:color="auto"/>
        <w:right w:val="none" w:sz="0" w:space="0" w:color="auto"/>
      </w:divBdr>
    </w:div>
    <w:div w:id="1210805831">
      <w:bodyDiv w:val="1"/>
      <w:marLeft w:val="0"/>
      <w:marRight w:val="0"/>
      <w:marTop w:val="0"/>
      <w:marBottom w:val="0"/>
      <w:divBdr>
        <w:top w:val="none" w:sz="0" w:space="0" w:color="auto"/>
        <w:left w:val="none" w:sz="0" w:space="0" w:color="auto"/>
        <w:bottom w:val="none" w:sz="0" w:space="0" w:color="auto"/>
        <w:right w:val="none" w:sz="0" w:space="0" w:color="auto"/>
      </w:divBdr>
    </w:div>
    <w:div w:id="1211192935">
      <w:bodyDiv w:val="1"/>
      <w:marLeft w:val="0"/>
      <w:marRight w:val="0"/>
      <w:marTop w:val="0"/>
      <w:marBottom w:val="0"/>
      <w:divBdr>
        <w:top w:val="none" w:sz="0" w:space="0" w:color="auto"/>
        <w:left w:val="none" w:sz="0" w:space="0" w:color="auto"/>
        <w:bottom w:val="none" w:sz="0" w:space="0" w:color="auto"/>
        <w:right w:val="none" w:sz="0" w:space="0" w:color="auto"/>
      </w:divBdr>
    </w:div>
    <w:div w:id="1212035884">
      <w:bodyDiv w:val="1"/>
      <w:marLeft w:val="0"/>
      <w:marRight w:val="0"/>
      <w:marTop w:val="0"/>
      <w:marBottom w:val="0"/>
      <w:divBdr>
        <w:top w:val="none" w:sz="0" w:space="0" w:color="auto"/>
        <w:left w:val="none" w:sz="0" w:space="0" w:color="auto"/>
        <w:bottom w:val="none" w:sz="0" w:space="0" w:color="auto"/>
        <w:right w:val="none" w:sz="0" w:space="0" w:color="auto"/>
      </w:divBdr>
    </w:div>
    <w:div w:id="1212158965">
      <w:bodyDiv w:val="1"/>
      <w:marLeft w:val="0"/>
      <w:marRight w:val="0"/>
      <w:marTop w:val="0"/>
      <w:marBottom w:val="0"/>
      <w:divBdr>
        <w:top w:val="none" w:sz="0" w:space="0" w:color="auto"/>
        <w:left w:val="none" w:sz="0" w:space="0" w:color="auto"/>
        <w:bottom w:val="none" w:sz="0" w:space="0" w:color="auto"/>
        <w:right w:val="none" w:sz="0" w:space="0" w:color="auto"/>
      </w:divBdr>
    </w:div>
    <w:div w:id="1213225304">
      <w:bodyDiv w:val="1"/>
      <w:marLeft w:val="0"/>
      <w:marRight w:val="0"/>
      <w:marTop w:val="0"/>
      <w:marBottom w:val="0"/>
      <w:divBdr>
        <w:top w:val="none" w:sz="0" w:space="0" w:color="auto"/>
        <w:left w:val="none" w:sz="0" w:space="0" w:color="auto"/>
        <w:bottom w:val="none" w:sz="0" w:space="0" w:color="auto"/>
        <w:right w:val="none" w:sz="0" w:space="0" w:color="auto"/>
      </w:divBdr>
    </w:div>
    <w:div w:id="1214343295">
      <w:bodyDiv w:val="1"/>
      <w:marLeft w:val="0"/>
      <w:marRight w:val="0"/>
      <w:marTop w:val="0"/>
      <w:marBottom w:val="0"/>
      <w:divBdr>
        <w:top w:val="none" w:sz="0" w:space="0" w:color="auto"/>
        <w:left w:val="none" w:sz="0" w:space="0" w:color="auto"/>
        <w:bottom w:val="none" w:sz="0" w:space="0" w:color="auto"/>
        <w:right w:val="none" w:sz="0" w:space="0" w:color="auto"/>
      </w:divBdr>
    </w:div>
    <w:div w:id="1215973147">
      <w:bodyDiv w:val="1"/>
      <w:marLeft w:val="0"/>
      <w:marRight w:val="0"/>
      <w:marTop w:val="0"/>
      <w:marBottom w:val="0"/>
      <w:divBdr>
        <w:top w:val="none" w:sz="0" w:space="0" w:color="auto"/>
        <w:left w:val="none" w:sz="0" w:space="0" w:color="auto"/>
        <w:bottom w:val="none" w:sz="0" w:space="0" w:color="auto"/>
        <w:right w:val="none" w:sz="0" w:space="0" w:color="auto"/>
      </w:divBdr>
    </w:div>
    <w:div w:id="1216889375">
      <w:bodyDiv w:val="1"/>
      <w:marLeft w:val="0"/>
      <w:marRight w:val="0"/>
      <w:marTop w:val="0"/>
      <w:marBottom w:val="0"/>
      <w:divBdr>
        <w:top w:val="none" w:sz="0" w:space="0" w:color="auto"/>
        <w:left w:val="none" w:sz="0" w:space="0" w:color="auto"/>
        <w:bottom w:val="none" w:sz="0" w:space="0" w:color="auto"/>
        <w:right w:val="none" w:sz="0" w:space="0" w:color="auto"/>
      </w:divBdr>
    </w:div>
    <w:div w:id="1217354828">
      <w:bodyDiv w:val="1"/>
      <w:marLeft w:val="0"/>
      <w:marRight w:val="0"/>
      <w:marTop w:val="0"/>
      <w:marBottom w:val="0"/>
      <w:divBdr>
        <w:top w:val="none" w:sz="0" w:space="0" w:color="auto"/>
        <w:left w:val="none" w:sz="0" w:space="0" w:color="auto"/>
        <w:bottom w:val="none" w:sz="0" w:space="0" w:color="auto"/>
        <w:right w:val="none" w:sz="0" w:space="0" w:color="auto"/>
      </w:divBdr>
    </w:div>
    <w:div w:id="1217622226">
      <w:bodyDiv w:val="1"/>
      <w:marLeft w:val="0"/>
      <w:marRight w:val="0"/>
      <w:marTop w:val="0"/>
      <w:marBottom w:val="0"/>
      <w:divBdr>
        <w:top w:val="none" w:sz="0" w:space="0" w:color="auto"/>
        <w:left w:val="none" w:sz="0" w:space="0" w:color="auto"/>
        <w:bottom w:val="none" w:sz="0" w:space="0" w:color="auto"/>
        <w:right w:val="none" w:sz="0" w:space="0" w:color="auto"/>
      </w:divBdr>
    </w:div>
    <w:div w:id="1217862420">
      <w:bodyDiv w:val="1"/>
      <w:marLeft w:val="0"/>
      <w:marRight w:val="0"/>
      <w:marTop w:val="0"/>
      <w:marBottom w:val="0"/>
      <w:divBdr>
        <w:top w:val="none" w:sz="0" w:space="0" w:color="auto"/>
        <w:left w:val="none" w:sz="0" w:space="0" w:color="auto"/>
        <w:bottom w:val="none" w:sz="0" w:space="0" w:color="auto"/>
        <w:right w:val="none" w:sz="0" w:space="0" w:color="auto"/>
      </w:divBdr>
    </w:div>
    <w:div w:id="1218206934">
      <w:bodyDiv w:val="1"/>
      <w:marLeft w:val="0"/>
      <w:marRight w:val="0"/>
      <w:marTop w:val="0"/>
      <w:marBottom w:val="0"/>
      <w:divBdr>
        <w:top w:val="none" w:sz="0" w:space="0" w:color="auto"/>
        <w:left w:val="none" w:sz="0" w:space="0" w:color="auto"/>
        <w:bottom w:val="none" w:sz="0" w:space="0" w:color="auto"/>
        <w:right w:val="none" w:sz="0" w:space="0" w:color="auto"/>
      </w:divBdr>
    </w:div>
    <w:div w:id="1218516668">
      <w:bodyDiv w:val="1"/>
      <w:marLeft w:val="0"/>
      <w:marRight w:val="0"/>
      <w:marTop w:val="0"/>
      <w:marBottom w:val="0"/>
      <w:divBdr>
        <w:top w:val="none" w:sz="0" w:space="0" w:color="auto"/>
        <w:left w:val="none" w:sz="0" w:space="0" w:color="auto"/>
        <w:bottom w:val="none" w:sz="0" w:space="0" w:color="auto"/>
        <w:right w:val="none" w:sz="0" w:space="0" w:color="auto"/>
      </w:divBdr>
    </w:div>
    <w:div w:id="1218518245">
      <w:bodyDiv w:val="1"/>
      <w:marLeft w:val="0"/>
      <w:marRight w:val="0"/>
      <w:marTop w:val="0"/>
      <w:marBottom w:val="0"/>
      <w:divBdr>
        <w:top w:val="none" w:sz="0" w:space="0" w:color="auto"/>
        <w:left w:val="none" w:sz="0" w:space="0" w:color="auto"/>
        <w:bottom w:val="none" w:sz="0" w:space="0" w:color="auto"/>
        <w:right w:val="none" w:sz="0" w:space="0" w:color="auto"/>
      </w:divBdr>
    </w:div>
    <w:div w:id="1222399726">
      <w:bodyDiv w:val="1"/>
      <w:marLeft w:val="0"/>
      <w:marRight w:val="0"/>
      <w:marTop w:val="0"/>
      <w:marBottom w:val="0"/>
      <w:divBdr>
        <w:top w:val="none" w:sz="0" w:space="0" w:color="auto"/>
        <w:left w:val="none" w:sz="0" w:space="0" w:color="auto"/>
        <w:bottom w:val="none" w:sz="0" w:space="0" w:color="auto"/>
        <w:right w:val="none" w:sz="0" w:space="0" w:color="auto"/>
      </w:divBdr>
    </w:div>
    <w:div w:id="1222909040">
      <w:bodyDiv w:val="1"/>
      <w:marLeft w:val="0"/>
      <w:marRight w:val="0"/>
      <w:marTop w:val="0"/>
      <w:marBottom w:val="0"/>
      <w:divBdr>
        <w:top w:val="none" w:sz="0" w:space="0" w:color="auto"/>
        <w:left w:val="none" w:sz="0" w:space="0" w:color="auto"/>
        <w:bottom w:val="none" w:sz="0" w:space="0" w:color="auto"/>
        <w:right w:val="none" w:sz="0" w:space="0" w:color="auto"/>
      </w:divBdr>
    </w:div>
    <w:div w:id="1223056526">
      <w:bodyDiv w:val="1"/>
      <w:marLeft w:val="0"/>
      <w:marRight w:val="0"/>
      <w:marTop w:val="0"/>
      <w:marBottom w:val="0"/>
      <w:divBdr>
        <w:top w:val="none" w:sz="0" w:space="0" w:color="auto"/>
        <w:left w:val="none" w:sz="0" w:space="0" w:color="auto"/>
        <w:bottom w:val="none" w:sz="0" w:space="0" w:color="auto"/>
        <w:right w:val="none" w:sz="0" w:space="0" w:color="auto"/>
      </w:divBdr>
    </w:div>
    <w:div w:id="1223491757">
      <w:bodyDiv w:val="1"/>
      <w:marLeft w:val="0"/>
      <w:marRight w:val="0"/>
      <w:marTop w:val="0"/>
      <w:marBottom w:val="0"/>
      <w:divBdr>
        <w:top w:val="none" w:sz="0" w:space="0" w:color="auto"/>
        <w:left w:val="none" w:sz="0" w:space="0" w:color="auto"/>
        <w:bottom w:val="none" w:sz="0" w:space="0" w:color="auto"/>
        <w:right w:val="none" w:sz="0" w:space="0" w:color="auto"/>
      </w:divBdr>
    </w:div>
    <w:div w:id="1223567293">
      <w:bodyDiv w:val="1"/>
      <w:marLeft w:val="0"/>
      <w:marRight w:val="0"/>
      <w:marTop w:val="0"/>
      <w:marBottom w:val="0"/>
      <w:divBdr>
        <w:top w:val="none" w:sz="0" w:space="0" w:color="auto"/>
        <w:left w:val="none" w:sz="0" w:space="0" w:color="auto"/>
        <w:bottom w:val="none" w:sz="0" w:space="0" w:color="auto"/>
        <w:right w:val="none" w:sz="0" w:space="0" w:color="auto"/>
      </w:divBdr>
    </w:div>
    <w:div w:id="1224024118">
      <w:bodyDiv w:val="1"/>
      <w:marLeft w:val="0"/>
      <w:marRight w:val="0"/>
      <w:marTop w:val="0"/>
      <w:marBottom w:val="0"/>
      <w:divBdr>
        <w:top w:val="none" w:sz="0" w:space="0" w:color="auto"/>
        <w:left w:val="none" w:sz="0" w:space="0" w:color="auto"/>
        <w:bottom w:val="none" w:sz="0" w:space="0" w:color="auto"/>
        <w:right w:val="none" w:sz="0" w:space="0" w:color="auto"/>
      </w:divBdr>
    </w:div>
    <w:div w:id="1226989470">
      <w:bodyDiv w:val="1"/>
      <w:marLeft w:val="0"/>
      <w:marRight w:val="0"/>
      <w:marTop w:val="0"/>
      <w:marBottom w:val="0"/>
      <w:divBdr>
        <w:top w:val="none" w:sz="0" w:space="0" w:color="auto"/>
        <w:left w:val="none" w:sz="0" w:space="0" w:color="auto"/>
        <w:bottom w:val="none" w:sz="0" w:space="0" w:color="auto"/>
        <w:right w:val="none" w:sz="0" w:space="0" w:color="auto"/>
      </w:divBdr>
    </w:div>
    <w:div w:id="1228607718">
      <w:bodyDiv w:val="1"/>
      <w:marLeft w:val="0"/>
      <w:marRight w:val="0"/>
      <w:marTop w:val="0"/>
      <w:marBottom w:val="0"/>
      <w:divBdr>
        <w:top w:val="none" w:sz="0" w:space="0" w:color="auto"/>
        <w:left w:val="none" w:sz="0" w:space="0" w:color="auto"/>
        <w:bottom w:val="none" w:sz="0" w:space="0" w:color="auto"/>
        <w:right w:val="none" w:sz="0" w:space="0" w:color="auto"/>
      </w:divBdr>
    </w:div>
    <w:div w:id="1229611663">
      <w:bodyDiv w:val="1"/>
      <w:marLeft w:val="0"/>
      <w:marRight w:val="0"/>
      <w:marTop w:val="0"/>
      <w:marBottom w:val="0"/>
      <w:divBdr>
        <w:top w:val="none" w:sz="0" w:space="0" w:color="auto"/>
        <w:left w:val="none" w:sz="0" w:space="0" w:color="auto"/>
        <w:bottom w:val="none" w:sz="0" w:space="0" w:color="auto"/>
        <w:right w:val="none" w:sz="0" w:space="0" w:color="auto"/>
      </w:divBdr>
    </w:div>
    <w:div w:id="1230926360">
      <w:bodyDiv w:val="1"/>
      <w:marLeft w:val="0"/>
      <w:marRight w:val="0"/>
      <w:marTop w:val="0"/>
      <w:marBottom w:val="0"/>
      <w:divBdr>
        <w:top w:val="none" w:sz="0" w:space="0" w:color="auto"/>
        <w:left w:val="none" w:sz="0" w:space="0" w:color="auto"/>
        <w:bottom w:val="none" w:sz="0" w:space="0" w:color="auto"/>
        <w:right w:val="none" w:sz="0" w:space="0" w:color="auto"/>
      </w:divBdr>
    </w:div>
    <w:div w:id="1231190951">
      <w:bodyDiv w:val="1"/>
      <w:marLeft w:val="0"/>
      <w:marRight w:val="0"/>
      <w:marTop w:val="0"/>
      <w:marBottom w:val="0"/>
      <w:divBdr>
        <w:top w:val="none" w:sz="0" w:space="0" w:color="auto"/>
        <w:left w:val="none" w:sz="0" w:space="0" w:color="auto"/>
        <w:bottom w:val="none" w:sz="0" w:space="0" w:color="auto"/>
        <w:right w:val="none" w:sz="0" w:space="0" w:color="auto"/>
      </w:divBdr>
    </w:div>
    <w:div w:id="1232085047">
      <w:bodyDiv w:val="1"/>
      <w:marLeft w:val="0"/>
      <w:marRight w:val="0"/>
      <w:marTop w:val="0"/>
      <w:marBottom w:val="0"/>
      <w:divBdr>
        <w:top w:val="none" w:sz="0" w:space="0" w:color="auto"/>
        <w:left w:val="none" w:sz="0" w:space="0" w:color="auto"/>
        <w:bottom w:val="none" w:sz="0" w:space="0" w:color="auto"/>
        <w:right w:val="none" w:sz="0" w:space="0" w:color="auto"/>
      </w:divBdr>
    </w:div>
    <w:div w:id="1232547185">
      <w:bodyDiv w:val="1"/>
      <w:marLeft w:val="0"/>
      <w:marRight w:val="0"/>
      <w:marTop w:val="0"/>
      <w:marBottom w:val="0"/>
      <w:divBdr>
        <w:top w:val="none" w:sz="0" w:space="0" w:color="auto"/>
        <w:left w:val="none" w:sz="0" w:space="0" w:color="auto"/>
        <w:bottom w:val="none" w:sz="0" w:space="0" w:color="auto"/>
        <w:right w:val="none" w:sz="0" w:space="0" w:color="auto"/>
      </w:divBdr>
    </w:div>
    <w:div w:id="1233004983">
      <w:bodyDiv w:val="1"/>
      <w:marLeft w:val="0"/>
      <w:marRight w:val="0"/>
      <w:marTop w:val="0"/>
      <w:marBottom w:val="0"/>
      <w:divBdr>
        <w:top w:val="none" w:sz="0" w:space="0" w:color="auto"/>
        <w:left w:val="none" w:sz="0" w:space="0" w:color="auto"/>
        <w:bottom w:val="none" w:sz="0" w:space="0" w:color="auto"/>
        <w:right w:val="none" w:sz="0" w:space="0" w:color="auto"/>
      </w:divBdr>
    </w:div>
    <w:div w:id="1233468651">
      <w:bodyDiv w:val="1"/>
      <w:marLeft w:val="0"/>
      <w:marRight w:val="0"/>
      <w:marTop w:val="0"/>
      <w:marBottom w:val="0"/>
      <w:divBdr>
        <w:top w:val="none" w:sz="0" w:space="0" w:color="auto"/>
        <w:left w:val="none" w:sz="0" w:space="0" w:color="auto"/>
        <w:bottom w:val="none" w:sz="0" w:space="0" w:color="auto"/>
        <w:right w:val="none" w:sz="0" w:space="0" w:color="auto"/>
      </w:divBdr>
    </w:div>
    <w:div w:id="1235310489">
      <w:bodyDiv w:val="1"/>
      <w:marLeft w:val="0"/>
      <w:marRight w:val="0"/>
      <w:marTop w:val="0"/>
      <w:marBottom w:val="0"/>
      <w:divBdr>
        <w:top w:val="none" w:sz="0" w:space="0" w:color="auto"/>
        <w:left w:val="none" w:sz="0" w:space="0" w:color="auto"/>
        <w:bottom w:val="none" w:sz="0" w:space="0" w:color="auto"/>
        <w:right w:val="none" w:sz="0" w:space="0" w:color="auto"/>
      </w:divBdr>
    </w:div>
    <w:div w:id="1236472719">
      <w:bodyDiv w:val="1"/>
      <w:marLeft w:val="0"/>
      <w:marRight w:val="0"/>
      <w:marTop w:val="0"/>
      <w:marBottom w:val="0"/>
      <w:divBdr>
        <w:top w:val="none" w:sz="0" w:space="0" w:color="auto"/>
        <w:left w:val="none" w:sz="0" w:space="0" w:color="auto"/>
        <w:bottom w:val="none" w:sz="0" w:space="0" w:color="auto"/>
        <w:right w:val="none" w:sz="0" w:space="0" w:color="auto"/>
      </w:divBdr>
    </w:div>
    <w:div w:id="1237351980">
      <w:bodyDiv w:val="1"/>
      <w:marLeft w:val="0"/>
      <w:marRight w:val="0"/>
      <w:marTop w:val="0"/>
      <w:marBottom w:val="0"/>
      <w:divBdr>
        <w:top w:val="none" w:sz="0" w:space="0" w:color="auto"/>
        <w:left w:val="none" w:sz="0" w:space="0" w:color="auto"/>
        <w:bottom w:val="none" w:sz="0" w:space="0" w:color="auto"/>
        <w:right w:val="none" w:sz="0" w:space="0" w:color="auto"/>
      </w:divBdr>
    </w:div>
    <w:div w:id="1238052719">
      <w:bodyDiv w:val="1"/>
      <w:marLeft w:val="0"/>
      <w:marRight w:val="0"/>
      <w:marTop w:val="0"/>
      <w:marBottom w:val="0"/>
      <w:divBdr>
        <w:top w:val="none" w:sz="0" w:space="0" w:color="auto"/>
        <w:left w:val="none" w:sz="0" w:space="0" w:color="auto"/>
        <w:bottom w:val="none" w:sz="0" w:space="0" w:color="auto"/>
        <w:right w:val="none" w:sz="0" w:space="0" w:color="auto"/>
      </w:divBdr>
    </w:div>
    <w:div w:id="1238325955">
      <w:bodyDiv w:val="1"/>
      <w:marLeft w:val="0"/>
      <w:marRight w:val="0"/>
      <w:marTop w:val="0"/>
      <w:marBottom w:val="0"/>
      <w:divBdr>
        <w:top w:val="none" w:sz="0" w:space="0" w:color="auto"/>
        <w:left w:val="none" w:sz="0" w:space="0" w:color="auto"/>
        <w:bottom w:val="none" w:sz="0" w:space="0" w:color="auto"/>
        <w:right w:val="none" w:sz="0" w:space="0" w:color="auto"/>
      </w:divBdr>
    </w:div>
    <w:div w:id="1239172360">
      <w:bodyDiv w:val="1"/>
      <w:marLeft w:val="0"/>
      <w:marRight w:val="0"/>
      <w:marTop w:val="0"/>
      <w:marBottom w:val="0"/>
      <w:divBdr>
        <w:top w:val="none" w:sz="0" w:space="0" w:color="auto"/>
        <w:left w:val="none" w:sz="0" w:space="0" w:color="auto"/>
        <w:bottom w:val="none" w:sz="0" w:space="0" w:color="auto"/>
        <w:right w:val="none" w:sz="0" w:space="0" w:color="auto"/>
      </w:divBdr>
    </w:div>
    <w:div w:id="1240948368">
      <w:bodyDiv w:val="1"/>
      <w:marLeft w:val="0"/>
      <w:marRight w:val="0"/>
      <w:marTop w:val="0"/>
      <w:marBottom w:val="0"/>
      <w:divBdr>
        <w:top w:val="none" w:sz="0" w:space="0" w:color="auto"/>
        <w:left w:val="none" w:sz="0" w:space="0" w:color="auto"/>
        <w:bottom w:val="none" w:sz="0" w:space="0" w:color="auto"/>
        <w:right w:val="none" w:sz="0" w:space="0" w:color="auto"/>
      </w:divBdr>
    </w:div>
    <w:div w:id="1242107923">
      <w:bodyDiv w:val="1"/>
      <w:marLeft w:val="0"/>
      <w:marRight w:val="0"/>
      <w:marTop w:val="0"/>
      <w:marBottom w:val="0"/>
      <w:divBdr>
        <w:top w:val="none" w:sz="0" w:space="0" w:color="auto"/>
        <w:left w:val="none" w:sz="0" w:space="0" w:color="auto"/>
        <w:bottom w:val="none" w:sz="0" w:space="0" w:color="auto"/>
        <w:right w:val="none" w:sz="0" w:space="0" w:color="auto"/>
      </w:divBdr>
    </w:div>
    <w:div w:id="1243687434">
      <w:bodyDiv w:val="1"/>
      <w:marLeft w:val="0"/>
      <w:marRight w:val="0"/>
      <w:marTop w:val="0"/>
      <w:marBottom w:val="0"/>
      <w:divBdr>
        <w:top w:val="none" w:sz="0" w:space="0" w:color="auto"/>
        <w:left w:val="none" w:sz="0" w:space="0" w:color="auto"/>
        <w:bottom w:val="none" w:sz="0" w:space="0" w:color="auto"/>
        <w:right w:val="none" w:sz="0" w:space="0" w:color="auto"/>
      </w:divBdr>
    </w:div>
    <w:div w:id="1248148384">
      <w:bodyDiv w:val="1"/>
      <w:marLeft w:val="0"/>
      <w:marRight w:val="0"/>
      <w:marTop w:val="0"/>
      <w:marBottom w:val="0"/>
      <w:divBdr>
        <w:top w:val="none" w:sz="0" w:space="0" w:color="auto"/>
        <w:left w:val="none" w:sz="0" w:space="0" w:color="auto"/>
        <w:bottom w:val="none" w:sz="0" w:space="0" w:color="auto"/>
        <w:right w:val="none" w:sz="0" w:space="0" w:color="auto"/>
      </w:divBdr>
    </w:div>
    <w:div w:id="1252590654">
      <w:bodyDiv w:val="1"/>
      <w:marLeft w:val="0"/>
      <w:marRight w:val="0"/>
      <w:marTop w:val="0"/>
      <w:marBottom w:val="0"/>
      <w:divBdr>
        <w:top w:val="none" w:sz="0" w:space="0" w:color="auto"/>
        <w:left w:val="none" w:sz="0" w:space="0" w:color="auto"/>
        <w:bottom w:val="none" w:sz="0" w:space="0" w:color="auto"/>
        <w:right w:val="none" w:sz="0" w:space="0" w:color="auto"/>
      </w:divBdr>
    </w:div>
    <w:div w:id="1252660737">
      <w:bodyDiv w:val="1"/>
      <w:marLeft w:val="0"/>
      <w:marRight w:val="0"/>
      <w:marTop w:val="0"/>
      <w:marBottom w:val="0"/>
      <w:divBdr>
        <w:top w:val="none" w:sz="0" w:space="0" w:color="auto"/>
        <w:left w:val="none" w:sz="0" w:space="0" w:color="auto"/>
        <w:bottom w:val="none" w:sz="0" w:space="0" w:color="auto"/>
        <w:right w:val="none" w:sz="0" w:space="0" w:color="auto"/>
      </w:divBdr>
    </w:div>
    <w:div w:id="1253049302">
      <w:bodyDiv w:val="1"/>
      <w:marLeft w:val="0"/>
      <w:marRight w:val="0"/>
      <w:marTop w:val="0"/>
      <w:marBottom w:val="0"/>
      <w:divBdr>
        <w:top w:val="none" w:sz="0" w:space="0" w:color="auto"/>
        <w:left w:val="none" w:sz="0" w:space="0" w:color="auto"/>
        <w:bottom w:val="none" w:sz="0" w:space="0" w:color="auto"/>
        <w:right w:val="none" w:sz="0" w:space="0" w:color="auto"/>
      </w:divBdr>
    </w:div>
    <w:div w:id="1253276137">
      <w:bodyDiv w:val="1"/>
      <w:marLeft w:val="0"/>
      <w:marRight w:val="0"/>
      <w:marTop w:val="0"/>
      <w:marBottom w:val="0"/>
      <w:divBdr>
        <w:top w:val="none" w:sz="0" w:space="0" w:color="auto"/>
        <w:left w:val="none" w:sz="0" w:space="0" w:color="auto"/>
        <w:bottom w:val="none" w:sz="0" w:space="0" w:color="auto"/>
        <w:right w:val="none" w:sz="0" w:space="0" w:color="auto"/>
      </w:divBdr>
    </w:div>
    <w:div w:id="1253322516">
      <w:bodyDiv w:val="1"/>
      <w:marLeft w:val="0"/>
      <w:marRight w:val="0"/>
      <w:marTop w:val="0"/>
      <w:marBottom w:val="0"/>
      <w:divBdr>
        <w:top w:val="none" w:sz="0" w:space="0" w:color="auto"/>
        <w:left w:val="none" w:sz="0" w:space="0" w:color="auto"/>
        <w:bottom w:val="none" w:sz="0" w:space="0" w:color="auto"/>
        <w:right w:val="none" w:sz="0" w:space="0" w:color="auto"/>
      </w:divBdr>
    </w:div>
    <w:div w:id="1254776560">
      <w:bodyDiv w:val="1"/>
      <w:marLeft w:val="0"/>
      <w:marRight w:val="0"/>
      <w:marTop w:val="0"/>
      <w:marBottom w:val="0"/>
      <w:divBdr>
        <w:top w:val="none" w:sz="0" w:space="0" w:color="auto"/>
        <w:left w:val="none" w:sz="0" w:space="0" w:color="auto"/>
        <w:bottom w:val="none" w:sz="0" w:space="0" w:color="auto"/>
        <w:right w:val="none" w:sz="0" w:space="0" w:color="auto"/>
      </w:divBdr>
    </w:div>
    <w:div w:id="1254779401">
      <w:bodyDiv w:val="1"/>
      <w:marLeft w:val="0"/>
      <w:marRight w:val="0"/>
      <w:marTop w:val="0"/>
      <w:marBottom w:val="0"/>
      <w:divBdr>
        <w:top w:val="none" w:sz="0" w:space="0" w:color="auto"/>
        <w:left w:val="none" w:sz="0" w:space="0" w:color="auto"/>
        <w:bottom w:val="none" w:sz="0" w:space="0" w:color="auto"/>
        <w:right w:val="none" w:sz="0" w:space="0" w:color="auto"/>
      </w:divBdr>
    </w:div>
    <w:div w:id="1255169657">
      <w:bodyDiv w:val="1"/>
      <w:marLeft w:val="0"/>
      <w:marRight w:val="0"/>
      <w:marTop w:val="0"/>
      <w:marBottom w:val="0"/>
      <w:divBdr>
        <w:top w:val="none" w:sz="0" w:space="0" w:color="auto"/>
        <w:left w:val="none" w:sz="0" w:space="0" w:color="auto"/>
        <w:bottom w:val="none" w:sz="0" w:space="0" w:color="auto"/>
        <w:right w:val="none" w:sz="0" w:space="0" w:color="auto"/>
      </w:divBdr>
    </w:div>
    <w:div w:id="1255557167">
      <w:bodyDiv w:val="1"/>
      <w:marLeft w:val="0"/>
      <w:marRight w:val="0"/>
      <w:marTop w:val="0"/>
      <w:marBottom w:val="0"/>
      <w:divBdr>
        <w:top w:val="none" w:sz="0" w:space="0" w:color="auto"/>
        <w:left w:val="none" w:sz="0" w:space="0" w:color="auto"/>
        <w:bottom w:val="none" w:sz="0" w:space="0" w:color="auto"/>
        <w:right w:val="none" w:sz="0" w:space="0" w:color="auto"/>
      </w:divBdr>
    </w:div>
    <w:div w:id="1255558036">
      <w:bodyDiv w:val="1"/>
      <w:marLeft w:val="0"/>
      <w:marRight w:val="0"/>
      <w:marTop w:val="0"/>
      <w:marBottom w:val="0"/>
      <w:divBdr>
        <w:top w:val="none" w:sz="0" w:space="0" w:color="auto"/>
        <w:left w:val="none" w:sz="0" w:space="0" w:color="auto"/>
        <w:bottom w:val="none" w:sz="0" w:space="0" w:color="auto"/>
        <w:right w:val="none" w:sz="0" w:space="0" w:color="auto"/>
      </w:divBdr>
    </w:div>
    <w:div w:id="1258632336">
      <w:bodyDiv w:val="1"/>
      <w:marLeft w:val="0"/>
      <w:marRight w:val="0"/>
      <w:marTop w:val="0"/>
      <w:marBottom w:val="0"/>
      <w:divBdr>
        <w:top w:val="none" w:sz="0" w:space="0" w:color="auto"/>
        <w:left w:val="none" w:sz="0" w:space="0" w:color="auto"/>
        <w:bottom w:val="none" w:sz="0" w:space="0" w:color="auto"/>
        <w:right w:val="none" w:sz="0" w:space="0" w:color="auto"/>
      </w:divBdr>
    </w:div>
    <w:div w:id="1261065718">
      <w:bodyDiv w:val="1"/>
      <w:marLeft w:val="0"/>
      <w:marRight w:val="0"/>
      <w:marTop w:val="0"/>
      <w:marBottom w:val="0"/>
      <w:divBdr>
        <w:top w:val="none" w:sz="0" w:space="0" w:color="auto"/>
        <w:left w:val="none" w:sz="0" w:space="0" w:color="auto"/>
        <w:bottom w:val="none" w:sz="0" w:space="0" w:color="auto"/>
        <w:right w:val="none" w:sz="0" w:space="0" w:color="auto"/>
      </w:divBdr>
    </w:div>
    <w:div w:id="1261253167">
      <w:bodyDiv w:val="1"/>
      <w:marLeft w:val="0"/>
      <w:marRight w:val="0"/>
      <w:marTop w:val="0"/>
      <w:marBottom w:val="0"/>
      <w:divBdr>
        <w:top w:val="none" w:sz="0" w:space="0" w:color="auto"/>
        <w:left w:val="none" w:sz="0" w:space="0" w:color="auto"/>
        <w:bottom w:val="none" w:sz="0" w:space="0" w:color="auto"/>
        <w:right w:val="none" w:sz="0" w:space="0" w:color="auto"/>
      </w:divBdr>
    </w:div>
    <w:div w:id="1262563160">
      <w:bodyDiv w:val="1"/>
      <w:marLeft w:val="0"/>
      <w:marRight w:val="0"/>
      <w:marTop w:val="0"/>
      <w:marBottom w:val="0"/>
      <w:divBdr>
        <w:top w:val="none" w:sz="0" w:space="0" w:color="auto"/>
        <w:left w:val="none" w:sz="0" w:space="0" w:color="auto"/>
        <w:bottom w:val="none" w:sz="0" w:space="0" w:color="auto"/>
        <w:right w:val="none" w:sz="0" w:space="0" w:color="auto"/>
      </w:divBdr>
    </w:div>
    <w:div w:id="1262571861">
      <w:bodyDiv w:val="1"/>
      <w:marLeft w:val="0"/>
      <w:marRight w:val="0"/>
      <w:marTop w:val="0"/>
      <w:marBottom w:val="0"/>
      <w:divBdr>
        <w:top w:val="none" w:sz="0" w:space="0" w:color="auto"/>
        <w:left w:val="none" w:sz="0" w:space="0" w:color="auto"/>
        <w:bottom w:val="none" w:sz="0" w:space="0" w:color="auto"/>
        <w:right w:val="none" w:sz="0" w:space="0" w:color="auto"/>
      </w:divBdr>
    </w:div>
    <w:div w:id="1267079176">
      <w:bodyDiv w:val="1"/>
      <w:marLeft w:val="0"/>
      <w:marRight w:val="0"/>
      <w:marTop w:val="0"/>
      <w:marBottom w:val="0"/>
      <w:divBdr>
        <w:top w:val="none" w:sz="0" w:space="0" w:color="auto"/>
        <w:left w:val="none" w:sz="0" w:space="0" w:color="auto"/>
        <w:bottom w:val="none" w:sz="0" w:space="0" w:color="auto"/>
        <w:right w:val="none" w:sz="0" w:space="0" w:color="auto"/>
      </w:divBdr>
    </w:div>
    <w:div w:id="1267348141">
      <w:bodyDiv w:val="1"/>
      <w:marLeft w:val="0"/>
      <w:marRight w:val="0"/>
      <w:marTop w:val="0"/>
      <w:marBottom w:val="0"/>
      <w:divBdr>
        <w:top w:val="none" w:sz="0" w:space="0" w:color="auto"/>
        <w:left w:val="none" w:sz="0" w:space="0" w:color="auto"/>
        <w:bottom w:val="none" w:sz="0" w:space="0" w:color="auto"/>
        <w:right w:val="none" w:sz="0" w:space="0" w:color="auto"/>
      </w:divBdr>
    </w:div>
    <w:div w:id="1267421543">
      <w:bodyDiv w:val="1"/>
      <w:marLeft w:val="0"/>
      <w:marRight w:val="0"/>
      <w:marTop w:val="0"/>
      <w:marBottom w:val="0"/>
      <w:divBdr>
        <w:top w:val="none" w:sz="0" w:space="0" w:color="auto"/>
        <w:left w:val="none" w:sz="0" w:space="0" w:color="auto"/>
        <w:bottom w:val="none" w:sz="0" w:space="0" w:color="auto"/>
        <w:right w:val="none" w:sz="0" w:space="0" w:color="auto"/>
      </w:divBdr>
    </w:div>
    <w:div w:id="1267809678">
      <w:bodyDiv w:val="1"/>
      <w:marLeft w:val="0"/>
      <w:marRight w:val="0"/>
      <w:marTop w:val="0"/>
      <w:marBottom w:val="0"/>
      <w:divBdr>
        <w:top w:val="none" w:sz="0" w:space="0" w:color="auto"/>
        <w:left w:val="none" w:sz="0" w:space="0" w:color="auto"/>
        <w:bottom w:val="none" w:sz="0" w:space="0" w:color="auto"/>
        <w:right w:val="none" w:sz="0" w:space="0" w:color="auto"/>
      </w:divBdr>
    </w:div>
    <w:div w:id="1270234235">
      <w:bodyDiv w:val="1"/>
      <w:marLeft w:val="0"/>
      <w:marRight w:val="0"/>
      <w:marTop w:val="0"/>
      <w:marBottom w:val="0"/>
      <w:divBdr>
        <w:top w:val="none" w:sz="0" w:space="0" w:color="auto"/>
        <w:left w:val="none" w:sz="0" w:space="0" w:color="auto"/>
        <w:bottom w:val="none" w:sz="0" w:space="0" w:color="auto"/>
        <w:right w:val="none" w:sz="0" w:space="0" w:color="auto"/>
      </w:divBdr>
    </w:div>
    <w:div w:id="1270357922">
      <w:bodyDiv w:val="1"/>
      <w:marLeft w:val="0"/>
      <w:marRight w:val="0"/>
      <w:marTop w:val="0"/>
      <w:marBottom w:val="0"/>
      <w:divBdr>
        <w:top w:val="none" w:sz="0" w:space="0" w:color="auto"/>
        <w:left w:val="none" w:sz="0" w:space="0" w:color="auto"/>
        <w:bottom w:val="none" w:sz="0" w:space="0" w:color="auto"/>
        <w:right w:val="none" w:sz="0" w:space="0" w:color="auto"/>
      </w:divBdr>
    </w:div>
    <w:div w:id="1271160232">
      <w:bodyDiv w:val="1"/>
      <w:marLeft w:val="0"/>
      <w:marRight w:val="0"/>
      <w:marTop w:val="0"/>
      <w:marBottom w:val="0"/>
      <w:divBdr>
        <w:top w:val="none" w:sz="0" w:space="0" w:color="auto"/>
        <w:left w:val="none" w:sz="0" w:space="0" w:color="auto"/>
        <w:bottom w:val="none" w:sz="0" w:space="0" w:color="auto"/>
        <w:right w:val="none" w:sz="0" w:space="0" w:color="auto"/>
      </w:divBdr>
    </w:div>
    <w:div w:id="1272130349">
      <w:bodyDiv w:val="1"/>
      <w:marLeft w:val="0"/>
      <w:marRight w:val="0"/>
      <w:marTop w:val="0"/>
      <w:marBottom w:val="0"/>
      <w:divBdr>
        <w:top w:val="none" w:sz="0" w:space="0" w:color="auto"/>
        <w:left w:val="none" w:sz="0" w:space="0" w:color="auto"/>
        <w:bottom w:val="none" w:sz="0" w:space="0" w:color="auto"/>
        <w:right w:val="none" w:sz="0" w:space="0" w:color="auto"/>
      </w:divBdr>
    </w:div>
    <w:div w:id="1272132054">
      <w:bodyDiv w:val="1"/>
      <w:marLeft w:val="0"/>
      <w:marRight w:val="0"/>
      <w:marTop w:val="0"/>
      <w:marBottom w:val="0"/>
      <w:divBdr>
        <w:top w:val="none" w:sz="0" w:space="0" w:color="auto"/>
        <w:left w:val="none" w:sz="0" w:space="0" w:color="auto"/>
        <w:bottom w:val="none" w:sz="0" w:space="0" w:color="auto"/>
        <w:right w:val="none" w:sz="0" w:space="0" w:color="auto"/>
      </w:divBdr>
    </w:div>
    <w:div w:id="1272474412">
      <w:bodyDiv w:val="1"/>
      <w:marLeft w:val="0"/>
      <w:marRight w:val="0"/>
      <w:marTop w:val="0"/>
      <w:marBottom w:val="0"/>
      <w:divBdr>
        <w:top w:val="none" w:sz="0" w:space="0" w:color="auto"/>
        <w:left w:val="none" w:sz="0" w:space="0" w:color="auto"/>
        <w:bottom w:val="none" w:sz="0" w:space="0" w:color="auto"/>
        <w:right w:val="none" w:sz="0" w:space="0" w:color="auto"/>
      </w:divBdr>
    </w:div>
    <w:div w:id="1275214617">
      <w:bodyDiv w:val="1"/>
      <w:marLeft w:val="0"/>
      <w:marRight w:val="0"/>
      <w:marTop w:val="0"/>
      <w:marBottom w:val="0"/>
      <w:divBdr>
        <w:top w:val="none" w:sz="0" w:space="0" w:color="auto"/>
        <w:left w:val="none" w:sz="0" w:space="0" w:color="auto"/>
        <w:bottom w:val="none" w:sz="0" w:space="0" w:color="auto"/>
        <w:right w:val="none" w:sz="0" w:space="0" w:color="auto"/>
      </w:divBdr>
    </w:div>
    <w:div w:id="1276475229">
      <w:bodyDiv w:val="1"/>
      <w:marLeft w:val="0"/>
      <w:marRight w:val="0"/>
      <w:marTop w:val="0"/>
      <w:marBottom w:val="0"/>
      <w:divBdr>
        <w:top w:val="none" w:sz="0" w:space="0" w:color="auto"/>
        <w:left w:val="none" w:sz="0" w:space="0" w:color="auto"/>
        <w:bottom w:val="none" w:sz="0" w:space="0" w:color="auto"/>
        <w:right w:val="none" w:sz="0" w:space="0" w:color="auto"/>
      </w:divBdr>
    </w:div>
    <w:div w:id="1277367784">
      <w:bodyDiv w:val="1"/>
      <w:marLeft w:val="0"/>
      <w:marRight w:val="0"/>
      <w:marTop w:val="0"/>
      <w:marBottom w:val="0"/>
      <w:divBdr>
        <w:top w:val="none" w:sz="0" w:space="0" w:color="auto"/>
        <w:left w:val="none" w:sz="0" w:space="0" w:color="auto"/>
        <w:bottom w:val="none" w:sz="0" w:space="0" w:color="auto"/>
        <w:right w:val="none" w:sz="0" w:space="0" w:color="auto"/>
      </w:divBdr>
    </w:div>
    <w:div w:id="1277637116">
      <w:bodyDiv w:val="1"/>
      <w:marLeft w:val="0"/>
      <w:marRight w:val="0"/>
      <w:marTop w:val="0"/>
      <w:marBottom w:val="0"/>
      <w:divBdr>
        <w:top w:val="none" w:sz="0" w:space="0" w:color="auto"/>
        <w:left w:val="none" w:sz="0" w:space="0" w:color="auto"/>
        <w:bottom w:val="none" w:sz="0" w:space="0" w:color="auto"/>
        <w:right w:val="none" w:sz="0" w:space="0" w:color="auto"/>
      </w:divBdr>
    </w:div>
    <w:div w:id="1278027854">
      <w:bodyDiv w:val="1"/>
      <w:marLeft w:val="0"/>
      <w:marRight w:val="0"/>
      <w:marTop w:val="0"/>
      <w:marBottom w:val="0"/>
      <w:divBdr>
        <w:top w:val="none" w:sz="0" w:space="0" w:color="auto"/>
        <w:left w:val="none" w:sz="0" w:space="0" w:color="auto"/>
        <w:bottom w:val="none" w:sz="0" w:space="0" w:color="auto"/>
        <w:right w:val="none" w:sz="0" w:space="0" w:color="auto"/>
      </w:divBdr>
    </w:div>
    <w:div w:id="1278180282">
      <w:bodyDiv w:val="1"/>
      <w:marLeft w:val="0"/>
      <w:marRight w:val="0"/>
      <w:marTop w:val="0"/>
      <w:marBottom w:val="0"/>
      <w:divBdr>
        <w:top w:val="none" w:sz="0" w:space="0" w:color="auto"/>
        <w:left w:val="none" w:sz="0" w:space="0" w:color="auto"/>
        <w:bottom w:val="none" w:sz="0" w:space="0" w:color="auto"/>
        <w:right w:val="none" w:sz="0" w:space="0" w:color="auto"/>
      </w:divBdr>
    </w:div>
    <w:div w:id="1278366301">
      <w:bodyDiv w:val="1"/>
      <w:marLeft w:val="0"/>
      <w:marRight w:val="0"/>
      <w:marTop w:val="0"/>
      <w:marBottom w:val="0"/>
      <w:divBdr>
        <w:top w:val="none" w:sz="0" w:space="0" w:color="auto"/>
        <w:left w:val="none" w:sz="0" w:space="0" w:color="auto"/>
        <w:bottom w:val="none" w:sz="0" w:space="0" w:color="auto"/>
        <w:right w:val="none" w:sz="0" w:space="0" w:color="auto"/>
      </w:divBdr>
    </w:div>
    <w:div w:id="1278832082">
      <w:bodyDiv w:val="1"/>
      <w:marLeft w:val="0"/>
      <w:marRight w:val="0"/>
      <w:marTop w:val="0"/>
      <w:marBottom w:val="0"/>
      <w:divBdr>
        <w:top w:val="none" w:sz="0" w:space="0" w:color="auto"/>
        <w:left w:val="none" w:sz="0" w:space="0" w:color="auto"/>
        <w:bottom w:val="none" w:sz="0" w:space="0" w:color="auto"/>
        <w:right w:val="none" w:sz="0" w:space="0" w:color="auto"/>
      </w:divBdr>
    </w:div>
    <w:div w:id="1278836467">
      <w:bodyDiv w:val="1"/>
      <w:marLeft w:val="0"/>
      <w:marRight w:val="0"/>
      <w:marTop w:val="0"/>
      <w:marBottom w:val="0"/>
      <w:divBdr>
        <w:top w:val="none" w:sz="0" w:space="0" w:color="auto"/>
        <w:left w:val="none" w:sz="0" w:space="0" w:color="auto"/>
        <w:bottom w:val="none" w:sz="0" w:space="0" w:color="auto"/>
        <w:right w:val="none" w:sz="0" w:space="0" w:color="auto"/>
      </w:divBdr>
    </w:div>
    <w:div w:id="1279021840">
      <w:bodyDiv w:val="1"/>
      <w:marLeft w:val="0"/>
      <w:marRight w:val="0"/>
      <w:marTop w:val="0"/>
      <w:marBottom w:val="0"/>
      <w:divBdr>
        <w:top w:val="none" w:sz="0" w:space="0" w:color="auto"/>
        <w:left w:val="none" w:sz="0" w:space="0" w:color="auto"/>
        <w:bottom w:val="none" w:sz="0" w:space="0" w:color="auto"/>
        <w:right w:val="none" w:sz="0" w:space="0" w:color="auto"/>
      </w:divBdr>
    </w:div>
    <w:div w:id="1279097832">
      <w:bodyDiv w:val="1"/>
      <w:marLeft w:val="0"/>
      <w:marRight w:val="0"/>
      <w:marTop w:val="0"/>
      <w:marBottom w:val="0"/>
      <w:divBdr>
        <w:top w:val="none" w:sz="0" w:space="0" w:color="auto"/>
        <w:left w:val="none" w:sz="0" w:space="0" w:color="auto"/>
        <w:bottom w:val="none" w:sz="0" w:space="0" w:color="auto"/>
        <w:right w:val="none" w:sz="0" w:space="0" w:color="auto"/>
      </w:divBdr>
    </w:div>
    <w:div w:id="1279608752">
      <w:bodyDiv w:val="1"/>
      <w:marLeft w:val="0"/>
      <w:marRight w:val="0"/>
      <w:marTop w:val="0"/>
      <w:marBottom w:val="0"/>
      <w:divBdr>
        <w:top w:val="none" w:sz="0" w:space="0" w:color="auto"/>
        <w:left w:val="none" w:sz="0" w:space="0" w:color="auto"/>
        <w:bottom w:val="none" w:sz="0" w:space="0" w:color="auto"/>
        <w:right w:val="none" w:sz="0" w:space="0" w:color="auto"/>
      </w:divBdr>
    </w:div>
    <w:div w:id="1280185136">
      <w:bodyDiv w:val="1"/>
      <w:marLeft w:val="0"/>
      <w:marRight w:val="0"/>
      <w:marTop w:val="0"/>
      <w:marBottom w:val="0"/>
      <w:divBdr>
        <w:top w:val="none" w:sz="0" w:space="0" w:color="auto"/>
        <w:left w:val="none" w:sz="0" w:space="0" w:color="auto"/>
        <w:bottom w:val="none" w:sz="0" w:space="0" w:color="auto"/>
        <w:right w:val="none" w:sz="0" w:space="0" w:color="auto"/>
      </w:divBdr>
    </w:div>
    <w:div w:id="1280338239">
      <w:bodyDiv w:val="1"/>
      <w:marLeft w:val="0"/>
      <w:marRight w:val="0"/>
      <w:marTop w:val="0"/>
      <w:marBottom w:val="0"/>
      <w:divBdr>
        <w:top w:val="none" w:sz="0" w:space="0" w:color="auto"/>
        <w:left w:val="none" w:sz="0" w:space="0" w:color="auto"/>
        <w:bottom w:val="none" w:sz="0" w:space="0" w:color="auto"/>
        <w:right w:val="none" w:sz="0" w:space="0" w:color="auto"/>
      </w:divBdr>
    </w:div>
    <w:div w:id="1282958449">
      <w:bodyDiv w:val="1"/>
      <w:marLeft w:val="0"/>
      <w:marRight w:val="0"/>
      <w:marTop w:val="0"/>
      <w:marBottom w:val="0"/>
      <w:divBdr>
        <w:top w:val="none" w:sz="0" w:space="0" w:color="auto"/>
        <w:left w:val="none" w:sz="0" w:space="0" w:color="auto"/>
        <w:bottom w:val="none" w:sz="0" w:space="0" w:color="auto"/>
        <w:right w:val="none" w:sz="0" w:space="0" w:color="auto"/>
      </w:divBdr>
    </w:div>
    <w:div w:id="1283145042">
      <w:bodyDiv w:val="1"/>
      <w:marLeft w:val="0"/>
      <w:marRight w:val="0"/>
      <w:marTop w:val="0"/>
      <w:marBottom w:val="0"/>
      <w:divBdr>
        <w:top w:val="none" w:sz="0" w:space="0" w:color="auto"/>
        <w:left w:val="none" w:sz="0" w:space="0" w:color="auto"/>
        <w:bottom w:val="none" w:sz="0" w:space="0" w:color="auto"/>
        <w:right w:val="none" w:sz="0" w:space="0" w:color="auto"/>
      </w:divBdr>
    </w:div>
    <w:div w:id="1283613919">
      <w:bodyDiv w:val="1"/>
      <w:marLeft w:val="0"/>
      <w:marRight w:val="0"/>
      <w:marTop w:val="0"/>
      <w:marBottom w:val="0"/>
      <w:divBdr>
        <w:top w:val="none" w:sz="0" w:space="0" w:color="auto"/>
        <w:left w:val="none" w:sz="0" w:space="0" w:color="auto"/>
        <w:bottom w:val="none" w:sz="0" w:space="0" w:color="auto"/>
        <w:right w:val="none" w:sz="0" w:space="0" w:color="auto"/>
      </w:divBdr>
    </w:div>
    <w:div w:id="1283655392">
      <w:bodyDiv w:val="1"/>
      <w:marLeft w:val="0"/>
      <w:marRight w:val="0"/>
      <w:marTop w:val="0"/>
      <w:marBottom w:val="0"/>
      <w:divBdr>
        <w:top w:val="none" w:sz="0" w:space="0" w:color="auto"/>
        <w:left w:val="none" w:sz="0" w:space="0" w:color="auto"/>
        <w:bottom w:val="none" w:sz="0" w:space="0" w:color="auto"/>
        <w:right w:val="none" w:sz="0" w:space="0" w:color="auto"/>
      </w:divBdr>
    </w:div>
    <w:div w:id="1283729374">
      <w:bodyDiv w:val="1"/>
      <w:marLeft w:val="0"/>
      <w:marRight w:val="0"/>
      <w:marTop w:val="0"/>
      <w:marBottom w:val="0"/>
      <w:divBdr>
        <w:top w:val="none" w:sz="0" w:space="0" w:color="auto"/>
        <w:left w:val="none" w:sz="0" w:space="0" w:color="auto"/>
        <w:bottom w:val="none" w:sz="0" w:space="0" w:color="auto"/>
        <w:right w:val="none" w:sz="0" w:space="0" w:color="auto"/>
      </w:divBdr>
    </w:div>
    <w:div w:id="1284341695">
      <w:bodyDiv w:val="1"/>
      <w:marLeft w:val="0"/>
      <w:marRight w:val="0"/>
      <w:marTop w:val="0"/>
      <w:marBottom w:val="0"/>
      <w:divBdr>
        <w:top w:val="none" w:sz="0" w:space="0" w:color="auto"/>
        <w:left w:val="none" w:sz="0" w:space="0" w:color="auto"/>
        <w:bottom w:val="none" w:sz="0" w:space="0" w:color="auto"/>
        <w:right w:val="none" w:sz="0" w:space="0" w:color="auto"/>
      </w:divBdr>
    </w:div>
    <w:div w:id="1284918748">
      <w:bodyDiv w:val="1"/>
      <w:marLeft w:val="0"/>
      <w:marRight w:val="0"/>
      <w:marTop w:val="0"/>
      <w:marBottom w:val="0"/>
      <w:divBdr>
        <w:top w:val="none" w:sz="0" w:space="0" w:color="auto"/>
        <w:left w:val="none" w:sz="0" w:space="0" w:color="auto"/>
        <w:bottom w:val="none" w:sz="0" w:space="0" w:color="auto"/>
        <w:right w:val="none" w:sz="0" w:space="0" w:color="auto"/>
      </w:divBdr>
    </w:div>
    <w:div w:id="1287010904">
      <w:bodyDiv w:val="1"/>
      <w:marLeft w:val="0"/>
      <w:marRight w:val="0"/>
      <w:marTop w:val="0"/>
      <w:marBottom w:val="0"/>
      <w:divBdr>
        <w:top w:val="none" w:sz="0" w:space="0" w:color="auto"/>
        <w:left w:val="none" w:sz="0" w:space="0" w:color="auto"/>
        <w:bottom w:val="none" w:sz="0" w:space="0" w:color="auto"/>
        <w:right w:val="none" w:sz="0" w:space="0" w:color="auto"/>
      </w:divBdr>
    </w:div>
    <w:div w:id="1290820918">
      <w:bodyDiv w:val="1"/>
      <w:marLeft w:val="0"/>
      <w:marRight w:val="0"/>
      <w:marTop w:val="0"/>
      <w:marBottom w:val="0"/>
      <w:divBdr>
        <w:top w:val="none" w:sz="0" w:space="0" w:color="auto"/>
        <w:left w:val="none" w:sz="0" w:space="0" w:color="auto"/>
        <w:bottom w:val="none" w:sz="0" w:space="0" w:color="auto"/>
        <w:right w:val="none" w:sz="0" w:space="0" w:color="auto"/>
      </w:divBdr>
    </w:div>
    <w:div w:id="1291668161">
      <w:bodyDiv w:val="1"/>
      <w:marLeft w:val="0"/>
      <w:marRight w:val="0"/>
      <w:marTop w:val="0"/>
      <w:marBottom w:val="0"/>
      <w:divBdr>
        <w:top w:val="none" w:sz="0" w:space="0" w:color="auto"/>
        <w:left w:val="none" w:sz="0" w:space="0" w:color="auto"/>
        <w:bottom w:val="none" w:sz="0" w:space="0" w:color="auto"/>
        <w:right w:val="none" w:sz="0" w:space="0" w:color="auto"/>
      </w:divBdr>
    </w:div>
    <w:div w:id="1295214307">
      <w:bodyDiv w:val="1"/>
      <w:marLeft w:val="0"/>
      <w:marRight w:val="0"/>
      <w:marTop w:val="0"/>
      <w:marBottom w:val="0"/>
      <w:divBdr>
        <w:top w:val="none" w:sz="0" w:space="0" w:color="auto"/>
        <w:left w:val="none" w:sz="0" w:space="0" w:color="auto"/>
        <w:bottom w:val="none" w:sz="0" w:space="0" w:color="auto"/>
        <w:right w:val="none" w:sz="0" w:space="0" w:color="auto"/>
      </w:divBdr>
    </w:div>
    <w:div w:id="1295672346">
      <w:bodyDiv w:val="1"/>
      <w:marLeft w:val="0"/>
      <w:marRight w:val="0"/>
      <w:marTop w:val="0"/>
      <w:marBottom w:val="0"/>
      <w:divBdr>
        <w:top w:val="none" w:sz="0" w:space="0" w:color="auto"/>
        <w:left w:val="none" w:sz="0" w:space="0" w:color="auto"/>
        <w:bottom w:val="none" w:sz="0" w:space="0" w:color="auto"/>
        <w:right w:val="none" w:sz="0" w:space="0" w:color="auto"/>
      </w:divBdr>
    </w:div>
    <w:div w:id="1297296298">
      <w:bodyDiv w:val="1"/>
      <w:marLeft w:val="0"/>
      <w:marRight w:val="0"/>
      <w:marTop w:val="0"/>
      <w:marBottom w:val="0"/>
      <w:divBdr>
        <w:top w:val="none" w:sz="0" w:space="0" w:color="auto"/>
        <w:left w:val="none" w:sz="0" w:space="0" w:color="auto"/>
        <w:bottom w:val="none" w:sz="0" w:space="0" w:color="auto"/>
        <w:right w:val="none" w:sz="0" w:space="0" w:color="auto"/>
      </w:divBdr>
    </w:div>
    <w:div w:id="1297567545">
      <w:bodyDiv w:val="1"/>
      <w:marLeft w:val="0"/>
      <w:marRight w:val="0"/>
      <w:marTop w:val="0"/>
      <w:marBottom w:val="0"/>
      <w:divBdr>
        <w:top w:val="none" w:sz="0" w:space="0" w:color="auto"/>
        <w:left w:val="none" w:sz="0" w:space="0" w:color="auto"/>
        <w:bottom w:val="none" w:sz="0" w:space="0" w:color="auto"/>
        <w:right w:val="none" w:sz="0" w:space="0" w:color="auto"/>
      </w:divBdr>
    </w:div>
    <w:div w:id="1299336962">
      <w:bodyDiv w:val="1"/>
      <w:marLeft w:val="0"/>
      <w:marRight w:val="0"/>
      <w:marTop w:val="0"/>
      <w:marBottom w:val="0"/>
      <w:divBdr>
        <w:top w:val="none" w:sz="0" w:space="0" w:color="auto"/>
        <w:left w:val="none" w:sz="0" w:space="0" w:color="auto"/>
        <w:bottom w:val="none" w:sz="0" w:space="0" w:color="auto"/>
        <w:right w:val="none" w:sz="0" w:space="0" w:color="auto"/>
      </w:divBdr>
    </w:div>
    <w:div w:id="1300573983">
      <w:bodyDiv w:val="1"/>
      <w:marLeft w:val="0"/>
      <w:marRight w:val="0"/>
      <w:marTop w:val="0"/>
      <w:marBottom w:val="0"/>
      <w:divBdr>
        <w:top w:val="none" w:sz="0" w:space="0" w:color="auto"/>
        <w:left w:val="none" w:sz="0" w:space="0" w:color="auto"/>
        <w:bottom w:val="none" w:sz="0" w:space="0" w:color="auto"/>
        <w:right w:val="none" w:sz="0" w:space="0" w:color="auto"/>
      </w:divBdr>
    </w:div>
    <w:div w:id="1301034907">
      <w:bodyDiv w:val="1"/>
      <w:marLeft w:val="0"/>
      <w:marRight w:val="0"/>
      <w:marTop w:val="0"/>
      <w:marBottom w:val="0"/>
      <w:divBdr>
        <w:top w:val="none" w:sz="0" w:space="0" w:color="auto"/>
        <w:left w:val="none" w:sz="0" w:space="0" w:color="auto"/>
        <w:bottom w:val="none" w:sz="0" w:space="0" w:color="auto"/>
        <w:right w:val="none" w:sz="0" w:space="0" w:color="auto"/>
      </w:divBdr>
    </w:div>
    <w:div w:id="1301114405">
      <w:bodyDiv w:val="1"/>
      <w:marLeft w:val="0"/>
      <w:marRight w:val="0"/>
      <w:marTop w:val="0"/>
      <w:marBottom w:val="0"/>
      <w:divBdr>
        <w:top w:val="none" w:sz="0" w:space="0" w:color="auto"/>
        <w:left w:val="none" w:sz="0" w:space="0" w:color="auto"/>
        <w:bottom w:val="none" w:sz="0" w:space="0" w:color="auto"/>
        <w:right w:val="none" w:sz="0" w:space="0" w:color="auto"/>
      </w:divBdr>
    </w:div>
    <w:div w:id="1301763844">
      <w:bodyDiv w:val="1"/>
      <w:marLeft w:val="0"/>
      <w:marRight w:val="0"/>
      <w:marTop w:val="0"/>
      <w:marBottom w:val="0"/>
      <w:divBdr>
        <w:top w:val="none" w:sz="0" w:space="0" w:color="auto"/>
        <w:left w:val="none" w:sz="0" w:space="0" w:color="auto"/>
        <w:bottom w:val="none" w:sz="0" w:space="0" w:color="auto"/>
        <w:right w:val="none" w:sz="0" w:space="0" w:color="auto"/>
      </w:divBdr>
    </w:div>
    <w:div w:id="1302344032">
      <w:bodyDiv w:val="1"/>
      <w:marLeft w:val="0"/>
      <w:marRight w:val="0"/>
      <w:marTop w:val="0"/>
      <w:marBottom w:val="0"/>
      <w:divBdr>
        <w:top w:val="none" w:sz="0" w:space="0" w:color="auto"/>
        <w:left w:val="none" w:sz="0" w:space="0" w:color="auto"/>
        <w:bottom w:val="none" w:sz="0" w:space="0" w:color="auto"/>
        <w:right w:val="none" w:sz="0" w:space="0" w:color="auto"/>
      </w:divBdr>
    </w:div>
    <w:div w:id="1303805325">
      <w:bodyDiv w:val="1"/>
      <w:marLeft w:val="0"/>
      <w:marRight w:val="0"/>
      <w:marTop w:val="0"/>
      <w:marBottom w:val="0"/>
      <w:divBdr>
        <w:top w:val="none" w:sz="0" w:space="0" w:color="auto"/>
        <w:left w:val="none" w:sz="0" w:space="0" w:color="auto"/>
        <w:bottom w:val="none" w:sz="0" w:space="0" w:color="auto"/>
        <w:right w:val="none" w:sz="0" w:space="0" w:color="auto"/>
      </w:divBdr>
    </w:div>
    <w:div w:id="1304041878">
      <w:bodyDiv w:val="1"/>
      <w:marLeft w:val="0"/>
      <w:marRight w:val="0"/>
      <w:marTop w:val="0"/>
      <w:marBottom w:val="0"/>
      <w:divBdr>
        <w:top w:val="none" w:sz="0" w:space="0" w:color="auto"/>
        <w:left w:val="none" w:sz="0" w:space="0" w:color="auto"/>
        <w:bottom w:val="none" w:sz="0" w:space="0" w:color="auto"/>
        <w:right w:val="none" w:sz="0" w:space="0" w:color="auto"/>
      </w:divBdr>
    </w:div>
    <w:div w:id="1304234237">
      <w:bodyDiv w:val="1"/>
      <w:marLeft w:val="0"/>
      <w:marRight w:val="0"/>
      <w:marTop w:val="0"/>
      <w:marBottom w:val="0"/>
      <w:divBdr>
        <w:top w:val="none" w:sz="0" w:space="0" w:color="auto"/>
        <w:left w:val="none" w:sz="0" w:space="0" w:color="auto"/>
        <w:bottom w:val="none" w:sz="0" w:space="0" w:color="auto"/>
        <w:right w:val="none" w:sz="0" w:space="0" w:color="auto"/>
      </w:divBdr>
    </w:div>
    <w:div w:id="1304460372">
      <w:bodyDiv w:val="1"/>
      <w:marLeft w:val="0"/>
      <w:marRight w:val="0"/>
      <w:marTop w:val="0"/>
      <w:marBottom w:val="0"/>
      <w:divBdr>
        <w:top w:val="none" w:sz="0" w:space="0" w:color="auto"/>
        <w:left w:val="none" w:sz="0" w:space="0" w:color="auto"/>
        <w:bottom w:val="none" w:sz="0" w:space="0" w:color="auto"/>
        <w:right w:val="none" w:sz="0" w:space="0" w:color="auto"/>
      </w:divBdr>
    </w:div>
    <w:div w:id="1305162636">
      <w:bodyDiv w:val="1"/>
      <w:marLeft w:val="0"/>
      <w:marRight w:val="0"/>
      <w:marTop w:val="0"/>
      <w:marBottom w:val="0"/>
      <w:divBdr>
        <w:top w:val="none" w:sz="0" w:space="0" w:color="auto"/>
        <w:left w:val="none" w:sz="0" w:space="0" w:color="auto"/>
        <w:bottom w:val="none" w:sz="0" w:space="0" w:color="auto"/>
        <w:right w:val="none" w:sz="0" w:space="0" w:color="auto"/>
      </w:divBdr>
    </w:div>
    <w:div w:id="1306738283">
      <w:bodyDiv w:val="1"/>
      <w:marLeft w:val="0"/>
      <w:marRight w:val="0"/>
      <w:marTop w:val="0"/>
      <w:marBottom w:val="0"/>
      <w:divBdr>
        <w:top w:val="none" w:sz="0" w:space="0" w:color="auto"/>
        <w:left w:val="none" w:sz="0" w:space="0" w:color="auto"/>
        <w:bottom w:val="none" w:sz="0" w:space="0" w:color="auto"/>
        <w:right w:val="none" w:sz="0" w:space="0" w:color="auto"/>
      </w:divBdr>
    </w:div>
    <w:div w:id="1308511087">
      <w:bodyDiv w:val="1"/>
      <w:marLeft w:val="0"/>
      <w:marRight w:val="0"/>
      <w:marTop w:val="0"/>
      <w:marBottom w:val="0"/>
      <w:divBdr>
        <w:top w:val="none" w:sz="0" w:space="0" w:color="auto"/>
        <w:left w:val="none" w:sz="0" w:space="0" w:color="auto"/>
        <w:bottom w:val="none" w:sz="0" w:space="0" w:color="auto"/>
        <w:right w:val="none" w:sz="0" w:space="0" w:color="auto"/>
      </w:divBdr>
    </w:div>
    <w:div w:id="1309170603">
      <w:bodyDiv w:val="1"/>
      <w:marLeft w:val="0"/>
      <w:marRight w:val="0"/>
      <w:marTop w:val="0"/>
      <w:marBottom w:val="0"/>
      <w:divBdr>
        <w:top w:val="none" w:sz="0" w:space="0" w:color="auto"/>
        <w:left w:val="none" w:sz="0" w:space="0" w:color="auto"/>
        <w:bottom w:val="none" w:sz="0" w:space="0" w:color="auto"/>
        <w:right w:val="none" w:sz="0" w:space="0" w:color="auto"/>
      </w:divBdr>
    </w:div>
    <w:div w:id="1309479097">
      <w:bodyDiv w:val="1"/>
      <w:marLeft w:val="0"/>
      <w:marRight w:val="0"/>
      <w:marTop w:val="0"/>
      <w:marBottom w:val="0"/>
      <w:divBdr>
        <w:top w:val="none" w:sz="0" w:space="0" w:color="auto"/>
        <w:left w:val="none" w:sz="0" w:space="0" w:color="auto"/>
        <w:bottom w:val="none" w:sz="0" w:space="0" w:color="auto"/>
        <w:right w:val="none" w:sz="0" w:space="0" w:color="auto"/>
      </w:divBdr>
    </w:div>
    <w:div w:id="1311250573">
      <w:bodyDiv w:val="1"/>
      <w:marLeft w:val="0"/>
      <w:marRight w:val="0"/>
      <w:marTop w:val="0"/>
      <w:marBottom w:val="0"/>
      <w:divBdr>
        <w:top w:val="none" w:sz="0" w:space="0" w:color="auto"/>
        <w:left w:val="none" w:sz="0" w:space="0" w:color="auto"/>
        <w:bottom w:val="none" w:sz="0" w:space="0" w:color="auto"/>
        <w:right w:val="none" w:sz="0" w:space="0" w:color="auto"/>
      </w:divBdr>
    </w:div>
    <w:div w:id="1311640627">
      <w:bodyDiv w:val="1"/>
      <w:marLeft w:val="0"/>
      <w:marRight w:val="0"/>
      <w:marTop w:val="0"/>
      <w:marBottom w:val="0"/>
      <w:divBdr>
        <w:top w:val="none" w:sz="0" w:space="0" w:color="auto"/>
        <w:left w:val="none" w:sz="0" w:space="0" w:color="auto"/>
        <w:bottom w:val="none" w:sz="0" w:space="0" w:color="auto"/>
        <w:right w:val="none" w:sz="0" w:space="0" w:color="auto"/>
      </w:divBdr>
    </w:div>
    <w:div w:id="1311858869">
      <w:bodyDiv w:val="1"/>
      <w:marLeft w:val="0"/>
      <w:marRight w:val="0"/>
      <w:marTop w:val="0"/>
      <w:marBottom w:val="0"/>
      <w:divBdr>
        <w:top w:val="none" w:sz="0" w:space="0" w:color="auto"/>
        <w:left w:val="none" w:sz="0" w:space="0" w:color="auto"/>
        <w:bottom w:val="none" w:sz="0" w:space="0" w:color="auto"/>
        <w:right w:val="none" w:sz="0" w:space="0" w:color="auto"/>
      </w:divBdr>
    </w:div>
    <w:div w:id="1313145833">
      <w:bodyDiv w:val="1"/>
      <w:marLeft w:val="0"/>
      <w:marRight w:val="0"/>
      <w:marTop w:val="0"/>
      <w:marBottom w:val="0"/>
      <w:divBdr>
        <w:top w:val="none" w:sz="0" w:space="0" w:color="auto"/>
        <w:left w:val="none" w:sz="0" w:space="0" w:color="auto"/>
        <w:bottom w:val="none" w:sz="0" w:space="0" w:color="auto"/>
        <w:right w:val="none" w:sz="0" w:space="0" w:color="auto"/>
      </w:divBdr>
    </w:div>
    <w:div w:id="1313564345">
      <w:bodyDiv w:val="1"/>
      <w:marLeft w:val="0"/>
      <w:marRight w:val="0"/>
      <w:marTop w:val="0"/>
      <w:marBottom w:val="0"/>
      <w:divBdr>
        <w:top w:val="none" w:sz="0" w:space="0" w:color="auto"/>
        <w:left w:val="none" w:sz="0" w:space="0" w:color="auto"/>
        <w:bottom w:val="none" w:sz="0" w:space="0" w:color="auto"/>
        <w:right w:val="none" w:sz="0" w:space="0" w:color="auto"/>
      </w:divBdr>
    </w:div>
    <w:div w:id="1317760854">
      <w:bodyDiv w:val="1"/>
      <w:marLeft w:val="0"/>
      <w:marRight w:val="0"/>
      <w:marTop w:val="0"/>
      <w:marBottom w:val="0"/>
      <w:divBdr>
        <w:top w:val="none" w:sz="0" w:space="0" w:color="auto"/>
        <w:left w:val="none" w:sz="0" w:space="0" w:color="auto"/>
        <w:bottom w:val="none" w:sz="0" w:space="0" w:color="auto"/>
        <w:right w:val="none" w:sz="0" w:space="0" w:color="auto"/>
      </w:divBdr>
    </w:div>
    <w:div w:id="1319649320">
      <w:bodyDiv w:val="1"/>
      <w:marLeft w:val="0"/>
      <w:marRight w:val="0"/>
      <w:marTop w:val="0"/>
      <w:marBottom w:val="0"/>
      <w:divBdr>
        <w:top w:val="none" w:sz="0" w:space="0" w:color="auto"/>
        <w:left w:val="none" w:sz="0" w:space="0" w:color="auto"/>
        <w:bottom w:val="none" w:sz="0" w:space="0" w:color="auto"/>
        <w:right w:val="none" w:sz="0" w:space="0" w:color="auto"/>
      </w:divBdr>
    </w:div>
    <w:div w:id="1320184846">
      <w:bodyDiv w:val="1"/>
      <w:marLeft w:val="0"/>
      <w:marRight w:val="0"/>
      <w:marTop w:val="0"/>
      <w:marBottom w:val="0"/>
      <w:divBdr>
        <w:top w:val="none" w:sz="0" w:space="0" w:color="auto"/>
        <w:left w:val="none" w:sz="0" w:space="0" w:color="auto"/>
        <w:bottom w:val="none" w:sz="0" w:space="0" w:color="auto"/>
        <w:right w:val="none" w:sz="0" w:space="0" w:color="auto"/>
      </w:divBdr>
    </w:div>
    <w:div w:id="1320501911">
      <w:bodyDiv w:val="1"/>
      <w:marLeft w:val="0"/>
      <w:marRight w:val="0"/>
      <w:marTop w:val="0"/>
      <w:marBottom w:val="0"/>
      <w:divBdr>
        <w:top w:val="none" w:sz="0" w:space="0" w:color="auto"/>
        <w:left w:val="none" w:sz="0" w:space="0" w:color="auto"/>
        <w:bottom w:val="none" w:sz="0" w:space="0" w:color="auto"/>
        <w:right w:val="none" w:sz="0" w:space="0" w:color="auto"/>
      </w:divBdr>
    </w:div>
    <w:div w:id="1321040208">
      <w:bodyDiv w:val="1"/>
      <w:marLeft w:val="0"/>
      <w:marRight w:val="0"/>
      <w:marTop w:val="0"/>
      <w:marBottom w:val="0"/>
      <w:divBdr>
        <w:top w:val="none" w:sz="0" w:space="0" w:color="auto"/>
        <w:left w:val="none" w:sz="0" w:space="0" w:color="auto"/>
        <w:bottom w:val="none" w:sz="0" w:space="0" w:color="auto"/>
        <w:right w:val="none" w:sz="0" w:space="0" w:color="auto"/>
      </w:divBdr>
    </w:div>
    <w:div w:id="1322078582">
      <w:bodyDiv w:val="1"/>
      <w:marLeft w:val="0"/>
      <w:marRight w:val="0"/>
      <w:marTop w:val="0"/>
      <w:marBottom w:val="0"/>
      <w:divBdr>
        <w:top w:val="none" w:sz="0" w:space="0" w:color="auto"/>
        <w:left w:val="none" w:sz="0" w:space="0" w:color="auto"/>
        <w:bottom w:val="none" w:sz="0" w:space="0" w:color="auto"/>
        <w:right w:val="none" w:sz="0" w:space="0" w:color="auto"/>
      </w:divBdr>
    </w:div>
    <w:div w:id="1322849363">
      <w:bodyDiv w:val="1"/>
      <w:marLeft w:val="0"/>
      <w:marRight w:val="0"/>
      <w:marTop w:val="0"/>
      <w:marBottom w:val="0"/>
      <w:divBdr>
        <w:top w:val="none" w:sz="0" w:space="0" w:color="auto"/>
        <w:left w:val="none" w:sz="0" w:space="0" w:color="auto"/>
        <w:bottom w:val="none" w:sz="0" w:space="0" w:color="auto"/>
        <w:right w:val="none" w:sz="0" w:space="0" w:color="auto"/>
      </w:divBdr>
    </w:div>
    <w:div w:id="1323581548">
      <w:bodyDiv w:val="1"/>
      <w:marLeft w:val="0"/>
      <w:marRight w:val="0"/>
      <w:marTop w:val="0"/>
      <w:marBottom w:val="0"/>
      <w:divBdr>
        <w:top w:val="none" w:sz="0" w:space="0" w:color="auto"/>
        <w:left w:val="none" w:sz="0" w:space="0" w:color="auto"/>
        <w:bottom w:val="none" w:sz="0" w:space="0" w:color="auto"/>
        <w:right w:val="none" w:sz="0" w:space="0" w:color="auto"/>
      </w:divBdr>
    </w:div>
    <w:div w:id="1327128563">
      <w:bodyDiv w:val="1"/>
      <w:marLeft w:val="0"/>
      <w:marRight w:val="0"/>
      <w:marTop w:val="0"/>
      <w:marBottom w:val="0"/>
      <w:divBdr>
        <w:top w:val="none" w:sz="0" w:space="0" w:color="auto"/>
        <w:left w:val="none" w:sz="0" w:space="0" w:color="auto"/>
        <w:bottom w:val="none" w:sz="0" w:space="0" w:color="auto"/>
        <w:right w:val="none" w:sz="0" w:space="0" w:color="auto"/>
      </w:divBdr>
    </w:div>
    <w:div w:id="1327587696">
      <w:bodyDiv w:val="1"/>
      <w:marLeft w:val="0"/>
      <w:marRight w:val="0"/>
      <w:marTop w:val="0"/>
      <w:marBottom w:val="0"/>
      <w:divBdr>
        <w:top w:val="none" w:sz="0" w:space="0" w:color="auto"/>
        <w:left w:val="none" w:sz="0" w:space="0" w:color="auto"/>
        <w:bottom w:val="none" w:sz="0" w:space="0" w:color="auto"/>
        <w:right w:val="none" w:sz="0" w:space="0" w:color="auto"/>
      </w:divBdr>
    </w:div>
    <w:div w:id="1329363402">
      <w:bodyDiv w:val="1"/>
      <w:marLeft w:val="0"/>
      <w:marRight w:val="0"/>
      <w:marTop w:val="0"/>
      <w:marBottom w:val="0"/>
      <w:divBdr>
        <w:top w:val="none" w:sz="0" w:space="0" w:color="auto"/>
        <w:left w:val="none" w:sz="0" w:space="0" w:color="auto"/>
        <w:bottom w:val="none" w:sz="0" w:space="0" w:color="auto"/>
        <w:right w:val="none" w:sz="0" w:space="0" w:color="auto"/>
      </w:divBdr>
    </w:div>
    <w:div w:id="1330863463">
      <w:bodyDiv w:val="1"/>
      <w:marLeft w:val="0"/>
      <w:marRight w:val="0"/>
      <w:marTop w:val="0"/>
      <w:marBottom w:val="0"/>
      <w:divBdr>
        <w:top w:val="none" w:sz="0" w:space="0" w:color="auto"/>
        <w:left w:val="none" w:sz="0" w:space="0" w:color="auto"/>
        <w:bottom w:val="none" w:sz="0" w:space="0" w:color="auto"/>
        <w:right w:val="none" w:sz="0" w:space="0" w:color="auto"/>
      </w:divBdr>
    </w:div>
    <w:div w:id="1331057974">
      <w:bodyDiv w:val="1"/>
      <w:marLeft w:val="0"/>
      <w:marRight w:val="0"/>
      <w:marTop w:val="0"/>
      <w:marBottom w:val="0"/>
      <w:divBdr>
        <w:top w:val="none" w:sz="0" w:space="0" w:color="auto"/>
        <w:left w:val="none" w:sz="0" w:space="0" w:color="auto"/>
        <w:bottom w:val="none" w:sz="0" w:space="0" w:color="auto"/>
        <w:right w:val="none" w:sz="0" w:space="0" w:color="auto"/>
      </w:divBdr>
    </w:div>
    <w:div w:id="1331328568">
      <w:bodyDiv w:val="1"/>
      <w:marLeft w:val="0"/>
      <w:marRight w:val="0"/>
      <w:marTop w:val="0"/>
      <w:marBottom w:val="0"/>
      <w:divBdr>
        <w:top w:val="none" w:sz="0" w:space="0" w:color="auto"/>
        <w:left w:val="none" w:sz="0" w:space="0" w:color="auto"/>
        <w:bottom w:val="none" w:sz="0" w:space="0" w:color="auto"/>
        <w:right w:val="none" w:sz="0" w:space="0" w:color="auto"/>
      </w:divBdr>
    </w:div>
    <w:div w:id="1331372857">
      <w:bodyDiv w:val="1"/>
      <w:marLeft w:val="0"/>
      <w:marRight w:val="0"/>
      <w:marTop w:val="0"/>
      <w:marBottom w:val="0"/>
      <w:divBdr>
        <w:top w:val="none" w:sz="0" w:space="0" w:color="auto"/>
        <w:left w:val="none" w:sz="0" w:space="0" w:color="auto"/>
        <w:bottom w:val="none" w:sz="0" w:space="0" w:color="auto"/>
        <w:right w:val="none" w:sz="0" w:space="0" w:color="auto"/>
      </w:divBdr>
    </w:div>
    <w:div w:id="1331908810">
      <w:bodyDiv w:val="1"/>
      <w:marLeft w:val="0"/>
      <w:marRight w:val="0"/>
      <w:marTop w:val="0"/>
      <w:marBottom w:val="0"/>
      <w:divBdr>
        <w:top w:val="none" w:sz="0" w:space="0" w:color="auto"/>
        <w:left w:val="none" w:sz="0" w:space="0" w:color="auto"/>
        <w:bottom w:val="none" w:sz="0" w:space="0" w:color="auto"/>
        <w:right w:val="none" w:sz="0" w:space="0" w:color="auto"/>
      </w:divBdr>
    </w:div>
    <w:div w:id="1332290209">
      <w:bodyDiv w:val="1"/>
      <w:marLeft w:val="0"/>
      <w:marRight w:val="0"/>
      <w:marTop w:val="0"/>
      <w:marBottom w:val="0"/>
      <w:divBdr>
        <w:top w:val="none" w:sz="0" w:space="0" w:color="auto"/>
        <w:left w:val="none" w:sz="0" w:space="0" w:color="auto"/>
        <w:bottom w:val="none" w:sz="0" w:space="0" w:color="auto"/>
        <w:right w:val="none" w:sz="0" w:space="0" w:color="auto"/>
      </w:divBdr>
    </w:div>
    <w:div w:id="1332873658">
      <w:bodyDiv w:val="1"/>
      <w:marLeft w:val="0"/>
      <w:marRight w:val="0"/>
      <w:marTop w:val="0"/>
      <w:marBottom w:val="0"/>
      <w:divBdr>
        <w:top w:val="none" w:sz="0" w:space="0" w:color="auto"/>
        <w:left w:val="none" w:sz="0" w:space="0" w:color="auto"/>
        <w:bottom w:val="none" w:sz="0" w:space="0" w:color="auto"/>
        <w:right w:val="none" w:sz="0" w:space="0" w:color="auto"/>
      </w:divBdr>
    </w:div>
    <w:div w:id="1333337407">
      <w:bodyDiv w:val="1"/>
      <w:marLeft w:val="0"/>
      <w:marRight w:val="0"/>
      <w:marTop w:val="0"/>
      <w:marBottom w:val="0"/>
      <w:divBdr>
        <w:top w:val="none" w:sz="0" w:space="0" w:color="auto"/>
        <w:left w:val="none" w:sz="0" w:space="0" w:color="auto"/>
        <w:bottom w:val="none" w:sz="0" w:space="0" w:color="auto"/>
        <w:right w:val="none" w:sz="0" w:space="0" w:color="auto"/>
      </w:divBdr>
    </w:div>
    <w:div w:id="1333413547">
      <w:bodyDiv w:val="1"/>
      <w:marLeft w:val="0"/>
      <w:marRight w:val="0"/>
      <w:marTop w:val="0"/>
      <w:marBottom w:val="0"/>
      <w:divBdr>
        <w:top w:val="none" w:sz="0" w:space="0" w:color="auto"/>
        <w:left w:val="none" w:sz="0" w:space="0" w:color="auto"/>
        <w:bottom w:val="none" w:sz="0" w:space="0" w:color="auto"/>
        <w:right w:val="none" w:sz="0" w:space="0" w:color="auto"/>
      </w:divBdr>
    </w:div>
    <w:div w:id="1334214287">
      <w:bodyDiv w:val="1"/>
      <w:marLeft w:val="0"/>
      <w:marRight w:val="0"/>
      <w:marTop w:val="0"/>
      <w:marBottom w:val="0"/>
      <w:divBdr>
        <w:top w:val="none" w:sz="0" w:space="0" w:color="auto"/>
        <w:left w:val="none" w:sz="0" w:space="0" w:color="auto"/>
        <w:bottom w:val="none" w:sz="0" w:space="0" w:color="auto"/>
        <w:right w:val="none" w:sz="0" w:space="0" w:color="auto"/>
      </w:divBdr>
    </w:div>
    <w:div w:id="1334340037">
      <w:bodyDiv w:val="1"/>
      <w:marLeft w:val="0"/>
      <w:marRight w:val="0"/>
      <w:marTop w:val="0"/>
      <w:marBottom w:val="0"/>
      <w:divBdr>
        <w:top w:val="none" w:sz="0" w:space="0" w:color="auto"/>
        <w:left w:val="none" w:sz="0" w:space="0" w:color="auto"/>
        <w:bottom w:val="none" w:sz="0" w:space="0" w:color="auto"/>
        <w:right w:val="none" w:sz="0" w:space="0" w:color="auto"/>
      </w:divBdr>
    </w:div>
    <w:div w:id="1336297998">
      <w:bodyDiv w:val="1"/>
      <w:marLeft w:val="0"/>
      <w:marRight w:val="0"/>
      <w:marTop w:val="0"/>
      <w:marBottom w:val="0"/>
      <w:divBdr>
        <w:top w:val="none" w:sz="0" w:space="0" w:color="auto"/>
        <w:left w:val="none" w:sz="0" w:space="0" w:color="auto"/>
        <w:bottom w:val="none" w:sz="0" w:space="0" w:color="auto"/>
        <w:right w:val="none" w:sz="0" w:space="0" w:color="auto"/>
      </w:divBdr>
    </w:div>
    <w:div w:id="1336416296">
      <w:bodyDiv w:val="1"/>
      <w:marLeft w:val="0"/>
      <w:marRight w:val="0"/>
      <w:marTop w:val="0"/>
      <w:marBottom w:val="0"/>
      <w:divBdr>
        <w:top w:val="none" w:sz="0" w:space="0" w:color="auto"/>
        <w:left w:val="none" w:sz="0" w:space="0" w:color="auto"/>
        <w:bottom w:val="none" w:sz="0" w:space="0" w:color="auto"/>
        <w:right w:val="none" w:sz="0" w:space="0" w:color="auto"/>
      </w:divBdr>
    </w:div>
    <w:div w:id="1336567638">
      <w:bodyDiv w:val="1"/>
      <w:marLeft w:val="0"/>
      <w:marRight w:val="0"/>
      <w:marTop w:val="0"/>
      <w:marBottom w:val="0"/>
      <w:divBdr>
        <w:top w:val="none" w:sz="0" w:space="0" w:color="auto"/>
        <w:left w:val="none" w:sz="0" w:space="0" w:color="auto"/>
        <w:bottom w:val="none" w:sz="0" w:space="0" w:color="auto"/>
        <w:right w:val="none" w:sz="0" w:space="0" w:color="auto"/>
      </w:divBdr>
    </w:div>
    <w:div w:id="1338850890">
      <w:bodyDiv w:val="1"/>
      <w:marLeft w:val="0"/>
      <w:marRight w:val="0"/>
      <w:marTop w:val="0"/>
      <w:marBottom w:val="0"/>
      <w:divBdr>
        <w:top w:val="none" w:sz="0" w:space="0" w:color="auto"/>
        <w:left w:val="none" w:sz="0" w:space="0" w:color="auto"/>
        <w:bottom w:val="none" w:sz="0" w:space="0" w:color="auto"/>
        <w:right w:val="none" w:sz="0" w:space="0" w:color="auto"/>
      </w:divBdr>
    </w:div>
    <w:div w:id="1340277553">
      <w:bodyDiv w:val="1"/>
      <w:marLeft w:val="0"/>
      <w:marRight w:val="0"/>
      <w:marTop w:val="0"/>
      <w:marBottom w:val="0"/>
      <w:divBdr>
        <w:top w:val="none" w:sz="0" w:space="0" w:color="auto"/>
        <w:left w:val="none" w:sz="0" w:space="0" w:color="auto"/>
        <w:bottom w:val="none" w:sz="0" w:space="0" w:color="auto"/>
        <w:right w:val="none" w:sz="0" w:space="0" w:color="auto"/>
      </w:divBdr>
    </w:div>
    <w:div w:id="1344092231">
      <w:bodyDiv w:val="1"/>
      <w:marLeft w:val="0"/>
      <w:marRight w:val="0"/>
      <w:marTop w:val="0"/>
      <w:marBottom w:val="0"/>
      <w:divBdr>
        <w:top w:val="none" w:sz="0" w:space="0" w:color="auto"/>
        <w:left w:val="none" w:sz="0" w:space="0" w:color="auto"/>
        <w:bottom w:val="none" w:sz="0" w:space="0" w:color="auto"/>
        <w:right w:val="none" w:sz="0" w:space="0" w:color="auto"/>
      </w:divBdr>
    </w:div>
    <w:div w:id="1348752787">
      <w:bodyDiv w:val="1"/>
      <w:marLeft w:val="0"/>
      <w:marRight w:val="0"/>
      <w:marTop w:val="0"/>
      <w:marBottom w:val="0"/>
      <w:divBdr>
        <w:top w:val="none" w:sz="0" w:space="0" w:color="auto"/>
        <w:left w:val="none" w:sz="0" w:space="0" w:color="auto"/>
        <w:bottom w:val="none" w:sz="0" w:space="0" w:color="auto"/>
        <w:right w:val="none" w:sz="0" w:space="0" w:color="auto"/>
      </w:divBdr>
    </w:div>
    <w:div w:id="1351879234">
      <w:bodyDiv w:val="1"/>
      <w:marLeft w:val="0"/>
      <w:marRight w:val="0"/>
      <w:marTop w:val="0"/>
      <w:marBottom w:val="0"/>
      <w:divBdr>
        <w:top w:val="none" w:sz="0" w:space="0" w:color="auto"/>
        <w:left w:val="none" w:sz="0" w:space="0" w:color="auto"/>
        <w:bottom w:val="none" w:sz="0" w:space="0" w:color="auto"/>
        <w:right w:val="none" w:sz="0" w:space="0" w:color="auto"/>
      </w:divBdr>
    </w:div>
    <w:div w:id="1352224748">
      <w:bodyDiv w:val="1"/>
      <w:marLeft w:val="0"/>
      <w:marRight w:val="0"/>
      <w:marTop w:val="0"/>
      <w:marBottom w:val="0"/>
      <w:divBdr>
        <w:top w:val="none" w:sz="0" w:space="0" w:color="auto"/>
        <w:left w:val="none" w:sz="0" w:space="0" w:color="auto"/>
        <w:bottom w:val="none" w:sz="0" w:space="0" w:color="auto"/>
        <w:right w:val="none" w:sz="0" w:space="0" w:color="auto"/>
      </w:divBdr>
    </w:div>
    <w:div w:id="1352608358">
      <w:bodyDiv w:val="1"/>
      <w:marLeft w:val="0"/>
      <w:marRight w:val="0"/>
      <w:marTop w:val="0"/>
      <w:marBottom w:val="0"/>
      <w:divBdr>
        <w:top w:val="none" w:sz="0" w:space="0" w:color="auto"/>
        <w:left w:val="none" w:sz="0" w:space="0" w:color="auto"/>
        <w:bottom w:val="none" w:sz="0" w:space="0" w:color="auto"/>
        <w:right w:val="none" w:sz="0" w:space="0" w:color="auto"/>
      </w:divBdr>
    </w:div>
    <w:div w:id="1352685397">
      <w:bodyDiv w:val="1"/>
      <w:marLeft w:val="0"/>
      <w:marRight w:val="0"/>
      <w:marTop w:val="0"/>
      <w:marBottom w:val="0"/>
      <w:divBdr>
        <w:top w:val="none" w:sz="0" w:space="0" w:color="auto"/>
        <w:left w:val="none" w:sz="0" w:space="0" w:color="auto"/>
        <w:bottom w:val="none" w:sz="0" w:space="0" w:color="auto"/>
        <w:right w:val="none" w:sz="0" w:space="0" w:color="auto"/>
      </w:divBdr>
    </w:div>
    <w:div w:id="1352729061">
      <w:bodyDiv w:val="1"/>
      <w:marLeft w:val="0"/>
      <w:marRight w:val="0"/>
      <w:marTop w:val="0"/>
      <w:marBottom w:val="0"/>
      <w:divBdr>
        <w:top w:val="none" w:sz="0" w:space="0" w:color="auto"/>
        <w:left w:val="none" w:sz="0" w:space="0" w:color="auto"/>
        <w:bottom w:val="none" w:sz="0" w:space="0" w:color="auto"/>
        <w:right w:val="none" w:sz="0" w:space="0" w:color="auto"/>
      </w:divBdr>
    </w:div>
    <w:div w:id="1352991227">
      <w:bodyDiv w:val="1"/>
      <w:marLeft w:val="0"/>
      <w:marRight w:val="0"/>
      <w:marTop w:val="0"/>
      <w:marBottom w:val="0"/>
      <w:divBdr>
        <w:top w:val="none" w:sz="0" w:space="0" w:color="auto"/>
        <w:left w:val="none" w:sz="0" w:space="0" w:color="auto"/>
        <w:bottom w:val="none" w:sz="0" w:space="0" w:color="auto"/>
        <w:right w:val="none" w:sz="0" w:space="0" w:color="auto"/>
      </w:divBdr>
    </w:div>
    <w:div w:id="1353921203">
      <w:bodyDiv w:val="1"/>
      <w:marLeft w:val="0"/>
      <w:marRight w:val="0"/>
      <w:marTop w:val="0"/>
      <w:marBottom w:val="0"/>
      <w:divBdr>
        <w:top w:val="none" w:sz="0" w:space="0" w:color="auto"/>
        <w:left w:val="none" w:sz="0" w:space="0" w:color="auto"/>
        <w:bottom w:val="none" w:sz="0" w:space="0" w:color="auto"/>
        <w:right w:val="none" w:sz="0" w:space="0" w:color="auto"/>
      </w:divBdr>
    </w:div>
    <w:div w:id="1356036607">
      <w:bodyDiv w:val="1"/>
      <w:marLeft w:val="0"/>
      <w:marRight w:val="0"/>
      <w:marTop w:val="0"/>
      <w:marBottom w:val="0"/>
      <w:divBdr>
        <w:top w:val="none" w:sz="0" w:space="0" w:color="auto"/>
        <w:left w:val="none" w:sz="0" w:space="0" w:color="auto"/>
        <w:bottom w:val="none" w:sz="0" w:space="0" w:color="auto"/>
        <w:right w:val="none" w:sz="0" w:space="0" w:color="auto"/>
      </w:divBdr>
    </w:div>
    <w:div w:id="1357387235">
      <w:bodyDiv w:val="1"/>
      <w:marLeft w:val="0"/>
      <w:marRight w:val="0"/>
      <w:marTop w:val="0"/>
      <w:marBottom w:val="0"/>
      <w:divBdr>
        <w:top w:val="none" w:sz="0" w:space="0" w:color="auto"/>
        <w:left w:val="none" w:sz="0" w:space="0" w:color="auto"/>
        <w:bottom w:val="none" w:sz="0" w:space="0" w:color="auto"/>
        <w:right w:val="none" w:sz="0" w:space="0" w:color="auto"/>
      </w:divBdr>
    </w:div>
    <w:div w:id="1359160812">
      <w:bodyDiv w:val="1"/>
      <w:marLeft w:val="0"/>
      <w:marRight w:val="0"/>
      <w:marTop w:val="0"/>
      <w:marBottom w:val="0"/>
      <w:divBdr>
        <w:top w:val="none" w:sz="0" w:space="0" w:color="auto"/>
        <w:left w:val="none" w:sz="0" w:space="0" w:color="auto"/>
        <w:bottom w:val="none" w:sz="0" w:space="0" w:color="auto"/>
        <w:right w:val="none" w:sz="0" w:space="0" w:color="auto"/>
      </w:divBdr>
    </w:div>
    <w:div w:id="1360006401">
      <w:bodyDiv w:val="1"/>
      <w:marLeft w:val="0"/>
      <w:marRight w:val="0"/>
      <w:marTop w:val="0"/>
      <w:marBottom w:val="0"/>
      <w:divBdr>
        <w:top w:val="none" w:sz="0" w:space="0" w:color="auto"/>
        <w:left w:val="none" w:sz="0" w:space="0" w:color="auto"/>
        <w:bottom w:val="none" w:sz="0" w:space="0" w:color="auto"/>
        <w:right w:val="none" w:sz="0" w:space="0" w:color="auto"/>
      </w:divBdr>
    </w:div>
    <w:div w:id="1360467260">
      <w:bodyDiv w:val="1"/>
      <w:marLeft w:val="0"/>
      <w:marRight w:val="0"/>
      <w:marTop w:val="0"/>
      <w:marBottom w:val="0"/>
      <w:divBdr>
        <w:top w:val="none" w:sz="0" w:space="0" w:color="auto"/>
        <w:left w:val="none" w:sz="0" w:space="0" w:color="auto"/>
        <w:bottom w:val="none" w:sz="0" w:space="0" w:color="auto"/>
        <w:right w:val="none" w:sz="0" w:space="0" w:color="auto"/>
      </w:divBdr>
    </w:div>
    <w:div w:id="1361661192">
      <w:bodyDiv w:val="1"/>
      <w:marLeft w:val="0"/>
      <w:marRight w:val="0"/>
      <w:marTop w:val="0"/>
      <w:marBottom w:val="0"/>
      <w:divBdr>
        <w:top w:val="none" w:sz="0" w:space="0" w:color="auto"/>
        <w:left w:val="none" w:sz="0" w:space="0" w:color="auto"/>
        <w:bottom w:val="none" w:sz="0" w:space="0" w:color="auto"/>
        <w:right w:val="none" w:sz="0" w:space="0" w:color="auto"/>
      </w:divBdr>
    </w:div>
    <w:div w:id="1362364937">
      <w:bodyDiv w:val="1"/>
      <w:marLeft w:val="0"/>
      <w:marRight w:val="0"/>
      <w:marTop w:val="0"/>
      <w:marBottom w:val="0"/>
      <w:divBdr>
        <w:top w:val="none" w:sz="0" w:space="0" w:color="auto"/>
        <w:left w:val="none" w:sz="0" w:space="0" w:color="auto"/>
        <w:bottom w:val="none" w:sz="0" w:space="0" w:color="auto"/>
        <w:right w:val="none" w:sz="0" w:space="0" w:color="auto"/>
      </w:divBdr>
    </w:div>
    <w:div w:id="1364482730">
      <w:bodyDiv w:val="1"/>
      <w:marLeft w:val="0"/>
      <w:marRight w:val="0"/>
      <w:marTop w:val="0"/>
      <w:marBottom w:val="0"/>
      <w:divBdr>
        <w:top w:val="none" w:sz="0" w:space="0" w:color="auto"/>
        <w:left w:val="none" w:sz="0" w:space="0" w:color="auto"/>
        <w:bottom w:val="none" w:sz="0" w:space="0" w:color="auto"/>
        <w:right w:val="none" w:sz="0" w:space="0" w:color="auto"/>
      </w:divBdr>
    </w:div>
    <w:div w:id="1366953570">
      <w:bodyDiv w:val="1"/>
      <w:marLeft w:val="0"/>
      <w:marRight w:val="0"/>
      <w:marTop w:val="0"/>
      <w:marBottom w:val="0"/>
      <w:divBdr>
        <w:top w:val="none" w:sz="0" w:space="0" w:color="auto"/>
        <w:left w:val="none" w:sz="0" w:space="0" w:color="auto"/>
        <w:bottom w:val="none" w:sz="0" w:space="0" w:color="auto"/>
        <w:right w:val="none" w:sz="0" w:space="0" w:color="auto"/>
      </w:divBdr>
    </w:div>
    <w:div w:id="1367028797">
      <w:bodyDiv w:val="1"/>
      <w:marLeft w:val="0"/>
      <w:marRight w:val="0"/>
      <w:marTop w:val="0"/>
      <w:marBottom w:val="0"/>
      <w:divBdr>
        <w:top w:val="none" w:sz="0" w:space="0" w:color="auto"/>
        <w:left w:val="none" w:sz="0" w:space="0" w:color="auto"/>
        <w:bottom w:val="none" w:sz="0" w:space="0" w:color="auto"/>
        <w:right w:val="none" w:sz="0" w:space="0" w:color="auto"/>
      </w:divBdr>
    </w:div>
    <w:div w:id="1368410752">
      <w:bodyDiv w:val="1"/>
      <w:marLeft w:val="0"/>
      <w:marRight w:val="0"/>
      <w:marTop w:val="0"/>
      <w:marBottom w:val="0"/>
      <w:divBdr>
        <w:top w:val="none" w:sz="0" w:space="0" w:color="auto"/>
        <w:left w:val="none" w:sz="0" w:space="0" w:color="auto"/>
        <w:bottom w:val="none" w:sz="0" w:space="0" w:color="auto"/>
        <w:right w:val="none" w:sz="0" w:space="0" w:color="auto"/>
      </w:divBdr>
    </w:div>
    <w:div w:id="1368484116">
      <w:bodyDiv w:val="1"/>
      <w:marLeft w:val="0"/>
      <w:marRight w:val="0"/>
      <w:marTop w:val="0"/>
      <w:marBottom w:val="0"/>
      <w:divBdr>
        <w:top w:val="none" w:sz="0" w:space="0" w:color="auto"/>
        <w:left w:val="none" w:sz="0" w:space="0" w:color="auto"/>
        <w:bottom w:val="none" w:sz="0" w:space="0" w:color="auto"/>
        <w:right w:val="none" w:sz="0" w:space="0" w:color="auto"/>
      </w:divBdr>
    </w:div>
    <w:div w:id="1369185056">
      <w:bodyDiv w:val="1"/>
      <w:marLeft w:val="0"/>
      <w:marRight w:val="0"/>
      <w:marTop w:val="0"/>
      <w:marBottom w:val="0"/>
      <w:divBdr>
        <w:top w:val="none" w:sz="0" w:space="0" w:color="auto"/>
        <w:left w:val="none" w:sz="0" w:space="0" w:color="auto"/>
        <w:bottom w:val="none" w:sz="0" w:space="0" w:color="auto"/>
        <w:right w:val="none" w:sz="0" w:space="0" w:color="auto"/>
      </w:divBdr>
    </w:div>
    <w:div w:id="1370642388">
      <w:bodyDiv w:val="1"/>
      <w:marLeft w:val="0"/>
      <w:marRight w:val="0"/>
      <w:marTop w:val="0"/>
      <w:marBottom w:val="0"/>
      <w:divBdr>
        <w:top w:val="none" w:sz="0" w:space="0" w:color="auto"/>
        <w:left w:val="none" w:sz="0" w:space="0" w:color="auto"/>
        <w:bottom w:val="none" w:sz="0" w:space="0" w:color="auto"/>
        <w:right w:val="none" w:sz="0" w:space="0" w:color="auto"/>
      </w:divBdr>
    </w:div>
    <w:div w:id="1371219897">
      <w:bodyDiv w:val="1"/>
      <w:marLeft w:val="0"/>
      <w:marRight w:val="0"/>
      <w:marTop w:val="0"/>
      <w:marBottom w:val="0"/>
      <w:divBdr>
        <w:top w:val="none" w:sz="0" w:space="0" w:color="auto"/>
        <w:left w:val="none" w:sz="0" w:space="0" w:color="auto"/>
        <w:bottom w:val="none" w:sz="0" w:space="0" w:color="auto"/>
        <w:right w:val="none" w:sz="0" w:space="0" w:color="auto"/>
      </w:divBdr>
    </w:div>
    <w:div w:id="1372268555">
      <w:bodyDiv w:val="1"/>
      <w:marLeft w:val="0"/>
      <w:marRight w:val="0"/>
      <w:marTop w:val="0"/>
      <w:marBottom w:val="0"/>
      <w:divBdr>
        <w:top w:val="none" w:sz="0" w:space="0" w:color="auto"/>
        <w:left w:val="none" w:sz="0" w:space="0" w:color="auto"/>
        <w:bottom w:val="none" w:sz="0" w:space="0" w:color="auto"/>
        <w:right w:val="none" w:sz="0" w:space="0" w:color="auto"/>
      </w:divBdr>
    </w:div>
    <w:div w:id="1372456538">
      <w:bodyDiv w:val="1"/>
      <w:marLeft w:val="0"/>
      <w:marRight w:val="0"/>
      <w:marTop w:val="0"/>
      <w:marBottom w:val="0"/>
      <w:divBdr>
        <w:top w:val="none" w:sz="0" w:space="0" w:color="auto"/>
        <w:left w:val="none" w:sz="0" w:space="0" w:color="auto"/>
        <w:bottom w:val="none" w:sz="0" w:space="0" w:color="auto"/>
        <w:right w:val="none" w:sz="0" w:space="0" w:color="auto"/>
      </w:divBdr>
    </w:div>
    <w:div w:id="1373992826">
      <w:bodyDiv w:val="1"/>
      <w:marLeft w:val="0"/>
      <w:marRight w:val="0"/>
      <w:marTop w:val="0"/>
      <w:marBottom w:val="0"/>
      <w:divBdr>
        <w:top w:val="none" w:sz="0" w:space="0" w:color="auto"/>
        <w:left w:val="none" w:sz="0" w:space="0" w:color="auto"/>
        <w:bottom w:val="none" w:sz="0" w:space="0" w:color="auto"/>
        <w:right w:val="none" w:sz="0" w:space="0" w:color="auto"/>
      </w:divBdr>
    </w:div>
    <w:div w:id="1374889111">
      <w:bodyDiv w:val="1"/>
      <w:marLeft w:val="0"/>
      <w:marRight w:val="0"/>
      <w:marTop w:val="0"/>
      <w:marBottom w:val="0"/>
      <w:divBdr>
        <w:top w:val="none" w:sz="0" w:space="0" w:color="auto"/>
        <w:left w:val="none" w:sz="0" w:space="0" w:color="auto"/>
        <w:bottom w:val="none" w:sz="0" w:space="0" w:color="auto"/>
        <w:right w:val="none" w:sz="0" w:space="0" w:color="auto"/>
      </w:divBdr>
    </w:div>
    <w:div w:id="1375352842">
      <w:bodyDiv w:val="1"/>
      <w:marLeft w:val="0"/>
      <w:marRight w:val="0"/>
      <w:marTop w:val="0"/>
      <w:marBottom w:val="0"/>
      <w:divBdr>
        <w:top w:val="none" w:sz="0" w:space="0" w:color="auto"/>
        <w:left w:val="none" w:sz="0" w:space="0" w:color="auto"/>
        <w:bottom w:val="none" w:sz="0" w:space="0" w:color="auto"/>
        <w:right w:val="none" w:sz="0" w:space="0" w:color="auto"/>
      </w:divBdr>
    </w:div>
    <w:div w:id="1375616612">
      <w:bodyDiv w:val="1"/>
      <w:marLeft w:val="0"/>
      <w:marRight w:val="0"/>
      <w:marTop w:val="0"/>
      <w:marBottom w:val="0"/>
      <w:divBdr>
        <w:top w:val="none" w:sz="0" w:space="0" w:color="auto"/>
        <w:left w:val="none" w:sz="0" w:space="0" w:color="auto"/>
        <w:bottom w:val="none" w:sz="0" w:space="0" w:color="auto"/>
        <w:right w:val="none" w:sz="0" w:space="0" w:color="auto"/>
      </w:divBdr>
    </w:div>
    <w:div w:id="1375731839">
      <w:bodyDiv w:val="1"/>
      <w:marLeft w:val="0"/>
      <w:marRight w:val="0"/>
      <w:marTop w:val="0"/>
      <w:marBottom w:val="0"/>
      <w:divBdr>
        <w:top w:val="none" w:sz="0" w:space="0" w:color="auto"/>
        <w:left w:val="none" w:sz="0" w:space="0" w:color="auto"/>
        <w:bottom w:val="none" w:sz="0" w:space="0" w:color="auto"/>
        <w:right w:val="none" w:sz="0" w:space="0" w:color="auto"/>
      </w:divBdr>
    </w:div>
    <w:div w:id="1376002506">
      <w:bodyDiv w:val="1"/>
      <w:marLeft w:val="0"/>
      <w:marRight w:val="0"/>
      <w:marTop w:val="0"/>
      <w:marBottom w:val="0"/>
      <w:divBdr>
        <w:top w:val="none" w:sz="0" w:space="0" w:color="auto"/>
        <w:left w:val="none" w:sz="0" w:space="0" w:color="auto"/>
        <w:bottom w:val="none" w:sz="0" w:space="0" w:color="auto"/>
        <w:right w:val="none" w:sz="0" w:space="0" w:color="auto"/>
      </w:divBdr>
    </w:div>
    <w:div w:id="1378234920">
      <w:bodyDiv w:val="1"/>
      <w:marLeft w:val="0"/>
      <w:marRight w:val="0"/>
      <w:marTop w:val="0"/>
      <w:marBottom w:val="0"/>
      <w:divBdr>
        <w:top w:val="none" w:sz="0" w:space="0" w:color="auto"/>
        <w:left w:val="none" w:sz="0" w:space="0" w:color="auto"/>
        <w:bottom w:val="none" w:sz="0" w:space="0" w:color="auto"/>
        <w:right w:val="none" w:sz="0" w:space="0" w:color="auto"/>
      </w:divBdr>
    </w:div>
    <w:div w:id="1379282213">
      <w:bodyDiv w:val="1"/>
      <w:marLeft w:val="0"/>
      <w:marRight w:val="0"/>
      <w:marTop w:val="0"/>
      <w:marBottom w:val="0"/>
      <w:divBdr>
        <w:top w:val="none" w:sz="0" w:space="0" w:color="auto"/>
        <w:left w:val="none" w:sz="0" w:space="0" w:color="auto"/>
        <w:bottom w:val="none" w:sz="0" w:space="0" w:color="auto"/>
        <w:right w:val="none" w:sz="0" w:space="0" w:color="auto"/>
      </w:divBdr>
    </w:div>
    <w:div w:id="1383561117">
      <w:bodyDiv w:val="1"/>
      <w:marLeft w:val="0"/>
      <w:marRight w:val="0"/>
      <w:marTop w:val="0"/>
      <w:marBottom w:val="0"/>
      <w:divBdr>
        <w:top w:val="none" w:sz="0" w:space="0" w:color="auto"/>
        <w:left w:val="none" w:sz="0" w:space="0" w:color="auto"/>
        <w:bottom w:val="none" w:sz="0" w:space="0" w:color="auto"/>
        <w:right w:val="none" w:sz="0" w:space="0" w:color="auto"/>
      </w:divBdr>
    </w:div>
    <w:div w:id="1383865081">
      <w:bodyDiv w:val="1"/>
      <w:marLeft w:val="0"/>
      <w:marRight w:val="0"/>
      <w:marTop w:val="0"/>
      <w:marBottom w:val="0"/>
      <w:divBdr>
        <w:top w:val="none" w:sz="0" w:space="0" w:color="auto"/>
        <w:left w:val="none" w:sz="0" w:space="0" w:color="auto"/>
        <w:bottom w:val="none" w:sz="0" w:space="0" w:color="auto"/>
        <w:right w:val="none" w:sz="0" w:space="0" w:color="auto"/>
      </w:divBdr>
    </w:div>
    <w:div w:id="1385103589">
      <w:bodyDiv w:val="1"/>
      <w:marLeft w:val="0"/>
      <w:marRight w:val="0"/>
      <w:marTop w:val="0"/>
      <w:marBottom w:val="0"/>
      <w:divBdr>
        <w:top w:val="none" w:sz="0" w:space="0" w:color="auto"/>
        <w:left w:val="none" w:sz="0" w:space="0" w:color="auto"/>
        <w:bottom w:val="none" w:sz="0" w:space="0" w:color="auto"/>
        <w:right w:val="none" w:sz="0" w:space="0" w:color="auto"/>
      </w:divBdr>
    </w:div>
    <w:div w:id="1385712801">
      <w:bodyDiv w:val="1"/>
      <w:marLeft w:val="0"/>
      <w:marRight w:val="0"/>
      <w:marTop w:val="0"/>
      <w:marBottom w:val="0"/>
      <w:divBdr>
        <w:top w:val="none" w:sz="0" w:space="0" w:color="auto"/>
        <w:left w:val="none" w:sz="0" w:space="0" w:color="auto"/>
        <w:bottom w:val="none" w:sz="0" w:space="0" w:color="auto"/>
        <w:right w:val="none" w:sz="0" w:space="0" w:color="auto"/>
      </w:divBdr>
    </w:div>
    <w:div w:id="1388185539">
      <w:bodyDiv w:val="1"/>
      <w:marLeft w:val="0"/>
      <w:marRight w:val="0"/>
      <w:marTop w:val="0"/>
      <w:marBottom w:val="0"/>
      <w:divBdr>
        <w:top w:val="none" w:sz="0" w:space="0" w:color="auto"/>
        <w:left w:val="none" w:sz="0" w:space="0" w:color="auto"/>
        <w:bottom w:val="none" w:sz="0" w:space="0" w:color="auto"/>
        <w:right w:val="none" w:sz="0" w:space="0" w:color="auto"/>
      </w:divBdr>
    </w:div>
    <w:div w:id="1389525258">
      <w:bodyDiv w:val="1"/>
      <w:marLeft w:val="0"/>
      <w:marRight w:val="0"/>
      <w:marTop w:val="0"/>
      <w:marBottom w:val="0"/>
      <w:divBdr>
        <w:top w:val="none" w:sz="0" w:space="0" w:color="auto"/>
        <w:left w:val="none" w:sz="0" w:space="0" w:color="auto"/>
        <w:bottom w:val="none" w:sz="0" w:space="0" w:color="auto"/>
        <w:right w:val="none" w:sz="0" w:space="0" w:color="auto"/>
      </w:divBdr>
    </w:div>
    <w:div w:id="1389913137">
      <w:bodyDiv w:val="1"/>
      <w:marLeft w:val="0"/>
      <w:marRight w:val="0"/>
      <w:marTop w:val="0"/>
      <w:marBottom w:val="0"/>
      <w:divBdr>
        <w:top w:val="none" w:sz="0" w:space="0" w:color="auto"/>
        <w:left w:val="none" w:sz="0" w:space="0" w:color="auto"/>
        <w:bottom w:val="none" w:sz="0" w:space="0" w:color="auto"/>
        <w:right w:val="none" w:sz="0" w:space="0" w:color="auto"/>
      </w:divBdr>
    </w:div>
    <w:div w:id="1390223651">
      <w:bodyDiv w:val="1"/>
      <w:marLeft w:val="0"/>
      <w:marRight w:val="0"/>
      <w:marTop w:val="0"/>
      <w:marBottom w:val="0"/>
      <w:divBdr>
        <w:top w:val="none" w:sz="0" w:space="0" w:color="auto"/>
        <w:left w:val="none" w:sz="0" w:space="0" w:color="auto"/>
        <w:bottom w:val="none" w:sz="0" w:space="0" w:color="auto"/>
        <w:right w:val="none" w:sz="0" w:space="0" w:color="auto"/>
      </w:divBdr>
    </w:div>
    <w:div w:id="1391079545">
      <w:bodyDiv w:val="1"/>
      <w:marLeft w:val="0"/>
      <w:marRight w:val="0"/>
      <w:marTop w:val="0"/>
      <w:marBottom w:val="0"/>
      <w:divBdr>
        <w:top w:val="none" w:sz="0" w:space="0" w:color="auto"/>
        <w:left w:val="none" w:sz="0" w:space="0" w:color="auto"/>
        <w:bottom w:val="none" w:sz="0" w:space="0" w:color="auto"/>
        <w:right w:val="none" w:sz="0" w:space="0" w:color="auto"/>
      </w:divBdr>
    </w:div>
    <w:div w:id="1393845107">
      <w:bodyDiv w:val="1"/>
      <w:marLeft w:val="0"/>
      <w:marRight w:val="0"/>
      <w:marTop w:val="0"/>
      <w:marBottom w:val="0"/>
      <w:divBdr>
        <w:top w:val="none" w:sz="0" w:space="0" w:color="auto"/>
        <w:left w:val="none" w:sz="0" w:space="0" w:color="auto"/>
        <w:bottom w:val="none" w:sz="0" w:space="0" w:color="auto"/>
        <w:right w:val="none" w:sz="0" w:space="0" w:color="auto"/>
      </w:divBdr>
    </w:div>
    <w:div w:id="1396582940">
      <w:bodyDiv w:val="1"/>
      <w:marLeft w:val="0"/>
      <w:marRight w:val="0"/>
      <w:marTop w:val="0"/>
      <w:marBottom w:val="0"/>
      <w:divBdr>
        <w:top w:val="none" w:sz="0" w:space="0" w:color="auto"/>
        <w:left w:val="none" w:sz="0" w:space="0" w:color="auto"/>
        <w:bottom w:val="none" w:sz="0" w:space="0" w:color="auto"/>
        <w:right w:val="none" w:sz="0" w:space="0" w:color="auto"/>
      </w:divBdr>
    </w:div>
    <w:div w:id="1397242196">
      <w:bodyDiv w:val="1"/>
      <w:marLeft w:val="0"/>
      <w:marRight w:val="0"/>
      <w:marTop w:val="0"/>
      <w:marBottom w:val="0"/>
      <w:divBdr>
        <w:top w:val="none" w:sz="0" w:space="0" w:color="auto"/>
        <w:left w:val="none" w:sz="0" w:space="0" w:color="auto"/>
        <w:bottom w:val="none" w:sz="0" w:space="0" w:color="auto"/>
        <w:right w:val="none" w:sz="0" w:space="0" w:color="auto"/>
      </w:divBdr>
    </w:div>
    <w:div w:id="1397631483">
      <w:bodyDiv w:val="1"/>
      <w:marLeft w:val="0"/>
      <w:marRight w:val="0"/>
      <w:marTop w:val="0"/>
      <w:marBottom w:val="0"/>
      <w:divBdr>
        <w:top w:val="none" w:sz="0" w:space="0" w:color="auto"/>
        <w:left w:val="none" w:sz="0" w:space="0" w:color="auto"/>
        <w:bottom w:val="none" w:sz="0" w:space="0" w:color="auto"/>
        <w:right w:val="none" w:sz="0" w:space="0" w:color="auto"/>
      </w:divBdr>
    </w:div>
    <w:div w:id="1399941413">
      <w:bodyDiv w:val="1"/>
      <w:marLeft w:val="0"/>
      <w:marRight w:val="0"/>
      <w:marTop w:val="0"/>
      <w:marBottom w:val="0"/>
      <w:divBdr>
        <w:top w:val="none" w:sz="0" w:space="0" w:color="auto"/>
        <w:left w:val="none" w:sz="0" w:space="0" w:color="auto"/>
        <w:bottom w:val="none" w:sz="0" w:space="0" w:color="auto"/>
        <w:right w:val="none" w:sz="0" w:space="0" w:color="auto"/>
      </w:divBdr>
    </w:div>
    <w:div w:id="1402830555">
      <w:bodyDiv w:val="1"/>
      <w:marLeft w:val="0"/>
      <w:marRight w:val="0"/>
      <w:marTop w:val="0"/>
      <w:marBottom w:val="0"/>
      <w:divBdr>
        <w:top w:val="none" w:sz="0" w:space="0" w:color="auto"/>
        <w:left w:val="none" w:sz="0" w:space="0" w:color="auto"/>
        <w:bottom w:val="none" w:sz="0" w:space="0" w:color="auto"/>
        <w:right w:val="none" w:sz="0" w:space="0" w:color="auto"/>
      </w:divBdr>
    </w:div>
    <w:div w:id="1403407883">
      <w:bodyDiv w:val="1"/>
      <w:marLeft w:val="0"/>
      <w:marRight w:val="0"/>
      <w:marTop w:val="0"/>
      <w:marBottom w:val="0"/>
      <w:divBdr>
        <w:top w:val="none" w:sz="0" w:space="0" w:color="auto"/>
        <w:left w:val="none" w:sz="0" w:space="0" w:color="auto"/>
        <w:bottom w:val="none" w:sz="0" w:space="0" w:color="auto"/>
        <w:right w:val="none" w:sz="0" w:space="0" w:color="auto"/>
      </w:divBdr>
    </w:div>
    <w:div w:id="1407190801">
      <w:bodyDiv w:val="1"/>
      <w:marLeft w:val="0"/>
      <w:marRight w:val="0"/>
      <w:marTop w:val="0"/>
      <w:marBottom w:val="0"/>
      <w:divBdr>
        <w:top w:val="none" w:sz="0" w:space="0" w:color="auto"/>
        <w:left w:val="none" w:sz="0" w:space="0" w:color="auto"/>
        <w:bottom w:val="none" w:sz="0" w:space="0" w:color="auto"/>
        <w:right w:val="none" w:sz="0" w:space="0" w:color="auto"/>
      </w:divBdr>
    </w:div>
    <w:div w:id="1408770958">
      <w:bodyDiv w:val="1"/>
      <w:marLeft w:val="0"/>
      <w:marRight w:val="0"/>
      <w:marTop w:val="0"/>
      <w:marBottom w:val="0"/>
      <w:divBdr>
        <w:top w:val="none" w:sz="0" w:space="0" w:color="auto"/>
        <w:left w:val="none" w:sz="0" w:space="0" w:color="auto"/>
        <w:bottom w:val="none" w:sz="0" w:space="0" w:color="auto"/>
        <w:right w:val="none" w:sz="0" w:space="0" w:color="auto"/>
      </w:divBdr>
    </w:div>
    <w:div w:id="1408839195">
      <w:bodyDiv w:val="1"/>
      <w:marLeft w:val="0"/>
      <w:marRight w:val="0"/>
      <w:marTop w:val="0"/>
      <w:marBottom w:val="0"/>
      <w:divBdr>
        <w:top w:val="none" w:sz="0" w:space="0" w:color="auto"/>
        <w:left w:val="none" w:sz="0" w:space="0" w:color="auto"/>
        <w:bottom w:val="none" w:sz="0" w:space="0" w:color="auto"/>
        <w:right w:val="none" w:sz="0" w:space="0" w:color="auto"/>
      </w:divBdr>
    </w:div>
    <w:div w:id="1410733811">
      <w:bodyDiv w:val="1"/>
      <w:marLeft w:val="0"/>
      <w:marRight w:val="0"/>
      <w:marTop w:val="0"/>
      <w:marBottom w:val="0"/>
      <w:divBdr>
        <w:top w:val="none" w:sz="0" w:space="0" w:color="auto"/>
        <w:left w:val="none" w:sz="0" w:space="0" w:color="auto"/>
        <w:bottom w:val="none" w:sz="0" w:space="0" w:color="auto"/>
        <w:right w:val="none" w:sz="0" w:space="0" w:color="auto"/>
      </w:divBdr>
    </w:div>
    <w:div w:id="1413235679">
      <w:bodyDiv w:val="1"/>
      <w:marLeft w:val="0"/>
      <w:marRight w:val="0"/>
      <w:marTop w:val="0"/>
      <w:marBottom w:val="0"/>
      <w:divBdr>
        <w:top w:val="none" w:sz="0" w:space="0" w:color="auto"/>
        <w:left w:val="none" w:sz="0" w:space="0" w:color="auto"/>
        <w:bottom w:val="none" w:sz="0" w:space="0" w:color="auto"/>
        <w:right w:val="none" w:sz="0" w:space="0" w:color="auto"/>
      </w:divBdr>
    </w:div>
    <w:div w:id="1414275502">
      <w:bodyDiv w:val="1"/>
      <w:marLeft w:val="0"/>
      <w:marRight w:val="0"/>
      <w:marTop w:val="0"/>
      <w:marBottom w:val="0"/>
      <w:divBdr>
        <w:top w:val="none" w:sz="0" w:space="0" w:color="auto"/>
        <w:left w:val="none" w:sz="0" w:space="0" w:color="auto"/>
        <w:bottom w:val="none" w:sz="0" w:space="0" w:color="auto"/>
        <w:right w:val="none" w:sz="0" w:space="0" w:color="auto"/>
      </w:divBdr>
    </w:div>
    <w:div w:id="1415513952">
      <w:bodyDiv w:val="1"/>
      <w:marLeft w:val="0"/>
      <w:marRight w:val="0"/>
      <w:marTop w:val="0"/>
      <w:marBottom w:val="0"/>
      <w:divBdr>
        <w:top w:val="none" w:sz="0" w:space="0" w:color="auto"/>
        <w:left w:val="none" w:sz="0" w:space="0" w:color="auto"/>
        <w:bottom w:val="none" w:sz="0" w:space="0" w:color="auto"/>
        <w:right w:val="none" w:sz="0" w:space="0" w:color="auto"/>
      </w:divBdr>
    </w:div>
    <w:div w:id="1416783622">
      <w:bodyDiv w:val="1"/>
      <w:marLeft w:val="0"/>
      <w:marRight w:val="0"/>
      <w:marTop w:val="0"/>
      <w:marBottom w:val="0"/>
      <w:divBdr>
        <w:top w:val="none" w:sz="0" w:space="0" w:color="auto"/>
        <w:left w:val="none" w:sz="0" w:space="0" w:color="auto"/>
        <w:bottom w:val="none" w:sz="0" w:space="0" w:color="auto"/>
        <w:right w:val="none" w:sz="0" w:space="0" w:color="auto"/>
      </w:divBdr>
    </w:div>
    <w:div w:id="1416977875">
      <w:bodyDiv w:val="1"/>
      <w:marLeft w:val="0"/>
      <w:marRight w:val="0"/>
      <w:marTop w:val="0"/>
      <w:marBottom w:val="0"/>
      <w:divBdr>
        <w:top w:val="none" w:sz="0" w:space="0" w:color="auto"/>
        <w:left w:val="none" w:sz="0" w:space="0" w:color="auto"/>
        <w:bottom w:val="none" w:sz="0" w:space="0" w:color="auto"/>
        <w:right w:val="none" w:sz="0" w:space="0" w:color="auto"/>
      </w:divBdr>
    </w:div>
    <w:div w:id="1418478137">
      <w:bodyDiv w:val="1"/>
      <w:marLeft w:val="0"/>
      <w:marRight w:val="0"/>
      <w:marTop w:val="0"/>
      <w:marBottom w:val="0"/>
      <w:divBdr>
        <w:top w:val="none" w:sz="0" w:space="0" w:color="auto"/>
        <w:left w:val="none" w:sz="0" w:space="0" w:color="auto"/>
        <w:bottom w:val="none" w:sz="0" w:space="0" w:color="auto"/>
        <w:right w:val="none" w:sz="0" w:space="0" w:color="auto"/>
      </w:divBdr>
    </w:div>
    <w:div w:id="1418481584">
      <w:bodyDiv w:val="1"/>
      <w:marLeft w:val="0"/>
      <w:marRight w:val="0"/>
      <w:marTop w:val="0"/>
      <w:marBottom w:val="0"/>
      <w:divBdr>
        <w:top w:val="none" w:sz="0" w:space="0" w:color="auto"/>
        <w:left w:val="none" w:sz="0" w:space="0" w:color="auto"/>
        <w:bottom w:val="none" w:sz="0" w:space="0" w:color="auto"/>
        <w:right w:val="none" w:sz="0" w:space="0" w:color="auto"/>
      </w:divBdr>
    </w:div>
    <w:div w:id="1421873693">
      <w:bodyDiv w:val="1"/>
      <w:marLeft w:val="0"/>
      <w:marRight w:val="0"/>
      <w:marTop w:val="0"/>
      <w:marBottom w:val="0"/>
      <w:divBdr>
        <w:top w:val="none" w:sz="0" w:space="0" w:color="auto"/>
        <w:left w:val="none" w:sz="0" w:space="0" w:color="auto"/>
        <w:bottom w:val="none" w:sz="0" w:space="0" w:color="auto"/>
        <w:right w:val="none" w:sz="0" w:space="0" w:color="auto"/>
      </w:divBdr>
    </w:div>
    <w:div w:id="1424109600">
      <w:bodyDiv w:val="1"/>
      <w:marLeft w:val="0"/>
      <w:marRight w:val="0"/>
      <w:marTop w:val="0"/>
      <w:marBottom w:val="0"/>
      <w:divBdr>
        <w:top w:val="none" w:sz="0" w:space="0" w:color="auto"/>
        <w:left w:val="none" w:sz="0" w:space="0" w:color="auto"/>
        <w:bottom w:val="none" w:sz="0" w:space="0" w:color="auto"/>
        <w:right w:val="none" w:sz="0" w:space="0" w:color="auto"/>
      </w:divBdr>
    </w:div>
    <w:div w:id="1425952465">
      <w:bodyDiv w:val="1"/>
      <w:marLeft w:val="0"/>
      <w:marRight w:val="0"/>
      <w:marTop w:val="0"/>
      <w:marBottom w:val="0"/>
      <w:divBdr>
        <w:top w:val="none" w:sz="0" w:space="0" w:color="auto"/>
        <w:left w:val="none" w:sz="0" w:space="0" w:color="auto"/>
        <w:bottom w:val="none" w:sz="0" w:space="0" w:color="auto"/>
        <w:right w:val="none" w:sz="0" w:space="0" w:color="auto"/>
      </w:divBdr>
    </w:div>
    <w:div w:id="1428769001">
      <w:bodyDiv w:val="1"/>
      <w:marLeft w:val="0"/>
      <w:marRight w:val="0"/>
      <w:marTop w:val="0"/>
      <w:marBottom w:val="0"/>
      <w:divBdr>
        <w:top w:val="none" w:sz="0" w:space="0" w:color="auto"/>
        <w:left w:val="none" w:sz="0" w:space="0" w:color="auto"/>
        <w:bottom w:val="none" w:sz="0" w:space="0" w:color="auto"/>
        <w:right w:val="none" w:sz="0" w:space="0" w:color="auto"/>
      </w:divBdr>
    </w:div>
    <w:div w:id="1429156319">
      <w:bodyDiv w:val="1"/>
      <w:marLeft w:val="0"/>
      <w:marRight w:val="0"/>
      <w:marTop w:val="0"/>
      <w:marBottom w:val="0"/>
      <w:divBdr>
        <w:top w:val="none" w:sz="0" w:space="0" w:color="auto"/>
        <w:left w:val="none" w:sz="0" w:space="0" w:color="auto"/>
        <w:bottom w:val="none" w:sz="0" w:space="0" w:color="auto"/>
        <w:right w:val="none" w:sz="0" w:space="0" w:color="auto"/>
      </w:divBdr>
    </w:div>
    <w:div w:id="1432168626">
      <w:bodyDiv w:val="1"/>
      <w:marLeft w:val="0"/>
      <w:marRight w:val="0"/>
      <w:marTop w:val="0"/>
      <w:marBottom w:val="0"/>
      <w:divBdr>
        <w:top w:val="none" w:sz="0" w:space="0" w:color="auto"/>
        <w:left w:val="none" w:sz="0" w:space="0" w:color="auto"/>
        <w:bottom w:val="none" w:sz="0" w:space="0" w:color="auto"/>
        <w:right w:val="none" w:sz="0" w:space="0" w:color="auto"/>
      </w:divBdr>
    </w:div>
    <w:div w:id="1432240601">
      <w:bodyDiv w:val="1"/>
      <w:marLeft w:val="0"/>
      <w:marRight w:val="0"/>
      <w:marTop w:val="0"/>
      <w:marBottom w:val="0"/>
      <w:divBdr>
        <w:top w:val="none" w:sz="0" w:space="0" w:color="auto"/>
        <w:left w:val="none" w:sz="0" w:space="0" w:color="auto"/>
        <w:bottom w:val="none" w:sz="0" w:space="0" w:color="auto"/>
        <w:right w:val="none" w:sz="0" w:space="0" w:color="auto"/>
      </w:divBdr>
    </w:div>
    <w:div w:id="1432243322">
      <w:bodyDiv w:val="1"/>
      <w:marLeft w:val="0"/>
      <w:marRight w:val="0"/>
      <w:marTop w:val="0"/>
      <w:marBottom w:val="0"/>
      <w:divBdr>
        <w:top w:val="none" w:sz="0" w:space="0" w:color="auto"/>
        <w:left w:val="none" w:sz="0" w:space="0" w:color="auto"/>
        <w:bottom w:val="none" w:sz="0" w:space="0" w:color="auto"/>
        <w:right w:val="none" w:sz="0" w:space="0" w:color="auto"/>
      </w:divBdr>
    </w:div>
    <w:div w:id="1435783007">
      <w:bodyDiv w:val="1"/>
      <w:marLeft w:val="0"/>
      <w:marRight w:val="0"/>
      <w:marTop w:val="0"/>
      <w:marBottom w:val="0"/>
      <w:divBdr>
        <w:top w:val="none" w:sz="0" w:space="0" w:color="auto"/>
        <w:left w:val="none" w:sz="0" w:space="0" w:color="auto"/>
        <w:bottom w:val="none" w:sz="0" w:space="0" w:color="auto"/>
        <w:right w:val="none" w:sz="0" w:space="0" w:color="auto"/>
      </w:divBdr>
    </w:div>
    <w:div w:id="1436438022">
      <w:bodyDiv w:val="1"/>
      <w:marLeft w:val="0"/>
      <w:marRight w:val="0"/>
      <w:marTop w:val="0"/>
      <w:marBottom w:val="0"/>
      <w:divBdr>
        <w:top w:val="none" w:sz="0" w:space="0" w:color="auto"/>
        <w:left w:val="none" w:sz="0" w:space="0" w:color="auto"/>
        <w:bottom w:val="none" w:sz="0" w:space="0" w:color="auto"/>
        <w:right w:val="none" w:sz="0" w:space="0" w:color="auto"/>
      </w:divBdr>
    </w:div>
    <w:div w:id="1437408280">
      <w:bodyDiv w:val="1"/>
      <w:marLeft w:val="0"/>
      <w:marRight w:val="0"/>
      <w:marTop w:val="0"/>
      <w:marBottom w:val="0"/>
      <w:divBdr>
        <w:top w:val="none" w:sz="0" w:space="0" w:color="auto"/>
        <w:left w:val="none" w:sz="0" w:space="0" w:color="auto"/>
        <w:bottom w:val="none" w:sz="0" w:space="0" w:color="auto"/>
        <w:right w:val="none" w:sz="0" w:space="0" w:color="auto"/>
      </w:divBdr>
    </w:div>
    <w:div w:id="1437674582">
      <w:bodyDiv w:val="1"/>
      <w:marLeft w:val="0"/>
      <w:marRight w:val="0"/>
      <w:marTop w:val="0"/>
      <w:marBottom w:val="0"/>
      <w:divBdr>
        <w:top w:val="none" w:sz="0" w:space="0" w:color="auto"/>
        <w:left w:val="none" w:sz="0" w:space="0" w:color="auto"/>
        <w:bottom w:val="none" w:sz="0" w:space="0" w:color="auto"/>
        <w:right w:val="none" w:sz="0" w:space="0" w:color="auto"/>
      </w:divBdr>
    </w:div>
    <w:div w:id="1438401334">
      <w:bodyDiv w:val="1"/>
      <w:marLeft w:val="0"/>
      <w:marRight w:val="0"/>
      <w:marTop w:val="0"/>
      <w:marBottom w:val="0"/>
      <w:divBdr>
        <w:top w:val="none" w:sz="0" w:space="0" w:color="auto"/>
        <w:left w:val="none" w:sz="0" w:space="0" w:color="auto"/>
        <w:bottom w:val="none" w:sz="0" w:space="0" w:color="auto"/>
        <w:right w:val="none" w:sz="0" w:space="0" w:color="auto"/>
      </w:divBdr>
    </w:div>
    <w:div w:id="1439444531">
      <w:bodyDiv w:val="1"/>
      <w:marLeft w:val="0"/>
      <w:marRight w:val="0"/>
      <w:marTop w:val="0"/>
      <w:marBottom w:val="0"/>
      <w:divBdr>
        <w:top w:val="none" w:sz="0" w:space="0" w:color="auto"/>
        <w:left w:val="none" w:sz="0" w:space="0" w:color="auto"/>
        <w:bottom w:val="none" w:sz="0" w:space="0" w:color="auto"/>
        <w:right w:val="none" w:sz="0" w:space="0" w:color="auto"/>
      </w:divBdr>
    </w:div>
    <w:div w:id="1439564548">
      <w:bodyDiv w:val="1"/>
      <w:marLeft w:val="0"/>
      <w:marRight w:val="0"/>
      <w:marTop w:val="0"/>
      <w:marBottom w:val="0"/>
      <w:divBdr>
        <w:top w:val="none" w:sz="0" w:space="0" w:color="auto"/>
        <w:left w:val="none" w:sz="0" w:space="0" w:color="auto"/>
        <w:bottom w:val="none" w:sz="0" w:space="0" w:color="auto"/>
        <w:right w:val="none" w:sz="0" w:space="0" w:color="auto"/>
      </w:divBdr>
    </w:div>
    <w:div w:id="1439793151">
      <w:bodyDiv w:val="1"/>
      <w:marLeft w:val="0"/>
      <w:marRight w:val="0"/>
      <w:marTop w:val="0"/>
      <w:marBottom w:val="0"/>
      <w:divBdr>
        <w:top w:val="none" w:sz="0" w:space="0" w:color="auto"/>
        <w:left w:val="none" w:sz="0" w:space="0" w:color="auto"/>
        <w:bottom w:val="none" w:sz="0" w:space="0" w:color="auto"/>
        <w:right w:val="none" w:sz="0" w:space="0" w:color="auto"/>
      </w:divBdr>
    </w:div>
    <w:div w:id="1439980349">
      <w:bodyDiv w:val="1"/>
      <w:marLeft w:val="0"/>
      <w:marRight w:val="0"/>
      <w:marTop w:val="0"/>
      <w:marBottom w:val="0"/>
      <w:divBdr>
        <w:top w:val="none" w:sz="0" w:space="0" w:color="auto"/>
        <w:left w:val="none" w:sz="0" w:space="0" w:color="auto"/>
        <w:bottom w:val="none" w:sz="0" w:space="0" w:color="auto"/>
        <w:right w:val="none" w:sz="0" w:space="0" w:color="auto"/>
      </w:divBdr>
    </w:div>
    <w:div w:id="1442336271">
      <w:bodyDiv w:val="1"/>
      <w:marLeft w:val="0"/>
      <w:marRight w:val="0"/>
      <w:marTop w:val="0"/>
      <w:marBottom w:val="0"/>
      <w:divBdr>
        <w:top w:val="none" w:sz="0" w:space="0" w:color="auto"/>
        <w:left w:val="none" w:sz="0" w:space="0" w:color="auto"/>
        <w:bottom w:val="none" w:sz="0" w:space="0" w:color="auto"/>
        <w:right w:val="none" w:sz="0" w:space="0" w:color="auto"/>
      </w:divBdr>
    </w:div>
    <w:div w:id="1443300653">
      <w:bodyDiv w:val="1"/>
      <w:marLeft w:val="0"/>
      <w:marRight w:val="0"/>
      <w:marTop w:val="0"/>
      <w:marBottom w:val="0"/>
      <w:divBdr>
        <w:top w:val="none" w:sz="0" w:space="0" w:color="auto"/>
        <w:left w:val="none" w:sz="0" w:space="0" w:color="auto"/>
        <w:bottom w:val="none" w:sz="0" w:space="0" w:color="auto"/>
        <w:right w:val="none" w:sz="0" w:space="0" w:color="auto"/>
      </w:divBdr>
    </w:div>
    <w:div w:id="1445149711">
      <w:bodyDiv w:val="1"/>
      <w:marLeft w:val="0"/>
      <w:marRight w:val="0"/>
      <w:marTop w:val="0"/>
      <w:marBottom w:val="0"/>
      <w:divBdr>
        <w:top w:val="none" w:sz="0" w:space="0" w:color="auto"/>
        <w:left w:val="none" w:sz="0" w:space="0" w:color="auto"/>
        <w:bottom w:val="none" w:sz="0" w:space="0" w:color="auto"/>
        <w:right w:val="none" w:sz="0" w:space="0" w:color="auto"/>
      </w:divBdr>
    </w:div>
    <w:div w:id="1445613656">
      <w:bodyDiv w:val="1"/>
      <w:marLeft w:val="0"/>
      <w:marRight w:val="0"/>
      <w:marTop w:val="0"/>
      <w:marBottom w:val="0"/>
      <w:divBdr>
        <w:top w:val="none" w:sz="0" w:space="0" w:color="auto"/>
        <w:left w:val="none" w:sz="0" w:space="0" w:color="auto"/>
        <w:bottom w:val="none" w:sz="0" w:space="0" w:color="auto"/>
        <w:right w:val="none" w:sz="0" w:space="0" w:color="auto"/>
      </w:divBdr>
    </w:div>
    <w:div w:id="1448818022">
      <w:bodyDiv w:val="1"/>
      <w:marLeft w:val="0"/>
      <w:marRight w:val="0"/>
      <w:marTop w:val="0"/>
      <w:marBottom w:val="0"/>
      <w:divBdr>
        <w:top w:val="none" w:sz="0" w:space="0" w:color="auto"/>
        <w:left w:val="none" w:sz="0" w:space="0" w:color="auto"/>
        <w:bottom w:val="none" w:sz="0" w:space="0" w:color="auto"/>
        <w:right w:val="none" w:sz="0" w:space="0" w:color="auto"/>
      </w:divBdr>
    </w:div>
    <w:div w:id="1448962444">
      <w:bodyDiv w:val="1"/>
      <w:marLeft w:val="0"/>
      <w:marRight w:val="0"/>
      <w:marTop w:val="0"/>
      <w:marBottom w:val="0"/>
      <w:divBdr>
        <w:top w:val="none" w:sz="0" w:space="0" w:color="auto"/>
        <w:left w:val="none" w:sz="0" w:space="0" w:color="auto"/>
        <w:bottom w:val="none" w:sz="0" w:space="0" w:color="auto"/>
        <w:right w:val="none" w:sz="0" w:space="0" w:color="auto"/>
      </w:divBdr>
    </w:div>
    <w:div w:id="1449006077">
      <w:bodyDiv w:val="1"/>
      <w:marLeft w:val="0"/>
      <w:marRight w:val="0"/>
      <w:marTop w:val="0"/>
      <w:marBottom w:val="0"/>
      <w:divBdr>
        <w:top w:val="none" w:sz="0" w:space="0" w:color="auto"/>
        <w:left w:val="none" w:sz="0" w:space="0" w:color="auto"/>
        <w:bottom w:val="none" w:sz="0" w:space="0" w:color="auto"/>
        <w:right w:val="none" w:sz="0" w:space="0" w:color="auto"/>
      </w:divBdr>
    </w:div>
    <w:div w:id="1451242916">
      <w:bodyDiv w:val="1"/>
      <w:marLeft w:val="0"/>
      <w:marRight w:val="0"/>
      <w:marTop w:val="0"/>
      <w:marBottom w:val="0"/>
      <w:divBdr>
        <w:top w:val="none" w:sz="0" w:space="0" w:color="auto"/>
        <w:left w:val="none" w:sz="0" w:space="0" w:color="auto"/>
        <w:bottom w:val="none" w:sz="0" w:space="0" w:color="auto"/>
        <w:right w:val="none" w:sz="0" w:space="0" w:color="auto"/>
      </w:divBdr>
    </w:div>
    <w:div w:id="1451782561">
      <w:bodyDiv w:val="1"/>
      <w:marLeft w:val="0"/>
      <w:marRight w:val="0"/>
      <w:marTop w:val="0"/>
      <w:marBottom w:val="0"/>
      <w:divBdr>
        <w:top w:val="none" w:sz="0" w:space="0" w:color="auto"/>
        <w:left w:val="none" w:sz="0" w:space="0" w:color="auto"/>
        <w:bottom w:val="none" w:sz="0" w:space="0" w:color="auto"/>
        <w:right w:val="none" w:sz="0" w:space="0" w:color="auto"/>
      </w:divBdr>
    </w:div>
    <w:div w:id="1452090261">
      <w:bodyDiv w:val="1"/>
      <w:marLeft w:val="0"/>
      <w:marRight w:val="0"/>
      <w:marTop w:val="0"/>
      <w:marBottom w:val="0"/>
      <w:divBdr>
        <w:top w:val="none" w:sz="0" w:space="0" w:color="auto"/>
        <w:left w:val="none" w:sz="0" w:space="0" w:color="auto"/>
        <w:bottom w:val="none" w:sz="0" w:space="0" w:color="auto"/>
        <w:right w:val="none" w:sz="0" w:space="0" w:color="auto"/>
      </w:divBdr>
    </w:div>
    <w:div w:id="1454440720">
      <w:bodyDiv w:val="1"/>
      <w:marLeft w:val="0"/>
      <w:marRight w:val="0"/>
      <w:marTop w:val="0"/>
      <w:marBottom w:val="0"/>
      <w:divBdr>
        <w:top w:val="none" w:sz="0" w:space="0" w:color="auto"/>
        <w:left w:val="none" w:sz="0" w:space="0" w:color="auto"/>
        <w:bottom w:val="none" w:sz="0" w:space="0" w:color="auto"/>
        <w:right w:val="none" w:sz="0" w:space="0" w:color="auto"/>
      </w:divBdr>
    </w:div>
    <w:div w:id="1455753732">
      <w:bodyDiv w:val="1"/>
      <w:marLeft w:val="0"/>
      <w:marRight w:val="0"/>
      <w:marTop w:val="0"/>
      <w:marBottom w:val="0"/>
      <w:divBdr>
        <w:top w:val="none" w:sz="0" w:space="0" w:color="auto"/>
        <w:left w:val="none" w:sz="0" w:space="0" w:color="auto"/>
        <w:bottom w:val="none" w:sz="0" w:space="0" w:color="auto"/>
        <w:right w:val="none" w:sz="0" w:space="0" w:color="auto"/>
      </w:divBdr>
    </w:div>
    <w:div w:id="1457991436">
      <w:bodyDiv w:val="1"/>
      <w:marLeft w:val="0"/>
      <w:marRight w:val="0"/>
      <w:marTop w:val="0"/>
      <w:marBottom w:val="0"/>
      <w:divBdr>
        <w:top w:val="none" w:sz="0" w:space="0" w:color="auto"/>
        <w:left w:val="none" w:sz="0" w:space="0" w:color="auto"/>
        <w:bottom w:val="none" w:sz="0" w:space="0" w:color="auto"/>
        <w:right w:val="none" w:sz="0" w:space="0" w:color="auto"/>
      </w:divBdr>
    </w:div>
    <w:div w:id="1459296944">
      <w:bodyDiv w:val="1"/>
      <w:marLeft w:val="0"/>
      <w:marRight w:val="0"/>
      <w:marTop w:val="0"/>
      <w:marBottom w:val="0"/>
      <w:divBdr>
        <w:top w:val="none" w:sz="0" w:space="0" w:color="auto"/>
        <w:left w:val="none" w:sz="0" w:space="0" w:color="auto"/>
        <w:bottom w:val="none" w:sz="0" w:space="0" w:color="auto"/>
        <w:right w:val="none" w:sz="0" w:space="0" w:color="auto"/>
      </w:divBdr>
    </w:div>
    <w:div w:id="1461024580">
      <w:bodyDiv w:val="1"/>
      <w:marLeft w:val="0"/>
      <w:marRight w:val="0"/>
      <w:marTop w:val="0"/>
      <w:marBottom w:val="0"/>
      <w:divBdr>
        <w:top w:val="none" w:sz="0" w:space="0" w:color="auto"/>
        <w:left w:val="none" w:sz="0" w:space="0" w:color="auto"/>
        <w:bottom w:val="none" w:sz="0" w:space="0" w:color="auto"/>
        <w:right w:val="none" w:sz="0" w:space="0" w:color="auto"/>
      </w:divBdr>
    </w:div>
    <w:div w:id="1461682144">
      <w:bodyDiv w:val="1"/>
      <w:marLeft w:val="0"/>
      <w:marRight w:val="0"/>
      <w:marTop w:val="0"/>
      <w:marBottom w:val="0"/>
      <w:divBdr>
        <w:top w:val="none" w:sz="0" w:space="0" w:color="auto"/>
        <w:left w:val="none" w:sz="0" w:space="0" w:color="auto"/>
        <w:bottom w:val="none" w:sz="0" w:space="0" w:color="auto"/>
        <w:right w:val="none" w:sz="0" w:space="0" w:color="auto"/>
      </w:divBdr>
    </w:div>
    <w:div w:id="1464228107">
      <w:bodyDiv w:val="1"/>
      <w:marLeft w:val="0"/>
      <w:marRight w:val="0"/>
      <w:marTop w:val="0"/>
      <w:marBottom w:val="0"/>
      <w:divBdr>
        <w:top w:val="none" w:sz="0" w:space="0" w:color="auto"/>
        <w:left w:val="none" w:sz="0" w:space="0" w:color="auto"/>
        <w:bottom w:val="none" w:sz="0" w:space="0" w:color="auto"/>
        <w:right w:val="none" w:sz="0" w:space="0" w:color="auto"/>
      </w:divBdr>
    </w:div>
    <w:div w:id="1466314955">
      <w:bodyDiv w:val="1"/>
      <w:marLeft w:val="0"/>
      <w:marRight w:val="0"/>
      <w:marTop w:val="0"/>
      <w:marBottom w:val="0"/>
      <w:divBdr>
        <w:top w:val="none" w:sz="0" w:space="0" w:color="auto"/>
        <w:left w:val="none" w:sz="0" w:space="0" w:color="auto"/>
        <w:bottom w:val="none" w:sz="0" w:space="0" w:color="auto"/>
        <w:right w:val="none" w:sz="0" w:space="0" w:color="auto"/>
      </w:divBdr>
    </w:div>
    <w:div w:id="1466317002">
      <w:bodyDiv w:val="1"/>
      <w:marLeft w:val="0"/>
      <w:marRight w:val="0"/>
      <w:marTop w:val="0"/>
      <w:marBottom w:val="0"/>
      <w:divBdr>
        <w:top w:val="none" w:sz="0" w:space="0" w:color="auto"/>
        <w:left w:val="none" w:sz="0" w:space="0" w:color="auto"/>
        <w:bottom w:val="none" w:sz="0" w:space="0" w:color="auto"/>
        <w:right w:val="none" w:sz="0" w:space="0" w:color="auto"/>
      </w:divBdr>
    </w:div>
    <w:div w:id="1467041414">
      <w:bodyDiv w:val="1"/>
      <w:marLeft w:val="0"/>
      <w:marRight w:val="0"/>
      <w:marTop w:val="0"/>
      <w:marBottom w:val="0"/>
      <w:divBdr>
        <w:top w:val="none" w:sz="0" w:space="0" w:color="auto"/>
        <w:left w:val="none" w:sz="0" w:space="0" w:color="auto"/>
        <w:bottom w:val="none" w:sz="0" w:space="0" w:color="auto"/>
        <w:right w:val="none" w:sz="0" w:space="0" w:color="auto"/>
      </w:divBdr>
    </w:div>
    <w:div w:id="1467116566">
      <w:bodyDiv w:val="1"/>
      <w:marLeft w:val="0"/>
      <w:marRight w:val="0"/>
      <w:marTop w:val="0"/>
      <w:marBottom w:val="0"/>
      <w:divBdr>
        <w:top w:val="none" w:sz="0" w:space="0" w:color="auto"/>
        <w:left w:val="none" w:sz="0" w:space="0" w:color="auto"/>
        <w:bottom w:val="none" w:sz="0" w:space="0" w:color="auto"/>
        <w:right w:val="none" w:sz="0" w:space="0" w:color="auto"/>
      </w:divBdr>
    </w:div>
    <w:div w:id="1467697412">
      <w:bodyDiv w:val="1"/>
      <w:marLeft w:val="0"/>
      <w:marRight w:val="0"/>
      <w:marTop w:val="0"/>
      <w:marBottom w:val="0"/>
      <w:divBdr>
        <w:top w:val="none" w:sz="0" w:space="0" w:color="auto"/>
        <w:left w:val="none" w:sz="0" w:space="0" w:color="auto"/>
        <w:bottom w:val="none" w:sz="0" w:space="0" w:color="auto"/>
        <w:right w:val="none" w:sz="0" w:space="0" w:color="auto"/>
      </w:divBdr>
    </w:div>
    <w:div w:id="1469779861">
      <w:bodyDiv w:val="1"/>
      <w:marLeft w:val="0"/>
      <w:marRight w:val="0"/>
      <w:marTop w:val="0"/>
      <w:marBottom w:val="0"/>
      <w:divBdr>
        <w:top w:val="none" w:sz="0" w:space="0" w:color="auto"/>
        <w:left w:val="none" w:sz="0" w:space="0" w:color="auto"/>
        <w:bottom w:val="none" w:sz="0" w:space="0" w:color="auto"/>
        <w:right w:val="none" w:sz="0" w:space="0" w:color="auto"/>
      </w:divBdr>
    </w:div>
    <w:div w:id="1469780578">
      <w:bodyDiv w:val="1"/>
      <w:marLeft w:val="0"/>
      <w:marRight w:val="0"/>
      <w:marTop w:val="0"/>
      <w:marBottom w:val="0"/>
      <w:divBdr>
        <w:top w:val="none" w:sz="0" w:space="0" w:color="auto"/>
        <w:left w:val="none" w:sz="0" w:space="0" w:color="auto"/>
        <w:bottom w:val="none" w:sz="0" w:space="0" w:color="auto"/>
        <w:right w:val="none" w:sz="0" w:space="0" w:color="auto"/>
      </w:divBdr>
    </w:div>
    <w:div w:id="1470242231">
      <w:bodyDiv w:val="1"/>
      <w:marLeft w:val="0"/>
      <w:marRight w:val="0"/>
      <w:marTop w:val="0"/>
      <w:marBottom w:val="0"/>
      <w:divBdr>
        <w:top w:val="none" w:sz="0" w:space="0" w:color="auto"/>
        <w:left w:val="none" w:sz="0" w:space="0" w:color="auto"/>
        <w:bottom w:val="none" w:sz="0" w:space="0" w:color="auto"/>
        <w:right w:val="none" w:sz="0" w:space="0" w:color="auto"/>
      </w:divBdr>
    </w:div>
    <w:div w:id="1471248127">
      <w:bodyDiv w:val="1"/>
      <w:marLeft w:val="0"/>
      <w:marRight w:val="0"/>
      <w:marTop w:val="0"/>
      <w:marBottom w:val="0"/>
      <w:divBdr>
        <w:top w:val="none" w:sz="0" w:space="0" w:color="auto"/>
        <w:left w:val="none" w:sz="0" w:space="0" w:color="auto"/>
        <w:bottom w:val="none" w:sz="0" w:space="0" w:color="auto"/>
        <w:right w:val="none" w:sz="0" w:space="0" w:color="auto"/>
      </w:divBdr>
    </w:div>
    <w:div w:id="1472165531">
      <w:bodyDiv w:val="1"/>
      <w:marLeft w:val="0"/>
      <w:marRight w:val="0"/>
      <w:marTop w:val="0"/>
      <w:marBottom w:val="0"/>
      <w:divBdr>
        <w:top w:val="none" w:sz="0" w:space="0" w:color="auto"/>
        <w:left w:val="none" w:sz="0" w:space="0" w:color="auto"/>
        <w:bottom w:val="none" w:sz="0" w:space="0" w:color="auto"/>
        <w:right w:val="none" w:sz="0" w:space="0" w:color="auto"/>
      </w:divBdr>
    </w:div>
    <w:div w:id="1472400457">
      <w:bodyDiv w:val="1"/>
      <w:marLeft w:val="0"/>
      <w:marRight w:val="0"/>
      <w:marTop w:val="0"/>
      <w:marBottom w:val="0"/>
      <w:divBdr>
        <w:top w:val="none" w:sz="0" w:space="0" w:color="auto"/>
        <w:left w:val="none" w:sz="0" w:space="0" w:color="auto"/>
        <w:bottom w:val="none" w:sz="0" w:space="0" w:color="auto"/>
        <w:right w:val="none" w:sz="0" w:space="0" w:color="auto"/>
      </w:divBdr>
    </w:div>
    <w:div w:id="1475101280">
      <w:bodyDiv w:val="1"/>
      <w:marLeft w:val="0"/>
      <w:marRight w:val="0"/>
      <w:marTop w:val="0"/>
      <w:marBottom w:val="0"/>
      <w:divBdr>
        <w:top w:val="none" w:sz="0" w:space="0" w:color="auto"/>
        <w:left w:val="none" w:sz="0" w:space="0" w:color="auto"/>
        <w:bottom w:val="none" w:sz="0" w:space="0" w:color="auto"/>
        <w:right w:val="none" w:sz="0" w:space="0" w:color="auto"/>
      </w:divBdr>
    </w:div>
    <w:div w:id="1477338384">
      <w:bodyDiv w:val="1"/>
      <w:marLeft w:val="0"/>
      <w:marRight w:val="0"/>
      <w:marTop w:val="0"/>
      <w:marBottom w:val="0"/>
      <w:divBdr>
        <w:top w:val="none" w:sz="0" w:space="0" w:color="auto"/>
        <w:left w:val="none" w:sz="0" w:space="0" w:color="auto"/>
        <w:bottom w:val="none" w:sz="0" w:space="0" w:color="auto"/>
        <w:right w:val="none" w:sz="0" w:space="0" w:color="auto"/>
      </w:divBdr>
    </w:div>
    <w:div w:id="1477338516">
      <w:bodyDiv w:val="1"/>
      <w:marLeft w:val="0"/>
      <w:marRight w:val="0"/>
      <w:marTop w:val="0"/>
      <w:marBottom w:val="0"/>
      <w:divBdr>
        <w:top w:val="none" w:sz="0" w:space="0" w:color="auto"/>
        <w:left w:val="none" w:sz="0" w:space="0" w:color="auto"/>
        <w:bottom w:val="none" w:sz="0" w:space="0" w:color="auto"/>
        <w:right w:val="none" w:sz="0" w:space="0" w:color="auto"/>
      </w:divBdr>
    </w:div>
    <w:div w:id="1482113879">
      <w:bodyDiv w:val="1"/>
      <w:marLeft w:val="0"/>
      <w:marRight w:val="0"/>
      <w:marTop w:val="0"/>
      <w:marBottom w:val="0"/>
      <w:divBdr>
        <w:top w:val="none" w:sz="0" w:space="0" w:color="auto"/>
        <w:left w:val="none" w:sz="0" w:space="0" w:color="auto"/>
        <w:bottom w:val="none" w:sz="0" w:space="0" w:color="auto"/>
        <w:right w:val="none" w:sz="0" w:space="0" w:color="auto"/>
      </w:divBdr>
    </w:div>
    <w:div w:id="1482892673">
      <w:bodyDiv w:val="1"/>
      <w:marLeft w:val="0"/>
      <w:marRight w:val="0"/>
      <w:marTop w:val="0"/>
      <w:marBottom w:val="0"/>
      <w:divBdr>
        <w:top w:val="none" w:sz="0" w:space="0" w:color="auto"/>
        <w:left w:val="none" w:sz="0" w:space="0" w:color="auto"/>
        <w:bottom w:val="none" w:sz="0" w:space="0" w:color="auto"/>
        <w:right w:val="none" w:sz="0" w:space="0" w:color="auto"/>
      </w:divBdr>
    </w:div>
    <w:div w:id="1483546069">
      <w:bodyDiv w:val="1"/>
      <w:marLeft w:val="0"/>
      <w:marRight w:val="0"/>
      <w:marTop w:val="0"/>
      <w:marBottom w:val="0"/>
      <w:divBdr>
        <w:top w:val="none" w:sz="0" w:space="0" w:color="auto"/>
        <w:left w:val="none" w:sz="0" w:space="0" w:color="auto"/>
        <w:bottom w:val="none" w:sz="0" w:space="0" w:color="auto"/>
        <w:right w:val="none" w:sz="0" w:space="0" w:color="auto"/>
      </w:divBdr>
    </w:div>
    <w:div w:id="1484271946">
      <w:bodyDiv w:val="1"/>
      <w:marLeft w:val="0"/>
      <w:marRight w:val="0"/>
      <w:marTop w:val="0"/>
      <w:marBottom w:val="0"/>
      <w:divBdr>
        <w:top w:val="none" w:sz="0" w:space="0" w:color="auto"/>
        <w:left w:val="none" w:sz="0" w:space="0" w:color="auto"/>
        <w:bottom w:val="none" w:sz="0" w:space="0" w:color="auto"/>
        <w:right w:val="none" w:sz="0" w:space="0" w:color="auto"/>
      </w:divBdr>
    </w:div>
    <w:div w:id="1484396435">
      <w:bodyDiv w:val="1"/>
      <w:marLeft w:val="0"/>
      <w:marRight w:val="0"/>
      <w:marTop w:val="0"/>
      <w:marBottom w:val="0"/>
      <w:divBdr>
        <w:top w:val="none" w:sz="0" w:space="0" w:color="auto"/>
        <w:left w:val="none" w:sz="0" w:space="0" w:color="auto"/>
        <w:bottom w:val="none" w:sz="0" w:space="0" w:color="auto"/>
        <w:right w:val="none" w:sz="0" w:space="0" w:color="auto"/>
      </w:divBdr>
    </w:div>
    <w:div w:id="1485001513">
      <w:bodyDiv w:val="1"/>
      <w:marLeft w:val="0"/>
      <w:marRight w:val="0"/>
      <w:marTop w:val="0"/>
      <w:marBottom w:val="0"/>
      <w:divBdr>
        <w:top w:val="none" w:sz="0" w:space="0" w:color="auto"/>
        <w:left w:val="none" w:sz="0" w:space="0" w:color="auto"/>
        <w:bottom w:val="none" w:sz="0" w:space="0" w:color="auto"/>
        <w:right w:val="none" w:sz="0" w:space="0" w:color="auto"/>
      </w:divBdr>
    </w:div>
    <w:div w:id="1486164456">
      <w:bodyDiv w:val="1"/>
      <w:marLeft w:val="0"/>
      <w:marRight w:val="0"/>
      <w:marTop w:val="0"/>
      <w:marBottom w:val="0"/>
      <w:divBdr>
        <w:top w:val="none" w:sz="0" w:space="0" w:color="auto"/>
        <w:left w:val="none" w:sz="0" w:space="0" w:color="auto"/>
        <w:bottom w:val="none" w:sz="0" w:space="0" w:color="auto"/>
        <w:right w:val="none" w:sz="0" w:space="0" w:color="auto"/>
      </w:divBdr>
    </w:div>
    <w:div w:id="1486817774">
      <w:bodyDiv w:val="1"/>
      <w:marLeft w:val="0"/>
      <w:marRight w:val="0"/>
      <w:marTop w:val="0"/>
      <w:marBottom w:val="0"/>
      <w:divBdr>
        <w:top w:val="none" w:sz="0" w:space="0" w:color="auto"/>
        <w:left w:val="none" w:sz="0" w:space="0" w:color="auto"/>
        <w:bottom w:val="none" w:sz="0" w:space="0" w:color="auto"/>
        <w:right w:val="none" w:sz="0" w:space="0" w:color="auto"/>
      </w:divBdr>
    </w:div>
    <w:div w:id="1487091827">
      <w:bodyDiv w:val="1"/>
      <w:marLeft w:val="0"/>
      <w:marRight w:val="0"/>
      <w:marTop w:val="0"/>
      <w:marBottom w:val="0"/>
      <w:divBdr>
        <w:top w:val="none" w:sz="0" w:space="0" w:color="auto"/>
        <w:left w:val="none" w:sz="0" w:space="0" w:color="auto"/>
        <w:bottom w:val="none" w:sz="0" w:space="0" w:color="auto"/>
        <w:right w:val="none" w:sz="0" w:space="0" w:color="auto"/>
      </w:divBdr>
    </w:div>
    <w:div w:id="1488010056">
      <w:bodyDiv w:val="1"/>
      <w:marLeft w:val="0"/>
      <w:marRight w:val="0"/>
      <w:marTop w:val="0"/>
      <w:marBottom w:val="0"/>
      <w:divBdr>
        <w:top w:val="none" w:sz="0" w:space="0" w:color="auto"/>
        <w:left w:val="none" w:sz="0" w:space="0" w:color="auto"/>
        <w:bottom w:val="none" w:sz="0" w:space="0" w:color="auto"/>
        <w:right w:val="none" w:sz="0" w:space="0" w:color="auto"/>
      </w:divBdr>
    </w:div>
    <w:div w:id="1488088947">
      <w:bodyDiv w:val="1"/>
      <w:marLeft w:val="0"/>
      <w:marRight w:val="0"/>
      <w:marTop w:val="0"/>
      <w:marBottom w:val="0"/>
      <w:divBdr>
        <w:top w:val="none" w:sz="0" w:space="0" w:color="auto"/>
        <w:left w:val="none" w:sz="0" w:space="0" w:color="auto"/>
        <w:bottom w:val="none" w:sz="0" w:space="0" w:color="auto"/>
        <w:right w:val="none" w:sz="0" w:space="0" w:color="auto"/>
      </w:divBdr>
    </w:div>
    <w:div w:id="1488593447">
      <w:bodyDiv w:val="1"/>
      <w:marLeft w:val="0"/>
      <w:marRight w:val="0"/>
      <w:marTop w:val="0"/>
      <w:marBottom w:val="0"/>
      <w:divBdr>
        <w:top w:val="none" w:sz="0" w:space="0" w:color="auto"/>
        <w:left w:val="none" w:sz="0" w:space="0" w:color="auto"/>
        <w:bottom w:val="none" w:sz="0" w:space="0" w:color="auto"/>
        <w:right w:val="none" w:sz="0" w:space="0" w:color="auto"/>
      </w:divBdr>
    </w:div>
    <w:div w:id="1489059352">
      <w:bodyDiv w:val="1"/>
      <w:marLeft w:val="0"/>
      <w:marRight w:val="0"/>
      <w:marTop w:val="0"/>
      <w:marBottom w:val="0"/>
      <w:divBdr>
        <w:top w:val="none" w:sz="0" w:space="0" w:color="auto"/>
        <w:left w:val="none" w:sz="0" w:space="0" w:color="auto"/>
        <w:bottom w:val="none" w:sz="0" w:space="0" w:color="auto"/>
        <w:right w:val="none" w:sz="0" w:space="0" w:color="auto"/>
      </w:divBdr>
    </w:div>
    <w:div w:id="1491019620">
      <w:bodyDiv w:val="1"/>
      <w:marLeft w:val="0"/>
      <w:marRight w:val="0"/>
      <w:marTop w:val="0"/>
      <w:marBottom w:val="0"/>
      <w:divBdr>
        <w:top w:val="none" w:sz="0" w:space="0" w:color="auto"/>
        <w:left w:val="none" w:sz="0" w:space="0" w:color="auto"/>
        <w:bottom w:val="none" w:sz="0" w:space="0" w:color="auto"/>
        <w:right w:val="none" w:sz="0" w:space="0" w:color="auto"/>
      </w:divBdr>
    </w:div>
    <w:div w:id="1491291677">
      <w:bodyDiv w:val="1"/>
      <w:marLeft w:val="0"/>
      <w:marRight w:val="0"/>
      <w:marTop w:val="0"/>
      <w:marBottom w:val="0"/>
      <w:divBdr>
        <w:top w:val="none" w:sz="0" w:space="0" w:color="auto"/>
        <w:left w:val="none" w:sz="0" w:space="0" w:color="auto"/>
        <w:bottom w:val="none" w:sz="0" w:space="0" w:color="auto"/>
        <w:right w:val="none" w:sz="0" w:space="0" w:color="auto"/>
      </w:divBdr>
    </w:div>
    <w:div w:id="1495335485">
      <w:bodyDiv w:val="1"/>
      <w:marLeft w:val="0"/>
      <w:marRight w:val="0"/>
      <w:marTop w:val="0"/>
      <w:marBottom w:val="0"/>
      <w:divBdr>
        <w:top w:val="none" w:sz="0" w:space="0" w:color="auto"/>
        <w:left w:val="none" w:sz="0" w:space="0" w:color="auto"/>
        <w:bottom w:val="none" w:sz="0" w:space="0" w:color="auto"/>
        <w:right w:val="none" w:sz="0" w:space="0" w:color="auto"/>
      </w:divBdr>
    </w:div>
    <w:div w:id="1495680735">
      <w:bodyDiv w:val="1"/>
      <w:marLeft w:val="0"/>
      <w:marRight w:val="0"/>
      <w:marTop w:val="0"/>
      <w:marBottom w:val="0"/>
      <w:divBdr>
        <w:top w:val="none" w:sz="0" w:space="0" w:color="auto"/>
        <w:left w:val="none" w:sz="0" w:space="0" w:color="auto"/>
        <w:bottom w:val="none" w:sz="0" w:space="0" w:color="auto"/>
        <w:right w:val="none" w:sz="0" w:space="0" w:color="auto"/>
      </w:divBdr>
    </w:div>
    <w:div w:id="1495881181">
      <w:bodyDiv w:val="1"/>
      <w:marLeft w:val="0"/>
      <w:marRight w:val="0"/>
      <w:marTop w:val="0"/>
      <w:marBottom w:val="0"/>
      <w:divBdr>
        <w:top w:val="none" w:sz="0" w:space="0" w:color="auto"/>
        <w:left w:val="none" w:sz="0" w:space="0" w:color="auto"/>
        <w:bottom w:val="none" w:sz="0" w:space="0" w:color="auto"/>
        <w:right w:val="none" w:sz="0" w:space="0" w:color="auto"/>
      </w:divBdr>
    </w:div>
    <w:div w:id="1497065447">
      <w:bodyDiv w:val="1"/>
      <w:marLeft w:val="0"/>
      <w:marRight w:val="0"/>
      <w:marTop w:val="0"/>
      <w:marBottom w:val="0"/>
      <w:divBdr>
        <w:top w:val="none" w:sz="0" w:space="0" w:color="auto"/>
        <w:left w:val="none" w:sz="0" w:space="0" w:color="auto"/>
        <w:bottom w:val="none" w:sz="0" w:space="0" w:color="auto"/>
        <w:right w:val="none" w:sz="0" w:space="0" w:color="auto"/>
      </w:divBdr>
    </w:div>
    <w:div w:id="1500266061">
      <w:bodyDiv w:val="1"/>
      <w:marLeft w:val="0"/>
      <w:marRight w:val="0"/>
      <w:marTop w:val="0"/>
      <w:marBottom w:val="0"/>
      <w:divBdr>
        <w:top w:val="none" w:sz="0" w:space="0" w:color="auto"/>
        <w:left w:val="none" w:sz="0" w:space="0" w:color="auto"/>
        <w:bottom w:val="none" w:sz="0" w:space="0" w:color="auto"/>
        <w:right w:val="none" w:sz="0" w:space="0" w:color="auto"/>
      </w:divBdr>
    </w:div>
    <w:div w:id="1501197424">
      <w:bodyDiv w:val="1"/>
      <w:marLeft w:val="0"/>
      <w:marRight w:val="0"/>
      <w:marTop w:val="0"/>
      <w:marBottom w:val="0"/>
      <w:divBdr>
        <w:top w:val="none" w:sz="0" w:space="0" w:color="auto"/>
        <w:left w:val="none" w:sz="0" w:space="0" w:color="auto"/>
        <w:bottom w:val="none" w:sz="0" w:space="0" w:color="auto"/>
        <w:right w:val="none" w:sz="0" w:space="0" w:color="auto"/>
      </w:divBdr>
    </w:div>
    <w:div w:id="1502087874">
      <w:bodyDiv w:val="1"/>
      <w:marLeft w:val="0"/>
      <w:marRight w:val="0"/>
      <w:marTop w:val="0"/>
      <w:marBottom w:val="0"/>
      <w:divBdr>
        <w:top w:val="none" w:sz="0" w:space="0" w:color="auto"/>
        <w:left w:val="none" w:sz="0" w:space="0" w:color="auto"/>
        <w:bottom w:val="none" w:sz="0" w:space="0" w:color="auto"/>
        <w:right w:val="none" w:sz="0" w:space="0" w:color="auto"/>
      </w:divBdr>
    </w:div>
    <w:div w:id="1502624525">
      <w:bodyDiv w:val="1"/>
      <w:marLeft w:val="0"/>
      <w:marRight w:val="0"/>
      <w:marTop w:val="0"/>
      <w:marBottom w:val="0"/>
      <w:divBdr>
        <w:top w:val="none" w:sz="0" w:space="0" w:color="auto"/>
        <w:left w:val="none" w:sz="0" w:space="0" w:color="auto"/>
        <w:bottom w:val="none" w:sz="0" w:space="0" w:color="auto"/>
        <w:right w:val="none" w:sz="0" w:space="0" w:color="auto"/>
      </w:divBdr>
    </w:div>
    <w:div w:id="1503230230">
      <w:bodyDiv w:val="1"/>
      <w:marLeft w:val="0"/>
      <w:marRight w:val="0"/>
      <w:marTop w:val="0"/>
      <w:marBottom w:val="0"/>
      <w:divBdr>
        <w:top w:val="none" w:sz="0" w:space="0" w:color="auto"/>
        <w:left w:val="none" w:sz="0" w:space="0" w:color="auto"/>
        <w:bottom w:val="none" w:sz="0" w:space="0" w:color="auto"/>
        <w:right w:val="none" w:sz="0" w:space="0" w:color="auto"/>
      </w:divBdr>
    </w:div>
    <w:div w:id="1503622896">
      <w:bodyDiv w:val="1"/>
      <w:marLeft w:val="0"/>
      <w:marRight w:val="0"/>
      <w:marTop w:val="0"/>
      <w:marBottom w:val="0"/>
      <w:divBdr>
        <w:top w:val="none" w:sz="0" w:space="0" w:color="auto"/>
        <w:left w:val="none" w:sz="0" w:space="0" w:color="auto"/>
        <w:bottom w:val="none" w:sz="0" w:space="0" w:color="auto"/>
        <w:right w:val="none" w:sz="0" w:space="0" w:color="auto"/>
      </w:divBdr>
    </w:div>
    <w:div w:id="1503659839">
      <w:bodyDiv w:val="1"/>
      <w:marLeft w:val="0"/>
      <w:marRight w:val="0"/>
      <w:marTop w:val="0"/>
      <w:marBottom w:val="0"/>
      <w:divBdr>
        <w:top w:val="none" w:sz="0" w:space="0" w:color="auto"/>
        <w:left w:val="none" w:sz="0" w:space="0" w:color="auto"/>
        <w:bottom w:val="none" w:sz="0" w:space="0" w:color="auto"/>
        <w:right w:val="none" w:sz="0" w:space="0" w:color="auto"/>
      </w:divBdr>
    </w:div>
    <w:div w:id="1504006402">
      <w:bodyDiv w:val="1"/>
      <w:marLeft w:val="0"/>
      <w:marRight w:val="0"/>
      <w:marTop w:val="0"/>
      <w:marBottom w:val="0"/>
      <w:divBdr>
        <w:top w:val="none" w:sz="0" w:space="0" w:color="auto"/>
        <w:left w:val="none" w:sz="0" w:space="0" w:color="auto"/>
        <w:bottom w:val="none" w:sz="0" w:space="0" w:color="auto"/>
        <w:right w:val="none" w:sz="0" w:space="0" w:color="auto"/>
      </w:divBdr>
    </w:div>
    <w:div w:id="1507553353">
      <w:bodyDiv w:val="1"/>
      <w:marLeft w:val="0"/>
      <w:marRight w:val="0"/>
      <w:marTop w:val="0"/>
      <w:marBottom w:val="0"/>
      <w:divBdr>
        <w:top w:val="none" w:sz="0" w:space="0" w:color="auto"/>
        <w:left w:val="none" w:sz="0" w:space="0" w:color="auto"/>
        <w:bottom w:val="none" w:sz="0" w:space="0" w:color="auto"/>
        <w:right w:val="none" w:sz="0" w:space="0" w:color="auto"/>
      </w:divBdr>
    </w:div>
    <w:div w:id="1507942862">
      <w:bodyDiv w:val="1"/>
      <w:marLeft w:val="0"/>
      <w:marRight w:val="0"/>
      <w:marTop w:val="0"/>
      <w:marBottom w:val="0"/>
      <w:divBdr>
        <w:top w:val="none" w:sz="0" w:space="0" w:color="auto"/>
        <w:left w:val="none" w:sz="0" w:space="0" w:color="auto"/>
        <w:bottom w:val="none" w:sz="0" w:space="0" w:color="auto"/>
        <w:right w:val="none" w:sz="0" w:space="0" w:color="auto"/>
      </w:divBdr>
    </w:div>
    <w:div w:id="1511143404">
      <w:bodyDiv w:val="1"/>
      <w:marLeft w:val="0"/>
      <w:marRight w:val="0"/>
      <w:marTop w:val="0"/>
      <w:marBottom w:val="0"/>
      <w:divBdr>
        <w:top w:val="none" w:sz="0" w:space="0" w:color="auto"/>
        <w:left w:val="none" w:sz="0" w:space="0" w:color="auto"/>
        <w:bottom w:val="none" w:sz="0" w:space="0" w:color="auto"/>
        <w:right w:val="none" w:sz="0" w:space="0" w:color="auto"/>
      </w:divBdr>
    </w:div>
    <w:div w:id="1511337440">
      <w:bodyDiv w:val="1"/>
      <w:marLeft w:val="0"/>
      <w:marRight w:val="0"/>
      <w:marTop w:val="0"/>
      <w:marBottom w:val="0"/>
      <w:divBdr>
        <w:top w:val="none" w:sz="0" w:space="0" w:color="auto"/>
        <w:left w:val="none" w:sz="0" w:space="0" w:color="auto"/>
        <w:bottom w:val="none" w:sz="0" w:space="0" w:color="auto"/>
        <w:right w:val="none" w:sz="0" w:space="0" w:color="auto"/>
      </w:divBdr>
    </w:div>
    <w:div w:id="1511794138">
      <w:bodyDiv w:val="1"/>
      <w:marLeft w:val="0"/>
      <w:marRight w:val="0"/>
      <w:marTop w:val="0"/>
      <w:marBottom w:val="0"/>
      <w:divBdr>
        <w:top w:val="none" w:sz="0" w:space="0" w:color="auto"/>
        <w:left w:val="none" w:sz="0" w:space="0" w:color="auto"/>
        <w:bottom w:val="none" w:sz="0" w:space="0" w:color="auto"/>
        <w:right w:val="none" w:sz="0" w:space="0" w:color="auto"/>
      </w:divBdr>
    </w:div>
    <w:div w:id="1512449058">
      <w:bodyDiv w:val="1"/>
      <w:marLeft w:val="0"/>
      <w:marRight w:val="0"/>
      <w:marTop w:val="0"/>
      <w:marBottom w:val="0"/>
      <w:divBdr>
        <w:top w:val="none" w:sz="0" w:space="0" w:color="auto"/>
        <w:left w:val="none" w:sz="0" w:space="0" w:color="auto"/>
        <w:bottom w:val="none" w:sz="0" w:space="0" w:color="auto"/>
        <w:right w:val="none" w:sz="0" w:space="0" w:color="auto"/>
      </w:divBdr>
    </w:div>
    <w:div w:id="1518156054">
      <w:bodyDiv w:val="1"/>
      <w:marLeft w:val="0"/>
      <w:marRight w:val="0"/>
      <w:marTop w:val="0"/>
      <w:marBottom w:val="0"/>
      <w:divBdr>
        <w:top w:val="none" w:sz="0" w:space="0" w:color="auto"/>
        <w:left w:val="none" w:sz="0" w:space="0" w:color="auto"/>
        <w:bottom w:val="none" w:sz="0" w:space="0" w:color="auto"/>
        <w:right w:val="none" w:sz="0" w:space="0" w:color="auto"/>
      </w:divBdr>
    </w:div>
    <w:div w:id="1519000204">
      <w:bodyDiv w:val="1"/>
      <w:marLeft w:val="0"/>
      <w:marRight w:val="0"/>
      <w:marTop w:val="0"/>
      <w:marBottom w:val="0"/>
      <w:divBdr>
        <w:top w:val="none" w:sz="0" w:space="0" w:color="auto"/>
        <w:left w:val="none" w:sz="0" w:space="0" w:color="auto"/>
        <w:bottom w:val="none" w:sz="0" w:space="0" w:color="auto"/>
        <w:right w:val="none" w:sz="0" w:space="0" w:color="auto"/>
      </w:divBdr>
    </w:div>
    <w:div w:id="1519345061">
      <w:bodyDiv w:val="1"/>
      <w:marLeft w:val="0"/>
      <w:marRight w:val="0"/>
      <w:marTop w:val="0"/>
      <w:marBottom w:val="0"/>
      <w:divBdr>
        <w:top w:val="none" w:sz="0" w:space="0" w:color="auto"/>
        <w:left w:val="none" w:sz="0" w:space="0" w:color="auto"/>
        <w:bottom w:val="none" w:sz="0" w:space="0" w:color="auto"/>
        <w:right w:val="none" w:sz="0" w:space="0" w:color="auto"/>
      </w:divBdr>
    </w:div>
    <w:div w:id="1520461586">
      <w:bodyDiv w:val="1"/>
      <w:marLeft w:val="0"/>
      <w:marRight w:val="0"/>
      <w:marTop w:val="0"/>
      <w:marBottom w:val="0"/>
      <w:divBdr>
        <w:top w:val="none" w:sz="0" w:space="0" w:color="auto"/>
        <w:left w:val="none" w:sz="0" w:space="0" w:color="auto"/>
        <w:bottom w:val="none" w:sz="0" w:space="0" w:color="auto"/>
        <w:right w:val="none" w:sz="0" w:space="0" w:color="auto"/>
      </w:divBdr>
    </w:div>
    <w:div w:id="1520702643">
      <w:bodyDiv w:val="1"/>
      <w:marLeft w:val="0"/>
      <w:marRight w:val="0"/>
      <w:marTop w:val="0"/>
      <w:marBottom w:val="0"/>
      <w:divBdr>
        <w:top w:val="none" w:sz="0" w:space="0" w:color="auto"/>
        <w:left w:val="none" w:sz="0" w:space="0" w:color="auto"/>
        <w:bottom w:val="none" w:sz="0" w:space="0" w:color="auto"/>
        <w:right w:val="none" w:sz="0" w:space="0" w:color="auto"/>
      </w:divBdr>
    </w:div>
    <w:div w:id="1523593127">
      <w:bodyDiv w:val="1"/>
      <w:marLeft w:val="0"/>
      <w:marRight w:val="0"/>
      <w:marTop w:val="0"/>
      <w:marBottom w:val="0"/>
      <w:divBdr>
        <w:top w:val="none" w:sz="0" w:space="0" w:color="auto"/>
        <w:left w:val="none" w:sz="0" w:space="0" w:color="auto"/>
        <w:bottom w:val="none" w:sz="0" w:space="0" w:color="auto"/>
        <w:right w:val="none" w:sz="0" w:space="0" w:color="auto"/>
      </w:divBdr>
    </w:div>
    <w:div w:id="1524051485">
      <w:bodyDiv w:val="1"/>
      <w:marLeft w:val="0"/>
      <w:marRight w:val="0"/>
      <w:marTop w:val="0"/>
      <w:marBottom w:val="0"/>
      <w:divBdr>
        <w:top w:val="none" w:sz="0" w:space="0" w:color="auto"/>
        <w:left w:val="none" w:sz="0" w:space="0" w:color="auto"/>
        <w:bottom w:val="none" w:sz="0" w:space="0" w:color="auto"/>
        <w:right w:val="none" w:sz="0" w:space="0" w:color="auto"/>
      </w:divBdr>
    </w:div>
    <w:div w:id="1525971595">
      <w:bodyDiv w:val="1"/>
      <w:marLeft w:val="0"/>
      <w:marRight w:val="0"/>
      <w:marTop w:val="0"/>
      <w:marBottom w:val="0"/>
      <w:divBdr>
        <w:top w:val="none" w:sz="0" w:space="0" w:color="auto"/>
        <w:left w:val="none" w:sz="0" w:space="0" w:color="auto"/>
        <w:bottom w:val="none" w:sz="0" w:space="0" w:color="auto"/>
        <w:right w:val="none" w:sz="0" w:space="0" w:color="auto"/>
      </w:divBdr>
    </w:div>
    <w:div w:id="1526404821">
      <w:bodyDiv w:val="1"/>
      <w:marLeft w:val="0"/>
      <w:marRight w:val="0"/>
      <w:marTop w:val="0"/>
      <w:marBottom w:val="0"/>
      <w:divBdr>
        <w:top w:val="none" w:sz="0" w:space="0" w:color="auto"/>
        <w:left w:val="none" w:sz="0" w:space="0" w:color="auto"/>
        <w:bottom w:val="none" w:sz="0" w:space="0" w:color="auto"/>
        <w:right w:val="none" w:sz="0" w:space="0" w:color="auto"/>
      </w:divBdr>
    </w:div>
    <w:div w:id="1527333610">
      <w:bodyDiv w:val="1"/>
      <w:marLeft w:val="0"/>
      <w:marRight w:val="0"/>
      <w:marTop w:val="0"/>
      <w:marBottom w:val="0"/>
      <w:divBdr>
        <w:top w:val="none" w:sz="0" w:space="0" w:color="auto"/>
        <w:left w:val="none" w:sz="0" w:space="0" w:color="auto"/>
        <w:bottom w:val="none" w:sz="0" w:space="0" w:color="auto"/>
        <w:right w:val="none" w:sz="0" w:space="0" w:color="auto"/>
      </w:divBdr>
    </w:div>
    <w:div w:id="1529638760">
      <w:bodyDiv w:val="1"/>
      <w:marLeft w:val="0"/>
      <w:marRight w:val="0"/>
      <w:marTop w:val="0"/>
      <w:marBottom w:val="0"/>
      <w:divBdr>
        <w:top w:val="none" w:sz="0" w:space="0" w:color="auto"/>
        <w:left w:val="none" w:sz="0" w:space="0" w:color="auto"/>
        <w:bottom w:val="none" w:sz="0" w:space="0" w:color="auto"/>
        <w:right w:val="none" w:sz="0" w:space="0" w:color="auto"/>
      </w:divBdr>
    </w:div>
    <w:div w:id="1531142328">
      <w:bodyDiv w:val="1"/>
      <w:marLeft w:val="0"/>
      <w:marRight w:val="0"/>
      <w:marTop w:val="0"/>
      <w:marBottom w:val="0"/>
      <w:divBdr>
        <w:top w:val="none" w:sz="0" w:space="0" w:color="auto"/>
        <w:left w:val="none" w:sz="0" w:space="0" w:color="auto"/>
        <w:bottom w:val="none" w:sz="0" w:space="0" w:color="auto"/>
        <w:right w:val="none" w:sz="0" w:space="0" w:color="auto"/>
      </w:divBdr>
    </w:div>
    <w:div w:id="1531265274">
      <w:bodyDiv w:val="1"/>
      <w:marLeft w:val="0"/>
      <w:marRight w:val="0"/>
      <w:marTop w:val="0"/>
      <w:marBottom w:val="0"/>
      <w:divBdr>
        <w:top w:val="none" w:sz="0" w:space="0" w:color="auto"/>
        <w:left w:val="none" w:sz="0" w:space="0" w:color="auto"/>
        <w:bottom w:val="none" w:sz="0" w:space="0" w:color="auto"/>
        <w:right w:val="none" w:sz="0" w:space="0" w:color="auto"/>
      </w:divBdr>
    </w:div>
    <w:div w:id="1531605664">
      <w:bodyDiv w:val="1"/>
      <w:marLeft w:val="0"/>
      <w:marRight w:val="0"/>
      <w:marTop w:val="0"/>
      <w:marBottom w:val="0"/>
      <w:divBdr>
        <w:top w:val="none" w:sz="0" w:space="0" w:color="auto"/>
        <w:left w:val="none" w:sz="0" w:space="0" w:color="auto"/>
        <w:bottom w:val="none" w:sz="0" w:space="0" w:color="auto"/>
        <w:right w:val="none" w:sz="0" w:space="0" w:color="auto"/>
      </w:divBdr>
    </w:div>
    <w:div w:id="1532499213">
      <w:bodyDiv w:val="1"/>
      <w:marLeft w:val="0"/>
      <w:marRight w:val="0"/>
      <w:marTop w:val="0"/>
      <w:marBottom w:val="0"/>
      <w:divBdr>
        <w:top w:val="none" w:sz="0" w:space="0" w:color="auto"/>
        <w:left w:val="none" w:sz="0" w:space="0" w:color="auto"/>
        <w:bottom w:val="none" w:sz="0" w:space="0" w:color="auto"/>
        <w:right w:val="none" w:sz="0" w:space="0" w:color="auto"/>
      </w:divBdr>
    </w:div>
    <w:div w:id="1533374657">
      <w:bodyDiv w:val="1"/>
      <w:marLeft w:val="0"/>
      <w:marRight w:val="0"/>
      <w:marTop w:val="0"/>
      <w:marBottom w:val="0"/>
      <w:divBdr>
        <w:top w:val="none" w:sz="0" w:space="0" w:color="auto"/>
        <w:left w:val="none" w:sz="0" w:space="0" w:color="auto"/>
        <w:bottom w:val="none" w:sz="0" w:space="0" w:color="auto"/>
        <w:right w:val="none" w:sz="0" w:space="0" w:color="auto"/>
      </w:divBdr>
    </w:div>
    <w:div w:id="1533376525">
      <w:bodyDiv w:val="1"/>
      <w:marLeft w:val="0"/>
      <w:marRight w:val="0"/>
      <w:marTop w:val="0"/>
      <w:marBottom w:val="0"/>
      <w:divBdr>
        <w:top w:val="none" w:sz="0" w:space="0" w:color="auto"/>
        <w:left w:val="none" w:sz="0" w:space="0" w:color="auto"/>
        <w:bottom w:val="none" w:sz="0" w:space="0" w:color="auto"/>
        <w:right w:val="none" w:sz="0" w:space="0" w:color="auto"/>
      </w:divBdr>
    </w:div>
    <w:div w:id="1535271415">
      <w:bodyDiv w:val="1"/>
      <w:marLeft w:val="0"/>
      <w:marRight w:val="0"/>
      <w:marTop w:val="0"/>
      <w:marBottom w:val="0"/>
      <w:divBdr>
        <w:top w:val="none" w:sz="0" w:space="0" w:color="auto"/>
        <w:left w:val="none" w:sz="0" w:space="0" w:color="auto"/>
        <w:bottom w:val="none" w:sz="0" w:space="0" w:color="auto"/>
        <w:right w:val="none" w:sz="0" w:space="0" w:color="auto"/>
      </w:divBdr>
    </w:div>
    <w:div w:id="1535575843">
      <w:bodyDiv w:val="1"/>
      <w:marLeft w:val="0"/>
      <w:marRight w:val="0"/>
      <w:marTop w:val="0"/>
      <w:marBottom w:val="0"/>
      <w:divBdr>
        <w:top w:val="none" w:sz="0" w:space="0" w:color="auto"/>
        <w:left w:val="none" w:sz="0" w:space="0" w:color="auto"/>
        <w:bottom w:val="none" w:sz="0" w:space="0" w:color="auto"/>
        <w:right w:val="none" w:sz="0" w:space="0" w:color="auto"/>
      </w:divBdr>
    </w:div>
    <w:div w:id="1537351642">
      <w:bodyDiv w:val="1"/>
      <w:marLeft w:val="0"/>
      <w:marRight w:val="0"/>
      <w:marTop w:val="0"/>
      <w:marBottom w:val="0"/>
      <w:divBdr>
        <w:top w:val="none" w:sz="0" w:space="0" w:color="auto"/>
        <w:left w:val="none" w:sz="0" w:space="0" w:color="auto"/>
        <w:bottom w:val="none" w:sz="0" w:space="0" w:color="auto"/>
        <w:right w:val="none" w:sz="0" w:space="0" w:color="auto"/>
      </w:divBdr>
    </w:div>
    <w:div w:id="1538590550">
      <w:bodyDiv w:val="1"/>
      <w:marLeft w:val="0"/>
      <w:marRight w:val="0"/>
      <w:marTop w:val="0"/>
      <w:marBottom w:val="0"/>
      <w:divBdr>
        <w:top w:val="none" w:sz="0" w:space="0" w:color="auto"/>
        <w:left w:val="none" w:sz="0" w:space="0" w:color="auto"/>
        <w:bottom w:val="none" w:sz="0" w:space="0" w:color="auto"/>
        <w:right w:val="none" w:sz="0" w:space="0" w:color="auto"/>
      </w:divBdr>
    </w:div>
    <w:div w:id="1541086472">
      <w:bodyDiv w:val="1"/>
      <w:marLeft w:val="0"/>
      <w:marRight w:val="0"/>
      <w:marTop w:val="0"/>
      <w:marBottom w:val="0"/>
      <w:divBdr>
        <w:top w:val="none" w:sz="0" w:space="0" w:color="auto"/>
        <w:left w:val="none" w:sz="0" w:space="0" w:color="auto"/>
        <w:bottom w:val="none" w:sz="0" w:space="0" w:color="auto"/>
        <w:right w:val="none" w:sz="0" w:space="0" w:color="auto"/>
      </w:divBdr>
    </w:div>
    <w:div w:id="1543709044">
      <w:bodyDiv w:val="1"/>
      <w:marLeft w:val="0"/>
      <w:marRight w:val="0"/>
      <w:marTop w:val="0"/>
      <w:marBottom w:val="0"/>
      <w:divBdr>
        <w:top w:val="none" w:sz="0" w:space="0" w:color="auto"/>
        <w:left w:val="none" w:sz="0" w:space="0" w:color="auto"/>
        <w:bottom w:val="none" w:sz="0" w:space="0" w:color="auto"/>
        <w:right w:val="none" w:sz="0" w:space="0" w:color="auto"/>
      </w:divBdr>
    </w:div>
    <w:div w:id="1545604369">
      <w:bodyDiv w:val="1"/>
      <w:marLeft w:val="0"/>
      <w:marRight w:val="0"/>
      <w:marTop w:val="0"/>
      <w:marBottom w:val="0"/>
      <w:divBdr>
        <w:top w:val="none" w:sz="0" w:space="0" w:color="auto"/>
        <w:left w:val="none" w:sz="0" w:space="0" w:color="auto"/>
        <w:bottom w:val="none" w:sz="0" w:space="0" w:color="auto"/>
        <w:right w:val="none" w:sz="0" w:space="0" w:color="auto"/>
      </w:divBdr>
    </w:div>
    <w:div w:id="1547832206">
      <w:bodyDiv w:val="1"/>
      <w:marLeft w:val="0"/>
      <w:marRight w:val="0"/>
      <w:marTop w:val="0"/>
      <w:marBottom w:val="0"/>
      <w:divBdr>
        <w:top w:val="none" w:sz="0" w:space="0" w:color="auto"/>
        <w:left w:val="none" w:sz="0" w:space="0" w:color="auto"/>
        <w:bottom w:val="none" w:sz="0" w:space="0" w:color="auto"/>
        <w:right w:val="none" w:sz="0" w:space="0" w:color="auto"/>
      </w:divBdr>
    </w:div>
    <w:div w:id="1548369517">
      <w:bodyDiv w:val="1"/>
      <w:marLeft w:val="0"/>
      <w:marRight w:val="0"/>
      <w:marTop w:val="0"/>
      <w:marBottom w:val="0"/>
      <w:divBdr>
        <w:top w:val="none" w:sz="0" w:space="0" w:color="auto"/>
        <w:left w:val="none" w:sz="0" w:space="0" w:color="auto"/>
        <w:bottom w:val="none" w:sz="0" w:space="0" w:color="auto"/>
        <w:right w:val="none" w:sz="0" w:space="0" w:color="auto"/>
      </w:divBdr>
    </w:div>
    <w:div w:id="1549874107">
      <w:bodyDiv w:val="1"/>
      <w:marLeft w:val="0"/>
      <w:marRight w:val="0"/>
      <w:marTop w:val="0"/>
      <w:marBottom w:val="0"/>
      <w:divBdr>
        <w:top w:val="none" w:sz="0" w:space="0" w:color="auto"/>
        <w:left w:val="none" w:sz="0" w:space="0" w:color="auto"/>
        <w:bottom w:val="none" w:sz="0" w:space="0" w:color="auto"/>
        <w:right w:val="none" w:sz="0" w:space="0" w:color="auto"/>
      </w:divBdr>
    </w:div>
    <w:div w:id="1549880832">
      <w:bodyDiv w:val="1"/>
      <w:marLeft w:val="0"/>
      <w:marRight w:val="0"/>
      <w:marTop w:val="0"/>
      <w:marBottom w:val="0"/>
      <w:divBdr>
        <w:top w:val="none" w:sz="0" w:space="0" w:color="auto"/>
        <w:left w:val="none" w:sz="0" w:space="0" w:color="auto"/>
        <w:bottom w:val="none" w:sz="0" w:space="0" w:color="auto"/>
        <w:right w:val="none" w:sz="0" w:space="0" w:color="auto"/>
      </w:divBdr>
    </w:div>
    <w:div w:id="1550531532">
      <w:bodyDiv w:val="1"/>
      <w:marLeft w:val="0"/>
      <w:marRight w:val="0"/>
      <w:marTop w:val="0"/>
      <w:marBottom w:val="0"/>
      <w:divBdr>
        <w:top w:val="none" w:sz="0" w:space="0" w:color="auto"/>
        <w:left w:val="none" w:sz="0" w:space="0" w:color="auto"/>
        <w:bottom w:val="none" w:sz="0" w:space="0" w:color="auto"/>
        <w:right w:val="none" w:sz="0" w:space="0" w:color="auto"/>
      </w:divBdr>
    </w:div>
    <w:div w:id="1551068202">
      <w:bodyDiv w:val="1"/>
      <w:marLeft w:val="0"/>
      <w:marRight w:val="0"/>
      <w:marTop w:val="0"/>
      <w:marBottom w:val="0"/>
      <w:divBdr>
        <w:top w:val="none" w:sz="0" w:space="0" w:color="auto"/>
        <w:left w:val="none" w:sz="0" w:space="0" w:color="auto"/>
        <w:bottom w:val="none" w:sz="0" w:space="0" w:color="auto"/>
        <w:right w:val="none" w:sz="0" w:space="0" w:color="auto"/>
      </w:divBdr>
    </w:div>
    <w:div w:id="1551646137">
      <w:bodyDiv w:val="1"/>
      <w:marLeft w:val="0"/>
      <w:marRight w:val="0"/>
      <w:marTop w:val="0"/>
      <w:marBottom w:val="0"/>
      <w:divBdr>
        <w:top w:val="none" w:sz="0" w:space="0" w:color="auto"/>
        <w:left w:val="none" w:sz="0" w:space="0" w:color="auto"/>
        <w:bottom w:val="none" w:sz="0" w:space="0" w:color="auto"/>
        <w:right w:val="none" w:sz="0" w:space="0" w:color="auto"/>
      </w:divBdr>
    </w:div>
    <w:div w:id="1551841246">
      <w:bodyDiv w:val="1"/>
      <w:marLeft w:val="0"/>
      <w:marRight w:val="0"/>
      <w:marTop w:val="0"/>
      <w:marBottom w:val="0"/>
      <w:divBdr>
        <w:top w:val="none" w:sz="0" w:space="0" w:color="auto"/>
        <w:left w:val="none" w:sz="0" w:space="0" w:color="auto"/>
        <w:bottom w:val="none" w:sz="0" w:space="0" w:color="auto"/>
        <w:right w:val="none" w:sz="0" w:space="0" w:color="auto"/>
      </w:divBdr>
    </w:div>
    <w:div w:id="1551842964">
      <w:bodyDiv w:val="1"/>
      <w:marLeft w:val="0"/>
      <w:marRight w:val="0"/>
      <w:marTop w:val="0"/>
      <w:marBottom w:val="0"/>
      <w:divBdr>
        <w:top w:val="none" w:sz="0" w:space="0" w:color="auto"/>
        <w:left w:val="none" w:sz="0" w:space="0" w:color="auto"/>
        <w:bottom w:val="none" w:sz="0" w:space="0" w:color="auto"/>
        <w:right w:val="none" w:sz="0" w:space="0" w:color="auto"/>
      </w:divBdr>
    </w:div>
    <w:div w:id="1551960297">
      <w:bodyDiv w:val="1"/>
      <w:marLeft w:val="0"/>
      <w:marRight w:val="0"/>
      <w:marTop w:val="0"/>
      <w:marBottom w:val="0"/>
      <w:divBdr>
        <w:top w:val="none" w:sz="0" w:space="0" w:color="auto"/>
        <w:left w:val="none" w:sz="0" w:space="0" w:color="auto"/>
        <w:bottom w:val="none" w:sz="0" w:space="0" w:color="auto"/>
        <w:right w:val="none" w:sz="0" w:space="0" w:color="auto"/>
      </w:divBdr>
    </w:div>
    <w:div w:id="1552108463">
      <w:bodyDiv w:val="1"/>
      <w:marLeft w:val="0"/>
      <w:marRight w:val="0"/>
      <w:marTop w:val="0"/>
      <w:marBottom w:val="0"/>
      <w:divBdr>
        <w:top w:val="none" w:sz="0" w:space="0" w:color="auto"/>
        <w:left w:val="none" w:sz="0" w:space="0" w:color="auto"/>
        <w:bottom w:val="none" w:sz="0" w:space="0" w:color="auto"/>
        <w:right w:val="none" w:sz="0" w:space="0" w:color="auto"/>
      </w:divBdr>
    </w:div>
    <w:div w:id="1552351944">
      <w:bodyDiv w:val="1"/>
      <w:marLeft w:val="0"/>
      <w:marRight w:val="0"/>
      <w:marTop w:val="0"/>
      <w:marBottom w:val="0"/>
      <w:divBdr>
        <w:top w:val="none" w:sz="0" w:space="0" w:color="auto"/>
        <w:left w:val="none" w:sz="0" w:space="0" w:color="auto"/>
        <w:bottom w:val="none" w:sz="0" w:space="0" w:color="auto"/>
        <w:right w:val="none" w:sz="0" w:space="0" w:color="auto"/>
      </w:divBdr>
    </w:div>
    <w:div w:id="1552963554">
      <w:bodyDiv w:val="1"/>
      <w:marLeft w:val="0"/>
      <w:marRight w:val="0"/>
      <w:marTop w:val="0"/>
      <w:marBottom w:val="0"/>
      <w:divBdr>
        <w:top w:val="none" w:sz="0" w:space="0" w:color="auto"/>
        <w:left w:val="none" w:sz="0" w:space="0" w:color="auto"/>
        <w:bottom w:val="none" w:sz="0" w:space="0" w:color="auto"/>
        <w:right w:val="none" w:sz="0" w:space="0" w:color="auto"/>
      </w:divBdr>
    </w:div>
    <w:div w:id="1553232217">
      <w:bodyDiv w:val="1"/>
      <w:marLeft w:val="0"/>
      <w:marRight w:val="0"/>
      <w:marTop w:val="0"/>
      <w:marBottom w:val="0"/>
      <w:divBdr>
        <w:top w:val="none" w:sz="0" w:space="0" w:color="auto"/>
        <w:left w:val="none" w:sz="0" w:space="0" w:color="auto"/>
        <w:bottom w:val="none" w:sz="0" w:space="0" w:color="auto"/>
        <w:right w:val="none" w:sz="0" w:space="0" w:color="auto"/>
      </w:divBdr>
    </w:div>
    <w:div w:id="1556507410">
      <w:bodyDiv w:val="1"/>
      <w:marLeft w:val="0"/>
      <w:marRight w:val="0"/>
      <w:marTop w:val="0"/>
      <w:marBottom w:val="0"/>
      <w:divBdr>
        <w:top w:val="none" w:sz="0" w:space="0" w:color="auto"/>
        <w:left w:val="none" w:sz="0" w:space="0" w:color="auto"/>
        <w:bottom w:val="none" w:sz="0" w:space="0" w:color="auto"/>
        <w:right w:val="none" w:sz="0" w:space="0" w:color="auto"/>
      </w:divBdr>
    </w:div>
    <w:div w:id="1557742220">
      <w:bodyDiv w:val="1"/>
      <w:marLeft w:val="0"/>
      <w:marRight w:val="0"/>
      <w:marTop w:val="0"/>
      <w:marBottom w:val="0"/>
      <w:divBdr>
        <w:top w:val="none" w:sz="0" w:space="0" w:color="auto"/>
        <w:left w:val="none" w:sz="0" w:space="0" w:color="auto"/>
        <w:bottom w:val="none" w:sz="0" w:space="0" w:color="auto"/>
        <w:right w:val="none" w:sz="0" w:space="0" w:color="auto"/>
      </w:divBdr>
    </w:div>
    <w:div w:id="1558319671">
      <w:bodyDiv w:val="1"/>
      <w:marLeft w:val="0"/>
      <w:marRight w:val="0"/>
      <w:marTop w:val="0"/>
      <w:marBottom w:val="0"/>
      <w:divBdr>
        <w:top w:val="none" w:sz="0" w:space="0" w:color="auto"/>
        <w:left w:val="none" w:sz="0" w:space="0" w:color="auto"/>
        <w:bottom w:val="none" w:sz="0" w:space="0" w:color="auto"/>
        <w:right w:val="none" w:sz="0" w:space="0" w:color="auto"/>
      </w:divBdr>
    </w:div>
    <w:div w:id="1558396401">
      <w:bodyDiv w:val="1"/>
      <w:marLeft w:val="0"/>
      <w:marRight w:val="0"/>
      <w:marTop w:val="0"/>
      <w:marBottom w:val="0"/>
      <w:divBdr>
        <w:top w:val="none" w:sz="0" w:space="0" w:color="auto"/>
        <w:left w:val="none" w:sz="0" w:space="0" w:color="auto"/>
        <w:bottom w:val="none" w:sz="0" w:space="0" w:color="auto"/>
        <w:right w:val="none" w:sz="0" w:space="0" w:color="auto"/>
      </w:divBdr>
    </w:div>
    <w:div w:id="1558777269">
      <w:bodyDiv w:val="1"/>
      <w:marLeft w:val="0"/>
      <w:marRight w:val="0"/>
      <w:marTop w:val="0"/>
      <w:marBottom w:val="0"/>
      <w:divBdr>
        <w:top w:val="none" w:sz="0" w:space="0" w:color="auto"/>
        <w:left w:val="none" w:sz="0" w:space="0" w:color="auto"/>
        <w:bottom w:val="none" w:sz="0" w:space="0" w:color="auto"/>
        <w:right w:val="none" w:sz="0" w:space="0" w:color="auto"/>
      </w:divBdr>
    </w:div>
    <w:div w:id="1558971292">
      <w:bodyDiv w:val="1"/>
      <w:marLeft w:val="0"/>
      <w:marRight w:val="0"/>
      <w:marTop w:val="0"/>
      <w:marBottom w:val="0"/>
      <w:divBdr>
        <w:top w:val="none" w:sz="0" w:space="0" w:color="auto"/>
        <w:left w:val="none" w:sz="0" w:space="0" w:color="auto"/>
        <w:bottom w:val="none" w:sz="0" w:space="0" w:color="auto"/>
        <w:right w:val="none" w:sz="0" w:space="0" w:color="auto"/>
      </w:divBdr>
    </w:div>
    <w:div w:id="1560439389">
      <w:bodyDiv w:val="1"/>
      <w:marLeft w:val="0"/>
      <w:marRight w:val="0"/>
      <w:marTop w:val="0"/>
      <w:marBottom w:val="0"/>
      <w:divBdr>
        <w:top w:val="none" w:sz="0" w:space="0" w:color="auto"/>
        <w:left w:val="none" w:sz="0" w:space="0" w:color="auto"/>
        <w:bottom w:val="none" w:sz="0" w:space="0" w:color="auto"/>
        <w:right w:val="none" w:sz="0" w:space="0" w:color="auto"/>
      </w:divBdr>
    </w:div>
    <w:div w:id="1560938658">
      <w:bodyDiv w:val="1"/>
      <w:marLeft w:val="0"/>
      <w:marRight w:val="0"/>
      <w:marTop w:val="0"/>
      <w:marBottom w:val="0"/>
      <w:divBdr>
        <w:top w:val="none" w:sz="0" w:space="0" w:color="auto"/>
        <w:left w:val="none" w:sz="0" w:space="0" w:color="auto"/>
        <w:bottom w:val="none" w:sz="0" w:space="0" w:color="auto"/>
        <w:right w:val="none" w:sz="0" w:space="0" w:color="auto"/>
      </w:divBdr>
    </w:div>
    <w:div w:id="1560938865">
      <w:bodyDiv w:val="1"/>
      <w:marLeft w:val="0"/>
      <w:marRight w:val="0"/>
      <w:marTop w:val="0"/>
      <w:marBottom w:val="0"/>
      <w:divBdr>
        <w:top w:val="none" w:sz="0" w:space="0" w:color="auto"/>
        <w:left w:val="none" w:sz="0" w:space="0" w:color="auto"/>
        <w:bottom w:val="none" w:sz="0" w:space="0" w:color="auto"/>
        <w:right w:val="none" w:sz="0" w:space="0" w:color="auto"/>
      </w:divBdr>
    </w:div>
    <w:div w:id="1561138399">
      <w:bodyDiv w:val="1"/>
      <w:marLeft w:val="0"/>
      <w:marRight w:val="0"/>
      <w:marTop w:val="0"/>
      <w:marBottom w:val="0"/>
      <w:divBdr>
        <w:top w:val="none" w:sz="0" w:space="0" w:color="auto"/>
        <w:left w:val="none" w:sz="0" w:space="0" w:color="auto"/>
        <w:bottom w:val="none" w:sz="0" w:space="0" w:color="auto"/>
        <w:right w:val="none" w:sz="0" w:space="0" w:color="auto"/>
      </w:divBdr>
    </w:div>
    <w:div w:id="1561206807">
      <w:bodyDiv w:val="1"/>
      <w:marLeft w:val="0"/>
      <w:marRight w:val="0"/>
      <w:marTop w:val="0"/>
      <w:marBottom w:val="0"/>
      <w:divBdr>
        <w:top w:val="none" w:sz="0" w:space="0" w:color="auto"/>
        <w:left w:val="none" w:sz="0" w:space="0" w:color="auto"/>
        <w:bottom w:val="none" w:sz="0" w:space="0" w:color="auto"/>
        <w:right w:val="none" w:sz="0" w:space="0" w:color="auto"/>
      </w:divBdr>
    </w:div>
    <w:div w:id="1561284625">
      <w:bodyDiv w:val="1"/>
      <w:marLeft w:val="0"/>
      <w:marRight w:val="0"/>
      <w:marTop w:val="0"/>
      <w:marBottom w:val="0"/>
      <w:divBdr>
        <w:top w:val="none" w:sz="0" w:space="0" w:color="auto"/>
        <w:left w:val="none" w:sz="0" w:space="0" w:color="auto"/>
        <w:bottom w:val="none" w:sz="0" w:space="0" w:color="auto"/>
        <w:right w:val="none" w:sz="0" w:space="0" w:color="auto"/>
      </w:divBdr>
    </w:div>
    <w:div w:id="1562054780">
      <w:bodyDiv w:val="1"/>
      <w:marLeft w:val="0"/>
      <w:marRight w:val="0"/>
      <w:marTop w:val="0"/>
      <w:marBottom w:val="0"/>
      <w:divBdr>
        <w:top w:val="none" w:sz="0" w:space="0" w:color="auto"/>
        <w:left w:val="none" w:sz="0" w:space="0" w:color="auto"/>
        <w:bottom w:val="none" w:sz="0" w:space="0" w:color="auto"/>
        <w:right w:val="none" w:sz="0" w:space="0" w:color="auto"/>
      </w:divBdr>
    </w:div>
    <w:div w:id="1562407236">
      <w:bodyDiv w:val="1"/>
      <w:marLeft w:val="0"/>
      <w:marRight w:val="0"/>
      <w:marTop w:val="0"/>
      <w:marBottom w:val="0"/>
      <w:divBdr>
        <w:top w:val="none" w:sz="0" w:space="0" w:color="auto"/>
        <w:left w:val="none" w:sz="0" w:space="0" w:color="auto"/>
        <w:bottom w:val="none" w:sz="0" w:space="0" w:color="auto"/>
        <w:right w:val="none" w:sz="0" w:space="0" w:color="auto"/>
      </w:divBdr>
    </w:div>
    <w:div w:id="1562717948">
      <w:bodyDiv w:val="1"/>
      <w:marLeft w:val="0"/>
      <w:marRight w:val="0"/>
      <w:marTop w:val="0"/>
      <w:marBottom w:val="0"/>
      <w:divBdr>
        <w:top w:val="none" w:sz="0" w:space="0" w:color="auto"/>
        <w:left w:val="none" w:sz="0" w:space="0" w:color="auto"/>
        <w:bottom w:val="none" w:sz="0" w:space="0" w:color="auto"/>
        <w:right w:val="none" w:sz="0" w:space="0" w:color="auto"/>
      </w:divBdr>
    </w:div>
    <w:div w:id="1562908033">
      <w:bodyDiv w:val="1"/>
      <w:marLeft w:val="0"/>
      <w:marRight w:val="0"/>
      <w:marTop w:val="0"/>
      <w:marBottom w:val="0"/>
      <w:divBdr>
        <w:top w:val="none" w:sz="0" w:space="0" w:color="auto"/>
        <w:left w:val="none" w:sz="0" w:space="0" w:color="auto"/>
        <w:bottom w:val="none" w:sz="0" w:space="0" w:color="auto"/>
        <w:right w:val="none" w:sz="0" w:space="0" w:color="auto"/>
      </w:divBdr>
    </w:div>
    <w:div w:id="1563831084">
      <w:bodyDiv w:val="1"/>
      <w:marLeft w:val="0"/>
      <w:marRight w:val="0"/>
      <w:marTop w:val="0"/>
      <w:marBottom w:val="0"/>
      <w:divBdr>
        <w:top w:val="none" w:sz="0" w:space="0" w:color="auto"/>
        <w:left w:val="none" w:sz="0" w:space="0" w:color="auto"/>
        <w:bottom w:val="none" w:sz="0" w:space="0" w:color="auto"/>
        <w:right w:val="none" w:sz="0" w:space="0" w:color="auto"/>
      </w:divBdr>
    </w:div>
    <w:div w:id="1564946875">
      <w:bodyDiv w:val="1"/>
      <w:marLeft w:val="0"/>
      <w:marRight w:val="0"/>
      <w:marTop w:val="0"/>
      <w:marBottom w:val="0"/>
      <w:divBdr>
        <w:top w:val="none" w:sz="0" w:space="0" w:color="auto"/>
        <w:left w:val="none" w:sz="0" w:space="0" w:color="auto"/>
        <w:bottom w:val="none" w:sz="0" w:space="0" w:color="auto"/>
        <w:right w:val="none" w:sz="0" w:space="0" w:color="auto"/>
      </w:divBdr>
    </w:div>
    <w:div w:id="1566332526">
      <w:bodyDiv w:val="1"/>
      <w:marLeft w:val="0"/>
      <w:marRight w:val="0"/>
      <w:marTop w:val="0"/>
      <w:marBottom w:val="0"/>
      <w:divBdr>
        <w:top w:val="none" w:sz="0" w:space="0" w:color="auto"/>
        <w:left w:val="none" w:sz="0" w:space="0" w:color="auto"/>
        <w:bottom w:val="none" w:sz="0" w:space="0" w:color="auto"/>
        <w:right w:val="none" w:sz="0" w:space="0" w:color="auto"/>
      </w:divBdr>
    </w:div>
    <w:div w:id="1566453998">
      <w:bodyDiv w:val="1"/>
      <w:marLeft w:val="0"/>
      <w:marRight w:val="0"/>
      <w:marTop w:val="0"/>
      <w:marBottom w:val="0"/>
      <w:divBdr>
        <w:top w:val="none" w:sz="0" w:space="0" w:color="auto"/>
        <w:left w:val="none" w:sz="0" w:space="0" w:color="auto"/>
        <w:bottom w:val="none" w:sz="0" w:space="0" w:color="auto"/>
        <w:right w:val="none" w:sz="0" w:space="0" w:color="auto"/>
      </w:divBdr>
    </w:div>
    <w:div w:id="1570268234">
      <w:bodyDiv w:val="1"/>
      <w:marLeft w:val="0"/>
      <w:marRight w:val="0"/>
      <w:marTop w:val="0"/>
      <w:marBottom w:val="0"/>
      <w:divBdr>
        <w:top w:val="none" w:sz="0" w:space="0" w:color="auto"/>
        <w:left w:val="none" w:sz="0" w:space="0" w:color="auto"/>
        <w:bottom w:val="none" w:sz="0" w:space="0" w:color="auto"/>
        <w:right w:val="none" w:sz="0" w:space="0" w:color="auto"/>
      </w:divBdr>
    </w:div>
    <w:div w:id="1573390132">
      <w:bodyDiv w:val="1"/>
      <w:marLeft w:val="0"/>
      <w:marRight w:val="0"/>
      <w:marTop w:val="0"/>
      <w:marBottom w:val="0"/>
      <w:divBdr>
        <w:top w:val="none" w:sz="0" w:space="0" w:color="auto"/>
        <w:left w:val="none" w:sz="0" w:space="0" w:color="auto"/>
        <w:bottom w:val="none" w:sz="0" w:space="0" w:color="auto"/>
        <w:right w:val="none" w:sz="0" w:space="0" w:color="auto"/>
      </w:divBdr>
    </w:div>
    <w:div w:id="1573733097">
      <w:bodyDiv w:val="1"/>
      <w:marLeft w:val="0"/>
      <w:marRight w:val="0"/>
      <w:marTop w:val="0"/>
      <w:marBottom w:val="0"/>
      <w:divBdr>
        <w:top w:val="none" w:sz="0" w:space="0" w:color="auto"/>
        <w:left w:val="none" w:sz="0" w:space="0" w:color="auto"/>
        <w:bottom w:val="none" w:sz="0" w:space="0" w:color="auto"/>
        <w:right w:val="none" w:sz="0" w:space="0" w:color="auto"/>
      </w:divBdr>
    </w:div>
    <w:div w:id="1576432278">
      <w:bodyDiv w:val="1"/>
      <w:marLeft w:val="0"/>
      <w:marRight w:val="0"/>
      <w:marTop w:val="0"/>
      <w:marBottom w:val="0"/>
      <w:divBdr>
        <w:top w:val="none" w:sz="0" w:space="0" w:color="auto"/>
        <w:left w:val="none" w:sz="0" w:space="0" w:color="auto"/>
        <w:bottom w:val="none" w:sz="0" w:space="0" w:color="auto"/>
        <w:right w:val="none" w:sz="0" w:space="0" w:color="auto"/>
      </w:divBdr>
    </w:div>
    <w:div w:id="1579483812">
      <w:bodyDiv w:val="1"/>
      <w:marLeft w:val="0"/>
      <w:marRight w:val="0"/>
      <w:marTop w:val="0"/>
      <w:marBottom w:val="0"/>
      <w:divBdr>
        <w:top w:val="none" w:sz="0" w:space="0" w:color="auto"/>
        <w:left w:val="none" w:sz="0" w:space="0" w:color="auto"/>
        <w:bottom w:val="none" w:sz="0" w:space="0" w:color="auto"/>
        <w:right w:val="none" w:sz="0" w:space="0" w:color="auto"/>
      </w:divBdr>
    </w:div>
    <w:div w:id="1579905657">
      <w:bodyDiv w:val="1"/>
      <w:marLeft w:val="0"/>
      <w:marRight w:val="0"/>
      <w:marTop w:val="0"/>
      <w:marBottom w:val="0"/>
      <w:divBdr>
        <w:top w:val="none" w:sz="0" w:space="0" w:color="auto"/>
        <w:left w:val="none" w:sz="0" w:space="0" w:color="auto"/>
        <w:bottom w:val="none" w:sz="0" w:space="0" w:color="auto"/>
        <w:right w:val="none" w:sz="0" w:space="0" w:color="auto"/>
      </w:divBdr>
    </w:div>
    <w:div w:id="1579948179">
      <w:bodyDiv w:val="1"/>
      <w:marLeft w:val="0"/>
      <w:marRight w:val="0"/>
      <w:marTop w:val="0"/>
      <w:marBottom w:val="0"/>
      <w:divBdr>
        <w:top w:val="none" w:sz="0" w:space="0" w:color="auto"/>
        <w:left w:val="none" w:sz="0" w:space="0" w:color="auto"/>
        <w:bottom w:val="none" w:sz="0" w:space="0" w:color="auto"/>
        <w:right w:val="none" w:sz="0" w:space="0" w:color="auto"/>
      </w:divBdr>
    </w:div>
    <w:div w:id="1580210596">
      <w:bodyDiv w:val="1"/>
      <w:marLeft w:val="0"/>
      <w:marRight w:val="0"/>
      <w:marTop w:val="0"/>
      <w:marBottom w:val="0"/>
      <w:divBdr>
        <w:top w:val="none" w:sz="0" w:space="0" w:color="auto"/>
        <w:left w:val="none" w:sz="0" w:space="0" w:color="auto"/>
        <w:bottom w:val="none" w:sz="0" w:space="0" w:color="auto"/>
        <w:right w:val="none" w:sz="0" w:space="0" w:color="auto"/>
      </w:divBdr>
    </w:div>
    <w:div w:id="1580947841">
      <w:bodyDiv w:val="1"/>
      <w:marLeft w:val="0"/>
      <w:marRight w:val="0"/>
      <w:marTop w:val="0"/>
      <w:marBottom w:val="0"/>
      <w:divBdr>
        <w:top w:val="none" w:sz="0" w:space="0" w:color="auto"/>
        <w:left w:val="none" w:sz="0" w:space="0" w:color="auto"/>
        <w:bottom w:val="none" w:sz="0" w:space="0" w:color="auto"/>
        <w:right w:val="none" w:sz="0" w:space="0" w:color="auto"/>
      </w:divBdr>
    </w:div>
    <w:div w:id="1580948036">
      <w:bodyDiv w:val="1"/>
      <w:marLeft w:val="0"/>
      <w:marRight w:val="0"/>
      <w:marTop w:val="0"/>
      <w:marBottom w:val="0"/>
      <w:divBdr>
        <w:top w:val="none" w:sz="0" w:space="0" w:color="auto"/>
        <w:left w:val="none" w:sz="0" w:space="0" w:color="auto"/>
        <w:bottom w:val="none" w:sz="0" w:space="0" w:color="auto"/>
        <w:right w:val="none" w:sz="0" w:space="0" w:color="auto"/>
      </w:divBdr>
    </w:div>
    <w:div w:id="1581867006">
      <w:bodyDiv w:val="1"/>
      <w:marLeft w:val="0"/>
      <w:marRight w:val="0"/>
      <w:marTop w:val="0"/>
      <w:marBottom w:val="0"/>
      <w:divBdr>
        <w:top w:val="none" w:sz="0" w:space="0" w:color="auto"/>
        <w:left w:val="none" w:sz="0" w:space="0" w:color="auto"/>
        <w:bottom w:val="none" w:sz="0" w:space="0" w:color="auto"/>
        <w:right w:val="none" w:sz="0" w:space="0" w:color="auto"/>
      </w:divBdr>
    </w:div>
    <w:div w:id="1583179778">
      <w:bodyDiv w:val="1"/>
      <w:marLeft w:val="0"/>
      <w:marRight w:val="0"/>
      <w:marTop w:val="0"/>
      <w:marBottom w:val="0"/>
      <w:divBdr>
        <w:top w:val="none" w:sz="0" w:space="0" w:color="auto"/>
        <w:left w:val="none" w:sz="0" w:space="0" w:color="auto"/>
        <w:bottom w:val="none" w:sz="0" w:space="0" w:color="auto"/>
        <w:right w:val="none" w:sz="0" w:space="0" w:color="auto"/>
      </w:divBdr>
    </w:div>
    <w:div w:id="1584727241">
      <w:bodyDiv w:val="1"/>
      <w:marLeft w:val="0"/>
      <w:marRight w:val="0"/>
      <w:marTop w:val="0"/>
      <w:marBottom w:val="0"/>
      <w:divBdr>
        <w:top w:val="none" w:sz="0" w:space="0" w:color="auto"/>
        <w:left w:val="none" w:sz="0" w:space="0" w:color="auto"/>
        <w:bottom w:val="none" w:sz="0" w:space="0" w:color="auto"/>
        <w:right w:val="none" w:sz="0" w:space="0" w:color="auto"/>
      </w:divBdr>
    </w:div>
    <w:div w:id="1585531167">
      <w:bodyDiv w:val="1"/>
      <w:marLeft w:val="0"/>
      <w:marRight w:val="0"/>
      <w:marTop w:val="0"/>
      <w:marBottom w:val="0"/>
      <w:divBdr>
        <w:top w:val="none" w:sz="0" w:space="0" w:color="auto"/>
        <w:left w:val="none" w:sz="0" w:space="0" w:color="auto"/>
        <w:bottom w:val="none" w:sz="0" w:space="0" w:color="auto"/>
        <w:right w:val="none" w:sz="0" w:space="0" w:color="auto"/>
      </w:divBdr>
    </w:div>
    <w:div w:id="1588465129">
      <w:bodyDiv w:val="1"/>
      <w:marLeft w:val="0"/>
      <w:marRight w:val="0"/>
      <w:marTop w:val="0"/>
      <w:marBottom w:val="0"/>
      <w:divBdr>
        <w:top w:val="none" w:sz="0" w:space="0" w:color="auto"/>
        <w:left w:val="none" w:sz="0" w:space="0" w:color="auto"/>
        <w:bottom w:val="none" w:sz="0" w:space="0" w:color="auto"/>
        <w:right w:val="none" w:sz="0" w:space="0" w:color="auto"/>
      </w:divBdr>
    </w:div>
    <w:div w:id="1592859349">
      <w:bodyDiv w:val="1"/>
      <w:marLeft w:val="0"/>
      <w:marRight w:val="0"/>
      <w:marTop w:val="0"/>
      <w:marBottom w:val="0"/>
      <w:divBdr>
        <w:top w:val="none" w:sz="0" w:space="0" w:color="auto"/>
        <w:left w:val="none" w:sz="0" w:space="0" w:color="auto"/>
        <w:bottom w:val="none" w:sz="0" w:space="0" w:color="auto"/>
        <w:right w:val="none" w:sz="0" w:space="0" w:color="auto"/>
      </w:divBdr>
    </w:div>
    <w:div w:id="1593009533">
      <w:bodyDiv w:val="1"/>
      <w:marLeft w:val="0"/>
      <w:marRight w:val="0"/>
      <w:marTop w:val="0"/>
      <w:marBottom w:val="0"/>
      <w:divBdr>
        <w:top w:val="none" w:sz="0" w:space="0" w:color="auto"/>
        <w:left w:val="none" w:sz="0" w:space="0" w:color="auto"/>
        <w:bottom w:val="none" w:sz="0" w:space="0" w:color="auto"/>
        <w:right w:val="none" w:sz="0" w:space="0" w:color="auto"/>
      </w:divBdr>
    </w:div>
    <w:div w:id="1593054047">
      <w:bodyDiv w:val="1"/>
      <w:marLeft w:val="0"/>
      <w:marRight w:val="0"/>
      <w:marTop w:val="0"/>
      <w:marBottom w:val="0"/>
      <w:divBdr>
        <w:top w:val="none" w:sz="0" w:space="0" w:color="auto"/>
        <w:left w:val="none" w:sz="0" w:space="0" w:color="auto"/>
        <w:bottom w:val="none" w:sz="0" w:space="0" w:color="auto"/>
        <w:right w:val="none" w:sz="0" w:space="0" w:color="auto"/>
      </w:divBdr>
    </w:div>
    <w:div w:id="1593975412">
      <w:bodyDiv w:val="1"/>
      <w:marLeft w:val="0"/>
      <w:marRight w:val="0"/>
      <w:marTop w:val="0"/>
      <w:marBottom w:val="0"/>
      <w:divBdr>
        <w:top w:val="none" w:sz="0" w:space="0" w:color="auto"/>
        <w:left w:val="none" w:sz="0" w:space="0" w:color="auto"/>
        <w:bottom w:val="none" w:sz="0" w:space="0" w:color="auto"/>
        <w:right w:val="none" w:sz="0" w:space="0" w:color="auto"/>
      </w:divBdr>
    </w:div>
    <w:div w:id="1595279459">
      <w:bodyDiv w:val="1"/>
      <w:marLeft w:val="0"/>
      <w:marRight w:val="0"/>
      <w:marTop w:val="0"/>
      <w:marBottom w:val="0"/>
      <w:divBdr>
        <w:top w:val="none" w:sz="0" w:space="0" w:color="auto"/>
        <w:left w:val="none" w:sz="0" w:space="0" w:color="auto"/>
        <w:bottom w:val="none" w:sz="0" w:space="0" w:color="auto"/>
        <w:right w:val="none" w:sz="0" w:space="0" w:color="auto"/>
      </w:divBdr>
    </w:div>
    <w:div w:id="1596357016">
      <w:bodyDiv w:val="1"/>
      <w:marLeft w:val="0"/>
      <w:marRight w:val="0"/>
      <w:marTop w:val="0"/>
      <w:marBottom w:val="0"/>
      <w:divBdr>
        <w:top w:val="none" w:sz="0" w:space="0" w:color="auto"/>
        <w:left w:val="none" w:sz="0" w:space="0" w:color="auto"/>
        <w:bottom w:val="none" w:sz="0" w:space="0" w:color="auto"/>
        <w:right w:val="none" w:sz="0" w:space="0" w:color="auto"/>
      </w:divBdr>
    </w:div>
    <w:div w:id="1597597658">
      <w:bodyDiv w:val="1"/>
      <w:marLeft w:val="0"/>
      <w:marRight w:val="0"/>
      <w:marTop w:val="0"/>
      <w:marBottom w:val="0"/>
      <w:divBdr>
        <w:top w:val="none" w:sz="0" w:space="0" w:color="auto"/>
        <w:left w:val="none" w:sz="0" w:space="0" w:color="auto"/>
        <w:bottom w:val="none" w:sz="0" w:space="0" w:color="auto"/>
        <w:right w:val="none" w:sz="0" w:space="0" w:color="auto"/>
      </w:divBdr>
    </w:div>
    <w:div w:id="1597861914">
      <w:bodyDiv w:val="1"/>
      <w:marLeft w:val="0"/>
      <w:marRight w:val="0"/>
      <w:marTop w:val="0"/>
      <w:marBottom w:val="0"/>
      <w:divBdr>
        <w:top w:val="none" w:sz="0" w:space="0" w:color="auto"/>
        <w:left w:val="none" w:sz="0" w:space="0" w:color="auto"/>
        <w:bottom w:val="none" w:sz="0" w:space="0" w:color="auto"/>
        <w:right w:val="none" w:sz="0" w:space="0" w:color="auto"/>
      </w:divBdr>
    </w:div>
    <w:div w:id="1597980423">
      <w:bodyDiv w:val="1"/>
      <w:marLeft w:val="0"/>
      <w:marRight w:val="0"/>
      <w:marTop w:val="0"/>
      <w:marBottom w:val="0"/>
      <w:divBdr>
        <w:top w:val="none" w:sz="0" w:space="0" w:color="auto"/>
        <w:left w:val="none" w:sz="0" w:space="0" w:color="auto"/>
        <w:bottom w:val="none" w:sz="0" w:space="0" w:color="auto"/>
        <w:right w:val="none" w:sz="0" w:space="0" w:color="auto"/>
      </w:divBdr>
    </w:div>
    <w:div w:id="1600796883">
      <w:bodyDiv w:val="1"/>
      <w:marLeft w:val="0"/>
      <w:marRight w:val="0"/>
      <w:marTop w:val="0"/>
      <w:marBottom w:val="0"/>
      <w:divBdr>
        <w:top w:val="none" w:sz="0" w:space="0" w:color="auto"/>
        <w:left w:val="none" w:sz="0" w:space="0" w:color="auto"/>
        <w:bottom w:val="none" w:sz="0" w:space="0" w:color="auto"/>
        <w:right w:val="none" w:sz="0" w:space="0" w:color="auto"/>
      </w:divBdr>
    </w:div>
    <w:div w:id="1600867494">
      <w:bodyDiv w:val="1"/>
      <w:marLeft w:val="0"/>
      <w:marRight w:val="0"/>
      <w:marTop w:val="0"/>
      <w:marBottom w:val="0"/>
      <w:divBdr>
        <w:top w:val="none" w:sz="0" w:space="0" w:color="auto"/>
        <w:left w:val="none" w:sz="0" w:space="0" w:color="auto"/>
        <w:bottom w:val="none" w:sz="0" w:space="0" w:color="auto"/>
        <w:right w:val="none" w:sz="0" w:space="0" w:color="auto"/>
      </w:divBdr>
    </w:div>
    <w:div w:id="1601640464">
      <w:bodyDiv w:val="1"/>
      <w:marLeft w:val="0"/>
      <w:marRight w:val="0"/>
      <w:marTop w:val="0"/>
      <w:marBottom w:val="0"/>
      <w:divBdr>
        <w:top w:val="none" w:sz="0" w:space="0" w:color="auto"/>
        <w:left w:val="none" w:sz="0" w:space="0" w:color="auto"/>
        <w:bottom w:val="none" w:sz="0" w:space="0" w:color="auto"/>
        <w:right w:val="none" w:sz="0" w:space="0" w:color="auto"/>
      </w:divBdr>
    </w:div>
    <w:div w:id="1603803174">
      <w:bodyDiv w:val="1"/>
      <w:marLeft w:val="0"/>
      <w:marRight w:val="0"/>
      <w:marTop w:val="0"/>
      <w:marBottom w:val="0"/>
      <w:divBdr>
        <w:top w:val="none" w:sz="0" w:space="0" w:color="auto"/>
        <w:left w:val="none" w:sz="0" w:space="0" w:color="auto"/>
        <w:bottom w:val="none" w:sz="0" w:space="0" w:color="auto"/>
        <w:right w:val="none" w:sz="0" w:space="0" w:color="auto"/>
      </w:divBdr>
    </w:div>
    <w:div w:id="1604410904">
      <w:bodyDiv w:val="1"/>
      <w:marLeft w:val="0"/>
      <w:marRight w:val="0"/>
      <w:marTop w:val="0"/>
      <w:marBottom w:val="0"/>
      <w:divBdr>
        <w:top w:val="none" w:sz="0" w:space="0" w:color="auto"/>
        <w:left w:val="none" w:sz="0" w:space="0" w:color="auto"/>
        <w:bottom w:val="none" w:sz="0" w:space="0" w:color="auto"/>
        <w:right w:val="none" w:sz="0" w:space="0" w:color="auto"/>
      </w:divBdr>
    </w:div>
    <w:div w:id="1605071300">
      <w:bodyDiv w:val="1"/>
      <w:marLeft w:val="0"/>
      <w:marRight w:val="0"/>
      <w:marTop w:val="0"/>
      <w:marBottom w:val="0"/>
      <w:divBdr>
        <w:top w:val="none" w:sz="0" w:space="0" w:color="auto"/>
        <w:left w:val="none" w:sz="0" w:space="0" w:color="auto"/>
        <w:bottom w:val="none" w:sz="0" w:space="0" w:color="auto"/>
        <w:right w:val="none" w:sz="0" w:space="0" w:color="auto"/>
      </w:divBdr>
    </w:div>
    <w:div w:id="1605184985">
      <w:bodyDiv w:val="1"/>
      <w:marLeft w:val="0"/>
      <w:marRight w:val="0"/>
      <w:marTop w:val="0"/>
      <w:marBottom w:val="0"/>
      <w:divBdr>
        <w:top w:val="none" w:sz="0" w:space="0" w:color="auto"/>
        <w:left w:val="none" w:sz="0" w:space="0" w:color="auto"/>
        <w:bottom w:val="none" w:sz="0" w:space="0" w:color="auto"/>
        <w:right w:val="none" w:sz="0" w:space="0" w:color="auto"/>
      </w:divBdr>
    </w:div>
    <w:div w:id="1606304576">
      <w:bodyDiv w:val="1"/>
      <w:marLeft w:val="0"/>
      <w:marRight w:val="0"/>
      <w:marTop w:val="0"/>
      <w:marBottom w:val="0"/>
      <w:divBdr>
        <w:top w:val="none" w:sz="0" w:space="0" w:color="auto"/>
        <w:left w:val="none" w:sz="0" w:space="0" w:color="auto"/>
        <w:bottom w:val="none" w:sz="0" w:space="0" w:color="auto"/>
        <w:right w:val="none" w:sz="0" w:space="0" w:color="auto"/>
      </w:divBdr>
    </w:div>
    <w:div w:id="1606690572">
      <w:bodyDiv w:val="1"/>
      <w:marLeft w:val="0"/>
      <w:marRight w:val="0"/>
      <w:marTop w:val="0"/>
      <w:marBottom w:val="0"/>
      <w:divBdr>
        <w:top w:val="none" w:sz="0" w:space="0" w:color="auto"/>
        <w:left w:val="none" w:sz="0" w:space="0" w:color="auto"/>
        <w:bottom w:val="none" w:sz="0" w:space="0" w:color="auto"/>
        <w:right w:val="none" w:sz="0" w:space="0" w:color="auto"/>
      </w:divBdr>
    </w:div>
    <w:div w:id="1607228233">
      <w:bodyDiv w:val="1"/>
      <w:marLeft w:val="0"/>
      <w:marRight w:val="0"/>
      <w:marTop w:val="0"/>
      <w:marBottom w:val="0"/>
      <w:divBdr>
        <w:top w:val="none" w:sz="0" w:space="0" w:color="auto"/>
        <w:left w:val="none" w:sz="0" w:space="0" w:color="auto"/>
        <w:bottom w:val="none" w:sz="0" w:space="0" w:color="auto"/>
        <w:right w:val="none" w:sz="0" w:space="0" w:color="auto"/>
      </w:divBdr>
    </w:div>
    <w:div w:id="1609776551">
      <w:bodyDiv w:val="1"/>
      <w:marLeft w:val="0"/>
      <w:marRight w:val="0"/>
      <w:marTop w:val="0"/>
      <w:marBottom w:val="0"/>
      <w:divBdr>
        <w:top w:val="none" w:sz="0" w:space="0" w:color="auto"/>
        <w:left w:val="none" w:sz="0" w:space="0" w:color="auto"/>
        <w:bottom w:val="none" w:sz="0" w:space="0" w:color="auto"/>
        <w:right w:val="none" w:sz="0" w:space="0" w:color="auto"/>
      </w:divBdr>
    </w:div>
    <w:div w:id="1610510423">
      <w:bodyDiv w:val="1"/>
      <w:marLeft w:val="0"/>
      <w:marRight w:val="0"/>
      <w:marTop w:val="0"/>
      <w:marBottom w:val="0"/>
      <w:divBdr>
        <w:top w:val="none" w:sz="0" w:space="0" w:color="auto"/>
        <w:left w:val="none" w:sz="0" w:space="0" w:color="auto"/>
        <w:bottom w:val="none" w:sz="0" w:space="0" w:color="auto"/>
        <w:right w:val="none" w:sz="0" w:space="0" w:color="auto"/>
      </w:divBdr>
    </w:div>
    <w:div w:id="1611819935">
      <w:bodyDiv w:val="1"/>
      <w:marLeft w:val="0"/>
      <w:marRight w:val="0"/>
      <w:marTop w:val="0"/>
      <w:marBottom w:val="0"/>
      <w:divBdr>
        <w:top w:val="none" w:sz="0" w:space="0" w:color="auto"/>
        <w:left w:val="none" w:sz="0" w:space="0" w:color="auto"/>
        <w:bottom w:val="none" w:sz="0" w:space="0" w:color="auto"/>
        <w:right w:val="none" w:sz="0" w:space="0" w:color="auto"/>
      </w:divBdr>
    </w:div>
    <w:div w:id="1612281716">
      <w:bodyDiv w:val="1"/>
      <w:marLeft w:val="0"/>
      <w:marRight w:val="0"/>
      <w:marTop w:val="0"/>
      <w:marBottom w:val="0"/>
      <w:divBdr>
        <w:top w:val="none" w:sz="0" w:space="0" w:color="auto"/>
        <w:left w:val="none" w:sz="0" w:space="0" w:color="auto"/>
        <w:bottom w:val="none" w:sz="0" w:space="0" w:color="auto"/>
        <w:right w:val="none" w:sz="0" w:space="0" w:color="auto"/>
      </w:divBdr>
    </w:div>
    <w:div w:id="1613439600">
      <w:bodyDiv w:val="1"/>
      <w:marLeft w:val="0"/>
      <w:marRight w:val="0"/>
      <w:marTop w:val="0"/>
      <w:marBottom w:val="0"/>
      <w:divBdr>
        <w:top w:val="none" w:sz="0" w:space="0" w:color="auto"/>
        <w:left w:val="none" w:sz="0" w:space="0" w:color="auto"/>
        <w:bottom w:val="none" w:sz="0" w:space="0" w:color="auto"/>
        <w:right w:val="none" w:sz="0" w:space="0" w:color="auto"/>
      </w:divBdr>
    </w:div>
    <w:div w:id="1613659685">
      <w:bodyDiv w:val="1"/>
      <w:marLeft w:val="0"/>
      <w:marRight w:val="0"/>
      <w:marTop w:val="0"/>
      <w:marBottom w:val="0"/>
      <w:divBdr>
        <w:top w:val="none" w:sz="0" w:space="0" w:color="auto"/>
        <w:left w:val="none" w:sz="0" w:space="0" w:color="auto"/>
        <w:bottom w:val="none" w:sz="0" w:space="0" w:color="auto"/>
        <w:right w:val="none" w:sz="0" w:space="0" w:color="auto"/>
      </w:divBdr>
    </w:div>
    <w:div w:id="1616450183">
      <w:bodyDiv w:val="1"/>
      <w:marLeft w:val="0"/>
      <w:marRight w:val="0"/>
      <w:marTop w:val="0"/>
      <w:marBottom w:val="0"/>
      <w:divBdr>
        <w:top w:val="none" w:sz="0" w:space="0" w:color="auto"/>
        <w:left w:val="none" w:sz="0" w:space="0" w:color="auto"/>
        <w:bottom w:val="none" w:sz="0" w:space="0" w:color="auto"/>
        <w:right w:val="none" w:sz="0" w:space="0" w:color="auto"/>
      </w:divBdr>
    </w:div>
    <w:div w:id="1616474923">
      <w:bodyDiv w:val="1"/>
      <w:marLeft w:val="0"/>
      <w:marRight w:val="0"/>
      <w:marTop w:val="0"/>
      <w:marBottom w:val="0"/>
      <w:divBdr>
        <w:top w:val="none" w:sz="0" w:space="0" w:color="auto"/>
        <w:left w:val="none" w:sz="0" w:space="0" w:color="auto"/>
        <w:bottom w:val="none" w:sz="0" w:space="0" w:color="auto"/>
        <w:right w:val="none" w:sz="0" w:space="0" w:color="auto"/>
      </w:divBdr>
    </w:div>
    <w:div w:id="1616594445">
      <w:bodyDiv w:val="1"/>
      <w:marLeft w:val="0"/>
      <w:marRight w:val="0"/>
      <w:marTop w:val="0"/>
      <w:marBottom w:val="0"/>
      <w:divBdr>
        <w:top w:val="none" w:sz="0" w:space="0" w:color="auto"/>
        <w:left w:val="none" w:sz="0" w:space="0" w:color="auto"/>
        <w:bottom w:val="none" w:sz="0" w:space="0" w:color="auto"/>
        <w:right w:val="none" w:sz="0" w:space="0" w:color="auto"/>
      </w:divBdr>
    </w:div>
    <w:div w:id="1617374316">
      <w:bodyDiv w:val="1"/>
      <w:marLeft w:val="0"/>
      <w:marRight w:val="0"/>
      <w:marTop w:val="0"/>
      <w:marBottom w:val="0"/>
      <w:divBdr>
        <w:top w:val="none" w:sz="0" w:space="0" w:color="auto"/>
        <w:left w:val="none" w:sz="0" w:space="0" w:color="auto"/>
        <w:bottom w:val="none" w:sz="0" w:space="0" w:color="auto"/>
        <w:right w:val="none" w:sz="0" w:space="0" w:color="auto"/>
      </w:divBdr>
    </w:div>
    <w:div w:id="1617830461">
      <w:bodyDiv w:val="1"/>
      <w:marLeft w:val="0"/>
      <w:marRight w:val="0"/>
      <w:marTop w:val="0"/>
      <w:marBottom w:val="0"/>
      <w:divBdr>
        <w:top w:val="none" w:sz="0" w:space="0" w:color="auto"/>
        <w:left w:val="none" w:sz="0" w:space="0" w:color="auto"/>
        <w:bottom w:val="none" w:sz="0" w:space="0" w:color="auto"/>
        <w:right w:val="none" w:sz="0" w:space="0" w:color="auto"/>
      </w:divBdr>
    </w:div>
    <w:div w:id="1617910788">
      <w:bodyDiv w:val="1"/>
      <w:marLeft w:val="0"/>
      <w:marRight w:val="0"/>
      <w:marTop w:val="0"/>
      <w:marBottom w:val="0"/>
      <w:divBdr>
        <w:top w:val="none" w:sz="0" w:space="0" w:color="auto"/>
        <w:left w:val="none" w:sz="0" w:space="0" w:color="auto"/>
        <w:bottom w:val="none" w:sz="0" w:space="0" w:color="auto"/>
        <w:right w:val="none" w:sz="0" w:space="0" w:color="auto"/>
      </w:divBdr>
    </w:div>
    <w:div w:id="1618675518">
      <w:bodyDiv w:val="1"/>
      <w:marLeft w:val="0"/>
      <w:marRight w:val="0"/>
      <w:marTop w:val="0"/>
      <w:marBottom w:val="0"/>
      <w:divBdr>
        <w:top w:val="none" w:sz="0" w:space="0" w:color="auto"/>
        <w:left w:val="none" w:sz="0" w:space="0" w:color="auto"/>
        <w:bottom w:val="none" w:sz="0" w:space="0" w:color="auto"/>
        <w:right w:val="none" w:sz="0" w:space="0" w:color="auto"/>
      </w:divBdr>
    </w:div>
    <w:div w:id="1618948155">
      <w:bodyDiv w:val="1"/>
      <w:marLeft w:val="0"/>
      <w:marRight w:val="0"/>
      <w:marTop w:val="0"/>
      <w:marBottom w:val="0"/>
      <w:divBdr>
        <w:top w:val="none" w:sz="0" w:space="0" w:color="auto"/>
        <w:left w:val="none" w:sz="0" w:space="0" w:color="auto"/>
        <w:bottom w:val="none" w:sz="0" w:space="0" w:color="auto"/>
        <w:right w:val="none" w:sz="0" w:space="0" w:color="auto"/>
      </w:divBdr>
    </w:div>
    <w:div w:id="1621523939">
      <w:bodyDiv w:val="1"/>
      <w:marLeft w:val="0"/>
      <w:marRight w:val="0"/>
      <w:marTop w:val="0"/>
      <w:marBottom w:val="0"/>
      <w:divBdr>
        <w:top w:val="none" w:sz="0" w:space="0" w:color="auto"/>
        <w:left w:val="none" w:sz="0" w:space="0" w:color="auto"/>
        <w:bottom w:val="none" w:sz="0" w:space="0" w:color="auto"/>
        <w:right w:val="none" w:sz="0" w:space="0" w:color="auto"/>
      </w:divBdr>
    </w:div>
    <w:div w:id="1622833591">
      <w:bodyDiv w:val="1"/>
      <w:marLeft w:val="0"/>
      <w:marRight w:val="0"/>
      <w:marTop w:val="0"/>
      <w:marBottom w:val="0"/>
      <w:divBdr>
        <w:top w:val="none" w:sz="0" w:space="0" w:color="auto"/>
        <w:left w:val="none" w:sz="0" w:space="0" w:color="auto"/>
        <w:bottom w:val="none" w:sz="0" w:space="0" w:color="auto"/>
        <w:right w:val="none" w:sz="0" w:space="0" w:color="auto"/>
      </w:divBdr>
    </w:div>
    <w:div w:id="1622953608">
      <w:bodyDiv w:val="1"/>
      <w:marLeft w:val="0"/>
      <w:marRight w:val="0"/>
      <w:marTop w:val="0"/>
      <w:marBottom w:val="0"/>
      <w:divBdr>
        <w:top w:val="none" w:sz="0" w:space="0" w:color="auto"/>
        <w:left w:val="none" w:sz="0" w:space="0" w:color="auto"/>
        <w:bottom w:val="none" w:sz="0" w:space="0" w:color="auto"/>
        <w:right w:val="none" w:sz="0" w:space="0" w:color="auto"/>
      </w:divBdr>
    </w:div>
    <w:div w:id="1622956106">
      <w:bodyDiv w:val="1"/>
      <w:marLeft w:val="0"/>
      <w:marRight w:val="0"/>
      <w:marTop w:val="0"/>
      <w:marBottom w:val="0"/>
      <w:divBdr>
        <w:top w:val="none" w:sz="0" w:space="0" w:color="auto"/>
        <w:left w:val="none" w:sz="0" w:space="0" w:color="auto"/>
        <w:bottom w:val="none" w:sz="0" w:space="0" w:color="auto"/>
        <w:right w:val="none" w:sz="0" w:space="0" w:color="auto"/>
      </w:divBdr>
    </w:div>
    <w:div w:id="1624654781">
      <w:bodyDiv w:val="1"/>
      <w:marLeft w:val="0"/>
      <w:marRight w:val="0"/>
      <w:marTop w:val="0"/>
      <w:marBottom w:val="0"/>
      <w:divBdr>
        <w:top w:val="none" w:sz="0" w:space="0" w:color="auto"/>
        <w:left w:val="none" w:sz="0" w:space="0" w:color="auto"/>
        <w:bottom w:val="none" w:sz="0" w:space="0" w:color="auto"/>
        <w:right w:val="none" w:sz="0" w:space="0" w:color="auto"/>
      </w:divBdr>
    </w:div>
    <w:div w:id="1625189816">
      <w:bodyDiv w:val="1"/>
      <w:marLeft w:val="0"/>
      <w:marRight w:val="0"/>
      <w:marTop w:val="0"/>
      <w:marBottom w:val="0"/>
      <w:divBdr>
        <w:top w:val="none" w:sz="0" w:space="0" w:color="auto"/>
        <w:left w:val="none" w:sz="0" w:space="0" w:color="auto"/>
        <w:bottom w:val="none" w:sz="0" w:space="0" w:color="auto"/>
        <w:right w:val="none" w:sz="0" w:space="0" w:color="auto"/>
      </w:divBdr>
    </w:div>
    <w:div w:id="1626348739">
      <w:bodyDiv w:val="1"/>
      <w:marLeft w:val="0"/>
      <w:marRight w:val="0"/>
      <w:marTop w:val="0"/>
      <w:marBottom w:val="0"/>
      <w:divBdr>
        <w:top w:val="none" w:sz="0" w:space="0" w:color="auto"/>
        <w:left w:val="none" w:sz="0" w:space="0" w:color="auto"/>
        <w:bottom w:val="none" w:sz="0" w:space="0" w:color="auto"/>
        <w:right w:val="none" w:sz="0" w:space="0" w:color="auto"/>
      </w:divBdr>
    </w:div>
    <w:div w:id="1626963617">
      <w:bodyDiv w:val="1"/>
      <w:marLeft w:val="0"/>
      <w:marRight w:val="0"/>
      <w:marTop w:val="0"/>
      <w:marBottom w:val="0"/>
      <w:divBdr>
        <w:top w:val="none" w:sz="0" w:space="0" w:color="auto"/>
        <w:left w:val="none" w:sz="0" w:space="0" w:color="auto"/>
        <w:bottom w:val="none" w:sz="0" w:space="0" w:color="auto"/>
        <w:right w:val="none" w:sz="0" w:space="0" w:color="auto"/>
      </w:divBdr>
    </w:div>
    <w:div w:id="1628003424">
      <w:bodyDiv w:val="1"/>
      <w:marLeft w:val="0"/>
      <w:marRight w:val="0"/>
      <w:marTop w:val="0"/>
      <w:marBottom w:val="0"/>
      <w:divBdr>
        <w:top w:val="none" w:sz="0" w:space="0" w:color="auto"/>
        <w:left w:val="none" w:sz="0" w:space="0" w:color="auto"/>
        <w:bottom w:val="none" w:sz="0" w:space="0" w:color="auto"/>
        <w:right w:val="none" w:sz="0" w:space="0" w:color="auto"/>
      </w:divBdr>
    </w:div>
    <w:div w:id="1629704937">
      <w:bodyDiv w:val="1"/>
      <w:marLeft w:val="0"/>
      <w:marRight w:val="0"/>
      <w:marTop w:val="0"/>
      <w:marBottom w:val="0"/>
      <w:divBdr>
        <w:top w:val="none" w:sz="0" w:space="0" w:color="auto"/>
        <w:left w:val="none" w:sz="0" w:space="0" w:color="auto"/>
        <w:bottom w:val="none" w:sz="0" w:space="0" w:color="auto"/>
        <w:right w:val="none" w:sz="0" w:space="0" w:color="auto"/>
      </w:divBdr>
    </w:div>
    <w:div w:id="1632398186">
      <w:bodyDiv w:val="1"/>
      <w:marLeft w:val="0"/>
      <w:marRight w:val="0"/>
      <w:marTop w:val="0"/>
      <w:marBottom w:val="0"/>
      <w:divBdr>
        <w:top w:val="none" w:sz="0" w:space="0" w:color="auto"/>
        <w:left w:val="none" w:sz="0" w:space="0" w:color="auto"/>
        <w:bottom w:val="none" w:sz="0" w:space="0" w:color="auto"/>
        <w:right w:val="none" w:sz="0" w:space="0" w:color="auto"/>
      </w:divBdr>
    </w:div>
    <w:div w:id="1633170086">
      <w:bodyDiv w:val="1"/>
      <w:marLeft w:val="0"/>
      <w:marRight w:val="0"/>
      <w:marTop w:val="0"/>
      <w:marBottom w:val="0"/>
      <w:divBdr>
        <w:top w:val="none" w:sz="0" w:space="0" w:color="auto"/>
        <w:left w:val="none" w:sz="0" w:space="0" w:color="auto"/>
        <w:bottom w:val="none" w:sz="0" w:space="0" w:color="auto"/>
        <w:right w:val="none" w:sz="0" w:space="0" w:color="auto"/>
      </w:divBdr>
    </w:div>
    <w:div w:id="1633556153">
      <w:bodyDiv w:val="1"/>
      <w:marLeft w:val="0"/>
      <w:marRight w:val="0"/>
      <w:marTop w:val="0"/>
      <w:marBottom w:val="0"/>
      <w:divBdr>
        <w:top w:val="none" w:sz="0" w:space="0" w:color="auto"/>
        <w:left w:val="none" w:sz="0" w:space="0" w:color="auto"/>
        <w:bottom w:val="none" w:sz="0" w:space="0" w:color="auto"/>
        <w:right w:val="none" w:sz="0" w:space="0" w:color="auto"/>
      </w:divBdr>
    </w:div>
    <w:div w:id="1634211722">
      <w:bodyDiv w:val="1"/>
      <w:marLeft w:val="0"/>
      <w:marRight w:val="0"/>
      <w:marTop w:val="0"/>
      <w:marBottom w:val="0"/>
      <w:divBdr>
        <w:top w:val="none" w:sz="0" w:space="0" w:color="auto"/>
        <w:left w:val="none" w:sz="0" w:space="0" w:color="auto"/>
        <w:bottom w:val="none" w:sz="0" w:space="0" w:color="auto"/>
        <w:right w:val="none" w:sz="0" w:space="0" w:color="auto"/>
      </w:divBdr>
    </w:div>
    <w:div w:id="1634486496">
      <w:bodyDiv w:val="1"/>
      <w:marLeft w:val="0"/>
      <w:marRight w:val="0"/>
      <w:marTop w:val="0"/>
      <w:marBottom w:val="0"/>
      <w:divBdr>
        <w:top w:val="none" w:sz="0" w:space="0" w:color="auto"/>
        <w:left w:val="none" w:sz="0" w:space="0" w:color="auto"/>
        <w:bottom w:val="none" w:sz="0" w:space="0" w:color="auto"/>
        <w:right w:val="none" w:sz="0" w:space="0" w:color="auto"/>
      </w:divBdr>
    </w:div>
    <w:div w:id="1636986204">
      <w:bodyDiv w:val="1"/>
      <w:marLeft w:val="0"/>
      <w:marRight w:val="0"/>
      <w:marTop w:val="0"/>
      <w:marBottom w:val="0"/>
      <w:divBdr>
        <w:top w:val="none" w:sz="0" w:space="0" w:color="auto"/>
        <w:left w:val="none" w:sz="0" w:space="0" w:color="auto"/>
        <w:bottom w:val="none" w:sz="0" w:space="0" w:color="auto"/>
        <w:right w:val="none" w:sz="0" w:space="0" w:color="auto"/>
      </w:divBdr>
    </w:div>
    <w:div w:id="1637682201">
      <w:bodyDiv w:val="1"/>
      <w:marLeft w:val="0"/>
      <w:marRight w:val="0"/>
      <w:marTop w:val="0"/>
      <w:marBottom w:val="0"/>
      <w:divBdr>
        <w:top w:val="none" w:sz="0" w:space="0" w:color="auto"/>
        <w:left w:val="none" w:sz="0" w:space="0" w:color="auto"/>
        <w:bottom w:val="none" w:sz="0" w:space="0" w:color="auto"/>
        <w:right w:val="none" w:sz="0" w:space="0" w:color="auto"/>
      </w:divBdr>
    </w:div>
    <w:div w:id="1638025948">
      <w:bodyDiv w:val="1"/>
      <w:marLeft w:val="0"/>
      <w:marRight w:val="0"/>
      <w:marTop w:val="0"/>
      <w:marBottom w:val="0"/>
      <w:divBdr>
        <w:top w:val="none" w:sz="0" w:space="0" w:color="auto"/>
        <w:left w:val="none" w:sz="0" w:space="0" w:color="auto"/>
        <w:bottom w:val="none" w:sz="0" w:space="0" w:color="auto"/>
        <w:right w:val="none" w:sz="0" w:space="0" w:color="auto"/>
      </w:divBdr>
    </w:div>
    <w:div w:id="1638296235">
      <w:bodyDiv w:val="1"/>
      <w:marLeft w:val="0"/>
      <w:marRight w:val="0"/>
      <w:marTop w:val="0"/>
      <w:marBottom w:val="0"/>
      <w:divBdr>
        <w:top w:val="none" w:sz="0" w:space="0" w:color="auto"/>
        <w:left w:val="none" w:sz="0" w:space="0" w:color="auto"/>
        <w:bottom w:val="none" w:sz="0" w:space="0" w:color="auto"/>
        <w:right w:val="none" w:sz="0" w:space="0" w:color="auto"/>
      </w:divBdr>
    </w:div>
    <w:div w:id="1638678007">
      <w:bodyDiv w:val="1"/>
      <w:marLeft w:val="0"/>
      <w:marRight w:val="0"/>
      <w:marTop w:val="0"/>
      <w:marBottom w:val="0"/>
      <w:divBdr>
        <w:top w:val="none" w:sz="0" w:space="0" w:color="auto"/>
        <w:left w:val="none" w:sz="0" w:space="0" w:color="auto"/>
        <w:bottom w:val="none" w:sz="0" w:space="0" w:color="auto"/>
        <w:right w:val="none" w:sz="0" w:space="0" w:color="auto"/>
      </w:divBdr>
    </w:div>
    <w:div w:id="1639333058">
      <w:bodyDiv w:val="1"/>
      <w:marLeft w:val="0"/>
      <w:marRight w:val="0"/>
      <w:marTop w:val="0"/>
      <w:marBottom w:val="0"/>
      <w:divBdr>
        <w:top w:val="none" w:sz="0" w:space="0" w:color="auto"/>
        <w:left w:val="none" w:sz="0" w:space="0" w:color="auto"/>
        <w:bottom w:val="none" w:sz="0" w:space="0" w:color="auto"/>
        <w:right w:val="none" w:sz="0" w:space="0" w:color="auto"/>
      </w:divBdr>
    </w:div>
    <w:div w:id="1643921705">
      <w:bodyDiv w:val="1"/>
      <w:marLeft w:val="0"/>
      <w:marRight w:val="0"/>
      <w:marTop w:val="0"/>
      <w:marBottom w:val="0"/>
      <w:divBdr>
        <w:top w:val="none" w:sz="0" w:space="0" w:color="auto"/>
        <w:left w:val="none" w:sz="0" w:space="0" w:color="auto"/>
        <w:bottom w:val="none" w:sz="0" w:space="0" w:color="auto"/>
        <w:right w:val="none" w:sz="0" w:space="0" w:color="auto"/>
      </w:divBdr>
    </w:div>
    <w:div w:id="1646161186">
      <w:bodyDiv w:val="1"/>
      <w:marLeft w:val="0"/>
      <w:marRight w:val="0"/>
      <w:marTop w:val="0"/>
      <w:marBottom w:val="0"/>
      <w:divBdr>
        <w:top w:val="none" w:sz="0" w:space="0" w:color="auto"/>
        <w:left w:val="none" w:sz="0" w:space="0" w:color="auto"/>
        <w:bottom w:val="none" w:sz="0" w:space="0" w:color="auto"/>
        <w:right w:val="none" w:sz="0" w:space="0" w:color="auto"/>
      </w:divBdr>
    </w:div>
    <w:div w:id="1646276998">
      <w:bodyDiv w:val="1"/>
      <w:marLeft w:val="0"/>
      <w:marRight w:val="0"/>
      <w:marTop w:val="0"/>
      <w:marBottom w:val="0"/>
      <w:divBdr>
        <w:top w:val="none" w:sz="0" w:space="0" w:color="auto"/>
        <w:left w:val="none" w:sz="0" w:space="0" w:color="auto"/>
        <w:bottom w:val="none" w:sz="0" w:space="0" w:color="auto"/>
        <w:right w:val="none" w:sz="0" w:space="0" w:color="auto"/>
      </w:divBdr>
    </w:div>
    <w:div w:id="1647079171">
      <w:bodyDiv w:val="1"/>
      <w:marLeft w:val="0"/>
      <w:marRight w:val="0"/>
      <w:marTop w:val="0"/>
      <w:marBottom w:val="0"/>
      <w:divBdr>
        <w:top w:val="none" w:sz="0" w:space="0" w:color="auto"/>
        <w:left w:val="none" w:sz="0" w:space="0" w:color="auto"/>
        <w:bottom w:val="none" w:sz="0" w:space="0" w:color="auto"/>
        <w:right w:val="none" w:sz="0" w:space="0" w:color="auto"/>
      </w:divBdr>
    </w:div>
    <w:div w:id="1647130392">
      <w:bodyDiv w:val="1"/>
      <w:marLeft w:val="0"/>
      <w:marRight w:val="0"/>
      <w:marTop w:val="0"/>
      <w:marBottom w:val="0"/>
      <w:divBdr>
        <w:top w:val="none" w:sz="0" w:space="0" w:color="auto"/>
        <w:left w:val="none" w:sz="0" w:space="0" w:color="auto"/>
        <w:bottom w:val="none" w:sz="0" w:space="0" w:color="auto"/>
        <w:right w:val="none" w:sz="0" w:space="0" w:color="auto"/>
      </w:divBdr>
    </w:div>
    <w:div w:id="1647929119">
      <w:bodyDiv w:val="1"/>
      <w:marLeft w:val="0"/>
      <w:marRight w:val="0"/>
      <w:marTop w:val="0"/>
      <w:marBottom w:val="0"/>
      <w:divBdr>
        <w:top w:val="none" w:sz="0" w:space="0" w:color="auto"/>
        <w:left w:val="none" w:sz="0" w:space="0" w:color="auto"/>
        <w:bottom w:val="none" w:sz="0" w:space="0" w:color="auto"/>
        <w:right w:val="none" w:sz="0" w:space="0" w:color="auto"/>
      </w:divBdr>
    </w:div>
    <w:div w:id="1649898215">
      <w:bodyDiv w:val="1"/>
      <w:marLeft w:val="0"/>
      <w:marRight w:val="0"/>
      <w:marTop w:val="0"/>
      <w:marBottom w:val="0"/>
      <w:divBdr>
        <w:top w:val="none" w:sz="0" w:space="0" w:color="auto"/>
        <w:left w:val="none" w:sz="0" w:space="0" w:color="auto"/>
        <w:bottom w:val="none" w:sz="0" w:space="0" w:color="auto"/>
        <w:right w:val="none" w:sz="0" w:space="0" w:color="auto"/>
      </w:divBdr>
    </w:div>
    <w:div w:id="1650086832">
      <w:bodyDiv w:val="1"/>
      <w:marLeft w:val="0"/>
      <w:marRight w:val="0"/>
      <w:marTop w:val="0"/>
      <w:marBottom w:val="0"/>
      <w:divBdr>
        <w:top w:val="none" w:sz="0" w:space="0" w:color="auto"/>
        <w:left w:val="none" w:sz="0" w:space="0" w:color="auto"/>
        <w:bottom w:val="none" w:sz="0" w:space="0" w:color="auto"/>
        <w:right w:val="none" w:sz="0" w:space="0" w:color="auto"/>
      </w:divBdr>
    </w:div>
    <w:div w:id="1650161391">
      <w:bodyDiv w:val="1"/>
      <w:marLeft w:val="0"/>
      <w:marRight w:val="0"/>
      <w:marTop w:val="0"/>
      <w:marBottom w:val="0"/>
      <w:divBdr>
        <w:top w:val="none" w:sz="0" w:space="0" w:color="auto"/>
        <w:left w:val="none" w:sz="0" w:space="0" w:color="auto"/>
        <w:bottom w:val="none" w:sz="0" w:space="0" w:color="auto"/>
        <w:right w:val="none" w:sz="0" w:space="0" w:color="auto"/>
      </w:divBdr>
    </w:div>
    <w:div w:id="1650665609">
      <w:bodyDiv w:val="1"/>
      <w:marLeft w:val="0"/>
      <w:marRight w:val="0"/>
      <w:marTop w:val="0"/>
      <w:marBottom w:val="0"/>
      <w:divBdr>
        <w:top w:val="none" w:sz="0" w:space="0" w:color="auto"/>
        <w:left w:val="none" w:sz="0" w:space="0" w:color="auto"/>
        <w:bottom w:val="none" w:sz="0" w:space="0" w:color="auto"/>
        <w:right w:val="none" w:sz="0" w:space="0" w:color="auto"/>
      </w:divBdr>
    </w:div>
    <w:div w:id="1650673499">
      <w:bodyDiv w:val="1"/>
      <w:marLeft w:val="0"/>
      <w:marRight w:val="0"/>
      <w:marTop w:val="0"/>
      <w:marBottom w:val="0"/>
      <w:divBdr>
        <w:top w:val="none" w:sz="0" w:space="0" w:color="auto"/>
        <w:left w:val="none" w:sz="0" w:space="0" w:color="auto"/>
        <w:bottom w:val="none" w:sz="0" w:space="0" w:color="auto"/>
        <w:right w:val="none" w:sz="0" w:space="0" w:color="auto"/>
      </w:divBdr>
    </w:div>
    <w:div w:id="1650750122">
      <w:bodyDiv w:val="1"/>
      <w:marLeft w:val="0"/>
      <w:marRight w:val="0"/>
      <w:marTop w:val="0"/>
      <w:marBottom w:val="0"/>
      <w:divBdr>
        <w:top w:val="none" w:sz="0" w:space="0" w:color="auto"/>
        <w:left w:val="none" w:sz="0" w:space="0" w:color="auto"/>
        <w:bottom w:val="none" w:sz="0" w:space="0" w:color="auto"/>
        <w:right w:val="none" w:sz="0" w:space="0" w:color="auto"/>
      </w:divBdr>
    </w:div>
    <w:div w:id="1650984778">
      <w:bodyDiv w:val="1"/>
      <w:marLeft w:val="0"/>
      <w:marRight w:val="0"/>
      <w:marTop w:val="0"/>
      <w:marBottom w:val="0"/>
      <w:divBdr>
        <w:top w:val="none" w:sz="0" w:space="0" w:color="auto"/>
        <w:left w:val="none" w:sz="0" w:space="0" w:color="auto"/>
        <w:bottom w:val="none" w:sz="0" w:space="0" w:color="auto"/>
        <w:right w:val="none" w:sz="0" w:space="0" w:color="auto"/>
      </w:divBdr>
    </w:div>
    <w:div w:id="1651326055">
      <w:bodyDiv w:val="1"/>
      <w:marLeft w:val="0"/>
      <w:marRight w:val="0"/>
      <w:marTop w:val="0"/>
      <w:marBottom w:val="0"/>
      <w:divBdr>
        <w:top w:val="none" w:sz="0" w:space="0" w:color="auto"/>
        <w:left w:val="none" w:sz="0" w:space="0" w:color="auto"/>
        <w:bottom w:val="none" w:sz="0" w:space="0" w:color="auto"/>
        <w:right w:val="none" w:sz="0" w:space="0" w:color="auto"/>
      </w:divBdr>
    </w:div>
    <w:div w:id="1652713720">
      <w:bodyDiv w:val="1"/>
      <w:marLeft w:val="0"/>
      <w:marRight w:val="0"/>
      <w:marTop w:val="0"/>
      <w:marBottom w:val="0"/>
      <w:divBdr>
        <w:top w:val="none" w:sz="0" w:space="0" w:color="auto"/>
        <w:left w:val="none" w:sz="0" w:space="0" w:color="auto"/>
        <w:bottom w:val="none" w:sz="0" w:space="0" w:color="auto"/>
        <w:right w:val="none" w:sz="0" w:space="0" w:color="auto"/>
      </w:divBdr>
    </w:div>
    <w:div w:id="1653018786">
      <w:bodyDiv w:val="1"/>
      <w:marLeft w:val="0"/>
      <w:marRight w:val="0"/>
      <w:marTop w:val="0"/>
      <w:marBottom w:val="0"/>
      <w:divBdr>
        <w:top w:val="none" w:sz="0" w:space="0" w:color="auto"/>
        <w:left w:val="none" w:sz="0" w:space="0" w:color="auto"/>
        <w:bottom w:val="none" w:sz="0" w:space="0" w:color="auto"/>
        <w:right w:val="none" w:sz="0" w:space="0" w:color="auto"/>
      </w:divBdr>
    </w:div>
    <w:div w:id="1654064735">
      <w:bodyDiv w:val="1"/>
      <w:marLeft w:val="0"/>
      <w:marRight w:val="0"/>
      <w:marTop w:val="0"/>
      <w:marBottom w:val="0"/>
      <w:divBdr>
        <w:top w:val="none" w:sz="0" w:space="0" w:color="auto"/>
        <w:left w:val="none" w:sz="0" w:space="0" w:color="auto"/>
        <w:bottom w:val="none" w:sz="0" w:space="0" w:color="auto"/>
        <w:right w:val="none" w:sz="0" w:space="0" w:color="auto"/>
      </w:divBdr>
    </w:div>
    <w:div w:id="1656302600">
      <w:bodyDiv w:val="1"/>
      <w:marLeft w:val="0"/>
      <w:marRight w:val="0"/>
      <w:marTop w:val="0"/>
      <w:marBottom w:val="0"/>
      <w:divBdr>
        <w:top w:val="none" w:sz="0" w:space="0" w:color="auto"/>
        <w:left w:val="none" w:sz="0" w:space="0" w:color="auto"/>
        <w:bottom w:val="none" w:sz="0" w:space="0" w:color="auto"/>
        <w:right w:val="none" w:sz="0" w:space="0" w:color="auto"/>
      </w:divBdr>
    </w:div>
    <w:div w:id="1656837974">
      <w:bodyDiv w:val="1"/>
      <w:marLeft w:val="0"/>
      <w:marRight w:val="0"/>
      <w:marTop w:val="0"/>
      <w:marBottom w:val="0"/>
      <w:divBdr>
        <w:top w:val="none" w:sz="0" w:space="0" w:color="auto"/>
        <w:left w:val="none" w:sz="0" w:space="0" w:color="auto"/>
        <w:bottom w:val="none" w:sz="0" w:space="0" w:color="auto"/>
        <w:right w:val="none" w:sz="0" w:space="0" w:color="auto"/>
      </w:divBdr>
    </w:div>
    <w:div w:id="1657610942">
      <w:bodyDiv w:val="1"/>
      <w:marLeft w:val="0"/>
      <w:marRight w:val="0"/>
      <w:marTop w:val="0"/>
      <w:marBottom w:val="0"/>
      <w:divBdr>
        <w:top w:val="none" w:sz="0" w:space="0" w:color="auto"/>
        <w:left w:val="none" w:sz="0" w:space="0" w:color="auto"/>
        <w:bottom w:val="none" w:sz="0" w:space="0" w:color="auto"/>
        <w:right w:val="none" w:sz="0" w:space="0" w:color="auto"/>
      </w:divBdr>
    </w:div>
    <w:div w:id="1659579461">
      <w:bodyDiv w:val="1"/>
      <w:marLeft w:val="0"/>
      <w:marRight w:val="0"/>
      <w:marTop w:val="0"/>
      <w:marBottom w:val="0"/>
      <w:divBdr>
        <w:top w:val="none" w:sz="0" w:space="0" w:color="auto"/>
        <w:left w:val="none" w:sz="0" w:space="0" w:color="auto"/>
        <w:bottom w:val="none" w:sz="0" w:space="0" w:color="auto"/>
        <w:right w:val="none" w:sz="0" w:space="0" w:color="auto"/>
      </w:divBdr>
    </w:div>
    <w:div w:id="1663392490">
      <w:bodyDiv w:val="1"/>
      <w:marLeft w:val="0"/>
      <w:marRight w:val="0"/>
      <w:marTop w:val="0"/>
      <w:marBottom w:val="0"/>
      <w:divBdr>
        <w:top w:val="none" w:sz="0" w:space="0" w:color="auto"/>
        <w:left w:val="none" w:sz="0" w:space="0" w:color="auto"/>
        <w:bottom w:val="none" w:sz="0" w:space="0" w:color="auto"/>
        <w:right w:val="none" w:sz="0" w:space="0" w:color="auto"/>
      </w:divBdr>
    </w:div>
    <w:div w:id="1663655668">
      <w:bodyDiv w:val="1"/>
      <w:marLeft w:val="0"/>
      <w:marRight w:val="0"/>
      <w:marTop w:val="0"/>
      <w:marBottom w:val="0"/>
      <w:divBdr>
        <w:top w:val="none" w:sz="0" w:space="0" w:color="auto"/>
        <w:left w:val="none" w:sz="0" w:space="0" w:color="auto"/>
        <w:bottom w:val="none" w:sz="0" w:space="0" w:color="auto"/>
        <w:right w:val="none" w:sz="0" w:space="0" w:color="auto"/>
      </w:divBdr>
    </w:div>
    <w:div w:id="1664163709">
      <w:bodyDiv w:val="1"/>
      <w:marLeft w:val="0"/>
      <w:marRight w:val="0"/>
      <w:marTop w:val="0"/>
      <w:marBottom w:val="0"/>
      <w:divBdr>
        <w:top w:val="none" w:sz="0" w:space="0" w:color="auto"/>
        <w:left w:val="none" w:sz="0" w:space="0" w:color="auto"/>
        <w:bottom w:val="none" w:sz="0" w:space="0" w:color="auto"/>
        <w:right w:val="none" w:sz="0" w:space="0" w:color="auto"/>
      </w:divBdr>
    </w:div>
    <w:div w:id="1665038941">
      <w:bodyDiv w:val="1"/>
      <w:marLeft w:val="0"/>
      <w:marRight w:val="0"/>
      <w:marTop w:val="0"/>
      <w:marBottom w:val="0"/>
      <w:divBdr>
        <w:top w:val="none" w:sz="0" w:space="0" w:color="auto"/>
        <w:left w:val="none" w:sz="0" w:space="0" w:color="auto"/>
        <w:bottom w:val="none" w:sz="0" w:space="0" w:color="auto"/>
        <w:right w:val="none" w:sz="0" w:space="0" w:color="auto"/>
      </w:divBdr>
    </w:div>
    <w:div w:id="1665277892">
      <w:bodyDiv w:val="1"/>
      <w:marLeft w:val="0"/>
      <w:marRight w:val="0"/>
      <w:marTop w:val="0"/>
      <w:marBottom w:val="0"/>
      <w:divBdr>
        <w:top w:val="none" w:sz="0" w:space="0" w:color="auto"/>
        <w:left w:val="none" w:sz="0" w:space="0" w:color="auto"/>
        <w:bottom w:val="none" w:sz="0" w:space="0" w:color="auto"/>
        <w:right w:val="none" w:sz="0" w:space="0" w:color="auto"/>
      </w:divBdr>
    </w:div>
    <w:div w:id="1667128315">
      <w:bodyDiv w:val="1"/>
      <w:marLeft w:val="0"/>
      <w:marRight w:val="0"/>
      <w:marTop w:val="0"/>
      <w:marBottom w:val="0"/>
      <w:divBdr>
        <w:top w:val="none" w:sz="0" w:space="0" w:color="auto"/>
        <w:left w:val="none" w:sz="0" w:space="0" w:color="auto"/>
        <w:bottom w:val="none" w:sz="0" w:space="0" w:color="auto"/>
        <w:right w:val="none" w:sz="0" w:space="0" w:color="auto"/>
      </w:divBdr>
    </w:div>
    <w:div w:id="1667241448">
      <w:bodyDiv w:val="1"/>
      <w:marLeft w:val="0"/>
      <w:marRight w:val="0"/>
      <w:marTop w:val="0"/>
      <w:marBottom w:val="0"/>
      <w:divBdr>
        <w:top w:val="none" w:sz="0" w:space="0" w:color="auto"/>
        <w:left w:val="none" w:sz="0" w:space="0" w:color="auto"/>
        <w:bottom w:val="none" w:sz="0" w:space="0" w:color="auto"/>
        <w:right w:val="none" w:sz="0" w:space="0" w:color="auto"/>
      </w:divBdr>
    </w:div>
    <w:div w:id="1667661616">
      <w:bodyDiv w:val="1"/>
      <w:marLeft w:val="0"/>
      <w:marRight w:val="0"/>
      <w:marTop w:val="0"/>
      <w:marBottom w:val="0"/>
      <w:divBdr>
        <w:top w:val="none" w:sz="0" w:space="0" w:color="auto"/>
        <w:left w:val="none" w:sz="0" w:space="0" w:color="auto"/>
        <w:bottom w:val="none" w:sz="0" w:space="0" w:color="auto"/>
        <w:right w:val="none" w:sz="0" w:space="0" w:color="auto"/>
      </w:divBdr>
    </w:div>
    <w:div w:id="1668097456">
      <w:bodyDiv w:val="1"/>
      <w:marLeft w:val="0"/>
      <w:marRight w:val="0"/>
      <w:marTop w:val="0"/>
      <w:marBottom w:val="0"/>
      <w:divBdr>
        <w:top w:val="none" w:sz="0" w:space="0" w:color="auto"/>
        <w:left w:val="none" w:sz="0" w:space="0" w:color="auto"/>
        <w:bottom w:val="none" w:sz="0" w:space="0" w:color="auto"/>
        <w:right w:val="none" w:sz="0" w:space="0" w:color="auto"/>
      </w:divBdr>
    </w:div>
    <w:div w:id="1669406270">
      <w:bodyDiv w:val="1"/>
      <w:marLeft w:val="0"/>
      <w:marRight w:val="0"/>
      <w:marTop w:val="0"/>
      <w:marBottom w:val="0"/>
      <w:divBdr>
        <w:top w:val="none" w:sz="0" w:space="0" w:color="auto"/>
        <w:left w:val="none" w:sz="0" w:space="0" w:color="auto"/>
        <w:bottom w:val="none" w:sz="0" w:space="0" w:color="auto"/>
        <w:right w:val="none" w:sz="0" w:space="0" w:color="auto"/>
      </w:divBdr>
    </w:div>
    <w:div w:id="1670521133">
      <w:bodyDiv w:val="1"/>
      <w:marLeft w:val="0"/>
      <w:marRight w:val="0"/>
      <w:marTop w:val="0"/>
      <w:marBottom w:val="0"/>
      <w:divBdr>
        <w:top w:val="none" w:sz="0" w:space="0" w:color="auto"/>
        <w:left w:val="none" w:sz="0" w:space="0" w:color="auto"/>
        <w:bottom w:val="none" w:sz="0" w:space="0" w:color="auto"/>
        <w:right w:val="none" w:sz="0" w:space="0" w:color="auto"/>
      </w:divBdr>
    </w:div>
    <w:div w:id="1670867896">
      <w:bodyDiv w:val="1"/>
      <w:marLeft w:val="0"/>
      <w:marRight w:val="0"/>
      <w:marTop w:val="0"/>
      <w:marBottom w:val="0"/>
      <w:divBdr>
        <w:top w:val="none" w:sz="0" w:space="0" w:color="auto"/>
        <w:left w:val="none" w:sz="0" w:space="0" w:color="auto"/>
        <w:bottom w:val="none" w:sz="0" w:space="0" w:color="auto"/>
        <w:right w:val="none" w:sz="0" w:space="0" w:color="auto"/>
      </w:divBdr>
    </w:div>
    <w:div w:id="1672292263">
      <w:bodyDiv w:val="1"/>
      <w:marLeft w:val="0"/>
      <w:marRight w:val="0"/>
      <w:marTop w:val="0"/>
      <w:marBottom w:val="0"/>
      <w:divBdr>
        <w:top w:val="none" w:sz="0" w:space="0" w:color="auto"/>
        <w:left w:val="none" w:sz="0" w:space="0" w:color="auto"/>
        <w:bottom w:val="none" w:sz="0" w:space="0" w:color="auto"/>
        <w:right w:val="none" w:sz="0" w:space="0" w:color="auto"/>
      </w:divBdr>
    </w:div>
    <w:div w:id="1672492181">
      <w:bodyDiv w:val="1"/>
      <w:marLeft w:val="0"/>
      <w:marRight w:val="0"/>
      <w:marTop w:val="0"/>
      <w:marBottom w:val="0"/>
      <w:divBdr>
        <w:top w:val="none" w:sz="0" w:space="0" w:color="auto"/>
        <w:left w:val="none" w:sz="0" w:space="0" w:color="auto"/>
        <w:bottom w:val="none" w:sz="0" w:space="0" w:color="auto"/>
        <w:right w:val="none" w:sz="0" w:space="0" w:color="auto"/>
      </w:divBdr>
    </w:div>
    <w:div w:id="1673483133">
      <w:bodyDiv w:val="1"/>
      <w:marLeft w:val="0"/>
      <w:marRight w:val="0"/>
      <w:marTop w:val="0"/>
      <w:marBottom w:val="0"/>
      <w:divBdr>
        <w:top w:val="none" w:sz="0" w:space="0" w:color="auto"/>
        <w:left w:val="none" w:sz="0" w:space="0" w:color="auto"/>
        <w:bottom w:val="none" w:sz="0" w:space="0" w:color="auto"/>
        <w:right w:val="none" w:sz="0" w:space="0" w:color="auto"/>
      </w:divBdr>
    </w:div>
    <w:div w:id="1674141568">
      <w:bodyDiv w:val="1"/>
      <w:marLeft w:val="0"/>
      <w:marRight w:val="0"/>
      <w:marTop w:val="0"/>
      <w:marBottom w:val="0"/>
      <w:divBdr>
        <w:top w:val="none" w:sz="0" w:space="0" w:color="auto"/>
        <w:left w:val="none" w:sz="0" w:space="0" w:color="auto"/>
        <w:bottom w:val="none" w:sz="0" w:space="0" w:color="auto"/>
        <w:right w:val="none" w:sz="0" w:space="0" w:color="auto"/>
      </w:divBdr>
    </w:div>
    <w:div w:id="1674725541">
      <w:bodyDiv w:val="1"/>
      <w:marLeft w:val="0"/>
      <w:marRight w:val="0"/>
      <w:marTop w:val="0"/>
      <w:marBottom w:val="0"/>
      <w:divBdr>
        <w:top w:val="none" w:sz="0" w:space="0" w:color="auto"/>
        <w:left w:val="none" w:sz="0" w:space="0" w:color="auto"/>
        <w:bottom w:val="none" w:sz="0" w:space="0" w:color="auto"/>
        <w:right w:val="none" w:sz="0" w:space="0" w:color="auto"/>
      </w:divBdr>
    </w:div>
    <w:div w:id="1675111388">
      <w:bodyDiv w:val="1"/>
      <w:marLeft w:val="0"/>
      <w:marRight w:val="0"/>
      <w:marTop w:val="0"/>
      <w:marBottom w:val="0"/>
      <w:divBdr>
        <w:top w:val="none" w:sz="0" w:space="0" w:color="auto"/>
        <w:left w:val="none" w:sz="0" w:space="0" w:color="auto"/>
        <w:bottom w:val="none" w:sz="0" w:space="0" w:color="auto"/>
        <w:right w:val="none" w:sz="0" w:space="0" w:color="auto"/>
      </w:divBdr>
    </w:div>
    <w:div w:id="1676108849">
      <w:bodyDiv w:val="1"/>
      <w:marLeft w:val="0"/>
      <w:marRight w:val="0"/>
      <w:marTop w:val="0"/>
      <w:marBottom w:val="0"/>
      <w:divBdr>
        <w:top w:val="none" w:sz="0" w:space="0" w:color="auto"/>
        <w:left w:val="none" w:sz="0" w:space="0" w:color="auto"/>
        <w:bottom w:val="none" w:sz="0" w:space="0" w:color="auto"/>
        <w:right w:val="none" w:sz="0" w:space="0" w:color="auto"/>
      </w:divBdr>
    </w:div>
    <w:div w:id="1676689273">
      <w:bodyDiv w:val="1"/>
      <w:marLeft w:val="0"/>
      <w:marRight w:val="0"/>
      <w:marTop w:val="0"/>
      <w:marBottom w:val="0"/>
      <w:divBdr>
        <w:top w:val="none" w:sz="0" w:space="0" w:color="auto"/>
        <w:left w:val="none" w:sz="0" w:space="0" w:color="auto"/>
        <w:bottom w:val="none" w:sz="0" w:space="0" w:color="auto"/>
        <w:right w:val="none" w:sz="0" w:space="0" w:color="auto"/>
      </w:divBdr>
    </w:div>
    <w:div w:id="1678191322">
      <w:bodyDiv w:val="1"/>
      <w:marLeft w:val="0"/>
      <w:marRight w:val="0"/>
      <w:marTop w:val="0"/>
      <w:marBottom w:val="0"/>
      <w:divBdr>
        <w:top w:val="none" w:sz="0" w:space="0" w:color="auto"/>
        <w:left w:val="none" w:sz="0" w:space="0" w:color="auto"/>
        <w:bottom w:val="none" w:sz="0" w:space="0" w:color="auto"/>
        <w:right w:val="none" w:sz="0" w:space="0" w:color="auto"/>
      </w:divBdr>
    </w:div>
    <w:div w:id="1679506394">
      <w:bodyDiv w:val="1"/>
      <w:marLeft w:val="0"/>
      <w:marRight w:val="0"/>
      <w:marTop w:val="0"/>
      <w:marBottom w:val="0"/>
      <w:divBdr>
        <w:top w:val="none" w:sz="0" w:space="0" w:color="auto"/>
        <w:left w:val="none" w:sz="0" w:space="0" w:color="auto"/>
        <w:bottom w:val="none" w:sz="0" w:space="0" w:color="auto"/>
        <w:right w:val="none" w:sz="0" w:space="0" w:color="auto"/>
      </w:divBdr>
    </w:div>
    <w:div w:id="1680501877">
      <w:bodyDiv w:val="1"/>
      <w:marLeft w:val="0"/>
      <w:marRight w:val="0"/>
      <w:marTop w:val="0"/>
      <w:marBottom w:val="0"/>
      <w:divBdr>
        <w:top w:val="none" w:sz="0" w:space="0" w:color="auto"/>
        <w:left w:val="none" w:sz="0" w:space="0" w:color="auto"/>
        <w:bottom w:val="none" w:sz="0" w:space="0" w:color="auto"/>
        <w:right w:val="none" w:sz="0" w:space="0" w:color="auto"/>
      </w:divBdr>
    </w:div>
    <w:div w:id="1681160946">
      <w:bodyDiv w:val="1"/>
      <w:marLeft w:val="0"/>
      <w:marRight w:val="0"/>
      <w:marTop w:val="0"/>
      <w:marBottom w:val="0"/>
      <w:divBdr>
        <w:top w:val="none" w:sz="0" w:space="0" w:color="auto"/>
        <w:left w:val="none" w:sz="0" w:space="0" w:color="auto"/>
        <w:bottom w:val="none" w:sz="0" w:space="0" w:color="auto"/>
        <w:right w:val="none" w:sz="0" w:space="0" w:color="auto"/>
      </w:divBdr>
    </w:div>
    <w:div w:id="1682776362">
      <w:bodyDiv w:val="1"/>
      <w:marLeft w:val="0"/>
      <w:marRight w:val="0"/>
      <w:marTop w:val="0"/>
      <w:marBottom w:val="0"/>
      <w:divBdr>
        <w:top w:val="none" w:sz="0" w:space="0" w:color="auto"/>
        <w:left w:val="none" w:sz="0" w:space="0" w:color="auto"/>
        <w:bottom w:val="none" w:sz="0" w:space="0" w:color="auto"/>
        <w:right w:val="none" w:sz="0" w:space="0" w:color="auto"/>
      </w:divBdr>
    </w:div>
    <w:div w:id="1683051194">
      <w:bodyDiv w:val="1"/>
      <w:marLeft w:val="0"/>
      <w:marRight w:val="0"/>
      <w:marTop w:val="0"/>
      <w:marBottom w:val="0"/>
      <w:divBdr>
        <w:top w:val="none" w:sz="0" w:space="0" w:color="auto"/>
        <w:left w:val="none" w:sz="0" w:space="0" w:color="auto"/>
        <w:bottom w:val="none" w:sz="0" w:space="0" w:color="auto"/>
        <w:right w:val="none" w:sz="0" w:space="0" w:color="auto"/>
      </w:divBdr>
    </w:div>
    <w:div w:id="1683164046">
      <w:bodyDiv w:val="1"/>
      <w:marLeft w:val="0"/>
      <w:marRight w:val="0"/>
      <w:marTop w:val="0"/>
      <w:marBottom w:val="0"/>
      <w:divBdr>
        <w:top w:val="none" w:sz="0" w:space="0" w:color="auto"/>
        <w:left w:val="none" w:sz="0" w:space="0" w:color="auto"/>
        <w:bottom w:val="none" w:sz="0" w:space="0" w:color="auto"/>
        <w:right w:val="none" w:sz="0" w:space="0" w:color="auto"/>
      </w:divBdr>
    </w:div>
    <w:div w:id="1683361092">
      <w:bodyDiv w:val="1"/>
      <w:marLeft w:val="0"/>
      <w:marRight w:val="0"/>
      <w:marTop w:val="0"/>
      <w:marBottom w:val="0"/>
      <w:divBdr>
        <w:top w:val="none" w:sz="0" w:space="0" w:color="auto"/>
        <w:left w:val="none" w:sz="0" w:space="0" w:color="auto"/>
        <w:bottom w:val="none" w:sz="0" w:space="0" w:color="auto"/>
        <w:right w:val="none" w:sz="0" w:space="0" w:color="auto"/>
      </w:divBdr>
    </w:div>
    <w:div w:id="1683508584">
      <w:bodyDiv w:val="1"/>
      <w:marLeft w:val="0"/>
      <w:marRight w:val="0"/>
      <w:marTop w:val="0"/>
      <w:marBottom w:val="0"/>
      <w:divBdr>
        <w:top w:val="none" w:sz="0" w:space="0" w:color="auto"/>
        <w:left w:val="none" w:sz="0" w:space="0" w:color="auto"/>
        <w:bottom w:val="none" w:sz="0" w:space="0" w:color="auto"/>
        <w:right w:val="none" w:sz="0" w:space="0" w:color="auto"/>
      </w:divBdr>
    </w:div>
    <w:div w:id="1683782225">
      <w:bodyDiv w:val="1"/>
      <w:marLeft w:val="0"/>
      <w:marRight w:val="0"/>
      <w:marTop w:val="0"/>
      <w:marBottom w:val="0"/>
      <w:divBdr>
        <w:top w:val="none" w:sz="0" w:space="0" w:color="auto"/>
        <w:left w:val="none" w:sz="0" w:space="0" w:color="auto"/>
        <w:bottom w:val="none" w:sz="0" w:space="0" w:color="auto"/>
        <w:right w:val="none" w:sz="0" w:space="0" w:color="auto"/>
      </w:divBdr>
    </w:div>
    <w:div w:id="1685670489">
      <w:bodyDiv w:val="1"/>
      <w:marLeft w:val="0"/>
      <w:marRight w:val="0"/>
      <w:marTop w:val="0"/>
      <w:marBottom w:val="0"/>
      <w:divBdr>
        <w:top w:val="none" w:sz="0" w:space="0" w:color="auto"/>
        <w:left w:val="none" w:sz="0" w:space="0" w:color="auto"/>
        <w:bottom w:val="none" w:sz="0" w:space="0" w:color="auto"/>
        <w:right w:val="none" w:sz="0" w:space="0" w:color="auto"/>
      </w:divBdr>
    </w:div>
    <w:div w:id="1685982667">
      <w:bodyDiv w:val="1"/>
      <w:marLeft w:val="0"/>
      <w:marRight w:val="0"/>
      <w:marTop w:val="0"/>
      <w:marBottom w:val="0"/>
      <w:divBdr>
        <w:top w:val="none" w:sz="0" w:space="0" w:color="auto"/>
        <w:left w:val="none" w:sz="0" w:space="0" w:color="auto"/>
        <w:bottom w:val="none" w:sz="0" w:space="0" w:color="auto"/>
        <w:right w:val="none" w:sz="0" w:space="0" w:color="auto"/>
      </w:divBdr>
    </w:div>
    <w:div w:id="1686057508">
      <w:bodyDiv w:val="1"/>
      <w:marLeft w:val="0"/>
      <w:marRight w:val="0"/>
      <w:marTop w:val="0"/>
      <w:marBottom w:val="0"/>
      <w:divBdr>
        <w:top w:val="none" w:sz="0" w:space="0" w:color="auto"/>
        <w:left w:val="none" w:sz="0" w:space="0" w:color="auto"/>
        <w:bottom w:val="none" w:sz="0" w:space="0" w:color="auto"/>
        <w:right w:val="none" w:sz="0" w:space="0" w:color="auto"/>
      </w:divBdr>
    </w:div>
    <w:div w:id="1686443289">
      <w:bodyDiv w:val="1"/>
      <w:marLeft w:val="0"/>
      <w:marRight w:val="0"/>
      <w:marTop w:val="0"/>
      <w:marBottom w:val="0"/>
      <w:divBdr>
        <w:top w:val="none" w:sz="0" w:space="0" w:color="auto"/>
        <w:left w:val="none" w:sz="0" w:space="0" w:color="auto"/>
        <w:bottom w:val="none" w:sz="0" w:space="0" w:color="auto"/>
        <w:right w:val="none" w:sz="0" w:space="0" w:color="auto"/>
      </w:divBdr>
    </w:div>
    <w:div w:id="1686861946">
      <w:bodyDiv w:val="1"/>
      <w:marLeft w:val="0"/>
      <w:marRight w:val="0"/>
      <w:marTop w:val="0"/>
      <w:marBottom w:val="0"/>
      <w:divBdr>
        <w:top w:val="none" w:sz="0" w:space="0" w:color="auto"/>
        <w:left w:val="none" w:sz="0" w:space="0" w:color="auto"/>
        <w:bottom w:val="none" w:sz="0" w:space="0" w:color="auto"/>
        <w:right w:val="none" w:sz="0" w:space="0" w:color="auto"/>
      </w:divBdr>
    </w:div>
    <w:div w:id="1687630836">
      <w:bodyDiv w:val="1"/>
      <w:marLeft w:val="0"/>
      <w:marRight w:val="0"/>
      <w:marTop w:val="0"/>
      <w:marBottom w:val="0"/>
      <w:divBdr>
        <w:top w:val="none" w:sz="0" w:space="0" w:color="auto"/>
        <w:left w:val="none" w:sz="0" w:space="0" w:color="auto"/>
        <w:bottom w:val="none" w:sz="0" w:space="0" w:color="auto"/>
        <w:right w:val="none" w:sz="0" w:space="0" w:color="auto"/>
      </w:divBdr>
    </w:div>
    <w:div w:id="1688676469">
      <w:bodyDiv w:val="1"/>
      <w:marLeft w:val="0"/>
      <w:marRight w:val="0"/>
      <w:marTop w:val="0"/>
      <w:marBottom w:val="0"/>
      <w:divBdr>
        <w:top w:val="none" w:sz="0" w:space="0" w:color="auto"/>
        <w:left w:val="none" w:sz="0" w:space="0" w:color="auto"/>
        <w:bottom w:val="none" w:sz="0" w:space="0" w:color="auto"/>
        <w:right w:val="none" w:sz="0" w:space="0" w:color="auto"/>
      </w:divBdr>
    </w:div>
    <w:div w:id="1688677962">
      <w:bodyDiv w:val="1"/>
      <w:marLeft w:val="0"/>
      <w:marRight w:val="0"/>
      <w:marTop w:val="0"/>
      <w:marBottom w:val="0"/>
      <w:divBdr>
        <w:top w:val="none" w:sz="0" w:space="0" w:color="auto"/>
        <w:left w:val="none" w:sz="0" w:space="0" w:color="auto"/>
        <w:bottom w:val="none" w:sz="0" w:space="0" w:color="auto"/>
        <w:right w:val="none" w:sz="0" w:space="0" w:color="auto"/>
      </w:divBdr>
    </w:div>
    <w:div w:id="1689482547">
      <w:bodyDiv w:val="1"/>
      <w:marLeft w:val="0"/>
      <w:marRight w:val="0"/>
      <w:marTop w:val="0"/>
      <w:marBottom w:val="0"/>
      <w:divBdr>
        <w:top w:val="none" w:sz="0" w:space="0" w:color="auto"/>
        <w:left w:val="none" w:sz="0" w:space="0" w:color="auto"/>
        <w:bottom w:val="none" w:sz="0" w:space="0" w:color="auto"/>
        <w:right w:val="none" w:sz="0" w:space="0" w:color="auto"/>
      </w:divBdr>
    </w:div>
    <w:div w:id="1690906539">
      <w:bodyDiv w:val="1"/>
      <w:marLeft w:val="0"/>
      <w:marRight w:val="0"/>
      <w:marTop w:val="0"/>
      <w:marBottom w:val="0"/>
      <w:divBdr>
        <w:top w:val="none" w:sz="0" w:space="0" w:color="auto"/>
        <w:left w:val="none" w:sz="0" w:space="0" w:color="auto"/>
        <w:bottom w:val="none" w:sz="0" w:space="0" w:color="auto"/>
        <w:right w:val="none" w:sz="0" w:space="0" w:color="auto"/>
      </w:divBdr>
    </w:div>
    <w:div w:id="1691956912">
      <w:bodyDiv w:val="1"/>
      <w:marLeft w:val="0"/>
      <w:marRight w:val="0"/>
      <w:marTop w:val="0"/>
      <w:marBottom w:val="0"/>
      <w:divBdr>
        <w:top w:val="none" w:sz="0" w:space="0" w:color="auto"/>
        <w:left w:val="none" w:sz="0" w:space="0" w:color="auto"/>
        <w:bottom w:val="none" w:sz="0" w:space="0" w:color="auto"/>
        <w:right w:val="none" w:sz="0" w:space="0" w:color="auto"/>
      </w:divBdr>
    </w:div>
    <w:div w:id="1694763167">
      <w:bodyDiv w:val="1"/>
      <w:marLeft w:val="0"/>
      <w:marRight w:val="0"/>
      <w:marTop w:val="0"/>
      <w:marBottom w:val="0"/>
      <w:divBdr>
        <w:top w:val="none" w:sz="0" w:space="0" w:color="auto"/>
        <w:left w:val="none" w:sz="0" w:space="0" w:color="auto"/>
        <w:bottom w:val="none" w:sz="0" w:space="0" w:color="auto"/>
        <w:right w:val="none" w:sz="0" w:space="0" w:color="auto"/>
      </w:divBdr>
    </w:div>
    <w:div w:id="1696618452">
      <w:bodyDiv w:val="1"/>
      <w:marLeft w:val="0"/>
      <w:marRight w:val="0"/>
      <w:marTop w:val="0"/>
      <w:marBottom w:val="0"/>
      <w:divBdr>
        <w:top w:val="none" w:sz="0" w:space="0" w:color="auto"/>
        <w:left w:val="none" w:sz="0" w:space="0" w:color="auto"/>
        <w:bottom w:val="none" w:sz="0" w:space="0" w:color="auto"/>
        <w:right w:val="none" w:sz="0" w:space="0" w:color="auto"/>
      </w:divBdr>
    </w:div>
    <w:div w:id="1703743646">
      <w:bodyDiv w:val="1"/>
      <w:marLeft w:val="0"/>
      <w:marRight w:val="0"/>
      <w:marTop w:val="0"/>
      <w:marBottom w:val="0"/>
      <w:divBdr>
        <w:top w:val="none" w:sz="0" w:space="0" w:color="auto"/>
        <w:left w:val="none" w:sz="0" w:space="0" w:color="auto"/>
        <w:bottom w:val="none" w:sz="0" w:space="0" w:color="auto"/>
        <w:right w:val="none" w:sz="0" w:space="0" w:color="auto"/>
      </w:divBdr>
    </w:div>
    <w:div w:id="1704594807">
      <w:bodyDiv w:val="1"/>
      <w:marLeft w:val="0"/>
      <w:marRight w:val="0"/>
      <w:marTop w:val="0"/>
      <w:marBottom w:val="0"/>
      <w:divBdr>
        <w:top w:val="none" w:sz="0" w:space="0" w:color="auto"/>
        <w:left w:val="none" w:sz="0" w:space="0" w:color="auto"/>
        <w:bottom w:val="none" w:sz="0" w:space="0" w:color="auto"/>
        <w:right w:val="none" w:sz="0" w:space="0" w:color="auto"/>
      </w:divBdr>
    </w:div>
    <w:div w:id="1706099738">
      <w:bodyDiv w:val="1"/>
      <w:marLeft w:val="0"/>
      <w:marRight w:val="0"/>
      <w:marTop w:val="0"/>
      <w:marBottom w:val="0"/>
      <w:divBdr>
        <w:top w:val="none" w:sz="0" w:space="0" w:color="auto"/>
        <w:left w:val="none" w:sz="0" w:space="0" w:color="auto"/>
        <w:bottom w:val="none" w:sz="0" w:space="0" w:color="auto"/>
        <w:right w:val="none" w:sz="0" w:space="0" w:color="auto"/>
      </w:divBdr>
    </w:div>
    <w:div w:id="1707297051">
      <w:bodyDiv w:val="1"/>
      <w:marLeft w:val="0"/>
      <w:marRight w:val="0"/>
      <w:marTop w:val="0"/>
      <w:marBottom w:val="0"/>
      <w:divBdr>
        <w:top w:val="none" w:sz="0" w:space="0" w:color="auto"/>
        <w:left w:val="none" w:sz="0" w:space="0" w:color="auto"/>
        <w:bottom w:val="none" w:sz="0" w:space="0" w:color="auto"/>
        <w:right w:val="none" w:sz="0" w:space="0" w:color="auto"/>
      </w:divBdr>
    </w:div>
    <w:div w:id="1707481688">
      <w:bodyDiv w:val="1"/>
      <w:marLeft w:val="0"/>
      <w:marRight w:val="0"/>
      <w:marTop w:val="0"/>
      <w:marBottom w:val="0"/>
      <w:divBdr>
        <w:top w:val="none" w:sz="0" w:space="0" w:color="auto"/>
        <w:left w:val="none" w:sz="0" w:space="0" w:color="auto"/>
        <w:bottom w:val="none" w:sz="0" w:space="0" w:color="auto"/>
        <w:right w:val="none" w:sz="0" w:space="0" w:color="auto"/>
      </w:divBdr>
    </w:div>
    <w:div w:id="1710035149">
      <w:bodyDiv w:val="1"/>
      <w:marLeft w:val="0"/>
      <w:marRight w:val="0"/>
      <w:marTop w:val="0"/>
      <w:marBottom w:val="0"/>
      <w:divBdr>
        <w:top w:val="none" w:sz="0" w:space="0" w:color="auto"/>
        <w:left w:val="none" w:sz="0" w:space="0" w:color="auto"/>
        <w:bottom w:val="none" w:sz="0" w:space="0" w:color="auto"/>
        <w:right w:val="none" w:sz="0" w:space="0" w:color="auto"/>
      </w:divBdr>
    </w:div>
    <w:div w:id="1710908423">
      <w:bodyDiv w:val="1"/>
      <w:marLeft w:val="0"/>
      <w:marRight w:val="0"/>
      <w:marTop w:val="0"/>
      <w:marBottom w:val="0"/>
      <w:divBdr>
        <w:top w:val="none" w:sz="0" w:space="0" w:color="auto"/>
        <w:left w:val="none" w:sz="0" w:space="0" w:color="auto"/>
        <w:bottom w:val="none" w:sz="0" w:space="0" w:color="auto"/>
        <w:right w:val="none" w:sz="0" w:space="0" w:color="auto"/>
      </w:divBdr>
    </w:div>
    <w:div w:id="1714618376">
      <w:bodyDiv w:val="1"/>
      <w:marLeft w:val="0"/>
      <w:marRight w:val="0"/>
      <w:marTop w:val="0"/>
      <w:marBottom w:val="0"/>
      <w:divBdr>
        <w:top w:val="none" w:sz="0" w:space="0" w:color="auto"/>
        <w:left w:val="none" w:sz="0" w:space="0" w:color="auto"/>
        <w:bottom w:val="none" w:sz="0" w:space="0" w:color="auto"/>
        <w:right w:val="none" w:sz="0" w:space="0" w:color="auto"/>
      </w:divBdr>
    </w:div>
    <w:div w:id="1714957589">
      <w:bodyDiv w:val="1"/>
      <w:marLeft w:val="0"/>
      <w:marRight w:val="0"/>
      <w:marTop w:val="0"/>
      <w:marBottom w:val="0"/>
      <w:divBdr>
        <w:top w:val="none" w:sz="0" w:space="0" w:color="auto"/>
        <w:left w:val="none" w:sz="0" w:space="0" w:color="auto"/>
        <w:bottom w:val="none" w:sz="0" w:space="0" w:color="auto"/>
        <w:right w:val="none" w:sz="0" w:space="0" w:color="auto"/>
      </w:divBdr>
    </w:div>
    <w:div w:id="1718158360">
      <w:bodyDiv w:val="1"/>
      <w:marLeft w:val="0"/>
      <w:marRight w:val="0"/>
      <w:marTop w:val="0"/>
      <w:marBottom w:val="0"/>
      <w:divBdr>
        <w:top w:val="none" w:sz="0" w:space="0" w:color="auto"/>
        <w:left w:val="none" w:sz="0" w:space="0" w:color="auto"/>
        <w:bottom w:val="none" w:sz="0" w:space="0" w:color="auto"/>
        <w:right w:val="none" w:sz="0" w:space="0" w:color="auto"/>
      </w:divBdr>
    </w:div>
    <w:div w:id="1721242162">
      <w:bodyDiv w:val="1"/>
      <w:marLeft w:val="0"/>
      <w:marRight w:val="0"/>
      <w:marTop w:val="0"/>
      <w:marBottom w:val="0"/>
      <w:divBdr>
        <w:top w:val="none" w:sz="0" w:space="0" w:color="auto"/>
        <w:left w:val="none" w:sz="0" w:space="0" w:color="auto"/>
        <w:bottom w:val="none" w:sz="0" w:space="0" w:color="auto"/>
        <w:right w:val="none" w:sz="0" w:space="0" w:color="auto"/>
      </w:divBdr>
    </w:div>
    <w:div w:id="1725910301">
      <w:bodyDiv w:val="1"/>
      <w:marLeft w:val="0"/>
      <w:marRight w:val="0"/>
      <w:marTop w:val="0"/>
      <w:marBottom w:val="0"/>
      <w:divBdr>
        <w:top w:val="none" w:sz="0" w:space="0" w:color="auto"/>
        <w:left w:val="none" w:sz="0" w:space="0" w:color="auto"/>
        <w:bottom w:val="none" w:sz="0" w:space="0" w:color="auto"/>
        <w:right w:val="none" w:sz="0" w:space="0" w:color="auto"/>
      </w:divBdr>
    </w:div>
    <w:div w:id="1726224142">
      <w:bodyDiv w:val="1"/>
      <w:marLeft w:val="0"/>
      <w:marRight w:val="0"/>
      <w:marTop w:val="0"/>
      <w:marBottom w:val="0"/>
      <w:divBdr>
        <w:top w:val="none" w:sz="0" w:space="0" w:color="auto"/>
        <w:left w:val="none" w:sz="0" w:space="0" w:color="auto"/>
        <w:bottom w:val="none" w:sz="0" w:space="0" w:color="auto"/>
        <w:right w:val="none" w:sz="0" w:space="0" w:color="auto"/>
      </w:divBdr>
    </w:div>
    <w:div w:id="1728412316">
      <w:bodyDiv w:val="1"/>
      <w:marLeft w:val="0"/>
      <w:marRight w:val="0"/>
      <w:marTop w:val="0"/>
      <w:marBottom w:val="0"/>
      <w:divBdr>
        <w:top w:val="none" w:sz="0" w:space="0" w:color="auto"/>
        <w:left w:val="none" w:sz="0" w:space="0" w:color="auto"/>
        <w:bottom w:val="none" w:sz="0" w:space="0" w:color="auto"/>
        <w:right w:val="none" w:sz="0" w:space="0" w:color="auto"/>
      </w:divBdr>
    </w:div>
    <w:div w:id="1728459010">
      <w:bodyDiv w:val="1"/>
      <w:marLeft w:val="0"/>
      <w:marRight w:val="0"/>
      <w:marTop w:val="0"/>
      <w:marBottom w:val="0"/>
      <w:divBdr>
        <w:top w:val="none" w:sz="0" w:space="0" w:color="auto"/>
        <w:left w:val="none" w:sz="0" w:space="0" w:color="auto"/>
        <w:bottom w:val="none" w:sz="0" w:space="0" w:color="auto"/>
        <w:right w:val="none" w:sz="0" w:space="0" w:color="auto"/>
      </w:divBdr>
    </w:div>
    <w:div w:id="1729567791">
      <w:bodyDiv w:val="1"/>
      <w:marLeft w:val="0"/>
      <w:marRight w:val="0"/>
      <w:marTop w:val="0"/>
      <w:marBottom w:val="0"/>
      <w:divBdr>
        <w:top w:val="none" w:sz="0" w:space="0" w:color="auto"/>
        <w:left w:val="none" w:sz="0" w:space="0" w:color="auto"/>
        <w:bottom w:val="none" w:sz="0" w:space="0" w:color="auto"/>
        <w:right w:val="none" w:sz="0" w:space="0" w:color="auto"/>
      </w:divBdr>
    </w:div>
    <w:div w:id="1729693970">
      <w:bodyDiv w:val="1"/>
      <w:marLeft w:val="0"/>
      <w:marRight w:val="0"/>
      <w:marTop w:val="0"/>
      <w:marBottom w:val="0"/>
      <w:divBdr>
        <w:top w:val="none" w:sz="0" w:space="0" w:color="auto"/>
        <w:left w:val="none" w:sz="0" w:space="0" w:color="auto"/>
        <w:bottom w:val="none" w:sz="0" w:space="0" w:color="auto"/>
        <w:right w:val="none" w:sz="0" w:space="0" w:color="auto"/>
      </w:divBdr>
    </w:div>
    <w:div w:id="1730641353">
      <w:bodyDiv w:val="1"/>
      <w:marLeft w:val="0"/>
      <w:marRight w:val="0"/>
      <w:marTop w:val="0"/>
      <w:marBottom w:val="0"/>
      <w:divBdr>
        <w:top w:val="none" w:sz="0" w:space="0" w:color="auto"/>
        <w:left w:val="none" w:sz="0" w:space="0" w:color="auto"/>
        <w:bottom w:val="none" w:sz="0" w:space="0" w:color="auto"/>
        <w:right w:val="none" w:sz="0" w:space="0" w:color="auto"/>
      </w:divBdr>
    </w:div>
    <w:div w:id="1731078620">
      <w:bodyDiv w:val="1"/>
      <w:marLeft w:val="0"/>
      <w:marRight w:val="0"/>
      <w:marTop w:val="0"/>
      <w:marBottom w:val="0"/>
      <w:divBdr>
        <w:top w:val="none" w:sz="0" w:space="0" w:color="auto"/>
        <w:left w:val="none" w:sz="0" w:space="0" w:color="auto"/>
        <w:bottom w:val="none" w:sz="0" w:space="0" w:color="auto"/>
        <w:right w:val="none" w:sz="0" w:space="0" w:color="auto"/>
      </w:divBdr>
    </w:div>
    <w:div w:id="1733894125">
      <w:bodyDiv w:val="1"/>
      <w:marLeft w:val="0"/>
      <w:marRight w:val="0"/>
      <w:marTop w:val="0"/>
      <w:marBottom w:val="0"/>
      <w:divBdr>
        <w:top w:val="none" w:sz="0" w:space="0" w:color="auto"/>
        <w:left w:val="none" w:sz="0" w:space="0" w:color="auto"/>
        <w:bottom w:val="none" w:sz="0" w:space="0" w:color="auto"/>
        <w:right w:val="none" w:sz="0" w:space="0" w:color="auto"/>
      </w:divBdr>
    </w:div>
    <w:div w:id="1735346046">
      <w:bodyDiv w:val="1"/>
      <w:marLeft w:val="0"/>
      <w:marRight w:val="0"/>
      <w:marTop w:val="0"/>
      <w:marBottom w:val="0"/>
      <w:divBdr>
        <w:top w:val="none" w:sz="0" w:space="0" w:color="auto"/>
        <w:left w:val="none" w:sz="0" w:space="0" w:color="auto"/>
        <w:bottom w:val="none" w:sz="0" w:space="0" w:color="auto"/>
        <w:right w:val="none" w:sz="0" w:space="0" w:color="auto"/>
      </w:divBdr>
    </w:div>
    <w:div w:id="1736732270">
      <w:bodyDiv w:val="1"/>
      <w:marLeft w:val="0"/>
      <w:marRight w:val="0"/>
      <w:marTop w:val="0"/>
      <w:marBottom w:val="0"/>
      <w:divBdr>
        <w:top w:val="none" w:sz="0" w:space="0" w:color="auto"/>
        <w:left w:val="none" w:sz="0" w:space="0" w:color="auto"/>
        <w:bottom w:val="none" w:sz="0" w:space="0" w:color="auto"/>
        <w:right w:val="none" w:sz="0" w:space="0" w:color="auto"/>
      </w:divBdr>
    </w:div>
    <w:div w:id="1736853042">
      <w:bodyDiv w:val="1"/>
      <w:marLeft w:val="0"/>
      <w:marRight w:val="0"/>
      <w:marTop w:val="0"/>
      <w:marBottom w:val="0"/>
      <w:divBdr>
        <w:top w:val="none" w:sz="0" w:space="0" w:color="auto"/>
        <w:left w:val="none" w:sz="0" w:space="0" w:color="auto"/>
        <w:bottom w:val="none" w:sz="0" w:space="0" w:color="auto"/>
        <w:right w:val="none" w:sz="0" w:space="0" w:color="auto"/>
      </w:divBdr>
    </w:div>
    <w:div w:id="1737818793">
      <w:bodyDiv w:val="1"/>
      <w:marLeft w:val="0"/>
      <w:marRight w:val="0"/>
      <w:marTop w:val="0"/>
      <w:marBottom w:val="0"/>
      <w:divBdr>
        <w:top w:val="none" w:sz="0" w:space="0" w:color="auto"/>
        <w:left w:val="none" w:sz="0" w:space="0" w:color="auto"/>
        <w:bottom w:val="none" w:sz="0" w:space="0" w:color="auto"/>
        <w:right w:val="none" w:sz="0" w:space="0" w:color="auto"/>
      </w:divBdr>
    </w:div>
    <w:div w:id="1738818622">
      <w:bodyDiv w:val="1"/>
      <w:marLeft w:val="0"/>
      <w:marRight w:val="0"/>
      <w:marTop w:val="0"/>
      <w:marBottom w:val="0"/>
      <w:divBdr>
        <w:top w:val="none" w:sz="0" w:space="0" w:color="auto"/>
        <w:left w:val="none" w:sz="0" w:space="0" w:color="auto"/>
        <w:bottom w:val="none" w:sz="0" w:space="0" w:color="auto"/>
        <w:right w:val="none" w:sz="0" w:space="0" w:color="auto"/>
      </w:divBdr>
    </w:div>
    <w:div w:id="1739355058">
      <w:bodyDiv w:val="1"/>
      <w:marLeft w:val="0"/>
      <w:marRight w:val="0"/>
      <w:marTop w:val="0"/>
      <w:marBottom w:val="0"/>
      <w:divBdr>
        <w:top w:val="none" w:sz="0" w:space="0" w:color="auto"/>
        <w:left w:val="none" w:sz="0" w:space="0" w:color="auto"/>
        <w:bottom w:val="none" w:sz="0" w:space="0" w:color="auto"/>
        <w:right w:val="none" w:sz="0" w:space="0" w:color="auto"/>
      </w:divBdr>
    </w:div>
    <w:div w:id="1740516531">
      <w:bodyDiv w:val="1"/>
      <w:marLeft w:val="0"/>
      <w:marRight w:val="0"/>
      <w:marTop w:val="0"/>
      <w:marBottom w:val="0"/>
      <w:divBdr>
        <w:top w:val="none" w:sz="0" w:space="0" w:color="auto"/>
        <w:left w:val="none" w:sz="0" w:space="0" w:color="auto"/>
        <w:bottom w:val="none" w:sz="0" w:space="0" w:color="auto"/>
        <w:right w:val="none" w:sz="0" w:space="0" w:color="auto"/>
      </w:divBdr>
    </w:div>
    <w:div w:id="1742605596">
      <w:bodyDiv w:val="1"/>
      <w:marLeft w:val="0"/>
      <w:marRight w:val="0"/>
      <w:marTop w:val="0"/>
      <w:marBottom w:val="0"/>
      <w:divBdr>
        <w:top w:val="none" w:sz="0" w:space="0" w:color="auto"/>
        <w:left w:val="none" w:sz="0" w:space="0" w:color="auto"/>
        <w:bottom w:val="none" w:sz="0" w:space="0" w:color="auto"/>
        <w:right w:val="none" w:sz="0" w:space="0" w:color="auto"/>
      </w:divBdr>
    </w:div>
    <w:div w:id="1742756485">
      <w:bodyDiv w:val="1"/>
      <w:marLeft w:val="0"/>
      <w:marRight w:val="0"/>
      <w:marTop w:val="0"/>
      <w:marBottom w:val="0"/>
      <w:divBdr>
        <w:top w:val="none" w:sz="0" w:space="0" w:color="auto"/>
        <w:left w:val="none" w:sz="0" w:space="0" w:color="auto"/>
        <w:bottom w:val="none" w:sz="0" w:space="0" w:color="auto"/>
        <w:right w:val="none" w:sz="0" w:space="0" w:color="auto"/>
      </w:divBdr>
    </w:div>
    <w:div w:id="1744908623">
      <w:bodyDiv w:val="1"/>
      <w:marLeft w:val="0"/>
      <w:marRight w:val="0"/>
      <w:marTop w:val="0"/>
      <w:marBottom w:val="0"/>
      <w:divBdr>
        <w:top w:val="none" w:sz="0" w:space="0" w:color="auto"/>
        <w:left w:val="none" w:sz="0" w:space="0" w:color="auto"/>
        <w:bottom w:val="none" w:sz="0" w:space="0" w:color="auto"/>
        <w:right w:val="none" w:sz="0" w:space="0" w:color="auto"/>
      </w:divBdr>
    </w:div>
    <w:div w:id="1747411217">
      <w:bodyDiv w:val="1"/>
      <w:marLeft w:val="0"/>
      <w:marRight w:val="0"/>
      <w:marTop w:val="0"/>
      <w:marBottom w:val="0"/>
      <w:divBdr>
        <w:top w:val="none" w:sz="0" w:space="0" w:color="auto"/>
        <w:left w:val="none" w:sz="0" w:space="0" w:color="auto"/>
        <w:bottom w:val="none" w:sz="0" w:space="0" w:color="auto"/>
        <w:right w:val="none" w:sz="0" w:space="0" w:color="auto"/>
      </w:divBdr>
    </w:div>
    <w:div w:id="1750618953">
      <w:bodyDiv w:val="1"/>
      <w:marLeft w:val="0"/>
      <w:marRight w:val="0"/>
      <w:marTop w:val="0"/>
      <w:marBottom w:val="0"/>
      <w:divBdr>
        <w:top w:val="none" w:sz="0" w:space="0" w:color="auto"/>
        <w:left w:val="none" w:sz="0" w:space="0" w:color="auto"/>
        <w:bottom w:val="none" w:sz="0" w:space="0" w:color="auto"/>
        <w:right w:val="none" w:sz="0" w:space="0" w:color="auto"/>
      </w:divBdr>
    </w:div>
    <w:div w:id="1750731921">
      <w:bodyDiv w:val="1"/>
      <w:marLeft w:val="0"/>
      <w:marRight w:val="0"/>
      <w:marTop w:val="0"/>
      <w:marBottom w:val="0"/>
      <w:divBdr>
        <w:top w:val="none" w:sz="0" w:space="0" w:color="auto"/>
        <w:left w:val="none" w:sz="0" w:space="0" w:color="auto"/>
        <w:bottom w:val="none" w:sz="0" w:space="0" w:color="auto"/>
        <w:right w:val="none" w:sz="0" w:space="0" w:color="auto"/>
      </w:divBdr>
    </w:div>
    <w:div w:id="1751074282">
      <w:bodyDiv w:val="1"/>
      <w:marLeft w:val="0"/>
      <w:marRight w:val="0"/>
      <w:marTop w:val="0"/>
      <w:marBottom w:val="0"/>
      <w:divBdr>
        <w:top w:val="none" w:sz="0" w:space="0" w:color="auto"/>
        <w:left w:val="none" w:sz="0" w:space="0" w:color="auto"/>
        <w:bottom w:val="none" w:sz="0" w:space="0" w:color="auto"/>
        <w:right w:val="none" w:sz="0" w:space="0" w:color="auto"/>
      </w:divBdr>
    </w:div>
    <w:div w:id="1751609945">
      <w:bodyDiv w:val="1"/>
      <w:marLeft w:val="0"/>
      <w:marRight w:val="0"/>
      <w:marTop w:val="0"/>
      <w:marBottom w:val="0"/>
      <w:divBdr>
        <w:top w:val="none" w:sz="0" w:space="0" w:color="auto"/>
        <w:left w:val="none" w:sz="0" w:space="0" w:color="auto"/>
        <w:bottom w:val="none" w:sz="0" w:space="0" w:color="auto"/>
        <w:right w:val="none" w:sz="0" w:space="0" w:color="auto"/>
      </w:divBdr>
    </w:div>
    <w:div w:id="1752577249">
      <w:bodyDiv w:val="1"/>
      <w:marLeft w:val="0"/>
      <w:marRight w:val="0"/>
      <w:marTop w:val="0"/>
      <w:marBottom w:val="0"/>
      <w:divBdr>
        <w:top w:val="none" w:sz="0" w:space="0" w:color="auto"/>
        <w:left w:val="none" w:sz="0" w:space="0" w:color="auto"/>
        <w:bottom w:val="none" w:sz="0" w:space="0" w:color="auto"/>
        <w:right w:val="none" w:sz="0" w:space="0" w:color="auto"/>
      </w:divBdr>
    </w:div>
    <w:div w:id="1754400123">
      <w:bodyDiv w:val="1"/>
      <w:marLeft w:val="0"/>
      <w:marRight w:val="0"/>
      <w:marTop w:val="0"/>
      <w:marBottom w:val="0"/>
      <w:divBdr>
        <w:top w:val="none" w:sz="0" w:space="0" w:color="auto"/>
        <w:left w:val="none" w:sz="0" w:space="0" w:color="auto"/>
        <w:bottom w:val="none" w:sz="0" w:space="0" w:color="auto"/>
        <w:right w:val="none" w:sz="0" w:space="0" w:color="auto"/>
      </w:divBdr>
    </w:div>
    <w:div w:id="1754661859">
      <w:bodyDiv w:val="1"/>
      <w:marLeft w:val="0"/>
      <w:marRight w:val="0"/>
      <w:marTop w:val="0"/>
      <w:marBottom w:val="0"/>
      <w:divBdr>
        <w:top w:val="none" w:sz="0" w:space="0" w:color="auto"/>
        <w:left w:val="none" w:sz="0" w:space="0" w:color="auto"/>
        <w:bottom w:val="none" w:sz="0" w:space="0" w:color="auto"/>
        <w:right w:val="none" w:sz="0" w:space="0" w:color="auto"/>
      </w:divBdr>
    </w:div>
    <w:div w:id="1756703687">
      <w:bodyDiv w:val="1"/>
      <w:marLeft w:val="0"/>
      <w:marRight w:val="0"/>
      <w:marTop w:val="0"/>
      <w:marBottom w:val="0"/>
      <w:divBdr>
        <w:top w:val="none" w:sz="0" w:space="0" w:color="auto"/>
        <w:left w:val="none" w:sz="0" w:space="0" w:color="auto"/>
        <w:bottom w:val="none" w:sz="0" w:space="0" w:color="auto"/>
        <w:right w:val="none" w:sz="0" w:space="0" w:color="auto"/>
      </w:divBdr>
    </w:div>
    <w:div w:id="1757285552">
      <w:bodyDiv w:val="1"/>
      <w:marLeft w:val="0"/>
      <w:marRight w:val="0"/>
      <w:marTop w:val="0"/>
      <w:marBottom w:val="0"/>
      <w:divBdr>
        <w:top w:val="none" w:sz="0" w:space="0" w:color="auto"/>
        <w:left w:val="none" w:sz="0" w:space="0" w:color="auto"/>
        <w:bottom w:val="none" w:sz="0" w:space="0" w:color="auto"/>
        <w:right w:val="none" w:sz="0" w:space="0" w:color="auto"/>
      </w:divBdr>
    </w:div>
    <w:div w:id="1758742728">
      <w:bodyDiv w:val="1"/>
      <w:marLeft w:val="0"/>
      <w:marRight w:val="0"/>
      <w:marTop w:val="0"/>
      <w:marBottom w:val="0"/>
      <w:divBdr>
        <w:top w:val="none" w:sz="0" w:space="0" w:color="auto"/>
        <w:left w:val="none" w:sz="0" w:space="0" w:color="auto"/>
        <w:bottom w:val="none" w:sz="0" w:space="0" w:color="auto"/>
        <w:right w:val="none" w:sz="0" w:space="0" w:color="auto"/>
      </w:divBdr>
    </w:div>
    <w:div w:id="1760831111">
      <w:bodyDiv w:val="1"/>
      <w:marLeft w:val="0"/>
      <w:marRight w:val="0"/>
      <w:marTop w:val="0"/>
      <w:marBottom w:val="0"/>
      <w:divBdr>
        <w:top w:val="none" w:sz="0" w:space="0" w:color="auto"/>
        <w:left w:val="none" w:sz="0" w:space="0" w:color="auto"/>
        <w:bottom w:val="none" w:sz="0" w:space="0" w:color="auto"/>
        <w:right w:val="none" w:sz="0" w:space="0" w:color="auto"/>
      </w:divBdr>
    </w:div>
    <w:div w:id="1761020874">
      <w:bodyDiv w:val="1"/>
      <w:marLeft w:val="0"/>
      <w:marRight w:val="0"/>
      <w:marTop w:val="0"/>
      <w:marBottom w:val="0"/>
      <w:divBdr>
        <w:top w:val="none" w:sz="0" w:space="0" w:color="auto"/>
        <w:left w:val="none" w:sz="0" w:space="0" w:color="auto"/>
        <w:bottom w:val="none" w:sz="0" w:space="0" w:color="auto"/>
        <w:right w:val="none" w:sz="0" w:space="0" w:color="auto"/>
      </w:divBdr>
    </w:div>
    <w:div w:id="1761295801">
      <w:bodyDiv w:val="1"/>
      <w:marLeft w:val="0"/>
      <w:marRight w:val="0"/>
      <w:marTop w:val="0"/>
      <w:marBottom w:val="0"/>
      <w:divBdr>
        <w:top w:val="none" w:sz="0" w:space="0" w:color="auto"/>
        <w:left w:val="none" w:sz="0" w:space="0" w:color="auto"/>
        <w:bottom w:val="none" w:sz="0" w:space="0" w:color="auto"/>
        <w:right w:val="none" w:sz="0" w:space="0" w:color="auto"/>
      </w:divBdr>
    </w:div>
    <w:div w:id="1761759865">
      <w:bodyDiv w:val="1"/>
      <w:marLeft w:val="0"/>
      <w:marRight w:val="0"/>
      <w:marTop w:val="0"/>
      <w:marBottom w:val="0"/>
      <w:divBdr>
        <w:top w:val="none" w:sz="0" w:space="0" w:color="auto"/>
        <w:left w:val="none" w:sz="0" w:space="0" w:color="auto"/>
        <w:bottom w:val="none" w:sz="0" w:space="0" w:color="auto"/>
        <w:right w:val="none" w:sz="0" w:space="0" w:color="auto"/>
      </w:divBdr>
    </w:div>
    <w:div w:id="1763377949">
      <w:bodyDiv w:val="1"/>
      <w:marLeft w:val="0"/>
      <w:marRight w:val="0"/>
      <w:marTop w:val="0"/>
      <w:marBottom w:val="0"/>
      <w:divBdr>
        <w:top w:val="none" w:sz="0" w:space="0" w:color="auto"/>
        <w:left w:val="none" w:sz="0" w:space="0" w:color="auto"/>
        <w:bottom w:val="none" w:sz="0" w:space="0" w:color="auto"/>
        <w:right w:val="none" w:sz="0" w:space="0" w:color="auto"/>
      </w:divBdr>
    </w:div>
    <w:div w:id="1763724270">
      <w:bodyDiv w:val="1"/>
      <w:marLeft w:val="0"/>
      <w:marRight w:val="0"/>
      <w:marTop w:val="0"/>
      <w:marBottom w:val="0"/>
      <w:divBdr>
        <w:top w:val="none" w:sz="0" w:space="0" w:color="auto"/>
        <w:left w:val="none" w:sz="0" w:space="0" w:color="auto"/>
        <w:bottom w:val="none" w:sz="0" w:space="0" w:color="auto"/>
        <w:right w:val="none" w:sz="0" w:space="0" w:color="auto"/>
      </w:divBdr>
    </w:div>
    <w:div w:id="1764259196">
      <w:bodyDiv w:val="1"/>
      <w:marLeft w:val="0"/>
      <w:marRight w:val="0"/>
      <w:marTop w:val="0"/>
      <w:marBottom w:val="0"/>
      <w:divBdr>
        <w:top w:val="none" w:sz="0" w:space="0" w:color="auto"/>
        <w:left w:val="none" w:sz="0" w:space="0" w:color="auto"/>
        <w:bottom w:val="none" w:sz="0" w:space="0" w:color="auto"/>
        <w:right w:val="none" w:sz="0" w:space="0" w:color="auto"/>
      </w:divBdr>
    </w:div>
    <w:div w:id="1764453439">
      <w:bodyDiv w:val="1"/>
      <w:marLeft w:val="0"/>
      <w:marRight w:val="0"/>
      <w:marTop w:val="0"/>
      <w:marBottom w:val="0"/>
      <w:divBdr>
        <w:top w:val="none" w:sz="0" w:space="0" w:color="auto"/>
        <w:left w:val="none" w:sz="0" w:space="0" w:color="auto"/>
        <w:bottom w:val="none" w:sz="0" w:space="0" w:color="auto"/>
        <w:right w:val="none" w:sz="0" w:space="0" w:color="auto"/>
      </w:divBdr>
    </w:div>
    <w:div w:id="1765153131">
      <w:bodyDiv w:val="1"/>
      <w:marLeft w:val="0"/>
      <w:marRight w:val="0"/>
      <w:marTop w:val="0"/>
      <w:marBottom w:val="0"/>
      <w:divBdr>
        <w:top w:val="none" w:sz="0" w:space="0" w:color="auto"/>
        <w:left w:val="none" w:sz="0" w:space="0" w:color="auto"/>
        <w:bottom w:val="none" w:sz="0" w:space="0" w:color="auto"/>
        <w:right w:val="none" w:sz="0" w:space="0" w:color="auto"/>
      </w:divBdr>
    </w:div>
    <w:div w:id="1765222281">
      <w:bodyDiv w:val="1"/>
      <w:marLeft w:val="0"/>
      <w:marRight w:val="0"/>
      <w:marTop w:val="0"/>
      <w:marBottom w:val="0"/>
      <w:divBdr>
        <w:top w:val="none" w:sz="0" w:space="0" w:color="auto"/>
        <w:left w:val="none" w:sz="0" w:space="0" w:color="auto"/>
        <w:bottom w:val="none" w:sz="0" w:space="0" w:color="auto"/>
        <w:right w:val="none" w:sz="0" w:space="0" w:color="auto"/>
      </w:divBdr>
    </w:div>
    <w:div w:id="1765371305">
      <w:bodyDiv w:val="1"/>
      <w:marLeft w:val="0"/>
      <w:marRight w:val="0"/>
      <w:marTop w:val="0"/>
      <w:marBottom w:val="0"/>
      <w:divBdr>
        <w:top w:val="none" w:sz="0" w:space="0" w:color="auto"/>
        <w:left w:val="none" w:sz="0" w:space="0" w:color="auto"/>
        <w:bottom w:val="none" w:sz="0" w:space="0" w:color="auto"/>
        <w:right w:val="none" w:sz="0" w:space="0" w:color="auto"/>
      </w:divBdr>
    </w:div>
    <w:div w:id="1766030387">
      <w:bodyDiv w:val="1"/>
      <w:marLeft w:val="0"/>
      <w:marRight w:val="0"/>
      <w:marTop w:val="0"/>
      <w:marBottom w:val="0"/>
      <w:divBdr>
        <w:top w:val="none" w:sz="0" w:space="0" w:color="auto"/>
        <w:left w:val="none" w:sz="0" w:space="0" w:color="auto"/>
        <w:bottom w:val="none" w:sz="0" w:space="0" w:color="auto"/>
        <w:right w:val="none" w:sz="0" w:space="0" w:color="auto"/>
      </w:divBdr>
    </w:div>
    <w:div w:id="1766654078">
      <w:bodyDiv w:val="1"/>
      <w:marLeft w:val="0"/>
      <w:marRight w:val="0"/>
      <w:marTop w:val="0"/>
      <w:marBottom w:val="0"/>
      <w:divBdr>
        <w:top w:val="none" w:sz="0" w:space="0" w:color="auto"/>
        <w:left w:val="none" w:sz="0" w:space="0" w:color="auto"/>
        <w:bottom w:val="none" w:sz="0" w:space="0" w:color="auto"/>
        <w:right w:val="none" w:sz="0" w:space="0" w:color="auto"/>
      </w:divBdr>
    </w:div>
    <w:div w:id="1766654538">
      <w:bodyDiv w:val="1"/>
      <w:marLeft w:val="0"/>
      <w:marRight w:val="0"/>
      <w:marTop w:val="0"/>
      <w:marBottom w:val="0"/>
      <w:divBdr>
        <w:top w:val="none" w:sz="0" w:space="0" w:color="auto"/>
        <w:left w:val="none" w:sz="0" w:space="0" w:color="auto"/>
        <w:bottom w:val="none" w:sz="0" w:space="0" w:color="auto"/>
        <w:right w:val="none" w:sz="0" w:space="0" w:color="auto"/>
      </w:divBdr>
    </w:div>
    <w:div w:id="1767076675">
      <w:bodyDiv w:val="1"/>
      <w:marLeft w:val="0"/>
      <w:marRight w:val="0"/>
      <w:marTop w:val="0"/>
      <w:marBottom w:val="0"/>
      <w:divBdr>
        <w:top w:val="none" w:sz="0" w:space="0" w:color="auto"/>
        <w:left w:val="none" w:sz="0" w:space="0" w:color="auto"/>
        <w:bottom w:val="none" w:sz="0" w:space="0" w:color="auto"/>
        <w:right w:val="none" w:sz="0" w:space="0" w:color="auto"/>
      </w:divBdr>
    </w:div>
    <w:div w:id="1767538006">
      <w:bodyDiv w:val="1"/>
      <w:marLeft w:val="0"/>
      <w:marRight w:val="0"/>
      <w:marTop w:val="0"/>
      <w:marBottom w:val="0"/>
      <w:divBdr>
        <w:top w:val="none" w:sz="0" w:space="0" w:color="auto"/>
        <w:left w:val="none" w:sz="0" w:space="0" w:color="auto"/>
        <w:bottom w:val="none" w:sz="0" w:space="0" w:color="auto"/>
        <w:right w:val="none" w:sz="0" w:space="0" w:color="auto"/>
      </w:divBdr>
    </w:div>
    <w:div w:id="1768845744">
      <w:bodyDiv w:val="1"/>
      <w:marLeft w:val="0"/>
      <w:marRight w:val="0"/>
      <w:marTop w:val="0"/>
      <w:marBottom w:val="0"/>
      <w:divBdr>
        <w:top w:val="none" w:sz="0" w:space="0" w:color="auto"/>
        <w:left w:val="none" w:sz="0" w:space="0" w:color="auto"/>
        <w:bottom w:val="none" w:sz="0" w:space="0" w:color="auto"/>
        <w:right w:val="none" w:sz="0" w:space="0" w:color="auto"/>
      </w:divBdr>
    </w:div>
    <w:div w:id="1768966894">
      <w:bodyDiv w:val="1"/>
      <w:marLeft w:val="0"/>
      <w:marRight w:val="0"/>
      <w:marTop w:val="0"/>
      <w:marBottom w:val="0"/>
      <w:divBdr>
        <w:top w:val="none" w:sz="0" w:space="0" w:color="auto"/>
        <w:left w:val="none" w:sz="0" w:space="0" w:color="auto"/>
        <w:bottom w:val="none" w:sz="0" w:space="0" w:color="auto"/>
        <w:right w:val="none" w:sz="0" w:space="0" w:color="auto"/>
      </w:divBdr>
    </w:div>
    <w:div w:id="1769303415">
      <w:bodyDiv w:val="1"/>
      <w:marLeft w:val="0"/>
      <w:marRight w:val="0"/>
      <w:marTop w:val="0"/>
      <w:marBottom w:val="0"/>
      <w:divBdr>
        <w:top w:val="none" w:sz="0" w:space="0" w:color="auto"/>
        <w:left w:val="none" w:sz="0" w:space="0" w:color="auto"/>
        <w:bottom w:val="none" w:sz="0" w:space="0" w:color="auto"/>
        <w:right w:val="none" w:sz="0" w:space="0" w:color="auto"/>
      </w:divBdr>
    </w:div>
    <w:div w:id="1769806649">
      <w:bodyDiv w:val="1"/>
      <w:marLeft w:val="0"/>
      <w:marRight w:val="0"/>
      <w:marTop w:val="0"/>
      <w:marBottom w:val="0"/>
      <w:divBdr>
        <w:top w:val="none" w:sz="0" w:space="0" w:color="auto"/>
        <w:left w:val="none" w:sz="0" w:space="0" w:color="auto"/>
        <w:bottom w:val="none" w:sz="0" w:space="0" w:color="auto"/>
        <w:right w:val="none" w:sz="0" w:space="0" w:color="auto"/>
      </w:divBdr>
    </w:div>
    <w:div w:id="1771579548">
      <w:bodyDiv w:val="1"/>
      <w:marLeft w:val="0"/>
      <w:marRight w:val="0"/>
      <w:marTop w:val="0"/>
      <w:marBottom w:val="0"/>
      <w:divBdr>
        <w:top w:val="none" w:sz="0" w:space="0" w:color="auto"/>
        <w:left w:val="none" w:sz="0" w:space="0" w:color="auto"/>
        <w:bottom w:val="none" w:sz="0" w:space="0" w:color="auto"/>
        <w:right w:val="none" w:sz="0" w:space="0" w:color="auto"/>
      </w:divBdr>
    </w:div>
    <w:div w:id="1772242810">
      <w:bodyDiv w:val="1"/>
      <w:marLeft w:val="0"/>
      <w:marRight w:val="0"/>
      <w:marTop w:val="0"/>
      <w:marBottom w:val="0"/>
      <w:divBdr>
        <w:top w:val="none" w:sz="0" w:space="0" w:color="auto"/>
        <w:left w:val="none" w:sz="0" w:space="0" w:color="auto"/>
        <w:bottom w:val="none" w:sz="0" w:space="0" w:color="auto"/>
        <w:right w:val="none" w:sz="0" w:space="0" w:color="auto"/>
      </w:divBdr>
    </w:div>
    <w:div w:id="1774323767">
      <w:bodyDiv w:val="1"/>
      <w:marLeft w:val="0"/>
      <w:marRight w:val="0"/>
      <w:marTop w:val="0"/>
      <w:marBottom w:val="0"/>
      <w:divBdr>
        <w:top w:val="none" w:sz="0" w:space="0" w:color="auto"/>
        <w:left w:val="none" w:sz="0" w:space="0" w:color="auto"/>
        <w:bottom w:val="none" w:sz="0" w:space="0" w:color="auto"/>
        <w:right w:val="none" w:sz="0" w:space="0" w:color="auto"/>
      </w:divBdr>
    </w:div>
    <w:div w:id="1774544592">
      <w:bodyDiv w:val="1"/>
      <w:marLeft w:val="0"/>
      <w:marRight w:val="0"/>
      <w:marTop w:val="0"/>
      <w:marBottom w:val="0"/>
      <w:divBdr>
        <w:top w:val="none" w:sz="0" w:space="0" w:color="auto"/>
        <w:left w:val="none" w:sz="0" w:space="0" w:color="auto"/>
        <w:bottom w:val="none" w:sz="0" w:space="0" w:color="auto"/>
        <w:right w:val="none" w:sz="0" w:space="0" w:color="auto"/>
      </w:divBdr>
    </w:div>
    <w:div w:id="1777017871">
      <w:bodyDiv w:val="1"/>
      <w:marLeft w:val="0"/>
      <w:marRight w:val="0"/>
      <w:marTop w:val="0"/>
      <w:marBottom w:val="0"/>
      <w:divBdr>
        <w:top w:val="none" w:sz="0" w:space="0" w:color="auto"/>
        <w:left w:val="none" w:sz="0" w:space="0" w:color="auto"/>
        <w:bottom w:val="none" w:sz="0" w:space="0" w:color="auto"/>
        <w:right w:val="none" w:sz="0" w:space="0" w:color="auto"/>
      </w:divBdr>
    </w:div>
    <w:div w:id="1777091042">
      <w:bodyDiv w:val="1"/>
      <w:marLeft w:val="0"/>
      <w:marRight w:val="0"/>
      <w:marTop w:val="0"/>
      <w:marBottom w:val="0"/>
      <w:divBdr>
        <w:top w:val="none" w:sz="0" w:space="0" w:color="auto"/>
        <w:left w:val="none" w:sz="0" w:space="0" w:color="auto"/>
        <w:bottom w:val="none" w:sz="0" w:space="0" w:color="auto"/>
        <w:right w:val="none" w:sz="0" w:space="0" w:color="auto"/>
      </w:divBdr>
    </w:div>
    <w:div w:id="1777554214">
      <w:bodyDiv w:val="1"/>
      <w:marLeft w:val="0"/>
      <w:marRight w:val="0"/>
      <w:marTop w:val="0"/>
      <w:marBottom w:val="0"/>
      <w:divBdr>
        <w:top w:val="none" w:sz="0" w:space="0" w:color="auto"/>
        <w:left w:val="none" w:sz="0" w:space="0" w:color="auto"/>
        <w:bottom w:val="none" w:sz="0" w:space="0" w:color="auto"/>
        <w:right w:val="none" w:sz="0" w:space="0" w:color="auto"/>
      </w:divBdr>
    </w:div>
    <w:div w:id="1779568059">
      <w:bodyDiv w:val="1"/>
      <w:marLeft w:val="0"/>
      <w:marRight w:val="0"/>
      <w:marTop w:val="0"/>
      <w:marBottom w:val="0"/>
      <w:divBdr>
        <w:top w:val="none" w:sz="0" w:space="0" w:color="auto"/>
        <w:left w:val="none" w:sz="0" w:space="0" w:color="auto"/>
        <w:bottom w:val="none" w:sz="0" w:space="0" w:color="auto"/>
        <w:right w:val="none" w:sz="0" w:space="0" w:color="auto"/>
      </w:divBdr>
    </w:div>
    <w:div w:id="1779837017">
      <w:bodyDiv w:val="1"/>
      <w:marLeft w:val="0"/>
      <w:marRight w:val="0"/>
      <w:marTop w:val="0"/>
      <w:marBottom w:val="0"/>
      <w:divBdr>
        <w:top w:val="none" w:sz="0" w:space="0" w:color="auto"/>
        <w:left w:val="none" w:sz="0" w:space="0" w:color="auto"/>
        <w:bottom w:val="none" w:sz="0" w:space="0" w:color="auto"/>
        <w:right w:val="none" w:sz="0" w:space="0" w:color="auto"/>
      </w:divBdr>
    </w:div>
    <w:div w:id="1780446784">
      <w:bodyDiv w:val="1"/>
      <w:marLeft w:val="0"/>
      <w:marRight w:val="0"/>
      <w:marTop w:val="0"/>
      <w:marBottom w:val="0"/>
      <w:divBdr>
        <w:top w:val="none" w:sz="0" w:space="0" w:color="auto"/>
        <w:left w:val="none" w:sz="0" w:space="0" w:color="auto"/>
        <w:bottom w:val="none" w:sz="0" w:space="0" w:color="auto"/>
        <w:right w:val="none" w:sz="0" w:space="0" w:color="auto"/>
      </w:divBdr>
    </w:div>
    <w:div w:id="1781101888">
      <w:bodyDiv w:val="1"/>
      <w:marLeft w:val="0"/>
      <w:marRight w:val="0"/>
      <w:marTop w:val="0"/>
      <w:marBottom w:val="0"/>
      <w:divBdr>
        <w:top w:val="none" w:sz="0" w:space="0" w:color="auto"/>
        <w:left w:val="none" w:sz="0" w:space="0" w:color="auto"/>
        <w:bottom w:val="none" w:sz="0" w:space="0" w:color="auto"/>
        <w:right w:val="none" w:sz="0" w:space="0" w:color="auto"/>
      </w:divBdr>
    </w:div>
    <w:div w:id="1783449932">
      <w:bodyDiv w:val="1"/>
      <w:marLeft w:val="0"/>
      <w:marRight w:val="0"/>
      <w:marTop w:val="0"/>
      <w:marBottom w:val="0"/>
      <w:divBdr>
        <w:top w:val="none" w:sz="0" w:space="0" w:color="auto"/>
        <w:left w:val="none" w:sz="0" w:space="0" w:color="auto"/>
        <w:bottom w:val="none" w:sz="0" w:space="0" w:color="auto"/>
        <w:right w:val="none" w:sz="0" w:space="0" w:color="auto"/>
      </w:divBdr>
    </w:div>
    <w:div w:id="1783643888">
      <w:bodyDiv w:val="1"/>
      <w:marLeft w:val="0"/>
      <w:marRight w:val="0"/>
      <w:marTop w:val="0"/>
      <w:marBottom w:val="0"/>
      <w:divBdr>
        <w:top w:val="none" w:sz="0" w:space="0" w:color="auto"/>
        <w:left w:val="none" w:sz="0" w:space="0" w:color="auto"/>
        <w:bottom w:val="none" w:sz="0" w:space="0" w:color="auto"/>
        <w:right w:val="none" w:sz="0" w:space="0" w:color="auto"/>
      </w:divBdr>
    </w:div>
    <w:div w:id="1784113928">
      <w:bodyDiv w:val="1"/>
      <w:marLeft w:val="0"/>
      <w:marRight w:val="0"/>
      <w:marTop w:val="0"/>
      <w:marBottom w:val="0"/>
      <w:divBdr>
        <w:top w:val="none" w:sz="0" w:space="0" w:color="auto"/>
        <w:left w:val="none" w:sz="0" w:space="0" w:color="auto"/>
        <w:bottom w:val="none" w:sz="0" w:space="0" w:color="auto"/>
        <w:right w:val="none" w:sz="0" w:space="0" w:color="auto"/>
      </w:divBdr>
    </w:div>
    <w:div w:id="1784226463">
      <w:bodyDiv w:val="1"/>
      <w:marLeft w:val="0"/>
      <w:marRight w:val="0"/>
      <w:marTop w:val="0"/>
      <w:marBottom w:val="0"/>
      <w:divBdr>
        <w:top w:val="none" w:sz="0" w:space="0" w:color="auto"/>
        <w:left w:val="none" w:sz="0" w:space="0" w:color="auto"/>
        <w:bottom w:val="none" w:sz="0" w:space="0" w:color="auto"/>
        <w:right w:val="none" w:sz="0" w:space="0" w:color="auto"/>
      </w:divBdr>
    </w:div>
    <w:div w:id="1786388227">
      <w:bodyDiv w:val="1"/>
      <w:marLeft w:val="0"/>
      <w:marRight w:val="0"/>
      <w:marTop w:val="0"/>
      <w:marBottom w:val="0"/>
      <w:divBdr>
        <w:top w:val="none" w:sz="0" w:space="0" w:color="auto"/>
        <w:left w:val="none" w:sz="0" w:space="0" w:color="auto"/>
        <w:bottom w:val="none" w:sz="0" w:space="0" w:color="auto"/>
        <w:right w:val="none" w:sz="0" w:space="0" w:color="auto"/>
      </w:divBdr>
    </w:div>
    <w:div w:id="1786775959">
      <w:bodyDiv w:val="1"/>
      <w:marLeft w:val="0"/>
      <w:marRight w:val="0"/>
      <w:marTop w:val="0"/>
      <w:marBottom w:val="0"/>
      <w:divBdr>
        <w:top w:val="none" w:sz="0" w:space="0" w:color="auto"/>
        <w:left w:val="none" w:sz="0" w:space="0" w:color="auto"/>
        <w:bottom w:val="none" w:sz="0" w:space="0" w:color="auto"/>
        <w:right w:val="none" w:sz="0" w:space="0" w:color="auto"/>
      </w:divBdr>
    </w:div>
    <w:div w:id="1788281365">
      <w:bodyDiv w:val="1"/>
      <w:marLeft w:val="0"/>
      <w:marRight w:val="0"/>
      <w:marTop w:val="0"/>
      <w:marBottom w:val="0"/>
      <w:divBdr>
        <w:top w:val="none" w:sz="0" w:space="0" w:color="auto"/>
        <w:left w:val="none" w:sz="0" w:space="0" w:color="auto"/>
        <w:bottom w:val="none" w:sz="0" w:space="0" w:color="auto"/>
        <w:right w:val="none" w:sz="0" w:space="0" w:color="auto"/>
      </w:divBdr>
    </w:div>
    <w:div w:id="1789859798">
      <w:bodyDiv w:val="1"/>
      <w:marLeft w:val="0"/>
      <w:marRight w:val="0"/>
      <w:marTop w:val="0"/>
      <w:marBottom w:val="0"/>
      <w:divBdr>
        <w:top w:val="none" w:sz="0" w:space="0" w:color="auto"/>
        <w:left w:val="none" w:sz="0" w:space="0" w:color="auto"/>
        <w:bottom w:val="none" w:sz="0" w:space="0" w:color="auto"/>
        <w:right w:val="none" w:sz="0" w:space="0" w:color="auto"/>
      </w:divBdr>
    </w:div>
    <w:div w:id="1790321127">
      <w:bodyDiv w:val="1"/>
      <w:marLeft w:val="0"/>
      <w:marRight w:val="0"/>
      <w:marTop w:val="0"/>
      <w:marBottom w:val="0"/>
      <w:divBdr>
        <w:top w:val="none" w:sz="0" w:space="0" w:color="auto"/>
        <w:left w:val="none" w:sz="0" w:space="0" w:color="auto"/>
        <w:bottom w:val="none" w:sz="0" w:space="0" w:color="auto"/>
        <w:right w:val="none" w:sz="0" w:space="0" w:color="auto"/>
      </w:divBdr>
    </w:div>
    <w:div w:id="1792093977">
      <w:bodyDiv w:val="1"/>
      <w:marLeft w:val="0"/>
      <w:marRight w:val="0"/>
      <w:marTop w:val="0"/>
      <w:marBottom w:val="0"/>
      <w:divBdr>
        <w:top w:val="none" w:sz="0" w:space="0" w:color="auto"/>
        <w:left w:val="none" w:sz="0" w:space="0" w:color="auto"/>
        <w:bottom w:val="none" w:sz="0" w:space="0" w:color="auto"/>
        <w:right w:val="none" w:sz="0" w:space="0" w:color="auto"/>
      </w:divBdr>
    </w:div>
    <w:div w:id="1792285568">
      <w:bodyDiv w:val="1"/>
      <w:marLeft w:val="0"/>
      <w:marRight w:val="0"/>
      <w:marTop w:val="0"/>
      <w:marBottom w:val="0"/>
      <w:divBdr>
        <w:top w:val="none" w:sz="0" w:space="0" w:color="auto"/>
        <w:left w:val="none" w:sz="0" w:space="0" w:color="auto"/>
        <w:bottom w:val="none" w:sz="0" w:space="0" w:color="auto"/>
        <w:right w:val="none" w:sz="0" w:space="0" w:color="auto"/>
      </w:divBdr>
    </w:div>
    <w:div w:id="1792480551">
      <w:bodyDiv w:val="1"/>
      <w:marLeft w:val="0"/>
      <w:marRight w:val="0"/>
      <w:marTop w:val="0"/>
      <w:marBottom w:val="0"/>
      <w:divBdr>
        <w:top w:val="none" w:sz="0" w:space="0" w:color="auto"/>
        <w:left w:val="none" w:sz="0" w:space="0" w:color="auto"/>
        <w:bottom w:val="none" w:sz="0" w:space="0" w:color="auto"/>
        <w:right w:val="none" w:sz="0" w:space="0" w:color="auto"/>
      </w:divBdr>
    </w:div>
    <w:div w:id="1793597293">
      <w:bodyDiv w:val="1"/>
      <w:marLeft w:val="0"/>
      <w:marRight w:val="0"/>
      <w:marTop w:val="0"/>
      <w:marBottom w:val="0"/>
      <w:divBdr>
        <w:top w:val="none" w:sz="0" w:space="0" w:color="auto"/>
        <w:left w:val="none" w:sz="0" w:space="0" w:color="auto"/>
        <w:bottom w:val="none" w:sz="0" w:space="0" w:color="auto"/>
        <w:right w:val="none" w:sz="0" w:space="0" w:color="auto"/>
      </w:divBdr>
    </w:div>
    <w:div w:id="1793673465">
      <w:bodyDiv w:val="1"/>
      <w:marLeft w:val="0"/>
      <w:marRight w:val="0"/>
      <w:marTop w:val="0"/>
      <w:marBottom w:val="0"/>
      <w:divBdr>
        <w:top w:val="none" w:sz="0" w:space="0" w:color="auto"/>
        <w:left w:val="none" w:sz="0" w:space="0" w:color="auto"/>
        <w:bottom w:val="none" w:sz="0" w:space="0" w:color="auto"/>
        <w:right w:val="none" w:sz="0" w:space="0" w:color="auto"/>
      </w:divBdr>
    </w:div>
    <w:div w:id="1797943802">
      <w:bodyDiv w:val="1"/>
      <w:marLeft w:val="0"/>
      <w:marRight w:val="0"/>
      <w:marTop w:val="0"/>
      <w:marBottom w:val="0"/>
      <w:divBdr>
        <w:top w:val="none" w:sz="0" w:space="0" w:color="auto"/>
        <w:left w:val="none" w:sz="0" w:space="0" w:color="auto"/>
        <w:bottom w:val="none" w:sz="0" w:space="0" w:color="auto"/>
        <w:right w:val="none" w:sz="0" w:space="0" w:color="auto"/>
      </w:divBdr>
    </w:div>
    <w:div w:id="1799105920">
      <w:bodyDiv w:val="1"/>
      <w:marLeft w:val="0"/>
      <w:marRight w:val="0"/>
      <w:marTop w:val="0"/>
      <w:marBottom w:val="0"/>
      <w:divBdr>
        <w:top w:val="none" w:sz="0" w:space="0" w:color="auto"/>
        <w:left w:val="none" w:sz="0" w:space="0" w:color="auto"/>
        <w:bottom w:val="none" w:sz="0" w:space="0" w:color="auto"/>
        <w:right w:val="none" w:sz="0" w:space="0" w:color="auto"/>
      </w:divBdr>
    </w:div>
    <w:div w:id="1800030756">
      <w:bodyDiv w:val="1"/>
      <w:marLeft w:val="0"/>
      <w:marRight w:val="0"/>
      <w:marTop w:val="0"/>
      <w:marBottom w:val="0"/>
      <w:divBdr>
        <w:top w:val="none" w:sz="0" w:space="0" w:color="auto"/>
        <w:left w:val="none" w:sz="0" w:space="0" w:color="auto"/>
        <w:bottom w:val="none" w:sz="0" w:space="0" w:color="auto"/>
        <w:right w:val="none" w:sz="0" w:space="0" w:color="auto"/>
      </w:divBdr>
    </w:div>
    <w:div w:id="1800300152">
      <w:bodyDiv w:val="1"/>
      <w:marLeft w:val="0"/>
      <w:marRight w:val="0"/>
      <w:marTop w:val="0"/>
      <w:marBottom w:val="0"/>
      <w:divBdr>
        <w:top w:val="none" w:sz="0" w:space="0" w:color="auto"/>
        <w:left w:val="none" w:sz="0" w:space="0" w:color="auto"/>
        <w:bottom w:val="none" w:sz="0" w:space="0" w:color="auto"/>
        <w:right w:val="none" w:sz="0" w:space="0" w:color="auto"/>
      </w:divBdr>
    </w:div>
    <w:div w:id="1802385631">
      <w:bodyDiv w:val="1"/>
      <w:marLeft w:val="0"/>
      <w:marRight w:val="0"/>
      <w:marTop w:val="0"/>
      <w:marBottom w:val="0"/>
      <w:divBdr>
        <w:top w:val="none" w:sz="0" w:space="0" w:color="auto"/>
        <w:left w:val="none" w:sz="0" w:space="0" w:color="auto"/>
        <w:bottom w:val="none" w:sz="0" w:space="0" w:color="auto"/>
        <w:right w:val="none" w:sz="0" w:space="0" w:color="auto"/>
      </w:divBdr>
    </w:div>
    <w:div w:id="1802457929">
      <w:bodyDiv w:val="1"/>
      <w:marLeft w:val="0"/>
      <w:marRight w:val="0"/>
      <w:marTop w:val="0"/>
      <w:marBottom w:val="0"/>
      <w:divBdr>
        <w:top w:val="none" w:sz="0" w:space="0" w:color="auto"/>
        <w:left w:val="none" w:sz="0" w:space="0" w:color="auto"/>
        <w:bottom w:val="none" w:sz="0" w:space="0" w:color="auto"/>
        <w:right w:val="none" w:sz="0" w:space="0" w:color="auto"/>
      </w:divBdr>
    </w:div>
    <w:div w:id="1803109350">
      <w:bodyDiv w:val="1"/>
      <w:marLeft w:val="0"/>
      <w:marRight w:val="0"/>
      <w:marTop w:val="0"/>
      <w:marBottom w:val="0"/>
      <w:divBdr>
        <w:top w:val="none" w:sz="0" w:space="0" w:color="auto"/>
        <w:left w:val="none" w:sz="0" w:space="0" w:color="auto"/>
        <w:bottom w:val="none" w:sz="0" w:space="0" w:color="auto"/>
        <w:right w:val="none" w:sz="0" w:space="0" w:color="auto"/>
      </w:divBdr>
    </w:div>
    <w:div w:id="1803452317">
      <w:bodyDiv w:val="1"/>
      <w:marLeft w:val="0"/>
      <w:marRight w:val="0"/>
      <w:marTop w:val="0"/>
      <w:marBottom w:val="0"/>
      <w:divBdr>
        <w:top w:val="none" w:sz="0" w:space="0" w:color="auto"/>
        <w:left w:val="none" w:sz="0" w:space="0" w:color="auto"/>
        <w:bottom w:val="none" w:sz="0" w:space="0" w:color="auto"/>
        <w:right w:val="none" w:sz="0" w:space="0" w:color="auto"/>
      </w:divBdr>
    </w:div>
    <w:div w:id="1807356612">
      <w:bodyDiv w:val="1"/>
      <w:marLeft w:val="0"/>
      <w:marRight w:val="0"/>
      <w:marTop w:val="0"/>
      <w:marBottom w:val="0"/>
      <w:divBdr>
        <w:top w:val="none" w:sz="0" w:space="0" w:color="auto"/>
        <w:left w:val="none" w:sz="0" w:space="0" w:color="auto"/>
        <w:bottom w:val="none" w:sz="0" w:space="0" w:color="auto"/>
        <w:right w:val="none" w:sz="0" w:space="0" w:color="auto"/>
      </w:divBdr>
    </w:div>
    <w:div w:id="1807966724">
      <w:bodyDiv w:val="1"/>
      <w:marLeft w:val="0"/>
      <w:marRight w:val="0"/>
      <w:marTop w:val="0"/>
      <w:marBottom w:val="0"/>
      <w:divBdr>
        <w:top w:val="none" w:sz="0" w:space="0" w:color="auto"/>
        <w:left w:val="none" w:sz="0" w:space="0" w:color="auto"/>
        <w:bottom w:val="none" w:sz="0" w:space="0" w:color="auto"/>
        <w:right w:val="none" w:sz="0" w:space="0" w:color="auto"/>
      </w:divBdr>
    </w:div>
    <w:div w:id="1807967252">
      <w:bodyDiv w:val="1"/>
      <w:marLeft w:val="0"/>
      <w:marRight w:val="0"/>
      <w:marTop w:val="0"/>
      <w:marBottom w:val="0"/>
      <w:divBdr>
        <w:top w:val="none" w:sz="0" w:space="0" w:color="auto"/>
        <w:left w:val="none" w:sz="0" w:space="0" w:color="auto"/>
        <w:bottom w:val="none" w:sz="0" w:space="0" w:color="auto"/>
        <w:right w:val="none" w:sz="0" w:space="0" w:color="auto"/>
      </w:divBdr>
    </w:div>
    <w:div w:id="1809395234">
      <w:bodyDiv w:val="1"/>
      <w:marLeft w:val="0"/>
      <w:marRight w:val="0"/>
      <w:marTop w:val="0"/>
      <w:marBottom w:val="0"/>
      <w:divBdr>
        <w:top w:val="none" w:sz="0" w:space="0" w:color="auto"/>
        <w:left w:val="none" w:sz="0" w:space="0" w:color="auto"/>
        <w:bottom w:val="none" w:sz="0" w:space="0" w:color="auto"/>
        <w:right w:val="none" w:sz="0" w:space="0" w:color="auto"/>
      </w:divBdr>
    </w:div>
    <w:div w:id="1810442812">
      <w:bodyDiv w:val="1"/>
      <w:marLeft w:val="0"/>
      <w:marRight w:val="0"/>
      <w:marTop w:val="0"/>
      <w:marBottom w:val="0"/>
      <w:divBdr>
        <w:top w:val="none" w:sz="0" w:space="0" w:color="auto"/>
        <w:left w:val="none" w:sz="0" w:space="0" w:color="auto"/>
        <w:bottom w:val="none" w:sz="0" w:space="0" w:color="auto"/>
        <w:right w:val="none" w:sz="0" w:space="0" w:color="auto"/>
      </w:divBdr>
    </w:div>
    <w:div w:id="1811556660">
      <w:bodyDiv w:val="1"/>
      <w:marLeft w:val="0"/>
      <w:marRight w:val="0"/>
      <w:marTop w:val="0"/>
      <w:marBottom w:val="0"/>
      <w:divBdr>
        <w:top w:val="none" w:sz="0" w:space="0" w:color="auto"/>
        <w:left w:val="none" w:sz="0" w:space="0" w:color="auto"/>
        <w:bottom w:val="none" w:sz="0" w:space="0" w:color="auto"/>
        <w:right w:val="none" w:sz="0" w:space="0" w:color="auto"/>
      </w:divBdr>
    </w:div>
    <w:div w:id="1812212458">
      <w:bodyDiv w:val="1"/>
      <w:marLeft w:val="0"/>
      <w:marRight w:val="0"/>
      <w:marTop w:val="0"/>
      <w:marBottom w:val="0"/>
      <w:divBdr>
        <w:top w:val="none" w:sz="0" w:space="0" w:color="auto"/>
        <w:left w:val="none" w:sz="0" w:space="0" w:color="auto"/>
        <w:bottom w:val="none" w:sz="0" w:space="0" w:color="auto"/>
        <w:right w:val="none" w:sz="0" w:space="0" w:color="auto"/>
      </w:divBdr>
    </w:div>
    <w:div w:id="1813251197">
      <w:bodyDiv w:val="1"/>
      <w:marLeft w:val="0"/>
      <w:marRight w:val="0"/>
      <w:marTop w:val="0"/>
      <w:marBottom w:val="0"/>
      <w:divBdr>
        <w:top w:val="none" w:sz="0" w:space="0" w:color="auto"/>
        <w:left w:val="none" w:sz="0" w:space="0" w:color="auto"/>
        <w:bottom w:val="none" w:sz="0" w:space="0" w:color="auto"/>
        <w:right w:val="none" w:sz="0" w:space="0" w:color="auto"/>
      </w:divBdr>
    </w:div>
    <w:div w:id="1814441742">
      <w:bodyDiv w:val="1"/>
      <w:marLeft w:val="0"/>
      <w:marRight w:val="0"/>
      <w:marTop w:val="0"/>
      <w:marBottom w:val="0"/>
      <w:divBdr>
        <w:top w:val="none" w:sz="0" w:space="0" w:color="auto"/>
        <w:left w:val="none" w:sz="0" w:space="0" w:color="auto"/>
        <w:bottom w:val="none" w:sz="0" w:space="0" w:color="auto"/>
        <w:right w:val="none" w:sz="0" w:space="0" w:color="auto"/>
      </w:divBdr>
    </w:div>
    <w:div w:id="1815026050">
      <w:bodyDiv w:val="1"/>
      <w:marLeft w:val="0"/>
      <w:marRight w:val="0"/>
      <w:marTop w:val="0"/>
      <w:marBottom w:val="0"/>
      <w:divBdr>
        <w:top w:val="none" w:sz="0" w:space="0" w:color="auto"/>
        <w:left w:val="none" w:sz="0" w:space="0" w:color="auto"/>
        <w:bottom w:val="none" w:sz="0" w:space="0" w:color="auto"/>
        <w:right w:val="none" w:sz="0" w:space="0" w:color="auto"/>
      </w:divBdr>
    </w:div>
    <w:div w:id="1816217185">
      <w:bodyDiv w:val="1"/>
      <w:marLeft w:val="0"/>
      <w:marRight w:val="0"/>
      <w:marTop w:val="0"/>
      <w:marBottom w:val="0"/>
      <w:divBdr>
        <w:top w:val="none" w:sz="0" w:space="0" w:color="auto"/>
        <w:left w:val="none" w:sz="0" w:space="0" w:color="auto"/>
        <w:bottom w:val="none" w:sz="0" w:space="0" w:color="auto"/>
        <w:right w:val="none" w:sz="0" w:space="0" w:color="auto"/>
      </w:divBdr>
    </w:div>
    <w:div w:id="1816986546">
      <w:bodyDiv w:val="1"/>
      <w:marLeft w:val="0"/>
      <w:marRight w:val="0"/>
      <w:marTop w:val="0"/>
      <w:marBottom w:val="0"/>
      <w:divBdr>
        <w:top w:val="none" w:sz="0" w:space="0" w:color="auto"/>
        <w:left w:val="none" w:sz="0" w:space="0" w:color="auto"/>
        <w:bottom w:val="none" w:sz="0" w:space="0" w:color="auto"/>
        <w:right w:val="none" w:sz="0" w:space="0" w:color="auto"/>
      </w:divBdr>
    </w:div>
    <w:div w:id="1817380284">
      <w:bodyDiv w:val="1"/>
      <w:marLeft w:val="0"/>
      <w:marRight w:val="0"/>
      <w:marTop w:val="0"/>
      <w:marBottom w:val="0"/>
      <w:divBdr>
        <w:top w:val="none" w:sz="0" w:space="0" w:color="auto"/>
        <w:left w:val="none" w:sz="0" w:space="0" w:color="auto"/>
        <w:bottom w:val="none" w:sz="0" w:space="0" w:color="auto"/>
        <w:right w:val="none" w:sz="0" w:space="0" w:color="auto"/>
      </w:divBdr>
    </w:div>
    <w:div w:id="1819150675">
      <w:bodyDiv w:val="1"/>
      <w:marLeft w:val="0"/>
      <w:marRight w:val="0"/>
      <w:marTop w:val="0"/>
      <w:marBottom w:val="0"/>
      <w:divBdr>
        <w:top w:val="none" w:sz="0" w:space="0" w:color="auto"/>
        <w:left w:val="none" w:sz="0" w:space="0" w:color="auto"/>
        <w:bottom w:val="none" w:sz="0" w:space="0" w:color="auto"/>
        <w:right w:val="none" w:sz="0" w:space="0" w:color="auto"/>
      </w:divBdr>
    </w:div>
    <w:div w:id="1820925237">
      <w:bodyDiv w:val="1"/>
      <w:marLeft w:val="0"/>
      <w:marRight w:val="0"/>
      <w:marTop w:val="0"/>
      <w:marBottom w:val="0"/>
      <w:divBdr>
        <w:top w:val="none" w:sz="0" w:space="0" w:color="auto"/>
        <w:left w:val="none" w:sz="0" w:space="0" w:color="auto"/>
        <w:bottom w:val="none" w:sz="0" w:space="0" w:color="auto"/>
        <w:right w:val="none" w:sz="0" w:space="0" w:color="auto"/>
      </w:divBdr>
    </w:div>
    <w:div w:id="1821580735">
      <w:bodyDiv w:val="1"/>
      <w:marLeft w:val="0"/>
      <w:marRight w:val="0"/>
      <w:marTop w:val="0"/>
      <w:marBottom w:val="0"/>
      <w:divBdr>
        <w:top w:val="none" w:sz="0" w:space="0" w:color="auto"/>
        <w:left w:val="none" w:sz="0" w:space="0" w:color="auto"/>
        <w:bottom w:val="none" w:sz="0" w:space="0" w:color="auto"/>
        <w:right w:val="none" w:sz="0" w:space="0" w:color="auto"/>
      </w:divBdr>
    </w:div>
    <w:div w:id="1827165781">
      <w:bodyDiv w:val="1"/>
      <w:marLeft w:val="0"/>
      <w:marRight w:val="0"/>
      <w:marTop w:val="0"/>
      <w:marBottom w:val="0"/>
      <w:divBdr>
        <w:top w:val="none" w:sz="0" w:space="0" w:color="auto"/>
        <w:left w:val="none" w:sz="0" w:space="0" w:color="auto"/>
        <w:bottom w:val="none" w:sz="0" w:space="0" w:color="auto"/>
        <w:right w:val="none" w:sz="0" w:space="0" w:color="auto"/>
      </w:divBdr>
    </w:div>
    <w:div w:id="1827166977">
      <w:bodyDiv w:val="1"/>
      <w:marLeft w:val="0"/>
      <w:marRight w:val="0"/>
      <w:marTop w:val="0"/>
      <w:marBottom w:val="0"/>
      <w:divBdr>
        <w:top w:val="none" w:sz="0" w:space="0" w:color="auto"/>
        <w:left w:val="none" w:sz="0" w:space="0" w:color="auto"/>
        <w:bottom w:val="none" w:sz="0" w:space="0" w:color="auto"/>
        <w:right w:val="none" w:sz="0" w:space="0" w:color="auto"/>
      </w:divBdr>
    </w:div>
    <w:div w:id="1828479284">
      <w:bodyDiv w:val="1"/>
      <w:marLeft w:val="0"/>
      <w:marRight w:val="0"/>
      <w:marTop w:val="0"/>
      <w:marBottom w:val="0"/>
      <w:divBdr>
        <w:top w:val="none" w:sz="0" w:space="0" w:color="auto"/>
        <w:left w:val="none" w:sz="0" w:space="0" w:color="auto"/>
        <w:bottom w:val="none" w:sz="0" w:space="0" w:color="auto"/>
        <w:right w:val="none" w:sz="0" w:space="0" w:color="auto"/>
      </w:divBdr>
    </w:div>
    <w:div w:id="1828788220">
      <w:bodyDiv w:val="1"/>
      <w:marLeft w:val="0"/>
      <w:marRight w:val="0"/>
      <w:marTop w:val="0"/>
      <w:marBottom w:val="0"/>
      <w:divBdr>
        <w:top w:val="none" w:sz="0" w:space="0" w:color="auto"/>
        <w:left w:val="none" w:sz="0" w:space="0" w:color="auto"/>
        <w:bottom w:val="none" w:sz="0" w:space="0" w:color="auto"/>
        <w:right w:val="none" w:sz="0" w:space="0" w:color="auto"/>
      </w:divBdr>
    </w:div>
    <w:div w:id="1829207868">
      <w:bodyDiv w:val="1"/>
      <w:marLeft w:val="0"/>
      <w:marRight w:val="0"/>
      <w:marTop w:val="0"/>
      <w:marBottom w:val="0"/>
      <w:divBdr>
        <w:top w:val="none" w:sz="0" w:space="0" w:color="auto"/>
        <w:left w:val="none" w:sz="0" w:space="0" w:color="auto"/>
        <w:bottom w:val="none" w:sz="0" w:space="0" w:color="auto"/>
        <w:right w:val="none" w:sz="0" w:space="0" w:color="auto"/>
      </w:divBdr>
    </w:div>
    <w:div w:id="1830635180">
      <w:bodyDiv w:val="1"/>
      <w:marLeft w:val="0"/>
      <w:marRight w:val="0"/>
      <w:marTop w:val="0"/>
      <w:marBottom w:val="0"/>
      <w:divBdr>
        <w:top w:val="none" w:sz="0" w:space="0" w:color="auto"/>
        <w:left w:val="none" w:sz="0" w:space="0" w:color="auto"/>
        <w:bottom w:val="none" w:sz="0" w:space="0" w:color="auto"/>
        <w:right w:val="none" w:sz="0" w:space="0" w:color="auto"/>
      </w:divBdr>
    </w:div>
    <w:div w:id="1832061186">
      <w:bodyDiv w:val="1"/>
      <w:marLeft w:val="0"/>
      <w:marRight w:val="0"/>
      <w:marTop w:val="0"/>
      <w:marBottom w:val="0"/>
      <w:divBdr>
        <w:top w:val="none" w:sz="0" w:space="0" w:color="auto"/>
        <w:left w:val="none" w:sz="0" w:space="0" w:color="auto"/>
        <w:bottom w:val="none" w:sz="0" w:space="0" w:color="auto"/>
        <w:right w:val="none" w:sz="0" w:space="0" w:color="auto"/>
      </w:divBdr>
    </w:div>
    <w:div w:id="1832404023">
      <w:bodyDiv w:val="1"/>
      <w:marLeft w:val="0"/>
      <w:marRight w:val="0"/>
      <w:marTop w:val="0"/>
      <w:marBottom w:val="0"/>
      <w:divBdr>
        <w:top w:val="none" w:sz="0" w:space="0" w:color="auto"/>
        <w:left w:val="none" w:sz="0" w:space="0" w:color="auto"/>
        <w:bottom w:val="none" w:sz="0" w:space="0" w:color="auto"/>
        <w:right w:val="none" w:sz="0" w:space="0" w:color="auto"/>
      </w:divBdr>
    </w:div>
    <w:div w:id="1833060296">
      <w:bodyDiv w:val="1"/>
      <w:marLeft w:val="0"/>
      <w:marRight w:val="0"/>
      <w:marTop w:val="0"/>
      <w:marBottom w:val="0"/>
      <w:divBdr>
        <w:top w:val="none" w:sz="0" w:space="0" w:color="auto"/>
        <w:left w:val="none" w:sz="0" w:space="0" w:color="auto"/>
        <w:bottom w:val="none" w:sz="0" w:space="0" w:color="auto"/>
        <w:right w:val="none" w:sz="0" w:space="0" w:color="auto"/>
      </w:divBdr>
    </w:div>
    <w:div w:id="1833327585">
      <w:bodyDiv w:val="1"/>
      <w:marLeft w:val="0"/>
      <w:marRight w:val="0"/>
      <w:marTop w:val="0"/>
      <w:marBottom w:val="0"/>
      <w:divBdr>
        <w:top w:val="none" w:sz="0" w:space="0" w:color="auto"/>
        <w:left w:val="none" w:sz="0" w:space="0" w:color="auto"/>
        <w:bottom w:val="none" w:sz="0" w:space="0" w:color="auto"/>
        <w:right w:val="none" w:sz="0" w:space="0" w:color="auto"/>
      </w:divBdr>
    </w:div>
    <w:div w:id="1833830641">
      <w:bodyDiv w:val="1"/>
      <w:marLeft w:val="0"/>
      <w:marRight w:val="0"/>
      <w:marTop w:val="0"/>
      <w:marBottom w:val="0"/>
      <w:divBdr>
        <w:top w:val="none" w:sz="0" w:space="0" w:color="auto"/>
        <w:left w:val="none" w:sz="0" w:space="0" w:color="auto"/>
        <w:bottom w:val="none" w:sz="0" w:space="0" w:color="auto"/>
        <w:right w:val="none" w:sz="0" w:space="0" w:color="auto"/>
      </w:divBdr>
    </w:div>
    <w:div w:id="1834028661">
      <w:bodyDiv w:val="1"/>
      <w:marLeft w:val="0"/>
      <w:marRight w:val="0"/>
      <w:marTop w:val="0"/>
      <w:marBottom w:val="0"/>
      <w:divBdr>
        <w:top w:val="none" w:sz="0" w:space="0" w:color="auto"/>
        <w:left w:val="none" w:sz="0" w:space="0" w:color="auto"/>
        <w:bottom w:val="none" w:sz="0" w:space="0" w:color="auto"/>
        <w:right w:val="none" w:sz="0" w:space="0" w:color="auto"/>
      </w:divBdr>
    </w:div>
    <w:div w:id="1834486777">
      <w:bodyDiv w:val="1"/>
      <w:marLeft w:val="0"/>
      <w:marRight w:val="0"/>
      <w:marTop w:val="0"/>
      <w:marBottom w:val="0"/>
      <w:divBdr>
        <w:top w:val="none" w:sz="0" w:space="0" w:color="auto"/>
        <w:left w:val="none" w:sz="0" w:space="0" w:color="auto"/>
        <w:bottom w:val="none" w:sz="0" w:space="0" w:color="auto"/>
        <w:right w:val="none" w:sz="0" w:space="0" w:color="auto"/>
      </w:divBdr>
    </w:div>
    <w:div w:id="1834758530">
      <w:bodyDiv w:val="1"/>
      <w:marLeft w:val="0"/>
      <w:marRight w:val="0"/>
      <w:marTop w:val="0"/>
      <w:marBottom w:val="0"/>
      <w:divBdr>
        <w:top w:val="none" w:sz="0" w:space="0" w:color="auto"/>
        <w:left w:val="none" w:sz="0" w:space="0" w:color="auto"/>
        <w:bottom w:val="none" w:sz="0" w:space="0" w:color="auto"/>
        <w:right w:val="none" w:sz="0" w:space="0" w:color="auto"/>
      </w:divBdr>
    </w:div>
    <w:div w:id="1836798504">
      <w:bodyDiv w:val="1"/>
      <w:marLeft w:val="0"/>
      <w:marRight w:val="0"/>
      <w:marTop w:val="0"/>
      <w:marBottom w:val="0"/>
      <w:divBdr>
        <w:top w:val="none" w:sz="0" w:space="0" w:color="auto"/>
        <w:left w:val="none" w:sz="0" w:space="0" w:color="auto"/>
        <w:bottom w:val="none" w:sz="0" w:space="0" w:color="auto"/>
        <w:right w:val="none" w:sz="0" w:space="0" w:color="auto"/>
      </w:divBdr>
    </w:div>
    <w:div w:id="1837063450">
      <w:bodyDiv w:val="1"/>
      <w:marLeft w:val="0"/>
      <w:marRight w:val="0"/>
      <w:marTop w:val="0"/>
      <w:marBottom w:val="0"/>
      <w:divBdr>
        <w:top w:val="none" w:sz="0" w:space="0" w:color="auto"/>
        <w:left w:val="none" w:sz="0" w:space="0" w:color="auto"/>
        <w:bottom w:val="none" w:sz="0" w:space="0" w:color="auto"/>
        <w:right w:val="none" w:sz="0" w:space="0" w:color="auto"/>
      </w:divBdr>
    </w:div>
    <w:div w:id="1837182458">
      <w:bodyDiv w:val="1"/>
      <w:marLeft w:val="0"/>
      <w:marRight w:val="0"/>
      <w:marTop w:val="0"/>
      <w:marBottom w:val="0"/>
      <w:divBdr>
        <w:top w:val="none" w:sz="0" w:space="0" w:color="auto"/>
        <w:left w:val="none" w:sz="0" w:space="0" w:color="auto"/>
        <w:bottom w:val="none" w:sz="0" w:space="0" w:color="auto"/>
        <w:right w:val="none" w:sz="0" w:space="0" w:color="auto"/>
      </w:divBdr>
    </w:div>
    <w:div w:id="1837307601">
      <w:bodyDiv w:val="1"/>
      <w:marLeft w:val="0"/>
      <w:marRight w:val="0"/>
      <w:marTop w:val="0"/>
      <w:marBottom w:val="0"/>
      <w:divBdr>
        <w:top w:val="none" w:sz="0" w:space="0" w:color="auto"/>
        <w:left w:val="none" w:sz="0" w:space="0" w:color="auto"/>
        <w:bottom w:val="none" w:sz="0" w:space="0" w:color="auto"/>
        <w:right w:val="none" w:sz="0" w:space="0" w:color="auto"/>
      </w:divBdr>
    </w:div>
    <w:div w:id="1838687113">
      <w:bodyDiv w:val="1"/>
      <w:marLeft w:val="0"/>
      <w:marRight w:val="0"/>
      <w:marTop w:val="0"/>
      <w:marBottom w:val="0"/>
      <w:divBdr>
        <w:top w:val="none" w:sz="0" w:space="0" w:color="auto"/>
        <w:left w:val="none" w:sz="0" w:space="0" w:color="auto"/>
        <w:bottom w:val="none" w:sz="0" w:space="0" w:color="auto"/>
        <w:right w:val="none" w:sz="0" w:space="0" w:color="auto"/>
      </w:divBdr>
    </w:div>
    <w:div w:id="1838880993">
      <w:bodyDiv w:val="1"/>
      <w:marLeft w:val="0"/>
      <w:marRight w:val="0"/>
      <w:marTop w:val="0"/>
      <w:marBottom w:val="0"/>
      <w:divBdr>
        <w:top w:val="none" w:sz="0" w:space="0" w:color="auto"/>
        <w:left w:val="none" w:sz="0" w:space="0" w:color="auto"/>
        <w:bottom w:val="none" w:sz="0" w:space="0" w:color="auto"/>
        <w:right w:val="none" w:sz="0" w:space="0" w:color="auto"/>
      </w:divBdr>
    </w:div>
    <w:div w:id="1840271456">
      <w:bodyDiv w:val="1"/>
      <w:marLeft w:val="0"/>
      <w:marRight w:val="0"/>
      <w:marTop w:val="0"/>
      <w:marBottom w:val="0"/>
      <w:divBdr>
        <w:top w:val="none" w:sz="0" w:space="0" w:color="auto"/>
        <w:left w:val="none" w:sz="0" w:space="0" w:color="auto"/>
        <w:bottom w:val="none" w:sz="0" w:space="0" w:color="auto"/>
        <w:right w:val="none" w:sz="0" w:space="0" w:color="auto"/>
      </w:divBdr>
    </w:div>
    <w:div w:id="1843275119">
      <w:bodyDiv w:val="1"/>
      <w:marLeft w:val="0"/>
      <w:marRight w:val="0"/>
      <w:marTop w:val="0"/>
      <w:marBottom w:val="0"/>
      <w:divBdr>
        <w:top w:val="none" w:sz="0" w:space="0" w:color="auto"/>
        <w:left w:val="none" w:sz="0" w:space="0" w:color="auto"/>
        <w:bottom w:val="none" w:sz="0" w:space="0" w:color="auto"/>
        <w:right w:val="none" w:sz="0" w:space="0" w:color="auto"/>
      </w:divBdr>
    </w:div>
    <w:div w:id="1843276232">
      <w:bodyDiv w:val="1"/>
      <w:marLeft w:val="0"/>
      <w:marRight w:val="0"/>
      <w:marTop w:val="0"/>
      <w:marBottom w:val="0"/>
      <w:divBdr>
        <w:top w:val="none" w:sz="0" w:space="0" w:color="auto"/>
        <w:left w:val="none" w:sz="0" w:space="0" w:color="auto"/>
        <w:bottom w:val="none" w:sz="0" w:space="0" w:color="auto"/>
        <w:right w:val="none" w:sz="0" w:space="0" w:color="auto"/>
      </w:divBdr>
    </w:div>
    <w:div w:id="1843617576">
      <w:bodyDiv w:val="1"/>
      <w:marLeft w:val="0"/>
      <w:marRight w:val="0"/>
      <w:marTop w:val="0"/>
      <w:marBottom w:val="0"/>
      <w:divBdr>
        <w:top w:val="none" w:sz="0" w:space="0" w:color="auto"/>
        <w:left w:val="none" w:sz="0" w:space="0" w:color="auto"/>
        <w:bottom w:val="none" w:sz="0" w:space="0" w:color="auto"/>
        <w:right w:val="none" w:sz="0" w:space="0" w:color="auto"/>
      </w:divBdr>
    </w:div>
    <w:div w:id="1844466218">
      <w:bodyDiv w:val="1"/>
      <w:marLeft w:val="0"/>
      <w:marRight w:val="0"/>
      <w:marTop w:val="0"/>
      <w:marBottom w:val="0"/>
      <w:divBdr>
        <w:top w:val="none" w:sz="0" w:space="0" w:color="auto"/>
        <w:left w:val="none" w:sz="0" w:space="0" w:color="auto"/>
        <w:bottom w:val="none" w:sz="0" w:space="0" w:color="auto"/>
        <w:right w:val="none" w:sz="0" w:space="0" w:color="auto"/>
      </w:divBdr>
    </w:div>
    <w:div w:id="1845432639">
      <w:bodyDiv w:val="1"/>
      <w:marLeft w:val="0"/>
      <w:marRight w:val="0"/>
      <w:marTop w:val="0"/>
      <w:marBottom w:val="0"/>
      <w:divBdr>
        <w:top w:val="none" w:sz="0" w:space="0" w:color="auto"/>
        <w:left w:val="none" w:sz="0" w:space="0" w:color="auto"/>
        <w:bottom w:val="none" w:sz="0" w:space="0" w:color="auto"/>
        <w:right w:val="none" w:sz="0" w:space="0" w:color="auto"/>
      </w:divBdr>
    </w:div>
    <w:div w:id="1846095675">
      <w:bodyDiv w:val="1"/>
      <w:marLeft w:val="0"/>
      <w:marRight w:val="0"/>
      <w:marTop w:val="0"/>
      <w:marBottom w:val="0"/>
      <w:divBdr>
        <w:top w:val="none" w:sz="0" w:space="0" w:color="auto"/>
        <w:left w:val="none" w:sz="0" w:space="0" w:color="auto"/>
        <w:bottom w:val="none" w:sz="0" w:space="0" w:color="auto"/>
        <w:right w:val="none" w:sz="0" w:space="0" w:color="auto"/>
      </w:divBdr>
    </w:div>
    <w:div w:id="1848327569">
      <w:bodyDiv w:val="1"/>
      <w:marLeft w:val="0"/>
      <w:marRight w:val="0"/>
      <w:marTop w:val="0"/>
      <w:marBottom w:val="0"/>
      <w:divBdr>
        <w:top w:val="none" w:sz="0" w:space="0" w:color="auto"/>
        <w:left w:val="none" w:sz="0" w:space="0" w:color="auto"/>
        <w:bottom w:val="none" w:sz="0" w:space="0" w:color="auto"/>
        <w:right w:val="none" w:sz="0" w:space="0" w:color="auto"/>
      </w:divBdr>
    </w:div>
    <w:div w:id="1849326806">
      <w:bodyDiv w:val="1"/>
      <w:marLeft w:val="0"/>
      <w:marRight w:val="0"/>
      <w:marTop w:val="0"/>
      <w:marBottom w:val="0"/>
      <w:divBdr>
        <w:top w:val="none" w:sz="0" w:space="0" w:color="auto"/>
        <w:left w:val="none" w:sz="0" w:space="0" w:color="auto"/>
        <w:bottom w:val="none" w:sz="0" w:space="0" w:color="auto"/>
        <w:right w:val="none" w:sz="0" w:space="0" w:color="auto"/>
      </w:divBdr>
    </w:div>
    <w:div w:id="1851144946">
      <w:bodyDiv w:val="1"/>
      <w:marLeft w:val="0"/>
      <w:marRight w:val="0"/>
      <w:marTop w:val="0"/>
      <w:marBottom w:val="0"/>
      <w:divBdr>
        <w:top w:val="none" w:sz="0" w:space="0" w:color="auto"/>
        <w:left w:val="none" w:sz="0" w:space="0" w:color="auto"/>
        <w:bottom w:val="none" w:sz="0" w:space="0" w:color="auto"/>
        <w:right w:val="none" w:sz="0" w:space="0" w:color="auto"/>
      </w:divBdr>
    </w:div>
    <w:div w:id="1851984647">
      <w:bodyDiv w:val="1"/>
      <w:marLeft w:val="0"/>
      <w:marRight w:val="0"/>
      <w:marTop w:val="0"/>
      <w:marBottom w:val="0"/>
      <w:divBdr>
        <w:top w:val="none" w:sz="0" w:space="0" w:color="auto"/>
        <w:left w:val="none" w:sz="0" w:space="0" w:color="auto"/>
        <w:bottom w:val="none" w:sz="0" w:space="0" w:color="auto"/>
        <w:right w:val="none" w:sz="0" w:space="0" w:color="auto"/>
      </w:divBdr>
    </w:div>
    <w:div w:id="1852253819">
      <w:bodyDiv w:val="1"/>
      <w:marLeft w:val="0"/>
      <w:marRight w:val="0"/>
      <w:marTop w:val="0"/>
      <w:marBottom w:val="0"/>
      <w:divBdr>
        <w:top w:val="none" w:sz="0" w:space="0" w:color="auto"/>
        <w:left w:val="none" w:sz="0" w:space="0" w:color="auto"/>
        <w:bottom w:val="none" w:sz="0" w:space="0" w:color="auto"/>
        <w:right w:val="none" w:sz="0" w:space="0" w:color="auto"/>
      </w:divBdr>
    </w:div>
    <w:div w:id="1853378566">
      <w:bodyDiv w:val="1"/>
      <w:marLeft w:val="0"/>
      <w:marRight w:val="0"/>
      <w:marTop w:val="0"/>
      <w:marBottom w:val="0"/>
      <w:divBdr>
        <w:top w:val="none" w:sz="0" w:space="0" w:color="auto"/>
        <w:left w:val="none" w:sz="0" w:space="0" w:color="auto"/>
        <w:bottom w:val="none" w:sz="0" w:space="0" w:color="auto"/>
        <w:right w:val="none" w:sz="0" w:space="0" w:color="auto"/>
      </w:divBdr>
    </w:div>
    <w:div w:id="1854150932">
      <w:bodyDiv w:val="1"/>
      <w:marLeft w:val="0"/>
      <w:marRight w:val="0"/>
      <w:marTop w:val="0"/>
      <w:marBottom w:val="0"/>
      <w:divBdr>
        <w:top w:val="none" w:sz="0" w:space="0" w:color="auto"/>
        <w:left w:val="none" w:sz="0" w:space="0" w:color="auto"/>
        <w:bottom w:val="none" w:sz="0" w:space="0" w:color="auto"/>
        <w:right w:val="none" w:sz="0" w:space="0" w:color="auto"/>
      </w:divBdr>
    </w:div>
    <w:div w:id="1854956917">
      <w:bodyDiv w:val="1"/>
      <w:marLeft w:val="0"/>
      <w:marRight w:val="0"/>
      <w:marTop w:val="0"/>
      <w:marBottom w:val="0"/>
      <w:divBdr>
        <w:top w:val="none" w:sz="0" w:space="0" w:color="auto"/>
        <w:left w:val="none" w:sz="0" w:space="0" w:color="auto"/>
        <w:bottom w:val="none" w:sz="0" w:space="0" w:color="auto"/>
        <w:right w:val="none" w:sz="0" w:space="0" w:color="auto"/>
      </w:divBdr>
    </w:div>
    <w:div w:id="1855268383">
      <w:bodyDiv w:val="1"/>
      <w:marLeft w:val="0"/>
      <w:marRight w:val="0"/>
      <w:marTop w:val="0"/>
      <w:marBottom w:val="0"/>
      <w:divBdr>
        <w:top w:val="none" w:sz="0" w:space="0" w:color="auto"/>
        <w:left w:val="none" w:sz="0" w:space="0" w:color="auto"/>
        <w:bottom w:val="none" w:sz="0" w:space="0" w:color="auto"/>
        <w:right w:val="none" w:sz="0" w:space="0" w:color="auto"/>
      </w:divBdr>
    </w:div>
    <w:div w:id="1855411213">
      <w:bodyDiv w:val="1"/>
      <w:marLeft w:val="0"/>
      <w:marRight w:val="0"/>
      <w:marTop w:val="0"/>
      <w:marBottom w:val="0"/>
      <w:divBdr>
        <w:top w:val="none" w:sz="0" w:space="0" w:color="auto"/>
        <w:left w:val="none" w:sz="0" w:space="0" w:color="auto"/>
        <w:bottom w:val="none" w:sz="0" w:space="0" w:color="auto"/>
        <w:right w:val="none" w:sz="0" w:space="0" w:color="auto"/>
      </w:divBdr>
    </w:div>
    <w:div w:id="1856311562">
      <w:bodyDiv w:val="1"/>
      <w:marLeft w:val="0"/>
      <w:marRight w:val="0"/>
      <w:marTop w:val="0"/>
      <w:marBottom w:val="0"/>
      <w:divBdr>
        <w:top w:val="none" w:sz="0" w:space="0" w:color="auto"/>
        <w:left w:val="none" w:sz="0" w:space="0" w:color="auto"/>
        <w:bottom w:val="none" w:sz="0" w:space="0" w:color="auto"/>
        <w:right w:val="none" w:sz="0" w:space="0" w:color="auto"/>
      </w:divBdr>
    </w:div>
    <w:div w:id="1856993964">
      <w:bodyDiv w:val="1"/>
      <w:marLeft w:val="0"/>
      <w:marRight w:val="0"/>
      <w:marTop w:val="0"/>
      <w:marBottom w:val="0"/>
      <w:divBdr>
        <w:top w:val="none" w:sz="0" w:space="0" w:color="auto"/>
        <w:left w:val="none" w:sz="0" w:space="0" w:color="auto"/>
        <w:bottom w:val="none" w:sz="0" w:space="0" w:color="auto"/>
        <w:right w:val="none" w:sz="0" w:space="0" w:color="auto"/>
      </w:divBdr>
    </w:div>
    <w:div w:id="1857378493">
      <w:bodyDiv w:val="1"/>
      <w:marLeft w:val="0"/>
      <w:marRight w:val="0"/>
      <w:marTop w:val="0"/>
      <w:marBottom w:val="0"/>
      <w:divBdr>
        <w:top w:val="none" w:sz="0" w:space="0" w:color="auto"/>
        <w:left w:val="none" w:sz="0" w:space="0" w:color="auto"/>
        <w:bottom w:val="none" w:sz="0" w:space="0" w:color="auto"/>
        <w:right w:val="none" w:sz="0" w:space="0" w:color="auto"/>
      </w:divBdr>
    </w:div>
    <w:div w:id="1858033832">
      <w:bodyDiv w:val="1"/>
      <w:marLeft w:val="0"/>
      <w:marRight w:val="0"/>
      <w:marTop w:val="0"/>
      <w:marBottom w:val="0"/>
      <w:divBdr>
        <w:top w:val="none" w:sz="0" w:space="0" w:color="auto"/>
        <w:left w:val="none" w:sz="0" w:space="0" w:color="auto"/>
        <w:bottom w:val="none" w:sz="0" w:space="0" w:color="auto"/>
        <w:right w:val="none" w:sz="0" w:space="0" w:color="auto"/>
      </w:divBdr>
    </w:div>
    <w:div w:id="1858303644">
      <w:bodyDiv w:val="1"/>
      <w:marLeft w:val="0"/>
      <w:marRight w:val="0"/>
      <w:marTop w:val="0"/>
      <w:marBottom w:val="0"/>
      <w:divBdr>
        <w:top w:val="none" w:sz="0" w:space="0" w:color="auto"/>
        <w:left w:val="none" w:sz="0" w:space="0" w:color="auto"/>
        <w:bottom w:val="none" w:sz="0" w:space="0" w:color="auto"/>
        <w:right w:val="none" w:sz="0" w:space="0" w:color="auto"/>
      </w:divBdr>
    </w:div>
    <w:div w:id="1858615910">
      <w:bodyDiv w:val="1"/>
      <w:marLeft w:val="0"/>
      <w:marRight w:val="0"/>
      <w:marTop w:val="0"/>
      <w:marBottom w:val="0"/>
      <w:divBdr>
        <w:top w:val="none" w:sz="0" w:space="0" w:color="auto"/>
        <w:left w:val="none" w:sz="0" w:space="0" w:color="auto"/>
        <w:bottom w:val="none" w:sz="0" w:space="0" w:color="auto"/>
        <w:right w:val="none" w:sz="0" w:space="0" w:color="auto"/>
      </w:divBdr>
    </w:div>
    <w:div w:id="1859276297">
      <w:bodyDiv w:val="1"/>
      <w:marLeft w:val="0"/>
      <w:marRight w:val="0"/>
      <w:marTop w:val="0"/>
      <w:marBottom w:val="0"/>
      <w:divBdr>
        <w:top w:val="none" w:sz="0" w:space="0" w:color="auto"/>
        <w:left w:val="none" w:sz="0" w:space="0" w:color="auto"/>
        <w:bottom w:val="none" w:sz="0" w:space="0" w:color="auto"/>
        <w:right w:val="none" w:sz="0" w:space="0" w:color="auto"/>
      </w:divBdr>
    </w:div>
    <w:div w:id="1860311597">
      <w:bodyDiv w:val="1"/>
      <w:marLeft w:val="0"/>
      <w:marRight w:val="0"/>
      <w:marTop w:val="0"/>
      <w:marBottom w:val="0"/>
      <w:divBdr>
        <w:top w:val="none" w:sz="0" w:space="0" w:color="auto"/>
        <w:left w:val="none" w:sz="0" w:space="0" w:color="auto"/>
        <w:bottom w:val="none" w:sz="0" w:space="0" w:color="auto"/>
        <w:right w:val="none" w:sz="0" w:space="0" w:color="auto"/>
      </w:divBdr>
    </w:div>
    <w:div w:id="1865702959">
      <w:bodyDiv w:val="1"/>
      <w:marLeft w:val="0"/>
      <w:marRight w:val="0"/>
      <w:marTop w:val="0"/>
      <w:marBottom w:val="0"/>
      <w:divBdr>
        <w:top w:val="none" w:sz="0" w:space="0" w:color="auto"/>
        <w:left w:val="none" w:sz="0" w:space="0" w:color="auto"/>
        <w:bottom w:val="none" w:sz="0" w:space="0" w:color="auto"/>
        <w:right w:val="none" w:sz="0" w:space="0" w:color="auto"/>
      </w:divBdr>
    </w:div>
    <w:div w:id="1867056935">
      <w:bodyDiv w:val="1"/>
      <w:marLeft w:val="0"/>
      <w:marRight w:val="0"/>
      <w:marTop w:val="0"/>
      <w:marBottom w:val="0"/>
      <w:divBdr>
        <w:top w:val="none" w:sz="0" w:space="0" w:color="auto"/>
        <w:left w:val="none" w:sz="0" w:space="0" w:color="auto"/>
        <w:bottom w:val="none" w:sz="0" w:space="0" w:color="auto"/>
        <w:right w:val="none" w:sz="0" w:space="0" w:color="auto"/>
      </w:divBdr>
    </w:div>
    <w:div w:id="1868063742">
      <w:bodyDiv w:val="1"/>
      <w:marLeft w:val="0"/>
      <w:marRight w:val="0"/>
      <w:marTop w:val="0"/>
      <w:marBottom w:val="0"/>
      <w:divBdr>
        <w:top w:val="none" w:sz="0" w:space="0" w:color="auto"/>
        <w:left w:val="none" w:sz="0" w:space="0" w:color="auto"/>
        <w:bottom w:val="none" w:sz="0" w:space="0" w:color="auto"/>
        <w:right w:val="none" w:sz="0" w:space="0" w:color="auto"/>
      </w:divBdr>
    </w:div>
    <w:div w:id="1870487760">
      <w:bodyDiv w:val="1"/>
      <w:marLeft w:val="0"/>
      <w:marRight w:val="0"/>
      <w:marTop w:val="0"/>
      <w:marBottom w:val="0"/>
      <w:divBdr>
        <w:top w:val="none" w:sz="0" w:space="0" w:color="auto"/>
        <w:left w:val="none" w:sz="0" w:space="0" w:color="auto"/>
        <w:bottom w:val="none" w:sz="0" w:space="0" w:color="auto"/>
        <w:right w:val="none" w:sz="0" w:space="0" w:color="auto"/>
      </w:divBdr>
    </w:div>
    <w:div w:id="1870605838">
      <w:bodyDiv w:val="1"/>
      <w:marLeft w:val="0"/>
      <w:marRight w:val="0"/>
      <w:marTop w:val="0"/>
      <w:marBottom w:val="0"/>
      <w:divBdr>
        <w:top w:val="none" w:sz="0" w:space="0" w:color="auto"/>
        <w:left w:val="none" w:sz="0" w:space="0" w:color="auto"/>
        <w:bottom w:val="none" w:sz="0" w:space="0" w:color="auto"/>
        <w:right w:val="none" w:sz="0" w:space="0" w:color="auto"/>
      </w:divBdr>
    </w:div>
    <w:div w:id="1874150525">
      <w:bodyDiv w:val="1"/>
      <w:marLeft w:val="0"/>
      <w:marRight w:val="0"/>
      <w:marTop w:val="0"/>
      <w:marBottom w:val="0"/>
      <w:divBdr>
        <w:top w:val="none" w:sz="0" w:space="0" w:color="auto"/>
        <w:left w:val="none" w:sz="0" w:space="0" w:color="auto"/>
        <w:bottom w:val="none" w:sz="0" w:space="0" w:color="auto"/>
        <w:right w:val="none" w:sz="0" w:space="0" w:color="auto"/>
      </w:divBdr>
    </w:div>
    <w:div w:id="1874415074">
      <w:bodyDiv w:val="1"/>
      <w:marLeft w:val="0"/>
      <w:marRight w:val="0"/>
      <w:marTop w:val="0"/>
      <w:marBottom w:val="0"/>
      <w:divBdr>
        <w:top w:val="none" w:sz="0" w:space="0" w:color="auto"/>
        <w:left w:val="none" w:sz="0" w:space="0" w:color="auto"/>
        <w:bottom w:val="none" w:sz="0" w:space="0" w:color="auto"/>
        <w:right w:val="none" w:sz="0" w:space="0" w:color="auto"/>
      </w:divBdr>
    </w:div>
    <w:div w:id="1875338891">
      <w:bodyDiv w:val="1"/>
      <w:marLeft w:val="0"/>
      <w:marRight w:val="0"/>
      <w:marTop w:val="0"/>
      <w:marBottom w:val="0"/>
      <w:divBdr>
        <w:top w:val="none" w:sz="0" w:space="0" w:color="auto"/>
        <w:left w:val="none" w:sz="0" w:space="0" w:color="auto"/>
        <w:bottom w:val="none" w:sz="0" w:space="0" w:color="auto"/>
        <w:right w:val="none" w:sz="0" w:space="0" w:color="auto"/>
      </w:divBdr>
    </w:div>
    <w:div w:id="1876652029">
      <w:bodyDiv w:val="1"/>
      <w:marLeft w:val="0"/>
      <w:marRight w:val="0"/>
      <w:marTop w:val="0"/>
      <w:marBottom w:val="0"/>
      <w:divBdr>
        <w:top w:val="none" w:sz="0" w:space="0" w:color="auto"/>
        <w:left w:val="none" w:sz="0" w:space="0" w:color="auto"/>
        <w:bottom w:val="none" w:sz="0" w:space="0" w:color="auto"/>
        <w:right w:val="none" w:sz="0" w:space="0" w:color="auto"/>
      </w:divBdr>
    </w:div>
    <w:div w:id="1877961145">
      <w:bodyDiv w:val="1"/>
      <w:marLeft w:val="0"/>
      <w:marRight w:val="0"/>
      <w:marTop w:val="0"/>
      <w:marBottom w:val="0"/>
      <w:divBdr>
        <w:top w:val="none" w:sz="0" w:space="0" w:color="auto"/>
        <w:left w:val="none" w:sz="0" w:space="0" w:color="auto"/>
        <w:bottom w:val="none" w:sz="0" w:space="0" w:color="auto"/>
        <w:right w:val="none" w:sz="0" w:space="0" w:color="auto"/>
      </w:divBdr>
    </w:div>
    <w:div w:id="1878272850">
      <w:bodyDiv w:val="1"/>
      <w:marLeft w:val="0"/>
      <w:marRight w:val="0"/>
      <w:marTop w:val="0"/>
      <w:marBottom w:val="0"/>
      <w:divBdr>
        <w:top w:val="none" w:sz="0" w:space="0" w:color="auto"/>
        <w:left w:val="none" w:sz="0" w:space="0" w:color="auto"/>
        <w:bottom w:val="none" w:sz="0" w:space="0" w:color="auto"/>
        <w:right w:val="none" w:sz="0" w:space="0" w:color="auto"/>
      </w:divBdr>
    </w:div>
    <w:div w:id="1879388806">
      <w:bodyDiv w:val="1"/>
      <w:marLeft w:val="0"/>
      <w:marRight w:val="0"/>
      <w:marTop w:val="0"/>
      <w:marBottom w:val="0"/>
      <w:divBdr>
        <w:top w:val="none" w:sz="0" w:space="0" w:color="auto"/>
        <w:left w:val="none" w:sz="0" w:space="0" w:color="auto"/>
        <w:bottom w:val="none" w:sz="0" w:space="0" w:color="auto"/>
        <w:right w:val="none" w:sz="0" w:space="0" w:color="auto"/>
      </w:divBdr>
    </w:div>
    <w:div w:id="1879969480">
      <w:bodyDiv w:val="1"/>
      <w:marLeft w:val="0"/>
      <w:marRight w:val="0"/>
      <w:marTop w:val="0"/>
      <w:marBottom w:val="0"/>
      <w:divBdr>
        <w:top w:val="none" w:sz="0" w:space="0" w:color="auto"/>
        <w:left w:val="none" w:sz="0" w:space="0" w:color="auto"/>
        <w:bottom w:val="none" w:sz="0" w:space="0" w:color="auto"/>
        <w:right w:val="none" w:sz="0" w:space="0" w:color="auto"/>
      </w:divBdr>
    </w:div>
    <w:div w:id="1880123450">
      <w:bodyDiv w:val="1"/>
      <w:marLeft w:val="0"/>
      <w:marRight w:val="0"/>
      <w:marTop w:val="0"/>
      <w:marBottom w:val="0"/>
      <w:divBdr>
        <w:top w:val="none" w:sz="0" w:space="0" w:color="auto"/>
        <w:left w:val="none" w:sz="0" w:space="0" w:color="auto"/>
        <w:bottom w:val="none" w:sz="0" w:space="0" w:color="auto"/>
        <w:right w:val="none" w:sz="0" w:space="0" w:color="auto"/>
      </w:divBdr>
    </w:div>
    <w:div w:id="1880436790">
      <w:bodyDiv w:val="1"/>
      <w:marLeft w:val="0"/>
      <w:marRight w:val="0"/>
      <w:marTop w:val="0"/>
      <w:marBottom w:val="0"/>
      <w:divBdr>
        <w:top w:val="none" w:sz="0" w:space="0" w:color="auto"/>
        <w:left w:val="none" w:sz="0" w:space="0" w:color="auto"/>
        <w:bottom w:val="none" w:sz="0" w:space="0" w:color="auto"/>
        <w:right w:val="none" w:sz="0" w:space="0" w:color="auto"/>
      </w:divBdr>
    </w:div>
    <w:div w:id="1880702974">
      <w:bodyDiv w:val="1"/>
      <w:marLeft w:val="0"/>
      <w:marRight w:val="0"/>
      <w:marTop w:val="0"/>
      <w:marBottom w:val="0"/>
      <w:divBdr>
        <w:top w:val="none" w:sz="0" w:space="0" w:color="auto"/>
        <w:left w:val="none" w:sz="0" w:space="0" w:color="auto"/>
        <w:bottom w:val="none" w:sz="0" w:space="0" w:color="auto"/>
        <w:right w:val="none" w:sz="0" w:space="0" w:color="auto"/>
      </w:divBdr>
    </w:div>
    <w:div w:id="1880822249">
      <w:bodyDiv w:val="1"/>
      <w:marLeft w:val="0"/>
      <w:marRight w:val="0"/>
      <w:marTop w:val="0"/>
      <w:marBottom w:val="0"/>
      <w:divBdr>
        <w:top w:val="none" w:sz="0" w:space="0" w:color="auto"/>
        <w:left w:val="none" w:sz="0" w:space="0" w:color="auto"/>
        <w:bottom w:val="none" w:sz="0" w:space="0" w:color="auto"/>
        <w:right w:val="none" w:sz="0" w:space="0" w:color="auto"/>
      </w:divBdr>
    </w:div>
    <w:div w:id="1882789219">
      <w:bodyDiv w:val="1"/>
      <w:marLeft w:val="0"/>
      <w:marRight w:val="0"/>
      <w:marTop w:val="0"/>
      <w:marBottom w:val="0"/>
      <w:divBdr>
        <w:top w:val="none" w:sz="0" w:space="0" w:color="auto"/>
        <w:left w:val="none" w:sz="0" w:space="0" w:color="auto"/>
        <w:bottom w:val="none" w:sz="0" w:space="0" w:color="auto"/>
        <w:right w:val="none" w:sz="0" w:space="0" w:color="auto"/>
      </w:divBdr>
    </w:div>
    <w:div w:id="1883663017">
      <w:bodyDiv w:val="1"/>
      <w:marLeft w:val="0"/>
      <w:marRight w:val="0"/>
      <w:marTop w:val="0"/>
      <w:marBottom w:val="0"/>
      <w:divBdr>
        <w:top w:val="none" w:sz="0" w:space="0" w:color="auto"/>
        <w:left w:val="none" w:sz="0" w:space="0" w:color="auto"/>
        <w:bottom w:val="none" w:sz="0" w:space="0" w:color="auto"/>
        <w:right w:val="none" w:sz="0" w:space="0" w:color="auto"/>
      </w:divBdr>
    </w:div>
    <w:div w:id="1884099305">
      <w:bodyDiv w:val="1"/>
      <w:marLeft w:val="0"/>
      <w:marRight w:val="0"/>
      <w:marTop w:val="0"/>
      <w:marBottom w:val="0"/>
      <w:divBdr>
        <w:top w:val="none" w:sz="0" w:space="0" w:color="auto"/>
        <w:left w:val="none" w:sz="0" w:space="0" w:color="auto"/>
        <w:bottom w:val="none" w:sz="0" w:space="0" w:color="auto"/>
        <w:right w:val="none" w:sz="0" w:space="0" w:color="auto"/>
      </w:divBdr>
    </w:div>
    <w:div w:id="1884832014">
      <w:bodyDiv w:val="1"/>
      <w:marLeft w:val="0"/>
      <w:marRight w:val="0"/>
      <w:marTop w:val="0"/>
      <w:marBottom w:val="0"/>
      <w:divBdr>
        <w:top w:val="none" w:sz="0" w:space="0" w:color="auto"/>
        <w:left w:val="none" w:sz="0" w:space="0" w:color="auto"/>
        <w:bottom w:val="none" w:sz="0" w:space="0" w:color="auto"/>
        <w:right w:val="none" w:sz="0" w:space="0" w:color="auto"/>
      </w:divBdr>
    </w:div>
    <w:div w:id="1885024612">
      <w:bodyDiv w:val="1"/>
      <w:marLeft w:val="0"/>
      <w:marRight w:val="0"/>
      <w:marTop w:val="0"/>
      <w:marBottom w:val="0"/>
      <w:divBdr>
        <w:top w:val="none" w:sz="0" w:space="0" w:color="auto"/>
        <w:left w:val="none" w:sz="0" w:space="0" w:color="auto"/>
        <w:bottom w:val="none" w:sz="0" w:space="0" w:color="auto"/>
        <w:right w:val="none" w:sz="0" w:space="0" w:color="auto"/>
      </w:divBdr>
    </w:div>
    <w:div w:id="1887523186">
      <w:bodyDiv w:val="1"/>
      <w:marLeft w:val="0"/>
      <w:marRight w:val="0"/>
      <w:marTop w:val="0"/>
      <w:marBottom w:val="0"/>
      <w:divBdr>
        <w:top w:val="none" w:sz="0" w:space="0" w:color="auto"/>
        <w:left w:val="none" w:sz="0" w:space="0" w:color="auto"/>
        <w:bottom w:val="none" w:sz="0" w:space="0" w:color="auto"/>
        <w:right w:val="none" w:sz="0" w:space="0" w:color="auto"/>
      </w:divBdr>
    </w:div>
    <w:div w:id="1887987263">
      <w:bodyDiv w:val="1"/>
      <w:marLeft w:val="0"/>
      <w:marRight w:val="0"/>
      <w:marTop w:val="0"/>
      <w:marBottom w:val="0"/>
      <w:divBdr>
        <w:top w:val="none" w:sz="0" w:space="0" w:color="auto"/>
        <w:left w:val="none" w:sz="0" w:space="0" w:color="auto"/>
        <w:bottom w:val="none" w:sz="0" w:space="0" w:color="auto"/>
        <w:right w:val="none" w:sz="0" w:space="0" w:color="auto"/>
      </w:divBdr>
    </w:div>
    <w:div w:id="1888444802">
      <w:bodyDiv w:val="1"/>
      <w:marLeft w:val="0"/>
      <w:marRight w:val="0"/>
      <w:marTop w:val="0"/>
      <w:marBottom w:val="0"/>
      <w:divBdr>
        <w:top w:val="none" w:sz="0" w:space="0" w:color="auto"/>
        <w:left w:val="none" w:sz="0" w:space="0" w:color="auto"/>
        <w:bottom w:val="none" w:sz="0" w:space="0" w:color="auto"/>
        <w:right w:val="none" w:sz="0" w:space="0" w:color="auto"/>
      </w:divBdr>
    </w:div>
    <w:div w:id="1888756207">
      <w:bodyDiv w:val="1"/>
      <w:marLeft w:val="0"/>
      <w:marRight w:val="0"/>
      <w:marTop w:val="0"/>
      <w:marBottom w:val="0"/>
      <w:divBdr>
        <w:top w:val="none" w:sz="0" w:space="0" w:color="auto"/>
        <w:left w:val="none" w:sz="0" w:space="0" w:color="auto"/>
        <w:bottom w:val="none" w:sz="0" w:space="0" w:color="auto"/>
        <w:right w:val="none" w:sz="0" w:space="0" w:color="auto"/>
      </w:divBdr>
    </w:div>
    <w:div w:id="1889566581">
      <w:bodyDiv w:val="1"/>
      <w:marLeft w:val="0"/>
      <w:marRight w:val="0"/>
      <w:marTop w:val="0"/>
      <w:marBottom w:val="0"/>
      <w:divBdr>
        <w:top w:val="none" w:sz="0" w:space="0" w:color="auto"/>
        <w:left w:val="none" w:sz="0" w:space="0" w:color="auto"/>
        <w:bottom w:val="none" w:sz="0" w:space="0" w:color="auto"/>
        <w:right w:val="none" w:sz="0" w:space="0" w:color="auto"/>
      </w:divBdr>
    </w:div>
    <w:div w:id="1890802842">
      <w:bodyDiv w:val="1"/>
      <w:marLeft w:val="0"/>
      <w:marRight w:val="0"/>
      <w:marTop w:val="0"/>
      <w:marBottom w:val="0"/>
      <w:divBdr>
        <w:top w:val="none" w:sz="0" w:space="0" w:color="auto"/>
        <w:left w:val="none" w:sz="0" w:space="0" w:color="auto"/>
        <w:bottom w:val="none" w:sz="0" w:space="0" w:color="auto"/>
        <w:right w:val="none" w:sz="0" w:space="0" w:color="auto"/>
      </w:divBdr>
    </w:div>
    <w:div w:id="1890916081">
      <w:bodyDiv w:val="1"/>
      <w:marLeft w:val="0"/>
      <w:marRight w:val="0"/>
      <w:marTop w:val="0"/>
      <w:marBottom w:val="0"/>
      <w:divBdr>
        <w:top w:val="none" w:sz="0" w:space="0" w:color="auto"/>
        <w:left w:val="none" w:sz="0" w:space="0" w:color="auto"/>
        <w:bottom w:val="none" w:sz="0" w:space="0" w:color="auto"/>
        <w:right w:val="none" w:sz="0" w:space="0" w:color="auto"/>
      </w:divBdr>
    </w:div>
    <w:div w:id="1891960978">
      <w:bodyDiv w:val="1"/>
      <w:marLeft w:val="0"/>
      <w:marRight w:val="0"/>
      <w:marTop w:val="0"/>
      <w:marBottom w:val="0"/>
      <w:divBdr>
        <w:top w:val="none" w:sz="0" w:space="0" w:color="auto"/>
        <w:left w:val="none" w:sz="0" w:space="0" w:color="auto"/>
        <w:bottom w:val="none" w:sz="0" w:space="0" w:color="auto"/>
        <w:right w:val="none" w:sz="0" w:space="0" w:color="auto"/>
      </w:divBdr>
    </w:div>
    <w:div w:id="1892183151">
      <w:bodyDiv w:val="1"/>
      <w:marLeft w:val="0"/>
      <w:marRight w:val="0"/>
      <w:marTop w:val="0"/>
      <w:marBottom w:val="0"/>
      <w:divBdr>
        <w:top w:val="none" w:sz="0" w:space="0" w:color="auto"/>
        <w:left w:val="none" w:sz="0" w:space="0" w:color="auto"/>
        <w:bottom w:val="none" w:sz="0" w:space="0" w:color="auto"/>
        <w:right w:val="none" w:sz="0" w:space="0" w:color="auto"/>
      </w:divBdr>
    </w:div>
    <w:div w:id="1893687600">
      <w:bodyDiv w:val="1"/>
      <w:marLeft w:val="0"/>
      <w:marRight w:val="0"/>
      <w:marTop w:val="0"/>
      <w:marBottom w:val="0"/>
      <w:divBdr>
        <w:top w:val="none" w:sz="0" w:space="0" w:color="auto"/>
        <w:left w:val="none" w:sz="0" w:space="0" w:color="auto"/>
        <w:bottom w:val="none" w:sz="0" w:space="0" w:color="auto"/>
        <w:right w:val="none" w:sz="0" w:space="0" w:color="auto"/>
      </w:divBdr>
    </w:div>
    <w:div w:id="1894003852">
      <w:bodyDiv w:val="1"/>
      <w:marLeft w:val="0"/>
      <w:marRight w:val="0"/>
      <w:marTop w:val="0"/>
      <w:marBottom w:val="0"/>
      <w:divBdr>
        <w:top w:val="none" w:sz="0" w:space="0" w:color="auto"/>
        <w:left w:val="none" w:sz="0" w:space="0" w:color="auto"/>
        <w:bottom w:val="none" w:sz="0" w:space="0" w:color="auto"/>
        <w:right w:val="none" w:sz="0" w:space="0" w:color="auto"/>
      </w:divBdr>
    </w:div>
    <w:div w:id="1894460307">
      <w:bodyDiv w:val="1"/>
      <w:marLeft w:val="0"/>
      <w:marRight w:val="0"/>
      <w:marTop w:val="0"/>
      <w:marBottom w:val="0"/>
      <w:divBdr>
        <w:top w:val="none" w:sz="0" w:space="0" w:color="auto"/>
        <w:left w:val="none" w:sz="0" w:space="0" w:color="auto"/>
        <w:bottom w:val="none" w:sz="0" w:space="0" w:color="auto"/>
        <w:right w:val="none" w:sz="0" w:space="0" w:color="auto"/>
      </w:divBdr>
    </w:div>
    <w:div w:id="1894733430">
      <w:bodyDiv w:val="1"/>
      <w:marLeft w:val="0"/>
      <w:marRight w:val="0"/>
      <w:marTop w:val="0"/>
      <w:marBottom w:val="0"/>
      <w:divBdr>
        <w:top w:val="none" w:sz="0" w:space="0" w:color="auto"/>
        <w:left w:val="none" w:sz="0" w:space="0" w:color="auto"/>
        <w:bottom w:val="none" w:sz="0" w:space="0" w:color="auto"/>
        <w:right w:val="none" w:sz="0" w:space="0" w:color="auto"/>
      </w:divBdr>
    </w:div>
    <w:div w:id="1895316534">
      <w:bodyDiv w:val="1"/>
      <w:marLeft w:val="0"/>
      <w:marRight w:val="0"/>
      <w:marTop w:val="0"/>
      <w:marBottom w:val="0"/>
      <w:divBdr>
        <w:top w:val="none" w:sz="0" w:space="0" w:color="auto"/>
        <w:left w:val="none" w:sz="0" w:space="0" w:color="auto"/>
        <w:bottom w:val="none" w:sz="0" w:space="0" w:color="auto"/>
        <w:right w:val="none" w:sz="0" w:space="0" w:color="auto"/>
      </w:divBdr>
    </w:div>
    <w:div w:id="1896506775">
      <w:bodyDiv w:val="1"/>
      <w:marLeft w:val="0"/>
      <w:marRight w:val="0"/>
      <w:marTop w:val="0"/>
      <w:marBottom w:val="0"/>
      <w:divBdr>
        <w:top w:val="none" w:sz="0" w:space="0" w:color="auto"/>
        <w:left w:val="none" w:sz="0" w:space="0" w:color="auto"/>
        <w:bottom w:val="none" w:sz="0" w:space="0" w:color="auto"/>
        <w:right w:val="none" w:sz="0" w:space="0" w:color="auto"/>
      </w:divBdr>
    </w:div>
    <w:div w:id="1896970273">
      <w:bodyDiv w:val="1"/>
      <w:marLeft w:val="0"/>
      <w:marRight w:val="0"/>
      <w:marTop w:val="0"/>
      <w:marBottom w:val="0"/>
      <w:divBdr>
        <w:top w:val="none" w:sz="0" w:space="0" w:color="auto"/>
        <w:left w:val="none" w:sz="0" w:space="0" w:color="auto"/>
        <w:bottom w:val="none" w:sz="0" w:space="0" w:color="auto"/>
        <w:right w:val="none" w:sz="0" w:space="0" w:color="auto"/>
      </w:divBdr>
    </w:div>
    <w:div w:id="1898778843">
      <w:bodyDiv w:val="1"/>
      <w:marLeft w:val="0"/>
      <w:marRight w:val="0"/>
      <w:marTop w:val="0"/>
      <w:marBottom w:val="0"/>
      <w:divBdr>
        <w:top w:val="none" w:sz="0" w:space="0" w:color="auto"/>
        <w:left w:val="none" w:sz="0" w:space="0" w:color="auto"/>
        <w:bottom w:val="none" w:sz="0" w:space="0" w:color="auto"/>
        <w:right w:val="none" w:sz="0" w:space="0" w:color="auto"/>
      </w:divBdr>
    </w:div>
    <w:div w:id="1899322634">
      <w:bodyDiv w:val="1"/>
      <w:marLeft w:val="0"/>
      <w:marRight w:val="0"/>
      <w:marTop w:val="0"/>
      <w:marBottom w:val="0"/>
      <w:divBdr>
        <w:top w:val="none" w:sz="0" w:space="0" w:color="auto"/>
        <w:left w:val="none" w:sz="0" w:space="0" w:color="auto"/>
        <w:bottom w:val="none" w:sz="0" w:space="0" w:color="auto"/>
        <w:right w:val="none" w:sz="0" w:space="0" w:color="auto"/>
      </w:divBdr>
    </w:div>
    <w:div w:id="1899509023">
      <w:bodyDiv w:val="1"/>
      <w:marLeft w:val="0"/>
      <w:marRight w:val="0"/>
      <w:marTop w:val="0"/>
      <w:marBottom w:val="0"/>
      <w:divBdr>
        <w:top w:val="none" w:sz="0" w:space="0" w:color="auto"/>
        <w:left w:val="none" w:sz="0" w:space="0" w:color="auto"/>
        <w:bottom w:val="none" w:sz="0" w:space="0" w:color="auto"/>
        <w:right w:val="none" w:sz="0" w:space="0" w:color="auto"/>
      </w:divBdr>
    </w:div>
    <w:div w:id="1900245651">
      <w:bodyDiv w:val="1"/>
      <w:marLeft w:val="0"/>
      <w:marRight w:val="0"/>
      <w:marTop w:val="0"/>
      <w:marBottom w:val="0"/>
      <w:divBdr>
        <w:top w:val="none" w:sz="0" w:space="0" w:color="auto"/>
        <w:left w:val="none" w:sz="0" w:space="0" w:color="auto"/>
        <w:bottom w:val="none" w:sz="0" w:space="0" w:color="auto"/>
        <w:right w:val="none" w:sz="0" w:space="0" w:color="auto"/>
      </w:divBdr>
    </w:div>
    <w:div w:id="1901749494">
      <w:bodyDiv w:val="1"/>
      <w:marLeft w:val="0"/>
      <w:marRight w:val="0"/>
      <w:marTop w:val="0"/>
      <w:marBottom w:val="0"/>
      <w:divBdr>
        <w:top w:val="none" w:sz="0" w:space="0" w:color="auto"/>
        <w:left w:val="none" w:sz="0" w:space="0" w:color="auto"/>
        <w:bottom w:val="none" w:sz="0" w:space="0" w:color="auto"/>
        <w:right w:val="none" w:sz="0" w:space="0" w:color="auto"/>
      </w:divBdr>
    </w:div>
    <w:div w:id="1902209432">
      <w:bodyDiv w:val="1"/>
      <w:marLeft w:val="0"/>
      <w:marRight w:val="0"/>
      <w:marTop w:val="0"/>
      <w:marBottom w:val="0"/>
      <w:divBdr>
        <w:top w:val="none" w:sz="0" w:space="0" w:color="auto"/>
        <w:left w:val="none" w:sz="0" w:space="0" w:color="auto"/>
        <w:bottom w:val="none" w:sz="0" w:space="0" w:color="auto"/>
        <w:right w:val="none" w:sz="0" w:space="0" w:color="auto"/>
      </w:divBdr>
    </w:div>
    <w:div w:id="1903127918">
      <w:bodyDiv w:val="1"/>
      <w:marLeft w:val="0"/>
      <w:marRight w:val="0"/>
      <w:marTop w:val="0"/>
      <w:marBottom w:val="0"/>
      <w:divBdr>
        <w:top w:val="none" w:sz="0" w:space="0" w:color="auto"/>
        <w:left w:val="none" w:sz="0" w:space="0" w:color="auto"/>
        <w:bottom w:val="none" w:sz="0" w:space="0" w:color="auto"/>
        <w:right w:val="none" w:sz="0" w:space="0" w:color="auto"/>
      </w:divBdr>
    </w:div>
    <w:div w:id="1903128006">
      <w:bodyDiv w:val="1"/>
      <w:marLeft w:val="0"/>
      <w:marRight w:val="0"/>
      <w:marTop w:val="0"/>
      <w:marBottom w:val="0"/>
      <w:divBdr>
        <w:top w:val="none" w:sz="0" w:space="0" w:color="auto"/>
        <w:left w:val="none" w:sz="0" w:space="0" w:color="auto"/>
        <w:bottom w:val="none" w:sz="0" w:space="0" w:color="auto"/>
        <w:right w:val="none" w:sz="0" w:space="0" w:color="auto"/>
      </w:divBdr>
    </w:div>
    <w:div w:id="1903787500">
      <w:bodyDiv w:val="1"/>
      <w:marLeft w:val="0"/>
      <w:marRight w:val="0"/>
      <w:marTop w:val="0"/>
      <w:marBottom w:val="0"/>
      <w:divBdr>
        <w:top w:val="none" w:sz="0" w:space="0" w:color="auto"/>
        <w:left w:val="none" w:sz="0" w:space="0" w:color="auto"/>
        <w:bottom w:val="none" w:sz="0" w:space="0" w:color="auto"/>
        <w:right w:val="none" w:sz="0" w:space="0" w:color="auto"/>
      </w:divBdr>
    </w:div>
    <w:div w:id="1906866389">
      <w:bodyDiv w:val="1"/>
      <w:marLeft w:val="0"/>
      <w:marRight w:val="0"/>
      <w:marTop w:val="0"/>
      <w:marBottom w:val="0"/>
      <w:divBdr>
        <w:top w:val="none" w:sz="0" w:space="0" w:color="auto"/>
        <w:left w:val="none" w:sz="0" w:space="0" w:color="auto"/>
        <w:bottom w:val="none" w:sz="0" w:space="0" w:color="auto"/>
        <w:right w:val="none" w:sz="0" w:space="0" w:color="auto"/>
      </w:divBdr>
    </w:div>
    <w:div w:id="1907494691">
      <w:bodyDiv w:val="1"/>
      <w:marLeft w:val="0"/>
      <w:marRight w:val="0"/>
      <w:marTop w:val="0"/>
      <w:marBottom w:val="0"/>
      <w:divBdr>
        <w:top w:val="none" w:sz="0" w:space="0" w:color="auto"/>
        <w:left w:val="none" w:sz="0" w:space="0" w:color="auto"/>
        <w:bottom w:val="none" w:sz="0" w:space="0" w:color="auto"/>
        <w:right w:val="none" w:sz="0" w:space="0" w:color="auto"/>
      </w:divBdr>
    </w:div>
    <w:div w:id="1907954201">
      <w:bodyDiv w:val="1"/>
      <w:marLeft w:val="0"/>
      <w:marRight w:val="0"/>
      <w:marTop w:val="0"/>
      <w:marBottom w:val="0"/>
      <w:divBdr>
        <w:top w:val="none" w:sz="0" w:space="0" w:color="auto"/>
        <w:left w:val="none" w:sz="0" w:space="0" w:color="auto"/>
        <w:bottom w:val="none" w:sz="0" w:space="0" w:color="auto"/>
        <w:right w:val="none" w:sz="0" w:space="0" w:color="auto"/>
      </w:divBdr>
    </w:div>
    <w:div w:id="1908762513">
      <w:bodyDiv w:val="1"/>
      <w:marLeft w:val="0"/>
      <w:marRight w:val="0"/>
      <w:marTop w:val="0"/>
      <w:marBottom w:val="0"/>
      <w:divBdr>
        <w:top w:val="none" w:sz="0" w:space="0" w:color="auto"/>
        <w:left w:val="none" w:sz="0" w:space="0" w:color="auto"/>
        <w:bottom w:val="none" w:sz="0" w:space="0" w:color="auto"/>
        <w:right w:val="none" w:sz="0" w:space="0" w:color="auto"/>
      </w:divBdr>
    </w:div>
    <w:div w:id="1909605771">
      <w:bodyDiv w:val="1"/>
      <w:marLeft w:val="0"/>
      <w:marRight w:val="0"/>
      <w:marTop w:val="0"/>
      <w:marBottom w:val="0"/>
      <w:divBdr>
        <w:top w:val="none" w:sz="0" w:space="0" w:color="auto"/>
        <w:left w:val="none" w:sz="0" w:space="0" w:color="auto"/>
        <w:bottom w:val="none" w:sz="0" w:space="0" w:color="auto"/>
        <w:right w:val="none" w:sz="0" w:space="0" w:color="auto"/>
      </w:divBdr>
    </w:div>
    <w:div w:id="1909657307">
      <w:bodyDiv w:val="1"/>
      <w:marLeft w:val="0"/>
      <w:marRight w:val="0"/>
      <w:marTop w:val="0"/>
      <w:marBottom w:val="0"/>
      <w:divBdr>
        <w:top w:val="none" w:sz="0" w:space="0" w:color="auto"/>
        <w:left w:val="none" w:sz="0" w:space="0" w:color="auto"/>
        <w:bottom w:val="none" w:sz="0" w:space="0" w:color="auto"/>
        <w:right w:val="none" w:sz="0" w:space="0" w:color="auto"/>
      </w:divBdr>
    </w:div>
    <w:div w:id="1909991838">
      <w:bodyDiv w:val="1"/>
      <w:marLeft w:val="0"/>
      <w:marRight w:val="0"/>
      <w:marTop w:val="0"/>
      <w:marBottom w:val="0"/>
      <w:divBdr>
        <w:top w:val="none" w:sz="0" w:space="0" w:color="auto"/>
        <w:left w:val="none" w:sz="0" w:space="0" w:color="auto"/>
        <w:bottom w:val="none" w:sz="0" w:space="0" w:color="auto"/>
        <w:right w:val="none" w:sz="0" w:space="0" w:color="auto"/>
      </w:divBdr>
    </w:div>
    <w:div w:id="1911502349">
      <w:bodyDiv w:val="1"/>
      <w:marLeft w:val="0"/>
      <w:marRight w:val="0"/>
      <w:marTop w:val="0"/>
      <w:marBottom w:val="0"/>
      <w:divBdr>
        <w:top w:val="none" w:sz="0" w:space="0" w:color="auto"/>
        <w:left w:val="none" w:sz="0" w:space="0" w:color="auto"/>
        <w:bottom w:val="none" w:sz="0" w:space="0" w:color="auto"/>
        <w:right w:val="none" w:sz="0" w:space="0" w:color="auto"/>
      </w:divBdr>
    </w:div>
    <w:div w:id="1913001345">
      <w:bodyDiv w:val="1"/>
      <w:marLeft w:val="0"/>
      <w:marRight w:val="0"/>
      <w:marTop w:val="0"/>
      <w:marBottom w:val="0"/>
      <w:divBdr>
        <w:top w:val="none" w:sz="0" w:space="0" w:color="auto"/>
        <w:left w:val="none" w:sz="0" w:space="0" w:color="auto"/>
        <w:bottom w:val="none" w:sz="0" w:space="0" w:color="auto"/>
        <w:right w:val="none" w:sz="0" w:space="0" w:color="auto"/>
      </w:divBdr>
    </w:div>
    <w:div w:id="1913005290">
      <w:bodyDiv w:val="1"/>
      <w:marLeft w:val="0"/>
      <w:marRight w:val="0"/>
      <w:marTop w:val="0"/>
      <w:marBottom w:val="0"/>
      <w:divBdr>
        <w:top w:val="none" w:sz="0" w:space="0" w:color="auto"/>
        <w:left w:val="none" w:sz="0" w:space="0" w:color="auto"/>
        <w:bottom w:val="none" w:sz="0" w:space="0" w:color="auto"/>
        <w:right w:val="none" w:sz="0" w:space="0" w:color="auto"/>
      </w:divBdr>
    </w:div>
    <w:div w:id="1913618080">
      <w:bodyDiv w:val="1"/>
      <w:marLeft w:val="0"/>
      <w:marRight w:val="0"/>
      <w:marTop w:val="0"/>
      <w:marBottom w:val="0"/>
      <w:divBdr>
        <w:top w:val="none" w:sz="0" w:space="0" w:color="auto"/>
        <w:left w:val="none" w:sz="0" w:space="0" w:color="auto"/>
        <w:bottom w:val="none" w:sz="0" w:space="0" w:color="auto"/>
        <w:right w:val="none" w:sz="0" w:space="0" w:color="auto"/>
      </w:divBdr>
    </w:div>
    <w:div w:id="1915120965">
      <w:bodyDiv w:val="1"/>
      <w:marLeft w:val="0"/>
      <w:marRight w:val="0"/>
      <w:marTop w:val="0"/>
      <w:marBottom w:val="0"/>
      <w:divBdr>
        <w:top w:val="none" w:sz="0" w:space="0" w:color="auto"/>
        <w:left w:val="none" w:sz="0" w:space="0" w:color="auto"/>
        <w:bottom w:val="none" w:sz="0" w:space="0" w:color="auto"/>
        <w:right w:val="none" w:sz="0" w:space="0" w:color="auto"/>
      </w:divBdr>
    </w:div>
    <w:div w:id="1915164646">
      <w:bodyDiv w:val="1"/>
      <w:marLeft w:val="0"/>
      <w:marRight w:val="0"/>
      <w:marTop w:val="0"/>
      <w:marBottom w:val="0"/>
      <w:divBdr>
        <w:top w:val="none" w:sz="0" w:space="0" w:color="auto"/>
        <w:left w:val="none" w:sz="0" w:space="0" w:color="auto"/>
        <w:bottom w:val="none" w:sz="0" w:space="0" w:color="auto"/>
        <w:right w:val="none" w:sz="0" w:space="0" w:color="auto"/>
      </w:divBdr>
    </w:div>
    <w:div w:id="1916431326">
      <w:bodyDiv w:val="1"/>
      <w:marLeft w:val="0"/>
      <w:marRight w:val="0"/>
      <w:marTop w:val="0"/>
      <w:marBottom w:val="0"/>
      <w:divBdr>
        <w:top w:val="none" w:sz="0" w:space="0" w:color="auto"/>
        <w:left w:val="none" w:sz="0" w:space="0" w:color="auto"/>
        <w:bottom w:val="none" w:sz="0" w:space="0" w:color="auto"/>
        <w:right w:val="none" w:sz="0" w:space="0" w:color="auto"/>
      </w:divBdr>
    </w:div>
    <w:div w:id="1916863032">
      <w:bodyDiv w:val="1"/>
      <w:marLeft w:val="0"/>
      <w:marRight w:val="0"/>
      <w:marTop w:val="0"/>
      <w:marBottom w:val="0"/>
      <w:divBdr>
        <w:top w:val="none" w:sz="0" w:space="0" w:color="auto"/>
        <w:left w:val="none" w:sz="0" w:space="0" w:color="auto"/>
        <w:bottom w:val="none" w:sz="0" w:space="0" w:color="auto"/>
        <w:right w:val="none" w:sz="0" w:space="0" w:color="auto"/>
      </w:divBdr>
    </w:div>
    <w:div w:id="1917401430">
      <w:bodyDiv w:val="1"/>
      <w:marLeft w:val="0"/>
      <w:marRight w:val="0"/>
      <w:marTop w:val="0"/>
      <w:marBottom w:val="0"/>
      <w:divBdr>
        <w:top w:val="none" w:sz="0" w:space="0" w:color="auto"/>
        <w:left w:val="none" w:sz="0" w:space="0" w:color="auto"/>
        <w:bottom w:val="none" w:sz="0" w:space="0" w:color="auto"/>
        <w:right w:val="none" w:sz="0" w:space="0" w:color="auto"/>
      </w:divBdr>
    </w:div>
    <w:div w:id="1918200385">
      <w:bodyDiv w:val="1"/>
      <w:marLeft w:val="0"/>
      <w:marRight w:val="0"/>
      <w:marTop w:val="0"/>
      <w:marBottom w:val="0"/>
      <w:divBdr>
        <w:top w:val="none" w:sz="0" w:space="0" w:color="auto"/>
        <w:left w:val="none" w:sz="0" w:space="0" w:color="auto"/>
        <w:bottom w:val="none" w:sz="0" w:space="0" w:color="auto"/>
        <w:right w:val="none" w:sz="0" w:space="0" w:color="auto"/>
      </w:divBdr>
    </w:div>
    <w:div w:id="1918321476">
      <w:bodyDiv w:val="1"/>
      <w:marLeft w:val="0"/>
      <w:marRight w:val="0"/>
      <w:marTop w:val="0"/>
      <w:marBottom w:val="0"/>
      <w:divBdr>
        <w:top w:val="none" w:sz="0" w:space="0" w:color="auto"/>
        <w:left w:val="none" w:sz="0" w:space="0" w:color="auto"/>
        <w:bottom w:val="none" w:sz="0" w:space="0" w:color="auto"/>
        <w:right w:val="none" w:sz="0" w:space="0" w:color="auto"/>
      </w:divBdr>
    </w:div>
    <w:div w:id="1918510643">
      <w:bodyDiv w:val="1"/>
      <w:marLeft w:val="0"/>
      <w:marRight w:val="0"/>
      <w:marTop w:val="0"/>
      <w:marBottom w:val="0"/>
      <w:divBdr>
        <w:top w:val="none" w:sz="0" w:space="0" w:color="auto"/>
        <w:left w:val="none" w:sz="0" w:space="0" w:color="auto"/>
        <w:bottom w:val="none" w:sz="0" w:space="0" w:color="auto"/>
        <w:right w:val="none" w:sz="0" w:space="0" w:color="auto"/>
      </w:divBdr>
    </w:div>
    <w:div w:id="1918781361">
      <w:bodyDiv w:val="1"/>
      <w:marLeft w:val="0"/>
      <w:marRight w:val="0"/>
      <w:marTop w:val="0"/>
      <w:marBottom w:val="0"/>
      <w:divBdr>
        <w:top w:val="none" w:sz="0" w:space="0" w:color="auto"/>
        <w:left w:val="none" w:sz="0" w:space="0" w:color="auto"/>
        <w:bottom w:val="none" w:sz="0" w:space="0" w:color="auto"/>
        <w:right w:val="none" w:sz="0" w:space="0" w:color="auto"/>
      </w:divBdr>
    </w:div>
    <w:div w:id="1918903793">
      <w:bodyDiv w:val="1"/>
      <w:marLeft w:val="0"/>
      <w:marRight w:val="0"/>
      <w:marTop w:val="0"/>
      <w:marBottom w:val="0"/>
      <w:divBdr>
        <w:top w:val="none" w:sz="0" w:space="0" w:color="auto"/>
        <w:left w:val="none" w:sz="0" w:space="0" w:color="auto"/>
        <w:bottom w:val="none" w:sz="0" w:space="0" w:color="auto"/>
        <w:right w:val="none" w:sz="0" w:space="0" w:color="auto"/>
      </w:divBdr>
    </w:div>
    <w:div w:id="1919553209">
      <w:bodyDiv w:val="1"/>
      <w:marLeft w:val="0"/>
      <w:marRight w:val="0"/>
      <w:marTop w:val="0"/>
      <w:marBottom w:val="0"/>
      <w:divBdr>
        <w:top w:val="none" w:sz="0" w:space="0" w:color="auto"/>
        <w:left w:val="none" w:sz="0" w:space="0" w:color="auto"/>
        <w:bottom w:val="none" w:sz="0" w:space="0" w:color="auto"/>
        <w:right w:val="none" w:sz="0" w:space="0" w:color="auto"/>
      </w:divBdr>
    </w:div>
    <w:div w:id="1920940507">
      <w:bodyDiv w:val="1"/>
      <w:marLeft w:val="0"/>
      <w:marRight w:val="0"/>
      <w:marTop w:val="0"/>
      <w:marBottom w:val="0"/>
      <w:divBdr>
        <w:top w:val="none" w:sz="0" w:space="0" w:color="auto"/>
        <w:left w:val="none" w:sz="0" w:space="0" w:color="auto"/>
        <w:bottom w:val="none" w:sz="0" w:space="0" w:color="auto"/>
        <w:right w:val="none" w:sz="0" w:space="0" w:color="auto"/>
      </w:divBdr>
    </w:div>
    <w:div w:id="1921405163">
      <w:bodyDiv w:val="1"/>
      <w:marLeft w:val="0"/>
      <w:marRight w:val="0"/>
      <w:marTop w:val="0"/>
      <w:marBottom w:val="0"/>
      <w:divBdr>
        <w:top w:val="none" w:sz="0" w:space="0" w:color="auto"/>
        <w:left w:val="none" w:sz="0" w:space="0" w:color="auto"/>
        <w:bottom w:val="none" w:sz="0" w:space="0" w:color="auto"/>
        <w:right w:val="none" w:sz="0" w:space="0" w:color="auto"/>
      </w:divBdr>
    </w:div>
    <w:div w:id="1921787033">
      <w:bodyDiv w:val="1"/>
      <w:marLeft w:val="0"/>
      <w:marRight w:val="0"/>
      <w:marTop w:val="0"/>
      <w:marBottom w:val="0"/>
      <w:divBdr>
        <w:top w:val="none" w:sz="0" w:space="0" w:color="auto"/>
        <w:left w:val="none" w:sz="0" w:space="0" w:color="auto"/>
        <w:bottom w:val="none" w:sz="0" w:space="0" w:color="auto"/>
        <w:right w:val="none" w:sz="0" w:space="0" w:color="auto"/>
      </w:divBdr>
    </w:div>
    <w:div w:id="1923879603">
      <w:bodyDiv w:val="1"/>
      <w:marLeft w:val="0"/>
      <w:marRight w:val="0"/>
      <w:marTop w:val="0"/>
      <w:marBottom w:val="0"/>
      <w:divBdr>
        <w:top w:val="none" w:sz="0" w:space="0" w:color="auto"/>
        <w:left w:val="none" w:sz="0" w:space="0" w:color="auto"/>
        <w:bottom w:val="none" w:sz="0" w:space="0" w:color="auto"/>
        <w:right w:val="none" w:sz="0" w:space="0" w:color="auto"/>
      </w:divBdr>
    </w:div>
    <w:div w:id="1923952329">
      <w:bodyDiv w:val="1"/>
      <w:marLeft w:val="0"/>
      <w:marRight w:val="0"/>
      <w:marTop w:val="0"/>
      <w:marBottom w:val="0"/>
      <w:divBdr>
        <w:top w:val="none" w:sz="0" w:space="0" w:color="auto"/>
        <w:left w:val="none" w:sz="0" w:space="0" w:color="auto"/>
        <w:bottom w:val="none" w:sz="0" w:space="0" w:color="auto"/>
        <w:right w:val="none" w:sz="0" w:space="0" w:color="auto"/>
      </w:divBdr>
    </w:div>
    <w:div w:id="1924753437">
      <w:bodyDiv w:val="1"/>
      <w:marLeft w:val="0"/>
      <w:marRight w:val="0"/>
      <w:marTop w:val="0"/>
      <w:marBottom w:val="0"/>
      <w:divBdr>
        <w:top w:val="none" w:sz="0" w:space="0" w:color="auto"/>
        <w:left w:val="none" w:sz="0" w:space="0" w:color="auto"/>
        <w:bottom w:val="none" w:sz="0" w:space="0" w:color="auto"/>
        <w:right w:val="none" w:sz="0" w:space="0" w:color="auto"/>
      </w:divBdr>
    </w:div>
    <w:div w:id="1924794257">
      <w:bodyDiv w:val="1"/>
      <w:marLeft w:val="0"/>
      <w:marRight w:val="0"/>
      <w:marTop w:val="0"/>
      <w:marBottom w:val="0"/>
      <w:divBdr>
        <w:top w:val="none" w:sz="0" w:space="0" w:color="auto"/>
        <w:left w:val="none" w:sz="0" w:space="0" w:color="auto"/>
        <w:bottom w:val="none" w:sz="0" w:space="0" w:color="auto"/>
        <w:right w:val="none" w:sz="0" w:space="0" w:color="auto"/>
      </w:divBdr>
    </w:div>
    <w:div w:id="1925458333">
      <w:bodyDiv w:val="1"/>
      <w:marLeft w:val="0"/>
      <w:marRight w:val="0"/>
      <w:marTop w:val="0"/>
      <w:marBottom w:val="0"/>
      <w:divBdr>
        <w:top w:val="none" w:sz="0" w:space="0" w:color="auto"/>
        <w:left w:val="none" w:sz="0" w:space="0" w:color="auto"/>
        <w:bottom w:val="none" w:sz="0" w:space="0" w:color="auto"/>
        <w:right w:val="none" w:sz="0" w:space="0" w:color="auto"/>
      </w:divBdr>
    </w:div>
    <w:div w:id="1925795404">
      <w:bodyDiv w:val="1"/>
      <w:marLeft w:val="0"/>
      <w:marRight w:val="0"/>
      <w:marTop w:val="0"/>
      <w:marBottom w:val="0"/>
      <w:divBdr>
        <w:top w:val="none" w:sz="0" w:space="0" w:color="auto"/>
        <w:left w:val="none" w:sz="0" w:space="0" w:color="auto"/>
        <w:bottom w:val="none" w:sz="0" w:space="0" w:color="auto"/>
        <w:right w:val="none" w:sz="0" w:space="0" w:color="auto"/>
      </w:divBdr>
    </w:div>
    <w:div w:id="1927882862">
      <w:bodyDiv w:val="1"/>
      <w:marLeft w:val="0"/>
      <w:marRight w:val="0"/>
      <w:marTop w:val="0"/>
      <w:marBottom w:val="0"/>
      <w:divBdr>
        <w:top w:val="none" w:sz="0" w:space="0" w:color="auto"/>
        <w:left w:val="none" w:sz="0" w:space="0" w:color="auto"/>
        <w:bottom w:val="none" w:sz="0" w:space="0" w:color="auto"/>
        <w:right w:val="none" w:sz="0" w:space="0" w:color="auto"/>
      </w:divBdr>
    </w:div>
    <w:div w:id="1927960716">
      <w:bodyDiv w:val="1"/>
      <w:marLeft w:val="0"/>
      <w:marRight w:val="0"/>
      <w:marTop w:val="0"/>
      <w:marBottom w:val="0"/>
      <w:divBdr>
        <w:top w:val="none" w:sz="0" w:space="0" w:color="auto"/>
        <w:left w:val="none" w:sz="0" w:space="0" w:color="auto"/>
        <w:bottom w:val="none" w:sz="0" w:space="0" w:color="auto"/>
        <w:right w:val="none" w:sz="0" w:space="0" w:color="auto"/>
      </w:divBdr>
    </w:div>
    <w:div w:id="1930652623">
      <w:bodyDiv w:val="1"/>
      <w:marLeft w:val="0"/>
      <w:marRight w:val="0"/>
      <w:marTop w:val="0"/>
      <w:marBottom w:val="0"/>
      <w:divBdr>
        <w:top w:val="none" w:sz="0" w:space="0" w:color="auto"/>
        <w:left w:val="none" w:sz="0" w:space="0" w:color="auto"/>
        <w:bottom w:val="none" w:sz="0" w:space="0" w:color="auto"/>
        <w:right w:val="none" w:sz="0" w:space="0" w:color="auto"/>
      </w:divBdr>
    </w:div>
    <w:div w:id="1932086952">
      <w:bodyDiv w:val="1"/>
      <w:marLeft w:val="0"/>
      <w:marRight w:val="0"/>
      <w:marTop w:val="0"/>
      <w:marBottom w:val="0"/>
      <w:divBdr>
        <w:top w:val="none" w:sz="0" w:space="0" w:color="auto"/>
        <w:left w:val="none" w:sz="0" w:space="0" w:color="auto"/>
        <w:bottom w:val="none" w:sz="0" w:space="0" w:color="auto"/>
        <w:right w:val="none" w:sz="0" w:space="0" w:color="auto"/>
      </w:divBdr>
    </w:div>
    <w:div w:id="1932931967">
      <w:bodyDiv w:val="1"/>
      <w:marLeft w:val="0"/>
      <w:marRight w:val="0"/>
      <w:marTop w:val="0"/>
      <w:marBottom w:val="0"/>
      <w:divBdr>
        <w:top w:val="none" w:sz="0" w:space="0" w:color="auto"/>
        <w:left w:val="none" w:sz="0" w:space="0" w:color="auto"/>
        <w:bottom w:val="none" w:sz="0" w:space="0" w:color="auto"/>
        <w:right w:val="none" w:sz="0" w:space="0" w:color="auto"/>
      </w:divBdr>
    </w:div>
    <w:div w:id="1933082084">
      <w:bodyDiv w:val="1"/>
      <w:marLeft w:val="0"/>
      <w:marRight w:val="0"/>
      <w:marTop w:val="0"/>
      <w:marBottom w:val="0"/>
      <w:divBdr>
        <w:top w:val="none" w:sz="0" w:space="0" w:color="auto"/>
        <w:left w:val="none" w:sz="0" w:space="0" w:color="auto"/>
        <w:bottom w:val="none" w:sz="0" w:space="0" w:color="auto"/>
        <w:right w:val="none" w:sz="0" w:space="0" w:color="auto"/>
      </w:divBdr>
    </w:div>
    <w:div w:id="1935280851">
      <w:bodyDiv w:val="1"/>
      <w:marLeft w:val="0"/>
      <w:marRight w:val="0"/>
      <w:marTop w:val="0"/>
      <w:marBottom w:val="0"/>
      <w:divBdr>
        <w:top w:val="none" w:sz="0" w:space="0" w:color="auto"/>
        <w:left w:val="none" w:sz="0" w:space="0" w:color="auto"/>
        <w:bottom w:val="none" w:sz="0" w:space="0" w:color="auto"/>
        <w:right w:val="none" w:sz="0" w:space="0" w:color="auto"/>
      </w:divBdr>
    </w:div>
    <w:div w:id="1935940995">
      <w:bodyDiv w:val="1"/>
      <w:marLeft w:val="0"/>
      <w:marRight w:val="0"/>
      <w:marTop w:val="0"/>
      <w:marBottom w:val="0"/>
      <w:divBdr>
        <w:top w:val="none" w:sz="0" w:space="0" w:color="auto"/>
        <w:left w:val="none" w:sz="0" w:space="0" w:color="auto"/>
        <w:bottom w:val="none" w:sz="0" w:space="0" w:color="auto"/>
        <w:right w:val="none" w:sz="0" w:space="0" w:color="auto"/>
      </w:divBdr>
    </w:div>
    <w:div w:id="1937710579">
      <w:bodyDiv w:val="1"/>
      <w:marLeft w:val="0"/>
      <w:marRight w:val="0"/>
      <w:marTop w:val="0"/>
      <w:marBottom w:val="0"/>
      <w:divBdr>
        <w:top w:val="none" w:sz="0" w:space="0" w:color="auto"/>
        <w:left w:val="none" w:sz="0" w:space="0" w:color="auto"/>
        <w:bottom w:val="none" w:sz="0" w:space="0" w:color="auto"/>
        <w:right w:val="none" w:sz="0" w:space="0" w:color="auto"/>
      </w:divBdr>
    </w:div>
    <w:div w:id="1937975081">
      <w:bodyDiv w:val="1"/>
      <w:marLeft w:val="0"/>
      <w:marRight w:val="0"/>
      <w:marTop w:val="0"/>
      <w:marBottom w:val="0"/>
      <w:divBdr>
        <w:top w:val="none" w:sz="0" w:space="0" w:color="auto"/>
        <w:left w:val="none" w:sz="0" w:space="0" w:color="auto"/>
        <w:bottom w:val="none" w:sz="0" w:space="0" w:color="auto"/>
        <w:right w:val="none" w:sz="0" w:space="0" w:color="auto"/>
      </w:divBdr>
    </w:div>
    <w:div w:id="1939216623">
      <w:bodyDiv w:val="1"/>
      <w:marLeft w:val="0"/>
      <w:marRight w:val="0"/>
      <w:marTop w:val="0"/>
      <w:marBottom w:val="0"/>
      <w:divBdr>
        <w:top w:val="none" w:sz="0" w:space="0" w:color="auto"/>
        <w:left w:val="none" w:sz="0" w:space="0" w:color="auto"/>
        <w:bottom w:val="none" w:sz="0" w:space="0" w:color="auto"/>
        <w:right w:val="none" w:sz="0" w:space="0" w:color="auto"/>
      </w:divBdr>
    </w:div>
    <w:div w:id="1939676869">
      <w:bodyDiv w:val="1"/>
      <w:marLeft w:val="0"/>
      <w:marRight w:val="0"/>
      <w:marTop w:val="0"/>
      <w:marBottom w:val="0"/>
      <w:divBdr>
        <w:top w:val="none" w:sz="0" w:space="0" w:color="auto"/>
        <w:left w:val="none" w:sz="0" w:space="0" w:color="auto"/>
        <w:bottom w:val="none" w:sz="0" w:space="0" w:color="auto"/>
        <w:right w:val="none" w:sz="0" w:space="0" w:color="auto"/>
      </w:divBdr>
    </w:div>
    <w:div w:id="1940217697">
      <w:bodyDiv w:val="1"/>
      <w:marLeft w:val="0"/>
      <w:marRight w:val="0"/>
      <w:marTop w:val="0"/>
      <w:marBottom w:val="0"/>
      <w:divBdr>
        <w:top w:val="none" w:sz="0" w:space="0" w:color="auto"/>
        <w:left w:val="none" w:sz="0" w:space="0" w:color="auto"/>
        <w:bottom w:val="none" w:sz="0" w:space="0" w:color="auto"/>
        <w:right w:val="none" w:sz="0" w:space="0" w:color="auto"/>
      </w:divBdr>
    </w:div>
    <w:div w:id="1941064141">
      <w:bodyDiv w:val="1"/>
      <w:marLeft w:val="0"/>
      <w:marRight w:val="0"/>
      <w:marTop w:val="0"/>
      <w:marBottom w:val="0"/>
      <w:divBdr>
        <w:top w:val="none" w:sz="0" w:space="0" w:color="auto"/>
        <w:left w:val="none" w:sz="0" w:space="0" w:color="auto"/>
        <w:bottom w:val="none" w:sz="0" w:space="0" w:color="auto"/>
        <w:right w:val="none" w:sz="0" w:space="0" w:color="auto"/>
      </w:divBdr>
    </w:div>
    <w:div w:id="1941986858">
      <w:bodyDiv w:val="1"/>
      <w:marLeft w:val="0"/>
      <w:marRight w:val="0"/>
      <w:marTop w:val="0"/>
      <w:marBottom w:val="0"/>
      <w:divBdr>
        <w:top w:val="none" w:sz="0" w:space="0" w:color="auto"/>
        <w:left w:val="none" w:sz="0" w:space="0" w:color="auto"/>
        <w:bottom w:val="none" w:sz="0" w:space="0" w:color="auto"/>
        <w:right w:val="none" w:sz="0" w:space="0" w:color="auto"/>
      </w:divBdr>
    </w:div>
    <w:div w:id="1942371017">
      <w:bodyDiv w:val="1"/>
      <w:marLeft w:val="0"/>
      <w:marRight w:val="0"/>
      <w:marTop w:val="0"/>
      <w:marBottom w:val="0"/>
      <w:divBdr>
        <w:top w:val="none" w:sz="0" w:space="0" w:color="auto"/>
        <w:left w:val="none" w:sz="0" w:space="0" w:color="auto"/>
        <w:bottom w:val="none" w:sz="0" w:space="0" w:color="auto"/>
        <w:right w:val="none" w:sz="0" w:space="0" w:color="auto"/>
      </w:divBdr>
    </w:div>
    <w:div w:id="1942443869">
      <w:bodyDiv w:val="1"/>
      <w:marLeft w:val="0"/>
      <w:marRight w:val="0"/>
      <w:marTop w:val="0"/>
      <w:marBottom w:val="0"/>
      <w:divBdr>
        <w:top w:val="none" w:sz="0" w:space="0" w:color="auto"/>
        <w:left w:val="none" w:sz="0" w:space="0" w:color="auto"/>
        <w:bottom w:val="none" w:sz="0" w:space="0" w:color="auto"/>
        <w:right w:val="none" w:sz="0" w:space="0" w:color="auto"/>
      </w:divBdr>
    </w:div>
    <w:div w:id="1945116740">
      <w:bodyDiv w:val="1"/>
      <w:marLeft w:val="0"/>
      <w:marRight w:val="0"/>
      <w:marTop w:val="0"/>
      <w:marBottom w:val="0"/>
      <w:divBdr>
        <w:top w:val="none" w:sz="0" w:space="0" w:color="auto"/>
        <w:left w:val="none" w:sz="0" w:space="0" w:color="auto"/>
        <w:bottom w:val="none" w:sz="0" w:space="0" w:color="auto"/>
        <w:right w:val="none" w:sz="0" w:space="0" w:color="auto"/>
      </w:divBdr>
    </w:div>
    <w:div w:id="1945649164">
      <w:bodyDiv w:val="1"/>
      <w:marLeft w:val="0"/>
      <w:marRight w:val="0"/>
      <w:marTop w:val="0"/>
      <w:marBottom w:val="0"/>
      <w:divBdr>
        <w:top w:val="none" w:sz="0" w:space="0" w:color="auto"/>
        <w:left w:val="none" w:sz="0" w:space="0" w:color="auto"/>
        <w:bottom w:val="none" w:sz="0" w:space="0" w:color="auto"/>
        <w:right w:val="none" w:sz="0" w:space="0" w:color="auto"/>
      </w:divBdr>
    </w:div>
    <w:div w:id="1945729479">
      <w:bodyDiv w:val="1"/>
      <w:marLeft w:val="0"/>
      <w:marRight w:val="0"/>
      <w:marTop w:val="0"/>
      <w:marBottom w:val="0"/>
      <w:divBdr>
        <w:top w:val="none" w:sz="0" w:space="0" w:color="auto"/>
        <w:left w:val="none" w:sz="0" w:space="0" w:color="auto"/>
        <w:bottom w:val="none" w:sz="0" w:space="0" w:color="auto"/>
        <w:right w:val="none" w:sz="0" w:space="0" w:color="auto"/>
      </w:divBdr>
    </w:div>
    <w:div w:id="1946888284">
      <w:bodyDiv w:val="1"/>
      <w:marLeft w:val="0"/>
      <w:marRight w:val="0"/>
      <w:marTop w:val="0"/>
      <w:marBottom w:val="0"/>
      <w:divBdr>
        <w:top w:val="none" w:sz="0" w:space="0" w:color="auto"/>
        <w:left w:val="none" w:sz="0" w:space="0" w:color="auto"/>
        <w:bottom w:val="none" w:sz="0" w:space="0" w:color="auto"/>
        <w:right w:val="none" w:sz="0" w:space="0" w:color="auto"/>
      </w:divBdr>
    </w:div>
    <w:div w:id="1947931457">
      <w:bodyDiv w:val="1"/>
      <w:marLeft w:val="0"/>
      <w:marRight w:val="0"/>
      <w:marTop w:val="0"/>
      <w:marBottom w:val="0"/>
      <w:divBdr>
        <w:top w:val="none" w:sz="0" w:space="0" w:color="auto"/>
        <w:left w:val="none" w:sz="0" w:space="0" w:color="auto"/>
        <w:bottom w:val="none" w:sz="0" w:space="0" w:color="auto"/>
        <w:right w:val="none" w:sz="0" w:space="0" w:color="auto"/>
      </w:divBdr>
    </w:div>
    <w:div w:id="1949118300">
      <w:bodyDiv w:val="1"/>
      <w:marLeft w:val="0"/>
      <w:marRight w:val="0"/>
      <w:marTop w:val="0"/>
      <w:marBottom w:val="0"/>
      <w:divBdr>
        <w:top w:val="none" w:sz="0" w:space="0" w:color="auto"/>
        <w:left w:val="none" w:sz="0" w:space="0" w:color="auto"/>
        <w:bottom w:val="none" w:sz="0" w:space="0" w:color="auto"/>
        <w:right w:val="none" w:sz="0" w:space="0" w:color="auto"/>
      </w:divBdr>
    </w:div>
    <w:div w:id="1949119207">
      <w:bodyDiv w:val="1"/>
      <w:marLeft w:val="0"/>
      <w:marRight w:val="0"/>
      <w:marTop w:val="0"/>
      <w:marBottom w:val="0"/>
      <w:divBdr>
        <w:top w:val="none" w:sz="0" w:space="0" w:color="auto"/>
        <w:left w:val="none" w:sz="0" w:space="0" w:color="auto"/>
        <w:bottom w:val="none" w:sz="0" w:space="0" w:color="auto"/>
        <w:right w:val="none" w:sz="0" w:space="0" w:color="auto"/>
      </w:divBdr>
    </w:div>
    <w:div w:id="1949194194">
      <w:bodyDiv w:val="1"/>
      <w:marLeft w:val="0"/>
      <w:marRight w:val="0"/>
      <w:marTop w:val="0"/>
      <w:marBottom w:val="0"/>
      <w:divBdr>
        <w:top w:val="none" w:sz="0" w:space="0" w:color="auto"/>
        <w:left w:val="none" w:sz="0" w:space="0" w:color="auto"/>
        <w:bottom w:val="none" w:sz="0" w:space="0" w:color="auto"/>
        <w:right w:val="none" w:sz="0" w:space="0" w:color="auto"/>
      </w:divBdr>
    </w:div>
    <w:div w:id="1949510847">
      <w:bodyDiv w:val="1"/>
      <w:marLeft w:val="0"/>
      <w:marRight w:val="0"/>
      <w:marTop w:val="0"/>
      <w:marBottom w:val="0"/>
      <w:divBdr>
        <w:top w:val="none" w:sz="0" w:space="0" w:color="auto"/>
        <w:left w:val="none" w:sz="0" w:space="0" w:color="auto"/>
        <w:bottom w:val="none" w:sz="0" w:space="0" w:color="auto"/>
        <w:right w:val="none" w:sz="0" w:space="0" w:color="auto"/>
      </w:divBdr>
    </w:div>
    <w:div w:id="1950816689">
      <w:bodyDiv w:val="1"/>
      <w:marLeft w:val="0"/>
      <w:marRight w:val="0"/>
      <w:marTop w:val="0"/>
      <w:marBottom w:val="0"/>
      <w:divBdr>
        <w:top w:val="none" w:sz="0" w:space="0" w:color="auto"/>
        <w:left w:val="none" w:sz="0" w:space="0" w:color="auto"/>
        <w:bottom w:val="none" w:sz="0" w:space="0" w:color="auto"/>
        <w:right w:val="none" w:sz="0" w:space="0" w:color="auto"/>
      </w:divBdr>
    </w:div>
    <w:div w:id="1950894370">
      <w:bodyDiv w:val="1"/>
      <w:marLeft w:val="0"/>
      <w:marRight w:val="0"/>
      <w:marTop w:val="0"/>
      <w:marBottom w:val="0"/>
      <w:divBdr>
        <w:top w:val="none" w:sz="0" w:space="0" w:color="auto"/>
        <w:left w:val="none" w:sz="0" w:space="0" w:color="auto"/>
        <w:bottom w:val="none" w:sz="0" w:space="0" w:color="auto"/>
        <w:right w:val="none" w:sz="0" w:space="0" w:color="auto"/>
      </w:divBdr>
    </w:div>
    <w:div w:id="1952591499">
      <w:bodyDiv w:val="1"/>
      <w:marLeft w:val="0"/>
      <w:marRight w:val="0"/>
      <w:marTop w:val="0"/>
      <w:marBottom w:val="0"/>
      <w:divBdr>
        <w:top w:val="none" w:sz="0" w:space="0" w:color="auto"/>
        <w:left w:val="none" w:sz="0" w:space="0" w:color="auto"/>
        <w:bottom w:val="none" w:sz="0" w:space="0" w:color="auto"/>
        <w:right w:val="none" w:sz="0" w:space="0" w:color="auto"/>
      </w:divBdr>
    </w:div>
    <w:div w:id="1952663098">
      <w:bodyDiv w:val="1"/>
      <w:marLeft w:val="0"/>
      <w:marRight w:val="0"/>
      <w:marTop w:val="0"/>
      <w:marBottom w:val="0"/>
      <w:divBdr>
        <w:top w:val="none" w:sz="0" w:space="0" w:color="auto"/>
        <w:left w:val="none" w:sz="0" w:space="0" w:color="auto"/>
        <w:bottom w:val="none" w:sz="0" w:space="0" w:color="auto"/>
        <w:right w:val="none" w:sz="0" w:space="0" w:color="auto"/>
      </w:divBdr>
    </w:div>
    <w:div w:id="1953200604">
      <w:bodyDiv w:val="1"/>
      <w:marLeft w:val="0"/>
      <w:marRight w:val="0"/>
      <w:marTop w:val="0"/>
      <w:marBottom w:val="0"/>
      <w:divBdr>
        <w:top w:val="none" w:sz="0" w:space="0" w:color="auto"/>
        <w:left w:val="none" w:sz="0" w:space="0" w:color="auto"/>
        <w:bottom w:val="none" w:sz="0" w:space="0" w:color="auto"/>
        <w:right w:val="none" w:sz="0" w:space="0" w:color="auto"/>
      </w:divBdr>
    </w:div>
    <w:div w:id="1954552216">
      <w:bodyDiv w:val="1"/>
      <w:marLeft w:val="0"/>
      <w:marRight w:val="0"/>
      <w:marTop w:val="0"/>
      <w:marBottom w:val="0"/>
      <w:divBdr>
        <w:top w:val="none" w:sz="0" w:space="0" w:color="auto"/>
        <w:left w:val="none" w:sz="0" w:space="0" w:color="auto"/>
        <w:bottom w:val="none" w:sz="0" w:space="0" w:color="auto"/>
        <w:right w:val="none" w:sz="0" w:space="0" w:color="auto"/>
      </w:divBdr>
    </w:div>
    <w:div w:id="1956062435">
      <w:bodyDiv w:val="1"/>
      <w:marLeft w:val="0"/>
      <w:marRight w:val="0"/>
      <w:marTop w:val="0"/>
      <w:marBottom w:val="0"/>
      <w:divBdr>
        <w:top w:val="none" w:sz="0" w:space="0" w:color="auto"/>
        <w:left w:val="none" w:sz="0" w:space="0" w:color="auto"/>
        <w:bottom w:val="none" w:sz="0" w:space="0" w:color="auto"/>
        <w:right w:val="none" w:sz="0" w:space="0" w:color="auto"/>
      </w:divBdr>
    </w:div>
    <w:div w:id="1957909650">
      <w:bodyDiv w:val="1"/>
      <w:marLeft w:val="0"/>
      <w:marRight w:val="0"/>
      <w:marTop w:val="0"/>
      <w:marBottom w:val="0"/>
      <w:divBdr>
        <w:top w:val="none" w:sz="0" w:space="0" w:color="auto"/>
        <w:left w:val="none" w:sz="0" w:space="0" w:color="auto"/>
        <w:bottom w:val="none" w:sz="0" w:space="0" w:color="auto"/>
        <w:right w:val="none" w:sz="0" w:space="0" w:color="auto"/>
      </w:divBdr>
    </w:div>
    <w:div w:id="1959795078">
      <w:bodyDiv w:val="1"/>
      <w:marLeft w:val="0"/>
      <w:marRight w:val="0"/>
      <w:marTop w:val="0"/>
      <w:marBottom w:val="0"/>
      <w:divBdr>
        <w:top w:val="none" w:sz="0" w:space="0" w:color="auto"/>
        <w:left w:val="none" w:sz="0" w:space="0" w:color="auto"/>
        <w:bottom w:val="none" w:sz="0" w:space="0" w:color="auto"/>
        <w:right w:val="none" w:sz="0" w:space="0" w:color="auto"/>
      </w:divBdr>
    </w:div>
    <w:div w:id="1959986560">
      <w:bodyDiv w:val="1"/>
      <w:marLeft w:val="0"/>
      <w:marRight w:val="0"/>
      <w:marTop w:val="0"/>
      <w:marBottom w:val="0"/>
      <w:divBdr>
        <w:top w:val="none" w:sz="0" w:space="0" w:color="auto"/>
        <w:left w:val="none" w:sz="0" w:space="0" w:color="auto"/>
        <w:bottom w:val="none" w:sz="0" w:space="0" w:color="auto"/>
        <w:right w:val="none" w:sz="0" w:space="0" w:color="auto"/>
      </w:divBdr>
    </w:div>
    <w:div w:id="1960258795">
      <w:bodyDiv w:val="1"/>
      <w:marLeft w:val="0"/>
      <w:marRight w:val="0"/>
      <w:marTop w:val="0"/>
      <w:marBottom w:val="0"/>
      <w:divBdr>
        <w:top w:val="none" w:sz="0" w:space="0" w:color="auto"/>
        <w:left w:val="none" w:sz="0" w:space="0" w:color="auto"/>
        <w:bottom w:val="none" w:sz="0" w:space="0" w:color="auto"/>
        <w:right w:val="none" w:sz="0" w:space="0" w:color="auto"/>
      </w:divBdr>
    </w:div>
    <w:div w:id="1960994154">
      <w:bodyDiv w:val="1"/>
      <w:marLeft w:val="0"/>
      <w:marRight w:val="0"/>
      <w:marTop w:val="0"/>
      <w:marBottom w:val="0"/>
      <w:divBdr>
        <w:top w:val="none" w:sz="0" w:space="0" w:color="auto"/>
        <w:left w:val="none" w:sz="0" w:space="0" w:color="auto"/>
        <w:bottom w:val="none" w:sz="0" w:space="0" w:color="auto"/>
        <w:right w:val="none" w:sz="0" w:space="0" w:color="auto"/>
      </w:divBdr>
    </w:div>
    <w:div w:id="1963533857">
      <w:bodyDiv w:val="1"/>
      <w:marLeft w:val="0"/>
      <w:marRight w:val="0"/>
      <w:marTop w:val="0"/>
      <w:marBottom w:val="0"/>
      <w:divBdr>
        <w:top w:val="none" w:sz="0" w:space="0" w:color="auto"/>
        <w:left w:val="none" w:sz="0" w:space="0" w:color="auto"/>
        <w:bottom w:val="none" w:sz="0" w:space="0" w:color="auto"/>
        <w:right w:val="none" w:sz="0" w:space="0" w:color="auto"/>
      </w:divBdr>
    </w:div>
    <w:div w:id="1963882717">
      <w:bodyDiv w:val="1"/>
      <w:marLeft w:val="0"/>
      <w:marRight w:val="0"/>
      <w:marTop w:val="0"/>
      <w:marBottom w:val="0"/>
      <w:divBdr>
        <w:top w:val="none" w:sz="0" w:space="0" w:color="auto"/>
        <w:left w:val="none" w:sz="0" w:space="0" w:color="auto"/>
        <w:bottom w:val="none" w:sz="0" w:space="0" w:color="auto"/>
        <w:right w:val="none" w:sz="0" w:space="0" w:color="auto"/>
      </w:divBdr>
    </w:div>
    <w:div w:id="1965230633">
      <w:bodyDiv w:val="1"/>
      <w:marLeft w:val="0"/>
      <w:marRight w:val="0"/>
      <w:marTop w:val="0"/>
      <w:marBottom w:val="0"/>
      <w:divBdr>
        <w:top w:val="none" w:sz="0" w:space="0" w:color="auto"/>
        <w:left w:val="none" w:sz="0" w:space="0" w:color="auto"/>
        <w:bottom w:val="none" w:sz="0" w:space="0" w:color="auto"/>
        <w:right w:val="none" w:sz="0" w:space="0" w:color="auto"/>
      </w:divBdr>
    </w:div>
    <w:div w:id="1965429087">
      <w:bodyDiv w:val="1"/>
      <w:marLeft w:val="0"/>
      <w:marRight w:val="0"/>
      <w:marTop w:val="0"/>
      <w:marBottom w:val="0"/>
      <w:divBdr>
        <w:top w:val="none" w:sz="0" w:space="0" w:color="auto"/>
        <w:left w:val="none" w:sz="0" w:space="0" w:color="auto"/>
        <w:bottom w:val="none" w:sz="0" w:space="0" w:color="auto"/>
        <w:right w:val="none" w:sz="0" w:space="0" w:color="auto"/>
      </w:divBdr>
    </w:div>
    <w:div w:id="1966962325">
      <w:bodyDiv w:val="1"/>
      <w:marLeft w:val="0"/>
      <w:marRight w:val="0"/>
      <w:marTop w:val="0"/>
      <w:marBottom w:val="0"/>
      <w:divBdr>
        <w:top w:val="none" w:sz="0" w:space="0" w:color="auto"/>
        <w:left w:val="none" w:sz="0" w:space="0" w:color="auto"/>
        <w:bottom w:val="none" w:sz="0" w:space="0" w:color="auto"/>
        <w:right w:val="none" w:sz="0" w:space="0" w:color="auto"/>
      </w:divBdr>
    </w:div>
    <w:div w:id="1969161772">
      <w:bodyDiv w:val="1"/>
      <w:marLeft w:val="0"/>
      <w:marRight w:val="0"/>
      <w:marTop w:val="0"/>
      <w:marBottom w:val="0"/>
      <w:divBdr>
        <w:top w:val="none" w:sz="0" w:space="0" w:color="auto"/>
        <w:left w:val="none" w:sz="0" w:space="0" w:color="auto"/>
        <w:bottom w:val="none" w:sz="0" w:space="0" w:color="auto"/>
        <w:right w:val="none" w:sz="0" w:space="0" w:color="auto"/>
      </w:divBdr>
    </w:div>
    <w:div w:id="1969893511">
      <w:bodyDiv w:val="1"/>
      <w:marLeft w:val="0"/>
      <w:marRight w:val="0"/>
      <w:marTop w:val="0"/>
      <w:marBottom w:val="0"/>
      <w:divBdr>
        <w:top w:val="none" w:sz="0" w:space="0" w:color="auto"/>
        <w:left w:val="none" w:sz="0" w:space="0" w:color="auto"/>
        <w:bottom w:val="none" w:sz="0" w:space="0" w:color="auto"/>
        <w:right w:val="none" w:sz="0" w:space="0" w:color="auto"/>
      </w:divBdr>
    </w:div>
    <w:div w:id="1970280433">
      <w:bodyDiv w:val="1"/>
      <w:marLeft w:val="0"/>
      <w:marRight w:val="0"/>
      <w:marTop w:val="0"/>
      <w:marBottom w:val="0"/>
      <w:divBdr>
        <w:top w:val="none" w:sz="0" w:space="0" w:color="auto"/>
        <w:left w:val="none" w:sz="0" w:space="0" w:color="auto"/>
        <w:bottom w:val="none" w:sz="0" w:space="0" w:color="auto"/>
        <w:right w:val="none" w:sz="0" w:space="0" w:color="auto"/>
      </w:divBdr>
    </w:div>
    <w:div w:id="1970285710">
      <w:bodyDiv w:val="1"/>
      <w:marLeft w:val="0"/>
      <w:marRight w:val="0"/>
      <w:marTop w:val="0"/>
      <w:marBottom w:val="0"/>
      <w:divBdr>
        <w:top w:val="none" w:sz="0" w:space="0" w:color="auto"/>
        <w:left w:val="none" w:sz="0" w:space="0" w:color="auto"/>
        <w:bottom w:val="none" w:sz="0" w:space="0" w:color="auto"/>
        <w:right w:val="none" w:sz="0" w:space="0" w:color="auto"/>
      </w:divBdr>
    </w:div>
    <w:div w:id="1971546837">
      <w:bodyDiv w:val="1"/>
      <w:marLeft w:val="0"/>
      <w:marRight w:val="0"/>
      <w:marTop w:val="0"/>
      <w:marBottom w:val="0"/>
      <w:divBdr>
        <w:top w:val="none" w:sz="0" w:space="0" w:color="auto"/>
        <w:left w:val="none" w:sz="0" w:space="0" w:color="auto"/>
        <w:bottom w:val="none" w:sz="0" w:space="0" w:color="auto"/>
        <w:right w:val="none" w:sz="0" w:space="0" w:color="auto"/>
      </w:divBdr>
    </w:div>
    <w:div w:id="1973562284">
      <w:bodyDiv w:val="1"/>
      <w:marLeft w:val="0"/>
      <w:marRight w:val="0"/>
      <w:marTop w:val="0"/>
      <w:marBottom w:val="0"/>
      <w:divBdr>
        <w:top w:val="none" w:sz="0" w:space="0" w:color="auto"/>
        <w:left w:val="none" w:sz="0" w:space="0" w:color="auto"/>
        <w:bottom w:val="none" w:sz="0" w:space="0" w:color="auto"/>
        <w:right w:val="none" w:sz="0" w:space="0" w:color="auto"/>
      </w:divBdr>
    </w:div>
    <w:div w:id="1974283849">
      <w:bodyDiv w:val="1"/>
      <w:marLeft w:val="0"/>
      <w:marRight w:val="0"/>
      <w:marTop w:val="0"/>
      <w:marBottom w:val="0"/>
      <w:divBdr>
        <w:top w:val="none" w:sz="0" w:space="0" w:color="auto"/>
        <w:left w:val="none" w:sz="0" w:space="0" w:color="auto"/>
        <w:bottom w:val="none" w:sz="0" w:space="0" w:color="auto"/>
        <w:right w:val="none" w:sz="0" w:space="0" w:color="auto"/>
      </w:divBdr>
    </w:div>
    <w:div w:id="1978416812">
      <w:bodyDiv w:val="1"/>
      <w:marLeft w:val="0"/>
      <w:marRight w:val="0"/>
      <w:marTop w:val="0"/>
      <w:marBottom w:val="0"/>
      <w:divBdr>
        <w:top w:val="none" w:sz="0" w:space="0" w:color="auto"/>
        <w:left w:val="none" w:sz="0" w:space="0" w:color="auto"/>
        <w:bottom w:val="none" w:sz="0" w:space="0" w:color="auto"/>
        <w:right w:val="none" w:sz="0" w:space="0" w:color="auto"/>
      </w:divBdr>
    </w:div>
    <w:div w:id="1978755140">
      <w:bodyDiv w:val="1"/>
      <w:marLeft w:val="0"/>
      <w:marRight w:val="0"/>
      <w:marTop w:val="0"/>
      <w:marBottom w:val="0"/>
      <w:divBdr>
        <w:top w:val="none" w:sz="0" w:space="0" w:color="auto"/>
        <w:left w:val="none" w:sz="0" w:space="0" w:color="auto"/>
        <w:bottom w:val="none" w:sz="0" w:space="0" w:color="auto"/>
        <w:right w:val="none" w:sz="0" w:space="0" w:color="auto"/>
      </w:divBdr>
    </w:div>
    <w:div w:id="1978804387">
      <w:bodyDiv w:val="1"/>
      <w:marLeft w:val="0"/>
      <w:marRight w:val="0"/>
      <w:marTop w:val="0"/>
      <w:marBottom w:val="0"/>
      <w:divBdr>
        <w:top w:val="none" w:sz="0" w:space="0" w:color="auto"/>
        <w:left w:val="none" w:sz="0" w:space="0" w:color="auto"/>
        <w:bottom w:val="none" w:sz="0" w:space="0" w:color="auto"/>
        <w:right w:val="none" w:sz="0" w:space="0" w:color="auto"/>
      </w:divBdr>
    </w:div>
    <w:div w:id="1979064995">
      <w:bodyDiv w:val="1"/>
      <w:marLeft w:val="0"/>
      <w:marRight w:val="0"/>
      <w:marTop w:val="0"/>
      <w:marBottom w:val="0"/>
      <w:divBdr>
        <w:top w:val="none" w:sz="0" w:space="0" w:color="auto"/>
        <w:left w:val="none" w:sz="0" w:space="0" w:color="auto"/>
        <w:bottom w:val="none" w:sz="0" w:space="0" w:color="auto"/>
        <w:right w:val="none" w:sz="0" w:space="0" w:color="auto"/>
      </w:divBdr>
    </w:div>
    <w:div w:id="1979651924">
      <w:bodyDiv w:val="1"/>
      <w:marLeft w:val="0"/>
      <w:marRight w:val="0"/>
      <w:marTop w:val="0"/>
      <w:marBottom w:val="0"/>
      <w:divBdr>
        <w:top w:val="none" w:sz="0" w:space="0" w:color="auto"/>
        <w:left w:val="none" w:sz="0" w:space="0" w:color="auto"/>
        <w:bottom w:val="none" w:sz="0" w:space="0" w:color="auto"/>
        <w:right w:val="none" w:sz="0" w:space="0" w:color="auto"/>
      </w:divBdr>
    </w:div>
    <w:div w:id="1980039215">
      <w:bodyDiv w:val="1"/>
      <w:marLeft w:val="0"/>
      <w:marRight w:val="0"/>
      <w:marTop w:val="0"/>
      <w:marBottom w:val="0"/>
      <w:divBdr>
        <w:top w:val="none" w:sz="0" w:space="0" w:color="auto"/>
        <w:left w:val="none" w:sz="0" w:space="0" w:color="auto"/>
        <w:bottom w:val="none" w:sz="0" w:space="0" w:color="auto"/>
        <w:right w:val="none" w:sz="0" w:space="0" w:color="auto"/>
      </w:divBdr>
    </w:div>
    <w:div w:id="1981155397">
      <w:bodyDiv w:val="1"/>
      <w:marLeft w:val="0"/>
      <w:marRight w:val="0"/>
      <w:marTop w:val="0"/>
      <w:marBottom w:val="0"/>
      <w:divBdr>
        <w:top w:val="none" w:sz="0" w:space="0" w:color="auto"/>
        <w:left w:val="none" w:sz="0" w:space="0" w:color="auto"/>
        <w:bottom w:val="none" w:sz="0" w:space="0" w:color="auto"/>
        <w:right w:val="none" w:sz="0" w:space="0" w:color="auto"/>
      </w:divBdr>
    </w:div>
    <w:div w:id="1981382583">
      <w:bodyDiv w:val="1"/>
      <w:marLeft w:val="0"/>
      <w:marRight w:val="0"/>
      <w:marTop w:val="0"/>
      <w:marBottom w:val="0"/>
      <w:divBdr>
        <w:top w:val="none" w:sz="0" w:space="0" w:color="auto"/>
        <w:left w:val="none" w:sz="0" w:space="0" w:color="auto"/>
        <w:bottom w:val="none" w:sz="0" w:space="0" w:color="auto"/>
        <w:right w:val="none" w:sz="0" w:space="0" w:color="auto"/>
      </w:divBdr>
    </w:div>
    <w:div w:id="1985965431">
      <w:bodyDiv w:val="1"/>
      <w:marLeft w:val="0"/>
      <w:marRight w:val="0"/>
      <w:marTop w:val="0"/>
      <w:marBottom w:val="0"/>
      <w:divBdr>
        <w:top w:val="none" w:sz="0" w:space="0" w:color="auto"/>
        <w:left w:val="none" w:sz="0" w:space="0" w:color="auto"/>
        <w:bottom w:val="none" w:sz="0" w:space="0" w:color="auto"/>
        <w:right w:val="none" w:sz="0" w:space="0" w:color="auto"/>
      </w:divBdr>
    </w:div>
    <w:div w:id="1986276148">
      <w:bodyDiv w:val="1"/>
      <w:marLeft w:val="0"/>
      <w:marRight w:val="0"/>
      <w:marTop w:val="0"/>
      <w:marBottom w:val="0"/>
      <w:divBdr>
        <w:top w:val="none" w:sz="0" w:space="0" w:color="auto"/>
        <w:left w:val="none" w:sz="0" w:space="0" w:color="auto"/>
        <w:bottom w:val="none" w:sz="0" w:space="0" w:color="auto"/>
        <w:right w:val="none" w:sz="0" w:space="0" w:color="auto"/>
      </w:divBdr>
    </w:div>
    <w:div w:id="1986620383">
      <w:bodyDiv w:val="1"/>
      <w:marLeft w:val="0"/>
      <w:marRight w:val="0"/>
      <w:marTop w:val="0"/>
      <w:marBottom w:val="0"/>
      <w:divBdr>
        <w:top w:val="none" w:sz="0" w:space="0" w:color="auto"/>
        <w:left w:val="none" w:sz="0" w:space="0" w:color="auto"/>
        <w:bottom w:val="none" w:sz="0" w:space="0" w:color="auto"/>
        <w:right w:val="none" w:sz="0" w:space="0" w:color="auto"/>
      </w:divBdr>
    </w:div>
    <w:div w:id="1987926574">
      <w:bodyDiv w:val="1"/>
      <w:marLeft w:val="0"/>
      <w:marRight w:val="0"/>
      <w:marTop w:val="0"/>
      <w:marBottom w:val="0"/>
      <w:divBdr>
        <w:top w:val="none" w:sz="0" w:space="0" w:color="auto"/>
        <w:left w:val="none" w:sz="0" w:space="0" w:color="auto"/>
        <w:bottom w:val="none" w:sz="0" w:space="0" w:color="auto"/>
        <w:right w:val="none" w:sz="0" w:space="0" w:color="auto"/>
      </w:divBdr>
    </w:div>
    <w:div w:id="1990405607">
      <w:bodyDiv w:val="1"/>
      <w:marLeft w:val="0"/>
      <w:marRight w:val="0"/>
      <w:marTop w:val="0"/>
      <w:marBottom w:val="0"/>
      <w:divBdr>
        <w:top w:val="none" w:sz="0" w:space="0" w:color="auto"/>
        <w:left w:val="none" w:sz="0" w:space="0" w:color="auto"/>
        <w:bottom w:val="none" w:sz="0" w:space="0" w:color="auto"/>
        <w:right w:val="none" w:sz="0" w:space="0" w:color="auto"/>
      </w:divBdr>
    </w:div>
    <w:div w:id="1991247400">
      <w:bodyDiv w:val="1"/>
      <w:marLeft w:val="0"/>
      <w:marRight w:val="0"/>
      <w:marTop w:val="0"/>
      <w:marBottom w:val="0"/>
      <w:divBdr>
        <w:top w:val="none" w:sz="0" w:space="0" w:color="auto"/>
        <w:left w:val="none" w:sz="0" w:space="0" w:color="auto"/>
        <w:bottom w:val="none" w:sz="0" w:space="0" w:color="auto"/>
        <w:right w:val="none" w:sz="0" w:space="0" w:color="auto"/>
      </w:divBdr>
    </w:div>
    <w:div w:id="1991709220">
      <w:bodyDiv w:val="1"/>
      <w:marLeft w:val="0"/>
      <w:marRight w:val="0"/>
      <w:marTop w:val="0"/>
      <w:marBottom w:val="0"/>
      <w:divBdr>
        <w:top w:val="none" w:sz="0" w:space="0" w:color="auto"/>
        <w:left w:val="none" w:sz="0" w:space="0" w:color="auto"/>
        <w:bottom w:val="none" w:sz="0" w:space="0" w:color="auto"/>
        <w:right w:val="none" w:sz="0" w:space="0" w:color="auto"/>
      </w:divBdr>
    </w:div>
    <w:div w:id="1992632068">
      <w:bodyDiv w:val="1"/>
      <w:marLeft w:val="0"/>
      <w:marRight w:val="0"/>
      <w:marTop w:val="0"/>
      <w:marBottom w:val="0"/>
      <w:divBdr>
        <w:top w:val="none" w:sz="0" w:space="0" w:color="auto"/>
        <w:left w:val="none" w:sz="0" w:space="0" w:color="auto"/>
        <w:bottom w:val="none" w:sz="0" w:space="0" w:color="auto"/>
        <w:right w:val="none" w:sz="0" w:space="0" w:color="auto"/>
      </w:divBdr>
    </w:div>
    <w:div w:id="1992902534">
      <w:bodyDiv w:val="1"/>
      <w:marLeft w:val="0"/>
      <w:marRight w:val="0"/>
      <w:marTop w:val="0"/>
      <w:marBottom w:val="0"/>
      <w:divBdr>
        <w:top w:val="none" w:sz="0" w:space="0" w:color="auto"/>
        <w:left w:val="none" w:sz="0" w:space="0" w:color="auto"/>
        <w:bottom w:val="none" w:sz="0" w:space="0" w:color="auto"/>
        <w:right w:val="none" w:sz="0" w:space="0" w:color="auto"/>
      </w:divBdr>
    </w:div>
    <w:div w:id="1994407552">
      <w:bodyDiv w:val="1"/>
      <w:marLeft w:val="0"/>
      <w:marRight w:val="0"/>
      <w:marTop w:val="0"/>
      <w:marBottom w:val="0"/>
      <w:divBdr>
        <w:top w:val="none" w:sz="0" w:space="0" w:color="auto"/>
        <w:left w:val="none" w:sz="0" w:space="0" w:color="auto"/>
        <w:bottom w:val="none" w:sz="0" w:space="0" w:color="auto"/>
        <w:right w:val="none" w:sz="0" w:space="0" w:color="auto"/>
      </w:divBdr>
    </w:div>
    <w:div w:id="1994677873">
      <w:bodyDiv w:val="1"/>
      <w:marLeft w:val="0"/>
      <w:marRight w:val="0"/>
      <w:marTop w:val="0"/>
      <w:marBottom w:val="0"/>
      <w:divBdr>
        <w:top w:val="none" w:sz="0" w:space="0" w:color="auto"/>
        <w:left w:val="none" w:sz="0" w:space="0" w:color="auto"/>
        <w:bottom w:val="none" w:sz="0" w:space="0" w:color="auto"/>
        <w:right w:val="none" w:sz="0" w:space="0" w:color="auto"/>
      </w:divBdr>
    </w:div>
    <w:div w:id="1995180989">
      <w:bodyDiv w:val="1"/>
      <w:marLeft w:val="0"/>
      <w:marRight w:val="0"/>
      <w:marTop w:val="0"/>
      <w:marBottom w:val="0"/>
      <w:divBdr>
        <w:top w:val="none" w:sz="0" w:space="0" w:color="auto"/>
        <w:left w:val="none" w:sz="0" w:space="0" w:color="auto"/>
        <w:bottom w:val="none" w:sz="0" w:space="0" w:color="auto"/>
        <w:right w:val="none" w:sz="0" w:space="0" w:color="auto"/>
      </w:divBdr>
    </w:div>
    <w:div w:id="1995789306">
      <w:bodyDiv w:val="1"/>
      <w:marLeft w:val="0"/>
      <w:marRight w:val="0"/>
      <w:marTop w:val="0"/>
      <w:marBottom w:val="0"/>
      <w:divBdr>
        <w:top w:val="none" w:sz="0" w:space="0" w:color="auto"/>
        <w:left w:val="none" w:sz="0" w:space="0" w:color="auto"/>
        <w:bottom w:val="none" w:sz="0" w:space="0" w:color="auto"/>
        <w:right w:val="none" w:sz="0" w:space="0" w:color="auto"/>
      </w:divBdr>
    </w:div>
    <w:div w:id="1997175928">
      <w:bodyDiv w:val="1"/>
      <w:marLeft w:val="0"/>
      <w:marRight w:val="0"/>
      <w:marTop w:val="0"/>
      <w:marBottom w:val="0"/>
      <w:divBdr>
        <w:top w:val="none" w:sz="0" w:space="0" w:color="auto"/>
        <w:left w:val="none" w:sz="0" w:space="0" w:color="auto"/>
        <w:bottom w:val="none" w:sz="0" w:space="0" w:color="auto"/>
        <w:right w:val="none" w:sz="0" w:space="0" w:color="auto"/>
      </w:divBdr>
    </w:div>
    <w:div w:id="1998456051">
      <w:bodyDiv w:val="1"/>
      <w:marLeft w:val="0"/>
      <w:marRight w:val="0"/>
      <w:marTop w:val="0"/>
      <w:marBottom w:val="0"/>
      <w:divBdr>
        <w:top w:val="none" w:sz="0" w:space="0" w:color="auto"/>
        <w:left w:val="none" w:sz="0" w:space="0" w:color="auto"/>
        <w:bottom w:val="none" w:sz="0" w:space="0" w:color="auto"/>
        <w:right w:val="none" w:sz="0" w:space="0" w:color="auto"/>
      </w:divBdr>
    </w:div>
    <w:div w:id="1998873239">
      <w:bodyDiv w:val="1"/>
      <w:marLeft w:val="0"/>
      <w:marRight w:val="0"/>
      <w:marTop w:val="0"/>
      <w:marBottom w:val="0"/>
      <w:divBdr>
        <w:top w:val="none" w:sz="0" w:space="0" w:color="auto"/>
        <w:left w:val="none" w:sz="0" w:space="0" w:color="auto"/>
        <w:bottom w:val="none" w:sz="0" w:space="0" w:color="auto"/>
        <w:right w:val="none" w:sz="0" w:space="0" w:color="auto"/>
      </w:divBdr>
    </w:div>
    <w:div w:id="1999964187">
      <w:bodyDiv w:val="1"/>
      <w:marLeft w:val="0"/>
      <w:marRight w:val="0"/>
      <w:marTop w:val="0"/>
      <w:marBottom w:val="0"/>
      <w:divBdr>
        <w:top w:val="none" w:sz="0" w:space="0" w:color="auto"/>
        <w:left w:val="none" w:sz="0" w:space="0" w:color="auto"/>
        <w:bottom w:val="none" w:sz="0" w:space="0" w:color="auto"/>
        <w:right w:val="none" w:sz="0" w:space="0" w:color="auto"/>
      </w:divBdr>
    </w:div>
    <w:div w:id="2003924944">
      <w:bodyDiv w:val="1"/>
      <w:marLeft w:val="0"/>
      <w:marRight w:val="0"/>
      <w:marTop w:val="0"/>
      <w:marBottom w:val="0"/>
      <w:divBdr>
        <w:top w:val="none" w:sz="0" w:space="0" w:color="auto"/>
        <w:left w:val="none" w:sz="0" w:space="0" w:color="auto"/>
        <w:bottom w:val="none" w:sz="0" w:space="0" w:color="auto"/>
        <w:right w:val="none" w:sz="0" w:space="0" w:color="auto"/>
      </w:divBdr>
    </w:div>
    <w:div w:id="2005040639">
      <w:bodyDiv w:val="1"/>
      <w:marLeft w:val="0"/>
      <w:marRight w:val="0"/>
      <w:marTop w:val="0"/>
      <w:marBottom w:val="0"/>
      <w:divBdr>
        <w:top w:val="none" w:sz="0" w:space="0" w:color="auto"/>
        <w:left w:val="none" w:sz="0" w:space="0" w:color="auto"/>
        <w:bottom w:val="none" w:sz="0" w:space="0" w:color="auto"/>
        <w:right w:val="none" w:sz="0" w:space="0" w:color="auto"/>
      </w:divBdr>
    </w:div>
    <w:div w:id="2007048362">
      <w:bodyDiv w:val="1"/>
      <w:marLeft w:val="0"/>
      <w:marRight w:val="0"/>
      <w:marTop w:val="0"/>
      <w:marBottom w:val="0"/>
      <w:divBdr>
        <w:top w:val="none" w:sz="0" w:space="0" w:color="auto"/>
        <w:left w:val="none" w:sz="0" w:space="0" w:color="auto"/>
        <w:bottom w:val="none" w:sz="0" w:space="0" w:color="auto"/>
        <w:right w:val="none" w:sz="0" w:space="0" w:color="auto"/>
      </w:divBdr>
    </w:div>
    <w:div w:id="2010861138">
      <w:bodyDiv w:val="1"/>
      <w:marLeft w:val="0"/>
      <w:marRight w:val="0"/>
      <w:marTop w:val="0"/>
      <w:marBottom w:val="0"/>
      <w:divBdr>
        <w:top w:val="none" w:sz="0" w:space="0" w:color="auto"/>
        <w:left w:val="none" w:sz="0" w:space="0" w:color="auto"/>
        <w:bottom w:val="none" w:sz="0" w:space="0" w:color="auto"/>
        <w:right w:val="none" w:sz="0" w:space="0" w:color="auto"/>
      </w:divBdr>
    </w:div>
    <w:div w:id="2011902854">
      <w:bodyDiv w:val="1"/>
      <w:marLeft w:val="0"/>
      <w:marRight w:val="0"/>
      <w:marTop w:val="0"/>
      <w:marBottom w:val="0"/>
      <w:divBdr>
        <w:top w:val="none" w:sz="0" w:space="0" w:color="auto"/>
        <w:left w:val="none" w:sz="0" w:space="0" w:color="auto"/>
        <w:bottom w:val="none" w:sz="0" w:space="0" w:color="auto"/>
        <w:right w:val="none" w:sz="0" w:space="0" w:color="auto"/>
      </w:divBdr>
    </w:div>
    <w:div w:id="2012026457">
      <w:bodyDiv w:val="1"/>
      <w:marLeft w:val="0"/>
      <w:marRight w:val="0"/>
      <w:marTop w:val="0"/>
      <w:marBottom w:val="0"/>
      <w:divBdr>
        <w:top w:val="none" w:sz="0" w:space="0" w:color="auto"/>
        <w:left w:val="none" w:sz="0" w:space="0" w:color="auto"/>
        <w:bottom w:val="none" w:sz="0" w:space="0" w:color="auto"/>
        <w:right w:val="none" w:sz="0" w:space="0" w:color="auto"/>
      </w:divBdr>
    </w:div>
    <w:div w:id="2012371587">
      <w:bodyDiv w:val="1"/>
      <w:marLeft w:val="0"/>
      <w:marRight w:val="0"/>
      <w:marTop w:val="0"/>
      <w:marBottom w:val="0"/>
      <w:divBdr>
        <w:top w:val="none" w:sz="0" w:space="0" w:color="auto"/>
        <w:left w:val="none" w:sz="0" w:space="0" w:color="auto"/>
        <w:bottom w:val="none" w:sz="0" w:space="0" w:color="auto"/>
        <w:right w:val="none" w:sz="0" w:space="0" w:color="auto"/>
      </w:divBdr>
    </w:div>
    <w:div w:id="2012637533">
      <w:bodyDiv w:val="1"/>
      <w:marLeft w:val="0"/>
      <w:marRight w:val="0"/>
      <w:marTop w:val="0"/>
      <w:marBottom w:val="0"/>
      <w:divBdr>
        <w:top w:val="none" w:sz="0" w:space="0" w:color="auto"/>
        <w:left w:val="none" w:sz="0" w:space="0" w:color="auto"/>
        <w:bottom w:val="none" w:sz="0" w:space="0" w:color="auto"/>
        <w:right w:val="none" w:sz="0" w:space="0" w:color="auto"/>
      </w:divBdr>
    </w:div>
    <w:div w:id="2013485892">
      <w:bodyDiv w:val="1"/>
      <w:marLeft w:val="0"/>
      <w:marRight w:val="0"/>
      <w:marTop w:val="0"/>
      <w:marBottom w:val="0"/>
      <w:divBdr>
        <w:top w:val="none" w:sz="0" w:space="0" w:color="auto"/>
        <w:left w:val="none" w:sz="0" w:space="0" w:color="auto"/>
        <w:bottom w:val="none" w:sz="0" w:space="0" w:color="auto"/>
        <w:right w:val="none" w:sz="0" w:space="0" w:color="auto"/>
      </w:divBdr>
    </w:div>
    <w:div w:id="2014643527">
      <w:bodyDiv w:val="1"/>
      <w:marLeft w:val="0"/>
      <w:marRight w:val="0"/>
      <w:marTop w:val="0"/>
      <w:marBottom w:val="0"/>
      <w:divBdr>
        <w:top w:val="none" w:sz="0" w:space="0" w:color="auto"/>
        <w:left w:val="none" w:sz="0" w:space="0" w:color="auto"/>
        <w:bottom w:val="none" w:sz="0" w:space="0" w:color="auto"/>
        <w:right w:val="none" w:sz="0" w:space="0" w:color="auto"/>
      </w:divBdr>
    </w:div>
    <w:div w:id="2015758707">
      <w:bodyDiv w:val="1"/>
      <w:marLeft w:val="0"/>
      <w:marRight w:val="0"/>
      <w:marTop w:val="0"/>
      <w:marBottom w:val="0"/>
      <w:divBdr>
        <w:top w:val="none" w:sz="0" w:space="0" w:color="auto"/>
        <w:left w:val="none" w:sz="0" w:space="0" w:color="auto"/>
        <w:bottom w:val="none" w:sz="0" w:space="0" w:color="auto"/>
        <w:right w:val="none" w:sz="0" w:space="0" w:color="auto"/>
      </w:divBdr>
    </w:div>
    <w:div w:id="2015767267">
      <w:bodyDiv w:val="1"/>
      <w:marLeft w:val="0"/>
      <w:marRight w:val="0"/>
      <w:marTop w:val="0"/>
      <w:marBottom w:val="0"/>
      <w:divBdr>
        <w:top w:val="none" w:sz="0" w:space="0" w:color="auto"/>
        <w:left w:val="none" w:sz="0" w:space="0" w:color="auto"/>
        <w:bottom w:val="none" w:sz="0" w:space="0" w:color="auto"/>
        <w:right w:val="none" w:sz="0" w:space="0" w:color="auto"/>
      </w:divBdr>
    </w:div>
    <w:div w:id="2016105731">
      <w:bodyDiv w:val="1"/>
      <w:marLeft w:val="0"/>
      <w:marRight w:val="0"/>
      <w:marTop w:val="0"/>
      <w:marBottom w:val="0"/>
      <w:divBdr>
        <w:top w:val="none" w:sz="0" w:space="0" w:color="auto"/>
        <w:left w:val="none" w:sz="0" w:space="0" w:color="auto"/>
        <w:bottom w:val="none" w:sz="0" w:space="0" w:color="auto"/>
        <w:right w:val="none" w:sz="0" w:space="0" w:color="auto"/>
      </w:divBdr>
    </w:div>
    <w:div w:id="2017071845">
      <w:bodyDiv w:val="1"/>
      <w:marLeft w:val="0"/>
      <w:marRight w:val="0"/>
      <w:marTop w:val="0"/>
      <w:marBottom w:val="0"/>
      <w:divBdr>
        <w:top w:val="none" w:sz="0" w:space="0" w:color="auto"/>
        <w:left w:val="none" w:sz="0" w:space="0" w:color="auto"/>
        <w:bottom w:val="none" w:sz="0" w:space="0" w:color="auto"/>
        <w:right w:val="none" w:sz="0" w:space="0" w:color="auto"/>
      </w:divBdr>
    </w:div>
    <w:div w:id="2018462027">
      <w:bodyDiv w:val="1"/>
      <w:marLeft w:val="0"/>
      <w:marRight w:val="0"/>
      <w:marTop w:val="0"/>
      <w:marBottom w:val="0"/>
      <w:divBdr>
        <w:top w:val="none" w:sz="0" w:space="0" w:color="auto"/>
        <w:left w:val="none" w:sz="0" w:space="0" w:color="auto"/>
        <w:bottom w:val="none" w:sz="0" w:space="0" w:color="auto"/>
        <w:right w:val="none" w:sz="0" w:space="0" w:color="auto"/>
      </w:divBdr>
    </w:div>
    <w:div w:id="2019312735">
      <w:bodyDiv w:val="1"/>
      <w:marLeft w:val="0"/>
      <w:marRight w:val="0"/>
      <w:marTop w:val="0"/>
      <w:marBottom w:val="0"/>
      <w:divBdr>
        <w:top w:val="none" w:sz="0" w:space="0" w:color="auto"/>
        <w:left w:val="none" w:sz="0" w:space="0" w:color="auto"/>
        <w:bottom w:val="none" w:sz="0" w:space="0" w:color="auto"/>
        <w:right w:val="none" w:sz="0" w:space="0" w:color="auto"/>
      </w:divBdr>
    </w:div>
    <w:div w:id="2019774185">
      <w:bodyDiv w:val="1"/>
      <w:marLeft w:val="0"/>
      <w:marRight w:val="0"/>
      <w:marTop w:val="0"/>
      <w:marBottom w:val="0"/>
      <w:divBdr>
        <w:top w:val="none" w:sz="0" w:space="0" w:color="auto"/>
        <w:left w:val="none" w:sz="0" w:space="0" w:color="auto"/>
        <w:bottom w:val="none" w:sz="0" w:space="0" w:color="auto"/>
        <w:right w:val="none" w:sz="0" w:space="0" w:color="auto"/>
      </w:divBdr>
    </w:div>
    <w:div w:id="2020039637">
      <w:bodyDiv w:val="1"/>
      <w:marLeft w:val="0"/>
      <w:marRight w:val="0"/>
      <w:marTop w:val="0"/>
      <w:marBottom w:val="0"/>
      <w:divBdr>
        <w:top w:val="none" w:sz="0" w:space="0" w:color="auto"/>
        <w:left w:val="none" w:sz="0" w:space="0" w:color="auto"/>
        <w:bottom w:val="none" w:sz="0" w:space="0" w:color="auto"/>
        <w:right w:val="none" w:sz="0" w:space="0" w:color="auto"/>
      </w:divBdr>
    </w:div>
    <w:div w:id="2020959463">
      <w:bodyDiv w:val="1"/>
      <w:marLeft w:val="0"/>
      <w:marRight w:val="0"/>
      <w:marTop w:val="0"/>
      <w:marBottom w:val="0"/>
      <w:divBdr>
        <w:top w:val="none" w:sz="0" w:space="0" w:color="auto"/>
        <w:left w:val="none" w:sz="0" w:space="0" w:color="auto"/>
        <w:bottom w:val="none" w:sz="0" w:space="0" w:color="auto"/>
        <w:right w:val="none" w:sz="0" w:space="0" w:color="auto"/>
      </w:divBdr>
    </w:div>
    <w:div w:id="2022467009">
      <w:bodyDiv w:val="1"/>
      <w:marLeft w:val="0"/>
      <w:marRight w:val="0"/>
      <w:marTop w:val="0"/>
      <w:marBottom w:val="0"/>
      <w:divBdr>
        <w:top w:val="none" w:sz="0" w:space="0" w:color="auto"/>
        <w:left w:val="none" w:sz="0" w:space="0" w:color="auto"/>
        <w:bottom w:val="none" w:sz="0" w:space="0" w:color="auto"/>
        <w:right w:val="none" w:sz="0" w:space="0" w:color="auto"/>
      </w:divBdr>
    </w:div>
    <w:div w:id="2022657193">
      <w:bodyDiv w:val="1"/>
      <w:marLeft w:val="0"/>
      <w:marRight w:val="0"/>
      <w:marTop w:val="0"/>
      <w:marBottom w:val="0"/>
      <w:divBdr>
        <w:top w:val="none" w:sz="0" w:space="0" w:color="auto"/>
        <w:left w:val="none" w:sz="0" w:space="0" w:color="auto"/>
        <w:bottom w:val="none" w:sz="0" w:space="0" w:color="auto"/>
        <w:right w:val="none" w:sz="0" w:space="0" w:color="auto"/>
      </w:divBdr>
    </w:div>
    <w:div w:id="2025402409">
      <w:bodyDiv w:val="1"/>
      <w:marLeft w:val="0"/>
      <w:marRight w:val="0"/>
      <w:marTop w:val="0"/>
      <w:marBottom w:val="0"/>
      <w:divBdr>
        <w:top w:val="none" w:sz="0" w:space="0" w:color="auto"/>
        <w:left w:val="none" w:sz="0" w:space="0" w:color="auto"/>
        <w:bottom w:val="none" w:sz="0" w:space="0" w:color="auto"/>
        <w:right w:val="none" w:sz="0" w:space="0" w:color="auto"/>
      </w:divBdr>
    </w:div>
    <w:div w:id="2027830314">
      <w:bodyDiv w:val="1"/>
      <w:marLeft w:val="0"/>
      <w:marRight w:val="0"/>
      <w:marTop w:val="0"/>
      <w:marBottom w:val="0"/>
      <w:divBdr>
        <w:top w:val="none" w:sz="0" w:space="0" w:color="auto"/>
        <w:left w:val="none" w:sz="0" w:space="0" w:color="auto"/>
        <w:bottom w:val="none" w:sz="0" w:space="0" w:color="auto"/>
        <w:right w:val="none" w:sz="0" w:space="0" w:color="auto"/>
      </w:divBdr>
    </w:div>
    <w:div w:id="2027947290">
      <w:bodyDiv w:val="1"/>
      <w:marLeft w:val="0"/>
      <w:marRight w:val="0"/>
      <w:marTop w:val="0"/>
      <w:marBottom w:val="0"/>
      <w:divBdr>
        <w:top w:val="none" w:sz="0" w:space="0" w:color="auto"/>
        <w:left w:val="none" w:sz="0" w:space="0" w:color="auto"/>
        <w:bottom w:val="none" w:sz="0" w:space="0" w:color="auto"/>
        <w:right w:val="none" w:sz="0" w:space="0" w:color="auto"/>
      </w:divBdr>
    </w:div>
    <w:div w:id="2028872560">
      <w:bodyDiv w:val="1"/>
      <w:marLeft w:val="0"/>
      <w:marRight w:val="0"/>
      <w:marTop w:val="0"/>
      <w:marBottom w:val="0"/>
      <w:divBdr>
        <w:top w:val="none" w:sz="0" w:space="0" w:color="auto"/>
        <w:left w:val="none" w:sz="0" w:space="0" w:color="auto"/>
        <w:bottom w:val="none" w:sz="0" w:space="0" w:color="auto"/>
        <w:right w:val="none" w:sz="0" w:space="0" w:color="auto"/>
      </w:divBdr>
    </w:div>
    <w:div w:id="2028949076">
      <w:bodyDiv w:val="1"/>
      <w:marLeft w:val="0"/>
      <w:marRight w:val="0"/>
      <w:marTop w:val="0"/>
      <w:marBottom w:val="0"/>
      <w:divBdr>
        <w:top w:val="none" w:sz="0" w:space="0" w:color="auto"/>
        <w:left w:val="none" w:sz="0" w:space="0" w:color="auto"/>
        <w:bottom w:val="none" w:sz="0" w:space="0" w:color="auto"/>
        <w:right w:val="none" w:sz="0" w:space="0" w:color="auto"/>
      </w:divBdr>
    </w:div>
    <w:div w:id="2034961975">
      <w:bodyDiv w:val="1"/>
      <w:marLeft w:val="0"/>
      <w:marRight w:val="0"/>
      <w:marTop w:val="0"/>
      <w:marBottom w:val="0"/>
      <w:divBdr>
        <w:top w:val="none" w:sz="0" w:space="0" w:color="auto"/>
        <w:left w:val="none" w:sz="0" w:space="0" w:color="auto"/>
        <w:bottom w:val="none" w:sz="0" w:space="0" w:color="auto"/>
        <w:right w:val="none" w:sz="0" w:space="0" w:color="auto"/>
      </w:divBdr>
    </w:div>
    <w:div w:id="2035421398">
      <w:bodyDiv w:val="1"/>
      <w:marLeft w:val="0"/>
      <w:marRight w:val="0"/>
      <w:marTop w:val="0"/>
      <w:marBottom w:val="0"/>
      <w:divBdr>
        <w:top w:val="none" w:sz="0" w:space="0" w:color="auto"/>
        <w:left w:val="none" w:sz="0" w:space="0" w:color="auto"/>
        <w:bottom w:val="none" w:sz="0" w:space="0" w:color="auto"/>
        <w:right w:val="none" w:sz="0" w:space="0" w:color="auto"/>
      </w:divBdr>
    </w:div>
    <w:div w:id="2037196504">
      <w:bodyDiv w:val="1"/>
      <w:marLeft w:val="0"/>
      <w:marRight w:val="0"/>
      <w:marTop w:val="0"/>
      <w:marBottom w:val="0"/>
      <w:divBdr>
        <w:top w:val="none" w:sz="0" w:space="0" w:color="auto"/>
        <w:left w:val="none" w:sz="0" w:space="0" w:color="auto"/>
        <w:bottom w:val="none" w:sz="0" w:space="0" w:color="auto"/>
        <w:right w:val="none" w:sz="0" w:space="0" w:color="auto"/>
      </w:divBdr>
    </w:div>
    <w:div w:id="2037846973">
      <w:bodyDiv w:val="1"/>
      <w:marLeft w:val="0"/>
      <w:marRight w:val="0"/>
      <w:marTop w:val="0"/>
      <w:marBottom w:val="0"/>
      <w:divBdr>
        <w:top w:val="none" w:sz="0" w:space="0" w:color="auto"/>
        <w:left w:val="none" w:sz="0" w:space="0" w:color="auto"/>
        <w:bottom w:val="none" w:sz="0" w:space="0" w:color="auto"/>
        <w:right w:val="none" w:sz="0" w:space="0" w:color="auto"/>
      </w:divBdr>
    </w:div>
    <w:div w:id="2037924567">
      <w:bodyDiv w:val="1"/>
      <w:marLeft w:val="0"/>
      <w:marRight w:val="0"/>
      <w:marTop w:val="0"/>
      <w:marBottom w:val="0"/>
      <w:divBdr>
        <w:top w:val="none" w:sz="0" w:space="0" w:color="auto"/>
        <w:left w:val="none" w:sz="0" w:space="0" w:color="auto"/>
        <w:bottom w:val="none" w:sz="0" w:space="0" w:color="auto"/>
        <w:right w:val="none" w:sz="0" w:space="0" w:color="auto"/>
      </w:divBdr>
    </w:div>
    <w:div w:id="2038266908">
      <w:bodyDiv w:val="1"/>
      <w:marLeft w:val="0"/>
      <w:marRight w:val="0"/>
      <w:marTop w:val="0"/>
      <w:marBottom w:val="0"/>
      <w:divBdr>
        <w:top w:val="none" w:sz="0" w:space="0" w:color="auto"/>
        <w:left w:val="none" w:sz="0" w:space="0" w:color="auto"/>
        <w:bottom w:val="none" w:sz="0" w:space="0" w:color="auto"/>
        <w:right w:val="none" w:sz="0" w:space="0" w:color="auto"/>
      </w:divBdr>
    </w:div>
    <w:div w:id="2039424320">
      <w:bodyDiv w:val="1"/>
      <w:marLeft w:val="0"/>
      <w:marRight w:val="0"/>
      <w:marTop w:val="0"/>
      <w:marBottom w:val="0"/>
      <w:divBdr>
        <w:top w:val="none" w:sz="0" w:space="0" w:color="auto"/>
        <w:left w:val="none" w:sz="0" w:space="0" w:color="auto"/>
        <w:bottom w:val="none" w:sz="0" w:space="0" w:color="auto"/>
        <w:right w:val="none" w:sz="0" w:space="0" w:color="auto"/>
      </w:divBdr>
    </w:div>
    <w:div w:id="2040356009">
      <w:bodyDiv w:val="1"/>
      <w:marLeft w:val="0"/>
      <w:marRight w:val="0"/>
      <w:marTop w:val="0"/>
      <w:marBottom w:val="0"/>
      <w:divBdr>
        <w:top w:val="none" w:sz="0" w:space="0" w:color="auto"/>
        <w:left w:val="none" w:sz="0" w:space="0" w:color="auto"/>
        <w:bottom w:val="none" w:sz="0" w:space="0" w:color="auto"/>
        <w:right w:val="none" w:sz="0" w:space="0" w:color="auto"/>
      </w:divBdr>
    </w:div>
    <w:div w:id="2041121745">
      <w:bodyDiv w:val="1"/>
      <w:marLeft w:val="0"/>
      <w:marRight w:val="0"/>
      <w:marTop w:val="0"/>
      <w:marBottom w:val="0"/>
      <w:divBdr>
        <w:top w:val="none" w:sz="0" w:space="0" w:color="auto"/>
        <w:left w:val="none" w:sz="0" w:space="0" w:color="auto"/>
        <w:bottom w:val="none" w:sz="0" w:space="0" w:color="auto"/>
        <w:right w:val="none" w:sz="0" w:space="0" w:color="auto"/>
      </w:divBdr>
    </w:div>
    <w:div w:id="2043364144">
      <w:bodyDiv w:val="1"/>
      <w:marLeft w:val="0"/>
      <w:marRight w:val="0"/>
      <w:marTop w:val="0"/>
      <w:marBottom w:val="0"/>
      <w:divBdr>
        <w:top w:val="none" w:sz="0" w:space="0" w:color="auto"/>
        <w:left w:val="none" w:sz="0" w:space="0" w:color="auto"/>
        <w:bottom w:val="none" w:sz="0" w:space="0" w:color="auto"/>
        <w:right w:val="none" w:sz="0" w:space="0" w:color="auto"/>
      </w:divBdr>
    </w:div>
    <w:div w:id="2045013180">
      <w:bodyDiv w:val="1"/>
      <w:marLeft w:val="0"/>
      <w:marRight w:val="0"/>
      <w:marTop w:val="0"/>
      <w:marBottom w:val="0"/>
      <w:divBdr>
        <w:top w:val="none" w:sz="0" w:space="0" w:color="auto"/>
        <w:left w:val="none" w:sz="0" w:space="0" w:color="auto"/>
        <w:bottom w:val="none" w:sz="0" w:space="0" w:color="auto"/>
        <w:right w:val="none" w:sz="0" w:space="0" w:color="auto"/>
      </w:divBdr>
    </w:div>
    <w:div w:id="2045868001">
      <w:bodyDiv w:val="1"/>
      <w:marLeft w:val="0"/>
      <w:marRight w:val="0"/>
      <w:marTop w:val="0"/>
      <w:marBottom w:val="0"/>
      <w:divBdr>
        <w:top w:val="none" w:sz="0" w:space="0" w:color="auto"/>
        <w:left w:val="none" w:sz="0" w:space="0" w:color="auto"/>
        <w:bottom w:val="none" w:sz="0" w:space="0" w:color="auto"/>
        <w:right w:val="none" w:sz="0" w:space="0" w:color="auto"/>
      </w:divBdr>
    </w:div>
    <w:div w:id="2047371280">
      <w:bodyDiv w:val="1"/>
      <w:marLeft w:val="0"/>
      <w:marRight w:val="0"/>
      <w:marTop w:val="0"/>
      <w:marBottom w:val="0"/>
      <w:divBdr>
        <w:top w:val="none" w:sz="0" w:space="0" w:color="auto"/>
        <w:left w:val="none" w:sz="0" w:space="0" w:color="auto"/>
        <w:bottom w:val="none" w:sz="0" w:space="0" w:color="auto"/>
        <w:right w:val="none" w:sz="0" w:space="0" w:color="auto"/>
      </w:divBdr>
    </w:div>
    <w:div w:id="2047441322">
      <w:bodyDiv w:val="1"/>
      <w:marLeft w:val="0"/>
      <w:marRight w:val="0"/>
      <w:marTop w:val="0"/>
      <w:marBottom w:val="0"/>
      <w:divBdr>
        <w:top w:val="none" w:sz="0" w:space="0" w:color="auto"/>
        <w:left w:val="none" w:sz="0" w:space="0" w:color="auto"/>
        <w:bottom w:val="none" w:sz="0" w:space="0" w:color="auto"/>
        <w:right w:val="none" w:sz="0" w:space="0" w:color="auto"/>
      </w:divBdr>
    </w:div>
    <w:div w:id="2048218956">
      <w:bodyDiv w:val="1"/>
      <w:marLeft w:val="0"/>
      <w:marRight w:val="0"/>
      <w:marTop w:val="0"/>
      <w:marBottom w:val="0"/>
      <w:divBdr>
        <w:top w:val="none" w:sz="0" w:space="0" w:color="auto"/>
        <w:left w:val="none" w:sz="0" w:space="0" w:color="auto"/>
        <w:bottom w:val="none" w:sz="0" w:space="0" w:color="auto"/>
        <w:right w:val="none" w:sz="0" w:space="0" w:color="auto"/>
      </w:divBdr>
    </w:div>
    <w:div w:id="2049060564">
      <w:bodyDiv w:val="1"/>
      <w:marLeft w:val="0"/>
      <w:marRight w:val="0"/>
      <w:marTop w:val="0"/>
      <w:marBottom w:val="0"/>
      <w:divBdr>
        <w:top w:val="none" w:sz="0" w:space="0" w:color="auto"/>
        <w:left w:val="none" w:sz="0" w:space="0" w:color="auto"/>
        <w:bottom w:val="none" w:sz="0" w:space="0" w:color="auto"/>
        <w:right w:val="none" w:sz="0" w:space="0" w:color="auto"/>
      </w:divBdr>
    </w:div>
    <w:div w:id="2049795313">
      <w:bodyDiv w:val="1"/>
      <w:marLeft w:val="0"/>
      <w:marRight w:val="0"/>
      <w:marTop w:val="0"/>
      <w:marBottom w:val="0"/>
      <w:divBdr>
        <w:top w:val="none" w:sz="0" w:space="0" w:color="auto"/>
        <w:left w:val="none" w:sz="0" w:space="0" w:color="auto"/>
        <w:bottom w:val="none" w:sz="0" w:space="0" w:color="auto"/>
        <w:right w:val="none" w:sz="0" w:space="0" w:color="auto"/>
      </w:divBdr>
    </w:div>
    <w:div w:id="2050765123">
      <w:bodyDiv w:val="1"/>
      <w:marLeft w:val="0"/>
      <w:marRight w:val="0"/>
      <w:marTop w:val="0"/>
      <w:marBottom w:val="0"/>
      <w:divBdr>
        <w:top w:val="none" w:sz="0" w:space="0" w:color="auto"/>
        <w:left w:val="none" w:sz="0" w:space="0" w:color="auto"/>
        <w:bottom w:val="none" w:sz="0" w:space="0" w:color="auto"/>
        <w:right w:val="none" w:sz="0" w:space="0" w:color="auto"/>
      </w:divBdr>
    </w:div>
    <w:div w:id="2050914116">
      <w:bodyDiv w:val="1"/>
      <w:marLeft w:val="0"/>
      <w:marRight w:val="0"/>
      <w:marTop w:val="0"/>
      <w:marBottom w:val="0"/>
      <w:divBdr>
        <w:top w:val="none" w:sz="0" w:space="0" w:color="auto"/>
        <w:left w:val="none" w:sz="0" w:space="0" w:color="auto"/>
        <w:bottom w:val="none" w:sz="0" w:space="0" w:color="auto"/>
        <w:right w:val="none" w:sz="0" w:space="0" w:color="auto"/>
      </w:divBdr>
    </w:div>
    <w:div w:id="2051221179">
      <w:bodyDiv w:val="1"/>
      <w:marLeft w:val="0"/>
      <w:marRight w:val="0"/>
      <w:marTop w:val="0"/>
      <w:marBottom w:val="0"/>
      <w:divBdr>
        <w:top w:val="none" w:sz="0" w:space="0" w:color="auto"/>
        <w:left w:val="none" w:sz="0" w:space="0" w:color="auto"/>
        <w:bottom w:val="none" w:sz="0" w:space="0" w:color="auto"/>
        <w:right w:val="none" w:sz="0" w:space="0" w:color="auto"/>
      </w:divBdr>
    </w:div>
    <w:div w:id="2054228268">
      <w:bodyDiv w:val="1"/>
      <w:marLeft w:val="0"/>
      <w:marRight w:val="0"/>
      <w:marTop w:val="0"/>
      <w:marBottom w:val="0"/>
      <w:divBdr>
        <w:top w:val="none" w:sz="0" w:space="0" w:color="auto"/>
        <w:left w:val="none" w:sz="0" w:space="0" w:color="auto"/>
        <w:bottom w:val="none" w:sz="0" w:space="0" w:color="auto"/>
        <w:right w:val="none" w:sz="0" w:space="0" w:color="auto"/>
      </w:divBdr>
    </w:div>
    <w:div w:id="2055079404">
      <w:bodyDiv w:val="1"/>
      <w:marLeft w:val="0"/>
      <w:marRight w:val="0"/>
      <w:marTop w:val="0"/>
      <w:marBottom w:val="0"/>
      <w:divBdr>
        <w:top w:val="none" w:sz="0" w:space="0" w:color="auto"/>
        <w:left w:val="none" w:sz="0" w:space="0" w:color="auto"/>
        <w:bottom w:val="none" w:sz="0" w:space="0" w:color="auto"/>
        <w:right w:val="none" w:sz="0" w:space="0" w:color="auto"/>
      </w:divBdr>
    </w:div>
    <w:div w:id="2057773882">
      <w:bodyDiv w:val="1"/>
      <w:marLeft w:val="0"/>
      <w:marRight w:val="0"/>
      <w:marTop w:val="0"/>
      <w:marBottom w:val="0"/>
      <w:divBdr>
        <w:top w:val="none" w:sz="0" w:space="0" w:color="auto"/>
        <w:left w:val="none" w:sz="0" w:space="0" w:color="auto"/>
        <w:bottom w:val="none" w:sz="0" w:space="0" w:color="auto"/>
        <w:right w:val="none" w:sz="0" w:space="0" w:color="auto"/>
      </w:divBdr>
    </w:div>
    <w:div w:id="2057853087">
      <w:bodyDiv w:val="1"/>
      <w:marLeft w:val="0"/>
      <w:marRight w:val="0"/>
      <w:marTop w:val="0"/>
      <w:marBottom w:val="0"/>
      <w:divBdr>
        <w:top w:val="none" w:sz="0" w:space="0" w:color="auto"/>
        <w:left w:val="none" w:sz="0" w:space="0" w:color="auto"/>
        <w:bottom w:val="none" w:sz="0" w:space="0" w:color="auto"/>
        <w:right w:val="none" w:sz="0" w:space="0" w:color="auto"/>
      </w:divBdr>
    </w:div>
    <w:div w:id="2057973643">
      <w:bodyDiv w:val="1"/>
      <w:marLeft w:val="0"/>
      <w:marRight w:val="0"/>
      <w:marTop w:val="0"/>
      <w:marBottom w:val="0"/>
      <w:divBdr>
        <w:top w:val="none" w:sz="0" w:space="0" w:color="auto"/>
        <w:left w:val="none" w:sz="0" w:space="0" w:color="auto"/>
        <w:bottom w:val="none" w:sz="0" w:space="0" w:color="auto"/>
        <w:right w:val="none" w:sz="0" w:space="0" w:color="auto"/>
      </w:divBdr>
    </w:div>
    <w:div w:id="2060399510">
      <w:bodyDiv w:val="1"/>
      <w:marLeft w:val="0"/>
      <w:marRight w:val="0"/>
      <w:marTop w:val="0"/>
      <w:marBottom w:val="0"/>
      <w:divBdr>
        <w:top w:val="none" w:sz="0" w:space="0" w:color="auto"/>
        <w:left w:val="none" w:sz="0" w:space="0" w:color="auto"/>
        <w:bottom w:val="none" w:sz="0" w:space="0" w:color="auto"/>
        <w:right w:val="none" w:sz="0" w:space="0" w:color="auto"/>
      </w:divBdr>
    </w:div>
    <w:div w:id="2060589361">
      <w:bodyDiv w:val="1"/>
      <w:marLeft w:val="0"/>
      <w:marRight w:val="0"/>
      <w:marTop w:val="0"/>
      <w:marBottom w:val="0"/>
      <w:divBdr>
        <w:top w:val="none" w:sz="0" w:space="0" w:color="auto"/>
        <w:left w:val="none" w:sz="0" w:space="0" w:color="auto"/>
        <w:bottom w:val="none" w:sz="0" w:space="0" w:color="auto"/>
        <w:right w:val="none" w:sz="0" w:space="0" w:color="auto"/>
      </w:divBdr>
    </w:div>
    <w:div w:id="2060592537">
      <w:bodyDiv w:val="1"/>
      <w:marLeft w:val="0"/>
      <w:marRight w:val="0"/>
      <w:marTop w:val="0"/>
      <w:marBottom w:val="0"/>
      <w:divBdr>
        <w:top w:val="none" w:sz="0" w:space="0" w:color="auto"/>
        <w:left w:val="none" w:sz="0" w:space="0" w:color="auto"/>
        <w:bottom w:val="none" w:sz="0" w:space="0" w:color="auto"/>
        <w:right w:val="none" w:sz="0" w:space="0" w:color="auto"/>
      </w:divBdr>
    </w:div>
    <w:div w:id="2061243036">
      <w:bodyDiv w:val="1"/>
      <w:marLeft w:val="0"/>
      <w:marRight w:val="0"/>
      <w:marTop w:val="0"/>
      <w:marBottom w:val="0"/>
      <w:divBdr>
        <w:top w:val="none" w:sz="0" w:space="0" w:color="auto"/>
        <w:left w:val="none" w:sz="0" w:space="0" w:color="auto"/>
        <w:bottom w:val="none" w:sz="0" w:space="0" w:color="auto"/>
        <w:right w:val="none" w:sz="0" w:space="0" w:color="auto"/>
      </w:divBdr>
    </w:div>
    <w:div w:id="2061246741">
      <w:bodyDiv w:val="1"/>
      <w:marLeft w:val="0"/>
      <w:marRight w:val="0"/>
      <w:marTop w:val="0"/>
      <w:marBottom w:val="0"/>
      <w:divBdr>
        <w:top w:val="none" w:sz="0" w:space="0" w:color="auto"/>
        <w:left w:val="none" w:sz="0" w:space="0" w:color="auto"/>
        <w:bottom w:val="none" w:sz="0" w:space="0" w:color="auto"/>
        <w:right w:val="none" w:sz="0" w:space="0" w:color="auto"/>
      </w:divBdr>
    </w:div>
    <w:div w:id="2061519161">
      <w:bodyDiv w:val="1"/>
      <w:marLeft w:val="0"/>
      <w:marRight w:val="0"/>
      <w:marTop w:val="0"/>
      <w:marBottom w:val="0"/>
      <w:divBdr>
        <w:top w:val="none" w:sz="0" w:space="0" w:color="auto"/>
        <w:left w:val="none" w:sz="0" w:space="0" w:color="auto"/>
        <w:bottom w:val="none" w:sz="0" w:space="0" w:color="auto"/>
        <w:right w:val="none" w:sz="0" w:space="0" w:color="auto"/>
      </w:divBdr>
    </w:div>
    <w:div w:id="2066179037">
      <w:bodyDiv w:val="1"/>
      <w:marLeft w:val="0"/>
      <w:marRight w:val="0"/>
      <w:marTop w:val="0"/>
      <w:marBottom w:val="0"/>
      <w:divBdr>
        <w:top w:val="none" w:sz="0" w:space="0" w:color="auto"/>
        <w:left w:val="none" w:sz="0" w:space="0" w:color="auto"/>
        <w:bottom w:val="none" w:sz="0" w:space="0" w:color="auto"/>
        <w:right w:val="none" w:sz="0" w:space="0" w:color="auto"/>
      </w:divBdr>
    </w:div>
    <w:div w:id="2066297960">
      <w:bodyDiv w:val="1"/>
      <w:marLeft w:val="0"/>
      <w:marRight w:val="0"/>
      <w:marTop w:val="0"/>
      <w:marBottom w:val="0"/>
      <w:divBdr>
        <w:top w:val="none" w:sz="0" w:space="0" w:color="auto"/>
        <w:left w:val="none" w:sz="0" w:space="0" w:color="auto"/>
        <w:bottom w:val="none" w:sz="0" w:space="0" w:color="auto"/>
        <w:right w:val="none" w:sz="0" w:space="0" w:color="auto"/>
      </w:divBdr>
    </w:div>
    <w:div w:id="2067953223">
      <w:bodyDiv w:val="1"/>
      <w:marLeft w:val="0"/>
      <w:marRight w:val="0"/>
      <w:marTop w:val="0"/>
      <w:marBottom w:val="0"/>
      <w:divBdr>
        <w:top w:val="none" w:sz="0" w:space="0" w:color="auto"/>
        <w:left w:val="none" w:sz="0" w:space="0" w:color="auto"/>
        <w:bottom w:val="none" w:sz="0" w:space="0" w:color="auto"/>
        <w:right w:val="none" w:sz="0" w:space="0" w:color="auto"/>
      </w:divBdr>
    </w:div>
    <w:div w:id="2069574677">
      <w:bodyDiv w:val="1"/>
      <w:marLeft w:val="0"/>
      <w:marRight w:val="0"/>
      <w:marTop w:val="0"/>
      <w:marBottom w:val="0"/>
      <w:divBdr>
        <w:top w:val="none" w:sz="0" w:space="0" w:color="auto"/>
        <w:left w:val="none" w:sz="0" w:space="0" w:color="auto"/>
        <w:bottom w:val="none" w:sz="0" w:space="0" w:color="auto"/>
        <w:right w:val="none" w:sz="0" w:space="0" w:color="auto"/>
      </w:divBdr>
    </w:div>
    <w:div w:id="2069918189">
      <w:bodyDiv w:val="1"/>
      <w:marLeft w:val="0"/>
      <w:marRight w:val="0"/>
      <w:marTop w:val="0"/>
      <w:marBottom w:val="0"/>
      <w:divBdr>
        <w:top w:val="none" w:sz="0" w:space="0" w:color="auto"/>
        <w:left w:val="none" w:sz="0" w:space="0" w:color="auto"/>
        <w:bottom w:val="none" w:sz="0" w:space="0" w:color="auto"/>
        <w:right w:val="none" w:sz="0" w:space="0" w:color="auto"/>
      </w:divBdr>
    </w:div>
    <w:div w:id="2071539416">
      <w:bodyDiv w:val="1"/>
      <w:marLeft w:val="0"/>
      <w:marRight w:val="0"/>
      <w:marTop w:val="0"/>
      <w:marBottom w:val="0"/>
      <w:divBdr>
        <w:top w:val="none" w:sz="0" w:space="0" w:color="auto"/>
        <w:left w:val="none" w:sz="0" w:space="0" w:color="auto"/>
        <w:bottom w:val="none" w:sz="0" w:space="0" w:color="auto"/>
        <w:right w:val="none" w:sz="0" w:space="0" w:color="auto"/>
      </w:divBdr>
    </w:div>
    <w:div w:id="2071734649">
      <w:bodyDiv w:val="1"/>
      <w:marLeft w:val="0"/>
      <w:marRight w:val="0"/>
      <w:marTop w:val="0"/>
      <w:marBottom w:val="0"/>
      <w:divBdr>
        <w:top w:val="none" w:sz="0" w:space="0" w:color="auto"/>
        <w:left w:val="none" w:sz="0" w:space="0" w:color="auto"/>
        <w:bottom w:val="none" w:sz="0" w:space="0" w:color="auto"/>
        <w:right w:val="none" w:sz="0" w:space="0" w:color="auto"/>
      </w:divBdr>
    </w:div>
    <w:div w:id="2073233777">
      <w:bodyDiv w:val="1"/>
      <w:marLeft w:val="0"/>
      <w:marRight w:val="0"/>
      <w:marTop w:val="0"/>
      <w:marBottom w:val="0"/>
      <w:divBdr>
        <w:top w:val="none" w:sz="0" w:space="0" w:color="auto"/>
        <w:left w:val="none" w:sz="0" w:space="0" w:color="auto"/>
        <w:bottom w:val="none" w:sz="0" w:space="0" w:color="auto"/>
        <w:right w:val="none" w:sz="0" w:space="0" w:color="auto"/>
      </w:divBdr>
    </w:div>
    <w:div w:id="2073311833">
      <w:bodyDiv w:val="1"/>
      <w:marLeft w:val="0"/>
      <w:marRight w:val="0"/>
      <w:marTop w:val="0"/>
      <w:marBottom w:val="0"/>
      <w:divBdr>
        <w:top w:val="none" w:sz="0" w:space="0" w:color="auto"/>
        <w:left w:val="none" w:sz="0" w:space="0" w:color="auto"/>
        <w:bottom w:val="none" w:sz="0" w:space="0" w:color="auto"/>
        <w:right w:val="none" w:sz="0" w:space="0" w:color="auto"/>
      </w:divBdr>
    </w:div>
    <w:div w:id="2073577136">
      <w:bodyDiv w:val="1"/>
      <w:marLeft w:val="0"/>
      <w:marRight w:val="0"/>
      <w:marTop w:val="0"/>
      <w:marBottom w:val="0"/>
      <w:divBdr>
        <w:top w:val="none" w:sz="0" w:space="0" w:color="auto"/>
        <w:left w:val="none" w:sz="0" w:space="0" w:color="auto"/>
        <w:bottom w:val="none" w:sz="0" w:space="0" w:color="auto"/>
        <w:right w:val="none" w:sz="0" w:space="0" w:color="auto"/>
      </w:divBdr>
    </w:div>
    <w:div w:id="2076394691">
      <w:bodyDiv w:val="1"/>
      <w:marLeft w:val="0"/>
      <w:marRight w:val="0"/>
      <w:marTop w:val="0"/>
      <w:marBottom w:val="0"/>
      <w:divBdr>
        <w:top w:val="none" w:sz="0" w:space="0" w:color="auto"/>
        <w:left w:val="none" w:sz="0" w:space="0" w:color="auto"/>
        <w:bottom w:val="none" w:sz="0" w:space="0" w:color="auto"/>
        <w:right w:val="none" w:sz="0" w:space="0" w:color="auto"/>
      </w:divBdr>
    </w:div>
    <w:div w:id="2079595065">
      <w:bodyDiv w:val="1"/>
      <w:marLeft w:val="0"/>
      <w:marRight w:val="0"/>
      <w:marTop w:val="0"/>
      <w:marBottom w:val="0"/>
      <w:divBdr>
        <w:top w:val="none" w:sz="0" w:space="0" w:color="auto"/>
        <w:left w:val="none" w:sz="0" w:space="0" w:color="auto"/>
        <w:bottom w:val="none" w:sz="0" w:space="0" w:color="auto"/>
        <w:right w:val="none" w:sz="0" w:space="0" w:color="auto"/>
      </w:divBdr>
    </w:div>
    <w:div w:id="2080126904">
      <w:bodyDiv w:val="1"/>
      <w:marLeft w:val="0"/>
      <w:marRight w:val="0"/>
      <w:marTop w:val="0"/>
      <w:marBottom w:val="0"/>
      <w:divBdr>
        <w:top w:val="none" w:sz="0" w:space="0" w:color="auto"/>
        <w:left w:val="none" w:sz="0" w:space="0" w:color="auto"/>
        <w:bottom w:val="none" w:sz="0" w:space="0" w:color="auto"/>
        <w:right w:val="none" w:sz="0" w:space="0" w:color="auto"/>
      </w:divBdr>
    </w:div>
    <w:div w:id="2080515784">
      <w:bodyDiv w:val="1"/>
      <w:marLeft w:val="0"/>
      <w:marRight w:val="0"/>
      <w:marTop w:val="0"/>
      <w:marBottom w:val="0"/>
      <w:divBdr>
        <w:top w:val="none" w:sz="0" w:space="0" w:color="auto"/>
        <w:left w:val="none" w:sz="0" w:space="0" w:color="auto"/>
        <w:bottom w:val="none" w:sz="0" w:space="0" w:color="auto"/>
        <w:right w:val="none" w:sz="0" w:space="0" w:color="auto"/>
      </w:divBdr>
    </w:div>
    <w:div w:id="2080903102">
      <w:bodyDiv w:val="1"/>
      <w:marLeft w:val="0"/>
      <w:marRight w:val="0"/>
      <w:marTop w:val="0"/>
      <w:marBottom w:val="0"/>
      <w:divBdr>
        <w:top w:val="none" w:sz="0" w:space="0" w:color="auto"/>
        <w:left w:val="none" w:sz="0" w:space="0" w:color="auto"/>
        <w:bottom w:val="none" w:sz="0" w:space="0" w:color="auto"/>
        <w:right w:val="none" w:sz="0" w:space="0" w:color="auto"/>
      </w:divBdr>
    </w:div>
    <w:div w:id="2081247916">
      <w:bodyDiv w:val="1"/>
      <w:marLeft w:val="0"/>
      <w:marRight w:val="0"/>
      <w:marTop w:val="0"/>
      <w:marBottom w:val="0"/>
      <w:divBdr>
        <w:top w:val="none" w:sz="0" w:space="0" w:color="auto"/>
        <w:left w:val="none" w:sz="0" w:space="0" w:color="auto"/>
        <w:bottom w:val="none" w:sz="0" w:space="0" w:color="auto"/>
        <w:right w:val="none" w:sz="0" w:space="0" w:color="auto"/>
      </w:divBdr>
    </w:div>
    <w:div w:id="2082675693">
      <w:bodyDiv w:val="1"/>
      <w:marLeft w:val="0"/>
      <w:marRight w:val="0"/>
      <w:marTop w:val="0"/>
      <w:marBottom w:val="0"/>
      <w:divBdr>
        <w:top w:val="none" w:sz="0" w:space="0" w:color="auto"/>
        <w:left w:val="none" w:sz="0" w:space="0" w:color="auto"/>
        <w:bottom w:val="none" w:sz="0" w:space="0" w:color="auto"/>
        <w:right w:val="none" w:sz="0" w:space="0" w:color="auto"/>
      </w:divBdr>
    </w:div>
    <w:div w:id="2083792432">
      <w:bodyDiv w:val="1"/>
      <w:marLeft w:val="0"/>
      <w:marRight w:val="0"/>
      <w:marTop w:val="0"/>
      <w:marBottom w:val="0"/>
      <w:divBdr>
        <w:top w:val="none" w:sz="0" w:space="0" w:color="auto"/>
        <w:left w:val="none" w:sz="0" w:space="0" w:color="auto"/>
        <w:bottom w:val="none" w:sz="0" w:space="0" w:color="auto"/>
        <w:right w:val="none" w:sz="0" w:space="0" w:color="auto"/>
      </w:divBdr>
    </w:div>
    <w:div w:id="2085033047">
      <w:bodyDiv w:val="1"/>
      <w:marLeft w:val="0"/>
      <w:marRight w:val="0"/>
      <w:marTop w:val="0"/>
      <w:marBottom w:val="0"/>
      <w:divBdr>
        <w:top w:val="none" w:sz="0" w:space="0" w:color="auto"/>
        <w:left w:val="none" w:sz="0" w:space="0" w:color="auto"/>
        <w:bottom w:val="none" w:sz="0" w:space="0" w:color="auto"/>
        <w:right w:val="none" w:sz="0" w:space="0" w:color="auto"/>
      </w:divBdr>
    </w:div>
    <w:div w:id="2086106870">
      <w:bodyDiv w:val="1"/>
      <w:marLeft w:val="0"/>
      <w:marRight w:val="0"/>
      <w:marTop w:val="0"/>
      <w:marBottom w:val="0"/>
      <w:divBdr>
        <w:top w:val="none" w:sz="0" w:space="0" w:color="auto"/>
        <w:left w:val="none" w:sz="0" w:space="0" w:color="auto"/>
        <w:bottom w:val="none" w:sz="0" w:space="0" w:color="auto"/>
        <w:right w:val="none" w:sz="0" w:space="0" w:color="auto"/>
      </w:divBdr>
    </w:div>
    <w:div w:id="2087066991">
      <w:bodyDiv w:val="1"/>
      <w:marLeft w:val="0"/>
      <w:marRight w:val="0"/>
      <w:marTop w:val="0"/>
      <w:marBottom w:val="0"/>
      <w:divBdr>
        <w:top w:val="none" w:sz="0" w:space="0" w:color="auto"/>
        <w:left w:val="none" w:sz="0" w:space="0" w:color="auto"/>
        <w:bottom w:val="none" w:sz="0" w:space="0" w:color="auto"/>
        <w:right w:val="none" w:sz="0" w:space="0" w:color="auto"/>
      </w:divBdr>
    </w:div>
    <w:div w:id="2088530564">
      <w:bodyDiv w:val="1"/>
      <w:marLeft w:val="0"/>
      <w:marRight w:val="0"/>
      <w:marTop w:val="0"/>
      <w:marBottom w:val="0"/>
      <w:divBdr>
        <w:top w:val="none" w:sz="0" w:space="0" w:color="auto"/>
        <w:left w:val="none" w:sz="0" w:space="0" w:color="auto"/>
        <w:bottom w:val="none" w:sz="0" w:space="0" w:color="auto"/>
        <w:right w:val="none" w:sz="0" w:space="0" w:color="auto"/>
      </w:divBdr>
    </w:div>
    <w:div w:id="2088648602">
      <w:bodyDiv w:val="1"/>
      <w:marLeft w:val="0"/>
      <w:marRight w:val="0"/>
      <w:marTop w:val="0"/>
      <w:marBottom w:val="0"/>
      <w:divBdr>
        <w:top w:val="none" w:sz="0" w:space="0" w:color="auto"/>
        <w:left w:val="none" w:sz="0" w:space="0" w:color="auto"/>
        <w:bottom w:val="none" w:sz="0" w:space="0" w:color="auto"/>
        <w:right w:val="none" w:sz="0" w:space="0" w:color="auto"/>
      </w:divBdr>
    </w:div>
    <w:div w:id="2088766463">
      <w:bodyDiv w:val="1"/>
      <w:marLeft w:val="0"/>
      <w:marRight w:val="0"/>
      <w:marTop w:val="0"/>
      <w:marBottom w:val="0"/>
      <w:divBdr>
        <w:top w:val="none" w:sz="0" w:space="0" w:color="auto"/>
        <w:left w:val="none" w:sz="0" w:space="0" w:color="auto"/>
        <w:bottom w:val="none" w:sz="0" w:space="0" w:color="auto"/>
        <w:right w:val="none" w:sz="0" w:space="0" w:color="auto"/>
      </w:divBdr>
    </w:div>
    <w:div w:id="2089766176">
      <w:bodyDiv w:val="1"/>
      <w:marLeft w:val="0"/>
      <w:marRight w:val="0"/>
      <w:marTop w:val="0"/>
      <w:marBottom w:val="0"/>
      <w:divBdr>
        <w:top w:val="none" w:sz="0" w:space="0" w:color="auto"/>
        <w:left w:val="none" w:sz="0" w:space="0" w:color="auto"/>
        <w:bottom w:val="none" w:sz="0" w:space="0" w:color="auto"/>
        <w:right w:val="none" w:sz="0" w:space="0" w:color="auto"/>
      </w:divBdr>
    </w:div>
    <w:div w:id="2093089100">
      <w:bodyDiv w:val="1"/>
      <w:marLeft w:val="0"/>
      <w:marRight w:val="0"/>
      <w:marTop w:val="0"/>
      <w:marBottom w:val="0"/>
      <w:divBdr>
        <w:top w:val="none" w:sz="0" w:space="0" w:color="auto"/>
        <w:left w:val="none" w:sz="0" w:space="0" w:color="auto"/>
        <w:bottom w:val="none" w:sz="0" w:space="0" w:color="auto"/>
        <w:right w:val="none" w:sz="0" w:space="0" w:color="auto"/>
      </w:divBdr>
    </w:div>
    <w:div w:id="2093430235">
      <w:bodyDiv w:val="1"/>
      <w:marLeft w:val="0"/>
      <w:marRight w:val="0"/>
      <w:marTop w:val="0"/>
      <w:marBottom w:val="0"/>
      <w:divBdr>
        <w:top w:val="none" w:sz="0" w:space="0" w:color="auto"/>
        <w:left w:val="none" w:sz="0" w:space="0" w:color="auto"/>
        <w:bottom w:val="none" w:sz="0" w:space="0" w:color="auto"/>
        <w:right w:val="none" w:sz="0" w:space="0" w:color="auto"/>
      </w:divBdr>
    </w:div>
    <w:div w:id="2095198986">
      <w:bodyDiv w:val="1"/>
      <w:marLeft w:val="0"/>
      <w:marRight w:val="0"/>
      <w:marTop w:val="0"/>
      <w:marBottom w:val="0"/>
      <w:divBdr>
        <w:top w:val="none" w:sz="0" w:space="0" w:color="auto"/>
        <w:left w:val="none" w:sz="0" w:space="0" w:color="auto"/>
        <w:bottom w:val="none" w:sz="0" w:space="0" w:color="auto"/>
        <w:right w:val="none" w:sz="0" w:space="0" w:color="auto"/>
      </w:divBdr>
    </w:div>
    <w:div w:id="2095392544">
      <w:bodyDiv w:val="1"/>
      <w:marLeft w:val="0"/>
      <w:marRight w:val="0"/>
      <w:marTop w:val="0"/>
      <w:marBottom w:val="0"/>
      <w:divBdr>
        <w:top w:val="none" w:sz="0" w:space="0" w:color="auto"/>
        <w:left w:val="none" w:sz="0" w:space="0" w:color="auto"/>
        <w:bottom w:val="none" w:sz="0" w:space="0" w:color="auto"/>
        <w:right w:val="none" w:sz="0" w:space="0" w:color="auto"/>
      </w:divBdr>
    </w:div>
    <w:div w:id="2096511734">
      <w:bodyDiv w:val="1"/>
      <w:marLeft w:val="0"/>
      <w:marRight w:val="0"/>
      <w:marTop w:val="0"/>
      <w:marBottom w:val="0"/>
      <w:divBdr>
        <w:top w:val="none" w:sz="0" w:space="0" w:color="auto"/>
        <w:left w:val="none" w:sz="0" w:space="0" w:color="auto"/>
        <w:bottom w:val="none" w:sz="0" w:space="0" w:color="auto"/>
        <w:right w:val="none" w:sz="0" w:space="0" w:color="auto"/>
      </w:divBdr>
    </w:div>
    <w:div w:id="2096897594">
      <w:bodyDiv w:val="1"/>
      <w:marLeft w:val="0"/>
      <w:marRight w:val="0"/>
      <w:marTop w:val="0"/>
      <w:marBottom w:val="0"/>
      <w:divBdr>
        <w:top w:val="none" w:sz="0" w:space="0" w:color="auto"/>
        <w:left w:val="none" w:sz="0" w:space="0" w:color="auto"/>
        <w:bottom w:val="none" w:sz="0" w:space="0" w:color="auto"/>
        <w:right w:val="none" w:sz="0" w:space="0" w:color="auto"/>
      </w:divBdr>
    </w:div>
    <w:div w:id="2097051268">
      <w:bodyDiv w:val="1"/>
      <w:marLeft w:val="0"/>
      <w:marRight w:val="0"/>
      <w:marTop w:val="0"/>
      <w:marBottom w:val="0"/>
      <w:divBdr>
        <w:top w:val="none" w:sz="0" w:space="0" w:color="auto"/>
        <w:left w:val="none" w:sz="0" w:space="0" w:color="auto"/>
        <w:bottom w:val="none" w:sz="0" w:space="0" w:color="auto"/>
        <w:right w:val="none" w:sz="0" w:space="0" w:color="auto"/>
      </w:divBdr>
    </w:div>
    <w:div w:id="2098357872">
      <w:bodyDiv w:val="1"/>
      <w:marLeft w:val="0"/>
      <w:marRight w:val="0"/>
      <w:marTop w:val="0"/>
      <w:marBottom w:val="0"/>
      <w:divBdr>
        <w:top w:val="none" w:sz="0" w:space="0" w:color="auto"/>
        <w:left w:val="none" w:sz="0" w:space="0" w:color="auto"/>
        <w:bottom w:val="none" w:sz="0" w:space="0" w:color="auto"/>
        <w:right w:val="none" w:sz="0" w:space="0" w:color="auto"/>
      </w:divBdr>
    </w:div>
    <w:div w:id="2098674545">
      <w:bodyDiv w:val="1"/>
      <w:marLeft w:val="0"/>
      <w:marRight w:val="0"/>
      <w:marTop w:val="0"/>
      <w:marBottom w:val="0"/>
      <w:divBdr>
        <w:top w:val="none" w:sz="0" w:space="0" w:color="auto"/>
        <w:left w:val="none" w:sz="0" w:space="0" w:color="auto"/>
        <w:bottom w:val="none" w:sz="0" w:space="0" w:color="auto"/>
        <w:right w:val="none" w:sz="0" w:space="0" w:color="auto"/>
      </w:divBdr>
    </w:div>
    <w:div w:id="2099137032">
      <w:bodyDiv w:val="1"/>
      <w:marLeft w:val="0"/>
      <w:marRight w:val="0"/>
      <w:marTop w:val="0"/>
      <w:marBottom w:val="0"/>
      <w:divBdr>
        <w:top w:val="none" w:sz="0" w:space="0" w:color="auto"/>
        <w:left w:val="none" w:sz="0" w:space="0" w:color="auto"/>
        <w:bottom w:val="none" w:sz="0" w:space="0" w:color="auto"/>
        <w:right w:val="none" w:sz="0" w:space="0" w:color="auto"/>
      </w:divBdr>
    </w:div>
    <w:div w:id="2099978314">
      <w:bodyDiv w:val="1"/>
      <w:marLeft w:val="0"/>
      <w:marRight w:val="0"/>
      <w:marTop w:val="0"/>
      <w:marBottom w:val="0"/>
      <w:divBdr>
        <w:top w:val="none" w:sz="0" w:space="0" w:color="auto"/>
        <w:left w:val="none" w:sz="0" w:space="0" w:color="auto"/>
        <w:bottom w:val="none" w:sz="0" w:space="0" w:color="auto"/>
        <w:right w:val="none" w:sz="0" w:space="0" w:color="auto"/>
      </w:divBdr>
    </w:div>
    <w:div w:id="2100052861">
      <w:bodyDiv w:val="1"/>
      <w:marLeft w:val="0"/>
      <w:marRight w:val="0"/>
      <w:marTop w:val="0"/>
      <w:marBottom w:val="0"/>
      <w:divBdr>
        <w:top w:val="none" w:sz="0" w:space="0" w:color="auto"/>
        <w:left w:val="none" w:sz="0" w:space="0" w:color="auto"/>
        <w:bottom w:val="none" w:sz="0" w:space="0" w:color="auto"/>
        <w:right w:val="none" w:sz="0" w:space="0" w:color="auto"/>
      </w:divBdr>
    </w:div>
    <w:div w:id="2100370713">
      <w:bodyDiv w:val="1"/>
      <w:marLeft w:val="0"/>
      <w:marRight w:val="0"/>
      <w:marTop w:val="0"/>
      <w:marBottom w:val="0"/>
      <w:divBdr>
        <w:top w:val="none" w:sz="0" w:space="0" w:color="auto"/>
        <w:left w:val="none" w:sz="0" w:space="0" w:color="auto"/>
        <w:bottom w:val="none" w:sz="0" w:space="0" w:color="auto"/>
        <w:right w:val="none" w:sz="0" w:space="0" w:color="auto"/>
      </w:divBdr>
    </w:div>
    <w:div w:id="2100516334">
      <w:bodyDiv w:val="1"/>
      <w:marLeft w:val="0"/>
      <w:marRight w:val="0"/>
      <w:marTop w:val="0"/>
      <w:marBottom w:val="0"/>
      <w:divBdr>
        <w:top w:val="none" w:sz="0" w:space="0" w:color="auto"/>
        <w:left w:val="none" w:sz="0" w:space="0" w:color="auto"/>
        <w:bottom w:val="none" w:sz="0" w:space="0" w:color="auto"/>
        <w:right w:val="none" w:sz="0" w:space="0" w:color="auto"/>
      </w:divBdr>
    </w:div>
    <w:div w:id="2101215676">
      <w:bodyDiv w:val="1"/>
      <w:marLeft w:val="0"/>
      <w:marRight w:val="0"/>
      <w:marTop w:val="0"/>
      <w:marBottom w:val="0"/>
      <w:divBdr>
        <w:top w:val="none" w:sz="0" w:space="0" w:color="auto"/>
        <w:left w:val="none" w:sz="0" w:space="0" w:color="auto"/>
        <w:bottom w:val="none" w:sz="0" w:space="0" w:color="auto"/>
        <w:right w:val="none" w:sz="0" w:space="0" w:color="auto"/>
      </w:divBdr>
    </w:div>
    <w:div w:id="2101758077">
      <w:bodyDiv w:val="1"/>
      <w:marLeft w:val="0"/>
      <w:marRight w:val="0"/>
      <w:marTop w:val="0"/>
      <w:marBottom w:val="0"/>
      <w:divBdr>
        <w:top w:val="none" w:sz="0" w:space="0" w:color="auto"/>
        <w:left w:val="none" w:sz="0" w:space="0" w:color="auto"/>
        <w:bottom w:val="none" w:sz="0" w:space="0" w:color="auto"/>
        <w:right w:val="none" w:sz="0" w:space="0" w:color="auto"/>
      </w:divBdr>
    </w:div>
    <w:div w:id="2102725580">
      <w:bodyDiv w:val="1"/>
      <w:marLeft w:val="0"/>
      <w:marRight w:val="0"/>
      <w:marTop w:val="0"/>
      <w:marBottom w:val="0"/>
      <w:divBdr>
        <w:top w:val="none" w:sz="0" w:space="0" w:color="auto"/>
        <w:left w:val="none" w:sz="0" w:space="0" w:color="auto"/>
        <w:bottom w:val="none" w:sz="0" w:space="0" w:color="auto"/>
        <w:right w:val="none" w:sz="0" w:space="0" w:color="auto"/>
      </w:divBdr>
    </w:div>
    <w:div w:id="2103136911">
      <w:bodyDiv w:val="1"/>
      <w:marLeft w:val="0"/>
      <w:marRight w:val="0"/>
      <w:marTop w:val="0"/>
      <w:marBottom w:val="0"/>
      <w:divBdr>
        <w:top w:val="none" w:sz="0" w:space="0" w:color="auto"/>
        <w:left w:val="none" w:sz="0" w:space="0" w:color="auto"/>
        <w:bottom w:val="none" w:sz="0" w:space="0" w:color="auto"/>
        <w:right w:val="none" w:sz="0" w:space="0" w:color="auto"/>
      </w:divBdr>
    </w:div>
    <w:div w:id="2104255280">
      <w:bodyDiv w:val="1"/>
      <w:marLeft w:val="0"/>
      <w:marRight w:val="0"/>
      <w:marTop w:val="0"/>
      <w:marBottom w:val="0"/>
      <w:divBdr>
        <w:top w:val="none" w:sz="0" w:space="0" w:color="auto"/>
        <w:left w:val="none" w:sz="0" w:space="0" w:color="auto"/>
        <w:bottom w:val="none" w:sz="0" w:space="0" w:color="auto"/>
        <w:right w:val="none" w:sz="0" w:space="0" w:color="auto"/>
      </w:divBdr>
    </w:div>
    <w:div w:id="2104839663">
      <w:bodyDiv w:val="1"/>
      <w:marLeft w:val="0"/>
      <w:marRight w:val="0"/>
      <w:marTop w:val="0"/>
      <w:marBottom w:val="0"/>
      <w:divBdr>
        <w:top w:val="none" w:sz="0" w:space="0" w:color="auto"/>
        <w:left w:val="none" w:sz="0" w:space="0" w:color="auto"/>
        <w:bottom w:val="none" w:sz="0" w:space="0" w:color="auto"/>
        <w:right w:val="none" w:sz="0" w:space="0" w:color="auto"/>
      </w:divBdr>
    </w:div>
    <w:div w:id="2107730099">
      <w:bodyDiv w:val="1"/>
      <w:marLeft w:val="0"/>
      <w:marRight w:val="0"/>
      <w:marTop w:val="0"/>
      <w:marBottom w:val="0"/>
      <w:divBdr>
        <w:top w:val="none" w:sz="0" w:space="0" w:color="auto"/>
        <w:left w:val="none" w:sz="0" w:space="0" w:color="auto"/>
        <w:bottom w:val="none" w:sz="0" w:space="0" w:color="auto"/>
        <w:right w:val="none" w:sz="0" w:space="0" w:color="auto"/>
      </w:divBdr>
    </w:div>
    <w:div w:id="2109228547">
      <w:bodyDiv w:val="1"/>
      <w:marLeft w:val="0"/>
      <w:marRight w:val="0"/>
      <w:marTop w:val="0"/>
      <w:marBottom w:val="0"/>
      <w:divBdr>
        <w:top w:val="none" w:sz="0" w:space="0" w:color="auto"/>
        <w:left w:val="none" w:sz="0" w:space="0" w:color="auto"/>
        <w:bottom w:val="none" w:sz="0" w:space="0" w:color="auto"/>
        <w:right w:val="none" w:sz="0" w:space="0" w:color="auto"/>
      </w:divBdr>
    </w:div>
    <w:div w:id="2109307002">
      <w:bodyDiv w:val="1"/>
      <w:marLeft w:val="0"/>
      <w:marRight w:val="0"/>
      <w:marTop w:val="0"/>
      <w:marBottom w:val="0"/>
      <w:divBdr>
        <w:top w:val="none" w:sz="0" w:space="0" w:color="auto"/>
        <w:left w:val="none" w:sz="0" w:space="0" w:color="auto"/>
        <w:bottom w:val="none" w:sz="0" w:space="0" w:color="auto"/>
        <w:right w:val="none" w:sz="0" w:space="0" w:color="auto"/>
      </w:divBdr>
    </w:div>
    <w:div w:id="2109960598">
      <w:bodyDiv w:val="1"/>
      <w:marLeft w:val="0"/>
      <w:marRight w:val="0"/>
      <w:marTop w:val="0"/>
      <w:marBottom w:val="0"/>
      <w:divBdr>
        <w:top w:val="none" w:sz="0" w:space="0" w:color="auto"/>
        <w:left w:val="none" w:sz="0" w:space="0" w:color="auto"/>
        <w:bottom w:val="none" w:sz="0" w:space="0" w:color="auto"/>
        <w:right w:val="none" w:sz="0" w:space="0" w:color="auto"/>
      </w:divBdr>
    </w:div>
    <w:div w:id="2117479685">
      <w:bodyDiv w:val="1"/>
      <w:marLeft w:val="0"/>
      <w:marRight w:val="0"/>
      <w:marTop w:val="0"/>
      <w:marBottom w:val="0"/>
      <w:divBdr>
        <w:top w:val="none" w:sz="0" w:space="0" w:color="auto"/>
        <w:left w:val="none" w:sz="0" w:space="0" w:color="auto"/>
        <w:bottom w:val="none" w:sz="0" w:space="0" w:color="auto"/>
        <w:right w:val="none" w:sz="0" w:space="0" w:color="auto"/>
      </w:divBdr>
    </w:div>
    <w:div w:id="2117602352">
      <w:bodyDiv w:val="1"/>
      <w:marLeft w:val="0"/>
      <w:marRight w:val="0"/>
      <w:marTop w:val="0"/>
      <w:marBottom w:val="0"/>
      <w:divBdr>
        <w:top w:val="none" w:sz="0" w:space="0" w:color="auto"/>
        <w:left w:val="none" w:sz="0" w:space="0" w:color="auto"/>
        <w:bottom w:val="none" w:sz="0" w:space="0" w:color="auto"/>
        <w:right w:val="none" w:sz="0" w:space="0" w:color="auto"/>
      </w:divBdr>
    </w:div>
    <w:div w:id="2119716361">
      <w:bodyDiv w:val="1"/>
      <w:marLeft w:val="0"/>
      <w:marRight w:val="0"/>
      <w:marTop w:val="0"/>
      <w:marBottom w:val="0"/>
      <w:divBdr>
        <w:top w:val="none" w:sz="0" w:space="0" w:color="auto"/>
        <w:left w:val="none" w:sz="0" w:space="0" w:color="auto"/>
        <w:bottom w:val="none" w:sz="0" w:space="0" w:color="auto"/>
        <w:right w:val="none" w:sz="0" w:space="0" w:color="auto"/>
      </w:divBdr>
    </w:div>
    <w:div w:id="2122260929">
      <w:bodyDiv w:val="1"/>
      <w:marLeft w:val="0"/>
      <w:marRight w:val="0"/>
      <w:marTop w:val="0"/>
      <w:marBottom w:val="0"/>
      <w:divBdr>
        <w:top w:val="none" w:sz="0" w:space="0" w:color="auto"/>
        <w:left w:val="none" w:sz="0" w:space="0" w:color="auto"/>
        <w:bottom w:val="none" w:sz="0" w:space="0" w:color="auto"/>
        <w:right w:val="none" w:sz="0" w:space="0" w:color="auto"/>
      </w:divBdr>
    </w:div>
    <w:div w:id="2122647151">
      <w:bodyDiv w:val="1"/>
      <w:marLeft w:val="0"/>
      <w:marRight w:val="0"/>
      <w:marTop w:val="0"/>
      <w:marBottom w:val="0"/>
      <w:divBdr>
        <w:top w:val="none" w:sz="0" w:space="0" w:color="auto"/>
        <w:left w:val="none" w:sz="0" w:space="0" w:color="auto"/>
        <w:bottom w:val="none" w:sz="0" w:space="0" w:color="auto"/>
        <w:right w:val="none" w:sz="0" w:space="0" w:color="auto"/>
      </w:divBdr>
    </w:div>
    <w:div w:id="2124035078">
      <w:bodyDiv w:val="1"/>
      <w:marLeft w:val="0"/>
      <w:marRight w:val="0"/>
      <w:marTop w:val="0"/>
      <w:marBottom w:val="0"/>
      <w:divBdr>
        <w:top w:val="none" w:sz="0" w:space="0" w:color="auto"/>
        <w:left w:val="none" w:sz="0" w:space="0" w:color="auto"/>
        <w:bottom w:val="none" w:sz="0" w:space="0" w:color="auto"/>
        <w:right w:val="none" w:sz="0" w:space="0" w:color="auto"/>
      </w:divBdr>
    </w:div>
    <w:div w:id="2124954955">
      <w:bodyDiv w:val="1"/>
      <w:marLeft w:val="0"/>
      <w:marRight w:val="0"/>
      <w:marTop w:val="0"/>
      <w:marBottom w:val="0"/>
      <w:divBdr>
        <w:top w:val="none" w:sz="0" w:space="0" w:color="auto"/>
        <w:left w:val="none" w:sz="0" w:space="0" w:color="auto"/>
        <w:bottom w:val="none" w:sz="0" w:space="0" w:color="auto"/>
        <w:right w:val="none" w:sz="0" w:space="0" w:color="auto"/>
      </w:divBdr>
    </w:div>
    <w:div w:id="2126074848">
      <w:bodyDiv w:val="1"/>
      <w:marLeft w:val="0"/>
      <w:marRight w:val="0"/>
      <w:marTop w:val="0"/>
      <w:marBottom w:val="0"/>
      <w:divBdr>
        <w:top w:val="none" w:sz="0" w:space="0" w:color="auto"/>
        <w:left w:val="none" w:sz="0" w:space="0" w:color="auto"/>
        <w:bottom w:val="none" w:sz="0" w:space="0" w:color="auto"/>
        <w:right w:val="none" w:sz="0" w:space="0" w:color="auto"/>
      </w:divBdr>
    </w:div>
    <w:div w:id="2126533499">
      <w:bodyDiv w:val="1"/>
      <w:marLeft w:val="0"/>
      <w:marRight w:val="0"/>
      <w:marTop w:val="0"/>
      <w:marBottom w:val="0"/>
      <w:divBdr>
        <w:top w:val="none" w:sz="0" w:space="0" w:color="auto"/>
        <w:left w:val="none" w:sz="0" w:space="0" w:color="auto"/>
        <w:bottom w:val="none" w:sz="0" w:space="0" w:color="auto"/>
        <w:right w:val="none" w:sz="0" w:space="0" w:color="auto"/>
      </w:divBdr>
    </w:div>
    <w:div w:id="2129665316">
      <w:bodyDiv w:val="1"/>
      <w:marLeft w:val="0"/>
      <w:marRight w:val="0"/>
      <w:marTop w:val="0"/>
      <w:marBottom w:val="0"/>
      <w:divBdr>
        <w:top w:val="none" w:sz="0" w:space="0" w:color="auto"/>
        <w:left w:val="none" w:sz="0" w:space="0" w:color="auto"/>
        <w:bottom w:val="none" w:sz="0" w:space="0" w:color="auto"/>
        <w:right w:val="none" w:sz="0" w:space="0" w:color="auto"/>
      </w:divBdr>
    </w:div>
    <w:div w:id="2130589558">
      <w:bodyDiv w:val="1"/>
      <w:marLeft w:val="0"/>
      <w:marRight w:val="0"/>
      <w:marTop w:val="0"/>
      <w:marBottom w:val="0"/>
      <w:divBdr>
        <w:top w:val="none" w:sz="0" w:space="0" w:color="auto"/>
        <w:left w:val="none" w:sz="0" w:space="0" w:color="auto"/>
        <w:bottom w:val="none" w:sz="0" w:space="0" w:color="auto"/>
        <w:right w:val="none" w:sz="0" w:space="0" w:color="auto"/>
      </w:divBdr>
    </w:div>
    <w:div w:id="2134059929">
      <w:bodyDiv w:val="1"/>
      <w:marLeft w:val="0"/>
      <w:marRight w:val="0"/>
      <w:marTop w:val="0"/>
      <w:marBottom w:val="0"/>
      <w:divBdr>
        <w:top w:val="none" w:sz="0" w:space="0" w:color="auto"/>
        <w:left w:val="none" w:sz="0" w:space="0" w:color="auto"/>
        <w:bottom w:val="none" w:sz="0" w:space="0" w:color="auto"/>
        <w:right w:val="none" w:sz="0" w:space="0" w:color="auto"/>
      </w:divBdr>
    </w:div>
    <w:div w:id="2136362578">
      <w:bodyDiv w:val="1"/>
      <w:marLeft w:val="0"/>
      <w:marRight w:val="0"/>
      <w:marTop w:val="0"/>
      <w:marBottom w:val="0"/>
      <w:divBdr>
        <w:top w:val="none" w:sz="0" w:space="0" w:color="auto"/>
        <w:left w:val="none" w:sz="0" w:space="0" w:color="auto"/>
        <w:bottom w:val="none" w:sz="0" w:space="0" w:color="auto"/>
        <w:right w:val="none" w:sz="0" w:space="0" w:color="auto"/>
      </w:divBdr>
    </w:div>
    <w:div w:id="2136481870">
      <w:bodyDiv w:val="1"/>
      <w:marLeft w:val="0"/>
      <w:marRight w:val="0"/>
      <w:marTop w:val="0"/>
      <w:marBottom w:val="0"/>
      <w:divBdr>
        <w:top w:val="none" w:sz="0" w:space="0" w:color="auto"/>
        <w:left w:val="none" w:sz="0" w:space="0" w:color="auto"/>
        <w:bottom w:val="none" w:sz="0" w:space="0" w:color="auto"/>
        <w:right w:val="none" w:sz="0" w:space="0" w:color="auto"/>
      </w:divBdr>
    </w:div>
    <w:div w:id="2137482895">
      <w:bodyDiv w:val="1"/>
      <w:marLeft w:val="0"/>
      <w:marRight w:val="0"/>
      <w:marTop w:val="0"/>
      <w:marBottom w:val="0"/>
      <w:divBdr>
        <w:top w:val="none" w:sz="0" w:space="0" w:color="auto"/>
        <w:left w:val="none" w:sz="0" w:space="0" w:color="auto"/>
        <w:bottom w:val="none" w:sz="0" w:space="0" w:color="auto"/>
        <w:right w:val="none" w:sz="0" w:space="0" w:color="auto"/>
      </w:divBdr>
    </w:div>
    <w:div w:id="2139833442">
      <w:bodyDiv w:val="1"/>
      <w:marLeft w:val="0"/>
      <w:marRight w:val="0"/>
      <w:marTop w:val="0"/>
      <w:marBottom w:val="0"/>
      <w:divBdr>
        <w:top w:val="none" w:sz="0" w:space="0" w:color="auto"/>
        <w:left w:val="none" w:sz="0" w:space="0" w:color="auto"/>
        <w:bottom w:val="none" w:sz="0" w:space="0" w:color="auto"/>
        <w:right w:val="none" w:sz="0" w:space="0" w:color="auto"/>
      </w:divBdr>
    </w:div>
    <w:div w:id="2140568295">
      <w:bodyDiv w:val="1"/>
      <w:marLeft w:val="0"/>
      <w:marRight w:val="0"/>
      <w:marTop w:val="0"/>
      <w:marBottom w:val="0"/>
      <w:divBdr>
        <w:top w:val="none" w:sz="0" w:space="0" w:color="auto"/>
        <w:left w:val="none" w:sz="0" w:space="0" w:color="auto"/>
        <w:bottom w:val="none" w:sz="0" w:space="0" w:color="auto"/>
        <w:right w:val="none" w:sz="0" w:space="0" w:color="auto"/>
      </w:divBdr>
    </w:div>
    <w:div w:id="2141604301">
      <w:bodyDiv w:val="1"/>
      <w:marLeft w:val="0"/>
      <w:marRight w:val="0"/>
      <w:marTop w:val="0"/>
      <w:marBottom w:val="0"/>
      <w:divBdr>
        <w:top w:val="none" w:sz="0" w:space="0" w:color="auto"/>
        <w:left w:val="none" w:sz="0" w:space="0" w:color="auto"/>
        <w:bottom w:val="none" w:sz="0" w:space="0" w:color="auto"/>
        <w:right w:val="none" w:sz="0" w:space="0" w:color="auto"/>
      </w:divBdr>
    </w:div>
    <w:div w:id="2142266760">
      <w:bodyDiv w:val="1"/>
      <w:marLeft w:val="0"/>
      <w:marRight w:val="0"/>
      <w:marTop w:val="0"/>
      <w:marBottom w:val="0"/>
      <w:divBdr>
        <w:top w:val="none" w:sz="0" w:space="0" w:color="auto"/>
        <w:left w:val="none" w:sz="0" w:space="0" w:color="auto"/>
        <w:bottom w:val="none" w:sz="0" w:space="0" w:color="auto"/>
        <w:right w:val="none" w:sz="0" w:space="0" w:color="auto"/>
      </w:divBdr>
    </w:div>
    <w:div w:id="2143301336">
      <w:bodyDiv w:val="1"/>
      <w:marLeft w:val="0"/>
      <w:marRight w:val="0"/>
      <w:marTop w:val="0"/>
      <w:marBottom w:val="0"/>
      <w:divBdr>
        <w:top w:val="none" w:sz="0" w:space="0" w:color="auto"/>
        <w:left w:val="none" w:sz="0" w:space="0" w:color="auto"/>
        <w:bottom w:val="none" w:sz="0" w:space="0" w:color="auto"/>
        <w:right w:val="none" w:sz="0" w:space="0" w:color="auto"/>
      </w:divBdr>
    </w:div>
    <w:div w:id="2144619488">
      <w:bodyDiv w:val="1"/>
      <w:marLeft w:val="0"/>
      <w:marRight w:val="0"/>
      <w:marTop w:val="0"/>
      <w:marBottom w:val="0"/>
      <w:divBdr>
        <w:top w:val="none" w:sz="0" w:space="0" w:color="auto"/>
        <w:left w:val="none" w:sz="0" w:space="0" w:color="auto"/>
        <w:bottom w:val="none" w:sz="0" w:space="0" w:color="auto"/>
        <w:right w:val="none" w:sz="0" w:space="0" w:color="auto"/>
      </w:divBdr>
    </w:div>
    <w:div w:id="2145543436">
      <w:bodyDiv w:val="1"/>
      <w:marLeft w:val="0"/>
      <w:marRight w:val="0"/>
      <w:marTop w:val="0"/>
      <w:marBottom w:val="0"/>
      <w:divBdr>
        <w:top w:val="none" w:sz="0" w:space="0" w:color="auto"/>
        <w:left w:val="none" w:sz="0" w:space="0" w:color="auto"/>
        <w:bottom w:val="none" w:sz="0" w:space="0" w:color="auto"/>
        <w:right w:val="none" w:sz="0" w:space="0" w:color="auto"/>
      </w:divBdr>
    </w:div>
    <w:div w:id="2146122971">
      <w:bodyDiv w:val="1"/>
      <w:marLeft w:val="0"/>
      <w:marRight w:val="0"/>
      <w:marTop w:val="0"/>
      <w:marBottom w:val="0"/>
      <w:divBdr>
        <w:top w:val="none" w:sz="0" w:space="0" w:color="auto"/>
        <w:left w:val="none" w:sz="0" w:space="0" w:color="auto"/>
        <w:bottom w:val="none" w:sz="0" w:space="0" w:color="auto"/>
        <w:right w:val="none" w:sz="0" w:space="0" w:color="auto"/>
      </w:divBdr>
    </w:div>
    <w:div w:id="2146507536">
      <w:bodyDiv w:val="1"/>
      <w:marLeft w:val="0"/>
      <w:marRight w:val="0"/>
      <w:marTop w:val="0"/>
      <w:marBottom w:val="0"/>
      <w:divBdr>
        <w:top w:val="none" w:sz="0" w:space="0" w:color="auto"/>
        <w:left w:val="none" w:sz="0" w:space="0" w:color="auto"/>
        <w:bottom w:val="none" w:sz="0" w:space="0" w:color="auto"/>
        <w:right w:val="none" w:sz="0" w:space="0" w:color="auto"/>
      </w:divBdr>
    </w:div>
    <w:div w:id="21468504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16" Type="http://schemas.openxmlformats.org/officeDocument/2006/relationships/image" Target="media/image4.png"/><Relationship Id="rId11" Type="http://schemas.openxmlformats.org/officeDocument/2006/relationships/header" Target="header4.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9.png"/><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80" Type="http://schemas.openxmlformats.org/officeDocument/2006/relationships/image" Target="media/image67.png"/><Relationship Id="rId85" Type="http://schemas.openxmlformats.org/officeDocument/2006/relationships/image" Target="media/image72.png"/><Relationship Id="rId12" Type="http://schemas.openxmlformats.org/officeDocument/2006/relationships/header" Target="header5.xml"/><Relationship Id="rId17" Type="http://schemas.openxmlformats.org/officeDocument/2006/relationships/image" Target="media/image5.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6.png"/><Relationship Id="rId103" Type="http://schemas.openxmlformats.org/officeDocument/2006/relationships/fontTable" Target="fontTable.xml"/><Relationship Id="rId20" Type="http://schemas.openxmlformats.org/officeDocument/2006/relationships/image" Target="media/image8.png"/><Relationship Id="rId41" Type="http://schemas.openxmlformats.org/officeDocument/2006/relationships/header" Target="header6.xml"/><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image" Target="media/image75.png"/><Relationship Id="rId91" Type="http://schemas.openxmlformats.org/officeDocument/2006/relationships/image" Target="media/image78.png"/><Relationship Id="rId96"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header" Target="header3.xml"/><Relationship Id="rId31" Type="http://schemas.openxmlformats.org/officeDocument/2006/relationships/image" Target="media/image19.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image" Target="media/image1.png"/><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04" Type="http://schemas.microsoft.com/office/2011/relationships/people" Target="people.xml"/><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theme" Target="theme/theme1.xml"/><Relationship Id="rId8" Type="http://schemas.openxmlformats.org/officeDocument/2006/relationships/header" Target="header1.xml"/><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3.png"/><Relationship Id="rId67" Type="http://schemas.openxmlformats.org/officeDocument/2006/relationships/image" Target="media/image54.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BNT_Author.XSL" StyleName="ABNT NBR 6023:2002*" Version="1">
  <b:Source>
    <b:Tag>Hir11</b:Tag>
    <b:SourceType>Book</b:SourceType>
    <b:Guid>{0F2C3242-7291-45BC-A6D0-C19C1B6C0AB1}</b:Guid>
    <b:Title>Engenharia de Software: Qualidade e Produtividade com Tecnologia</b:Title>
    <b:Year>2011</b:Year>
    <b:City>Rio de Janeiro</b:City>
    <b:Publisher>Elsevier</b:Publisher>
    <b:Author>
      <b:Author>
        <b:NameList>
          <b:Person>
            <b:Last>Hirama</b:Last>
            <b:First>Kenchi</b:First>
          </b:Person>
        </b:NameList>
      </b:Author>
    </b:Author>
    <b:RefOrder>14</b:RefOrder>
  </b:Source>
  <b:Source>
    <b:Tag>Fer01</b:Tag>
    <b:SourceType>Book</b:SourceType>
    <b:Guid>{1FF2D464-8F20-47D7-83FC-E20D9B5B85CF}</b:Guid>
    <b:Title>Mini Aurélio Século XXI: O minidicionário da língua portuguesa</b:Title>
    <b:Year>2001</b:Year>
    <b:City>Rio de Janeiro</b:City>
    <b:Publisher>Nova Fronteira S.A</b:Publisher>
    <b:Edition>5</b:Edition>
    <b:Author>
      <b:Author>
        <b:NameList>
          <b:Person>
            <b:Last>Ferreira</b:Last>
            <b:Middle>Buarque de Holanda</b:Middle>
            <b:First>Aurélio</b:First>
          </b:Person>
        </b:NameList>
      </b:Author>
    </b:Author>
    <b:RefOrder>12</b:RefOrder>
  </b:Source>
  <b:Source>
    <b:Tag>Tel14</b:Tag>
    <b:SourceType>Book</b:SourceType>
    <b:Guid>{B78AD7D6-8318-4555-B8A1-A7DBAF51F9DC}</b:Guid>
    <b:Title>Extreme Programming: Aprenda como encantar seus usuários desenvolvendo software com agilidade e alta qualidade</b:Title>
    <b:Year>2014</b:Year>
    <b:City>São Paulo</b:City>
    <b:Publisher>Novatec</b:Publisher>
    <b:Edition>2</b:Edition>
    <b:Author>
      <b:Author>
        <b:NameList>
          <b:Person>
            <b:Last>Teles</b:Last>
            <b:Middle>Manhães</b:Middle>
            <b:First>Vinícius</b:First>
          </b:Person>
        </b:NameList>
      </b:Author>
      <b:Editor>
        <b:NameList>
          <b:Person>
            <b:Last>Prates</b:Last>
            <b:First>Rubens</b:First>
          </b:Person>
        </b:NameList>
      </b:Editor>
    </b:Author>
    <b:RefOrder>25</b:RefOrder>
  </b:Source>
  <b:Source>
    <b:Tag>Dia10</b:Tag>
    <b:SourceType>Book</b:SourceType>
    <b:Guid>{74BC4C51-FAAD-4458-B985-6F8ED9805E31}</b:Guid>
    <b:Title>Como escrever uma monografia: Manual de elaboração com exemplos e exercícios</b:Title>
    <b:Year>2010</b:Year>
    <b:City>Rio de Janeiro</b:City>
    <b:Publisher>Atlas</b:Publisher>
    <b:Author>
      <b:Author>
        <b:NameList>
          <b:Person>
            <b:Last>Dias</b:Last>
            <b:Middle>de Souza</b:Middle>
            <b:First>Donaldo</b:First>
          </b:Person>
          <b:Person>
            <b:Last>Silva</b:Last>
            <b:Middle>Ferreira da</b:Middle>
            <b:First>Mônica</b:First>
          </b:Person>
        </b:NameList>
      </b:Author>
    </b:Author>
    <b:RefOrder>3</b:RefOrder>
  </b:Source>
  <b:Source>
    <b:Tag>Sev02</b:Tag>
    <b:SourceType>Book</b:SourceType>
    <b:Guid>{CC90C15D-00A1-4A80-8C5F-35C4FE5F3697}</b:Guid>
    <b:Title>Metodologia de trabalho científico</b:Title>
    <b:Year>2002</b:Year>
    <b:City>São Paulo</b:City>
    <b:Publisher>Cortez</b:Publisher>
    <b:Edition>22</b:Edition>
    <b:Author>
      <b:Author>
        <b:NameList>
          <b:Person>
            <b:Last>Severino</b:Last>
            <b:Middle>Joaquim</b:Middle>
            <b:First>Antônio</b:First>
          </b:Person>
        </b:NameList>
      </b:Author>
    </b:Author>
    <b:RefOrder>4</b:RefOrder>
  </b:Source>
  <b:Source>
    <b:Tag>Ins90</b:Tag>
    <b:SourceType>Book</b:SourceType>
    <b:Guid>{2F5AE627-4ED1-419E-84E4-060F3472F9A6}</b:Guid>
    <b:Title>IEE Std 610.12-1990: IEEE Standard Glossary of Software Engineering Terminology</b:Title>
    <b:Year>1990</b:Year>
    <b:City>New York</b:City>
    <b:Pages>84</b:Pages>
    <b:Author>
      <b:Author>
        <b:Corporate>Institute of Eletrical and Eletronics Engineers</b:Corporate>
      </b:Author>
    </b:Author>
    <b:RefOrder>22</b:RefOrder>
  </b:Source>
  <b:Source>
    <b:Tag>Som11</b:Tag>
    <b:SourceType>Book</b:SourceType>
    <b:Guid>{82F4A586-5998-4E3D-AAE3-8275381862E0}</b:Guid>
    <b:Title>Engenharia de Software</b:Title>
    <b:Year>2011</b:Year>
    <b:City>São Paulo</b:City>
    <b:Publisher>Pearson Prentice Hall</b:Publisher>
    <b:Edition>9</b:Edition>
    <b:Author>
      <b:Author>
        <b:NameList>
          <b:Person>
            <b:Last>Sommerville</b:Last>
            <b:First>Ian</b:First>
          </b:Person>
        </b:NameList>
      </b:Author>
    </b:Author>
    <b:RefOrder>21</b:RefOrder>
  </b:Source>
  <b:Source>
    <b:Tag>Pre11</b:Tag>
    <b:SourceType>Book</b:SourceType>
    <b:Guid>{19B91C3F-01CF-4AAC-B68D-6B9C04BB5BB7}</b:Guid>
    <b:Title>Engenharia de Software: Uma abordagem Profissional</b:Title>
    <b:Year>2011</b:Year>
    <b:City>Porto Alegre</b:City>
    <b:Publisher>Bookman</b:Publisher>
    <b:Edition>7</b:Edition>
    <b:Author>
      <b:Author>
        <b:NameList>
          <b:Person>
            <b:Last>Pressman</b:Last>
            <b:Middle>S.</b:Middle>
            <b:First>Roger</b:First>
          </b:Person>
        </b:NameList>
      </b:Author>
    </b:Author>
    <b:RefOrder>13</b:RefOrder>
  </b:Source>
  <b:Source>
    <b:Tag>Duosd</b:Tag>
    <b:SourceType>InternetSite</b:SourceType>
    <b:Guid>{81CF2B92-4D06-4A52-9EF5-9EAA7B70AD83}</b:Guid>
    <b:Author>
      <b:Author>
        <b:Corporate>Duolingo</b:Corporate>
      </b:Author>
    </b:Author>
    <b:Year>sd.</b:Year>
    <b:YearAccessed>2018</b:YearAccessed>
    <b:MonthAccessed>08</b:MonthAccessed>
    <b:DayAccessed>23</b:DayAccessed>
    <b:URL>https://pt.duolingo.com/</b:URL>
    <b:InternetSiteTitle>Aprenda idiomas de graça. Para sempre</b:InternetSiteTitle>
    <b:RefOrder>11</b:RefOrder>
  </b:Source>
  <b:Source>
    <b:Tag>CCA18</b:Tag>
    <b:SourceType>InternetSite</b:SourceType>
    <b:Guid>{9BC111EF-7662-4876-97AE-32951D946DE2}</b:Guid>
    <b:Author>
      <b:Author>
        <b:Corporate>CCAA</b:Corporate>
      </b:Author>
    </b:Author>
    <b:YearAccessed>2018</b:YearAccessed>
    <b:MonthAccessed>08</b:MonthAccessed>
    <b:DayAccessed>23</b:DayAccessed>
    <b:URL>https://www.ccaa.com.br/espacoccaa/conteudos/</b:URL>
    <b:Year>sd.</b:Year>
    <b:InternetSiteTitle>Espaço CCAA Aluno</b:InternetSiteTitle>
    <b:RefOrder>9</b:RefOrder>
  </b:Source>
  <b:Source>
    <b:Tag>Goo18</b:Tag>
    <b:SourceType>InternetSite</b:SourceType>
    <b:Guid>{BB343956-0EC7-4D56-B669-191339D6FAB6}</b:Guid>
    <b:Author>
      <b:Author>
        <b:Corporate>Google</b:Corporate>
      </b:Author>
    </b:Author>
    <b:Year>2018</b:Year>
    <b:YearAccessed>2018</b:YearAccessed>
    <b:MonthAccessed>08</b:MonthAccessed>
    <b:DayAccessed>23</b:DayAccessed>
    <b:URL>https://support.google.com/edu/classroom/answer/6020279?hl=pt-BR#</b:URL>
    <b:InternetSiteTitle>Sobre o Google Sala de aula</b:InternetSiteTitle>
    <b:RefOrder>7</b:RefOrder>
  </b:Source>
  <b:Source>
    <b:Tag>Bab18</b:Tag>
    <b:SourceType>InternetSite</b:SourceType>
    <b:Guid>{4B5D8DB2-263E-4565-81DF-EB05C8B2D6AF}</b:Guid>
    <b:Author>
      <b:Author>
        <b:Corporate>Babbel</b:Corporate>
      </b:Author>
    </b:Author>
    <b:InternetSiteTitle>Preços</b:InternetSiteTitle>
    <b:Year>2018</b:Year>
    <b:YearAccessed>2018</b:YearAccessed>
    <b:MonthAccessed>08</b:MonthAccessed>
    <b:DayAccessed>23</b:DayAccessed>
    <b:URL>https://home.babbel.com/prices</b:URL>
    <b:RefOrder>10</b:RefOrder>
  </b:Source>
  <b:Source>
    <b:Tag>Babsd</b:Tag>
    <b:SourceType>InternetSite</b:SourceType>
    <b:Guid>{F107CB87-A8F0-4ECE-A6DE-A7059C75A93A}</b:Guid>
    <b:Author>
      <b:Author>
        <b:Corporate>Babbel</b:Corporate>
      </b:Author>
    </b:Author>
    <b:Year>2018</b:Year>
    <b:YearAccessed>2018</b:YearAccessed>
    <b:MonthAccessed>08</b:MonthAccessed>
    <b:DayAccessed>23</b:DayAccessed>
    <b:URL>https://pt.babbel.com/</b:URL>
    <b:InternetSiteTitle>Fale um idioma como sempre sonhou</b:InternetSiteTitle>
    <b:RefOrder>41</b:RefOrder>
  </b:Source>
  <b:Source>
    <b:Tag>Alv09</b:Tag>
    <b:SourceType>Book</b:SourceType>
    <b:Guid>{DE60EA37-9E83-475C-BACC-5DCC495F54E6}</b:Guid>
    <b:Title>Educação a Distância: o estado da arte</b:Title>
    <b:Year>2009</b:Year>
    <b:City>São Paulo</b:City>
    <b:Publisher>Pearson Education do Brasil</b:Publisher>
    <b:Volume>1</b:Volume>
    <b:Author>
      <b:Author>
        <b:NameList>
          <b:Person>
            <b:Last>Alves</b:Last>
            <b:Middle>Roberto Moreira</b:Middle>
            <b:First>João</b:First>
          </b:Person>
          <b:Person>
            <b:Last>Nunes</b:Last>
            <b:Middle>Ivôno</b:Middle>
            <b:First>Barros</b:First>
          </b:Person>
          <b:Person>
            <b:Last>Litto</b:Last>
            <b:Middle>Michael</b:Middle>
            <b:First>Fredric</b:First>
          </b:Person>
          <b:Person>
            <b:Last>Gomes</b:Last>
            <b:Middle>Alberto da Costa</b:Middle>
            <b:First>Candido</b:First>
          </b:Person>
        </b:NameList>
      </b:Author>
    </b:Author>
    <b:RefOrder>5</b:RefOrder>
  </b:Source>
  <b:Source>
    <b:Tag>Sta17</b:Tag>
    <b:SourceType>Book</b:SourceType>
    <b:Guid>{927A8B70-23AD-4DCD-A8BB-6753696CAAF0}</b:Guid>
    <b:Title>Desenvolvendo com Laravel: Um Framework para construção de aplicativos PHP modernos </b:Title>
    <b:Year>2017</b:Year>
    <b:City>São Paulo</b:City>
    <b:Publisher>Novatec</b:Publisher>
    <b:Edition>1</b:Edition>
    <b:Author>
      <b:Author>
        <b:NameList>
          <b:Person>
            <b:Last>Stauffer</b:Last>
            <b:First>Matt</b:First>
          </b:Person>
        </b:NameList>
      </b:Author>
    </b:Author>
    <b:RefOrder>34</b:RefOrder>
  </b:Source>
  <b:Source>
    <b:Tag>Bar03</b:Tag>
    <b:SourceType>Book</b:SourceType>
    <b:Guid>{7F07267C-F82A-4313-9E6D-2B398E6FA8A4}</b:Guid>
    <b:Title>Design e Avaliação de Interfaces Humano-Computador</b:Title>
    <b:Year>2003</b:Year>
    <b:City>Campinas</b:City>
    <b:Publisher>UNIVERSIDADE ESTADUAL DE CAMPINAS</b:Publisher>
    <b:Author>
      <b:Author>
        <b:NameList>
          <b:Person>
            <b:Last>Baranauskas</b:Last>
            <b:Middle>Calani</b:Middle>
            <b:First>Maria Cecília</b:First>
          </b:Person>
          <b:Person>
            <b:Last>Rocha</b:Last>
            <b:Middle>Vieira da </b:Middle>
            <b:First>Heloísa</b:First>
          </b:Person>
        </b:NameList>
      </b:Author>
    </b:Author>
    <b:RefOrder>20</b:RefOrder>
  </b:Source>
  <b:Source>
    <b:Tag>Ben</b:Tag>
    <b:SourceType>Book</b:SourceType>
    <b:Guid>{875000AB-24BF-4EED-AA37-8B395A1CC128}</b:Guid>
    <b:Title>Desenvolvimento Web com PHP e MySQL</b:Title>
    <b:Author>
      <b:Author>
        <b:NameList>
          <b:Person>
            <b:Last>Bento</b:Last>
            <b:Middle>Júnior</b:Middle>
            <b:First>Evaldo</b:First>
          </b:Person>
        </b:NameList>
      </b:Author>
    </b:Author>
    <b:Year>2013</b:Year>
    <b:City>São Paulo</b:City>
    <b:Publisher>Casa do Código</b:Publisher>
    <b:RefOrder>42</b:RefOrder>
  </b:Source>
  <b:Source>
    <b:Tag>Skl16</b:Tag>
    <b:SourceType>Book</b:SourceType>
    <b:Guid>{2D325353-2321-4E2D-A371-966B3E20D700}</b:Guid>
    <b:Title>Aprendendo PHP: Introdução amigável à linguagem mais popular da WEB</b:Title>
    <b:Year>2016</b:Year>
    <b:City>São Paulo</b:City>
    <b:Publisher>Novatec</b:Publisher>
    <b:Author>
      <b:Author>
        <b:NameList>
          <b:Person>
            <b:Last>Sklar</b:Last>
            <b:First>David</b:First>
          </b:Person>
        </b:NameList>
      </b:Author>
    </b:Author>
    <b:RefOrder>32</b:RefOrder>
  </b:Source>
  <b:Source>
    <b:Tag>Loc15</b:Tag>
    <b:SourceType>Book</b:SourceType>
    <b:Guid>{3EFCDEE5-8A85-4C9D-9CF2-A8C072803074}</b:Guid>
    <b:Author>
      <b:Author>
        <b:NameList>
          <b:Person>
            <b:Last>Lockhart</b:Last>
            <b:First>Josh</b:First>
          </b:Person>
        </b:NameList>
      </b:Author>
    </b:Author>
    <b:Title>PHP Moderno</b:Title>
    <b:Year>2015</b:Year>
    <b:City>São Paulo</b:City>
    <b:Publisher>Novatec</b:Publisher>
    <b:RefOrder>33</b:RefOrder>
  </b:Source>
  <b:Source>
    <b:Tag>Cri05</b:Tag>
    <b:SourceType>Book</b:SourceType>
    <b:Guid>{B726F5C9-1F97-4D4F-AAAC-300B31664B6C}</b:Guid>
    <b:Title>Criptografia em Hardware e Software</b:Title>
    <b:Year>2005</b:Year>
    <b:City>São Paulo</b:City>
    <b:Publisher>Novatec</b:Publisher>
    <b:Author>
      <b:Author>
        <b:NameList>
          <b:Person>
            <b:Last>Moreno</b:Last>
            <b:Middle>David</b:Middle>
            <b:First>Edward</b:First>
          </b:Person>
          <b:Person>
            <b:Last>Pereira</b:Last>
            <b:Middle>Dacêncio</b:Middle>
            <b:First>Fábio</b:First>
          </b:Person>
          <b:Person>
            <b:Last>Chiaramonte</b:Last>
            <b:Middle>Barros</b:Middle>
            <b:First>Rodolfo</b:First>
          </b:Person>
        </b:NameList>
      </b:Author>
    </b:Author>
    <b:RefOrder>15</b:RefOrder>
  </b:Source>
  <b:Source>
    <b:Tag>Hin00</b:Tag>
    <b:SourceType>Report</b:SourceType>
    <b:Guid>{AF6F6241-88FC-405D-B790-5B67B3568FB5}</b:Guid>
    <b:Title>Um estudo descritivo de novos algoritmos de criptografia</b:Title>
    <b:Year>2000</b:Year>
    <b:City>Pelotas</b:City>
    <b:Author>
      <b:Author>
        <b:NameList>
          <b:Person>
            <b:Last>Hinz</b:Last>
            <b:First>Marco</b:First>
            <b:Middle>Antônio Mielke</b:Middle>
          </b:Person>
        </b:NameList>
      </b:Author>
    </b:Author>
    <b:Institution>Dissertação (Bacharel em Informática) - UFP</b:Institution>
    <b:Pages>58</b:Pages>
    <b:RefOrder>16</b:RefOrder>
  </b:Source>
  <b:Source>
    <b:Tag>Otw18</b:Tag>
    <b:SourceType>InternetSite</b:SourceType>
    <b:Guid>{E967FC54-2208-48B1-8456-2DABDAEE224B}</b:Guid>
    <b:Author>
      <b:Author>
        <b:NameList>
          <b:Person>
            <b:Last>Otwell</b:Last>
            <b:First>Taylor</b:First>
          </b:Person>
        </b:NameList>
      </b:Author>
    </b:Author>
    <b:Title>Encryption</b:Title>
    <b:InternetSiteTitle>Laravel Docs</b:InternetSiteTitle>
    <b:Year>2018</b:Year>
    <b:YearAccessed>2018</b:YearAccessed>
    <b:MonthAccessed>10</b:MonthAccessed>
    <b:DayAccessed>05</b:DayAccessed>
    <b:URL>https://laravel.com/docs/5.7/encryption</b:URL>
    <b:RefOrder>19</b:RefOrder>
  </b:Source>
  <b:Source>
    <b:Tag>Rob</b:Tag>
    <b:SourceType>Book</b:SourceType>
    <b:Guid>{7B2D2EA9-71D0-4C41-9A85-EC344815C321}</b:Guid>
    <b:Author>
      <b:Author>
        <b:NameList>
          <b:Person>
            <b:Last>Robbins</b:Last>
            <b:First>Jennifer</b:First>
            <b:Middle>Niederst</b:Middle>
          </b:Person>
        </b:NameList>
      </b:Author>
    </b:Author>
    <b:Title>HTML5: Pocket Reference</b:Title>
    <b:Publisher>O'Reilly</b:Publisher>
    <b:Edition>5</b:Edition>
    <b:Year>2013</b:Year>
    <b:City>Sebastopol</b:City>
    <b:RefOrder>27</b:RefOrder>
  </b:Source>
  <b:Source>
    <b:Tag>McF13</b:Tag>
    <b:SourceType>Book</b:SourceType>
    <b:Guid>{9AE40171-65AE-453D-BE80-96C8EB442010}</b:Guid>
    <b:Author>
      <b:Author>
        <b:NameList>
          <b:Person>
            <b:Last>McFarland</b:Last>
            <b:First>David</b:First>
            <b:Middle>Sawyer</b:Middle>
          </b:Person>
        </b:NameList>
      </b:Author>
    </b:Author>
    <b:Title>CSS3: the missing manual</b:Title>
    <b:Year>2013</b:Year>
    <b:City>Sebastopol</b:City>
    <b:Publisher>O'Reilly</b:Publisher>
    <b:Edition>3</b:Edition>
    <b:RefOrder>30</b:RefOrder>
  </b:Source>
  <b:Source>
    <b:Tag>Cro08</b:Tag>
    <b:SourceType>Book</b:SourceType>
    <b:Guid>{49281CC7-C967-4A76-9C23-EE3AC641FB38}</b:Guid>
    <b:Author>
      <b:Author>
        <b:NameList>
          <b:Person>
            <b:Last>Crockford</b:Last>
            <b:First>Douglas</b:First>
          </b:Person>
        </b:NameList>
      </b:Author>
    </b:Author>
    <b:Title>JavaScript: The Good Parts</b:Title>
    <b:Year>2008</b:Year>
    <b:City>Sebastopol</b:City>
    <b:Publisher>O'Reilly</b:Publisher>
    <b:RefOrder>31</b:RefOrder>
  </b:Source>
  <b:Source>
    <b:Tag>Cae18</b:Tag>
    <b:SourceType>Book</b:SourceType>
    <b:Guid>{9A56ECBA-EDEE-4932-AAD7-B89A0BB665AE}</b:Guid>
    <b:Title>Desenvolvimento Web com HTML, CSS e JavaScript</b:Title>
    <b:Year>2018</b:Year>
    <b:City>São Paulo</b:City>
    <b:Publisher>Caelum ensino e inovação</b:Publisher>
    <b:YearAccessed>2018</b:YearAccessed>
    <b:MonthAccessed>10</b:MonthAccessed>
    <b:DayAccessed>07</b:DayAccessed>
    <b:URL>https://www.caelum.com.br/download/caelum-html-css-javascript.pdf</b:URL>
    <b:Author>
      <b:Author>
        <b:Corporate>Caelum</b:Corporate>
      </b:Author>
    </b:Author>
    <b:RefOrder>29</b:RefOrder>
  </b:Source>
  <b:Source>
    <b:Tag>Sil99</b:Tag>
    <b:SourceType>Book</b:SourceType>
    <b:Guid>{DEFD8F73-DED4-4CC7-B56F-280945383524}</b:Guid>
    <b:Title>Sistema de Banco de Dados</b:Title>
    <b:Year>1999</b:Year>
    <b:City>São Paulo</b:City>
    <b:Publisher>Pearson Education</b:Publisher>
    <b:Edition>3</b:Edition>
    <b:Author>
      <b:Author>
        <b:NameList>
          <b:Person>
            <b:Last>Silberchatz</b:Last>
            <b:First>Abraham</b:First>
          </b:Person>
          <b:Person>
            <b:Last>Korth</b:Last>
            <b:Middle>F</b:Middle>
            <b:First>Henry</b:First>
          </b:Person>
          <b:Person>
            <b:Last>Sudarshan</b:Last>
            <b:First>S</b:First>
          </b:Person>
        </b:NameList>
      </b:Author>
    </b:Author>
    <b:RefOrder>36</b:RefOrder>
  </b:Source>
  <b:Source>
    <b:Tag>Elm11</b:Tag>
    <b:SourceType>Book</b:SourceType>
    <b:Guid>{527E910C-1A1F-408C-9B63-8C043A1EAB8E}</b:Guid>
    <b:Title>Sistemas de Banco de Dados</b:Title>
    <b:Year>2011</b:Year>
    <b:City>São Paulo</b:City>
    <b:Publisher>Pearson Education</b:Publisher>
    <b:Edition>6</b:Edition>
    <b:Author>
      <b:Author>
        <b:NameList>
          <b:Person>
            <b:Last>Elmasri</b:Last>
            <b:First>Ramez</b:First>
          </b:Person>
          <b:Person>
            <b:Last>Navathe</b:Last>
            <b:Middle>B</b:Middle>
            <b:First>Shamkant</b:First>
          </b:Person>
        </b:NameList>
      </b:Author>
    </b:Author>
    <b:RefOrder>35</b:RefOrder>
  </b:Source>
  <b:Source>
    <b:Tag>Car15</b:Tag>
    <b:SourceType>Book</b:SourceType>
    <b:Guid>{D069A894-805F-44CB-B0B4-7ED5B09E18CF}</b:Guid>
    <b:Author>
      <b:Author>
        <b:NameList>
          <b:Person>
            <b:Last>Carvalho</b:Last>
            <b:First>Vinícius</b:First>
          </b:Person>
        </b:NameList>
      </b:Author>
    </b:Author>
    <b:Title>MySQL: Comece com o principal banco de dados open source do mercado</b:Title>
    <b:Year>2015</b:Year>
    <b:City>São Paulo</b:City>
    <b:Publisher>Casa do Código</b:Publisher>
    <b:RefOrder>37</b:RefOrder>
  </b:Source>
  <b:Source>
    <b:Tag>Sae17</b:Tag>
    <b:SourceType>ArticleInAPeriodical</b:SourceType>
    <b:Guid>{09549AA3-8F96-4F32-8DA7-EFC2D8426895}</b:Guid>
    <b:Author>
      <b:Author>
        <b:NameList>
          <b:Person>
            <b:Last>Saengtongsrikamon</b:Last>
            <b:First>Chantree</b:First>
          </b:Person>
          <b:Person>
            <b:Last>Meesad</b:Last>
            <b:First>Phayung</b:First>
          </b:Person>
          <b:Person>
            <b:Last>Sunantha</b:Last>
            <b:First>Sodsee</b:First>
          </b:Person>
        </b:NameList>
      </b:Author>
    </b:Author>
    <b:Title>Scanner-Based Optical Mark Recognition</b:Title>
    <b:Year>2017</b:Year>
    <b:City>Bangkok</b:City>
    <b:Pages>5</b:Pages>
    <b:PeriodicalTitle> International Conference on Computing and Information Technology</b:PeriodicalTitle>
    <b:RefOrder>26</b:RefOrder>
  </b:Source>
  <b:Source>
    <b:Tag>Cam14</b:Tag>
    <b:SourceType>Book</b:SourceType>
    <b:Guid>{9BCC2FDD-2A53-4F33-8395-BADC4422C0D3}</b:Guid>
    <b:Author>
      <b:Author>
        <b:NameList>
          <b:Person>
            <b:Last>Campos</b:Last>
            <b:First>André</b:First>
            <b:Middle>L. N.</b:Middle>
          </b:Person>
        </b:NameList>
      </b:Author>
    </b:Author>
    <b:Title>Modelagem de Processos com BPMN</b:Title>
    <b:City>Rio de Janeiro</b:City>
    <b:Year>2014</b:Year>
    <b:Publisher>Brasport</b:Publisher>
    <b:Edition>2</b:Edition>
    <b:RefOrder>23</b:RefOrder>
  </b:Source>
  <b:Source>
    <b:Tag>Sil17</b:Tag>
    <b:SourceType>Book</b:SourceType>
    <b:Guid>{13C000F5-2D11-4FB6-9A8B-6963706D0A8B}</b:Guid>
    <b:Author>
      <b:Author>
        <b:NameList>
          <b:Person>
            <b:Last>Silver</b:Last>
            <b:First>Bruce</b:First>
          </b:Person>
        </b:NameList>
      </b:Author>
    </b:Author>
    <b:Title>BPMN Method and Style: with Bpmn Implementer's Guide</b:Title>
    <b:Year>2017</b:Year>
    <b:City>Altadena</b:City>
    <b:Publisher>Cody-Cassidy Press</b:Publisher>
    <b:Edition>2</b:Edition>
    <b:RefOrder>24</b:RefOrder>
  </b:Source>
  <b:Source>
    <b:Tag>Zap05</b:Tag>
    <b:SourceType>Report</b:SourceType>
    <b:Guid>{E7708959-3C23-4E20-A104-AF7A732CBCF9}</b:Guid>
    <b:Title>Segurança da Informação: Um diferencial determinante na competitividade das corporações</b:Title>
    <b:Year>2005</b:Year>
    <b:City>Rio de Janeiro</b:City>
    <b:JournalName>Promon Business &amp; Technology Review</b:JournalName>
    <b:Pages>28</b:Pages>
    <b:Author>
      <b:Author>
        <b:NameList>
          <b:Person>
            <b:Last>Zapater</b:Last>
            <b:First>Marcio</b:First>
          </b:Person>
          <b:Person>
            <b:Last>Suzuki</b:Last>
            <b:First>Rodrigo</b:First>
          </b:Person>
        </b:NameList>
      </b:Author>
    </b:Author>
    <b:Institution>Promon Business &amp; Tecnology Review</b:Institution>
    <b:RefOrder>43</b:RefOrder>
  </b:Source>
  <b:Source>
    <b:Tag>Waz09</b:Tag>
    <b:SourceType>Book</b:SourceType>
    <b:Guid>{04AC68D7-0A91-462E-A2E8-526D5C03796F}</b:Guid>
    <b:Title>Metodologia de Pesquisa para ciência da Computação</b:Title>
    <b:Year>2009</b:Year>
    <b:City>Rio de Janeiro</b:City>
    <b:Author>
      <b:Author>
        <b:NameList>
          <b:Person>
            <b:Last>Wazlawick</b:Last>
            <b:First>Raul</b:First>
            <b:Middle>Sidnei</b:Middle>
          </b:Person>
        </b:NameList>
      </b:Author>
    </b:Author>
    <b:Publisher>Elsevier</b:Publisher>
    <b:RefOrder>39</b:RefOrder>
  </b:Source>
  <b:Source>
    <b:Tag>Mar03</b:Tag>
    <b:SourceType>Book</b:SourceType>
    <b:Guid>{EEBAE6C4-8F3B-4D69-9012-6DF1DD4F9912}</b:Guid>
    <b:Author>
      <b:Author>
        <b:NameList>
          <b:Person>
            <b:Last>Marconi</b:Last>
            <b:First>Marina</b:First>
            <b:Middle>de Andrade</b:Middle>
          </b:Person>
          <b:Person>
            <b:Last>Lakatos</b:Last>
            <b:First>Eva</b:First>
            <b:Middle>Maria</b:Middle>
          </b:Person>
        </b:NameList>
      </b:Author>
    </b:Author>
    <b:Title>Fundamentos de metodologia científica</b:Title>
    <b:Year>2003</b:Year>
    <b:City>São Paulo</b:City>
    <b:Publisher>Atlas</b:Publisher>
    <b:Edition>5</b:Edition>
    <b:RefOrder>38</b:RefOrder>
  </b:Source>
  <b:Source>
    <b:Tag>Gil02</b:Tag>
    <b:SourceType>Book</b:SourceType>
    <b:Guid>{DB45723D-A22B-49B2-9159-23984E6349A9}</b:Guid>
    <b:Author>
      <b:Author>
        <b:NameList>
          <b:Person>
            <b:Last>Gil</b:Last>
            <b:First>Antonio</b:First>
            <b:Middle>Carlos</b:Middle>
          </b:Person>
        </b:NameList>
      </b:Author>
    </b:Author>
    <b:Title>Como Elaborar Projeos de Pesquisa</b:Title>
    <b:Year>2002</b:Year>
    <b:City>São Paulo</b:City>
    <b:Publisher>Atlas</b:Publisher>
    <b:Edition>4</b:Edition>
    <b:RefOrder>40</b:RefOrder>
  </b:Source>
  <b:Source>
    <b:Tag>Net12</b:Tag>
    <b:SourceType>Book</b:SourceType>
    <b:Guid>{B67074CC-6A4A-4DCC-A39D-EB23944D9977}</b:Guid>
    <b:Title>Educação a distância: o estado da arte</b:Title>
    <b:Year>2012</b:Year>
    <b:City>São Paulo</b:City>
    <b:Publisher>Pearson Education do Brasil</b:Publisher>
    <b:Volume>2</b:Volume>
    <b:Author>
      <b:Author>
        <b:NameList>
          <b:Person>
            <b:Last>Melo Neto</b:Last>
            <b:First>José</b:First>
            <b:Middle>Augusto de</b:Middle>
          </b:Person>
          <b:Person>
            <b:Last>Azevedo</b:Last>
            <b:First>José</b:First>
            <b:Middle>Carlos de</b:Middle>
          </b:Person>
          <b:Person>
            <b:Last>Cardoso</b:Last>
            <b:First>Mara</b:First>
            <b:Middle>Yáskara Nogueira Paiva</b:Middle>
          </b:Person>
          <b:Person>
            <b:Last>Assis</b:Last>
            <b:First>Elisa</b:First>
            <b:Middle>Maria de</b:Middle>
          </b:Person>
        </b:NameList>
      </b:Author>
    </b:Author>
    <b:RefOrder>6</b:RefOrder>
  </b:Source>
  <b:Source>
    <b:Tag>PHP18</b:Tag>
    <b:SourceType>InternetSite</b:SourceType>
    <b:Guid>{D4BB06A9-DB77-453C-A02C-62691B3B31F9}</b:Guid>
    <b:Title>Modelo de Armazenamento Criptografado</b:Title>
    <b:Year>2018a</b:Year>
    <b:Author>
      <b:Author>
        <b:Corporate>PHP</b:Corporate>
      </b:Author>
    </b:Author>
    <b:InternetSiteTitle>php.net</b:InternetSiteTitle>
    <b:YearAccessed>2018</b:YearAccessed>
    <b:MonthAccessed>10</b:MonthAccessed>
    <b:DayAccessed>05</b:DayAccessed>
    <b:URL>https://secure.php.net/manual/pt_BR/security.database.storage.php</b:URL>
    <b:RefOrder>17</b:RefOrder>
  </b:Source>
  <b:Source>
    <b:Tag>Oqu18</b:Tag>
    <b:SourceType>InternetSite</b:SourceType>
    <b:Guid>{8ACCD89D-AEAF-4A02-879C-3AAC355CCC4E}</b:Guid>
    <b:Year>2018b</b:Year>
    <b:InternetSiteTitle>O que é o PHP?</b:InternetSiteTitle>
    <b:YearAccessed>2018</b:YearAccessed>
    <b:MonthAccessed>09</b:MonthAccessed>
    <b:DayAccessed>30</b:DayAccessed>
    <b:URL>https://secure.php.net/manual/pt_BR/intro-whatis.php</b:URL>
    <b:Author>
      <b:Author>
        <b:Corporate>PHP</b:Corporate>
      </b:Author>
    </b:Author>
    <b:RefOrder>28</b:RefOrder>
  </b:Source>
  <b:Source>
    <b:Tag>SAN98</b:Tag>
    <b:SourceType>BookSection</b:SourceType>
    <b:Guid>{01693CDC-6672-40E9-92F4-46FA5EA09AA1}</b:Guid>
    <b:Author>
      <b:Author>
        <b:NameList>
          <b:Person>
            <b:Last>SANDHU</b:Last>
            <b:First>RAVl</b:First>
            <b:Middle>S.</b:Middle>
          </b:Person>
        </b:NameList>
      </b:Author>
      <b:BookAuthor>
        <b:NameList>
          <b:Person>
            <b:Last>SANDHU</b:Last>
            <b:First>RAVl</b:First>
            <b:Middle>S.</b:Middle>
          </b:Person>
        </b:NameList>
      </b:BookAuthor>
    </b:Author>
    <b:Title>Role-based Access Control</b:Title>
    <b:Year>1998</b:Year>
    <b:City>Fairfax</b:City>
    <b:Pages>237-286</b:Pages>
    <b:PeriodicalTitle>ADVANCES IN COMPUTERS</b:PeriodicalTitle>
    <b:BookTitle>Advances in Computers</b:BookTitle>
    <b:Publisher>Academic Press</b:Publisher>
    <b:Volume>46</b:Volume>
    <b:YearAccessed>2018</b:YearAccessed>
    <b:MonthAccessed>10</b:MonthAccessed>
    <b:DayAccessed>5</b:DayAccessed>
    <b:URL>http://www.profsandhu.com/articles/advcom/adv_comp_rbac.pdf</b:URL>
    <b:RefOrder>18</b:RefOrder>
  </b:Source>
  <b:Source>
    <b:Tag>Lil15</b:Tag>
    <b:SourceType>Book</b:SourceType>
    <b:Guid>{6EE2BE96-AD9B-46A7-AED6-AC617A5CD648}</b:Guid>
    <b:Author>
      <b:Author>
        <b:NameList>
          <b:Person>
            <b:Last>Bacich</b:Last>
            <b:First>Lilian</b:First>
          </b:Person>
          <b:Person>
            <b:Last>Neto</b:Last>
            <b:First>Adolfo</b:First>
            <b:Middle>Tanzi</b:Middle>
          </b:Person>
          <b:Person>
            <b:Last>Trevisani</b:Last>
            <b:First>Fernando</b:First>
            <b:Middle>de Mello</b:Middle>
          </b:Person>
          <b:Person>
            <b:Last>Moran</b:Last>
            <b:First>José</b:First>
          </b:Person>
        </b:NameList>
      </b:Author>
    </b:Author>
    <b:Title>Ensino Híbrido: Personalização e tecnologia na educação</b:Title>
    <b:Year>2015</b:Year>
    <b:City>Porto Alegre</b:City>
    <b:Publisher>Penso</b:Publisher>
    <b:RefOrder>1</b:RefOrder>
  </b:Source>
  <b:Source>
    <b:Tag>Wiz171</b:Tag>
    <b:SourceType>InternetSite</b:SourceType>
    <b:Guid>{C563CAFB-39FE-4392-8853-EEC04F4DA464}</b:Guid>
    <b:Author>
      <b:Author>
        <b:Corporate>Wizard</b:Corporate>
      </b:Author>
    </b:Author>
    <b:Year>2017a</b:Year>
    <b:YearAccessed>2018</b:YearAccessed>
    <b:MonthAccessed>08</b:MonthAccessed>
    <b:DayAccessed>23</b:DayAccessed>
    <b:URL>http://www.wizard.com.br/experiencias-wizard/</b:URL>
    <b:InternetSiteTitle>Experiências Wizard</b:InternetSiteTitle>
    <b:RefOrder>2</b:RefOrder>
  </b:Source>
  <b:Source>
    <b:Tag>Wiz17</b:Tag>
    <b:SourceType>InternetSite</b:SourceType>
    <b:Guid>{AD6F5D6F-B1A7-433B-ACEB-1C9A779C4789}</b:Guid>
    <b:Year>2017b</b:Year>
    <b:Author>
      <b:Author>
        <b:Corporate>Wizard</b:Corporate>
      </b:Author>
    </b:Author>
    <b:YearAccessed>2018</b:YearAccessed>
    <b:MonthAccessed>08</b:MonthAccessed>
    <b:DayAccessed>23</b:DayAccessed>
    <b:URL>http://www.wizard.com.br/sobre-wizard/</b:URL>
    <b:InternetSiteTitle>Sobre a Wizard</b:InternetSiteTitle>
    <b:RefOrder>8</b:RefOrder>
  </b:Source>
</b:Sources>
</file>

<file path=customXml/itemProps1.xml><?xml version="1.0" encoding="utf-8"?>
<ds:datastoreItem xmlns:ds="http://schemas.openxmlformats.org/officeDocument/2006/customXml" ds:itemID="{0DDFF596-B3F7-4687-9906-2EAD315E3B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3666</TotalTime>
  <Pages>81</Pages>
  <Words>15221</Words>
  <Characters>82194</Characters>
  <Application>Microsoft Office Word</Application>
  <DocSecurity>0</DocSecurity>
  <Lines>684</Lines>
  <Paragraphs>194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97221</CharactersWithSpaces>
  <SharedDoc>false</SharedDoc>
  <HLinks>
    <vt:vector size="6" baseType="variant">
      <vt:variant>
        <vt:i4>3473447</vt:i4>
      </vt:variant>
      <vt:variant>
        <vt:i4>156</vt:i4>
      </vt:variant>
      <vt:variant>
        <vt:i4>0</vt:i4>
      </vt:variant>
      <vt:variant>
        <vt:i4>5</vt:i4>
      </vt:variant>
      <vt:variant>
        <vt:lpwstr>http://www.joininit.com.br/</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Ryan Lemos</dc:creator>
  <cp:keywords/>
  <dc:description/>
  <cp:lastModifiedBy>Ryan Lemos</cp:lastModifiedBy>
  <cp:revision>96</cp:revision>
  <cp:lastPrinted>2018-11-06T01:42:00Z</cp:lastPrinted>
  <dcterms:created xsi:type="dcterms:W3CDTF">2019-01-22T15:16:00Z</dcterms:created>
  <dcterms:modified xsi:type="dcterms:W3CDTF">2019-02-25T12:55:00Z</dcterms:modified>
</cp:coreProperties>
</file>