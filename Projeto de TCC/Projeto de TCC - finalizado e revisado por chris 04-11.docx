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E93B30" w14:textId="119FDFC7" w:rsidR="007A16FF" w:rsidRPr="00596BF9" w:rsidRDefault="000A4A8B" w:rsidP="00596BF9">
      <w:pPr>
        <w:ind w:firstLine="0"/>
        <w:jc w:val="center"/>
        <w:rPr>
          <w:sz w:val="28"/>
          <w:szCs w:val="28"/>
        </w:rPr>
      </w:pPr>
      <w:r w:rsidRPr="00596BF9">
        <w:rPr>
          <w:sz w:val="28"/>
          <w:szCs w:val="28"/>
        </w:rPr>
        <w:t>UNIVERSIDADE ESTADUAL DE MONTES CLAROS</w:t>
      </w:r>
    </w:p>
    <w:p w14:paraId="3F90927B" w14:textId="55459265" w:rsidR="007A16FF" w:rsidRPr="00596BF9" w:rsidRDefault="00766FC6" w:rsidP="00596BF9">
      <w:pPr>
        <w:ind w:firstLine="0"/>
        <w:jc w:val="center"/>
        <w:rPr>
          <w:sz w:val="28"/>
          <w:szCs w:val="28"/>
        </w:rPr>
      </w:pPr>
      <w:r>
        <w:rPr>
          <w:sz w:val="28"/>
          <w:szCs w:val="28"/>
        </w:rPr>
        <w:t>Centro de Ciências Exatas e Tecnológicas</w:t>
      </w:r>
    </w:p>
    <w:p w14:paraId="28503DB2" w14:textId="77777777" w:rsidR="007A16FF" w:rsidRPr="00596BF9" w:rsidRDefault="007A16FF" w:rsidP="00596BF9">
      <w:pPr>
        <w:ind w:firstLine="0"/>
        <w:jc w:val="center"/>
        <w:rPr>
          <w:sz w:val="28"/>
          <w:szCs w:val="28"/>
        </w:rPr>
      </w:pPr>
      <w:r w:rsidRPr="00596BF9">
        <w:rPr>
          <w:sz w:val="28"/>
          <w:szCs w:val="28"/>
        </w:rPr>
        <w:t>Curso de Bacharelado Sistemas de Informação</w:t>
      </w:r>
    </w:p>
    <w:p w14:paraId="198BF1AC" w14:textId="76CAA913" w:rsidR="00C52DB0" w:rsidRPr="00AB714C" w:rsidRDefault="00C52DB0" w:rsidP="00FD0859">
      <w:pPr>
        <w:spacing w:after="160" w:line="259" w:lineRule="auto"/>
        <w:ind w:firstLine="0"/>
        <w:jc w:val="left"/>
        <w:outlineLvl w:val="9"/>
        <w:rPr>
          <w:sz w:val="32"/>
          <w:szCs w:val="32"/>
        </w:rPr>
      </w:pPr>
    </w:p>
    <w:p w14:paraId="57C537A9" w14:textId="43F52EAD" w:rsidR="006F3CF0" w:rsidRPr="00AB714C" w:rsidRDefault="006F3CF0" w:rsidP="00FD0859">
      <w:pPr>
        <w:spacing w:after="160" w:line="259" w:lineRule="auto"/>
        <w:ind w:firstLine="0"/>
        <w:jc w:val="left"/>
        <w:outlineLvl w:val="9"/>
        <w:rPr>
          <w:sz w:val="32"/>
          <w:szCs w:val="32"/>
        </w:rPr>
      </w:pPr>
    </w:p>
    <w:p w14:paraId="300C8C59" w14:textId="6C710294" w:rsidR="006F3CF0" w:rsidRPr="00633709" w:rsidRDefault="006F3CF0" w:rsidP="00FD0859">
      <w:pPr>
        <w:spacing w:after="160" w:line="259" w:lineRule="auto"/>
        <w:ind w:firstLine="0"/>
        <w:jc w:val="left"/>
        <w:outlineLvl w:val="9"/>
        <w:rPr>
          <w:sz w:val="28"/>
          <w:szCs w:val="28"/>
        </w:rPr>
      </w:pPr>
    </w:p>
    <w:p w14:paraId="467CD636" w14:textId="78357FFD"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377C05FF" w14:textId="2BFECF7F" w:rsidR="005358E8" w:rsidRPr="00F11786" w:rsidRDefault="005358E8" w:rsidP="00FD0859">
      <w:pPr>
        <w:spacing w:after="160" w:line="259" w:lineRule="auto"/>
        <w:ind w:firstLine="0"/>
        <w:jc w:val="left"/>
        <w:outlineLvl w:val="9"/>
        <w:rPr>
          <w:sz w:val="28"/>
          <w:szCs w:val="28"/>
        </w:rPr>
      </w:pPr>
    </w:p>
    <w:p w14:paraId="696AF607" w14:textId="476D61E7" w:rsidR="005358E8" w:rsidRPr="00F11786" w:rsidRDefault="005358E8" w:rsidP="00FD0859">
      <w:pPr>
        <w:spacing w:after="160" w:line="259" w:lineRule="auto"/>
        <w:ind w:firstLine="0"/>
        <w:jc w:val="left"/>
        <w:outlineLvl w:val="9"/>
        <w:rPr>
          <w:sz w:val="28"/>
          <w:szCs w:val="28"/>
        </w:rPr>
      </w:pPr>
    </w:p>
    <w:p w14:paraId="4A51C252" w14:textId="3D9890BE" w:rsidR="005358E8" w:rsidRPr="00F11786" w:rsidRDefault="005358E8" w:rsidP="00FD0859">
      <w:pPr>
        <w:spacing w:after="160" w:line="259" w:lineRule="auto"/>
        <w:ind w:firstLine="0"/>
        <w:jc w:val="left"/>
        <w:outlineLvl w:val="9"/>
        <w:rPr>
          <w:sz w:val="28"/>
          <w:szCs w:val="28"/>
        </w:rPr>
      </w:pPr>
    </w:p>
    <w:p w14:paraId="20F59168" w14:textId="07D80818" w:rsidR="005358E8" w:rsidRPr="00F11786" w:rsidRDefault="005358E8" w:rsidP="00FD0859">
      <w:pPr>
        <w:spacing w:after="160" w:line="259" w:lineRule="auto"/>
        <w:ind w:firstLine="0"/>
        <w:jc w:val="left"/>
        <w:outlineLvl w:val="9"/>
        <w:rPr>
          <w:sz w:val="28"/>
          <w:szCs w:val="28"/>
        </w:rPr>
      </w:pPr>
    </w:p>
    <w:p w14:paraId="05BB34DF" w14:textId="79E812AB" w:rsidR="005358E8" w:rsidRPr="00F11786" w:rsidRDefault="005358E8" w:rsidP="00FD0859">
      <w:pPr>
        <w:spacing w:after="160" w:line="259" w:lineRule="auto"/>
        <w:ind w:firstLine="0"/>
        <w:jc w:val="left"/>
        <w:outlineLvl w:val="9"/>
        <w:rPr>
          <w:sz w:val="28"/>
          <w:szCs w:val="28"/>
        </w:rPr>
      </w:pPr>
    </w:p>
    <w:p w14:paraId="25D122ED" w14:textId="4CA0EA81"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3338E781" w14:textId="29160C97" w:rsidR="004F7863" w:rsidRPr="00EC3658" w:rsidRDefault="004F7863" w:rsidP="00FD0859">
      <w:pPr>
        <w:spacing w:after="160" w:line="259" w:lineRule="auto"/>
        <w:ind w:firstLine="0"/>
        <w:jc w:val="left"/>
        <w:outlineLvl w:val="9"/>
        <w:rPr>
          <w:b/>
          <w:sz w:val="28"/>
          <w:szCs w:val="28"/>
        </w:rPr>
      </w:pPr>
    </w:p>
    <w:p w14:paraId="4DEDD6B2" w14:textId="38523C56" w:rsidR="004F7863" w:rsidRPr="00EC3658" w:rsidRDefault="004F7863" w:rsidP="00FD0859">
      <w:pPr>
        <w:spacing w:after="160" w:line="259" w:lineRule="auto"/>
        <w:ind w:firstLine="0"/>
        <w:jc w:val="left"/>
        <w:outlineLvl w:val="9"/>
        <w:rPr>
          <w:b/>
          <w:sz w:val="28"/>
          <w:szCs w:val="28"/>
        </w:rPr>
      </w:pPr>
    </w:p>
    <w:p w14:paraId="45E188A2" w14:textId="78437D13" w:rsidR="004F7863" w:rsidRPr="00EC3658" w:rsidRDefault="004F7863" w:rsidP="00FD0859">
      <w:pPr>
        <w:spacing w:after="160" w:line="259" w:lineRule="auto"/>
        <w:ind w:firstLine="0"/>
        <w:jc w:val="left"/>
        <w:outlineLvl w:val="9"/>
        <w:rPr>
          <w:b/>
          <w:sz w:val="28"/>
          <w:szCs w:val="28"/>
        </w:rPr>
      </w:pPr>
    </w:p>
    <w:p w14:paraId="50223404" w14:textId="4B326FDE" w:rsidR="004F7863" w:rsidRPr="00EC3658" w:rsidRDefault="004F7863" w:rsidP="00FD0859">
      <w:pPr>
        <w:spacing w:after="160" w:line="259" w:lineRule="auto"/>
        <w:ind w:firstLine="0"/>
        <w:jc w:val="left"/>
        <w:outlineLvl w:val="9"/>
        <w:rPr>
          <w:b/>
          <w:sz w:val="28"/>
          <w:szCs w:val="28"/>
        </w:rPr>
      </w:pPr>
    </w:p>
    <w:p w14:paraId="68FA7F7F" w14:textId="6CFA21E5" w:rsidR="004F7863" w:rsidRPr="00EC3658" w:rsidRDefault="004F7863" w:rsidP="00FD0859">
      <w:pPr>
        <w:spacing w:after="160" w:line="259" w:lineRule="auto"/>
        <w:ind w:firstLine="0"/>
        <w:jc w:val="left"/>
        <w:outlineLvl w:val="9"/>
        <w:rPr>
          <w:b/>
          <w:sz w:val="28"/>
          <w:szCs w:val="28"/>
        </w:rPr>
      </w:pPr>
    </w:p>
    <w:p w14:paraId="52F34A92" w14:textId="5A80B0F5" w:rsidR="004F7863" w:rsidRPr="00EC3658" w:rsidRDefault="004F7863" w:rsidP="00FD0859">
      <w:pPr>
        <w:spacing w:after="160" w:line="259" w:lineRule="auto"/>
        <w:ind w:firstLine="0"/>
        <w:jc w:val="left"/>
        <w:outlineLvl w:val="9"/>
        <w:rPr>
          <w:b/>
          <w:sz w:val="28"/>
          <w:szCs w:val="28"/>
        </w:rPr>
      </w:pPr>
    </w:p>
    <w:p w14:paraId="161192C1" w14:textId="3B37B13B" w:rsidR="004F7863" w:rsidRPr="00EC3658" w:rsidRDefault="004F7863" w:rsidP="00FD0859">
      <w:pPr>
        <w:spacing w:after="160" w:line="259" w:lineRule="auto"/>
        <w:ind w:firstLine="0"/>
        <w:jc w:val="left"/>
        <w:outlineLvl w:val="9"/>
        <w:rPr>
          <w:b/>
          <w:sz w:val="28"/>
          <w:szCs w:val="28"/>
        </w:rPr>
      </w:pPr>
    </w:p>
    <w:p w14:paraId="62970A56" w14:textId="57746047" w:rsidR="004F7863" w:rsidRPr="00EC3658" w:rsidRDefault="004F7863" w:rsidP="00FD0859">
      <w:pPr>
        <w:spacing w:after="160" w:line="259" w:lineRule="auto"/>
        <w:ind w:firstLine="0"/>
        <w:jc w:val="left"/>
        <w:outlineLvl w:val="9"/>
        <w:rPr>
          <w:b/>
          <w:sz w:val="28"/>
          <w:szCs w:val="28"/>
        </w:rPr>
      </w:pPr>
    </w:p>
    <w:p w14:paraId="269E783C" w14:textId="015A92E5" w:rsidR="004F7863" w:rsidRPr="00EC3658" w:rsidRDefault="004F7863" w:rsidP="00FD0859">
      <w:pPr>
        <w:spacing w:after="160" w:line="259" w:lineRule="auto"/>
        <w:ind w:firstLine="0"/>
        <w:jc w:val="left"/>
        <w:outlineLvl w:val="9"/>
        <w:rPr>
          <w:b/>
          <w:sz w:val="28"/>
          <w:szCs w:val="28"/>
        </w:rPr>
      </w:pPr>
    </w:p>
    <w:p w14:paraId="0AC20BE6" w14:textId="77777777" w:rsidR="002F405A" w:rsidRPr="00EC3658" w:rsidRDefault="002F405A" w:rsidP="00FD0859">
      <w:pPr>
        <w:spacing w:after="160" w:line="259" w:lineRule="auto"/>
        <w:ind w:firstLine="0"/>
        <w:jc w:val="left"/>
        <w:outlineLvl w:val="9"/>
        <w:rPr>
          <w:b/>
          <w:sz w:val="28"/>
          <w:szCs w:val="28"/>
        </w:rPr>
      </w:pPr>
    </w:p>
    <w:p w14:paraId="4BB5535C" w14:textId="17BF591B"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2419E3D5" w14:textId="78CED3C4" w:rsidR="00220D4D" w:rsidRPr="0028558C" w:rsidRDefault="00601168"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2018</w:t>
      </w:r>
    </w:p>
    <w:p w14:paraId="175C7F3B"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47426368" w14:textId="77777777" w:rsidR="0097776E" w:rsidRPr="00986511" w:rsidRDefault="0097776E" w:rsidP="0097776E">
      <w:pPr>
        <w:ind w:firstLine="0"/>
        <w:rPr>
          <w:b/>
          <w:sz w:val="32"/>
          <w:szCs w:val="32"/>
        </w:rPr>
      </w:pPr>
    </w:p>
    <w:p w14:paraId="58EC62DF" w14:textId="77777777" w:rsidR="0097776E" w:rsidRPr="00986511" w:rsidRDefault="0097776E" w:rsidP="0097776E">
      <w:pPr>
        <w:ind w:firstLine="0"/>
        <w:rPr>
          <w:b/>
          <w:sz w:val="32"/>
          <w:szCs w:val="32"/>
        </w:rPr>
      </w:pPr>
    </w:p>
    <w:p w14:paraId="7F99F9E5" w14:textId="77777777" w:rsidR="0097776E" w:rsidRPr="00986511" w:rsidRDefault="0097776E" w:rsidP="0097776E">
      <w:pPr>
        <w:ind w:firstLine="0"/>
        <w:rPr>
          <w:b/>
          <w:sz w:val="32"/>
          <w:szCs w:val="32"/>
        </w:rPr>
      </w:pPr>
    </w:p>
    <w:p w14:paraId="5114D42E" w14:textId="77777777" w:rsidR="0097776E" w:rsidRPr="00986511" w:rsidRDefault="0097776E" w:rsidP="0097776E">
      <w:pPr>
        <w:ind w:firstLine="0"/>
        <w:rPr>
          <w:b/>
          <w:sz w:val="32"/>
          <w:szCs w:val="32"/>
        </w:rPr>
      </w:pPr>
    </w:p>
    <w:p w14:paraId="271CCAA5" w14:textId="77777777" w:rsidR="0097776E" w:rsidRPr="00986511" w:rsidRDefault="0097776E" w:rsidP="0097776E">
      <w:pPr>
        <w:ind w:firstLine="0"/>
        <w:rPr>
          <w:b/>
          <w:sz w:val="32"/>
          <w:szCs w:val="32"/>
        </w:rPr>
      </w:pPr>
    </w:p>
    <w:p w14:paraId="0868B45B"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3D10BAAA" w14:textId="77777777" w:rsidR="0097776E" w:rsidRPr="000D507A" w:rsidRDefault="0097776E" w:rsidP="0097776E">
      <w:pPr>
        <w:ind w:firstLine="0"/>
        <w:rPr>
          <w:sz w:val="32"/>
          <w:szCs w:val="32"/>
        </w:rPr>
      </w:pPr>
    </w:p>
    <w:p w14:paraId="45D5D783" w14:textId="77777777" w:rsidR="0097776E" w:rsidRPr="000D507A" w:rsidRDefault="0097776E" w:rsidP="0097776E">
      <w:pPr>
        <w:ind w:firstLine="0"/>
        <w:rPr>
          <w:sz w:val="32"/>
          <w:szCs w:val="32"/>
        </w:rPr>
      </w:pPr>
    </w:p>
    <w:p w14:paraId="63B9038E" w14:textId="77777777" w:rsidR="0097776E" w:rsidRPr="000D507A" w:rsidRDefault="0097776E" w:rsidP="0097776E">
      <w:pPr>
        <w:ind w:firstLine="0"/>
        <w:rPr>
          <w:sz w:val="32"/>
          <w:szCs w:val="32"/>
        </w:rPr>
      </w:pPr>
    </w:p>
    <w:p w14:paraId="4BCA5978" w14:textId="77777777" w:rsidR="0097776E" w:rsidRPr="006A6D09" w:rsidRDefault="0097776E" w:rsidP="0097776E">
      <w:pPr>
        <w:ind w:firstLine="0"/>
      </w:pPr>
    </w:p>
    <w:p w14:paraId="5B8A888D" w14:textId="65BABE7D" w:rsidR="00D67CBF" w:rsidRDefault="00D67CBF" w:rsidP="00D67CBF">
      <w:pPr>
        <w:spacing w:before="120" w:line="240" w:lineRule="auto"/>
        <w:ind w:left="4535" w:firstLine="0"/>
      </w:pPr>
      <w:r>
        <w:rPr>
          <w:rFonts w:cs="Times New Roman"/>
          <w:szCs w:val="24"/>
          <w:lang w:eastAsia="pt-BR"/>
        </w:rPr>
        <w:t xml:space="preserve">Projeto de Pesquisa apresentado ao Curso de Bacharelado em Sistemas de Informação da Universidade Estadual de Montes Claros como exigência para obtenção de nota na disciplina </w:t>
      </w:r>
      <w:r w:rsidR="00601168">
        <w:rPr>
          <w:rFonts w:cs="Times New Roman"/>
          <w:szCs w:val="24"/>
          <w:lang w:eastAsia="pt-BR"/>
        </w:rPr>
        <w:t xml:space="preserve">de </w:t>
      </w:r>
      <w:r>
        <w:rPr>
          <w:rFonts w:cs="Times New Roman"/>
          <w:szCs w:val="24"/>
          <w:lang w:eastAsia="pt-BR"/>
        </w:rPr>
        <w:t>Projeto de Trabalho de Conclusão de Curso.</w:t>
      </w:r>
    </w:p>
    <w:p w14:paraId="6CA5836E" w14:textId="77777777" w:rsidR="00D67CBF" w:rsidRDefault="00D67CBF" w:rsidP="00D67CBF">
      <w:pPr>
        <w:ind w:left="4535" w:firstLine="0"/>
        <w:rPr>
          <w:rFonts w:cs="Times New Roman"/>
          <w:szCs w:val="24"/>
          <w:lang w:eastAsia="pt-BR"/>
        </w:rPr>
      </w:pPr>
    </w:p>
    <w:p w14:paraId="24AFF69E" w14:textId="1297D45D" w:rsidR="00D67CBF" w:rsidRDefault="00D67CBF" w:rsidP="00D67CBF">
      <w:pPr>
        <w:ind w:left="4535" w:firstLine="0"/>
        <w:rPr>
          <w:rFonts w:cs="Times New Roman"/>
          <w:szCs w:val="24"/>
          <w:lang w:eastAsia="pt-BR"/>
        </w:rPr>
      </w:pPr>
      <w:r>
        <w:rPr>
          <w:rFonts w:cs="Times New Roman"/>
          <w:szCs w:val="24"/>
          <w:lang w:eastAsia="pt-BR"/>
        </w:rPr>
        <w:t>Orientadora: Prof.ª. CHRISTINE MARTINS DE MATOS, MESTRA</w:t>
      </w:r>
      <w:r w:rsidR="00601168">
        <w:rPr>
          <w:rFonts w:cs="Times New Roman"/>
          <w:szCs w:val="24"/>
          <w:lang w:eastAsia="pt-BR"/>
        </w:rPr>
        <w:t>.</w:t>
      </w:r>
    </w:p>
    <w:p w14:paraId="54E2BD3D" w14:textId="77777777" w:rsidR="0097776E" w:rsidRPr="00A23F70" w:rsidRDefault="0097776E" w:rsidP="0097776E">
      <w:pPr>
        <w:ind w:firstLine="0"/>
        <w:rPr>
          <w:sz w:val="32"/>
          <w:szCs w:val="32"/>
        </w:rPr>
      </w:pPr>
    </w:p>
    <w:p w14:paraId="1982A727" w14:textId="77777777" w:rsidR="0097776E" w:rsidRPr="00A23F70" w:rsidRDefault="0097776E" w:rsidP="0097776E">
      <w:pPr>
        <w:ind w:firstLine="0"/>
        <w:rPr>
          <w:sz w:val="32"/>
          <w:szCs w:val="32"/>
        </w:rPr>
      </w:pPr>
    </w:p>
    <w:p w14:paraId="44533C6A" w14:textId="77777777" w:rsidR="0097776E" w:rsidRPr="00A23F70" w:rsidRDefault="0097776E" w:rsidP="0097776E">
      <w:pPr>
        <w:ind w:firstLine="0"/>
        <w:rPr>
          <w:sz w:val="32"/>
          <w:szCs w:val="32"/>
        </w:rPr>
      </w:pPr>
    </w:p>
    <w:p w14:paraId="48417FA8" w14:textId="77777777" w:rsidR="0097776E" w:rsidRPr="00A23F70" w:rsidRDefault="0097776E" w:rsidP="0097776E">
      <w:pPr>
        <w:ind w:firstLine="0"/>
        <w:rPr>
          <w:sz w:val="32"/>
          <w:szCs w:val="32"/>
        </w:rPr>
      </w:pPr>
    </w:p>
    <w:p w14:paraId="13CB1F02" w14:textId="77777777" w:rsidR="0097776E" w:rsidRPr="00A23F70" w:rsidRDefault="0097776E" w:rsidP="0097776E">
      <w:pPr>
        <w:ind w:firstLine="0"/>
        <w:rPr>
          <w:sz w:val="32"/>
          <w:szCs w:val="32"/>
        </w:rPr>
      </w:pPr>
    </w:p>
    <w:p w14:paraId="7271546F" w14:textId="4F674ED0"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00C115D2" w14:textId="3DD0E96D" w:rsidR="0097776E" w:rsidRPr="00AF615B" w:rsidRDefault="00601168"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2018</w:t>
      </w:r>
    </w:p>
    <w:p w14:paraId="648B479E" w14:textId="77777777" w:rsidR="00AF615B" w:rsidRDefault="00AF615B">
      <w:pPr>
        <w:spacing w:after="160" w:line="259" w:lineRule="auto"/>
        <w:ind w:firstLine="0"/>
        <w:jc w:val="left"/>
        <w:outlineLvl w:val="9"/>
      </w:pPr>
      <w:r>
        <w:br w:type="page"/>
      </w:r>
    </w:p>
    <w:p w14:paraId="5FC24944" w14:textId="4A78623E" w:rsidR="00EC6E78" w:rsidRPr="0005542D" w:rsidRDefault="00EC6E78" w:rsidP="0005542D">
      <w:pPr>
        <w:pStyle w:val="Ttulodendicedeautoridades"/>
      </w:pPr>
      <w:r w:rsidRPr="0005542D">
        <w:lastRenderedPageBreak/>
        <w:t>LISTA DE ABREVIATURAS E SIGLAS</w:t>
      </w:r>
    </w:p>
    <w:p w14:paraId="075DBED1" w14:textId="326E06AF" w:rsidR="0024032D" w:rsidRPr="0024032D" w:rsidRDefault="0024032D" w:rsidP="009C5E46">
      <w:pPr>
        <w:spacing w:after="160"/>
        <w:ind w:firstLine="0"/>
        <w:jc w:val="center"/>
        <w:rPr>
          <w:sz w:val="28"/>
          <w:szCs w:val="28"/>
        </w:rPr>
      </w:pPr>
    </w:p>
    <w:p w14:paraId="4203283D" w14:textId="726F0F96"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730F32D9"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4E53059D" w14:textId="0D7E6776"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14:paraId="5D197B1C" w14:textId="77777777" w:rsidR="009C5E46" w:rsidRPr="00E95C78" w:rsidRDefault="009C5E46" w:rsidP="009C5E46">
      <w:pPr>
        <w:spacing w:after="160"/>
        <w:ind w:firstLine="0"/>
        <w:rPr>
          <w:lang w:val="en-US"/>
        </w:rPr>
      </w:pPr>
      <w:r w:rsidRPr="00E95C78">
        <w:rPr>
          <w:rFonts w:cs="Times New Roman"/>
          <w:szCs w:val="24"/>
          <w:lang w:val="en-US"/>
        </w:rPr>
        <w:t>CSS</w:t>
      </w:r>
      <w:r w:rsidRPr="00E95C78">
        <w:rPr>
          <w:rFonts w:cs="Times New Roman"/>
          <w:szCs w:val="24"/>
          <w:lang w:val="en-US"/>
        </w:rPr>
        <w:tab/>
      </w:r>
      <w:r w:rsidRPr="00E95C78">
        <w:rPr>
          <w:rFonts w:cs="Times New Roman"/>
          <w:szCs w:val="24"/>
          <w:lang w:val="en-US"/>
        </w:rPr>
        <w:tab/>
      </w:r>
      <w:r w:rsidRPr="00E95C78">
        <w:rPr>
          <w:rFonts w:cs="Times New Roman"/>
          <w:i/>
          <w:iCs/>
          <w:szCs w:val="24"/>
          <w:lang w:val="en-US"/>
        </w:rPr>
        <w:t>Cascading Style Sheets</w:t>
      </w:r>
    </w:p>
    <w:p w14:paraId="4553D7FC" w14:textId="3E8929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14:paraId="2F089319" w14:textId="4964DC4E" w:rsidR="009C5E46" w:rsidRPr="00E95C78" w:rsidRDefault="009C5E46" w:rsidP="009C5E46">
      <w:pPr>
        <w:spacing w:after="160"/>
        <w:ind w:firstLine="0"/>
        <w:rPr>
          <w:rFonts w:cs="Times New Roman"/>
          <w:i/>
          <w:iCs/>
          <w:szCs w:val="24"/>
          <w:lang w:val="en-US"/>
        </w:rPr>
      </w:pPr>
      <w:r w:rsidRPr="00E95C78">
        <w:rPr>
          <w:lang w:val="en-US"/>
        </w:rPr>
        <w:t>HTML</w:t>
      </w:r>
      <w:r w:rsidRPr="00E95C78">
        <w:rPr>
          <w:lang w:val="en-US"/>
        </w:rPr>
        <w:tab/>
      </w:r>
      <w:r w:rsidRPr="00E95C78">
        <w:rPr>
          <w:lang w:val="en-US"/>
        </w:rPr>
        <w:tab/>
      </w:r>
      <w:r w:rsidRPr="00E95C78">
        <w:rPr>
          <w:rFonts w:cs="Times New Roman"/>
          <w:i/>
          <w:iCs/>
          <w:szCs w:val="24"/>
          <w:lang w:val="en-US"/>
        </w:rPr>
        <w:t>Hyper Text Markup Language</w:t>
      </w:r>
    </w:p>
    <w:p w14:paraId="281955A8" w14:textId="77777777" w:rsidR="009C5E46" w:rsidRPr="00E95C78" w:rsidRDefault="009C5E46" w:rsidP="009C5E46">
      <w:pPr>
        <w:spacing w:after="160"/>
        <w:ind w:firstLine="0"/>
        <w:rPr>
          <w:lang w:val="en-US"/>
        </w:rPr>
      </w:pPr>
      <w:r w:rsidRPr="00E95C78">
        <w:rPr>
          <w:rFonts w:cs="Times New Roman"/>
          <w:szCs w:val="24"/>
          <w:lang w:val="en-US"/>
        </w:rPr>
        <w:t>IDE</w:t>
      </w:r>
      <w:r w:rsidRPr="00E95C78">
        <w:rPr>
          <w:rFonts w:cs="Times New Roman"/>
          <w:szCs w:val="24"/>
          <w:lang w:val="en-US"/>
        </w:rPr>
        <w:tab/>
      </w:r>
      <w:r w:rsidRPr="00E95C78">
        <w:rPr>
          <w:rFonts w:cs="Times New Roman"/>
          <w:szCs w:val="24"/>
          <w:lang w:val="en-US"/>
        </w:rPr>
        <w:tab/>
      </w:r>
      <w:r w:rsidRPr="00E95C78">
        <w:rPr>
          <w:rFonts w:cs="Times New Roman"/>
          <w:i/>
          <w:iCs/>
          <w:szCs w:val="24"/>
          <w:lang w:val="en-US"/>
        </w:rPr>
        <w:t>Integrated Development Environment</w:t>
      </w:r>
    </w:p>
    <w:p w14:paraId="3D647CFE" w14:textId="1ED0C90F"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14:paraId="6D382AD9" w14:textId="3897D0F7" w:rsidR="009C5E46" w:rsidRDefault="009C5E46" w:rsidP="009C5E46">
      <w:pPr>
        <w:spacing w:after="160"/>
        <w:ind w:firstLine="0"/>
      </w:pPr>
      <w:r>
        <w:t>IHC</w:t>
      </w:r>
      <w:r>
        <w:tab/>
      </w:r>
      <w:r>
        <w:tab/>
        <w:t>Interação Humano-Computador</w:t>
      </w:r>
    </w:p>
    <w:p w14:paraId="33385BF7" w14:textId="24605533"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14:paraId="1EB14C7D" w14:textId="0D26324E"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3C557A69" w14:textId="77777777" w:rsidR="00E95C78" w:rsidRDefault="00F03DA2" w:rsidP="009C5E46">
      <w:pPr>
        <w:spacing w:after="160"/>
        <w:ind w:firstLine="0"/>
        <w:rPr>
          <w:ins w:id="0" w:author="Ryan Lemos" w:date="2018-11-04T13:02:00Z"/>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14:paraId="48CA3EF1" w14:textId="0A38B3C6" w:rsidR="00AF41EE" w:rsidRPr="00E95C78" w:rsidRDefault="00AF41EE" w:rsidP="009C5E46">
      <w:pPr>
        <w:spacing w:after="160"/>
        <w:ind w:firstLine="0"/>
        <w:rPr>
          <w:lang w:val="en-US"/>
        </w:rPr>
      </w:pPr>
      <w:commentRangeStart w:id="1"/>
      <w:r w:rsidRPr="00E95C78">
        <w:rPr>
          <w:lang w:val="en-US"/>
        </w:rPr>
        <w:t>OMR</w:t>
      </w:r>
      <w:commentRangeEnd w:id="1"/>
      <w:r w:rsidR="00D32F24">
        <w:rPr>
          <w:rStyle w:val="Refdecomentrio"/>
        </w:rPr>
        <w:commentReference w:id="1"/>
      </w:r>
      <w:r w:rsidRPr="00E95C78">
        <w:rPr>
          <w:lang w:val="en-US"/>
        </w:rPr>
        <w:tab/>
      </w:r>
      <w:r w:rsidRPr="00E95C78">
        <w:rPr>
          <w:lang w:val="en-US"/>
        </w:rPr>
        <w:tab/>
      </w:r>
      <w:r w:rsidRPr="00E95C78">
        <w:rPr>
          <w:i/>
          <w:lang w:val="en-US"/>
        </w:rPr>
        <w:t>Optical Mark Recognition</w:t>
      </w:r>
    </w:p>
    <w:p w14:paraId="179D2D49" w14:textId="35F5A4A0" w:rsidR="00AF41EE" w:rsidRPr="00E95C78" w:rsidRDefault="00AF41EE" w:rsidP="009C5E46">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14:paraId="2BB94E0A" w14:textId="4DB31254" w:rsidR="00AF41EE" w:rsidRPr="00E95C78" w:rsidRDefault="00AF41EE" w:rsidP="009C5E46">
      <w:pPr>
        <w:spacing w:after="160"/>
        <w:ind w:firstLine="0"/>
        <w:rPr>
          <w:lang w:val="en-US"/>
        </w:rPr>
      </w:pPr>
      <w:r w:rsidRPr="00E95C78">
        <w:rPr>
          <w:lang w:val="en-US"/>
        </w:rPr>
        <w:t>RBAC</w:t>
      </w:r>
      <w:r w:rsidRPr="00E95C78">
        <w:rPr>
          <w:lang w:val="en-US"/>
        </w:rPr>
        <w:tab/>
      </w:r>
      <w:r w:rsidRPr="00E95C78">
        <w:rPr>
          <w:lang w:val="en-US"/>
        </w:rPr>
        <w:tab/>
      </w:r>
      <w:r w:rsidRPr="00E95C78">
        <w:rPr>
          <w:i/>
          <w:lang w:val="en-US"/>
        </w:rPr>
        <w:t>Role-Based Access Control</w:t>
      </w:r>
    </w:p>
    <w:p w14:paraId="69D2F8B4" w14:textId="5526D234" w:rsidR="00AF41EE" w:rsidRDefault="00AF41EE" w:rsidP="009C5E46">
      <w:pPr>
        <w:spacing w:after="160"/>
        <w:ind w:firstLine="0"/>
        <w:rPr>
          <w:rFonts w:cs="Times New Roman"/>
          <w:szCs w:val="24"/>
        </w:rPr>
      </w:pPr>
      <w:r>
        <w:t>SGBD</w:t>
      </w:r>
      <w:r>
        <w:tab/>
      </w:r>
      <w:r>
        <w:tab/>
      </w:r>
      <w:r>
        <w:rPr>
          <w:rFonts w:cs="Times New Roman"/>
          <w:szCs w:val="24"/>
        </w:rPr>
        <w:t>Sistema de Gerenciamento de Banco de Dados</w:t>
      </w:r>
    </w:p>
    <w:p w14:paraId="4D5AEECE" w14:textId="04BD48D3" w:rsidR="00AF41EE" w:rsidRDefault="00AF41EE" w:rsidP="009C5E46">
      <w:pPr>
        <w:spacing w:after="160"/>
        <w:ind w:firstLine="0"/>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14:paraId="6C9F667F" w14:textId="38D7E84A" w:rsidR="00AF41EE" w:rsidRDefault="00AF41EE" w:rsidP="009C5E46">
      <w:pPr>
        <w:spacing w:after="160"/>
        <w:ind w:firstLine="0"/>
      </w:pPr>
      <w:proofErr w:type="spellStart"/>
      <w:r w:rsidRPr="00AF41EE">
        <w:rPr>
          <w:szCs w:val="24"/>
        </w:rPr>
        <w:t>Unimontes</w:t>
      </w:r>
      <w:proofErr w:type="spellEnd"/>
      <w:r>
        <w:tab/>
        <w:t>Universidade Estadual de Montes Claros</w:t>
      </w:r>
    </w:p>
    <w:p w14:paraId="7DE1B20A" w14:textId="72D6F698"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3BBF0BB9" w14:textId="172DE363"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14:paraId="7F9DD98F" w14:textId="77777777" w:rsidR="0024032D" w:rsidRPr="00E95C78" w:rsidRDefault="0024032D" w:rsidP="009C5E46">
      <w:pPr>
        <w:spacing w:after="160"/>
        <w:ind w:firstLine="0"/>
        <w:rPr>
          <w:lang w:val="en-US"/>
        </w:rPr>
      </w:pPr>
    </w:p>
    <w:p w14:paraId="1910E186" w14:textId="77777777" w:rsidR="00EC6E78" w:rsidRPr="00E95C78" w:rsidRDefault="00EC6E78" w:rsidP="00EC6E78">
      <w:pPr>
        <w:ind w:firstLine="0"/>
        <w:jc w:val="center"/>
        <w:rPr>
          <w:rFonts w:cs="Times New Roman"/>
          <w:bCs/>
          <w:sz w:val="28"/>
          <w:szCs w:val="28"/>
          <w:lang w:val="en-US"/>
        </w:rPr>
      </w:pPr>
    </w:p>
    <w:p w14:paraId="3AEF964A" w14:textId="6A6FDC3D" w:rsidR="00AF615B" w:rsidRPr="00E95C78" w:rsidRDefault="00AF615B">
      <w:pPr>
        <w:spacing w:after="160" w:line="259" w:lineRule="auto"/>
        <w:ind w:firstLine="0"/>
        <w:jc w:val="left"/>
        <w:outlineLvl w:val="9"/>
        <w:rPr>
          <w:lang w:val="en-US"/>
        </w:rPr>
      </w:pPr>
      <w:r w:rsidRPr="00E95C78">
        <w:rPr>
          <w:lang w:val="en-US"/>
        </w:rPr>
        <w:lastRenderedPageBreak/>
        <w:br w:type="page"/>
      </w:r>
    </w:p>
    <w:p w14:paraId="06C63113" w14:textId="77777777" w:rsidR="0005542D" w:rsidRDefault="0005542D" w:rsidP="0005542D">
      <w:pPr>
        <w:pStyle w:val="Ttulodendicedeautoridades"/>
      </w:pPr>
      <w:r w:rsidRPr="0005542D">
        <w:lastRenderedPageBreak/>
        <w:t>Sumário</w:t>
      </w:r>
    </w:p>
    <w:p w14:paraId="60611096" w14:textId="77777777" w:rsidR="0005542D" w:rsidRDefault="0005542D">
      <w:pPr>
        <w:spacing w:after="160" w:line="259" w:lineRule="auto"/>
        <w:ind w:firstLine="0"/>
        <w:jc w:val="left"/>
        <w:outlineLvl w:val="9"/>
      </w:pPr>
    </w:p>
    <w:p w14:paraId="5B98B0D6" w14:textId="18661B81" w:rsidR="00360C90" w:rsidRDefault="003C5BA6" w:rsidP="00702899">
      <w:pPr>
        <w:pStyle w:val="Sumrio1"/>
        <w:tabs>
          <w:tab w:val="left" w:pos="851"/>
          <w:tab w:val="right" w:leader="dot" w:pos="9061"/>
        </w:tabs>
        <w:rPr>
          <w:noProof/>
        </w:rPr>
      </w:pPr>
      <w:r>
        <w:rPr>
          <w:rStyle w:val="Ttulo1Char"/>
          <w:szCs w:val="24"/>
        </w:rPr>
        <w:fldChar w:fldCharType="begin"/>
      </w:r>
      <w:r>
        <w:rPr>
          <w:rStyle w:val="Ttulo1Char"/>
          <w:szCs w:val="24"/>
        </w:rPr>
        <w:instrText xml:space="preserve"> TOC \o "2-3" \u \t "Título 1;1;Título 4;4;Título 5;5" </w:instrText>
      </w:r>
      <w:r>
        <w:rPr>
          <w:rStyle w:val="Ttulo1Char"/>
          <w:szCs w:val="24"/>
        </w:rPr>
        <w:fldChar w:fldCharType="separate"/>
      </w:r>
      <w:r w:rsidR="00360C90" w:rsidRPr="004B19C8">
        <w:rPr>
          <w:rFonts w:cs="Times New Roman"/>
          <w:noProof/>
        </w:rPr>
        <w:t>1</w:t>
      </w:r>
      <w:r w:rsidR="00360C90">
        <w:rPr>
          <w:rFonts w:asciiTheme="minorHAnsi" w:eastAsiaTheme="minorEastAsia" w:hAnsiTheme="minorHAnsi"/>
          <w:b w:val="0"/>
          <w:bCs w:val="0"/>
          <w:caps w:val="0"/>
          <w:noProof/>
          <w:sz w:val="22"/>
          <w:szCs w:val="22"/>
          <w:lang w:eastAsia="pt-BR"/>
        </w:rPr>
        <w:tab/>
      </w:r>
      <w:r w:rsidR="00360C90" w:rsidRPr="004B19C8">
        <w:rPr>
          <w:rFonts w:cs="Times New Roman"/>
          <w:noProof/>
        </w:rPr>
        <w:t>INTRODUÇÃO</w:t>
      </w:r>
      <w:r w:rsidR="00360C90">
        <w:rPr>
          <w:noProof/>
        </w:rPr>
        <w:tab/>
      </w:r>
      <w:r w:rsidR="00360C90">
        <w:rPr>
          <w:noProof/>
        </w:rPr>
        <w:fldChar w:fldCharType="begin"/>
      </w:r>
      <w:r w:rsidR="00360C90">
        <w:rPr>
          <w:noProof/>
        </w:rPr>
        <w:instrText xml:space="preserve"> PAGEREF _Toc528694944 \h </w:instrText>
      </w:r>
      <w:r w:rsidR="00360C90">
        <w:rPr>
          <w:noProof/>
        </w:rPr>
      </w:r>
      <w:r w:rsidR="00360C90">
        <w:rPr>
          <w:noProof/>
        </w:rPr>
        <w:fldChar w:fldCharType="separate"/>
      </w:r>
      <w:r w:rsidR="00360C90">
        <w:rPr>
          <w:noProof/>
        </w:rPr>
        <w:t>6</w:t>
      </w:r>
      <w:r w:rsidR="00360C90">
        <w:rPr>
          <w:noProof/>
        </w:rPr>
        <w:fldChar w:fldCharType="end"/>
      </w:r>
    </w:p>
    <w:p w14:paraId="2039DACA" w14:textId="77777777" w:rsidR="000A13DB" w:rsidRPr="000A13DB" w:rsidRDefault="000A13DB" w:rsidP="00702899">
      <w:pPr>
        <w:tabs>
          <w:tab w:val="left" w:pos="851"/>
        </w:tabs>
      </w:pPr>
    </w:p>
    <w:p w14:paraId="0BC4D750" w14:textId="7A9A0BCA" w:rsidR="00360C90" w:rsidRDefault="00360C90" w:rsidP="00702899">
      <w:pPr>
        <w:pStyle w:val="Sumrio1"/>
        <w:tabs>
          <w:tab w:val="left" w:pos="851"/>
          <w:tab w:val="right" w:leader="dot" w:pos="9061"/>
        </w:tabs>
        <w:rPr>
          <w:rFonts w:asciiTheme="minorHAnsi" w:eastAsiaTheme="minorEastAsia" w:hAnsiTheme="minorHAnsi"/>
          <w:b w:val="0"/>
          <w:bCs w:val="0"/>
          <w:caps w:val="0"/>
          <w:noProof/>
          <w:sz w:val="22"/>
          <w:szCs w:val="22"/>
          <w:lang w:eastAsia="pt-BR"/>
        </w:rPr>
      </w:pPr>
      <w:r>
        <w:rPr>
          <w:noProof/>
        </w:rPr>
        <w:t>2</w:t>
      </w:r>
      <w:r>
        <w:rPr>
          <w:rFonts w:asciiTheme="minorHAnsi" w:eastAsiaTheme="minorEastAsia" w:hAnsiTheme="minorHAnsi"/>
          <w:b w:val="0"/>
          <w:bCs w:val="0"/>
          <w:caps w:val="0"/>
          <w:noProof/>
          <w:sz w:val="22"/>
          <w:szCs w:val="22"/>
          <w:lang w:eastAsia="pt-BR"/>
        </w:rPr>
        <w:tab/>
      </w:r>
      <w:r>
        <w:rPr>
          <w:noProof/>
        </w:rPr>
        <w:t>Tema e problema</w:t>
      </w:r>
      <w:r>
        <w:rPr>
          <w:noProof/>
        </w:rPr>
        <w:tab/>
      </w:r>
      <w:r>
        <w:rPr>
          <w:noProof/>
        </w:rPr>
        <w:fldChar w:fldCharType="begin"/>
      </w:r>
      <w:r>
        <w:rPr>
          <w:noProof/>
        </w:rPr>
        <w:instrText xml:space="preserve"> PAGEREF _Toc528694945 \h </w:instrText>
      </w:r>
      <w:r>
        <w:rPr>
          <w:noProof/>
        </w:rPr>
      </w:r>
      <w:r>
        <w:rPr>
          <w:noProof/>
        </w:rPr>
        <w:fldChar w:fldCharType="separate"/>
      </w:r>
      <w:r>
        <w:rPr>
          <w:noProof/>
        </w:rPr>
        <w:t>8</w:t>
      </w:r>
      <w:r>
        <w:rPr>
          <w:noProof/>
        </w:rPr>
        <w:fldChar w:fldCharType="end"/>
      </w:r>
    </w:p>
    <w:p w14:paraId="1984DC2D" w14:textId="55070ADD" w:rsidR="00360C90" w:rsidRDefault="00360C90" w:rsidP="00702899">
      <w:pPr>
        <w:pStyle w:val="Sumrio2"/>
        <w:tabs>
          <w:tab w:val="left" w:pos="851"/>
          <w:tab w:val="right" w:leader="dot" w:pos="9061"/>
        </w:tabs>
        <w:rPr>
          <w:rFonts w:asciiTheme="minorHAnsi" w:eastAsiaTheme="minorEastAsia" w:hAnsiTheme="minorHAnsi"/>
          <w:caps w:val="0"/>
          <w:noProof/>
          <w:sz w:val="22"/>
          <w:szCs w:val="22"/>
          <w:lang w:eastAsia="pt-BR"/>
        </w:rPr>
      </w:pPr>
      <w:r>
        <w:rPr>
          <w:noProof/>
        </w:rPr>
        <w:t>2.1</w:t>
      </w:r>
      <w:r>
        <w:rPr>
          <w:rFonts w:asciiTheme="minorHAnsi" w:eastAsiaTheme="minorEastAsia" w:hAnsiTheme="minorHAnsi"/>
          <w:caps w:val="0"/>
          <w:noProof/>
          <w:sz w:val="22"/>
          <w:szCs w:val="22"/>
          <w:lang w:eastAsia="pt-BR"/>
        </w:rPr>
        <w:tab/>
      </w:r>
      <w:r>
        <w:rPr>
          <w:noProof/>
        </w:rPr>
        <w:t>Tema</w:t>
      </w:r>
      <w:r>
        <w:rPr>
          <w:noProof/>
        </w:rPr>
        <w:tab/>
      </w:r>
      <w:r>
        <w:rPr>
          <w:noProof/>
        </w:rPr>
        <w:fldChar w:fldCharType="begin"/>
      </w:r>
      <w:r>
        <w:rPr>
          <w:noProof/>
        </w:rPr>
        <w:instrText xml:space="preserve"> PAGEREF _Toc528694946 \h </w:instrText>
      </w:r>
      <w:r>
        <w:rPr>
          <w:noProof/>
        </w:rPr>
      </w:r>
      <w:r>
        <w:rPr>
          <w:noProof/>
        </w:rPr>
        <w:fldChar w:fldCharType="separate"/>
      </w:r>
      <w:r>
        <w:rPr>
          <w:noProof/>
        </w:rPr>
        <w:t>8</w:t>
      </w:r>
      <w:r>
        <w:rPr>
          <w:noProof/>
        </w:rPr>
        <w:fldChar w:fldCharType="end"/>
      </w:r>
    </w:p>
    <w:p w14:paraId="18FF6219" w14:textId="57F17E69" w:rsidR="00360C90" w:rsidRDefault="00360C90" w:rsidP="00702899">
      <w:pPr>
        <w:pStyle w:val="Sumrio2"/>
        <w:tabs>
          <w:tab w:val="left" w:pos="851"/>
          <w:tab w:val="right" w:leader="dot" w:pos="9061"/>
        </w:tabs>
        <w:rPr>
          <w:noProof/>
        </w:rPr>
      </w:pPr>
      <w:r>
        <w:rPr>
          <w:noProof/>
        </w:rPr>
        <w:t>2.2</w:t>
      </w:r>
      <w:r>
        <w:rPr>
          <w:rFonts w:asciiTheme="minorHAnsi" w:eastAsiaTheme="minorEastAsia" w:hAnsiTheme="minorHAnsi"/>
          <w:caps w:val="0"/>
          <w:noProof/>
          <w:sz w:val="22"/>
          <w:szCs w:val="22"/>
          <w:lang w:eastAsia="pt-BR"/>
        </w:rPr>
        <w:tab/>
      </w:r>
      <w:r>
        <w:rPr>
          <w:noProof/>
        </w:rPr>
        <w:t>Problema</w:t>
      </w:r>
      <w:r>
        <w:rPr>
          <w:noProof/>
        </w:rPr>
        <w:tab/>
      </w:r>
      <w:r>
        <w:rPr>
          <w:noProof/>
        </w:rPr>
        <w:fldChar w:fldCharType="begin"/>
      </w:r>
      <w:r>
        <w:rPr>
          <w:noProof/>
        </w:rPr>
        <w:instrText xml:space="preserve"> PAGEREF _Toc528694947 \h </w:instrText>
      </w:r>
      <w:r>
        <w:rPr>
          <w:noProof/>
        </w:rPr>
      </w:r>
      <w:r>
        <w:rPr>
          <w:noProof/>
        </w:rPr>
        <w:fldChar w:fldCharType="separate"/>
      </w:r>
      <w:r>
        <w:rPr>
          <w:noProof/>
        </w:rPr>
        <w:t>8</w:t>
      </w:r>
      <w:r>
        <w:rPr>
          <w:noProof/>
        </w:rPr>
        <w:fldChar w:fldCharType="end"/>
      </w:r>
    </w:p>
    <w:p w14:paraId="668B5982" w14:textId="77777777" w:rsidR="000A13DB" w:rsidRPr="000A13DB" w:rsidRDefault="000A13DB" w:rsidP="00702899">
      <w:pPr>
        <w:tabs>
          <w:tab w:val="left" w:pos="851"/>
        </w:tabs>
      </w:pPr>
    </w:p>
    <w:p w14:paraId="186311F5" w14:textId="0AF5C87D" w:rsidR="00360C90" w:rsidRDefault="00360C90" w:rsidP="00702899">
      <w:pPr>
        <w:pStyle w:val="Sumrio1"/>
        <w:tabs>
          <w:tab w:val="left" w:pos="851"/>
          <w:tab w:val="right" w:leader="dot" w:pos="9061"/>
        </w:tabs>
        <w:rPr>
          <w:noProof/>
        </w:rPr>
      </w:pPr>
      <w:r>
        <w:rPr>
          <w:noProof/>
        </w:rPr>
        <w:t>3</w:t>
      </w:r>
      <w:r>
        <w:rPr>
          <w:rFonts w:asciiTheme="minorHAnsi" w:eastAsiaTheme="minorEastAsia" w:hAnsiTheme="minorHAnsi"/>
          <w:b w:val="0"/>
          <w:bCs w:val="0"/>
          <w:caps w:val="0"/>
          <w:noProof/>
          <w:sz w:val="22"/>
          <w:szCs w:val="22"/>
          <w:lang w:eastAsia="pt-BR"/>
        </w:rPr>
        <w:tab/>
      </w:r>
      <w:r>
        <w:rPr>
          <w:noProof/>
        </w:rPr>
        <w:t>Justificativa</w:t>
      </w:r>
      <w:r>
        <w:rPr>
          <w:noProof/>
        </w:rPr>
        <w:tab/>
      </w:r>
      <w:r>
        <w:rPr>
          <w:noProof/>
        </w:rPr>
        <w:fldChar w:fldCharType="begin"/>
      </w:r>
      <w:r>
        <w:rPr>
          <w:noProof/>
        </w:rPr>
        <w:instrText xml:space="preserve"> PAGEREF _Toc528694948 \h </w:instrText>
      </w:r>
      <w:r>
        <w:rPr>
          <w:noProof/>
        </w:rPr>
      </w:r>
      <w:r>
        <w:rPr>
          <w:noProof/>
        </w:rPr>
        <w:fldChar w:fldCharType="separate"/>
      </w:r>
      <w:r>
        <w:rPr>
          <w:noProof/>
        </w:rPr>
        <w:t>9</w:t>
      </w:r>
      <w:r>
        <w:rPr>
          <w:noProof/>
        </w:rPr>
        <w:fldChar w:fldCharType="end"/>
      </w:r>
    </w:p>
    <w:p w14:paraId="12192B58" w14:textId="77777777" w:rsidR="000A13DB" w:rsidRPr="000A13DB" w:rsidRDefault="000A13DB" w:rsidP="00702899">
      <w:pPr>
        <w:tabs>
          <w:tab w:val="left" w:pos="851"/>
        </w:tabs>
      </w:pPr>
    </w:p>
    <w:p w14:paraId="2BB49250" w14:textId="5AD497C9" w:rsidR="00360C90" w:rsidRDefault="00360C90" w:rsidP="00702899">
      <w:pPr>
        <w:pStyle w:val="Sumrio1"/>
        <w:tabs>
          <w:tab w:val="left" w:pos="851"/>
          <w:tab w:val="right" w:leader="dot" w:pos="9061"/>
        </w:tabs>
        <w:rPr>
          <w:rFonts w:asciiTheme="minorHAnsi" w:eastAsiaTheme="minorEastAsia" w:hAnsiTheme="minorHAnsi"/>
          <w:b w:val="0"/>
          <w:bCs w:val="0"/>
          <w:caps w:val="0"/>
          <w:noProof/>
          <w:sz w:val="22"/>
          <w:szCs w:val="22"/>
          <w:lang w:eastAsia="pt-BR"/>
        </w:rPr>
      </w:pPr>
      <w:r>
        <w:rPr>
          <w:noProof/>
        </w:rPr>
        <w:t>4</w:t>
      </w:r>
      <w:r>
        <w:rPr>
          <w:rFonts w:asciiTheme="minorHAnsi" w:eastAsiaTheme="minorEastAsia" w:hAnsiTheme="minorHAnsi"/>
          <w:b w:val="0"/>
          <w:bCs w:val="0"/>
          <w:caps w:val="0"/>
          <w:noProof/>
          <w:sz w:val="22"/>
          <w:szCs w:val="22"/>
          <w:lang w:eastAsia="pt-BR"/>
        </w:rPr>
        <w:tab/>
      </w:r>
      <w:r>
        <w:rPr>
          <w:noProof/>
        </w:rPr>
        <w:t>Objetivos</w:t>
      </w:r>
      <w:r>
        <w:rPr>
          <w:noProof/>
        </w:rPr>
        <w:tab/>
      </w:r>
      <w:r>
        <w:rPr>
          <w:noProof/>
        </w:rPr>
        <w:fldChar w:fldCharType="begin"/>
      </w:r>
      <w:r>
        <w:rPr>
          <w:noProof/>
        </w:rPr>
        <w:instrText xml:space="preserve"> PAGEREF _Toc528694949 \h </w:instrText>
      </w:r>
      <w:r>
        <w:rPr>
          <w:noProof/>
        </w:rPr>
      </w:r>
      <w:r>
        <w:rPr>
          <w:noProof/>
        </w:rPr>
        <w:fldChar w:fldCharType="separate"/>
      </w:r>
      <w:r>
        <w:rPr>
          <w:noProof/>
        </w:rPr>
        <w:t>11</w:t>
      </w:r>
      <w:r>
        <w:rPr>
          <w:noProof/>
        </w:rPr>
        <w:fldChar w:fldCharType="end"/>
      </w:r>
    </w:p>
    <w:p w14:paraId="495DC447" w14:textId="193427CC" w:rsidR="00360C90" w:rsidRDefault="00360C90" w:rsidP="00702899">
      <w:pPr>
        <w:pStyle w:val="Sumrio2"/>
        <w:tabs>
          <w:tab w:val="left" w:pos="851"/>
          <w:tab w:val="right" w:leader="dot" w:pos="9061"/>
        </w:tabs>
        <w:rPr>
          <w:rFonts w:asciiTheme="minorHAnsi" w:eastAsiaTheme="minorEastAsia" w:hAnsiTheme="minorHAnsi"/>
          <w:caps w:val="0"/>
          <w:noProof/>
          <w:sz w:val="22"/>
          <w:szCs w:val="22"/>
          <w:lang w:eastAsia="pt-BR"/>
        </w:rPr>
      </w:pPr>
      <w:r>
        <w:rPr>
          <w:noProof/>
        </w:rPr>
        <w:t>4.1</w:t>
      </w:r>
      <w:r>
        <w:rPr>
          <w:rFonts w:asciiTheme="minorHAnsi" w:eastAsiaTheme="minorEastAsia" w:hAnsiTheme="minorHAnsi"/>
          <w:caps w:val="0"/>
          <w:noProof/>
          <w:sz w:val="22"/>
          <w:szCs w:val="22"/>
          <w:lang w:eastAsia="pt-BR"/>
        </w:rPr>
        <w:tab/>
      </w:r>
      <w:r>
        <w:rPr>
          <w:noProof/>
        </w:rPr>
        <w:t>Objetivo Geral</w:t>
      </w:r>
      <w:r>
        <w:rPr>
          <w:noProof/>
        </w:rPr>
        <w:tab/>
      </w:r>
      <w:r>
        <w:rPr>
          <w:noProof/>
        </w:rPr>
        <w:fldChar w:fldCharType="begin"/>
      </w:r>
      <w:r>
        <w:rPr>
          <w:noProof/>
        </w:rPr>
        <w:instrText xml:space="preserve"> PAGEREF _Toc528694950 \h </w:instrText>
      </w:r>
      <w:r>
        <w:rPr>
          <w:noProof/>
        </w:rPr>
      </w:r>
      <w:r>
        <w:rPr>
          <w:noProof/>
        </w:rPr>
        <w:fldChar w:fldCharType="separate"/>
      </w:r>
      <w:r>
        <w:rPr>
          <w:noProof/>
        </w:rPr>
        <w:t>11</w:t>
      </w:r>
      <w:r>
        <w:rPr>
          <w:noProof/>
        </w:rPr>
        <w:fldChar w:fldCharType="end"/>
      </w:r>
    </w:p>
    <w:p w14:paraId="2D3FC0FE" w14:textId="6AA090D4" w:rsidR="00360C90" w:rsidRDefault="00360C90" w:rsidP="00702899">
      <w:pPr>
        <w:pStyle w:val="Sumrio2"/>
        <w:tabs>
          <w:tab w:val="left" w:pos="851"/>
          <w:tab w:val="right" w:leader="dot" w:pos="9061"/>
        </w:tabs>
        <w:rPr>
          <w:noProof/>
        </w:rPr>
      </w:pPr>
      <w:r>
        <w:rPr>
          <w:noProof/>
        </w:rPr>
        <w:t>4.2</w:t>
      </w:r>
      <w:r>
        <w:rPr>
          <w:rFonts w:asciiTheme="minorHAnsi" w:eastAsiaTheme="minorEastAsia" w:hAnsiTheme="minorHAnsi"/>
          <w:caps w:val="0"/>
          <w:noProof/>
          <w:sz w:val="22"/>
          <w:szCs w:val="22"/>
          <w:lang w:eastAsia="pt-BR"/>
        </w:rPr>
        <w:tab/>
      </w:r>
      <w:r>
        <w:rPr>
          <w:noProof/>
        </w:rPr>
        <w:t>Objetivos Específicos</w:t>
      </w:r>
      <w:r>
        <w:rPr>
          <w:noProof/>
        </w:rPr>
        <w:tab/>
      </w:r>
      <w:r>
        <w:rPr>
          <w:noProof/>
        </w:rPr>
        <w:fldChar w:fldCharType="begin"/>
      </w:r>
      <w:r>
        <w:rPr>
          <w:noProof/>
        </w:rPr>
        <w:instrText xml:space="preserve"> PAGEREF _Toc528694951 \h </w:instrText>
      </w:r>
      <w:r>
        <w:rPr>
          <w:noProof/>
        </w:rPr>
      </w:r>
      <w:r>
        <w:rPr>
          <w:noProof/>
        </w:rPr>
        <w:fldChar w:fldCharType="separate"/>
      </w:r>
      <w:r>
        <w:rPr>
          <w:noProof/>
        </w:rPr>
        <w:t>11</w:t>
      </w:r>
      <w:r>
        <w:rPr>
          <w:noProof/>
        </w:rPr>
        <w:fldChar w:fldCharType="end"/>
      </w:r>
    </w:p>
    <w:p w14:paraId="2CE10842" w14:textId="77777777" w:rsidR="000A13DB" w:rsidRPr="000A13DB" w:rsidRDefault="000A13DB" w:rsidP="00702899">
      <w:pPr>
        <w:tabs>
          <w:tab w:val="left" w:pos="851"/>
        </w:tabs>
      </w:pPr>
    </w:p>
    <w:p w14:paraId="01DBAB04" w14:textId="6FE49548" w:rsidR="00360C90" w:rsidRDefault="00360C90" w:rsidP="00702899">
      <w:pPr>
        <w:pStyle w:val="Sumrio1"/>
        <w:tabs>
          <w:tab w:val="left" w:pos="851"/>
          <w:tab w:val="right" w:leader="dot" w:pos="9061"/>
        </w:tabs>
        <w:rPr>
          <w:rFonts w:asciiTheme="minorHAnsi" w:eastAsiaTheme="minorEastAsia" w:hAnsiTheme="minorHAnsi"/>
          <w:b w:val="0"/>
          <w:bCs w:val="0"/>
          <w:caps w:val="0"/>
          <w:noProof/>
          <w:sz w:val="22"/>
          <w:szCs w:val="22"/>
          <w:lang w:eastAsia="pt-BR"/>
        </w:rPr>
      </w:pPr>
      <w:r>
        <w:rPr>
          <w:noProof/>
        </w:rPr>
        <w:t>5</w:t>
      </w:r>
      <w:r>
        <w:rPr>
          <w:rFonts w:asciiTheme="minorHAnsi" w:eastAsiaTheme="minorEastAsia" w:hAnsiTheme="minorHAns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_Toc528694952 \h </w:instrText>
      </w:r>
      <w:r>
        <w:rPr>
          <w:noProof/>
        </w:rPr>
      </w:r>
      <w:r>
        <w:rPr>
          <w:noProof/>
        </w:rPr>
        <w:fldChar w:fldCharType="separate"/>
      </w:r>
      <w:r>
        <w:rPr>
          <w:noProof/>
        </w:rPr>
        <w:t>12</w:t>
      </w:r>
      <w:r>
        <w:rPr>
          <w:noProof/>
        </w:rPr>
        <w:fldChar w:fldCharType="end"/>
      </w:r>
    </w:p>
    <w:p w14:paraId="633C6AA7" w14:textId="585C4634" w:rsidR="00360C90" w:rsidRDefault="00360C90" w:rsidP="00702899">
      <w:pPr>
        <w:pStyle w:val="Sumrio2"/>
        <w:tabs>
          <w:tab w:val="left" w:pos="851"/>
          <w:tab w:val="right" w:leader="dot" w:pos="9061"/>
        </w:tabs>
        <w:rPr>
          <w:rFonts w:asciiTheme="minorHAnsi" w:eastAsiaTheme="minorEastAsia" w:hAnsiTheme="minorHAnsi"/>
          <w:caps w:val="0"/>
          <w:noProof/>
          <w:sz w:val="22"/>
          <w:szCs w:val="22"/>
          <w:lang w:eastAsia="pt-BR"/>
        </w:rPr>
      </w:pPr>
      <w:r>
        <w:rPr>
          <w:noProof/>
        </w:rPr>
        <w:t>5.1</w:t>
      </w:r>
      <w:r>
        <w:rPr>
          <w:rFonts w:asciiTheme="minorHAnsi" w:eastAsiaTheme="minorEastAsia" w:hAnsiTheme="minorHAns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_Toc528694953 \h </w:instrText>
      </w:r>
      <w:r>
        <w:rPr>
          <w:noProof/>
        </w:rPr>
      </w:r>
      <w:r>
        <w:rPr>
          <w:noProof/>
        </w:rPr>
        <w:fldChar w:fldCharType="separate"/>
      </w:r>
      <w:r>
        <w:rPr>
          <w:noProof/>
        </w:rPr>
        <w:t>12</w:t>
      </w:r>
      <w:r>
        <w:rPr>
          <w:noProof/>
        </w:rPr>
        <w:fldChar w:fldCharType="end"/>
      </w:r>
    </w:p>
    <w:p w14:paraId="1FD47D56" w14:textId="79068F7C" w:rsidR="00360C90" w:rsidRDefault="00360C90" w:rsidP="00702899">
      <w:pPr>
        <w:pStyle w:val="Sumrio3"/>
        <w:tabs>
          <w:tab w:val="clear" w:pos="1200"/>
          <w:tab w:val="left" w:pos="851"/>
        </w:tabs>
        <w:rPr>
          <w:rFonts w:asciiTheme="minorHAnsi" w:eastAsiaTheme="minorEastAsia" w:hAnsiTheme="minorHAnsi"/>
          <w:b w:val="0"/>
          <w:iCs w:val="0"/>
          <w:noProof/>
          <w:sz w:val="22"/>
          <w:szCs w:val="22"/>
          <w:lang w:eastAsia="pt-BR"/>
        </w:rPr>
      </w:pPr>
      <w:r>
        <w:rPr>
          <w:noProof/>
        </w:rPr>
        <w:t>5.1.1</w:t>
      </w:r>
      <w:r>
        <w:rPr>
          <w:rFonts w:asciiTheme="minorHAnsi" w:eastAsiaTheme="minorEastAsia" w:hAnsiTheme="minorHAnsi"/>
          <w:b w:val="0"/>
          <w:iCs w:val="0"/>
          <w:noProof/>
          <w:sz w:val="22"/>
          <w:szCs w:val="22"/>
          <w:lang w:eastAsia="pt-BR"/>
        </w:rPr>
        <w:tab/>
      </w:r>
      <w:r>
        <w:rPr>
          <w:noProof/>
        </w:rPr>
        <w:t>Sistemas de apoio ao ensino/aprendizagem – Classroom</w:t>
      </w:r>
      <w:r>
        <w:rPr>
          <w:noProof/>
        </w:rPr>
        <w:tab/>
      </w:r>
      <w:r>
        <w:rPr>
          <w:noProof/>
        </w:rPr>
        <w:fldChar w:fldCharType="begin"/>
      </w:r>
      <w:r>
        <w:rPr>
          <w:noProof/>
        </w:rPr>
        <w:instrText xml:space="preserve"> PAGEREF _Toc528694954 \h </w:instrText>
      </w:r>
      <w:r>
        <w:rPr>
          <w:noProof/>
        </w:rPr>
      </w:r>
      <w:r>
        <w:rPr>
          <w:noProof/>
        </w:rPr>
        <w:fldChar w:fldCharType="separate"/>
      </w:r>
      <w:r>
        <w:rPr>
          <w:noProof/>
        </w:rPr>
        <w:t>12</w:t>
      </w:r>
      <w:r>
        <w:rPr>
          <w:noProof/>
        </w:rPr>
        <w:fldChar w:fldCharType="end"/>
      </w:r>
    </w:p>
    <w:p w14:paraId="35D90F9B" w14:textId="5FF313B7" w:rsidR="00360C90" w:rsidRDefault="00360C90" w:rsidP="00702899">
      <w:pPr>
        <w:pStyle w:val="Sumrio3"/>
        <w:tabs>
          <w:tab w:val="clear" w:pos="1200"/>
          <w:tab w:val="left" w:pos="851"/>
        </w:tabs>
        <w:rPr>
          <w:rFonts w:asciiTheme="minorHAnsi" w:eastAsiaTheme="minorEastAsia" w:hAnsiTheme="minorHAnsi"/>
          <w:b w:val="0"/>
          <w:iCs w:val="0"/>
          <w:noProof/>
          <w:sz w:val="22"/>
          <w:szCs w:val="22"/>
          <w:lang w:eastAsia="pt-BR"/>
        </w:rPr>
      </w:pPr>
      <w:r>
        <w:rPr>
          <w:noProof/>
        </w:rPr>
        <w:t>5.1.2</w:t>
      </w:r>
      <w:r>
        <w:rPr>
          <w:rFonts w:asciiTheme="minorHAnsi" w:eastAsiaTheme="minorEastAsia" w:hAnsiTheme="minorHAns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_Toc528694955 \h </w:instrText>
      </w:r>
      <w:r>
        <w:rPr>
          <w:noProof/>
        </w:rPr>
      </w:r>
      <w:r>
        <w:rPr>
          <w:noProof/>
        </w:rPr>
        <w:fldChar w:fldCharType="separate"/>
      </w:r>
      <w:r>
        <w:rPr>
          <w:noProof/>
        </w:rPr>
        <w:t>13</w:t>
      </w:r>
      <w:r>
        <w:rPr>
          <w:noProof/>
        </w:rPr>
        <w:fldChar w:fldCharType="end"/>
      </w:r>
    </w:p>
    <w:p w14:paraId="63386C19" w14:textId="3F4D278C" w:rsidR="00360C90" w:rsidRDefault="00360C90" w:rsidP="00702899">
      <w:pPr>
        <w:pStyle w:val="Sumrio2"/>
        <w:tabs>
          <w:tab w:val="left" w:pos="851"/>
          <w:tab w:val="right" w:leader="dot" w:pos="9061"/>
        </w:tabs>
        <w:rPr>
          <w:rFonts w:asciiTheme="minorHAnsi" w:eastAsiaTheme="minorEastAsia" w:hAnsiTheme="minorHAnsi"/>
          <w:caps w:val="0"/>
          <w:noProof/>
          <w:sz w:val="22"/>
          <w:szCs w:val="22"/>
          <w:lang w:eastAsia="pt-BR"/>
        </w:rPr>
      </w:pPr>
      <w:r>
        <w:rPr>
          <w:noProof/>
        </w:rPr>
        <w:t>5.2</w:t>
      </w:r>
      <w:r>
        <w:rPr>
          <w:rFonts w:asciiTheme="minorHAnsi" w:eastAsiaTheme="minorEastAsia" w:hAnsiTheme="minorHAns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_Toc528694956 \h </w:instrText>
      </w:r>
      <w:r>
        <w:rPr>
          <w:noProof/>
        </w:rPr>
      </w:r>
      <w:r>
        <w:rPr>
          <w:noProof/>
        </w:rPr>
        <w:fldChar w:fldCharType="separate"/>
      </w:r>
      <w:r>
        <w:rPr>
          <w:noProof/>
        </w:rPr>
        <w:t>16</w:t>
      </w:r>
      <w:r>
        <w:rPr>
          <w:noProof/>
        </w:rPr>
        <w:fldChar w:fldCharType="end"/>
      </w:r>
    </w:p>
    <w:p w14:paraId="0697DD2B" w14:textId="48BF9CAA" w:rsidR="00360C90" w:rsidRDefault="00360C90" w:rsidP="00702899">
      <w:pPr>
        <w:pStyle w:val="Sumrio3"/>
        <w:tabs>
          <w:tab w:val="clear" w:pos="1200"/>
          <w:tab w:val="left" w:pos="851"/>
        </w:tabs>
        <w:rPr>
          <w:rFonts w:asciiTheme="minorHAnsi" w:eastAsiaTheme="minorEastAsia" w:hAnsiTheme="minorHAnsi"/>
          <w:b w:val="0"/>
          <w:iCs w:val="0"/>
          <w:noProof/>
          <w:sz w:val="22"/>
          <w:szCs w:val="22"/>
          <w:lang w:eastAsia="pt-BR"/>
        </w:rPr>
      </w:pPr>
      <w:r>
        <w:rPr>
          <w:noProof/>
        </w:rPr>
        <w:t>5.2.1</w:t>
      </w:r>
      <w:r>
        <w:rPr>
          <w:rFonts w:asciiTheme="minorHAnsi" w:eastAsiaTheme="minorEastAsia" w:hAnsiTheme="minorHAns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_Toc528694957 \h </w:instrText>
      </w:r>
      <w:r>
        <w:rPr>
          <w:noProof/>
        </w:rPr>
      </w:r>
      <w:r>
        <w:rPr>
          <w:noProof/>
        </w:rPr>
        <w:fldChar w:fldCharType="separate"/>
      </w:r>
      <w:r>
        <w:rPr>
          <w:noProof/>
        </w:rPr>
        <w:t>17</w:t>
      </w:r>
      <w:r>
        <w:rPr>
          <w:noProof/>
        </w:rPr>
        <w:fldChar w:fldCharType="end"/>
      </w:r>
    </w:p>
    <w:p w14:paraId="0B0C652F" w14:textId="66979649" w:rsidR="00360C90" w:rsidRDefault="00360C90" w:rsidP="00702899">
      <w:pPr>
        <w:pStyle w:val="Sumrio3"/>
        <w:tabs>
          <w:tab w:val="clear" w:pos="1200"/>
          <w:tab w:val="left" w:pos="851"/>
        </w:tabs>
        <w:rPr>
          <w:rFonts w:asciiTheme="minorHAnsi" w:eastAsiaTheme="minorEastAsia" w:hAnsiTheme="minorHAnsi"/>
          <w:b w:val="0"/>
          <w:iCs w:val="0"/>
          <w:noProof/>
          <w:sz w:val="22"/>
          <w:szCs w:val="22"/>
          <w:lang w:eastAsia="pt-BR"/>
        </w:rPr>
      </w:pPr>
      <w:r>
        <w:rPr>
          <w:noProof/>
        </w:rPr>
        <w:t>5.2.2</w:t>
      </w:r>
      <w:r>
        <w:rPr>
          <w:rFonts w:asciiTheme="minorHAnsi" w:eastAsiaTheme="minorEastAsia" w:hAnsiTheme="minorHAns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_Toc528694958 \h </w:instrText>
      </w:r>
      <w:r>
        <w:rPr>
          <w:noProof/>
        </w:rPr>
      </w:r>
      <w:r>
        <w:rPr>
          <w:noProof/>
        </w:rPr>
        <w:fldChar w:fldCharType="separate"/>
      </w:r>
      <w:r>
        <w:rPr>
          <w:noProof/>
        </w:rPr>
        <w:t>18</w:t>
      </w:r>
      <w:r>
        <w:rPr>
          <w:noProof/>
        </w:rPr>
        <w:fldChar w:fldCharType="end"/>
      </w:r>
    </w:p>
    <w:p w14:paraId="75927624" w14:textId="3FB8D5E8" w:rsidR="00360C90" w:rsidRDefault="00360C90" w:rsidP="00702899">
      <w:pPr>
        <w:pStyle w:val="Sumrio3"/>
        <w:tabs>
          <w:tab w:val="clear" w:pos="1200"/>
          <w:tab w:val="left" w:pos="851"/>
        </w:tabs>
        <w:rPr>
          <w:rFonts w:asciiTheme="minorHAnsi" w:eastAsiaTheme="minorEastAsia" w:hAnsiTheme="minorHAnsi"/>
          <w:b w:val="0"/>
          <w:iCs w:val="0"/>
          <w:noProof/>
          <w:sz w:val="22"/>
          <w:szCs w:val="22"/>
          <w:lang w:eastAsia="pt-BR"/>
        </w:rPr>
      </w:pPr>
      <w:r>
        <w:rPr>
          <w:noProof/>
        </w:rPr>
        <w:t>5.2.3</w:t>
      </w:r>
      <w:r>
        <w:rPr>
          <w:rFonts w:asciiTheme="minorHAnsi" w:eastAsiaTheme="minorEastAsia" w:hAnsiTheme="minorHAns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_Toc528694959 \h </w:instrText>
      </w:r>
      <w:r>
        <w:rPr>
          <w:noProof/>
        </w:rPr>
      </w:r>
      <w:r>
        <w:rPr>
          <w:noProof/>
        </w:rPr>
        <w:fldChar w:fldCharType="separate"/>
      </w:r>
      <w:r>
        <w:rPr>
          <w:noProof/>
        </w:rPr>
        <w:t>19</w:t>
      </w:r>
      <w:r>
        <w:rPr>
          <w:noProof/>
        </w:rPr>
        <w:fldChar w:fldCharType="end"/>
      </w:r>
    </w:p>
    <w:p w14:paraId="0ECB3A84" w14:textId="0A986227" w:rsidR="00360C90" w:rsidRDefault="00360C90" w:rsidP="00702899">
      <w:pPr>
        <w:pStyle w:val="Sumrio4"/>
        <w:tabs>
          <w:tab w:val="left" w:pos="851"/>
          <w:tab w:val="right" w:leader="dot" w:pos="9061"/>
        </w:tabs>
        <w:rPr>
          <w:rFonts w:asciiTheme="minorHAnsi" w:eastAsiaTheme="minorEastAsia" w:hAnsiTheme="minorHAnsi"/>
          <w:noProof/>
          <w:sz w:val="22"/>
          <w:szCs w:val="22"/>
          <w:lang w:eastAsia="pt-BR"/>
        </w:rPr>
      </w:pPr>
      <w:r>
        <w:rPr>
          <w:noProof/>
        </w:rPr>
        <w:t>5.2.3.1</w:t>
      </w:r>
      <w:r>
        <w:rPr>
          <w:rFonts w:asciiTheme="minorHAnsi" w:eastAsiaTheme="minorEastAsia" w:hAnsiTheme="minorHAnsi"/>
          <w:noProof/>
          <w:sz w:val="22"/>
          <w:szCs w:val="22"/>
          <w:lang w:eastAsia="pt-BR"/>
        </w:rPr>
        <w:tab/>
      </w:r>
      <w:r>
        <w:rPr>
          <w:noProof/>
        </w:rPr>
        <w:t xml:space="preserve">Modelagem de processos com o </w:t>
      </w:r>
      <w:r w:rsidRPr="004B19C8">
        <w:rPr>
          <w:i/>
          <w:noProof/>
        </w:rPr>
        <w:t>Business Process Model and Notation</w:t>
      </w:r>
      <w:r>
        <w:rPr>
          <w:noProof/>
        </w:rPr>
        <w:t xml:space="preserve"> (BPMN)</w:t>
      </w:r>
      <w:r>
        <w:rPr>
          <w:noProof/>
        </w:rPr>
        <w:tab/>
      </w:r>
      <w:r>
        <w:rPr>
          <w:noProof/>
        </w:rPr>
        <w:fldChar w:fldCharType="begin"/>
      </w:r>
      <w:r>
        <w:rPr>
          <w:noProof/>
        </w:rPr>
        <w:instrText xml:space="preserve"> PAGEREF _Toc528694960 \h </w:instrText>
      </w:r>
      <w:r>
        <w:rPr>
          <w:noProof/>
        </w:rPr>
      </w:r>
      <w:r>
        <w:rPr>
          <w:noProof/>
        </w:rPr>
        <w:fldChar w:fldCharType="separate"/>
      </w:r>
      <w:r>
        <w:rPr>
          <w:noProof/>
        </w:rPr>
        <w:t>21</w:t>
      </w:r>
      <w:r>
        <w:rPr>
          <w:noProof/>
        </w:rPr>
        <w:fldChar w:fldCharType="end"/>
      </w:r>
    </w:p>
    <w:p w14:paraId="2590A21C" w14:textId="0E132FF4" w:rsidR="00360C90" w:rsidRDefault="00360C90" w:rsidP="00702899">
      <w:pPr>
        <w:pStyle w:val="Sumrio4"/>
        <w:tabs>
          <w:tab w:val="left" w:pos="851"/>
          <w:tab w:val="right" w:leader="dot" w:pos="9061"/>
        </w:tabs>
        <w:rPr>
          <w:rFonts w:asciiTheme="minorHAnsi" w:eastAsiaTheme="minorEastAsia" w:hAnsiTheme="minorHAnsi"/>
          <w:noProof/>
          <w:sz w:val="22"/>
          <w:szCs w:val="22"/>
          <w:lang w:eastAsia="pt-BR"/>
        </w:rPr>
      </w:pPr>
      <w:r>
        <w:rPr>
          <w:noProof/>
        </w:rPr>
        <w:t>5.2.3.2</w:t>
      </w:r>
      <w:r>
        <w:rPr>
          <w:rFonts w:asciiTheme="minorHAnsi" w:eastAsiaTheme="minorEastAsia" w:hAnsiTheme="minorHAnsi"/>
          <w:noProof/>
          <w:sz w:val="22"/>
          <w:szCs w:val="22"/>
          <w:lang w:eastAsia="pt-BR"/>
        </w:rPr>
        <w:tab/>
      </w:r>
      <w:r>
        <w:rPr>
          <w:noProof/>
        </w:rPr>
        <w:t>Metodologias de desenvolvimento</w:t>
      </w:r>
      <w:r>
        <w:rPr>
          <w:noProof/>
        </w:rPr>
        <w:tab/>
      </w:r>
      <w:r>
        <w:rPr>
          <w:noProof/>
        </w:rPr>
        <w:fldChar w:fldCharType="begin"/>
      </w:r>
      <w:r>
        <w:rPr>
          <w:noProof/>
        </w:rPr>
        <w:instrText xml:space="preserve"> PAGEREF _Toc528694961 \h </w:instrText>
      </w:r>
      <w:r>
        <w:rPr>
          <w:noProof/>
        </w:rPr>
      </w:r>
      <w:r>
        <w:rPr>
          <w:noProof/>
        </w:rPr>
        <w:fldChar w:fldCharType="separate"/>
      </w:r>
      <w:r>
        <w:rPr>
          <w:noProof/>
        </w:rPr>
        <w:t>25</w:t>
      </w:r>
      <w:r>
        <w:rPr>
          <w:noProof/>
        </w:rPr>
        <w:fldChar w:fldCharType="end"/>
      </w:r>
    </w:p>
    <w:p w14:paraId="38A7E2F1" w14:textId="7502DE0B" w:rsidR="00360C90" w:rsidRDefault="00360C90" w:rsidP="00702899">
      <w:pPr>
        <w:pStyle w:val="Sumrio4"/>
        <w:tabs>
          <w:tab w:val="left" w:pos="851"/>
          <w:tab w:val="right" w:leader="dot" w:pos="9061"/>
        </w:tabs>
        <w:rPr>
          <w:rFonts w:asciiTheme="minorHAnsi" w:eastAsiaTheme="minorEastAsia" w:hAnsiTheme="minorHAnsi"/>
          <w:noProof/>
          <w:sz w:val="22"/>
          <w:szCs w:val="22"/>
          <w:lang w:eastAsia="pt-BR"/>
        </w:rPr>
      </w:pPr>
      <w:r>
        <w:rPr>
          <w:noProof/>
        </w:rPr>
        <w:t>5.2.3.3</w:t>
      </w:r>
      <w:r>
        <w:rPr>
          <w:rFonts w:asciiTheme="minorHAnsi" w:eastAsiaTheme="minorEastAsia" w:hAnsiTheme="minorHAnsi"/>
          <w:noProof/>
          <w:sz w:val="22"/>
          <w:szCs w:val="22"/>
          <w:lang w:eastAsia="pt-BR"/>
        </w:rPr>
        <w:tab/>
      </w:r>
      <w:r>
        <w:rPr>
          <w:noProof/>
        </w:rPr>
        <w:t>Modelo Cascata</w:t>
      </w:r>
      <w:r>
        <w:rPr>
          <w:noProof/>
        </w:rPr>
        <w:tab/>
      </w:r>
      <w:r>
        <w:rPr>
          <w:noProof/>
        </w:rPr>
        <w:fldChar w:fldCharType="begin"/>
      </w:r>
      <w:r>
        <w:rPr>
          <w:noProof/>
        </w:rPr>
        <w:instrText xml:space="preserve"> PAGEREF _Toc528694962 \h </w:instrText>
      </w:r>
      <w:r>
        <w:rPr>
          <w:noProof/>
        </w:rPr>
      </w:r>
      <w:r>
        <w:rPr>
          <w:noProof/>
        </w:rPr>
        <w:fldChar w:fldCharType="separate"/>
      </w:r>
      <w:r>
        <w:rPr>
          <w:noProof/>
        </w:rPr>
        <w:t>26</w:t>
      </w:r>
      <w:r>
        <w:rPr>
          <w:noProof/>
        </w:rPr>
        <w:fldChar w:fldCharType="end"/>
      </w:r>
    </w:p>
    <w:p w14:paraId="1BB9F811" w14:textId="7AF811C5" w:rsidR="00360C90" w:rsidRDefault="00360C90" w:rsidP="00702899">
      <w:pPr>
        <w:pStyle w:val="Sumrio4"/>
        <w:tabs>
          <w:tab w:val="left" w:pos="851"/>
          <w:tab w:val="right" w:leader="dot" w:pos="9061"/>
        </w:tabs>
        <w:rPr>
          <w:rFonts w:asciiTheme="minorHAnsi" w:eastAsiaTheme="minorEastAsia" w:hAnsiTheme="minorHAnsi"/>
          <w:noProof/>
          <w:sz w:val="22"/>
          <w:szCs w:val="22"/>
          <w:lang w:eastAsia="pt-BR"/>
        </w:rPr>
      </w:pPr>
      <w:r>
        <w:rPr>
          <w:noProof/>
        </w:rPr>
        <w:t>5.2.3.4</w:t>
      </w:r>
      <w:r>
        <w:rPr>
          <w:rFonts w:asciiTheme="minorHAnsi" w:eastAsiaTheme="minorEastAsia" w:hAnsiTheme="minorHAnsi"/>
          <w:noProof/>
          <w:sz w:val="22"/>
          <w:szCs w:val="22"/>
          <w:lang w:eastAsia="pt-BR"/>
        </w:rPr>
        <w:tab/>
      </w:r>
      <w:r>
        <w:rPr>
          <w:noProof/>
        </w:rPr>
        <w:t>Metodologia Ágil</w:t>
      </w:r>
      <w:r>
        <w:rPr>
          <w:noProof/>
        </w:rPr>
        <w:tab/>
      </w:r>
      <w:r>
        <w:rPr>
          <w:noProof/>
        </w:rPr>
        <w:fldChar w:fldCharType="begin"/>
      </w:r>
      <w:r>
        <w:rPr>
          <w:noProof/>
        </w:rPr>
        <w:instrText xml:space="preserve"> PAGEREF _Toc528694963 \h </w:instrText>
      </w:r>
      <w:r>
        <w:rPr>
          <w:noProof/>
        </w:rPr>
      </w:r>
      <w:r>
        <w:rPr>
          <w:noProof/>
        </w:rPr>
        <w:fldChar w:fldCharType="separate"/>
      </w:r>
      <w:r>
        <w:rPr>
          <w:noProof/>
        </w:rPr>
        <w:t>27</w:t>
      </w:r>
      <w:r>
        <w:rPr>
          <w:noProof/>
        </w:rPr>
        <w:fldChar w:fldCharType="end"/>
      </w:r>
    </w:p>
    <w:p w14:paraId="486E66B6" w14:textId="1A8A4F63" w:rsidR="00360C90" w:rsidRDefault="00360C90" w:rsidP="00702899">
      <w:pPr>
        <w:pStyle w:val="Sumrio4"/>
        <w:tabs>
          <w:tab w:val="left" w:pos="851"/>
          <w:tab w:val="right" w:leader="dot" w:pos="9061"/>
        </w:tabs>
        <w:rPr>
          <w:rFonts w:asciiTheme="minorHAnsi" w:eastAsiaTheme="minorEastAsia" w:hAnsiTheme="minorHAnsi"/>
          <w:noProof/>
          <w:sz w:val="22"/>
          <w:szCs w:val="22"/>
          <w:lang w:eastAsia="pt-BR"/>
        </w:rPr>
      </w:pPr>
      <w:r>
        <w:rPr>
          <w:noProof/>
        </w:rPr>
        <w:t>5.2.3.5</w:t>
      </w:r>
      <w:r>
        <w:rPr>
          <w:rFonts w:asciiTheme="minorHAnsi" w:eastAsiaTheme="minorEastAsia" w:hAnsiTheme="minorHAnsi"/>
          <w:noProof/>
          <w:sz w:val="22"/>
          <w:szCs w:val="22"/>
          <w:lang w:eastAsia="pt-BR"/>
        </w:rPr>
        <w:tab/>
      </w:r>
      <w:r w:rsidRPr="004B19C8">
        <w:rPr>
          <w:i/>
          <w:noProof/>
        </w:rPr>
        <w:t>Extreme Programming</w:t>
      </w:r>
      <w:r>
        <w:rPr>
          <w:noProof/>
        </w:rPr>
        <w:t xml:space="preserve"> (XP)</w:t>
      </w:r>
      <w:r>
        <w:rPr>
          <w:noProof/>
        </w:rPr>
        <w:tab/>
      </w:r>
      <w:r>
        <w:rPr>
          <w:noProof/>
        </w:rPr>
        <w:fldChar w:fldCharType="begin"/>
      </w:r>
      <w:r>
        <w:rPr>
          <w:noProof/>
        </w:rPr>
        <w:instrText xml:space="preserve"> PAGEREF _Toc528694964 \h </w:instrText>
      </w:r>
      <w:r>
        <w:rPr>
          <w:noProof/>
        </w:rPr>
      </w:r>
      <w:r>
        <w:rPr>
          <w:noProof/>
        </w:rPr>
        <w:fldChar w:fldCharType="separate"/>
      </w:r>
      <w:r>
        <w:rPr>
          <w:noProof/>
        </w:rPr>
        <w:t>28</w:t>
      </w:r>
      <w:r>
        <w:rPr>
          <w:noProof/>
        </w:rPr>
        <w:fldChar w:fldCharType="end"/>
      </w:r>
    </w:p>
    <w:p w14:paraId="4E673958" w14:textId="69C58A6C" w:rsidR="00360C90" w:rsidRDefault="00360C90" w:rsidP="00702899">
      <w:pPr>
        <w:pStyle w:val="Sumrio3"/>
        <w:tabs>
          <w:tab w:val="clear" w:pos="1200"/>
          <w:tab w:val="left" w:pos="851"/>
        </w:tabs>
        <w:rPr>
          <w:rFonts w:asciiTheme="minorHAnsi" w:eastAsiaTheme="minorEastAsia" w:hAnsiTheme="minorHAnsi"/>
          <w:b w:val="0"/>
          <w:iCs w:val="0"/>
          <w:noProof/>
          <w:sz w:val="22"/>
          <w:szCs w:val="22"/>
          <w:lang w:eastAsia="pt-BR"/>
        </w:rPr>
      </w:pPr>
      <w:r>
        <w:rPr>
          <w:noProof/>
        </w:rPr>
        <w:t>5.2.4</w:t>
      </w:r>
      <w:r>
        <w:rPr>
          <w:rFonts w:asciiTheme="minorHAnsi" w:eastAsiaTheme="minorEastAsia" w:hAnsiTheme="minorHAnsi"/>
          <w:b w:val="0"/>
          <w:iCs w:val="0"/>
          <w:noProof/>
          <w:sz w:val="22"/>
          <w:szCs w:val="22"/>
          <w:lang w:eastAsia="pt-BR"/>
        </w:rPr>
        <w:tab/>
      </w:r>
      <w:r w:rsidRPr="004B19C8">
        <w:rPr>
          <w:i/>
          <w:noProof/>
        </w:rPr>
        <w:t>Optical Mark Recognition</w:t>
      </w:r>
      <w:r>
        <w:rPr>
          <w:noProof/>
        </w:rPr>
        <w:t xml:space="preserve"> (OMR)</w:t>
      </w:r>
      <w:r>
        <w:rPr>
          <w:noProof/>
        </w:rPr>
        <w:tab/>
      </w:r>
      <w:r>
        <w:rPr>
          <w:noProof/>
        </w:rPr>
        <w:fldChar w:fldCharType="begin"/>
      </w:r>
      <w:r>
        <w:rPr>
          <w:noProof/>
        </w:rPr>
        <w:instrText xml:space="preserve"> PAGEREF _Toc528694965 \h </w:instrText>
      </w:r>
      <w:r>
        <w:rPr>
          <w:noProof/>
        </w:rPr>
      </w:r>
      <w:r>
        <w:rPr>
          <w:noProof/>
        </w:rPr>
        <w:fldChar w:fldCharType="separate"/>
      </w:r>
      <w:r>
        <w:rPr>
          <w:noProof/>
        </w:rPr>
        <w:t>30</w:t>
      </w:r>
      <w:r>
        <w:rPr>
          <w:noProof/>
        </w:rPr>
        <w:fldChar w:fldCharType="end"/>
      </w:r>
    </w:p>
    <w:p w14:paraId="690FCE04" w14:textId="7CF0E5B5" w:rsidR="00360C90" w:rsidRDefault="00360C90" w:rsidP="00702899">
      <w:pPr>
        <w:pStyle w:val="Sumrio3"/>
        <w:tabs>
          <w:tab w:val="clear" w:pos="1200"/>
          <w:tab w:val="left" w:pos="851"/>
        </w:tabs>
        <w:rPr>
          <w:rFonts w:asciiTheme="minorHAnsi" w:eastAsiaTheme="minorEastAsia" w:hAnsiTheme="minorHAnsi"/>
          <w:b w:val="0"/>
          <w:iCs w:val="0"/>
          <w:noProof/>
          <w:sz w:val="22"/>
          <w:szCs w:val="22"/>
          <w:lang w:eastAsia="pt-BR"/>
        </w:rPr>
      </w:pPr>
      <w:r>
        <w:rPr>
          <w:noProof/>
        </w:rPr>
        <w:t>5.2.5</w:t>
      </w:r>
      <w:r>
        <w:rPr>
          <w:rFonts w:asciiTheme="minorHAnsi" w:eastAsiaTheme="minorEastAsia" w:hAnsiTheme="minorHAns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_Toc528694966 \h </w:instrText>
      </w:r>
      <w:r>
        <w:rPr>
          <w:noProof/>
        </w:rPr>
      </w:r>
      <w:r>
        <w:rPr>
          <w:noProof/>
        </w:rPr>
        <w:fldChar w:fldCharType="separate"/>
      </w:r>
      <w:r>
        <w:rPr>
          <w:noProof/>
        </w:rPr>
        <w:t>32</w:t>
      </w:r>
      <w:r>
        <w:rPr>
          <w:noProof/>
        </w:rPr>
        <w:fldChar w:fldCharType="end"/>
      </w:r>
    </w:p>
    <w:p w14:paraId="1E5F629F" w14:textId="2213C877" w:rsidR="00360C90" w:rsidRPr="00E95C78" w:rsidRDefault="00360C90" w:rsidP="00702899">
      <w:pPr>
        <w:pStyle w:val="Sumrio4"/>
        <w:tabs>
          <w:tab w:val="left" w:pos="851"/>
          <w:tab w:val="right" w:leader="dot" w:pos="9061"/>
        </w:tabs>
        <w:rPr>
          <w:rFonts w:asciiTheme="minorHAnsi" w:eastAsiaTheme="minorEastAsia" w:hAnsiTheme="minorHAnsi"/>
          <w:noProof/>
          <w:sz w:val="22"/>
          <w:szCs w:val="22"/>
          <w:lang w:val="en-US" w:eastAsia="pt-BR"/>
        </w:rPr>
      </w:pPr>
      <w:r w:rsidRPr="004B19C8">
        <w:rPr>
          <w:noProof/>
          <w:lang w:val="en-US"/>
        </w:rPr>
        <w:t>5.2.5.1</w:t>
      </w:r>
      <w:r w:rsidRPr="00E95C78">
        <w:rPr>
          <w:rFonts w:asciiTheme="minorHAnsi" w:eastAsiaTheme="minorEastAsia" w:hAnsiTheme="minorHAnsi"/>
          <w:noProof/>
          <w:sz w:val="22"/>
          <w:szCs w:val="22"/>
          <w:lang w:val="en-US" w:eastAsia="pt-BR"/>
        </w:rPr>
        <w:tab/>
      </w:r>
      <w:r w:rsidRPr="004B19C8">
        <w:rPr>
          <w:i/>
          <w:noProof/>
          <w:lang w:val="en-US"/>
        </w:rPr>
        <w:t>Hyper Text Markup Language</w:t>
      </w:r>
      <w:r w:rsidRPr="004B19C8">
        <w:rPr>
          <w:noProof/>
          <w:lang w:val="en-US"/>
        </w:rPr>
        <w:t xml:space="preserve"> (HTML)</w:t>
      </w:r>
      <w:r w:rsidRPr="00E95C78">
        <w:rPr>
          <w:noProof/>
          <w:lang w:val="en-US"/>
        </w:rPr>
        <w:tab/>
      </w:r>
      <w:r>
        <w:rPr>
          <w:noProof/>
        </w:rPr>
        <w:fldChar w:fldCharType="begin"/>
      </w:r>
      <w:r w:rsidRPr="00E95C78">
        <w:rPr>
          <w:noProof/>
          <w:lang w:val="en-US"/>
        </w:rPr>
        <w:instrText xml:space="preserve"> PAGEREF _Toc528694967 \h </w:instrText>
      </w:r>
      <w:r>
        <w:rPr>
          <w:noProof/>
        </w:rPr>
      </w:r>
      <w:r>
        <w:rPr>
          <w:noProof/>
        </w:rPr>
        <w:fldChar w:fldCharType="separate"/>
      </w:r>
      <w:r w:rsidRPr="00E95C78">
        <w:rPr>
          <w:noProof/>
          <w:lang w:val="en-US"/>
        </w:rPr>
        <w:t>33</w:t>
      </w:r>
      <w:r>
        <w:rPr>
          <w:noProof/>
        </w:rPr>
        <w:fldChar w:fldCharType="end"/>
      </w:r>
    </w:p>
    <w:p w14:paraId="4C572835" w14:textId="41F6CB65" w:rsidR="00360C90" w:rsidRPr="00E95C78" w:rsidRDefault="00360C90" w:rsidP="00702899">
      <w:pPr>
        <w:pStyle w:val="Sumrio4"/>
        <w:tabs>
          <w:tab w:val="left" w:pos="851"/>
          <w:tab w:val="right" w:leader="dot" w:pos="9061"/>
        </w:tabs>
        <w:rPr>
          <w:rFonts w:asciiTheme="minorHAnsi" w:eastAsiaTheme="minorEastAsia" w:hAnsiTheme="minorHAnsi"/>
          <w:noProof/>
          <w:sz w:val="22"/>
          <w:szCs w:val="22"/>
          <w:lang w:val="en-US" w:eastAsia="pt-BR"/>
        </w:rPr>
      </w:pPr>
      <w:r w:rsidRPr="00E95C78">
        <w:rPr>
          <w:noProof/>
          <w:lang w:val="en-US"/>
        </w:rPr>
        <w:t>5.2.5.2</w:t>
      </w:r>
      <w:r w:rsidRPr="00E95C78">
        <w:rPr>
          <w:rFonts w:asciiTheme="minorHAnsi" w:eastAsiaTheme="minorEastAsia" w:hAnsiTheme="minorHAnsi"/>
          <w:noProof/>
          <w:sz w:val="22"/>
          <w:szCs w:val="22"/>
          <w:lang w:val="en-US" w:eastAsia="pt-BR"/>
        </w:rPr>
        <w:tab/>
      </w:r>
      <w:r w:rsidRPr="00E95C78">
        <w:rPr>
          <w:i/>
          <w:noProof/>
          <w:lang w:val="en-US"/>
        </w:rPr>
        <w:t>Cascading Style Sheets</w:t>
      </w:r>
      <w:r w:rsidRPr="00E95C78">
        <w:rPr>
          <w:noProof/>
          <w:lang w:val="en-US"/>
        </w:rPr>
        <w:t xml:space="preserve"> (CSS)</w:t>
      </w:r>
      <w:r w:rsidRPr="00E95C78">
        <w:rPr>
          <w:noProof/>
          <w:lang w:val="en-US"/>
        </w:rPr>
        <w:tab/>
      </w:r>
      <w:r>
        <w:rPr>
          <w:noProof/>
        </w:rPr>
        <w:fldChar w:fldCharType="begin"/>
      </w:r>
      <w:r w:rsidRPr="00E95C78">
        <w:rPr>
          <w:noProof/>
          <w:lang w:val="en-US"/>
        </w:rPr>
        <w:instrText xml:space="preserve"> PAGEREF _Toc528694968 \h </w:instrText>
      </w:r>
      <w:r>
        <w:rPr>
          <w:noProof/>
        </w:rPr>
      </w:r>
      <w:r>
        <w:rPr>
          <w:noProof/>
        </w:rPr>
        <w:fldChar w:fldCharType="separate"/>
      </w:r>
      <w:r w:rsidRPr="00E95C78">
        <w:rPr>
          <w:noProof/>
          <w:lang w:val="en-US"/>
        </w:rPr>
        <w:t>33</w:t>
      </w:r>
      <w:r>
        <w:rPr>
          <w:noProof/>
        </w:rPr>
        <w:fldChar w:fldCharType="end"/>
      </w:r>
    </w:p>
    <w:p w14:paraId="46AE46CE" w14:textId="7440F2A4" w:rsidR="00360C90" w:rsidRPr="00E95C78" w:rsidRDefault="00360C90" w:rsidP="00702899">
      <w:pPr>
        <w:pStyle w:val="Sumrio4"/>
        <w:tabs>
          <w:tab w:val="left" w:pos="851"/>
          <w:tab w:val="right" w:leader="dot" w:pos="9061"/>
        </w:tabs>
        <w:rPr>
          <w:rFonts w:asciiTheme="minorHAnsi" w:eastAsiaTheme="minorEastAsia" w:hAnsiTheme="minorHAnsi"/>
          <w:noProof/>
          <w:sz w:val="22"/>
          <w:szCs w:val="22"/>
          <w:lang w:val="en-US" w:eastAsia="pt-BR"/>
        </w:rPr>
      </w:pPr>
      <w:r w:rsidRPr="00E95C78">
        <w:rPr>
          <w:noProof/>
          <w:lang w:val="en-US"/>
        </w:rPr>
        <w:t>5.2.5.3</w:t>
      </w:r>
      <w:r w:rsidRPr="00E95C78">
        <w:rPr>
          <w:rFonts w:asciiTheme="minorHAnsi" w:eastAsiaTheme="minorEastAsia" w:hAnsiTheme="minorHAnsi"/>
          <w:noProof/>
          <w:sz w:val="22"/>
          <w:szCs w:val="22"/>
          <w:lang w:val="en-US" w:eastAsia="pt-BR"/>
        </w:rPr>
        <w:tab/>
      </w:r>
      <w:r w:rsidRPr="00E95C78">
        <w:rPr>
          <w:noProof/>
          <w:lang w:val="en-US"/>
        </w:rPr>
        <w:t>JavaScript (JS)</w:t>
      </w:r>
      <w:r w:rsidRPr="00E95C78">
        <w:rPr>
          <w:noProof/>
          <w:lang w:val="en-US"/>
        </w:rPr>
        <w:tab/>
      </w:r>
      <w:r>
        <w:rPr>
          <w:noProof/>
        </w:rPr>
        <w:fldChar w:fldCharType="begin"/>
      </w:r>
      <w:r w:rsidRPr="00E95C78">
        <w:rPr>
          <w:noProof/>
          <w:lang w:val="en-US"/>
        </w:rPr>
        <w:instrText xml:space="preserve"> PAGEREF _Toc528694969 \h </w:instrText>
      </w:r>
      <w:r>
        <w:rPr>
          <w:noProof/>
        </w:rPr>
      </w:r>
      <w:r>
        <w:rPr>
          <w:noProof/>
        </w:rPr>
        <w:fldChar w:fldCharType="separate"/>
      </w:r>
      <w:r w:rsidRPr="00E95C78">
        <w:rPr>
          <w:noProof/>
          <w:lang w:val="en-US"/>
        </w:rPr>
        <w:t>36</w:t>
      </w:r>
      <w:r>
        <w:rPr>
          <w:noProof/>
        </w:rPr>
        <w:fldChar w:fldCharType="end"/>
      </w:r>
    </w:p>
    <w:p w14:paraId="26DF269A" w14:textId="2B2DB1B6" w:rsidR="00360C90" w:rsidRDefault="00360C90" w:rsidP="00702899">
      <w:pPr>
        <w:pStyle w:val="Sumrio4"/>
        <w:tabs>
          <w:tab w:val="left" w:pos="851"/>
          <w:tab w:val="right" w:leader="dot" w:pos="9061"/>
        </w:tabs>
        <w:rPr>
          <w:rFonts w:asciiTheme="minorHAnsi" w:eastAsiaTheme="minorEastAsia" w:hAnsiTheme="minorHAnsi"/>
          <w:noProof/>
          <w:sz w:val="22"/>
          <w:szCs w:val="22"/>
          <w:lang w:eastAsia="pt-BR"/>
        </w:rPr>
      </w:pPr>
      <w:r>
        <w:rPr>
          <w:noProof/>
        </w:rPr>
        <w:t>5.2.5.4</w:t>
      </w:r>
      <w:r>
        <w:rPr>
          <w:rFonts w:asciiTheme="minorHAnsi" w:eastAsiaTheme="minorEastAsia" w:hAnsiTheme="minorHAnsi"/>
          <w:noProof/>
          <w:sz w:val="22"/>
          <w:szCs w:val="22"/>
          <w:lang w:eastAsia="pt-BR"/>
        </w:rPr>
        <w:tab/>
      </w:r>
      <w:r w:rsidRPr="004B19C8">
        <w:rPr>
          <w:i/>
          <w:noProof/>
        </w:rPr>
        <w:t>Hypertext PreProcessor</w:t>
      </w:r>
      <w:r>
        <w:rPr>
          <w:noProof/>
        </w:rPr>
        <w:t xml:space="preserve"> (PHP)</w:t>
      </w:r>
      <w:r>
        <w:rPr>
          <w:noProof/>
        </w:rPr>
        <w:tab/>
      </w:r>
      <w:r>
        <w:rPr>
          <w:noProof/>
        </w:rPr>
        <w:fldChar w:fldCharType="begin"/>
      </w:r>
      <w:r>
        <w:rPr>
          <w:noProof/>
        </w:rPr>
        <w:instrText xml:space="preserve"> PAGEREF _Toc528694970 \h </w:instrText>
      </w:r>
      <w:r>
        <w:rPr>
          <w:noProof/>
        </w:rPr>
      </w:r>
      <w:r>
        <w:rPr>
          <w:noProof/>
        </w:rPr>
        <w:fldChar w:fldCharType="separate"/>
      </w:r>
      <w:r>
        <w:rPr>
          <w:noProof/>
        </w:rPr>
        <w:t>37</w:t>
      </w:r>
      <w:r>
        <w:rPr>
          <w:noProof/>
        </w:rPr>
        <w:fldChar w:fldCharType="end"/>
      </w:r>
    </w:p>
    <w:p w14:paraId="59D8ACA6" w14:textId="57EAFB68" w:rsidR="00360C90" w:rsidRDefault="00360C90" w:rsidP="00702899">
      <w:pPr>
        <w:pStyle w:val="Sumrio4"/>
        <w:tabs>
          <w:tab w:val="left" w:pos="851"/>
          <w:tab w:val="right" w:leader="dot" w:pos="9061"/>
        </w:tabs>
        <w:rPr>
          <w:rFonts w:asciiTheme="minorHAnsi" w:eastAsiaTheme="minorEastAsia" w:hAnsiTheme="minorHAnsi"/>
          <w:noProof/>
          <w:sz w:val="22"/>
          <w:szCs w:val="22"/>
          <w:lang w:eastAsia="pt-BR"/>
        </w:rPr>
      </w:pPr>
      <w:r>
        <w:rPr>
          <w:noProof/>
        </w:rPr>
        <w:lastRenderedPageBreak/>
        <w:t>5.2.5.5</w:t>
      </w:r>
      <w:r>
        <w:rPr>
          <w:rFonts w:asciiTheme="minorHAnsi" w:eastAsiaTheme="minorEastAsia" w:hAnsiTheme="minorHAnsi"/>
          <w:noProof/>
          <w:sz w:val="22"/>
          <w:szCs w:val="22"/>
          <w:lang w:eastAsia="pt-BR"/>
        </w:rPr>
        <w:tab/>
      </w:r>
      <w:r w:rsidRPr="004B19C8">
        <w:rPr>
          <w:i/>
          <w:noProof/>
        </w:rPr>
        <w:t>Framework</w:t>
      </w:r>
      <w:r>
        <w:rPr>
          <w:noProof/>
        </w:rPr>
        <w:t xml:space="preserve"> Laravel</w:t>
      </w:r>
      <w:r>
        <w:rPr>
          <w:noProof/>
        </w:rPr>
        <w:tab/>
      </w:r>
      <w:r>
        <w:rPr>
          <w:noProof/>
        </w:rPr>
        <w:fldChar w:fldCharType="begin"/>
      </w:r>
      <w:r>
        <w:rPr>
          <w:noProof/>
        </w:rPr>
        <w:instrText xml:space="preserve"> PAGEREF _Toc528694971 \h </w:instrText>
      </w:r>
      <w:r>
        <w:rPr>
          <w:noProof/>
        </w:rPr>
      </w:r>
      <w:r>
        <w:rPr>
          <w:noProof/>
        </w:rPr>
        <w:fldChar w:fldCharType="separate"/>
      </w:r>
      <w:r>
        <w:rPr>
          <w:noProof/>
        </w:rPr>
        <w:t>38</w:t>
      </w:r>
      <w:r>
        <w:rPr>
          <w:noProof/>
        </w:rPr>
        <w:fldChar w:fldCharType="end"/>
      </w:r>
    </w:p>
    <w:p w14:paraId="686439D0" w14:textId="50068D63" w:rsidR="00360C90" w:rsidRDefault="00360C90" w:rsidP="00702899">
      <w:pPr>
        <w:pStyle w:val="Sumrio3"/>
        <w:tabs>
          <w:tab w:val="clear" w:pos="1200"/>
          <w:tab w:val="left" w:pos="851"/>
        </w:tabs>
        <w:rPr>
          <w:noProof/>
        </w:rPr>
      </w:pPr>
      <w:r>
        <w:rPr>
          <w:noProof/>
        </w:rPr>
        <w:t>5.2.6</w:t>
      </w:r>
      <w:r>
        <w:rPr>
          <w:rFonts w:asciiTheme="minorHAnsi" w:eastAsiaTheme="minorEastAsia" w:hAnsiTheme="minorHAns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_Toc528694972 \h </w:instrText>
      </w:r>
      <w:r>
        <w:rPr>
          <w:noProof/>
        </w:rPr>
      </w:r>
      <w:r>
        <w:rPr>
          <w:noProof/>
        </w:rPr>
        <w:fldChar w:fldCharType="separate"/>
      </w:r>
      <w:r>
        <w:rPr>
          <w:noProof/>
        </w:rPr>
        <w:t>39</w:t>
      </w:r>
      <w:r>
        <w:rPr>
          <w:noProof/>
        </w:rPr>
        <w:fldChar w:fldCharType="end"/>
      </w:r>
    </w:p>
    <w:p w14:paraId="266AFEC2" w14:textId="77777777" w:rsidR="000A13DB" w:rsidRPr="000A13DB" w:rsidRDefault="000A13DB" w:rsidP="00702899">
      <w:pPr>
        <w:tabs>
          <w:tab w:val="left" w:pos="851"/>
        </w:tabs>
      </w:pPr>
    </w:p>
    <w:p w14:paraId="680AD4C6" w14:textId="682DE49C" w:rsidR="00360C90" w:rsidRDefault="00360C90" w:rsidP="00702899">
      <w:pPr>
        <w:pStyle w:val="Sumrio1"/>
        <w:tabs>
          <w:tab w:val="left" w:pos="851"/>
          <w:tab w:val="right" w:leader="dot" w:pos="9061"/>
        </w:tabs>
        <w:rPr>
          <w:rFonts w:asciiTheme="minorHAnsi" w:eastAsiaTheme="minorEastAsia" w:hAnsiTheme="minorHAnsi"/>
          <w:b w:val="0"/>
          <w:bCs w:val="0"/>
          <w:caps w:val="0"/>
          <w:noProof/>
          <w:sz w:val="22"/>
          <w:szCs w:val="22"/>
          <w:lang w:eastAsia="pt-BR"/>
        </w:rPr>
      </w:pPr>
      <w:r>
        <w:rPr>
          <w:noProof/>
        </w:rPr>
        <w:t>6</w:t>
      </w:r>
      <w:r>
        <w:rPr>
          <w:rFonts w:asciiTheme="minorHAnsi" w:eastAsiaTheme="minorEastAsia" w:hAnsiTheme="minorHAnsi"/>
          <w:b w:val="0"/>
          <w:bCs w:val="0"/>
          <w:caps w:val="0"/>
          <w:noProof/>
          <w:sz w:val="22"/>
          <w:szCs w:val="22"/>
          <w:lang w:eastAsia="pt-BR"/>
        </w:rPr>
        <w:tab/>
      </w:r>
      <w:r>
        <w:rPr>
          <w:noProof/>
        </w:rPr>
        <w:t>PROCEDIMENTOs METODOLÓGICOs</w:t>
      </w:r>
      <w:r>
        <w:rPr>
          <w:noProof/>
        </w:rPr>
        <w:tab/>
      </w:r>
      <w:r>
        <w:rPr>
          <w:noProof/>
        </w:rPr>
        <w:fldChar w:fldCharType="begin"/>
      </w:r>
      <w:r>
        <w:rPr>
          <w:noProof/>
        </w:rPr>
        <w:instrText xml:space="preserve"> PAGEREF _Toc528694973 \h </w:instrText>
      </w:r>
      <w:r>
        <w:rPr>
          <w:noProof/>
        </w:rPr>
      </w:r>
      <w:r>
        <w:rPr>
          <w:noProof/>
        </w:rPr>
        <w:fldChar w:fldCharType="separate"/>
      </w:r>
      <w:r>
        <w:rPr>
          <w:noProof/>
        </w:rPr>
        <w:t>41</w:t>
      </w:r>
      <w:r>
        <w:rPr>
          <w:noProof/>
        </w:rPr>
        <w:fldChar w:fldCharType="end"/>
      </w:r>
    </w:p>
    <w:p w14:paraId="0291A592" w14:textId="7991E658" w:rsidR="00360C90" w:rsidRDefault="00360C90" w:rsidP="00702899">
      <w:pPr>
        <w:pStyle w:val="Sumrio2"/>
        <w:tabs>
          <w:tab w:val="left" w:pos="851"/>
          <w:tab w:val="right" w:leader="dot" w:pos="9061"/>
        </w:tabs>
        <w:rPr>
          <w:rFonts w:asciiTheme="minorHAnsi" w:eastAsiaTheme="minorEastAsia" w:hAnsiTheme="minorHAnsi"/>
          <w:caps w:val="0"/>
          <w:noProof/>
          <w:sz w:val="22"/>
          <w:szCs w:val="22"/>
          <w:lang w:eastAsia="pt-BR"/>
        </w:rPr>
      </w:pPr>
      <w:r>
        <w:rPr>
          <w:noProof/>
        </w:rPr>
        <w:t>6.1</w:t>
      </w:r>
      <w:r>
        <w:rPr>
          <w:rFonts w:asciiTheme="minorHAnsi" w:eastAsiaTheme="minorEastAsia" w:hAnsiTheme="minorHAnsi"/>
          <w:caps w:val="0"/>
          <w:noProof/>
          <w:sz w:val="22"/>
          <w:szCs w:val="22"/>
          <w:lang w:eastAsia="pt-BR"/>
        </w:rPr>
        <w:tab/>
      </w:r>
      <w:r>
        <w:rPr>
          <w:noProof/>
        </w:rPr>
        <w:t>CLASSIFICAÇÃO DA PESQUISA/MÉTODO</w:t>
      </w:r>
      <w:r>
        <w:rPr>
          <w:noProof/>
        </w:rPr>
        <w:tab/>
      </w:r>
      <w:r>
        <w:rPr>
          <w:noProof/>
        </w:rPr>
        <w:fldChar w:fldCharType="begin"/>
      </w:r>
      <w:r>
        <w:rPr>
          <w:noProof/>
        </w:rPr>
        <w:instrText xml:space="preserve"> PAGEREF _Toc528694974 \h </w:instrText>
      </w:r>
      <w:r>
        <w:rPr>
          <w:noProof/>
        </w:rPr>
      </w:r>
      <w:r>
        <w:rPr>
          <w:noProof/>
        </w:rPr>
        <w:fldChar w:fldCharType="separate"/>
      </w:r>
      <w:r>
        <w:rPr>
          <w:noProof/>
        </w:rPr>
        <w:t>41</w:t>
      </w:r>
      <w:r>
        <w:rPr>
          <w:noProof/>
        </w:rPr>
        <w:fldChar w:fldCharType="end"/>
      </w:r>
    </w:p>
    <w:p w14:paraId="28898C43" w14:textId="1BBAC05E" w:rsidR="00360C90" w:rsidRDefault="00360C90" w:rsidP="00702899">
      <w:pPr>
        <w:pStyle w:val="Sumrio3"/>
        <w:tabs>
          <w:tab w:val="clear" w:pos="1200"/>
          <w:tab w:val="left" w:pos="851"/>
        </w:tabs>
        <w:rPr>
          <w:rFonts w:asciiTheme="minorHAnsi" w:eastAsiaTheme="minorEastAsia" w:hAnsiTheme="minorHAnsi"/>
          <w:b w:val="0"/>
          <w:iCs w:val="0"/>
          <w:noProof/>
          <w:sz w:val="22"/>
          <w:szCs w:val="22"/>
          <w:lang w:eastAsia="pt-BR"/>
        </w:rPr>
      </w:pPr>
      <w:r>
        <w:rPr>
          <w:noProof/>
        </w:rPr>
        <w:t>6.1.1</w:t>
      </w:r>
      <w:r>
        <w:rPr>
          <w:rFonts w:asciiTheme="minorHAnsi" w:eastAsiaTheme="minorEastAsia" w:hAnsiTheme="minorHAnsi"/>
          <w:b w:val="0"/>
          <w:iCs w:val="0"/>
          <w:noProof/>
          <w:sz w:val="22"/>
          <w:szCs w:val="22"/>
          <w:lang w:eastAsia="pt-BR"/>
        </w:rPr>
        <w:tab/>
      </w:r>
      <w:r>
        <w:rPr>
          <w:noProof/>
        </w:rPr>
        <w:t>Pesquisa Exploratória</w:t>
      </w:r>
      <w:r>
        <w:rPr>
          <w:noProof/>
        </w:rPr>
        <w:tab/>
      </w:r>
      <w:r>
        <w:rPr>
          <w:noProof/>
        </w:rPr>
        <w:fldChar w:fldCharType="begin"/>
      </w:r>
      <w:r>
        <w:rPr>
          <w:noProof/>
        </w:rPr>
        <w:instrText xml:space="preserve"> PAGEREF _Toc528694975 \h </w:instrText>
      </w:r>
      <w:r>
        <w:rPr>
          <w:noProof/>
        </w:rPr>
      </w:r>
      <w:r>
        <w:rPr>
          <w:noProof/>
        </w:rPr>
        <w:fldChar w:fldCharType="separate"/>
      </w:r>
      <w:r>
        <w:rPr>
          <w:noProof/>
        </w:rPr>
        <w:t>41</w:t>
      </w:r>
      <w:r>
        <w:rPr>
          <w:noProof/>
        </w:rPr>
        <w:fldChar w:fldCharType="end"/>
      </w:r>
    </w:p>
    <w:p w14:paraId="3FD69EFD" w14:textId="725EC14C" w:rsidR="00360C90" w:rsidRDefault="00360C90" w:rsidP="00702899">
      <w:pPr>
        <w:pStyle w:val="Sumrio2"/>
        <w:tabs>
          <w:tab w:val="left" w:pos="851"/>
          <w:tab w:val="right" w:leader="dot" w:pos="9061"/>
        </w:tabs>
        <w:rPr>
          <w:rFonts w:asciiTheme="minorHAnsi" w:eastAsiaTheme="minorEastAsia" w:hAnsiTheme="minorHAnsi"/>
          <w:caps w:val="0"/>
          <w:noProof/>
          <w:sz w:val="22"/>
          <w:szCs w:val="22"/>
          <w:lang w:eastAsia="pt-BR"/>
        </w:rPr>
      </w:pPr>
      <w:r>
        <w:rPr>
          <w:noProof/>
        </w:rPr>
        <w:t>6.2</w:t>
      </w:r>
      <w:r>
        <w:rPr>
          <w:rFonts w:asciiTheme="minorHAnsi" w:eastAsiaTheme="minorEastAsia" w:hAnsiTheme="minorHAnsi"/>
          <w:caps w:val="0"/>
          <w:noProof/>
          <w:sz w:val="22"/>
          <w:szCs w:val="22"/>
          <w:lang w:eastAsia="pt-BR"/>
        </w:rPr>
        <w:tab/>
      </w:r>
      <w:r>
        <w:rPr>
          <w:noProof/>
        </w:rPr>
        <w:t>TÉCNICAS DE PESQUISA</w:t>
      </w:r>
      <w:r>
        <w:rPr>
          <w:noProof/>
        </w:rPr>
        <w:tab/>
      </w:r>
      <w:r>
        <w:rPr>
          <w:noProof/>
        </w:rPr>
        <w:fldChar w:fldCharType="begin"/>
      </w:r>
      <w:r>
        <w:rPr>
          <w:noProof/>
        </w:rPr>
        <w:instrText xml:space="preserve"> PAGEREF _Toc528694976 \h </w:instrText>
      </w:r>
      <w:r>
        <w:rPr>
          <w:noProof/>
        </w:rPr>
      </w:r>
      <w:r>
        <w:rPr>
          <w:noProof/>
        </w:rPr>
        <w:fldChar w:fldCharType="separate"/>
      </w:r>
      <w:r>
        <w:rPr>
          <w:noProof/>
        </w:rPr>
        <w:t>42</w:t>
      </w:r>
      <w:r>
        <w:rPr>
          <w:noProof/>
        </w:rPr>
        <w:fldChar w:fldCharType="end"/>
      </w:r>
    </w:p>
    <w:p w14:paraId="279E26AE" w14:textId="332F57FC" w:rsidR="00360C90" w:rsidRDefault="00360C90" w:rsidP="00702899">
      <w:pPr>
        <w:pStyle w:val="Sumrio3"/>
        <w:tabs>
          <w:tab w:val="clear" w:pos="1200"/>
          <w:tab w:val="left" w:pos="851"/>
        </w:tabs>
        <w:rPr>
          <w:rFonts w:asciiTheme="minorHAnsi" w:eastAsiaTheme="minorEastAsia" w:hAnsiTheme="minorHAnsi"/>
          <w:b w:val="0"/>
          <w:iCs w:val="0"/>
          <w:noProof/>
          <w:sz w:val="22"/>
          <w:szCs w:val="22"/>
          <w:lang w:eastAsia="pt-BR"/>
        </w:rPr>
      </w:pPr>
      <w:r>
        <w:rPr>
          <w:noProof/>
        </w:rPr>
        <w:t>6.2.1</w:t>
      </w:r>
      <w:r>
        <w:rPr>
          <w:rFonts w:asciiTheme="minorHAnsi" w:eastAsiaTheme="minorEastAsia" w:hAnsiTheme="minorHAnsi"/>
          <w:b w:val="0"/>
          <w:iCs w:val="0"/>
          <w:noProof/>
          <w:sz w:val="22"/>
          <w:szCs w:val="22"/>
          <w:lang w:eastAsia="pt-BR"/>
        </w:rPr>
        <w:tab/>
      </w:r>
      <w:r>
        <w:rPr>
          <w:noProof/>
        </w:rPr>
        <w:t>Pesquisa Bibliográfica</w:t>
      </w:r>
      <w:r>
        <w:rPr>
          <w:noProof/>
        </w:rPr>
        <w:tab/>
      </w:r>
      <w:r>
        <w:rPr>
          <w:noProof/>
        </w:rPr>
        <w:fldChar w:fldCharType="begin"/>
      </w:r>
      <w:r>
        <w:rPr>
          <w:noProof/>
        </w:rPr>
        <w:instrText xml:space="preserve"> PAGEREF _Toc528694977 \h </w:instrText>
      </w:r>
      <w:r>
        <w:rPr>
          <w:noProof/>
        </w:rPr>
      </w:r>
      <w:r>
        <w:rPr>
          <w:noProof/>
        </w:rPr>
        <w:fldChar w:fldCharType="separate"/>
      </w:r>
      <w:r>
        <w:rPr>
          <w:noProof/>
        </w:rPr>
        <w:t>42</w:t>
      </w:r>
      <w:r>
        <w:rPr>
          <w:noProof/>
        </w:rPr>
        <w:fldChar w:fldCharType="end"/>
      </w:r>
    </w:p>
    <w:p w14:paraId="793EA1B9" w14:textId="62AA7C41" w:rsidR="00360C90" w:rsidRDefault="00360C90" w:rsidP="00702899">
      <w:pPr>
        <w:pStyle w:val="Sumrio3"/>
        <w:tabs>
          <w:tab w:val="clear" w:pos="1200"/>
          <w:tab w:val="left" w:pos="851"/>
        </w:tabs>
        <w:rPr>
          <w:rFonts w:asciiTheme="minorHAnsi" w:eastAsiaTheme="minorEastAsia" w:hAnsiTheme="minorHAnsi"/>
          <w:b w:val="0"/>
          <w:iCs w:val="0"/>
          <w:noProof/>
          <w:sz w:val="22"/>
          <w:szCs w:val="22"/>
          <w:lang w:eastAsia="pt-BR"/>
        </w:rPr>
      </w:pPr>
      <w:r>
        <w:rPr>
          <w:noProof/>
        </w:rPr>
        <w:t>6.2.2</w:t>
      </w:r>
      <w:r>
        <w:rPr>
          <w:rFonts w:asciiTheme="minorHAnsi" w:eastAsiaTheme="minorEastAsia" w:hAnsiTheme="minorHAnsi"/>
          <w:b w:val="0"/>
          <w:iCs w:val="0"/>
          <w:noProof/>
          <w:sz w:val="22"/>
          <w:szCs w:val="22"/>
          <w:lang w:eastAsia="pt-BR"/>
        </w:rPr>
        <w:tab/>
      </w:r>
      <w:r>
        <w:rPr>
          <w:noProof/>
        </w:rPr>
        <w:t>Observação</w:t>
      </w:r>
      <w:r>
        <w:rPr>
          <w:noProof/>
        </w:rPr>
        <w:tab/>
      </w:r>
      <w:r>
        <w:rPr>
          <w:noProof/>
        </w:rPr>
        <w:fldChar w:fldCharType="begin"/>
      </w:r>
      <w:r>
        <w:rPr>
          <w:noProof/>
        </w:rPr>
        <w:instrText xml:space="preserve"> PAGEREF _Toc528694978 \h </w:instrText>
      </w:r>
      <w:r>
        <w:rPr>
          <w:noProof/>
        </w:rPr>
      </w:r>
      <w:r>
        <w:rPr>
          <w:noProof/>
        </w:rPr>
        <w:fldChar w:fldCharType="separate"/>
      </w:r>
      <w:r>
        <w:rPr>
          <w:noProof/>
        </w:rPr>
        <w:t>43</w:t>
      </w:r>
      <w:r>
        <w:rPr>
          <w:noProof/>
        </w:rPr>
        <w:fldChar w:fldCharType="end"/>
      </w:r>
    </w:p>
    <w:p w14:paraId="72CF1F1B" w14:textId="16DED732" w:rsidR="00360C90" w:rsidRDefault="00360C90" w:rsidP="00702899">
      <w:pPr>
        <w:pStyle w:val="Sumrio3"/>
        <w:tabs>
          <w:tab w:val="clear" w:pos="1200"/>
          <w:tab w:val="left" w:pos="851"/>
        </w:tabs>
        <w:rPr>
          <w:rFonts w:asciiTheme="minorHAnsi" w:eastAsiaTheme="minorEastAsia" w:hAnsiTheme="minorHAnsi"/>
          <w:b w:val="0"/>
          <w:iCs w:val="0"/>
          <w:noProof/>
          <w:sz w:val="22"/>
          <w:szCs w:val="22"/>
          <w:lang w:eastAsia="pt-BR"/>
        </w:rPr>
      </w:pPr>
      <w:r>
        <w:rPr>
          <w:noProof/>
        </w:rPr>
        <w:t>6.2.3</w:t>
      </w:r>
      <w:r>
        <w:rPr>
          <w:rFonts w:asciiTheme="minorHAnsi" w:eastAsiaTheme="minorEastAsia" w:hAnsiTheme="minorHAnsi"/>
          <w:b w:val="0"/>
          <w:iCs w:val="0"/>
          <w:noProof/>
          <w:sz w:val="22"/>
          <w:szCs w:val="22"/>
          <w:lang w:eastAsia="pt-BR"/>
        </w:rPr>
        <w:tab/>
      </w:r>
      <w:r>
        <w:rPr>
          <w:noProof/>
        </w:rPr>
        <w:t>Entrevista</w:t>
      </w:r>
      <w:r>
        <w:rPr>
          <w:noProof/>
        </w:rPr>
        <w:tab/>
      </w:r>
      <w:r>
        <w:rPr>
          <w:noProof/>
        </w:rPr>
        <w:fldChar w:fldCharType="begin"/>
      </w:r>
      <w:r>
        <w:rPr>
          <w:noProof/>
        </w:rPr>
        <w:instrText xml:space="preserve"> PAGEREF _Toc528694979 \h </w:instrText>
      </w:r>
      <w:r>
        <w:rPr>
          <w:noProof/>
        </w:rPr>
      </w:r>
      <w:r>
        <w:rPr>
          <w:noProof/>
        </w:rPr>
        <w:fldChar w:fldCharType="separate"/>
      </w:r>
      <w:r>
        <w:rPr>
          <w:noProof/>
        </w:rPr>
        <w:t>43</w:t>
      </w:r>
      <w:r>
        <w:rPr>
          <w:noProof/>
        </w:rPr>
        <w:fldChar w:fldCharType="end"/>
      </w:r>
    </w:p>
    <w:p w14:paraId="0EE9340A" w14:textId="1FA37208" w:rsidR="00360C90" w:rsidRDefault="00360C90" w:rsidP="00702899">
      <w:pPr>
        <w:pStyle w:val="Sumrio2"/>
        <w:tabs>
          <w:tab w:val="left" w:pos="851"/>
          <w:tab w:val="right" w:leader="dot" w:pos="9061"/>
        </w:tabs>
        <w:rPr>
          <w:ins w:id="2" w:author="Ryan Lemos" w:date="2018-11-05T15:54:00Z"/>
          <w:noProof/>
        </w:rPr>
      </w:pPr>
      <w:r>
        <w:rPr>
          <w:noProof/>
        </w:rPr>
        <w:t>6.3</w:t>
      </w:r>
      <w:r>
        <w:rPr>
          <w:rFonts w:asciiTheme="minorHAnsi" w:eastAsiaTheme="minorEastAsia" w:hAnsiTheme="minorHAnsi"/>
          <w:caps w:val="0"/>
          <w:noProof/>
          <w:sz w:val="22"/>
          <w:szCs w:val="22"/>
          <w:lang w:eastAsia="pt-BR"/>
        </w:rPr>
        <w:tab/>
      </w:r>
      <w:r>
        <w:rPr>
          <w:noProof/>
        </w:rPr>
        <w:t>MÉTODOS</w:t>
      </w:r>
      <w:r>
        <w:rPr>
          <w:noProof/>
        </w:rPr>
        <w:tab/>
      </w:r>
      <w:r>
        <w:rPr>
          <w:noProof/>
        </w:rPr>
        <w:fldChar w:fldCharType="begin"/>
      </w:r>
      <w:r>
        <w:rPr>
          <w:noProof/>
        </w:rPr>
        <w:instrText xml:space="preserve"> PAGEREF _Toc528694980 \h </w:instrText>
      </w:r>
      <w:r>
        <w:rPr>
          <w:noProof/>
        </w:rPr>
      </w:r>
      <w:r>
        <w:rPr>
          <w:noProof/>
        </w:rPr>
        <w:fldChar w:fldCharType="separate"/>
      </w:r>
      <w:r>
        <w:rPr>
          <w:noProof/>
        </w:rPr>
        <w:t>44</w:t>
      </w:r>
      <w:r>
        <w:rPr>
          <w:noProof/>
        </w:rPr>
        <w:fldChar w:fldCharType="end"/>
      </w:r>
    </w:p>
    <w:p w14:paraId="5C5A5FE4" w14:textId="77777777" w:rsidR="00C51F76" w:rsidRPr="00C51F76" w:rsidRDefault="00C51F76" w:rsidP="00C51F76">
      <w:pPr>
        <w:rPr>
          <w:rPrChange w:id="3" w:author="Ryan Lemos" w:date="2018-11-05T15:54:00Z">
            <w:rPr>
              <w:rFonts w:asciiTheme="minorHAnsi" w:eastAsiaTheme="minorEastAsia" w:hAnsiTheme="minorHAnsi"/>
              <w:caps w:val="0"/>
              <w:noProof/>
              <w:sz w:val="22"/>
              <w:szCs w:val="22"/>
              <w:lang w:eastAsia="pt-BR"/>
            </w:rPr>
          </w:rPrChange>
        </w:rPr>
        <w:pPrChange w:id="4" w:author="Ryan Lemos" w:date="2018-11-05T15:54:00Z">
          <w:pPr>
            <w:pStyle w:val="Sumrio2"/>
            <w:tabs>
              <w:tab w:val="left" w:pos="851"/>
              <w:tab w:val="right" w:leader="dot" w:pos="9061"/>
            </w:tabs>
          </w:pPr>
        </w:pPrChange>
      </w:pPr>
    </w:p>
    <w:p w14:paraId="237E2665" w14:textId="71BC329D" w:rsidR="00360C90" w:rsidRDefault="00360C90" w:rsidP="00702899">
      <w:pPr>
        <w:pStyle w:val="Sumrio1"/>
        <w:tabs>
          <w:tab w:val="left" w:pos="851"/>
          <w:tab w:val="right" w:leader="dot" w:pos="9061"/>
        </w:tabs>
        <w:rPr>
          <w:noProof/>
        </w:rPr>
      </w:pPr>
      <w:r>
        <w:rPr>
          <w:noProof/>
        </w:rPr>
        <w:t>7</w:t>
      </w:r>
      <w:r>
        <w:rPr>
          <w:rFonts w:asciiTheme="minorHAnsi" w:eastAsiaTheme="minorEastAsia" w:hAnsiTheme="minorHAns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_Toc528694981 \h </w:instrText>
      </w:r>
      <w:r>
        <w:rPr>
          <w:noProof/>
        </w:rPr>
      </w:r>
      <w:r>
        <w:rPr>
          <w:noProof/>
        </w:rPr>
        <w:fldChar w:fldCharType="separate"/>
      </w:r>
      <w:r>
        <w:rPr>
          <w:noProof/>
        </w:rPr>
        <w:t>46</w:t>
      </w:r>
      <w:r>
        <w:rPr>
          <w:noProof/>
        </w:rPr>
        <w:fldChar w:fldCharType="end"/>
      </w:r>
    </w:p>
    <w:p w14:paraId="5BEE9E94" w14:textId="77777777" w:rsidR="000A13DB" w:rsidRPr="000A13DB" w:rsidRDefault="000A13DB" w:rsidP="00702899">
      <w:pPr>
        <w:tabs>
          <w:tab w:val="left" w:pos="851"/>
        </w:tabs>
      </w:pPr>
    </w:p>
    <w:p w14:paraId="3993C476" w14:textId="6C46832E" w:rsidR="00360C90" w:rsidRDefault="00360C90" w:rsidP="00702899">
      <w:pPr>
        <w:pStyle w:val="Sumrio1"/>
        <w:tabs>
          <w:tab w:val="left" w:pos="851"/>
          <w:tab w:val="right" w:leader="dot" w:pos="9061"/>
        </w:tabs>
        <w:rPr>
          <w:noProof/>
        </w:rPr>
      </w:pPr>
      <w:r>
        <w:rPr>
          <w:noProof/>
        </w:rPr>
        <w:t>BIBLIOGRAFIA</w:t>
      </w:r>
      <w:r>
        <w:rPr>
          <w:noProof/>
        </w:rPr>
        <w:tab/>
      </w:r>
      <w:r>
        <w:rPr>
          <w:noProof/>
        </w:rPr>
        <w:fldChar w:fldCharType="begin"/>
      </w:r>
      <w:r>
        <w:rPr>
          <w:noProof/>
        </w:rPr>
        <w:instrText xml:space="preserve"> PAGEREF _Toc528694982 \h </w:instrText>
      </w:r>
      <w:r>
        <w:rPr>
          <w:noProof/>
        </w:rPr>
      </w:r>
      <w:r>
        <w:rPr>
          <w:noProof/>
        </w:rPr>
        <w:fldChar w:fldCharType="separate"/>
      </w:r>
      <w:r>
        <w:rPr>
          <w:noProof/>
        </w:rPr>
        <w:t>48</w:t>
      </w:r>
      <w:r>
        <w:rPr>
          <w:noProof/>
        </w:rPr>
        <w:fldChar w:fldCharType="end"/>
      </w:r>
    </w:p>
    <w:p w14:paraId="68237FBC" w14:textId="77777777" w:rsidR="000A13DB" w:rsidRPr="000A13DB" w:rsidRDefault="000A13DB" w:rsidP="00702899">
      <w:pPr>
        <w:tabs>
          <w:tab w:val="left" w:pos="851"/>
        </w:tabs>
      </w:pPr>
    </w:p>
    <w:p w14:paraId="74E4BF8D" w14:textId="76A8736F" w:rsidR="00360C90" w:rsidRDefault="00360C90" w:rsidP="00702899">
      <w:pPr>
        <w:pStyle w:val="Sumrio1"/>
        <w:tabs>
          <w:tab w:val="left" w:pos="851"/>
          <w:tab w:val="right" w:leader="dot" w:pos="9061"/>
        </w:tabs>
        <w:rPr>
          <w:rFonts w:asciiTheme="minorHAnsi" w:eastAsiaTheme="minorEastAsia" w:hAnsiTheme="minorHAns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_Toc528694983 \h </w:instrText>
      </w:r>
      <w:r>
        <w:rPr>
          <w:noProof/>
        </w:rPr>
      </w:r>
      <w:r>
        <w:rPr>
          <w:noProof/>
        </w:rPr>
        <w:fldChar w:fldCharType="separate"/>
      </w:r>
      <w:r>
        <w:rPr>
          <w:noProof/>
        </w:rPr>
        <w:t>51</w:t>
      </w:r>
      <w:r>
        <w:rPr>
          <w:noProof/>
        </w:rPr>
        <w:fldChar w:fldCharType="end"/>
      </w:r>
    </w:p>
    <w:p w14:paraId="2ED76129" w14:textId="1AC6E700" w:rsidR="002C7A0B" w:rsidRPr="00BE5291" w:rsidRDefault="003C5BA6" w:rsidP="00702899">
      <w:pPr>
        <w:pStyle w:val="Ttulo1"/>
        <w:numPr>
          <w:ilvl w:val="0"/>
          <w:numId w:val="0"/>
        </w:numPr>
        <w:tabs>
          <w:tab w:val="left" w:pos="851"/>
          <w:tab w:val="left" w:pos="879"/>
        </w:tabs>
        <w:jc w:val="both"/>
        <w:rPr>
          <w:rStyle w:val="Ttulo1Char"/>
          <w:szCs w:val="24"/>
        </w:rPr>
      </w:pPr>
      <w:r>
        <w:rPr>
          <w:rStyle w:val="Ttulo1Char"/>
          <w:szCs w:val="24"/>
        </w:rPr>
        <w:fldChar w:fldCharType="end"/>
      </w:r>
    </w:p>
    <w:p w14:paraId="74FB34C2" w14:textId="77777777" w:rsidR="002C7A0B" w:rsidRDefault="002C7A0B" w:rsidP="0005542D">
      <w:pPr>
        <w:pStyle w:val="Ttulodendicedeautoridades"/>
        <w:rPr>
          <w:rStyle w:val="Ttulo1Char"/>
          <w:sz w:val="28"/>
          <w:szCs w:val="28"/>
        </w:rPr>
      </w:pPr>
    </w:p>
    <w:p w14:paraId="6C0AFDAE" w14:textId="77777777" w:rsidR="002C7A0B" w:rsidRDefault="002C7A0B" w:rsidP="0005542D">
      <w:pPr>
        <w:pStyle w:val="Ttulodendicedeautoridades"/>
        <w:rPr>
          <w:rStyle w:val="Ttulo1Char"/>
          <w:sz w:val="28"/>
          <w:szCs w:val="28"/>
        </w:rPr>
        <w:sectPr w:rsidR="002C7A0B" w:rsidSect="00C1350C">
          <w:headerReference w:type="default" r:id="rId11"/>
          <w:pgSz w:w="11906" w:h="16838"/>
          <w:pgMar w:top="1701" w:right="1134" w:bottom="1134" w:left="1701" w:header="1134" w:footer="567" w:gutter="0"/>
          <w:cols w:space="708"/>
          <w:docGrid w:linePitch="360"/>
        </w:sectPr>
      </w:pPr>
    </w:p>
    <w:p w14:paraId="1BB87327" w14:textId="0D6B7308" w:rsidR="00674022" w:rsidRPr="006A6D09" w:rsidRDefault="00674022" w:rsidP="00674022">
      <w:pPr>
        <w:pStyle w:val="Ttulo1"/>
        <w:rPr>
          <w:rFonts w:cs="Times New Roman"/>
          <w:szCs w:val="24"/>
        </w:rPr>
      </w:pPr>
      <w:bookmarkStart w:id="5" w:name="_Ref528267984"/>
      <w:bookmarkStart w:id="6" w:name="_Toc528694944"/>
      <w:r w:rsidRPr="006A6D09">
        <w:rPr>
          <w:rFonts w:cs="Times New Roman"/>
          <w:szCs w:val="24"/>
        </w:rPr>
        <w:lastRenderedPageBreak/>
        <w:t>INTRODUÇÃO</w:t>
      </w:r>
      <w:bookmarkEnd w:id="5"/>
      <w:bookmarkEnd w:id="6"/>
    </w:p>
    <w:p w14:paraId="0E265844" w14:textId="3698A95E" w:rsidR="00674022" w:rsidRDefault="00674022" w:rsidP="00674022"/>
    <w:p w14:paraId="2994BAF5" w14:textId="71C4AC3F" w:rsidR="004A4EB9" w:rsidRDefault="004A4EB9" w:rsidP="00674022">
      <w:r>
        <w:t>A tecnologia tem influenciado e modificado a maneira em que se ensina. Com o advento de uma geração conectada, crianças e jovens</w:t>
      </w:r>
      <w:r w:rsidR="00C24435">
        <w:t xml:space="preserve"> tem acesso cada vez mais cedo a tecnologias. Isso faz com que se estabeleça novas possibilidades de se adquirir conhecimento, por um outro meio diferente ao convencional. “A integração das tecnologias digitais na educação precisa ser feita de modo criativo e crítico, buscando desenvolver a autonomia e a reflexão dos seus envolvidos, para que não sejam apenas receptores de informações”. </w:t>
      </w:r>
      <w:sdt>
        <w:sdtPr>
          <w:id w:val="-2046441074"/>
          <w:citation/>
        </w:sdtPr>
        <w:sdtContent>
          <w:r w:rsidR="00C24435">
            <w:fldChar w:fldCharType="begin"/>
          </w:r>
          <w:r w:rsidR="00F75119">
            <w:instrText xml:space="preserve">CITATION Lil15 \p 29 \l 1046 </w:instrText>
          </w:r>
          <w:r w:rsidR="00C24435">
            <w:fldChar w:fldCharType="separate"/>
          </w:r>
          <w:r w:rsidR="00752E3D">
            <w:rPr>
              <w:noProof/>
            </w:rPr>
            <w:t xml:space="preserve">(BACICH </w:t>
          </w:r>
          <w:r w:rsidR="00752E3D">
            <w:rPr>
              <w:i/>
              <w:iCs/>
              <w:noProof/>
            </w:rPr>
            <w:t>et al.</w:t>
          </w:r>
          <w:r w:rsidR="00752E3D">
            <w:rPr>
              <w:noProof/>
            </w:rPr>
            <w:t>, 2015, p. 29)</w:t>
          </w:r>
          <w:r w:rsidR="00C24435">
            <w:fldChar w:fldCharType="end"/>
          </w:r>
        </w:sdtContent>
      </w:sdt>
      <w:r w:rsidR="00C24435">
        <w:t>.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sdt>
        <w:sdtPr>
          <w:id w:val="-1467744266"/>
          <w:citation/>
        </w:sdtPr>
        <w:sdtContent>
          <w:r w:rsidR="00F75119">
            <w:fldChar w:fldCharType="begin"/>
          </w:r>
          <w:r w:rsidR="00F75119">
            <w:instrText xml:space="preserve"> CITATION Lil15 \l 1046 </w:instrText>
          </w:r>
          <w:r w:rsidR="00F75119">
            <w:fldChar w:fldCharType="separate"/>
          </w:r>
          <w:r w:rsidR="00752E3D">
            <w:rPr>
              <w:noProof/>
            </w:rPr>
            <w:t xml:space="preserve">(BACICH </w:t>
          </w:r>
          <w:r w:rsidR="00752E3D">
            <w:rPr>
              <w:i/>
              <w:iCs/>
              <w:noProof/>
            </w:rPr>
            <w:t>et al.</w:t>
          </w:r>
          <w:r w:rsidR="00752E3D">
            <w:rPr>
              <w:noProof/>
            </w:rPr>
            <w:t>, 2015)</w:t>
          </w:r>
          <w:r w:rsidR="00F75119">
            <w:fldChar w:fldCharType="end"/>
          </w:r>
        </w:sdtContent>
      </w:sdt>
      <w:r w:rsidR="00F75119">
        <w:t>.</w:t>
      </w:r>
    </w:p>
    <w:p w14:paraId="10225DDB" w14:textId="00E46A15" w:rsidR="00BA3F09" w:rsidRDefault="00C24435" w:rsidP="00674022">
      <w:r>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ins w:id="7" w:author="Ryan Lemos" w:date="2018-11-05T15:52:00Z">
        <w:r w:rsidR="00D86F49">
          <w:t xml:space="preserve"> e fala</w:t>
        </w:r>
      </w:ins>
      <w:r w:rsidR="00F1197C">
        <w:t xml:space="preserve"> de uma língua. Algumas escolas têm moldado sua metodologia de ensino para se adequar a evolução</w:t>
      </w:r>
      <w:r w:rsidR="00DF7624">
        <w:t xml:space="preserve"> tecnológica. Um exemplo disso é a escola</w:t>
      </w:r>
      <w:r w:rsidR="00F1197C">
        <w:t xml:space="preserve"> </w:t>
      </w:r>
      <w:proofErr w:type="spellStart"/>
      <w:r w:rsidR="00F1197C">
        <w:t>Wizard</w:t>
      </w:r>
      <w:proofErr w:type="spellEnd"/>
      <w:r w:rsidR="00DF7624">
        <w:t xml:space="preserve">, como descrito na subseção </w:t>
      </w:r>
      <w:r w:rsidR="00DF7624">
        <w:fldChar w:fldCharType="begin"/>
      </w:r>
      <w:r w:rsidR="00DF7624">
        <w:instrText xml:space="preserve"> REF _Ref527667254 \r \h </w:instrText>
      </w:r>
      <w:r w:rsidR="00DF7624">
        <w:fldChar w:fldCharType="separate"/>
      </w:r>
      <w:r w:rsidR="00DF7624">
        <w:t>5.1.2</w:t>
      </w:r>
      <w:r w:rsidR="00DF7624">
        <w:fldChar w:fldCharType="end"/>
      </w:r>
      <w:r w:rsidR="00DF7624">
        <w:t>,</w:t>
      </w:r>
      <w:r w:rsidR="00F1197C">
        <w:t xml:space="preserve"> que utiliza de uma variedade de ferramentas tecnológicas a fim de proporcionar um processo de aprendizagem que transcende a sala de aula </w:t>
      </w:r>
      <w:sdt>
        <w:sdtPr>
          <w:id w:val="889232453"/>
          <w:citation/>
        </w:sdtPr>
        <w:sdtContent>
          <w:r w:rsidR="00F1197C">
            <w:fldChar w:fldCharType="begin"/>
          </w:r>
          <w:r w:rsidR="00F1197C">
            <w:instrText xml:space="preserve">CITATION Wiz171 \l 1046 </w:instrText>
          </w:r>
          <w:r w:rsidR="00F1197C">
            <w:fldChar w:fldCharType="separate"/>
          </w:r>
          <w:r w:rsidR="00752E3D">
            <w:rPr>
              <w:noProof/>
            </w:rPr>
            <w:t>(WIZARD, 2017a)</w:t>
          </w:r>
          <w:r w:rsidR="00F1197C">
            <w:fldChar w:fldCharType="end"/>
          </w:r>
        </w:sdtContent>
      </w:sdt>
      <w:r w:rsidR="00720527">
        <w:t>,</w:t>
      </w:r>
      <w:r w:rsidR="00DD52A3">
        <w:t xml:space="preserve"> </w:t>
      </w:r>
      <w:r w:rsidR="00720527">
        <w:t>porém,</w:t>
      </w:r>
      <w:r w:rsidR="00DD52A3">
        <w:t xml:space="preserve"> algumas escolas não possuem sistema para </w:t>
      </w:r>
      <w:r w:rsidR="008E7C40">
        <w:t>aux</w:t>
      </w:r>
      <w:r w:rsidR="00720527">
        <w:t>í</w:t>
      </w:r>
      <w:r w:rsidR="008E7C40">
        <w:t xml:space="preserve">lio nos processos de ensino e aprendizagem de uma língua. </w:t>
      </w:r>
    </w:p>
    <w:p w14:paraId="4D02F463" w14:textId="4C0E18B1" w:rsidR="00095BB3" w:rsidRDefault="008E7C40" w:rsidP="006A3641">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BB0CD7">
        <w:t xml:space="preserve"> </w:t>
      </w:r>
      <w:r w:rsidR="006C4152">
        <w:t>E, portanto,</w:t>
      </w:r>
      <w:r w:rsidR="00EB64E9">
        <w:t xml:space="preserve"> através deste trabalho</w:t>
      </w:r>
      <w:r w:rsidR="00720527">
        <w:t>,</w:t>
      </w:r>
      <w:r w:rsidR="00EB64E9">
        <w:t xml:space="preserve"> </w:t>
      </w:r>
      <w:r w:rsidR="00BB0CD7">
        <w:t xml:space="preserve">pretende-se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B9384C">
        <w:t xml:space="preserve">que visa sanar </w:t>
      </w:r>
      <w:r w:rsidR="006A3641">
        <w:t>a</w:t>
      </w:r>
      <w:r w:rsidR="00B9384C">
        <w:t xml:space="preserve"> falta de</w:t>
      </w:r>
      <w:r w:rsidR="00423A20">
        <w:t>sse</w:t>
      </w:r>
      <w:r w:rsidR="00B9384C">
        <w:t xml:space="preserve"> apoio informatizado</w:t>
      </w:r>
      <w:r w:rsidR="00720527">
        <w:t xml:space="preserve"> e e</w:t>
      </w:r>
      <w:r w:rsidR="006A3641">
        <w:t xml:space="preserve">spera-se com esse ambiente, </w:t>
      </w:r>
      <w:r w:rsidR="00F72E97">
        <w:t>apoiar</w:t>
      </w:r>
      <w:r w:rsidR="006A3641">
        <w:t xml:space="preserve"> professores e alunos</w:t>
      </w:r>
      <w:r w:rsidR="00DF2349">
        <w:t>.</w:t>
      </w:r>
      <w:r w:rsidR="005808CA">
        <w:t xml:space="preserve"> </w:t>
      </w:r>
      <w:r w:rsidR="00DF2349">
        <w:t>Nesse ambiente será p</w:t>
      </w:r>
      <w:r w:rsidR="009C5DEA">
        <w:t xml:space="preserve">ossível ao professor auxiliar seus alunos, alunos esses que serão divididos por suas turmas como no Google </w:t>
      </w:r>
      <w:proofErr w:type="spellStart"/>
      <w:r w:rsidR="009C5DEA">
        <w:t>ClassRoom</w:t>
      </w:r>
      <w:proofErr w:type="spellEnd"/>
      <w:r w:rsidR="009C5DEA">
        <w:t xml:space="preserve"> (subseção </w:t>
      </w:r>
      <w:r w:rsidR="009C5DEA">
        <w:fldChar w:fldCharType="begin"/>
      </w:r>
      <w:r w:rsidR="009C5DEA">
        <w:instrText xml:space="preserve"> REF _Ref527667254 \r \h </w:instrText>
      </w:r>
      <w:r w:rsidR="009C5DEA">
        <w:fldChar w:fldCharType="separate"/>
      </w:r>
      <w:r w:rsidR="009C5DEA">
        <w:t>5.1.2</w:t>
      </w:r>
      <w:r w:rsidR="009C5DEA">
        <w:fldChar w:fldCharType="end"/>
      </w:r>
      <w:r w:rsidR="009C5DEA">
        <w:t>)</w:t>
      </w:r>
      <w:r w:rsidR="00171370">
        <w:t>. Seja no compartilhamento de materiais ou buscando sanar dúvidas sobre conteúdo</w:t>
      </w:r>
      <w:r w:rsidR="00D52513">
        <w:t>s</w:t>
      </w:r>
      <w:r w:rsidR="00171370">
        <w:t>.</w:t>
      </w:r>
      <w:r w:rsidR="00D52513">
        <w:t xml:space="preserve"> Ainda possibilitará ao professor a criação automatizada de provas e testes por meio de um</w:t>
      </w:r>
      <w:r w:rsidR="00171370">
        <w:t xml:space="preserve"> </w:t>
      </w:r>
      <w:r w:rsidR="00853C68">
        <w:t>banco de questões</w:t>
      </w:r>
      <w:r w:rsidR="00D116A2">
        <w:t>.</w:t>
      </w:r>
      <w:r w:rsidR="00DF2349">
        <w:t xml:space="preserve"> </w:t>
      </w:r>
      <w:r w:rsidR="0026019F">
        <w:t>Aos alunos será possível</w:t>
      </w:r>
      <w:r w:rsidR="00441AED">
        <w:t xml:space="preserve"> praticar a escuta e leitura por meio de testes</w:t>
      </w:r>
      <w:r w:rsidR="00E50EAA">
        <w:t xml:space="preserve"> </w:t>
      </w:r>
      <w:r w:rsidR="00E50EAA" w:rsidRPr="00E95C78">
        <w:rPr>
          <w:i/>
        </w:rPr>
        <w:t>on</w:t>
      </w:r>
      <w:r w:rsidR="00720527" w:rsidRPr="00E95C78">
        <w:rPr>
          <w:i/>
        </w:rPr>
        <w:t>-</w:t>
      </w:r>
      <w:r w:rsidR="00E50EAA" w:rsidRPr="00E95C78">
        <w:rPr>
          <w:i/>
        </w:rPr>
        <w:t>line</w:t>
      </w:r>
      <w:r w:rsidR="00E50EAA">
        <w:t>, bem como acompanhar seu desempenho em cada etapa de aprendizado (leitura, escrita</w:t>
      </w:r>
      <w:ins w:id="8" w:author="Ryan Lemos" w:date="2018-11-05T20:09:00Z">
        <w:r w:rsidR="00017C3F">
          <w:t>, fala</w:t>
        </w:r>
      </w:ins>
      <w:r w:rsidR="00E50EAA">
        <w:t xml:space="preserve"> e entendimento).</w:t>
      </w:r>
    </w:p>
    <w:p w14:paraId="5B763F7E" w14:textId="1CE4E74A" w:rsidR="00C24435" w:rsidRDefault="007E27A6" w:rsidP="006A3641">
      <w:r>
        <w:t>Ainda</w:t>
      </w:r>
      <w:r w:rsidR="00D50799">
        <w:t xml:space="preserve"> para o desenvolvimento deste ambiente </w:t>
      </w:r>
      <w:r>
        <w:t>pretende</w:t>
      </w:r>
      <w:r w:rsidR="00720527">
        <w:t>-se</w:t>
      </w:r>
      <w:r w:rsidR="00D50799">
        <w:t xml:space="preserve"> fazer uso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(subseções </w:t>
      </w:r>
      <w:r w:rsidR="00A2494E">
        <w:lastRenderedPageBreak/>
        <w:fldChar w:fldCharType="begin"/>
      </w:r>
      <w:r w:rsidR="00A2494E">
        <w:instrText xml:space="preserve"> REF _Ref528268444 \r \h </w:instrText>
      </w:r>
      <w:r w:rsidR="00A2494E">
        <w:fldChar w:fldCharType="separate"/>
      </w:r>
      <w:r w:rsidR="00A2494E">
        <w:t>5.2.3.4</w:t>
      </w:r>
      <w:r w:rsidR="00A2494E">
        <w:fldChar w:fldCharType="end"/>
      </w:r>
      <w:r w:rsidR="00A2494E">
        <w:t xml:space="preserve"> e </w:t>
      </w:r>
      <w:r w:rsidR="00A2494E">
        <w:fldChar w:fldCharType="begin"/>
      </w:r>
      <w:r w:rsidR="00A2494E">
        <w:instrText xml:space="preserve"> REF _Ref527668666 \r \h </w:instrText>
      </w:r>
      <w:r w:rsidR="00A2494E">
        <w:fldChar w:fldCharType="separate"/>
      </w:r>
      <w:r w:rsidR="00A2494E">
        <w:t>5.2.3.5</w:t>
      </w:r>
      <w:r w:rsidR="00A2494E">
        <w:fldChar w:fldCharType="end"/>
      </w:r>
      <w:r w:rsidR="00A2494E">
        <w:t xml:space="preserve"> consecutivamente)</w:t>
      </w:r>
      <w:r w:rsidR="00953BC6">
        <w:t xml:space="preserve">. Ao final </w:t>
      </w:r>
      <w:r w:rsidR="00A2494E">
        <w:t>do desenvolvimento</w:t>
      </w:r>
      <w:r w:rsidR="00953BC6">
        <w:t xml:space="preserve"> se</w:t>
      </w:r>
      <w:r w:rsidR="00A2494E">
        <w:t xml:space="preserve"> espera </w:t>
      </w:r>
      <w:r w:rsidR="005504EB">
        <w:t>ter uma noção de como é utilizar essa técnica, quais dificuldades</w:t>
      </w:r>
      <w:r w:rsidR="00755BB9">
        <w:t xml:space="preserve"> e melhorias</w:t>
      </w:r>
      <w:r w:rsidR="005504EB">
        <w:t xml:space="preserve"> foram encontradas </w:t>
      </w:r>
      <w:r w:rsidR="00755BB9">
        <w:t xml:space="preserve">no processo de desenvolvimento. </w:t>
      </w:r>
      <w:r w:rsidR="00143E1C">
        <w:t>Assim almeja-se</w:t>
      </w:r>
      <w:r w:rsidR="006F5C5F">
        <w:t xml:space="preserve"> produzir uma</w:t>
      </w:r>
      <w:r w:rsidR="00143E1C">
        <w:t xml:space="preserve"> </w:t>
      </w:r>
      <w:r w:rsidR="006F5C5F">
        <w:t>avaliação pessoal dessa experi</w:t>
      </w:r>
      <w:r w:rsidR="00720527">
        <w:t>ê</w:t>
      </w:r>
      <w:r w:rsidR="006F5C5F">
        <w:t xml:space="preserve">ncia, </w:t>
      </w:r>
      <w:r w:rsidR="00131C27">
        <w:t>visando ajudar outros programadores no momento de escolha dessa metodologia ágil.</w:t>
      </w:r>
      <w:r w:rsidR="00953BC6">
        <w:t xml:space="preserve"> </w:t>
      </w:r>
    </w:p>
    <w:p w14:paraId="0D078E53" w14:textId="50572F6F" w:rsidR="000355D3" w:rsidRPr="006A6D09" w:rsidRDefault="00D82EF8" w:rsidP="006A3641">
      <w:r>
        <w:t>Este trabalho está dividido de maneira a contemplar a introdução</w:t>
      </w:r>
      <w:r w:rsidR="009E7024">
        <w:t xml:space="preserve"> (</w:t>
      </w:r>
      <w:r w:rsidR="00720527">
        <w:t xml:space="preserve">capítulo </w:t>
      </w:r>
      <w:r w:rsidR="0069440C">
        <w:fldChar w:fldCharType="begin"/>
      </w:r>
      <w:r w:rsidR="0069440C">
        <w:instrText xml:space="preserve"> REF _Ref528267984 \r \h </w:instrText>
      </w:r>
      <w:r w:rsidR="0069440C">
        <w:fldChar w:fldCharType="separate"/>
      </w:r>
      <w:r w:rsidR="0069440C">
        <w:t>1</w:t>
      </w:r>
      <w:r w:rsidR="0069440C">
        <w:fldChar w:fldCharType="end"/>
      </w:r>
      <w:r w:rsidR="009E7024">
        <w:t>), o tema e o problema que este trabalho busca solucionar (</w:t>
      </w:r>
      <w:r w:rsidR="00720527">
        <w:t xml:space="preserve">capítulo </w:t>
      </w:r>
      <w:r w:rsidR="0069440C">
        <w:fldChar w:fldCharType="begin"/>
      </w:r>
      <w:r w:rsidR="0069440C">
        <w:instrText xml:space="preserve"> REF _Ref528267991 \r \h </w:instrText>
      </w:r>
      <w:r w:rsidR="0069440C">
        <w:fldChar w:fldCharType="separate"/>
      </w:r>
      <w:r w:rsidR="0069440C">
        <w:t>2</w:t>
      </w:r>
      <w:r w:rsidR="0069440C">
        <w:fldChar w:fldCharType="end"/>
      </w:r>
      <w:r w:rsidR="0069440C">
        <w:t>)</w:t>
      </w:r>
      <w:r w:rsidR="000141C1">
        <w:t>;</w:t>
      </w:r>
      <w:r w:rsidR="00CF7A31">
        <w:t xml:space="preserve"> o porque este trabalho se justifica</w:t>
      </w:r>
      <w:r w:rsidR="00C42949">
        <w:t xml:space="preserve">, </w:t>
      </w:r>
      <w:r w:rsidR="00A606E6">
        <w:t>apontando</w:t>
      </w:r>
      <w:r w:rsidR="00C42949">
        <w:t xml:space="preserve"> o que se espera colaborar com este trabalho</w:t>
      </w:r>
      <w:r w:rsidR="00520D4A">
        <w:t xml:space="preserve"> (</w:t>
      </w:r>
      <w:r w:rsidR="00720527">
        <w:t xml:space="preserve">capítulo </w:t>
      </w:r>
      <w:r w:rsidR="00520D4A">
        <w:fldChar w:fldCharType="begin"/>
      </w:r>
      <w:r w:rsidR="00520D4A">
        <w:instrText xml:space="preserve"> REF _Ref528268974 \r \h </w:instrText>
      </w:r>
      <w:r w:rsidR="00520D4A">
        <w:fldChar w:fldCharType="separate"/>
      </w:r>
      <w:r w:rsidR="00520D4A">
        <w:t>3</w:t>
      </w:r>
      <w:r w:rsidR="00520D4A">
        <w:fldChar w:fldCharType="end"/>
      </w:r>
      <w:r w:rsidR="00520D4A">
        <w:t>)</w:t>
      </w:r>
      <w:r w:rsidR="000141C1">
        <w:t>;</w:t>
      </w:r>
      <w:r w:rsidR="006C005E">
        <w:t xml:space="preserve"> os objetivos</w:t>
      </w:r>
      <w:r w:rsidR="000141C1">
        <w:t xml:space="preserve"> a serem alcançados no momento de conclusão deste trabalho (</w:t>
      </w:r>
      <w:r w:rsidR="00720527">
        <w:t xml:space="preserve">capítulo </w:t>
      </w:r>
      <w:r w:rsidR="000141C1">
        <w:fldChar w:fldCharType="begin"/>
      </w:r>
      <w:r w:rsidR="000141C1">
        <w:instrText xml:space="preserve"> REF _Ref528269048 \r \h </w:instrText>
      </w:r>
      <w:r w:rsidR="000141C1">
        <w:fldChar w:fldCharType="separate"/>
      </w:r>
      <w:r w:rsidR="000141C1">
        <w:t>4</w:t>
      </w:r>
      <w:r w:rsidR="000141C1">
        <w:fldChar w:fldCharType="end"/>
      </w:r>
      <w:r w:rsidR="000141C1">
        <w:t>);</w:t>
      </w:r>
      <w:r w:rsidR="004E2974">
        <w:t xml:space="preserve"> a base teórica para o desenvolvimento deste trabalho (</w:t>
      </w:r>
      <w:r w:rsidR="00720527">
        <w:t xml:space="preserve">capítulo </w:t>
      </w:r>
      <w:r w:rsidR="004E2974">
        <w:fldChar w:fldCharType="begin"/>
      </w:r>
      <w:r w:rsidR="004E2974">
        <w:instrText xml:space="preserve"> REF _Ref528269096 \r \h </w:instrText>
      </w:r>
      <w:r w:rsidR="004E2974">
        <w:fldChar w:fldCharType="separate"/>
      </w:r>
      <w:r w:rsidR="004E2974">
        <w:t>5</w:t>
      </w:r>
      <w:r w:rsidR="004E2974">
        <w:fldChar w:fldCharType="end"/>
      </w:r>
      <w:r w:rsidR="004E2974">
        <w:t xml:space="preserve">); </w:t>
      </w:r>
      <w:r w:rsidR="00B721EE">
        <w:t>os métodos utilizados para o alcance dos objetivos deste trabalho, bem como</w:t>
      </w:r>
      <w:r w:rsidR="00A8219D">
        <w:t xml:space="preserve"> a listagem das tarefas a serem feitas para concepção deste trabalho (</w:t>
      </w:r>
      <w:r w:rsidR="00720527">
        <w:t xml:space="preserve">capítulo </w:t>
      </w:r>
      <w:r w:rsidR="00A8219D">
        <w:fldChar w:fldCharType="begin"/>
      </w:r>
      <w:r w:rsidR="00A8219D">
        <w:instrText xml:space="preserve"> REF _Ref528269215 \r \h </w:instrText>
      </w:r>
      <w:r w:rsidR="00A8219D">
        <w:fldChar w:fldCharType="separate"/>
      </w:r>
      <w:r w:rsidR="00A8219D">
        <w:t>6</w:t>
      </w:r>
      <w:r w:rsidR="00A8219D">
        <w:fldChar w:fldCharType="end"/>
      </w:r>
      <w:r w:rsidR="00A8219D">
        <w:t xml:space="preserve">); </w:t>
      </w:r>
      <w:del w:id="9" w:author="Ryan Lemos" w:date="2018-11-05T20:10:00Z">
        <w:r w:rsidR="00A8219D" w:rsidDel="00017C3F">
          <w:delText>bem como</w:delText>
        </w:r>
      </w:del>
      <w:r w:rsidR="00A8219D">
        <w:t xml:space="preserve"> o cronograma proposto</w:t>
      </w:r>
      <w:r w:rsidR="002C1266">
        <w:t xml:space="preserve"> (</w:t>
      </w:r>
      <w:r w:rsidR="00720527">
        <w:t xml:space="preserve">capítulo </w:t>
      </w:r>
      <w:r w:rsidR="002C1266">
        <w:fldChar w:fldCharType="begin"/>
      </w:r>
      <w:r w:rsidR="002C1266">
        <w:instrText xml:space="preserve"> REF _Ref528269296 \r \h </w:instrText>
      </w:r>
      <w:r w:rsidR="002C1266">
        <w:fldChar w:fldCharType="separate"/>
      </w:r>
      <w:r w:rsidR="002C1266">
        <w:t>7</w:t>
      </w:r>
      <w:r w:rsidR="002C1266">
        <w:fldChar w:fldCharType="end"/>
      </w:r>
      <w:r w:rsidR="002C1266">
        <w:t>)</w:t>
      </w:r>
      <w:r w:rsidR="00A8219D">
        <w:t xml:space="preserve"> para </w:t>
      </w:r>
      <w:r w:rsidR="002C1266">
        <w:t>execução das tarefas descritas n</w:t>
      </w:r>
      <w:r w:rsidR="00720527">
        <w:t>o</w:t>
      </w:r>
      <w:r w:rsidR="002C1266">
        <w:t xml:space="preserve"> </w:t>
      </w:r>
      <w:r w:rsidR="00720527">
        <w:t xml:space="preserve">capítulo </w:t>
      </w:r>
      <w:r w:rsidR="002C1266">
        <w:fldChar w:fldCharType="begin"/>
      </w:r>
      <w:r w:rsidR="002C1266">
        <w:instrText xml:space="preserve"> REF _Ref528269215 \r \h </w:instrText>
      </w:r>
      <w:r w:rsidR="002C1266">
        <w:fldChar w:fldCharType="separate"/>
      </w:r>
      <w:r w:rsidR="002C1266">
        <w:t>6</w:t>
      </w:r>
      <w:r w:rsidR="002C1266">
        <w:fldChar w:fldCharType="end"/>
      </w:r>
      <w:r w:rsidR="006C31B4">
        <w:t xml:space="preserve">; e por </w:t>
      </w:r>
      <w:r w:rsidR="003D0104">
        <w:t>ú</w:t>
      </w:r>
      <w:r w:rsidR="006C31B4">
        <w:t>ltimo a bibliografia em que este trabalho se baseia</w:t>
      </w:r>
      <w:r w:rsidR="00095BB3">
        <w:t>.</w:t>
      </w:r>
    </w:p>
    <w:p w14:paraId="7014EBE9" w14:textId="77777777" w:rsidR="00674022" w:rsidRPr="006A6D09" w:rsidRDefault="00674022" w:rsidP="008947B5">
      <w:pPr>
        <w:ind w:firstLine="0"/>
      </w:pPr>
      <w:r w:rsidRPr="006A6D09">
        <w:br w:type="page"/>
      </w:r>
    </w:p>
    <w:p w14:paraId="2F45BFB2" w14:textId="2442B6F7" w:rsidR="00D61CB9" w:rsidRDefault="00D61CB9" w:rsidP="00D61CB9">
      <w:pPr>
        <w:pStyle w:val="Ttulo1"/>
      </w:pPr>
      <w:bookmarkStart w:id="10" w:name="_Ref528267991"/>
      <w:bookmarkStart w:id="11" w:name="_Toc528694945"/>
      <w:r>
        <w:lastRenderedPageBreak/>
        <w:t>Tema</w:t>
      </w:r>
      <w:r w:rsidR="008A58C6">
        <w:t xml:space="preserve"> e problema</w:t>
      </w:r>
      <w:bookmarkEnd w:id="10"/>
      <w:bookmarkEnd w:id="11"/>
    </w:p>
    <w:p w14:paraId="5D446628" w14:textId="77777777" w:rsidR="001D34B2" w:rsidRDefault="001D34B2" w:rsidP="006F2907"/>
    <w:p w14:paraId="2E71D83E" w14:textId="2BFFB1AC" w:rsidR="006F2907" w:rsidRDefault="0026290C" w:rsidP="006F2907">
      <w:r>
        <w:t>Ne</w:t>
      </w:r>
      <w:r w:rsidR="00AD30A5">
        <w:t>st</w:t>
      </w:r>
      <w:r w:rsidR="00720527">
        <w:t>e</w:t>
      </w:r>
      <w:r w:rsidR="001627EC">
        <w:t xml:space="preserve"> </w:t>
      </w:r>
      <w:r w:rsidR="00720527">
        <w:t xml:space="preserve">capítulo </w:t>
      </w:r>
      <w:r w:rsidR="00B73CDF">
        <w:t>apresenta</w:t>
      </w:r>
      <w:r>
        <w:t>m-se</w:t>
      </w:r>
      <w:r w:rsidR="00B73CDF">
        <w:t xml:space="preserve"> o tema e o problema deste </w:t>
      </w:r>
      <w:r>
        <w:t>projeto</w:t>
      </w:r>
      <w:r w:rsidR="00B73CDF">
        <w:t>.</w:t>
      </w:r>
    </w:p>
    <w:p w14:paraId="64FB3C6A" w14:textId="77777777" w:rsidR="001D34B2" w:rsidRPr="006F2907" w:rsidRDefault="001D34B2" w:rsidP="006F2907"/>
    <w:p w14:paraId="38DEA504" w14:textId="4E8FC76E" w:rsidR="00B73CDF" w:rsidRDefault="00B73CDF" w:rsidP="00B73CDF">
      <w:pPr>
        <w:pStyle w:val="Ttulo2"/>
      </w:pPr>
      <w:bookmarkStart w:id="12" w:name="_Toc528694946"/>
      <w:r>
        <w:t>Tema</w:t>
      </w:r>
      <w:bookmarkEnd w:id="12"/>
    </w:p>
    <w:p w14:paraId="006D3FCB" w14:textId="77777777" w:rsidR="001D34B2" w:rsidRDefault="001D34B2" w:rsidP="001D34B2"/>
    <w:p w14:paraId="1DB584D8" w14:textId="57B61C6C" w:rsidR="001D34B2" w:rsidRDefault="001D34B2" w:rsidP="001D34B2">
      <w:r>
        <w:t xml:space="preserve">Desenvolvimento </w:t>
      </w:r>
      <w:r w:rsidRPr="00EB1513">
        <w:rPr>
          <w:i/>
        </w:rPr>
        <w:t>web</w:t>
      </w:r>
      <w:r>
        <w:t xml:space="preserve"> com técnicas ágeis.</w:t>
      </w:r>
    </w:p>
    <w:p w14:paraId="7CE2A3DE" w14:textId="77777777" w:rsidR="001D34B2" w:rsidRPr="001D34B2" w:rsidRDefault="001D34B2" w:rsidP="001D34B2"/>
    <w:p w14:paraId="71A77CBC" w14:textId="09E43A66" w:rsidR="00D61CB9" w:rsidRDefault="00D61CB9" w:rsidP="001D34B2">
      <w:pPr>
        <w:pStyle w:val="Ttulo2"/>
      </w:pPr>
      <w:bookmarkStart w:id="13" w:name="_Toc528694947"/>
      <w:r>
        <w:t>Problema</w:t>
      </w:r>
      <w:bookmarkEnd w:id="13"/>
    </w:p>
    <w:p w14:paraId="13A10EFC" w14:textId="77777777" w:rsidR="007C351E" w:rsidRPr="007C351E" w:rsidRDefault="007C351E" w:rsidP="007C351E"/>
    <w:p w14:paraId="41691CB3" w14:textId="09276BC6" w:rsidR="00D61CB9" w:rsidRDefault="00D61CB9" w:rsidP="00D61CB9">
      <w:r>
        <w:t xml:space="preserve">Quais os benefícios e dificuldades de se utilizar técnica </w:t>
      </w:r>
      <w:proofErr w:type="spellStart"/>
      <w:r w:rsidRPr="002F2A2C">
        <w:rPr>
          <w:i/>
        </w:rPr>
        <w:t>eXtreme</w:t>
      </w:r>
      <w:proofErr w:type="spellEnd"/>
      <w:r w:rsidRPr="002F2A2C">
        <w:rPr>
          <w:i/>
        </w:rPr>
        <w:t xml:space="preserve"> </w:t>
      </w:r>
      <w:proofErr w:type="spellStart"/>
      <w:r w:rsidRPr="002F2A2C">
        <w:rPr>
          <w:i/>
        </w:rPr>
        <w:t>Programming</w:t>
      </w:r>
      <w:proofErr w:type="spellEnd"/>
      <w:r>
        <w:t xml:space="preserve"> (XP) de desenvolvimento ágil para criação de um </w:t>
      </w:r>
      <w:del w:id="14" w:author="Ryan Lemos" w:date="2018-11-05T20:12:00Z">
        <w:r w:rsidDel="00017C3F">
          <w:delText xml:space="preserve">sistema </w:delText>
        </w:r>
      </w:del>
      <w:ins w:id="15" w:author="Ryan Lemos" w:date="2018-11-05T20:12:00Z">
        <w:r w:rsidR="00017C3F">
          <w:t>ambiente</w:t>
        </w:r>
        <w:r w:rsidR="00017C3F">
          <w:t xml:space="preserve"> </w:t>
        </w:r>
      </w:ins>
      <w:r w:rsidRPr="00EB3475">
        <w:rPr>
          <w:i/>
        </w:rPr>
        <w:t>web</w:t>
      </w:r>
      <w:r>
        <w:t xml:space="preserve"> que auxili</w:t>
      </w:r>
      <w:r w:rsidR="00720527">
        <w:t>e</w:t>
      </w:r>
      <w:r>
        <w:t xml:space="preserve"> na aprendizagem de língua inglesa?</w:t>
      </w:r>
      <w:r w:rsidR="00D8016C">
        <w:t xml:space="preserve">  </w:t>
      </w:r>
    </w:p>
    <w:p w14:paraId="4EB73C94" w14:textId="77777777" w:rsidR="00E535D5" w:rsidRDefault="00E535D5" w:rsidP="00D61CB9"/>
    <w:p w14:paraId="78911370" w14:textId="28B4A423" w:rsidR="007C351E" w:rsidRDefault="00E535D5" w:rsidP="00F74C23">
      <w:pPr>
        <w:spacing w:after="160" w:line="259" w:lineRule="auto"/>
        <w:ind w:firstLine="0"/>
        <w:jc w:val="left"/>
        <w:outlineLvl w:val="9"/>
      </w:pPr>
      <w:r>
        <w:br w:type="page"/>
      </w:r>
    </w:p>
    <w:p w14:paraId="642B171B" w14:textId="2BBFBBF2" w:rsidR="00D61CB9" w:rsidRDefault="00D61CB9" w:rsidP="00D61CB9">
      <w:pPr>
        <w:pStyle w:val="Ttulo1"/>
      </w:pPr>
      <w:bookmarkStart w:id="16" w:name="_Ref528268974"/>
      <w:bookmarkStart w:id="17" w:name="_Toc528694948"/>
      <w:r>
        <w:lastRenderedPageBreak/>
        <w:t>Justificativa</w:t>
      </w:r>
      <w:bookmarkEnd w:id="16"/>
      <w:bookmarkEnd w:id="17"/>
    </w:p>
    <w:p w14:paraId="7599F67F" w14:textId="77777777" w:rsidR="00291051" w:rsidRPr="00291051" w:rsidRDefault="00291051" w:rsidP="00291051">
      <w:pPr>
        <w:ind w:firstLine="0"/>
      </w:pPr>
    </w:p>
    <w:p w14:paraId="642253E7" w14:textId="743CAD7A" w:rsidR="00D61CB9" w:rsidRPr="005F0557" w:rsidRDefault="00D61CB9" w:rsidP="00D61CB9">
      <w:r w:rsidRPr="005F0557">
        <w:t>O estudo de línguas estrangeiras é disseminado globalmente, sendo requisitado em vários aspectos profissionais, educacionais, de pesquisa e de interação das pessoas nos diferentes países. Diversas escolas se prontificam a ensinar os idiomas com diferentes métodos de ensino, material e apoio informatizados</w:t>
      </w:r>
      <w:r w:rsidR="00720527">
        <w:t>,</w:t>
      </w:r>
      <w:ins w:id="18" w:author="Ryan Lemos" w:date="2018-11-05T20:13:00Z">
        <w:r w:rsidR="00017C3F">
          <w:t xml:space="preserve"> </w:t>
        </w:r>
      </w:ins>
      <w:del w:id="19" w:author="Ryan Lemos" w:date="2018-11-05T20:13:00Z">
        <w:r w:rsidR="00720527" w:rsidDel="00017C3F">
          <w:delText>.</w:delText>
        </w:r>
      </w:del>
      <w:r w:rsidR="00720527">
        <w:t>p</w:t>
      </w:r>
      <w:r w:rsidRPr="005F0557">
        <w:t>orém, muitas escolas não contam com apoio computacional para auxiliar no processo de ensino e aprendizagem.</w:t>
      </w:r>
    </w:p>
    <w:p w14:paraId="13F9B0BE" w14:textId="5FABB0F0" w:rsidR="00D61CB9" w:rsidRPr="005F0557" w:rsidRDefault="00D61CB9" w:rsidP="00D61CB9">
      <w:r w:rsidRPr="005F0557">
        <w:t xml:space="preserve">A escola escolhida para servir de base e apoio a confecção do ambiente é a </w:t>
      </w:r>
      <w:proofErr w:type="spellStart"/>
      <w:r w:rsidRPr="003C5598">
        <w:rPr>
          <w:i/>
        </w:rPr>
        <w:t>International</w:t>
      </w:r>
      <w:proofErr w:type="spellEnd"/>
      <w:r w:rsidRPr="005F0557">
        <w:t xml:space="preserve"> </w:t>
      </w:r>
      <w:proofErr w:type="spellStart"/>
      <w:r w:rsidR="00601168">
        <w:rPr>
          <w:i/>
        </w:rPr>
        <w:t>Language</w:t>
      </w:r>
      <w:proofErr w:type="spellEnd"/>
      <w:r w:rsidRPr="005F0557">
        <w:t xml:space="preserve"> </w:t>
      </w:r>
      <w:r w:rsidRPr="003C5598">
        <w:rPr>
          <w:i/>
        </w:rPr>
        <w:t>Center</w:t>
      </w:r>
      <w:r w:rsidRPr="005F0557">
        <w:t xml:space="preserve"> (ILC), situada em Montes Claros-MG, e está inserida no mercado há 18 anos, contando com cerca de 90 alunos.</w:t>
      </w:r>
    </w:p>
    <w:p w14:paraId="6CFE2B1C" w14:textId="22B90E0D" w:rsidR="00D61CB9" w:rsidRPr="005F0557" w:rsidRDefault="00206523" w:rsidP="00D61CB9">
      <w:r w:rsidRPr="005F0557">
        <w:t>A ILC foi escolhida pelo fato de não dispor de sistema de auxílio no ensino/aprendizagem</w:t>
      </w:r>
      <w:r>
        <w:t xml:space="preserve">, tendo somente </w:t>
      </w:r>
      <w:r w:rsidR="00D61CB9" w:rsidRPr="005F0557">
        <w:t xml:space="preserve">um </w:t>
      </w:r>
      <w:r w:rsidR="00D61CB9" w:rsidRPr="00FC0021">
        <w:rPr>
          <w:i/>
        </w:rPr>
        <w:t>site</w:t>
      </w:r>
      <w:r w:rsidR="00D61CB9" w:rsidRPr="005F0557">
        <w:t xml:space="preserve"> desenvolvido pela Empresa Júnior do curso de Sistemas de Informação da </w:t>
      </w:r>
      <w:r w:rsidR="0024032D">
        <w:t>Universidade Estadual de Montes Claros (</w:t>
      </w:r>
      <w:proofErr w:type="spellStart"/>
      <w:r w:rsidR="00D61CB9" w:rsidRPr="005F0557">
        <w:t>U</w:t>
      </w:r>
      <w:r w:rsidR="00AF41EE" w:rsidRPr="005F0557">
        <w:t>nimontes</w:t>
      </w:r>
      <w:proofErr w:type="spellEnd"/>
      <w:r w:rsidR="0024032D">
        <w:t>)</w:t>
      </w:r>
      <w:r w:rsidR="00D61CB9" w:rsidRPr="005F0557">
        <w:t>, a INFOBITS, com a</w:t>
      </w:r>
      <w:r w:rsidR="003D0104">
        <w:t xml:space="preserve"> </w:t>
      </w:r>
      <w:proofErr w:type="spellStart"/>
      <w:r w:rsidR="003D0104" w:rsidRPr="003D0104">
        <w:rPr>
          <w:i/>
        </w:rPr>
        <w:t>Uniform</w:t>
      </w:r>
      <w:proofErr w:type="spellEnd"/>
      <w:r w:rsidR="003D0104" w:rsidRPr="003D0104">
        <w:rPr>
          <w:i/>
        </w:rPr>
        <w:t xml:space="preserve"> </w:t>
      </w:r>
      <w:proofErr w:type="spellStart"/>
      <w:r w:rsidR="003D0104" w:rsidRPr="003D0104">
        <w:rPr>
          <w:i/>
        </w:rPr>
        <w:t>Resource</w:t>
      </w:r>
      <w:proofErr w:type="spellEnd"/>
      <w:r w:rsidR="003D0104" w:rsidRPr="003D0104">
        <w:rPr>
          <w:i/>
        </w:rPr>
        <w:t xml:space="preserve"> </w:t>
      </w:r>
      <w:proofErr w:type="spellStart"/>
      <w:r w:rsidR="003D0104" w:rsidRPr="003D0104">
        <w:rPr>
          <w:i/>
        </w:rPr>
        <w:t>Locator</w:t>
      </w:r>
      <w:proofErr w:type="spellEnd"/>
      <w:r w:rsidR="003D0104">
        <w:t xml:space="preserve"> (</w:t>
      </w:r>
      <w:r w:rsidR="00D61CB9" w:rsidRPr="005F0557">
        <w:t>URL</w:t>
      </w:r>
      <w:r w:rsidR="003D0104">
        <w:t>)</w:t>
      </w:r>
      <w:r w:rsidR="00D61CB9" w:rsidRPr="005F0557">
        <w:t xml:space="preserve">  </w:t>
      </w:r>
      <w:hyperlink r:id="rId12" w:history="1">
        <w:r w:rsidR="00D61CB9" w:rsidRPr="005F0557">
          <w:rPr>
            <w:rStyle w:val="Hyperlink"/>
            <w:color w:val="auto"/>
            <w:u w:val="none"/>
          </w:rPr>
          <w:t>http://www.joininit.com.br/</w:t>
        </w:r>
      </w:hyperlink>
      <w:r>
        <w:rPr>
          <w:rStyle w:val="Hyperlink"/>
          <w:color w:val="auto"/>
          <w:u w:val="none"/>
        </w:rPr>
        <w:t xml:space="preserve">, </w:t>
      </w:r>
      <w:r w:rsidR="00720527">
        <w:rPr>
          <w:rStyle w:val="Hyperlink"/>
          <w:color w:val="auto"/>
          <w:u w:val="none"/>
        </w:rPr>
        <w:t xml:space="preserve">contendo </w:t>
      </w:r>
      <w:r>
        <w:rPr>
          <w:rStyle w:val="Hyperlink"/>
          <w:color w:val="auto"/>
          <w:u w:val="none"/>
        </w:rPr>
        <w:t>informações básicas da escola, sendo uma página estática, não tendo recursos d</w:t>
      </w:r>
      <w:ins w:id="20" w:author="Ryan Lemos" w:date="2018-11-05T20:14:00Z">
        <w:r w:rsidR="00017C3F">
          <w:rPr>
            <w:rStyle w:val="Hyperlink"/>
            <w:color w:val="auto"/>
            <w:u w:val="none"/>
          </w:rPr>
          <w:t>e auxílio ao ensino de idiomas</w:t>
        </w:r>
      </w:ins>
      <w:del w:id="21" w:author="Ryan Lemos" w:date="2018-11-05T20:14:00Z">
        <w:r w:rsidDel="00017C3F">
          <w:rPr>
            <w:rStyle w:val="Hyperlink"/>
            <w:color w:val="auto"/>
            <w:u w:val="none"/>
          </w:rPr>
          <w:delText>e gerenciamento de processos gerenciais</w:delText>
        </w:r>
      </w:del>
      <w:r w:rsidR="00D61CB9" w:rsidRPr="005F0557">
        <w:t>.</w:t>
      </w:r>
    </w:p>
    <w:p w14:paraId="6DC8B2F3" w14:textId="19BEB0CD" w:rsidR="00D61CB9" w:rsidRPr="005F0557" w:rsidRDefault="00206523" w:rsidP="00D61CB9">
      <w:r w:rsidRPr="005F0557">
        <w:t xml:space="preserve">Então </w:t>
      </w:r>
      <w:r w:rsidR="00D61CB9" w:rsidRPr="005F0557">
        <w:t xml:space="preserve">propõe-se desenvolver </w:t>
      </w:r>
      <w:proofErr w:type="gramStart"/>
      <w:r w:rsidR="00D61CB9" w:rsidRPr="005F0557">
        <w:t xml:space="preserve">um ambiente </w:t>
      </w:r>
      <w:r w:rsidR="0082027D">
        <w:rPr>
          <w:i/>
        </w:rPr>
        <w:t>web</w:t>
      </w:r>
      <w:proofErr w:type="gramEnd"/>
      <w:r w:rsidR="0082027D">
        <w:rPr>
          <w:i/>
        </w:rPr>
        <w:t xml:space="preserve"> </w:t>
      </w:r>
      <w:r w:rsidR="00D61CB9" w:rsidRPr="005F0557">
        <w:t xml:space="preserve">que apoie </w:t>
      </w:r>
      <w:r>
        <w:t>os</w:t>
      </w:r>
      <w:r w:rsidRPr="005F0557">
        <w:t xml:space="preserve"> </w:t>
      </w:r>
      <w:r w:rsidR="00D61CB9" w:rsidRPr="005F0557">
        <w:t xml:space="preserve">processos </w:t>
      </w:r>
      <w:r w:rsidR="0082027D">
        <w:t xml:space="preserve">de ensino e aprendizagem </w:t>
      </w:r>
      <w:r w:rsidR="00D61CB9" w:rsidRPr="005F0557">
        <w:t>da escola, e pensa-se que ao final deste trabalho a escola possa apresentar aos seus clientes e futuros clientes o diferencial de ter um sistema exclusivo para tal fim.</w:t>
      </w:r>
    </w:p>
    <w:p w14:paraId="47861621" w14:textId="439164F1" w:rsidR="00D61CB9" w:rsidRPr="005F0557" w:rsidRDefault="00D61CB9" w:rsidP="00D61CB9">
      <w:r w:rsidRPr="005F0557">
        <w:t>Com o ambiente proposto deseja-se auxiliar alunos, professores e responsáveis (caso o aluno seja menor de idade) em aspectos específicos de ensino/aprendizagem. Um exemplo de auxílio aos professores se dá pela confecção e correção de provas e atividades que deixarão de ser manuais. A atuação humana na correção se dará em questões discursivas, com o lançamento posterior de pontuação no ambiente.</w:t>
      </w:r>
    </w:p>
    <w:p w14:paraId="7E0BC195" w14:textId="77777777" w:rsidR="00D61CB9" w:rsidRPr="005F0557" w:rsidRDefault="00D61CB9" w:rsidP="00D61CB9">
      <w:r w:rsidRPr="005F0557">
        <w:t>Para os alunos espera-se que haja envolvimento e aprendizado quanto aos conteúdos disponibilizados no ambiente virtual. Acredita-se que com o ambiente, a interação aluno-professor e aluno-turma transpassará da sala de aula, possibilitando interação de aprendizagem de maneira informatizada.</w:t>
      </w:r>
    </w:p>
    <w:p w14:paraId="240E69EA" w14:textId="7D99469A" w:rsidR="00D61CB9" w:rsidRPr="005F0557" w:rsidRDefault="00D61CB9" w:rsidP="00D61CB9">
      <w:r w:rsidRPr="005F0557">
        <w:t xml:space="preserve">Em caso de alunos menores de idade surge o papel do responsável, que no ambiente conseguirá verificar como está o processo de aprendizagem do aluno responsável, acompanhando seu desempenho e frequência.   </w:t>
      </w:r>
    </w:p>
    <w:p w14:paraId="4E4CF955" w14:textId="7E59AC0A" w:rsidR="00310107" w:rsidRDefault="00D61CB9" w:rsidP="00310107">
      <w:r w:rsidRPr="005F0557">
        <w:t xml:space="preserve">Pretende-se utilizar para confecção do ambiente, técnicas de desenvolvimento ágil. Acredita-se que com a utilização de metodologia ágil, o processo de desenvolvimento seja feito de maneira mais profissional, econômica e rápida. Supõe-se que ao final do trabalho, uma </w:t>
      </w:r>
      <w:r w:rsidRPr="005F0557">
        <w:lastRenderedPageBreak/>
        <w:t xml:space="preserve">opinião mais profunda seja formada quanto aos benefícios e dificuldades em se utilizar um método ágil para desenvolvimento. A metodologia ágil escolhida para auxiliar no processo de desenvolvimento será o </w:t>
      </w:r>
      <w:proofErr w:type="spellStart"/>
      <w:r w:rsidRPr="003C5598">
        <w:rPr>
          <w:i/>
        </w:rPr>
        <w:t>eXtreme</w:t>
      </w:r>
      <w:proofErr w:type="spellEnd"/>
      <w:r w:rsidRPr="005F0557">
        <w:t xml:space="preserve"> </w:t>
      </w:r>
      <w:proofErr w:type="spellStart"/>
      <w:r w:rsidRPr="003C5598">
        <w:rPr>
          <w:i/>
        </w:rPr>
        <w:t>Programming</w:t>
      </w:r>
      <w:proofErr w:type="spellEnd"/>
      <w:r w:rsidRPr="005F0557">
        <w:t xml:space="preserve"> (XP)</w:t>
      </w:r>
      <w:r w:rsidR="00D8016C">
        <w:t xml:space="preserve"> e e</w:t>
      </w:r>
      <w:r w:rsidRPr="005F0557">
        <w:t>spera-se que ao final do trabalho possa-se apoiar desenvolvedores na decisão de escolha ou não do método XP.</w:t>
      </w:r>
    </w:p>
    <w:p w14:paraId="7E738AD7" w14:textId="77777777" w:rsidR="00310107" w:rsidRDefault="00310107" w:rsidP="00310107">
      <w:pPr>
        <w:ind w:firstLine="0"/>
      </w:pPr>
    </w:p>
    <w:p w14:paraId="0D1BAF4F" w14:textId="03AA84EC" w:rsidR="00D61CB9" w:rsidRPr="005F0557" w:rsidRDefault="00310107" w:rsidP="00310107">
      <w:pPr>
        <w:spacing w:after="160" w:line="259" w:lineRule="auto"/>
        <w:ind w:firstLine="0"/>
        <w:jc w:val="left"/>
        <w:outlineLvl w:val="9"/>
      </w:pPr>
      <w:r>
        <w:br w:type="page"/>
      </w:r>
    </w:p>
    <w:p w14:paraId="6E2E0D6D" w14:textId="77777777" w:rsidR="0082027D" w:rsidRDefault="0082027D" w:rsidP="0082027D">
      <w:pPr>
        <w:pStyle w:val="Ttulo1"/>
      </w:pPr>
      <w:bookmarkStart w:id="22" w:name="_Ref528269048"/>
      <w:bookmarkStart w:id="23" w:name="_Toc528694949"/>
      <w:r>
        <w:lastRenderedPageBreak/>
        <w:t>Objetivos</w:t>
      </w:r>
      <w:bookmarkEnd w:id="22"/>
      <w:bookmarkEnd w:id="23"/>
    </w:p>
    <w:p w14:paraId="77C6050E" w14:textId="77777777" w:rsidR="0082027D" w:rsidRPr="0008438B" w:rsidRDefault="0082027D" w:rsidP="0082027D"/>
    <w:p w14:paraId="02BCF109" w14:textId="77777777" w:rsidR="0082027D" w:rsidRDefault="0082027D" w:rsidP="0082027D">
      <w:r>
        <w:t>Este capítulo apresenta os objetivos deste trabalho.</w:t>
      </w:r>
    </w:p>
    <w:p w14:paraId="25779EFE" w14:textId="77777777" w:rsidR="0082027D" w:rsidRPr="0008438B" w:rsidRDefault="0082027D" w:rsidP="0082027D"/>
    <w:p w14:paraId="791B3D01" w14:textId="77777777" w:rsidR="0082027D" w:rsidRDefault="0082027D" w:rsidP="0082027D">
      <w:pPr>
        <w:pStyle w:val="Ttulo2"/>
      </w:pPr>
      <w:bookmarkStart w:id="24" w:name="_Toc528694950"/>
      <w:r>
        <w:t>Objetivo Geral</w:t>
      </w:r>
      <w:bookmarkEnd w:id="24"/>
    </w:p>
    <w:p w14:paraId="25005231" w14:textId="77777777" w:rsidR="0082027D" w:rsidRPr="0008438B" w:rsidRDefault="0082027D" w:rsidP="0082027D"/>
    <w:p w14:paraId="185DDAF9" w14:textId="2B0D979E" w:rsidR="0082027D" w:rsidRDefault="0082027D" w:rsidP="0082027D">
      <w:r w:rsidRPr="000430BA">
        <w:t>Desenvolv</w:t>
      </w:r>
      <w:r>
        <w:t>er</w:t>
      </w:r>
      <w:r w:rsidRPr="000430BA">
        <w:t xml:space="preserve"> ambiente </w:t>
      </w:r>
      <w:r>
        <w:rPr>
          <w:i/>
        </w:rPr>
        <w:t>web</w:t>
      </w:r>
      <w:r w:rsidRPr="000430BA">
        <w:t xml:space="preserve"> </w:t>
      </w:r>
      <w:r>
        <w:t>com técnicas ágeis para auxiliar no processo de ensino e aprendizagem de</w:t>
      </w:r>
      <w:r w:rsidRPr="000430BA">
        <w:t xml:space="preserve"> língua </w:t>
      </w:r>
      <w:r>
        <w:t xml:space="preserve">inglesa para a escola </w:t>
      </w:r>
      <w:proofErr w:type="spellStart"/>
      <w:r w:rsidRPr="00F71701">
        <w:rPr>
          <w:i/>
        </w:rPr>
        <w:t>Internation</w:t>
      </w:r>
      <w:r>
        <w:rPr>
          <w:i/>
        </w:rPr>
        <w:t>al</w:t>
      </w:r>
      <w:proofErr w:type="spellEnd"/>
      <w:r w:rsidRPr="00F71701">
        <w:rPr>
          <w:i/>
        </w:rPr>
        <w:t xml:space="preserve"> </w:t>
      </w:r>
      <w:proofErr w:type="spellStart"/>
      <w:r w:rsidR="00601168">
        <w:rPr>
          <w:i/>
        </w:rPr>
        <w:t>Language</w:t>
      </w:r>
      <w:proofErr w:type="spellEnd"/>
      <w:r w:rsidRPr="00F71701">
        <w:rPr>
          <w:i/>
        </w:rPr>
        <w:t xml:space="preserve"> Center</w:t>
      </w:r>
      <w:r>
        <w:t xml:space="preserve"> (ILC).</w:t>
      </w:r>
    </w:p>
    <w:p w14:paraId="63A64CA2" w14:textId="77777777" w:rsidR="0082027D" w:rsidRDefault="0082027D" w:rsidP="0082027D"/>
    <w:p w14:paraId="7DD6DC4F" w14:textId="77777777" w:rsidR="0082027D" w:rsidRDefault="0082027D" w:rsidP="0082027D">
      <w:pPr>
        <w:pStyle w:val="Ttulo2"/>
      </w:pPr>
      <w:bookmarkStart w:id="25" w:name="_Toc528694951"/>
      <w:r>
        <w:t>Objetivos Específicos</w:t>
      </w:r>
      <w:bookmarkEnd w:id="25"/>
    </w:p>
    <w:p w14:paraId="36CEAD66" w14:textId="77777777" w:rsidR="0082027D" w:rsidRPr="0008438B" w:rsidRDefault="0082027D" w:rsidP="0082027D"/>
    <w:p w14:paraId="31DEEEB5" w14:textId="1FA79DCA" w:rsidR="0082027D" w:rsidRDefault="00601168" w:rsidP="0082027D">
      <w:pPr>
        <w:pStyle w:val="PargrafodaLista"/>
        <w:numPr>
          <w:ilvl w:val="0"/>
          <w:numId w:val="1"/>
        </w:numPr>
      </w:pPr>
      <w:r>
        <w:t xml:space="preserve">disponibilizar </w:t>
      </w:r>
      <w:r w:rsidR="0082027D">
        <w:t>materiais e exercícios para os alunos no ambiente desenvolvido;</w:t>
      </w:r>
    </w:p>
    <w:p w14:paraId="507868A0" w14:textId="295AA2C3" w:rsidR="0082027D" w:rsidRDefault="00601168" w:rsidP="0082027D">
      <w:pPr>
        <w:pStyle w:val="PargrafodaLista"/>
        <w:numPr>
          <w:ilvl w:val="0"/>
          <w:numId w:val="1"/>
        </w:numPr>
      </w:pPr>
      <w:r>
        <w:t xml:space="preserve">apontar </w:t>
      </w:r>
      <w:r w:rsidR="0082027D">
        <w:t>acertos e erros de provas elaboradas a partir do módulo de banco de questões;</w:t>
      </w:r>
    </w:p>
    <w:p w14:paraId="365297EB" w14:textId="32AD1592" w:rsidR="0082027D" w:rsidRDefault="00601168" w:rsidP="0082027D">
      <w:pPr>
        <w:pStyle w:val="PargrafodaLista"/>
        <w:numPr>
          <w:ilvl w:val="0"/>
          <w:numId w:val="1"/>
        </w:numPr>
      </w:pPr>
      <w:r>
        <w:t xml:space="preserve">identificar </w:t>
      </w:r>
      <w:r w:rsidR="0082027D">
        <w:t>conteúdos de maior deficiência a p</w:t>
      </w:r>
      <w:r>
        <w:t>artir de gráficos de desempenho e,</w:t>
      </w:r>
    </w:p>
    <w:p w14:paraId="199AEB63" w14:textId="07E26C29" w:rsidR="0082027D" w:rsidRDefault="00601168" w:rsidP="0082027D">
      <w:pPr>
        <w:pStyle w:val="PargrafodaLista"/>
        <w:numPr>
          <w:ilvl w:val="0"/>
          <w:numId w:val="1"/>
        </w:numPr>
      </w:pPr>
      <w:r>
        <w:t xml:space="preserve">apresentar </w:t>
      </w:r>
      <w:r w:rsidR="0082027D">
        <w:t>benefícios e resultados do uso de técnicas de desenvolvimento ágil.</w:t>
      </w:r>
    </w:p>
    <w:p w14:paraId="674506B6" w14:textId="77777777" w:rsidR="0082027D" w:rsidRDefault="0082027D" w:rsidP="0082027D">
      <w:pPr>
        <w:ind w:left="1068" w:firstLine="0"/>
      </w:pPr>
    </w:p>
    <w:p w14:paraId="5E1F5479" w14:textId="77777777" w:rsidR="0082027D" w:rsidRPr="00F15014" w:rsidRDefault="0082027D" w:rsidP="0082027D">
      <w:pPr>
        <w:spacing w:after="160" w:line="259" w:lineRule="auto"/>
        <w:ind w:firstLine="0"/>
        <w:jc w:val="left"/>
        <w:outlineLvl w:val="9"/>
      </w:pPr>
      <w:r>
        <w:br w:type="page"/>
      </w:r>
    </w:p>
    <w:p w14:paraId="6107566F" w14:textId="3FBA1266" w:rsidR="00D61CB9" w:rsidRDefault="00D61CB9" w:rsidP="00D61CB9">
      <w:pPr>
        <w:pStyle w:val="Ttulo1"/>
      </w:pPr>
      <w:bookmarkStart w:id="26" w:name="_Ref528269096"/>
      <w:bookmarkStart w:id="27" w:name="_Toc528694952"/>
      <w:r>
        <w:lastRenderedPageBreak/>
        <w:t>Referencial teórico</w:t>
      </w:r>
      <w:bookmarkEnd w:id="26"/>
      <w:bookmarkEnd w:id="27"/>
    </w:p>
    <w:p w14:paraId="6060A387" w14:textId="77777777" w:rsidR="00310107" w:rsidRPr="00310107" w:rsidRDefault="00310107" w:rsidP="00310107">
      <w:pPr>
        <w:ind w:firstLine="0"/>
      </w:pPr>
    </w:p>
    <w:p w14:paraId="718BD62F" w14:textId="390DCBED" w:rsidR="00D61CB9" w:rsidRDefault="00D61CB9" w:rsidP="00D61CB9">
      <w:r>
        <w:t>“O referencial teórico é o alicerce para o desenvolvimento de uma monografia.”</w:t>
      </w:r>
      <w:sdt>
        <w:sdtPr>
          <w:id w:val="-538977144"/>
          <w:citation/>
        </w:sdtPr>
        <w:sdtContent>
          <w:r w:rsidRPr="00063EEB">
            <w:fldChar w:fldCharType="begin"/>
          </w:r>
          <w:r w:rsidRPr="00063EEB">
            <w:instrText xml:space="preserve">CITATION Dia10 \p 31 \l 1046 </w:instrText>
          </w:r>
          <w:r w:rsidRPr="00063EEB">
            <w:fldChar w:fldCharType="separate"/>
          </w:r>
          <w:r w:rsidR="00752E3D">
            <w:rPr>
              <w:noProof/>
            </w:rPr>
            <w:t xml:space="preserve"> (DIAS; SILVA, 2010, p. 31)</w:t>
          </w:r>
          <w:r w:rsidRPr="00063EEB">
            <w:fldChar w:fldCharType="end"/>
          </w:r>
        </w:sdtContent>
      </w:sdt>
      <w:r w:rsidRPr="00063EEB">
        <w:t>.</w:t>
      </w:r>
      <w:r>
        <w:t xml:space="preserve"> Assim pode-se entender o quão importante é descrever aquilo que servirá de base para a concepção de um trabalho científico. Severino </w:t>
      </w:r>
      <w:sdt>
        <w:sdtPr>
          <w:id w:val="1819307907"/>
          <w:citation/>
        </w:sdtPr>
        <w:sdtContent>
          <w:r>
            <w:fldChar w:fldCharType="begin"/>
          </w:r>
          <w:r>
            <w:instrText xml:space="preserve">CITATION Sev02 \n  \t  \l 1046 </w:instrText>
          </w:r>
          <w:r>
            <w:fldChar w:fldCharType="separate"/>
          </w:r>
          <w:r w:rsidR="00752E3D">
            <w:rPr>
              <w:noProof/>
            </w:rPr>
            <w:t>(2002)</w:t>
          </w:r>
          <w:r>
            <w:fldChar w:fldCharType="end"/>
          </w:r>
        </w:sdtContent>
      </w:sdt>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68042B0A" w14:textId="77777777" w:rsidR="00A8212E" w:rsidRPr="00E64F18" w:rsidRDefault="00A8212E" w:rsidP="00D61CB9"/>
    <w:p w14:paraId="1CA4BE90" w14:textId="02F41BFE" w:rsidR="00D61CB9" w:rsidRDefault="00E324DB" w:rsidP="00D61CB9">
      <w:pPr>
        <w:pStyle w:val="Ttulo2"/>
      </w:pPr>
      <w:bookmarkStart w:id="28" w:name="_Toc528694953"/>
      <w:r>
        <w:t xml:space="preserve">Educação </w:t>
      </w:r>
      <w:r w:rsidR="00D61CB9">
        <w:t>a distância – ambiente virtual</w:t>
      </w:r>
      <w:bookmarkEnd w:id="28"/>
    </w:p>
    <w:p w14:paraId="69E28E54" w14:textId="77777777" w:rsidR="00A8212E" w:rsidRPr="00A8212E" w:rsidRDefault="00A8212E" w:rsidP="005A2D83"/>
    <w:p w14:paraId="49A9B17D" w14:textId="305CC903"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ins w:id="29" w:author="Ryan Lemos" w:date="2018-11-05T20:17:00Z">
        <w:r w:rsidR="00017C3F">
          <w:t>n</w:t>
        </w:r>
      </w:ins>
      <w:del w:id="30" w:author="Ryan Lemos" w:date="2018-11-05T20:17:00Z">
        <w:r w:rsidR="002E766B" w:rsidDel="00017C3F">
          <w:delText>a</w:delText>
        </w:r>
      </w:del>
      <w:r w:rsidR="002E766B">
        <w:t xml:space="preserve">o estudo </w:t>
      </w:r>
      <w:sdt>
        <w:sdtPr>
          <w:id w:val="1259180949"/>
          <w:citation/>
        </w:sdtPr>
        <w:sdtContent>
          <w:r w:rsidR="002E766B" w:rsidRPr="00063EEB">
            <w:fldChar w:fldCharType="begin"/>
          </w:r>
          <w:r w:rsidR="002E766B" w:rsidRPr="00063EEB">
            <w:instrText xml:space="preserve">CITATION Alv09 \l 1046 </w:instrText>
          </w:r>
          <w:r w:rsidR="002E766B" w:rsidRPr="00063EEB">
            <w:fldChar w:fldCharType="separate"/>
          </w:r>
          <w:r w:rsidR="00752E3D">
            <w:rPr>
              <w:noProof/>
            </w:rPr>
            <w:t xml:space="preserve">(ALVES </w:t>
          </w:r>
          <w:r w:rsidR="00752E3D">
            <w:rPr>
              <w:i/>
              <w:iCs/>
              <w:noProof/>
            </w:rPr>
            <w:t>et al.</w:t>
          </w:r>
          <w:r w:rsidR="00752E3D">
            <w:rPr>
              <w:noProof/>
            </w:rPr>
            <w:t>, 2009)</w:t>
          </w:r>
          <w:r w:rsidR="002E766B" w:rsidRPr="00063EEB">
            <w:fldChar w:fldCharType="end"/>
          </w:r>
        </w:sdtContent>
      </w:sdt>
      <w:r w:rsidR="00455B11" w:rsidRPr="00063EEB">
        <w:t>.</w:t>
      </w:r>
      <w:r w:rsidR="00E21C1E">
        <w:t xml:space="preserve"> </w:t>
      </w:r>
    </w:p>
    <w:p w14:paraId="78CCF727" w14:textId="5BA1C67F"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sdt>
        <w:sdtPr>
          <w:id w:val="711619865"/>
          <w:citation/>
        </w:sdtPr>
        <w:sdtContent>
          <w:r w:rsidR="00B97512" w:rsidRPr="00063EEB">
            <w:fldChar w:fldCharType="begin"/>
          </w:r>
          <w:r w:rsidR="00B97512" w:rsidRPr="00063EEB">
            <w:instrText xml:space="preserve"> CITATION Alv09 \l 1046 </w:instrText>
          </w:r>
          <w:r w:rsidR="00B97512" w:rsidRPr="00063EEB">
            <w:fldChar w:fldCharType="separate"/>
          </w:r>
          <w:r w:rsidR="00752E3D">
            <w:rPr>
              <w:noProof/>
            </w:rPr>
            <w:t xml:space="preserve">(ALVES </w:t>
          </w:r>
          <w:r w:rsidR="00752E3D">
            <w:rPr>
              <w:i/>
              <w:iCs/>
              <w:noProof/>
            </w:rPr>
            <w:t>et al.</w:t>
          </w:r>
          <w:r w:rsidR="00752E3D">
            <w:rPr>
              <w:noProof/>
            </w:rPr>
            <w:t>, 2009)</w:t>
          </w:r>
          <w:r w:rsidR="00B97512" w:rsidRPr="00063EEB">
            <w:fldChar w:fldCharType="end"/>
          </w:r>
        </w:sdtContent>
      </w:sdt>
      <w:r w:rsidR="00C40FBD" w:rsidRPr="00063EEB">
        <w:t>.</w:t>
      </w:r>
      <w:r>
        <w:t xml:space="preserve"> E tem sido</w:t>
      </w:r>
      <w:r w:rsidR="00063EEB">
        <w:t xml:space="preserve"> </w:t>
      </w:r>
      <w:r w:rsidR="004F519B">
        <w:t>de</w:t>
      </w:r>
      <w:r w:rsidR="00512BE6">
        <w:t xml:space="preserve"> grande</w:t>
      </w:r>
      <w:del w:id="31" w:author="Ryan Lemos" w:date="2018-11-05T15:50:00Z">
        <w:r w:rsidR="00512BE6" w:rsidDel="002C098B">
          <w:delText xml:space="preserve"> </w:delText>
        </w:r>
      </w:del>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sdt>
        <w:sdtPr>
          <w:id w:val="1066151225"/>
          <w:citation/>
        </w:sdtPr>
        <w:sdtContent>
          <w:r w:rsidR="00D03EDF" w:rsidRPr="00063EEB">
            <w:fldChar w:fldCharType="begin"/>
          </w:r>
          <w:r w:rsidR="00AA0DF2" w:rsidRPr="00063EEB">
            <w:instrText xml:space="preserve">CITATION Net12 \l 1046 </w:instrText>
          </w:r>
          <w:r w:rsidR="00D03EDF" w:rsidRPr="00063EEB">
            <w:fldChar w:fldCharType="separate"/>
          </w:r>
          <w:r w:rsidR="00752E3D">
            <w:rPr>
              <w:noProof/>
            </w:rPr>
            <w:t xml:space="preserve">(MELO NETO </w:t>
          </w:r>
          <w:r w:rsidR="00752E3D">
            <w:rPr>
              <w:i/>
              <w:iCs/>
              <w:noProof/>
            </w:rPr>
            <w:t>et al.</w:t>
          </w:r>
          <w:r w:rsidR="00752E3D">
            <w:rPr>
              <w:noProof/>
            </w:rPr>
            <w:t>, 2012)</w:t>
          </w:r>
          <w:r w:rsidR="00D03EDF" w:rsidRPr="00063EEB">
            <w:fldChar w:fldCharType="end"/>
          </w:r>
        </w:sdtContent>
      </w:sdt>
      <w:r w:rsidR="00681380" w:rsidRPr="00063EEB">
        <w:t>.</w:t>
      </w:r>
    </w:p>
    <w:p w14:paraId="26BFAF9E" w14:textId="74FEF8E3" w:rsidR="002E766B" w:rsidRDefault="002E766B" w:rsidP="00A738A2">
      <w:r>
        <w:t>Nas seções subsequentes são descritos alguns exemplos de sistemas que utilizam da EAD</w:t>
      </w:r>
      <w:ins w:id="32" w:author="Ryan Lemos" w:date="2018-11-05T20:17:00Z">
        <w:r w:rsidR="00017C3F">
          <w:t xml:space="preserve"> e de processos informatizados</w:t>
        </w:r>
      </w:ins>
      <w:r>
        <w:t xml:space="preserve"> para possibilitar e</w:t>
      </w:r>
      <w:r w:rsidR="004F519B">
        <w:t xml:space="preserve"> automatizar</w:t>
      </w:r>
      <w:r>
        <w:t xml:space="preserve"> o processo de ensino. São demonstrados no âmbito de ensino em geral, mas também para fins de idiomas, que é o foco deste trabalho.</w:t>
      </w:r>
    </w:p>
    <w:p w14:paraId="12173515" w14:textId="77777777" w:rsidR="00A8212E" w:rsidRPr="00A738A2" w:rsidRDefault="00A8212E" w:rsidP="00A738A2"/>
    <w:p w14:paraId="772F6CF5" w14:textId="1F5C15B0" w:rsidR="00D61CB9" w:rsidRDefault="00D61CB9" w:rsidP="00D61CB9">
      <w:pPr>
        <w:pStyle w:val="Ttulo3"/>
      </w:pPr>
      <w:bookmarkStart w:id="33" w:name="_Toc528694954"/>
      <w:r w:rsidRPr="00B778F3">
        <w:t xml:space="preserve">Sistemas de apoio ao ensino/aprendizagem </w:t>
      </w:r>
      <w:r>
        <w:t>–</w:t>
      </w:r>
      <w:r w:rsidRPr="00B778F3">
        <w:t xml:space="preserve"> </w:t>
      </w:r>
      <w:proofErr w:type="spellStart"/>
      <w:r>
        <w:t>C</w:t>
      </w:r>
      <w:r w:rsidRPr="00B778F3">
        <w:t>lass</w:t>
      </w:r>
      <w:r>
        <w:t>r</w:t>
      </w:r>
      <w:r w:rsidRPr="00B778F3">
        <w:t>oom</w:t>
      </w:r>
      <w:bookmarkEnd w:id="33"/>
      <w:proofErr w:type="spellEnd"/>
    </w:p>
    <w:p w14:paraId="2AB8B71D" w14:textId="77777777" w:rsidR="00A8212E" w:rsidRPr="00A8212E" w:rsidRDefault="00A8212E" w:rsidP="005A2D83"/>
    <w:p w14:paraId="7173DA41" w14:textId="2BF41FF8" w:rsidR="00D61CB9" w:rsidRDefault="00601168" w:rsidP="00D61CB9">
      <w:r w:rsidRPr="00601168">
        <w:t xml:space="preserve">Existem </w:t>
      </w:r>
      <w:r w:rsidR="00A03BBB" w:rsidRPr="00601168">
        <w:t>sistemas cujo objetivo é apoiar os processos de ensino de escolas e universidades.</w:t>
      </w:r>
      <w:r w:rsidR="00A03BBB">
        <w:t xml:space="preserve"> Um exemplo</w:t>
      </w:r>
      <w:r w:rsidR="002E766B">
        <w:t xml:space="preserve"> deste tipo de sistema</w:t>
      </w:r>
      <w:r w:rsidR="00A03BBB">
        <w:t xml:space="preserve"> </w:t>
      </w:r>
      <w:r w:rsidR="00A72EBB">
        <w:t>é</w:t>
      </w:r>
      <w:r w:rsidR="00D61CB9">
        <w:t xml:space="preserve"> o Google </w:t>
      </w:r>
      <w:r w:rsidR="00D61CB9" w:rsidRPr="005A55FD">
        <w:t>Sala de Aula</w:t>
      </w:r>
      <w:r w:rsidR="002E766B">
        <w:t xml:space="preserve"> </w:t>
      </w:r>
      <w:r>
        <w:t>(</w:t>
      </w:r>
      <w:proofErr w:type="spellStart"/>
      <w:r>
        <w:t>ClassRoom</w:t>
      </w:r>
      <w:proofErr w:type="spellEnd"/>
      <w:r>
        <w:t xml:space="preserve">) </w:t>
      </w:r>
      <w:r w:rsidR="002E766B">
        <w:t xml:space="preserve">que </w:t>
      </w:r>
      <w:r w:rsidR="00D61CB9">
        <w:t>está diretamente envolvido</w:t>
      </w:r>
      <w:r w:rsidR="004F519B">
        <w:t xml:space="preserve"> no</w:t>
      </w:r>
      <w:r w:rsidR="00D61CB9">
        <w:t xml:space="preserve"> processo de ensino em geral</w:t>
      </w:r>
      <w:r w:rsidR="002E766B">
        <w:t>. Se trata então de</w:t>
      </w:r>
      <w:r w:rsidR="00D61CB9">
        <w:t xml:space="preserve"> uma solução que se encaixa a diferentes necessidades dos professores, servindo desde turmas </w:t>
      </w:r>
      <w:r w:rsidR="00455B11">
        <w:t>infantis</w:t>
      </w:r>
      <w:r w:rsidR="00D61CB9">
        <w:t xml:space="preserve"> até acadêmicos</w:t>
      </w:r>
      <w:r w:rsidR="00455B11">
        <w:t xml:space="preserve"> </w:t>
      </w:r>
      <w:sdt>
        <w:sdtPr>
          <w:id w:val="-224071806"/>
          <w:citation/>
        </w:sdtPr>
        <w:sdtContent>
          <w:r w:rsidR="00455B11">
            <w:fldChar w:fldCharType="begin"/>
          </w:r>
          <w:r w:rsidR="00455B11">
            <w:instrText xml:space="preserve"> CITATION Goo18 \l 1046 </w:instrText>
          </w:r>
          <w:r w:rsidR="00455B11">
            <w:fldChar w:fldCharType="separate"/>
          </w:r>
          <w:r w:rsidR="00752E3D">
            <w:rPr>
              <w:noProof/>
            </w:rPr>
            <w:t>(GOOGLE, 2018)</w:t>
          </w:r>
          <w:r w:rsidR="00455B11">
            <w:fldChar w:fldCharType="end"/>
          </w:r>
        </w:sdtContent>
      </w:sdt>
      <w:r w:rsidR="00D61CB9">
        <w:t>.</w:t>
      </w:r>
      <w:r w:rsidR="002E766B">
        <w:t xml:space="preserve"> Sua definição pode ser tomada como:</w:t>
      </w:r>
    </w:p>
    <w:p w14:paraId="46B62736" w14:textId="77777777" w:rsidR="006D52EB" w:rsidRDefault="006D52EB" w:rsidP="00D61CB9">
      <w:pPr>
        <w:pStyle w:val="CitaoLonga"/>
      </w:pPr>
    </w:p>
    <w:p w14:paraId="1065A4B7" w14:textId="02C98A55" w:rsidR="00D61CB9" w:rsidRDefault="00D61CB9" w:rsidP="00D61CB9">
      <w:pPr>
        <w:pStyle w:val="CitaoLonga"/>
        <w:rPr>
          <w:ins w:id="34" w:author="Ryan Lemos" w:date="2018-11-05T20:19:00Z"/>
        </w:rPr>
      </w:pPr>
      <w:r w:rsidRPr="006A3C38">
        <w:t xml:space="preserve">O Google Sala de aula é um serviço da Web gratuito para escolas, organizações sem fins lucrativos e qualquer pessoa com uma Conta do Google pessoal. Com o Google </w:t>
      </w:r>
      <w:r w:rsidRPr="006A3C38">
        <w:lastRenderedPageBreak/>
        <w:t>Sala de aula, os alunos e professores se conectam facilmente, dentro e fora de escolas.</w:t>
      </w:r>
      <w:r w:rsidR="00046CD3">
        <w:t xml:space="preserve"> </w:t>
      </w:r>
      <w:sdt>
        <w:sdtPr>
          <w:id w:val="1580171412"/>
          <w:citation/>
        </w:sdtPr>
        <w:sdtContent>
          <w:r w:rsidR="00046CD3">
            <w:fldChar w:fldCharType="begin"/>
          </w:r>
          <w:r w:rsidR="00620499">
            <w:instrText xml:space="preserve">CITATION Goo18 \p 1 \l 1046 </w:instrText>
          </w:r>
          <w:r w:rsidR="00046CD3">
            <w:fldChar w:fldCharType="separate"/>
          </w:r>
          <w:r w:rsidR="00752E3D">
            <w:rPr>
              <w:noProof/>
            </w:rPr>
            <w:t>(GOOGLE, 2018, p. 1)</w:t>
          </w:r>
          <w:r w:rsidR="00046CD3">
            <w:fldChar w:fldCharType="end"/>
          </w:r>
        </w:sdtContent>
      </w:sdt>
      <w:r>
        <w:t>.</w:t>
      </w:r>
    </w:p>
    <w:p w14:paraId="08CCA3AB" w14:textId="77777777" w:rsidR="00550481" w:rsidRDefault="00550481" w:rsidP="00D61CB9">
      <w:pPr>
        <w:pStyle w:val="CitaoLonga"/>
      </w:pPr>
    </w:p>
    <w:p w14:paraId="0F59D8CB" w14:textId="40EF490F" w:rsidR="00C10A74" w:rsidRDefault="00601168" w:rsidP="00D61CB9">
      <w:r>
        <w:t>Os alunos são divi</w:t>
      </w:r>
      <w:r w:rsidR="00C10A74">
        <w:t>didos por turmas virtuais que podem representar</w:t>
      </w:r>
      <w:r>
        <w:t>, por exemplo,</w:t>
      </w:r>
      <w:r w:rsidR="00C10A74">
        <w:t xml:space="preserve"> turmas do mundo real. Há a figura de um ou mais professores que fazem parte e comandam essas turmas. </w:t>
      </w:r>
      <w:r w:rsidR="002E766B">
        <w:t>Dentre algumas funcionalidades</w:t>
      </w:r>
      <w:r w:rsidR="00C10A74">
        <w:t xml:space="preserve"> possíveis em uma turma</w:t>
      </w:r>
      <w:ins w:id="35" w:author="Ryan Lemos" w:date="2018-11-05T20:19:00Z">
        <w:r w:rsidR="00550481">
          <w:t>,</w:t>
        </w:r>
      </w:ins>
      <w:r w:rsidR="002E766B">
        <w:t xml:space="preserve"> tem-se a criação de a</w:t>
      </w:r>
      <w:r w:rsidR="00D61CB9">
        <w:t>tividades</w:t>
      </w:r>
      <w:r w:rsidR="002E766B">
        <w:t>.</w:t>
      </w:r>
      <w:r w:rsidR="00C10A74">
        <w:t xml:space="preserve"> </w:t>
      </w:r>
      <w:r w:rsidR="004F519B">
        <w:t>Nessas atividades</w:t>
      </w:r>
      <w:r w:rsidR="00D61CB9">
        <w:t xml:space="preserve"> </w:t>
      </w:r>
      <w:r w:rsidR="004F519B">
        <w:t>os alunos inseridos na turma têm</w:t>
      </w:r>
      <w:r w:rsidR="00C248E8">
        <w:t>,</w:t>
      </w:r>
      <w:r w:rsidR="00D61CB9">
        <w:t xml:space="preserve"> ou não</w:t>
      </w:r>
      <w:r w:rsidR="00C248E8">
        <w:t>,</w:t>
      </w:r>
      <w:r w:rsidR="00D61CB9">
        <w:t xml:space="preserve"> um prazo definido pelo professor para entr</w:t>
      </w:r>
      <w:r w:rsidR="004F519B">
        <w:t>ega</w:t>
      </w:r>
      <w:del w:id="36" w:author="Ryan Lemos" w:date="2018-11-05T20:19:00Z">
        <w:r w:rsidR="004730DD" w:rsidDel="00550481">
          <w:delText xml:space="preserve"> de atividades</w:delText>
        </w:r>
      </w:del>
      <w:r w:rsidR="00D61CB9">
        <w:t xml:space="preserve">. </w:t>
      </w:r>
      <w:r w:rsidR="002E766B">
        <w:t>Ainda</w:t>
      </w:r>
      <w:r w:rsidR="004F519B">
        <w:t xml:space="preserve"> é possível</w:t>
      </w:r>
      <w:r w:rsidR="002E766B">
        <w:t xml:space="preserve"> </w:t>
      </w:r>
      <w:r w:rsidR="00D61CB9">
        <w:t>por meio do professor</w:t>
      </w:r>
      <w:r w:rsidR="00C10A74">
        <w:t xml:space="preserve"> </w:t>
      </w:r>
      <w:r w:rsidR="00D61CB9">
        <w:t>saber qual aluno entregou</w:t>
      </w:r>
      <w:r w:rsidR="00C10A74">
        <w:t xml:space="preserve"> em atraso a </w:t>
      </w:r>
      <w:r w:rsidR="00D61CB9">
        <w:t>atividade, e o tempo de atraso se houver.</w:t>
      </w:r>
      <w:r w:rsidR="004F519B">
        <w:t xml:space="preserve"> Além das atividades</w:t>
      </w:r>
      <w:r w:rsidR="00D61CB9">
        <w:t xml:space="preserve"> </w:t>
      </w:r>
      <w:r w:rsidR="002C277D">
        <w:t>é possível estabelecer</w:t>
      </w:r>
      <w:r w:rsidR="00C10A74">
        <w:t xml:space="preserve"> contato entre aluno e professor</w:t>
      </w:r>
      <w:r w:rsidR="004F519B">
        <w:t xml:space="preserve">, </w:t>
      </w:r>
      <w:r w:rsidR="00C10A74">
        <w:t>compartilhar</w:t>
      </w:r>
      <w:r w:rsidR="00D61CB9">
        <w:t xml:space="preserve"> ou receber materia</w:t>
      </w:r>
      <w:r w:rsidR="00C10A74">
        <w:t>is</w:t>
      </w:r>
      <w:r w:rsidR="004F519B">
        <w:t>, dentre outras funcionalidades</w:t>
      </w:r>
      <w:r w:rsidR="00C10A74">
        <w:t xml:space="preserve"> </w:t>
      </w:r>
      <w:sdt>
        <w:sdtPr>
          <w:id w:val="352698092"/>
          <w:citation/>
        </w:sdtPr>
        <w:sdtContent>
          <w:r w:rsidR="002C28D4">
            <w:fldChar w:fldCharType="begin"/>
          </w:r>
          <w:r w:rsidR="002C28D4">
            <w:instrText xml:space="preserve"> CITATION Goo18 \l 1046 </w:instrText>
          </w:r>
          <w:r w:rsidR="002C28D4">
            <w:fldChar w:fldCharType="separate"/>
          </w:r>
          <w:r w:rsidR="00752E3D">
            <w:rPr>
              <w:noProof/>
            </w:rPr>
            <w:t>(GOOGLE, 2018)</w:t>
          </w:r>
          <w:r w:rsidR="002C28D4">
            <w:fldChar w:fldCharType="end"/>
          </w:r>
        </w:sdtContent>
      </w:sdt>
      <w:r w:rsidR="00D61CB9">
        <w:t>.</w:t>
      </w:r>
      <w:r w:rsidR="00C10A74">
        <w:t xml:space="preserve"> </w:t>
      </w:r>
    </w:p>
    <w:p w14:paraId="359F1464" w14:textId="04D160F0" w:rsidR="00D61CB9" w:rsidRDefault="00C10A74" w:rsidP="00D61CB9">
      <w:r>
        <w:t>Tendo em vista algumas das funcionalidades do Google Sala de aula p</w:t>
      </w:r>
      <w:r w:rsidR="00ED5BCD">
        <w:t xml:space="preserve">resume-se que </w:t>
      </w:r>
      <w:r>
        <w:t>su</w:t>
      </w:r>
      <w:r w:rsidR="00ED5BCD">
        <w:t>a proposta seja a de aproximar alunos e professores</w:t>
      </w:r>
      <w:r>
        <w:t xml:space="preserve">, </w:t>
      </w:r>
      <w:r w:rsidR="00366A95">
        <w:t xml:space="preserve">já que </w:t>
      </w:r>
      <w:r>
        <w:t>serve de espaço para interação</w:t>
      </w:r>
      <w:r w:rsidR="00366A95">
        <w:t xml:space="preserve"> assim</w:t>
      </w:r>
      <w:r>
        <w:t xml:space="preserve"> como em uma sala de aula real</w:t>
      </w:r>
      <w:r w:rsidR="00ED5BCD">
        <w:t>.</w:t>
      </w:r>
      <w:r>
        <w:t xml:space="preserve"> Por isso servirá de base, junto com outros sistemas</w:t>
      </w:r>
      <w:r w:rsidR="00366A95">
        <w:t xml:space="preserve"> que são</w:t>
      </w:r>
      <w:r w:rsidR="00645BD3">
        <w:t xml:space="preserve"> descritos na </w:t>
      </w:r>
      <w:r w:rsidR="0097794D">
        <w:t>sub</w:t>
      </w:r>
      <w:r w:rsidR="00645BD3">
        <w:t>seç</w:t>
      </w:r>
      <w:r w:rsidR="00366A95">
        <w:t xml:space="preserve">ão </w:t>
      </w:r>
      <w:r w:rsidR="00366A95">
        <w:fldChar w:fldCharType="begin"/>
      </w:r>
      <w:r w:rsidR="00366A95">
        <w:instrText xml:space="preserve"> REF _Ref527667254 \r \h </w:instrText>
      </w:r>
      <w:r w:rsidR="00366A95">
        <w:fldChar w:fldCharType="separate"/>
      </w:r>
      <w:r w:rsidR="00366A95">
        <w:t>5.1.2</w:t>
      </w:r>
      <w:r w:rsidR="00366A95">
        <w:fldChar w:fldCharType="end"/>
      </w:r>
      <w:r w:rsidR="00645BD3">
        <w:t>,</w:t>
      </w:r>
      <w:r>
        <w:t xml:space="preserve"> para criação do ambiente</w:t>
      </w:r>
      <w:r w:rsidR="00645BD3">
        <w:t xml:space="preserve"> proposto neste trabalho.</w:t>
      </w:r>
      <w:r>
        <w:t xml:space="preserve"> </w:t>
      </w:r>
    </w:p>
    <w:p w14:paraId="6D095A29" w14:textId="77777777" w:rsidR="00A8212E" w:rsidRPr="004676CA" w:rsidRDefault="00A8212E" w:rsidP="00D61CB9"/>
    <w:p w14:paraId="32DE002B" w14:textId="1AD4D8F9" w:rsidR="00D61CB9" w:rsidRDefault="00D61CB9" w:rsidP="00D61CB9">
      <w:pPr>
        <w:pStyle w:val="Ttulo3"/>
      </w:pPr>
      <w:bookmarkStart w:id="37" w:name="_Ref527667254"/>
      <w:bookmarkStart w:id="38" w:name="_Toc528694955"/>
      <w:r w:rsidRPr="00C119E4">
        <w:t>Metodologias/sistemas de apoio de ensino de idiomas</w:t>
      </w:r>
      <w:bookmarkEnd w:id="37"/>
      <w:bookmarkEnd w:id="38"/>
    </w:p>
    <w:p w14:paraId="72948885" w14:textId="77777777" w:rsidR="00A8212E" w:rsidRPr="00A8212E" w:rsidRDefault="00A8212E" w:rsidP="005A2D83"/>
    <w:p w14:paraId="25BEC9FC" w14:textId="522FF139" w:rsidR="00645BD3" w:rsidRDefault="00C248E8" w:rsidP="00D61CB9">
      <w:r>
        <w:t xml:space="preserve">A </w:t>
      </w:r>
      <w:r w:rsidR="00645BD3">
        <w:t xml:space="preserve">tecnologia influencia e molda a maneira em que o ensino é feito </w:t>
      </w:r>
      <w:sdt>
        <w:sdtPr>
          <w:id w:val="-1682195490"/>
          <w:citation/>
        </w:sdtPr>
        <w:sdtContent>
          <w:r w:rsidR="00645BD3">
            <w:fldChar w:fldCharType="begin"/>
          </w:r>
          <w:r w:rsidR="00645BD3">
            <w:instrText xml:space="preserve">CITATION Alv09 \l 1046 </w:instrText>
          </w:r>
          <w:r w:rsidR="00645BD3">
            <w:fldChar w:fldCharType="separate"/>
          </w:r>
          <w:r w:rsidR="00752E3D">
            <w:rPr>
              <w:noProof/>
            </w:rPr>
            <w:t xml:space="preserve">(ALVES </w:t>
          </w:r>
          <w:r w:rsidR="00752E3D">
            <w:rPr>
              <w:i/>
              <w:iCs/>
              <w:noProof/>
            </w:rPr>
            <w:t>et al.</w:t>
          </w:r>
          <w:r w:rsidR="00752E3D">
            <w:rPr>
              <w:noProof/>
            </w:rPr>
            <w:t>, 2009)</w:t>
          </w:r>
          <w:r w:rsidR="00645BD3">
            <w:fldChar w:fldCharType="end"/>
          </w:r>
        </w:sdtContent>
      </w:sdt>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9B9422C" w14:textId="4A9EE6AB"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sdt>
        <w:sdtPr>
          <w:id w:val="-983701649"/>
          <w:citation/>
        </w:sdtPr>
        <w:sdtContent>
          <w:r w:rsidR="00752E3D">
            <w:fldChar w:fldCharType="begin"/>
          </w:r>
          <w:r w:rsidR="00752E3D">
            <w:instrText xml:space="preserve"> CITATION Wiz17 \l 1046 </w:instrText>
          </w:r>
          <w:r w:rsidR="00752E3D">
            <w:fldChar w:fldCharType="separate"/>
          </w:r>
          <w:r w:rsidR="00752E3D">
            <w:rPr>
              <w:noProof/>
            </w:rPr>
            <w:t>(WIZARD, 2017b)</w:t>
          </w:r>
          <w:r w:rsidR="00752E3D">
            <w:fldChar w:fldCharType="end"/>
          </w:r>
        </w:sdtContent>
      </w:sdt>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sdt>
        <w:sdtPr>
          <w:id w:val="-168952359"/>
          <w:citation/>
        </w:sdtPr>
        <w:sdtContent>
          <w:r w:rsidR="00E6023B">
            <w:fldChar w:fldCharType="begin"/>
          </w:r>
          <w:r w:rsidR="00F1197C">
            <w:instrText xml:space="preserve">CITATION Wiz171 \l 1046 </w:instrText>
          </w:r>
          <w:r w:rsidR="00E6023B">
            <w:fldChar w:fldCharType="separate"/>
          </w:r>
          <w:r w:rsidR="00752E3D">
            <w:rPr>
              <w:noProof/>
            </w:rPr>
            <w:t>(WIZARD, 2017a)</w:t>
          </w:r>
          <w:r w:rsidR="00E6023B">
            <w:fldChar w:fldCharType="end"/>
          </w:r>
        </w:sdtContent>
      </w:sdt>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CF23BF">
        <w:t xml:space="preserve">Figura </w:t>
      </w:r>
      <w:r w:rsidR="00CF23BF">
        <w:rPr>
          <w:noProof/>
        </w:rPr>
        <w:t>1</w:t>
      </w:r>
      <w:r w:rsidR="009113A0">
        <w:fldChar w:fldCharType="end"/>
      </w:r>
      <w:r w:rsidR="009113A0">
        <w:t xml:space="preserve"> </w:t>
      </w:r>
      <w:r w:rsidR="009B6875">
        <w:t>demonstra o modelo de aprendizagem da Wizard</w:t>
      </w:r>
      <w:r w:rsidR="00E71EB8">
        <w:t xml:space="preserve"> com as características anteriormente descritas</w:t>
      </w:r>
      <w:r w:rsidR="00D61CB9">
        <w:t xml:space="preserve">. </w:t>
      </w:r>
    </w:p>
    <w:p w14:paraId="232C4F94" w14:textId="77777777" w:rsidR="00D61CB9" w:rsidRDefault="00D61CB9" w:rsidP="00952162">
      <w:pPr>
        <w:pStyle w:val="Fontes"/>
      </w:pPr>
    </w:p>
    <w:p w14:paraId="29CE1745" w14:textId="51ADF202" w:rsidR="00C87DBE" w:rsidRDefault="00C87DBE" w:rsidP="00FC0021">
      <w:pPr>
        <w:pStyle w:val="Legenda"/>
        <w:keepNext/>
      </w:pPr>
      <w:bookmarkStart w:id="39" w:name="_Ref526524016"/>
      <w:r>
        <w:lastRenderedPageBreak/>
        <w:t xml:space="preserve">Figura </w:t>
      </w:r>
      <w:r w:rsidR="009B3841">
        <w:rPr>
          <w:noProof/>
        </w:rPr>
        <w:fldChar w:fldCharType="begin"/>
      </w:r>
      <w:r w:rsidR="009B3841">
        <w:rPr>
          <w:noProof/>
        </w:rPr>
        <w:instrText xml:space="preserve"> SEQ Figura \* ARABIC </w:instrText>
      </w:r>
      <w:r w:rsidR="009B3841">
        <w:rPr>
          <w:noProof/>
        </w:rPr>
        <w:fldChar w:fldCharType="separate"/>
      </w:r>
      <w:r w:rsidR="000337A3">
        <w:rPr>
          <w:noProof/>
        </w:rPr>
        <w:t>1</w:t>
      </w:r>
      <w:r w:rsidR="009B3841">
        <w:rPr>
          <w:noProof/>
        </w:rPr>
        <w:fldChar w:fldCharType="end"/>
      </w:r>
      <w:bookmarkEnd w:id="39"/>
      <w:r>
        <w:t xml:space="preserve"> - Modelo de aprendizagem da Wizard</w:t>
      </w:r>
    </w:p>
    <w:p w14:paraId="6B0B0BC2" w14:textId="6BFFCB18" w:rsidR="00D61CB9" w:rsidRDefault="00D61CB9" w:rsidP="00952162">
      <w:pPr>
        <w:pStyle w:val="Fontes"/>
      </w:pPr>
      <w:r>
        <w:rPr>
          <w:noProof/>
          <w:lang w:eastAsia="pt-BR"/>
        </w:rPr>
        <w:drawing>
          <wp:inline distT="0" distB="0" distL="0" distR="0" wp14:anchorId="7927A802" wp14:editId="016553E2">
            <wp:extent cx="5400040" cy="213614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136140"/>
                    </a:xfrm>
                    <a:prstGeom prst="rect">
                      <a:avLst/>
                    </a:prstGeom>
                  </pic:spPr>
                </pic:pic>
              </a:graphicData>
            </a:graphic>
          </wp:inline>
        </w:drawing>
      </w:r>
    </w:p>
    <w:p w14:paraId="21CF1248" w14:textId="30E1EC6D"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617F1739" w14:textId="77777777" w:rsidR="00E71EB8" w:rsidRDefault="00E71EB8" w:rsidP="00DB3739">
      <w:pPr>
        <w:pStyle w:val="Fontes"/>
      </w:pPr>
    </w:p>
    <w:p w14:paraId="4DD32908" w14:textId="00F00FA8" w:rsidR="00366A95" w:rsidRDefault="00B300A5" w:rsidP="00952162">
      <w:bookmarkStart w:id="40"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sdt>
        <w:sdtPr>
          <w:id w:val="-12770073"/>
          <w:citation/>
        </w:sdtPr>
        <w:sdtContent>
          <w:r>
            <w:fldChar w:fldCharType="begin"/>
          </w:r>
          <w:r w:rsidR="00F1197C">
            <w:instrText xml:space="preserve">CITATION Wiz171 \l 1046 </w:instrText>
          </w:r>
          <w:r>
            <w:fldChar w:fldCharType="separate"/>
          </w:r>
          <w:r w:rsidR="00752E3D">
            <w:rPr>
              <w:noProof/>
            </w:rPr>
            <w:t xml:space="preserve"> (WIZARD, 2017a)</w:t>
          </w:r>
          <w:r>
            <w:fldChar w:fldCharType="end"/>
          </w:r>
        </w:sdtContent>
      </w:sdt>
      <w:r>
        <w:t xml:space="preserve">. </w:t>
      </w:r>
      <w:r w:rsidR="00E71EB8">
        <w:t xml:space="preserve">A </w:t>
      </w:r>
      <w:r w:rsidR="00E71EB8">
        <w:fldChar w:fldCharType="begin"/>
      </w:r>
      <w:r w:rsidR="00E71EB8">
        <w:instrText xml:space="preserve"> REF _Ref526523997 \h </w:instrText>
      </w:r>
      <w:r w:rsidR="00E71EB8">
        <w:fldChar w:fldCharType="separate"/>
      </w:r>
      <w:r w:rsidR="00C248E8">
        <w:t xml:space="preserve">Figura </w:t>
      </w:r>
      <w:r w:rsidR="00C248E8">
        <w:rPr>
          <w:noProof/>
        </w:rPr>
        <w:t>2</w:t>
      </w:r>
      <w:r w:rsidR="00E71EB8">
        <w:fldChar w:fldCharType="end"/>
      </w:r>
      <w:r w:rsidR="00E71EB8">
        <w:t xml:space="preserve"> descreve algumas funcionalidades</w:t>
      </w:r>
      <w:r w:rsidR="00645BD3">
        <w:t xml:space="preserve"> da versão móvel</w:t>
      </w:r>
      <w:r w:rsidR="00E71EB8">
        <w:t xml:space="preserve"> d</w:t>
      </w:r>
      <w:r>
        <w:t>essa</w:t>
      </w:r>
      <w:r w:rsidR="00E71EB8">
        <w:t xml:space="preserve"> aplicação.</w:t>
      </w:r>
      <w:r>
        <w:t xml:space="preserve"> </w:t>
      </w:r>
    </w:p>
    <w:p w14:paraId="56D7FA51" w14:textId="77777777" w:rsidR="00B300A5" w:rsidRDefault="00B300A5" w:rsidP="00063EEB"/>
    <w:p w14:paraId="730849E1" w14:textId="6AADD1D6" w:rsidR="00C87DBE" w:rsidRDefault="00C87DBE" w:rsidP="00FC0021">
      <w:pPr>
        <w:pStyle w:val="Legenda"/>
        <w:keepNext/>
      </w:pPr>
      <w:r>
        <w:t xml:space="preserve">Figura </w:t>
      </w:r>
      <w:r w:rsidR="009B3841">
        <w:rPr>
          <w:noProof/>
        </w:rPr>
        <w:fldChar w:fldCharType="begin"/>
      </w:r>
      <w:r w:rsidR="009B3841">
        <w:rPr>
          <w:noProof/>
        </w:rPr>
        <w:instrText xml:space="preserve"> SEQ Figura \* ARABIC </w:instrText>
      </w:r>
      <w:r w:rsidR="009B3841">
        <w:rPr>
          <w:noProof/>
        </w:rPr>
        <w:fldChar w:fldCharType="separate"/>
      </w:r>
      <w:r w:rsidR="000337A3">
        <w:rPr>
          <w:noProof/>
        </w:rPr>
        <w:t>2</w:t>
      </w:r>
      <w:r w:rsidR="009B3841">
        <w:rPr>
          <w:noProof/>
        </w:rPr>
        <w:fldChar w:fldCharType="end"/>
      </w:r>
      <w:bookmarkEnd w:id="40"/>
      <w:r>
        <w:t xml:space="preserve"> - Funcionalidades do Wiz.me</w:t>
      </w:r>
    </w:p>
    <w:p w14:paraId="1F91CAE9" w14:textId="4A3232DC" w:rsidR="00D61CB9" w:rsidRDefault="00D61CB9" w:rsidP="00952162">
      <w:pPr>
        <w:pStyle w:val="Fontes"/>
      </w:pPr>
      <w:r>
        <w:rPr>
          <w:noProof/>
          <w:lang w:eastAsia="pt-BR"/>
        </w:rPr>
        <w:drawing>
          <wp:inline distT="0" distB="0" distL="0" distR="0" wp14:anchorId="274FC205" wp14:editId="5E2A9245">
            <wp:extent cx="5400040" cy="1307465"/>
            <wp:effectExtent l="133350" t="114300" r="143510" b="15938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307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2209B6" w14:textId="6637D2A2"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14:paraId="56133A06" w14:textId="77777777" w:rsidR="00BE0DBB" w:rsidRDefault="00BE0DBB" w:rsidP="00BE0DBB">
      <w:pPr>
        <w:pStyle w:val="Fontes"/>
      </w:pPr>
    </w:p>
    <w:p w14:paraId="2FDB6662" w14:textId="7FEC36FF" w:rsidR="00D61CB9" w:rsidRDefault="00D67AD9" w:rsidP="00D61CB9">
      <w:r>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sdt>
        <w:sdtPr>
          <w:id w:val="-1940435365"/>
          <w:citation/>
        </w:sdtPr>
        <w:sdtContent>
          <w:r w:rsidR="00AD044C">
            <w:fldChar w:fldCharType="begin"/>
          </w:r>
          <w:r w:rsidR="00620499">
            <w:instrText xml:space="preserve">CITATION CCA18 \l 1046 </w:instrText>
          </w:r>
          <w:r w:rsidR="00AD044C">
            <w:fldChar w:fldCharType="separate"/>
          </w:r>
          <w:r w:rsidR="00752E3D">
            <w:rPr>
              <w:noProof/>
            </w:rPr>
            <w:t>(CCAA, sd.)</w:t>
          </w:r>
          <w:r w:rsidR="00AD044C">
            <w:fldChar w:fldCharType="end"/>
          </w:r>
        </w:sdtContent>
      </w:sdt>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sdt>
        <w:sdtPr>
          <w:id w:val="-103886500"/>
          <w:citation/>
        </w:sdtPr>
        <w:sdtContent>
          <w:r w:rsidR="00AD044C">
            <w:fldChar w:fldCharType="begin"/>
          </w:r>
          <w:r w:rsidR="00620499">
            <w:instrText xml:space="preserve">CITATION CCA18 \l 1046 </w:instrText>
          </w:r>
          <w:r w:rsidR="00AD044C">
            <w:fldChar w:fldCharType="separate"/>
          </w:r>
          <w:r w:rsidR="00752E3D">
            <w:rPr>
              <w:noProof/>
            </w:rPr>
            <w:t>(CCAA, sd.)</w:t>
          </w:r>
          <w:r w:rsidR="00AD044C">
            <w:fldChar w:fldCharType="end"/>
          </w:r>
        </w:sdtContent>
      </w:sdt>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sdt>
        <w:sdtPr>
          <w:id w:val="1476030342"/>
          <w:citation/>
        </w:sdtPr>
        <w:sdtContent>
          <w:r w:rsidR="00AD044C">
            <w:fldChar w:fldCharType="begin"/>
          </w:r>
          <w:r w:rsidR="00620499">
            <w:instrText xml:space="preserve">CITATION CCA18 \p 1 \l 1046 </w:instrText>
          </w:r>
          <w:r w:rsidR="00AD044C">
            <w:fldChar w:fldCharType="separate"/>
          </w:r>
          <w:r w:rsidR="00752E3D">
            <w:rPr>
              <w:noProof/>
            </w:rPr>
            <w:t>(CCAA, sd., p. 1)</w:t>
          </w:r>
          <w:r w:rsidR="00AD044C">
            <w:fldChar w:fldCharType="end"/>
          </w:r>
        </w:sdtContent>
      </w:sdt>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14:paraId="77A83A33" w14:textId="214EC2D1" w:rsidR="00F62E89" w:rsidRDefault="00074336" w:rsidP="00952162">
      <w:r>
        <w:lastRenderedPageBreak/>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sdt>
        <w:sdtPr>
          <w:id w:val="-1571499669"/>
          <w:citation/>
        </w:sdtPr>
        <w:sdtContent>
          <w:r w:rsidR="006D52EB">
            <w:fldChar w:fldCharType="begin"/>
          </w:r>
          <w:r w:rsidR="006D52EB">
            <w:instrText xml:space="preserve"> CITATION Bab18 \l 1046 </w:instrText>
          </w:r>
          <w:r w:rsidR="006D52EB">
            <w:fldChar w:fldCharType="separate"/>
          </w:r>
          <w:r w:rsidR="00752E3D">
            <w:rPr>
              <w:noProof/>
            </w:rPr>
            <w:t>(BABBEL, 2018)</w:t>
          </w:r>
          <w:r w:rsidR="006D52EB">
            <w:fldChar w:fldCharType="end"/>
          </w:r>
        </w:sdtContent>
      </w:sdt>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967B8A">
        <w:t xml:space="preserve">Figura </w:t>
      </w:r>
      <w:r w:rsidR="00967B8A">
        <w:rPr>
          <w:noProof/>
        </w:rPr>
        <w:t>3</w:t>
      </w:r>
      <w:r w:rsidR="009113A0">
        <w:fldChar w:fldCharType="end"/>
      </w:r>
      <w:r w:rsidR="00D61CB9">
        <w:t>.</w:t>
      </w:r>
    </w:p>
    <w:p w14:paraId="21B9437F" w14:textId="77777777" w:rsidR="00F90045" w:rsidRPr="009B3841" w:rsidRDefault="00F90045" w:rsidP="00952162"/>
    <w:p w14:paraId="6EC51D8D" w14:textId="0F2C3209" w:rsidR="00C87DBE" w:rsidRDefault="00C87DBE" w:rsidP="00FC0021">
      <w:pPr>
        <w:pStyle w:val="Legenda"/>
        <w:keepNext/>
      </w:pPr>
      <w:bookmarkStart w:id="41" w:name="_Ref526523978"/>
      <w:r>
        <w:t xml:space="preserve">Figura </w:t>
      </w:r>
      <w:r w:rsidR="009B3841">
        <w:rPr>
          <w:noProof/>
        </w:rPr>
        <w:fldChar w:fldCharType="begin"/>
      </w:r>
      <w:r w:rsidR="009B3841">
        <w:rPr>
          <w:noProof/>
        </w:rPr>
        <w:instrText xml:space="preserve"> SEQ Figura \* ARABIC </w:instrText>
      </w:r>
      <w:r w:rsidR="009B3841">
        <w:rPr>
          <w:noProof/>
        </w:rPr>
        <w:fldChar w:fldCharType="separate"/>
      </w:r>
      <w:r w:rsidR="000337A3">
        <w:rPr>
          <w:noProof/>
        </w:rPr>
        <w:t>3</w:t>
      </w:r>
      <w:r w:rsidR="009B3841">
        <w:rPr>
          <w:noProof/>
        </w:rPr>
        <w:fldChar w:fldCharType="end"/>
      </w:r>
      <w:bookmarkEnd w:id="41"/>
      <w:r>
        <w:t xml:space="preserve"> </w:t>
      </w:r>
      <w:r w:rsidRPr="009C7923">
        <w:t>- Preços do Babel</w:t>
      </w:r>
    </w:p>
    <w:p w14:paraId="072049BB" w14:textId="07BD3499" w:rsidR="00D61CB9" w:rsidRDefault="00D61CB9" w:rsidP="00952162">
      <w:pPr>
        <w:pStyle w:val="Fontes"/>
      </w:pPr>
      <w:r>
        <w:rPr>
          <w:noProof/>
          <w:lang w:eastAsia="pt-BR"/>
        </w:rPr>
        <w:drawing>
          <wp:inline distT="0" distB="0" distL="0" distR="0" wp14:anchorId="6FC5E6CD" wp14:editId="16342C3A">
            <wp:extent cx="5400040" cy="16827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682750"/>
                    </a:xfrm>
                    <a:prstGeom prst="rect">
                      <a:avLst/>
                    </a:prstGeom>
                  </pic:spPr>
                </pic:pic>
              </a:graphicData>
            </a:graphic>
          </wp:inline>
        </w:drawing>
      </w:r>
    </w:p>
    <w:p w14:paraId="00977EC5" w14:textId="27E47040"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14:paraId="6471DA7F" w14:textId="77777777" w:rsidR="00F62E89" w:rsidRDefault="00F62E89" w:rsidP="00F62E89">
      <w:pPr>
        <w:pStyle w:val="Fontes"/>
      </w:pPr>
    </w:p>
    <w:p w14:paraId="3CB5B661" w14:textId="117CB2F3"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sdt>
        <w:sdtPr>
          <w:id w:val="-1820493542"/>
          <w:citation/>
        </w:sdtPr>
        <w:sdtContent>
          <w:r w:rsidR="00046CD3">
            <w:fldChar w:fldCharType="begin"/>
          </w:r>
          <w:r w:rsidR="00620499">
            <w:instrText xml:space="preserve">CITATION Duosd \l 1046 </w:instrText>
          </w:r>
          <w:r w:rsidR="00046CD3">
            <w:fldChar w:fldCharType="separate"/>
          </w:r>
          <w:r w:rsidR="00752E3D">
            <w:rPr>
              <w:noProof/>
            </w:rPr>
            <w:t>(DUOLINGO, sd.)</w:t>
          </w:r>
          <w:r w:rsidR="00046CD3">
            <w:fldChar w:fldCharType="end"/>
          </w:r>
        </w:sdtContent>
      </w:sdt>
      <w:r>
        <w:t xml:space="preserve">. A </w:t>
      </w:r>
      <w:r w:rsidR="009113A0">
        <w:fldChar w:fldCharType="begin"/>
      </w:r>
      <w:r w:rsidR="009113A0">
        <w:instrText xml:space="preserve"> REF _Ref526523959 \h </w:instrText>
      </w:r>
      <w:r w:rsidR="009113A0">
        <w:fldChar w:fldCharType="separate"/>
      </w:r>
      <w:r w:rsidR="00967B8A">
        <w:t xml:space="preserve">Figura </w:t>
      </w:r>
      <w:r w:rsidR="00967B8A">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14:paraId="25D9B532" w14:textId="77777777" w:rsidR="00DB3739" w:rsidRPr="00FC0021" w:rsidRDefault="00DB3739" w:rsidP="00952162">
      <w:pPr>
        <w:pStyle w:val="Fontes"/>
      </w:pPr>
    </w:p>
    <w:p w14:paraId="18BA9872" w14:textId="24DEDC06" w:rsidR="00C87DBE" w:rsidRDefault="00C87DBE" w:rsidP="00FC0021">
      <w:pPr>
        <w:pStyle w:val="Legenda"/>
        <w:keepNext/>
      </w:pPr>
      <w:bookmarkStart w:id="42" w:name="_Ref526523959"/>
      <w:r>
        <w:lastRenderedPageBreak/>
        <w:t xml:space="preserve">Figura </w:t>
      </w:r>
      <w:r w:rsidR="009B3841">
        <w:rPr>
          <w:noProof/>
        </w:rPr>
        <w:fldChar w:fldCharType="begin"/>
      </w:r>
      <w:r w:rsidR="009B3841">
        <w:rPr>
          <w:noProof/>
        </w:rPr>
        <w:instrText xml:space="preserve"> SEQ Figura \* ARABIC </w:instrText>
      </w:r>
      <w:r w:rsidR="009B3841">
        <w:rPr>
          <w:noProof/>
        </w:rPr>
        <w:fldChar w:fldCharType="separate"/>
      </w:r>
      <w:r w:rsidR="000337A3">
        <w:rPr>
          <w:noProof/>
        </w:rPr>
        <w:t>4</w:t>
      </w:r>
      <w:r w:rsidR="009B3841">
        <w:rPr>
          <w:noProof/>
        </w:rPr>
        <w:fldChar w:fldCharType="end"/>
      </w:r>
      <w:bookmarkEnd w:id="42"/>
      <w:r>
        <w:t xml:space="preserve"> - </w:t>
      </w:r>
      <w:r w:rsidRPr="00F93035">
        <w:t xml:space="preserve">Características do </w:t>
      </w:r>
      <w:proofErr w:type="spellStart"/>
      <w:r w:rsidRPr="00F93035">
        <w:t>Duolingo</w:t>
      </w:r>
      <w:proofErr w:type="spellEnd"/>
    </w:p>
    <w:p w14:paraId="14CA2536" w14:textId="77777777" w:rsidR="00D61CB9" w:rsidRDefault="00D61CB9" w:rsidP="00952162">
      <w:pPr>
        <w:pStyle w:val="Fontes"/>
      </w:pPr>
      <w:r>
        <w:rPr>
          <w:noProof/>
          <w:lang w:eastAsia="pt-BR"/>
        </w:rPr>
        <w:drawing>
          <wp:inline distT="0" distB="0" distL="0" distR="0" wp14:anchorId="6A917A52" wp14:editId="6A0E800A">
            <wp:extent cx="5013960" cy="228790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3960" cy="2287905"/>
                    </a:xfrm>
                    <a:prstGeom prst="rect">
                      <a:avLst/>
                    </a:prstGeom>
                  </pic:spPr>
                </pic:pic>
              </a:graphicData>
            </a:graphic>
          </wp:inline>
        </w:drawing>
      </w:r>
    </w:p>
    <w:p w14:paraId="2A024755" w14:textId="62666FFC" w:rsidR="00D61CB9" w:rsidRDefault="00DB3739" w:rsidP="00DB3739">
      <w:pPr>
        <w:pStyle w:val="Fontes"/>
      </w:pPr>
      <w:r>
        <w:t>Fonte: DUOLINGO</w:t>
      </w:r>
      <w:r w:rsidR="00BB25A9">
        <w:t>, p.1</w:t>
      </w:r>
      <w:r w:rsidR="008D625B">
        <w:t>.</w:t>
      </w:r>
    </w:p>
    <w:p w14:paraId="6F76820E" w14:textId="1E13BDE7" w:rsidR="00DB3739" w:rsidRDefault="00DB3739" w:rsidP="00DB3739">
      <w:pPr>
        <w:pStyle w:val="Fontes"/>
      </w:pPr>
    </w:p>
    <w:p w14:paraId="7669051B" w14:textId="4519B28A"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14:paraId="04182DED" w14:textId="77777777" w:rsidR="002B57F3" w:rsidRPr="00F96272" w:rsidRDefault="002B57F3" w:rsidP="00FC0021"/>
    <w:p w14:paraId="6C6FCC4E" w14:textId="50B6D87F" w:rsidR="00A8212E" w:rsidRPr="00A8212E" w:rsidRDefault="00D61CB9" w:rsidP="00952162">
      <w:pPr>
        <w:pStyle w:val="Ttulo2"/>
      </w:pPr>
      <w:bookmarkStart w:id="43" w:name="_Toc528694956"/>
      <w:r>
        <w:t>Desenvolvimento</w:t>
      </w:r>
      <w:r w:rsidR="00830B0E">
        <w:t xml:space="preserve"> e tecnologias</w:t>
      </w:r>
      <w:r>
        <w:t xml:space="preserve"> de </w:t>
      </w:r>
      <w:r w:rsidRPr="005329D1">
        <w:t>sistemas</w:t>
      </w:r>
      <w:r>
        <w:t xml:space="preserve"> Web</w:t>
      </w:r>
      <w:bookmarkEnd w:id="43"/>
    </w:p>
    <w:p w14:paraId="7762CDAC" w14:textId="77777777" w:rsidR="00020A75" w:rsidRDefault="00020A75" w:rsidP="005A2D83"/>
    <w:p w14:paraId="528BE97B" w14:textId="29B29BE7"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sdt>
        <w:sdtPr>
          <w:id w:val="226657531"/>
          <w:citation/>
        </w:sdtPr>
        <w:sdtContent>
          <w:r w:rsidR="00D61CB9">
            <w:fldChar w:fldCharType="begin"/>
          </w:r>
          <w:r w:rsidR="00D61CB9">
            <w:instrText xml:space="preserve">CITATION Fer01 \p 240 \l 1046 </w:instrText>
          </w:r>
          <w:r w:rsidR="00D61CB9">
            <w:fldChar w:fldCharType="separate"/>
          </w:r>
          <w:r w:rsidR="00752E3D">
            <w:rPr>
              <w:noProof/>
            </w:rPr>
            <w:t>(FERREIRA, 2001, p. 240)</w:t>
          </w:r>
          <w:r w:rsidR="00D61CB9">
            <w:fldChar w:fldCharType="end"/>
          </w:r>
        </w:sdtContent>
      </w:sdt>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sdt>
        <w:sdtPr>
          <w:id w:val="-1387173812"/>
          <w:citation/>
        </w:sdtPr>
        <w:sdtContent>
          <w:r w:rsidR="00463FAB">
            <w:fldChar w:fldCharType="begin"/>
          </w:r>
          <w:r w:rsidR="00463FAB">
            <w:instrText xml:space="preserve"> CITATION Pre11 \l 1046 </w:instrText>
          </w:r>
          <w:r w:rsidR="00463FAB">
            <w:fldChar w:fldCharType="separate"/>
          </w:r>
          <w:r w:rsidR="00752E3D">
            <w:rPr>
              <w:noProof/>
            </w:rPr>
            <w:t>(PRESSMAN, 2011)</w:t>
          </w:r>
          <w:r w:rsidR="00463FAB">
            <w:fldChar w:fldCharType="end"/>
          </w:r>
        </w:sdtContent>
      </w:sdt>
      <w:r w:rsidR="00D61CB9">
        <w:t>.</w:t>
      </w:r>
    </w:p>
    <w:p w14:paraId="64204A88" w14:textId="619CC10C" w:rsidR="00463FAB" w:rsidRDefault="00D61CB9" w:rsidP="005A2D83">
      <w:proofErr w:type="spellStart"/>
      <w:r>
        <w:t>Hirama</w:t>
      </w:r>
      <w:proofErr w:type="spellEnd"/>
      <w:sdt>
        <w:sdtPr>
          <w:id w:val="-1956249743"/>
          <w:citation/>
        </w:sdtPr>
        <w:sdtContent>
          <w:r>
            <w:fldChar w:fldCharType="begin"/>
          </w:r>
          <w:r>
            <w:instrText xml:space="preserve">CITATION Hir11 \p 3 \n  \t  \l 1046 </w:instrText>
          </w:r>
          <w:r>
            <w:fldChar w:fldCharType="separate"/>
          </w:r>
          <w:r w:rsidR="00752E3D">
            <w:rPr>
              <w:noProof/>
            </w:rPr>
            <w:t xml:space="preserve"> (2011, p. 3)</w:t>
          </w:r>
          <w:r>
            <w:fldChar w:fldCharType="end"/>
          </w:r>
        </w:sdtContent>
      </w:sdt>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7868DCAF" w14:textId="213B3804"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sdt>
        <w:sdtPr>
          <w:id w:val="1822312289"/>
          <w:citation/>
        </w:sdtPr>
        <w:sdtContent>
          <w:r w:rsidR="00DD5964">
            <w:fldChar w:fldCharType="begin"/>
          </w:r>
          <w:r w:rsidR="00DD5964">
            <w:instrText xml:space="preserve"> CITATION Pre11 \l 1046 </w:instrText>
          </w:r>
          <w:r w:rsidR="00DD5964">
            <w:fldChar w:fldCharType="separate"/>
          </w:r>
          <w:r w:rsidR="00752E3D">
            <w:rPr>
              <w:noProof/>
            </w:rPr>
            <w:t>(PRESSMAN, 2011)</w:t>
          </w:r>
          <w:r w:rsidR="00DD5964">
            <w:fldChar w:fldCharType="end"/>
          </w:r>
        </w:sdtContent>
      </w:sdt>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sdt>
        <w:sdtPr>
          <w:id w:val="-1057250"/>
          <w:citation/>
        </w:sdtPr>
        <w:sdtContent>
          <w:r w:rsidR="008F7A2E">
            <w:fldChar w:fldCharType="begin"/>
          </w:r>
          <w:r w:rsidR="0085292C">
            <w:instrText xml:space="preserve">CITATION Pre11 \n  \t  \l 1046 </w:instrText>
          </w:r>
          <w:r w:rsidR="008F7A2E">
            <w:fldChar w:fldCharType="separate"/>
          </w:r>
          <w:r w:rsidR="00752E3D">
            <w:rPr>
              <w:noProof/>
            </w:rPr>
            <w:t xml:space="preserve"> (2011)</w:t>
          </w:r>
          <w:r w:rsidR="008F7A2E">
            <w:fldChar w:fldCharType="end"/>
          </w:r>
        </w:sdtContent>
      </w:sdt>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sdt>
        <w:sdtPr>
          <w:id w:val="1627737269"/>
          <w:citation/>
        </w:sdtPr>
        <w:sdtContent>
          <w:r w:rsidR="00A72EBB">
            <w:fldChar w:fldCharType="begin"/>
          </w:r>
          <w:r w:rsidR="00A72EBB">
            <w:instrText xml:space="preserve">CITATION Pre11 \n  \t  \l 1046 </w:instrText>
          </w:r>
          <w:r w:rsidR="00A72EBB">
            <w:fldChar w:fldCharType="separate"/>
          </w:r>
          <w:r w:rsidR="00752E3D">
            <w:rPr>
              <w:noProof/>
            </w:rPr>
            <w:t xml:space="preserve"> (2011)</w:t>
          </w:r>
          <w:r w:rsidR="00A72EBB">
            <w:fldChar w:fldCharType="end"/>
          </w:r>
        </w:sdtContent>
      </w:sdt>
      <w:r w:rsidR="00A72EBB">
        <w:t>.</w:t>
      </w:r>
    </w:p>
    <w:p w14:paraId="46B8CA97" w14:textId="77777777" w:rsidR="004D3B78" w:rsidRPr="005A2D83" w:rsidRDefault="004D3B78" w:rsidP="005A2D83"/>
    <w:p w14:paraId="039337A5" w14:textId="2C9972B3" w:rsidR="00D61CB9" w:rsidRDefault="00D61CB9" w:rsidP="00FC0021">
      <w:pPr>
        <w:pStyle w:val="Ttulo3"/>
      </w:pPr>
      <w:bookmarkStart w:id="44" w:name="_Toc528694957"/>
      <w:r>
        <w:t>Criptografia</w:t>
      </w:r>
      <w:r w:rsidR="00C04015">
        <w:t xml:space="preserve"> e controle de acesso</w:t>
      </w:r>
      <w:r w:rsidR="00F71835">
        <w:t>s</w:t>
      </w:r>
      <w:bookmarkEnd w:id="44"/>
    </w:p>
    <w:p w14:paraId="2617D8B5" w14:textId="77777777" w:rsidR="00C04015" w:rsidRPr="00FC0021" w:rsidRDefault="00C04015" w:rsidP="00FC0021"/>
    <w:p w14:paraId="2C140DEE" w14:textId="4CC359A5"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sdt>
        <w:sdtPr>
          <w:id w:val="402111804"/>
          <w:citation/>
        </w:sdtPr>
        <w:sdtContent>
          <w:r>
            <w:fldChar w:fldCharType="begin"/>
          </w:r>
          <w:r>
            <w:instrText xml:space="preserve"> CITATION Cri05 \l 1046 </w:instrText>
          </w:r>
          <w:r>
            <w:fldChar w:fldCharType="separate"/>
          </w:r>
          <w:r w:rsidR="00752E3D">
            <w:rPr>
              <w:noProof/>
            </w:rPr>
            <w:t>(MORENO; PEREIRA; CHIARAMONTE, 2005)</w:t>
          </w:r>
          <w:r>
            <w:fldChar w:fldCharType="end"/>
          </w:r>
        </w:sdtContent>
      </w:sdt>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12551">
        <w:t xml:space="preserve">Figura </w:t>
      </w:r>
      <w:r w:rsidR="00612551">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14:paraId="302D01C8" w14:textId="77777777" w:rsidR="00CE2C77" w:rsidRDefault="00CE2C77" w:rsidP="00952162">
      <w:pPr>
        <w:pStyle w:val="Fontes"/>
      </w:pPr>
    </w:p>
    <w:p w14:paraId="179D3D94" w14:textId="1EFF09B9" w:rsidR="00C87DBE" w:rsidRDefault="00C87DBE" w:rsidP="00FC0021">
      <w:pPr>
        <w:pStyle w:val="Legenda"/>
        <w:keepNext/>
      </w:pPr>
      <w:bookmarkStart w:id="45" w:name="_Ref526523937"/>
      <w:r>
        <w:t xml:space="preserve">Figura </w:t>
      </w:r>
      <w:r w:rsidR="009B3841">
        <w:rPr>
          <w:noProof/>
        </w:rPr>
        <w:fldChar w:fldCharType="begin"/>
      </w:r>
      <w:r w:rsidR="009B3841">
        <w:rPr>
          <w:noProof/>
        </w:rPr>
        <w:instrText xml:space="preserve"> SEQ Figura \* ARABIC </w:instrText>
      </w:r>
      <w:r w:rsidR="009B3841">
        <w:rPr>
          <w:noProof/>
        </w:rPr>
        <w:fldChar w:fldCharType="separate"/>
      </w:r>
      <w:r w:rsidR="000337A3">
        <w:rPr>
          <w:noProof/>
        </w:rPr>
        <w:t>5</w:t>
      </w:r>
      <w:r w:rsidR="009B3841">
        <w:rPr>
          <w:noProof/>
        </w:rPr>
        <w:fldChar w:fldCharType="end"/>
      </w:r>
      <w:bookmarkEnd w:id="45"/>
      <w:r>
        <w:t xml:space="preserve"> - Esquema geral para </w:t>
      </w:r>
      <w:r w:rsidR="00F8198B">
        <w:t xml:space="preserve">criptografia </w:t>
      </w:r>
      <w:r>
        <w:t>de um texto</w:t>
      </w:r>
    </w:p>
    <w:p w14:paraId="48B8B871" w14:textId="173C34D5" w:rsidR="00CE2C77" w:rsidRDefault="00CE2C77" w:rsidP="00952162">
      <w:pPr>
        <w:pStyle w:val="Fontes"/>
      </w:pPr>
      <w:r>
        <w:rPr>
          <w:noProof/>
          <w:lang w:eastAsia="pt-BR"/>
        </w:rPr>
        <w:drawing>
          <wp:inline distT="0" distB="0" distL="0" distR="0" wp14:anchorId="0807C48D" wp14:editId="4721CD18">
            <wp:extent cx="3421380" cy="648777"/>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Lst>
                    </a:blip>
                    <a:stretch>
                      <a:fillRect/>
                    </a:stretch>
                  </pic:blipFill>
                  <pic:spPr>
                    <a:xfrm>
                      <a:off x="0" y="0"/>
                      <a:ext cx="3476015" cy="659137"/>
                    </a:xfrm>
                    <a:prstGeom prst="rect">
                      <a:avLst/>
                    </a:prstGeom>
                  </pic:spPr>
                </pic:pic>
              </a:graphicData>
            </a:graphic>
          </wp:inline>
        </w:drawing>
      </w:r>
    </w:p>
    <w:p w14:paraId="41624D33" w14:textId="0A03AD86"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14:paraId="681D9BBD" w14:textId="77777777" w:rsidR="00933E2B" w:rsidRDefault="00933E2B" w:rsidP="00DB29B6">
      <w:pPr>
        <w:pStyle w:val="Fontes"/>
      </w:pPr>
    </w:p>
    <w:p w14:paraId="033621C0" w14:textId="13985E0B" w:rsidR="00DB29B6" w:rsidRDefault="00DB29B6" w:rsidP="00DB29B6">
      <w:r>
        <w:t>M</w:t>
      </w:r>
      <w:r w:rsidR="00D021B8">
        <w:t>oreno</w:t>
      </w:r>
      <w:r>
        <w:t>, P</w:t>
      </w:r>
      <w:r w:rsidR="00D021B8">
        <w:t>ereira</w:t>
      </w:r>
      <w:r>
        <w:t xml:space="preserve"> e </w:t>
      </w:r>
      <w:proofErr w:type="spellStart"/>
      <w:r>
        <w:t>C</w:t>
      </w:r>
      <w:r w:rsidR="00D021B8">
        <w:t>hiaramonte</w:t>
      </w:r>
      <w:proofErr w:type="spellEnd"/>
      <w:sdt>
        <w:sdtPr>
          <w:id w:val="-963190642"/>
          <w:citation/>
        </w:sdtPr>
        <w:sdtContent>
          <w:r>
            <w:fldChar w:fldCharType="begin"/>
          </w:r>
          <w:r>
            <w:instrText xml:space="preserve">CITATION Cri05 \n  \t  \l 1046 </w:instrText>
          </w:r>
          <w:r>
            <w:fldChar w:fldCharType="separate"/>
          </w:r>
          <w:r w:rsidR="00752E3D">
            <w:rPr>
              <w:noProof/>
            </w:rPr>
            <w:t xml:space="preserve"> (2005)</w:t>
          </w:r>
          <w:r>
            <w:fldChar w:fldCharType="end"/>
          </w:r>
        </w:sdtContent>
      </w:sdt>
      <w:r>
        <w:t xml:space="preserve"> </w:t>
      </w:r>
      <w:r w:rsidR="00D021B8">
        <w:t xml:space="preserve">afirmam haver </w:t>
      </w:r>
      <w:r>
        <w:t>dois meios de se criptografar uma mensagem, por meio de códigos ou por meio de cifras.</w:t>
      </w:r>
    </w:p>
    <w:p w14:paraId="018E6616" w14:textId="77777777" w:rsidR="00252CB2" w:rsidRDefault="00252CB2" w:rsidP="00DB29B6">
      <w:pPr>
        <w:pStyle w:val="CitaoLonga"/>
      </w:pPr>
    </w:p>
    <w:p w14:paraId="54E8804A" w14:textId="68CC55F6"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sdt>
        <w:sdtPr>
          <w:id w:val="1420215658"/>
          <w:citation/>
        </w:sdtPr>
        <w:sdtContent>
          <w:r w:rsidR="00252CB2">
            <w:fldChar w:fldCharType="begin"/>
          </w:r>
          <w:r w:rsidR="00252CB2">
            <w:instrText xml:space="preserve">CITATION Cri05 \p 21 \l 1046 </w:instrText>
          </w:r>
          <w:r w:rsidR="00252CB2">
            <w:fldChar w:fldCharType="separate"/>
          </w:r>
          <w:r w:rsidR="00752E3D">
            <w:rPr>
              <w:noProof/>
            </w:rPr>
            <w:t>(MORENO; PEREIRA; CHIARAMONTE, 2005, p. 21)</w:t>
          </w:r>
          <w:r w:rsidR="00252CB2">
            <w:fldChar w:fldCharType="end"/>
          </w:r>
        </w:sdtContent>
      </w:sdt>
      <w:r w:rsidR="00252CB2">
        <w:t>.</w:t>
      </w:r>
    </w:p>
    <w:p w14:paraId="426077BA" w14:textId="77777777" w:rsidR="00252CB2" w:rsidRPr="00CE2C77" w:rsidRDefault="00252CB2" w:rsidP="00FC0021">
      <w:pPr>
        <w:pStyle w:val="CitaoLonga"/>
      </w:pPr>
    </w:p>
    <w:p w14:paraId="6069F92A" w14:textId="7AD49284"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sdt>
        <w:sdtPr>
          <w:id w:val="230516357"/>
          <w:citation/>
        </w:sdtPr>
        <w:sdtContent>
          <w:r w:rsidR="00F70347">
            <w:fldChar w:fldCharType="begin"/>
          </w:r>
          <w:r w:rsidR="00F70347">
            <w:instrText xml:space="preserve"> CITATION Hin00 \l 1046 </w:instrText>
          </w:r>
          <w:r w:rsidR="00F70347">
            <w:fldChar w:fldCharType="separate"/>
          </w:r>
          <w:r w:rsidR="00752E3D">
            <w:rPr>
              <w:noProof/>
            </w:rPr>
            <w:t>(HINZ, 2000)</w:t>
          </w:r>
          <w:r w:rsidR="00F70347">
            <w:fldChar w:fldCharType="end"/>
          </w:r>
        </w:sdtContent>
      </w:sdt>
      <w:r w:rsidR="00A25502">
        <w:t xml:space="preserve">. </w:t>
      </w:r>
    </w:p>
    <w:p w14:paraId="5A030BE6" w14:textId="3DB8316B"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sdt>
        <w:sdtPr>
          <w:id w:val="1501923703"/>
          <w:citation/>
        </w:sdtPr>
        <w:sdtContent>
          <w:r w:rsidR="00D021B8">
            <w:fldChar w:fldCharType="begin"/>
          </w:r>
          <w:r w:rsidR="00AA0DF2">
            <w:instrText xml:space="preserve">CITATION PHP18 \l 1046 </w:instrText>
          </w:r>
          <w:r w:rsidR="00D021B8">
            <w:fldChar w:fldCharType="separate"/>
          </w:r>
          <w:r w:rsidR="00752E3D">
            <w:rPr>
              <w:noProof/>
            </w:rPr>
            <w:t>(PHP, 2018a)</w:t>
          </w:r>
          <w:r w:rsidR="00D021B8">
            <w:fldChar w:fldCharType="end"/>
          </w:r>
        </w:sdtContent>
      </w:sdt>
      <w:r w:rsidR="0008077F">
        <w:t xml:space="preserve">. </w:t>
      </w:r>
    </w:p>
    <w:p w14:paraId="63B25601" w14:textId="4AC28AAF"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sdt>
        <w:sdtPr>
          <w:id w:val="-1466579384"/>
          <w:citation/>
        </w:sdtPr>
        <w:sdtContent>
          <w:r w:rsidR="007A0577">
            <w:fldChar w:fldCharType="begin"/>
          </w:r>
          <w:r w:rsidR="00AA0DF2">
            <w:instrText xml:space="preserve">CITATION SAN98 \l 1046 </w:instrText>
          </w:r>
          <w:r w:rsidR="007A0577">
            <w:fldChar w:fldCharType="separate"/>
          </w:r>
          <w:r w:rsidR="00752E3D">
            <w:rPr>
              <w:noProof/>
            </w:rPr>
            <w:t>(SANDHU, 1998)</w:t>
          </w:r>
          <w:r w:rsidR="007A0577">
            <w:fldChar w:fldCharType="end"/>
          </w:r>
        </w:sdtContent>
      </w:sdt>
      <w:r w:rsidR="007A0577">
        <w:t xml:space="preserve">. </w:t>
      </w:r>
    </w:p>
    <w:p w14:paraId="60933837" w14:textId="3308774E" w:rsidR="005A2D83" w:rsidRDefault="0008077F" w:rsidP="005A2D83">
      <w:r>
        <w:t xml:space="preserve">O </w:t>
      </w:r>
      <w:r>
        <w:fldChar w:fldCharType="begin"/>
      </w:r>
      <w:r>
        <w:instrText xml:space="preserve"> REF _Ref526533823 \h </w:instrText>
      </w:r>
      <w:r>
        <w:fldChar w:fldCharType="separate"/>
      </w:r>
      <w:proofErr w:type="spellStart"/>
      <w:r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A46F18">
        <w:t>5.2.5.5</w:t>
      </w:r>
      <w:r w:rsidR="00483464">
        <w:fldChar w:fldCharType="end"/>
      </w:r>
      <w:r w:rsidR="00483464">
        <w:t xml:space="preserve">, </w:t>
      </w:r>
      <w:r w:rsidR="00101595">
        <w:t xml:space="preserve">contém </w:t>
      </w:r>
      <w:r w:rsidR="00483464">
        <w:t>avançados algoritmos de criptografia</w:t>
      </w:r>
      <w:r w:rsidR="00E6023B">
        <w:t xml:space="preserve"> </w:t>
      </w:r>
      <w:sdt>
        <w:sdtPr>
          <w:id w:val="751696914"/>
          <w:citation/>
        </w:sdtPr>
        <w:sdtContent>
          <w:r w:rsidR="00483464">
            <w:fldChar w:fldCharType="begin"/>
          </w:r>
          <w:r w:rsidR="00483464">
            <w:instrText xml:space="preserve"> CITATION Otw18 \l 1046 </w:instrText>
          </w:r>
          <w:r w:rsidR="00483464">
            <w:fldChar w:fldCharType="separate"/>
          </w:r>
          <w:r w:rsidR="00752E3D">
            <w:rPr>
              <w:noProof/>
            </w:rPr>
            <w:t>(OTWELL, 2018)</w:t>
          </w:r>
          <w:r w:rsidR="00483464">
            <w:fldChar w:fldCharType="end"/>
          </w:r>
        </w:sdtContent>
      </w:sdt>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14:paraId="616AA339" w14:textId="77777777" w:rsidR="005A2D83" w:rsidRPr="005A2D83" w:rsidRDefault="005A2D83" w:rsidP="005A2D83"/>
    <w:p w14:paraId="0D81DDA2" w14:textId="49090DE5" w:rsidR="00D61CB9" w:rsidRDefault="00D61CB9" w:rsidP="00D61CB9">
      <w:pPr>
        <w:pStyle w:val="Ttulo3"/>
      </w:pPr>
      <w:bookmarkStart w:id="46" w:name="_Toc528694958"/>
      <w:r>
        <w:t>Interação humano computador (IHC)</w:t>
      </w:r>
      <w:bookmarkEnd w:id="46"/>
      <w:r w:rsidR="00F44134">
        <w:t xml:space="preserve"> </w:t>
      </w:r>
    </w:p>
    <w:p w14:paraId="5700C7E2" w14:textId="77777777" w:rsidR="00A636CB" w:rsidRPr="00A636CB" w:rsidRDefault="00A636CB" w:rsidP="00FC0021"/>
    <w:p w14:paraId="78932611" w14:textId="1E876086"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653D30D" w14:textId="641F41A2"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sdt>
        <w:sdtPr>
          <w:id w:val="711694027"/>
          <w:citation/>
        </w:sdtPr>
        <w:sdtContent>
          <w:r w:rsidR="0086254D">
            <w:fldChar w:fldCharType="begin"/>
          </w:r>
          <w:r w:rsidR="0086254D">
            <w:instrText xml:space="preserve">CITATION Bar03 \n  \t  \l 1046 </w:instrText>
          </w:r>
          <w:r w:rsidR="0086254D">
            <w:fldChar w:fldCharType="separate"/>
          </w:r>
          <w:r w:rsidR="00752E3D">
            <w:rPr>
              <w:noProof/>
            </w:rPr>
            <w:t>(2003)</w:t>
          </w:r>
          <w:r w:rsidR="0086254D">
            <w:fldChar w:fldCharType="end"/>
          </w:r>
        </w:sdtContent>
      </w:sdt>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sdt>
        <w:sdtPr>
          <w:id w:val="516895708"/>
          <w:citation/>
        </w:sdtPr>
        <w:sdtContent>
          <w:r w:rsidR="00657261">
            <w:fldChar w:fldCharType="begin"/>
          </w:r>
          <w:r w:rsidR="003335C4">
            <w:instrText xml:space="preserve">CITATION Bar03 \p 14 \l 1046 </w:instrText>
          </w:r>
          <w:r w:rsidR="00657261">
            <w:fldChar w:fldCharType="separate"/>
          </w:r>
          <w:r w:rsidR="00752E3D">
            <w:rPr>
              <w:noProof/>
            </w:rPr>
            <w:t>(BARANAUSKAS; ROCHA, 2003, p. 14)</w:t>
          </w:r>
          <w:r w:rsidR="00657261">
            <w:fldChar w:fldCharType="end"/>
          </w:r>
        </w:sdtContent>
      </w:sdt>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7809EE">
        <w:t>F</w:t>
      </w:r>
      <w:r w:rsidR="009113A0">
        <w:t xml:space="preserve">igura </w:t>
      </w:r>
      <w:r w:rsidR="009113A0">
        <w:rPr>
          <w:noProof/>
        </w:rPr>
        <w:t>6</w:t>
      </w:r>
      <w:r w:rsidR="009113A0">
        <w:fldChar w:fldCharType="end"/>
      </w:r>
      <w:r w:rsidR="00265270">
        <w:t xml:space="preserve"> apresenta algumas informações sobre IHC</w:t>
      </w:r>
      <w:r w:rsidR="00657261">
        <w:t>.</w:t>
      </w:r>
    </w:p>
    <w:p w14:paraId="1F6E59A6" w14:textId="77777777" w:rsidR="000D5CF0" w:rsidRDefault="000D5CF0" w:rsidP="00952162">
      <w:pPr>
        <w:pStyle w:val="Fontes"/>
      </w:pPr>
    </w:p>
    <w:p w14:paraId="7058E126" w14:textId="1B3C625A" w:rsidR="00C87DBE" w:rsidRDefault="00C87DBE" w:rsidP="00FC0021">
      <w:pPr>
        <w:pStyle w:val="Legenda"/>
        <w:keepNext/>
      </w:pPr>
      <w:bookmarkStart w:id="47" w:name="_Ref526523912"/>
      <w:r>
        <w:t xml:space="preserve">Figura </w:t>
      </w:r>
      <w:r w:rsidR="009B3841">
        <w:rPr>
          <w:noProof/>
        </w:rPr>
        <w:fldChar w:fldCharType="begin"/>
      </w:r>
      <w:r w:rsidR="009B3841">
        <w:rPr>
          <w:noProof/>
        </w:rPr>
        <w:instrText xml:space="preserve"> SEQ Figura \* ARABIC </w:instrText>
      </w:r>
      <w:r w:rsidR="009B3841">
        <w:rPr>
          <w:noProof/>
        </w:rPr>
        <w:fldChar w:fldCharType="separate"/>
      </w:r>
      <w:r w:rsidR="000337A3">
        <w:rPr>
          <w:noProof/>
        </w:rPr>
        <w:t>6</w:t>
      </w:r>
      <w:r w:rsidR="009B3841">
        <w:rPr>
          <w:noProof/>
        </w:rPr>
        <w:fldChar w:fldCharType="end"/>
      </w:r>
      <w:bookmarkEnd w:id="47"/>
      <w:r>
        <w:t xml:space="preserve"> - </w:t>
      </w:r>
      <w:r w:rsidRPr="00312279">
        <w:t>Interação humano-computador adaptada da descrição do comitê SIGCHI 1992</w:t>
      </w:r>
    </w:p>
    <w:p w14:paraId="4447C783" w14:textId="131BA004" w:rsidR="00657261" w:rsidRDefault="00657261" w:rsidP="00952162">
      <w:pPr>
        <w:pStyle w:val="Fontes"/>
      </w:pPr>
      <w:r>
        <w:rPr>
          <w:noProof/>
          <w:lang w:eastAsia="pt-BR"/>
        </w:rPr>
        <w:drawing>
          <wp:inline distT="0" distB="0" distL="0" distR="0" wp14:anchorId="7CC8E88A" wp14:editId="1BEB3390">
            <wp:extent cx="2514600" cy="2334357"/>
            <wp:effectExtent l="0" t="0" r="0" b="889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20761" cy="2340076"/>
                    </a:xfrm>
                    <a:prstGeom prst="rect">
                      <a:avLst/>
                    </a:prstGeom>
                  </pic:spPr>
                </pic:pic>
              </a:graphicData>
            </a:graphic>
          </wp:inline>
        </w:drawing>
      </w:r>
    </w:p>
    <w:p w14:paraId="25D6624A" w14:textId="19E1E5C7" w:rsidR="00657261" w:rsidRDefault="00657261" w:rsidP="007D740F">
      <w:pPr>
        <w:pStyle w:val="Fontes"/>
      </w:pPr>
      <w:r>
        <w:t>Fonte: BARANAUSKAS</w:t>
      </w:r>
      <w:r w:rsidR="00FA394F">
        <w:t>;</w:t>
      </w:r>
      <w:r>
        <w:t xml:space="preserve"> ROCHA, 2003</w:t>
      </w:r>
      <w:r w:rsidR="00BB25A9">
        <w:t>, p.15</w:t>
      </w:r>
      <w:r>
        <w:t>.</w:t>
      </w:r>
    </w:p>
    <w:p w14:paraId="34EA2B39" w14:textId="77777777" w:rsidR="000D5CF0" w:rsidRDefault="000D5CF0" w:rsidP="00952162">
      <w:pPr>
        <w:pStyle w:val="Fontes"/>
      </w:pPr>
    </w:p>
    <w:p w14:paraId="1FCBEF9B" w14:textId="6DDA35E2"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14:paraId="3AC1D197" w14:textId="18285FEA" w:rsidR="00393E6F" w:rsidRDefault="00265270">
      <w:r>
        <w:t xml:space="preserve"> </w:t>
      </w:r>
    </w:p>
    <w:p w14:paraId="5239C565" w14:textId="0F012568" w:rsidR="00D61CB9" w:rsidRDefault="00D61CB9" w:rsidP="00D61CB9">
      <w:pPr>
        <w:pStyle w:val="Ttulo3"/>
      </w:pPr>
      <w:bookmarkStart w:id="48" w:name="_Toc528694959"/>
      <w:r>
        <w:t>Engenharia de Software</w:t>
      </w:r>
      <w:bookmarkEnd w:id="48"/>
    </w:p>
    <w:p w14:paraId="3A04CBCA" w14:textId="77777777" w:rsidR="008D625B" w:rsidRPr="008D625B" w:rsidRDefault="008D625B" w:rsidP="008D625B"/>
    <w:p w14:paraId="0D569314" w14:textId="39994CC6"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del w:id="49" w:author="Ryan Lemos" w:date="2018-11-05T15:50:00Z">
        <w:r w:rsidR="00FA394F" w:rsidDel="002C098B">
          <w:delText xml:space="preserve"> </w:delText>
        </w:r>
      </w:del>
      <w:r w:rsidR="00101595">
        <w:t xml:space="preserve"> </w:t>
      </w:r>
      <w:r w:rsidR="00401941">
        <w:t>assi</w:t>
      </w:r>
      <w:ins w:id="50" w:author="Ryan Lemos" w:date="2018-11-05T15:50:00Z">
        <w:r w:rsidR="002C098B">
          <w:t>m</w:t>
        </w:r>
      </w:ins>
      <w:del w:id="51" w:author="Ryan Lemos" w:date="2018-11-05T15:50:00Z">
        <w:r w:rsidR="00401941" w:rsidDel="002C098B">
          <w:delText>m</w:delText>
        </w:r>
      </w:del>
      <w:r w:rsidR="00401941">
        <w:t xml:space="preserve"> a Engenharia de </w:t>
      </w:r>
      <w:r w:rsidR="00401941" w:rsidRPr="004B14A6">
        <w:rPr>
          <w:i/>
        </w:rPr>
        <w:t>Software</w:t>
      </w:r>
      <w:r w:rsidR="0022340F">
        <w:t xml:space="preserve"> </w:t>
      </w:r>
      <w:sdt>
        <w:sdtPr>
          <w:id w:val="768049657"/>
          <w:citation/>
        </w:sdtPr>
        <w:sdtContent>
          <w:r w:rsidR="0022340F">
            <w:fldChar w:fldCharType="begin"/>
          </w:r>
          <w:r w:rsidR="0022340F">
            <w:instrText xml:space="preserve"> CITATION Pre11 \l 1046 </w:instrText>
          </w:r>
          <w:r w:rsidR="0022340F">
            <w:fldChar w:fldCharType="separate"/>
          </w:r>
          <w:r w:rsidR="00752E3D">
            <w:rPr>
              <w:noProof/>
            </w:rPr>
            <w:t>(PRESSMAN, 2011)</w:t>
          </w:r>
          <w:r w:rsidR="0022340F">
            <w:fldChar w:fldCharType="end"/>
          </w:r>
        </w:sdtContent>
      </w:sdt>
      <w:r>
        <w:t xml:space="preserve">. </w:t>
      </w:r>
      <w:proofErr w:type="spellStart"/>
      <w:r>
        <w:t>Hirama</w:t>
      </w:r>
      <w:proofErr w:type="spellEnd"/>
      <w:r>
        <w:t xml:space="preserve"> </w:t>
      </w:r>
      <w:sdt>
        <w:sdtPr>
          <w:id w:val="-1190759998"/>
          <w:citation/>
        </w:sdtPr>
        <w:sdtContent>
          <w:r>
            <w:fldChar w:fldCharType="begin"/>
          </w:r>
          <w:r>
            <w:instrText xml:space="preserve">CITATION Hir11 \p 7 \n  \t  \l 1046 </w:instrText>
          </w:r>
          <w:r>
            <w:fldChar w:fldCharType="separate"/>
          </w:r>
          <w:r w:rsidR="00752E3D">
            <w:rPr>
              <w:noProof/>
            </w:rPr>
            <w:t>(2011, p. 7)</w:t>
          </w:r>
          <w:r>
            <w:fldChar w:fldCharType="end"/>
          </w:r>
        </w:sdtContent>
      </w:sdt>
      <w:r>
        <w:t xml:space="preserve"> apresenta o contexto histórico em que a definição do conceito de Engenharia de </w:t>
      </w:r>
      <w:r w:rsidRPr="00D66866">
        <w:rPr>
          <w:i/>
        </w:rPr>
        <w:t>Software</w:t>
      </w:r>
      <w:r>
        <w:t xml:space="preserve"> surgiu:</w:t>
      </w:r>
    </w:p>
    <w:p w14:paraId="4D552282" w14:textId="77777777" w:rsidR="00D61CB9" w:rsidRDefault="00D61CB9" w:rsidP="00D61CB9">
      <w:pPr>
        <w:spacing w:line="240" w:lineRule="auto"/>
      </w:pPr>
    </w:p>
    <w:p w14:paraId="5619B090" w14:textId="77777777"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14:paraId="32976E43" w14:textId="77777777" w:rsidR="00D61CB9" w:rsidRDefault="00D61CB9" w:rsidP="00D61CB9">
      <w:pPr>
        <w:spacing w:line="240" w:lineRule="auto"/>
      </w:pPr>
    </w:p>
    <w:p w14:paraId="766DD408" w14:textId="4AB1CCA3"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 xml:space="preserve">especificas, à criação de estruturas, dispositivos e processos para converter recursos naturais em formas adequadas ao atendimento </w:t>
      </w:r>
      <w:r>
        <w:lastRenderedPageBreak/>
        <w:t xml:space="preserve">das necessidades humanas.” </w:t>
      </w:r>
      <w:sdt>
        <w:sdtPr>
          <w:id w:val="1940875808"/>
          <w:citation/>
        </w:sdtPr>
        <w:sdtContent>
          <w:r>
            <w:fldChar w:fldCharType="begin"/>
          </w:r>
          <w:r>
            <w:instrText xml:space="preserve">CITATION Fer01 \p 289 \l 1046 </w:instrText>
          </w:r>
          <w:r>
            <w:fldChar w:fldCharType="separate"/>
          </w:r>
          <w:r w:rsidR="00752E3D">
            <w:rPr>
              <w:noProof/>
            </w:rPr>
            <w:t>(FERREIRA, 2001, p. 289)</w:t>
          </w:r>
          <w:r>
            <w:fldChar w:fldCharType="end"/>
          </w:r>
        </w:sdtContent>
      </w:sdt>
      <w:r>
        <w:t>.</w:t>
      </w:r>
      <w:ins w:id="52" w:author="Ryan Lemos" w:date="2018-11-05T20:28:00Z">
        <w:r w:rsidR="00704B75">
          <w:t xml:space="preserve"> Já</w:t>
        </w:r>
      </w:ins>
      <w:r>
        <w:t xml:space="preserve"> </w:t>
      </w:r>
      <w:ins w:id="53" w:author="Ryan Lemos" w:date="2018-11-05T20:29:00Z">
        <w:r w:rsidR="00704B75">
          <w:t>a</w:t>
        </w:r>
      </w:ins>
      <w:del w:id="54" w:author="Ryan Lemos" w:date="2018-11-05T20:29:00Z">
        <w:r w:rsidDel="00704B75">
          <w:delText>A</w:delText>
        </w:r>
      </w:del>
      <w:r>
        <w:t xml:space="preserve"> palavra </w:t>
      </w:r>
      <w:r w:rsidR="00184B24">
        <w:rPr>
          <w:i/>
        </w:rPr>
        <w:t>s</w:t>
      </w:r>
      <w:r w:rsidRPr="00046041">
        <w:rPr>
          <w:i/>
        </w:rPr>
        <w:t>oftware</w:t>
      </w:r>
      <w:r>
        <w:rPr>
          <w:i/>
        </w:rPr>
        <w:t xml:space="preserve"> </w:t>
      </w:r>
      <w:r w:rsidRPr="003139B0">
        <w:t>tem</w:t>
      </w:r>
      <w:del w:id="55" w:author="Ryan Lemos" w:date="2018-11-05T20:29:00Z">
        <w:r w:rsidDel="00704B75">
          <w:delText>-se</w:delText>
        </w:r>
      </w:del>
      <w:r>
        <w:t xml:space="preserve"> as seguintes definições segundo Ferreira</w:t>
      </w:r>
      <w:sdt>
        <w:sdtPr>
          <w:id w:val="-1666473409"/>
          <w:citation/>
        </w:sdtPr>
        <w:sdtContent>
          <w:r>
            <w:fldChar w:fldCharType="begin"/>
          </w:r>
          <w:r>
            <w:instrText xml:space="preserve">CITATION Fer01 \p 682 \n  \t  \l 1046 </w:instrText>
          </w:r>
          <w:r>
            <w:fldChar w:fldCharType="separate"/>
          </w:r>
          <w:r w:rsidR="00752E3D">
            <w:rPr>
              <w:noProof/>
            </w:rPr>
            <w:t xml:space="preserve"> (2001, p. 682)</w:t>
          </w:r>
          <w:r>
            <w:fldChar w:fldCharType="end"/>
          </w:r>
        </w:sdtContent>
      </w:sdt>
      <w:r>
        <w:t>:</w:t>
      </w:r>
    </w:p>
    <w:p w14:paraId="2B4D5686" w14:textId="3ACCD342" w:rsidR="00D61CB9" w:rsidRPr="00952162" w:rsidRDefault="00D61CB9" w:rsidP="00952162">
      <w:pPr>
        <w:pStyle w:val="CitaoLonga"/>
      </w:pPr>
      <w:r>
        <w:tab/>
      </w:r>
    </w:p>
    <w:p w14:paraId="6E6C32FC"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47ECE5F5" w14:textId="23745E63" w:rsidR="00D61CB9" w:rsidRDefault="00D61CB9" w:rsidP="00D61CB9">
      <w:pPr>
        <w:pStyle w:val="CitaoLonga"/>
        <w:numPr>
          <w:ilvl w:val="0"/>
          <w:numId w:val="8"/>
        </w:numPr>
      </w:pPr>
      <w:r>
        <w:t>Qualquer programa ou conjunto de programas de computador.</w:t>
      </w:r>
    </w:p>
    <w:p w14:paraId="4255C159" w14:textId="77777777" w:rsidR="00D61CB9" w:rsidRDefault="00D61CB9" w:rsidP="00D61CB9">
      <w:pPr>
        <w:pStyle w:val="CitaoLonga"/>
        <w:ind w:left="1134"/>
      </w:pPr>
    </w:p>
    <w:p w14:paraId="5E90C38D" w14:textId="4AA2EACE"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sdt>
        <w:sdtPr>
          <w:rPr>
            <w:b/>
          </w:rPr>
          <w:id w:val="1970779303"/>
          <w:citation/>
        </w:sdtPr>
        <w:sdtContent>
          <w:r>
            <w:rPr>
              <w:b/>
            </w:rPr>
            <w:fldChar w:fldCharType="begin"/>
          </w:r>
          <w:r>
            <w:rPr>
              <w:b/>
            </w:rPr>
            <w:instrText xml:space="preserve">CITATION Som11 \p 5 \n  \t  \l 1046 </w:instrText>
          </w:r>
          <w:r>
            <w:rPr>
              <w:b/>
            </w:rPr>
            <w:fldChar w:fldCharType="separate"/>
          </w:r>
          <w:r w:rsidR="00752E3D">
            <w:rPr>
              <w:noProof/>
            </w:rPr>
            <w:t>(2011, p. 5)</w:t>
          </w:r>
          <w:r>
            <w:rPr>
              <w:b/>
            </w:rPr>
            <w:fldChar w:fldCharType="end"/>
          </w:r>
        </w:sdtContent>
      </w:sdt>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sdt>
        <w:sdtPr>
          <w:rPr>
            <w:i/>
          </w:rPr>
          <w:id w:val="-1024092544"/>
          <w:citation/>
        </w:sdtPr>
        <w:sdtContent>
          <w:r w:rsidRPr="00DB6973">
            <w:rPr>
              <w:i/>
            </w:rPr>
            <w:fldChar w:fldCharType="begin"/>
          </w:r>
          <w:r>
            <w:rPr>
              <w:i/>
            </w:rPr>
            <w:instrText xml:space="preserve">CITATION Ins90 \p 67 \n  \t  \l 1046 </w:instrText>
          </w:r>
          <w:r w:rsidRPr="00DB6973">
            <w:rPr>
              <w:i/>
            </w:rPr>
            <w:fldChar w:fldCharType="separate"/>
          </w:r>
          <w:r w:rsidR="00752E3D">
            <w:rPr>
              <w:noProof/>
            </w:rPr>
            <w:t>(1990, p. 67)</w:t>
          </w:r>
          <w:r w:rsidRPr="00DB6973">
            <w:rPr>
              <w:i/>
            </w:rPr>
            <w:fldChar w:fldCharType="end"/>
          </w:r>
        </w:sdtContent>
      </w:sdt>
      <w:r w:rsidR="002D4EA3">
        <w:t xml:space="preserve"> porém define como</w:t>
      </w:r>
      <w:r>
        <w:t xml:space="preserve"> Engenharia de software:</w:t>
      </w:r>
    </w:p>
    <w:p w14:paraId="7BE3D852" w14:textId="77777777" w:rsidR="00935E9F" w:rsidRDefault="00935E9F" w:rsidP="00935E9F">
      <w:pPr>
        <w:pStyle w:val="CitaoLonga"/>
        <w:ind w:left="2988"/>
      </w:pPr>
    </w:p>
    <w:p w14:paraId="1009D3DE" w14:textId="4D922D62"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6411B527" w14:textId="1B312362" w:rsidR="00D61CB9" w:rsidRDefault="00D61CB9" w:rsidP="00D61CB9">
      <w:pPr>
        <w:pStyle w:val="CitaoLonga"/>
        <w:numPr>
          <w:ilvl w:val="0"/>
          <w:numId w:val="9"/>
        </w:numPr>
      </w:pPr>
      <w:r>
        <w:t>O estudo de abordagens assim como descrito na etapa 1.</w:t>
      </w:r>
    </w:p>
    <w:p w14:paraId="4727271D" w14:textId="77777777" w:rsidR="00FA1DBE" w:rsidRDefault="00FA1DBE" w:rsidP="00FA1DBE">
      <w:pPr>
        <w:pStyle w:val="CitaoLonga"/>
        <w:ind w:left="2988"/>
      </w:pPr>
    </w:p>
    <w:p w14:paraId="190B2B18" w14:textId="021CFA28" w:rsidR="00D51047" w:rsidRDefault="00FA1DBE" w:rsidP="0079448E">
      <w:r>
        <w:t>Pressman</w:t>
      </w:r>
      <w:sdt>
        <w:sdtPr>
          <w:id w:val="-1968269385"/>
          <w:citation/>
        </w:sdtPr>
        <w:sdtContent>
          <w:r w:rsidR="0070576D">
            <w:fldChar w:fldCharType="begin"/>
          </w:r>
          <w:r w:rsidR="0070576D">
            <w:instrText xml:space="preserve">CITATION Pre11 \n  \t  \l 1046 </w:instrText>
          </w:r>
          <w:r w:rsidR="0070576D">
            <w:fldChar w:fldCharType="separate"/>
          </w:r>
          <w:r w:rsidR="00752E3D">
            <w:rPr>
              <w:noProof/>
            </w:rPr>
            <w:t xml:space="preserve"> (2011)</w:t>
          </w:r>
          <w:r w:rsidR="0070576D">
            <w:fldChar w:fldCharType="end"/>
          </w:r>
        </w:sdtContent>
      </w:sdt>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7809EE">
        <w:t>F</w:t>
      </w:r>
      <w:r w:rsidR="00697E7F">
        <w:t xml:space="preserve">igura </w:t>
      </w:r>
      <w:r w:rsidR="00697E7F">
        <w:rPr>
          <w:noProof/>
        </w:rPr>
        <w:t>7</w:t>
      </w:r>
      <w:r w:rsidR="00697E7F">
        <w:fldChar w:fldCharType="end"/>
      </w:r>
      <w:r w:rsidR="00FB7BB6">
        <w:t>, sendo as camadas: Ferramentas, métodos, processo e foco na qualidade.</w:t>
      </w:r>
      <w:r w:rsidR="00D17B69">
        <w:t xml:space="preserve"> </w:t>
      </w:r>
    </w:p>
    <w:p w14:paraId="34A9823C" w14:textId="77777777" w:rsidR="00FA394F" w:rsidRDefault="00FA394F" w:rsidP="0079448E"/>
    <w:p w14:paraId="3C916A75" w14:textId="77777777" w:rsidR="00D51047" w:rsidRDefault="00D51047" w:rsidP="00D51047">
      <w:pPr>
        <w:pStyle w:val="Legenda"/>
        <w:keepNext/>
      </w:pPr>
      <w:bookmarkStart w:id="56" w:name="_Ref527140900"/>
      <w:r>
        <w:t xml:space="preserve">Figura </w:t>
      </w:r>
      <w:r>
        <w:rPr>
          <w:noProof/>
        </w:rPr>
        <w:fldChar w:fldCharType="begin"/>
      </w:r>
      <w:r>
        <w:rPr>
          <w:noProof/>
        </w:rPr>
        <w:instrText xml:space="preserve"> SEQ Figura \* ARABIC </w:instrText>
      </w:r>
      <w:r>
        <w:rPr>
          <w:noProof/>
        </w:rPr>
        <w:fldChar w:fldCharType="separate"/>
      </w:r>
      <w:r>
        <w:rPr>
          <w:noProof/>
        </w:rPr>
        <w:t>7</w:t>
      </w:r>
      <w:r>
        <w:rPr>
          <w:noProof/>
        </w:rPr>
        <w:fldChar w:fldCharType="end"/>
      </w:r>
      <w:bookmarkEnd w:id="56"/>
      <w:r>
        <w:t xml:space="preserve"> - </w:t>
      </w:r>
      <w:r w:rsidRPr="006D464E">
        <w:t>Camadas da Engenharia de Software</w:t>
      </w:r>
    </w:p>
    <w:p w14:paraId="31ADE5FE" w14:textId="77777777" w:rsidR="00D51047" w:rsidRDefault="00D51047" w:rsidP="00D51047">
      <w:pPr>
        <w:pStyle w:val="Fontes"/>
      </w:pPr>
      <w:r>
        <w:rPr>
          <w:noProof/>
          <w:lang w:eastAsia="pt-BR"/>
        </w:rPr>
        <w:drawing>
          <wp:inline distT="0" distB="0" distL="0" distR="0" wp14:anchorId="48A6E790" wp14:editId="460E55DB">
            <wp:extent cx="3407410" cy="1005840"/>
            <wp:effectExtent l="133350" t="114300" r="154940" b="13716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84478" cy="1028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0B1780" w14:textId="41E9244E" w:rsidR="00D51047" w:rsidRDefault="00D51047" w:rsidP="00D51047">
      <w:pPr>
        <w:pStyle w:val="Fontes"/>
      </w:pPr>
      <w:r>
        <w:t xml:space="preserve">Fonte: PRESSMAN, </w:t>
      </w:r>
      <w:r>
        <w:rPr>
          <w:noProof/>
        </w:rPr>
        <w:t>2011, p.39</w:t>
      </w:r>
      <w:r>
        <w:t>.</w:t>
      </w:r>
    </w:p>
    <w:p w14:paraId="2822A871" w14:textId="77777777" w:rsidR="00D51047" w:rsidRDefault="00D51047" w:rsidP="00952162">
      <w:pPr>
        <w:pStyle w:val="Fontes"/>
      </w:pPr>
    </w:p>
    <w:p w14:paraId="5EC2A6DE" w14:textId="3AC228D9" w:rsidR="00E6023B" w:rsidRDefault="002D4EA3" w:rsidP="0079448E">
      <w:r>
        <w:t>Quan</w:t>
      </w:r>
      <w:r w:rsidR="004F519B">
        <w:t>t</w:t>
      </w:r>
      <w:r>
        <w:t>o ao foco na qualidade</w:t>
      </w:r>
      <w:r w:rsidR="00E6023B">
        <w:t>,</w:t>
      </w:r>
      <w:r>
        <w:t xml:space="preserve"> </w:t>
      </w:r>
      <w:r w:rsidR="00F9209E">
        <w:t>Pressman</w:t>
      </w:r>
      <w:sdt>
        <w:sdtPr>
          <w:id w:val="-8531988"/>
          <w:citation/>
        </w:sdtPr>
        <w:sdtContent>
          <w:r w:rsidR="00F9209E">
            <w:fldChar w:fldCharType="begin"/>
          </w:r>
          <w:r w:rsidR="00F9209E">
            <w:instrText xml:space="preserve">CITATION Pre11 \n  \t  \l 1046 </w:instrText>
          </w:r>
          <w:r w:rsidR="00F9209E">
            <w:fldChar w:fldCharType="separate"/>
          </w:r>
          <w:r w:rsidR="00752E3D">
            <w:rPr>
              <w:noProof/>
            </w:rPr>
            <w:t xml:space="preserve"> (2011)</w:t>
          </w:r>
          <w:r w:rsidR="00F9209E">
            <w:fldChar w:fldCharType="end"/>
          </w:r>
        </w:sdtContent>
      </w:sdt>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14:paraId="75D57E4F" w14:textId="1CAC6985" w:rsidR="00F61F56" w:rsidRDefault="002D4EA3" w:rsidP="0079448E">
      <w:r>
        <w:t>Já em relação ao processo</w:t>
      </w:r>
      <w:r w:rsidR="00E6023B">
        <w:t>,</w:t>
      </w:r>
      <w:r w:rsidR="00BC228A">
        <w:t xml:space="preserve"> </w:t>
      </w:r>
      <w:r w:rsidR="001440D3">
        <w:t>Pressman</w:t>
      </w:r>
      <w:sdt>
        <w:sdtPr>
          <w:id w:val="-894976072"/>
          <w:citation/>
        </w:sdtPr>
        <w:sdtContent>
          <w:r w:rsidR="001440D3">
            <w:fldChar w:fldCharType="begin"/>
          </w:r>
          <w:r w:rsidR="007A5F3B">
            <w:instrText xml:space="preserve">CITATION Pre11 \n  \t  \l 1046 </w:instrText>
          </w:r>
          <w:r w:rsidR="001440D3">
            <w:fldChar w:fldCharType="separate"/>
          </w:r>
          <w:r w:rsidR="00752E3D">
            <w:rPr>
              <w:noProof/>
            </w:rPr>
            <w:t xml:space="preserve"> (2011)</w:t>
          </w:r>
          <w:r w:rsidR="001440D3">
            <w:fldChar w:fldCharType="end"/>
          </w:r>
        </w:sdtContent>
      </w:sdt>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sdt>
        <w:sdtPr>
          <w:id w:val="1499380064"/>
          <w:citation/>
        </w:sdtPr>
        <w:sdtContent>
          <w:r w:rsidR="00221575">
            <w:fldChar w:fldCharType="begin"/>
          </w:r>
          <w:r w:rsidR="0036117D">
            <w:instrText xml:space="preserve">CITATION Pre11 \p 39 \l 1046 </w:instrText>
          </w:r>
          <w:r w:rsidR="00221575">
            <w:fldChar w:fldCharType="separate"/>
          </w:r>
          <w:r w:rsidR="00752E3D">
            <w:rPr>
              <w:noProof/>
            </w:rPr>
            <w:t xml:space="preserve"> (PRESSMAN, 2011, p. 39)</w:t>
          </w:r>
          <w:r w:rsidR="00221575">
            <w:fldChar w:fldCharType="end"/>
          </w:r>
        </w:sdtContent>
      </w:sdt>
      <w:r w:rsidR="00D51047">
        <w:t xml:space="preserve">. </w:t>
      </w:r>
      <w:r w:rsidR="00337B6A">
        <w:t xml:space="preserve">O </w:t>
      </w:r>
      <w:r w:rsidR="00FA394F">
        <w:t xml:space="preserve">outro </w:t>
      </w:r>
      <w:r w:rsidR="00D51047">
        <w:t xml:space="preserve">é </w:t>
      </w:r>
      <w:r w:rsidR="00221575">
        <w:t xml:space="preserve">o </w:t>
      </w:r>
      <w:del w:id="57" w:author="Ryan Lemos" w:date="2018-11-05T20:30:00Z">
        <w:r w:rsidR="00221575" w:rsidDel="00704B75">
          <w:delText>de</w:delText>
        </w:r>
        <w:r w:rsidR="00337B6A" w:rsidDel="00704B75">
          <w:delText xml:space="preserve"> </w:delText>
        </w:r>
      </w:del>
      <w:r w:rsidR="00337B6A">
        <w:t>processo de</w:t>
      </w:r>
      <w:r w:rsidR="00221575">
        <w:t xml:space="preserve"> </w:t>
      </w:r>
      <w:r w:rsidR="00221575" w:rsidRPr="004B14A6">
        <w:rPr>
          <w:i/>
        </w:rPr>
        <w:t>software</w:t>
      </w:r>
      <w:r w:rsidR="00D51047">
        <w:t xml:space="preserve"> que</w:t>
      </w:r>
      <w:r w:rsidR="00E917DC">
        <w:t>:</w:t>
      </w:r>
      <w:r w:rsidR="00221575">
        <w:t xml:space="preserve"> </w:t>
      </w:r>
    </w:p>
    <w:p w14:paraId="0EB9A2C0" w14:textId="77777777" w:rsidR="0079448E" w:rsidRDefault="0079448E" w:rsidP="00F61F56">
      <w:pPr>
        <w:pStyle w:val="CitaoLonga"/>
      </w:pPr>
    </w:p>
    <w:p w14:paraId="165F7A47" w14:textId="1558BDDD"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sdt>
        <w:sdtPr>
          <w:id w:val="425233435"/>
          <w:citation/>
        </w:sdtPr>
        <w:sdtContent>
          <w:r w:rsidR="00B64DEC">
            <w:fldChar w:fldCharType="begin"/>
          </w:r>
          <w:r w:rsidR="00B64DEC">
            <w:instrText xml:space="preserve">CITATION Pre11 \p 40 \l 1046 </w:instrText>
          </w:r>
          <w:r w:rsidR="00B64DEC">
            <w:fldChar w:fldCharType="separate"/>
          </w:r>
          <w:r w:rsidR="00752E3D">
            <w:rPr>
              <w:noProof/>
            </w:rPr>
            <w:t>(PRESSMAN, 2011, p. 40)</w:t>
          </w:r>
          <w:r w:rsidR="00B64DEC">
            <w:fldChar w:fldCharType="end"/>
          </w:r>
        </w:sdtContent>
      </w:sdt>
    </w:p>
    <w:p w14:paraId="15D38758" w14:textId="77777777" w:rsidR="0079448E" w:rsidRDefault="0079448E" w:rsidP="00F61F56">
      <w:pPr>
        <w:pStyle w:val="CitaoLonga"/>
      </w:pPr>
    </w:p>
    <w:p w14:paraId="7368E7CD" w14:textId="0C8CA39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sdt>
        <w:sdtPr>
          <w:id w:val="36636974"/>
          <w:citation/>
        </w:sdtPr>
        <w:sdtContent>
          <w:r w:rsidR="00841C98">
            <w:fldChar w:fldCharType="begin"/>
          </w:r>
          <w:r w:rsidR="00841C98">
            <w:instrText xml:space="preserve"> CITATION Pre11 \l 1046 </w:instrText>
          </w:r>
          <w:r w:rsidR="00841C98">
            <w:fldChar w:fldCharType="separate"/>
          </w:r>
          <w:r w:rsidR="00752E3D">
            <w:rPr>
              <w:noProof/>
            </w:rPr>
            <w:t>(PRESSMAN, 2011)</w:t>
          </w:r>
          <w:r w:rsidR="00841C98">
            <w:fldChar w:fldCharType="end"/>
          </w:r>
        </w:sdtContent>
      </w:sdt>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sdt>
        <w:sdtPr>
          <w:id w:val="1855538783"/>
          <w:citation/>
        </w:sdtPr>
        <w:sdtContent>
          <w:r w:rsidR="00314D79">
            <w:fldChar w:fldCharType="begin"/>
          </w:r>
          <w:r w:rsidR="001A10DD">
            <w:instrText xml:space="preserve">CITATION Pre11 \p 40 \l 1046 </w:instrText>
          </w:r>
          <w:r w:rsidR="00314D79">
            <w:fldChar w:fldCharType="separate"/>
          </w:r>
          <w:r w:rsidR="00752E3D">
            <w:rPr>
              <w:noProof/>
            </w:rPr>
            <w:t xml:space="preserve"> (PRESSMAN, 2011, p. 40)</w:t>
          </w:r>
          <w:r w:rsidR="00314D79">
            <w:fldChar w:fldCharType="end"/>
          </w:r>
        </w:sdtContent>
      </w:sdt>
      <w:r w:rsidR="00314D79">
        <w:t>.</w:t>
      </w:r>
      <w:r w:rsidR="008D74BA">
        <w:t xml:space="preserve"> </w:t>
      </w:r>
    </w:p>
    <w:p w14:paraId="7CD08DA9" w14:textId="5530F077" w:rsidR="003D00BE" w:rsidRDefault="008D74BA" w:rsidP="00E61662">
      <w:r>
        <w:t>Já as ferramentas compreendem como o apoio</w:t>
      </w:r>
      <w:r w:rsidR="004645CB">
        <w:t xml:space="preserve"> automatizado </w:t>
      </w:r>
      <w:r>
        <w:t>aos métodos e</w:t>
      </w:r>
      <w:r w:rsidR="00BC4D6F">
        <w:t xml:space="preserve"> ao processo</w:t>
      </w:r>
      <w:sdt>
        <w:sdtPr>
          <w:id w:val="1042101220"/>
          <w:citation/>
        </w:sdtPr>
        <w:sdtContent>
          <w:r w:rsidR="00BC4D6F">
            <w:fldChar w:fldCharType="begin"/>
          </w:r>
          <w:r w:rsidR="00BC4D6F">
            <w:instrText xml:space="preserve"> CITATION Pre11 \l 1046 </w:instrText>
          </w:r>
          <w:r w:rsidR="00BC4D6F">
            <w:fldChar w:fldCharType="separate"/>
          </w:r>
          <w:r w:rsidR="00752E3D">
            <w:rPr>
              <w:noProof/>
            </w:rPr>
            <w:t xml:space="preserve"> (PRESSMAN, 2011)</w:t>
          </w:r>
          <w:r w:rsidR="00BC4D6F">
            <w:fldChar w:fldCharType="end"/>
          </w:r>
        </w:sdtContent>
      </w:sdt>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14:paraId="726ECDFC" w14:textId="77777777" w:rsidR="00D51047" w:rsidRDefault="00D51047" w:rsidP="00E61662"/>
    <w:p w14:paraId="0BDEC31D" w14:textId="0666A420" w:rsidR="00F73317" w:rsidRDefault="00D61CB9" w:rsidP="00952162">
      <w:pPr>
        <w:pStyle w:val="Ttulo4"/>
      </w:pPr>
      <w:bookmarkStart w:id="58" w:name="_Toc528694960"/>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58"/>
    </w:p>
    <w:p w14:paraId="348BE310" w14:textId="77777777" w:rsidR="00CB3C88" w:rsidRDefault="00CB3C88" w:rsidP="00952162"/>
    <w:p w14:paraId="7B704418" w14:textId="371D74D9"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sdt>
        <w:sdtPr>
          <w:id w:val="-1808389577"/>
          <w:citation/>
        </w:sdtPr>
        <w:sdtContent>
          <w:r>
            <w:fldChar w:fldCharType="begin"/>
          </w:r>
          <w:r>
            <w:instrText xml:space="preserve"> CITATION Cam14 \l 1046 </w:instrText>
          </w:r>
          <w:r>
            <w:fldChar w:fldCharType="separate"/>
          </w:r>
          <w:r w:rsidR="00752E3D">
            <w:rPr>
              <w:noProof/>
            </w:rPr>
            <w:t xml:space="preserve"> (CAMPOS, 2014)</w:t>
          </w:r>
          <w:r>
            <w:fldChar w:fldCharType="end"/>
          </w:r>
        </w:sdtContent>
      </w:sdt>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7809EE">
        <w:t>F</w:t>
      </w:r>
      <w:r w:rsidR="005555D4">
        <w:t xml:space="preserve">igura </w:t>
      </w:r>
      <w:r w:rsidR="005555D4">
        <w:rPr>
          <w:noProof/>
        </w:rPr>
        <w:t>8</w:t>
      </w:r>
      <w:r w:rsidR="009B1B55">
        <w:fldChar w:fldCharType="end"/>
      </w:r>
      <w:r w:rsidR="009B1B55">
        <w:t xml:space="preserve"> que representa um processo cujo objetivo seja a conclusão de um determinado curso </w:t>
      </w:r>
      <w:sdt>
        <w:sdtPr>
          <w:id w:val="-1625228937"/>
          <w:citation/>
        </w:sdtPr>
        <w:sdtContent>
          <w:r w:rsidR="009B1B55">
            <w:fldChar w:fldCharType="begin"/>
          </w:r>
          <w:r w:rsidR="009B1B55">
            <w:instrText xml:space="preserve"> CITATION Cam14 \l 1046 </w:instrText>
          </w:r>
          <w:r w:rsidR="009B1B55">
            <w:fldChar w:fldCharType="separate"/>
          </w:r>
          <w:r w:rsidR="00752E3D">
            <w:rPr>
              <w:noProof/>
            </w:rPr>
            <w:t>(CAMPOS, 2014)</w:t>
          </w:r>
          <w:r w:rsidR="009B1B55">
            <w:fldChar w:fldCharType="end"/>
          </w:r>
        </w:sdtContent>
      </w:sdt>
      <w:r w:rsidR="009B1B55">
        <w:t>.</w:t>
      </w:r>
    </w:p>
    <w:p w14:paraId="56FFC1FB" w14:textId="54D49BF7" w:rsidR="000A7001" w:rsidRDefault="009B1B55" w:rsidP="008D625B">
      <w:r>
        <w:t xml:space="preserve"> </w:t>
      </w:r>
    </w:p>
    <w:p w14:paraId="7A394577" w14:textId="2BE085C6" w:rsidR="009B1B55" w:rsidRDefault="009B1B55" w:rsidP="00952162">
      <w:pPr>
        <w:pStyle w:val="Legenda"/>
        <w:keepNext/>
      </w:pPr>
      <w:bookmarkStart w:id="59" w:name="_Ref527049055"/>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8</w:t>
      </w:r>
      <w:r w:rsidR="00691107">
        <w:rPr>
          <w:noProof/>
        </w:rPr>
        <w:fldChar w:fldCharType="end"/>
      </w:r>
      <w:bookmarkEnd w:id="59"/>
      <w:r>
        <w:t xml:space="preserve"> - Exemplo de processo</w:t>
      </w:r>
    </w:p>
    <w:p w14:paraId="11B378B7" w14:textId="0F357B67" w:rsidR="009B1B55" w:rsidRDefault="009B1B55" w:rsidP="009B1B55">
      <w:pPr>
        <w:ind w:firstLine="0"/>
        <w:jc w:val="center"/>
      </w:pPr>
      <w:r>
        <w:rPr>
          <w:noProof/>
          <w:lang w:eastAsia="pt-BR"/>
        </w:rPr>
        <w:drawing>
          <wp:inline distT="0" distB="0" distL="0" distR="0" wp14:anchorId="1767CAA9" wp14:editId="68771FF7">
            <wp:extent cx="3201476" cy="472440"/>
            <wp:effectExtent l="0" t="0" r="0" b="381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90563" cy="500343"/>
                    </a:xfrm>
                    <a:prstGeom prst="rect">
                      <a:avLst/>
                    </a:prstGeom>
                  </pic:spPr>
                </pic:pic>
              </a:graphicData>
            </a:graphic>
          </wp:inline>
        </w:drawing>
      </w:r>
    </w:p>
    <w:p w14:paraId="11CBCFB9" w14:textId="2C8AB7CD" w:rsidR="009B1B55" w:rsidRDefault="009B1B55" w:rsidP="009B1B55">
      <w:pPr>
        <w:pStyle w:val="Fontes"/>
      </w:pPr>
      <w:r>
        <w:t>Fonte: CAMPOS, 2014, p.18</w:t>
      </w:r>
    </w:p>
    <w:p w14:paraId="60BA0C7C" w14:textId="77777777" w:rsidR="00D51047" w:rsidRDefault="00D51047" w:rsidP="009B1B55">
      <w:pPr>
        <w:pStyle w:val="Fontes"/>
      </w:pPr>
    </w:p>
    <w:p w14:paraId="1A611A93" w14:textId="207684A0"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sdt>
        <w:sdtPr>
          <w:id w:val="-212819200"/>
          <w:citation/>
        </w:sdtPr>
        <w:sdtContent>
          <w:r w:rsidR="00B10B9F">
            <w:fldChar w:fldCharType="begin"/>
          </w:r>
          <w:r w:rsidR="00B10B9F">
            <w:instrText xml:space="preserve"> CITATION Cam14 \l 1046 </w:instrText>
          </w:r>
          <w:r w:rsidR="00B10B9F">
            <w:fldChar w:fldCharType="separate"/>
          </w:r>
          <w:r w:rsidR="00752E3D">
            <w:rPr>
              <w:noProof/>
            </w:rPr>
            <w:t>(CAMPOS, 2014)</w:t>
          </w:r>
          <w:r w:rsidR="00B10B9F">
            <w:fldChar w:fldCharType="end"/>
          </w:r>
        </w:sdtContent>
      </w:sdt>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9B1B55">
        <w:t xml:space="preserve">Figura </w:t>
      </w:r>
      <w:r w:rsidR="009B1B55">
        <w:rPr>
          <w:noProof/>
        </w:rPr>
        <w:t>8</w:t>
      </w:r>
      <w:r w:rsidR="009B1B55">
        <w:fldChar w:fldCharType="end"/>
      </w:r>
      <w:r w:rsidR="009B1B55">
        <w:t xml:space="preserve">. </w:t>
      </w:r>
    </w:p>
    <w:p w14:paraId="1800B30C" w14:textId="2249D8FF"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sdt>
        <w:sdtPr>
          <w:id w:val="-1598861044"/>
          <w:citation/>
        </w:sdtPr>
        <w:sdtContent>
          <w:r w:rsidR="00520F03">
            <w:fldChar w:fldCharType="begin"/>
          </w:r>
          <w:r w:rsidR="00520F03">
            <w:instrText xml:space="preserve"> CITATION Sil17 \l 1046 </w:instrText>
          </w:r>
          <w:r w:rsidR="00520F03">
            <w:fldChar w:fldCharType="separate"/>
          </w:r>
          <w:r w:rsidR="00752E3D">
            <w:rPr>
              <w:noProof/>
            </w:rPr>
            <w:t>(SILVER, 2017)</w:t>
          </w:r>
          <w:r w:rsidR="00520F03">
            <w:fldChar w:fldCharType="end"/>
          </w:r>
        </w:sdtContent>
      </w:sdt>
      <w:r w:rsidR="002A2A2B">
        <w:t>.</w:t>
      </w:r>
    </w:p>
    <w:p w14:paraId="2177EBAA" w14:textId="4010B688" w:rsidR="00520F03" w:rsidRPr="00582E70" w:rsidRDefault="00520F03" w:rsidP="009B1B55">
      <w:r>
        <w:t>Campos</w:t>
      </w:r>
      <w:sdt>
        <w:sdtPr>
          <w:id w:val="480979238"/>
          <w:citation/>
        </w:sdtPr>
        <w:sdtContent>
          <w:r>
            <w:fldChar w:fldCharType="begin"/>
          </w:r>
          <w:r>
            <w:instrText xml:space="preserve">CITATION Cam14 \p 51 \n  \t  \l 1046 </w:instrText>
          </w:r>
          <w:r>
            <w:fldChar w:fldCharType="separate"/>
          </w:r>
          <w:r w:rsidR="00752E3D">
            <w:rPr>
              <w:noProof/>
            </w:rPr>
            <w:t xml:space="preserve"> (2014, p. 51)</w:t>
          </w:r>
          <w:r>
            <w:fldChar w:fldCharType="end"/>
          </w:r>
        </w:sdtContent>
      </w:sdt>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sdt>
        <w:sdtPr>
          <w:id w:val="-812724087"/>
          <w:citation/>
        </w:sdtPr>
        <w:sdtContent>
          <w:r w:rsidR="009F0B86">
            <w:fldChar w:fldCharType="begin"/>
          </w:r>
          <w:r w:rsidR="009F0B86">
            <w:instrText xml:space="preserve"> CITATION Cam14 \l 1046 </w:instrText>
          </w:r>
          <w:r w:rsidR="009F0B86">
            <w:fldChar w:fldCharType="separate"/>
          </w:r>
          <w:r w:rsidR="00752E3D">
            <w:rPr>
              <w:noProof/>
            </w:rPr>
            <w:t>(CAMPOS, 2014)</w:t>
          </w:r>
          <w:r w:rsidR="009F0B86">
            <w:fldChar w:fldCharType="end"/>
          </w:r>
        </w:sdtContent>
      </w:sdt>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629AB828" w14:textId="29673535"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7809EE">
        <w:t>F</w:t>
      </w:r>
      <w:r>
        <w:t xml:space="preserve">igura </w:t>
      </w:r>
      <w:r>
        <w:rPr>
          <w:noProof/>
        </w:rPr>
        <w:t>9</w:t>
      </w:r>
      <w:r>
        <w:fldChar w:fldCharType="end"/>
      </w:r>
      <w:r>
        <w:t xml:space="preserve">, que relata um processo de compra de um determinado item </w:t>
      </w:r>
      <w:sdt>
        <w:sdtPr>
          <w:id w:val="-1817172776"/>
          <w:citation/>
        </w:sdtPr>
        <w:sdtContent>
          <w:r>
            <w:fldChar w:fldCharType="begin"/>
          </w:r>
          <w:r>
            <w:instrText xml:space="preserve"> CITATION Cam14 \l 1046 </w:instrText>
          </w:r>
          <w:r>
            <w:fldChar w:fldCharType="separate"/>
          </w:r>
          <w:r w:rsidR="00752E3D">
            <w:rPr>
              <w:noProof/>
            </w:rPr>
            <w:t>(CAMPOS, 2014)</w:t>
          </w:r>
          <w:r>
            <w:fldChar w:fldCharType="end"/>
          </w:r>
        </w:sdtContent>
      </w:sdt>
      <w:r>
        <w:t>.</w:t>
      </w:r>
    </w:p>
    <w:p w14:paraId="11DE720E" w14:textId="77777777" w:rsidR="00C91611" w:rsidRDefault="00C91611" w:rsidP="009B1B55"/>
    <w:p w14:paraId="333962F8" w14:textId="03E64FCB" w:rsidR="00C91611" w:rsidRDefault="00C91611" w:rsidP="00952162">
      <w:pPr>
        <w:pStyle w:val="Legenda"/>
        <w:keepNext/>
      </w:pPr>
      <w:bookmarkStart w:id="60" w:name="_Ref527053242"/>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9</w:t>
      </w:r>
      <w:r w:rsidR="00691107">
        <w:rPr>
          <w:noProof/>
        </w:rPr>
        <w:fldChar w:fldCharType="end"/>
      </w:r>
      <w:bookmarkEnd w:id="60"/>
      <w:r>
        <w:t xml:space="preserve"> – Exemplo de conectores em um processo de compra</w:t>
      </w:r>
    </w:p>
    <w:p w14:paraId="137359F5" w14:textId="5AD6E613" w:rsidR="00C91611" w:rsidRDefault="00C91611" w:rsidP="00C91611">
      <w:pPr>
        <w:ind w:firstLine="0"/>
        <w:jc w:val="center"/>
      </w:pPr>
      <w:r>
        <w:rPr>
          <w:noProof/>
          <w:lang w:eastAsia="pt-BR"/>
        </w:rPr>
        <w:drawing>
          <wp:inline distT="0" distB="0" distL="0" distR="0" wp14:anchorId="7C321C3D" wp14:editId="273DE291">
            <wp:extent cx="3145494" cy="1882140"/>
            <wp:effectExtent l="0" t="0" r="0"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4139" cy="1887313"/>
                    </a:xfrm>
                    <a:prstGeom prst="rect">
                      <a:avLst/>
                    </a:prstGeom>
                  </pic:spPr>
                </pic:pic>
              </a:graphicData>
            </a:graphic>
          </wp:inline>
        </w:drawing>
      </w:r>
    </w:p>
    <w:p w14:paraId="01454C6F" w14:textId="6129893A" w:rsidR="00C91611" w:rsidRDefault="00C91611" w:rsidP="00C91611">
      <w:pPr>
        <w:pStyle w:val="Fontes"/>
      </w:pPr>
      <w:r w:rsidRPr="00C91611">
        <w:t>Fonte: CAMPOS, 2014, p. 53.</w:t>
      </w:r>
    </w:p>
    <w:p w14:paraId="11825F33" w14:textId="518AD4EF" w:rsidR="00C91611" w:rsidRDefault="00C91611" w:rsidP="00C91611">
      <w:pPr>
        <w:pStyle w:val="Fontes"/>
      </w:pPr>
    </w:p>
    <w:p w14:paraId="1867D85F" w14:textId="04F24D44"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7809EE">
        <w:t>F</w:t>
      </w:r>
      <w:r w:rsidR="000C5598">
        <w:t xml:space="preserve">igura </w:t>
      </w:r>
      <w:r w:rsidR="000C5598">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7809EE">
        <w:t>F</w:t>
      </w:r>
      <w:r w:rsidR="00D51047">
        <w:t xml:space="preserve">igura </w:t>
      </w:r>
      <w:r w:rsidR="00D51047">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sdt>
        <w:sdtPr>
          <w:id w:val="812913781"/>
          <w:citation/>
        </w:sdtPr>
        <w:sdtContent>
          <w:r w:rsidR="000C5598">
            <w:fldChar w:fldCharType="begin"/>
          </w:r>
          <w:r w:rsidR="000C5598">
            <w:instrText xml:space="preserve"> CITATION Cam14 \l 1046 </w:instrText>
          </w:r>
          <w:r w:rsidR="000C5598">
            <w:fldChar w:fldCharType="separate"/>
          </w:r>
          <w:r w:rsidR="00752E3D">
            <w:rPr>
              <w:noProof/>
            </w:rPr>
            <w:t>(CAMPOS, 2014)</w:t>
          </w:r>
          <w:r w:rsidR="000C5598">
            <w:fldChar w:fldCharType="end"/>
          </w:r>
        </w:sdtContent>
      </w:sdt>
      <w:r w:rsidR="000C5598">
        <w:t>.</w:t>
      </w:r>
    </w:p>
    <w:p w14:paraId="1173226F" w14:textId="75855DAE" w:rsidR="000C5598" w:rsidRDefault="000C5598" w:rsidP="00C91611">
      <w:r>
        <w:t xml:space="preserve"> </w:t>
      </w:r>
    </w:p>
    <w:p w14:paraId="32A48C25" w14:textId="5CC009A5" w:rsidR="000C5598" w:rsidRDefault="000C5598" w:rsidP="00952162">
      <w:pPr>
        <w:pStyle w:val="Legenda"/>
        <w:keepNext/>
      </w:pPr>
      <w:bookmarkStart w:id="61" w:name="_Ref527053785"/>
      <w:r>
        <w:lastRenderedPageBreak/>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10</w:t>
      </w:r>
      <w:r w:rsidR="00691107">
        <w:rPr>
          <w:noProof/>
        </w:rPr>
        <w:fldChar w:fldCharType="end"/>
      </w:r>
      <w:bookmarkEnd w:id="61"/>
      <w:r>
        <w:t xml:space="preserve"> - Exemplo de </w:t>
      </w:r>
      <w:r w:rsidRPr="00952162">
        <w:rPr>
          <w:i/>
        </w:rPr>
        <w:t>gateway</w:t>
      </w:r>
      <w:r>
        <w:t xml:space="preserve"> em um processo de compra</w:t>
      </w:r>
    </w:p>
    <w:p w14:paraId="5617B182" w14:textId="79F5D7F3" w:rsidR="00C91611" w:rsidRDefault="000C5598" w:rsidP="000C5598">
      <w:pPr>
        <w:ind w:firstLine="0"/>
        <w:jc w:val="center"/>
      </w:pPr>
      <w:r>
        <w:rPr>
          <w:noProof/>
          <w:lang w:eastAsia="pt-BR"/>
        </w:rPr>
        <w:drawing>
          <wp:inline distT="0" distB="0" distL="0" distR="0" wp14:anchorId="1757F997" wp14:editId="5F732501">
            <wp:extent cx="3221139" cy="204216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50115" cy="2060530"/>
                    </a:xfrm>
                    <a:prstGeom prst="rect">
                      <a:avLst/>
                    </a:prstGeom>
                  </pic:spPr>
                </pic:pic>
              </a:graphicData>
            </a:graphic>
          </wp:inline>
        </w:drawing>
      </w:r>
    </w:p>
    <w:p w14:paraId="78AA1E3A" w14:textId="683B93F9" w:rsidR="000C5598" w:rsidRDefault="000C5598" w:rsidP="000C5598">
      <w:pPr>
        <w:pStyle w:val="Fontes"/>
      </w:pPr>
      <w:r w:rsidRPr="00C91611">
        <w:t>Fonte: CAMPOS, 2014, p. 5</w:t>
      </w:r>
      <w:r>
        <w:t>4</w:t>
      </w:r>
      <w:r w:rsidRPr="00C91611">
        <w:t>.</w:t>
      </w:r>
    </w:p>
    <w:p w14:paraId="50A8A7B3" w14:textId="77777777" w:rsidR="00B51C84" w:rsidRDefault="00B51C84" w:rsidP="000C5598">
      <w:pPr>
        <w:pStyle w:val="Fontes"/>
      </w:pPr>
    </w:p>
    <w:p w14:paraId="7CE1814D" w14:textId="48404525" w:rsidR="00B51C84" w:rsidRDefault="009F0B86" w:rsidP="00B51C84">
      <w:r>
        <w:t>O</w:t>
      </w:r>
      <w:r w:rsidR="00442213">
        <w:t xml:space="preserve">s eventos para o BPMN servem de indicação de ações externas ao processo como por exemplo indicar o início e o término de um processo </w:t>
      </w:r>
      <w:sdt>
        <w:sdtPr>
          <w:id w:val="-1363587884"/>
          <w:citation/>
        </w:sdtPr>
        <w:sdtContent>
          <w:r w:rsidR="00442213">
            <w:fldChar w:fldCharType="begin"/>
          </w:r>
          <w:r w:rsidR="00442213">
            <w:instrText xml:space="preserve"> CITATION Cam14 \l 1046 </w:instrText>
          </w:r>
          <w:r w:rsidR="00442213">
            <w:fldChar w:fldCharType="separate"/>
          </w:r>
          <w:r w:rsidR="00752E3D">
            <w:rPr>
              <w:noProof/>
            </w:rPr>
            <w:t>(CAMPOS, 2014)</w:t>
          </w:r>
          <w:r w:rsidR="00442213">
            <w:fldChar w:fldCharType="end"/>
          </w:r>
        </w:sdtContent>
      </w:sdt>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7809EE">
        <w:t>F</w:t>
      </w:r>
      <w:r w:rsidR="00442213">
        <w:t xml:space="preserve">igura </w:t>
      </w:r>
      <w:r w:rsidR="00442213">
        <w:rPr>
          <w:noProof/>
        </w:rPr>
        <w:t>11</w:t>
      </w:r>
      <w:r w:rsidR="00442213">
        <w:fldChar w:fldCharType="end"/>
      </w:r>
      <w:r w:rsidR="00442213">
        <w:t xml:space="preserve">. </w:t>
      </w:r>
    </w:p>
    <w:p w14:paraId="60D40CC5" w14:textId="77777777" w:rsidR="00442213" w:rsidRDefault="00442213" w:rsidP="00B51C84"/>
    <w:p w14:paraId="273B08B3" w14:textId="09942002" w:rsidR="00442213" w:rsidRDefault="00442213" w:rsidP="00952162">
      <w:pPr>
        <w:pStyle w:val="Legenda"/>
        <w:keepNext/>
      </w:pPr>
      <w:bookmarkStart w:id="62" w:name="_Ref527057497"/>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11</w:t>
      </w:r>
      <w:r w:rsidR="00691107">
        <w:rPr>
          <w:noProof/>
        </w:rPr>
        <w:fldChar w:fldCharType="end"/>
      </w:r>
      <w:bookmarkEnd w:id="62"/>
      <w:r>
        <w:t xml:space="preserve"> - Exemplo de utilização de eventos em um processo de compra</w:t>
      </w:r>
    </w:p>
    <w:p w14:paraId="3C0F24D3" w14:textId="5F96B84E" w:rsidR="00442213" w:rsidRDefault="00442213" w:rsidP="00442213">
      <w:pPr>
        <w:ind w:firstLine="0"/>
        <w:jc w:val="center"/>
      </w:pPr>
      <w:r>
        <w:rPr>
          <w:noProof/>
          <w:lang w:eastAsia="pt-BR"/>
        </w:rPr>
        <w:drawing>
          <wp:inline distT="0" distB="0" distL="0" distR="0" wp14:anchorId="39922C38" wp14:editId="31BC5588">
            <wp:extent cx="3447999" cy="2773680"/>
            <wp:effectExtent l="0" t="0" r="635" b="762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saturation sat="400000"/>
                              </a14:imgEffect>
                            </a14:imgLayer>
                          </a14:imgProps>
                        </a:ext>
                      </a:extLst>
                    </a:blip>
                    <a:stretch>
                      <a:fillRect/>
                    </a:stretch>
                  </pic:blipFill>
                  <pic:spPr>
                    <a:xfrm>
                      <a:off x="0" y="0"/>
                      <a:ext cx="3486807" cy="2804898"/>
                    </a:xfrm>
                    <a:prstGeom prst="rect">
                      <a:avLst/>
                    </a:prstGeom>
                  </pic:spPr>
                </pic:pic>
              </a:graphicData>
            </a:graphic>
          </wp:inline>
        </w:drawing>
      </w:r>
    </w:p>
    <w:p w14:paraId="159DD1CF" w14:textId="41F6A4AF" w:rsidR="00442213" w:rsidRDefault="00442213" w:rsidP="00442213">
      <w:pPr>
        <w:pStyle w:val="Fontes"/>
      </w:pPr>
      <w:r w:rsidRPr="00C91611">
        <w:t>Fonte: CAMPOS, 2014, p. 5</w:t>
      </w:r>
      <w:r>
        <w:t>6</w:t>
      </w:r>
      <w:r w:rsidRPr="00C91611">
        <w:t>.</w:t>
      </w:r>
    </w:p>
    <w:p w14:paraId="2E18A8EA" w14:textId="77777777" w:rsidR="00D51047" w:rsidRDefault="00D51047" w:rsidP="00442213">
      <w:pPr>
        <w:pStyle w:val="Fontes"/>
      </w:pPr>
    </w:p>
    <w:p w14:paraId="2247F2E2" w14:textId="66F24B13"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sdt>
        <w:sdtPr>
          <w:id w:val="790322854"/>
          <w:citation/>
        </w:sdtPr>
        <w:sdtContent>
          <w:r>
            <w:fldChar w:fldCharType="begin"/>
          </w:r>
          <w:r>
            <w:instrText xml:space="preserve"> CITATION Cam14 \l 1046 </w:instrText>
          </w:r>
          <w:r>
            <w:fldChar w:fldCharType="separate"/>
          </w:r>
          <w:r w:rsidR="00752E3D">
            <w:rPr>
              <w:noProof/>
            </w:rPr>
            <w:t>(CAMPOS, 2014)</w:t>
          </w:r>
          <w:r>
            <w:fldChar w:fldCharType="end"/>
          </w:r>
        </w:sdtContent>
      </w:sdt>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sdt>
        <w:sdtPr>
          <w:id w:val="1365939236"/>
          <w:citation/>
        </w:sdtPr>
        <w:sdtContent>
          <w:r>
            <w:fldChar w:fldCharType="begin"/>
          </w:r>
          <w:r>
            <w:instrText xml:space="preserve"> CITATION Cam14 \l 1046 </w:instrText>
          </w:r>
          <w:r>
            <w:fldChar w:fldCharType="separate"/>
          </w:r>
          <w:r w:rsidR="00752E3D">
            <w:rPr>
              <w:noProof/>
            </w:rPr>
            <w:t>(CAMPOS, 2014)</w:t>
          </w:r>
          <w:r>
            <w:fldChar w:fldCharType="end"/>
          </w:r>
        </w:sdtContent>
      </w:sdt>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7809EE">
        <w:t>F</w:t>
      </w:r>
      <w:r>
        <w:t xml:space="preserve">igura </w:t>
      </w:r>
      <w:r>
        <w:rPr>
          <w:noProof/>
        </w:rPr>
        <w:t>12</w:t>
      </w:r>
      <w:r>
        <w:fldChar w:fldCharType="end"/>
      </w:r>
      <w:r w:rsidR="009E0F65">
        <w:t>, como o pedido de compra que é gerado ao comprar um produto.</w:t>
      </w:r>
    </w:p>
    <w:p w14:paraId="5BB0A7B5" w14:textId="7FDED2BF" w:rsidR="00202093" w:rsidRDefault="00202093" w:rsidP="00202093">
      <w:r>
        <w:t xml:space="preserve"> </w:t>
      </w:r>
    </w:p>
    <w:p w14:paraId="2B4E0E59" w14:textId="3CB9AFA8" w:rsidR="00202093" w:rsidRDefault="00202093" w:rsidP="00952162">
      <w:pPr>
        <w:pStyle w:val="Legenda"/>
        <w:keepNext/>
      </w:pPr>
      <w:bookmarkStart w:id="63" w:name="_Ref527057944"/>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12</w:t>
      </w:r>
      <w:r w:rsidR="00691107">
        <w:rPr>
          <w:noProof/>
        </w:rPr>
        <w:fldChar w:fldCharType="end"/>
      </w:r>
      <w:bookmarkEnd w:id="63"/>
      <w:r>
        <w:t xml:space="preserve"> - Exemplo da utilização de </w:t>
      </w:r>
      <w:r w:rsidRPr="00952162">
        <w:rPr>
          <w:i/>
        </w:rPr>
        <w:t xml:space="preserve">data </w:t>
      </w:r>
      <w:proofErr w:type="spellStart"/>
      <w:r w:rsidRPr="00952162">
        <w:rPr>
          <w:i/>
        </w:rPr>
        <w:t>objects</w:t>
      </w:r>
      <w:proofErr w:type="spellEnd"/>
      <w:r>
        <w:t xml:space="preserve"> em um processo de compra</w:t>
      </w:r>
    </w:p>
    <w:p w14:paraId="342973B6" w14:textId="13156BF8" w:rsidR="00442213" w:rsidRDefault="00202093" w:rsidP="00202093">
      <w:pPr>
        <w:ind w:firstLine="0"/>
        <w:jc w:val="center"/>
      </w:pPr>
      <w:r>
        <w:rPr>
          <w:noProof/>
          <w:lang w:eastAsia="pt-BR"/>
        </w:rPr>
        <w:drawing>
          <wp:inline distT="0" distB="0" distL="0" distR="0" wp14:anchorId="31A6822D" wp14:editId="53CB8A70">
            <wp:extent cx="3651783" cy="2964180"/>
            <wp:effectExtent l="0" t="0" r="6350"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63503" cy="2973693"/>
                    </a:xfrm>
                    <a:prstGeom prst="rect">
                      <a:avLst/>
                    </a:prstGeom>
                  </pic:spPr>
                </pic:pic>
              </a:graphicData>
            </a:graphic>
          </wp:inline>
        </w:drawing>
      </w:r>
    </w:p>
    <w:p w14:paraId="36F7E080" w14:textId="7FD1C470" w:rsidR="00202093" w:rsidRDefault="00202093" w:rsidP="00202093">
      <w:pPr>
        <w:pStyle w:val="Fontes"/>
      </w:pPr>
      <w:r w:rsidRPr="00C91611">
        <w:t>Fonte: CAMPOS, 2014, p. 5</w:t>
      </w:r>
      <w:r>
        <w:t>8</w:t>
      </w:r>
      <w:r w:rsidRPr="00C91611">
        <w:t>.</w:t>
      </w:r>
    </w:p>
    <w:p w14:paraId="37DBB2FB" w14:textId="77777777" w:rsidR="00202093" w:rsidRDefault="00202093">
      <w:pPr>
        <w:ind w:firstLine="0"/>
        <w:jc w:val="center"/>
      </w:pPr>
    </w:p>
    <w:p w14:paraId="0311E21C" w14:textId="575A81A6"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sdt>
        <w:sdtPr>
          <w:id w:val="-297760784"/>
          <w:citation/>
        </w:sdtPr>
        <w:sdtContent>
          <w:r w:rsidR="000337A3">
            <w:fldChar w:fldCharType="begin"/>
          </w:r>
          <w:r w:rsidR="000337A3">
            <w:instrText xml:space="preserve"> CITATION Cam14 \l 1046 </w:instrText>
          </w:r>
          <w:r w:rsidR="000337A3">
            <w:fldChar w:fldCharType="separate"/>
          </w:r>
          <w:r w:rsidR="00752E3D">
            <w:rPr>
              <w:noProof/>
            </w:rPr>
            <w:t>(CAMPOS, 2014)</w:t>
          </w:r>
          <w:r w:rsidR="000337A3">
            <w:fldChar w:fldCharType="end"/>
          </w:r>
        </w:sdtContent>
      </w:sdt>
      <w:r w:rsidR="000337A3">
        <w:t>.</w:t>
      </w:r>
      <w:r w:rsidR="009E0F65">
        <w:t xml:space="preserve"> </w:t>
      </w:r>
      <w:r w:rsidR="000337A3">
        <w:t>São representados graficamente por um retângulo contendo o nome do processo.</w:t>
      </w:r>
    </w:p>
    <w:p w14:paraId="0269E5B9" w14:textId="2D2782C3"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sdt>
        <w:sdtPr>
          <w:id w:val="-726538913"/>
          <w:citation/>
        </w:sdtPr>
        <w:sdtContent>
          <w:r>
            <w:fldChar w:fldCharType="begin"/>
          </w:r>
          <w:r>
            <w:instrText xml:space="preserve"> CITATION Cam14 \l 1046 </w:instrText>
          </w:r>
          <w:r>
            <w:fldChar w:fldCharType="separate"/>
          </w:r>
          <w:r w:rsidR="00752E3D">
            <w:rPr>
              <w:noProof/>
            </w:rPr>
            <w:t>(CAMPOS, 2014)</w:t>
          </w:r>
          <w:r>
            <w:fldChar w:fldCharType="end"/>
          </w:r>
        </w:sdtContent>
      </w:sdt>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7809EE">
        <w:t>F</w:t>
      </w:r>
      <w:r>
        <w:t xml:space="preserve">igura </w:t>
      </w:r>
      <w:r>
        <w:rPr>
          <w:noProof/>
        </w:rPr>
        <w:t>13</w:t>
      </w:r>
      <w:r>
        <w:fldChar w:fldCharType="end"/>
      </w:r>
      <w:r>
        <w:t xml:space="preserve">. </w:t>
      </w:r>
    </w:p>
    <w:p w14:paraId="1121A104" w14:textId="007292F8" w:rsidR="000337A3" w:rsidRDefault="000337A3" w:rsidP="00952162">
      <w:pPr>
        <w:pStyle w:val="Legenda"/>
        <w:keepNext/>
      </w:pPr>
      <w:bookmarkStart w:id="64" w:name="_Ref527059135"/>
      <w:r>
        <w:lastRenderedPageBreak/>
        <w:t xml:space="preserve">Figura </w:t>
      </w:r>
      <w:r w:rsidR="00691107">
        <w:rPr>
          <w:noProof/>
        </w:rPr>
        <w:fldChar w:fldCharType="begin"/>
      </w:r>
      <w:r w:rsidR="00691107">
        <w:rPr>
          <w:noProof/>
        </w:rPr>
        <w:instrText xml:space="preserve"> SEQ Figura \* ARABIC </w:instrText>
      </w:r>
      <w:r w:rsidR="00691107">
        <w:rPr>
          <w:noProof/>
        </w:rPr>
        <w:fldChar w:fldCharType="separate"/>
      </w:r>
      <w:r>
        <w:rPr>
          <w:noProof/>
        </w:rPr>
        <w:t>13</w:t>
      </w:r>
      <w:r w:rsidR="00691107">
        <w:rPr>
          <w:noProof/>
        </w:rPr>
        <w:fldChar w:fldCharType="end"/>
      </w:r>
      <w:bookmarkEnd w:id="64"/>
      <w:r>
        <w:t xml:space="preserve"> - Exemplo de utilização de piscinas e raias em um processo de compra</w:t>
      </w:r>
    </w:p>
    <w:p w14:paraId="5E35E3E5" w14:textId="467CF728" w:rsidR="00442213" w:rsidRDefault="000337A3" w:rsidP="000337A3">
      <w:pPr>
        <w:ind w:firstLine="0"/>
        <w:jc w:val="center"/>
      </w:pPr>
      <w:r>
        <w:rPr>
          <w:noProof/>
          <w:lang w:eastAsia="pt-BR"/>
        </w:rPr>
        <w:drawing>
          <wp:inline distT="0" distB="0" distL="0" distR="0" wp14:anchorId="75DA88BE" wp14:editId="2681CE64">
            <wp:extent cx="4918937" cy="3954780"/>
            <wp:effectExtent l="0" t="0" r="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47455" cy="3977708"/>
                    </a:xfrm>
                    <a:prstGeom prst="rect">
                      <a:avLst/>
                    </a:prstGeom>
                  </pic:spPr>
                </pic:pic>
              </a:graphicData>
            </a:graphic>
          </wp:inline>
        </w:drawing>
      </w:r>
    </w:p>
    <w:p w14:paraId="432282D0" w14:textId="2C5883F5" w:rsidR="000337A3" w:rsidRDefault="000337A3" w:rsidP="000337A3">
      <w:pPr>
        <w:pStyle w:val="Fontes"/>
      </w:pPr>
      <w:r w:rsidRPr="00C91611">
        <w:t>Fonte: CAMPOS, 2014, p. 5</w:t>
      </w:r>
      <w:r>
        <w:t>9</w:t>
      </w:r>
      <w:r w:rsidRPr="00C91611">
        <w:t>.</w:t>
      </w:r>
    </w:p>
    <w:p w14:paraId="5ACB0719" w14:textId="77777777" w:rsidR="000337A3" w:rsidRPr="00455B11" w:rsidRDefault="000337A3" w:rsidP="00952162">
      <w:pPr>
        <w:pStyle w:val="Fontes"/>
      </w:pPr>
    </w:p>
    <w:p w14:paraId="00724787" w14:textId="27FECE9E" w:rsidR="00DD30FE" w:rsidRPr="008D625B" w:rsidRDefault="00DD30FE" w:rsidP="008D625B">
      <w:r>
        <w:t>Acredita-se que a utilização de modelagem de processos neste trabalho servirá de documentação ao desenvolvedor e ao cliente, ajudando-os a compreender um determinado processo.</w:t>
      </w:r>
    </w:p>
    <w:p w14:paraId="478AAE36" w14:textId="77777777" w:rsidR="00393E6F" w:rsidRPr="00393E6F" w:rsidRDefault="00393E6F" w:rsidP="00FC0021"/>
    <w:p w14:paraId="352D87F7" w14:textId="4707676F" w:rsidR="00393E6F" w:rsidRDefault="00393E6F" w:rsidP="00952162">
      <w:pPr>
        <w:pStyle w:val="Ttulo4"/>
      </w:pPr>
      <w:bookmarkStart w:id="65" w:name="_Toc528694961"/>
      <w:r>
        <w:t>Metodologias de desenvolvimento</w:t>
      </w:r>
      <w:bookmarkEnd w:id="65"/>
    </w:p>
    <w:p w14:paraId="0217F2B5" w14:textId="77777777" w:rsidR="003E66B2" w:rsidRPr="009B3841" w:rsidRDefault="003E66B2" w:rsidP="00952162"/>
    <w:p w14:paraId="63E5C2C8" w14:textId="76F30437" w:rsidR="00C233A8" w:rsidRDefault="000D5CF0" w:rsidP="00393E6F">
      <w:r>
        <w:t>No desenvolvimento de sistemas há algumas metodologias que visam auxiliar no processo.</w:t>
      </w:r>
      <w:r w:rsidR="0007545C">
        <w:t xml:space="preserve"> Também chamado de processos, são importantes pois dão um norte aos participantes da equipe, demonstrando a maneira de como deve ser feito para se alcançar os objetivos do </w:t>
      </w:r>
      <w:r w:rsidR="0007545C" w:rsidRPr="00E95C78">
        <w:rPr>
          <w:i/>
        </w:rPr>
        <w:t>software</w:t>
      </w:r>
      <w:r w:rsidR="0007545C">
        <w:t xml:space="preserve"> </w:t>
      </w:r>
      <w:sdt>
        <w:sdtPr>
          <w:id w:val="-1966259541"/>
          <w:citation/>
        </w:sdtPr>
        <w:sdtContent>
          <w:r w:rsidR="0007545C">
            <w:fldChar w:fldCharType="begin"/>
          </w:r>
          <w:r w:rsidR="0007545C">
            <w:instrText xml:space="preserve"> CITATION Hir11 \l 1046 </w:instrText>
          </w:r>
          <w:r w:rsidR="0007545C">
            <w:fldChar w:fldCharType="separate"/>
          </w:r>
          <w:r w:rsidR="00752E3D">
            <w:rPr>
              <w:noProof/>
            </w:rPr>
            <w:t>(HIRAMA, 2011)</w:t>
          </w:r>
          <w:r w:rsidR="0007545C">
            <w:fldChar w:fldCharType="end"/>
          </w:r>
        </w:sdtContent>
      </w:sdt>
      <w:r w:rsidR="0007545C">
        <w:t xml:space="preserve">. </w:t>
      </w:r>
      <w:r w:rsidR="003E66B2">
        <w:t xml:space="preserve">Alguns autores como Teles </w:t>
      </w:r>
      <w:sdt>
        <w:sdtPr>
          <w:id w:val="-182209874"/>
          <w:citation/>
        </w:sdtPr>
        <w:sdtContent>
          <w:r w:rsidR="003E66B2">
            <w:fldChar w:fldCharType="begin"/>
          </w:r>
          <w:r w:rsidR="003E66B2">
            <w:instrText xml:space="preserve">CITATION Tel14 \n  \t  \l 1046 </w:instrText>
          </w:r>
          <w:r w:rsidR="003E66B2">
            <w:fldChar w:fldCharType="separate"/>
          </w:r>
          <w:r w:rsidR="00752E3D">
            <w:rPr>
              <w:noProof/>
            </w:rPr>
            <w:t>(2014)</w:t>
          </w:r>
          <w:r w:rsidR="003E66B2">
            <w:fldChar w:fldCharType="end"/>
          </w:r>
        </w:sdtContent>
      </w:sdt>
      <w:r w:rsidR="003E66B2">
        <w:t>, classificam as metodologias de desenvolvimento</w:t>
      </w:r>
      <w:r w:rsidR="00913811">
        <w:t xml:space="preserve"> em Desenvolvimento Tradicional</w:t>
      </w:r>
      <w:r w:rsidR="00C233A8">
        <w:t xml:space="preserve"> (modelo Cascata)</w:t>
      </w:r>
      <w:r w:rsidR="00913811">
        <w:t xml:space="preserve">, e Desenvolvimento </w:t>
      </w:r>
      <w:r w:rsidR="00BB0511">
        <w:t xml:space="preserve">Ágil. </w:t>
      </w:r>
    </w:p>
    <w:p w14:paraId="5D22CFD5" w14:textId="0C2E2447" w:rsidR="00E6023B" w:rsidDel="00704B75" w:rsidRDefault="00E6023B" w:rsidP="00393E6F">
      <w:pPr>
        <w:rPr>
          <w:del w:id="66" w:author="Ryan Lemos" w:date="2018-11-05T20:35:00Z"/>
        </w:rPr>
      </w:pPr>
    </w:p>
    <w:p w14:paraId="613278FB" w14:textId="77777777" w:rsidR="00E6023B" w:rsidDel="00704B75" w:rsidRDefault="00E6023B" w:rsidP="00393E6F">
      <w:pPr>
        <w:rPr>
          <w:del w:id="67" w:author="Ryan Lemos" w:date="2018-11-05T20:35:00Z"/>
        </w:rPr>
      </w:pPr>
    </w:p>
    <w:p w14:paraId="75420B35" w14:textId="77777777" w:rsidR="00393E6F" w:rsidRPr="008D625B" w:rsidRDefault="00393E6F" w:rsidP="00704B75">
      <w:pPr>
        <w:ind w:firstLine="0"/>
        <w:pPrChange w:id="68" w:author="Ryan Lemos" w:date="2018-11-05T20:35:00Z">
          <w:pPr/>
        </w:pPrChange>
      </w:pPr>
    </w:p>
    <w:p w14:paraId="01B4D483" w14:textId="2827395E" w:rsidR="00393E6F" w:rsidRDefault="00C233A8" w:rsidP="00393E6F">
      <w:pPr>
        <w:pStyle w:val="Ttulo4"/>
      </w:pPr>
      <w:bookmarkStart w:id="69" w:name="_Toc528694962"/>
      <w:r>
        <w:t>Modelo Cascata</w:t>
      </w:r>
      <w:bookmarkEnd w:id="69"/>
      <w:r w:rsidDel="00C233A8">
        <w:t xml:space="preserve"> </w:t>
      </w:r>
    </w:p>
    <w:p w14:paraId="2D8169D0" w14:textId="77777777" w:rsidR="00BD514F" w:rsidRDefault="00BD514F" w:rsidP="004B2AB8"/>
    <w:p w14:paraId="64FBEC37" w14:textId="0B8DEC26" w:rsidR="004B2AB8" w:rsidRDefault="00C233A8" w:rsidP="002F545B">
      <w:r>
        <w:t xml:space="preserve">O modelo em cascata prega que o desenvolvimento do </w:t>
      </w:r>
      <w:r w:rsidRPr="00E95C78">
        <w:rPr>
          <w:i/>
        </w:rPr>
        <w:t>software</w:t>
      </w:r>
      <w:r>
        <w:t xml:space="preserve"> deve ser feito por uma série de etapas lineares e que cada etapa depende do término da </w:t>
      </w:r>
      <w:r w:rsidR="00934CB9">
        <w:t>anterior</w:t>
      </w:r>
      <w:sdt>
        <w:sdtPr>
          <w:id w:val="334969157"/>
          <w:citation/>
        </w:sdtPr>
        <w:sdtContent>
          <w:r>
            <w:fldChar w:fldCharType="begin"/>
          </w:r>
          <w:r>
            <w:instrText xml:space="preserve"> CITATION Tel14 \l 1046 </w:instrText>
          </w:r>
          <w:r>
            <w:fldChar w:fldCharType="separate"/>
          </w:r>
          <w:r w:rsidR="00752E3D">
            <w:rPr>
              <w:noProof/>
            </w:rPr>
            <w:t xml:space="preserve"> (TELES, 2014)</w:t>
          </w:r>
          <w:r>
            <w:fldChar w:fldCharType="end"/>
          </w:r>
        </w:sdtContent>
      </w:sdt>
      <w:r>
        <w:t xml:space="preserve">. </w:t>
      </w:r>
      <w:r>
        <w:lastRenderedPageBreak/>
        <w:t xml:space="preserve">As etapas a serem seguidas variam de autor para autor, mas as seguintes etapas </w:t>
      </w:r>
      <w:r w:rsidR="009E0F65">
        <w:t xml:space="preserve">são </w:t>
      </w:r>
      <w:r w:rsidR="00934CB9">
        <w:t xml:space="preserve">as de </w:t>
      </w:r>
      <w:r w:rsidR="009E0F65">
        <w:t>base de um processo em cascata</w:t>
      </w:r>
      <w:r>
        <w:t>: An</w:t>
      </w:r>
      <w:r w:rsidR="006D01FE">
        <w:t>álise, Projeto, Codificação, Teste e Manutenção</w:t>
      </w:r>
      <w:sdt>
        <w:sdtPr>
          <w:id w:val="-866050688"/>
          <w:citation/>
        </w:sdtPr>
        <w:sdtContent>
          <w:r w:rsidR="001A0EE2">
            <w:fldChar w:fldCharType="begin"/>
          </w:r>
          <w:r w:rsidR="001A0EE2">
            <w:instrText xml:space="preserve"> CITATION Hir11 \l 1046 </w:instrText>
          </w:r>
          <w:r w:rsidR="001A0EE2">
            <w:fldChar w:fldCharType="separate"/>
          </w:r>
          <w:r w:rsidR="00752E3D">
            <w:rPr>
              <w:noProof/>
            </w:rPr>
            <w:t xml:space="preserve"> (HIRAMA, 2011)</w:t>
          </w:r>
          <w:r w:rsidR="001A0EE2">
            <w:fldChar w:fldCharType="end"/>
          </w:r>
        </w:sdtContent>
      </w:sdt>
      <w:r w:rsidR="006D01FE">
        <w:t>. A</w:t>
      </w:r>
      <w:r w:rsidR="004B2AB8">
        <w:fldChar w:fldCharType="begin"/>
      </w:r>
      <w:r w:rsidR="004B2AB8">
        <w:instrText xml:space="preserve"> REF _Ref526608527 \h </w:instrText>
      </w:r>
      <w:r w:rsidR="004B2AB8">
        <w:fldChar w:fldCharType="separate"/>
      </w:r>
      <w:r w:rsidR="005555D4">
        <w:t xml:space="preserve"> </w:t>
      </w:r>
      <w:r w:rsidR="00A4335D">
        <w:t>F</w:t>
      </w:r>
      <w:r w:rsidR="005555D4">
        <w:t xml:space="preserve">igura </w:t>
      </w:r>
      <w:r w:rsidR="005555D4">
        <w:rPr>
          <w:noProof/>
        </w:rPr>
        <w:t>14</w:t>
      </w:r>
      <w:r w:rsidR="004B2AB8">
        <w:fldChar w:fldCharType="end"/>
      </w:r>
      <w:r w:rsidR="004B2AB8">
        <w:t xml:space="preserve"> ilustra o modelo em cascata,</w:t>
      </w:r>
      <w:r w:rsidR="001A0EE2">
        <w:t xml:space="preserve"> e</w:t>
      </w:r>
      <w:r w:rsidR="004B2AB8">
        <w:t xml:space="preserve"> a</w:t>
      </w:r>
      <w:r w:rsidR="009F0B86">
        <w:t xml:space="preserve"> representação de uma</w:t>
      </w:r>
      <w:r w:rsidR="004B2AB8">
        <w:t xml:space="preserve"> seta</w:t>
      </w:r>
      <w:r w:rsidR="001A0EE2">
        <w:t xml:space="preserve"> em uma atividade</w:t>
      </w:r>
      <w:r w:rsidR="004B2AB8">
        <w:t xml:space="preserve"> representa a dependência de uma atividade anterior.</w:t>
      </w:r>
    </w:p>
    <w:p w14:paraId="0CCC97F0" w14:textId="77777777" w:rsidR="00E71EB8" w:rsidRDefault="00E71EB8" w:rsidP="00952162">
      <w:pPr>
        <w:pStyle w:val="Fontes"/>
      </w:pPr>
      <w:bookmarkStart w:id="70" w:name="_Ref526608527"/>
      <w:bookmarkStart w:id="71" w:name="_Ref526608517"/>
    </w:p>
    <w:p w14:paraId="0C09F77E" w14:textId="13221AA1" w:rsidR="004B2AB8" w:rsidRDefault="004B2AB8" w:rsidP="00952162">
      <w:pPr>
        <w:pStyle w:val="Legenda"/>
        <w:keepNext/>
      </w:pPr>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14</w:t>
      </w:r>
      <w:r w:rsidR="00691107">
        <w:rPr>
          <w:noProof/>
        </w:rPr>
        <w:fldChar w:fldCharType="end"/>
      </w:r>
      <w:bookmarkEnd w:id="70"/>
      <w:r>
        <w:t xml:space="preserve"> - Representação da modelo em cascata</w:t>
      </w:r>
      <w:bookmarkEnd w:id="71"/>
    </w:p>
    <w:p w14:paraId="3AC66E5D" w14:textId="737CBE0E" w:rsidR="006D01FE" w:rsidRDefault="006D01FE" w:rsidP="00952162">
      <w:pPr>
        <w:pStyle w:val="Fontes"/>
      </w:pPr>
      <w:r>
        <w:rPr>
          <w:noProof/>
          <w:lang w:eastAsia="pt-BR"/>
        </w:rPr>
        <w:drawing>
          <wp:inline distT="0" distB="0" distL="0" distR="0" wp14:anchorId="6A5640A5" wp14:editId="35A8E583">
            <wp:extent cx="3649980" cy="2211476"/>
            <wp:effectExtent l="152400" t="114300" r="140970" b="15113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3679243" cy="22292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9420A4" w14:textId="48A95D13" w:rsidR="004B2AB8" w:rsidRDefault="004B2AB8" w:rsidP="004B2AB8">
      <w:pPr>
        <w:pStyle w:val="Fontes"/>
      </w:pPr>
      <w:r>
        <w:t>Fonte:</w:t>
      </w:r>
      <w:r w:rsidR="00E71EB8">
        <w:t xml:space="preserve"> ADAPTADA de</w:t>
      </w:r>
      <w:r>
        <w:t xml:space="preserve"> HIRAMA, 2011</w:t>
      </w:r>
      <w:r w:rsidR="00E71EB8">
        <w:t>, p.26</w:t>
      </w:r>
      <w:r>
        <w:t>.</w:t>
      </w:r>
    </w:p>
    <w:p w14:paraId="0966A3D8" w14:textId="77777777" w:rsidR="004B2AB8" w:rsidRDefault="004B2AB8" w:rsidP="00952162">
      <w:pPr>
        <w:pStyle w:val="Fontes"/>
      </w:pPr>
    </w:p>
    <w:p w14:paraId="0EBC909B" w14:textId="3E068059" w:rsidR="006E29F0" w:rsidRDefault="004B2AB8" w:rsidP="006E29F0">
      <w:r>
        <w:t xml:space="preserve">Teles </w:t>
      </w:r>
      <w:sdt>
        <w:sdtPr>
          <w:id w:val="-316576276"/>
          <w:citation/>
        </w:sdtPr>
        <w:sdtContent>
          <w:r>
            <w:fldChar w:fldCharType="begin"/>
          </w:r>
          <w:r>
            <w:instrText xml:space="preserve">CITATION Tel14 \p 35 \n  \t  \l 1046 </w:instrText>
          </w:r>
          <w:r>
            <w:fldChar w:fldCharType="separate"/>
          </w:r>
          <w:r w:rsidR="00752E3D">
            <w:rPr>
              <w:noProof/>
            </w:rPr>
            <w:t>(2014, p. 35)</w:t>
          </w:r>
          <w:r>
            <w:fldChar w:fldCharType="end"/>
          </w:r>
        </w:sdtContent>
      </w:sdt>
      <w:r>
        <w:t xml:space="preserve"> afirma que esse modelo é “reconhecidamente ineficaz”, porém ainda é um dos mais utilizados no desenvolvimento de </w:t>
      </w:r>
      <w:r w:rsidRPr="00E95C78">
        <w:rPr>
          <w:i/>
        </w:rPr>
        <w:t>software</w:t>
      </w:r>
      <w:r>
        <w:t>.</w:t>
      </w:r>
      <w:r w:rsidR="00401F35">
        <w:t xml:space="preserve"> Algumas críticas acerca desse modelo são</w:t>
      </w:r>
      <w:r w:rsidR="001A0EE2">
        <w:t>:</w:t>
      </w:r>
      <w:r w:rsidR="00401F35">
        <w:t xml:space="preserve"> linearidade excessiva, o foco na execução, falta de </w:t>
      </w:r>
      <w:r w:rsidR="00401F35" w:rsidRPr="00E95C78">
        <w:rPr>
          <w:i/>
        </w:rPr>
        <w:t>feedback</w:t>
      </w:r>
      <w:r w:rsidR="00401F35">
        <w:t xml:space="preserve"> do cliente e a dificuldade de se adequar a mudança</w:t>
      </w:r>
      <w:r w:rsidR="009F0B86">
        <w:t>s</w:t>
      </w:r>
      <w:r w:rsidR="00401F35">
        <w:t xml:space="preserve">. </w:t>
      </w:r>
      <w:r w:rsidR="00934CB9">
        <w:t xml:space="preserve">Teles </w:t>
      </w:r>
      <w:sdt>
        <w:sdtPr>
          <w:id w:val="-550997583"/>
          <w:citation/>
        </w:sdtPr>
        <w:sdtContent>
          <w:r w:rsidR="00934CB9">
            <w:fldChar w:fldCharType="begin"/>
          </w:r>
          <w:r w:rsidR="00934CB9">
            <w:instrText xml:space="preserve">CITATION Tel14 \n  \t  \l 1046 </w:instrText>
          </w:r>
          <w:r w:rsidR="00934CB9">
            <w:fldChar w:fldCharType="separate"/>
          </w:r>
          <w:r w:rsidR="00752E3D">
            <w:rPr>
              <w:noProof/>
            </w:rPr>
            <w:t>(2014)</w:t>
          </w:r>
          <w:r w:rsidR="00934CB9">
            <w:fldChar w:fldCharType="end"/>
          </w:r>
        </w:sdtContent>
      </w:sdt>
      <w:r w:rsidR="00934CB9">
        <w:t xml:space="preserve"> compara e</w:t>
      </w:r>
      <w:r w:rsidR="00401F35">
        <w:t>s</w:t>
      </w:r>
      <w:r w:rsidR="009E0F65">
        <w:t>s</w:t>
      </w:r>
      <w:r w:rsidR="00401F35">
        <w:t xml:space="preserve">e modelo de desenvolvimento ao modelo de fabricação industrial, </w:t>
      </w:r>
      <w:r w:rsidR="00934CB9">
        <w:t xml:space="preserve">havendo </w:t>
      </w:r>
      <w:r w:rsidR="00401F35">
        <w:t>trabalhadores</w:t>
      </w:r>
      <w:r w:rsidR="00932C42">
        <w:t xml:space="preserve"> e</w:t>
      </w:r>
      <w:r w:rsidR="00401F35">
        <w:t xml:space="preserve"> cada um com um papel específico. Cada um</w:t>
      </w:r>
      <w:r w:rsidR="00932C42">
        <w:t xml:space="preserve"> deles</w:t>
      </w:r>
      <w:r w:rsidR="00401F35">
        <w:t xml:space="preserve"> </w:t>
      </w:r>
      <w:r w:rsidR="00934CB9">
        <w:t>sendo</w:t>
      </w:r>
      <w:r w:rsidR="00401F35">
        <w:t xml:space="preserve"> especialista em fazer </w:t>
      </w:r>
      <w:r w:rsidR="00934CB9">
        <w:t>uma</w:t>
      </w:r>
      <w:r w:rsidR="00401F35">
        <w:t xml:space="preserve"> determinada tarefa</w:t>
      </w:r>
      <w:r w:rsidR="00934CB9">
        <w:t>.</w:t>
      </w:r>
      <w:r w:rsidR="00401F35">
        <w:t xml:space="preserve"> </w:t>
      </w:r>
      <w:r w:rsidR="00934CB9">
        <w:t>Essas</w:t>
      </w:r>
      <w:r w:rsidR="00401F35">
        <w:t xml:space="preserve"> tarefas</w:t>
      </w:r>
      <w:r w:rsidR="001A0EE2">
        <w:t xml:space="preserve"> que</w:t>
      </w:r>
      <w:r w:rsidR="00401F35">
        <w:t xml:space="preserve"> </w:t>
      </w:r>
      <w:r w:rsidR="00934CB9">
        <w:t>devem ser</w:t>
      </w:r>
      <w:r w:rsidR="00401F35">
        <w:t xml:space="preserve"> simples e determinísticas a ponto de não haver necessidade de </w:t>
      </w:r>
      <w:r w:rsidR="006E29F0">
        <w:t>pensar no que fazer</w:t>
      </w:r>
      <w:r w:rsidR="00932C42">
        <w:t>,</w:t>
      </w:r>
      <w:r w:rsidR="006E29F0">
        <w:t xml:space="preserve"> somente execut</w:t>
      </w:r>
      <w:r w:rsidR="00FE2BA3">
        <w:t>á</w:t>
      </w:r>
      <w:r w:rsidR="00934CB9">
        <w:t>-las</w:t>
      </w:r>
      <w:r w:rsidR="006E29F0">
        <w:t xml:space="preserve">. O desenvolvimento tradicional busca alcançar essa simplicidade de tarefas </w:t>
      </w:r>
      <w:r w:rsidR="00035A41">
        <w:t xml:space="preserve">para que </w:t>
      </w:r>
      <w:r w:rsidR="006E29F0">
        <w:t>se diminua erros e o tempo de desenvolvimento. Porém esquece-se que o desenvolvimento é um processo de trabalho intelectual, ideias podem surgir a todo momento, assim como uma solução melhor para um problema</w:t>
      </w:r>
      <w:r w:rsidR="00E6023B">
        <w:t xml:space="preserve"> </w:t>
      </w:r>
      <w:sdt>
        <w:sdtPr>
          <w:id w:val="585581319"/>
          <w:citation/>
        </w:sdtPr>
        <w:sdtContent>
          <w:r w:rsidR="00E6023B">
            <w:fldChar w:fldCharType="begin"/>
          </w:r>
          <w:r w:rsidR="00E6023B">
            <w:instrText xml:space="preserve"> CITATION Tel14 \l 1046 </w:instrText>
          </w:r>
          <w:r w:rsidR="00E6023B">
            <w:fldChar w:fldCharType="separate"/>
          </w:r>
          <w:r w:rsidR="00752E3D">
            <w:rPr>
              <w:noProof/>
            </w:rPr>
            <w:t>(TELES, 2014)</w:t>
          </w:r>
          <w:r w:rsidR="00E6023B">
            <w:fldChar w:fldCharType="end"/>
          </w:r>
        </w:sdtContent>
      </w:sdt>
      <w:r w:rsidR="006E29F0">
        <w:t>. Tendo em vista o que foi apresentado, escolheu-se por não se utilizar o modelo em cascata no desenvolvimento deste trabalho.</w:t>
      </w:r>
    </w:p>
    <w:p w14:paraId="744D4EB4" w14:textId="54D154FD" w:rsidR="00393E6F" w:rsidRPr="008D625B" w:rsidRDefault="00704B75" w:rsidP="00704B75">
      <w:pPr>
        <w:spacing w:after="160" w:line="259" w:lineRule="auto"/>
        <w:ind w:firstLine="0"/>
        <w:jc w:val="left"/>
        <w:outlineLvl w:val="9"/>
        <w:pPrChange w:id="72" w:author="Ryan Lemos" w:date="2018-11-05T20:37:00Z">
          <w:pPr/>
        </w:pPrChange>
      </w:pPr>
      <w:ins w:id="73" w:author="Ryan Lemos" w:date="2018-11-05T20:37:00Z">
        <w:r>
          <w:br w:type="page"/>
        </w:r>
      </w:ins>
    </w:p>
    <w:p w14:paraId="414CAB10" w14:textId="36E4AC32" w:rsidR="00393E6F" w:rsidRDefault="00393E6F" w:rsidP="00393E6F">
      <w:pPr>
        <w:pStyle w:val="Ttulo4"/>
      </w:pPr>
      <w:bookmarkStart w:id="74" w:name="_Ref528268444"/>
      <w:bookmarkStart w:id="75" w:name="_Toc528694963"/>
      <w:r>
        <w:lastRenderedPageBreak/>
        <w:t xml:space="preserve">Metodologia </w:t>
      </w:r>
      <w:r w:rsidR="00DD30FE">
        <w:t>Ágil</w:t>
      </w:r>
      <w:bookmarkEnd w:id="74"/>
      <w:bookmarkEnd w:id="75"/>
    </w:p>
    <w:p w14:paraId="63FA0826" w14:textId="0A17949E" w:rsidR="00A82B12" w:rsidRDefault="00A82B12" w:rsidP="00A82B12"/>
    <w:p w14:paraId="7C125EFA" w14:textId="7DB642A7"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sdt>
        <w:sdtPr>
          <w:id w:val="-1209564295"/>
          <w:citation/>
        </w:sdtPr>
        <w:sdtContent>
          <w:r w:rsidR="008960DB">
            <w:fldChar w:fldCharType="begin"/>
          </w:r>
          <w:r w:rsidR="008960DB">
            <w:instrText xml:space="preserve"> CITATION Hir11 \l 1046 </w:instrText>
          </w:r>
          <w:r w:rsidR="008960DB">
            <w:fldChar w:fldCharType="separate"/>
          </w:r>
          <w:r w:rsidR="00752E3D">
            <w:rPr>
              <w:noProof/>
            </w:rPr>
            <w:t>(HIRAMA, 2011)</w:t>
          </w:r>
          <w:r w:rsidR="008960DB">
            <w:fldChar w:fldCharType="end"/>
          </w:r>
        </w:sdtContent>
      </w:sdt>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sdt>
        <w:sdtPr>
          <w:id w:val="771513655"/>
          <w:citation/>
        </w:sdtPr>
        <w:sdtContent>
          <w:r w:rsidR="00D069A7">
            <w:fldChar w:fldCharType="begin"/>
          </w:r>
          <w:r w:rsidR="00D069A7">
            <w:instrText xml:space="preserve"> CITATION Tel14 \l 1046 </w:instrText>
          </w:r>
          <w:r w:rsidR="00D069A7">
            <w:fldChar w:fldCharType="separate"/>
          </w:r>
          <w:r w:rsidR="00752E3D">
            <w:rPr>
              <w:noProof/>
            </w:rPr>
            <w:t>(TELES, 2014)</w:t>
          </w:r>
          <w:r w:rsidR="00D069A7">
            <w:fldChar w:fldCharType="end"/>
          </w:r>
        </w:sdtContent>
      </w:sdt>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ins w:id="76" w:author="Ryan Lemos" w:date="2018-11-05T20:38:00Z">
        <w:r w:rsidR="00704B75">
          <w:t>s</w:t>
        </w:r>
      </w:ins>
      <w:del w:id="77" w:author="Ryan Lemos" w:date="2018-11-05T20:38:00Z">
        <w:r w:rsidR="00D069A7" w:rsidDel="00704B75">
          <w:delText>t</w:delText>
        </w:r>
      </w:del>
      <w:r w:rsidR="00D069A7">
        <w:t>e esteja completamente terminado. Ao final de todas as iterações tem-se o sistema completo e operante, uma vez que o sistema foi validado ao fim de cada iteração</w:t>
      </w:r>
      <w:sdt>
        <w:sdtPr>
          <w:id w:val="-2111583431"/>
          <w:citation/>
        </w:sdtPr>
        <w:sdtContent>
          <w:r w:rsidR="00D069A7">
            <w:fldChar w:fldCharType="begin"/>
          </w:r>
          <w:r w:rsidR="00D069A7">
            <w:instrText xml:space="preserve"> CITATION Hir11 \l 1046 </w:instrText>
          </w:r>
          <w:r w:rsidR="00D069A7">
            <w:fldChar w:fldCharType="separate"/>
          </w:r>
          <w:r w:rsidR="00752E3D">
            <w:rPr>
              <w:noProof/>
            </w:rPr>
            <w:t xml:space="preserve"> (HIRAMA, 2011)</w:t>
          </w:r>
          <w:r w:rsidR="00D069A7">
            <w:fldChar w:fldCharType="end"/>
          </w:r>
        </w:sdtContent>
      </w:sdt>
      <w:r w:rsidR="00D069A7">
        <w:t>. A</w:t>
      </w:r>
      <w:r w:rsidR="008B3673">
        <w:t xml:space="preserve"> </w:t>
      </w:r>
      <w:r w:rsidR="008B3673">
        <w:fldChar w:fldCharType="begin"/>
      </w:r>
      <w:r w:rsidR="008B3673">
        <w:instrText xml:space="preserve"> REF _Ref526797528 \h </w:instrText>
      </w:r>
      <w:r w:rsidR="008B3673">
        <w:fldChar w:fldCharType="separate"/>
      </w:r>
      <w:r w:rsidR="00A4335D">
        <w:t>F</w:t>
      </w:r>
      <w:r w:rsidR="005555D4">
        <w:t xml:space="preserve">igura </w:t>
      </w:r>
      <w:r w:rsidR="005555D4">
        <w:rPr>
          <w:noProof/>
        </w:rPr>
        <w:t>15</w:t>
      </w:r>
      <w:r w:rsidR="008B3673">
        <w:fldChar w:fldCharType="end"/>
      </w:r>
      <w:r w:rsidR="008B3673">
        <w:t xml:space="preserve"> demonstra um exemplo de representação do modelo iterativo ou espiral.</w:t>
      </w:r>
    </w:p>
    <w:p w14:paraId="45AD19B6" w14:textId="25D1C8D5" w:rsidR="00A82B12" w:rsidRPr="00D069A7" w:rsidRDefault="00D069A7" w:rsidP="00952162">
      <w:pPr>
        <w:pStyle w:val="Fontes"/>
      </w:pPr>
      <w:r>
        <w:t xml:space="preserve"> </w:t>
      </w:r>
    </w:p>
    <w:p w14:paraId="7A83519B" w14:textId="11320A26" w:rsidR="00D069A7" w:rsidRDefault="00D069A7" w:rsidP="00952162">
      <w:pPr>
        <w:pStyle w:val="Legenda"/>
        <w:keepNext/>
      </w:pPr>
      <w:bookmarkStart w:id="78" w:name="_Ref526797528"/>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15</w:t>
      </w:r>
      <w:r w:rsidR="00691107">
        <w:rPr>
          <w:noProof/>
        </w:rPr>
        <w:fldChar w:fldCharType="end"/>
      </w:r>
      <w:bookmarkEnd w:id="78"/>
      <w:r>
        <w:t xml:space="preserve"> - Modelo em espiral</w:t>
      </w:r>
    </w:p>
    <w:p w14:paraId="04D1E421" w14:textId="5A61972B" w:rsidR="00D45E2C" w:rsidRDefault="00D45E2C" w:rsidP="00952162">
      <w:pPr>
        <w:pStyle w:val="Fontes"/>
      </w:pPr>
      <w:r>
        <w:rPr>
          <w:noProof/>
          <w:lang w:eastAsia="pt-BR"/>
        </w:rPr>
        <w:drawing>
          <wp:inline distT="0" distB="0" distL="0" distR="0" wp14:anchorId="4586F0EF" wp14:editId="0A525077">
            <wp:extent cx="3735896" cy="2049780"/>
            <wp:effectExtent l="133350" t="114300" r="150495" b="1409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Lst>
                    </a:blip>
                    <a:stretch>
                      <a:fillRect/>
                    </a:stretch>
                  </pic:blipFill>
                  <pic:spPr>
                    <a:xfrm>
                      <a:off x="0" y="0"/>
                      <a:ext cx="3754944" cy="20602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F1294E" w14:textId="2D6DEB65" w:rsidR="00D069A7" w:rsidRDefault="00D069A7" w:rsidP="00D069A7">
      <w:pPr>
        <w:pStyle w:val="Fontes"/>
      </w:pPr>
      <w:r>
        <w:t>Fonte: HIRAMA, 2011</w:t>
      </w:r>
      <w:r w:rsidR="00BB25A9">
        <w:t>, p39</w:t>
      </w:r>
      <w:r>
        <w:t>.</w:t>
      </w:r>
    </w:p>
    <w:p w14:paraId="1A9ACA49" w14:textId="77777777" w:rsidR="009E65CE" w:rsidRPr="00050E1D" w:rsidRDefault="009E65CE" w:rsidP="00952162">
      <w:pPr>
        <w:pStyle w:val="Fontes"/>
      </w:pPr>
    </w:p>
    <w:p w14:paraId="20EFF41E" w14:textId="5774C00C" w:rsidR="009E65CE" w:rsidRDefault="009E65CE">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1A0EE2">
        <w:t>5.2.3.5</w:t>
      </w:r>
      <w:r w:rsidR="001A0EE2">
        <w:fldChar w:fldCharType="end"/>
      </w:r>
      <w:r>
        <w:t>, e utilizado no de</w:t>
      </w:r>
      <w:r w:rsidR="001A0EE2">
        <w:t>correr deste trabalho</w:t>
      </w:r>
      <w:r>
        <w:t>, é um exemplo de uma metodologia ágil</w:t>
      </w:r>
      <w:r w:rsidR="008960DB">
        <w:t>.</w:t>
      </w:r>
    </w:p>
    <w:p w14:paraId="34F863F4" w14:textId="2BF6AC84" w:rsidR="00E6023B" w:rsidRDefault="00E6023B"/>
    <w:p w14:paraId="16FBE32F" w14:textId="2512D631" w:rsidR="00393E6F" w:rsidRDefault="00393E6F" w:rsidP="00952162">
      <w:pPr>
        <w:pStyle w:val="Ttulo4"/>
      </w:pPr>
      <w:bookmarkStart w:id="79" w:name="_Ref527668666"/>
      <w:bookmarkStart w:id="80" w:name="_Toc528694964"/>
      <w:r w:rsidRPr="00952162">
        <w:rPr>
          <w:i/>
        </w:rPr>
        <w:t xml:space="preserve">Extreme </w:t>
      </w:r>
      <w:proofErr w:type="spellStart"/>
      <w:r w:rsidRPr="00952162">
        <w:rPr>
          <w:i/>
        </w:rPr>
        <w:t>Programming</w:t>
      </w:r>
      <w:proofErr w:type="spellEnd"/>
      <w:r w:rsidR="00B26489">
        <w:t xml:space="preserve"> </w:t>
      </w:r>
      <w:r>
        <w:t>(XP)</w:t>
      </w:r>
      <w:bookmarkEnd w:id="79"/>
      <w:bookmarkEnd w:id="80"/>
    </w:p>
    <w:p w14:paraId="584748CE" w14:textId="77777777" w:rsidR="00393E6F" w:rsidRPr="008D625B" w:rsidRDefault="00393E6F" w:rsidP="00393E6F"/>
    <w:p w14:paraId="518AA8C9" w14:textId="258EE677"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w:t>
      </w:r>
      <w:r w:rsidR="001A0EE2">
        <w:lastRenderedPageBreak/>
        <w:t>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sdt>
        <w:sdtPr>
          <w:id w:val="-124233645"/>
          <w:citation/>
        </w:sdtPr>
        <w:sdtContent>
          <w:r w:rsidR="008960DB">
            <w:fldChar w:fldCharType="begin"/>
          </w:r>
          <w:r w:rsidR="008960DB">
            <w:instrText xml:space="preserve">CITATION Tel14 \p 24 \t  \l 1046 </w:instrText>
          </w:r>
          <w:r w:rsidR="008960DB">
            <w:fldChar w:fldCharType="separate"/>
          </w:r>
          <w:r w:rsidR="00752E3D">
            <w:rPr>
              <w:noProof/>
            </w:rPr>
            <w:t>(TELES, 2014, p. 24)</w:t>
          </w:r>
          <w:r w:rsidR="008960DB">
            <w:fldChar w:fldCharType="end"/>
          </w:r>
        </w:sdtContent>
      </w:sdt>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sdt>
        <w:sdtPr>
          <w:id w:val="-425963408"/>
          <w:citation/>
        </w:sdtPr>
        <w:sdtContent>
          <w:r w:rsidR="00E6023B">
            <w:fldChar w:fldCharType="begin"/>
          </w:r>
          <w:r w:rsidR="00E6023B">
            <w:instrText xml:space="preserve"> CITATION Tel14 \l 1046 </w:instrText>
          </w:r>
          <w:r w:rsidR="00E6023B">
            <w:fldChar w:fldCharType="separate"/>
          </w:r>
          <w:r w:rsidR="00752E3D">
            <w:rPr>
              <w:noProof/>
            </w:rPr>
            <w:t>(TELES, 2014)</w:t>
          </w:r>
          <w:r w:rsidR="00E6023B">
            <w:fldChar w:fldCharType="end"/>
          </w:r>
        </w:sdtContent>
      </w:sdt>
      <w:r w:rsidR="00A2626E">
        <w:t>.</w:t>
      </w:r>
    </w:p>
    <w:p w14:paraId="3BD6F1F1" w14:textId="45202223"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sdt>
        <w:sdtPr>
          <w:id w:val="748614854"/>
          <w:citation/>
        </w:sdtPr>
        <w:sdtContent>
          <w:r w:rsidR="00FB26B1">
            <w:fldChar w:fldCharType="begin"/>
          </w:r>
          <w:r w:rsidR="00FB26B1">
            <w:instrText xml:space="preserve"> CITATION Tel14 \l 1046 </w:instrText>
          </w:r>
          <w:r w:rsidR="00FB26B1">
            <w:fldChar w:fldCharType="separate"/>
          </w:r>
          <w:r w:rsidR="00752E3D">
            <w:rPr>
              <w:noProof/>
            </w:rPr>
            <w:t>(TELES, 2014)</w:t>
          </w:r>
          <w:r w:rsidR="00FB26B1">
            <w:fldChar w:fldCharType="end"/>
          </w:r>
        </w:sdtContent>
      </w:sdt>
      <w:r w:rsidR="00FB26B1">
        <w:t>.</w:t>
      </w:r>
    </w:p>
    <w:p w14:paraId="04E12265" w14:textId="062F504A"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sdt>
        <w:sdtPr>
          <w:id w:val="1461923764"/>
          <w:citation/>
        </w:sdtPr>
        <w:sdtContent>
          <w:r w:rsidR="00176D82">
            <w:fldChar w:fldCharType="begin"/>
          </w:r>
          <w:r w:rsidR="00176D82">
            <w:instrText xml:space="preserve"> CITATION Tel14 \l 1046 </w:instrText>
          </w:r>
          <w:r w:rsidR="00176D82">
            <w:fldChar w:fldCharType="separate"/>
          </w:r>
          <w:r w:rsidR="00752E3D">
            <w:rPr>
              <w:noProof/>
            </w:rPr>
            <w:t xml:space="preserve"> (TELES, 2014)</w:t>
          </w:r>
          <w:r w:rsidR="00176D82">
            <w:fldChar w:fldCharType="end"/>
          </w:r>
        </w:sdtContent>
      </w:sdt>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sdt>
        <w:sdtPr>
          <w:id w:val="-1799282225"/>
          <w:citation/>
        </w:sdtPr>
        <w:sdtContent>
          <w:r w:rsidR="00176D82">
            <w:fldChar w:fldCharType="begin"/>
          </w:r>
          <w:r w:rsidR="001A0EE2">
            <w:instrText xml:space="preserve">CITATION Tel14 \n  \t  \l 1046 </w:instrText>
          </w:r>
          <w:r w:rsidR="00176D82">
            <w:fldChar w:fldCharType="separate"/>
          </w:r>
          <w:r w:rsidR="00752E3D">
            <w:rPr>
              <w:noProof/>
            </w:rPr>
            <w:t>(2014)</w:t>
          </w:r>
          <w:r w:rsidR="00176D82">
            <w:fldChar w:fldCharType="end"/>
          </w:r>
        </w:sdtContent>
      </w:sdt>
      <w:r w:rsidR="00176D82">
        <w:t>.</w:t>
      </w:r>
      <w:r w:rsidR="00412250">
        <w:t xml:space="preserve"> </w:t>
      </w:r>
    </w:p>
    <w:p w14:paraId="39B5E094" w14:textId="6B23871D" w:rsidR="007423D5" w:rsidRDefault="00412250" w:rsidP="00393E6F">
      <w:r>
        <w:t>A simplicidade consiste em desenvolver código o mais simples possível, somente resolvendo o necessário para o cliente</w:t>
      </w:r>
      <w:r w:rsidR="007423D5">
        <w:t xml:space="preserve"> </w:t>
      </w:r>
      <w:sdt>
        <w:sdtPr>
          <w:id w:val="-1651132722"/>
          <w:citation/>
        </w:sdtPr>
        <w:sdtContent>
          <w:r w:rsidR="007423D5">
            <w:fldChar w:fldCharType="begin"/>
          </w:r>
          <w:r w:rsidR="007423D5">
            <w:instrText xml:space="preserve"> CITATION Tel14 \l 1046 </w:instrText>
          </w:r>
          <w:r w:rsidR="007423D5">
            <w:fldChar w:fldCharType="separate"/>
          </w:r>
          <w:r w:rsidR="00752E3D">
            <w:rPr>
              <w:noProof/>
            </w:rPr>
            <w:t>(TELES, 2014)</w:t>
          </w:r>
          <w:r w:rsidR="007423D5">
            <w:fldChar w:fldCharType="end"/>
          </w:r>
        </w:sdtContent>
      </w:sdt>
      <w:r>
        <w:t xml:space="preserve">. </w:t>
      </w:r>
      <w:r w:rsidR="001A0EE2">
        <w:t xml:space="preserve">Teles </w:t>
      </w:r>
      <w:sdt>
        <w:sdtPr>
          <w:id w:val="1137537171"/>
          <w:citation/>
        </w:sdtPr>
        <w:sdtContent>
          <w:r w:rsidR="001A0EE2">
            <w:fldChar w:fldCharType="begin"/>
          </w:r>
          <w:r w:rsidR="001A0EE2">
            <w:instrText xml:space="preserve">CITATION Tel14 \n  \t  \l 1046 </w:instrText>
          </w:r>
          <w:r w:rsidR="001A0EE2">
            <w:fldChar w:fldCharType="separate"/>
          </w:r>
          <w:r w:rsidR="00752E3D">
            <w:rPr>
              <w:noProof/>
            </w:rPr>
            <w:t>(2014)</w:t>
          </w:r>
          <w:r w:rsidR="001A0EE2">
            <w:fldChar w:fldCharType="end"/>
          </w:r>
        </w:sdtContent>
      </w:sdt>
      <w:r w:rsidR="001A0EE2">
        <w:t xml:space="preserve"> explica que i</w:t>
      </w:r>
      <w:r>
        <w:t>sso se dá, pois, um código mais simples tende a ser mais fácil de ser alterado em caso de necessidade de alteração.</w:t>
      </w:r>
    </w:p>
    <w:p w14:paraId="02827C2E" w14:textId="1287764B" w:rsidR="0043034B" w:rsidRDefault="00412250" w:rsidP="00393E6F">
      <w:r>
        <w:t>A coragem diz respeito a equipe ter coragem de enfrentar algo novo. Para desenvolver usando o XP alguns padrões devem ser deixados de lado</w:t>
      </w:r>
      <w:r w:rsidR="007423D5">
        <w:t xml:space="preserve"> </w:t>
      </w:r>
      <w:sdt>
        <w:sdtPr>
          <w:id w:val="-1222821619"/>
          <w:citation/>
        </w:sdtPr>
        <w:sdtContent>
          <w:r w:rsidR="007423D5">
            <w:fldChar w:fldCharType="begin"/>
          </w:r>
          <w:r w:rsidR="007423D5">
            <w:instrText xml:space="preserve"> CITATION Tel14 \l 1046 </w:instrText>
          </w:r>
          <w:r w:rsidR="007423D5">
            <w:fldChar w:fldCharType="separate"/>
          </w:r>
          <w:r w:rsidR="00752E3D">
            <w:rPr>
              <w:noProof/>
            </w:rPr>
            <w:t>(TELES, 2014)</w:t>
          </w:r>
          <w:r w:rsidR="007423D5">
            <w:fldChar w:fldCharType="end"/>
          </w:r>
        </w:sdtContent>
      </w:sdt>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sdt>
        <w:sdtPr>
          <w:id w:val="467488031"/>
          <w:citation/>
        </w:sdtPr>
        <w:sdtContent>
          <w:r w:rsidR="009D2445">
            <w:fldChar w:fldCharType="begin"/>
          </w:r>
          <w:r w:rsidR="009D2445">
            <w:instrText xml:space="preserve">CITATION Tel14 \n  \t  \l 1046 </w:instrText>
          </w:r>
          <w:r w:rsidR="009D2445">
            <w:fldChar w:fldCharType="separate"/>
          </w:r>
          <w:r w:rsidR="00752E3D">
            <w:rPr>
              <w:noProof/>
            </w:rPr>
            <w:t>(2014)</w:t>
          </w:r>
          <w:r w:rsidR="009D2445">
            <w:fldChar w:fldCharType="end"/>
          </w:r>
        </w:sdtContent>
      </w:sdt>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895FA85" w14:textId="35BFC55C"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w:t>
      </w:r>
      <w:r w:rsidR="008D6640">
        <w:lastRenderedPageBreak/>
        <w:t xml:space="preserve">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ins w:id="81" w:author="Ryan Lemos" w:date="2018-11-05T20:42:00Z">
        <w:r w:rsidR="003B2B7A">
          <w:t>á</w:t>
        </w:r>
      </w:ins>
      <w:del w:id="82" w:author="Ryan Lemos" w:date="2018-11-05T20:42:00Z">
        <w:r w:rsidDel="003B2B7A">
          <w:delText>aria</w:delText>
        </w:r>
      </w:del>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sdt>
        <w:sdtPr>
          <w:id w:val="-973290108"/>
          <w:citation/>
        </w:sdtPr>
        <w:sdtContent>
          <w:r w:rsidR="008D6640">
            <w:fldChar w:fldCharType="begin"/>
          </w:r>
          <w:r w:rsidR="008D6640">
            <w:instrText xml:space="preserve"> CITATION Tel14 \l 1046 </w:instrText>
          </w:r>
          <w:r w:rsidR="008D6640">
            <w:fldChar w:fldCharType="separate"/>
          </w:r>
          <w:r w:rsidR="00752E3D">
            <w:rPr>
              <w:noProof/>
            </w:rPr>
            <w:t xml:space="preserve"> (TELES, 2014)</w:t>
          </w:r>
          <w:r w:rsidR="008D6640">
            <w:fldChar w:fldCharType="end"/>
          </w:r>
        </w:sdtContent>
      </w:sdt>
      <w:r w:rsidR="008D6640">
        <w:t>.</w:t>
      </w:r>
    </w:p>
    <w:p w14:paraId="5788F2FA" w14:textId="6095E974" w:rsidR="009716A9" w:rsidRDefault="003921E6">
      <w:r>
        <w:t xml:space="preserve">Além da programação em par, destaca-se o desenvolvimento orientado a testes, que se trata de se testar primeiro antes de codificar de fato </w:t>
      </w:r>
      <w:sdt>
        <w:sdtPr>
          <w:id w:val="1611386653"/>
          <w:citation/>
        </w:sdtPr>
        <w:sdtContent>
          <w:r>
            <w:fldChar w:fldCharType="begin"/>
          </w:r>
          <w:r>
            <w:instrText xml:space="preserve"> CITATION Hir11 \l 1046 </w:instrText>
          </w:r>
          <w:r>
            <w:fldChar w:fldCharType="separate"/>
          </w:r>
          <w:r w:rsidR="00752E3D">
            <w:rPr>
              <w:noProof/>
            </w:rPr>
            <w:t>(HIRAMA, 2011)</w:t>
          </w:r>
          <w:r>
            <w:fldChar w:fldCharType="end"/>
          </w:r>
        </w:sdtContent>
      </w:sdt>
      <w:r>
        <w:t>. Pensa-se que ao se produzir o teste primeiro o desenvolvedor consiga compreender melhor o que será desenvolvido</w:t>
      </w:r>
      <w:sdt>
        <w:sdtPr>
          <w:id w:val="499695122"/>
          <w:citation/>
        </w:sdtPr>
        <w:sdtContent>
          <w:r>
            <w:fldChar w:fldCharType="begin"/>
          </w:r>
          <w:r>
            <w:instrText xml:space="preserve"> CITATION Tel14 \l 1046 </w:instrText>
          </w:r>
          <w:r>
            <w:fldChar w:fldCharType="separate"/>
          </w:r>
          <w:r w:rsidR="00752E3D">
            <w:rPr>
              <w:noProof/>
            </w:rPr>
            <w:t xml:space="preserve"> (TELES, 2014)</w:t>
          </w:r>
          <w:r>
            <w:fldChar w:fldCharType="end"/>
          </w:r>
        </w:sdtContent>
      </w:sdt>
      <w:r>
        <w:t xml:space="preserve">. </w:t>
      </w:r>
      <w:r w:rsidR="009D2445">
        <w:t>Teles</w:t>
      </w:r>
      <w:r w:rsidR="009D2445" w:rsidRPr="009D2445">
        <w:t xml:space="preserve"> </w:t>
      </w:r>
      <w:sdt>
        <w:sdtPr>
          <w:id w:val="567547520"/>
          <w:citation/>
        </w:sdtPr>
        <w:sdtContent>
          <w:r w:rsidR="009D2445">
            <w:fldChar w:fldCharType="begin"/>
          </w:r>
          <w:r w:rsidR="009D2445">
            <w:instrText xml:space="preserve">CITATION Tel14 \n  \t  \l 1046 </w:instrText>
          </w:r>
          <w:r w:rsidR="009D2445">
            <w:fldChar w:fldCharType="separate"/>
          </w:r>
          <w:r w:rsidR="00752E3D">
            <w:rPr>
              <w:noProof/>
            </w:rPr>
            <w:t>(2014)</w:t>
          </w:r>
          <w:r w:rsidR="009D2445">
            <w:fldChar w:fldCharType="end"/>
          </w:r>
        </w:sdtContent>
      </w:sdt>
      <w:r w:rsidR="009D2445">
        <w:t xml:space="preserve"> defende que o ato de</w:t>
      </w:r>
      <w:r>
        <w:t xml:space="preserve"> testar deve ser uma prática constante no processo de desenvolvimento, pois assim assume-se que os erros encontrados</w:t>
      </w:r>
      <w:ins w:id="83" w:author="Ryan Lemos" w:date="2018-11-05T20:43:00Z">
        <w:r w:rsidR="003B2B7A">
          <w:t xml:space="preserve"> através dos testes</w:t>
        </w:r>
      </w:ins>
      <w:r>
        <w:t xml:space="preserve"> serão corrigidos</w:t>
      </w:r>
      <w:ins w:id="84" w:author="Ryan Lemos" w:date="2018-11-05T20:43:00Z">
        <w:r w:rsidR="003B2B7A">
          <w:t xml:space="preserve"> imediatamente</w:t>
        </w:r>
      </w:ins>
      <w:r>
        <w:t xml:space="preserve"> ou que </w:t>
      </w:r>
      <w:del w:id="85" w:author="Ryan Lemos" w:date="2018-11-05T20:44:00Z">
        <w:r w:rsidDel="003B2B7A">
          <w:delText xml:space="preserve">através </w:delText>
        </w:r>
      </w:del>
      <w:ins w:id="86" w:author="Ryan Lemos" w:date="2018-11-05T20:44:00Z">
        <w:r w:rsidR="003B2B7A">
          <w:t>pelos</w:t>
        </w:r>
        <w:r w:rsidR="003B2B7A">
          <w:t xml:space="preserve"> </w:t>
        </w:r>
      </w:ins>
      <w:del w:id="87" w:author="Ryan Lemos" w:date="2018-11-05T20:44:00Z">
        <w:r w:rsidDel="003B2B7A">
          <w:delText xml:space="preserve">dos </w:delText>
        </w:r>
      </w:del>
      <w:r>
        <w:t>testes possa</w:t>
      </w:r>
      <w:ins w:id="88" w:author="Ryan Lemos" w:date="2018-11-05T20:44:00Z">
        <w:r w:rsidR="003B2B7A">
          <w:t xml:space="preserve"> também</w:t>
        </w:r>
      </w:ins>
      <w:r w:rsidR="00086F67">
        <w:t xml:space="preserve"> haver a</w:t>
      </w:r>
      <w:r>
        <w:t xml:space="preserve"> valida</w:t>
      </w:r>
      <w:r w:rsidR="00086F67">
        <w:t>ção</w:t>
      </w:r>
      <w:r>
        <w:t xml:space="preserve"> </w:t>
      </w:r>
      <w:r w:rsidR="00086F67">
        <w:t>d</w:t>
      </w:r>
      <w:r>
        <w:t>o que foi requisitado.</w:t>
      </w:r>
      <w:r w:rsidR="009716A9">
        <w:t xml:space="preserve"> </w:t>
      </w:r>
    </w:p>
    <w:p w14:paraId="76A11642" w14:textId="5930CBEA"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sdt>
        <w:sdtPr>
          <w:id w:val="122279947"/>
          <w:citation/>
        </w:sdtPr>
        <w:sdtContent>
          <w:r w:rsidR="00201717">
            <w:fldChar w:fldCharType="begin"/>
          </w:r>
          <w:r w:rsidR="00201717">
            <w:instrText xml:space="preserve"> CITATION Tel14 \l 1046 </w:instrText>
          </w:r>
          <w:r w:rsidR="00201717">
            <w:fldChar w:fldCharType="separate"/>
          </w:r>
          <w:r w:rsidR="00752E3D">
            <w:rPr>
              <w:noProof/>
            </w:rPr>
            <w:t>(TELES, 2014)</w:t>
          </w:r>
          <w:r w:rsidR="00201717">
            <w:fldChar w:fldCharType="end"/>
          </w:r>
        </w:sdtContent>
      </w:sdt>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 xml:space="preserve">o </w:t>
      </w:r>
      <w:commentRangeStart w:id="89"/>
      <w:r w:rsidR="001B5BE5">
        <w:t>presente</w:t>
      </w:r>
      <w:commentRangeEnd w:id="89"/>
      <w:r w:rsidR="005A76FB">
        <w:rPr>
          <w:rStyle w:val="Refdecomentrio"/>
        </w:rPr>
        <w:commentReference w:id="89"/>
      </w:r>
      <w:r w:rsidR="001B5BE5">
        <w:t xml:space="preserve"> na </w:t>
      </w:r>
      <w:r w:rsidR="001B5BE5">
        <w:fldChar w:fldCharType="begin"/>
      </w:r>
      <w:r w:rsidR="001B5BE5">
        <w:instrText xml:space="preserve"> REF _Ref526794147 \h </w:instrText>
      </w:r>
      <w:r w:rsidR="001B5BE5">
        <w:fldChar w:fldCharType="separate"/>
      </w:r>
      <w:r w:rsidR="00A4335D">
        <w:t>F</w:t>
      </w:r>
      <w:r w:rsidR="005555D4">
        <w:t xml:space="preserve">igura </w:t>
      </w:r>
      <w:r w:rsidR="005555D4">
        <w:rPr>
          <w:noProof/>
        </w:rPr>
        <w:t>16</w:t>
      </w:r>
      <w:r w:rsidR="001B5BE5">
        <w:fldChar w:fldCharType="end"/>
      </w:r>
      <w:r w:rsidR="00086F67">
        <w:t>.</w:t>
      </w:r>
    </w:p>
    <w:p w14:paraId="7DE0F1E5" w14:textId="7229E759" w:rsidR="002C098B" w:rsidRDefault="002C098B" w:rsidP="00F03DA2">
      <w:pPr>
        <w:pStyle w:val="Legenda"/>
        <w:keepNext/>
        <w:rPr>
          <w:ins w:id="90" w:author="Ryan Lemos" w:date="2018-11-05T20:44:00Z"/>
        </w:rPr>
      </w:pPr>
    </w:p>
    <w:p w14:paraId="4C9D23DD" w14:textId="77777777" w:rsidR="003B2B7A" w:rsidRPr="003B2B7A" w:rsidRDefault="003B2B7A" w:rsidP="003B2B7A">
      <w:pPr>
        <w:rPr>
          <w:ins w:id="91" w:author="Ryan Lemos" w:date="2018-11-05T15:49:00Z"/>
          <w:rPrChange w:id="92" w:author="Ryan Lemos" w:date="2018-11-05T20:44:00Z">
            <w:rPr>
              <w:ins w:id="93" w:author="Ryan Lemos" w:date="2018-11-05T15:49:00Z"/>
            </w:rPr>
          </w:rPrChange>
        </w:rPr>
        <w:pPrChange w:id="94" w:author="Ryan Lemos" w:date="2018-11-05T20:44:00Z">
          <w:pPr>
            <w:pStyle w:val="Legenda"/>
            <w:keepNext/>
          </w:pPr>
        </w:pPrChange>
      </w:pPr>
    </w:p>
    <w:p w14:paraId="68197543" w14:textId="469FDCA8" w:rsidR="00F03DA2" w:rsidRDefault="00F03DA2" w:rsidP="00F03DA2">
      <w:pPr>
        <w:pStyle w:val="Legenda"/>
        <w:keepNext/>
      </w:pPr>
      <w:r>
        <w:lastRenderedPageBreak/>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 Exemplo de uma estória de usuário</w:t>
      </w:r>
    </w:p>
    <w:p w14:paraId="33B46CBF" w14:textId="77777777" w:rsidR="00F03DA2" w:rsidRDefault="00F03DA2" w:rsidP="00F03DA2">
      <w:pPr>
        <w:pStyle w:val="Fontes"/>
      </w:pPr>
      <w:r>
        <w:rPr>
          <w:noProof/>
          <w:lang w:eastAsia="pt-BR"/>
        </w:rPr>
        <w:drawing>
          <wp:inline distT="0" distB="0" distL="0" distR="0" wp14:anchorId="21C4C9FB" wp14:editId="15856387">
            <wp:extent cx="3185160" cy="2478673"/>
            <wp:effectExtent l="133350" t="114300" r="129540" b="1695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Lst>
                    </a:blip>
                    <a:stretch>
                      <a:fillRect/>
                    </a:stretch>
                  </pic:blipFill>
                  <pic:spPr>
                    <a:xfrm>
                      <a:off x="0" y="0"/>
                      <a:ext cx="3201523" cy="24914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BCBA53" w14:textId="4375A9BB" w:rsidR="00F03DA2" w:rsidDel="003B2B7A" w:rsidRDefault="00F03DA2" w:rsidP="002C098B">
      <w:pPr>
        <w:pStyle w:val="Fontes"/>
        <w:rPr>
          <w:del w:id="95" w:author="Ryan Lemos" w:date="2018-11-05T15:49:00Z"/>
        </w:rPr>
      </w:pPr>
      <w:r>
        <w:t>Fonte: TELES, 2014, p.78.</w:t>
      </w:r>
    </w:p>
    <w:p w14:paraId="13FD399C" w14:textId="77777777" w:rsidR="003B2B7A" w:rsidRDefault="003B2B7A" w:rsidP="00F03DA2">
      <w:pPr>
        <w:pStyle w:val="Fontes"/>
        <w:rPr>
          <w:ins w:id="96" w:author="Ryan Lemos" w:date="2018-11-05T20:44:00Z"/>
        </w:rPr>
      </w:pPr>
    </w:p>
    <w:p w14:paraId="400BAFEB" w14:textId="77777777" w:rsidR="00F03DA2" w:rsidRDefault="00F03DA2" w:rsidP="002C098B">
      <w:pPr>
        <w:pStyle w:val="Fontes"/>
        <w:pPrChange w:id="97" w:author="Ryan Lemos" w:date="2018-11-05T15:49:00Z">
          <w:pPr/>
        </w:pPrChange>
      </w:pPr>
    </w:p>
    <w:p w14:paraId="00DA9840" w14:textId="08E7C45F" w:rsidR="009716A9" w:rsidRPr="00B116AB" w:rsidRDefault="009716A9">
      <w:r>
        <w:t xml:space="preserve">Como o XP se trata de uma metodologia iterativa, em certos períodos de tempo, tem-se entregas de porções do </w:t>
      </w:r>
      <w:r w:rsidRPr="00E95C78">
        <w:rPr>
          <w:i/>
        </w:rPr>
        <w:t>software</w:t>
      </w:r>
      <w:r>
        <w:t xml:space="preserve"> para que</w:t>
      </w:r>
      <w:ins w:id="98" w:author="Ryan Lemos" w:date="2018-11-05T20:45:00Z">
        <w:r w:rsidR="003B2B7A">
          <w:t xml:space="preserve"> que</w:t>
        </w:r>
      </w:ins>
      <w:r>
        <w:t xml:space="preserve"> o cliente possa utilizar o sistema sem que o mesmo esteja totalmente pronto. Essas entregas são conhecidas como </w:t>
      </w:r>
      <w:r w:rsidRPr="00063EEB">
        <w:rPr>
          <w:i/>
        </w:rPr>
        <w:t>releases</w:t>
      </w:r>
      <w:r>
        <w:t xml:space="preserve"> </w:t>
      </w:r>
      <w:sdt>
        <w:sdtPr>
          <w:id w:val="-1417854880"/>
          <w:citation/>
        </w:sdtPr>
        <w:sdtContent>
          <w:r>
            <w:fldChar w:fldCharType="begin"/>
          </w:r>
          <w:r>
            <w:instrText xml:space="preserve"> CITATION Tel14 \l 1046 </w:instrText>
          </w:r>
          <w:r>
            <w:fldChar w:fldCharType="separate"/>
          </w:r>
          <w:r w:rsidR="00752E3D">
            <w:rPr>
              <w:noProof/>
            </w:rPr>
            <w:t>(TELES, 2014)</w:t>
          </w:r>
          <w:r>
            <w:fldChar w:fldCharType="end"/>
          </w:r>
        </w:sdtContent>
      </w:sdt>
      <w:r>
        <w:t xml:space="preserve">. </w:t>
      </w:r>
      <w:r w:rsidR="0097794D">
        <w:t>S</w:t>
      </w:r>
      <w:r>
        <w:t xml:space="preserve">egundo Teles </w:t>
      </w:r>
      <w:sdt>
        <w:sdtPr>
          <w:id w:val="1805277646"/>
          <w:citation/>
        </w:sdtPr>
        <w:sdtContent>
          <w:r>
            <w:fldChar w:fldCharType="begin"/>
          </w:r>
          <w:r>
            <w:instrText xml:space="preserve">CITATION Tel14 \n  \t  \l 1046 </w:instrText>
          </w:r>
          <w:r>
            <w:fldChar w:fldCharType="separate"/>
          </w:r>
          <w:r w:rsidR="00752E3D">
            <w:rPr>
              <w:noProof/>
            </w:rPr>
            <w:t>(2014)</w:t>
          </w:r>
          <w:r>
            <w:fldChar w:fldCharType="end"/>
          </w:r>
        </w:sdtContent>
      </w:sdt>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sdt>
        <w:sdtPr>
          <w:id w:val="1722637552"/>
          <w:citation/>
        </w:sdtPr>
        <w:sdtContent>
          <w:r w:rsidR="00B116AB">
            <w:fldChar w:fldCharType="begin"/>
          </w:r>
          <w:r w:rsidR="00B116AB">
            <w:instrText xml:space="preserve"> CITATION Tel14 \l 1046 </w:instrText>
          </w:r>
          <w:r w:rsidR="00B116AB">
            <w:fldChar w:fldCharType="separate"/>
          </w:r>
          <w:r w:rsidR="00752E3D">
            <w:rPr>
              <w:noProof/>
            </w:rPr>
            <w:t>(TELES, 2014)</w:t>
          </w:r>
          <w:r w:rsidR="00B116AB">
            <w:fldChar w:fldCharType="end"/>
          </w:r>
        </w:sdtContent>
      </w:sdt>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sdt>
        <w:sdtPr>
          <w:id w:val="-2120371309"/>
          <w:citation/>
        </w:sdtPr>
        <w:sdtContent>
          <w:r w:rsidR="00B116AB">
            <w:fldChar w:fldCharType="begin"/>
          </w:r>
          <w:r w:rsidR="00B116AB">
            <w:instrText xml:space="preserve">CITATION Tel14 \p 87 \l 1046 </w:instrText>
          </w:r>
          <w:r w:rsidR="00B116AB">
            <w:fldChar w:fldCharType="separate"/>
          </w:r>
          <w:r w:rsidR="00752E3D">
            <w:rPr>
              <w:noProof/>
            </w:rPr>
            <w:t>(TELES, 2014, p. 87)</w:t>
          </w:r>
          <w:r w:rsidR="00B116AB">
            <w:fldChar w:fldCharType="end"/>
          </w:r>
        </w:sdtContent>
      </w:sdt>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14:paraId="5B00B98A" w14:textId="4D87C4F3" w:rsidR="00644138" w:rsidRDefault="0064714D">
      <w:r>
        <w:t>P</w:t>
      </w:r>
      <w:r w:rsidR="001B5BE5">
        <w:t>retende-se neste trabalho fazer utilização da metodologia de desenvolvimento denominada XP.</w:t>
      </w:r>
      <w:r>
        <w:t xml:space="preserve"> </w:t>
      </w:r>
      <w:proofErr w:type="spellStart"/>
      <w:r>
        <w:t>Hirama</w:t>
      </w:r>
      <w:proofErr w:type="spellEnd"/>
      <w:sdt>
        <w:sdtPr>
          <w:id w:val="1177700205"/>
          <w:citation/>
        </w:sdtPr>
        <w:sdtContent>
          <w:r>
            <w:fldChar w:fldCharType="begin"/>
          </w:r>
          <w:r>
            <w:instrText xml:space="preserve">CITATION Hir11 \n  \t  \l 1046 </w:instrText>
          </w:r>
          <w:r>
            <w:fldChar w:fldCharType="separate"/>
          </w:r>
          <w:r w:rsidR="00752E3D">
            <w:rPr>
              <w:noProof/>
            </w:rPr>
            <w:t xml:space="preserve"> (2011)</w:t>
          </w:r>
          <w:r>
            <w:fldChar w:fldCharType="end"/>
          </w:r>
        </w:sdtContent>
      </w:sdt>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1B5BE5">
        <w:t>.</w:t>
      </w:r>
      <w:r>
        <w:t xml:space="preserve"> </w:t>
      </w:r>
      <w:r w:rsidR="001B5BE5">
        <w:t>Espera-se que</w:t>
      </w:r>
      <w:r>
        <w:t xml:space="preserve"> com essa avaliação,</w:t>
      </w:r>
      <w:r w:rsidR="00086F67">
        <w:t xml:space="preserve"> possa-se</w:t>
      </w:r>
      <w:r w:rsidR="001B5BE5">
        <w:t xml:space="preserve"> auxiliar outros desenvolvedores na escolha</w:t>
      </w:r>
      <w:r>
        <w:t>,</w:t>
      </w:r>
      <w:r w:rsidR="001B5BE5">
        <w:t xml:space="preserve"> ou não</w:t>
      </w:r>
      <w:r>
        <w:t>,</w:t>
      </w:r>
      <w:r w:rsidR="001B5BE5">
        <w:t xml:space="preserve"> da metodologia XP</w:t>
      </w:r>
      <w:r w:rsidR="005A76FB">
        <w:t>, já</w:t>
      </w:r>
      <w:r w:rsidR="00086F67">
        <w:t xml:space="preserve"> que </w:t>
      </w:r>
      <w:r w:rsidR="001B5BE5">
        <w:t>eventuais dificuldades e melhorias no processo de desenvolvimento</w:t>
      </w:r>
      <w:r>
        <w:t xml:space="preserve"> serão constatadas e relatadas ao decorrer deste trabalho</w:t>
      </w:r>
      <w:r w:rsidR="001B5BE5">
        <w:t xml:space="preserve">. </w:t>
      </w:r>
      <w:r>
        <w:t xml:space="preserve">Deve-se ressaltar que não será possível a </w:t>
      </w:r>
      <w:r w:rsidR="00086F67">
        <w:t>a</w:t>
      </w:r>
      <w:r>
        <w:t>plicação da programação em par, que é uma das práticas do XP, pois a execução do projeto será feita por uma pessoa.</w:t>
      </w:r>
    </w:p>
    <w:p w14:paraId="0C995A0D" w14:textId="4B2D1507" w:rsidR="008D625B" w:rsidRPr="008D625B" w:rsidRDefault="00393E6F" w:rsidP="00952162">
      <w:pPr>
        <w:ind w:firstLine="0"/>
      </w:pPr>
      <w:r>
        <w:t xml:space="preserve"> </w:t>
      </w:r>
    </w:p>
    <w:p w14:paraId="5DD8D2F5" w14:textId="72205799" w:rsidR="00D61CB9" w:rsidRDefault="00D61CB9" w:rsidP="00D61CB9">
      <w:pPr>
        <w:pStyle w:val="Ttulo3"/>
      </w:pPr>
      <w:bookmarkStart w:id="99" w:name="_Toc528694965"/>
      <w:proofErr w:type="spellStart"/>
      <w:r w:rsidRPr="00952162">
        <w:rPr>
          <w:i/>
        </w:rPr>
        <w:lastRenderedPageBreak/>
        <w:t>Optical</w:t>
      </w:r>
      <w:proofErr w:type="spellEnd"/>
      <w:r w:rsidRPr="00952162">
        <w:rPr>
          <w:i/>
        </w:rPr>
        <w:t xml:space="preserve"> Mark </w:t>
      </w:r>
      <w:proofErr w:type="spellStart"/>
      <w:r w:rsidRPr="00952162">
        <w:rPr>
          <w:i/>
        </w:rPr>
        <w:t>Recognition</w:t>
      </w:r>
      <w:proofErr w:type="spellEnd"/>
      <w:r>
        <w:t xml:space="preserve"> (OMR)</w:t>
      </w:r>
      <w:bookmarkEnd w:id="99"/>
    </w:p>
    <w:p w14:paraId="516BFEF5" w14:textId="77777777" w:rsidR="002126A0" w:rsidRDefault="002126A0" w:rsidP="008D625B">
      <w:pPr>
        <w:rPr>
          <w:i/>
        </w:rPr>
      </w:pPr>
    </w:p>
    <w:p w14:paraId="7AD39465" w14:textId="563805B1" w:rsidR="002126A0" w:rsidRDefault="002126A0" w:rsidP="008D625B">
      <w:proofErr w:type="spellStart"/>
      <w:r w:rsidRPr="007D02CC">
        <w:rPr>
          <w:i/>
        </w:rPr>
        <w:t>Optical</w:t>
      </w:r>
      <w:proofErr w:type="spellEnd"/>
      <w:r w:rsidRPr="007D02CC">
        <w:rPr>
          <w:i/>
        </w:rPr>
        <w:t xml:space="preserve"> Mark </w:t>
      </w:r>
      <w:proofErr w:type="spellStart"/>
      <w:r w:rsidRPr="007D02CC">
        <w:rPr>
          <w:i/>
        </w:rPr>
        <w:t>Recognition</w:t>
      </w:r>
      <w:proofErr w:type="spellEnd"/>
      <w:r>
        <w:t xml:space="preserve"> (OMR), se trata da capacidade de transformar uma marcação em um </w:t>
      </w:r>
      <w:r w:rsidR="007423D5">
        <w:t>espaço predeterminado</w:t>
      </w:r>
      <w:r w:rsidR="00E9283F">
        <w:t>,</w:t>
      </w:r>
      <w:r>
        <w:t xml:space="preserve"> em dados computacionais. É utilizado em correções de folhas de respostas em vestibulares e provas escolares.</w:t>
      </w:r>
      <w:r w:rsidR="00463FAB">
        <w:t xml:space="preserve"> E seu</w:t>
      </w:r>
      <w:r>
        <w:t xml:space="preserve"> processo se dá pela inserção de um formulário marcado, </w:t>
      </w:r>
      <w:r w:rsidR="009D2445">
        <w:t xml:space="preserve">e </w:t>
      </w:r>
      <w:r>
        <w:t xml:space="preserve">através de um </w:t>
      </w:r>
      <w:r w:rsidRPr="00E95C78">
        <w:rPr>
          <w:i/>
        </w:rPr>
        <w:t>scanner</w:t>
      </w:r>
      <w:r w:rsidR="00463FAB">
        <w:t xml:space="preserve">, </w:t>
      </w:r>
      <w:proofErr w:type="spellStart"/>
      <w:r w:rsidR="005A76FB">
        <w:t>e</w:t>
      </w:r>
      <w:r w:rsidR="00463FAB">
        <w:t>scaneia-se</w:t>
      </w:r>
      <w:proofErr w:type="spellEnd"/>
      <w:r w:rsidR="00463FAB">
        <w:t xml:space="preserve"> o formulário</w:t>
      </w:r>
      <w:ins w:id="100" w:author="Ryan Lemos" w:date="2018-11-05T20:47:00Z">
        <w:r w:rsidR="003B2B7A">
          <w:t>. A</w:t>
        </w:r>
      </w:ins>
      <w:del w:id="101" w:author="Ryan Lemos" w:date="2018-11-05T20:47:00Z">
        <w:r w:rsidR="00463FAB" w:rsidDel="003B2B7A">
          <w:delText xml:space="preserve"> e</w:delText>
        </w:r>
        <w:r w:rsidDel="003B2B7A">
          <w:delText xml:space="preserve"> a</w:delText>
        </w:r>
      </w:del>
      <w:r>
        <w:t xml:space="preserve"> imagem</w:t>
      </w:r>
      <w:r w:rsidR="00463FAB">
        <w:t xml:space="preserve"> gerada</w:t>
      </w:r>
      <w:ins w:id="102" w:author="Ryan Lemos" w:date="2018-11-05T20:47:00Z">
        <w:r w:rsidR="003B2B7A">
          <w:t xml:space="preserve"> pelo </w:t>
        </w:r>
        <w:r w:rsidR="003B2B7A" w:rsidRPr="003B2B7A">
          <w:rPr>
            <w:i/>
            <w:rPrChange w:id="103" w:author="Ryan Lemos" w:date="2018-11-05T20:47:00Z">
              <w:rPr/>
            </w:rPrChange>
          </w:rPr>
          <w:t>scanner</w:t>
        </w:r>
      </w:ins>
      <w:r>
        <w:t xml:space="preserve"> é transferida a um computador que contém o algoritmo de leitura de marcação. O algoritmo então é responsável por reconhecer </w:t>
      </w:r>
      <w:r w:rsidR="00E9283F">
        <w:t>os locais onde</w:t>
      </w:r>
      <w:r>
        <w:t xml:space="preserve"> há ou não marcação e transformar aquela marcação em um dado. Por exemplo, tem-se uma folha de respostas com as alternativas de A </w:t>
      </w:r>
      <w:proofErr w:type="spellStart"/>
      <w:r>
        <w:t>a</w:t>
      </w:r>
      <w:proofErr w:type="spellEnd"/>
      <w:r>
        <w:t xml:space="preserve"> </w:t>
      </w:r>
      <w:r w:rsidR="009D2445">
        <w:t>E</w:t>
      </w:r>
      <w:r>
        <w:t>, o usuário marca a letra</w:t>
      </w:r>
      <w:r w:rsidR="00E572D4">
        <w:t xml:space="preserve"> A. O algoritmo irá interpretar que se marcou a alternativa A e não as demais</w:t>
      </w:r>
      <w:r w:rsidR="00463FAB">
        <w:t xml:space="preserve"> conforme descrito na </w:t>
      </w:r>
      <w:r w:rsidR="00463FAB">
        <w:fldChar w:fldCharType="begin"/>
      </w:r>
      <w:r w:rsidR="00463FAB">
        <w:instrText xml:space="preserve"> REF _Ref526844153 \h </w:instrText>
      </w:r>
      <w:r w:rsidR="00463FAB">
        <w:fldChar w:fldCharType="separate"/>
      </w:r>
      <w:r w:rsidR="00A4335D">
        <w:t>F</w:t>
      </w:r>
      <w:r w:rsidR="00463FAB">
        <w:t xml:space="preserve">igura </w:t>
      </w:r>
      <w:r w:rsidR="00463FAB">
        <w:rPr>
          <w:noProof/>
        </w:rPr>
        <w:t>17</w:t>
      </w:r>
      <w:r w:rsidR="00463FAB">
        <w:fldChar w:fldCharType="end"/>
      </w:r>
      <w:r w:rsidR="00E572D4">
        <w:t xml:space="preserve">. A interpretação se dá de maneira que o algoritmo verifica a incidência de cor </w:t>
      </w:r>
      <w:r w:rsidR="00E9283F">
        <w:t>diferente da branca</w:t>
      </w:r>
      <w:r w:rsidR="00E572D4">
        <w:t xml:space="preserve"> em uma determinada regiã</w:t>
      </w:r>
      <w:r w:rsidR="00463FAB">
        <w:t>o</w:t>
      </w:r>
      <w:r w:rsidR="00E9283F">
        <w:t>.</w:t>
      </w:r>
      <w:r w:rsidR="00E572D4">
        <w:t xml:space="preserve"> Caso a incidência de</w:t>
      </w:r>
      <w:r w:rsidR="00E9283F">
        <w:t>ssa</w:t>
      </w:r>
      <w:r w:rsidR="00E572D4">
        <w:t xml:space="preserve"> cor</w:t>
      </w:r>
      <w:r w:rsidR="00463FAB">
        <w:t xml:space="preserve"> seja</w:t>
      </w:r>
      <w:r w:rsidR="00E572D4">
        <w:t xml:space="preserve"> muito alta, verifica-se</w:t>
      </w:r>
      <w:r w:rsidR="00E9283F">
        <w:t xml:space="preserve"> então</w:t>
      </w:r>
      <w:r w:rsidR="00E572D4">
        <w:t xml:space="preserve"> que se marcou aquela </w:t>
      </w:r>
      <w:r w:rsidR="00E9283F">
        <w:t>alternativa</w:t>
      </w:r>
      <w:r w:rsidR="00E572D4">
        <w:t xml:space="preserve"> </w:t>
      </w:r>
      <w:sdt>
        <w:sdtPr>
          <w:id w:val="-2103480068"/>
          <w:citation/>
        </w:sdtPr>
        <w:sdtContent>
          <w:r w:rsidR="00E572D4">
            <w:fldChar w:fldCharType="begin"/>
          </w:r>
          <w:r w:rsidR="00E572D4">
            <w:instrText xml:space="preserve"> CITATION Sae17 \l 1046 </w:instrText>
          </w:r>
          <w:r w:rsidR="00E572D4">
            <w:fldChar w:fldCharType="separate"/>
          </w:r>
          <w:r w:rsidR="00752E3D">
            <w:rPr>
              <w:noProof/>
            </w:rPr>
            <w:t>(SAENGTONGSRIKAMON; MEESAD; SUNANTHA, 2017)</w:t>
          </w:r>
          <w:r w:rsidR="00E572D4">
            <w:fldChar w:fldCharType="end"/>
          </w:r>
        </w:sdtContent>
      </w:sdt>
      <w:r w:rsidR="00E572D4">
        <w:t xml:space="preserve">. A </w:t>
      </w:r>
      <w:r w:rsidR="00E572D4">
        <w:fldChar w:fldCharType="begin"/>
      </w:r>
      <w:r w:rsidR="00E572D4">
        <w:instrText xml:space="preserve"> REF _Ref526844153 \h </w:instrText>
      </w:r>
      <w:r w:rsidR="00E572D4">
        <w:fldChar w:fldCharType="separate"/>
      </w:r>
      <w:r w:rsidR="00A4335D">
        <w:t>F</w:t>
      </w:r>
      <w:r w:rsidR="005555D4">
        <w:t xml:space="preserve">igura </w:t>
      </w:r>
      <w:r w:rsidR="005555D4">
        <w:rPr>
          <w:noProof/>
        </w:rPr>
        <w:t>17</w:t>
      </w:r>
      <w:r w:rsidR="00E572D4">
        <w:fldChar w:fldCharType="end"/>
      </w:r>
      <w:r w:rsidR="00E572D4">
        <w:t xml:space="preserve"> se trata de um exemplo de um formulário de marcação, com algumas questões marcadas,</w:t>
      </w:r>
      <w:r w:rsidR="005A76FB">
        <w:t xml:space="preserve"> e</w:t>
      </w:r>
      <w:r w:rsidR="00E572D4">
        <w:t xml:space="preserve"> nota-se que através da posição de marcação, é possível identificar a alternativa marcada (questões 1 e 2).</w:t>
      </w:r>
      <w:r w:rsidR="00E572D4">
        <w:rPr>
          <w:noProof/>
        </w:rPr>
        <w:t xml:space="preserve"> </w:t>
      </w:r>
    </w:p>
    <w:p w14:paraId="746C8B1C" w14:textId="77777777" w:rsidR="00E572D4" w:rsidRDefault="00E572D4" w:rsidP="00952162">
      <w:pPr>
        <w:pStyle w:val="Fontes"/>
      </w:pPr>
    </w:p>
    <w:p w14:paraId="73E1389E" w14:textId="2B55D7A8" w:rsidR="00E572D4" w:rsidRDefault="00E572D4" w:rsidP="00952162">
      <w:pPr>
        <w:pStyle w:val="Legenda"/>
        <w:keepNext/>
      </w:pPr>
      <w:bookmarkStart w:id="104" w:name="_Ref526844153"/>
      <w:bookmarkStart w:id="105" w:name="_Ref526844143"/>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17</w:t>
      </w:r>
      <w:r w:rsidR="00691107">
        <w:rPr>
          <w:noProof/>
        </w:rPr>
        <w:fldChar w:fldCharType="end"/>
      </w:r>
      <w:bookmarkEnd w:id="104"/>
      <w:r>
        <w:t xml:space="preserve"> - Exemplo de um formulário de marcação marcado</w:t>
      </w:r>
      <w:bookmarkEnd w:id="105"/>
    </w:p>
    <w:p w14:paraId="5DCD6F3B" w14:textId="494E93A4" w:rsidR="008D625B" w:rsidRDefault="002126A0" w:rsidP="00952162">
      <w:pPr>
        <w:pStyle w:val="Fontes"/>
      </w:pPr>
      <w:r>
        <w:rPr>
          <w:noProof/>
          <w:lang w:eastAsia="pt-BR"/>
        </w:rPr>
        <w:drawing>
          <wp:inline distT="0" distB="0" distL="0" distR="0" wp14:anchorId="26AF3EFA" wp14:editId="508BF7CE">
            <wp:extent cx="4029075" cy="1924050"/>
            <wp:effectExtent l="133350" t="114300" r="142875" b="17145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29075" cy="1924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82CB33" w14:textId="1053C415" w:rsidR="00E572D4" w:rsidRPr="00D8016C" w:rsidRDefault="00E572D4" w:rsidP="00E572D4">
      <w:pPr>
        <w:pStyle w:val="Fontes"/>
        <w:rPr>
          <w:noProof/>
          <w:lang w:val="en-US"/>
        </w:rPr>
      </w:pPr>
      <w:r w:rsidRPr="00D8016C">
        <w:rPr>
          <w:lang w:val="en-US"/>
        </w:rPr>
        <w:t xml:space="preserve">Fonte: </w:t>
      </w:r>
      <w:r w:rsidRPr="00D8016C">
        <w:rPr>
          <w:noProof/>
          <w:lang w:val="en-US"/>
        </w:rPr>
        <w:t>SAENGTONGSRIKAMON</w:t>
      </w:r>
      <w:r w:rsidR="005A76FB">
        <w:rPr>
          <w:noProof/>
          <w:lang w:val="en-US"/>
        </w:rPr>
        <w:t>;</w:t>
      </w:r>
      <w:r w:rsidRPr="00D8016C">
        <w:rPr>
          <w:noProof/>
          <w:lang w:val="en-US"/>
        </w:rPr>
        <w:t xml:space="preserve"> MEESAD</w:t>
      </w:r>
      <w:r w:rsidR="005A76FB">
        <w:rPr>
          <w:noProof/>
          <w:lang w:val="en-US"/>
        </w:rPr>
        <w:t>;</w:t>
      </w:r>
      <w:r w:rsidRPr="00D8016C">
        <w:rPr>
          <w:noProof/>
          <w:lang w:val="en-US"/>
        </w:rPr>
        <w:t xml:space="preserve">  SUNANTHA, 2017</w:t>
      </w:r>
      <w:r w:rsidR="00BB25A9" w:rsidRPr="00D8016C">
        <w:rPr>
          <w:noProof/>
          <w:lang w:val="en-US"/>
        </w:rPr>
        <w:t>, p.71</w:t>
      </w:r>
      <w:r w:rsidRPr="00D8016C">
        <w:rPr>
          <w:noProof/>
          <w:lang w:val="en-US"/>
        </w:rPr>
        <w:t>.</w:t>
      </w:r>
    </w:p>
    <w:p w14:paraId="4DC19321" w14:textId="77777777" w:rsidR="00E9283F" w:rsidRPr="00D8016C" w:rsidRDefault="00E9283F" w:rsidP="00E572D4">
      <w:pPr>
        <w:pStyle w:val="Fontes"/>
        <w:rPr>
          <w:noProof/>
          <w:lang w:val="en-US"/>
        </w:rPr>
      </w:pPr>
    </w:p>
    <w:p w14:paraId="2BDBDB91" w14:textId="34A344DC" w:rsidR="00322554" w:rsidRDefault="00322554" w:rsidP="00322554">
      <w:r>
        <w:t xml:space="preserve">Já a </w:t>
      </w:r>
      <w:r>
        <w:fldChar w:fldCharType="begin"/>
      </w:r>
      <w:r>
        <w:instrText xml:space="preserve"> REF _Ref526844157 \h </w:instrText>
      </w:r>
      <w:r>
        <w:fldChar w:fldCharType="separate"/>
      </w:r>
      <w:r w:rsidR="00A4335D">
        <w:t>F</w:t>
      </w:r>
      <w:r w:rsidR="005555D4">
        <w:t xml:space="preserve">igura </w:t>
      </w:r>
      <w:r w:rsidR="005555D4">
        <w:rPr>
          <w:noProof/>
        </w:rPr>
        <w:t>18</w:t>
      </w:r>
      <w:r>
        <w:fldChar w:fldCharType="end"/>
      </w:r>
      <w:r>
        <w:t xml:space="preserve"> se dá por um </w:t>
      </w:r>
      <w:r w:rsidRPr="00E95C78">
        <w:rPr>
          <w:i/>
        </w:rPr>
        <w:t>software</w:t>
      </w:r>
      <w:r>
        <w:t xml:space="preserve"> desenvolvido por </w:t>
      </w:r>
      <w:r>
        <w:rPr>
          <w:noProof/>
        </w:rPr>
        <w:t>Saengtongsrikamon, Meesad e Sunantha</w:t>
      </w:r>
      <w:r w:rsidR="00E9283F">
        <w:rPr>
          <w:noProof/>
        </w:rPr>
        <w:t xml:space="preserve"> </w:t>
      </w:r>
      <w:sdt>
        <w:sdtPr>
          <w:id w:val="1400786026"/>
          <w:citation/>
        </w:sdtPr>
        <w:sdtContent>
          <w:r w:rsidR="00E9283F">
            <w:fldChar w:fldCharType="begin"/>
          </w:r>
          <w:r w:rsidR="00E9283F">
            <w:instrText xml:space="preserve">CITATION Sae17 \n  \t  \l 1046 </w:instrText>
          </w:r>
          <w:r w:rsidR="00E9283F">
            <w:fldChar w:fldCharType="separate"/>
          </w:r>
          <w:r w:rsidR="00752E3D">
            <w:rPr>
              <w:noProof/>
            </w:rPr>
            <w:t>(2017)</w:t>
          </w:r>
          <w:r w:rsidR="00E9283F">
            <w:fldChar w:fldCharType="end"/>
          </w:r>
        </w:sdtContent>
      </w:sdt>
      <w:r>
        <w:rPr>
          <w:noProof/>
        </w:rPr>
        <w:t xml:space="preserve"> que é responsável fazer a leitura da marcação e </w:t>
      </w:r>
      <w:r w:rsidR="005A76FB">
        <w:rPr>
          <w:noProof/>
        </w:rPr>
        <w:t>transformá</w:t>
      </w:r>
      <w:r>
        <w:rPr>
          <w:noProof/>
        </w:rPr>
        <w:t xml:space="preserve">-la em dado. </w:t>
      </w:r>
    </w:p>
    <w:p w14:paraId="65092BA2" w14:textId="77777777" w:rsidR="00322554" w:rsidRDefault="00322554" w:rsidP="00952162">
      <w:pPr>
        <w:pStyle w:val="Fontes"/>
      </w:pPr>
    </w:p>
    <w:p w14:paraId="5B92ED7E" w14:textId="790004BC" w:rsidR="00E572D4" w:rsidRDefault="00E572D4" w:rsidP="00952162">
      <w:pPr>
        <w:pStyle w:val="Legenda"/>
        <w:keepNext/>
      </w:pPr>
      <w:bookmarkStart w:id="106" w:name="_Ref526844157"/>
      <w:r>
        <w:lastRenderedPageBreak/>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18</w:t>
      </w:r>
      <w:r w:rsidR="00691107">
        <w:rPr>
          <w:noProof/>
        </w:rPr>
        <w:fldChar w:fldCharType="end"/>
      </w:r>
      <w:bookmarkEnd w:id="106"/>
      <w:r>
        <w:t xml:space="preserve"> - Exemplo de um software que implementa OMR</w:t>
      </w:r>
    </w:p>
    <w:p w14:paraId="57361BE0" w14:textId="183C8610" w:rsidR="002126A0" w:rsidRDefault="002126A0" w:rsidP="00952162">
      <w:pPr>
        <w:pStyle w:val="Fontes"/>
      </w:pPr>
      <w:r>
        <w:rPr>
          <w:noProof/>
          <w:lang w:eastAsia="pt-BR"/>
        </w:rPr>
        <w:drawing>
          <wp:inline distT="0" distB="0" distL="0" distR="0" wp14:anchorId="70B22AAD" wp14:editId="26436951">
            <wp:extent cx="4577884" cy="2773680"/>
            <wp:effectExtent l="133350" t="114300" r="127635" b="16002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86861" cy="27791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1038C8" w14:textId="5FB82CD7" w:rsidR="00E572D4" w:rsidRPr="00D8016C" w:rsidRDefault="00E572D4" w:rsidP="00E572D4">
      <w:pPr>
        <w:pStyle w:val="Fontes"/>
        <w:rPr>
          <w:lang w:val="en-US"/>
        </w:rPr>
      </w:pPr>
      <w:r w:rsidRPr="00D8016C">
        <w:rPr>
          <w:lang w:val="en-US"/>
        </w:rPr>
        <w:t xml:space="preserve">Fonte: </w:t>
      </w:r>
      <w:r w:rsidRPr="00D8016C">
        <w:rPr>
          <w:noProof/>
          <w:lang w:val="en-US"/>
        </w:rPr>
        <w:t>SAENGTONGSRIKAMON</w:t>
      </w:r>
      <w:r w:rsidR="005A76FB">
        <w:rPr>
          <w:noProof/>
          <w:lang w:val="en-US"/>
        </w:rPr>
        <w:t>;</w:t>
      </w:r>
      <w:r w:rsidRPr="00D8016C">
        <w:rPr>
          <w:noProof/>
          <w:lang w:val="en-US"/>
        </w:rPr>
        <w:t xml:space="preserve"> MEESAD</w:t>
      </w:r>
      <w:r w:rsidR="005A76FB">
        <w:rPr>
          <w:noProof/>
          <w:lang w:val="en-US"/>
        </w:rPr>
        <w:t>;</w:t>
      </w:r>
      <w:r w:rsidRPr="00D8016C">
        <w:rPr>
          <w:noProof/>
          <w:lang w:val="en-US"/>
        </w:rPr>
        <w:t xml:space="preserve">  SUNANTHA, 2017</w:t>
      </w:r>
      <w:r w:rsidR="00BB25A9" w:rsidRPr="00D8016C">
        <w:rPr>
          <w:noProof/>
          <w:lang w:val="en-US"/>
        </w:rPr>
        <w:t>, p.73</w:t>
      </w:r>
      <w:r w:rsidRPr="00D8016C">
        <w:rPr>
          <w:noProof/>
          <w:lang w:val="en-US"/>
        </w:rPr>
        <w:t>.</w:t>
      </w:r>
    </w:p>
    <w:p w14:paraId="64EFD6CC" w14:textId="77777777" w:rsidR="00E572D4" w:rsidRPr="00D8016C" w:rsidRDefault="00E572D4" w:rsidP="00952162">
      <w:pPr>
        <w:ind w:firstLine="0"/>
        <w:jc w:val="center"/>
        <w:rPr>
          <w:lang w:val="en-US"/>
        </w:rPr>
      </w:pPr>
    </w:p>
    <w:p w14:paraId="6D29C156" w14:textId="22695A54" w:rsidR="002126A0" w:rsidRDefault="00E572D4" w:rsidP="008D625B">
      <w:r>
        <w:t>Pretende-se utilizar</w:t>
      </w:r>
      <w:r w:rsidR="000F730F">
        <w:t xml:space="preserve"> de um algoritmo de OMR neste trabalho, com o objetivo de proporcionar uma maneira</w:t>
      </w:r>
      <w:r w:rsidR="00E9283F">
        <w:t xml:space="preserve"> automatizada</w:t>
      </w:r>
      <w:r w:rsidR="000F730F">
        <w:t xml:space="preserve"> de correção de provas feitas em pape</w:t>
      </w:r>
      <w:r w:rsidR="00E9283F">
        <w:t>l</w:t>
      </w:r>
      <w:r w:rsidR="000F730F">
        <w:t>. Além disso para o desenvolvimento deste</w:t>
      </w:r>
      <w:r w:rsidR="00CF0839">
        <w:t xml:space="preserve"> trabalho, não será necessário equipamento além do </w:t>
      </w:r>
      <w:r w:rsidR="00CF0839" w:rsidRPr="00E95C78">
        <w:rPr>
          <w:i/>
        </w:rPr>
        <w:t>scanner</w:t>
      </w:r>
      <w:r w:rsidR="00CF0839">
        <w:t xml:space="preserve"> para leitura das folhas de resposta. </w:t>
      </w:r>
    </w:p>
    <w:p w14:paraId="4A212F9D" w14:textId="77777777" w:rsidR="00E572D4" w:rsidRPr="002126A0" w:rsidRDefault="00E572D4" w:rsidP="008D625B"/>
    <w:p w14:paraId="6221D6B8" w14:textId="14D414DB" w:rsidR="00D61CB9" w:rsidRDefault="00557B59" w:rsidP="00D61CB9">
      <w:pPr>
        <w:pStyle w:val="Ttulo3"/>
      </w:pPr>
      <w:bookmarkStart w:id="107" w:name="_Toc528694966"/>
      <w:r>
        <w:t xml:space="preserve">Tecnologias para desenvolvimento </w:t>
      </w:r>
      <w:r w:rsidR="00D61CB9">
        <w:t>WEB</w:t>
      </w:r>
      <w:bookmarkEnd w:id="107"/>
    </w:p>
    <w:p w14:paraId="51630AB7" w14:textId="237B710C" w:rsidR="008D625B" w:rsidRDefault="008D625B" w:rsidP="008D625B"/>
    <w:p w14:paraId="51ACA184" w14:textId="55C43BBD"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sdt>
        <w:sdtPr>
          <w:id w:val="-1950927036"/>
          <w:citation/>
        </w:sdtPr>
        <w:sdtContent>
          <w:r w:rsidR="009D2445">
            <w:fldChar w:fldCharType="begin"/>
          </w:r>
          <w:r w:rsidR="009D2445">
            <w:instrText xml:space="preserve"> CITATION Rob \l 1046 </w:instrText>
          </w:r>
          <w:r w:rsidR="009D2445">
            <w:fldChar w:fldCharType="separate"/>
          </w:r>
          <w:r w:rsidR="00752E3D">
            <w:rPr>
              <w:noProof/>
            </w:rPr>
            <w:t>(ROBBINS, 2013)</w:t>
          </w:r>
          <w:r w:rsidR="009D2445">
            <w:fldChar w:fldCharType="end"/>
          </w:r>
        </w:sdtContent>
      </w:sdt>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ins w:id="108" w:author="Ryan Lemos" w:date="2018-11-05T20:56:00Z">
        <w:r w:rsidR="00A80249">
          <w:rPr>
            <w:i/>
          </w:rPr>
          <w:t xml:space="preserve"> </w:t>
        </w:r>
        <w:r w:rsidR="00A80249" w:rsidRPr="00A80249">
          <w:rPr>
            <w:rPrChange w:id="109" w:author="Ryan Lemos" w:date="2018-11-05T20:56:00Z">
              <w:rPr>
                <w:i/>
              </w:rPr>
            </w:rPrChange>
          </w:rPr>
          <w:t>PHP:</w:t>
        </w:r>
      </w:ins>
      <w:r w:rsidR="009D2445">
        <w:t xml:space="preserve"> </w:t>
      </w:r>
      <w:del w:id="110" w:author="Ryan Lemos" w:date="2018-11-05T20:49:00Z">
        <w:r w:rsidR="003538E1" w:rsidRPr="00E95C78" w:rsidDel="00A80249">
          <w:delText>PHP</w:delText>
        </w:r>
        <w:r w:rsidR="003538E1" w:rsidRPr="00E95C78" w:rsidDel="00A80249">
          <w:rPr>
            <w:i/>
          </w:rPr>
          <w:delText xml:space="preserve">: </w:delText>
        </w:r>
      </w:del>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sdt>
        <w:sdtPr>
          <w:id w:val="2124414232"/>
          <w:citation/>
        </w:sdtPr>
        <w:sdtContent>
          <w:r w:rsidR="009D2445">
            <w:fldChar w:fldCharType="begin"/>
          </w:r>
          <w:r w:rsidR="00AA0DF2">
            <w:instrText xml:space="preserve">CITATION Oqu18 \l 1046 </w:instrText>
          </w:r>
          <w:r w:rsidR="009D2445">
            <w:fldChar w:fldCharType="separate"/>
          </w:r>
          <w:r w:rsidR="00752E3D">
            <w:rPr>
              <w:noProof/>
            </w:rPr>
            <w:t>(PHP, 2018b)</w:t>
          </w:r>
          <w:r w:rsidR="009D2445">
            <w:fldChar w:fldCharType="end"/>
          </w:r>
        </w:sdtContent>
      </w:sdt>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sdt>
        <w:sdtPr>
          <w:id w:val="-235097441"/>
          <w:citation/>
        </w:sdtPr>
        <w:sdtContent>
          <w:r w:rsidR="00E9283F">
            <w:fldChar w:fldCharType="begin"/>
          </w:r>
          <w:r w:rsidR="00E9283F">
            <w:instrText xml:space="preserve"> CITATION Rob \l 1046 </w:instrText>
          </w:r>
          <w:r w:rsidR="00E9283F">
            <w:fldChar w:fldCharType="separate"/>
          </w:r>
          <w:r w:rsidR="00752E3D">
            <w:rPr>
              <w:noProof/>
            </w:rPr>
            <w:t>(ROBBINS, 2013)</w:t>
          </w:r>
          <w:r w:rsidR="00E9283F">
            <w:fldChar w:fldCharType="end"/>
          </w:r>
        </w:sdtContent>
      </w:sdt>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7E228200" w14:textId="0CE23A95" w:rsidR="002C0641" w:rsidRDefault="002C0641" w:rsidP="008D625B"/>
    <w:p w14:paraId="5DEE0DEA" w14:textId="77777777" w:rsidR="002C0641" w:rsidRDefault="002C0641" w:rsidP="008D625B"/>
    <w:p w14:paraId="2D25F02B" w14:textId="77777777" w:rsidR="00CC35D7" w:rsidRPr="008D625B" w:rsidRDefault="00CC35D7" w:rsidP="008D625B"/>
    <w:p w14:paraId="47374941" w14:textId="2AB2AE6E" w:rsidR="00D61CB9" w:rsidRPr="00D8016C" w:rsidRDefault="0034001E" w:rsidP="00D61CB9">
      <w:pPr>
        <w:pStyle w:val="Ttulo4"/>
        <w:rPr>
          <w:lang w:val="en-US"/>
        </w:rPr>
      </w:pPr>
      <w:bookmarkStart w:id="111" w:name="_Toc528694967"/>
      <w:r w:rsidRPr="00D8016C">
        <w:rPr>
          <w:i/>
          <w:lang w:val="en-US"/>
        </w:rPr>
        <w:lastRenderedPageBreak/>
        <w:t>Hyper Text Markup Language</w:t>
      </w:r>
      <w:r w:rsidRPr="00D8016C">
        <w:rPr>
          <w:lang w:val="en-US"/>
        </w:rPr>
        <w:t xml:space="preserve"> (</w:t>
      </w:r>
      <w:r w:rsidR="00D61CB9" w:rsidRPr="00D8016C">
        <w:rPr>
          <w:lang w:val="en-US"/>
        </w:rPr>
        <w:t>HTML</w:t>
      </w:r>
      <w:r w:rsidRPr="00D8016C">
        <w:rPr>
          <w:lang w:val="en-US"/>
        </w:rPr>
        <w:t>)</w:t>
      </w:r>
      <w:bookmarkEnd w:id="111"/>
    </w:p>
    <w:p w14:paraId="23DA813D" w14:textId="77777777" w:rsidR="00CA0AB3" w:rsidRPr="00D8016C" w:rsidRDefault="00CA0AB3" w:rsidP="00952162">
      <w:pPr>
        <w:rPr>
          <w:lang w:val="en-US"/>
        </w:rPr>
      </w:pPr>
    </w:p>
    <w:p w14:paraId="5909CFB4" w14:textId="76537393"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del w:id="112" w:author="Ryan Lemos" w:date="2018-11-05T20:49:00Z">
        <w:r w:rsidDel="00A80249">
          <w:rPr>
            <w:i/>
          </w:rPr>
          <w:delText xml:space="preserve"> </w:delText>
        </w:r>
      </w:del>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sdt>
        <w:sdtPr>
          <w:id w:val="412275983"/>
          <w:citation/>
        </w:sdtPr>
        <w:sdtContent>
          <w:r w:rsidR="0097794D">
            <w:fldChar w:fldCharType="begin"/>
          </w:r>
          <w:r w:rsidR="0097794D">
            <w:instrText xml:space="preserve"> CITATION Rob \l 1046 </w:instrText>
          </w:r>
          <w:r w:rsidR="0097794D">
            <w:fldChar w:fldCharType="separate"/>
          </w:r>
          <w:r w:rsidR="00752E3D">
            <w:rPr>
              <w:noProof/>
            </w:rPr>
            <w:t>(ROBBINS, 2013)</w:t>
          </w:r>
          <w:r w:rsidR="0097794D">
            <w:fldChar w:fldCharType="end"/>
          </w:r>
        </w:sdtContent>
      </w:sdt>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A4335D">
        <w:t>F</w:t>
      </w:r>
      <w:r w:rsidR="005555D4">
        <w:t xml:space="preserve">igura </w:t>
      </w:r>
      <w:r w:rsidR="005555D4">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14:paraId="67CD573F" w14:textId="6ADE5C0C"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ins w:id="113" w:author="Ryan Lemos" w:date="2018-11-05T20:50:00Z">
        <w:r w:rsidR="00A80249">
          <w:t xml:space="preserve"> que</w:t>
        </w:r>
      </w:ins>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sdt>
        <w:sdtPr>
          <w:id w:val="1288472200"/>
          <w:citation/>
        </w:sdtPr>
        <w:sdtContent>
          <w:r w:rsidR="00E9283F">
            <w:fldChar w:fldCharType="begin"/>
          </w:r>
          <w:r w:rsidR="00E9283F">
            <w:instrText xml:space="preserve"> CITATION Rob \l 1046 </w:instrText>
          </w:r>
          <w:r w:rsidR="00E9283F">
            <w:fldChar w:fldCharType="separate"/>
          </w:r>
          <w:r w:rsidR="00752E3D">
            <w:rPr>
              <w:noProof/>
            </w:rPr>
            <w:t>(ROBBINS, 2013)</w:t>
          </w:r>
          <w:r w:rsidR="00E9283F">
            <w:fldChar w:fldCharType="end"/>
          </w:r>
        </w:sdtContent>
      </w:sdt>
      <w:r w:rsidR="00F434C7">
        <w:t>.</w:t>
      </w:r>
    </w:p>
    <w:p w14:paraId="2C35743C" w14:textId="77777777" w:rsidR="00B4017F" w:rsidRDefault="00B4017F" w:rsidP="00952162">
      <w:pPr>
        <w:pStyle w:val="Fontes"/>
      </w:pPr>
    </w:p>
    <w:p w14:paraId="36700960" w14:textId="6B931BED" w:rsidR="001C7EEF" w:rsidRDefault="001C7EEF" w:rsidP="00952162">
      <w:pPr>
        <w:pStyle w:val="Legenda"/>
        <w:keepNext/>
      </w:pPr>
      <w:bookmarkStart w:id="114" w:name="_Ref526671958"/>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19</w:t>
      </w:r>
      <w:r w:rsidR="00691107">
        <w:rPr>
          <w:noProof/>
        </w:rPr>
        <w:fldChar w:fldCharType="end"/>
      </w:r>
      <w:bookmarkEnd w:id="114"/>
      <w:r>
        <w:t xml:space="preserve"> - Estrutura básica do HTML</w:t>
      </w:r>
    </w:p>
    <w:p w14:paraId="69204A27" w14:textId="0AC0874F" w:rsidR="00B4017F" w:rsidRDefault="0030499A" w:rsidP="00952162">
      <w:pPr>
        <w:pStyle w:val="Fontes"/>
      </w:pPr>
      <w:r>
        <w:rPr>
          <w:noProof/>
          <w:lang w:eastAsia="pt-BR"/>
        </w:rPr>
        <w:drawing>
          <wp:inline distT="0" distB="0" distL="0" distR="0" wp14:anchorId="01FD0705" wp14:editId="2C61C044">
            <wp:extent cx="3209634" cy="11811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20670" cy="1185161"/>
                    </a:xfrm>
                    <a:prstGeom prst="rect">
                      <a:avLst/>
                    </a:prstGeom>
                  </pic:spPr>
                </pic:pic>
              </a:graphicData>
            </a:graphic>
          </wp:inline>
        </w:drawing>
      </w:r>
    </w:p>
    <w:p w14:paraId="17138B23" w14:textId="38BEF98C"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14:paraId="2FB398DF" w14:textId="77777777" w:rsidR="008C38D8" w:rsidRDefault="008C38D8" w:rsidP="00952162">
      <w:pPr>
        <w:pStyle w:val="Fontes"/>
      </w:pPr>
    </w:p>
    <w:p w14:paraId="57DAB86A" w14:textId="180079AC"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sdt>
        <w:sdtPr>
          <w:id w:val="-1175654147"/>
          <w:citation/>
        </w:sdtPr>
        <w:sdtContent>
          <w:r w:rsidR="00D76516">
            <w:fldChar w:fldCharType="begin"/>
          </w:r>
          <w:r w:rsidR="00D76516">
            <w:instrText xml:space="preserve"> CITATION Rob \l 1046 </w:instrText>
          </w:r>
          <w:r w:rsidR="00D76516">
            <w:fldChar w:fldCharType="separate"/>
          </w:r>
          <w:r w:rsidR="00752E3D">
            <w:rPr>
              <w:noProof/>
            </w:rPr>
            <w:t>(ROBBINS, 2013)</w:t>
          </w:r>
          <w:r w:rsidR="00D76516">
            <w:fldChar w:fldCharType="end"/>
          </w:r>
        </w:sdtContent>
      </w:sdt>
      <w:r w:rsidR="00D76516">
        <w:t>.</w:t>
      </w:r>
      <w:r w:rsidR="00345B8B">
        <w:t xml:space="preserve"> </w:t>
      </w:r>
    </w:p>
    <w:p w14:paraId="6F23995F" w14:textId="6315D6B5"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14:paraId="45894D08" w14:textId="77777777" w:rsidR="00CA0AB3" w:rsidRPr="008D625B" w:rsidRDefault="00CA0AB3" w:rsidP="008D625B"/>
    <w:p w14:paraId="2858AD56" w14:textId="6C8528B0" w:rsidR="009F7D5B" w:rsidRDefault="0034001E" w:rsidP="00510265">
      <w:pPr>
        <w:pStyle w:val="Ttulo4"/>
      </w:pPr>
      <w:bookmarkStart w:id="115" w:name="_Toc528694968"/>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115"/>
    </w:p>
    <w:p w14:paraId="197CC121" w14:textId="2CD6935F" w:rsidR="00510265" w:rsidRDefault="00510265" w:rsidP="00510265"/>
    <w:p w14:paraId="3EE05B8F" w14:textId="77A1534C"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sdt>
        <w:sdtPr>
          <w:id w:val="-2131386243"/>
          <w:citation/>
        </w:sdtPr>
        <w:sdtContent>
          <w:r w:rsidR="00E16558">
            <w:fldChar w:fldCharType="begin"/>
          </w:r>
          <w:r w:rsidR="00E16558">
            <w:instrText xml:space="preserve"> CITATION Cae18 \l 1046 </w:instrText>
          </w:r>
          <w:r w:rsidR="00E16558">
            <w:fldChar w:fldCharType="separate"/>
          </w:r>
          <w:r w:rsidR="00752E3D">
            <w:rPr>
              <w:noProof/>
            </w:rPr>
            <w:t>(CAELUM, 2018)</w:t>
          </w:r>
          <w:r w:rsidR="00E16558">
            <w:fldChar w:fldCharType="end"/>
          </w:r>
        </w:sdtContent>
      </w:sdt>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sdt>
        <w:sdtPr>
          <w:id w:val="1513571868"/>
          <w:citation/>
        </w:sdtPr>
        <w:sdtContent>
          <w:r w:rsidR="008115A1">
            <w:fldChar w:fldCharType="begin"/>
          </w:r>
          <w:r w:rsidR="008115A1">
            <w:instrText xml:space="preserve"> CITATION McF13 \l 1046 </w:instrText>
          </w:r>
          <w:r w:rsidR="008115A1">
            <w:fldChar w:fldCharType="separate"/>
          </w:r>
          <w:r w:rsidR="00752E3D">
            <w:rPr>
              <w:noProof/>
            </w:rPr>
            <w:t xml:space="preserve"> (MCFARLAND, 2013)</w:t>
          </w:r>
          <w:r w:rsidR="008115A1">
            <w:fldChar w:fldCharType="end"/>
          </w:r>
        </w:sdtContent>
      </w:sdt>
      <w:r w:rsidR="00E02E54">
        <w:t>.</w:t>
      </w:r>
      <w:r w:rsidR="001B67AB">
        <w:t xml:space="preserve"> E</w:t>
      </w:r>
      <w:r w:rsidR="00E02E54">
        <w:t xml:space="preserve"> </w:t>
      </w:r>
      <w:r w:rsidR="001B67AB">
        <w:t>a</w:t>
      </w:r>
      <w:r w:rsidR="00534C2D">
        <w:t xml:space="preserve">pesar de o CSS colaborar com o </w:t>
      </w:r>
      <w:r w:rsidR="00534C2D">
        <w:lastRenderedPageBreak/>
        <w:t>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sdt>
        <w:sdtPr>
          <w:id w:val="-899756887"/>
          <w:citation/>
        </w:sdtPr>
        <w:sdtContent>
          <w:r w:rsidR="00A23302">
            <w:fldChar w:fldCharType="begin"/>
          </w:r>
          <w:r w:rsidR="00A23302">
            <w:instrText xml:space="preserve"> CITATION McF13 \l 1046 </w:instrText>
          </w:r>
          <w:r w:rsidR="00A23302">
            <w:fldChar w:fldCharType="separate"/>
          </w:r>
          <w:r w:rsidR="00752E3D">
            <w:rPr>
              <w:noProof/>
            </w:rPr>
            <w:t xml:space="preserve"> (MCFARLAND, 2013)</w:t>
          </w:r>
          <w:r w:rsidR="00A23302">
            <w:fldChar w:fldCharType="end"/>
          </w:r>
        </w:sdtContent>
      </w:sdt>
      <w:r w:rsidR="00A23302">
        <w:t>.</w:t>
      </w:r>
      <w:r w:rsidR="000E5602">
        <w:t xml:space="preserve"> A sintaxe do CSS compreende-se em: </w:t>
      </w:r>
      <w:commentRangeStart w:id="116"/>
      <w:r w:rsidR="00CC4FDE">
        <w:t>propriedade</w:t>
      </w:r>
      <w:r w:rsidR="000E5602">
        <w:t>: valor</w:t>
      </w:r>
      <w:r w:rsidR="00CC4FDE">
        <w:t>;</w:t>
      </w:r>
      <w:r w:rsidR="009D33ED">
        <w:t xml:space="preserve"> </w:t>
      </w:r>
      <w:commentRangeEnd w:id="116"/>
      <w:r w:rsidR="006B2D58">
        <w:rPr>
          <w:rStyle w:val="Refdecomentrio"/>
        </w:rPr>
        <w:commentReference w:id="116"/>
      </w:r>
      <w:sdt>
        <w:sdtPr>
          <w:id w:val="-1295903853"/>
          <w:citation/>
        </w:sdtPr>
        <w:sdtContent>
          <w:r w:rsidR="00E9283F">
            <w:fldChar w:fldCharType="begin"/>
          </w:r>
          <w:r w:rsidR="00E9283F">
            <w:instrText xml:space="preserve"> CITATION Cae18 \l 1046 </w:instrText>
          </w:r>
          <w:r w:rsidR="00E9283F">
            <w:fldChar w:fldCharType="separate"/>
          </w:r>
          <w:r w:rsidR="00752E3D">
            <w:rPr>
              <w:noProof/>
            </w:rPr>
            <w:t>(CAELUM, 2018)</w:t>
          </w:r>
          <w:r w:rsidR="00E9283F">
            <w:fldChar w:fldCharType="end"/>
          </w:r>
        </w:sdtContent>
      </w:sdt>
      <w:r w:rsidR="00E9283F">
        <w:t xml:space="preserve"> </w:t>
      </w:r>
      <w:r w:rsidR="009D33ED">
        <w:t>conforme descrito na</w:t>
      </w:r>
      <w:r w:rsidR="005555D4">
        <w:t xml:space="preserve"> </w:t>
      </w:r>
      <w:r w:rsidR="005555D4">
        <w:fldChar w:fldCharType="begin"/>
      </w:r>
      <w:r w:rsidR="005555D4">
        <w:instrText xml:space="preserve"> REF _Ref527141144 \h </w:instrText>
      </w:r>
      <w:r w:rsidR="005555D4">
        <w:fldChar w:fldCharType="separate"/>
      </w:r>
      <w:r w:rsidR="00A4335D">
        <w:t>F</w:t>
      </w:r>
      <w:r w:rsidR="005555D4">
        <w:t xml:space="preserve">igura </w:t>
      </w:r>
      <w:r w:rsidR="005555D4">
        <w:rPr>
          <w:noProof/>
        </w:rPr>
        <w:t>20</w:t>
      </w:r>
      <w:r w:rsidR="005555D4">
        <w:fldChar w:fldCharType="end"/>
      </w:r>
      <w:r w:rsidR="003A3433">
        <w:t xml:space="preserve">. </w:t>
      </w:r>
    </w:p>
    <w:p w14:paraId="6E007C35" w14:textId="77777777" w:rsidR="00113E53" w:rsidRDefault="00113E53" w:rsidP="00952162">
      <w:pPr>
        <w:pStyle w:val="Fontes"/>
      </w:pPr>
    </w:p>
    <w:p w14:paraId="6549DEE9" w14:textId="57784DBE" w:rsidR="00211EBC" w:rsidRDefault="00211EBC" w:rsidP="00952162">
      <w:pPr>
        <w:pStyle w:val="Legenda"/>
        <w:keepNext/>
      </w:pPr>
      <w:bookmarkStart w:id="117" w:name="_Ref527141144"/>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20</w:t>
      </w:r>
      <w:r w:rsidR="00691107">
        <w:rPr>
          <w:noProof/>
        </w:rPr>
        <w:fldChar w:fldCharType="end"/>
      </w:r>
      <w:bookmarkEnd w:id="117"/>
      <w:r>
        <w:t xml:space="preserve"> </w:t>
      </w:r>
      <w:r w:rsidRPr="003D5836">
        <w:t>- Sintaxe CSS</w:t>
      </w:r>
    </w:p>
    <w:p w14:paraId="401A4E77" w14:textId="20DADB3D" w:rsidR="00113E53" w:rsidRDefault="002A3827" w:rsidP="00952162">
      <w:pPr>
        <w:pStyle w:val="Fontes"/>
      </w:pPr>
      <w:r>
        <w:rPr>
          <w:noProof/>
          <w:lang w:eastAsia="pt-BR"/>
        </w:rPr>
        <w:drawing>
          <wp:inline distT="0" distB="0" distL="0" distR="0" wp14:anchorId="07196D02" wp14:editId="439E2A99">
            <wp:extent cx="2562225" cy="676275"/>
            <wp:effectExtent l="133350" t="114300" r="142875" b="14287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62225" cy="676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C3E29A" w14:textId="46882CF3" w:rsidR="00113E53" w:rsidRDefault="00113E53" w:rsidP="00113E53">
      <w:pPr>
        <w:pStyle w:val="Fontes"/>
      </w:pPr>
      <w:r>
        <w:t>Fonte: CAELUM, 2018</w:t>
      </w:r>
      <w:r w:rsidR="00BB25A9">
        <w:t>, p.21</w:t>
      </w:r>
      <w:r>
        <w:t>.</w:t>
      </w:r>
    </w:p>
    <w:p w14:paraId="363F3CCB" w14:textId="77777777" w:rsidR="00113E53" w:rsidRDefault="00113E53" w:rsidP="00113E53">
      <w:pPr>
        <w:pStyle w:val="Fontes"/>
      </w:pPr>
    </w:p>
    <w:p w14:paraId="143665FA" w14:textId="7E86C538" w:rsidR="00113E53" w:rsidRDefault="001B67AB" w:rsidP="00113E53">
      <w:r>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A4335D">
        <w:t>F</w:t>
      </w:r>
      <w:r w:rsidR="005555D4">
        <w:t xml:space="preserve">igura </w:t>
      </w:r>
      <w:r w:rsidR="005555D4">
        <w:rPr>
          <w:noProof/>
        </w:rPr>
        <w:t>21</w:t>
      </w:r>
      <w:r w:rsidR="005555D4">
        <w:fldChar w:fldCharType="end"/>
      </w:r>
      <w:r w:rsidR="00C24558">
        <w:t>.</w:t>
      </w:r>
      <w:r w:rsidR="000A60C7">
        <w:t xml:space="preserve"> </w:t>
      </w:r>
    </w:p>
    <w:p w14:paraId="381115C4" w14:textId="3233285B" w:rsidR="00130966" w:rsidRDefault="00130966" w:rsidP="00952162">
      <w:pPr>
        <w:pStyle w:val="Fontes"/>
      </w:pPr>
    </w:p>
    <w:p w14:paraId="6B32C797" w14:textId="3366B20C" w:rsidR="00402C84" w:rsidRDefault="00402C84" w:rsidP="00952162">
      <w:pPr>
        <w:pStyle w:val="Legenda"/>
        <w:keepNext/>
      </w:pPr>
      <w:bookmarkStart w:id="118" w:name="_Ref527141178"/>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21</w:t>
      </w:r>
      <w:r w:rsidR="00691107">
        <w:rPr>
          <w:noProof/>
        </w:rPr>
        <w:fldChar w:fldCharType="end"/>
      </w:r>
      <w:bookmarkEnd w:id="118"/>
      <w:r>
        <w:t xml:space="preserve"> -</w:t>
      </w:r>
      <w:r w:rsidRPr="009F6613">
        <w:t xml:space="preserve"> CSS inserido diretamente na </w:t>
      </w:r>
      <w:proofErr w:type="spellStart"/>
      <w:r w:rsidRPr="009F6613">
        <w:t>tag</w:t>
      </w:r>
      <w:proofErr w:type="spellEnd"/>
      <w:r w:rsidRPr="009F6613">
        <w:t xml:space="preserve"> HTML</w:t>
      </w:r>
    </w:p>
    <w:p w14:paraId="16E0E4BB" w14:textId="60F4A2AF" w:rsidR="00D0103C" w:rsidRDefault="00402C84" w:rsidP="00952162">
      <w:pPr>
        <w:pStyle w:val="Fontes"/>
      </w:pPr>
      <w:r>
        <w:rPr>
          <w:noProof/>
          <w:lang w:eastAsia="pt-BR"/>
        </w:rPr>
        <w:drawing>
          <wp:inline distT="0" distB="0" distL="0" distR="0" wp14:anchorId="4BEBC019" wp14:editId="5B401BD3">
            <wp:extent cx="5008768" cy="571500"/>
            <wp:effectExtent l="114300" t="114300" r="154305" b="15240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32738" cy="585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t xml:space="preserve"> </w:t>
      </w:r>
    </w:p>
    <w:p w14:paraId="36BDBDBA" w14:textId="43F3DB8A" w:rsidR="00130966" w:rsidRDefault="00130966">
      <w:pPr>
        <w:pStyle w:val="Fontes"/>
      </w:pPr>
      <w:r>
        <w:t>Fonte: CAELUM, 2018</w:t>
      </w:r>
      <w:r w:rsidR="00237DB9">
        <w:t>, p.21</w:t>
      </w:r>
      <w:r>
        <w:t>.</w:t>
      </w:r>
    </w:p>
    <w:p w14:paraId="771559DD" w14:textId="77777777" w:rsidR="00322554" w:rsidRDefault="00322554">
      <w:pPr>
        <w:pStyle w:val="Fontes"/>
      </w:pPr>
    </w:p>
    <w:p w14:paraId="13148BD9" w14:textId="6D60F993"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063EEB">
        <w:t>F</w:t>
      </w:r>
      <w:r w:rsidR="005555D4">
        <w:t xml:space="preserve">igura </w:t>
      </w:r>
      <w:r w:rsidR="005555D4">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A74523">
        <w:t>F</w:t>
      </w:r>
      <w:r w:rsidR="005F248C">
        <w:t xml:space="preserve">igura </w:t>
      </w:r>
      <w:r w:rsidR="005F248C">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sdt>
        <w:sdtPr>
          <w:id w:val="-844780985"/>
          <w:citation/>
        </w:sdtPr>
        <w:sdtContent>
          <w:r w:rsidR="001B67AB">
            <w:fldChar w:fldCharType="begin"/>
          </w:r>
          <w:r w:rsidR="001B67AB">
            <w:instrText xml:space="preserve"> CITATION Cae18 \l 1046 </w:instrText>
          </w:r>
          <w:r w:rsidR="001B67AB">
            <w:fldChar w:fldCharType="separate"/>
          </w:r>
          <w:r w:rsidR="00752E3D">
            <w:rPr>
              <w:noProof/>
            </w:rPr>
            <w:t xml:space="preserve"> (CAELUM, 2018)</w:t>
          </w:r>
          <w:r w:rsidR="001B67AB">
            <w:fldChar w:fldCharType="end"/>
          </w:r>
        </w:sdtContent>
      </w:sdt>
      <w:r w:rsidR="001B67AB">
        <w:t>.</w:t>
      </w:r>
    </w:p>
    <w:p w14:paraId="6851910F" w14:textId="77777777" w:rsidR="00322554" w:rsidRDefault="00322554" w:rsidP="00952162">
      <w:pPr>
        <w:pStyle w:val="Fontes"/>
      </w:pPr>
      <w:bookmarkStart w:id="119" w:name="_Ref526690766"/>
    </w:p>
    <w:p w14:paraId="3AD851D5" w14:textId="7345CB63" w:rsidR="00130966" w:rsidRDefault="00130966" w:rsidP="00952162">
      <w:pPr>
        <w:pStyle w:val="Legenda"/>
        <w:keepNext/>
      </w:pPr>
      <w:bookmarkStart w:id="120" w:name="_Ref527141224"/>
      <w:r>
        <w:lastRenderedPageBreak/>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22</w:t>
      </w:r>
      <w:r w:rsidR="00691107">
        <w:rPr>
          <w:noProof/>
        </w:rPr>
        <w:fldChar w:fldCharType="end"/>
      </w:r>
      <w:bookmarkEnd w:id="119"/>
      <w:bookmarkEnd w:id="120"/>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14:paraId="31E09823" w14:textId="43DAF615" w:rsidR="00DC4A43" w:rsidRDefault="00DC4A43" w:rsidP="00952162">
      <w:pPr>
        <w:pStyle w:val="Fontes"/>
      </w:pPr>
      <w:r>
        <w:rPr>
          <w:noProof/>
          <w:lang w:eastAsia="pt-BR"/>
        </w:rPr>
        <w:drawing>
          <wp:inline distT="0" distB="0" distL="0" distR="0" wp14:anchorId="51FEEB3A" wp14:editId="4BEE7C8D">
            <wp:extent cx="4250782" cy="2499360"/>
            <wp:effectExtent l="133350" t="114300" r="130810" b="16764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68509" cy="25097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1F6DA7" w14:textId="22FF230E" w:rsidR="00130966" w:rsidRDefault="00130966" w:rsidP="00130966">
      <w:pPr>
        <w:pStyle w:val="Fontes"/>
      </w:pPr>
      <w:r>
        <w:t>Fonte: CAELUM, 2018</w:t>
      </w:r>
      <w:r w:rsidR="00237DB9">
        <w:t>, p.22</w:t>
      </w:r>
      <w:r>
        <w:t>.</w:t>
      </w:r>
    </w:p>
    <w:p w14:paraId="7314C988" w14:textId="59F2D7B1" w:rsidR="00130966" w:rsidRDefault="00130966">
      <w:pPr>
        <w:pStyle w:val="Fontes"/>
      </w:pPr>
    </w:p>
    <w:p w14:paraId="54499331" w14:textId="531FA167" w:rsidR="00322554" w:rsidRDefault="000451C9" w:rsidP="00322554">
      <w:r>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063EEB">
        <w:t>F</w:t>
      </w:r>
      <w:r w:rsidR="005555D4">
        <w:t xml:space="preserve">igura </w:t>
      </w:r>
      <w:r w:rsidR="005555D4">
        <w:rPr>
          <w:noProof/>
        </w:rPr>
        <w:t>23</w:t>
      </w:r>
      <w:r w:rsidR="00322554">
        <w:fldChar w:fldCharType="end"/>
      </w:r>
      <w:r w:rsidR="00CB211B">
        <w:t>, de maneira que o código CSS fique separado da codificação feita em HTML</w:t>
      </w:r>
      <w:r>
        <w:t xml:space="preserve"> </w:t>
      </w:r>
      <w:sdt>
        <w:sdtPr>
          <w:id w:val="-1547358051"/>
          <w:citation/>
        </w:sdtPr>
        <w:sdtContent>
          <w:r>
            <w:fldChar w:fldCharType="begin"/>
          </w:r>
          <w:r>
            <w:instrText xml:space="preserve"> CITATION Cae18 \l 1046 </w:instrText>
          </w:r>
          <w:r>
            <w:fldChar w:fldCharType="separate"/>
          </w:r>
          <w:r w:rsidR="00752E3D">
            <w:rPr>
              <w:noProof/>
            </w:rPr>
            <w:t>(CAELUM, 2018)</w:t>
          </w:r>
          <w:r>
            <w:fldChar w:fldCharType="end"/>
          </w:r>
        </w:sdtContent>
      </w:sdt>
      <w:r w:rsidR="00CB211B">
        <w:t>.</w:t>
      </w:r>
      <w:r w:rsidR="00CE64D8">
        <w:t xml:space="preserve"> </w:t>
      </w:r>
      <w:moveFromRangeStart w:id="121" w:author="Ryan Lemos" w:date="2018-11-05T20:53:00Z" w:name="move529214519"/>
      <w:moveFrom w:id="122" w:author="Ryan Lemos" w:date="2018-11-05T20:53:00Z">
        <w:r w:rsidR="00063EEB" w:rsidDel="00A80249">
          <w:t xml:space="preserve">A sintaxe CSS segue o modelo descrito pela </w:t>
        </w:r>
        <w:r w:rsidR="00063EEB" w:rsidDel="00A80249">
          <w:fldChar w:fldCharType="begin"/>
        </w:r>
        <w:r w:rsidR="00063EEB" w:rsidDel="00A80249">
          <w:instrText xml:space="preserve"> REF _Ref527141224 \h </w:instrText>
        </w:r>
        <w:r w:rsidR="00063EEB" w:rsidDel="00A80249">
          <w:fldChar w:fldCharType="separate"/>
        </w:r>
        <w:r w:rsidR="00063EEB" w:rsidDel="00A80249">
          <w:t xml:space="preserve">Figura </w:t>
        </w:r>
        <w:r w:rsidR="00063EEB" w:rsidDel="00A80249">
          <w:rPr>
            <w:noProof/>
          </w:rPr>
          <w:t>22</w:t>
        </w:r>
        <w:r w:rsidR="00063EEB" w:rsidDel="00A80249">
          <w:fldChar w:fldCharType="end"/>
        </w:r>
        <w:r w:rsidR="00E71EB8" w:rsidDel="00A80249">
          <w:t xml:space="preserve">. </w:t>
        </w:r>
        <w:r w:rsidR="00322554" w:rsidRPr="00322554" w:rsidDel="00A80249">
          <w:t xml:space="preserve"> </w:t>
        </w:r>
      </w:moveFrom>
      <w:moveFromRangeEnd w:id="121"/>
    </w:p>
    <w:p w14:paraId="55343CAB" w14:textId="77777777" w:rsidR="00322554" w:rsidRDefault="00322554" w:rsidP="00952162">
      <w:pPr>
        <w:pStyle w:val="Fontes"/>
      </w:pPr>
    </w:p>
    <w:p w14:paraId="406D7DA5" w14:textId="4FD2055C" w:rsidR="00322554" w:rsidRDefault="00322554" w:rsidP="00952162">
      <w:pPr>
        <w:pStyle w:val="Legenda"/>
        <w:keepNext/>
      </w:pPr>
      <w:bookmarkStart w:id="123" w:name="_Ref527043688"/>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23</w:t>
      </w:r>
      <w:r w:rsidR="00691107">
        <w:rPr>
          <w:noProof/>
        </w:rPr>
        <w:fldChar w:fldCharType="end"/>
      </w:r>
      <w:bookmarkEnd w:id="123"/>
      <w:r>
        <w:t xml:space="preserve"> - </w:t>
      </w:r>
      <w:r w:rsidRPr="00CB6BC3">
        <w:t>CSS contido no arquivo estilos.css</w:t>
      </w:r>
    </w:p>
    <w:p w14:paraId="6CDF3B24" w14:textId="77777777" w:rsidR="00322554" w:rsidRDefault="00322554" w:rsidP="00952162">
      <w:pPr>
        <w:pStyle w:val="Fontes"/>
      </w:pPr>
      <w:r>
        <w:rPr>
          <w:noProof/>
          <w:lang w:eastAsia="pt-BR"/>
        </w:rPr>
        <w:drawing>
          <wp:inline distT="0" distB="0" distL="0" distR="0" wp14:anchorId="75C1C31B" wp14:editId="2566C69D">
            <wp:extent cx="2665146" cy="787400"/>
            <wp:effectExtent l="133350" t="114300" r="154305" b="16510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83392" cy="7927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ECB3FD" w14:textId="511B5794" w:rsidR="00322554" w:rsidRDefault="00322554" w:rsidP="00322554">
      <w:pPr>
        <w:pStyle w:val="Fontes"/>
      </w:pPr>
      <w:r>
        <w:t>Fonte: CAELUM, 2018</w:t>
      </w:r>
      <w:r w:rsidR="00237DB9">
        <w:t>, p.23</w:t>
      </w:r>
      <w:r>
        <w:t>.</w:t>
      </w:r>
    </w:p>
    <w:p w14:paraId="47617724" w14:textId="4D9406D4" w:rsidR="00322554" w:rsidRDefault="00322554" w:rsidP="00952162">
      <w:pPr>
        <w:pStyle w:val="Fontes"/>
      </w:pPr>
    </w:p>
    <w:p w14:paraId="42D6D2B3" w14:textId="7F7FBD43" w:rsidR="00CB211B" w:rsidRDefault="00A80249">
      <w:moveToRangeStart w:id="124" w:author="Ryan Lemos" w:date="2018-11-05T20:53:00Z" w:name="move529214519"/>
      <w:moveTo w:id="125" w:author="Ryan Lemos" w:date="2018-11-05T20:53:00Z">
        <w:r>
          <w:t xml:space="preserve">A sintaxe CSS segue o modelo descrito pela </w:t>
        </w:r>
        <w:r>
          <w:fldChar w:fldCharType="begin"/>
        </w:r>
        <w:r>
          <w:instrText xml:space="preserve"> REF _Ref527141224 \h </w:instrText>
        </w:r>
        <w:r>
          <w:fldChar w:fldCharType="separate"/>
        </w:r>
        <w:r>
          <w:t xml:space="preserve">Figura </w:t>
        </w:r>
        <w:r>
          <w:rPr>
            <w:noProof/>
          </w:rPr>
          <w:t>22</w:t>
        </w:r>
        <w:r>
          <w:fldChar w:fldCharType="end"/>
        </w:r>
        <w:r>
          <w:t xml:space="preserve">. </w:t>
        </w:r>
        <w:del w:id="126" w:author="Ryan Lemos" w:date="2018-11-05T20:53:00Z">
          <w:r w:rsidRPr="00322554" w:rsidDel="00A80249">
            <w:delText xml:space="preserve"> </w:delText>
          </w:r>
        </w:del>
      </w:moveTo>
      <w:moveToRangeEnd w:id="124"/>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A74523">
        <w:t>F</w:t>
      </w:r>
      <w:r w:rsidR="005555D4">
        <w:t xml:space="preserve">igura </w:t>
      </w:r>
      <w:r w:rsidR="005555D4">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A74523">
        <w:t>F</w:t>
      </w:r>
      <w:r w:rsidR="001B67AB">
        <w:t xml:space="preserve">igura </w:t>
      </w:r>
      <w:r w:rsidR="001B67A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A74523">
        <w:t>F</w:t>
      </w:r>
      <w:r w:rsidR="001B67AB">
        <w:t xml:space="preserve">igura </w:t>
      </w:r>
      <w:r w:rsidR="001B67AB">
        <w:rPr>
          <w:noProof/>
        </w:rPr>
        <w:t>24</w:t>
      </w:r>
      <w:r w:rsidR="001B67AB">
        <w:fldChar w:fldCharType="end"/>
      </w:r>
      <w:r w:rsidR="00406AB2">
        <w:t xml:space="preserve"> </w:t>
      </w:r>
      <w:sdt>
        <w:sdtPr>
          <w:id w:val="-1532255730"/>
          <w:citation/>
        </w:sdtPr>
        <w:sdtContent>
          <w:r w:rsidR="00406AB2">
            <w:fldChar w:fldCharType="begin"/>
          </w:r>
          <w:r w:rsidR="00406AB2">
            <w:instrText xml:space="preserve"> CITATION Cae18 \l 1046 </w:instrText>
          </w:r>
          <w:r w:rsidR="00406AB2">
            <w:fldChar w:fldCharType="separate"/>
          </w:r>
          <w:r w:rsidR="00752E3D">
            <w:rPr>
              <w:noProof/>
            </w:rPr>
            <w:t>(CAELUM, 2018)</w:t>
          </w:r>
          <w:r w:rsidR="00406AB2">
            <w:fldChar w:fldCharType="end"/>
          </w:r>
        </w:sdtContent>
      </w:sdt>
      <w:r w:rsidR="00CB211B">
        <w:t>.</w:t>
      </w:r>
    </w:p>
    <w:p w14:paraId="07ABEBC4" w14:textId="77777777" w:rsidR="000451C9" w:rsidRPr="00CB211B" w:rsidRDefault="000451C9" w:rsidP="00952162"/>
    <w:p w14:paraId="1C0C0EF9" w14:textId="6903EB9E" w:rsidR="00130966" w:rsidRDefault="00130966" w:rsidP="00952162">
      <w:pPr>
        <w:pStyle w:val="Legenda"/>
        <w:keepNext/>
      </w:pPr>
      <w:bookmarkStart w:id="127" w:name="_Ref526690737"/>
      <w:r>
        <w:lastRenderedPageBreak/>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24</w:t>
      </w:r>
      <w:r w:rsidR="00691107">
        <w:rPr>
          <w:noProof/>
        </w:rPr>
        <w:fldChar w:fldCharType="end"/>
      </w:r>
      <w:bookmarkEnd w:id="127"/>
      <w:r>
        <w:t xml:space="preserve"> - CSS inserido através de um arquivo externo</w:t>
      </w:r>
    </w:p>
    <w:p w14:paraId="04286D4A" w14:textId="5A40F7A7" w:rsidR="00DC4A43" w:rsidRDefault="00D46A6E" w:rsidP="00952162">
      <w:pPr>
        <w:pStyle w:val="Fontes"/>
      </w:pPr>
      <w:r>
        <w:rPr>
          <w:noProof/>
          <w:lang w:eastAsia="pt-BR"/>
        </w:rPr>
        <w:drawing>
          <wp:inline distT="0" distB="0" distL="0" distR="0" wp14:anchorId="55410BF8" wp14:editId="320C69EB">
            <wp:extent cx="3181973" cy="2720340"/>
            <wp:effectExtent l="133350" t="114300" r="133350" b="15621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31667" cy="27628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341E7E" w14:textId="3ECDC840" w:rsidR="00130966" w:rsidRDefault="00130966" w:rsidP="00130966">
      <w:pPr>
        <w:pStyle w:val="Fontes"/>
      </w:pPr>
      <w:r>
        <w:t>Fonte: CAELUM, 2018</w:t>
      </w:r>
      <w:r w:rsidR="00237DB9">
        <w:t>, p.22</w:t>
      </w:r>
      <w:r>
        <w:t>.</w:t>
      </w:r>
    </w:p>
    <w:p w14:paraId="4E9B946A" w14:textId="77777777" w:rsidR="00130966" w:rsidRPr="00EC3457" w:rsidRDefault="00130966" w:rsidP="00952162">
      <w:pPr>
        <w:pStyle w:val="Fontes"/>
      </w:pPr>
    </w:p>
    <w:p w14:paraId="7D0B77CF" w14:textId="100DAF11" w:rsidR="00316C86" w:rsidRDefault="00014B39" w:rsidP="00510265">
      <w:r>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14:paraId="72C2E544" w14:textId="25BDCA6D" w:rsidR="005E32C9" w:rsidRPr="009B3841" w:rsidRDefault="008C56FF" w:rsidP="00952162">
      <w:r>
        <w:t xml:space="preserve"> </w:t>
      </w:r>
    </w:p>
    <w:p w14:paraId="1BB9821B" w14:textId="51BC3942" w:rsidR="008D625B" w:rsidRDefault="00D61CB9" w:rsidP="00952162">
      <w:pPr>
        <w:pStyle w:val="Ttulo4"/>
      </w:pPr>
      <w:bookmarkStart w:id="128" w:name="_Toc528694969"/>
      <w:proofErr w:type="spellStart"/>
      <w:r w:rsidRPr="003635FC">
        <w:t>J</w:t>
      </w:r>
      <w:r w:rsidR="0034001E" w:rsidRPr="003635FC">
        <w:t>ava</w:t>
      </w:r>
      <w:r w:rsidRPr="003635FC">
        <w:t>S</w:t>
      </w:r>
      <w:r w:rsidR="0034001E" w:rsidRPr="003635FC">
        <w:t>cript</w:t>
      </w:r>
      <w:proofErr w:type="spellEnd"/>
      <w:r w:rsidR="004B14A6">
        <w:t xml:space="preserve"> (JS)</w:t>
      </w:r>
      <w:bookmarkEnd w:id="128"/>
    </w:p>
    <w:p w14:paraId="3529E8A5" w14:textId="77777777" w:rsidR="003C5D1B" w:rsidRDefault="003C5D1B" w:rsidP="008D625B"/>
    <w:p w14:paraId="31432747" w14:textId="7801C9BB"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A80249">
        <w:rPr>
          <w:rPrChange w:id="129" w:author="Ryan Lemos" w:date="2018-11-05T20:54:00Z">
            <w:rPr>
              <w:i/>
            </w:rPr>
          </w:rPrChange>
        </w:rPr>
        <w:t>,</w:t>
      </w:r>
      <w:r w:rsidR="006D3D2E">
        <w:rPr>
          <w:i/>
        </w:rPr>
        <w:t xml:space="preserve"> </w:t>
      </w:r>
      <w:r w:rsidR="006D3D2E" w:rsidRPr="00A80249">
        <w:rPr>
          <w:rPrChange w:id="130" w:author="Ryan Lemos" w:date="2018-11-05T20:54:00Z">
            <w:rPr>
              <w:i/>
            </w:rPr>
          </w:rPrChange>
        </w:rPr>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sdt>
        <w:sdtPr>
          <w:id w:val="-86848898"/>
          <w:citation/>
        </w:sdtPr>
        <w:sdtContent>
          <w:r w:rsidR="009944BA">
            <w:fldChar w:fldCharType="begin"/>
          </w:r>
          <w:r w:rsidR="009944BA">
            <w:instrText xml:space="preserve"> CITATION Cae18 \l 1046 </w:instrText>
          </w:r>
          <w:r w:rsidR="009944BA">
            <w:fldChar w:fldCharType="separate"/>
          </w:r>
          <w:r w:rsidR="00752E3D">
            <w:rPr>
              <w:noProof/>
            </w:rPr>
            <w:t>(CAELUM, 2018)</w:t>
          </w:r>
          <w:r w:rsidR="009944BA">
            <w:fldChar w:fldCharType="end"/>
          </w:r>
        </w:sdtContent>
      </w:sdt>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sdt>
        <w:sdtPr>
          <w:id w:val="128055137"/>
          <w:citation/>
        </w:sdtPr>
        <w:sdtContent>
          <w:r w:rsidR="009944BA">
            <w:fldChar w:fldCharType="begin"/>
          </w:r>
          <w:r w:rsidR="009944BA">
            <w:instrText xml:space="preserve"> CITATION Cro08 \l 1046 </w:instrText>
          </w:r>
          <w:r w:rsidR="009944BA">
            <w:fldChar w:fldCharType="separate"/>
          </w:r>
          <w:r w:rsidR="00752E3D">
            <w:rPr>
              <w:noProof/>
            </w:rPr>
            <w:t>(CROCKFORD, 2008)</w:t>
          </w:r>
          <w:r w:rsidR="009944BA">
            <w:fldChar w:fldCharType="end"/>
          </w:r>
        </w:sdtContent>
      </w:sdt>
      <w:r w:rsidR="003C5F5F">
        <w:t>.</w:t>
      </w:r>
      <w:r w:rsidR="003C5D1B">
        <w:t xml:space="preserve"> </w:t>
      </w:r>
    </w:p>
    <w:p w14:paraId="3629CDD4" w14:textId="0BBAF5EA"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sdt>
        <w:sdtPr>
          <w:id w:val="-1055473438"/>
          <w:citation/>
        </w:sdtPr>
        <w:sdtContent>
          <w:r w:rsidR="000451C9">
            <w:fldChar w:fldCharType="begin"/>
          </w:r>
          <w:r w:rsidR="000451C9">
            <w:instrText xml:space="preserve"> CITATION Cae18 \l 1046 </w:instrText>
          </w:r>
          <w:r w:rsidR="000451C9">
            <w:fldChar w:fldCharType="separate"/>
          </w:r>
          <w:r w:rsidR="00752E3D">
            <w:rPr>
              <w:noProof/>
            </w:rPr>
            <w:t>(CAELUM, 2018)</w:t>
          </w:r>
          <w:r w:rsidR="000451C9">
            <w:fldChar w:fldCharType="end"/>
          </w:r>
        </w:sdtContent>
      </w:sdt>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0451C9">
        <w:t xml:space="preserve">Figura </w:t>
      </w:r>
      <w:r w:rsidR="000451C9">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0451C9">
        <w:t xml:space="preserve">Figura </w:t>
      </w:r>
      <w:r w:rsidR="000451C9">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0451C9">
        <w:t xml:space="preserve">Figura </w:t>
      </w:r>
      <w:r w:rsidR="000451C9">
        <w:rPr>
          <w:noProof/>
        </w:rPr>
        <w:t>25</w:t>
      </w:r>
      <w:r w:rsidR="000451C9">
        <w:fldChar w:fldCharType="end"/>
      </w:r>
      <w:r w:rsidR="00256B38">
        <w:t>)</w:t>
      </w:r>
      <w:r w:rsidR="00CB211B">
        <w:t>.</w:t>
      </w:r>
      <w:r w:rsidR="00256B38">
        <w:t xml:space="preserve"> </w:t>
      </w:r>
    </w:p>
    <w:p w14:paraId="27473568" w14:textId="77777777" w:rsidR="00C8070A" w:rsidRDefault="00C8070A" w:rsidP="008D625B"/>
    <w:p w14:paraId="7A84FB3D" w14:textId="43739F9A" w:rsidR="00BC5765" w:rsidRDefault="00BC5765" w:rsidP="00952162">
      <w:pPr>
        <w:pStyle w:val="Legenda"/>
        <w:keepNext/>
      </w:pPr>
      <w:bookmarkStart w:id="131" w:name="_Ref527139744"/>
      <w:bookmarkStart w:id="132" w:name="_Ref526686669"/>
      <w:r>
        <w:lastRenderedPageBreak/>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25</w:t>
      </w:r>
      <w:r w:rsidR="00691107">
        <w:rPr>
          <w:noProof/>
        </w:rPr>
        <w:fldChar w:fldCharType="end"/>
      </w:r>
      <w:bookmarkEnd w:id="131"/>
      <w:r>
        <w:t xml:space="preserve"> - Exemplo de uso do </w:t>
      </w:r>
      <w:r w:rsidR="00A95801">
        <w:rPr>
          <w:noProof/>
        </w:rPr>
        <w:t>JavaScript</w:t>
      </w:r>
      <w:r w:rsidR="00A95801">
        <w:t xml:space="preserve"> </w:t>
      </w:r>
      <w:r>
        <w:t>diretamente no HTML</w:t>
      </w:r>
      <w:bookmarkEnd w:id="132"/>
    </w:p>
    <w:p w14:paraId="621F8B52" w14:textId="1E03275D" w:rsidR="008D625B" w:rsidRDefault="00BF4602" w:rsidP="00952162">
      <w:pPr>
        <w:pStyle w:val="Fontes"/>
      </w:pPr>
      <w:r>
        <w:rPr>
          <w:noProof/>
          <w:lang w:eastAsia="pt-BR"/>
        </w:rPr>
        <w:drawing>
          <wp:inline distT="0" distB="0" distL="0" distR="0" wp14:anchorId="62D2E0DA" wp14:editId="70C8BAE6">
            <wp:extent cx="2034540" cy="662196"/>
            <wp:effectExtent l="0" t="0" r="3810" b="508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83089" cy="677998"/>
                    </a:xfrm>
                    <a:prstGeom prst="rect">
                      <a:avLst/>
                    </a:prstGeom>
                  </pic:spPr>
                </pic:pic>
              </a:graphicData>
            </a:graphic>
          </wp:inline>
        </w:drawing>
      </w:r>
    </w:p>
    <w:p w14:paraId="06C1A018" w14:textId="0289881C"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14:paraId="321F8D84" w14:textId="77777777" w:rsidR="00CB211B" w:rsidRDefault="00CB211B" w:rsidP="00A131B7">
      <w:pPr>
        <w:pStyle w:val="Fontes"/>
      </w:pPr>
    </w:p>
    <w:p w14:paraId="316BADDE" w14:textId="29577036"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B65AD2">
        <w:t xml:space="preserve">Figura </w:t>
      </w:r>
      <w:r w:rsidR="00B65AD2">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sdt>
        <w:sdtPr>
          <w:id w:val="-2051218921"/>
          <w:citation/>
        </w:sdtPr>
        <w:sdtContent>
          <w:r w:rsidR="00E71EB8">
            <w:fldChar w:fldCharType="begin"/>
          </w:r>
          <w:r w:rsidR="00E71EB8">
            <w:instrText xml:space="preserve"> CITATION Cae18 \l 1046 </w:instrText>
          </w:r>
          <w:r w:rsidR="00E71EB8">
            <w:fldChar w:fldCharType="separate"/>
          </w:r>
          <w:r w:rsidR="00752E3D">
            <w:rPr>
              <w:noProof/>
            </w:rPr>
            <w:t>(CAELUM, 2018)</w:t>
          </w:r>
          <w:r w:rsidR="00E71EB8">
            <w:fldChar w:fldCharType="end"/>
          </w:r>
        </w:sdtContent>
      </w:sdt>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14:paraId="3F83A6BD" w14:textId="77777777" w:rsidR="00A131B7" w:rsidRDefault="00A131B7" w:rsidP="00952162">
      <w:pPr>
        <w:pStyle w:val="Fontes"/>
      </w:pPr>
    </w:p>
    <w:p w14:paraId="5045CE3B" w14:textId="16722B6B" w:rsidR="00C8070A" w:rsidRDefault="00C8070A" w:rsidP="00952162">
      <w:pPr>
        <w:pStyle w:val="Legenda"/>
        <w:keepNext/>
      </w:pPr>
      <w:bookmarkStart w:id="133" w:name="_Ref526686696"/>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26</w:t>
      </w:r>
      <w:r w:rsidR="00691107">
        <w:rPr>
          <w:noProof/>
        </w:rPr>
        <w:fldChar w:fldCharType="end"/>
      </w:r>
      <w:bookmarkEnd w:id="133"/>
      <w:r>
        <w:t xml:space="preserve"> - Exemplo de</w:t>
      </w:r>
      <w:r>
        <w:rPr>
          <w:noProof/>
        </w:rPr>
        <w:t xml:space="preserve"> uso do JavaScript por meio de um arquivo externo</w:t>
      </w:r>
    </w:p>
    <w:p w14:paraId="0733FF8A" w14:textId="1A8145E0" w:rsidR="003C5D1B" w:rsidRDefault="00BC5765" w:rsidP="00952162">
      <w:pPr>
        <w:pStyle w:val="Fontes"/>
      </w:pPr>
      <w:r>
        <w:rPr>
          <w:noProof/>
          <w:lang w:eastAsia="pt-BR"/>
        </w:rPr>
        <w:drawing>
          <wp:inline distT="0" distB="0" distL="0" distR="0" wp14:anchorId="5C386FA0" wp14:editId="7C1F2F94">
            <wp:extent cx="2407920" cy="325814"/>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89267" cy="336821"/>
                    </a:xfrm>
                    <a:prstGeom prst="rect">
                      <a:avLst/>
                    </a:prstGeom>
                  </pic:spPr>
                </pic:pic>
              </a:graphicData>
            </a:graphic>
          </wp:inline>
        </w:drawing>
      </w:r>
    </w:p>
    <w:p w14:paraId="169DBA2D" w14:textId="71374687"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14:paraId="7A3110A5" w14:textId="77777777" w:rsidR="00CB211B" w:rsidRDefault="00CB211B" w:rsidP="00A131B7">
      <w:pPr>
        <w:pStyle w:val="Fontes"/>
      </w:pPr>
    </w:p>
    <w:p w14:paraId="42ED81C4" w14:textId="60F3C3BF" w:rsidR="00CB211B" w:rsidRDefault="00CB211B" w:rsidP="00952162">
      <w:r>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14:paraId="75804702" w14:textId="77777777" w:rsidR="00A95801" w:rsidRPr="008D625B" w:rsidRDefault="00A95801"/>
    <w:p w14:paraId="23B39EEC" w14:textId="6DD75C3F" w:rsidR="00D61CB9" w:rsidRDefault="003E72DF" w:rsidP="00D61CB9">
      <w:pPr>
        <w:pStyle w:val="Ttulo4"/>
      </w:pPr>
      <w:bookmarkStart w:id="134" w:name="_Toc528694970"/>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134"/>
    </w:p>
    <w:p w14:paraId="239B5D88" w14:textId="1A5FE78D" w:rsidR="008D625B" w:rsidRDefault="008D625B" w:rsidP="008D625B"/>
    <w:p w14:paraId="6C42C817" w14:textId="2C9F2E1B" w:rsidR="008D625B" w:rsidRDefault="005A0BA5" w:rsidP="008D625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sdt>
        <w:sdtPr>
          <w:id w:val="1897385383"/>
          <w:citation/>
        </w:sdtPr>
        <w:sdtContent>
          <w:r w:rsidR="00C77717">
            <w:fldChar w:fldCharType="begin"/>
          </w:r>
          <w:r w:rsidR="00AA0DF2">
            <w:instrText xml:space="preserve">CITATION Oqu18 \l 1046 </w:instrText>
          </w:r>
          <w:r w:rsidR="00C77717">
            <w:fldChar w:fldCharType="separate"/>
          </w:r>
          <w:r w:rsidR="00752E3D">
            <w:rPr>
              <w:noProof/>
            </w:rPr>
            <w:t>(PHP, 2018b)</w:t>
          </w:r>
          <w:r w:rsidR="00C77717">
            <w:fldChar w:fldCharType="end"/>
          </w:r>
        </w:sdtContent>
      </w:sdt>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A74523">
        <w:t>F</w:t>
      </w:r>
      <w:r w:rsidR="005555D4">
        <w:t xml:space="preserve">igura </w:t>
      </w:r>
      <w:r w:rsidR="005555D4">
        <w:rPr>
          <w:noProof/>
        </w:rPr>
        <w:t>27</w:t>
      </w:r>
      <w:r w:rsidR="009113A0">
        <w:fldChar w:fldCharType="end"/>
      </w:r>
      <w:r w:rsidR="00B674FC">
        <w:t>.</w:t>
      </w:r>
    </w:p>
    <w:p w14:paraId="21FDBB10" w14:textId="77777777" w:rsidR="002C0641" w:rsidRDefault="002C0641" w:rsidP="008D625B"/>
    <w:p w14:paraId="1A482FC7" w14:textId="77777777" w:rsidR="00B674FC" w:rsidRDefault="00B674FC" w:rsidP="008D625B"/>
    <w:p w14:paraId="04770FDB" w14:textId="7E2F37E6" w:rsidR="009113A0" w:rsidRDefault="009113A0" w:rsidP="00FC0021">
      <w:pPr>
        <w:pStyle w:val="Legenda"/>
        <w:keepNext/>
      </w:pPr>
      <w:bookmarkStart w:id="135" w:name="_Ref526523847"/>
      <w:r>
        <w:lastRenderedPageBreak/>
        <w:t xml:space="preserve">Figura </w:t>
      </w:r>
      <w:r w:rsidR="009B3841">
        <w:rPr>
          <w:noProof/>
        </w:rPr>
        <w:fldChar w:fldCharType="begin"/>
      </w:r>
      <w:r w:rsidR="009B3841">
        <w:rPr>
          <w:noProof/>
        </w:rPr>
        <w:instrText xml:space="preserve"> SEQ Figura \* ARABIC </w:instrText>
      </w:r>
      <w:r w:rsidR="009B3841">
        <w:rPr>
          <w:noProof/>
        </w:rPr>
        <w:fldChar w:fldCharType="separate"/>
      </w:r>
      <w:r w:rsidR="000337A3">
        <w:rPr>
          <w:noProof/>
        </w:rPr>
        <w:t>27</w:t>
      </w:r>
      <w:r w:rsidR="009B3841">
        <w:rPr>
          <w:noProof/>
        </w:rPr>
        <w:fldChar w:fldCharType="end"/>
      </w:r>
      <w:bookmarkEnd w:id="135"/>
      <w:r>
        <w:t xml:space="preserve"> - </w:t>
      </w:r>
      <w:r w:rsidRPr="007D2BD9">
        <w:t>Exemplo de código PHP em página HTML</w:t>
      </w:r>
    </w:p>
    <w:p w14:paraId="77A35700" w14:textId="185F7936" w:rsidR="00B47F12" w:rsidRDefault="00B47F12" w:rsidP="00952162">
      <w:pPr>
        <w:pStyle w:val="Fontes"/>
      </w:pPr>
      <w:r>
        <w:rPr>
          <w:noProof/>
          <w:lang w:eastAsia="pt-BR"/>
        </w:rPr>
        <w:drawing>
          <wp:inline distT="0" distB="0" distL="0" distR="0" wp14:anchorId="0A47AB06" wp14:editId="70745AF7">
            <wp:extent cx="5082540" cy="1653345"/>
            <wp:effectExtent l="133350" t="114300" r="118110" b="15684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30422" cy="17014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B9C258" w14:textId="647126CA" w:rsidR="00B674FC" w:rsidRDefault="00B674FC" w:rsidP="00B674FC">
      <w:pPr>
        <w:pStyle w:val="Fontes"/>
      </w:pPr>
      <w:r>
        <w:t>Fonte: PHP, 2018</w:t>
      </w:r>
      <w:r w:rsidR="00062608">
        <w:t>a ou b????</w:t>
      </w:r>
      <w:r w:rsidR="00BB25A9">
        <w:t>, p.1</w:t>
      </w:r>
      <w:r>
        <w:t>.</w:t>
      </w:r>
    </w:p>
    <w:p w14:paraId="6103A85B" w14:textId="77777777" w:rsidR="00B674FC" w:rsidRDefault="00B674FC" w:rsidP="00FC0021">
      <w:pPr>
        <w:pStyle w:val="Fontes"/>
      </w:pPr>
    </w:p>
    <w:p w14:paraId="2D3D9F17" w14:textId="3D7E15F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sdt>
        <w:sdtPr>
          <w:id w:val="-1410068631"/>
          <w:citation/>
        </w:sdtPr>
        <w:sdtContent>
          <w:r w:rsidR="0045512D">
            <w:fldChar w:fldCharType="begin"/>
          </w:r>
          <w:r w:rsidR="0045512D">
            <w:instrText xml:space="preserve"> CITATION Skl16 \l 1046 </w:instrText>
          </w:r>
          <w:r w:rsidR="0045512D">
            <w:fldChar w:fldCharType="separate"/>
          </w:r>
          <w:r w:rsidR="00752E3D">
            <w:rPr>
              <w:noProof/>
            </w:rPr>
            <w:t>(SKLAR, 2016)</w:t>
          </w:r>
          <w:r w:rsidR="0045512D">
            <w:fldChar w:fldCharType="end"/>
          </w:r>
        </w:sdtContent>
      </w:sdt>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sdt>
        <w:sdtPr>
          <w:id w:val="2052194677"/>
          <w:citation/>
        </w:sdtPr>
        <w:sdtContent>
          <w:r w:rsidR="00B65AD2">
            <w:fldChar w:fldCharType="begin"/>
          </w:r>
          <w:r w:rsidR="00B65AD2">
            <w:instrText xml:space="preserve"> CITATION Skl16 \l 1046 </w:instrText>
          </w:r>
          <w:r w:rsidR="00B65AD2">
            <w:fldChar w:fldCharType="separate"/>
          </w:r>
          <w:r w:rsidR="00752E3D">
            <w:rPr>
              <w:noProof/>
            </w:rPr>
            <w:t>(SKLAR, 2016)</w:t>
          </w:r>
          <w:r w:rsidR="00B65AD2">
            <w:fldChar w:fldCharType="end"/>
          </w:r>
        </w:sdtContent>
      </w:sdt>
      <w:r w:rsidR="0045512D">
        <w:t xml:space="preserve">. </w:t>
      </w:r>
      <w:proofErr w:type="spellStart"/>
      <w:r w:rsidR="0045512D">
        <w:t>Sklar</w:t>
      </w:r>
      <w:proofErr w:type="spellEnd"/>
      <w:r w:rsidR="0045512D">
        <w:t xml:space="preserve"> </w:t>
      </w:r>
      <w:sdt>
        <w:sdtPr>
          <w:id w:val="211552879"/>
          <w:citation/>
        </w:sdtPr>
        <w:sdtContent>
          <w:r w:rsidR="0045512D">
            <w:fldChar w:fldCharType="begin"/>
          </w:r>
          <w:r w:rsidR="0045512D">
            <w:instrText xml:space="preserve">CITATION Skl16 \n  \t  \l 1046 </w:instrText>
          </w:r>
          <w:r w:rsidR="0045512D">
            <w:fldChar w:fldCharType="separate"/>
          </w:r>
          <w:r w:rsidR="00752E3D">
            <w:rPr>
              <w:noProof/>
            </w:rPr>
            <w:t>(2016)</w:t>
          </w:r>
          <w:r w:rsidR="0045512D">
            <w:fldChar w:fldCharType="end"/>
          </w:r>
        </w:sdtContent>
      </w:sdt>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sdt>
        <w:sdtPr>
          <w:id w:val="-474228306"/>
          <w:citation/>
        </w:sdtPr>
        <w:sdtContent>
          <w:r w:rsidR="00AE0892">
            <w:fldChar w:fldCharType="begin"/>
          </w:r>
          <w:r w:rsidR="00AE0892">
            <w:instrText xml:space="preserve"> CITATION Loc15 \l 1046 </w:instrText>
          </w:r>
          <w:r w:rsidR="00AE0892">
            <w:fldChar w:fldCharType="separate"/>
          </w:r>
          <w:r w:rsidR="00752E3D">
            <w:rPr>
              <w:noProof/>
            </w:rPr>
            <w:t>(LOCKHART, 2015)</w:t>
          </w:r>
          <w:r w:rsidR="00AE0892">
            <w:fldChar w:fldCharType="end"/>
          </w:r>
        </w:sdtContent>
      </w:sdt>
      <w:r w:rsidR="00AE0892">
        <w:t>.</w:t>
      </w:r>
    </w:p>
    <w:p w14:paraId="34EFB779" w14:textId="5DBF6ACE"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sdt>
        <w:sdtPr>
          <w:id w:val="290950372"/>
          <w:citation/>
        </w:sdtPr>
        <w:sdtContent>
          <w:r w:rsidR="00B65AD2">
            <w:fldChar w:fldCharType="begin"/>
          </w:r>
          <w:r w:rsidR="00B65AD2">
            <w:instrText xml:space="preserve"> CITATION Skl16 \l 1046 </w:instrText>
          </w:r>
          <w:r w:rsidR="00B65AD2">
            <w:fldChar w:fldCharType="separate"/>
          </w:r>
          <w:r w:rsidR="00752E3D">
            <w:rPr>
              <w:noProof/>
            </w:rPr>
            <w:t>(SKLAR, 2016)</w:t>
          </w:r>
          <w:r w:rsidR="00B65AD2">
            <w:fldChar w:fldCharType="end"/>
          </w:r>
        </w:sdtContent>
      </w:sdt>
      <w:r w:rsidR="009A2860">
        <w:t>.</w:t>
      </w:r>
    </w:p>
    <w:p w14:paraId="457E1761" w14:textId="75DD42D3"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97794D">
        <w:t>5.2.5.5</w:t>
      </w:r>
      <w:r w:rsidR="0097794D">
        <w:fldChar w:fldCharType="end"/>
      </w:r>
      <w:r>
        <w:t xml:space="preserve">. </w:t>
      </w:r>
    </w:p>
    <w:p w14:paraId="3AF0BDF1" w14:textId="77777777" w:rsidR="00755810" w:rsidRPr="008D625B" w:rsidRDefault="00755810" w:rsidP="008D625B"/>
    <w:p w14:paraId="3CE4823A" w14:textId="052673B3" w:rsidR="00D61CB9" w:rsidRDefault="00B9427B" w:rsidP="00D61CB9">
      <w:pPr>
        <w:pStyle w:val="Ttulo4"/>
      </w:pPr>
      <w:bookmarkStart w:id="136" w:name="_Ref526533823"/>
      <w:bookmarkStart w:id="137" w:name="_Toc528694971"/>
      <w:r w:rsidRPr="00952162">
        <w:rPr>
          <w:i/>
        </w:rPr>
        <w:t>Framework</w:t>
      </w:r>
      <w:r>
        <w:t xml:space="preserve"> </w:t>
      </w:r>
      <w:proofErr w:type="spellStart"/>
      <w:r w:rsidR="00D61CB9" w:rsidRPr="003635FC">
        <w:t>Laravel</w:t>
      </w:r>
      <w:bookmarkEnd w:id="136"/>
      <w:bookmarkEnd w:id="137"/>
      <w:proofErr w:type="spellEnd"/>
    </w:p>
    <w:p w14:paraId="61360765" w14:textId="77777777" w:rsidR="00AB636C" w:rsidRPr="00AB636C" w:rsidRDefault="00AB636C" w:rsidP="005A2D83"/>
    <w:p w14:paraId="58B51793" w14:textId="28C614DB"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sdt>
        <w:sdtPr>
          <w:id w:val="-351331661"/>
          <w:citation/>
        </w:sdtPr>
        <w:sdtContent>
          <w:r w:rsidR="00846D02">
            <w:fldChar w:fldCharType="begin"/>
          </w:r>
          <w:r w:rsidR="00846D02">
            <w:instrText xml:space="preserve"> CITATION Sta17 \l 1046 </w:instrText>
          </w:r>
          <w:r w:rsidR="00846D02">
            <w:fldChar w:fldCharType="separate"/>
          </w:r>
          <w:r w:rsidR="00752E3D">
            <w:rPr>
              <w:noProof/>
            </w:rPr>
            <w:t>(STAUFFER, 2017)</w:t>
          </w:r>
          <w:r w:rsidR="00846D02">
            <w:fldChar w:fldCharType="end"/>
          </w:r>
        </w:sdtContent>
      </w:sdt>
      <w:r w:rsidR="003C1F7E">
        <w:t>.</w:t>
      </w:r>
      <w:r w:rsidR="0026603B">
        <w:t xml:space="preserve"> </w:t>
      </w:r>
      <w:proofErr w:type="spellStart"/>
      <w:r w:rsidR="003F4E51">
        <w:t>Stauffer</w:t>
      </w:r>
      <w:proofErr w:type="spellEnd"/>
      <w:r w:rsidR="003F4E51">
        <w:t xml:space="preserve"> </w:t>
      </w:r>
      <w:sdt>
        <w:sdtPr>
          <w:id w:val="526446911"/>
          <w:citation/>
        </w:sdtPr>
        <w:sdtContent>
          <w:r w:rsidR="003F4E51">
            <w:fldChar w:fldCharType="begin"/>
          </w:r>
          <w:r w:rsidR="003F4E51">
            <w:instrText xml:space="preserve">CITATION Sta17 \p 22 \n  \t  \l 1046 </w:instrText>
          </w:r>
          <w:r w:rsidR="003F4E51">
            <w:fldChar w:fldCharType="separate"/>
          </w:r>
          <w:r w:rsidR="00752E3D">
            <w:rPr>
              <w:noProof/>
            </w:rPr>
            <w:t>(2017, p. 22)</w:t>
          </w:r>
          <w:r w:rsidR="003F4E51">
            <w:fldChar w:fldCharType="end"/>
          </w:r>
        </w:sdtContent>
      </w:sdt>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0CB30239" w14:textId="77777777" w:rsidR="004E2F1A" w:rsidRDefault="004E2F1A" w:rsidP="00100BD4">
      <w:pPr>
        <w:pStyle w:val="CitaoLonga"/>
      </w:pPr>
    </w:p>
    <w:p w14:paraId="66042D69" w14:textId="15AC43D5" w:rsidR="00CB5D1D" w:rsidRDefault="00CB5D1D" w:rsidP="00100BD4">
      <w:pPr>
        <w:pStyle w:val="CitaoLonga"/>
      </w:pPr>
      <w:r>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 xml:space="preserve">s. Logo, o benefício de usar um </w:t>
      </w:r>
      <w:r w:rsidR="007171E7">
        <w:lastRenderedPageBreak/>
        <w:t>framework em geral é o de que alguém tomou decisões por você não só sobre componentes individuas, mas também sobre como eles devem ser integrados.</w:t>
      </w:r>
      <w:r>
        <w:t xml:space="preserve"> </w:t>
      </w:r>
    </w:p>
    <w:p w14:paraId="4A50B7E9" w14:textId="77777777" w:rsidR="004E2F1A" w:rsidRDefault="004E2F1A" w:rsidP="009B4F8A">
      <w:pPr>
        <w:pStyle w:val="CitaoLonga"/>
      </w:pPr>
    </w:p>
    <w:p w14:paraId="771B3A72" w14:textId="4059EC3F"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sdt>
        <w:sdtPr>
          <w:id w:val="-406768389"/>
          <w:citation/>
        </w:sdtPr>
        <w:sdtContent>
          <w:r w:rsidR="00B65AD2">
            <w:fldChar w:fldCharType="begin"/>
          </w:r>
          <w:r w:rsidR="00B65AD2">
            <w:instrText xml:space="preserve">CITATION Sta17 \t  \l 1046 </w:instrText>
          </w:r>
          <w:r w:rsidR="00B65AD2">
            <w:fldChar w:fldCharType="separate"/>
          </w:r>
          <w:r w:rsidR="00752E3D">
            <w:rPr>
              <w:noProof/>
            </w:rPr>
            <w:t>(STAUFFER, 2017)</w:t>
          </w:r>
          <w:r w:rsidR="00B65AD2">
            <w:fldChar w:fldCharType="end"/>
          </w:r>
        </w:sdtContent>
      </w:sdt>
      <w:r w:rsidR="00DD12F6">
        <w:t>.</w:t>
      </w:r>
    </w:p>
    <w:p w14:paraId="37403731" w14:textId="2D0C4875"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976B5C">
        <w:fldChar w:fldCharType="begin"/>
      </w:r>
      <w:r w:rsidR="00976B5C">
        <w:instrText xml:space="preserve">CITATION Sta17 \t  \l 1046 </w:instrText>
      </w:r>
      <w:r w:rsidR="00976B5C">
        <w:fldChar w:fldCharType="separate"/>
      </w:r>
      <w:r w:rsidR="00752E3D">
        <w:rPr>
          <w:noProof/>
        </w:rPr>
        <w:t xml:space="preserve"> (STAUFFER, 2017)</w:t>
      </w:r>
      <w:r w:rsidR="00976B5C">
        <w:fldChar w:fldCharType="end"/>
      </w:r>
      <w:r w:rsidR="00F567E6">
        <w:t>.</w:t>
      </w:r>
      <w:r w:rsidR="001139FC">
        <w:t xml:space="preserve"> </w:t>
      </w:r>
    </w:p>
    <w:p w14:paraId="3FBF7395" w14:textId="0955AFA6" w:rsidR="00AB636C" w:rsidRDefault="00401941" w:rsidP="009B4F8A">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14:paraId="253AD955" w14:textId="77777777" w:rsidR="00B300A5" w:rsidRDefault="00B300A5" w:rsidP="009B4F8A"/>
    <w:p w14:paraId="2564B148" w14:textId="3D13322C" w:rsidR="00D61CB9" w:rsidRDefault="00D61CB9" w:rsidP="00D61CB9">
      <w:pPr>
        <w:pStyle w:val="Ttulo3"/>
      </w:pPr>
      <w:bookmarkStart w:id="138" w:name="_Toc528694972"/>
      <w:r w:rsidRPr="00BB49CF">
        <w:t>Sistema de Gerenciamento de Banco de Dados</w:t>
      </w:r>
      <w:r w:rsidR="00773355">
        <w:t xml:space="preserve"> (MySQL)</w:t>
      </w:r>
      <w:bookmarkEnd w:id="138"/>
    </w:p>
    <w:p w14:paraId="2478845F" w14:textId="77777777" w:rsidR="00186C79" w:rsidRPr="009B3841" w:rsidRDefault="00186C79" w:rsidP="00952162"/>
    <w:p w14:paraId="20E201CB" w14:textId="28EF4DD9"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sdt>
        <w:sdtPr>
          <w:id w:val="417141818"/>
          <w:citation/>
        </w:sdtPr>
        <w:sdtContent>
          <w:r w:rsidR="001F17E4">
            <w:fldChar w:fldCharType="begin"/>
          </w:r>
          <w:r w:rsidR="001F17E4">
            <w:instrText xml:space="preserve">CITATION Elm11 \p 3 \n  \t  \l 1046 </w:instrText>
          </w:r>
          <w:r w:rsidR="001F17E4">
            <w:fldChar w:fldCharType="separate"/>
          </w:r>
          <w:r w:rsidR="00752E3D">
            <w:rPr>
              <w:noProof/>
            </w:rPr>
            <w:t xml:space="preserve"> (2011, p. 3)</w:t>
          </w:r>
          <w:r w:rsidR="001F17E4">
            <w:fldChar w:fldCharType="end"/>
          </w:r>
        </w:sdtContent>
      </w:sdt>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14:paraId="0757369F" w14:textId="77777777" w:rsidR="00641546" w:rsidRDefault="00641546" w:rsidP="00773355"/>
    <w:p w14:paraId="753D632A" w14:textId="555C6059"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14:paraId="5268F098" w14:textId="6554C4CE" w:rsidR="008256DD" w:rsidRDefault="002D6CD4" w:rsidP="000930CD">
      <w:pPr>
        <w:pStyle w:val="PargrafodaLista"/>
        <w:numPr>
          <w:ilvl w:val="0"/>
          <w:numId w:val="11"/>
        </w:numPr>
      </w:pPr>
      <w:r>
        <w:t xml:space="preserve">Ser </w:t>
      </w:r>
      <w:r w:rsidR="00580CCE">
        <w:t>um conjunto de dados que apresentem algum sentindo inerente;</w:t>
      </w:r>
    </w:p>
    <w:p w14:paraId="7BF5AE4C" w14:textId="000EFB5D"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14:paraId="5F402965" w14:textId="77777777" w:rsidR="000E1A66" w:rsidRDefault="000E1A66" w:rsidP="00641546"/>
    <w:p w14:paraId="752836C9" w14:textId="32FBC15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sdt>
        <w:sdtPr>
          <w:id w:val="-389194241"/>
          <w:citation/>
        </w:sdtPr>
        <w:sdtContent>
          <w:r w:rsidR="00DF2DE0">
            <w:fldChar w:fldCharType="begin"/>
          </w:r>
          <w:r w:rsidR="00DF2DE0">
            <w:instrText xml:space="preserve"> CITATION Sil99 \l 1046 </w:instrText>
          </w:r>
          <w:r w:rsidR="00DF2DE0">
            <w:fldChar w:fldCharType="separate"/>
          </w:r>
          <w:r w:rsidR="00752E3D">
            <w:rPr>
              <w:noProof/>
            </w:rPr>
            <w:t>(SILBERCHATZ; KORTH; SUDARSHAN, 1999)</w:t>
          </w:r>
          <w:r w:rsidR="00DF2DE0">
            <w:fldChar w:fldCharType="end"/>
          </w:r>
        </w:sdtContent>
      </w:sdt>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 xml:space="preserve">definição das estruturas </w:t>
      </w:r>
      <w:r w:rsidR="009757F4">
        <w:lastRenderedPageBreak/>
        <w:t>de armazenamento das informa</w:t>
      </w:r>
      <w:r w:rsidR="00B60970">
        <w:t>ções e a definição dos mecanismos para manipulação dessas informações.</w:t>
      </w:r>
      <w:r w:rsidR="008B442D">
        <w:t>”</w:t>
      </w:r>
      <w:sdt>
        <w:sdtPr>
          <w:id w:val="-513839067"/>
          <w:citation/>
        </w:sdtPr>
        <w:sdtContent>
          <w:r w:rsidR="008B442D">
            <w:fldChar w:fldCharType="begin"/>
          </w:r>
          <w:r w:rsidR="008B442D">
            <w:instrText xml:space="preserve">CITATION Sil99 \p 1 \l 1046 </w:instrText>
          </w:r>
          <w:r w:rsidR="008B442D">
            <w:fldChar w:fldCharType="separate"/>
          </w:r>
          <w:r w:rsidR="00752E3D">
            <w:rPr>
              <w:noProof/>
            </w:rPr>
            <w:t xml:space="preserve"> (SILBERCHATZ; KORTH; SUDARSHAN, 1999, p. 1)</w:t>
          </w:r>
          <w:r w:rsidR="008B442D">
            <w:fldChar w:fldCharType="end"/>
          </w:r>
        </w:sdtContent>
      </w:sdt>
      <w:r w:rsidR="008B442D">
        <w:t>.</w:t>
      </w:r>
    </w:p>
    <w:p w14:paraId="3B313954" w14:textId="7DD81711" w:rsidR="00F93875" w:rsidRDefault="004E03FA" w:rsidP="00773355">
      <w:r>
        <w:t>Dentre os SGBS, um que se destaca é o MySQL</w:t>
      </w:r>
      <w:r w:rsidR="00392697">
        <w:t xml:space="preserve"> </w:t>
      </w:r>
      <w:sdt>
        <w:sdtPr>
          <w:id w:val="1678689342"/>
          <w:citation/>
        </w:sdtPr>
        <w:sdtContent>
          <w:r w:rsidR="00392697">
            <w:fldChar w:fldCharType="begin"/>
          </w:r>
          <w:r w:rsidR="00392697">
            <w:instrText xml:space="preserve"> CITATION Car15 \l 1046 </w:instrText>
          </w:r>
          <w:r w:rsidR="00392697">
            <w:fldChar w:fldCharType="separate"/>
          </w:r>
          <w:r w:rsidR="00752E3D">
            <w:rPr>
              <w:noProof/>
            </w:rPr>
            <w:t>(CARVALHO, 2015)</w:t>
          </w:r>
          <w:r w:rsidR="00392697">
            <w:fldChar w:fldCharType="end"/>
          </w:r>
        </w:sdtContent>
      </w:sdt>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sdt>
        <w:sdtPr>
          <w:id w:val="-978228274"/>
          <w:citation/>
        </w:sdtPr>
        <w:sdtContent>
          <w:r w:rsidR="00B24BE4">
            <w:fldChar w:fldCharType="begin"/>
          </w:r>
          <w:r w:rsidR="00B24BE4">
            <w:instrText xml:space="preserve"> CITATION Car15 \l 1046 </w:instrText>
          </w:r>
          <w:r w:rsidR="00B24BE4">
            <w:fldChar w:fldCharType="separate"/>
          </w:r>
          <w:r w:rsidR="00752E3D">
            <w:rPr>
              <w:noProof/>
            </w:rPr>
            <w:t>(CARVALHO, 2015)</w:t>
          </w:r>
          <w:r w:rsidR="00B24BE4">
            <w:fldChar w:fldCharType="end"/>
          </w:r>
        </w:sdtContent>
      </w:sdt>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A74523">
        <w:t>F</w:t>
      </w:r>
      <w:r w:rsidR="005555D4">
        <w:t xml:space="preserve">igura </w:t>
      </w:r>
      <w:r w:rsidR="005555D4">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61FF685C" w14:textId="45DFF11A" w:rsidR="00773355" w:rsidRDefault="00713453" w:rsidP="00952162">
      <w:pPr>
        <w:pStyle w:val="Fontes"/>
      </w:pPr>
      <w:r>
        <w:t xml:space="preserve"> </w:t>
      </w:r>
    </w:p>
    <w:p w14:paraId="21BC8BF3" w14:textId="58B881F6" w:rsidR="00F93875" w:rsidRDefault="00F93875" w:rsidP="00952162">
      <w:pPr>
        <w:pStyle w:val="Legenda"/>
        <w:keepNext/>
      </w:pPr>
      <w:bookmarkStart w:id="139" w:name="_Ref526697739"/>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0337A3">
        <w:rPr>
          <w:noProof/>
        </w:rPr>
        <w:t>28</w:t>
      </w:r>
      <w:r w:rsidR="00691107">
        <w:rPr>
          <w:noProof/>
        </w:rPr>
        <w:fldChar w:fldCharType="end"/>
      </w:r>
      <w:bookmarkEnd w:id="139"/>
      <w:r>
        <w:t xml:space="preserve"> - Características do MySQL</w:t>
      </w:r>
    </w:p>
    <w:p w14:paraId="4FF3E8A6" w14:textId="6A711EE9" w:rsidR="003C6E5C" w:rsidRDefault="003C6E5C" w:rsidP="00952162">
      <w:pPr>
        <w:pStyle w:val="Fontes"/>
      </w:pPr>
      <w:r>
        <w:rPr>
          <w:noProof/>
          <w:lang w:eastAsia="pt-BR"/>
        </w:rPr>
        <w:drawing>
          <wp:inline distT="0" distB="0" distL="0" distR="0" wp14:anchorId="10F1A41E" wp14:editId="73787845">
            <wp:extent cx="4149948" cy="2590800"/>
            <wp:effectExtent l="133350" t="114300" r="155575" b="1714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Lst>
                    </a:blip>
                    <a:stretch>
                      <a:fillRect/>
                    </a:stretch>
                  </pic:blipFill>
                  <pic:spPr>
                    <a:xfrm>
                      <a:off x="0" y="0"/>
                      <a:ext cx="4182859" cy="26113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BBB0DB" w14:textId="74B6FFB5" w:rsidR="00F93875" w:rsidRDefault="00F93875" w:rsidP="00F93875">
      <w:pPr>
        <w:pStyle w:val="Fontes"/>
      </w:pPr>
      <w:r>
        <w:t>Fonte: CARVALHO, 2015</w:t>
      </w:r>
      <w:r w:rsidR="00237DB9">
        <w:t>, p.3</w:t>
      </w:r>
      <w:r>
        <w:t>.</w:t>
      </w:r>
    </w:p>
    <w:p w14:paraId="4CD58555" w14:textId="77777777" w:rsidR="00C3517F" w:rsidRDefault="00C3517F" w:rsidP="00F93875">
      <w:pPr>
        <w:pStyle w:val="Fontes"/>
      </w:pPr>
    </w:p>
    <w:p w14:paraId="745821DC" w14:textId="6A01ACC2"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A74523">
        <w:t>F</w:t>
      </w:r>
      <w:r w:rsidR="003C6B27">
        <w:t xml:space="preserve">igura </w:t>
      </w:r>
      <w:r w:rsidR="003C6B27">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sdt>
        <w:sdtPr>
          <w:id w:val="-669867819"/>
          <w:citation/>
        </w:sdtPr>
        <w:sdtContent>
          <w:r w:rsidR="00B65AD2">
            <w:fldChar w:fldCharType="begin"/>
          </w:r>
          <w:r w:rsidR="00B65AD2">
            <w:instrText xml:space="preserve"> CITATION Sta17 \l 1046 </w:instrText>
          </w:r>
          <w:r w:rsidR="00B65AD2">
            <w:fldChar w:fldCharType="separate"/>
          </w:r>
          <w:r w:rsidR="00752E3D">
            <w:rPr>
              <w:noProof/>
            </w:rPr>
            <w:t>(STAUFFER, 2017)</w:t>
          </w:r>
          <w:r w:rsidR="00B65AD2">
            <w:fldChar w:fldCharType="end"/>
          </w:r>
        </w:sdtContent>
      </w:sdt>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26109D">
        <w:t xml:space="preserve">Figura </w:t>
      </w:r>
      <w:r w:rsidR="0026109D">
        <w:rPr>
          <w:noProof/>
        </w:rPr>
        <w:t>28</w:t>
      </w:r>
      <w:r w:rsidR="00624323">
        <w:fldChar w:fldCharType="end"/>
      </w:r>
      <w:r w:rsidR="00624323">
        <w:t>.</w:t>
      </w:r>
    </w:p>
    <w:p w14:paraId="5AFCA823" w14:textId="77777777" w:rsidR="00F93875" w:rsidRPr="009B3841" w:rsidRDefault="00F93875" w:rsidP="00952162">
      <w:pPr>
        <w:pStyle w:val="Fontes"/>
      </w:pPr>
    </w:p>
    <w:p w14:paraId="371D1884" w14:textId="5C76FEE1" w:rsidR="009C33D3" w:rsidRDefault="009C33D3" w:rsidP="00952162">
      <w:pPr>
        <w:ind w:firstLine="0"/>
      </w:pPr>
      <w:r>
        <w:br w:type="page"/>
      </w:r>
    </w:p>
    <w:p w14:paraId="4D8072F6" w14:textId="20F48227" w:rsidR="00525649" w:rsidRDefault="004C3E78" w:rsidP="009C33D3">
      <w:pPr>
        <w:pStyle w:val="Ttulo1"/>
      </w:pPr>
      <w:bookmarkStart w:id="140" w:name="_Ref528269215"/>
      <w:bookmarkStart w:id="141" w:name="_Toc528694973"/>
      <w:r w:rsidRPr="006A6D09">
        <w:lastRenderedPageBreak/>
        <w:t>PROCEDIMENTO</w:t>
      </w:r>
      <w:r w:rsidR="001F0260">
        <w:t>s</w:t>
      </w:r>
      <w:r w:rsidRPr="006A6D09">
        <w:t xml:space="preserve"> METODOLÓGICO</w:t>
      </w:r>
      <w:r w:rsidR="001F0260">
        <w:t>s</w:t>
      </w:r>
      <w:bookmarkEnd w:id="140"/>
      <w:bookmarkEnd w:id="141"/>
    </w:p>
    <w:p w14:paraId="5F31D6BA" w14:textId="1DFC7739" w:rsidR="00D36DE6" w:rsidRDefault="00D36DE6" w:rsidP="00D36DE6"/>
    <w:p w14:paraId="79769461" w14:textId="1CCAB7BE" w:rsidR="00A6213E" w:rsidRDefault="00A6213E">
      <w:r>
        <w:t>Marconi e Lakatos</w:t>
      </w:r>
      <w:sdt>
        <w:sdtPr>
          <w:id w:val="-1568106846"/>
          <w:citation/>
        </w:sdtPr>
        <w:sdtContent>
          <w:r>
            <w:fldChar w:fldCharType="begin"/>
          </w:r>
          <w:r>
            <w:instrText xml:space="preserve">CITATION Mar03 \p 83 \n  \t  \l 1046 </w:instrText>
          </w:r>
          <w:r>
            <w:fldChar w:fldCharType="separate"/>
          </w:r>
          <w:r w:rsidR="00752E3D">
            <w:rPr>
              <w:noProof/>
            </w:rPr>
            <w:t xml:space="preserve"> (2003, p. 83)</w:t>
          </w:r>
          <w:r>
            <w:fldChar w:fldCharType="end"/>
          </w:r>
        </w:sdtContent>
      </w:sdt>
      <w:r>
        <w:t xml:space="preserve"> definem método como sendo “o conjunto de atividades sistemáticas e racionais que, com maior segurança e economia, permite alcançar o objetivo [...], traçando o caminho a ser seguido, detectando erros e auxiliando as decisões do cientista”. Metodologia, porém, tem um significado diferente de método e pode ser entendida como “o estudo dos métodos”</w:t>
      </w:r>
      <w:sdt>
        <w:sdtPr>
          <w:id w:val="520204992"/>
          <w:citation/>
        </w:sdtPr>
        <w:sdtContent>
          <w:r>
            <w:fldChar w:fldCharType="begin"/>
          </w:r>
          <w:r>
            <w:instrText xml:space="preserve">CITATION Waz09 \p 39 \l 1046 </w:instrText>
          </w:r>
          <w:r>
            <w:fldChar w:fldCharType="separate"/>
          </w:r>
          <w:r w:rsidR="00752E3D">
            <w:rPr>
              <w:noProof/>
            </w:rPr>
            <w:t xml:space="preserve"> (WAZLAWICK, 2009, p. 39)</w:t>
          </w:r>
          <w:r>
            <w:fldChar w:fldCharType="end"/>
          </w:r>
        </w:sdtContent>
      </w:sdt>
      <w:r>
        <w:t>.</w:t>
      </w:r>
      <w:r w:rsidR="00E05820">
        <w:t xml:space="preserve"> Assim </w:t>
      </w:r>
      <w:proofErr w:type="spellStart"/>
      <w:r w:rsidR="00E05820">
        <w:t>Wazlawick</w:t>
      </w:r>
      <w:proofErr w:type="spellEnd"/>
      <w:r w:rsidR="00E05820">
        <w:t xml:space="preserve"> </w:t>
      </w:r>
      <w:sdt>
        <w:sdtPr>
          <w:id w:val="-1245259352"/>
          <w:citation/>
        </w:sdtPr>
        <w:sdtContent>
          <w:r w:rsidR="00E05820">
            <w:fldChar w:fldCharType="begin"/>
          </w:r>
          <w:r w:rsidR="00E05820">
            <w:instrText xml:space="preserve">CITATION Waz09 \n  \t  \l 1046 </w:instrText>
          </w:r>
          <w:r w:rsidR="00E05820">
            <w:fldChar w:fldCharType="separate"/>
          </w:r>
          <w:r w:rsidR="00752E3D">
            <w:rPr>
              <w:noProof/>
            </w:rPr>
            <w:t>(2009)</w:t>
          </w:r>
          <w:r w:rsidR="00E05820">
            <w:fldChar w:fldCharType="end"/>
          </w:r>
        </w:sdtContent>
      </w:sdt>
      <w:r w:rsidR="00E05820">
        <w:t xml:space="preserve"> afirma que um trabalho científico deve ser embasado em um método e não em uma metodologia. Ou seja, a pesquisa cientifica então deve ser concebida através de métodos, por servirem de base e de auxílio no alcance dos resultados, ou objetivos, desejados.</w:t>
      </w:r>
    </w:p>
    <w:p w14:paraId="44C39373" w14:textId="77777777" w:rsidR="00A6213E" w:rsidRDefault="00A6213E" w:rsidP="00D36DE6"/>
    <w:p w14:paraId="7112C8A3" w14:textId="5654A3C9" w:rsidR="005873D5" w:rsidRDefault="005873D5" w:rsidP="005873D5">
      <w:pPr>
        <w:pStyle w:val="Ttulo2"/>
      </w:pPr>
      <w:bookmarkStart w:id="142" w:name="_Toc466488447"/>
      <w:bookmarkStart w:id="143" w:name="_Toc528694974"/>
      <w:r w:rsidRPr="005873D5">
        <w:t>CLASSIFICAÇÃO</w:t>
      </w:r>
      <w:r>
        <w:t xml:space="preserve"> DA PESQUISA/MÉTODO</w:t>
      </w:r>
      <w:bookmarkEnd w:id="142"/>
      <w:bookmarkEnd w:id="143"/>
    </w:p>
    <w:p w14:paraId="7952A8D8" w14:textId="77777777" w:rsidR="003407D8" w:rsidRDefault="003407D8" w:rsidP="00CC15AB"/>
    <w:p w14:paraId="57F395AD" w14:textId="4BA57E9B" w:rsidR="003407D8" w:rsidRDefault="003407D8" w:rsidP="00CC15AB">
      <w:r>
        <w:t xml:space="preserve">A pesquisa se refere ao “procedimento formal, com método de pensamento reflexivo, que requer um tratamento científico e se constitui no caminho para conhecer a realidade ou para descobrir verdades parciais” </w:t>
      </w:r>
      <w:sdt>
        <w:sdtPr>
          <w:id w:val="-687374092"/>
          <w:citation/>
        </w:sdtPr>
        <w:sdtContent>
          <w:r>
            <w:fldChar w:fldCharType="begin"/>
          </w:r>
          <w:r>
            <w:instrText xml:space="preserve">CITATION Mar03 \p 155 \l 1046 </w:instrText>
          </w:r>
          <w:r>
            <w:fldChar w:fldCharType="separate"/>
          </w:r>
          <w:r w:rsidR="00752E3D">
            <w:rPr>
              <w:noProof/>
            </w:rPr>
            <w:t>(MARCONI; LAKATOS, 2003, p. 155)</w:t>
          </w:r>
          <w:r>
            <w:fldChar w:fldCharType="end"/>
          </w:r>
        </w:sdtContent>
      </w:sdt>
      <w:r>
        <w:t xml:space="preserve">. Segundo </w:t>
      </w:r>
      <w:sdt>
        <w:sdtPr>
          <w:id w:val="325724056"/>
          <w:citation/>
        </w:sdtPr>
        <w:sdtContent>
          <w:r>
            <w:fldChar w:fldCharType="begin"/>
          </w:r>
          <w:r>
            <w:instrText xml:space="preserve"> CITATION Waz09 \l 1046 </w:instrText>
          </w:r>
          <w:r>
            <w:fldChar w:fldCharType="separate"/>
          </w:r>
          <w:r w:rsidR="00752E3D">
            <w:rPr>
              <w:noProof/>
            </w:rPr>
            <w:t>(WAZLAWICK, 2009)</w:t>
          </w:r>
          <w:r>
            <w:fldChar w:fldCharType="end"/>
          </w:r>
        </w:sdtContent>
      </w:sdt>
      <w:r>
        <w:t xml:space="preserve"> as pesquisas realizadas em subáreas da computação podem ser classificadas em três maneiras distintas sendo: Pesquisas formais, pesquisas empíricas, ou pesquisas exploratórias. </w:t>
      </w:r>
      <w:r w:rsidR="00AE5C1E">
        <w:t>Para a confecção deste trabalho optou-se pela utilização da</w:t>
      </w:r>
      <w:r>
        <w:t xml:space="preserve"> pesquisa exploratória</w:t>
      </w:r>
      <w:r w:rsidR="00FB6446">
        <w:t xml:space="preserve">, os motivos dessa escolha, bem como o que se define como pesquisa exploratória </w:t>
      </w:r>
      <w:r w:rsidR="00406AB2">
        <w:t>são</w:t>
      </w:r>
      <w:r w:rsidR="00FB6446">
        <w:t xml:space="preserve"> abordados na próxima subseção. </w:t>
      </w:r>
    </w:p>
    <w:p w14:paraId="5F71AB5D" w14:textId="77777777" w:rsidR="00FB6446" w:rsidRPr="00D01F6E" w:rsidRDefault="00FB6446" w:rsidP="00063EEB"/>
    <w:p w14:paraId="4FDBD045" w14:textId="5E34F57B" w:rsidR="005873D5" w:rsidRDefault="005873D5" w:rsidP="005873D5">
      <w:pPr>
        <w:pStyle w:val="Ttulo3"/>
      </w:pPr>
      <w:bookmarkStart w:id="144" w:name="_Toc466488449"/>
      <w:bookmarkStart w:id="145" w:name="_Toc528694975"/>
      <w:r w:rsidRPr="005873D5">
        <w:t>Pesquisa</w:t>
      </w:r>
      <w:r>
        <w:t xml:space="preserve"> Exploratória</w:t>
      </w:r>
      <w:bookmarkEnd w:id="144"/>
      <w:bookmarkEnd w:id="145"/>
    </w:p>
    <w:p w14:paraId="30BA59EF" w14:textId="2267894D" w:rsidR="00FB6446" w:rsidRDefault="00FB6446" w:rsidP="00FB6446"/>
    <w:p w14:paraId="5F910ABE" w14:textId="7A6A9E55" w:rsidR="00C512E7" w:rsidRDefault="0040509D" w:rsidP="00FB6446">
      <w:r>
        <w:t xml:space="preserve">Uma pesquisa exploratória é aquela que tem por objetivo “proporcionar maior familiaridade com o problema, como vistas a torna-lo mais explícito ou a constituir hipóteses. </w:t>
      </w:r>
      <w:ins w:id="146" w:author="Ryan Lemos" w:date="2018-11-05T21:02:00Z">
        <w:r w:rsidR="00A92858">
          <w:t>“</w:t>
        </w:r>
      </w:ins>
      <w:r>
        <w:t xml:space="preserve">[...] estas pesquisas têm por objetivo principal o aprimoramento de </w:t>
      </w:r>
      <w:proofErr w:type="spellStart"/>
      <w:r>
        <w:t>idéias</w:t>
      </w:r>
      <w:proofErr w:type="spellEnd"/>
      <w:r>
        <w:t xml:space="preserve"> ou a descoberta de intuições.”</w:t>
      </w:r>
      <w:sdt>
        <w:sdtPr>
          <w:id w:val="-997103861"/>
          <w:citation/>
        </w:sdtPr>
        <w:sdtContent>
          <w:r>
            <w:fldChar w:fldCharType="begin"/>
          </w:r>
          <w:r>
            <w:instrText xml:space="preserve">CITATION Gil02 \p 41 \l 1046 </w:instrText>
          </w:r>
          <w:r>
            <w:fldChar w:fldCharType="separate"/>
          </w:r>
          <w:r w:rsidR="00752E3D">
            <w:rPr>
              <w:noProof/>
            </w:rPr>
            <w:t xml:space="preserve"> (GIL, 2002, p. 41)</w:t>
          </w:r>
          <w:r>
            <w:fldChar w:fldCharType="end"/>
          </w:r>
        </w:sdtContent>
      </w:sdt>
      <w:r>
        <w:t>. Esse tipo de pesquisa então, serve como apoio</w:t>
      </w:r>
      <w:r w:rsidR="00C512E7">
        <w:t xml:space="preserve"> ao entendimento do problema a ser resolvido e intuições a cerca de uma solução. </w:t>
      </w:r>
      <w:proofErr w:type="spellStart"/>
      <w:r w:rsidR="00C512E7">
        <w:t>Wazlawick</w:t>
      </w:r>
      <w:proofErr w:type="spellEnd"/>
      <w:sdt>
        <w:sdtPr>
          <w:id w:val="346213559"/>
          <w:citation/>
        </w:sdtPr>
        <w:sdtContent>
          <w:r w:rsidR="00C512E7">
            <w:fldChar w:fldCharType="begin"/>
          </w:r>
          <w:r w:rsidR="00C512E7">
            <w:instrText xml:space="preserve">CITATION Waz09 \p 14 \n  \t  \l 1046 </w:instrText>
          </w:r>
          <w:r w:rsidR="00C512E7">
            <w:fldChar w:fldCharType="separate"/>
          </w:r>
          <w:r w:rsidR="00752E3D">
            <w:rPr>
              <w:noProof/>
            </w:rPr>
            <w:t xml:space="preserve"> (2009, p. 14)</w:t>
          </w:r>
          <w:r w:rsidR="00C512E7">
            <w:fldChar w:fldCharType="end"/>
          </w:r>
        </w:sdtContent>
      </w:sdt>
      <w:r w:rsidR="00C512E7">
        <w:t xml:space="preserve"> reforça isso dizendo que nesse tipo de pesquisa “não se consegue provar uma teoria nem apresentar resultados estatisticamente aceitos.”</w:t>
      </w:r>
    </w:p>
    <w:p w14:paraId="790B031F" w14:textId="57F0EDA4" w:rsidR="00FB6446" w:rsidRDefault="00C512E7" w:rsidP="00FB6446">
      <w:r>
        <w:t xml:space="preserve">Acredita-se que este projeto científico seja classificado como uma pesquisa exploratória pelo fato de que não propõe uma solução considerada a melhor possível em termos estatísticos ou de caráter inovador. Porém se trata de uma solução que une características de </w:t>
      </w:r>
      <w:r>
        <w:lastRenderedPageBreak/>
        <w:t>outras soluções já existentes</w:t>
      </w:r>
      <w:r w:rsidR="007F6E7C">
        <w:t>, mas fazendo-o de maneira diferente a se adequar a realidade da empresa que será usada como base (no caso a escola de inglês</w:t>
      </w:r>
      <w:ins w:id="147" w:author="Ryan Lemos" w:date="2018-11-05T21:03:00Z">
        <w:r w:rsidR="00A92858">
          <w:t xml:space="preserve"> ILC</w:t>
        </w:r>
      </w:ins>
      <w:r w:rsidR="007F6E7C">
        <w:t xml:space="preserve">). </w:t>
      </w:r>
    </w:p>
    <w:p w14:paraId="489DCDC3" w14:textId="77777777" w:rsidR="00FB6446" w:rsidRPr="00D01F6E" w:rsidRDefault="00FB6446" w:rsidP="00063EEB"/>
    <w:p w14:paraId="34DAD44D" w14:textId="3F2B3282" w:rsidR="005873D5" w:rsidRDefault="005873D5" w:rsidP="005873D5">
      <w:pPr>
        <w:pStyle w:val="Ttulo2"/>
      </w:pPr>
      <w:bookmarkStart w:id="148" w:name="_Toc466488450"/>
      <w:bookmarkStart w:id="149" w:name="_Toc528694976"/>
      <w:r>
        <w:t>TÉCNICAS DE PESQUISA</w:t>
      </w:r>
      <w:bookmarkEnd w:id="148"/>
      <w:bookmarkEnd w:id="149"/>
    </w:p>
    <w:p w14:paraId="773D79AB" w14:textId="4304A2A0" w:rsidR="00151E21" w:rsidRDefault="00151E21" w:rsidP="00151E21"/>
    <w:p w14:paraId="23DFB84E" w14:textId="5CB7C001" w:rsidR="00151E21" w:rsidRDefault="007819E1" w:rsidP="00151E21">
      <w:r>
        <w:t>T</w:t>
      </w:r>
      <w:r w:rsidR="00465E41">
        <w:t>écnica se refere a “um conjunto de preceitos ou processos de que se serve uma ciência ou arte</w:t>
      </w:r>
      <w:r w:rsidR="00A23E32">
        <w:t>; é a habilidade para usar esses preceitos ou normas, a parte prática</w:t>
      </w:r>
      <w:r w:rsidR="00207D76">
        <w:t xml:space="preserve">.” </w:t>
      </w:r>
      <w:sdt>
        <w:sdtPr>
          <w:id w:val="1474180989"/>
          <w:citation/>
        </w:sdtPr>
        <w:sdtContent>
          <w:r w:rsidR="00207D76">
            <w:fldChar w:fldCharType="begin"/>
          </w:r>
          <w:r w:rsidR="00207D76">
            <w:instrText xml:space="preserve">CITATION Mar03 \p 174 \l 1046 </w:instrText>
          </w:r>
          <w:r w:rsidR="00207D76">
            <w:fldChar w:fldCharType="separate"/>
          </w:r>
          <w:r w:rsidR="00752E3D">
            <w:rPr>
              <w:noProof/>
            </w:rPr>
            <w:t>(MARCONI; LAKATOS, 2003, p. 174)</w:t>
          </w:r>
          <w:r w:rsidR="00207D76">
            <w:fldChar w:fldCharType="end"/>
          </w:r>
        </w:sdtContent>
      </w:sdt>
      <w:r w:rsidR="00207D76">
        <w:t>.</w:t>
      </w:r>
      <w:r w:rsidR="00465E41">
        <w:t xml:space="preserve"> </w:t>
      </w:r>
      <w:r w:rsidR="007E0D3C">
        <w:t xml:space="preserve"> Ou seja</w:t>
      </w:r>
      <w:r w:rsidR="002720E4">
        <w:t xml:space="preserve">, a maneira que se dará a aplicação prática da pesquisa. Para este trabalho </w:t>
      </w:r>
      <w:r w:rsidR="00764323">
        <w:t>escolheu-se como técnicas de pesquisa a pesquisa bibliográfica, a observação e a entrevista.</w:t>
      </w:r>
      <w:r w:rsidR="00D50074">
        <w:t xml:space="preserve"> Para</w:t>
      </w:r>
      <w:r w:rsidR="006A741E">
        <w:t xml:space="preserve"> que</w:t>
      </w:r>
      <w:r w:rsidR="00D50074">
        <w:t xml:space="preserve"> a observação e a entrevista</w:t>
      </w:r>
      <w:r w:rsidR="00BD0148">
        <w:t xml:space="preserve"> </w:t>
      </w:r>
      <w:r w:rsidR="006A741E">
        <w:t>sejam</w:t>
      </w:r>
      <w:r w:rsidR="00BD0148">
        <w:t xml:space="preserve"> possíveis</w:t>
      </w:r>
      <w:r w:rsidR="00664853">
        <w:t>, bem como pela utilização</w:t>
      </w:r>
      <w:r w:rsidR="00363E48">
        <w:t xml:space="preserve"> </w:t>
      </w:r>
      <w:r w:rsidR="00664853">
        <w:t>d</w:t>
      </w:r>
      <w:r w:rsidR="00BD0148">
        <w:t>e</w:t>
      </w:r>
      <w:r w:rsidR="00664853">
        <w:t xml:space="preserve"> informações relacionadas a escola </w:t>
      </w:r>
      <w:r w:rsidR="00363E48">
        <w:t>ILC</w:t>
      </w:r>
      <w:r w:rsidR="00CD6D38">
        <w:t xml:space="preserve"> neste</w:t>
      </w:r>
      <w:r w:rsidR="00BA1D2A">
        <w:t xml:space="preserve"> trabalho</w:t>
      </w:r>
      <w:r w:rsidR="00363E48">
        <w:t>, confeccionou-se uma carta de pedido</w:t>
      </w:r>
      <w:r w:rsidR="00144DD5">
        <w:t xml:space="preserve"> de</w:t>
      </w:r>
      <w:r w:rsidR="003C62F3">
        <w:t xml:space="preserve"> permissão</w:t>
      </w:r>
      <w:r w:rsidR="00363E48">
        <w:t xml:space="preserve"> </w:t>
      </w:r>
      <w:r w:rsidR="003C62F3">
        <w:t>para</w:t>
      </w:r>
      <w:r w:rsidR="00CA1279">
        <w:t xml:space="preserve"> uso de infor</w:t>
      </w:r>
      <w:r w:rsidR="001A2DF1">
        <w:t>mações</w:t>
      </w:r>
      <w:r w:rsidR="00301E74">
        <w:t xml:space="preserve"> da escola</w:t>
      </w:r>
      <w:r w:rsidR="003C62F3">
        <w:t>,</w:t>
      </w:r>
      <w:r w:rsidR="001A2DF1">
        <w:t xml:space="preserve"> conforme descrita no </w:t>
      </w:r>
      <w:r w:rsidR="00E31DBF">
        <w:t>A</w:t>
      </w:r>
      <w:r w:rsidR="001A2DF1">
        <w:t>pêndice A</w:t>
      </w:r>
      <w:r w:rsidR="00E31DBF">
        <w:t>.</w:t>
      </w:r>
      <w:r w:rsidR="00936B36">
        <w:t xml:space="preserve"> </w:t>
      </w:r>
    </w:p>
    <w:p w14:paraId="7ACE163E" w14:textId="77777777" w:rsidR="00151E21" w:rsidRPr="00F8198B" w:rsidRDefault="00151E21" w:rsidP="00063EEB"/>
    <w:p w14:paraId="3877B2AA" w14:textId="2522D535" w:rsidR="005873D5" w:rsidRDefault="005873D5" w:rsidP="005873D5">
      <w:pPr>
        <w:pStyle w:val="Ttulo3"/>
      </w:pPr>
      <w:bookmarkStart w:id="150" w:name="_Toc466488451"/>
      <w:bookmarkStart w:id="151" w:name="_Toc528694977"/>
      <w:r>
        <w:t xml:space="preserve">Pesquisa </w:t>
      </w:r>
      <w:r w:rsidRPr="005873D5">
        <w:t>Bibliográfica</w:t>
      </w:r>
      <w:bookmarkEnd w:id="150"/>
      <w:bookmarkEnd w:id="151"/>
    </w:p>
    <w:p w14:paraId="445A0A3A" w14:textId="18FA4584" w:rsidR="00D06B75" w:rsidRDefault="00D06B75" w:rsidP="00D06B75"/>
    <w:p w14:paraId="5347EE41" w14:textId="0283A69D" w:rsidR="00A06192" w:rsidRDefault="00AD7CAF" w:rsidP="00D06B75">
      <w:r>
        <w:t xml:space="preserve">Gil </w:t>
      </w:r>
      <w:sdt>
        <w:sdtPr>
          <w:id w:val="1725109195"/>
          <w:citation/>
        </w:sdtPr>
        <w:sdtContent>
          <w:r>
            <w:fldChar w:fldCharType="begin"/>
          </w:r>
          <w:r>
            <w:instrText xml:space="preserve">CITATION Gil02 \p 44 \n  \t  \l 1046 </w:instrText>
          </w:r>
          <w:r>
            <w:fldChar w:fldCharType="separate"/>
          </w:r>
          <w:r w:rsidR="00752E3D">
            <w:rPr>
              <w:noProof/>
            </w:rPr>
            <w:t>(2002, p. 44)</w:t>
          </w:r>
          <w:r>
            <w:fldChar w:fldCharType="end"/>
          </w:r>
        </w:sdtContent>
      </w:sdt>
      <w:r>
        <w:t xml:space="preserve"> define a pesquisa b</w:t>
      </w:r>
      <w:r w:rsidR="00D05E65">
        <w:t>ibliográfica como aquela que é “</w:t>
      </w:r>
      <w:r w:rsidR="00AC4EC6">
        <w:t xml:space="preserve">[...] </w:t>
      </w:r>
      <w:r w:rsidR="00D05E65">
        <w:t>desenvolvida com base em material já elabora</w:t>
      </w:r>
      <w:r w:rsidR="00182D61">
        <w:t>do</w:t>
      </w:r>
      <w:r w:rsidR="00D05E65">
        <w:t>, constituído principalmente de livros e artigos científicos”.</w:t>
      </w:r>
      <w:r w:rsidR="00145B59">
        <w:t xml:space="preserve"> Já Marconi e Lakatos </w:t>
      </w:r>
      <w:sdt>
        <w:sdtPr>
          <w:id w:val="-808706592"/>
          <w:citation/>
        </w:sdtPr>
        <w:sdtContent>
          <w:r w:rsidR="00145B59">
            <w:fldChar w:fldCharType="begin"/>
          </w:r>
          <w:r w:rsidR="00421CAC">
            <w:instrText xml:space="preserve">CITATION Mar03 \p 183 \n  \t  \l 1046 </w:instrText>
          </w:r>
          <w:r w:rsidR="00145B59">
            <w:fldChar w:fldCharType="separate"/>
          </w:r>
          <w:r w:rsidR="00752E3D">
            <w:rPr>
              <w:noProof/>
            </w:rPr>
            <w:t>(2003, p. 183)</w:t>
          </w:r>
          <w:r w:rsidR="00145B59">
            <w:fldChar w:fldCharType="end"/>
          </w:r>
        </w:sdtContent>
      </w:sdt>
      <w:r w:rsidR="0051065B">
        <w:t xml:space="preserve"> </w:t>
      </w:r>
      <w:r w:rsidR="00E2667C">
        <w:t>estabelecem como pesquisa bibliográfica aquela</w:t>
      </w:r>
      <w:r w:rsidR="00E23FC6">
        <w:t xml:space="preserve"> que</w:t>
      </w:r>
      <w:r w:rsidR="00AC4EC6">
        <w:t>:</w:t>
      </w:r>
      <w:r w:rsidR="00E23FC6">
        <w:t xml:space="preserve"> </w:t>
      </w:r>
    </w:p>
    <w:p w14:paraId="416176F1" w14:textId="77777777" w:rsidR="00974AE8" w:rsidRDefault="00974AE8" w:rsidP="00974AE8">
      <w:pPr>
        <w:pStyle w:val="CitaoLonga"/>
      </w:pPr>
    </w:p>
    <w:p w14:paraId="544990C6" w14:textId="531CD9E2" w:rsidR="00D06B75" w:rsidRDefault="00AC4EC6" w:rsidP="00974AE8">
      <w:pPr>
        <w:pStyle w:val="CitaoLonga"/>
      </w:pPr>
      <w:r>
        <w:t xml:space="preserve">[...] </w:t>
      </w:r>
      <w:r w:rsidR="00E23FC6">
        <w:t>abrange toda bibliografia já tornada pública em relação ao tema de estudo, desde publicações avulsas, boletins, jornais, revistas, livros, pesquisas, monografias, teses</w:t>
      </w:r>
      <w:r w:rsidR="00A06192">
        <w:t>, material cartográfico etc., até meios de comunicação orais: rádio, gravações em fita magnética e audiovisuais</w:t>
      </w:r>
      <w:r>
        <w:t>; filmes e televisão.</w:t>
      </w:r>
    </w:p>
    <w:p w14:paraId="14DFA73E" w14:textId="77777777" w:rsidR="00974AE8" w:rsidRDefault="00974AE8" w:rsidP="00063EEB">
      <w:pPr>
        <w:pStyle w:val="CitaoLonga"/>
      </w:pPr>
    </w:p>
    <w:p w14:paraId="72D1DD09" w14:textId="50D985BE" w:rsidR="00974AE8" w:rsidRDefault="005A61AA" w:rsidP="00D06B75">
      <w:r>
        <w:t>Todos esses meios de informação que contenham informações relevantes devem ser checados</w:t>
      </w:r>
      <w:r w:rsidR="00CD5731">
        <w:t xml:space="preserve"> e utilizados no trabalho</w:t>
      </w:r>
      <w:r>
        <w:t xml:space="preserve"> a</w:t>
      </w:r>
      <w:r w:rsidR="00FF5C36">
        <w:t xml:space="preserve"> </w:t>
      </w:r>
      <w:r>
        <w:t>fim de</w:t>
      </w:r>
      <w:r w:rsidR="00CD5731">
        <w:t xml:space="preserve"> aumentar </w:t>
      </w:r>
      <w:r w:rsidR="00635E2C">
        <w:t xml:space="preserve">os conhecimentos </w:t>
      </w:r>
      <w:r w:rsidR="008D15A0">
        <w:t xml:space="preserve">do pesquisador, tendo em vista que outros autores </w:t>
      </w:r>
      <w:r w:rsidR="006B26F1">
        <w:t xml:space="preserve">já </w:t>
      </w:r>
      <w:r w:rsidR="0060171D">
        <w:t>escreveram sobre</w:t>
      </w:r>
      <w:r w:rsidR="006B26F1">
        <w:t xml:space="preserve"> algo </w:t>
      </w:r>
      <w:r w:rsidR="00CF0E53">
        <w:t>semelhante</w:t>
      </w:r>
      <w:r w:rsidR="006B26F1">
        <w:t>. Ou seja</w:t>
      </w:r>
      <w:r w:rsidR="00ED3C34">
        <w:t>,</w:t>
      </w:r>
      <w:r w:rsidR="006B26F1">
        <w:t xml:space="preserve"> é necessário pois além do conhecimento obtido, evita retrabalho caso</w:t>
      </w:r>
      <w:r w:rsidR="00ED3C34">
        <w:t xml:space="preserve"> se encontre</w:t>
      </w:r>
      <w:r w:rsidR="006B26F1">
        <w:t xml:space="preserve"> uma solução semelhante a solução</w:t>
      </w:r>
      <w:r w:rsidR="00ED3C34">
        <w:t xml:space="preserve"> proposta</w:t>
      </w:r>
      <w:r w:rsidR="004A2AEB">
        <w:t xml:space="preserve"> pelo pesquisador,</w:t>
      </w:r>
      <w:del w:id="152" w:author="Ryan Lemos" w:date="2018-11-05T21:04:00Z">
        <w:r w:rsidR="004A2AEB" w:rsidDel="00A92858">
          <w:delText xml:space="preserve"> assim</w:delText>
        </w:r>
      </w:del>
      <w:r w:rsidR="004A2AEB">
        <w:t xml:space="preserve"> só se baseia ou</w:t>
      </w:r>
      <w:r w:rsidR="00E80E7B">
        <w:t xml:space="preserve"> se</w:t>
      </w:r>
      <w:r w:rsidR="004A2AEB">
        <w:t xml:space="preserve"> modifica a ideia de pesquisa proposta.</w:t>
      </w:r>
      <w:r w:rsidR="006A7E46">
        <w:t xml:space="preserve"> Como afirma Marconi e Lakatos </w:t>
      </w:r>
      <w:sdt>
        <w:sdtPr>
          <w:id w:val="-1522307725"/>
          <w:citation/>
        </w:sdtPr>
        <w:sdtContent>
          <w:r w:rsidR="006A7E46">
            <w:fldChar w:fldCharType="begin"/>
          </w:r>
          <w:r w:rsidR="006A7E46">
            <w:instrText xml:space="preserve">CITATION Mar03 \n  \t  \l 1046 </w:instrText>
          </w:r>
          <w:r w:rsidR="006A7E46">
            <w:fldChar w:fldCharType="separate"/>
          </w:r>
          <w:r w:rsidR="00752E3D">
            <w:rPr>
              <w:noProof/>
            </w:rPr>
            <w:t>(2003)</w:t>
          </w:r>
          <w:r w:rsidR="006A7E46">
            <w:fldChar w:fldCharType="end"/>
          </w:r>
        </w:sdtContent>
      </w:sdt>
      <w:r w:rsidR="006A7E46">
        <w:t xml:space="preserve"> a pesquisa bibliográfica também pode servir para a constatação de uma ideia nova, já que consultando</w:t>
      </w:r>
      <w:r w:rsidR="00B92B4E">
        <w:t xml:space="preserve">-se de materiais pode-se verificar ou não a existência de uma solução semelhante </w:t>
      </w:r>
      <w:r w:rsidR="00846BB1">
        <w:t>à</w:t>
      </w:r>
      <w:r w:rsidR="00B92B4E">
        <w:t xml:space="preserve"> proposta pelo pesquisador.</w:t>
      </w:r>
    </w:p>
    <w:p w14:paraId="1E5CB750" w14:textId="7192680C" w:rsidR="00627B70" w:rsidRDefault="001A2D1A" w:rsidP="00D06B75">
      <w:r>
        <w:t>Gil</w:t>
      </w:r>
      <w:r w:rsidR="00964252" w:rsidRPr="00964252">
        <w:t xml:space="preserve"> </w:t>
      </w:r>
      <w:sdt>
        <w:sdtPr>
          <w:id w:val="-449866556"/>
          <w:citation/>
        </w:sdtPr>
        <w:sdtContent>
          <w:r w:rsidR="00964252">
            <w:fldChar w:fldCharType="begin"/>
          </w:r>
          <w:r w:rsidR="00964252">
            <w:instrText xml:space="preserve">CITATION Gil02 \p 45 \n  \t  \l 1046 </w:instrText>
          </w:r>
          <w:r w:rsidR="00964252">
            <w:fldChar w:fldCharType="separate"/>
          </w:r>
          <w:r w:rsidR="00752E3D">
            <w:rPr>
              <w:noProof/>
            </w:rPr>
            <w:t>(2002, p. 45)</w:t>
          </w:r>
          <w:r w:rsidR="00964252">
            <w:fldChar w:fldCharType="end"/>
          </w:r>
        </w:sdtContent>
      </w:sdt>
      <w:r w:rsidR="005F7938">
        <w:t xml:space="preserve"> apresenta</w:t>
      </w:r>
      <w:r w:rsidR="00846BB1">
        <w:t xml:space="preserve"> como sendo a principal vantagem</w:t>
      </w:r>
      <w:r w:rsidR="00E22135">
        <w:t xml:space="preserve"> da pesquisa bibliográfica</w:t>
      </w:r>
      <w:r w:rsidR="00846BB1">
        <w:t xml:space="preserve"> o fato de que e</w:t>
      </w:r>
      <w:r w:rsidR="00A53868">
        <w:t>l</w:t>
      </w:r>
      <w:r w:rsidR="00846BB1">
        <w:t>a permite</w:t>
      </w:r>
      <w:r w:rsidR="00A53868">
        <w:t xml:space="preserve"> “[...] ao investigador a cobertura de uma gama de fenômenos muito mais ampla do que aquela que poderia pesquisar diretamente</w:t>
      </w:r>
      <w:r w:rsidR="00964252">
        <w:t xml:space="preserve">”. </w:t>
      </w:r>
      <w:r w:rsidR="008A760D">
        <w:t xml:space="preserve">Porém Gil </w:t>
      </w:r>
      <w:sdt>
        <w:sdtPr>
          <w:id w:val="992530948"/>
          <w:citation/>
        </w:sdtPr>
        <w:sdtContent>
          <w:r w:rsidR="008A760D">
            <w:fldChar w:fldCharType="begin"/>
          </w:r>
          <w:r w:rsidR="009C7E85">
            <w:instrText xml:space="preserve">CITATION Gil02 \n  \t  \l 1046 </w:instrText>
          </w:r>
          <w:r w:rsidR="008A760D">
            <w:fldChar w:fldCharType="separate"/>
          </w:r>
          <w:r w:rsidR="00752E3D">
            <w:rPr>
              <w:noProof/>
            </w:rPr>
            <w:t>(2002)</w:t>
          </w:r>
          <w:r w:rsidR="008A760D">
            <w:fldChar w:fldCharType="end"/>
          </w:r>
        </w:sdtContent>
      </w:sdt>
      <w:r w:rsidR="008A760D">
        <w:t xml:space="preserve"> afirma que em contrapartida</w:t>
      </w:r>
      <w:r w:rsidR="000F52B5">
        <w:t xml:space="preserve"> essa vantage</w:t>
      </w:r>
      <w:r w:rsidR="009C7E85">
        <w:t>m</w:t>
      </w:r>
      <w:r w:rsidR="000F52B5">
        <w:t xml:space="preserve"> </w:t>
      </w:r>
      <w:r w:rsidR="009C7E85">
        <w:t xml:space="preserve">pode diminuir a qualidade final da pesquisa, pois </w:t>
      </w:r>
      <w:r w:rsidR="007B05F6">
        <w:t xml:space="preserve">podem apresentar informações erradas ou equivocadas </w:t>
      </w:r>
      <w:r w:rsidR="00A87119">
        <w:t>e</w:t>
      </w:r>
      <w:r w:rsidR="007B05F6">
        <w:t xml:space="preserve"> que</w:t>
      </w:r>
      <w:r w:rsidR="00A87119">
        <w:t xml:space="preserve"> podem levar o pesquisador a cometer os mesmos erros apresentados</w:t>
      </w:r>
      <w:r w:rsidR="007E3B43">
        <w:t xml:space="preserve"> nas fontes bibliográficas. Portanto é necessário que se filtre</w:t>
      </w:r>
      <w:r w:rsidR="00627B70">
        <w:t xml:space="preserve"> e identifique a fonte de pesquisa e quanto a veracidade das informações dispostas.</w:t>
      </w:r>
    </w:p>
    <w:p w14:paraId="51E92B69" w14:textId="38A64C51" w:rsidR="00D87793" w:rsidRDefault="00627B70" w:rsidP="00D06B75">
      <w:r>
        <w:t xml:space="preserve">Para a pesquisa bibliográfica deste trabalho, pretende-se fazer uso de </w:t>
      </w:r>
      <w:r w:rsidR="008E3183">
        <w:t>livros, artigos, a</w:t>
      </w:r>
      <w:r w:rsidR="004312B8">
        <w:t>postilas e periódicos, sejam eles em</w:t>
      </w:r>
      <w:r w:rsidR="00482E33">
        <w:t xml:space="preserve"> meio digital (dispostos na </w:t>
      </w:r>
      <w:r w:rsidR="00482E33" w:rsidRPr="00063EEB">
        <w:rPr>
          <w:i/>
        </w:rPr>
        <w:t>web</w:t>
      </w:r>
      <w:r w:rsidR="00482E33" w:rsidRPr="00063EEB">
        <w:t>)</w:t>
      </w:r>
      <w:r w:rsidR="00482E33">
        <w:t>, ou o material físico</w:t>
      </w:r>
      <w:r w:rsidR="00D26A27">
        <w:t>.</w:t>
      </w:r>
      <w:r w:rsidR="004312B8">
        <w:t xml:space="preserve"> </w:t>
      </w:r>
    </w:p>
    <w:p w14:paraId="3CC3ED23" w14:textId="77777777" w:rsidR="00D06B75" w:rsidRPr="00F8198B" w:rsidRDefault="00D06B75" w:rsidP="00063EEB"/>
    <w:p w14:paraId="130260B9" w14:textId="46341FB8" w:rsidR="005873D5" w:rsidRDefault="005873D5" w:rsidP="005873D5">
      <w:pPr>
        <w:pStyle w:val="Ttulo3"/>
      </w:pPr>
      <w:bookmarkStart w:id="153" w:name="_Toc466488452"/>
      <w:bookmarkStart w:id="154" w:name="_Toc528694978"/>
      <w:r w:rsidRPr="005873D5">
        <w:t>Observação</w:t>
      </w:r>
      <w:bookmarkEnd w:id="153"/>
      <w:bookmarkEnd w:id="154"/>
    </w:p>
    <w:p w14:paraId="58B1A964" w14:textId="0367C135" w:rsidR="001700C2" w:rsidRDefault="001700C2" w:rsidP="001700C2"/>
    <w:p w14:paraId="3E6BB9F0" w14:textId="43ECA9B5" w:rsidR="001700C2" w:rsidRDefault="002424A1" w:rsidP="001700C2">
      <w:r>
        <w:t>A observação pode ser entendida como uma “[...] técnica de coleta de dados para conseguir informações e utiliza os sentidos na obtenção de determinados aspectos da realidade”</w:t>
      </w:r>
      <w:sdt>
        <w:sdtPr>
          <w:id w:val="1413272911"/>
          <w:citation/>
        </w:sdtPr>
        <w:sdtContent>
          <w:r w:rsidR="00657D9D">
            <w:fldChar w:fldCharType="begin"/>
          </w:r>
          <w:r w:rsidR="00657D9D">
            <w:instrText xml:space="preserve">CITATION Mar03 \p 190 \l 1046 </w:instrText>
          </w:r>
          <w:r w:rsidR="00657D9D">
            <w:fldChar w:fldCharType="separate"/>
          </w:r>
          <w:r w:rsidR="00752E3D">
            <w:rPr>
              <w:noProof/>
            </w:rPr>
            <w:t xml:space="preserve"> (MARCONI; LAKATOS, 2003, p. 190)</w:t>
          </w:r>
          <w:r w:rsidR="00657D9D">
            <w:fldChar w:fldCharType="end"/>
          </w:r>
        </w:sdtContent>
      </w:sdt>
      <w:r>
        <w:t>.</w:t>
      </w:r>
      <w:r w:rsidR="00F06680">
        <w:t xml:space="preserve"> </w:t>
      </w:r>
      <w:r w:rsidR="004B6856">
        <w:t>Assim o pesquisador é capaz de adquirir dados e informações acerca de algo</w:t>
      </w:r>
      <w:ins w:id="155" w:author="Ryan Lemos" w:date="2018-11-05T21:05:00Z">
        <w:r w:rsidR="00A92858">
          <w:t>,</w:t>
        </w:r>
      </w:ins>
      <w:r w:rsidR="004B6856">
        <w:t xml:space="preserve"> </w:t>
      </w:r>
      <w:r w:rsidR="001B4094">
        <w:t>analisando a maneira que é feito, como por exemplo observando um determinado processo de uma organização para fazer a sua modelagem</w:t>
      </w:r>
      <w:r w:rsidR="00B47252">
        <w:t>.</w:t>
      </w:r>
    </w:p>
    <w:p w14:paraId="509ADA93" w14:textId="0130457F" w:rsidR="002D1E6C" w:rsidRDefault="002D1E6C" w:rsidP="001700C2">
      <w:r>
        <w:t>Marconi e Lakatos</w:t>
      </w:r>
      <w:sdt>
        <w:sdtPr>
          <w:id w:val="1618790160"/>
          <w:citation/>
        </w:sdtPr>
        <w:sdtContent>
          <w:r w:rsidR="008514BF">
            <w:fldChar w:fldCharType="begin"/>
          </w:r>
          <w:r w:rsidR="008514BF">
            <w:instrText xml:space="preserve">CITATION Mar03 \n  \t  \l 1046 </w:instrText>
          </w:r>
          <w:r w:rsidR="008514BF">
            <w:fldChar w:fldCharType="separate"/>
          </w:r>
          <w:r w:rsidR="00752E3D">
            <w:rPr>
              <w:noProof/>
            </w:rPr>
            <w:t xml:space="preserve"> (2003)</w:t>
          </w:r>
          <w:r w:rsidR="008514BF">
            <w:fldChar w:fldCharType="end"/>
          </w:r>
        </w:sdtContent>
      </w:sdt>
      <w:r>
        <w:t xml:space="preserve"> citam algumas vantagens e limitações da observação</w:t>
      </w:r>
      <w:r w:rsidR="001F0729">
        <w:t>,</w:t>
      </w:r>
      <w:r w:rsidR="008514BF">
        <w:t xml:space="preserve"> </w:t>
      </w:r>
      <w:r w:rsidR="001F0729">
        <w:t>d</w:t>
      </w:r>
      <w:r w:rsidR="008514BF">
        <w:t>e</w:t>
      </w:r>
      <w:r w:rsidR="001F0729">
        <w:t xml:space="preserve">ntre as vantagens há o fato de possibilitar de maneira satisfatória </w:t>
      </w:r>
      <w:r w:rsidR="00C33DBD">
        <w:t>o estudo de uma ampla gama de fenômenos (como o exemplo do processo)</w:t>
      </w:r>
      <w:r w:rsidR="00102687">
        <w:t>, exigir menos esforço do observador se comparada a outras técnicas</w:t>
      </w:r>
      <w:r w:rsidR="00D13FC7">
        <w:t xml:space="preserve">, permitir </w:t>
      </w:r>
      <w:r w:rsidR="00FD44EA">
        <w:t>que se adquira informações através da observação comportamental</w:t>
      </w:r>
      <w:r w:rsidR="006130CA">
        <w:t xml:space="preserve"> de atitudes típicas. Dentre as limitações</w:t>
      </w:r>
      <w:r w:rsidR="00EC36CF">
        <w:t xml:space="preserve">, essa técnica pode levar </w:t>
      </w:r>
      <w:r w:rsidR="0043531F">
        <w:t>o observador a ser influenciado pelo observado, criando no observador</w:t>
      </w:r>
      <w:r w:rsidR="00CE5CA1">
        <w:t xml:space="preserve"> impressões favoráveis ou não. Há também como limitação o fato de que fatores inesperados po</w:t>
      </w:r>
      <w:r w:rsidR="002474B1">
        <w:t>derem influenciar e até atrapalhar o processo de observa</w:t>
      </w:r>
      <w:r w:rsidR="00C845ED">
        <w:t>ção do pesquisador.</w:t>
      </w:r>
    </w:p>
    <w:p w14:paraId="24554789" w14:textId="24C842E7" w:rsidR="00C845ED" w:rsidRDefault="00C845ED" w:rsidP="001700C2">
      <w:r>
        <w:t>A observação neste trabalho será utilizada principalmente para se conhecer o</w:t>
      </w:r>
      <w:r w:rsidR="00C6586F">
        <w:t>s</w:t>
      </w:r>
      <w:r>
        <w:t xml:space="preserve"> processo</w:t>
      </w:r>
      <w:r w:rsidR="00C6586F">
        <w:t>s a qual a escola escolhida est</w:t>
      </w:r>
      <w:r w:rsidR="00F270DB">
        <w:t xml:space="preserve">á submetida. </w:t>
      </w:r>
      <w:r w:rsidR="00406AB2">
        <w:t>Acredita-se então que a observação irá c</w:t>
      </w:r>
      <w:r w:rsidR="00F270DB">
        <w:t>olabora</w:t>
      </w:r>
      <w:r w:rsidR="00406AB2">
        <w:t>r</w:t>
      </w:r>
      <w:r w:rsidR="00F270DB">
        <w:t xml:space="preserve"> no processo de modelagem e melhor</w:t>
      </w:r>
      <w:r w:rsidR="00406AB2">
        <w:t>ia</w:t>
      </w:r>
      <w:r w:rsidR="00F270DB">
        <w:t xml:space="preserve"> dos processos.</w:t>
      </w:r>
      <w:r>
        <w:t xml:space="preserve"> </w:t>
      </w:r>
    </w:p>
    <w:p w14:paraId="7939BDAC" w14:textId="77777777" w:rsidR="001700C2" w:rsidRPr="00F8198B" w:rsidRDefault="001700C2" w:rsidP="00063EEB"/>
    <w:p w14:paraId="7937EB7B" w14:textId="57C2872A" w:rsidR="005873D5" w:rsidRDefault="005873D5" w:rsidP="005873D5">
      <w:pPr>
        <w:pStyle w:val="Ttulo3"/>
      </w:pPr>
      <w:bookmarkStart w:id="156" w:name="_Toc466488453"/>
      <w:bookmarkStart w:id="157" w:name="_Toc528694979"/>
      <w:r w:rsidRPr="005873D5">
        <w:t>Entrevista</w:t>
      </w:r>
      <w:bookmarkEnd w:id="156"/>
      <w:bookmarkEnd w:id="157"/>
    </w:p>
    <w:p w14:paraId="5CC836FD" w14:textId="54C0E38A" w:rsidR="001700C2" w:rsidRDefault="001700C2" w:rsidP="001700C2"/>
    <w:p w14:paraId="06E618E7" w14:textId="3FC4B082" w:rsidR="001700C2" w:rsidRDefault="00F058F6" w:rsidP="001700C2">
      <w:r>
        <w:t>A entrevista pode ser entendida como “</w:t>
      </w:r>
      <w:r w:rsidR="00AD536D">
        <w:t>um encontro entre duas pessoas, a fim</w:t>
      </w:r>
      <w:r w:rsidR="003F219C">
        <w:t xml:space="preserve"> de que uma delas obtenha informações a respeito de um determinado assunto, mediante uma conversação de natureza profissional”</w:t>
      </w:r>
      <w:sdt>
        <w:sdtPr>
          <w:id w:val="-813645718"/>
          <w:citation/>
        </w:sdtPr>
        <w:sdtContent>
          <w:r w:rsidR="003F219C">
            <w:fldChar w:fldCharType="begin"/>
          </w:r>
          <w:r w:rsidR="003F219C">
            <w:instrText xml:space="preserve">CITATION Mar03 \p 195 \l 1046 </w:instrText>
          </w:r>
          <w:r w:rsidR="003F219C">
            <w:fldChar w:fldCharType="separate"/>
          </w:r>
          <w:r w:rsidR="00752E3D">
            <w:rPr>
              <w:noProof/>
            </w:rPr>
            <w:t xml:space="preserve"> (MARCONI; LAKATOS, 2003, p. 195)</w:t>
          </w:r>
          <w:r w:rsidR="003F219C">
            <w:fldChar w:fldCharType="end"/>
          </w:r>
        </w:sdtContent>
      </w:sdt>
      <w:r w:rsidR="003F219C">
        <w:t>.</w:t>
      </w:r>
      <w:r w:rsidR="00904D38">
        <w:t xml:space="preserve"> O intuito dessa pesquisa é que</w:t>
      </w:r>
      <w:r w:rsidR="009858FE">
        <w:t xml:space="preserve"> o pesquisador possa retirar informações necessárias</w:t>
      </w:r>
      <w:r w:rsidR="008C12E1">
        <w:t xml:space="preserve"> sobre um determinado assunto ou competência</w:t>
      </w:r>
      <w:r w:rsidR="009858FE">
        <w:t xml:space="preserve"> por meio de uma conversa direta e contato face-a-face</w:t>
      </w:r>
      <w:r w:rsidR="008C12E1">
        <w:t xml:space="preserve"> com outra pessoa</w:t>
      </w:r>
      <w:r w:rsidR="009858FE">
        <w:t>.</w:t>
      </w:r>
      <w:r w:rsidR="006C3EB5">
        <w:t xml:space="preserve"> </w:t>
      </w:r>
    </w:p>
    <w:p w14:paraId="064B7929" w14:textId="2A967ED2" w:rsidR="00007D72" w:rsidRDefault="00DC2E54" w:rsidP="001700C2">
      <w:r>
        <w:lastRenderedPageBreak/>
        <w:t>Marconi e Lakatos</w:t>
      </w:r>
      <w:r w:rsidR="00247D7C">
        <w:t xml:space="preserve"> </w:t>
      </w:r>
      <w:r w:rsidR="00247D7C">
        <w:rPr>
          <w:noProof/>
        </w:rPr>
        <w:t>(2003)</w:t>
      </w:r>
      <w:r>
        <w:t xml:space="preserve"> afirmam que uma entrevista pode ser classificada em</w:t>
      </w:r>
      <w:r w:rsidR="001C74DF">
        <w:t xml:space="preserve"> três tipos: Padronizada ou Estruturada, </w:t>
      </w:r>
      <w:r w:rsidR="00FB50D2">
        <w:t xml:space="preserve">não </w:t>
      </w:r>
      <w:r w:rsidR="001C74DF">
        <w:t>padronizada ou não-estruturada</w:t>
      </w:r>
      <w:r w:rsidR="00D84DFA">
        <w:t xml:space="preserve"> e Painel.</w:t>
      </w:r>
      <w:r w:rsidR="00702D32">
        <w:t xml:space="preserve"> Segundo Marconi e Lakatos </w:t>
      </w:r>
      <w:r w:rsidR="00702D32">
        <w:rPr>
          <w:noProof/>
        </w:rPr>
        <w:t>(2003)</w:t>
      </w:r>
      <w:r w:rsidR="00D84DFA">
        <w:t xml:space="preserve"> </w:t>
      </w:r>
      <w:r w:rsidR="00702D32">
        <w:t>u</w:t>
      </w:r>
      <w:r w:rsidR="00D84DFA">
        <w:t xml:space="preserve">ma entrevista estruturada </w:t>
      </w:r>
      <w:r w:rsidR="00574FAB">
        <w:t>é</w:t>
      </w:r>
      <w:r w:rsidR="007502A9">
        <w:t xml:space="preserve"> uma entrevista a qual se tem um roteiro</w:t>
      </w:r>
      <w:r w:rsidR="00F42676">
        <w:t xml:space="preserve"> com perguntas</w:t>
      </w:r>
      <w:r w:rsidR="00C65005">
        <w:t xml:space="preserve"> </w:t>
      </w:r>
      <w:r w:rsidR="00731834">
        <w:t>pr</w:t>
      </w:r>
      <w:r w:rsidR="00E0253B">
        <w:t>e</w:t>
      </w:r>
      <w:r w:rsidR="00731834">
        <w:t>determinadas</w:t>
      </w:r>
      <w:r w:rsidR="007502A9">
        <w:t xml:space="preserve"> e esse roteiro deve ser seguido</w:t>
      </w:r>
      <w:r w:rsidR="00731834">
        <w:t>.</w:t>
      </w:r>
      <w:r w:rsidR="00643274">
        <w:t xml:space="preserve"> Já a entrevista não estruturada</w:t>
      </w:r>
      <w:r w:rsidR="004C2D5D">
        <w:t xml:space="preserve"> é aquela que apresenta maior liberdade acerca do rumo da entrevista</w:t>
      </w:r>
      <w:r w:rsidR="00B70593">
        <w:t>.</w:t>
      </w:r>
      <w:r w:rsidR="001E6C85">
        <w:t xml:space="preserve"> A entrevista em painel por sua vez se trata </w:t>
      </w:r>
      <w:r w:rsidR="000A7452">
        <w:t>de uma entrevista em que se contenha repetição de perguntas em períodos curtos de tempo</w:t>
      </w:r>
      <w:r w:rsidR="00EC1FDE">
        <w:t xml:space="preserve">, isso se </w:t>
      </w:r>
      <w:r w:rsidR="001B23F4">
        <w:t>dá, pois,</w:t>
      </w:r>
      <w:r w:rsidR="00EC1FDE">
        <w:t xml:space="preserve"> esse tipo de entrevista é </w:t>
      </w:r>
      <w:r w:rsidR="00406AB2">
        <w:t>utilizado</w:t>
      </w:r>
      <w:r w:rsidR="00EC1FDE">
        <w:t xml:space="preserve"> para </w:t>
      </w:r>
      <w:r w:rsidR="00A70DA8">
        <w:t>estudo da evolução e mudança de opiniões</w:t>
      </w:r>
      <w:r w:rsidR="00301625">
        <w:t xml:space="preserve"> em pequenos espaços de tempo</w:t>
      </w:r>
      <w:ins w:id="158" w:author="Ryan Lemos" w:date="2018-11-05T21:07:00Z">
        <w:r w:rsidR="00A92858">
          <w:t xml:space="preserve"> </w:t>
        </w:r>
      </w:ins>
      <w:customXmlInsRangeStart w:id="159" w:author="Ryan Lemos" w:date="2018-11-05T21:07:00Z"/>
      <w:sdt>
        <w:sdtPr>
          <w:id w:val="-483776440"/>
          <w:citation/>
        </w:sdtPr>
        <w:sdtContent>
          <w:customXmlInsRangeEnd w:id="159"/>
          <w:ins w:id="160" w:author="Ryan Lemos" w:date="2018-11-05T21:07:00Z">
            <w:r w:rsidR="00A92858">
              <w:fldChar w:fldCharType="begin"/>
            </w:r>
            <w:r w:rsidR="00A92858">
              <w:instrText xml:space="preserve">CITATION Mar03 \l 1046 </w:instrText>
            </w:r>
            <w:r w:rsidR="00A92858">
              <w:fldChar w:fldCharType="separate"/>
            </w:r>
            <w:r w:rsidR="00A92858">
              <w:rPr>
                <w:noProof/>
              </w:rPr>
              <w:t>(MARCONI; LAKATOS, 2003)</w:t>
            </w:r>
            <w:r w:rsidR="00A92858">
              <w:fldChar w:fldCharType="end"/>
            </w:r>
          </w:ins>
          <w:customXmlInsRangeStart w:id="161" w:author="Ryan Lemos" w:date="2018-11-05T21:07:00Z"/>
        </w:sdtContent>
      </w:sdt>
      <w:customXmlInsRangeEnd w:id="161"/>
      <w:r w:rsidR="00007D72">
        <w:t>.</w:t>
      </w:r>
    </w:p>
    <w:p w14:paraId="3E736CEA" w14:textId="5895F030" w:rsidR="00F8198B" w:rsidRDefault="001B23F4">
      <w:pPr>
        <w:rPr>
          <w:noProof/>
        </w:rPr>
      </w:pPr>
      <w:r>
        <w:t xml:space="preserve">De </w:t>
      </w:r>
      <w:r w:rsidR="00416ACC">
        <w:t>acordo com Marconi e Lakatos</w:t>
      </w:r>
      <w:r w:rsidR="00075558">
        <w:t xml:space="preserve"> </w:t>
      </w:r>
      <w:r w:rsidR="00075558">
        <w:rPr>
          <w:noProof/>
        </w:rPr>
        <w:t>(2003)</w:t>
      </w:r>
      <w:r w:rsidR="001119F8">
        <w:rPr>
          <w:noProof/>
        </w:rPr>
        <w:t xml:space="preserve">, </w:t>
      </w:r>
      <w:r w:rsidR="00BC6DE8">
        <w:rPr>
          <w:noProof/>
        </w:rPr>
        <w:t xml:space="preserve">essa técnica tem como vantagens: poder ser </w:t>
      </w:r>
      <w:r w:rsidR="000A5A15">
        <w:rPr>
          <w:noProof/>
        </w:rPr>
        <w:t xml:space="preserve">utilizada em todos os nichos da população, </w:t>
      </w:r>
      <w:r w:rsidR="00D93319">
        <w:rPr>
          <w:noProof/>
        </w:rPr>
        <w:t xml:space="preserve">obtenção de dados que não podem ser encontrados em fontes como documentos mas que são </w:t>
      </w:r>
      <w:r w:rsidR="00AC02C6">
        <w:rPr>
          <w:noProof/>
        </w:rPr>
        <w:t>de relevância para o trabalho</w:t>
      </w:r>
      <w:r w:rsidR="00D222B9">
        <w:rPr>
          <w:noProof/>
        </w:rPr>
        <w:t>, entre outras</w:t>
      </w:r>
      <w:r w:rsidR="00D6032E">
        <w:rPr>
          <w:noProof/>
        </w:rPr>
        <w:t xml:space="preserve">. Dentre as limitações dessa técnica tem-se o fato </w:t>
      </w:r>
      <w:r w:rsidR="00A91B39">
        <w:rPr>
          <w:noProof/>
        </w:rPr>
        <w:t>de poder haver dificuldade de expressão e comunicação</w:t>
      </w:r>
      <w:r w:rsidR="00D222B9">
        <w:rPr>
          <w:noProof/>
        </w:rPr>
        <w:t>, possibilidade de influência do entrevistador para as respostas do entrevistado</w:t>
      </w:r>
      <w:r w:rsidR="003F5CF2">
        <w:rPr>
          <w:noProof/>
        </w:rPr>
        <w:t xml:space="preserve">, </w:t>
      </w:r>
      <w:r w:rsidR="005C6A6B">
        <w:rPr>
          <w:noProof/>
        </w:rPr>
        <w:t>além de que pode ser demorada e dificil de se fazer, entre outras limitações</w:t>
      </w:r>
      <w:ins w:id="162" w:author="Ryan Lemos" w:date="2018-11-05T21:08:00Z">
        <w:r w:rsidR="00A92858">
          <w:rPr>
            <w:noProof/>
          </w:rPr>
          <w:t xml:space="preserve"> </w:t>
        </w:r>
      </w:ins>
      <w:customXmlInsRangeStart w:id="163" w:author="Ryan Lemos" w:date="2018-11-05T21:08:00Z"/>
      <w:sdt>
        <w:sdtPr>
          <w:id w:val="-2023609522"/>
          <w:citation/>
        </w:sdtPr>
        <w:sdtContent>
          <w:customXmlInsRangeEnd w:id="163"/>
          <w:ins w:id="164" w:author="Ryan Lemos" w:date="2018-11-05T21:08:00Z">
            <w:r w:rsidR="00A92858">
              <w:fldChar w:fldCharType="begin"/>
            </w:r>
            <w:r w:rsidR="00A92858">
              <w:instrText xml:space="preserve">CITATION Mar03 \l 1046 </w:instrText>
            </w:r>
            <w:r w:rsidR="00A92858">
              <w:fldChar w:fldCharType="separate"/>
            </w:r>
            <w:r w:rsidR="00A92858">
              <w:rPr>
                <w:noProof/>
              </w:rPr>
              <w:t>(MARCONI; LAKATOS, 2003)</w:t>
            </w:r>
            <w:r w:rsidR="00A92858">
              <w:fldChar w:fldCharType="end"/>
            </w:r>
          </w:ins>
          <w:customXmlInsRangeStart w:id="165" w:author="Ryan Lemos" w:date="2018-11-05T21:08:00Z"/>
        </w:sdtContent>
      </w:sdt>
      <w:customXmlInsRangeEnd w:id="165"/>
      <w:r w:rsidR="005C6A6B">
        <w:rPr>
          <w:noProof/>
        </w:rPr>
        <w:t>.</w:t>
      </w:r>
    </w:p>
    <w:p w14:paraId="10712BE0" w14:textId="5944D272" w:rsidR="00DC2E54" w:rsidRDefault="00F8198B">
      <w:r>
        <w:rPr>
          <w:noProof/>
        </w:rPr>
        <w:t xml:space="preserve">A técnica de entrevista será utilizada neste trabalho pois </w:t>
      </w:r>
      <w:r w:rsidR="00406AB2">
        <w:rPr>
          <w:noProof/>
        </w:rPr>
        <w:t>pensa</w:t>
      </w:r>
      <w:r>
        <w:rPr>
          <w:noProof/>
        </w:rPr>
        <w:t xml:space="preserve">-se que assim se possa conhecer melhor algumas características da escola </w:t>
      </w:r>
      <w:r w:rsidR="00406AB2">
        <w:rPr>
          <w:noProof/>
        </w:rPr>
        <w:t>ILC</w:t>
      </w:r>
      <w:r>
        <w:rPr>
          <w:noProof/>
        </w:rPr>
        <w:t xml:space="preserve">, além de conhecer os clientes mais a fundo. Será utilizada neste trabalho a entrevista não-estruturada, porque </w:t>
      </w:r>
      <w:r w:rsidR="00AB5E8B">
        <w:rPr>
          <w:noProof/>
        </w:rPr>
        <w:t>ela</w:t>
      </w:r>
      <w:r>
        <w:rPr>
          <w:noProof/>
        </w:rPr>
        <w:t xml:space="preserve"> é uma entrevista com mais liberdade, semelhante a uma conversa informal</w:t>
      </w:r>
      <w:r w:rsidR="00406AB2">
        <w:rPr>
          <w:noProof/>
        </w:rPr>
        <w:t xml:space="preserve"> e pensa-se que assim </w:t>
      </w:r>
      <w:r>
        <w:rPr>
          <w:noProof/>
        </w:rPr>
        <w:t>os clientes (</w:t>
      </w:r>
      <w:r w:rsidR="00AB5E8B">
        <w:rPr>
          <w:noProof/>
        </w:rPr>
        <w:t>no caso os administradores da escola) possam ficar mais a vontade para responder as perguntas.</w:t>
      </w:r>
    </w:p>
    <w:p w14:paraId="7B79D371" w14:textId="77777777" w:rsidR="001700C2" w:rsidRPr="00F8198B" w:rsidRDefault="001700C2" w:rsidP="00063EEB"/>
    <w:p w14:paraId="077A4F7C" w14:textId="637285FC" w:rsidR="005873D5" w:rsidRDefault="005873D5">
      <w:pPr>
        <w:pStyle w:val="Ttulo2"/>
      </w:pPr>
      <w:bookmarkStart w:id="166" w:name="_Toc466488454"/>
      <w:bookmarkStart w:id="167" w:name="_Toc528694980"/>
      <w:r w:rsidRPr="005873D5">
        <w:t>MÉTODOS</w:t>
      </w:r>
      <w:bookmarkEnd w:id="166"/>
      <w:bookmarkEnd w:id="167"/>
    </w:p>
    <w:p w14:paraId="3B8B0F5B" w14:textId="60D8E4BB" w:rsidR="00AB5E8B" w:rsidRDefault="00AB5E8B" w:rsidP="00AB5E8B"/>
    <w:p w14:paraId="12EDB7AE" w14:textId="66DAA8A0" w:rsidR="000B6E5D" w:rsidRDefault="008326B1" w:rsidP="00AB5E8B">
      <w:r>
        <w:t>Para o desenvolvimento do ambiente proposto, se</w:t>
      </w:r>
      <w:r w:rsidR="009716A9">
        <w:t xml:space="preserve">rá </w:t>
      </w:r>
      <w:r w:rsidR="00E0253B">
        <w:t>seguida a metodologia XP</w:t>
      </w:r>
      <w:r w:rsidR="009716A9">
        <w:t xml:space="preserve"> que é uma metodologia iterativa</w:t>
      </w:r>
      <w:r w:rsidR="00B116AB">
        <w:t xml:space="preserve"> e </w:t>
      </w:r>
      <w:r w:rsidR="00A761BD">
        <w:t>com o</w:t>
      </w:r>
      <w:r w:rsidR="00B116AB">
        <w:t xml:space="preserve"> desenvolvimento</w:t>
      </w:r>
      <w:r w:rsidR="00A761BD">
        <w:t xml:space="preserve"> </w:t>
      </w:r>
      <w:r w:rsidR="00B116AB">
        <w:t xml:space="preserve">dividido em </w:t>
      </w:r>
      <w:r w:rsidR="00B116AB" w:rsidRPr="00063EEB">
        <w:rPr>
          <w:i/>
        </w:rPr>
        <w:t>releases</w:t>
      </w:r>
      <w:r w:rsidR="00B116AB">
        <w:rPr>
          <w:i/>
        </w:rPr>
        <w:t xml:space="preserve"> </w:t>
      </w:r>
      <w:r w:rsidR="00B116AB">
        <w:t>(ou entregas constantes</w:t>
      </w:r>
      <w:r w:rsidR="00A761BD">
        <w:t xml:space="preserve"> </w:t>
      </w:r>
      <w:r>
        <w:t xml:space="preserve">como visto na subseção </w:t>
      </w:r>
      <w:r>
        <w:fldChar w:fldCharType="begin"/>
      </w:r>
      <w:r>
        <w:instrText xml:space="preserve"> REF _Ref527668666 \r \h </w:instrText>
      </w:r>
      <w:r>
        <w:fldChar w:fldCharType="separate"/>
      </w:r>
      <w:r>
        <w:t>5.2.3.5</w:t>
      </w:r>
      <w:r>
        <w:fldChar w:fldCharType="end"/>
      </w:r>
      <w:r>
        <w:t>)</w:t>
      </w:r>
      <w:r w:rsidR="009716A9">
        <w:t>.</w:t>
      </w:r>
      <w:r w:rsidR="00B116AB">
        <w:t xml:space="preserve"> Como o período </w:t>
      </w:r>
      <w:r w:rsidR="00A761BD">
        <w:t>de execução do trabalho será de janeiro a setembro de 2019, sendo um total de nove meses, decidiu-se utilizar para desenvolvimento</w:t>
      </w:r>
      <w:r w:rsidR="00406AB2">
        <w:t>,</w:t>
      </w:r>
      <w:r w:rsidR="00A761BD">
        <w:t xml:space="preserve"> </w:t>
      </w:r>
      <w:r w:rsidR="00E54C0C">
        <w:t>seis</w:t>
      </w:r>
      <w:r w:rsidR="00A761BD">
        <w:t xml:space="preserve"> desses nove meses. </w:t>
      </w:r>
      <w:r w:rsidR="00754BFB">
        <w:t>E c</w:t>
      </w:r>
      <w:r w:rsidR="00A761BD">
        <w:t xml:space="preserve">omo descrito no nono parágrafo da subseção </w:t>
      </w:r>
      <w:r w:rsidR="00A761BD">
        <w:fldChar w:fldCharType="begin"/>
      </w:r>
      <w:r w:rsidR="00A761BD">
        <w:instrText xml:space="preserve"> REF _Ref527668666 \r \h </w:instrText>
      </w:r>
      <w:r w:rsidR="00A761BD">
        <w:fldChar w:fldCharType="separate"/>
      </w:r>
      <w:r w:rsidR="00A761BD">
        <w:t>5.2.3.5</w:t>
      </w:r>
      <w:r w:rsidR="00A761BD">
        <w:fldChar w:fldCharType="end"/>
      </w:r>
      <w:r w:rsidR="00A761BD">
        <w:t xml:space="preserve">, os </w:t>
      </w:r>
      <w:r w:rsidR="00A761BD" w:rsidRPr="00063EEB">
        <w:rPr>
          <w:i/>
        </w:rPr>
        <w:t>releases</w:t>
      </w:r>
      <w:r w:rsidR="00A761BD">
        <w:t xml:space="preserve"> são divididos de dois em dois meses, totalizando então para o desenvolvimento </w:t>
      </w:r>
      <w:r w:rsidR="00E54C0C">
        <w:t>três</w:t>
      </w:r>
      <w:r w:rsidR="00A761BD">
        <w:t xml:space="preserve"> </w:t>
      </w:r>
      <w:r w:rsidR="00A761BD" w:rsidRPr="00063EEB">
        <w:rPr>
          <w:i/>
        </w:rPr>
        <w:t>releases</w:t>
      </w:r>
      <w:r w:rsidR="00A761BD">
        <w:t xml:space="preserve">. </w:t>
      </w:r>
    </w:p>
    <w:p w14:paraId="7BCBCF7E" w14:textId="18E1CB61" w:rsidR="00AB5E8B" w:rsidRPr="004B105B" w:rsidRDefault="00406AB2" w:rsidP="00AB5E8B">
      <w:r>
        <w:t>A</w:t>
      </w:r>
      <w:r w:rsidR="008326B1">
        <w:t xml:space="preserve"> etapa inicial será o planejamento </w:t>
      </w:r>
      <w:r w:rsidR="00B116AB">
        <w:t xml:space="preserve">e entrevistas ao cliente, para a coleta de estórias de usuário que serão utilizadas no primeiro </w:t>
      </w:r>
      <w:r w:rsidR="00B116AB" w:rsidRPr="00063EEB">
        <w:rPr>
          <w:i/>
        </w:rPr>
        <w:t>release</w:t>
      </w:r>
      <w:r w:rsidR="00A761BD">
        <w:t>. Com as estórias de usuários coletadas, partirá para a modelagem dos processos, bem como modelagem do banco de dados. Uma vez modelados e bem definidos os processos e</w:t>
      </w:r>
      <w:r w:rsidR="00754BFB">
        <w:t xml:space="preserve"> o</w:t>
      </w:r>
      <w:r w:rsidR="00A761BD">
        <w:t xml:space="preserve"> banco de dados, se iniciará o processo de </w:t>
      </w:r>
      <w:r w:rsidR="00A761BD">
        <w:lastRenderedPageBreak/>
        <w:t>desenvolvimento que será aliado com os testes</w:t>
      </w:r>
      <w:r w:rsidR="000B6E5D">
        <w:t xml:space="preserve"> a</w:t>
      </w:r>
      <w:r w:rsidR="0097794D">
        <w:t xml:space="preserve"> </w:t>
      </w:r>
      <w:r w:rsidR="000B6E5D">
        <w:t>fim de oferecer uma melhor qualidade no código final.</w:t>
      </w:r>
      <w:r w:rsidR="004B105B">
        <w:t xml:space="preserve"> Para validar as funcionalidades, bem como a retirada de possíveis dúvidas, o XP prega que o cliente deve estar presente no processo de desenvolvimento, portanto reuniões frequentes com o cliente serão feitas no decorrer do desenvolvimento para sanar possíveis dúvidas e validar funcionalidades implementadas</w:t>
      </w:r>
      <w:ins w:id="168" w:author="Ryan Lemos" w:date="2018-11-05T21:11:00Z">
        <w:r w:rsidR="00221A30">
          <w:t>, além de confeccionar o teste de aceitação, qu</w:t>
        </w:r>
      </w:ins>
      <w:ins w:id="169" w:author="Ryan Lemos" w:date="2018-11-05T21:12:00Z">
        <w:r w:rsidR="00221A30">
          <w:t>e se trata de um teste desenvolvido pelo cliente para validar uma estória</w:t>
        </w:r>
      </w:ins>
      <w:r w:rsidR="004B105B">
        <w:t xml:space="preserve">. Ao final do desenvolvimento do primeiro </w:t>
      </w:r>
      <w:r w:rsidR="004B105B" w:rsidRPr="00063EEB">
        <w:rPr>
          <w:i/>
        </w:rPr>
        <w:t>release</w:t>
      </w:r>
      <w:r w:rsidR="004B105B">
        <w:t xml:space="preserve"> pretende-se reunir com o cliente e entregar o que foi desenvolvido no primeiro </w:t>
      </w:r>
      <w:r w:rsidR="004B105B" w:rsidRPr="00063EEB">
        <w:rPr>
          <w:i/>
        </w:rPr>
        <w:t>release</w:t>
      </w:r>
      <w:r w:rsidR="004B105B">
        <w:t xml:space="preserve">. </w:t>
      </w:r>
    </w:p>
    <w:p w14:paraId="7CC7E3D6" w14:textId="1AC98A6E" w:rsidR="004C160B" w:rsidRDefault="0097794D" w:rsidP="00AB5E8B">
      <w:r>
        <w:t xml:space="preserve">Depois disso os processos citados </w:t>
      </w:r>
      <w:r w:rsidR="000B6E5D">
        <w:t>se repetirão ao longo de cada</w:t>
      </w:r>
      <w:r w:rsidR="00754BFB">
        <w:t xml:space="preserve"> um d</w:t>
      </w:r>
      <w:r w:rsidR="004C160B">
        <w:t>o</w:t>
      </w:r>
      <w:r w:rsidR="00754BFB">
        <w:t xml:space="preserve">s </w:t>
      </w:r>
      <w:r w:rsidR="00E54C0C">
        <w:t>três</w:t>
      </w:r>
      <w:r w:rsidR="000B6E5D">
        <w:t xml:space="preserve"> </w:t>
      </w:r>
      <w:r w:rsidR="004C160B" w:rsidRPr="00063EEB">
        <w:rPr>
          <w:i/>
        </w:rPr>
        <w:t>release</w:t>
      </w:r>
      <w:r w:rsidR="004C160B">
        <w:rPr>
          <w:i/>
        </w:rPr>
        <w:t>s</w:t>
      </w:r>
      <w:r w:rsidR="000B6E5D">
        <w:t>. Ao final d</w:t>
      </w:r>
      <w:r w:rsidR="004C160B">
        <w:t>o</w:t>
      </w:r>
      <w:r w:rsidR="000B6E5D">
        <w:t xml:space="preserve"> </w:t>
      </w:r>
      <w:r w:rsidR="00E54C0C">
        <w:t>terceiro</w:t>
      </w:r>
      <w:r w:rsidR="000B6E5D">
        <w:t xml:space="preserve"> </w:t>
      </w:r>
      <w:r w:rsidR="004C160B" w:rsidRPr="00063EEB">
        <w:rPr>
          <w:i/>
        </w:rPr>
        <w:t>release</w:t>
      </w:r>
      <w:r w:rsidR="000B6E5D">
        <w:t xml:space="preserve"> pretende-se disponibilizar o sistema completo para </w:t>
      </w:r>
      <w:del w:id="170" w:author="Ryan Lemos" w:date="2018-11-05T21:11:00Z">
        <w:r w:rsidR="000B6E5D" w:rsidDel="00221A30">
          <w:delText>testes de aceitação d</w:delText>
        </w:r>
      </w:del>
      <w:r w:rsidR="000B6E5D">
        <w:t>o cliente.</w:t>
      </w:r>
      <w:del w:id="171" w:author="Ryan Lemos" w:date="2018-11-05T21:11:00Z">
        <w:r w:rsidR="000B6E5D" w:rsidDel="00221A30">
          <w:delText xml:space="preserve"> Esses testes servirão para o cliente constatar e validar a completude das funcionalidades requisitadas, bem como testar o sistema como um todo.</w:delText>
        </w:r>
      </w:del>
      <w:r w:rsidR="004C160B">
        <w:t xml:space="preserve"> Caso necessite, correções serão feitas nessa etapa a fim de que se alcance o que foi requisitado.</w:t>
      </w:r>
    </w:p>
    <w:p w14:paraId="27C6D966" w14:textId="5892BE62" w:rsidR="000B6E5D" w:rsidRDefault="00967928" w:rsidP="00AB5E8B">
      <w:r>
        <w:t>Após o sistema ter sido entregue ao cliente, o processo de avaliação da metodologia XP será iniciado, e deve ser terminado em cerca de duas semanas. Ao final des</w:t>
      </w:r>
      <w:r w:rsidR="0097794D">
        <w:t>s</w:t>
      </w:r>
      <w:r>
        <w:t xml:space="preserve">e processo pretende-se entregar uma avaliação pessoal acerca do uso do XP, apresentando potenciais dificuldades bem como facilidades no uso dessa metodologia.  </w:t>
      </w:r>
      <w:r w:rsidR="004C160B">
        <w:t xml:space="preserve"> </w:t>
      </w:r>
    </w:p>
    <w:p w14:paraId="6B73ADB4" w14:textId="77777777" w:rsidR="005873D5" w:rsidRPr="0061287F" w:rsidRDefault="005873D5" w:rsidP="00063EEB"/>
    <w:p w14:paraId="156FB4C1" w14:textId="77777777" w:rsidR="00967928" w:rsidRDefault="00967928">
      <w:pPr>
        <w:sectPr w:rsidR="00967928" w:rsidSect="00C1350C">
          <w:headerReference w:type="default" r:id="rId47"/>
          <w:pgSz w:w="11906" w:h="16838"/>
          <w:pgMar w:top="1701" w:right="1134" w:bottom="1134" w:left="1701" w:header="1134" w:footer="567" w:gutter="0"/>
          <w:cols w:space="708"/>
          <w:docGrid w:linePitch="360"/>
        </w:sectPr>
      </w:pPr>
    </w:p>
    <w:p w14:paraId="6229C3EF" w14:textId="77777777" w:rsidR="00967928" w:rsidRDefault="00654EED" w:rsidP="009C33D3">
      <w:pPr>
        <w:pStyle w:val="Ttulo1"/>
      </w:pPr>
      <w:bookmarkStart w:id="172" w:name="_Ref528269296"/>
      <w:bookmarkStart w:id="173" w:name="_Toc528694981"/>
      <w:r>
        <w:lastRenderedPageBreak/>
        <w:t>Cronograma</w:t>
      </w:r>
      <w:bookmarkEnd w:id="172"/>
      <w:bookmarkEnd w:id="173"/>
    </w:p>
    <w:p w14:paraId="1BDC50E5" w14:textId="77777777" w:rsidR="00967928" w:rsidRDefault="00967928" w:rsidP="00967928"/>
    <w:tbl>
      <w:tblPr>
        <w:tblStyle w:val="Tabelacomgrade"/>
        <w:tblpPr w:leftFromText="141" w:rightFromText="141" w:vertAnchor="page" w:horzAnchor="margin" w:tblpY="2197"/>
        <w:tblW w:w="4810" w:type="pct"/>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A510A6" w:rsidRPr="00E376AE" w14:paraId="38CB3E25" w14:textId="77777777" w:rsidTr="00A510A6">
        <w:trPr>
          <w:trHeight w:val="305"/>
        </w:trPr>
        <w:tc>
          <w:tcPr>
            <w:tcW w:w="2233" w:type="pct"/>
            <w:gridSpan w:val="2"/>
            <w:vMerge w:val="restart"/>
            <w:vAlign w:val="center"/>
          </w:tcPr>
          <w:p w14:paraId="3C08934E" w14:textId="7993D3F8" w:rsidR="00A510A6" w:rsidRPr="00E376AE"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ATIVIDADES</w:t>
            </w:r>
          </w:p>
        </w:tc>
        <w:tc>
          <w:tcPr>
            <w:tcW w:w="1874" w:type="pct"/>
            <w:gridSpan w:val="6"/>
            <w:noWrap/>
            <w:vAlign w:val="center"/>
            <w:hideMark/>
          </w:tcPr>
          <w:p w14:paraId="3007EE7B" w14:textId="649FD5D3" w:rsidR="00A510A6" w:rsidRPr="00E376AE" w:rsidRDefault="00A510A6" w:rsidP="00D06F2E">
            <w:pPr>
              <w:spacing w:line="240" w:lineRule="auto"/>
              <w:ind w:firstLine="0"/>
              <w:jc w:val="center"/>
              <w:rPr>
                <w:rFonts w:eastAsia="Times New Roman" w:cs="Times New Roman"/>
                <w:color w:val="000000"/>
                <w:sz w:val="20"/>
                <w:szCs w:val="20"/>
                <w:lang w:eastAsia="pt-BR"/>
              </w:rPr>
            </w:pPr>
            <w:ins w:id="174" w:author="Ryan Lemos" w:date="2018-11-05T12:48:00Z">
              <w:r>
                <w:rPr>
                  <w:rFonts w:eastAsia="Times New Roman" w:cs="Times New Roman"/>
                  <w:color w:val="000000"/>
                  <w:sz w:val="20"/>
                  <w:szCs w:val="20"/>
                  <w:lang w:eastAsia="pt-BR"/>
                </w:rPr>
                <w:t>2</w:t>
              </w:r>
            </w:ins>
            <w:del w:id="175" w:author="Ryan Lemos" w:date="2018-11-05T12:48:00Z">
              <w:r w:rsidRPr="00E376AE" w:rsidDel="009F6921">
                <w:rPr>
                  <w:rFonts w:eastAsia="Times New Roman" w:cs="Times New Roman"/>
                  <w:color w:val="000000"/>
                  <w:sz w:val="20"/>
                  <w:szCs w:val="20"/>
                  <w:lang w:eastAsia="pt-BR"/>
                </w:rPr>
                <w:delText>1</w:delText>
              </w:r>
            </w:del>
            <w:r w:rsidRPr="00E376AE">
              <w:rPr>
                <w:rFonts w:eastAsia="Times New Roman" w:cs="Times New Roman"/>
                <w:color w:val="000000"/>
                <w:sz w:val="20"/>
                <w:szCs w:val="20"/>
                <w:lang w:eastAsia="pt-BR"/>
              </w:rPr>
              <w:t>º SEMESTRE 201</w:t>
            </w:r>
            <w:ins w:id="176" w:author="Ryan Lemos" w:date="2018-11-05T12:48:00Z">
              <w:r>
                <w:rPr>
                  <w:rFonts w:eastAsia="Times New Roman" w:cs="Times New Roman"/>
                  <w:color w:val="000000"/>
                  <w:sz w:val="20"/>
                  <w:szCs w:val="20"/>
                  <w:lang w:eastAsia="pt-BR"/>
                </w:rPr>
                <w:t>8</w:t>
              </w:r>
            </w:ins>
            <w:del w:id="177" w:author="Ryan Lemos" w:date="2018-11-05T12:48:00Z">
              <w:r w:rsidRPr="00E376AE" w:rsidDel="009F6921">
                <w:rPr>
                  <w:rFonts w:eastAsia="Times New Roman" w:cs="Times New Roman"/>
                  <w:color w:val="000000"/>
                  <w:sz w:val="20"/>
                  <w:szCs w:val="20"/>
                  <w:lang w:eastAsia="pt-BR"/>
                </w:rPr>
                <w:delText>9</w:delText>
              </w:r>
            </w:del>
          </w:p>
        </w:tc>
        <w:tc>
          <w:tcPr>
            <w:tcW w:w="893" w:type="pct"/>
            <w:gridSpan w:val="3"/>
            <w:noWrap/>
            <w:vAlign w:val="center"/>
            <w:hideMark/>
          </w:tcPr>
          <w:p w14:paraId="3B54A1AD" w14:textId="62DAF19E" w:rsidR="00A510A6" w:rsidRPr="00E376AE" w:rsidRDefault="00A510A6" w:rsidP="00D06F2E">
            <w:pPr>
              <w:spacing w:line="240" w:lineRule="auto"/>
              <w:ind w:right="-213" w:firstLine="0"/>
              <w:jc w:val="center"/>
              <w:rPr>
                <w:rFonts w:eastAsia="Times New Roman" w:cs="Times New Roman"/>
                <w:color w:val="000000"/>
                <w:sz w:val="20"/>
                <w:szCs w:val="20"/>
                <w:lang w:eastAsia="pt-BR"/>
              </w:rPr>
            </w:pPr>
            <w:ins w:id="178" w:author="Ryan Lemos" w:date="2018-11-05T12:48:00Z">
              <w:r>
                <w:rPr>
                  <w:rFonts w:eastAsia="Times New Roman" w:cs="Times New Roman"/>
                  <w:color w:val="000000"/>
                  <w:sz w:val="20"/>
                  <w:szCs w:val="20"/>
                  <w:lang w:eastAsia="pt-BR"/>
                </w:rPr>
                <w:t>1</w:t>
              </w:r>
            </w:ins>
            <w:del w:id="179" w:author="Ryan Lemos" w:date="2018-11-05T12:48:00Z">
              <w:r w:rsidRPr="00E376AE" w:rsidDel="009F6921">
                <w:rPr>
                  <w:rFonts w:eastAsia="Times New Roman" w:cs="Times New Roman"/>
                  <w:color w:val="000000"/>
                  <w:sz w:val="20"/>
                  <w:szCs w:val="20"/>
                  <w:lang w:eastAsia="pt-BR"/>
                </w:rPr>
                <w:delText>2</w:delText>
              </w:r>
            </w:del>
            <w:r w:rsidRPr="00E376AE">
              <w:rPr>
                <w:rFonts w:eastAsia="Times New Roman" w:cs="Times New Roman"/>
                <w:color w:val="000000"/>
                <w:sz w:val="20"/>
                <w:szCs w:val="20"/>
                <w:lang w:eastAsia="pt-BR"/>
              </w:rPr>
              <w:t>º SEMESTRE 2019</w:t>
            </w:r>
          </w:p>
        </w:tc>
      </w:tr>
      <w:tr w:rsidR="00A510A6" w:rsidRPr="00E376AE" w14:paraId="58113045" w14:textId="77777777" w:rsidTr="00A510A6">
        <w:trPr>
          <w:trHeight w:val="248"/>
        </w:trPr>
        <w:tc>
          <w:tcPr>
            <w:tcW w:w="2233" w:type="pct"/>
            <w:gridSpan w:val="2"/>
            <w:vMerge/>
            <w:vAlign w:val="center"/>
          </w:tcPr>
          <w:p w14:paraId="681BD22D" w14:textId="729ECB34" w:rsidR="00A510A6" w:rsidRPr="00E376AE" w:rsidRDefault="00A510A6" w:rsidP="00D06F2E">
            <w:pPr>
              <w:spacing w:line="240" w:lineRule="auto"/>
              <w:ind w:firstLine="0"/>
              <w:jc w:val="center"/>
              <w:rPr>
                <w:rFonts w:eastAsia="Times New Roman" w:cs="Times New Roman"/>
                <w:color w:val="000000"/>
                <w:sz w:val="20"/>
                <w:szCs w:val="20"/>
                <w:lang w:eastAsia="pt-BR"/>
              </w:rPr>
            </w:pPr>
          </w:p>
        </w:tc>
        <w:tc>
          <w:tcPr>
            <w:tcW w:w="300" w:type="pct"/>
            <w:noWrap/>
            <w:vAlign w:val="center"/>
            <w:hideMark/>
          </w:tcPr>
          <w:p w14:paraId="4ECAA759" w14:textId="77777777" w:rsidR="00A510A6"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JAN/</w:t>
            </w:r>
          </w:p>
          <w:p w14:paraId="0E5B0628" w14:textId="4F82F03A" w:rsidR="00A510A6" w:rsidRPr="00E376AE"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c>
          <w:tcPr>
            <w:tcW w:w="301" w:type="pct"/>
            <w:noWrap/>
            <w:vAlign w:val="center"/>
          </w:tcPr>
          <w:p w14:paraId="6D46B450" w14:textId="77777777" w:rsidR="00A510A6"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FEV/</w:t>
            </w:r>
          </w:p>
          <w:p w14:paraId="5507DF08" w14:textId="4C8059B2" w:rsidR="00A510A6" w:rsidRPr="00E376AE"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c>
          <w:tcPr>
            <w:tcW w:w="376" w:type="pct"/>
            <w:noWrap/>
            <w:vAlign w:val="center"/>
          </w:tcPr>
          <w:p w14:paraId="72FDEC6F" w14:textId="77777777" w:rsidR="00A510A6"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MAR/</w:t>
            </w:r>
          </w:p>
          <w:p w14:paraId="2A042015" w14:textId="12645850" w:rsidR="00A510A6" w:rsidRPr="00E376AE"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c>
          <w:tcPr>
            <w:tcW w:w="316" w:type="pct"/>
            <w:noWrap/>
            <w:vAlign w:val="center"/>
          </w:tcPr>
          <w:p w14:paraId="537B2F00" w14:textId="77777777" w:rsidR="00A510A6"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ABR/</w:t>
            </w:r>
          </w:p>
          <w:p w14:paraId="7B4F87DD" w14:textId="6D7598FE" w:rsidR="00A510A6" w:rsidRPr="00E376AE"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c>
          <w:tcPr>
            <w:tcW w:w="316" w:type="pct"/>
            <w:noWrap/>
            <w:vAlign w:val="center"/>
          </w:tcPr>
          <w:p w14:paraId="274CEAC1" w14:textId="77777777" w:rsidR="00A510A6"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MAIO</w:t>
            </w:r>
          </w:p>
          <w:p w14:paraId="351C1901" w14:textId="4CD6A69C" w:rsidR="00A510A6" w:rsidRPr="00E376AE"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c>
          <w:tcPr>
            <w:tcW w:w="265" w:type="pct"/>
            <w:noWrap/>
            <w:vAlign w:val="center"/>
          </w:tcPr>
          <w:p w14:paraId="61C286DC" w14:textId="77777777" w:rsidR="00A510A6"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JUN/</w:t>
            </w:r>
          </w:p>
          <w:p w14:paraId="11F80E9D" w14:textId="7EBC9E1A" w:rsidR="00A510A6" w:rsidRPr="00E376AE"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c>
          <w:tcPr>
            <w:tcW w:w="315" w:type="pct"/>
            <w:noWrap/>
            <w:vAlign w:val="center"/>
          </w:tcPr>
          <w:p w14:paraId="0A9411A5" w14:textId="77777777" w:rsidR="00A510A6"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JUL/</w:t>
            </w:r>
          </w:p>
          <w:p w14:paraId="745548F1" w14:textId="56801435" w:rsidR="00A510A6" w:rsidRPr="00E376AE"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c>
          <w:tcPr>
            <w:tcW w:w="317" w:type="pct"/>
            <w:noWrap/>
            <w:vAlign w:val="center"/>
          </w:tcPr>
          <w:p w14:paraId="74DFB384" w14:textId="77777777" w:rsidR="00A510A6"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AGO/</w:t>
            </w:r>
          </w:p>
          <w:p w14:paraId="06DC3054" w14:textId="43F04DA6" w:rsidR="00A510A6" w:rsidRPr="00E376AE"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c>
          <w:tcPr>
            <w:tcW w:w="261" w:type="pct"/>
            <w:noWrap/>
            <w:vAlign w:val="center"/>
          </w:tcPr>
          <w:p w14:paraId="49B59774" w14:textId="77777777" w:rsidR="00A510A6"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SET/</w:t>
            </w:r>
          </w:p>
          <w:p w14:paraId="4836B3D9" w14:textId="44F6C377" w:rsidR="00A510A6" w:rsidRPr="00E376AE" w:rsidRDefault="00A510A6" w:rsidP="00D06F2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r>
      <w:tr w:rsidR="00D06F2E" w:rsidRPr="00E376AE" w14:paraId="6D996FF4" w14:textId="77777777" w:rsidTr="00B974D2">
        <w:trPr>
          <w:trHeight w:val="671"/>
        </w:trPr>
        <w:tc>
          <w:tcPr>
            <w:tcW w:w="393" w:type="pct"/>
            <w:vMerge w:val="restart"/>
            <w:textDirection w:val="btLr"/>
            <w:vAlign w:val="center"/>
          </w:tcPr>
          <w:p w14:paraId="5041B549" w14:textId="5501A55E" w:rsidR="003335C4" w:rsidRPr="00E376AE" w:rsidRDefault="003335C4" w:rsidP="00E376AE">
            <w:pPr>
              <w:spacing w:line="240" w:lineRule="auto"/>
              <w:ind w:left="113" w:right="113" w:firstLine="0"/>
              <w:jc w:val="center"/>
              <w:rPr>
                <w:rFonts w:eastAsia="Times New Roman" w:cs="Times New Roman"/>
                <w:sz w:val="20"/>
                <w:szCs w:val="20"/>
                <w:lang w:eastAsia="pt-BR"/>
              </w:rPr>
            </w:pPr>
            <w:r w:rsidRPr="00E376AE">
              <w:rPr>
                <w:rFonts w:eastAsia="Times New Roman" w:cs="Times New Roman"/>
                <w:sz w:val="20"/>
                <w:szCs w:val="20"/>
                <w:lang w:eastAsia="pt-BR"/>
              </w:rPr>
              <w:t>Release de Cadastros</w:t>
            </w:r>
          </w:p>
        </w:tc>
        <w:tc>
          <w:tcPr>
            <w:tcW w:w="1840" w:type="pct"/>
            <w:vAlign w:val="center"/>
            <w:hideMark/>
          </w:tcPr>
          <w:p w14:paraId="26759D03" w14:textId="33DA1418" w:rsidR="003335C4" w:rsidRPr="00E376AE" w:rsidRDefault="003335C4" w:rsidP="00097F52">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 xml:space="preserve">Coleta de Dados para o primeiro </w:t>
            </w:r>
            <w:r w:rsidRPr="00063EEB">
              <w:rPr>
                <w:rFonts w:eastAsia="Times New Roman" w:cs="Times New Roman"/>
                <w:i/>
                <w:sz w:val="20"/>
                <w:szCs w:val="20"/>
                <w:lang w:eastAsia="pt-BR"/>
              </w:rPr>
              <w:t>release</w:t>
            </w:r>
            <w:r w:rsidRPr="00E376AE">
              <w:rPr>
                <w:rFonts w:eastAsia="Times New Roman" w:cs="Times New Roman"/>
                <w:sz w:val="20"/>
                <w:szCs w:val="20"/>
                <w:lang w:eastAsia="pt-BR"/>
              </w:rPr>
              <w:t xml:space="preserve"> (Pesquisa, Observação e Entrevista)</w:t>
            </w:r>
          </w:p>
        </w:tc>
        <w:tc>
          <w:tcPr>
            <w:tcW w:w="300" w:type="pct"/>
            <w:shd w:val="clear" w:color="auto" w:fill="7F7F7F" w:themeFill="text1" w:themeFillTint="80"/>
            <w:noWrap/>
            <w:hideMark/>
          </w:tcPr>
          <w:p w14:paraId="09153CAF"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01" w:type="pct"/>
            <w:noWrap/>
            <w:hideMark/>
          </w:tcPr>
          <w:p w14:paraId="0EC5A8B8"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76" w:type="pct"/>
            <w:noWrap/>
            <w:hideMark/>
          </w:tcPr>
          <w:p w14:paraId="4FE65596"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6" w:type="pct"/>
            <w:noWrap/>
            <w:hideMark/>
          </w:tcPr>
          <w:p w14:paraId="526E44EA"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6" w:type="pct"/>
            <w:noWrap/>
            <w:hideMark/>
          </w:tcPr>
          <w:p w14:paraId="6B56B4A6"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265" w:type="pct"/>
            <w:noWrap/>
            <w:hideMark/>
          </w:tcPr>
          <w:p w14:paraId="785D36DE"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5" w:type="pct"/>
            <w:noWrap/>
            <w:hideMark/>
          </w:tcPr>
          <w:p w14:paraId="2B0ED883"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7" w:type="pct"/>
            <w:noWrap/>
            <w:hideMark/>
          </w:tcPr>
          <w:p w14:paraId="7394E8C9"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261" w:type="pct"/>
            <w:noWrap/>
            <w:hideMark/>
          </w:tcPr>
          <w:p w14:paraId="32B36700"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r>
      <w:tr w:rsidR="00D06F2E" w:rsidRPr="00E376AE" w14:paraId="71B9A2F2" w14:textId="77777777" w:rsidTr="00B974D2">
        <w:trPr>
          <w:trHeight w:val="506"/>
        </w:trPr>
        <w:tc>
          <w:tcPr>
            <w:tcW w:w="393" w:type="pct"/>
            <w:vMerge/>
          </w:tcPr>
          <w:p w14:paraId="0A386E03" w14:textId="77777777" w:rsidR="003335C4" w:rsidRPr="00E376AE" w:rsidRDefault="003335C4" w:rsidP="00E376AE">
            <w:pPr>
              <w:spacing w:line="240" w:lineRule="auto"/>
              <w:ind w:firstLine="0"/>
              <w:jc w:val="center"/>
              <w:rPr>
                <w:rFonts w:eastAsia="Times New Roman" w:cs="Times New Roman"/>
                <w:sz w:val="20"/>
                <w:szCs w:val="20"/>
                <w:lang w:eastAsia="pt-BR"/>
              </w:rPr>
            </w:pPr>
          </w:p>
        </w:tc>
        <w:tc>
          <w:tcPr>
            <w:tcW w:w="1840" w:type="pct"/>
            <w:vAlign w:val="center"/>
            <w:hideMark/>
          </w:tcPr>
          <w:p w14:paraId="3268D71B" w14:textId="03D47FD3" w:rsidR="003335C4" w:rsidRPr="00E376AE" w:rsidRDefault="003335C4" w:rsidP="00097F52">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 xml:space="preserve">Análise dos Requisitos do primeiro </w:t>
            </w:r>
            <w:r w:rsidRPr="00063EEB">
              <w:rPr>
                <w:rFonts w:eastAsia="Times New Roman" w:cs="Times New Roman"/>
                <w:i/>
                <w:sz w:val="20"/>
                <w:szCs w:val="20"/>
                <w:lang w:eastAsia="pt-BR"/>
              </w:rPr>
              <w:t>release</w:t>
            </w:r>
          </w:p>
        </w:tc>
        <w:tc>
          <w:tcPr>
            <w:tcW w:w="300" w:type="pct"/>
            <w:shd w:val="clear" w:color="auto" w:fill="7F7F7F" w:themeFill="text1" w:themeFillTint="80"/>
            <w:noWrap/>
            <w:hideMark/>
          </w:tcPr>
          <w:p w14:paraId="7B10FD33"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01" w:type="pct"/>
            <w:noWrap/>
            <w:hideMark/>
          </w:tcPr>
          <w:p w14:paraId="55CE77ED"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76" w:type="pct"/>
            <w:noWrap/>
            <w:hideMark/>
          </w:tcPr>
          <w:p w14:paraId="6CDB963D"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6" w:type="pct"/>
            <w:noWrap/>
            <w:hideMark/>
          </w:tcPr>
          <w:p w14:paraId="3F1F8584"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6" w:type="pct"/>
            <w:noWrap/>
            <w:hideMark/>
          </w:tcPr>
          <w:p w14:paraId="3751ED66"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265" w:type="pct"/>
            <w:noWrap/>
            <w:hideMark/>
          </w:tcPr>
          <w:p w14:paraId="5D0D30BA"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5" w:type="pct"/>
            <w:noWrap/>
            <w:hideMark/>
          </w:tcPr>
          <w:p w14:paraId="5E134522"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7" w:type="pct"/>
            <w:noWrap/>
            <w:hideMark/>
          </w:tcPr>
          <w:p w14:paraId="245002F8"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261" w:type="pct"/>
            <w:noWrap/>
            <w:hideMark/>
          </w:tcPr>
          <w:p w14:paraId="2C8EA0DD"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r>
      <w:tr w:rsidR="00D06F2E" w:rsidRPr="00E376AE" w14:paraId="3A844E30" w14:textId="77777777" w:rsidTr="00B974D2">
        <w:trPr>
          <w:trHeight w:val="671"/>
        </w:trPr>
        <w:tc>
          <w:tcPr>
            <w:tcW w:w="393" w:type="pct"/>
            <w:vMerge/>
          </w:tcPr>
          <w:p w14:paraId="271F952C" w14:textId="77777777" w:rsidR="003335C4" w:rsidRPr="00E376AE" w:rsidRDefault="003335C4" w:rsidP="00E376AE">
            <w:pPr>
              <w:spacing w:line="240" w:lineRule="auto"/>
              <w:ind w:firstLine="0"/>
              <w:jc w:val="center"/>
              <w:rPr>
                <w:rFonts w:eastAsia="Times New Roman" w:cs="Times New Roman"/>
                <w:sz w:val="20"/>
                <w:szCs w:val="20"/>
                <w:lang w:eastAsia="pt-BR"/>
              </w:rPr>
            </w:pPr>
          </w:p>
        </w:tc>
        <w:tc>
          <w:tcPr>
            <w:tcW w:w="1840" w:type="pct"/>
            <w:vAlign w:val="center"/>
            <w:hideMark/>
          </w:tcPr>
          <w:p w14:paraId="79AD1AAB" w14:textId="31E130F2" w:rsidR="003335C4" w:rsidRPr="00E376AE" w:rsidRDefault="003335C4" w:rsidP="00097F52">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 xml:space="preserve">Modelagem dos processos e do banco de dados do primeiro </w:t>
            </w:r>
            <w:r w:rsidRPr="00063EEB">
              <w:rPr>
                <w:rFonts w:eastAsia="Times New Roman" w:cs="Times New Roman"/>
                <w:i/>
                <w:sz w:val="20"/>
                <w:szCs w:val="20"/>
                <w:lang w:eastAsia="pt-BR"/>
              </w:rPr>
              <w:t>release</w:t>
            </w:r>
          </w:p>
        </w:tc>
        <w:tc>
          <w:tcPr>
            <w:tcW w:w="300" w:type="pct"/>
            <w:shd w:val="clear" w:color="auto" w:fill="7F7F7F" w:themeFill="text1" w:themeFillTint="80"/>
            <w:noWrap/>
            <w:hideMark/>
          </w:tcPr>
          <w:p w14:paraId="00E4FC99"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01" w:type="pct"/>
            <w:noWrap/>
            <w:hideMark/>
          </w:tcPr>
          <w:p w14:paraId="6BBB3167"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76" w:type="pct"/>
            <w:noWrap/>
            <w:hideMark/>
          </w:tcPr>
          <w:p w14:paraId="076322A0"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6" w:type="pct"/>
            <w:noWrap/>
            <w:hideMark/>
          </w:tcPr>
          <w:p w14:paraId="013409DA"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6" w:type="pct"/>
            <w:noWrap/>
            <w:hideMark/>
          </w:tcPr>
          <w:p w14:paraId="446AACBD"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265" w:type="pct"/>
            <w:noWrap/>
            <w:hideMark/>
          </w:tcPr>
          <w:p w14:paraId="4B719F82"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5" w:type="pct"/>
            <w:noWrap/>
            <w:hideMark/>
          </w:tcPr>
          <w:p w14:paraId="61012327"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7" w:type="pct"/>
            <w:noWrap/>
            <w:hideMark/>
          </w:tcPr>
          <w:p w14:paraId="03AE82B6"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261" w:type="pct"/>
            <w:noWrap/>
            <w:hideMark/>
          </w:tcPr>
          <w:p w14:paraId="58D9370A"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r>
      <w:tr w:rsidR="00D06F2E" w:rsidRPr="00E376AE" w14:paraId="7511A179" w14:textId="77777777" w:rsidTr="00B974D2">
        <w:trPr>
          <w:trHeight w:val="671"/>
        </w:trPr>
        <w:tc>
          <w:tcPr>
            <w:tcW w:w="393" w:type="pct"/>
            <w:vMerge/>
          </w:tcPr>
          <w:p w14:paraId="067C4997" w14:textId="77777777" w:rsidR="003335C4" w:rsidRPr="00E376AE" w:rsidRDefault="003335C4" w:rsidP="00E376AE">
            <w:pPr>
              <w:spacing w:line="240" w:lineRule="auto"/>
              <w:ind w:firstLine="0"/>
              <w:jc w:val="center"/>
              <w:rPr>
                <w:rFonts w:eastAsia="Times New Roman" w:cs="Times New Roman"/>
                <w:sz w:val="20"/>
                <w:szCs w:val="20"/>
                <w:lang w:eastAsia="pt-BR"/>
              </w:rPr>
            </w:pPr>
          </w:p>
        </w:tc>
        <w:tc>
          <w:tcPr>
            <w:tcW w:w="1840" w:type="pct"/>
            <w:vAlign w:val="center"/>
            <w:hideMark/>
          </w:tcPr>
          <w:p w14:paraId="00B866E6" w14:textId="01AA89FC" w:rsidR="003335C4" w:rsidRPr="00E376AE" w:rsidRDefault="003335C4" w:rsidP="00097F52">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 xml:space="preserve">Desenvolvimento (codificação) das funcionalidades do primeiro </w:t>
            </w:r>
            <w:r w:rsidRPr="00063EEB">
              <w:rPr>
                <w:rFonts w:eastAsia="Times New Roman" w:cs="Times New Roman"/>
                <w:i/>
                <w:sz w:val="20"/>
                <w:szCs w:val="20"/>
                <w:lang w:eastAsia="pt-BR"/>
              </w:rPr>
              <w:t>release</w:t>
            </w:r>
          </w:p>
        </w:tc>
        <w:tc>
          <w:tcPr>
            <w:tcW w:w="300" w:type="pct"/>
            <w:shd w:val="clear" w:color="auto" w:fill="7F7F7F" w:themeFill="text1" w:themeFillTint="80"/>
            <w:noWrap/>
            <w:hideMark/>
          </w:tcPr>
          <w:p w14:paraId="3D5048C4"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01" w:type="pct"/>
            <w:shd w:val="clear" w:color="auto" w:fill="7F7F7F" w:themeFill="text1" w:themeFillTint="80"/>
            <w:noWrap/>
            <w:hideMark/>
          </w:tcPr>
          <w:p w14:paraId="4C045E6C"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76" w:type="pct"/>
            <w:noWrap/>
            <w:hideMark/>
          </w:tcPr>
          <w:p w14:paraId="5EA724A8"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6" w:type="pct"/>
            <w:noWrap/>
            <w:hideMark/>
          </w:tcPr>
          <w:p w14:paraId="4D362F8D"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6" w:type="pct"/>
            <w:noWrap/>
            <w:hideMark/>
          </w:tcPr>
          <w:p w14:paraId="32CB0AFE"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265" w:type="pct"/>
            <w:noWrap/>
            <w:hideMark/>
          </w:tcPr>
          <w:p w14:paraId="327172CA"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5" w:type="pct"/>
            <w:noWrap/>
            <w:hideMark/>
          </w:tcPr>
          <w:p w14:paraId="454D71EB"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7" w:type="pct"/>
            <w:noWrap/>
            <w:hideMark/>
          </w:tcPr>
          <w:p w14:paraId="47182999"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261" w:type="pct"/>
            <w:noWrap/>
            <w:hideMark/>
          </w:tcPr>
          <w:p w14:paraId="0500BBA3"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r>
      <w:tr w:rsidR="00D06F2E" w:rsidRPr="00E376AE" w14:paraId="469D2C16" w14:textId="77777777" w:rsidTr="00B974D2">
        <w:trPr>
          <w:trHeight w:val="449"/>
        </w:trPr>
        <w:tc>
          <w:tcPr>
            <w:tcW w:w="393" w:type="pct"/>
            <w:vMerge/>
          </w:tcPr>
          <w:p w14:paraId="03F310CC" w14:textId="77777777" w:rsidR="003335C4" w:rsidRPr="00E376AE" w:rsidRDefault="003335C4" w:rsidP="00E376AE">
            <w:pPr>
              <w:spacing w:line="240" w:lineRule="auto"/>
              <w:ind w:firstLine="0"/>
              <w:jc w:val="center"/>
              <w:rPr>
                <w:rFonts w:eastAsia="Times New Roman" w:cs="Times New Roman"/>
                <w:sz w:val="20"/>
                <w:szCs w:val="20"/>
                <w:lang w:eastAsia="pt-BR"/>
              </w:rPr>
            </w:pPr>
          </w:p>
        </w:tc>
        <w:tc>
          <w:tcPr>
            <w:tcW w:w="1840" w:type="pct"/>
            <w:vAlign w:val="center"/>
            <w:hideMark/>
          </w:tcPr>
          <w:p w14:paraId="406C92DF" w14:textId="691FCC72" w:rsidR="003335C4" w:rsidRPr="00E376AE" w:rsidRDefault="003335C4" w:rsidP="00097F52">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 xml:space="preserve">Testes e correções das funcionalidades do primeiro </w:t>
            </w:r>
            <w:r w:rsidRPr="00063EEB">
              <w:rPr>
                <w:rFonts w:eastAsia="Times New Roman" w:cs="Times New Roman"/>
                <w:i/>
                <w:sz w:val="20"/>
                <w:szCs w:val="20"/>
                <w:lang w:eastAsia="pt-BR"/>
              </w:rPr>
              <w:t>release</w:t>
            </w:r>
          </w:p>
        </w:tc>
        <w:tc>
          <w:tcPr>
            <w:tcW w:w="300" w:type="pct"/>
            <w:shd w:val="clear" w:color="auto" w:fill="7F7F7F" w:themeFill="text1" w:themeFillTint="80"/>
            <w:noWrap/>
            <w:hideMark/>
          </w:tcPr>
          <w:p w14:paraId="204B4EDA"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01" w:type="pct"/>
            <w:shd w:val="clear" w:color="auto" w:fill="7F7F7F" w:themeFill="text1" w:themeFillTint="80"/>
            <w:noWrap/>
            <w:hideMark/>
          </w:tcPr>
          <w:p w14:paraId="041CD2DF"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76" w:type="pct"/>
            <w:noWrap/>
            <w:hideMark/>
          </w:tcPr>
          <w:p w14:paraId="60D26809"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6" w:type="pct"/>
            <w:noWrap/>
            <w:hideMark/>
          </w:tcPr>
          <w:p w14:paraId="02EE15DD"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6" w:type="pct"/>
            <w:noWrap/>
            <w:hideMark/>
          </w:tcPr>
          <w:p w14:paraId="02C964AE"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265" w:type="pct"/>
            <w:noWrap/>
            <w:hideMark/>
          </w:tcPr>
          <w:p w14:paraId="03280CD5"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5" w:type="pct"/>
            <w:noWrap/>
            <w:hideMark/>
          </w:tcPr>
          <w:p w14:paraId="3280F289"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7" w:type="pct"/>
            <w:noWrap/>
            <w:hideMark/>
          </w:tcPr>
          <w:p w14:paraId="17E53599"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261" w:type="pct"/>
            <w:noWrap/>
            <w:hideMark/>
          </w:tcPr>
          <w:p w14:paraId="4F45F859"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r>
      <w:tr w:rsidR="00D06F2E" w:rsidRPr="00E376AE" w14:paraId="0AFCAC53" w14:textId="77777777" w:rsidTr="00B974D2">
        <w:trPr>
          <w:trHeight w:val="671"/>
        </w:trPr>
        <w:tc>
          <w:tcPr>
            <w:tcW w:w="393" w:type="pct"/>
            <w:vMerge/>
          </w:tcPr>
          <w:p w14:paraId="62EC0B39" w14:textId="77777777" w:rsidR="003335C4" w:rsidRPr="00E376AE" w:rsidRDefault="003335C4" w:rsidP="00E376AE">
            <w:pPr>
              <w:spacing w:line="240" w:lineRule="auto"/>
              <w:ind w:firstLine="0"/>
              <w:jc w:val="center"/>
              <w:rPr>
                <w:rFonts w:eastAsia="Times New Roman" w:cs="Times New Roman"/>
                <w:sz w:val="20"/>
                <w:szCs w:val="20"/>
                <w:lang w:eastAsia="pt-BR"/>
              </w:rPr>
            </w:pPr>
          </w:p>
        </w:tc>
        <w:tc>
          <w:tcPr>
            <w:tcW w:w="1840" w:type="pct"/>
            <w:vAlign w:val="center"/>
            <w:hideMark/>
          </w:tcPr>
          <w:p w14:paraId="16B12249" w14:textId="246ACC4C" w:rsidR="003335C4" w:rsidRPr="00E376AE" w:rsidRDefault="003335C4" w:rsidP="00097F52">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Reuniões com o cliente para retiradas de dúvidas acerca das funcionalidades</w:t>
            </w:r>
            <w:r w:rsidR="00B334A9">
              <w:rPr>
                <w:rFonts w:eastAsia="Times New Roman" w:cs="Times New Roman"/>
                <w:sz w:val="20"/>
                <w:szCs w:val="20"/>
                <w:lang w:eastAsia="pt-BR"/>
              </w:rPr>
              <w:t xml:space="preserve"> e confecção dos</w:t>
            </w:r>
            <w:r w:rsidR="00B334A9" w:rsidRPr="00E376AE">
              <w:rPr>
                <w:rFonts w:eastAsia="Times New Roman" w:cs="Times New Roman"/>
                <w:sz w:val="20"/>
                <w:szCs w:val="20"/>
                <w:lang w:eastAsia="pt-BR"/>
              </w:rPr>
              <w:t xml:space="preserve"> teste</w:t>
            </w:r>
            <w:r w:rsidR="00B334A9">
              <w:rPr>
                <w:rFonts w:eastAsia="Times New Roman" w:cs="Times New Roman"/>
                <w:sz w:val="20"/>
                <w:szCs w:val="20"/>
                <w:lang w:eastAsia="pt-BR"/>
              </w:rPr>
              <w:t>s</w:t>
            </w:r>
            <w:r w:rsidR="00B334A9" w:rsidRPr="00E376AE">
              <w:rPr>
                <w:rFonts w:eastAsia="Times New Roman" w:cs="Times New Roman"/>
                <w:sz w:val="20"/>
                <w:szCs w:val="20"/>
                <w:lang w:eastAsia="pt-BR"/>
              </w:rPr>
              <w:t xml:space="preserve"> de aceitação d</w:t>
            </w:r>
            <w:r w:rsidR="00B334A9">
              <w:rPr>
                <w:rFonts w:eastAsia="Times New Roman" w:cs="Times New Roman"/>
                <w:sz w:val="20"/>
                <w:szCs w:val="20"/>
                <w:lang w:eastAsia="pt-BR"/>
              </w:rPr>
              <w:t>e estórias</w:t>
            </w:r>
            <w:r w:rsidRPr="00E376AE">
              <w:rPr>
                <w:rFonts w:eastAsia="Times New Roman" w:cs="Times New Roman"/>
                <w:sz w:val="20"/>
                <w:szCs w:val="20"/>
                <w:lang w:eastAsia="pt-BR"/>
              </w:rPr>
              <w:t xml:space="preserve"> do primeiro </w:t>
            </w:r>
            <w:r w:rsidRPr="00063EEB">
              <w:rPr>
                <w:rFonts w:eastAsia="Times New Roman" w:cs="Times New Roman"/>
                <w:i/>
                <w:sz w:val="20"/>
                <w:szCs w:val="20"/>
                <w:lang w:eastAsia="pt-BR"/>
              </w:rPr>
              <w:t>release</w:t>
            </w:r>
          </w:p>
        </w:tc>
        <w:tc>
          <w:tcPr>
            <w:tcW w:w="300" w:type="pct"/>
            <w:shd w:val="clear" w:color="auto" w:fill="7F7F7F" w:themeFill="text1" w:themeFillTint="80"/>
            <w:noWrap/>
            <w:hideMark/>
          </w:tcPr>
          <w:p w14:paraId="247CF947"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01" w:type="pct"/>
            <w:shd w:val="clear" w:color="auto" w:fill="7F7F7F" w:themeFill="text1" w:themeFillTint="80"/>
            <w:noWrap/>
            <w:hideMark/>
          </w:tcPr>
          <w:p w14:paraId="6973D974"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76" w:type="pct"/>
            <w:noWrap/>
            <w:hideMark/>
          </w:tcPr>
          <w:p w14:paraId="1C6A2DFB"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6" w:type="pct"/>
            <w:noWrap/>
            <w:hideMark/>
          </w:tcPr>
          <w:p w14:paraId="3072ACCF"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6" w:type="pct"/>
            <w:noWrap/>
            <w:hideMark/>
          </w:tcPr>
          <w:p w14:paraId="3A5C44A3"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265" w:type="pct"/>
            <w:noWrap/>
            <w:hideMark/>
          </w:tcPr>
          <w:p w14:paraId="00C1E6FA"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5" w:type="pct"/>
            <w:noWrap/>
            <w:hideMark/>
          </w:tcPr>
          <w:p w14:paraId="29C6BC6B"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7" w:type="pct"/>
            <w:noWrap/>
            <w:hideMark/>
          </w:tcPr>
          <w:p w14:paraId="4837262B"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261" w:type="pct"/>
            <w:noWrap/>
            <w:hideMark/>
          </w:tcPr>
          <w:p w14:paraId="06C0280A" w14:textId="77777777" w:rsidR="003335C4" w:rsidRPr="00E376AE" w:rsidRDefault="003335C4"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r>
      <w:tr w:rsidR="00D06F2E" w:rsidRPr="00E376AE" w14:paraId="5FD494DD" w14:textId="77777777" w:rsidTr="00B974D2">
        <w:trPr>
          <w:trHeight w:val="671"/>
        </w:trPr>
        <w:tc>
          <w:tcPr>
            <w:tcW w:w="393" w:type="pct"/>
            <w:vMerge w:val="restart"/>
            <w:textDirection w:val="btLr"/>
            <w:vAlign w:val="center"/>
          </w:tcPr>
          <w:p w14:paraId="455D8A92" w14:textId="040BAFF3" w:rsidR="00097F52" w:rsidRPr="00E376AE" w:rsidRDefault="00097F52" w:rsidP="00E376AE">
            <w:pPr>
              <w:spacing w:line="240" w:lineRule="auto"/>
              <w:ind w:left="113" w:right="113" w:firstLine="0"/>
              <w:jc w:val="center"/>
              <w:rPr>
                <w:rFonts w:eastAsia="Times New Roman" w:cs="Times New Roman"/>
                <w:sz w:val="20"/>
                <w:szCs w:val="20"/>
                <w:lang w:eastAsia="pt-BR"/>
              </w:rPr>
            </w:pPr>
            <w:r w:rsidRPr="00E376AE">
              <w:rPr>
                <w:rFonts w:eastAsia="Times New Roman" w:cs="Times New Roman"/>
                <w:sz w:val="20"/>
                <w:szCs w:val="20"/>
                <w:lang w:eastAsia="pt-BR"/>
              </w:rPr>
              <w:t>Release d</w:t>
            </w:r>
            <w:r w:rsidR="00DC6A31">
              <w:rPr>
                <w:rFonts w:eastAsia="Times New Roman" w:cs="Times New Roman"/>
                <w:sz w:val="20"/>
                <w:szCs w:val="20"/>
                <w:lang w:eastAsia="pt-BR"/>
              </w:rPr>
              <w:t>o</w:t>
            </w:r>
            <w:r w:rsidRPr="00E376AE">
              <w:rPr>
                <w:rFonts w:eastAsia="Times New Roman" w:cs="Times New Roman"/>
                <w:sz w:val="20"/>
                <w:szCs w:val="20"/>
                <w:lang w:eastAsia="pt-BR"/>
              </w:rPr>
              <w:t xml:space="preserve"> </w:t>
            </w:r>
            <w:r w:rsidR="00DC6A31">
              <w:rPr>
                <w:rFonts w:eastAsia="Times New Roman" w:cs="Times New Roman"/>
                <w:sz w:val="20"/>
                <w:szCs w:val="20"/>
                <w:lang w:eastAsia="pt-BR"/>
              </w:rPr>
              <w:t>banco de questões</w:t>
            </w:r>
          </w:p>
        </w:tc>
        <w:tc>
          <w:tcPr>
            <w:tcW w:w="1840" w:type="pct"/>
            <w:vAlign w:val="center"/>
            <w:hideMark/>
          </w:tcPr>
          <w:p w14:paraId="1A6BA566" w14:textId="14777203" w:rsidR="00097F52" w:rsidRPr="00E376AE" w:rsidRDefault="00097F52" w:rsidP="00097F52">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 xml:space="preserve">Coleta de Dados para o segundo </w:t>
            </w:r>
            <w:r w:rsidRPr="00E376AE">
              <w:rPr>
                <w:rFonts w:eastAsia="Times New Roman" w:cs="Times New Roman"/>
                <w:i/>
                <w:sz w:val="20"/>
                <w:szCs w:val="20"/>
                <w:lang w:eastAsia="pt-BR"/>
              </w:rPr>
              <w:t>release</w:t>
            </w:r>
            <w:r w:rsidRPr="00E376AE">
              <w:rPr>
                <w:rFonts w:eastAsia="Times New Roman" w:cs="Times New Roman"/>
                <w:sz w:val="20"/>
                <w:szCs w:val="20"/>
                <w:lang w:eastAsia="pt-BR"/>
              </w:rPr>
              <w:t xml:space="preserve"> (Pesquisa, Observação e Entrevista) e entrega do primeiro </w:t>
            </w:r>
            <w:r w:rsidRPr="00063EEB">
              <w:rPr>
                <w:rFonts w:eastAsia="Times New Roman" w:cs="Times New Roman"/>
                <w:i/>
                <w:sz w:val="20"/>
                <w:szCs w:val="20"/>
                <w:lang w:eastAsia="pt-BR"/>
              </w:rPr>
              <w:t>release</w:t>
            </w:r>
          </w:p>
        </w:tc>
        <w:tc>
          <w:tcPr>
            <w:tcW w:w="300" w:type="pct"/>
            <w:noWrap/>
            <w:hideMark/>
          </w:tcPr>
          <w:p w14:paraId="2EB50B34"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01" w:type="pct"/>
            <w:shd w:val="clear" w:color="auto" w:fill="7F7F7F" w:themeFill="text1" w:themeFillTint="80"/>
            <w:noWrap/>
            <w:hideMark/>
          </w:tcPr>
          <w:p w14:paraId="727B98DD"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76" w:type="pct"/>
            <w:shd w:val="clear" w:color="auto" w:fill="7F7F7F" w:themeFill="text1" w:themeFillTint="80"/>
            <w:noWrap/>
            <w:hideMark/>
          </w:tcPr>
          <w:p w14:paraId="0AA4415C"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6" w:type="pct"/>
            <w:noWrap/>
            <w:hideMark/>
          </w:tcPr>
          <w:p w14:paraId="5A6C2FA0"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6" w:type="pct"/>
            <w:noWrap/>
            <w:hideMark/>
          </w:tcPr>
          <w:p w14:paraId="036BF8BA"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265" w:type="pct"/>
            <w:noWrap/>
            <w:hideMark/>
          </w:tcPr>
          <w:p w14:paraId="6031A4C0"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5" w:type="pct"/>
            <w:noWrap/>
            <w:hideMark/>
          </w:tcPr>
          <w:p w14:paraId="6B8A47E4"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317" w:type="pct"/>
            <w:noWrap/>
            <w:hideMark/>
          </w:tcPr>
          <w:p w14:paraId="32F4F67B"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c>
          <w:tcPr>
            <w:tcW w:w="261" w:type="pct"/>
            <w:noWrap/>
            <w:hideMark/>
          </w:tcPr>
          <w:p w14:paraId="7AA0A1E0"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 </w:t>
            </w:r>
          </w:p>
        </w:tc>
      </w:tr>
      <w:tr w:rsidR="00D06F2E" w:rsidRPr="00E376AE" w14:paraId="3242C954" w14:textId="77777777" w:rsidTr="00B974D2">
        <w:trPr>
          <w:trHeight w:val="601"/>
        </w:trPr>
        <w:tc>
          <w:tcPr>
            <w:tcW w:w="393" w:type="pct"/>
            <w:vMerge/>
          </w:tcPr>
          <w:p w14:paraId="1B340479" w14:textId="77777777" w:rsidR="00097F52" w:rsidRPr="00E376AE" w:rsidRDefault="00097F52" w:rsidP="00E376AE">
            <w:pPr>
              <w:spacing w:line="240" w:lineRule="auto"/>
              <w:ind w:firstLine="0"/>
              <w:jc w:val="center"/>
              <w:rPr>
                <w:rFonts w:eastAsia="Times New Roman" w:cs="Times New Roman"/>
                <w:sz w:val="20"/>
                <w:szCs w:val="20"/>
                <w:lang w:eastAsia="pt-BR"/>
              </w:rPr>
            </w:pPr>
          </w:p>
        </w:tc>
        <w:tc>
          <w:tcPr>
            <w:tcW w:w="1840" w:type="pct"/>
            <w:vAlign w:val="center"/>
          </w:tcPr>
          <w:p w14:paraId="672776EA" w14:textId="3099E6B2" w:rsidR="00097F52" w:rsidRPr="00E376AE" w:rsidRDefault="00097F52" w:rsidP="00097F52">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 xml:space="preserve">Análise dos Requisitos do segundo </w:t>
            </w:r>
            <w:r w:rsidRPr="00E376AE">
              <w:rPr>
                <w:rFonts w:eastAsia="Times New Roman" w:cs="Times New Roman"/>
                <w:i/>
                <w:sz w:val="20"/>
                <w:szCs w:val="20"/>
                <w:lang w:eastAsia="pt-BR"/>
              </w:rPr>
              <w:t>release</w:t>
            </w:r>
          </w:p>
        </w:tc>
        <w:tc>
          <w:tcPr>
            <w:tcW w:w="300" w:type="pct"/>
            <w:noWrap/>
          </w:tcPr>
          <w:p w14:paraId="7009CB64"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01" w:type="pct"/>
            <w:noWrap/>
          </w:tcPr>
          <w:p w14:paraId="42CCBA1B"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76" w:type="pct"/>
            <w:shd w:val="clear" w:color="auto" w:fill="7F7F7F" w:themeFill="text1" w:themeFillTint="80"/>
            <w:noWrap/>
          </w:tcPr>
          <w:p w14:paraId="430C8489"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6" w:type="pct"/>
            <w:noWrap/>
          </w:tcPr>
          <w:p w14:paraId="524556BB"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6" w:type="pct"/>
            <w:noWrap/>
          </w:tcPr>
          <w:p w14:paraId="491D3167"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265" w:type="pct"/>
            <w:noWrap/>
          </w:tcPr>
          <w:p w14:paraId="7FFD24B7"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5" w:type="pct"/>
            <w:noWrap/>
          </w:tcPr>
          <w:p w14:paraId="2D767AB1"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7" w:type="pct"/>
            <w:noWrap/>
          </w:tcPr>
          <w:p w14:paraId="354D95AB"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261" w:type="pct"/>
            <w:noWrap/>
          </w:tcPr>
          <w:p w14:paraId="7C7391E4"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r>
      <w:tr w:rsidR="00D06F2E" w:rsidRPr="00E376AE" w14:paraId="11CC84C4" w14:textId="77777777" w:rsidTr="00B974D2">
        <w:trPr>
          <w:trHeight w:val="424"/>
        </w:trPr>
        <w:tc>
          <w:tcPr>
            <w:tcW w:w="393" w:type="pct"/>
            <w:vMerge/>
          </w:tcPr>
          <w:p w14:paraId="473E5E8F" w14:textId="77777777" w:rsidR="00097F52" w:rsidRPr="00E376AE" w:rsidRDefault="00097F52" w:rsidP="00E376AE">
            <w:pPr>
              <w:spacing w:line="240" w:lineRule="auto"/>
              <w:ind w:firstLine="0"/>
              <w:jc w:val="center"/>
              <w:rPr>
                <w:rFonts w:eastAsia="Times New Roman" w:cs="Times New Roman"/>
                <w:sz w:val="20"/>
                <w:szCs w:val="20"/>
                <w:lang w:eastAsia="pt-BR"/>
              </w:rPr>
            </w:pPr>
          </w:p>
        </w:tc>
        <w:tc>
          <w:tcPr>
            <w:tcW w:w="1840" w:type="pct"/>
            <w:vAlign w:val="center"/>
          </w:tcPr>
          <w:p w14:paraId="473269D1" w14:textId="359C4636" w:rsidR="00097F52" w:rsidRPr="00E376AE" w:rsidRDefault="00097F52" w:rsidP="00097F52">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 xml:space="preserve">Modelagem dos processos do segundo </w:t>
            </w:r>
            <w:r w:rsidRPr="00E376AE">
              <w:rPr>
                <w:rFonts w:eastAsia="Times New Roman" w:cs="Times New Roman"/>
                <w:i/>
                <w:sz w:val="20"/>
                <w:szCs w:val="20"/>
                <w:lang w:eastAsia="pt-BR"/>
              </w:rPr>
              <w:t>release</w:t>
            </w:r>
          </w:p>
        </w:tc>
        <w:tc>
          <w:tcPr>
            <w:tcW w:w="300" w:type="pct"/>
            <w:noWrap/>
          </w:tcPr>
          <w:p w14:paraId="741249A5"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01" w:type="pct"/>
            <w:noWrap/>
          </w:tcPr>
          <w:p w14:paraId="7CA02D28"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76" w:type="pct"/>
            <w:shd w:val="clear" w:color="auto" w:fill="7F7F7F" w:themeFill="text1" w:themeFillTint="80"/>
            <w:noWrap/>
          </w:tcPr>
          <w:p w14:paraId="27F15F3A"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6" w:type="pct"/>
            <w:noWrap/>
          </w:tcPr>
          <w:p w14:paraId="71DF0C1C"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6" w:type="pct"/>
            <w:noWrap/>
          </w:tcPr>
          <w:p w14:paraId="14E0786C"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265" w:type="pct"/>
            <w:noWrap/>
          </w:tcPr>
          <w:p w14:paraId="02789098"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5" w:type="pct"/>
            <w:noWrap/>
          </w:tcPr>
          <w:p w14:paraId="664FC406"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7" w:type="pct"/>
            <w:noWrap/>
          </w:tcPr>
          <w:p w14:paraId="1D200BDA"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261" w:type="pct"/>
            <w:noWrap/>
          </w:tcPr>
          <w:p w14:paraId="7173635D"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r>
      <w:tr w:rsidR="00D06F2E" w:rsidRPr="00E376AE" w14:paraId="0BBCA9BA" w14:textId="77777777" w:rsidTr="00B974D2">
        <w:trPr>
          <w:trHeight w:val="565"/>
        </w:trPr>
        <w:tc>
          <w:tcPr>
            <w:tcW w:w="393" w:type="pct"/>
            <w:vMerge/>
          </w:tcPr>
          <w:p w14:paraId="2844EA0D" w14:textId="77777777" w:rsidR="00097F52" w:rsidRPr="00E376AE" w:rsidRDefault="00097F52" w:rsidP="00E376AE">
            <w:pPr>
              <w:spacing w:line="240" w:lineRule="auto"/>
              <w:ind w:firstLine="0"/>
              <w:jc w:val="center"/>
              <w:rPr>
                <w:rFonts w:eastAsia="Times New Roman" w:cs="Times New Roman"/>
                <w:sz w:val="20"/>
                <w:szCs w:val="20"/>
                <w:lang w:eastAsia="pt-BR"/>
              </w:rPr>
            </w:pPr>
          </w:p>
        </w:tc>
        <w:tc>
          <w:tcPr>
            <w:tcW w:w="1840" w:type="pct"/>
            <w:vAlign w:val="center"/>
          </w:tcPr>
          <w:p w14:paraId="6E0DFF2F" w14:textId="007C713D" w:rsidR="00097F52" w:rsidRPr="00E376AE" w:rsidRDefault="00097F52" w:rsidP="00097F52">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 xml:space="preserve">Desenvolvimento (codificação) das funcionalidades do segundo </w:t>
            </w:r>
            <w:r w:rsidRPr="00E376AE">
              <w:rPr>
                <w:rFonts w:eastAsia="Times New Roman" w:cs="Times New Roman"/>
                <w:i/>
                <w:sz w:val="20"/>
                <w:szCs w:val="20"/>
                <w:lang w:eastAsia="pt-BR"/>
              </w:rPr>
              <w:t>release</w:t>
            </w:r>
          </w:p>
        </w:tc>
        <w:tc>
          <w:tcPr>
            <w:tcW w:w="300" w:type="pct"/>
            <w:noWrap/>
          </w:tcPr>
          <w:p w14:paraId="2A039FD1"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01" w:type="pct"/>
            <w:noWrap/>
          </w:tcPr>
          <w:p w14:paraId="6816E493"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76" w:type="pct"/>
            <w:shd w:val="clear" w:color="auto" w:fill="7F7F7F" w:themeFill="text1" w:themeFillTint="80"/>
            <w:noWrap/>
          </w:tcPr>
          <w:p w14:paraId="514BB876"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6" w:type="pct"/>
            <w:shd w:val="clear" w:color="auto" w:fill="7F7F7F" w:themeFill="text1" w:themeFillTint="80"/>
            <w:noWrap/>
          </w:tcPr>
          <w:p w14:paraId="60F077A2"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6" w:type="pct"/>
            <w:noWrap/>
          </w:tcPr>
          <w:p w14:paraId="042A69DB"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265" w:type="pct"/>
            <w:noWrap/>
          </w:tcPr>
          <w:p w14:paraId="6A2BAE87"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5" w:type="pct"/>
            <w:noWrap/>
          </w:tcPr>
          <w:p w14:paraId="28D3652F"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7" w:type="pct"/>
            <w:noWrap/>
          </w:tcPr>
          <w:p w14:paraId="50DD8461"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261" w:type="pct"/>
            <w:noWrap/>
          </w:tcPr>
          <w:p w14:paraId="5D2C61F1"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r>
      <w:tr w:rsidR="00D06F2E" w:rsidRPr="00E376AE" w14:paraId="27618B85" w14:textId="77777777" w:rsidTr="00B974D2">
        <w:trPr>
          <w:trHeight w:val="482"/>
        </w:trPr>
        <w:tc>
          <w:tcPr>
            <w:tcW w:w="393" w:type="pct"/>
            <w:vMerge/>
          </w:tcPr>
          <w:p w14:paraId="343E37CA" w14:textId="77777777" w:rsidR="00097F52" w:rsidRPr="00E376AE" w:rsidRDefault="00097F52" w:rsidP="00E376AE">
            <w:pPr>
              <w:spacing w:line="240" w:lineRule="auto"/>
              <w:ind w:firstLine="0"/>
              <w:jc w:val="center"/>
              <w:rPr>
                <w:rFonts w:eastAsia="Times New Roman" w:cs="Times New Roman"/>
                <w:sz w:val="20"/>
                <w:szCs w:val="20"/>
                <w:lang w:eastAsia="pt-BR"/>
              </w:rPr>
            </w:pPr>
          </w:p>
        </w:tc>
        <w:tc>
          <w:tcPr>
            <w:tcW w:w="1840" w:type="pct"/>
            <w:vAlign w:val="center"/>
          </w:tcPr>
          <w:p w14:paraId="5FC7FC64" w14:textId="76D3BE73" w:rsidR="00097F52" w:rsidRPr="00E376AE" w:rsidRDefault="00097F52" w:rsidP="00097F52">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 xml:space="preserve">Testes e correções das funcionalidades do segundo </w:t>
            </w:r>
            <w:r w:rsidRPr="00E376AE">
              <w:rPr>
                <w:rFonts w:eastAsia="Times New Roman" w:cs="Times New Roman"/>
                <w:i/>
                <w:sz w:val="20"/>
                <w:szCs w:val="20"/>
                <w:lang w:eastAsia="pt-BR"/>
              </w:rPr>
              <w:t>release</w:t>
            </w:r>
          </w:p>
        </w:tc>
        <w:tc>
          <w:tcPr>
            <w:tcW w:w="300" w:type="pct"/>
            <w:noWrap/>
          </w:tcPr>
          <w:p w14:paraId="162A6E88"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01" w:type="pct"/>
            <w:noWrap/>
          </w:tcPr>
          <w:p w14:paraId="74DF27F4"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76" w:type="pct"/>
            <w:shd w:val="clear" w:color="auto" w:fill="7F7F7F" w:themeFill="text1" w:themeFillTint="80"/>
            <w:noWrap/>
          </w:tcPr>
          <w:p w14:paraId="300C9F99"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6" w:type="pct"/>
            <w:shd w:val="clear" w:color="auto" w:fill="7F7F7F" w:themeFill="text1" w:themeFillTint="80"/>
            <w:noWrap/>
          </w:tcPr>
          <w:p w14:paraId="6F53700B"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6" w:type="pct"/>
            <w:noWrap/>
          </w:tcPr>
          <w:p w14:paraId="6EFE506D"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265" w:type="pct"/>
            <w:noWrap/>
          </w:tcPr>
          <w:p w14:paraId="2D605E4F"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5" w:type="pct"/>
            <w:noWrap/>
          </w:tcPr>
          <w:p w14:paraId="650EC826"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7" w:type="pct"/>
            <w:noWrap/>
          </w:tcPr>
          <w:p w14:paraId="032156A4"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261" w:type="pct"/>
            <w:noWrap/>
          </w:tcPr>
          <w:p w14:paraId="31057638"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r>
      <w:tr w:rsidR="00D06F2E" w:rsidRPr="00E376AE" w14:paraId="429F82C7" w14:textId="77777777" w:rsidTr="00B974D2">
        <w:trPr>
          <w:trHeight w:val="671"/>
        </w:trPr>
        <w:tc>
          <w:tcPr>
            <w:tcW w:w="393" w:type="pct"/>
            <w:vMerge/>
          </w:tcPr>
          <w:p w14:paraId="5D4C48B0" w14:textId="77777777" w:rsidR="00097F52" w:rsidRPr="00E376AE" w:rsidRDefault="00097F52" w:rsidP="00E376AE">
            <w:pPr>
              <w:spacing w:line="240" w:lineRule="auto"/>
              <w:ind w:firstLine="0"/>
              <w:jc w:val="center"/>
              <w:rPr>
                <w:rFonts w:eastAsia="Times New Roman" w:cs="Times New Roman"/>
                <w:sz w:val="20"/>
                <w:szCs w:val="20"/>
                <w:lang w:eastAsia="pt-BR"/>
              </w:rPr>
            </w:pPr>
          </w:p>
        </w:tc>
        <w:tc>
          <w:tcPr>
            <w:tcW w:w="1840" w:type="pct"/>
            <w:vAlign w:val="center"/>
          </w:tcPr>
          <w:p w14:paraId="64323505" w14:textId="0B552AC8" w:rsidR="00097F52" w:rsidRPr="00E376AE" w:rsidRDefault="00097F52" w:rsidP="00097F52">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Reuniões com o cliente para retiradas de dúvidas acerca das funcionalidades</w:t>
            </w:r>
            <w:r w:rsidR="00B334A9">
              <w:rPr>
                <w:rFonts w:eastAsia="Times New Roman" w:cs="Times New Roman"/>
                <w:sz w:val="20"/>
                <w:szCs w:val="20"/>
                <w:lang w:eastAsia="pt-BR"/>
              </w:rPr>
              <w:t xml:space="preserve"> e confecção dos</w:t>
            </w:r>
            <w:r w:rsidR="00B334A9" w:rsidRPr="00E376AE">
              <w:rPr>
                <w:rFonts w:eastAsia="Times New Roman" w:cs="Times New Roman"/>
                <w:sz w:val="20"/>
                <w:szCs w:val="20"/>
                <w:lang w:eastAsia="pt-BR"/>
              </w:rPr>
              <w:t xml:space="preserve"> teste</w:t>
            </w:r>
            <w:r w:rsidR="00B334A9">
              <w:rPr>
                <w:rFonts w:eastAsia="Times New Roman" w:cs="Times New Roman"/>
                <w:sz w:val="20"/>
                <w:szCs w:val="20"/>
                <w:lang w:eastAsia="pt-BR"/>
              </w:rPr>
              <w:t>s</w:t>
            </w:r>
            <w:r w:rsidR="00B334A9" w:rsidRPr="00E376AE">
              <w:rPr>
                <w:rFonts w:eastAsia="Times New Roman" w:cs="Times New Roman"/>
                <w:sz w:val="20"/>
                <w:szCs w:val="20"/>
                <w:lang w:eastAsia="pt-BR"/>
              </w:rPr>
              <w:t xml:space="preserve"> de aceitação d</w:t>
            </w:r>
            <w:r w:rsidR="00B334A9">
              <w:rPr>
                <w:rFonts w:eastAsia="Times New Roman" w:cs="Times New Roman"/>
                <w:sz w:val="20"/>
                <w:szCs w:val="20"/>
                <w:lang w:eastAsia="pt-BR"/>
              </w:rPr>
              <w:t>e estórias</w:t>
            </w:r>
            <w:r w:rsidR="00B334A9" w:rsidRPr="00E376AE">
              <w:rPr>
                <w:rFonts w:eastAsia="Times New Roman" w:cs="Times New Roman"/>
                <w:sz w:val="20"/>
                <w:szCs w:val="20"/>
                <w:lang w:eastAsia="pt-BR"/>
              </w:rPr>
              <w:t xml:space="preserve"> </w:t>
            </w:r>
            <w:r w:rsidRPr="00E376AE">
              <w:rPr>
                <w:rFonts w:eastAsia="Times New Roman" w:cs="Times New Roman"/>
                <w:sz w:val="20"/>
                <w:szCs w:val="20"/>
                <w:lang w:eastAsia="pt-BR"/>
              </w:rPr>
              <w:t xml:space="preserve">do segundo </w:t>
            </w:r>
            <w:r w:rsidRPr="00063EEB">
              <w:rPr>
                <w:rFonts w:eastAsia="Times New Roman" w:cs="Times New Roman"/>
                <w:i/>
                <w:sz w:val="20"/>
                <w:szCs w:val="20"/>
                <w:lang w:eastAsia="pt-BR"/>
              </w:rPr>
              <w:t>release</w:t>
            </w:r>
            <w:r w:rsidR="00B334A9">
              <w:rPr>
                <w:rFonts w:eastAsia="Times New Roman" w:cs="Times New Roman"/>
                <w:i/>
                <w:sz w:val="20"/>
                <w:szCs w:val="20"/>
                <w:lang w:eastAsia="pt-BR"/>
              </w:rPr>
              <w:t xml:space="preserve"> </w:t>
            </w:r>
          </w:p>
        </w:tc>
        <w:tc>
          <w:tcPr>
            <w:tcW w:w="300" w:type="pct"/>
            <w:noWrap/>
          </w:tcPr>
          <w:p w14:paraId="7528FA7F"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01" w:type="pct"/>
            <w:noWrap/>
          </w:tcPr>
          <w:p w14:paraId="401ED9BD"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76" w:type="pct"/>
            <w:shd w:val="clear" w:color="auto" w:fill="7F7F7F" w:themeFill="text1" w:themeFillTint="80"/>
            <w:noWrap/>
          </w:tcPr>
          <w:p w14:paraId="7A940E62"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6" w:type="pct"/>
            <w:shd w:val="clear" w:color="auto" w:fill="7F7F7F" w:themeFill="text1" w:themeFillTint="80"/>
            <w:noWrap/>
          </w:tcPr>
          <w:p w14:paraId="1CF8C6EE"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6" w:type="pct"/>
            <w:noWrap/>
          </w:tcPr>
          <w:p w14:paraId="0EF45FB9"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265" w:type="pct"/>
            <w:noWrap/>
          </w:tcPr>
          <w:p w14:paraId="5008E5B7"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5" w:type="pct"/>
            <w:noWrap/>
          </w:tcPr>
          <w:p w14:paraId="00618F73"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317" w:type="pct"/>
            <w:noWrap/>
          </w:tcPr>
          <w:p w14:paraId="39C8ECD2"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c>
          <w:tcPr>
            <w:tcW w:w="261" w:type="pct"/>
            <w:noWrap/>
          </w:tcPr>
          <w:p w14:paraId="6C31F70D" w14:textId="77777777" w:rsidR="00097F52" w:rsidRPr="00E376AE" w:rsidRDefault="00097F52" w:rsidP="00E376AE">
            <w:pPr>
              <w:spacing w:line="240" w:lineRule="auto"/>
              <w:ind w:firstLine="0"/>
              <w:jc w:val="center"/>
              <w:rPr>
                <w:rFonts w:eastAsia="Times New Roman" w:cs="Times New Roman"/>
                <w:color w:val="000000"/>
                <w:sz w:val="20"/>
                <w:szCs w:val="20"/>
                <w:lang w:eastAsia="pt-BR"/>
              </w:rPr>
            </w:pPr>
          </w:p>
        </w:tc>
      </w:tr>
    </w:tbl>
    <w:p w14:paraId="53B034AE" w14:textId="29E1CBE2" w:rsidR="004E5854" w:rsidRDefault="004E5854" w:rsidP="00A2452D">
      <w:pPr>
        <w:ind w:firstLine="0"/>
      </w:pPr>
    </w:p>
    <w:tbl>
      <w:tblPr>
        <w:tblStyle w:val="Tabelacomgrade"/>
        <w:tblpPr w:leftFromText="141" w:rightFromText="141" w:vertAnchor="page" w:horzAnchor="margin" w:tblpY="2197"/>
        <w:tblW w:w="4810" w:type="pct"/>
        <w:tblLayout w:type="fixed"/>
        <w:tblLook w:val="04A0" w:firstRow="1" w:lastRow="0" w:firstColumn="1" w:lastColumn="0" w:noHBand="0" w:noVBand="1"/>
      </w:tblPr>
      <w:tblGrid>
        <w:gridCol w:w="1057"/>
        <w:gridCol w:w="4954"/>
        <w:gridCol w:w="808"/>
        <w:gridCol w:w="829"/>
        <w:gridCol w:w="991"/>
        <w:gridCol w:w="851"/>
        <w:gridCol w:w="851"/>
        <w:gridCol w:w="719"/>
        <w:gridCol w:w="853"/>
        <w:gridCol w:w="853"/>
        <w:gridCol w:w="695"/>
      </w:tblGrid>
      <w:tr w:rsidR="00A510A6" w:rsidRPr="00E376AE" w14:paraId="762AA1BF" w14:textId="77777777" w:rsidTr="00A510A6">
        <w:trPr>
          <w:trHeight w:val="418"/>
        </w:trPr>
        <w:tc>
          <w:tcPr>
            <w:tcW w:w="2233" w:type="pct"/>
            <w:gridSpan w:val="2"/>
            <w:vMerge w:val="restart"/>
            <w:vAlign w:val="center"/>
          </w:tcPr>
          <w:p w14:paraId="190DDADE" w14:textId="77777777" w:rsidR="00A510A6" w:rsidRPr="00E376AE" w:rsidRDefault="00A510A6" w:rsidP="002F6CCE">
            <w:pPr>
              <w:spacing w:line="240" w:lineRule="auto"/>
              <w:ind w:firstLine="0"/>
              <w:jc w:val="center"/>
              <w:rPr>
                <w:rFonts w:eastAsia="Times New Roman" w:cs="Times New Roman"/>
                <w:sz w:val="20"/>
                <w:szCs w:val="20"/>
                <w:lang w:eastAsia="pt-BR"/>
              </w:rPr>
            </w:pPr>
            <w:r w:rsidRPr="00E376AE">
              <w:rPr>
                <w:rFonts w:eastAsia="Times New Roman" w:cs="Times New Roman"/>
                <w:color w:val="000000"/>
                <w:sz w:val="20"/>
                <w:szCs w:val="20"/>
                <w:lang w:eastAsia="pt-BR"/>
              </w:rPr>
              <w:lastRenderedPageBreak/>
              <w:t>ATIVIDADES</w:t>
            </w:r>
          </w:p>
        </w:tc>
        <w:tc>
          <w:tcPr>
            <w:tcW w:w="1875" w:type="pct"/>
            <w:gridSpan w:val="6"/>
            <w:noWrap/>
            <w:vAlign w:val="center"/>
          </w:tcPr>
          <w:p w14:paraId="439228ED" w14:textId="54B7A6AD" w:rsidR="00A510A6" w:rsidRPr="00E376AE" w:rsidRDefault="00A510A6" w:rsidP="00A2452D">
            <w:pPr>
              <w:spacing w:line="240" w:lineRule="auto"/>
              <w:ind w:firstLine="0"/>
              <w:jc w:val="center"/>
              <w:rPr>
                <w:rFonts w:eastAsia="Times New Roman" w:cs="Times New Roman"/>
                <w:color w:val="000000"/>
                <w:sz w:val="20"/>
                <w:szCs w:val="20"/>
                <w:lang w:eastAsia="pt-BR"/>
              </w:rPr>
            </w:pPr>
            <w:ins w:id="180" w:author="Ryan Lemos" w:date="2018-11-05T12:45:00Z">
              <w:r>
                <w:rPr>
                  <w:rFonts w:eastAsia="Times New Roman" w:cs="Times New Roman"/>
                  <w:color w:val="000000"/>
                  <w:sz w:val="20"/>
                  <w:szCs w:val="20"/>
                  <w:lang w:eastAsia="pt-BR"/>
                </w:rPr>
                <w:t>2</w:t>
              </w:r>
            </w:ins>
            <w:del w:id="181" w:author="Ryan Lemos" w:date="2018-11-05T12:45:00Z">
              <w:r w:rsidRPr="00E376AE" w:rsidDel="009F6921">
                <w:rPr>
                  <w:rFonts w:eastAsia="Times New Roman" w:cs="Times New Roman"/>
                  <w:color w:val="000000"/>
                  <w:sz w:val="20"/>
                  <w:szCs w:val="20"/>
                  <w:lang w:eastAsia="pt-BR"/>
                </w:rPr>
                <w:delText>1</w:delText>
              </w:r>
            </w:del>
            <w:r w:rsidRPr="00E376AE">
              <w:rPr>
                <w:rFonts w:eastAsia="Times New Roman" w:cs="Times New Roman"/>
                <w:color w:val="000000"/>
                <w:sz w:val="20"/>
                <w:szCs w:val="20"/>
                <w:lang w:eastAsia="pt-BR"/>
              </w:rPr>
              <w:t>º SEMESTRE 201</w:t>
            </w:r>
            <w:ins w:id="182" w:author="Ryan Lemos" w:date="2018-11-05T12:45:00Z">
              <w:r>
                <w:rPr>
                  <w:rFonts w:eastAsia="Times New Roman" w:cs="Times New Roman"/>
                  <w:color w:val="000000"/>
                  <w:sz w:val="20"/>
                  <w:szCs w:val="20"/>
                  <w:lang w:eastAsia="pt-BR"/>
                </w:rPr>
                <w:t>8</w:t>
              </w:r>
            </w:ins>
            <w:del w:id="183" w:author="Ryan Lemos" w:date="2018-11-05T12:45:00Z">
              <w:r w:rsidRPr="00E376AE" w:rsidDel="009F6921">
                <w:rPr>
                  <w:rFonts w:eastAsia="Times New Roman" w:cs="Times New Roman"/>
                  <w:color w:val="000000"/>
                  <w:sz w:val="20"/>
                  <w:szCs w:val="20"/>
                  <w:lang w:eastAsia="pt-BR"/>
                </w:rPr>
                <w:delText>9</w:delText>
              </w:r>
            </w:del>
          </w:p>
        </w:tc>
        <w:tc>
          <w:tcPr>
            <w:tcW w:w="892" w:type="pct"/>
            <w:gridSpan w:val="3"/>
            <w:shd w:val="clear" w:color="auto" w:fill="auto"/>
            <w:noWrap/>
            <w:vAlign w:val="center"/>
          </w:tcPr>
          <w:p w14:paraId="5938E15D" w14:textId="2482142A" w:rsidR="00A510A6" w:rsidRPr="00E376AE" w:rsidRDefault="00A510A6" w:rsidP="00A2452D">
            <w:pPr>
              <w:spacing w:line="240" w:lineRule="auto"/>
              <w:ind w:firstLine="0"/>
              <w:jc w:val="center"/>
              <w:rPr>
                <w:rFonts w:eastAsia="Times New Roman" w:cs="Times New Roman"/>
                <w:color w:val="000000"/>
                <w:sz w:val="20"/>
                <w:szCs w:val="20"/>
                <w:lang w:eastAsia="pt-BR"/>
              </w:rPr>
            </w:pPr>
            <w:ins w:id="184" w:author="Ryan Lemos" w:date="2018-11-05T12:45:00Z">
              <w:r>
                <w:rPr>
                  <w:rFonts w:eastAsia="Times New Roman" w:cs="Times New Roman"/>
                  <w:color w:val="000000"/>
                  <w:sz w:val="20"/>
                  <w:szCs w:val="20"/>
                  <w:lang w:eastAsia="pt-BR"/>
                </w:rPr>
                <w:t>1</w:t>
              </w:r>
            </w:ins>
            <w:del w:id="185" w:author="Ryan Lemos" w:date="2018-11-05T12:45:00Z">
              <w:r w:rsidRPr="00E376AE" w:rsidDel="009F6921">
                <w:rPr>
                  <w:rFonts w:eastAsia="Times New Roman" w:cs="Times New Roman"/>
                  <w:color w:val="000000"/>
                  <w:sz w:val="20"/>
                  <w:szCs w:val="20"/>
                  <w:lang w:eastAsia="pt-BR"/>
                </w:rPr>
                <w:delText>2</w:delText>
              </w:r>
            </w:del>
            <w:r w:rsidRPr="00E376AE">
              <w:rPr>
                <w:rFonts w:eastAsia="Times New Roman" w:cs="Times New Roman"/>
                <w:color w:val="000000"/>
                <w:sz w:val="20"/>
                <w:szCs w:val="20"/>
                <w:lang w:eastAsia="pt-BR"/>
              </w:rPr>
              <w:t>º SEMESTRE 2019</w:t>
            </w:r>
          </w:p>
        </w:tc>
      </w:tr>
      <w:tr w:rsidR="00A510A6" w:rsidRPr="00E376AE" w14:paraId="263C4C40" w14:textId="77777777" w:rsidTr="00A510A6">
        <w:trPr>
          <w:trHeight w:val="671"/>
        </w:trPr>
        <w:tc>
          <w:tcPr>
            <w:tcW w:w="2233" w:type="pct"/>
            <w:gridSpan w:val="2"/>
            <w:vMerge/>
            <w:vAlign w:val="center"/>
          </w:tcPr>
          <w:p w14:paraId="038E1CEC" w14:textId="77777777" w:rsidR="00A510A6" w:rsidRPr="00E376AE" w:rsidRDefault="00A510A6" w:rsidP="002F6CCE">
            <w:pPr>
              <w:spacing w:line="240" w:lineRule="auto"/>
              <w:ind w:firstLine="0"/>
              <w:jc w:val="center"/>
              <w:rPr>
                <w:rFonts w:eastAsia="Times New Roman" w:cs="Times New Roman"/>
                <w:sz w:val="20"/>
                <w:szCs w:val="20"/>
                <w:lang w:eastAsia="pt-BR"/>
              </w:rPr>
            </w:pPr>
          </w:p>
        </w:tc>
        <w:tc>
          <w:tcPr>
            <w:tcW w:w="300" w:type="pct"/>
            <w:noWrap/>
            <w:vAlign w:val="center"/>
          </w:tcPr>
          <w:p w14:paraId="7DF84620" w14:textId="77777777" w:rsidR="00A510A6"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JAN/</w:t>
            </w:r>
          </w:p>
          <w:p w14:paraId="38A722E6" w14:textId="77777777" w:rsidR="00A510A6" w:rsidRPr="00E376AE"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c>
          <w:tcPr>
            <w:tcW w:w="308" w:type="pct"/>
            <w:noWrap/>
            <w:vAlign w:val="center"/>
          </w:tcPr>
          <w:p w14:paraId="7EF2B355" w14:textId="77777777" w:rsidR="00A510A6"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FEV/</w:t>
            </w:r>
          </w:p>
          <w:p w14:paraId="3FD6C5A8" w14:textId="77777777" w:rsidR="00A510A6" w:rsidRPr="00E376AE"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c>
          <w:tcPr>
            <w:tcW w:w="368" w:type="pct"/>
            <w:shd w:val="clear" w:color="auto" w:fill="auto"/>
            <w:noWrap/>
            <w:vAlign w:val="center"/>
          </w:tcPr>
          <w:p w14:paraId="2D698896" w14:textId="77777777" w:rsidR="00A510A6"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MAR/</w:t>
            </w:r>
          </w:p>
          <w:p w14:paraId="44A9B211" w14:textId="77777777" w:rsidR="00A510A6" w:rsidRPr="00E376AE"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c>
          <w:tcPr>
            <w:tcW w:w="316" w:type="pct"/>
            <w:shd w:val="clear" w:color="auto" w:fill="auto"/>
            <w:noWrap/>
            <w:vAlign w:val="center"/>
          </w:tcPr>
          <w:p w14:paraId="3D210C45" w14:textId="77777777" w:rsidR="00A510A6"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ABR/</w:t>
            </w:r>
          </w:p>
          <w:p w14:paraId="37E08198" w14:textId="77777777" w:rsidR="00A510A6" w:rsidRPr="00E376AE"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c>
          <w:tcPr>
            <w:tcW w:w="316" w:type="pct"/>
            <w:shd w:val="clear" w:color="auto" w:fill="auto"/>
            <w:noWrap/>
            <w:vAlign w:val="center"/>
          </w:tcPr>
          <w:p w14:paraId="3AD8657B" w14:textId="77777777" w:rsidR="00A510A6"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MAIO</w:t>
            </w:r>
          </w:p>
          <w:p w14:paraId="1ABA018B" w14:textId="77777777" w:rsidR="00A510A6" w:rsidRPr="00E376AE"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c>
          <w:tcPr>
            <w:tcW w:w="267" w:type="pct"/>
            <w:shd w:val="clear" w:color="auto" w:fill="auto"/>
            <w:noWrap/>
            <w:vAlign w:val="center"/>
          </w:tcPr>
          <w:p w14:paraId="6CD9ED83" w14:textId="77777777" w:rsidR="00A510A6"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JUN/</w:t>
            </w:r>
          </w:p>
          <w:p w14:paraId="7F79A762" w14:textId="77777777" w:rsidR="00A510A6" w:rsidRPr="00E376AE"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c>
          <w:tcPr>
            <w:tcW w:w="317" w:type="pct"/>
            <w:shd w:val="clear" w:color="auto" w:fill="auto"/>
            <w:noWrap/>
            <w:vAlign w:val="center"/>
          </w:tcPr>
          <w:p w14:paraId="791750E9" w14:textId="77777777" w:rsidR="00A510A6"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JUL/</w:t>
            </w:r>
          </w:p>
          <w:p w14:paraId="0E87F3A8" w14:textId="77777777" w:rsidR="00A510A6" w:rsidRPr="00E376AE"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c>
          <w:tcPr>
            <w:tcW w:w="317" w:type="pct"/>
            <w:shd w:val="clear" w:color="auto" w:fill="auto"/>
            <w:noWrap/>
            <w:vAlign w:val="center"/>
          </w:tcPr>
          <w:p w14:paraId="109B34FF" w14:textId="77777777" w:rsidR="00A510A6"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AGO/</w:t>
            </w:r>
          </w:p>
          <w:p w14:paraId="2D4CE09F" w14:textId="77777777" w:rsidR="00A510A6" w:rsidRPr="00E376AE"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c>
          <w:tcPr>
            <w:tcW w:w="258" w:type="pct"/>
            <w:shd w:val="clear" w:color="auto" w:fill="auto"/>
            <w:noWrap/>
            <w:vAlign w:val="center"/>
          </w:tcPr>
          <w:p w14:paraId="79520043" w14:textId="77777777" w:rsidR="00A510A6"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SET/</w:t>
            </w:r>
          </w:p>
          <w:p w14:paraId="59E0F5A3" w14:textId="77777777" w:rsidR="00A510A6" w:rsidRPr="00E376AE" w:rsidRDefault="00A510A6" w:rsidP="002F6CCE">
            <w:pPr>
              <w:spacing w:line="240" w:lineRule="auto"/>
              <w:ind w:firstLine="0"/>
              <w:jc w:val="center"/>
              <w:rPr>
                <w:rFonts w:eastAsia="Times New Roman" w:cs="Times New Roman"/>
                <w:color w:val="000000"/>
                <w:sz w:val="20"/>
                <w:szCs w:val="20"/>
                <w:lang w:eastAsia="pt-BR"/>
              </w:rPr>
            </w:pPr>
            <w:r w:rsidRPr="00E376AE">
              <w:rPr>
                <w:rFonts w:eastAsia="Times New Roman" w:cs="Times New Roman"/>
                <w:color w:val="000000"/>
                <w:sz w:val="20"/>
                <w:szCs w:val="20"/>
                <w:lang w:eastAsia="pt-BR"/>
              </w:rPr>
              <w:t>2019</w:t>
            </w:r>
          </w:p>
        </w:tc>
      </w:tr>
      <w:tr w:rsidR="004E5854" w:rsidRPr="00E376AE" w14:paraId="1F6EDD91" w14:textId="77777777" w:rsidTr="00A510A6">
        <w:trPr>
          <w:trHeight w:val="671"/>
        </w:trPr>
        <w:tc>
          <w:tcPr>
            <w:tcW w:w="393" w:type="pct"/>
            <w:vMerge w:val="restart"/>
            <w:textDirection w:val="btLr"/>
            <w:vAlign w:val="center"/>
          </w:tcPr>
          <w:p w14:paraId="72460B83" w14:textId="77777777" w:rsidR="004E5854" w:rsidRPr="00E376AE" w:rsidRDefault="004E5854" w:rsidP="002F6CCE">
            <w:pPr>
              <w:spacing w:line="240" w:lineRule="auto"/>
              <w:ind w:left="113" w:right="113" w:firstLine="0"/>
              <w:jc w:val="center"/>
              <w:rPr>
                <w:rFonts w:eastAsia="Times New Roman" w:cs="Times New Roman"/>
                <w:sz w:val="20"/>
                <w:szCs w:val="20"/>
                <w:lang w:eastAsia="pt-BR"/>
              </w:rPr>
            </w:pPr>
            <w:r>
              <w:rPr>
                <w:rFonts w:eastAsia="Times New Roman" w:cs="Times New Roman"/>
                <w:sz w:val="20"/>
                <w:szCs w:val="20"/>
                <w:lang w:eastAsia="pt-BR"/>
              </w:rPr>
              <w:t>Release de correções de provas</w:t>
            </w:r>
          </w:p>
        </w:tc>
        <w:tc>
          <w:tcPr>
            <w:tcW w:w="1840" w:type="pct"/>
            <w:vAlign w:val="center"/>
          </w:tcPr>
          <w:p w14:paraId="04349FBF" w14:textId="77777777" w:rsidR="004E5854" w:rsidRPr="00E376AE" w:rsidRDefault="004E5854" w:rsidP="002F6CCE">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 xml:space="preserve">Coleta de Dados para o terceiro </w:t>
            </w:r>
            <w:r w:rsidRPr="00E376AE">
              <w:rPr>
                <w:rFonts w:eastAsia="Times New Roman" w:cs="Times New Roman"/>
                <w:i/>
                <w:sz w:val="20"/>
                <w:szCs w:val="20"/>
                <w:lang w:eastAsia="pt-BR"/>
              </w:rPr>
              <w:t>release</w:t>
            </w:r>
            <w:r w:rsidRPr="00E376AE">
              <w:rPr>
                <w:rFonts w:eastAsia="Times New Roman" w:cs="Times New Roman"/>
                <w:sz w:val="20"/>
                <w:szCs w:val="20"/>
                <w:lang w:eastAsia="pt-BR"/>
              </w:rPr>
              <w:t xml:space="preserve"> (Pesquisa, Observação e Entrevista) e entrega do segundo release</w:t>
            </w:r>
          </w:p>
        </w:tc>
        <w:tc>
          <w:tcPr>
            <w:tcW w:w="300" w:type="pct"/>
            <w:noWrap/>
          </w:tcPr>
          <w:p w14:paraId="71E11F4D"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08" w:type="pct"/>
            <w:noWrap/>
          </w:tcPr>
          <w:p w14:paraId="647AC0A9"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68" w:type="pct"/>
            <w:noWrap/>
          </w:tcPr>
          <w:p w14:paraId="543DFE9E"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6" w:type="pct"/>
            <w:shd w:val="clear" w:color="auto" w:fill="7F7F7F" w:themeFill="text1" w:themeFillTint="80"/>
            <w:noWrap/>
          </w:tcPr>
          <w:p w14:paraId="695DCA77"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6" w:type="pct"/>
            <w:shd w:val="clear" w:color="auto" w:fill="7F7F7F" w:themeFill="text1" w:themeFillTint="80"/>
            <w:noWrap/>
          </w:tcPr>
          <w:p w14:paraId="4E2D139E"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267" w:type="pct"/>
            <w:noWrap/>
          </w:tcPr>
          <w:p w14:paraId="32566CD1"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7" w:type="pct"/>
            <w:noWrap/>
          </w:tcPr>
          <w:p w14:paraId="38994E4A"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7" w:type="pct"/>
            <w:noWrap/>
          </w:tcPr>
          <w:p w14:paraId="6C5D47D8"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258" w:type="pct"/>
            <w:noWrap/>
          </w:tcPr>
          <w:p w14:paraId="519A16F0"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r>
      <w:tr w:rsidR="004E5854" w:rsidRPr="00E376AE" w14:paraId="0F444177" w14:textId="77777777" w:rsidTr="00A510A6">
        <w:trPr>
          <w:trHeight w:val="671"/>
        </w:trPr>
        <w:tc>
          <w:tcPr>
            <w:tcW w:w="393" w:type="pct"/>
            <w:vMerge/>
          </w:tcPr>
          <w:p w14:paraId="7B36B81F" w14:textId="77777777" w:rsidR="004E5854" w:rsidRPr="00E376AE" w:rsidRDefault="004E5854" w:rsidP="002F6CCE">
            <w:pPr>
              <w:spacing w:line="240" w:lineRule="auto"/>
              <w:ind w:firstLine="0"/>
              <w:jc w:val="center"/>
              <w:rPr>
                <w:rFonts w:eastAsia="Times New Roman" w:cs="Times New Roman"/>
                <w:sz w:val="20"/>
                <w:szCs w:val="20"/>
                <w:lang w:eastAsia="pt-BR"/>
              </w:rPr>
            </w:pPr>
          </w:p>
        </w:tc>
        <w:tc>
          <w:tcPr>
            <w:tcW w:w="1840" w:type="pct"/>
            <w:vAlign w:val="center"/>
          </w:tcPr>
          <w:p w14:paraId="7D428328" w14:textId="77777777" w:rsidR="004E5854" w:rsidRPr="00E376AE" w:rsidRDefault="004E5854" w:rsidP="002F6CCE">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 xml:space="preserve">Análise dos Requisitos do terceiro </w:t>
            </w:r>
            <w:r w:rsidRPr="00E376AE">
              <w:rPr>
                <w:rFonts w:eastAsia="Times New Roman" w:cs="Times New Roman"/>
                <w:i/>
                <w:sz w:val="20"/>
                <w:szCs w:val="20"/>
                <w:lang w:eastAsia="pt-BR"/>
              </w:rPr>
              <w:t>release</w:t>
            </w:r>
          </w:p>
        </w:tc>
        <w:tc>
          <w:tcPr>
            <w:tcW w:w="300" w:type="pct"/>
            <w:noWrap/>
          </w:tcPr>
          <w:p w14:paraId="7BAE8625"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08" w:type="pct"/>
            <w:noWrap/>
          </w:tcPr>
          <w:p w14:paraId="715D39F1"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68" w:type="pct"/>
            <w:noWrap/>
          </w:tcPr>
          <w:p w14:paraId="2084C02C"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6" w:type="pct"/>
            <w:noWrap/>
          </w:tcPr>
          <w:p w14:paraId="1FCD27EF"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6" w:type="pct"/>
            <w:shd w:val="clear" w:color="auto" w:fill="7F7F7F" w:themeFill="text1" w:themeFillTint="80"/>
            <w:noWrap/>
          </w:tcPr>
          <w:p w14:paraId="1C81CE66"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267" w:type="pct"/>
            <w:noWrap/>
          </w:tcPr>
          <w:p w14:paraId="3AD7D8FA"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7" w:type="pct"/>
            <w:noWrap/>
          </w:tcPr>
          <w:p w14:paraId="05ABB1F6"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7" w:type="pct"/>
            <w:noWrap/>
          </w:tcPr>
          <w:p w14:paraId="26D6D441"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258" w:type="pct"/>
            <w:noWrap/>
          </w:tcPr>
          <w:p w14:paraId="1A9989B2"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r>
      <w:tr w:rsidR="004E5854" w:rsidRPr="00E376AE" w14:paraId="14CE7A3F" w14:textId="77777777" w:rsidTr="00A510A6">
        <w:trPr>
          <w:trHeight w:val="671"/>
        </w:trPr>
        <w:tc>
          <w:tcPr>
            <w:tcW w:w="393" w:type="pct"/>
            <w:vMerge/>
          </w:tcPr>
          <w:p w14:paraId="489036DD" w14:textId="77777777" w:rsidR="004E5854" w:rsidRPr="00E376AE" w:rsidRDefault="004E5854" w:rsidP="002F6CCE">
            <w:pPr>
              <w:spacing w:line="240" w:lineRule="auto"/>
              <w:ind w:firstLine="0"/>
              <w:jc w:val="center"/>
              <w:rPr>
                <w:rFonts w:eastAsia="Times New Roman" w:cs="Times New Roman"/>
                <w:sz w:val="20"/>
                <w:szCs w:val="20"/>
                <w:lang w:eastAsia="pt-BR"/>
              </w:rPr>
            </w:pPr>
          </w:p>
        </w:tc>
        <w:tc>
          <w:tcPr>
            <w:tcW w:w="1840" w:type="pct"/>
            <w:vAlign w:val="center"/>
          </w:tcPr>
          <w:p w14:paraId="5F95A4CF" w14:textId="77777777" w:rsidR="004E5854" w:rsidRPr="00E376AE" w:rsidRDefault="004E5854" w:rsidP="002F6CCE">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 xml:space="preserve">Modelagem dos processos do terceiro </w:t>
            </w:r>
            <w:r w:rsidRPr="00E376AE">
              <w:rPr>
                <w:rFonts w:eastAsia="Times New Roman" w:cs="Times New Roman"/>
                <w:i/>
                <w:sz w:val="20"/>
                <w:szCs w:val="20"/>
                <w:lang w:eastAsia="pt-BR"/>
              </w:rPr>
              <w:t>release</w:t>
            </w:r>
          </w:p>
        </w:tc>
        <w:tc>
          <w:tcPr>
            <w:tcW w:w="300" w:type="pct"/>
            <w:noWrap/>
          </w:tcPr>
          <w:p w14:paraId="0AE081F4"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08" w:type="pct"/>
            <w:noWrap/>
          </w:tcPr>
          <w:p w14:paraId="61E61E91"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68" w:type="pct"/>
            <w:noWrap/>
          </w:tcPr>
          <w:p w14:paraId="542F91F7"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6" w:type="pct"/>
            <w:noWrap/>
          </w:tcPr>
          <w:p w14:paraId="3FFFA325"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6" w:type="pct"/>
            <w:shd w:val="clear" w:color="auto" w:fill="7F7F7F" w:themeFill="text1" w:themeFillTint="80"/>
            <w:noWrap/>
          </w:tcPr>
          <w:p w14:paraId="4D22AA4B"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267" w:type="pct"/>
            <w:noWrap/>
          </w:tcPr>
          <w:p w14:paraId="45EBCFA5"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7" w:type="pct"/>
            <w:noWrap/>
          </w:tcPr>
          <w:p w14:paraId="0289C2F7"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7" w:type="pct"/>
            <w:noWrap/>
          </w:tcPr>
          <w:p w14:paraId="7A091EEC"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258" w:type="pct"/>
            <w:noWrap/>
          </w:tcPr>
          <w:p w14:paraId="4AF42F7C"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r>
      <w:tr w:rsidR="004E5854" w:rsidRPr="00E376AE" w14:paraId="194931FD" w14:textId="77777777" w:rsidTr="00A510A6">
        <w:trPr>
          <w:trHeight w:val="671"/>
        </w:trPr>
        <w:tc>
          <w:tcPr>
            <w:tcW w:w="393" w:type="pct"/>
            <w:vMerge/>
          </w:tcPr>
          <w:p w14:paraId="50348054" w14:textId="77777777" w:rsidR="004E5854" w:rsidRPr="00E376AE" w:rsidRDefault="004E5854" w:rsidP="002F6CCE">
            <w:pPr>
              <w:spacing w:line="240" w:lineRule="auto"/>
              <w:ind w:firstLine="0"/>
              <w:jc w:val="center"/>
              <w:rPr>
                <w:rFonts w:eastAsia="Times New Roman" w:cs="Times New Roman"/>
                <w:sz w:val="20"/>
                <w:szCs w:val="20"/>
                <w:lang w:eastAsia="pt-BR"/>
              </w:rPr>
            </w:pPr>
          </w:p>
        </w:tc>
        <w:tc>
          <w:tcPr>
            <w:tcW w:w="1840" w:type="pct"/>
            <w:vAlign w:val="center"/>
          </w:tcPr>
          <w:p w14:paraId="092BEE43" w14:textId="77777777" w:rsidR="004E5854" w:rsidRPr="00E376AE" w:rsidRDefault="004E5854" w:rsidP="002F6CCE">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 xml:space="preserve">Desenvolvimento (codificação) das funcionalidades do terceiro </w:t>
            </w:r>
            <w:r w:rsidRPr="00E376AE">
              <w:rPr>
                <w:rFonts w:eastAsia="Times New Roman" w:cs="Times New Roman"/>
                <w:i/>
                <w:sz w:val="20"/>
                <w:szCs w:val="20"/>
                <w:lang w:eastAsia="pt-BR"/>
              </w:rPr>
              <w:t>release</w:t>
            </w:r>
          </w:p>
        </w:tc>
        <w:tc>
          <w:tcPr>
            <w:tcW w:w="300" w:type="pct"/>
            <w:noWrap/>
          </w:tcPr>
          <w:p w14:paraId="75602859"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08" w:type="pct"/>
            <w:noWrap/>
          </w:tcPr>
          <w:p w14:paraId="04F8DE63"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68" w:type="pct"/>
            <w:noWrap/>
          </w:tcPr>
          <w:p w14:paraId="5A783FC6"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6" w:type="pct"/>
            <w:noWrap/>
          </w:tcPr>
          <w:p w14:paraId="52337787"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6" w:type="pct"/>
            <w:shd w:val="clear" w:color="auto" w:fill="7F7F7F" w:themeFill="text1" w:themeFillTint="80"/>
            <w:noWrap/>
          </w:tcPr>
          <w:p w14:paraId="1B7D65C3"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267" w:type="pct"/>
            <w:shd w:val="clear" w:color="auto" w:fill="7F7F7F" w:themeFill="text1" w:themeFillTint="80"/>
            <w:noWrap/>
          </w:tcPr>
          <w:p w14:paraId="34B5BD03"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7" w:type="pct"/>
            <w:noWrap/>
          </w:tcPr>
          <w:p w14:paraId="3B20E765"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7" w:type="pct"/>
            <w:noWrap/>
          </w:tcPr>
          <w:p w14:paraId="7859D638"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258" w:type="pct"/>
            <w:noWrap/>
          </w:tcPr>
          <w:p w14:paraId="297C1BF4"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r>
      <w:tr w:rsidR="004E5854" w:rsidRPr="00E376AE" w14:paraId="77722497" w14:textId="77777777" w:rsidTr="00A510A6">
        <w:trPr>
          <w:trHeight w:val="671"/>
        </w:trPr>
        <w:tc>
          <w:tcPr>
            <w:tcW w:w="393" w:type="pct"/>
            <w:vMerge/>
          </w:tcPr>
          <w:p w14:paraId="280F824A" w14:textId="77777777" w:rsidR="004E5854" w:rsidRPr="00E376AE" w:rsidRDefault="004E5854" w:rsidP="002F6CCE">
            <w:pPr>
              <w:spacing w:line="240" w:lineRule="auto"/>
              <w:ind w:firstLine="0"/>
              <w:jc w:val="center"/>
              <w:rPr>
                <w:rFonts w:eastAsia="Times New Roman" w:cs="Times New Roman"/>
                <w:sz w:val="20"/>
                <w:szCs w:val="20"/>
                <w:lang w:eastAsia="pt-BR"/>
              </w:rPr>
            </w:pPr>
          </w:p>
        </w:tc>
        <w:tc>
          <w:tcPr>
            <w:tcW w:w="1840" w:type="pct"/>
            <w:vAlign w:val="center"/>
          </w:tcPr>
          <w:p w14:paraId="76062061" w14:textId="77777777" w:rsidR="004E5854" w:rsidRPr="00E376AE" w:rsidRDefault="004E5854" w:rsidP="002F6CCE">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 xml:space="preserve">Testes e correções das funcionalidades do terceiro </w:t>
            </w:r>
            <w:r w:rsidRPr="00E376AE">
              <w:rPr>
                <w:rFonts w:eastAsia="Times New Roman" w:cs="Times New Roman"/>
                <w:i/>
                <w:sz w:val="20"/>
                <w:szCs w:val="20"/>
                <w:lang w:eastAsia="pt-BR"/>
              </w:rPr>
              <w:t>release</w:t>
            </w:r>
          </w:p>
        </w:tc>
        <w:tc>
          <w:tcPr>
            <w:tcW w:w="300" w:type="pct"/>
            <w:noWrap/>
          </w:tcPr>
          <w:p w14:paraId="64151EB9"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08" w:type="pct"/>
            <w:noWrap/>
          </w:tcPr>
          <w:p w14:paraId="19489838"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68" w:type="pct"/>
            <w:noWrap/>
          </w:tcPr>
          <w:p w14:paraId="11045D3C"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6" w:type="pct"/>
            <w:noWrap/>
          </w:tcPr>
          <w:p w14:paraId="6F7985CF"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6" w:type="pct"/>
            <w:shd w:val="clear" w:color="auto" w:fill="7F7F7F" w:themeFill="text1" w:themeFillTint="80"/>
            <w:noWrap/>
          </w:tcPr>
          <w:p w14:paraId="240F4D30"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267" w:type="pct"/>
            <w:shd w:val="clear" w:color="auto" w:fill="7F7F7F" w:themeFill="text1" w:themeFillTint="80"/>
            <w:noWrap/>
          </w:tcPr>
          <w:p w14:paraId="7A10EEFE"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7" w:type="pct"/>
            <w:noWrap/>
          </w:tcPr>
          <w:p w14:paraId="76AD8E31"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7" w:type="pct"/>
            <w:noWrap/>
          </w:tcPr>
          <w:p w14:paraId="7B34DAD1"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258" w:type="pct"/>
            <w:noWrap/>
          </w:tcPr>
          <w:p w14:paraId="35BB8F38"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r>
      <w:tr w:rsidR="004E5854" w:rsidRPr="00E376AE" w14:paraId="6C1254D7" w14:textId="77777777" w:rsidTr="00A510A6">
        <w:trPr>
          <w:trHeight w:val="671"/>
        </w:trPr>
        <w:tc>
          <w:tcPr>
            <w:tcW w:w="393" w:type="pct"/>
            <w:vMerge/>
          </w:tcPr>
          <w:p w14:paraId="70F2BF78" w14:textId="77777777" w:rsidR="004E5854" w:rsidRPr="00E376AE" w:rsidRDefault="004E5854" w:rsidP="002F6CCE">
            <w:pPr>
              <w:spacing w:line="240" w:lineRule="auto"/>
              <w:ind w:firstLine="0"/>
              <w:jc w:val="center"/>
              <w:rPr>
                <w:rFonts w:eastAsia="Times New Roman" w:cs="Times New Roman"/>
                <w:sz w:val="20"/>
                <w:szCs w:val="20"/>
                <w:lang w:eastAsia="pt-BR"/>
              </w:rPr>
            </w:pPr>
          </w:p>
        </w:tc>
        <w:tc>
          <w:tcPr>
            <w:tcW w:w="1840" w:type="pct"/>
            <w:vAlign w:val="center"/>
          </w:tcPr>
          <w:p w14:paraId="2BA8604C" w14:textId="77777777" w:rsidR="004E5854" w:rsidRPr="00E376AE" w:rsidRDefault="004E5854" w:rsidP="002F6CCE">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Reuniões com o cliente para retiradas de dúvidas acerca das funcionalidades</w:t>
            </w:r>
            <w:r>
              <w:rPr>
                <w:rFonts w:eastAsia="Times New Roman" w:cs="Times New Roman"/>
                <w:sz w:val="20"/>
                <w:szCs w:val="20"/>
                <w:lang w:eastAsia="pt-BR"/>
              </w:rPr>
              <w:t xml:space="preserve"> e confecção dos</w:t>
            </w:r>
            <w:r w:rsidRPr="00E376AE">
              <w:rPr>
                <w:rFonts w:eastAsia="Times New Roman" w:cs="Times New Roman"/>
                <w:sz w:val="20"/>
                <w:szCs w:val="20"/>
                <w:lang w:eastAsia="pt-BR"/>
              </w:rPr>
              <w:t xml:space="preserve"> teste</w:t>
            </w:r>
            <w:r>
              <w:rPr>
                <w:rFonts w:eastAsia="Times New Roman" w:cs="Times New Roman"/>
                <w:sz w:val="20"/>
                <w:szCs w:val="20"/>
                <w:lang w:eastAsia="pt-BR"/>
              </w:rPr>
              <w:t>s</w:t>
            </w:r>
            <w:r w:rsidRPr="00E376AE">
              <w:rPr>
                <w:rFonts w:eastAsia="Times New Roman" w:cs="Times New Roman"/>
                <w:sz w:val="20"/>
                <w:szCs w:val="20"/>
                <w:lang w:eastAsia="pt-BR"/>
              </w:rPr>
              <w:t xml:space="preserve"> de aceitação d</w:t>
            </w:r>
            <w:r>
              <w:rPr>
                <w:rFonts w:eastAsia="Times New Roman" w:cs="Times New Roman"/>
                <w:sz w:val="20"/>
                <w:szCs w:val="20"/>
                <w:lang w:eastAsia="pt-BR"/>
              </w:rPr>
              <w:t>e estórias</w:t>
            </w:r>
            <w:r w:rsidRPr="00E376AE">
              <w:rPr>
                <w:rFonts w:eastAsia="Times New Roman" w:cs="Times New Roman"/>
                <w:sz w:val="20"/>
                <w:szCs w:val="20"/>
                <w:lang w:eastAsia="pt-BR"/>
              </w:rPr>
              <w:t xml:space="preserve"> do terceiro </w:t>
            </w:r>
            <w:r w:rsidRPr="00E376AE">
              <w:rPr>
                <w:rFonts w:eastAsia="Times New Roman" w:cs="Times New Roman"/>
                <w:i/>
                <w:sz w:val="20"/>
                <w:szCs w:val="20"/>
                <w:lang w:eastAsia="pt-BR"/>
              </w:rPr>
              <w:t>release</w:t>
            </w:r>
          </w:p>
        </w:tc>
        <w:tc>
          <w:tcPr>
            <w:tcW w:w="300" w:type="pct"/>
            <w:noWrap/>
          </w:tcPr>
          <w:p w14:paraId="75830744"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08" w:type="pct"/>
            <w:noWrap/>
          </w:tcPr>
          <w:p w14:paraId="3EBABCBB"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68" w:type="pct"/>
            <w:noWrap/>
          </w:tcPr>
          <w:p w14:paraId="1CE723AF"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6" w:type="pct"/>
            <w:noWrap/>
          </w:tcPr>
          <w:p w14:paraId="6A50AA91"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6" w:type="pct"/>
            <w:shd w:val="clear" w:color="auto" w:fill="7F7F7F" w:themeFill="text1" w:themeFillTint="80"/>
            <w:noWrap/>
          </w:tcPr>
          <w:p w14:paraId="33AC6D25"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267" w:type="pct"/>
            <w:shd w:val="clear" w:color="auto" w:fill="7F7F7F" w:themeFill="text1" w:themeFillTint="80"/>
            <w:noWrap/>
          </w:tcPr>
          <w:p w14:paraId="78E3F091"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7" w:type="pct"/>
            <w:noWrap/>
          </w:tcPr>
          <w:p w14:paraId="5B90D97E"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7" w:type="pct"/>
            <w:noWrap/>
          </w:tcPr>
          <w:p w14:paraId="5EF4A97D"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258" w:type="pct"/>
            <w:noWrap/>
          </w:tcPr>
          <w:p w14:paraId="6B16FDC5"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r>
      <w:tr w:rsidR="004E5854" w:rsidRPr="00E376AE" w14:paraId="0EA60C7A" w14:textId="77777777" w:rsidTr="00A510A6">
        <w:trPr>
          <w:trHeight w:val="561"/>
        </w:trPr>
        <w:tc>
          <w:tcPr>
            <w:tcW w:w="393" w:type="pct"/>
            <w:vMerge/>
          </w:tcPr>
          <w:p w14:paraId="164DBA10" w14:textId="77777777" w:rsidR="004E5854" w:rsidRPr="00E376AE" w:rsidRDefault="004E5854" w:rsidP="002F6CCE">
            <w:pPr>
              <w:spacing w:line="240" w:lineRule="auto"/>
              <w:ind w:firstLine="0"/>
              <w:jc w:val="center"/>
              <w:rPr>
                <w:rFonts w:eastAsia="Times New Roman" w:cs="Times New Roman"/>
                <w:sz w:val="20"/>
                <w:szCs w:val="20"/>
                <w:lang w:eastAsia="pt-BR"/>
              </w:rPr>
            </w:pPr>
          </w:p>
        </w:tc>
        <w:tc>
          <w:tcPr>
            <w:tcW w:w="1840" w:type="pct"/>
            <w:vAlign w:val="center"/>
          </w:tcPr>
          <w:p w14:paraId="3EE7B853" w14:textId="77777777" w:rsidR="004E5854" w:rsidRPr="00E376AE" w:rsidRDefault="004E5854" w:rsidP="002F6CCE">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 xml:space="preserve">Entrega do terceiro </w:t>
            </w:r>
            <w:r w:rsidRPr="00063EEB">
              <w:rPr>
                <w:rFonts w:eastAsia="Times New Roman" w:cs="Times New Roman"/>
                <w:i/>
                <w:sz w:val="20"/>
                <w:szCs w:val="20"/>
                <w:lang w:eastAsia="pt-BR"/>
              </w:rPr>
              <w:t>release</w:t>
            </w:r>
          </w:p>
        </w:tc>
        <w:tc>
          <w:tcPr>
            <w:tcW w:w="300" w:type="pct"/>
            <w:noWrap/>
          </w:tcPr>
          <w:p w14:paraId="5A97310D"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08" w:type="pct"/>
            <w:noWrap/>
          </w:tcPr>
          <w:p w14:paraId="7541A4F3"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68" w:type="pct"/>
            <w:noWrap/>
          </w:tcPr>
          <w:p w14:paraId="7261E753"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6" w:type="pct"/>
            <w:noWrap/>
          </w:tcPr>
          <w:p w14:paraId="30F44E78"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6" w:type="pct"/>
            <w:noWrap/>
          </w:tcPr>
          <w:p w14:paraId="27731A0D"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267" w:type="pct"/>
            <w:shd w:val="clear" w:color="auto" w:fill="7F7F7F" w:themeFill="text1" w:themeFillTint="80"/>
            <w:noWrap/>
          </w:tcPr>
          <w:p w14:paraId="05BB3101"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7" w:type="pct"/>
            <w:noWrap/>
          </w:tcPr>
          <w:p w14:paraId="7953A364"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317" w:type="pct"/>
            <w:noWrap/>
          </w:tcPr>
          <w:p w14:paraId="18B01DBB"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c>
          <w:tcPr>
            <w:tcW w:w="258" w:type="pct"/>
            <w:noWrap/>
          </w:tcPr>
          <w:p w14:paraId="37713FB6" w14:textId="77777777" w:rsidR="004E5854" w:rsidRPr="00E376AE" w:rsidRDefault="004E5854" w:rsidP="002F6CCE">
            <w:pPr>
              <w:spacing w:line="240" w:lineRule="auto"/>
              <w:ind w:firstLine="0"/>
              <w:jc w:val="center"/>
              <w:rPr>
                <w:rFonts w:eastAsia="Times New Roman" w:cs="Times New Roman"/>
                <w:color w:val="000000"/>
                <w:sz w:val="20"/>
                <w:szCs w:val="20"/>
                <w:lang w:eastAsia="pt-BR"/>
              </w:rPr>
            </w:pPr>
          </w:p>
        </w:tc>
      </w:tr>
      <w:tr w:rsidR="00E0253B" w:rsidRPr="00E376AE" w14:paraId="20595350" w14:textId="77777777" w:rsidTr="00A510A6">
        <w:trPr>
          <w:trHeight w:val="671"/>
        </w:trPr>
        <w:tc>
          <w:tcPr>
            <w:tcW w:w="2233" w:type="pct"/>
            <w:gridSpan w:val="2"/>
            <w:vAlign w:val="center"/>
          </w:tcPr>
          <w:p w14:paraId="1915485B" w14:textId="77777777" w:rsidR="00E0253B" w:rsidRPr="00E376AE" w:rsidRDefault="00E0253B" w:rsidP="00E0253B">
            <w:pPr>
              <w:spacing w:line="240" w:lineRule="auto"/>
              <w:ind w:firstLine="0"/>
              <w:jc w:val="center"/>
              <w:rPr>
                <w:rFonts w:eastAsia="Times New Roman" w:cs="Times New Roman"/>
                <w:sz w:val="20"/>
                <w:szCs w:val="20"/>
                <w:lang w:eastAsia="pt-BR"/>
              </w:rPr>
            </w:pPr>
            <w:r>
              <w:rPr>
                <w:rFonts w:eastAsia="Times New Roman" w:cs="Times New Roman"/>
                <w:sz w:val="20"/>
                <w:szCs w:val="20"/>
                <w:lang w:eastAsia="pt-BR"/>
              </w:rPr>
              <w:t xml:space="preserve">Período de tempo dedicado à </w:t>
            </w:r>
            <w:r w:rsidRPr="00E376AE">
              <w:rPr>
                <w:rFonts w:eastAsia="Times New Roman" w:cs="Times New Roman"/>
                <w:sz w:val="20"/>
                <w:szCs w:val="20"/>
                <w:lang w:eastAsia="pt-BR"/>
              </w:rPr>
              <w:t>de correções</w:t>
            </w:r>
            <w:r>
              <w:rPr>
                <w:rFonts w:eastAsia="Times New Roman" w:cs="Times New Roman"/>
                <w:sz w:val="20"/>
                <w:szCs w:val="20"/>
                <w:lang w:eastAsia="pt-BR"/>
              </w:rPr>
              <w:t xml:space="preserve"> no ambiente (se necessárias)</w:t>
            </w:r>
          </w:p>
        </w:tc>
        <w:tc>
          <w:tcPr>
            <w:tcW w:w="300" w:type="pct"/>
            <w:noWrap/>
          </w:tcPr>
          <w:p w14:paraId="60857C23"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08" w:type="pct"/>
            <w:noWrap/>
          </w:tcPr>
          <w:p w14:paraId="7BF82394"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68" w:type="pct"/>
            <w:noWrap/>
          </w:tcPr>
          <w:p w14:paraId="7979CEF0"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16" w:type="pct"/>
            <w:noWrap/>
          </w:tcPr>
          <w:p w14:paraId="5104B5DD"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16" w:type="pct"/>
            <w:noWrap/>
          </w:tcPr>
          <w:p w14:paraId="3CC1AFAF"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267" w:type="pct"/>
            <w:shd w:val="clear" w:color="auto" w:fill="7F7F7F" w:themeFill="text1" w:themeFillTint="80"/>
            <w:noWrap/>
          </w:tcPr>
          <w:p w14:paraId="6D7DA297"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17" w:type="pct"/>
            <w:shd w:val="clear" w:color="auto" w:fill="7F7F7F" w:themeFill="text1" w:themeFillTint="80"/>
            <w:noWrap/>
          </w:tcPr>
          <w:p w14:paraId="07D368C7"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17" w:type="pct"/>
            <w:noWrap/>
          </w:tcPr>
          <w:p w14:paraId="54675FC0"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258" w:type="pct"/>
            <w:noWrap/>
          </w:tcPr>
          <w:p w14:paraId="1CD13134"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r>
      <w:tr w:rsidR="00E0253B" w:rsidRPr="00E376AE" w14:paraId="2A98C6DE" w14:textId="77777777" w:rsidTr="00A510A6">
        <w:trPr>
          <w:trHeight w:val="671"/>
        </w:trPr>
        <w:tc>
          <w:tcPr>
            <w:tcW w:w="2233" w:type="pct"/>
            <w:gridSpan w:val="2"/>
            <w:vAlign w:val="center"/>
          </w:tcPr>
          <w:p w14:paraId="62DEF816" w14:textId="77777777" w:rsidR="00E0253B" w:rsidRPr="00E376AE" w:rsidRDefault="00E0253B" w:rsidP="00E0253B">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Avaliação do uso da Metodologia XP</w:t>
            </w:r>
          </w:p>
        </w:tc>
        <w:tc>
          <w:tcPr>
            <w:tcW w:w="300" w:type="pct"/>
            <w:noWrap/>
          </w:tcPr>
          <w:p w14:paraId="1EE059EF"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08" w:type="pct"/>
            <w:noWrap/>
          </w:tcPr>
          <w:p w14:paraId="1FE6D58E"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68" w:type="pct"/>
            <w:noWrap/>
          </w:tcPr>
          <w:p w14:paraId="759B771C"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16" w:type="pct"/>
            <w:noWrap/>
          </w:tcPr>
          <w:p w14:paraId="683554CC"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16" w:type="pct"/>
            <w:noWrap/>
          </w:tcPr>
          <w:p w14:paraId="6102F80A"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267" w:type="pct"/>
            <w:noWrap/>
          </w:tcPr>
          <w:p w14:paraId="49F280FB"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17" w:type="pct"/>
            <w:shd w:val="clear" w:color="auto" w:fill="7F7F7F" w:themeFill="text1" w:themeFillTint="80"/>
            <w:noWrap/>
          </w:tcPr>
          <w:p w14:paraId="774B05DB"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17" w:type="pct"/>
            <w:noWrap/>
          </w:tcPr>
          <w:p w14:paraId="142C993F"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258" w:type="pct"/>
            <w:noWrap/>
          </w:tcPr>
          <w:p w14:paraId="0DFFD4F0"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r>
      <w:tr w:rsidR="00E0253B" w:rsidRPr="00E376AE" w14:paraId="668A4A4A" w14:textId="77777777" w:rsidTr="00A510A6">
        <w:trPr>
          <w:trHeight w:val="671"/>
        </w:trPr>
        <w:tc>
          <w:tcPr>
            <w:tcW w:w="2233" w:type="pct"/>
            <w:gridSpan w:val="2"/>
            <w:vAlign w:val="center"/>
          </w:tcPr>
          <w:p w14:paraId="4656CD09" w14:textId="77777777" w:rsidR="00E0253B" w:rsidRPr="00E376AE" w:rsidRDefault="00E0253B" w:rsidP="00E0253B">
            <w:pPr>
              <w:spacing w:line="240" w:lineRule="auto"/>
              <w:ind w:firstLine="0"/>
              <w:jc w:val="center"/>
              <w:rPr>
                <w:rFonts w:eastAsia="Times New Roman" w:cs="Times New Roman"/>
                <w:sz w:val="20"/>
                <w:szCs w:val="20"/>
                <w:lang w:eastAsia="pt-BR"/>
              </w:rPr>
            </w:pPr>
            <w:r w:rsidRPr="00E376AE">
              <w:rPr>
                <w:rFonts w:eastAsia="Times New Roman" w:cs="Times New Roman"/>
                <w:sz w:val="20"/>
                <w:szCs w:val="20"/>
                <w:lang w:eastAsia="pt-BR"/>
              </w:rPr>
              <w:t>Escrita da Monografia</w:t>
            </w:r>
          </w:p>
        </w:tc>
        <w:tc>
          <w:tcPr>
            <w:tcW w:w="300" w:type="pct"/>
            <w:shd w:val="clear" w:color="auto" w:fill="7F7F7F" w:themeFill="text1" w:themeFillTint="80"/>
            <w:noWrap/>
          </w:tcPr>
          <w:p w14:paraId="0B04A66B"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08" w:type="pct"/>
            <w:shd w:val="clear" w:color="auto" w:fill="7F7F7F" w:themeFill="text1" w:themeFillTint="80"/>
            <w:noWrap/>
          </w:tcPr>
          <w:p w14:paraId="4C7109AC"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68" w:type="pct"/>
            <w:shd w:val="clear" w:color="auto" w:fill="7F7F7F" w:themeFill="text1" w:themeFillTint="80"/>
            <w:noWrap/>
          </w:tcPr>
          <w:p w14:paraId="278CEB2B"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16" w:type="pct"/>
            <w:shd w:val="clear" w:color="auto" w:fill="7F7F7F" w:themeFill="text1" w:themeFillTint="80"/>
            <w:noWrap/>
          </w:tcPr>
          <w:p w14:paraId="6426A8BC"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16" w:type="pct"/>
            <w:shd w:val="clear" w:color="auto" w:fill="7F7F7F" w:themeFill="text1" w:themeFillTint="80"/>
            <w:noWrap/>
          </w:tcPr>
          <w:p w14:paraId="3A242584"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267" w:type="pct"/>
            <w:shd w:val="clear" w:color="auto" w:fill="7F7F7F" w:themeFill="text1" w:themeFillTint="80"/>
            <w:noWrap/>
          </w:tcPr>
          <w:p w14:paraId="17BFFE0A"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17" w:type="pct"/>
            <w:shd w:val="clear" w:color="auto" w:fill="7F7F7F" w:themeFill="text1" w:themeFillTint="80"/>
            <w:noWrap/>
          </w:tcPr>
          <w:p w14:paraId="3B818B3E"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317" w:type="pct"/>
            <w:shd w:val="clear" w:color="auto" w:fill="7F7F7F" w:themeFill="text1" w:themeFillTint="80"/>
            <w:noWrap/>
          </w:tcPr>
          <w:p w14:paraId="73C7998B"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c>
          <w:tcPr>
            <w:tcW w:w="258" w:type="pct"/>
            <w:shd w:val="clear" w:color="auto" w:fill="FFFFFF" w:themeFill="background1"/>
            <w:noWrap/>
          </w:tcPr>
          <w:p w14:paraId="4B5A6966" w14:textId="77777777" w:rsidR="00E0253B" w:rsidRPr="00E376AE" w:rsidRDefault="00E0253B" w:rsidP="002F6CCE">
            <w:pPr>
              <w:spacing w:line="240" w:lineRule="auto"/>
              <w:ind w:firstLine="0"/>
              <w:jc w:val="center"/>
              <w:rPr>
                <w:rFonts w:eastAsia="Times New Roman" w:cs="Times New Roman"/>
                <w:color w:val="000000"/>
                <w:sz w:val="20"/>
                <w:szCs w:val="20"/>
                <w:lang w:eastAsia="pt-BR"/>
              </w:rPr>
            </w:pPr>
          </w:p>
        </w:tc>
      </w:tr>
    </w:tbl>
    <w:p w14:paraId="3E9C12BD" w14:textId="0EC4CCD6" w:rsidR="0076778F" w:rsidRPr="00063EEB" w:rsidRDefault="0076778F" w:rsidP="00063EEB">
      <w:pPr>
        <w:sectPr w:rsidR="0076778F" w:rsidRPr="00063EEB" w:rsidSect="00063EEB">
          <w:pgSz w:w="16838" w:h="11906" w:orient="landscape"/>
          <w:pgMar w:top="1134" w:right="1134" w:bottom="1701" w:left="1701" w:header="708" w:footer="708" w:gutter="0"/>
          <w:cols w:space="708"/>
          <w:docGrid w:linePitch="360"/>
        </w:sectPr>
      </w:pPr>
    </w:p>
    <w:p w14:paraId="375D4C31" w14:textId="062A549B" w:rsidR="00D339A1" w:rsidRDefault="00D339A1" w:rsidP="00BE5291">
      <w:pPr>
        <w:pStyle w:val="Ttulo1"/>
        <w:numPr>
          <w:ilvl w:val="0"/>
          <w:numId w:val="0"/>
        </w:numPr>
        <w:jc w:val="center"/>
      </w:pPr>
      <w:bookmarkStart w:id="186" w:name="_Toc528694982"/>
      <w:r w:rsidRPr="00D339A1">
        <w:lastRenderedPageBreak/>
        <w:t>BIBLIOGRAFIA</w:t>
      </w:r>
      <w:bookmarkEnd w:id="186"/>
    </w:p>
    <w:p w14:paraId="20FC693F" w14:textId="77777777" w:rsidR="00BE5291" w:rsidRPr="00BE5291" w:rsidRDefault="00BE5291" w:rsidP="00BE5291"/>
    <w:p w14:paraId="1140D2AA" w14:textId="77777777" w:rsidR="00D339A1" w:rsidRPr="00D339A1" w:rsidRDefault="00D339A1" w:rsidP="000809C2">
      <w:pPr>
        <w:spacing w:line="240" w:lineRule="auto"/>
        <w:ind w:firstLine="0"/>
        <w:jc w:val="left"/>
        <w:rPr>
          <w:noProof/>
        </w:rPr>
      </w:pPr>
      <w:r w:rsidRPr="00D339A1">
        <w:rPr>
          <w:noProof/>
        </w:rPr>
        <w:t xml:space="preserve">ALVES, J. R. M.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1, 2009.</w:t>
      </w:r>
    </w:p>
    <w:p w14:paraId="03A5F81B" w14:textId="77777777" w:rsidR="00D339A1" w:rsidRDefault="00D339A1" w:rsidP="000809C2">
      <w:pPr>
        <w:spacing w:line="240" w:lineRule="auto"/>
        <w:ind w:firstLine="0"/>
        <w:jc w:val="left"/>
        <w:rPr>
          <w:noProof/>
        </w:rPr>
      </w:pPr>
    </w:p>
    <w:p w14:paraId="7EDE7595" w14:textId="1AFBFC2F" w:rsidR="00D339A1" w:rsidRPr="00D339A1" w:rsidRDefault="00D339A1" w:rsidP="000809C2">
      <w:pPr>
        <w:spacing w:line="240" w:lineRule="auto"/>
        <w:ind w:firstLine="0"/>
        <w:jc w:val="left"/>
        <w:rPr>
          <w:noProof/>
        </w:rPr>
      </w:pPr>
      <w:r w:rsidRPr="00D339A1">
        <w:rPr>
          <w:noProof/>
        </w:rPr>
        <w:t xml:space="preserve">BABBEL. </w:t>
      </w:r>
      <w:r w:rsidRPr="00D339A1">
        <w:rPr>
          <w:b/>
          <w:bCs/>
          <w:noProof/>
        </w:rPr>
        <w:t>Preços</w:t>
      </w:r>
      <w:ins w:id="187" w:author="Ryan Lemos" w:date="2018-11-05T15:48:00Z">
        <w:r w:rsidR="00E44BB8">
          <w:rPr>
            <w:noProof/>
          </w:rPr>
          <w:t>.</w:t>
        </w:r>
      </w:ins>
      <w:del w:id="188" w:author="Ryan Lemos" w:date="2018-11-05T15:48:00Z">
        <w:r w:rsidRPr="00D339A1" w:rsidDel="00E44BB8">
          <w:rPr>
            <w:noProof/>
          </w:rPr>
          <w:delText>,</w:delText>
        </w:r>
      </w:del>
      <w:r w:rsidRPr="00D339A1">
        <w:rPr>
          <w:noProof/>
        </w:rPr>
        <w:t xml:space="preserve"> 2018. Disponível em: &lt;https://home.babbel.com/prices&gt;. Acesso em: 23 ago. 2018.</w:t>
      </w:r>
    </w:p>
    <w:p w14:paraId="57A1F530" w14:textId="77777777" w:rsidR="00D339A1" w:rsidRDefault="00D339A1" w:rsidP="000809C2">
      <w:pPr>
        <w:spacing w:line="240" w:lineRule="auto"/>
        <w:ind w:firstLine="0"/>
        <w:jc w:val="left"/>
        <w:rPr>
          <w:noProof/>
        </w:rPr>
      </w:pPr>
    </w:p>
    <w:p w14:paraId="583E5D63" w14:textId="6A0EDF86" w:rsidR="00D339A1" w:rsidRPr="00D339A1" w:rsidRDefault="00D339A1" w:rsidP="000809C2">
      <w:pPr>
        <w:spacing w:line="240" w:lineRule="auto"/>
        <w:ind w:firstLine="0"/>
        <w:jc w:val="left"/>
        <w:rPr>
          <w:noProof/>
        </w:rPr>
      </w:pPr>
      <w:r w:rsidRPr="00D339A1">
        <w:rPr>
          <w:noProof/>
        </w:rPr>
        <w:t xml:space="preserve">BACICH, L. </w:t>
      </w:r>
      <w:r w:rsidRPr="00E95C78">
        <w:rPr>
          <w:i/>
          <w:noProof/>
        </w:rPr>
        <w:t>et al</w:t>
      </w:r>
      <w:r w:rsidRPr="00D339A1">
        <w:rPr>
          <w:noProof/>
        </w:rPr>
        <w:t xml:space="preserve">. </w:t>
      </w:r>
      <w:r w:rsidRPr="00D339A1">
        <w:rPr>
          <w:b/>
          <w:bCs/>
          <w:noProof/>
        </w:rPr>
        <w:t>Ensino Híbrido:</w:t>
      </w:r>
      <w:r w:rsidRPr="00D339A1">
        <w:rPr>
          <w:noProof/>
        </w:rPr>
        <w:t xml:space="preserve"> Personalização e tecnologia na educação. Porto Alegre: Penso, 2015.</w:t>
      </w:r>
    </w:p>
    <w:p w14:paraId="4B8936FA" w14:textId="77777777" w:rsidR="00D339A1" w:rsidRDefault="00D339A1" w:rsidP="000809C2">
      <w:pPr>
        <w:spacing w:line="240" w:lineRule="auto"/>
        <w:ind w:firstLine="0"/>
        <w:jc w:val="left"/>
        <w:rPr>
          <w:noProof/>
        </w:rPr>
      </w:pPr>
    </w:p>
    <w:p w14:paraId="6B918B4F" w14:textId="084FC082" w:rsidR="00D339A1" w:rsidRPr="00D339A1" w:rsidRDefault="00D339A1" w:rsidP="000809C2">
      <w:pPr>
        <w:spacing w:line="240" w:lineRule="auto"/>
        <w:ind w:firstLine="0"/>
        <w:jc w:val="left"/>
        <w:rPr>
          <w:noProof/>
        </w:rPr>
      </w:pPr>
      <w:r w:rsidRPr="00D339A1">
        <w:rPr>
          <w:noProof/>
        </w:rPr>
        <w:t xml:space="preserve">BARANAUSKAS, M. C. C.; ROCHA, H. V. D. </w:t>
      </w:r>
      <w:r w:rsidRPr="00D339A1">
        <w:rPr>
          <w:b/>
          <w:bCs/>
          <w:noProof/>
        </w:rPr>
        <w:t>Design e Avaliação de Interfaces Humano-Computador</w:t>
      </w:r>
      <w:r w:rsidRPr="00D339A1">
        <w:rPr>
          <w:noProof/>
        </w:rPr>
        <w:t>. Campinas: UNIVERSIDADE ESTADUAL DE CAMPINAS, 2003.</w:t>
      </w:r>
      <w:ins w:id="189" w:author="Ryan Lemos" w:date="2018-11-05T14:45:00Z">
        <w:r w:rsidR="005B5EC4">
          <w:rPr>
            <w:noProof/>
          </w:rPr>
          <w:t xml:space="preserve"> Disponível em &lt;</w:t>
        </w:r>
        <w:r w:rsidR="005B5EC4" w:rsidRPr="005B5EC4">
          <w:rPr>
            <w:noProof/>
          </w:rPr>
          <w:t xml:space="preserve">https://www.nied.unicamp.br/biblioteca/design-e-avaliacao-de-interfaces-humano-computador/ </w:t>
        </w:r>
        <w:r w:rsidR="005B5EC4">
          <w:rPr>
            <w:noProof/>
          </w:rPr>
          <w:t>&gt; Ace</w:t>
        </w:r>
      </w:ins>
      <w:ins w:id="190" w:author="Ryan Lemos" w:date="2018-11-05T14:46:00Z">
        <w:r w:rsidR="005B5EC4">
          <w:rPr>
            <w:noProof/>
          </w:rPr>
          <w:t>sso em:</w:t>
        </w:r>
        <w:r w:rsidR="00F85EFB">
          <w:rPr>
            <w:noProof/>
          </w:rPr>
          <w:t xml:space="preserve"> 22</w:t>
        </w:r>
        <w:r w:rsidR="00F0748E">
          <w:rPr>
            <w:noProof/>
          </w:rPr>
          <w:t xml:space="preserve"> </w:t>
        </w:r>
        <w:r w:rsidR="00F85EFB">
          <w:rPr>
            <w:noProof/>
          </w:rPr>
          <w:t>set. 2018.</w:t>
        </w:r>
      </w:ins>
      <w:del w:id="191" w:author="Ryan Lemos" w:date="2018-11-05T14:45:00Z">
        <w:r w:rsidR="00E0253B" w:rsidDel="005B5EC4">
          <w:rPr>
            <w:noProof/>
          </w:rPr>
          <w:delText xml:space="preserve"> </w:delText>
        </w:r>
      </w:del>
    </w:p>
    <w:p w14:paraId="31916595" w14:textId="77777777" w:rsidR="00D339A1" w:rsidRDefault="00D339A1" w:rsidP="000809C2">
      <w:pPr>
        <w:spacing w:line="240" w:lineRule="auto"/>
        <w:ind w:firstLine="0"/>
        <w:jc w:val="left"/>
        <w:rPr>
          <w:noProof/>
        </w:rPr>
      </w:pPr>
    </w:p>
    <w:p w14:paraId="499A4890" w14:textId="5777FF7E" w:rsidR="00D339A1" w:rsidRPr="00D339A1" w:rsidRDefault="00D339A1" w:rsidP="000809C2">
      <w:pPr>
        <w:spacing w:line="240" w:lineRule="auto"/>
        <w:ind w:firstLine="0"/>
        <w:jc w:val="left"/>
        <w:rPr>
          <w:noProof/>
        </w:rPr>
      </w:pPr>
      <w:r w:rsidRPr="00D339A1">
        <w:rPr>
          <w:noProof/>
        </w:rPr>
        <w:t xml:space="preserve">BENTO, E. J. </w:t>
      </w:r>
      <w:r w:rsidRPr="00D339A1">
        <w:rPr>
          <w:b/>
          <w:bCs/>
          <w:noProof/>
        </w:rPr>
        <w:t>Desenvolvimento Web com PHP e MySQL</w:t>
      </w:r>
      <w:r w:rsidRPr="00D339A1">
        <w:rPr>
          <w:noProof/>
        </w:rPr>
        <w:t>. São Paulo: Casa do Código, 2013.</w:t>
      </w:r>
    </w:p>
    <w:p w14:paraId="4DEB5065" w14:textId="77777777" w:rsidR="00D339A1" w:rsidRDefault="00D339A1" w:rsidP="000809C2">
      <w:pPr>
        <w:spacing w:line="240" w:lineRule="auto"/>
        <w:ind w:firstLine="0"/>
        <w:jc w:val="left"/>
        <w:rPr>
          <w:noProof/>
        </w:rPr>
      </w:pPr>
    </w:p>
    <w:p w14:paraId="3EDEA7AF" w14:textId="0A67DF39" w:rsidR="00D339A1" w:rsidRPr="00D339A1" w:rsidRDefault="00D339A1" w:rsidP="000809C2">
      <w:pPr>
        <w:spacing w:line="240" w:lineRule="auto"/>
        <w:ind w:firstLine="0"/>
        <w:jc w:val="left"/>
        <w:rPr>
          <w:noProof/>
        </w:rPr>
      </w:pPr>
      <w:r w:rsidRPr="00D339A1">
        <w:rPr>
          <w:noProof/>
        </w:rPr>
        <w:t xml:space="preserve">CAELUM. </w:t>
      </w:r>
      <w:r w:rsidRPr="00D339A1">
        <w:rPr>
          <w:b/>
          <w:bCs/>
          <w:noProof/>
        </w:rPr>
        <w:t>Desenvolvimento Web com HTML, CSS e JavaScript</w:t>
      </w:r>
      <w:r w:rsidRPr="00D339A1">
        <w:rPr>
          <w:noProof/>
        </w:rPr>
        <w:t>. São Paulo: Caelum ensino e inovação, 2018. Disponível em: &lt;https://www.caelum.com.br/download/caelum-html-css-javascript.pdf&gt;. Acesso em: 07 out. 2018.</w:t>
      </w:r>
    </w:p>
    <w:p w14:paraId="0EDDF89D" w14:textId="77777777" w:rsidR="00E0253B" w:rsidRDefault="00E0253B" w:rsidP="000809C2">
      <w:pPr>
        <w:spacing w:line="240" w:lineRule="auto"/>
        <w:ind w:firstLine="0"/>
        <w:jc w:val="left"/>
        <w:rPr>
          <w:noProof/>
        </w:rPr>
      </w:pPr>
    </w:p>
    <w:p w14:paraId="7ED3C993" w14:textId="09B2DEF1" w:rsidR="00D339A1" w:rsidRPr="00D339A1" w:rsidRDefault="00D339A1" w:rsidP="000809C2">
      <w:pPr>
        <w:spacing w:line="240" w:lineRule="auto"/>
        <w:ind w:firstLine="0"/>
        <w:jc w:val="left"/>
        <w:rPr>
          <w:noProof/>
        </w:rPr>
      </w:pPr>
      <w:r w:rsidRPr="00D339A1">
        <w:rPr>
          <w:noProof/>
        </w:rPr>
        <w:t xml:space="preserve">CAMPOS, A. L. N. </w:t>
      </w:r>
      <w:r w:rsidRPr="00D339A1">
        <w:rPr>
          <w:b/>
          <w:bCs/>
          <w:noProof/>
        </w:rPr>
        <w:t>Modelagem de Processos com BPMN</w:t>
      </w:r>
      <w:r w:rsidRPr="00D339A1">
        <w:rPr>
          <w:noProof/>
        </w:rPr>
        <w:t>. 2. ed. Rio de Janeiro: Brasport, 2014.</w:t>
      </w:r>
    </w:p>
    <w:p w14:paraId="620C3750" w14:textId="77777777" w:rsidR="00D339A1" w:rsidRDefault="00D339A1" w:rsidP="000809C2">
      <w:pPr>
        <w:spacing w:line="240" w:lineRule="auto"/>
        <w:ind w:firstLine="0"/>
        <w:jc w:val="left"/>
        <w:rPr>
          <w:noProof/>
        </w:rPr>
      </w:pPr>
    </w:p>
    <w:p w14:paraId="1DE906EA" w14:textId="27CC41FC" w:rsidR="00D339A1" w:rsidRPr="00D339A1" w:rsidRDefault="00D339A1" w:rsidP="000809C2">
      <w:pPr>
        <w:spacing w:line="240" w:lineRule="auto"/>
        <w:ind w:firstLine="0"/>
        <w:jc w:val="left"/>
        <w:rPr>
          <w:noProof/>
        </w:rPr>
      </w:pPr>
      <w:r w:rsidRPr="00D339A1">
        <w:rPr>
          <w:noProof/>
        </w:rPr>
        <w:t xml:space="preserve">CARVALHO, V. </w:t>
      </w:r>
      <w:r w:rsidRPr="00D339A1">
        <w:rPr>
          <w:b/>
          <w:bCs/>
          <w:noProof/>
        </w:rPr>
        <w:t>MySQL:</w:t>
      </w:r>
      <w:r w:rsidRPr="00D339A1">
        <w:rPr>
          <w:noProof/>
        </w:rPr>
        <w:t xml:space="preserve"> Comece com o principal banco de dados open source do mercado. São Paulo: Casa do Código, 2015.</w:t>
      </w:r>
    </w:p>
    <w:p w14:paraId="4EBF9BE3" w14:textId="77777777" w:rsidR="00D339A1" w:rsidRDefault="00D339A1" w:rsidP="000809C2">
      <w:pPr>
        <w:spacing w:line="240" w:lineRule="auto"/>
        <w:ind w:firstLine="0"/>
        <w:jc w:val="left"/>
        <w:rPr>
          <w:noProof/>
        </w:rPr>
      </w:pPr>
    </w:p>
    <w:p w14:paraId="0FBAF1E3" w14:textId="0E457DE9" w:rsidR="00D339A1" w:rsidRPr="00E95C78" w:rsidRDefault="00D339A1" w:rsidP="000809C2">
      <w:pPr>
        <w:spacing w:line="240" w:lineRule="auto"/>
        <w:ind w:firstLine="0"/>
        <w:jc w:val="left"/>
        <w:rPr>
          <w:noProof/>
          <w:lang w:val="en-US"/>
        </w:rPr>
      </w:pPr>
      <w:r w:rsidRPr="00D339A1">
        <w:rPr>
          <w:noProof/>
        </w:rPr>
        <w:t xml:space="preserve">CCAA. </w:t>
      </w:r>
      <w:r w:rsidRPr="00D339A1">
        <w:rPr>
          <w:b/>
          <w:bCs/>
          <w:noProof/>
        </w:rPr>
        <w:t>Espaço CCAA Aluno</w:t>
      </w:r>
      <w:ins w:id="192" w:author="Ryan Lemos" w:date="2018-11-05T15:47:00Z">
        <w:r w:rsidR="00E44BB8">
          <w:rPr>
            <w:noProof/>
          </w:rPr>
          <w:t>.</w:t>
        </w:r>
      </w:ins>
      <w:del w:id="193" w:author="Ryan Lemos" w:date="2018-11-05T15:47:00Z">
        <w:r w:rsidRPr="00D339A1" w:rsidDel="00E44BB8">
          <w:rPr>
            <w:noProof/>
          </w:rPr>
          <w:delText>,</w:delText>
        </w:r>
      </w:del>
      <w:r w:rsidRPr="00D339A1">
        <w:rPr>
          <w:noProof/>
        </w:rPr>
        <w:t xml:space="preserve"> sd. Disponível em: &lt;https://www.ccaa.com.br/espacoccaa/conteudos/&gt;. </w:t>
      </w:r>
      <w:r w:rsidRPr="00E95C78">
        <w:rPr>
          <w:noProof/>
          <w:lang w:val="en-US"/>
        </w:rPr>
        <w:t>Acesso em: 23 ago. 2018.</w:t>
      </w:r>
    </w:p>
    <w:p w14:paraId="43DA067B" w14:textId="77777777" w:rsidR="00D339A1" w:rsidRPr="00E95C78" w:rsidRDefault="00D339A1" w:rsidP="000809C2">
      <w:pPr>
        <w:spacing w:line="240" w:lineRule="auto"/>
        <w:ind w:firstLine="0"/>
        <w:jc w:val="left"/>
        <w:rPr>
          <w:noProof/>
          <w:lang w:val="en-US"/>
        </w:rPr>
      </w:pPr>
    </w:p>
    <w:p w14:paraId="11DE51C2" w14:textId="6740CAC8" w:rsidR="00D339A1" w:rsidRPr="001D561A" w:rsidRDefault="00D339A1" w:rsidP="000809C2">
      <w:pPr>
        <w:spacing w:line="240" w:lineRule="auto"/>
        <w:ind w:firstLine="0"/>
        <w:jc w:val="left"/>
        <w:rPr>
          <w:noProof/>
        </w:rPr>
      </w:pPr>
      <w:r w:rsidRPr="00E95C78">
        <w:rPr>
          <w:noProof/>
          <w:lang w:val="en-US"/>
        </w:rPr>
        <w:t xml:space="preserve">CROCKFORD, D. </w:t>
      </w:r>
      <w:r w:rsidRPr="00E95C78">
        <w:rPr>
          <w:b/>
          <w:bCs/>
          <w:noProof/>
          <w:lang w:val="en-US"/>
        </w:rPr>
        <w:t>JavaScript:</w:t>
      </w:r>
      <w:r w:rsidRPr="00E95C78">
        <w:rPr>
          <w:noProof/>
          <w:lang w:val="en-US"/>
        </w:rPr>
        <w:t xml:space="preserve"> The Good Parts. </w:t>
      </w:r>
      <w:r w:rsidRPr="001D561A">
        <w:rPr>
          <w:noProof/>
        </w:rPr>
        <w:t>Sebastopol: O'Reilly, 2008.</w:t>
      </w:r>
      <w:ins w:id="194" w:author="Ryan Lemos" w:date="2018-11-05T15:02:00Z">
        <w:r w:rsidR="000158A8">
          <w:rPr>
            <w:noProof/>
          </w:rPr>
          <w:t xml:space="preserve"> Disponível em &lt;</w:t>
        </w:r>
        <w:r w:rsidR="000158A8" w:rsidRPr="000158A8">
          <w:t xml:space="preserve"> </w:t>
        </w:r>
        <w:r w:rsidR="000158A8" w:rsidRPr="000158A8">
          <w:rPr>
            <w:noProof/>
          </w:rPr>
          <w:t>https://github.com/transidai1705/javascript-ebooks/blob/master/%5BJavaScript%20The%20Good%20Parts%201st%20Edition%20by%20Douglas%20Crockford%20-%202008%5D.pdf</w:t>
        </w:r>
        <w:r w:rsidR="000158A8">
          <w:rPr>
            <w:noProof/>
          </w:rPr>
          <w:t>&gt;</w:t>
        </w:r>
        <w:r w:rsidR="00A55316">
          <w:rPr>
            <w:noProof/>
          </w:rPr>
          <w:t xml:space="preserve"> Acesso em: 07 </w:t>
        </w:r>
      </w:ins>
      <w:ins w:id="195" w:author="Ryan Lemos" w:date="2018-11-05T15:03:00Z">
        <w:r w:rsidR="00A55316">
          <w:rPr>
            <w:noProof/>
          </w:rPr>
          <w:t>out. 2018.</w:t>
        </w:r>
      </w:ins>
      <w:del w:id="196" w:author="Ryan Lemos" w:date="2018-11-05T15:02:00Z">
        <w:r w:rsidR="001D561A" w:rsidRPr="00E95C78" w:rsidDel="000158A8">
          <w:rPr>
            <w:noProof/>
          </w:rPr>
          <w:delText xml:space="preserve"> </w:delText>
        </w:r>
      </w:del>
    </w:p>
    <w:p w14:paraId="50EF72CA" w14:textId="77777777" w:rsidR="00D339A1" w:rsidRPr="00D32F24" w:rsidRDefault="00D339A1" w:rsidP="000809C2">
      <w:pPr>
        <w:spacing w:line="240" w:lineRule="auto"/>
        <w:ind w:firstLine="0"/>
        <w:jc w:val="left"/>
        <w:rPr>
          <w:noProof/>
        </w:rPr>
      </w:pPr>
    </w:p>
    <w:p w14:paraId="18F32D1C" w14:textId="71687F7B" w:rsidR="00D339A1" w:rsidRPr="00D339A1" w:rsidRDefault="00D339A1" w:rsidP="000809C2">
      <w:pPr>
        <w:spacing w:line="240" w:lineRule="auto"/>
        <w:ind w:firstLine="0"/>
        <w:jc w:val="left"/>
        <w:rPr>
          <w:noProof/>
        </w:rPr>
      </w:pPr>
      <w:r w:rsidRPr="00D339A1">
        <w:rPr>
          <w:noProof/>
        </w:rPr>
        <w:t xml:space="preserve">DIAS, D. D. S.; SILVA, M. F. D. </w:t>
      </w:r>
      <w:r w:rsidRPr="00D339A1">
        <w:rPr>
          <w:b/>
          <w:bCs/>
          <w:noProof/>
        </w:rPr>
        <w:t>Como escrever uma monografia:</w:t>
      </w:r>
      <w:r w:rsidRPr="00D339A1">
        <w:rPr>
          <w:noProof/>
        </w:rPr>
        <w:t xml:space="preserve"> Manual de elaboração com exemplos e exercícios. Rio de Janeiro: Atlas, 2010.</w:t>
      </w:r>
    </w:p>
    <w:p w14:paraId="5097FA41" w14:textId="77777777" w:rsidR="00D339A1" w:rsidRDefault="00D339A1" w:rsidP="000809C2">
      <w:pPr>
        <w:spacing w:line="240" w:lineRule="auto"/>
        <w:ind w:firstLine="0"/>
        <w:jc w:val="left"/>
        <w:rPr>
          <w:noProof/>
        </w:rPr>
      </w:pPr>
    </w:p>
    <w:p w14:paraId="44165666" w14:textId="6C27DEB7" w:rsidR="00D339A1" w:rsidRDefault="00D339A1" w:rsidP="000809C2">
      <w:pPr>
        <w:spacing w:line="240" w:lineRule="auto"/>
        <w:ind w:firstLine="0"/>
        <w:jc w:val="left"/>
        <w:rPr>
          <w:noProof/>
        </w:rPr>
      </w:pPr>
      <w:r w:rsidRPr="00D339A1">
        <w:rPr>
          <w:noProof/>
        </w:rPr>
        <w:t xml:space="preserve">DUOLINGO. </w:t>
      </w:r>
      <w:r w:rsidRPr="00D339A1">
        <w:rPr>
          <w:b/>
          <w:bCs/>
          <w:noProof/>
        </w:rPr>
        <w:t>Aprenda idiomas de graça. Para sempre</w:t>
      </w:r>
      <w:r w:rsidRPr="00D339A1">
        <w:rPr>
          <w:noProof/>
        </w:rPr>
        <w:t>, sd. Disponível em: &lt;https://pt.duolingo.com/&gt;. Acesso em: 23 ago. 2018.</w:t>
      </w:r>
    </w:p>
    <w:p w14:paraId="6045ADC2" w14:textId="77777777" w:rsidR="00D339A1" w:rsidRPr="00D339A1" w:rsidRDefault="00D339A1" w:rsidP="000809C2">
      <w:pPr>
        <w:spacing w:line="240" w:lineRule="auto"/>
        <w:ind w:firstLine="0"/>
        <w:jc w:val="left"/>
        <w:rPr>
          <w:noProof/>
        </w:rPr>
      </w:pPr>
    </w:p>
    <w:p w14:paraId="27FD6EFB" w14:textId="77777777" w:rsidR="00D339A1" w:rsidRPr="00D339A1" w:rsidRDefault="00D339A1" w:rsidP="000809C2">
      <w:pPr>
        <w:spacing w:line="240" w:lineRule="auto"/>
        <w:ind w:firstLine="0"/>
        <w:jc w:val="left"/>
        <w:rPr>
          <w:noProof/>
        </w:rPr>
      </w:pPr>
      <w:r w:rsidRPr="00D339A1">
        <w:rPr>
          <w:noProof/>
        </w:rPr>
        <w:t xml:space="preserve">ELMASRI, R.; NAVATHE, S. B. </w:t>
      </w:r>
      <w:r w:rsidRPr="00D339A1">
        <w:rPr>
          <w:b/>
          <w:bCs/>
          <w:noProof/>
        </w:rPr>
        <w:t>Sistemas de Banco de Dados</w:t>
      </w:r>
      <w:r w:rsidRPr="00D339A1">
        <w:rPr>
          <w:noProof/>
        </w:rPr>
        <w:t>. 6. ed. São Paulo: Pearson Education, 2011.</w:t>
      </w:r>
    </w:p>
    <w:p w14:paraId="0DBBAC17" w14:textId="77777777" w:rsidR="00D339A1" w:rsidRDefault="00D339A1" w:rsidP="000809C2">
      <w:pPr>
        <w:spacing w:line="240" w:lineRule="auto"/>
        <w:ind w:firstLine="0"/>
        <w:jc w:val="left"/>
        <w:rPr>
          <w:noProof/>
        </w:rPr>
      </w:pPr>
    </w:p>
    <w:p w14:paraId="40976A8D" w14:textId="5A51C33C" w:rsidR="00D339A1" w:rsidRPr="00D339A1" w:rsidRDefault="00D339A1" w:rsidP="000809C2">
      <w:pPr>
        <w:spacing w:line="240" w:lineRule="auto"/>
        <w:ind w:firstLine="0"/>
        <w:jc w:val="left"/>
        <w:rPr>
          <w:noProof/>
        </w:rPr>
      </w:pPr>
      <w:r w:rsidRPr="00D339A1">
        <w:rPr>
          <w:noProof/>
        </w:rPr>
        <w:t xml:space="preserve">FERREIRA, A. B. D. H. </w:t>
      </w:r>
      <w:r w:rsidRPr="00D339A1">
        <w:rPr>
          <w:b/>
          <w:bCs/>
          <w:noProof/>
        </w:rPr>
        <w:t>Mini Aurélio Século XXI:</w:t>
      </w:r>
      <w:r w:rsidRPr="00D339A1">
        <w:rPr>
          <w:noProof/>
        </w:rPr>
        <w:t xml:space="preserve"> O minidicionário da língua portuguesa. 5. ed. Rio de Janeiro: Nova Fronteira S.A, 2001.</w:t>
      </w:r>
    </w:p>
    <w:p w14:paraId="387E24AD" w14:textId="77777777" w:rsidR="00D339A1" w:rsidRDefault="00D339A1" w:rsidP="000809C2">
      <w:pPr>
        <w:spacing w:line="240" w:lineRule="auto"/>
        <w:ind w:firstLine="0"/>
        <w:jc w:val="left"/>
        <w:rPr>
          <w:noProof/>
        </w:rPr>
      </w:pPr>
    </w:p>
    <w:p w14:paraId="0BDF751F" w14:textId="7C0264E7" w:rsidR="00D339A1" w:rsidRPr="00D339A1" w:rsidRDefault="00D339A1" w:rsidP="000809C2">
      <w:pPr>
        <w:spacing w:line="240" w:lineRule="auto"/>
        <w:ind w:firstLine="0"/>
        <w:jc w:val="left"/>
        <w:rPr>
          <w:noProof/>
        </w:rPr>
      </w:pPr>
      <w:r w:rsidRPr="00D339A1">
        <w:rPr>
          <w:noProof/>
        </w:rPr>
        <w:lastRenderedPageBreak/>
        <w:t xml:space="preserve">GIL, A. C. </w:t>
      </w:r>
      <w:r w:rsidRPr="00D339A1">
        <w:rPr>
          <w:b/>
          <w:bCs/>
          <w:noProof/>
        </w:rPr>
        <w:t>Como Elaborar Projeos de Pesquisa</w:t>
      </w:r>
      <w:r w:rsidRPr="00D339A1">
        <w:rPr>
          <w:noProof/>
        </w:rPr>
        <w:t>. 4. ed. São Paulo: Atlas, 2002.</w:t>
      </w:r>
      <w:ins w:id="197" w:author="Ryan Lemos" w:date="2018-11-05T15:44:00Z">
        <w:r w:rsidR="00B9702B">
          <w:rPr>
            <w:noProof/>
          </w:rPr>
          <w:t xml:space="preserve"> Disponível em: &lt;</w:t>
        </w:r>
        <w:r w:rsidR="00B9702B" w:rsidRPr="00B9702B">
          <w:t xml:space="preserve"> </w:t>
        </w:r>
        <w:r w:rsidR="00B9702B" w:rsidRPr="00B9702B">
          <w:rPr>
            <w:noProof/>
          </w:rPr>
          <w:t>https://professores.faccat.br/moodle/pluginfile.php/13410/mod_resource/content/1/como_elaborar_projeto_de_pesquisa_-_antonio_carlos_gil.pdf</w:t>
        </w:r>
        <w:r w:rsidR="00B9702B">
          <w:rPr>
            <w:noProof/>
          </w:rPr>
          <w:t>&gt; Acesso em:</w:t>
        </w:r>
      </w:ins>
      <w:ins w:id="198" w:author="Ryan Lemos" w:date="2018-11-05T15:45:00Z">
        <w:r w:rsidR="000C4136">
          <w:rPr>
            <w:noProof/>
          </w:rPr>
          <w:t xml:space="preserve"> 15 out. 2018.</w:t>
        </w:r>
      </w:ins>
    </w:p>
    <w:p w14:paraId="327A6CEC" w14:textId="77777777" w:rsidR="00D339A1" w:rsidRDefault="00D339A1" w:rsidP="000809C2">
      <w:pPr>
        <w:spacing w:line="240" w:lineRule="auto"/>
        <w:ind w:firstLine="0"/>
        <w:jc w:val="left"/>
        <w:rPr>
          <w:noProof/>
        </w:rPr>
      </w:pPr>
    </w:p>
    <w:p w14:paraId="169CEE32" w14:textId="31CA21AB" w:rsidR="00D339A1" w:rsidRPr="00D339A1" w:rsidRDefault="00D339A1" w:rsidP="000809C2">
      <w:pPr>
        <w:spacing w:line="240" w:lineRule="auto"/>
        <w:ind w:firstLine="0"/>
        <w:jc w:val="left"/>
        <w:rPr>
          <w:noProof/>
        </w:rPr>
      </w:pPr>
      <w:r w:rsidRPr="00D339A1">
        <w:rPr>
          <w:noProof/>
        </w:rPr>
        <w:t xml:space="preserve">GOOGLE. </w:t>
      </w:r>
      <w:r w:rsidRPr="00D339A1">
        <w:rPr>
          <w:b/>
          <w:bCs/>
          <w:noProof/>
        </w:rPr>
        <w:t>Sobre o Google Sala de aula</w:t>
      </w:r>
      <w:r w:rsidRPr="00D339A1">
        <w:rPr>
          <w:noProof/>
        </w:rPr>
        <w:t>, 2018. Disponível em: &lt;https://support.google.com/edu/classroom/answer/6020279?hl=pt-BR#&gt;. Acesso em: 23 ago. 2018.</w:t>
      </w:r>
    </w:p>
    <w:p w14:paraId="18633A8E" w14:textId="77777777" w:rsidR="00D339A1" w:rsidRDefault="00D339A1" w:rsidP="000809C2">
      <w:pPr>
        <w:spacing w:line="240" w:lineRule="auto"/>
        <w:ind w:firstLine="0"/>
        <w:jc w:val="left"/>
        <w:rPr>
          <w:noProof/>
        </w:rPr>
      </w:pPr>
    </w:p>
    <w:p w14:paraId="4EC9DD49" w14:textId="006F679B" w:rsidR="001D561A" w:rsidRPr="001D561A" w:rsidRDefault="00D339A1" w:rsidP="001D561A">
      <w:pPr>
        <w:spacing w:line="240" w:lineRule="auto"/>
        <w:ind w:firstLine="0"/>
        <w:jc w:val="left"/>
        <w:rPr>
          <w:noProof/>
        </w:rPr>
      </w:pPr>
      <w:r w:rsidRPr="00D339A1">
        <w:rPr>
          <w:noProof/>
        </w:rPr>
        <w:t xml:space="preserve">HINZ, M. A. M. </w:t>
      </w:r>
      <w:r w:rsidRPr="00D339A1">
        <w:rPr>
          <w:b/>
          <w:noProof/>
        </w:rPr>
        <w:t>Um estudo descritivo de novos algoritmos de criptografia.</w:t>
      </w:r>
      <w:r w:rsidRPr="00D339A1">
        <w:rPr>
          <w:noProof/>
        </w:rPr>
        <w:t xml:space="preserve"> 2000. 58f. Monografia (Bacharel em Informática) - Universidade Federal de Pelotas, Pelotas, 2000. </w:t>
      </w:r>
      <w:r w:rsidR="001D561A" w:rsidRPr="00DF70E1">
        <w:rPr>
          <w:noProof/>
        </w:rPr>
        <w:t>Disponível em: &lt;</w:t>
      </w:r>
      <w:r w:rsidR="00E95C78" w:rsidRPr="00E95C78">
        <w:t xml:space="preserve"> </w:t>
      </w:r>
      <w:r w:rsidR="00E95C78" w:rsidRPr="00E95C78">
        <w:rPr>
          <w:noProof/>
        </w:rPr>
        <w:t xml:space="preserve">http://www.jabour.com.br/ufjf/apa/Mono-MarcoAntonio.pdf </w:t>
      </w:r>
      <w:r w:rsidR="001D561A" w:rsidRPr="00DF70E1">
        <w:rPr>
          <w:noProof/>
        </w:rPr>
        <w:t xml:space="preserve">&gt;. </w:t>
      </w:r>
      <w:r w:rsidR="001D561A">
        <w:rPr>
          <w:noProof/>
        </w:rPr>
        <w:t>Acesso em:</w:t>
      </w:r>
      <w:r w:rsidR="00E95C78">
        <w:rPr>
          <w:noProof/>
        </w:rPr>
        <w:t xml:space="preserve"> 5 out. 2018.</w:t>
      </w:r>
    </w:p>
    <w:p w14:paraId="702B3E6F" w14:textId="77777777" w:rsidR="00D339A1" w:rsidRDefault="00D339A1" w:rsidP="000809C2">
      <w:pPr>
        <w:spacing w:line="240" w:lineRule="auto"/>
        <w:ind w:firstLine="0"/>
        <w:jc w:val="left"/>
        <w:rPr>
          <w:noProof/>
        </w:rPr>
      </w:pPr>
    </w:p>
    <w:p w14:paraId="21D5F76C" w14:textId="156C2099" w:rsidR="00D339A1" w:rsidRPr="00E95C78" w:rsidRDefault="00D339A1" w:rsidP="000809C2">
      <w:pPr>
        <w:spacing w:line="240" w:lineRule="auto"/>
        <w:ind w:firstLine="0"/>
        <w:jc w:val="left"/>
        <w:rPr>
          <w:noProof/>
          <w:lang w:val="en-US"/>
        </w:rPr>
      </w:pPr>
      <w:r w:rsidRPr="00D339A1">
        <w:rPr>
          <w:noProof/>
        </w:rPr>
        <w:t xml:space="preserve">HIRAMA, K. </w:t>
      </w:r>
      <w:r w:rsidRPr="00D339A1">
        <w:rPr>
          <w:b/>
          <w:bCs/>
          <w:noProof/>
        </w:rPr>
        <w:t>Engenharia de Software:</w:t>
      </w:r>
      <w:r w:rsidRPr="00D339A1">
        <w:rPr>
          <w:noProof/>
        </w:rPr>
        <w:t xml:space="preserve"> Qualidade e Produtividade com Tecnologia. </w:t>
      </w:r>
      <w:r w:rsidRPr="00E95C78">
        <w:rPr>
          <w:noProof/>
          <w:lang w:val="en-US"/>
        </w:rPr>
        <w:t>Rio de Janeiro: Elsevier, 2011.</w:t>
      </w:r>
    </w:p>
    <w:p w14:paraId="1EB80A34" w14:textId="77777777" w:rsidR="00D339A1" w:rsidRPr="00E95C78" w:rsidRDefault="00D339A1" w:rsidP="000809C2">
      <w:pPr>
        <w:spacing w:line="240" w:lineRule="auto"/>
        <w:ind w:firstLine="0"/>
        <w:jc w:val="left"/>
        <w:rPr>
          <w:noProof/>
          <w:lang w:val="en-US"/>
        </w:rPr>
      </w:pPr>
    </w:p>
    <w:p w14:paraId="5DF97568" w14:textId="770C88DE" w:rsidR="001D561A" w:rsidRPr="001D561A" w:rsidRDefault="00D339A1" w:rsidP="001D561A">
      <w:pPr>
        <w:spacing w:line="240" w:lineRule="auto"/>
        <w:ind w:firstLine="0"/>
        <w:jc w:val="left"/>
        <w:rPr>
          <w:noProof/>
        </w:rPr>
      </w:pPr>
      <w:r w:rsidRPr="00E95C78">
        <w:rPr>
          <w:noProof/>
          <w:lang w:val="en-US"/>
        </w:rPr>
        <w:t xml:space="preserve">INSTITUTE OF ELETRICAL AND ELETRONICS ENGINEERS. </w:t>
      </w:r>
      <w:r w:rsidRPr="00E95C78">
        <w:rPr>
          <w:b/>
          <w:bCs/>
          <w:noProof/>
          <w:lang w:val="en-US"/>
        </w:rPr>
        <w:t>IEE</w:t>
      </w:r>
      <w:r w:rsidR="00E95C78">
        <w:rPr>
          <w:b/>
          <w:bCs/>
          <w:noProof/>
          <w:lang w:val="en-US"/>
        </w:rPr>
        <w:t>E</w:t>
      </w:r>
      <w:r w:rsidRPr="00E95C78">
        <w:rPr>
          <w:b/>
          <w:bCs/>
          <w:noProof/>
          <w:lang w:val="en-US"/>
        </w:rPr>
        <w:t xml:space="preserve"> Std 610.12-1990:</w:t>
      </w:r>
      <w:r w:rsidRPr="00E95C78">
        <w:rPr>
          <w:noProof/>
          <w:lang w:val="en-US"/>
        </w:rPr>
        <w:t xml:space="preserve"> IEEE Standard Glossary of Software Engineering Terminology. New York: [s.n.], 1990. 84 p.</w:t>
      </w:r>
      <w:r w:rsidR="001D561A">
        <w:rPr>
          <w:noProof/>
          <w:lang w:val="en-US"/>
        </w:rPr>
        <w:t xml:space="preserve"> </w:t>
      </w:r>
      <w:r w:rsidR="001D561A" w:rsidRPr="00DF70E1">
        <w:rPr>
          <w:noProof/>
        </w:rPr>
        <w:t>Disponível em: &lt;</w:t>
      </w:r>
      <w:r w:rsidR="00E95C78" w:rsidRPr="00E95C78">
        <w:t xml:space="preserve"> </w:t>
      </w:r>
      <w:ins w:id="199" w:author="Ryan Lemos" w:date="2018-11-05T15:43:00Z">
        <w:r w:rsidR="009D2A48" w:rsidRPr="009D2A48">
          <w:t>http://www.mit.jyu.fi/ope/kurssit/TIES462/Materiaalit/IEEE_SoftwareEngGlossary.pdf</w:t>
        </w:r>
      </w:ins>
      <w:del w:id="200" w:author="Ryan Lemos" w:date="2018-11-05T15:43:00Z">
        <w:r w:rsidR="00E95C78" w:rsidRPr="00E95C78" w:rsidDel="009D2A48">
          <w:rPr>
            <w:noProof/>
          </w:rPr>
          <w:delText>https://standards.ieee.org/standard/610_12-1990.html</w:delText>
        </w:r>
      </w:del>
      <w:r w:rsidR="001D561A" w:rsidRPr="00DF70E1">
        <w:rPr>
          <w:noProof/>
        </w:rPr>
        <w:t xml:space="preserve">&gt;. </w:t>
      </w:r>
      <w:r w:rsidR="001D561A">
        <w:rPr>
          <w:noProof/>
        </w:rPr>
        <w:t>Acesso em:</w:t>
      </w:r>
      <w:r w:rsidR="00E95C78">
        <w:rPr>
          <w:noProof/>
        </w:rPr>
        <w:t xml:space="preserve"> 9 set. 2018.</w:t>
      </w:r>
    </w:p>
    <w:p w14:paraId="3F791D69" w14:textId="77777777" w:rsidR="00D339A1" w:rsidRPr="00E95C78" w:rsidRDefault="00D339A1" w:rsidP="000809C2">
      <w:pPr>
        <w:spacing w:line="240" w:lineRule="auto"/>
        <w:ind w:firstLine="0"/>
        <w:jc w:val="left"/>
        <w:rPr>
          <w:noProof/>
          <w:lang w:val="en-US"/>
        </w:rPr>
      </w:pPr>
    </w:p>
    <w:p w14:paraId="11A2C8BD" w14:textId="5164E9E4" w:rsidR="00D339A1" w:rsidRPr="00E95C78" w:rsidRDefault="00D339A1" w:rsidP="000809C2">
      <w:pPr>
        <w:spacing w:line="240" w:lineRule="auto"/>
        <w:ind w:firstLine="0"/>
        <w:jc w:val="left"/>
        <w:rPr>
          <w:noProof/>
          <w:lang w:val="en-US"/>
        </w:rPr>
      </w:pPr>
      <w:r w:rsidRPr="00E95C78">
        <w:rPr>
          <w:noProof/>
          <w:lang w:val="en-US"/>
        </w:rPr>
        <w:t xml:space="preserve">LOCKHART, J. </w:t>
      </w:r>
      <w:r w:rsidRPr="00E95C78">
        <w:rPr>
          <w:b/>
          <w:bCs/>
          <w:noProof/>
          <w:lang w:val="en-US"/>
        </w:rPr>
        <w:t>PHP Moderno</w:t>
      </w:r>
      <w:r w:rsidRPr="00E95C78">
        <w:rPr>
          <w:noProof/>
          <w:lang w:val="en-US"/>
        </w:rPr>
        <w:t>. São Paulo: Novatec, 2015.</w:t>
      </w:r>
      <w:ins w:id="201" w:author="Ryan Lemos" w:date="2018-11-05T15:46:00Z">
        <w:r w:rsidR="007742D4">
          <w:rPr>
            <w:noProof/>
            <w:lang w:val="en-US"/>
          </w:rPr>
          <w:t xml:space="preserve"> Disponível em: &lt;</w:t>
        </w:r>
        <w:r w:rsidR="007742D4" w:rsidRPr="007742D4">
          <w:t xml:space="preserve"> </w:t>
        </w:r>
        <w:r w:rsidR="007742D4" w:rsidRPr="007742D4">
          <w:rPr>
            <w:noProof/>
            <w:lang w:val="en-US"/>
          </w:rPr>
          <w:t>https://novatec.com.br/livros/php-moderno/</w:t>
        </w:r>
        <w:r w:rsidR="007742D4">
          <w:rPr>
            <w:noProof/>
            <w:lang w:val="en-US"/>
          </w:rPr>
          <w:t xml:space="preserve">&gt; Acesso em: </w:t>
        </w:r>
        <w:r w:rsidR="00624FEF">
          <w:rPr>
            <w:noProof/>
            <w:lang w:val="en-US"/>
          </w:rPr>
          <w:t>30 set. 2018.</w:t>
        </w:r>
      </w:ins>
    </w:p>
    <w:p w14:paraId="5928B488" w14:textId="77777777" w:rsidR="00D339A1" w:rsidRPr="00E95C78" w:rsidRDefault="00D339A1" w:rsidP="000809C2">
      <w:pPr>
        <w:spacing w:line="240" w:lineRule="auto"/>
        <w:ind w:firstLine="0"/>
        <w:jc w:val="left"/>
        <w:rPr>
          <w:noProof/>
          <w:lang w:val="en-US"/>
        </w:rPr>
      </w:pPr>
    </w:p>
    <w:p w14:paraId="2CFBAE70" w14:textId="3531F8F6" w:rsidR="00D339A1" w:rsidRPr="00E95C78" w:rsidRDefault="00D339A1" w:rsidP="000809C2">
      <w:pPr>
        <w:spacing w:line="240" w:lineRule="auto"/>
        <w:ind w:firstLine="0"/>
        <w:jc w:val="left"/>
        <w:rPr>
          <w:noProof/>
          <w:lang w:val="en-US"/>
        </w:rPr>
      </w:pPr>
      <w:r w:rsidRPr="00D339A1">
        <w:rPr>
          <w:noProof/>
        </w:rPr>
        <w:t xml:space="preserve">MARCONI, M. D. A.; LAKATOS, E. M. </w:t>
      </w:r>
      <w:r w:rsidRPr="00D339A1">
        <w:rPr>
          <w:b/>
          <w:bCs/>
          <w:noProof/>
        </w:rPr>
        <w:t>Fundamentos de metodologia científica</w:t>
      </w:r>
      <w:r w:rsidRPr="00D339A1">
        <w:rPr>
          <w:noProof/>
        </w:rPr>
        <w:t xml:space="preserve">. </w:t>
      </w:r>
      <w:r w:rsidRPr="00E95C78">
        <w:rPr>
          <w:noProof/>
          <w:lang w:val="en-US"/>
        </w:rPr>
        <w:t>5. ed. São Paulo: Atlas, 2003.</w:t>
      </w:r>
    </w:p>
    <w:p w14:paraId="0B2C1518" w14:textId="77777777" w:rsidR="00D339A1" w:rsidRPr="00E95C78" w:rsidRDefault="00D339A1" w:rsidP="000809C2">
      <w:pPr>
        <w:spacing w:line="240" w:lineRule="auto"/>
        <w:ind w:firstLine="0"/>
        <w:jc w:val="left"/>
        <w:rPr>
          <w:noProof/>
          <w:lang w:val="en-US"/>
        </w:rPr>
      </w:pPr>
    </w:p>
    <w:p w14:paraId="37DC7E19" w14:textId="6019D6DF" w:rsidR="00D339A1" w:rsidRDefault="00D339A1" w:rsidP="000809C2">
      <w:pPr>
        <w:spacing w:line="240" w:lineRule="auto"/>
        <w:ind w:firstLine="0"/>
        <w:jc w:val="left"/>
        <w:rPr>
          <w:ins w:id="202" w:author="Ryan Lemos" w:date="2018-11-05T13:24:00Z"/>
          <w:noProof/>
        </w:rPr>
      </w:pPr>
      <w:r w:rsidRPr="00E95C78">
        <w:rPr>
          <w:noProof/>
          <w:lang w:val="en-US"/>
        </w:rPr>
        <w:t xml:space="preserve">MCFARLAND, D. S. </w:t>
      </w:r>
      <w:r w:rsidRPr="00E95C78">
        <w:rPr>
          <w:b/>
          <w:bCs/>
          <w:noProof/>
          <w:lang w:val="en-US"/>
        </w:rPr>
        <w:t>CSS3:</w:t>
      </w:r>
      <w:r w:rsidRPr="00E95C78">
        <w:rPr>
          <w:noProof/>
          <w:lang w:val="en-US"/>
        </w:rPr>
        <w:t xml:space="preserve"> the missing manual. </w:t>
      </w:r>
      <w:r w:rsidRPr="00D339A1">
        <w:rPr>
          <w:noProof/>
        </w:rPr>
        <w:t>3. ed. Sebastopol: O'Reilly, 2013.</w:t>
      </w:r>
    </w:p>
    <w:p w14:paraId="5A55101D" w14:textId="77777777" w:rsidR="00F810C1" w:rsidRDefault="00F810C1" w:rsidP="000809C2">
      <w:pPr>
        <w:spacing w:line="240" w:lineRule="auto"/>
        <w:ind w:firstLine="0"/>
        <w:jc w:val="left"/>
        <w:rPr>
          <w:noProof/>
        </w:rPr>
      </w:pPr>
    </w:p>
    <w:p w14:paraId="4B36C4EB" w14:textId="693F2E34" w:rsidR="00D339A1" w:rsidRPr="00D339A1" w:rsidRDefault="00D339A1" w:rsidP="000809C2">
      <w:pPr>
        <w:spacing w:line="240" w:lineRule="auto"/>
        <w:ind w:firstLine="0"/>
        <w:jc w:val="left"/>
        <w:rPr>
          <w:noProof/>
        </w:rPr>
      </w:pPr>
      <w:r w:rsidRPr="00D339A1">
        <w:rPr>
          <w:noProof/>
        </w:rPr>
        <w:t xml:space="preserve">MELO NETO, J. A. D.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2, 2012.</w:t>
      </w:r>
    </w:p>
    <w:p w14:paraId="63EBD45F" w14:textId="77777777" w:rsidR="00D339A1" w:rsidRDefault="00D339A1" w:rsidP="000809C2">
      <w:pPr>
        <w:spacing w:line="240" w:lineRule="auto"/>
        <w:ind w:firstLine="0"/>
        <w:jc w:val="left"/>
        <w:rPr>
          <w:noProof/>
        </w:rPr>
      </w:pPr>
    </w:p>
    <w:p w14:paraId="0F2D3B19" w14:textId="647B2949" w:rsidR="00D339A1" w:rsidRPr="00D339A1" w:rsidRDefault="00D339A1" w:rsidP="000809C2">
      <w:pPr>
        <w:spacing w:line="240" w:lineRule="auto"/>
        <w:ind w:firstLine="0"/>
        <w:jc w:val="left"/>
        <w:rPr>
          <w:noProof/>
        </w:rPr>
      </w:pPr>
      <w:r w:rsidRPr="00D339A1">
        <w:rPr>
          <w:noProof/>
        </w:rPr>
        <w:t xml:space="preserve">MORENO, E. D.; PEREIRA, F. D.; CHIARAMONTE, R. B. </w:t>
      </w:r>
      <w:r w:rsidRPr="00D339A1">
        <w:rPr>
          <w:b/>
          <w:bCs/>
          <w:noProof/>
        </w:rPr>
        <w:t>Criptografia em Hardware e Software</w:t>
      </w:r>
      <w:r w:rsidRPr="00D339A1">
        <w:rPr>
          <w:noProof/>
        </w:rPr>
        <w:t>. São Paulo: Novatec, 2005.</w:t>
      </w:r>
    </w:p>
    <w:p w14:paraId="7AFA0412" w14:textId="77777777" w:rsidR="00D339A1" w:rsidRDefault="00D339A1" w:rsidP="000809C2">
      <w:pPr>
        <w:spacing w:line="240" w:lineRule="auto"/>
        <w:ind w:firstLine="0"/>
        <w:jc w:val="left"/>
        <w:rPr>
          <w:noProof/>
        </w:rPr>
      </w:pPr>
    </w:p>
    <w:p w14:paraId="5540EBBF" w14:textId="1BDC6946" w:rsidR="00D339A1" w:rsidRPr="00D339A1" w:rsidRDefault="00D339A1" w:rsidP="000809C2">
      <w:pPr>
        <w:spacing w:line="240" w:lineRule="auto"/>
        <w:ind w:firstLine="0"/>
        <w:jc w:val="left"/>
        <w:rPr>
          <w:noProof/>
        </w:rPr>
      </w:pPr>
      <w:r w:rsidRPr="00D339A1">
        <w:rPr>
          <w:noProof/>
        </w:rPr>
        <w:t xml:space="preserve">OTWELL, T. </w:t>
      </w:r>
      <w:r w:rsidRPr="00153AEB">
        <w:rPr>
          <w:b/>
          <w:noProof/>
          <w:rPrChange w:id="203" w:author="Ryan Lemos" w:date="2018-11-05T15:07:00Z">
            <w:rPr>
              <w:noProof/>
            </w:rPr>
          </w:rPrChange>
        </w:rPr>
        <w:t>Encryption.</w:t>
      </w:r>
      <w:r w:rsidRPr="00D339A1">
        <w:rPr>
          <w:noProof/>
        </w:rPr>
        <w:t xml:space="preserve"> </w:t>
      </w:r>
      <w:del w:id="204" w:author="Ryan Lemos" w:date="2018-11-05T15:07:00Z">
        <w:r w:rsidRPr="00D339A1" w:rsidDel="00153AEB">
          <w:rPr>
            <w:b/>
            <w:bCs/>
            <w:noProof/>
          </w:rPr>
          <w:delText>Laravel Docs</w:delText>
        </w:r>
        <w:r w:rsidRPr="00D339A1" w:rsidDel="00153AEB">
          <w:rPr>
            <w:noProof/>
          </w:rPr>
          <w:delText xml:space="preserve">, </w:delText>
        </w:r>
      </w:del>
      <w:r w:rsidRPr="00D339A1">
        <w:rPr>
          <w:noProof/>
        </w:rPr>
        <w:t>2018. Disponível em: &lt;https://laravel.com/docs/5.7/encryption&gt;. Acesso em: 05 out. 2018.</w:t>
      </w:r>
    </w:p>
    <w:p w14:paraId="027F9926" w14:textId="77777777" w:rsidR="00D339A1" w:rsidRDefault="00D339A1" w:rsidP="000809C2">
      <w:pPr>
        <w:spacing w:line="240" w:lineRule="auto"/>
        <w:ind w:firstLine="0"/>
        <w:jc w:val="left"/>
        <w:rPr>
          <w:noProof/>
        </w:rPr>
      </w:pPr>
    </w:p>
    <w:p w14:paraId="36A0EB09" w14:textId="563320D6" w:rsidR="00D339A1" w:rsidRPr="00D339A1" w:rsidRDefault="00D339A1" w:rsidP="000809C2">
      <w:pPr>
        <w:spacing w:line="240" w:lineRule="auto"/>
        <w:ind w:firstLine="0"/>
        <w:jc w:val="left"/>
        <w:rPr>
          <w:noProof/>
        </w:rPr>
      </w:pPr>
      <w:r w:rsidRPr="00D339A1">
        <w:rPr>
          <w:noProof/>
        </w:rPr>
        <w:t xml:space="preserve">PHP. </w:t>
      </w:r>
      <w:r w:rsidRPr="00D339A1">
        <w:rPr>
          <w:b/>
          <w:noProof/>
        </w:rPr>
        <w:t>Modelo de Armazenamento Criptografado.</w:t>
      </w:r>
      <w:r w:rsidRPr="00D339A1">
        <w:rPr>
          <w:noProof/>
        </w:rPr>
        <w:t xml:space="preserve"> 2018a. Disponível em: &lt;https://secure.php.net/manual/pt_BR/security.database.storage.php&gt;. Acesso em: 05 out. 2018.</w:t>
      </w:r>
    </w:p>
    <w:p w14:paraId="0F8E03C4" w14:textId="77777777" w:rsidR="00D339A1" w:rsidRDefault="00D339A1" w:rsidP="000809C2">
      <w:pPr>
        <w:spacing w:line="240" w:lineRule="auto"/>
        <w:ind w:firstLine="0"/>
        <w:jc w:val="left"/>
        <w:rPr>
          <w:noProof/>
        </w:rPr>
      </w:pPr>
    </w:p>
    <w:p w14:paraId="56657A48" w14:textId="7D967185" w:rsidR="00D339A1" w:rsidRPr="00D339A1" w:rsidRDefault="00D339A1" w:rsidP="000809C2">
      <w:pPr>
        <w:spacing w:line="240" w:lineRule="auto"/>
        <w:ind w:firstLine="0"/>
        <w:jc w:val="left"/>
        <w:rPr>
          <w:noProof/>
        </w:rPr>
      </w:pPr>
      <w:r w:rsidRPr="00D339A1">
        <w:rPr>
          <w:noProof/>
        </w:rPr>
        <w:t xml:space="preserve">PHP. </w:t>
      </w:r>
      <w:r w:rsidRPr="00D339A1">
        <w:rPr>
          <w:b/>
          <w:noProof/>
        </w:rPr>
        <w:t>O que é o PHP?</w:t>
      </w:r>
      <w:r w:rsidRPr="00D339A1">
        <w:rPr>
          <w:noProof/>
        </w:rPr>
        <w:t>, 2018b. Disponível em: &lt;https://secure.php.net/manual/pt_BR/intro-whatis.php&gt;. Acesso em: 30 set. 2018.</w:t>
      </w:r>
    </w:p>
    <w:p w14:paraId="385059EC" w14:textId="77777777" w:rsidR="00D339A1" w:rsidRDefault="00D339A1" w:rsidP="000809C2">
      <w:pPr>
        <w:spacing w:line="240" w:lineRule="auto"/>
        <w:ind w:firstLine="0"/>
        <w:jc w:val="left"/>
        <w:rPr>
          <w:noProof/>
        </w:rPr>
      </w:pPr>
    </w:p>
    <w:p w14:paraId="0E10F6F9" w14:textId="0B5789DB" w:rsidR="00D339A1" w:rsidRPr="00E95C78" w:rsidRDefault="00D339A1" w:rsidP="000809C2">
      <w:pPr>
        <w:spacing w:line="240" w:lineRule="auto"/>
        <w:ind w:firstLine="0"/>
        <w:jc w:val="left"/>
        <w:rPr>
          <w:noProof/>
          <w:lang w:val="en-US"/>
        </w:rPr>
      </w:pPr>
      <w:r w:rsidRPr="00D339A1">
        <w:rPr>
          <w:noProof/>
        </w:rPr>
        <w:t xml:space="preserve">PRESSMAN, R. S. </w:t>
      </w:r>
      <w:r w:rsidRPr="00D339A1">
        <w:rPr>
          <w:b/>
          <w:bCs/>
          <w:noProof/>
        </w:rPr>
        <w:t>Engenharia de Software:</w:t>
      </w:r>
      <w:r w:rsidRPr="00D339A1">
        <w:rPr>
          <w:noProof/>
        </w:rPr>
        <w:t xml:space="preserve"> Uma abordagem Profissional. </w:t>
      </w:r>
      <w:r w:rsidRPr="00E95C78">
        <w:rPr>
          <w:noProof/>
          <w:lang w:val="en-US"/>
        </w:rPr>
        <w:t>7. ed. Porto Alegre: Bookman, 2011.</w:t>
      </w:r>
    </w:p>
    <w:p w14:paraId="34A72587" w14:textId="77777777" w:rsidR="00D339A1" w:rsidRPr="00E95C78" w:rsidRDefault="00D339A1" w:rsidP="000809C2">
      <w:pPr>
        <w:spacing w:line="240" w:lineRule="auto"/>
        <w:ind w:firstLine="0"/>
        <w:jc w:val="left"/>
        <w:rPr>
          <w:noProof/>
          <w:lang w:val="en-US"/>
        </w:rPr>
      </w:pPr>
    </w:p>
    <w:p w14:paraId="21649FFC" w14:textId="2AAC73BD" w:rsidR="001D561A" w:rsidRPr="001D561A" w:rsidRDefault="00D339A1" w:rsidP="001D561A">
      <w:pPr>
        <w:spacing w:line="240" w:lineRule="auto"/>
        <w:ind w:firstLine="0"/>
        <w:jc w:val="left"/>
        <w:rPr>
          <w:noProof/>
        </w:rPr>
      </w:pPr>
      <w:r w:rsidRPr="00E95C78">
        <w:rPr>
          <w:noProof/>
          <w:lang w:val="en-US"/>
        </w:rPr>
        <w:lastRenderedPageBreak/>
        <w:t xml:space="preserve">ROBBINS, J. N. </w:t>
      </w:r>
      <w:r w:rsidRPr="00E95C78">
        <w:rPr>
          <w:b/>
          <w:bCs/>
          <w:noProof/>
          <w:lang w:val="en-US"/>
        </w:rPr>
        <w:t>HTML5:</w:t>
      </w:r>
      <w:r w:rsidRPr="00E95C78">
        <w:rPr>
          <w:noProof/>
          <w:lang w:val="en-US"/>
        </w:rPr>
        <w:t xml:space="preserve"> Pocket Reference. 5. ed. </w:t>
      </w:r>
      <w:r w:rsidRPr="001D561A">
        <w:rPr>
          <w:noProof/>
        </w:rPr>
        <w:t>Sebastopol: O'Reilly, 2013.</w:t>
      </w:r>
    </w:p>
    <w:p w14:paraId="75F31A10" w14:textId="77777777" w:rsidR="00D339A1" w:rsidRPr="00D32F24" w:rsidRDefault="00D339A1" w:rsidP="000809C2">
      <w:pPr>
        <w:spacing w:line="240" w:lineRule="auto"/>
        <w:ind w:firstLine="0"/>
        <w:jc w:val="left"/>
        <w:rPr>
          <w:noProof/>
        </w:rPr>
      </w:pPr>
    </w:p>
    <w:p w14:paraId="049755AC" w14:textId="1095E24E" w:rsidR="00D339A1" w:rsidRPr="00E95C78" w:rsidRDefault="00D339A1" w:rsidP="000809C2">
      <w:pPr>
        <w:spacing w:line="240" w:lineRule="auto"/>
        <w:ind w:firstLine="0"/>
        <w:jc w:val="left"/>
        <w:rPr>
          <w:noProof/>
          <w:lang w:val="en-US"/>
        </w:rPr>
      </w:pPr>
      <w:r w:rsidRPr="00E95C78">
        <w:rPr>
          <w:noProof/>
          <w:lang w:val="en-US"/>
        </w:rPr>
        <w:t xml:space="preserve">SAENGTONGSRIKAMON, C.; MEESAD, P.; SUNANTHA, S. </w:t>
      </w:r>
      <w:r w:rsidRPr="00E95C78">
        <w:rPr>
          <w:b/>
          <w:noProof/>
          <w:lang w:val="en-US"/>
        </w:rPr>
        <w:t>Scanner-Based Optical Mark Recognition.</w:t>
      </w:r>
      <w:r w:rsidRPr="00E95C78">
        <w:rPr>
          <w:noProof/>
          <w:lang w:val="en-US"/>
        </w:rPr>
        <w:t xml:space="preserve"> International Conference on Computing and Information Technology, Bangkok, v9, n1, p. 69-73, Jun. 2017. </w:t>
      </w:r>
      <w:r w:rsidRPr="00D339A1">
        <w:rPr>
          <w:noProof/>
        </w:rPr>
        <w:t>Disponível em:</w:t>
      </w:r>
      <w:r w:rsidR="00F508F6">
        <w:rPr>
          <w:noProof/>
        </w:rPr>
        <w:t xml:space="preserve"> </w:t>
      </w:r>
      <w:r w:rsidRPr="00D339A1">
        <w:rPr>
          <w:noProof/>
        </w:rPr>
        <w:t xml:space="preserve">&lt;https://www.researchgate.net/publication/264882235_Scanner-Based_Optical_Mark_Recognition&gt;. </w:t>
      </w:r>
      <w:r w:rsidRPr="00E95C78">
        <w:rPr>
          <w:noProof/>
          <w:lang w:val="en-US"/>
        </w:rPr>
        <w:t>Acesso em: 9 out. 2018.</w:t>
      </w:r>
    </w:p>
    <w:p w14:paraId="53DA9C6F" w14:textId="77777777" w:rsidR="00D339A1" w:rsidRPr="00E95C78" w:rsidRDefault="00D339A1" w:rsidP="000809C2">
      <w:pPr>
        <w:spacing w:line="240" w:lineRule="auto"/>
        <w:ind w:firstLine="0"/>
        <w:jc w:val="left"/>
        <w:rPr>
          <w:noProof/>
          <w:lang w:val="en-US"/>
        </w:rPr>
      </w:pPr>
    </w:p>
    <w:p w14:paraId="3CBE5438" w14:textId="77777777" w:rsidR="00D339A1" w:rsidRPr="00D339A1" w:rsidRDefault="00D339A1" w:rsidP="000809C2">
      <w:pPr>
        <w:spacing w:line="240" w:lineRule="auto"/>
        <w:ind w:firstLine="0"/>
        <w:jc w:val="left"/>
        <w:rPr>
          <w:noProof/>
        </w:rPr>
      </w:pPr>
      <w:r w:rsidRPr="00E95C78">
        <w:rPr>
          <w:noProof/>
          <w:lang w:val="en-US"/>
        </w:rPr>
        <w:t xml:space="preserve">SANDHU, R. S. </w:t>
      </w:r>
      <w:r w:rsidRPr="00BC6D8D">
        <w:rPr>
          <w:noProof/>
          <w:lang w:val="en-US"/>
          <w:rPrChange w:id="205" w:author="Ryan Lemos" w:date="2018-11-04T13:04:00Z">
            <w:rPr>
              <w:b/>
              <w:noProof/>
              <w:lang w:val="en-US"/>
            </w:rPr>
          </w:rPrChange>
        </w:rPr>
        <w:t>Role-based Access Control</w:t>
      </w:r>
      <w:r w:rsidRPr="00BC6D8D">
        <w:rPr>
          <w:noProof/>
          <w:lang w:val="en-US"/>
        </w:rPr>
        <w:t>.</w:t>
      </w:r>
      <w:r w:rsidRPr="00E95C78">
        <w:rPr>
          <w:noProof/>
          <w:lang w:val="en-US"/>
        </w:rPr>
        <w:t xml:space="preserve"> In: </w:t>
      </w:r>
      <w:r w:rsidRPr="00BC6D8D">
        <w:rPr>
          <w:b/>
          <w:noProof/>
          <w:lang w:val="en-US"/>
          <w:rPrChange w:id="206" w:author="Ryan Lemos" w:date="2018-11-04T13:04:00Z">
            <w:rPr>
              <w:noProof/>
              <w:lang w:val="en-US"/>
            </w:rPr>
          </w:rPrChange>
        </w:rPr>
        <w:t>Advances in Computers.</w:t>
      </w:r>
      <w:r w:rsidRPr="00E95C78">
        <w:rPr>
          <w:noProof/>
          <w:lang w:val="en-US"/>
        </w:rPr>
        <w:t xml:space="preserve"> Fairfax: Academic Press, v. 46, 1998. p. 237-286. </w:t>
      </w:r>
      <w:r w:rsidRPr="00D339A1">
        <w:rPr>
          <w:noProof/>
        </w:rPr>
        <w:t>Disponível em: &lt;http://www.profsandhu.com/articles/advcom/adv_comp_rbac.pdf&gt;. Acesso em: 5 out. 2018.</w:t>
      </w:r>
    </w:p>
    <w:p w14:paraId="6CB1ACAD" w14:textId="77777777" w:rsidR="00D339A1" w:rsidRPr="00D339A1" w:rsidRDefault="00D339A1" w:rsidP="000809C2">
      <w:pPr>
        <w:spacing w:line="240" w:lineRule="auto"/>
        <w:ind w:firstLine="0"/>
        <w:jc w:val="left"/>
      </w:pPr>
    </w:p>
    <w:p w14:paraId="773A5BDC" w14:textId="77777777" w:rsidR="00D339A1" w:rsidRPr="00D339A1" w:rsidRDefault="00D339A1" w:rsidP="000809C2">
      <w:pPr>
        <w:spacing w:line="240" w:lineRule="auto"/>
        <w:ind w:firstLine="0"/>
        <w:jc w:val="left"/>
        <w:rPr>
          <w:noProof/>
        </w:rPr>
      </w:pPr>
      <w:r w:rsidRPr="00D339A1">
        <w:rPr>
          <w:noProof/>
        </w:rPr>
        <w:t xml:space="preserve">SEVERINO, A. J. </w:t>
      </w:r>
      <w:r w:rsidRPr="00D339A1">
        <w:rPr>
          <w:b/>
          <w:bCs/>
          <w:noProof/>
        </w:rPr>
        <w:t>Metodologia de trabalho científico</w:t>
      </w:r>
      <w:r w:rsidRPr="00D339A1">
        <w:rPr>
          <w:noProof/>
        </w:rPr>
        <w:t>. 22. ed. São Paulo: Cortez, 2002.</w:t>
      </w:r>
    </w:p>
    <w:p w14:paraId="29AC3FFA" w14:textId="77777777" w:rsidR="00D339A1" w:rsidRDefault="00D339A1" w:rsidP="000809C2">
      <w:pPr>
        <w:spacing w:line="240" w:lineRule="auto"/>
        <w:ind w:firstLine="0"/>
        <w:jc w:val="left"/>
        <w:rPr>
          <w:noProof/>
        </w:rPr>
      </w:pPr>
    </w:p>
    <w:p w14:paraId="14E3003C" w14:textId="51118F1E" w:rsidR="00D339A1" w:rsidRPr="00E95C78" w:rsidRDefault="00D339A1" w:rsidP="000809C2">
      <w:pPr>
        <w:spacing w:line="240" w:lineRule="auto"/>
        <w:ind w:firstLine="0"/>
        <w:jc w:val="left"/>
        <w:rPr>
          <w:noProof/>
          <w:lang w:val="en-US"/>
        </w:rPr>
      </w:pPr>
      <w:r w:rsidRPr="00D339A1">
        <w:rPr>
          <w:noProof/>
        </w:rPr>
        <w:t xml:space="preserve">SILBERCHATZ, A.; KORTH, H. F.; SUDARSHAN, S. </w:t>
      </w:r>
      <w:r w:rsidRPr="00D339A1">
        <w:rPr>
          <w:b/>
          <w:bCs/>
          <w:noProof/>
        </w:rPr>
        <w:t>Sistema de Banco de Dados</w:t>
      </w:r>
      <w:r w:rsidRPr="00D339A1">
        <w:rPr>
          <w:noProof/>
        </w:rPr>
        <w:t xml:space="preserve">. </w:t>
      </w:r>
      <w:r w:rsidRPr="00E95C78">
        <w:rPr>
          <w:noProof/>
          <w:lang w:val="en-US"/>
        </w:rPr>
        <w:t>3. ed. São Paulo: Pearson Education, 1999.</w:t>
      </w:r>
    </w:p>
    <w:p w14:paraId="03899B25" w14:textId="77777777" w:rsidR="00D339A1" w:rsidRPr="00E95C78" w:rsidRDefault="00D339A1" w:rsidP="000809C2">
      <w:pPr>
        <w:spacing w:line="240" w:lineRule="auto"/>
        <w:ind w:firstLine="0"/>
        <w:jc w:val="left"/>
        <w:rPr>
          <w:noProof/>
          <w:lang w:val="en-US"/>
        </w:rPr>
      </w:pPr>
    </w:p>
    <w:p w14:paraId="08167653" w14:textId="58A2400F" w:rsidR="001D561A" w:rsidRPr="001D561A" w:rsidRDefault="00D339A1" w:rsidP="001D561A">
      <w:pPr>
        <w:spacing w:line="240" w:lineRule="auto"/>
        <w:ind w:firstLine="0"/>
        <w:jc w:val="left"/>
        <w:rPr>
          <w:noProof/>
        </w:rPr>
      </w:pPr>
      <w:r w:rsidRPr="00E95C78">
        <w:rPr>
          <w:noProof/>
          <w:lang w:val="en-US"/>
        </w:rPr>
        <w:t xml:space="preserve">SILVER, B. </w:t>
      </w:r>
      <w:r w:rsidRPr="00E95C78">
        <w:rPr>
          <w:b/>
          <w:bCs/>
          <w:noProof/>
          <w:lang w:val="en-US"/>
        </w:rPr>
        <w:t>BPMN Method and Style:</w:t>
      </w:r>
      <w:r w:rsidRPr="00E95C78">
        <w:rPr>
          <w:noProof/>
          <w:lang w:val="en-US"/>
        </w:rPr>
        <w:t xml:space="preserve"> with Bpmn Implementer's Guide. </w:t>
      </w:r>
      <w:r w:rsidRPr="00D339A1">
        <w:rPr>
          <w:noProof/>
        </w:rPr>
        <w:t>2. ed. Altadena: Cody-Cassidy Press, 2017.</w:t>
      </w:r>
      <w:ins w:id="207" w:author="Ryan Lemos" w:date="2018-11-05T15:04:00Z">
        <w:r w:rsidR="00B26539">
          <w:rPr>
            <w:noProof/>
          </w:rPr>
          <w:t xml:space="preserve"> Disponível em: &lt;</w:t>
        </w:r>
        <w:r w:rsidR="00B26539" w:rsidRPr="00B26539">
          <w:t xml:space="preserve"> </w:t>
        </w:r>
        <w:r w:rsidR="00B26539" w:rsidRPr="00B26539">
          <w:rPr>
            <w:noProof/>
          </w:rPr>
          <w:t>https://www.amazon.com.br/dp/0982368119/ref=rdr_kindle_ext_tmb</w:t>
        </w:r>
        <w:r w:rsidR="00B26539">
          <w:rPr>
            <w:noProof/>
          </w:rPr>
          <w:t xml:space="preserve">&gt; Acesso em: </w:t>
        </w:r>
        <w:r w:rsidR="00A33B79">
          <w:rPr>
            <w:noProof/>
          </w:rPr>
          <w:t>11 out. 2018.</w:t>
        </w:r>
      </w:ins>
      <w:del w:id="208" w:author="Ryan Lemos" w:date="2018-11-05T15:04:00Z">
        <w:r w:rsidR="001D561A" w:rsidDel="00B26539">
          <w:rPr>
            <w:noProof/>
          </w:rPr>
          <w:delText xml:space="preserve"> </w:delText>
        </w:r>
      </w:del>
    </w:p>
    <w:p w14:paraId="1D21EC1F" w14:textId="77777777" w:rsidR="00D339A1" w:rsidRDefault="00D339A1" w:rsidP="000809C2">
      <w:pPr>
        <w:spacing w:line="240" w:lineRule="auto"/>
        <w:ind w:firstLine="0"/>
        <w:jc w:val="left"/>
        <w:rPr>
          <w:noProof/>
        </w:rPr>
      </w:pPr>
    </w:p>
    <w:p w14:paraId="27EC96EE" w14:textId="00C38A54" w:rsidR="00D339A1" w:rsidRPr="00D339A1" w:rsidRDefault="00D339A1" w:rsidP="000809C2">
      <w:pPr>
        <w:spacing w:line="240" w:lineRule="auto"/>
        <w:ind w:firstLine="0"/>
        <w:jc w:val="left"/>
        <w:rPr>
          <w:noProof/>
        </w:rPr>
      </w:pPr>
      <w:r w:rsidRPr="00D339A1">
        <w:rPr>
          <w:noProof/>
        </w:rPr>
        <w:t xml:space="preserve">SKLAR, D. </w:t>
      </w:r>
      <w:r w:rsidRPr="00D339A1">
        <w:rPr>
          <w:b/>
          <w:bCs/>
          <w:noProof/>
        </w:rPr>
        <w:t>Aprendendo PHP:</w:t>
      </w:r>
      <w:r w:rsidRPr="00D339A1">
        <w:rPr>
          <w:noProof/>
        </w:rPr>
        <w:t xml:space="preserve"> Introdução amigável à linguagem mais popular da WEB. São Paulo: Novatec, 2016.</w:t>
      </w:r>
      <w:ins w:id="209" w:author="Ryan Lemos" w:date="2018-11-05T15:05:00Z">
        <w:r w:rsidR="006B76CA">
          <w:rPr>
            <w:noProof/>
          </w:rPr>
          <w:t xml:space="preserve"> Dis</w:t>
        </w:r>
      </w:ins>
      <w:ins w:id="210" w:author="Ryan Lemos" w:date="2018-11-05T15:06:00Z">
        <w:r w:rsidR="006B76CA">
          <w:rPr>
            <w:noProof/>
          </w:rPr>
          <w:t>ponível em: &lt;</w:t>
        </w:r>
        <w:r w:rsidR="006B76CA" w:rsidRPr="006B76CA">
          <w:t xml:space="preserve"> </w:t>
        </w:r>
        <w:r w:rsidR="006B76CA" w:rsidRPr="006B76CA">
          <w:rPr>
            <w:noProof/>
          </w:rPr>
          <w:t>https://novatec.com.br/livros/aprendendo-php/</w:t>
        </w:r>
        <w:r w:rsidR="006B76CA">
          <w:rPr>
            <w:noProof/>
          </w:rPr>
          <w:t>&gt; Acesso em:</w:t>
        </w:r>
        <w:r w:rsidR="00431FEF">
          <w:rPr>
            <w:noProof/>
          </w:rPr>
          <w:t xml:space="preserve"> 30 set. 2018.</w:t>
        </w:r>
      </w:ins>
    </w:p>
    <w:p w14:paraId="619C3000" w14:textId="77777777" w:rsidR="00D339A1" w:rsidRDefault="00D339A1" w:rsidP="000809C2">
      <w:pPr>
        <w:spacing w:line="240" w:lineRule="auto"/>
        <w:ind w:firstLine="0"/>
        <w:jc w:val="left"/>
        <w:rPr>
          <w:noProof/>
        </w:rPr>
      </w:pPr>
    </w:p>
    <w:p w14:paraId="3A66F676" w14:textId="125BAA2D" w:rsidR="00D339A1" w:rsidRPr="00D339A1" w:rsidRDefault="00D339A1" w:rsidP="000809C2">
      <w:pPr>
        <w:spacing w:line="240" w:lineRule="auto"/>
        <w:ind w:firstLine="0"/>
        <w:jc w:val="left"/>
        <w:rPr>
          <w:noProof/>
        </w:rPr>
      </w:pPr>
      <w:r w:rsidRPr="00D339A1">
        <w:rPr>
          <w:noProof/>
        </w:rPr>
        <w:t xml:space="preserve">SOMMERVILLE, I. </w:t>
      </w:r>
      <w:r w:rsidRPr="00D339A1">
        <w:rPr>
          <w:b/>
          <w:bCs/>
          <w:noProof/>
        </w:rPr>
        <w:t>Engenharia de Software</w:t>
      </w:r>
      <w:r w:rsidRPr="00D339A1">
        <w:rPr>
          <w:noProof/>
        </w:rPr>
        <w:t>. 9. ed. São Paulo: Pearson Prentice Hall, 2011.</w:t>
      </w:r>
    </w:p>
    <w:p w14:paraId="597C587D" w14:textId="77777777" w:rsidR="00D339A1" w:rsidRDefault="00D339A1" w:rsidP="000809C2">
      <w:pPr>
        <w:spacing w:line="240" w:lineRule="auto"/>
        <w:ind w:firstLine="0"/>
        <w:jc w:val="left"/>
        <w:rPr>
          <w:noProof/>
        </w:rPr>
      </w:pPr>
    </w:p>
    <w:p w14:paraId="1B09EA15" w14:textId="0848DA8E" w:rsidR="00D339A1" w:rsidRPr="00D339A1" w:rsidRDefault="00D339A1" w:rsidP="000809C2">
      <w:pPr>
        <w:spacing w:line="240" w:lineRule="auto"/>
        <w:ind w:firstLine="0"/>
        <w:jc w:val="left"/>
        <w:rPr>
          <w:noProof/>
        </w:rPr>
      </w:pPr>
      <w:r w:rsidRPr="00D339A1">
        <w:rPr>
          <w:noProof/>
        </w:rPr>
        <w:t xml:space="preserve">STAUFFER, M. </w:t>
      </w:r>
      <w:r w:rsidRPr="00D339A1">
        <w:rPr>
          <w:b/>
          <w:bCs/>
          <w:noProof/>
        </w:rPr>
        <w:t>Desenvolvendo com Laravel:</w:t>
      </w:r>
      <w:r w:rsidRPr="00D339A1">
        <w:rPr>
          <w:noProof/>
        </w:rPr>
        <w:t xml:space="preserve"> Um Framework para construção de aplicativos PHP modernos</w:t>
      </w:r>
      <w:del w:id="211" w:author="Ryan Lemos" w:date="2018-11-05T21:15:00Z">
        <w:r w:rsidRPr="00D339A1" w:rsidDel="002643AA">
          <w:rPr>
            <w:noProof/>
          </w:rPr>
          <w:delText>. 1. ed</w:delText>
        </w:r>
      </w:del>
      <w:r w:rsidRPr="00D339A1">
        <w:rPr>
          <w:noProof/>
        </w:rPr>
        <w:t>. São Paulo: Novatec, 2017.</w:t>
      </w:r>
    </w:p>
    <w:p w14:paraId="71CA6DAD" w14:textId="77777777" w:rsidR="00D339A1" w:rsidRDefault="00D339A1" w:rsidP="000809C2">
      <w:pPr>
        <w:spacing w:line="240" w:lineRule="auto"/>
        <w:ind w:firstLine="0"/>
        <w:jc w:val="left"/>
        <w:rPr>
          <w:noProof/>
        </w:rPr>
      </w:pPr>
    </w:p>
    <w:p w14:paraId="6665D99B" w14:textId="67B6FB0F" w:rsidR="00D339A1" w:rsidRPr="00D339A1" w:rsidRDefault="00D339A1" w:rsidP="000809C2">
      <w:pPr>
        <w:spacing w:line="240" w:lineRule="auto"/>
        <w:ind w:firstLine="0"/>
        <w:jc w:val="left"/>
        <w:rPr>
          <w:noProof/>
        </w:rPr>
      </w:pPr>
      <w:r w:rsidRPr="00D339A1">
        <w:rPr>
          <w:noProof/>
        </w:rPr>
        <w:t xml:space="preserve">TELES, V. M. </w:t>
      </w:r>
      <w:r w:rsidRPr="00D339A1">
        <w:rPr>
          <w:b/>
          <w:bCs/>
          <w:noProof/>
        </w:rPr>
        <w:t>Extreme Programming:</w:t>
      </w:r>
      <w:r w:rsidRPr="00D339A1">
        <w:rPr>
          <w:noProof/>
        </w:rPr>
        <w:t xml:space="preserve"> Aprenda como encantar seus usuários desenvolvendo software com agilidade e alta qualidade. 2. ed. São Paulo: Novatec, 2014.</w:t>
      </w:r>
    </w:p>
    <w:p w14:paraId="1B535A2C" w14:textId="77777777" w:rsidR="00D339A1" w:rsidRDefault="00D339A1" w:rsidP="000809C2">
      <w:pPr>
        <w:spacing w:line="240" w:lineRule="auto"/>
        <w:ind w:firstLine="0"/>
        <w:jc w:val="left"/>
        <w:rPr>
          <w:noProof/>
        </w:rPr>
      </w:pPr>
    </w:p>
    <w:p w14:paraId="6C59EF11" w14:textId="39B2CC46" w:rsidR="00D339A1" w:rsidRPr="00D339A1" w:rsidRDefault="00D339A1" w:rsidP="000809C2">
      <w:pPr>
        <w:spacing w:line="240" w:lineRule="auto"/>
        <w:ind w:firstLine="0"/>
        <w:jc w:val="left"/>
        <w:rPr>
          <w:noProof/>
        </w:rPr>
      </w:pPr>
      <w:r w:rsidRPr="00D339A1">
        <w:rPr>
          <w:noProof/>
        </w:rPr>
        <w:t xml:space="preserve">WAZLAWICK, R. S. </w:t>
      </w:r>
      <w:r w:rsidRPr="00D339A1">
        <w:rPr>
          <w:b/>
          <w:bCs/>
          <w:noProof/>
        </w:rPr>
        <w:t>Metodologia de Pesquisa para ciência da Computação</w:t>
      </w:r>
      <w:r w:rsidRPr="00D339A1">
        <w:rPr>
          <w:noProof/>
        </w:rPr>
        <w:t>. Rio de Janeiro: Elsevier, 2009.</w:t>
      </w:r>
    </w:p>
    <w:p w14:paraId="1CA32442" w14:textId="77777777" w:rsidR="00D339A1" w:rsidRDefault="00D339A1" w:rsidP="000809C2">
      <w:pPr>
        <w:spacing w:line="240" w:lineRule="auto"/>
        <w:ind w:firstLine="0"/>
        <w:jc w:val="left"/>
        <w:rPr>
          <w:noProof/>
        </w:rPr>
      </w:pPr>
    </w:p>
    <w:p w14:paraId="51353E42" w14:textId="2ADA8814" w:rsidR="00D339A1" w:rsidRPr="00D339A1" w:rsidRDefault="00D339A1" w:rsidP="000809C2">
      <w:pPr>
        <w:spacing w:line="240" w:lineRule="auto"/>
        <w:ind w:firstLine="0"/>
        <w:jc w:val="left"/>
        <w:rPr>
          <w:noProof/>
        </w:rPr>
      </w:pPr>
      <w:r w:rsidRPr="00D339A1">
        <w:rPr>
          <w:noProof/>
        </w:rPr>
        <w:t xml:space="preserve">WIZARD. </w:t>
      </w:r>
      <w:r w:rsidRPr="00D339A1">
        <w:rPr>
          <w:b/>
          <w:bCs/>
          <w:noProof/>
        </w:rPr>
        <w:t>Experiências Wizard</w:t>
      </w:r>
      <w:r w:rsidRPr="00D339A1">
        <w:rPr>
          <w:noProof/>
        </w:rPr>
        <w:t>, 2017a. Disponível em: &lt;http://www.wizard.com.br/experiencias-wizard/&gt;. Acesso em: 23 ago. 2018.</w:t>
      </w:r>
    </w:p>
    <w:p w14:paraId="30A7A7BB" w14:textId="77777777" w:rsidR="00D339A1" w:rsidRDefault="00D339A1" w:rsidP="000809C2">
      <w:pPr>
        <w:spacing w:line="240" w:lineRule="auto"/>
        <w:ind w:firstLine="0"/>
        <w:jc w:val="left"/>
        <w:rPr>
          <w:noProof/>
        </w:rPr>
      </w:pPr>
    </w:p>
    <w:p w14:paraId="02A25727" w14:textId="72EAB17B" w:rsidR="00D339A1" w:rsidRDefault="00D339A1" w:rsidP="000809C2">
      <w:pPr>
        <w:spacing w:line="240" w:lineRule="auto"/>
        <w:ind w:firstLine="0"/>
        <w:jc w:val="left"/>
        <w:rPr>
          <w:noProof/>
        </w:rPr>
      </w:pPr>
      <w:r w:rsidRPr="00D339A1">
        <w:rPr>
          <w:noProof/>
        </w:rPr>
        <w:t xml:space="preserve">WIZARD. </w:t>
      </w:r>
      <w:r w:rsidRPr="00D339A1">
        <w:rPr>
          <w:b/>
          <w:bCs/>
          <w:noProof/>
        </w:rPr>
        <w:t>Sobre a Wizard</w:t>
      </w:r>
      <w:r w:rsidRPr="00D339A1">
        <w:rPr>
          <w:noProof/>
        </w:rPr>
        <w:t>, 2017b. Disponível em: &lt;http://www.wizard.com.br/sobre-wizard/&gt;. Acesso em: 23 ago. 2018.</w:t>
      </w:r>
    </w:p>
    <w:p w14:paraId="27473C8D" w14:textId="77777777" w:rsidR="00D339A1" w:rsidRPr="00D339A1" w:rsidRDefault="00D339A1" w:rsidP="000809C2">
      <w:pPr>
        <w:spacing w:line="240" w:lineRule="auto"/>
        <w:ind w:firstLine="0"/>
        <w:jc w:val="left"/>
        <w:rPr>
          <w:noProof/>
        </w:rPr>
      </w:pPr>
    </w:p>
    <w:p w14:paraId="28F6193C" w14:textId="4E8198C0" w:rsidR="00D339A1" w:rsidRDefault="00D339A1" w:rsidP="000809C2">
      <w:pPr>
        <w:spacing w:line="240" w:lineRule="auto"/>
        <w:ind w:firstLine="0"/>
        <w:jc w:val="left"/>
        <w:rPr>
          <w:noProof/>
        </w:rPr>
      </w:pPr>
      <w:r w:rsidRPr="00D339A1">
        <w:rPr>
          <w:noProof/>
        </w:rPr>
        <w:t xml:space="preserve">ZAPATER, M.; SUZUKI, R. </w:t>
      </w:r>
      <w:r w:rsidRPr="00D339A1">
        <w:rPr>
          <w:b/>
          <w:noProof/>
        </w:rPr>
        <w:t>Segurança da Informação:</w:t>
      </w:r>
      <w:r w:rsidRPr="00D339A1">
        <w:rPr>
          <w:noProof/>
        </w:rPr>
        <w:t xml:space="preserve"> Um diferencial determinante na competitividade das corporações. Promon Business &amp; Tecnology Review. Rio de Janeiro, p. 28. 2005. Disponível em: &lt;http://www.teleco.com.br/promon/pbtr/Seguranca_4WEB.pdf&gt;. Acesso em: 12 out. 2018.</w:t>
      </w:r>
    </w:p>
    <w:p w14:paraId="16BAD064" w14:textId="17D94799" w:rsidR="00A7499D" w:rsidRDefault="00A7499D">
      <w:pPr>
        <w:spacing w:after="160" w:line="259" w:lineRule="auto"/>
        <w:ind w:firstLine="0"/>
        <w:jc w:val="left"/>
        <w:outlineLvl w:val="9"/>
        <w:rPr>
          <w:rFonts w:eastAsiaTheme="majorEastAsia" w:cstheme="majorBidi"/>
          <w:b/>
          <w:caps/>
          <w:szCs w:val="32"/>
        </w:rPr>
      </w:pPr>
      <w:r>
        <w:br w:type="page"/>
      </w:r>
    </w:p>
    <w:p w14:paraId="5CCDD078" w14:textId="2835D219" w:rsidR="00A7499D" w:rsidRDefault="00A7499D" w:rsidP="00E95C78">
      <w:pPr>
        <w:pStyle w:val="Ttulo1"/>
        <w:numPr>
          <w:ilvl w:val="0"/>
          <w:numId w:val="0"/>
        </w:numPr>
        <w:jc w:val="center"/>
      </w:pPr>
      <w:bookmarkStart w:id="212" w:name="_Toc528694983"/>
      <w:r>
        <w:lastRenderedPageBreak/>
        <w:t>Apendice A</w:t>
      </w:r>
      <w:r w:rsidR="00124E36">
        <w:t xml:space="preserve"> - </w:t>
      </w:r>
      <w:r w:rsidR="00301E74">
        <w:t>carta de pedido</w:t>
      </w:r>
      <w:r w:rsidR="00144DD5">
        <w:t xml:space="preserve"> </w:t>
      </w:r>
      <w:commentRangeStart w:id="213"/>
      <w:r w:rsidR="00144DD5">
        <w:t>de</w:t>
      </w:r>
      <w:commentRangeEnd w:id="213"/>
      <w:r w:rsidR="001D561A">
        <w:rPr>
          <w:rStyle w:val="Refdecomentrio"/>
          <w:rFonts w:eastAsiaTheme="minorHAnsi" w:cstheme="minorBidi"/>
          <w:b w:val="0"/>
          <w:caps w:val="0"/>
        </w:rPr>
        <w:commentReference w:id="213"/>
      </w:r>
      <w:r w:rsidR="00301E74">
        <w:t xml:space="preserve"> permissão para uso de informações</w:t>
      </w:r>
      <w:r w:rsidR="00144DD5">
        <w:t xml:space="preserve"> da escola</w:t>
      </w:r>
      <w:r w:rsidR="00C07763">
        <w:t xml:space="preserve"> </w:t>
      </w:r>
      <w:r w:rsidR="00C07763" w:rsidRPr="00C07763">
        <w:t>International language center</w:t>
      </w:r>
      <w:bookmarkEnd w:id="212"/>
    </w:p>
    <w:p w14:paraId="785294AD" w14:textId="77777777" w:rsidR="00B01D96" w:rsidRPr="00B01D96" w:rsidRDefault="00B01D96" w:rsidP="00B01D96"/>
    <w:p w14:paraId="475B87FE" w14:textId="7DB2BE72" w:rsidR="00B01D96" w:rsidRPr="00D6667E" w:rsidDel="0076179B" w:rsidRDefault="000A0BD1" w:rsidP="000A0BD1">
      <w:pPr>
        <w:spacing w:line="0" w:lineRule="atLeast"/>
        <w:ind w:firstLine="0"/>
        <w:jc w:val="right"/>
        <w:rPr>
          <w:del w:id="214" w:author="Ryan Lemos" w:date="2018-11-05T21:31:00Z"/>
          <w:rFonts w:eastAsia="Times New Roman" w:cs="Times New Roman"/>
          <w:szCs w:val="24"/>
        </w:rPr>
        <w:pPrChange w:id="215" w:author="Ryan Lemos" w:date="2018-11-05T21:32:00Z">
          <w:pPr>
            <w:spacing w:line="0" w:lineRule="atLeast"/>
            <w:ind w:firstLine="0"/>
            <w:jc w:val="right"/>
          </w:pPr>
        </w:pPrChange>
      </w:pPr>
      <w:ins w:id="216" w:author="Ryan Lemos" w:date="2018-11-05T21:31:00Z">
        <w:r>
          <w:rPr>
            <w:rFonts w:eastAsia="Times New Roman" w:cs="Times New Roman"/>
            <w:noProof/>
            <w:szCs w:val="24"/>
          </w:rPr>
          <w:drawing>
            <wp:inline distT="0" distB="0" distL="0" distR="0" wp14:anchorId="75987531" wp14:editId="216118D6">
              <wp:extent cx="5760720" cy="7917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rot="10800000">
                        <a:off x="0" y="0"/>
                        <a:ext cx="5760720" cy="7917180"/>
                      </a:xfrm>
                      <a:prstGeom prst="rect">
                        <a:avLst/>
                      </a:prstGeom>
                      <a:noFill/>
                      <a:ln>
                        <a:noFill/>
                      </a:ln>
                    </pic:spPr>
                  </pic:pic>
                </a:graphicData>
              </a:graphic>
            </wp:inline>
          </w:drawing>
        </w:r>
      </w:ins>
      <w:del w:id="217" w:author="Ryan Lemos" w:date="2018-11-05T21:31:00Z">
        <w:r w:rsidR="00B01D96" w:rsidRPr="00D6667E" w:rsidDel="0076179B">
          <w:rPr>
            <w:rFonts w:eastAsia="Times New Roman" w:cs="Times New Roman"/>
            <w:szCs w:val="24"/>
          </w:rPr>
          <w:delText xml:space="preserve">Montes Claros – MG, </w:delText>
        </w:r>
        <w:r w:rsidR="00B01D96" w:rsidRPr="00DF2708" w:rsidDel="0076179B">
          <w:rPr>
            <w:rFonts w:eastAsia="Times New Roman" w:cs="Times New Roman"/>
            <w:szCs w:val="24"/>
          </w:rPr>
          <w:delText>25 de outubro de 2018</w:delText>
        </w:r>
        <w:r w:rsidR="00B01D96" w:rsidRPr="00D6667E" w:rsidDel="0076179B">
          <w:rPr>
            <w:rFonts w:eastAsia="Times New Roman" w:cs="Times New Roman"/>
            <w:szCs w:val="24"/>
          </w:rPr>
          <w:delText>.</w:delText>
        </w:r>
      </w:del>
    </w:p>
    <w:p w14:paraId="1D7CF710" w14:textId="5B4BC4CC" w:rsidR="00B01D96" w:rsidRPr="00D6667E" w:rsidDel="0076179B" w:rsidRDefault="00B01D96" w:rsidP="000A0BD1">
      <w:pPr>
        <w:spacing w:line="0" w:lineRule="atLeast"/>
        <w:ind w:firstLine="0"/>
        <w:rPr>
          <w:del w:id="218" w:author="Ryan Lemos" w:date="2018-11-05T21:31:00Z"/>
          <w:rFonts w:eastAsia="Times New Roman" w:cs="Times New Roman"/>
          <w:b/>
          <w:sz w:val="28"/>
        </w:rPr>
        <w:pPrChange w:id="219" w:author="Ryan Lemos" w:date="2018-11-05T21:32:00Z">
          <w:pPr>
            <w:spacing w:line="0" w:lineRule="atLeast"/>
            <w:ind w:firstLine="0"/>
          </w:pPr>
        </w:pPrChange>
      </w:pPr>
    </w:p>
    <w:p w14:paraId="5E1EE7D8" w14:textId="3D0F2573" w:rsidR="00B01D96" w:rsidRPr="00D6667E" w:rsidDel="0076179B" w:rsidRDefault="00B01D96" w:rsidP="000A0BD1">
      <w:pPr>
        <w:spacing w:line="235" w:lineRule="auto"/>
        <w:ind w:right="1700" w:firstLine="0"/>
        <w:rPr>
          <w:del w:id="220" w:author="Ryan Lemos" w:date="2018-11-05T21:31:00Z"/>
          <w:rFonts w:eastAsia="Times New Roman" w:cs="Times New Roman"/>
        </w:rPr>
        <w:pPrChange w:id="221" w:author="Ryan Lemos" w:date="2018-11-05T21:32:00Z">
          <w:pPr>
            <w:spacing w:line="235" w:lineRule="auto"/>
            <w:ind w:right="1700" w:firstLine="0"/>
          </w:pPr>
        </w:pPrChange>
      </w:pPr>
      <w:del w:id="222" w:author="Ryan Lemos" w:date="2018-11-05T21:31:00Z">
        <w:r w:rsidRPr="00D6667E" w:rsidDel="0076179B">
          <w:rPr>
            <w:rFonts w:eastAsia="Times New Roman" w:cs="Times New Roman"/>
          </w:rPr>
          <w:delText>Ilm</w:delText>
        </w:r>
        <w:r w:rsidDel="0076179B">
          <w:rPr>
            <w:rFonts w:eastAsia="Times New Roman" w:cs="Times New Roman"/>
          </w:rPr>
          <w:delText>o</w:delText>
        </w:r>
        <w:r w:rsidRPr="00D6667E" w:rsidDel="0076179B">
          <w:rPr>
            <w:rFonts w:eastAsia="Times New Roman" w:cs="Times New Roman"/>
          </w:rPr>
          <w:delText>. S</w:delText>
        </w:r>
        <w:r w:rsidDel="0076179B">
          <w:rPr>
            <w:rFonts w:eastAsia="Times New Roman" w:cs="Times New Roman"/>
          </w:rPr>
          <w:delText>enho</w:delText>
        </w:r>
        <w:r w:rsidRPr="00D6667E" w:rsidDel="0076179B">
          <w:rPr>
            <w:rFonts w:eastAsia="Times New Roman" w:cs="Times New Roman"/>
          </w:rPr>
          <w:delText>r</w:delText>
        </w:r>
        <w:r w:rsidDel="0076179B">
          <w:rPr>
            <w:rFonts w:eastAsia="Times New Roman" w:cs="Times New Roman"/>
          </w:rPr>
          <w:delText>es</w:delText>
        </w:r>
        <w:r w:rsidRPr="00D6667E" w:rsidDel="0076179B">
          <w:rPr>
            <w:rFonts w:eastAsia="Times New Roman" w:cs="Times New Roman"/>
          </w:rPr>
          <w:delText xml:space="preserve"> </w:delText>
        </w:r>
        <w:r w:rsidDel="0076179B">
          <w:rPr>
            <w:rFonts w:eastAsia="Times New Roman" w:cs="Times New Roman"/>
          </w:rPr>
          <w:delText>Maria Teresinha Guimarães de Menezes e Alexandre Miguel Antunes de Menezes</w:delText>
        </w:r>
        <w:r w:rsidRPr="0018566D" w:rsidDel="0076179B">
          <w:rPr>
            <w:rFonts w:eastAsia="Times New Roman" w:cs="Times New Roman"/>
          </w:rPr>
          <w:delText xml:space="preserve"> </w:delText>
        </w:r>
        <w:r w:rsidDel="0076179B">
          <w:rPr>
            <w:rFonts w:eastAsia="Times New Roman" w:cs="Times New Roman"/>
          </w:rPr>
          <w:delText xml:space="preserve"> </w:delText>
        </w:r>
      </w:del>
    </w:p>
    <w:p w14:paraId="62B12ACC" w14:textId="301959A0" w:rsidR="00B01D96" w:rsidRPr="0020031D" w:rsidDel="0076179B" w:rsidRDefault="00B01D96" w:rsidP="000A0BD1">
      <w:pPr>
        <w:spacing w:line="235" w:lineRule="auto"/>
        <w:ind w:right="-7" w:firstLine="0"/>
        <w:rPr>
          <w:del w:id="223" w:author="Ryan Lemos" w:date="2018-11-05T21:31:00Z"/>
          <w:rFonts w:eastAsia="Times New Roman" w:cs="Times New Roman"/>
          <w:i/>
        </w:rPr>
        <w:pPrChange w:id="224" w:author="Ryan Lemos" w:date="2018-11-05T21:32:00Z">
          <w:pPr>
            <w:spacing w:line="235" w:lineRule="auto"/>
            <w:ind w:right="-7" w:firstLine="0"/>
          </w:pPr>
        </w:pPrChange>
      </w:pPr>
      <w:del w:id="225" w:author="Ryan Lemos" w:date="2018-11-05T21:31:00Z">
        <w:r w:rsidRPr="0020031D" w:rsidDel="0076179B">
          <w:rPr>
            <w:rFonts w:eastAsia="Times New Roman" w:cs="Times New Roman"/>
            <w:i/>
          </w:rPr>
          <w:delText xml:space="preserve">International </w:delText>
        </w:r>
        <w:r w:rsidDel="0076179B">
          <w:rPr>
            <w:rFonts w:eastAsia="Times New Roman" w:cs="Times New Roman"/>
            <w:i/>
          </w:rPr>
          <w:delText>Language</w:delText>
        </w:r>
        <w:r w:rsidRPr="0020031D" w:rsidDel="0076179B">
          <w:rPr>
            <w:rFonts w:eastAsia="Times New Roman" w:cs="Times New Roman"/>
            <w:i/>
          </w:rPr>
          <w:delText xml:space="preserve"> Center</w:delText>
        </w:r>
        <w:r w:rsidDel="0076179B">
          <w:rPr>
            <w:rFonts w:eastAsia="Times New Roman" w:cs="Times New Roman"/>
            <w:i/>
          </w:rPr>
          <w:delText xml:space="preserve"> </w:delText>
        </w:r>
        <w:r w:rsidRPr="0020031D" w:rsidDel="0076179B">
          <w:rPr>
            <w:rFonts w:eastAsia="Times New Roman" w:cs="Times New Roman"/>
          </w:rPr>
          <w:delText>(ILC)</w:delText>
        </w:r>
        <w:r w:rsidRPr="0020031D" w:rsidDel="0076179B">
          <w:rPr>
            <w:rFonts w:eastAsia="Times New Roman" w:cs="Times New Roman"/>
            <w:i/>
          </w:rPr>
          <w:delText xml:space="preserve"> </w:delText>
        </w:r>
      </w:del>
    </w:p>
    <w:p w14:paraId="41C3D270" w14:textId="57902BE3" w:rsidR="00B01D96" w:rsidRPr="00D6667E" w:rsidDel="0076179B" w:rsidRDefault="00B01D96" w:rsidP="000A0BD1">
      <w:pPr>
        <w:spacing w:line="12" w:lineRule="exact"/>
        <w:ind w:firstLine="0"/>
        <w:rPr>
          <w:del w:id="226" w:author="Ryan Lemos" w:date="2018-11-05T21:31:00Z"/>
          <w:rFonts w:eastAsia="Times New Roman" w:cs="Times New Roman"/>
        </w:rPr>
        <w:pPrChange w:id="227" w:author="Ryan Lemos" w:date="2018-11-05T21:32:00Z">
          <w:pPr>
            <w:spacing w:line="12" w:lineRule="exact"/>
            <w:ind w:firstLine="0"/>
          </w:pPr>
        </w:pPrChange>
      </w:pPr>
    </w:p>
    <w:p w14:paraId="106CF5F9" w14:textId="7F4AF1E0" w:rsidR="00B01D96" w:rsidRPr="00D6667E" w:rsidDel="0076179B" w:rsidRDefault="00B01D96" w:rsidP="000A0BD1">
      <w:pPr>
        <w:spacing w:line="237" w:lineRule="auto"/>
        <w:ind w:right="-7" w:firstLine="0"/>
        <w:rPr>
          <w:del w:id="228" w:author="Ryan Lemos" w:date="2018-11-05T21:31:00Z"/>
          <w:rFonts w:eastAsia="Times New Roman" w:cs="Times New Roman"/>
        </w:rPr>
        <w:pPrChange w:id="229" w:author="Ryan Lemos" w:date="2018-11-05T21:32:00Z">
          <w:pPr>
            <w:spacing w:line="237" w:lineRule="auto"/>
            <w:ind w:right="-7" w:firstLine="0"/>
          </w:pPr>
        </w:pPrChange>
      </w:pPr>
      <w:del w:id="230" w:author="Ryan Lemos" w:date="2018-11-05T21:31:00Z">
        <w:r w:rsidRPr="00D6667E" w:rsidDel="0076179B">
          <w:rPr>
            <w:rFonts w:eastAsia="Times New Roman" w:cs="Times New Roman"/>
          </w:rPr>
          <w:delText xml:space="preserve">End.: </w:delText>
        </w:r>
        <w:r w:rsidDel="0076179B">
          <w:rPr>
            <w:rFonts w:eastAsia="Times New Roman" w:cs="Times New Roman"/>
          </w:rPr>
          <w:delText>R</w:delText>
        </w:r>
        <w:r w:rsidRPr="0020031D" w:rsidDel="0076179B">
          <w:rPr>
            <w:rFonts w:eastAsia="Times New Roman" w:cs="Times New Roman"/>
          </w:rPr>
          <w:delText>ua Barão do Rio Branco, 439,</w:delText>
        </w:r>
        <w:r w:rsidDel="0076179B">
          <w:rPr>
            <w:rFonts w:eastAsia="Times New Roman" w:cs="Times New Roman"/>
          </w:rPr>
          <w:delText xml:space="preserve"> </w:delText>
        </w:r>
        <w:r w:rsidRPr="0020031D" w:rsidDel="0076179B">
          <w:rPr>
            <w:rFonts w:eastAsia="Times New Roman" w:cs="Times New Roman"/>
          </w:rPr>
          <w:delText>Centro, Montes Claros-MG</w:delText>
        </w:r>
        <w:r w:rsidDel="0076179B">
          <w:rPr>
            <w:rFonts w:eastAsia="Times New Roman" w:cs="Times New Roman"/>
          </w:rPr>
          <w:delText>.</w:delText>
        </w:r>
        <w:r w:rsidRPr="00D6667E" w:rsidDel="0076179B">
          <w:rPr>
            <w:rFonts w:eastAsia="Times New Roman" w:cs="Times New Roman"/>
          </w:rPr>
          <w:delText xml:space="preserve"> </w:delText>
        </w:r>
      </w:del>
    </w:p>
    <w:p w14:paraId="3F24F86C" w14:textId="792E23F8" w:rsidR="00B01D96" w:rsidRPr="00D6667E" w:rsidDel="0076179B" w:rsidRDefault="00B01D96" w:rsidP="000A0BD1">
      <w:pPr>
        <w:spacing w:line="237" w:lineRule="auto"/>
        <w:ind w:right="6140" w:firstLine="0"/>
        <w:rPr>
          <w:del w:id="231" w:author="Ryan Lemos" w:date="2018-11-05T21:31:00Z"/>
          <w:rFonts w:eastAsia="Times New Roman" w:cs="Times New Roman"/>
        </w:rPr>
        <w:pPrChange w:id="232" w:author="Ryan Lemos" w:date="2018-11-05T21:32:00Z">
          <w:pPr>
            <w:spacing w:line="237" w:lineRule="auto"/>
            <w:ind w:right="6140" w:firstLine="0"/>
          </w:pPr>
        </w:pPrChange>
      </w:pPr>
    </w:p>
    <w:p w14:paraId="085B0C19" w14:textId="7A26DC33" w:rsidR="00B01D96" w:rsidRPr="00D6667E" w:rsidDel="0076179B" w:rsidRDefault="00B01D96" w:rsidP="000A0BD1">
      <w:pPr>
        <w:spacing w:line="276" w:lineRule="exact"/>
        <w:ind w:firstLine="0"/>
        <w:rPr>
          <w:del w:id="233" w:author="Ryan Lemos" w:date="2018-11-05T21:31:00Z"/>
          <w:rFonts w:eastAsia="Times New Roman" w:cs="Times New Roman"/>
        </w:rPr>
        <w:pPrChange w:id="234" w:author="Ryan Lemos" w:date="2018-11-05T21:32:00Z">
          <w:pPr>
            <w:spacing w:line="276" w:lineRule="exact"/>
            <w:ind w:firstLine="0"/>
          </w:pPr>
        </w:pPrChange>
      </w:pPr>
    </w:p>
    <w:p w14:paraId="27EBCBCA" w14:textId="1D1156C0" w:rsidR="00B01D96" w:rsidRPr="00D6667E" w:rsidDel="0076179B" w:rsidRDefault="00B01D96" w:rsidP="000A0BD1">
      <w:pPr>
        <w:spacing w:line="0" w:lineRule="atLeast"/>
        <w:ind w:firstLine="0"/>
        <w:rPr>
          <w:del w:id="235" w:author="Ryan Lemos" w:date="2018-11-05T21:31:00Z"/>
          <w:rFonts w:eastAsia="Times New Roman" w:cs="Times New Roman"/>
        </w:rPr>
        <w:pPrChange w:id="236" w:author="Ryan Lemos" w:date="2018-11-05T21:32:00Z">
          <w:pPr>
            <w:spacing w:line="0" w:lineRule="atLeast"/>
          </w:pPr>
        </w:pPrChange>
      </w:pPr>
      <w:del w:id="237" w:author="Ryan Lemos" w:date="2018-11-05T21:31:00Z">
        <w:r w:rsidDel="0076179B">
          <w:rPr>
            <w:rFonts w:eastAsia="Times New Roman" w:cs="Times New Roman"/>
          </w:rPr>
          <w:delText xml:space="preserve">Prezados </w:delText>
        </w:r>
        <w:r w:rsidRPr="00D6667E" w:rsidDel="0076179B">
          <w:rPr>
            <w:rFonts w:eastAsia="Times New Roman" w:cs="Times New Roman"/>
          </w:rPr>
          <w:delText>Senhor</w:delText>
        </w:r>
        <w:r w:rsidDel="0076179B">
          <w:rPr>
            <w:rFonts w:eastAsia="Times New Roman" w:cs="Times New Roman"/>
          </w:rPr>
          <w:delText>es,</w:delText>
        </w:r>
      </w:del>
    </w:p>
    <w:p w14:paraId="1BF5BA69" w14:textId="3D39BA4C" w:rsidR="00B01D96" w:rsidDel="0076179B" w:rsidRDefault="00B01D96" w:rsidP="000A0BD1">
      <w:pPr>
        <w:spacing w:line="286" w:lineRule="exact"/>
        <w:ind w:firstLine="0"/>
        <w:rPr>
          <w:del w:id="238" w:author="Ryan Lemos" w:date="2018-11-05T21:31:00Z"/>
          <w:rFonts w:eastAsia="Times New Roman" w:cs="Times New Roman"/>
        </w:rPr>
        <w:pPrChange w:id="239" w:author="Ryan Lemos" w:date="2018-11-05T21:32:00Z">
          <w:pPr>
            <w:spacing w:line="286" w:lineRule="exact"/>
          </w:pPr>
        </w:pPrChange>
      </w:pPr>
    </w:p>
    <w:p w14:paraId="3CFD0032" w14:textId="118A4235" w:rsidR="00B01D96" w:rsidRPr="00D6667E" w:rsidDel="0076179B" w:rsidRDefault="00B01D96" w:rsidP="000A0BD1">
      <w:pPr>
        <w:ind w:firstLine="0"/>
        <w:rPr>
          <w:del w:id="240" w:author="Ryan Lemos" w:date="2018-11-05T21:31:00Z"/>
          <w:rFonts w:cs="Times New Roman"/>
          <w:szCs w:val="24"/>
        </w:rPr>
        <w:pPrChange w:id="241" w:author="Ryan Lemos" w:date="2018-11-05T21:32:00Z">
          <w:pPr/>
        </w:pPrChange>
      </w:pPr>
      <w:del w:id="242" w:author="Ryan Lemos" w:date="2018-11-05T21:31:00Z">
        <w:r w:rsidRPr="00D6667E" w:rsidDel="0076179B">
          <w:rPr>
            <w:rFonts w:cs="Times New Roman"/>
            <w:szCs w:val="24"/>
          </w:rPr>
          <w:delText xml:space="preserve">Vimos por meio deste solicitar de V. Sª. a </w:delText>
        </w:r>
        <w:r w:rsidDel="0076179B">
          <w:rPr>
            <w:rFonts w:cs="Times New Roman"/>
            <w:szCs w:val="24"/>
          </w:rPr>
          <w:delText xml:space="preserve">autorização para </w:delText>
        </w:r>
        <w:r w:rsidRPr="00D6667E" w:rsidDel="0076179B">
          <w:rPr>
            <w:rFonts w:cs="Times New Roman"/>
            <w:szCs w:val="24"/>
          </w:rPr>
          <w:delText xml:space="preserve">disponibilização de informações existentes atinentes aos </w:delText>
        </w:r>
        <w:r w:rsidDel="0076179B">
          <w:rPr>
            <w:rFonts w:cs="Times New Roman"/>
            <w:szCs w:val="24"/>
          </w:rPr>
          <w:delText>processos de ensino empregados pela escola, além do uso do nome e logotipo utilizado.</w:delText>
        </w:r>
        <w:r w:rsidRPr="00D6667E" w:rsidDel="0076179B">
          <w:rPr>
            <w:rFonts w:cs="Times New Roman"/>
            <w:szCs w:val="24"/>
          </w:rPr>
          <w:delText xml:space="preserve"> </w:delText>
        </w:r>
        <w:r w:rsidDel="0076179B">
          <w:rPr>
            <w:rFonts w:cs="Times New Roman"/>
            <w:szCs w:val="24"/>
          </w:rPr>
          <w:delText>Tal solicitação t</w:delText>
        </w:r>
        <w:r w:rsidRPr="00D6667E" w:rsidDel="0076179B">
          <w:rPr>
            <w:rFonts w:cs="Times New Roman"/>
            <w:szCs w:val="24"/>
          </w:rPr>
          <w:delText xml:space="preserve">em por objetivo coletar informações, </w:delText>
        </w:r>
        <w:r w:rsidRPr="00D6667E" w:rsidDel="0076179B">
          <w:rPr>
            <w:rFonts w:cs="Times New Roman"/>
            <w:i/>
            <w:szCs w:val="24"/>
          </w:rPr>
          <w:delText>in loco</w:delText>
        </w:r>
        <w:r w:rsidRPr="00D6667E" w:rsidDel="0076179B">
          <w:rPr>
            <w:rFonts w:cs="Times New Roman"/>
            <w:szCs w:val="24"/>
          </w:rPr>
          <w:delText xml:space="preserve">, para desenvolvimento de um projeto intitulado </w:delText>
        </w:r>
        <w:r w:rsidRPr="00D6667E" w:rsidDel="0076179B">
          <w:rPr>
            <w:rFonts w:cs="Times New Roman"/>
            <w:b/>
            <w:szCs w:val="24"/>
          </w:rPr>
          <w:delText>“</w:delText>
        </w:r>
        <w:r w:rsidRPr="00BF0F9F" w:rsidDel="0076179B">
          <w:rPr>
            <w:rFonts w:cs="Times New Roman"/>
            <w:b/>
            <w:szCs w:val="24"/>
          </w:rPr>
          <w:delText>Aplicação do eXtreme Programming no desenvolvimento de um ambiente web de ensino e aprendizagem da língua inglesa</w:delText>
        </w:r>
        <w:r w:rsidRPr="00D6667E" w:rsidDel="0076179B">
          <w:rPr>
            <w:rFonts w:cs="Times New Roman"/>
            <w:b/>
            <w:szCs w:val="24"/>
          </w:rPr>
          <w:delText>”</w:delText>
        </w:r>
        <w:r w:rsidDel="0076179B">
          <w:rPr>
            <w:rFonts w:cs="Times New Roman"/>
            <w:szCs w:val="24"/>
          </w:rPr>
          <w:delText xml:space="preserve">, </w:delText>
        </w:r>
        <w:r w:rsidRPr="00D6667E" w:rsidDel="0076179B">
          <w:rPr>
            <w:rFonts w:cs="Times New Roman"/>
            <w:szCs w:val="24"/>
          </w:rPr>
          <w:delText xml:space="preserve">como </w:delText>
        </w:r>
        <w:r w:rsidDel="0076179B">
          <w:rPr>
            <w:rFonts w:cs="Times New Roman"/>
            <w:szCs w:val="24"/>
          </w:rPr>
          <w:delText>t</w:delText>
        </w:r>
        <w:r w:rsidRPr="00D6667E" w:rsidDel="0076179B">
          <w:rPr>
            <w:rFonts w:cs="Times New Roman"/>
            <w:szCs w:val="24"/>
          </w:rPr>
          <w:delText xml:space="preserve">rabalho de </w:delText>
        </w:r>
        <w:r w:rsidDel="0076179B">
          <w:rPr>
            <w:rFonts w:cs="Times New Roman"/>
            <w:szCs w:val="24"/>
          </w:rPr>
          <w:delText>c</w:delText>
        </w:r>
        <w:r w:rsidRPr="00D6667E" w:rsidDel="0076179B">
          <w:rPr>
            <w:rFonts w:cs="Times New Roman"/>
            <w:szCs w:val="24"/>
          </w:rPr>
          <w:delText xml:space="preserve">onclusão de </w:delText>
        </w:r>
        <w:r w:rsidDel="0076179B">
          <w:rPr>
            <w:rFonts w:cs="Times New Roman"/>
            <w:szCs w:val="24"/>
          </w:rPr>
          <w:delText>c</w:delText>
        </w:r>
        <w:r w:rsidRPr="00D6667E" w:rsidDel="0076179B">
          <w:rPr>
            <w:rFonts w:cs="Times New Roman"/>
            <w:szCs w:val="24"/>
          </w:rPr>
          <w:delText>urso d</w:delText>
        </w:r>
        <w:r w:rsidDel="0076179B">
          <w:rPr>
            <w:rFonts w:cs="Times New Roman"/>
            <w:szCs w:val="24"/>
          </w:rPr>
          <w:delText>o</w:delText>
        </w:r>
        <w:r w:rsidRPr="00D6667E" w:rsidDel="0076179B">
          <w:rPr>
            <w:rFonts w:cs="Times New Roman"/>
            <w:szCs w:val="24"/>
          </w:rPr>
          <w:delText xml:space="preserve"> </w:delText>
        </w:r>
        <w:r w:rsidDel="0076179B">
          <w:rPr>
            <w:rFonts w:cs="Times New Roman"/>
            <w:szCs w:val="24"/>
          </w:rPr>
          <w:delText xml:space="preserve">acadêmico Ryan Lucas Silva Lemos, </w:delText>
        </w:r>
        <w:r w:rsidRPr="00D6667E" w:rsidDel="0076179B">
          <w:rPr>
            <w:rFonts w:cs="Times New Roman"/>
            <w:szCs w:val="24"/>
          </w:rPr>
          <w:delText xml:space="preserve">do </w:delText>
        </w:r>
        <w:r w:rsidDel="0076179B">
          <w:rPr>
            <w:rFonts w:cs="Times New Roman"/>
            <w:szCs w:val="24"/>
          </w:rPr>
          <w:delText>6</w:delText>
        </w:r>
        <w:r w:rsidRPr="00D6667E" w:rsidDel="0076179B">
          <w:rPr>
            <w:rFonts w:cs="Times New Roman"/>
            <w:szCs w:val="24"/>
          </w:rPr>
          <w:delText>º período</w:delText>
        </w:r>
        <w:r w:rsidDel="0076179B">
          <w:rPr>
            <w:rFonts w:cs="Times New Roman"/>
            <w:szCs w:val="24"/>
          </w:rPr>
          <w:delText xml:space="preserve"> do curso de Bacharelado em </w:delText>
        </w:r>
        <w:r w:rsidRPr="00D6667E" w:rsidDel="0076179B">
          <w:rPr>
            <w:rFonts w:cs="Times New Roman"/>
            <w:szCs w:val="24"/>
          </w:rPr>
          <w:delText xml:space="preserve">Sistemas de Informação. </w:delText>
        </w:r>
      </w:del>
    </w:p>
    <w:p w14:paraId="50FD64E4" w14:textId="30F29A1C" w:rsidR="00B01D96" w:rsidDel="0076179B" w:rsidRDefault="00B01D96" w:rsidP="000A0BD1">
      <w:pPr>
        <w:ind w:firstLine="0"/>
        <w:rPr>
          <w:del w:id="243" w:author="Ryan Lemos" w:date="2018-11-05T21:31:00Z"/>
          <w:rFonts w:cs="Times New Roman"/>
          <w:szCs w:val="24"/>
        </w:rPr>
        <w:pPrChange w:id="244" w:author="Ryan Lemos" w:date="2018-11-05T21:32:00Z">
          <w:pPr/>
        </w:pPrChange>
      </w:pPr>
      <w:del w:id="245" w:author="Ryan Lemos" w:date="2018-11-05T21:31:00Z">
        <w:r w:rsidDel="0076179B">
          <w:rPr>
            <w:rFonts w:cs="Times New Roman"/>
            <w:szCs w:val="24"/>
          </w:rPr>
          <w:delText>P</w:delText>
        </w:r>
        <w:r w:rsidRPr="00D6667E" w:rsidDel="0076179B">
          <w:rPr>
            <w:rFonts w:cs="Times New Roman"/>
            <w:szCs w:val="24"/>
          </w:rPr>
          <w:delText>retende</w:delText>
        </w:r>
        <w:r w:rsidDel="0076179B">
          <w:rPr>
            <w:rFonts w:cs="Times New Roman"/>
            <w:szCs w:val="24"/>
          </w:rPr>
          <w:delText xml:space="preserve">-se desenvolver um ambiente para apoio no processo de ensino de língua inglesa. Para isso escolheu-se a escola ILC como estudo de caso. Os processos da </w:delText>
        </w:r>
        <w:r w:rsidRPr="00676F6E" w:rsidDel="0076179B">
          <w:rPr>
            <w:rFonts w:cs="Times New Roman"/>
            <w:i/>
            <w:szCs w:val="24"/>
          </w:rPr>
          <w:delText xml:space="preserve">International </w:delText>
        </w:r>
        <w:r w:rsidDel="0076179B">
          <w:rPr>
            <w:rFonts w:cs="Times New Roman"/>
            <w:i/>
            <w:szCs w:val="24"/>
          </w:rPr>
          <w:delText>Language</w:delText>
        </w:r>
        <w:r w:rsidRPr="00676F6E" w:rsidDel="0076179B">
          <w:rPr>
            <w:rFonts w:cs="Times New Roman"/>
            <w:i/>
            <w:szCs w:val="24"/>
          </w:rPr>
          <w:delText xml:space="preserve"> Center</w:delText>
        </w:r>
        <w:r w:rsidDel="0076179B">
          <w:rPr>
            <w:rFonts w:cs="Times New Roman"/>
            <w:szCs w:val="24"/>
          </w:rPr>
          <w:delText xml:space="preserve"> serão estudados e modelados de maneira a desenvolver o ambiente mais adequado a escola.</w:delText>
        </w:r>
      </w:del>
    </w:p>
    <w:p w14:paraId="241459CB" w14:textId="526BCEF8" w:rsidR="00B01D96" w:rsidDel="0076179B" w:rsidRDefault="00B01D96" w:rsidP="000A0BD1">
      <w:pPr>
        <w:ind w:firstLine="0"/>
        <w:rPr>
          <w:del w:id="246" w:author="Ryan Lemos" w:date="2018-11-05T21:31:00Z"/>
          <w:rFonts w:cs="Times New Roman"/>
          <w:szCs w:val="24"/>
        </w:rPr>
        <w:pPrChange w:id="247" w:author="Ryan Lemos" w:date="2018-11-05T21:32:00Z">
          <w:pPr/>
        </w:pPrChange>
      </w:pPr>
      <w:del w:id="248" w:author="Ryan Lemos" w:date="2018-11-05T21:31:00Z">
        <w:r w:rsidDel="0076179B">
          <w:rPr>
            <w:rFonts w:cs="Times New Roman"/>
            <w:szCs w:val="24"/>
          </w:rPr>
          <w:delText>A coleta dos dados, que servirão de auxílio a modelagem e, por conseguinte ao desenvolvimento, será feita por meio de entrevistas frequentes aos professores, gestores, alunos e responsáveis (em caso de menores de idade). Além das entrevistas, a observação da execução dos processos também será empregada.</w:delText>
        </w:r>
      </w:del>
    </w:p>
    <w:p w14:paraId="3BC587DB" w14:textId="30BF6B8D" w:rsidR="00B01D96" w:rsidRPr="00687587" w:rsidDel="0076179B" w:rsidRDefault="00B01D96" w:rsidP="000A0BD1">
      <w:pPr>
        <w:ind w:firstLine="0"/>
        <w:rPr>
          <w:del w:id="249" w:author="Ryan Lemos" w:date="2018-11-05T21:31:00Z"/>
          <w:rFonts w:cs="Times New Roman"/>
          <w:szCs w:val="24"/>
        </w:rPr>
        <w:pPrChange w:id="250" w:author="Ryan Lemos" w:date="2018-11-05T21:32:00Z">
          <w:pPr/>
        </w:pPrChange>
      </w:pPr>
      <w:del w:id="251" w:author="Ryan Lemos" w:date="2018-11-05T21:31:00Z">
        <w:r w:rsidRPr="00687587" w:rsidDel="0076179B">
          <w:rPr>
            <w:rFonts w:cs="Times New Roman"/>
            <w:szCs w:val="24"/>
          </w:rPr>
          <w:delText>Pretende-se criar um ambiente que possibilite a utilização de crianças, adolescentes, como também, adultos</w:delText>
        </w:r>
        <w:r w:rsidDel="0076179B">
          <w:rPr>
            <w:rFonts w:cs="Times New Roman"/>
            <w:szCs w:val="24"/>
          </w:rPr>
          <w:delText>, sendo esses professores ou alunos. Para isso é importante esse contato direto com os possíveis usuários para constatação de possíveis mudanças e alterações para prover um melhor resultado final para todos.</w:delText>
        </w:r>
      </w:del>
    </w:p>
    <w:p w14:paraId="23F99E7F" w14:textId="594331D6" w:rsidR="00B01D96" w:rsidRPr="00D6667E" w:rsidDel="0076179B" w:rsidRDefault="00B01D96" w:rsidP="000A0BD1">
      <w:pPr>
        <w:ind w:firstLine="0"/>
        <w:rPr>
          <w:del w:id="252" w:author="Ryan Lemos" w:date="2018-11-05T21:31:00Z"/>
          <w:rFonts w:cs="Times New Roman"/>
          <w:szCs w:val="24"/>
        </w:rPr>
        <w:pPrChange w:id="253" w:author="Ryan Lemos" w:date="2018-11-05T21:32:00Z">
          <w:pPr/>
        </w:pPrChange>
      </w:pPr>
      <w:del w:id="254" w:author="Ryan Lemos" w:date="2018-11-05T21:31:00Z">
        <w:r w:rsidRPr="00D6667E" w:rsidDel="0076179B">
          <w:rPr>
            <w:rFonts w:cs="Times New Roman"/>
            <w:szCs w:val="24"/>
          </w:rPr>
          <w:delText xml:space="preserve">Em todas as etapas do </w:delText>
        </w:r>
        <w:r w:rsidDel="0076179B">
          <w:rPr>
            <w:rFonts w:cs="Times New Roman"/>
            <w:szCs w:val="24"/>
          </w:rPr>
          <w:delText>projeto</w:delText>
        </w:r>
        <w:r w:rsidRPr="00D6667E" w:rsidDel="0076179B">
          <w:rPr>
            <w:rFonts w:cs="Times New Roman"/>
            <w:szCs w:val="24"/>
          </w:rPr>
          <w:delText xml:space="preserve">, o anonimato dos participantes será mantido, sendo preservado o direito de interromper </w:delText>
        </w:r>
        <w:r w:rsidDel="0076179B">
          <w:rPr>
            <w:rFonts w:cs="Times New Roman"/>
            <w:szCs w:val="24"/>
          </w:rPr>
          <w:delText>a</w:delText>
        </w:r>
        <w:r w:rsidRPr="00D6667E" w:rsidDel="0076179B">
          <w:rPr>
            <w:rFonts w:cs="Times New Roman"/>
            <w:szCs w:val="24"/>
          </w:rPr>
          <w:delText xml:space="preserve"> participação, a qualquer momento.</w:delText>
        </w:r>
      </w:del>
    </w:p>
    <w:p w14:paraId="3A4241FB" w14:textId="5798E5DF" w:rsidR="00B01D96" w:rsidRPr="00D6667E" w:rsidDel="0076179B" w:rsidRDefault="00B01D96" w:rsidP="000A0BD1">
      <w:pPr>
        <w:ind w:firstLine="0"/>
        <w:rPr>
          <w:del w:id="255" w:author="Ryan Lemos" w:date="2018-11-05T21:31:00Z"/>
          <w:rFonts w:cs="Times New Roman"/>
          <w:szCs w:val="24"/>
        </w:rPr>
        <w:pPrChange w:id="256" w:author="Ryan Lemos" w:date="2018-11-05T21:32:00Z">
          <w:pPr/>
        </w:pPrChange>
      </w:pPr>
      <w:del w:id="257" w:author="Ryan Lemos" w:date="2018-11-05T21:31:00Z">
        <w:r w:rsidRPr="00D6667E" w:rsidDel="0076179B">
          <w:rPr>
            <w:rFonts w:cs="Times New Roman"/>
            <w:szCs w:val="24"/>
          </w:rPr>
          <w:delText xml:space="preserve">Observa-se que a participação neste estudo </w:delText>
        </w:r>
        <w:r w:rsidDel="0076179B">
          <w:rPr>
            <w:rFonts w:cs="Times New Roman"/>
            <w:szCs w:val="24"/>
          </w:rPr>
          <w:delText>contribuirá para que o ambiente seja desenvolvido e utilizado por alunos e professores e espera-se auxiliá-los nos estudos da língua inglesa.</w:delText>
        </w:r>
      </w:del>
    </w:p>
    <w:p w14:paraId="1AEA1DD7" w14:textId="29007CA0" w:rsidR="00B01D96" w:rsidRPr="00D6667E" w:rsidDel="0076179B" w:rsidRDefault="00B01D96" w:rsidP="000A0BD1">
      <w:pPr>
        <w:ind w:firstLine="0"/>
        <w:rPr>
          <w:del w:id="258" w:author="Ryan Lemos" w:date="2018-11-05T21:31:00Z"/>
          <w:rFonts w:cs="Times New Roman"/>
          <w:szCs w:val="24"/>
        </w:rPr>
        <w:pPrChange w:id="259" w:author="Ryan Lemos" w:date="2018-11-05T21:32:00Z">
          <w:pPr/>
        </w:pPrChange>
      </w:pPr>
      <w:del w:id="260" w:author="Ryan Lemos" w:date="2018-11-05T21:31:00Z">
        <w:r w:rsidRPr="00D6667E" w:rsidDel="0076179B">
          <w:rPr>
            <w:rFonts w:cs="Times New Roman"/>
            <w:szCs w:val="24"/>
          </w:rPr>
          <w:delText xml:space="preserve">Salientamos que o </w:delText>
        </w:r>
        <w:r w:rsidDel="0076179B">
          <w:rPr>
            <w:rFonts w:cs="Times New Roman"/>
            <w:szCs w:val="24"/>
          </w:rPr>
          <w:delText>resultado</w:delText>
        </w:r>
        <w:r w:rsidRPr="00D6667E" w:rsidDel="0076179B">
          <w:rPr>
            <w:rFonts w:cs="Times New Roman"/>
            <w:szCs w:val="24"/>
          </w:rPr>
          <w:delText xml:space="preserve"> final do trabalho</w:delText>
        </w:r>
        <w:r w:rsidDel="0076179B">
          <w:rPr>
            <w:rFonts w:cs="Times New Roman"/>
            <w:szCs w:val="24"/>
          </w:rPr>
          <w:delText xml:space="preserve"> (no caso o ambiente </w:delText>
        </w:r>
        <w:r w:rsidRPr="00687587" w:rsidDel="0076179B">
          <w:rPr>
            <w:rFonts w:cs="Times New Roman"/>
            <w:i/>
            <w:szCs w:val="24"/>
          </w:rPr>
          <w:delText>web</w:delText>
        </w:r>
        <w:r w:rsidDel="0076179B">
          <w:rPr>
            <w:rFonts w:cs="Times New Roman"/>
            <w:szCs w:val="24"/>
          </w:rPr>
          <w:delText>)</w:delText>
        </w:r>
        <w:r w:rsidRPr="00D6667E" w:rsidDel="0076179B">
          <w:rPr>
            <w:rFonts w:cs="Times New Roman"/>
            <w:szCs w:val="24"/>
          </w:rPr>
          <w:delText xml:space="preserve"> será </w:delText>
        </w:r>
        <w:r w:rsidDel="0076179B">
          <w:rPr>
            <w:rFonts w:cs="Times New Roman"/>
            <w:szCs w:val="24"/>
          </w:rPr>
          <w:delText>repassado</w:delText>
        </w:r>
        <w:r w:rsidRPr="00D6667E" w:rsidDel="0076179B">
          <w:rPr>
            <w:rFonts w:cs="Times New Roman"/>
            <w:szCs w:val="24"/>
          </w:rPr>
          <w:delText xml:space="preserve"> a </w:delText>
        </w:r>
        <w:r w:rsidDel="0076179B">
          <w:rPr>
            <w:rFonts w:cs="Times New Roman"/>
            <w:szCs w:val="24"/>
          </w:rPr>
          <w:delText>escola ao final do desenvolvimento, porém a cada entrega a escola poderá utilizar uma parte do ambiente sem que este esteja completamente pronto</w:delText>
        </w:r>
        <w:r w:rsidRPr="00D6667E" w:rsidDel="0076179B">
          <w:rPr>
            <w:rFonts w:cs="Times New Roman"/>
            <w:szCs w:val="24"/>
          </w:rPr>
          <w:delText>.</w:delText>
        </w:r>
      </w:del>
    </w:p>
    <w:p w14:paraId="22878AE9" w14:textId="2E9FE3DD" w:rsidR="00B01D96" w:rsidRPr="00D6667E" w:rsidDel="0076179B" w:rsidRDefault="00B01D96" w:rsidP="000A0BD1">
      <w:pPr>
        <w:ind w:firstLine="0"/>
        <w:rPr>
          <w:del w:id="261" w:author="Ryan Lemos" w:date="2018-11-05T21:31:00Z"/>
          <w:rFonts w:cs="Times New Roman"/>
          <w:szCs w:val="24"/>
        </w:rPr>
        <w:pPrChange w:id="262" w:author="Ryan Lemos" w:date="2018-11-05T21:32:00Z">
          <w:pPr/>
        </w:pPrChange>
      </w:pPr>
      <w:del w:id="263" w:author="Ryan Lemos" w:date="2018-11-05T21:31:00Z">
        <w:r w:rsidDel="0076179B">
          <w:rPr>
            <w:rFonts w:cs="Times New Roman"/>
            <w:szCs w:val="24"/>
          </w:rPr>
          <w:delText>O acadêmico Ryan Lucas Silva Lemos</w:delText>
        </w:r>
        <w:r w:rsidRPr="00D6667E" w:rsidDel="0076179B">
          <w:rPr>
            <w:rFonts w:cs="Times New Roman"/>
            <w:szCs w:val="24"/>
          </w:rPr>
          <w:delText xml:space="preserve"> nos representará junto </w:delText>
        </w:r>
        <w:r w:rsidDel="0076179B">
          <w:rPr>
            <w:rFonts w:cs="Times New Roman"/>
            <w:szCs w:val="24"/>
          </w:rPr>
          <w:delText xml:space="preserve">à escola </w:delText>
        </w:r>
        <w:r w:rsidRPr="00D6667E" w:rsidDel="0076179B">
          <w:rPr>
            <w:rFonts w:cs="Times New Roman"/>
            <w:szCs w:val="24"/>
          </w:rPr>
          <w:delText>para coleta d</w:delText>
        </w:r>
        <w:r w:rsidDel="0076179B">
          <w:rPr>
            <w:rFonts w:cs="Times New Roman"/>
            <w:szCs w:val="24"/>
          </w:rPr>
          <w:delText>os</w:delText>
        </w:r>
        <w:r w:rsidRPr="00D6667E" w:rsidDel="0076179B">
          <w:rPr>
            <w:rFonts w:cs="Times New Roman"/>
            <w:szCs w:val="24"/>
          </w:rPr>
          <w:delText xml:space="preserve"> dados.</w:delText>
        </w:r>
      </w:del>
    </w:p>
    <w:p w14:paraId="44E8E343" w14:textId="694D5D3B" w:rsidR="00B01D96" w:rsidRPr="00D6667E" w:rsidDel="0076179B" w:rsidRDefault="00B01D96" w:rsidP="000A0BD1">
      <w:pPr>
        <w:ind w:firstLine="0"/>
        <w:rPr>
          <w:del w:id="264" w:author="Ryan Lemos" w:date="2018-11-05T21:31:00Z"/>
          <w:rFonts w:cs="Times New Roman"/>
          <w:szCs w:val="24"/>
        </w:rPr>
        <w:pPrChange w:id="265" w:author="Ryan Lemos" w:date="2018-11-05T21:32:00Z">
          <w:pPr/>
        </w:pPrChange>
      </w:pPr>
      <w:del w:id="266" w:author="Ryan Lemos" w:date="2018-11-05T21:31:00Z">
        <w:r w:rsidRPr="00D6667E" w:rsidDel="0076179B">
          <w:rPr>
            <w:rFonts w:cs="Times New Roman"/>
            <w:szCs w:val="24"/>
          </w:rPr>
          <w:delText>Na certeza de co</w:delText>
        </w:r>
        <w:r w:rsidDel="0076179B">
          <w:rPr>
            <w:rFonts w:cs="Times New Roman"/>
            <w:szCs w:val="24"/>
          </w:rPr>
          <w:delText>ntarmos com o seu apoio, agradecemos desde já</w:delText>
        </w:r>
        <w:r w:rsidRPr="00D6667E" w:rsidDel="0076179B">
          <w:rPr>
            <w:rFonts w:cs="Times New Roman"/>
            <w:szCs w:val="24"/>
          </w:rPr>
          <w:delText>.</w:delText>
        </w:r>
      </w:del>
    </w:p>
    <w:p w14:paraId="35635A48" w14:textId="57FE95EC" w:rsidR="00B01D96" w:rsidRPr="00D6667E" w:rsidDel="0076179B" w:rsidRDefault="00B01D96" w:rsidP="000A0BD1">
      <w:pPr>
        <w:ind w:firstLine="0"/>
        <w:rPr>
          <w:del w:id="267" w:author="Ryan Lemos" w:date="2018-11-05T21:31:00Z"/>
          <w:rFonts w:cs="Times New Roman"/>
          <w:szCs w:val="24"/>
        </w:rPr>
        <w:pPrChange w:id="268" w:author="Ryan Lemos" w:date="2018-11-05T21:32:00Z">
          <w:pPr/>
        </w:pPrChange>
      </w:pPr>
    </w:p>
    <w:p w14:paraId="3F8B46EF" w14:textId="58A0DD7D" w:rsidR="00B01D96" w:rsidRPr="00D6667E" w:rsidDel="0076179B" w:rsidRDefault="00B01D96" w:rsidP="000A0BD1">
      <w:pPr>
        <w:ind w:firstLine="0"/>
        <w:rPr>
          <w:del w:id="269" w:author="Ryan Lemos" w:date="2018-11-05T21:31:00Z"/>
          <w:rFonts w:cs="Times New Roman"/>
          <w:sz w:val="22"/>
        </w:rPr>
        <w:pPrChange w:id="270" w:author="Ryan Lemos" w:date="2018-11-05T21:32:00Z">
          <w:pPr/>
        </w:pPrChange>
      </w:pPr>
      <w:del w:id="271" w:author="Ryan Lemos" w:date="2018-11-05T21:31:00Z">
        <w:r w:rsidRPr="00D6667E" w:rsidDel="0076179B">
          <w:rPr>
            <w:rFonts w:cs="Times New Roman"/>
            <w:szCs w:val="24"/>
          </w:rPr>
          <w:delText xml:space="preserve">Atenciosamente, </w:delText>
        </w:r>
      </w:del>
    </w:p>
    <w:p w14:paraId="5D2D234D" w14:textId="2E5DE9CA" w:rsidR="00B01D96" w:rsidRPr="00D6667E" w:rsidDel="0076179B" w:rsidRDefault="00B01D96" w:rsidP="000A0BD1">
      <w:pPr>
        <w:spacing w:line="286" w:lineRule="exact"/>
        <w:ind w:firstLine="0"/>
        <w:rPr>
          <w:del w:id="272" w:author="Ryan Lemos" w:date="2018-11-05T21:31:00Z"/>
          <w:rFonts w:eastAsia="Times New Roman" w:cs="Times New Roman"/>
        </w:rPr>
        <w:pPrChange w:id="273" w:author="Ryan Lemos" w:date="2018-11-05T21:32:00Z">
          <w:pPr>
            <w:spacing w:line="286" w:lineRule="exact"/>
            <w:ind w:firstLine="0"/>
          </w:pPr>
        </w:pPrChange>
      </w:pPr>
    </w:p>
    <w:p w14:paraId="27B03111" w14:textId="63DEBB01" w:rsidR="00B01D96" w:rsidRPr="00D6667E" w:rsidDel="0076179B" w:rsidRDefault="00B01D96" w:rsidP="000A0BD1">
      <w:pPr>
        <w:spacing w:line="276" w:lineRule="exact"/>
        <w:ind w:firstLine="0"/>
        <w:rPr>
          <w:del w:id="274" w:author="Ryan Lemos" w:date="2018-11-05T21:31:00Z"/>
          <w:rFonts w:eastAsia="Times New Roman" w:cs="Times New Roman"/>
        </w:rPr>
        <w:pPrChange w:id="275" w:author="Ryan Lemos" w:date="2018-11-05T21:32:00Z">
          <w:pPr>
            <w:spacing w:line="276" w:lineRule="exact"/>
            <w:ind w:firstLine="0"/>
          </w:pPr>
        </w:pPrChange>
      </w:pPr>
    </w:p>
    <w:p w14:paraId="2D5728D3" w14:textId="72B90048" w:rsidR="00B01D96" w:rsidRPr="00D6667E" w:rsidDel="0076179B" w:rsidRDefault="00B01D96" w:rsidP="000A0BD1">
      <w:pPr>
        <w:spacing w:line="276" w:lineRule="exact"/>
        <w:ind w:firstLine="0"/>
        <w:rPr>
          <w:del w:id="276" w:author="Ryan Lemos" w:date="2018-11-05T21:31:00Z"/>
          <w:rFonts w:eastAsia="Times New Roman" w:cs="Times New Roman"/>
        </w:rPr>
        <w:pPrChange w:id="277" w:author="Ryan Lemos" w:date="2018-11-05T21:32:00Z">
          <w:pPr>
            <w:spacing w:line="276" w:lineRule="exact"/>
            <w:ind w:firstLine="0"/>
          </w:pPr>
        </w:pPrChange>
      </w:pPr>
    </w:p>
    <w:p w14:paraId="03C603B8" w14:textId="3E4CD214" w:rsidR="00B01D96" w:rsidRPr="00D6667E" w:rsidDel="0076179B" w:rsidRDefault="00B01D96" w:rsidP="000A0BD1">
      <w:pPr>
        <w:spacing w:line="276" w:lineRule="exact"/>
        <w:ind w:firstLine="0"/>
        <w:rPr>
          <w:del w:id="278" w:author="Ryan Lemos" w:date="2018-11-05T21:31:00Z"/>
          <w:rFonts w:eastAsia="Times New Roman" w:cs="Times New Roman"/>
        </w:rPr>
        <w:pPrChange w:id="279" w:author="Ryan Lemos" w:date="2018-11-05T21:32:00Z">
          <w:pPr>
            <w:spacing w:line="276" w:lineRule="exact"/>
            <w:ind w:firstLine="0"/>
          </w:pPr>
        </w:pPrChange>
      </w:pPr>
    </w:p>
    <w:p w14:paraId="5E894DE2" w14:textId="24240FED" w:rsidR="00B01D96" w:rsidRPr="00D6667E" w:rsidDel="0076179B" w:rsidRDefault="00B01D96" w:rsidP="000A0BD1">
      <w:pPr>
        <w:spacing w:line="276" w:lineRule="exact"/>
        <w:ind w:firstLine="0"/>
        <w:rPr>
          <w:del w:id="280" w:author="Ryan Lemos" w:date="2018-11-05T21:31:00Z"/>
          <w:rFonts w:eastAsia="Times New Roman" w:cs="Times New Roman"/>
        </w:rPr>
        <w:pPrChange w:id="281" w:author="Ryan Lemos" w:date="2018-11-05T21:32:00Z">
          <w:pPr>
            <w:spacing w:line="276" w:lineRule="exact"/>
            <w:ind w:firstLine="0"/>
          </w:pPr>
        </w:pPrChange>
      </w:pPr>
    </w:p>
    <w:p w14:paraId="547DBF1A" w14:textId="1683B597" w:rsidR="00B01D96" w:rsidRPr="00D6667E" w:rsidDel="0076179B" w:rsidRDefault="00B01D96" w:rsidP="000A0BD1">
      <w:pPr>
        <w:ind w:left="426" w:firstLine="0"/>
        <w:rPr>
          <w:del w:id="282" w:author="Ryan Lemos" w:date="2018-11-05T21:31:00Z"/>
          <w:rFonts w:cs="Times New Roman"/>
        </w:rPr>
        <w:pPrChange w:id="283" w:author="Ryan Lemos" w:date="2018-11-05T21:32:00Z">
          <w:pPr>
            <w:ind w:left="426" w:firstLine="0"/>
          </w:pPr>
        </w:pPrChange>
      </w:pPr>
    </w:p>
    <w:p w14:paraId="771926C7" w14:textId="55DA2810" w:rsidR="00B01D96" w:rsidRPr="00D6667E" w:rsidDel="0076179B" w:rsidRDefault="00B01D96" w:rsidP="000A0BD1">
      <w:pPr>
        <w:ind w:left="426" w:firstLine="0"/>
        <w:jc w:val="center"/>
        <w:rPr>
          <w:del w:id="284" w:author="Ryan Lemos" w:date="2018-11-05T21:31:00Z"/>
          <w:rFonts w:cs="Times New Roman"/>
        </w:rPr>
        <w:pPrChange w:id="285" w:author="Ryan Lemos" w:date="2018-11-05T21:32:00Z">
          <w:pPr>
            <w:ind w:left="426" w:firstLine="0"/>
            <w:jc w:val="center"/>
          </w:pPr>
        </w:pPrChange>
      </w:pPr>
    </w:p>
    <w:p w14:paraId="1AF1946F" w14:textId="03FD7648" w:rsidR="00B01D96" w:rsidRPr="00D6667E" w:rsidDel="0076179B" w:rsidRDefault="00B01D96" w:rsidP="000A0BD1">
      <w:pPr>
        <w:ind w:left="426" w:firstLine="0"/>
        <w:jc w:val="center"/>
        <w:rPr>
          <w:del w:id="286" w:author="Ryan Lemos" w:date="2018-11-05T21:31:00Z"/>
          <w:rFonts w:cs="Times New Roman"/>
          <w:szCs w:val="24"/>
        </w:rPr>
        <w:pPrChange w:id="287" w:author="Ryan Lemos" w:date="2018-11-05T21:32:00Z">
          <w:pPr>
            <w:ind w:left="426" w:firstLine="0"/>
            <w:jc w:val="center"/>
          </w:pPr>
        </w:pPrChange>
      </w:pPr>
      <w:del w:id="288" w:author="Ryan Lemos" w:date="2018-11-05T21:31:00Z">
        <w:r w:rsidRPr="00D6667E" w:rsidDel="0076179B">
          <w:rPr>
            <w:rFonts w:cs="Times New Roman"/>
            <w:szCs w:val="24"/>
          </w:rPr>
          <w:delText>_________________________________</w:delText>
        </w:r>
      </w:del>
    </w:p>
    <w:p w14:paraId="40D82EC8" w14:textId="488F774E" w:rsidR="00B01D96" w:rsidRPr="00D6667E" w:rsidDel="0076179B" w:rsidRDefault="00B01D96" w:rsidP="000A0BD1">
      <w:pPr>
        <w:ind w:left="426" w:firstLine="0"/>
        <w:jc w:val="center"/>
        <w:rPr>
          <w:del w:id="289" w:author="Ryan Lemos" w:date="2018-11-05T21:31:00Z"/>
          <w:rFonts w:cs="Times New Roman"/>
          <w:szCs w:val="24"/>
        </w:rPr>
        <w:pPrChange w:id="290" w:author="Ryan Lemos" w:date="2018-11-05T21:32:00Z">
          <w:pPr>
            <w:ind w:left="426" w:firstLine="0"/>
            <w:jc w:val="center"/>
          </w:pPr>
        </w:pPrChange>
      </w:pPr>
      <w:del w:id="291" w:author="Ryan Lemos" w:date="2018-11-05T21:31:00Z">
        <w:r w:rsidDel="0076179B">
          <w:rPr>
            <w:rFonts w:cs="Times New Roman"/>
            <w:szCs w:val="24"/>
          </w:rPr>
          <w:delText xml:space="preserve">Professora Orientadora: Mestra </w:delText>
        </w:r>
        <w:r w:rsidRPr="00D6667E" w:rsidDel="0076179B">
          <w:rPr>
            <w:rFonts w:cs="Times New Roman"/>
            <w:szCs w:val="24"/>
          </w:rPr>
          <w:delText>Christine Martins de Matos.</w:delText>
        </w:r>
      </w:del>
    </w:p>
    <w:p w14:paraId="40877AEF" w14:textId="42E0D429" w:rsidR="00B01D96" w:rsidRPr="00D6667E" w:rsidDel="0076179B" w:rsidRDefault="00B01D96" w:rsidP="000A0BD1">
      <w:pPr>
        <w:ind w:left="426" w:firstLine="0"/>
        <w:rPr>
          <w:del w:id="292" w:author="Ryan Lemos" w:date="2018-11-05T21:31:00Z"/>
          <w:rFonts w:cs="Times New Roman"/>
          <w:szCs w:val="24"/>
        </w:rPr>
        <w:pPrChange w:id="293" w:author="Ryan Lemos" w:date="2018-11-05T21:32:00Z">
          <w:pPr>
            <w:ind w:left="426" w:firstLine="0"/>
          </w:pPr>
        </w:pPrChange>
      </w:pPr>
    </w:p>
    <w:p w14:paraId="2883F938" w14:textId="34F8EA1A" w:rsidR="00B01D96" w:rsidDel="0076179B" w:rsidRDefault="00B01D96" w:rsidP="000A0BD1">
      <w:pPr>
        <w:ind w:firstLine="0"/>
        <w:rPr>
          <w:del w:id="294" w:author="Ryan Lemos" w:date="2018-11-05T21:31:00Z"/>
          <w:rFonts w:cs="Times New Roman"/>
          <w:szCs w:val="24"/>
        </w:rPr>
        <w:pPrChange w:id="295" w:author="Ryan Lemos" w:date="2018-11-05T21:32:00Z">
          <w:pPr>
            <w:ind w:firstLine="0"/>
          </w:pPr>
        </w:pPrChange>
      </w:pPr>
      <w:del w:id="296" w:author="Ryan Lemos" w:date="2018-11-05T21:31:00Z">
        <w:r w:rsidDel="0076179B">
          <w:rPr>
            <w:rFonts w:cs="Times New Roman"/>
            <w:szCs w:val="24"/>
          </w:rPr>
          <w:delText xml:space="preserve">e-mail: </w:delText>
        </w:r>
        <w:r w:rsidR="000457D9" w:rsidDel="0076179B">
          <w:rPr>
            <w:rStyle w:val="Hyperlink"/>
            <w:rFonts w:cs="Times New Roman"/>
            <w:szCs w:val="24"/>
          </w:rPr>
          <w:fldChar w:fldCharType="begin"/>
        </w:r>
        <w:r w:rsidR="000457D9" w:rsidDel="0076179B">
          <w:rPr>
            <w:rStyle w:val="Hyperlink"/>
            <w:rFonts w:cs="Times New Roman"/>
            <w:szCs w:val="24"/>
          </w:rPr>
          <w:delInstrText xml:space="preserve"> HYPERLINK "mailto:christine.matos@unimontes.br" </w:delInstrText>
        </w:r>
        <w:r w:rsidR="000457D9" w:rsidDel="0076179B">
          <w:rPr>
            <w:rStyle w:val="Hyperlink"/>
            <w:rFonts w:cs="Times New Roman"/>
            <w:szCs w:val="24"/>
          </w:rPr>
          <w:fldChar w:fldCharType="separate"/>
        </w:r>
        <w:r w:rsidRPr="00954A68" w:rsidDel="0076179B">
          <w:rPr>
            <w:rStyle w:val="Hyperlink"/>
            <w:rFonts w:cs="Times New Roman"/>
            <w:szCs w:val="24"/>
          </w:rPr>
          <w:delText>christine.matos@unimontes.br</w:delText>
        </w:r>
        <w:r w:rsidR="000457D9" w:rsidDel="0076179B">
          <w:rPr>
            <w:rStyle w:val="Hyperlink"/>
            <w:rFonts w:cs="Times New Roman"/>
            <w:szCs w:val="24"/>
          </w:rPr>
          <w:fldChar w:fldCharType="end"/>
        </w:r>
        <w:r w:rsidDel="0076179B">
          <w:rPr>
            <w:rFonts w:cs="Times New Roman"/>
            <w:szCs w:val="24"/>
          </w:rPr>
          <w:delText xml:space="preserve"> </w:delText>
        </w:r>
      </w:del>
    </w:p>
    <w:p w14:paraId="69FC9D60" w14:textId="5BBF2176" w:rsidR="00B01D96" w:rsidDel="0076179B" w:rsidRDefault="00B01D96" w:rsidP="000A0BD1">
      <w:pPr>
        <w:ind w:firstLine="0"/>
        <w:rPr>
          <w:del w:id="297" w:author="Ryan Lemos" w:date="2018-11-05T21:31:00Z"/>
          <w:rFonts w:cs="Times New Roman"/>
          <w:szCs w:val="24"/>
        </w:rPr>
        <w:pPrChange w:id="298" w:author="Ryan Lemos" w:date="2018-11-05T21:32:00Z">
          <w:pPr>
            <w:ind w:firstLine="0"/>
          </w:pPr>
        </w:pPrChange>
      </w:pPr>
      <w:del w:id="299" w:author="Ryan Lemos" w:date="2018-11-05T21:31:00Z">
        <w:r w:rsidDel="0076179B">
          <w:rPr>
            <w:rFonts w:cs="Times New Roman"/>
            <w:szCs w:val="24"/>
          </w:rPr>
          <w:delText>Celular: (38) 99144-4884</w:delText>
        </w:r>
      </w:del>
    </w:p>
    <w:p w14:paraId="1B2E6962" w14:textId="437B044B" w:rsidR="00B01D96" w:rsidRPr="00D6667E" w:rsidDel="0076179B" w:rsidRDefault="00B01D96" w:rsidP="000A0BD1">
      <w:pPr>
        <w:ind w:firstLine="0"/>
        <w:rPr>
          <w:del w:id="300" w:author="Ryan Lemos" w:date="2018-11-05T21:31:00Z"/>
          <w:rFonts w:cs="Times New Roman"/>
          <w:szCs w:val="24"/>
        </w:rPr>
        <w:pPrChange w:id="301" w:author="Ryan Lemos" w:date="2018-11-05T21:32:00Z">
          <w:pPr>
            <w:ind w:firstLine="0"/>
          </w:pPr>
        </w:pPrChange>
      </w:pPr>
      <w:del w:id="302" w:author="Ryan Lemos" w:date="2018-11-05T21:31:00Z">
        <w:r w:rsidRPr="00D6667E" w:rsidDel="0076179B">
          <w:rPr>
            <w:rFonts w:cs="Times New Roman"/>
            <w:szCs w:val="24"/>
          </w:rPr>
          <w:delText xml:space="preserve">Departamento de Ciências da Computação </w:delText>
        </w:r>
      </w:del>
    </w:p>
    <w:p w14:paraId="5E8D9197" w14:textId="4F883F61" w:rsidR="00B01D96" w:rsidRPr="00D6667E" w:rsidDel="0076179B" w:rsidRDefault="00B01D96" w:rsidP="000A0BD1">
      <w:pPr>
        <w:ind w:firstLine="0"/>
        <w:rPr>
          <w:del w:id="303" w:author="Ryan Lemos" w:date="2018-11-05T21:31:00Z"/>
          <w:rFonts w:cs="Times New Roman"/>
          <w:szCs w:val="24"/>
        </w:rPr>
        <w:pPrChange w:id="304" w:author="Ryan Lemos" w:date="2018-11-05T21:32:00Z">
          <w:pPr>
            <w:ind w:firstLine="0"/>
          </w:pPr>
        </w:pPrChange>
      </w:pPr>
      <w:del w:id="305" w:author="Ryan Lemos" w:date="2018-11-05T21:31:00Z">
        <w:r w:rsidRPr="00D6667E" w:rsidDel="0076179B">
          <w:rPr>
            <w:rFonts w:cs="Times New Roman"/>
            <w:szCs w:val="24"/>
          </w:rPr>
          <w:delText>Centro de Ciências Exatas Tecnológicas</w:delText>
        </w:r>
      </w:del>
    </w:p>
    <w:p w14:paraId="78174883" w14:textId="0F988EC6" w:rsidR="00B01D96" w:rsidRPr="00D6667E" w:rsidDel="0076179B" w:rsidRDefault="00B01D96" w:rsidP="000A0BD1">
      <w:pPr>
        <w:ind w:firstLine="0"/>
        <w:rPr>
          <w:del w:id="306" w:author="Ryan Lemos" w:date="2018-11-05T21:31:00Z"/>
          <w:rFonts w:cs="Times New Roman"/>
          <w:szCs w:val="24"/>
        </w:rPr>
        <w:pPrChange w:id="307" w:author="Ryan Lemos" w:date="2018-11-05T21:32:00Z">
          <w:pPr>
            <w:ind w:firstLine="0"/>
          </w:pPr>
        </w:pPrChange>
      </w:pPr>
      <w:del w:id="308" w:author="Ryan Lemos" w:date="2018-11-05T21:31:00Z">
        <w:r w:rsidRPr="00D6667E" w:rsidDel="0076179B">
          <w:rPr>
            <w:rFonts w:cs="Times New Roman"/>
            <w:szCs w:val="24"/>
          </w:rPr>
          <w:delText>Campus Universitário Prof. Darcy Ribeiro – Prédio 3</w:delText>
        </w:r>
      </w:del>
    </w:p>
    <w:p w14:paraId="3045B0B1" w14:textId="18716357" w:rsidR="00B01D96" w:rsidRPr="00D6667E" w:rsidDel="0076179B" w:rsidRDefault="00B01D96" w:rsidP="000A0BD1">
      <w:pPr>
        <w:ind w:firstLine="0"/>
        <w:rPr>
          <w:del w:id="309" w:author="Ryan Lemos" w:date="2018-11-05T21:31:00Z"/>
          <w:rFonts w:cs="Times New Roman"/>
          <w:szCs w:val="24"/>
        </w:rPr>
        <w:pPrChange w:id="310" w:author="Ryan Lemos" w:date="2018-11-05T21:32:00Z">
          <w:pPr>
            <w:ind w:firstLine="0"/>
          </w:pPr>
        </w:pPrChange>
      </w:pPr>
      <w:del w:id="311" w:author="Ryan Lemos" w:date="2018-11-05T21:31:00Z">
        <w:r w:rsidRPr="00D6667E" w:rsidDel="0076179B">
          <w:rPr>
            <w:rFonts w:cs="Times New Roman"/>
            <w:szCs w:val="24"/>
          </w:rPr>
          <w:delText>CEP: 39401-089</w:delText>
        </w:r>
      </w:del>
    </w:p>
    <w:p w14:paraId="7C984DBD" w14:textId="50FCBA26" w:rsidR="00B01D96" w:rsidRPr="00D6667E" w:rsidDel="0076179B" w:rsidRDefault="00B01D96" w:rsidP="000A0BD1">
      <w:pPr>
        <w:spacing w:line="276" w:lineRule="exact"/>
        <w:ind w:firstLine="0"/>
        <w:rPr>
          <w:del w:id="312" w:author="Ryan Lemos" w:date="2018-11-05T21:31:00Z"/>
          <w:rFonts w:eastAsia="Times New Roman" w:cs="Times New Roman"/>
        </w:rPr>
        <w:pPrChange w:id="313" w:author="Ryan Lemos" w:date="2018-11-05T21:32:00Z">
          <w:pPr>
            <w:spacing w:line="276" w:lineRule="exact"/>
            <w:ind w:firstLine="0"/>
          </w:pPr>
        </w:pPrChange>
      </w:pPr>
    </w:p>
    <w:p w14:paraId="17EAA5A2" w14:textId="2623F382" w:rsidR="00B01D96" w:rsidRPr="00B01D96" w:rsidDel="0076179B" w:rsidRDefault="00B01D96" w:rsidP="000A0BD1">
      <w:pPr>
        <w:spacing w:after="200" w:line="276" w:lineRule="auto"/>
        <w:ind w:firstLine="0"/>
        <w:rPr>
          <w:del w:id="314" w:author="Ryan Lemos" w:date="2018-11-05T21:31:00Z"/>
          <w:rFonts w:eastAsia="Times New Roman" w:cs="Times New Roman"/>
        </w:rPr>
        <w:pPrChange w:id="315" w:author="Ryan Lemos" w:date="2018-11-05T21:32:00Z">
          <w:pPr>
            <w:spacing w:after="200" w:line="276" w:lineRule="auto"/>
            <w:ind w:firstLine="0"/>
          </w:pPr>
        </w:pPrChange>
      </w:pPr>
      <w:del w:id="316" w:author="Ryan Lemos" w:date="2018-11-05T21:31:00Z">
        <w:r w:rsidDel="0076179B">
          <w:rPr>
            <w:rFonts w:eastAsia="Times New Roman" w:cs="Times New Roman"/>
          </w:rPr>
          <w:br w:type="page"/>
        </w:r>
      </w:del>
    </w:p>
    <w:p w14:paraId="1FE0FFEF" w14:textId="0F7AB30E" w:rsidR="00B01D96" w:rsidRPr="00202C95" w:rsidDel="0076179B" w:rsidRDefault="00B01D96" w:rsidP="000A0BD1">
      <w:pPr>
        <w:ind w:firstLine="0"/>
        <w:jc w:val="center"/>
        <w:rPr>
          <w:del w:id="317" w:author="Ryan Lemos" w:date="2018-11-05T21:31:00Z"/>
          <w:rFonts w:eastAsia="Times New Roman" w:cs="Times New Roman"/>
          <w:b/>
        </w:rPr>
        <w:pPrChange w:id="318" w:author="Ryan Lemos" w:date="2018-11-05T21:32:00Z">
          <w:pPr>
            <w:ind w:firstLine="0"/>
            <w:jc w:val="center"/>
          </w:pPr>
        </w:pPrChange>
      </w:pPr>
      <w:del w:id="319" w:author="Ryan Lemos" w:date="2018-11-05T21:31:00Z">
        <w:r w:rsidRPr="00202C95" w:rsidDel="0076179B">
          <w:rPr>
            <w:rFonts w:eastAsia="Times New Roman" w:cs="Times New Roman"/>
            <w:b/>
          </w:rPr>
          <w:delText>TERMO DE CONSENTIMENTO</w:delText>
        </w:r>
        <w:r w:rsidDel="0076179B">
          <w:rPr>
            <w:rFonts w:eastAsia="Times New Roman" w:cs="Times New Roman"/>
            <w:b/>
          </w:rPr>
          <w:delText xml:space="preserve"> DE</w:delText>
        </w:r>
        <w:r w:rsidRPr="00202C95" w:rsidDel="0076179B">
          <w:rPr>
            <w:rFonts w:eastAsia="Times New Roman" w:cs="Times New Roman"/>
            <w:b/>
          </w:rPr>
          <w:delText xml:space="preserve"> </w:delText>
        </w:r>
        <w:r w:rsidDel="0076179B">
          <w:rPr>
            <w:rFonts w:eastAsia="Times New Roman" w:cs="Times New Roman"/>
            <w:b/>
          </w:rPr>
          <w:delText xml:space="preserve">PARTICIPAÇÃO </w:delText>
        </w:r>
        <w:r w:rsidRPr="007F719A" w:rsidDel="0076179B">
          <w:rPr>
            <w:rFonts w:eastAsia="Times New Roman" w:cs="Times New Roman"/>
            <w:b/>
          </w:rPr>
          <w:delText xml:space="preserve">DA ESCOLA </w:delText>
        </w:r>
        <w:r w:rsidRPr="007F719A" w:rsidDel="0076179B">
          <w:rPr>
            <w:rFonts w:eastAsia="Times New Roman" w:cs="Times New Roman"/>
            <w:b/>
            <w:i/>
          </w:rPr>
          <w:delText>INTERNATIONAL</w:delText>
        </w:r>
        <w:r w:rsidRPr="007F719A" w:rsidDel="0076179B">
          <w:rPr>
            <w:rFonts w:eastAsia="Times New Roman" w:cs="Times New Roman"/>
            <w:b/>
          </w:rPr>
          <w:delText xml:space="preserve"> </w:delText>
        </w:r>
        <w:r w:rsidRPr="007F719A" w:rsidDel="0076179B">
          <w:rPr>
            <w:rFonts w:eastAsia="Times New Roman" w:cs="Times New Roman"/>
            <w:b/>
            <w:i/>
          </w:rPr>
          <w:delText>LANGUAGE CENTER</w:delText>
        </w:r>
        <w:r w:rsidDel="0076179B">
          <w:rPr>
            <w:rFonts w:eastAsia="Times New Roman" w:cs="Times New Roman"/>
            <w:b/>
          </w:rPr>
          <w:delText xml:space="preserve"> EM TRABALHO DE CONCLUSÃO DE CURSO</w:delText>
        </w:r>
      </w:del>
    </w:p>
    <w:p w14:paraId="15C743A0" w14:textId="7133E35E" w:rsidR="00B01D96" w:rsidRPr="00D6667E" w:rsidDel="0076179B" w:rsidRDefault="00B01D96" w:rsidP="000A0BD1">
      <w:pPr>
        <w:ind w:firstLine="0"/>
        <w:rPr>
          <w:del w:id="320" w:author="Ryan Lemos" w:date="2018-11-05T21:31:00Z"/>
          <w:rFonts w:eastAsia="Times New Roman" w:cs="Times New Roman"/>
        </w:rPr>
        <w:pPrChange w:id="321" w:author="Ryan Lemos" w:date="2018-11-05T21:32:00Z">
          <w:pPr>
            <w:ind w:firstLine="0"/>
          </w:pPr>
        </w:pPrChange>
      </w:pPr>
    </w:p>
    <w:p w14:paraId="187A15C3" w14:textId="6EA691B2" w:rsidR="00B01D96" w:rsidRPr="00D6667E" w:rsidDel="0076179B" w:rsidRDefault="00B01D96" w:rsidP="000A0BD1">
      <w:pPr>
        <w:ind w:firstLine="0"/>
        <w:rPr>
          <w:del w:id="322" w:author="Ryan Lemos" w:date="2018-11-05T21:31:00Z"/>
          <w:rFonts w:eastAsia="Times New Roman" w:cs="Times New Roman"/>
        </w:rPr>
        <w:pPrChange w:id="323" w:author="Ryan Lemos" w:date="2018-11-05T21:32:00Z">
          <w:pPr>
            <w:ind w:firstLine="0"/>
          </w:pPr>
        </w:pPrChange>
      </w:pPr>
    </w:p>
    <w:p w14:paraId="1EA19C01" w14:textId="48A652EA" w:rsidR="00B01D96" w:rsidRPr="00D6667E" w:rsidDel="0076179B" w:rsidRDefault="00B01D96" w:rsidP="000A0BD1">
      <w:pPr>
        <w:ind w:firstLine="0"/>
        <w:rPr>
          <w:del w:id="324" w:author="Ryan Lemos" w:date="2018-11-05T21:31:00Z"/>
          <w:rFonts w:eastAsia="Times New Roman" w:cs="Times New Roman"/>
        </w:rPr>
        <w:pPrChange w:id="325" w:author="Ryan Lemos" w:date="2018-11-05T21:32:00Z">
          <w:pPr>
            <w:ind w:firstLine="0"/>
          </w:pPr>
        </w:pPrChange>
      </w:pPr>
      <w:del w:id="326" w:author="Ryan Lemos" w:date="2018-11-05T21:31:00Z">
        <w:r w:rsidRPr="00D6667E" w:rsidDel="0076179B">
          <w:rPr>
            <w:rFonts w:eastAsia="Times New Roman" w:cs="Times New Roman"/>
          </w:rPr>
          <w:delText>Eu</w:delText>
        </w:r>
        <w:r w:rsidDel="0076179B">
          <w:rPr>
            <w:rFonts w:eastAsia="Times New Roman" w:cs="Times New Roman"/>
          </w:rPr>
          <w:delText xml:space="preserve">, </w:delText>
        </w:r>
        <w:r w:rsidRPr="00D6667E" w:rsidDel="0076179B">
          <w:rPr>
            <w:rFonts w:eastAsia="Times New Roman" w:cs="Times New Roman"/>
          </w:rPr>
          <w:delText>___________________________________________________________________</w:delText>
        </w:r>
        <w:r w:rsidDel="0076179B">
          <w:rPr>
            <w:rFonts w:eastAsia="Times New Roman" w:cs="Times New Roman"/>
          </w:rPr>
          <w:delText xml:space="preserve">, Sócia Proprietária da escola </w:delText>
        </w:r>
        <w:r w:rsidRPr="00687587" w:rsidDel="0076179B">
          <w:rPr>
            <w:rFonts w:eastAsia="Times New Roman" w:cs="Times New Roman"/>
            <w:i/>
          </w:rPr>
          <w:delText>International</w:delText>
        </w:r>
        <w:r w:rsidDel="0076179B">
          <w:rPr>
            <w:rFonts w:eastAsia="Times New Roman" w:cs="Times New Roman"/>
          </w:rPr>
          <w:delText xml:space="preserve"> </w:delText>
        </w:r>
        <w:r w:rsidDel="0076179B">
          <w:rPr>
            <w:rFonts w:eastAsia="Times New Roman" w:cs="Times New Roman"/>
            <w:i/>
          </w:rPr>
          <w:delText>Language Center</w:delText>
        </w:r>
        <w:r w:rsidDel="0076179B">
          <w:rPr>
            <w:rFonts w:eastAsia="Times New Roman" w:cs="Times New Roman"/>
          </w:rPr>
          <w:delText xml:space="preserve">, </w:delText>
        </w:r>
        <w:r w:rsidRPr="00D6667E" w:rsidDel="0076179B">
          <w:rPr>
            <w:rFonts w:eastAsia="Times New Roman" w:cs="Times New Roman"/>
          </w:rPr>
          <w:delText>Identidade ___________________</w:delText>
        </w:r>
        <w:r w:rsidDel="0076179B">
          <w:rPr>
            <w:rFonts w:eastAsia="Times New Roman" w:cs="Times New Roman"/>
          </w:rPr>
          <w:delText>,</w:delText>
        </w:r>
        <w:r w:rsidRPr="00D6667E" w:rsidDel="0076179B">
          <w:rPr>
            <w:rFonts w:eastAsia="Times New Roman" w:cs="Times New Roman"/>
          </w:rPr>
          <w:delText xml:space="preserve"> Nacionalidade __________________</w:delText>
        </w:r>
        <w:r w:rsidDel="0076179B">
          <w:rPr>
            <w:rFonts w:eastAsia="Times New Roman" w:cs="Times New Roman"/>
          </w:rPr>
          <w:delText xml:space="preserve"> e eu </w:delText>
        </w:r>
        <w:r w:rsidRPr="00D6667E" w:rsidDel="0076179B">
          <w:rPr>
            <w:rFonts w:eastAsia="Times New Roman" w:cs="Times New Roman"/>
          </w:rPr>
          <w:delText>________________________________________________________________</w:delText>
        </w:r>
        <w:r w:rsidDel="0076179B">
          <w:rPr>
            <w:rFonts w:eastAsia="Times New Roman" w:cs="Times New Roman"/>
          </w:rPr>
          <w:delText>___</w:delText>
        </w:r>
        <w:r w:rsidRPr="00D6667E" w:rsidDel="0076179B">
          <w:rPr>
            <w:rFonts w:eastAsia="Times New Roman" w:cs="Times New Roman"/>
          </w:rPr>
          <w:delText>___</w:delText>
        </w:r>
        <w:r w:rsidDel="0076179B">
          <w:rPr>
            <w:rFonts w:eastAsia="Times New Roman" w:cs="Times New Roman"/>
          </w:rPr>
          <w:delText xml:space="preserve">, Sócio Proprietário da escola </w:delText>
        </w:r>
        <w:r w:rsidRPr="00687587" w:rsidDel="0076179B">
          <w:rPr>
            <w:rFonts w:eastAsia="Times New Roman" w:cs="Times New Roman"/>
            <w:i/>
          </w:rPr>
          <w:delText>International</w:delText>
        </w:r>
        <w:r w:rsidDel="0076179B">
          <w:rPr>
            <w:rFonts w:eastAsia="Times New Roman" w:cs="Times New Roman"/>
          </w:rPr>
          <w:delText xml:space="preserve"> </w:delText>
        </w:r>
        <w:r w:rsidDel="0076179B">
          <w:rPr>
            <w:rFonts w:eastAsia="Times New Roman" w:cs="Times New Roman"/>
            <w:i/>
          </w:rPr>
          <w:delText>Language Center</w:delText>
        </w:r>
        <w:r w:rsidDel="0076179B">
          <w:rPr>
            <w:rFonts w:eastAsia="Times New Roman" w:cs="Times New Roman"/>
          </w:rPr>
          <w:delText xml:space="preserve">, </w:delText>
        </w:r>
        <w:r w:rsidRPr="00D6667E" w:rsidDel="0076179B">
          <w:rPr>
            <w:rFonts w:eastAsia="Times New Roman" w:cs="Times New Roman"/>
          </w:rPr>
          <w:delText>Identidade ___________________</w:delText>
        </w:r>
        <w:r w:rsidDel="0076179B">
          <w:rPr>
            <w:rFonts w:eastAsia="Times New Roman" w:cs="Times New Roman"/>
          </w:rPr>
          <w:delText>,</w:delText>
        </w:r>
        <w:r w:rsidRPr="00D6667E" w:rsidDel="0076179B">
          <w:rPr>
            <w:rFonts w:eastAsia="Times New Roman" w:cs="Times New Roman"/>
          </w:rPr>
          <w:delText xml:space="preserve"> Nacionalidade</w:delText>
        </w:r>
        <w:r w:rsidDel="0076179B">
          <w:rPr>
            <w:rFonts w:eastAsia="Times New Roman" w:cs="Times New Roman"/>
          </w:rPr>
          <w:delText xml:space="preserve"> </w:delText>
        </w:r>
        <w:r w:rsidRPr="00D6667E" w:rsidDel="0076179B">
          <w:rPr>
            <w:rFonts w:eastAsia="Times New Roman" w:cs="Times New Roman"/>
          </w:rPr>
          <w:delText xml:space="preserve">__________________, com base nas informações sobre o projeto </w:delText>
        </w:r>
        <w:r w:rsidDel="0076179B">
          <w:rPr>
            <w:rFonts w:eastAsia="Times New Roman" w:cs="Times New Roman"/>
          </w:rPr>
          <w:delText>“</w:delText>
        </w:r>
        <w:r w:rsidRPr="00BF0F9F" w:rsidDel="0076179B">
          <w:rPr>
            <w:rFonts w:cs="Times New Roman"/>
            <w:b/>
            <w:szCs w:val="24"/>
          </w:rPr>
          <w:delText>Aplicação do eXtreme Programming no desenvolvimento de um ambiente web de ensino e aprendizagem da língua inglesa</w:delText>
        </w:r>
        <w:r w:rsidRPr="00D6667E" w:rsidDel="0076179B">
          <w:rPr>
            <w:rFonts w:eastAsia="Times New Roman" w:cs="Times New Roman"/>
            <w:i/>
          </w:rPr>
          <w:delText>”</w:delText>
        </w:r>
        <w:r w:rsidDel="0076179B">
          <w:rPr>
            <w:rFonts w:eastAsia="Times New Roman" w:cs="Times New Roman"/>
            <w:b/>
          </w:rPr>
          <w:delText xml:space="preserve"> </w:delText>
        </w:r>
        <w:r w:rsidRPr="006640A1" w:rsidDel="0076179B">
          <w:rPr>
            <w:rFonts w:eastAsia="Times New Roman" w:cs="Times New Roman"/>
          </w:rPr>
          <w:delText>autorizo</w:delText>
        </w:r>
        <w:r w:rsidRPr="00D6667E" w:rsidDel="0076179B">
          <w:rPr>
            <w:rFonts w:eastAsia="Times New Roman" w:cs="Times New Roman"/>
          </w:rPr>
          <w:delText xml:space="preserve"> a participação</w:delText>
        </w:r>
        <w:r w:rsidDel="0076179B">
          <w:rPr>
            <w:rFonts w:eastAsia="Times New Roman" w:cs="Times New Roman"/>
          </w:rPr>
          <w:delText xml:space="preserve"> e utilização do nome, logotipo e informações de processos de ensino da escola</w:delText>
        </w:r>
        <w:r w:rsidRPr="00D6667E" w:rsidDel="0076179B">
          <w:rPr>
            <w:rFonts w:eastAsia="Times New Roman" w:cs="Times New Roman"/>
          </w:rPr>
          <w:delText xml:space="preserve"> da</w:delText>
        </w:r>
        <w:r w:rsidDel="0076179B">
          <w:rPr>
            <w:rFonts w:eastAsia="Times New Roman" w:cs="Times New Roman"/>
          </w:rPr>
          <w:delText xml:space="preserve"> </w:delText>
        </w:r>
        <w:r w:rsidRPr="00687587" w:rsidDel="0076179B">
          <w:rPr>
            <w:rFonts w:eastAsia="Times New Roman" w:cs="Times New Roman"/>
            <w:i/>
          </w:rPr>
          <w:delText>International</w:delText>
        </w:r>
        <w:r w:rsidDel="0076179B">
          <w:rPr>
            <w:rFonts w:eastAsia="Times New Roman" w:cs="Times New Roman"/>
          </w:rPr>
          <w:delText xml:space="preserve"> </w:delText>
        </w:r>
        <w:r w:rsidDel="0076179B">
          <w:rPr>
            <w:rFonts w:eastAsia="Times New Roman" w:cs="Times New Roman"/>
            <w:i/>
          </w:rPr>
          <w:delText>Language Center</w:delText>
        </w:r>
        <w:r w:rsidRPr="00D6667E" w:rsidDel="0076179B">
          <w:rPr>
            <w:rFonts w:eastAsia="Times New Roman" w:cs="Times New Roman"/>
          </w:rPr>
          <w:delText xml:space="preserve"> n</w:delText>
        </w:r>
        <w:r w:rsidDel="0076179B">
          <w:rPr>
            <w:rFonts w:eastAsia="Times New Roman" w:cs="Times New Roman"/>
          </w:rPr>
          <w:delText>o</w:delText>
        </w:r>
        <w:r w:rsidRPr="00D6667E" w:rsidDel="0076179B">
          <w:rPr>
            <w:rFonts w:eastAsia="Times New Roman" w:cs="Times New Roman"/>
          </w:rPr>
          <w:delText xml:space="preserve"> referid</w:delText>
        </w:r>
        <w:r w:rsidDel="0076179B">
          <w:rPr>
            <w:rFonts w:eastAsia="Times New Roman" w:cs="Times New Roman"/>
          </w:rPr>
          <w:delText>o</w:delText>
        </w:r>
        <w:r w:rsidRPr="00D6667E" w:rsidDel="0076179B">
          <w:rPr>
            <w:rFonts w:eastAsia="Times New Roman" w:cs="Times New Roman"/>
          </w:rPr>
          <w:delText xml:space="preserve"> </w:delText>
        </w:r>
        <w:r w:rsidDel="0076179B">
          <w:rPr>
            <w:rFonts w:eastAsia="Times New Roman" w:cs="Times New Roman"/>
          </w:rPr>
          <w:delText>trabalho de conclusão de curso</w:delText>
        </w:r>
        <w:r w:rsidRPr="00D6667E" w:rsidDel="0076179B">
          <w:rPr>
            <w:rFonts w:eastAsia="Times New Roman" w:cs="Times New Roman"/>
          </w:rPr>
          <w:delText>.</w:delText>
        </w:r>
      </w:del>
    </w:p>
    <w:p w14:paraId="38EA94C0" w14:textId="2FC7BE84" w:rsidR="00B01D96" w:rsidRPr="00D6667E" w:rsidDel="0076179B" w:rsidRDefault="00B01D96" w:rsidP="000A0BD1">
      <w:pPr>
        <w:ind w:firstLine="0"/>
        <w:rPr>
          <w:del w:id="327" w:author="Ryan Lemos" w:date="2018-11-05T21:31:00Z"/>
          <w:rFonts w:eastAsia="Times New Roman" w:cs="Times New Roman"/>
        </w:rPr>
        <w:pPrChange w:id="328" w:author="Ryan Lemos" w:date="2018-11-05T21:32:00Z">
          <w:pPr>
            <w:ind w:firstLine="0"/>
          </w:pPr>
        </w:pPrChange>
      </w:pPr>
    </w:p>
    <w:p w14:paraId="1A59610B" w14:textId="1CE489D3" w:rsidR="00B01D96" w:rsidRPr="00D6667E" w:rsidDel="0076179B" w:rsidRDefault="00B01D96" w:rsidP="000A0BD1">
      <w:pPr>
        <w:ind w:firstLine="0"/>
        <w:jc w:val="center"/>
        <w:rPr>
          <w:del w:id="329" w:author="Ryan Lemos" w:date="2018-11-05T21:31:00Z"/>
          <w:rFonts w:eastAsia="Times New Roman" w:cs="Times New Roman"/>
        </w:rPr>
        <w:pPrChange w:id="330" w:author="Ryan Lemos" w:date="2018-11-05T21:32:00Z">
          <w:pPr>
            <w:ind w:firstLine="0"/>
            <w:jc w:val="center"/>
          </w:pPr>
        </w:pPrChange>
      </w:pPr>
    </w:p>
    <w:p w14:paraId="71ECADEC" w14:textId="421374D5" w:rsidR="00B01D96" w:rsidRPr="00D6667E" w:rsidDel="0076179B" w:rsidRDefault="00B01D96" w:rsidP="000A0BD1">
      <w:pPr>
        <w:ind w:firstLine="0"/>
        <w:jc w:val="right"/>
        <w:rPr>
          <w:del w:id="331" w:author="Ryan Lemos" w:date="2018-11-05T21:31:00Z"/>
          <w:rFonts w:eastAsia="Times New Roman" w:cs="Times New Roman"/>
        </w:rPr>
        <w:pPrChange w:id="332" w:author="Ryan Lemos" w:date="2018-11-05T21:32:00Z">
          <w:pPr>
            <w:ind w:firstLine="0"/>
            <w:jc w:val="right"/>
          </w:pPr>
        </w:pPrChange>
      </w:pPr>
      <w:del w:id="333" w:author="Ryan Lemos" w:date="2018-11-05T21:31:00Z">
        <w:r w:rsidRPr="00D6667E" w:rsidDel="0076179B">
          <w:rPr>
            <w:rFonts w:eastAsia="Times New Roman" w:cs="Times New Roman"/>
          </w:rPr>
          <w:delText xml:space="preserve">Montes Claros, </w:delText>
        </w:r>
        <w:r w:rsidRPr="00DF2708" w:rsidDel="0076179B">
          <w:rPr>
            <w:rFonts w:eastAsia="Times New Roman" w:cs="Times New Roman"/>
          </w:rPr>
          <w:delText>26 de outubro de 2018</w:delText>
        </w:r>
        <w:r w:rsidRPr="00D6667E" w:rsidDel="0076179B">
          <w:rPr>
            <w:rFonts w:eastAsia="Times New Roman" w:cs="Times New Roman"/>
          </w:rPr>
          <w:delText>.</w:delText>
        </w:r>
      </w:del>
    </w:p>
    <w:p w14:paraId="1FD92927" w14:textId="7F75D55C" w:rsidR="00B01D96" w:rsidRPr="00D6667E" w:rsidDel="0076179B" w:rsidRDefault="00B01D96" w:rsidP="000A0BD1">
      <w:pPr>
        <w:ind w:firstLine="0"/>
        <w:jc w:val="center"/>
        <w:rPr>
          <w:del w:id="334" w:author="Ryan Lemos" w:date="2018-11-05T21:31:00Z"/>
          <w:rFonts w:eastAsia="Times New Roman" w:cs="Times New Roman"/>
        </w:rPr>
        <w:pPrChange w:id="335" w:author="Ryan Lemos" w:date="2018-11-05T21:32:00Z">
          <w:pPr>
            <w:ind w:firstLine="0"/>
            <w:jc w:val="center"/>
          </w:pPr>
        </w:pPrChange>
      </w:pPr>
    </w:p>
    <w:p w14:paraId="690C7EBA" w14:textId="66871D49" w:rsidR="00B01D96" w:rsidRPr="00D6667E" w:rsidDel="0076179B" w:rsidRDefault="00B01D96" w:rsidP="000A0BD1">
      <w:pPr>
        <w:ind w:firstLine="0"/>
        <w:rPr>
          <w:del w:id="336" w:author="Ryan Lemos" w:date="2018-11-05T21:31:00Z"/>
          <w:rFonts w:eastAsia="Times New Roman" w:cs="Times New Roman"/>
        </w:rPr>
        <w:pPrChange w:id="337" w:author="Ryan Lemos" w:date="2018-11-05T21:32:00Z">
          <w:pPr>
            <w:ind w:firstLine="0"/>
          </w:pPr>
        </w:pPrChange>
      </w:pPr>
    </w:p>
    <w:p w14:paraId="1F66A34D" w14:textId="60DA63D4" w:rsidR="00B01D96" w:rsidRPr="00D6667E" w:rsidDel="0076179B" w:rsidRDefault="00B01D96" w:rsidP="000A0BD1">
      <w:pPr>
        <w:ind w:firstLine="0"/>
        <w:jc w:val="center"/>
        <w:rPr>
          <w:del w:id="338" w:author="Ryan Lemos" w:date="2018-11-05T21:31:00Z"/>
          <w:rFonts w:eastAsia="Times New Roman" w:cs="Times New Roman"/>
        </w:rPr>
        <w:pPrChange w:id="339" w:author="Ryan Lemos" w:date="2018-11-05T21:32:00Z">
          <w:pPr>
            <w:ind w:firstLine="0"/>
            <w:jc w:val="center"/>
          </w:pPr>
        </w:pPrChange>
      </w:pPr>
      <w:del w:id="340" w:author="Ryan Lemos" w:date="2018-11-05T21:31:00Z">
        <w:r w:rsidRPr="00D6667E" w:rsidDel="0076179B">
          <w:rPr>
            <w:rFonts w:eastAsia="Times New Roman" w:cs="Times New Roman"/>
          </w:rPr>
          <w:delText>____________________________________________________________</w:delText>
        </w:r>
      </w:del>
    </w:p>
    <w:p w14:paraId="3F9392DF" w14:textId="424B0BD8" w:rsidR="00B01D96" w:rsidDel="0076179B" w:rsidRDefault="00B01D96" w:rsidP="000A0BD1">
      <w:pPr>
        <w:ind w:firstLine="0"/>
        <w:jc w:val="center"/>
        <w:rPr>
          <w:del w:id="341" w:author="Ryan Lemos" w:date="2018-11-05T21:31:00Z"/>
          <w:rFonts w:eastAsia="Times New Roman" w:cs="Times New Roman"/>
        </w:rPr>
        <w:pPrChange w:id="342" w:author="Ryan Lemos" w:date="2018-11-05T21:32:00Z">
          <w:pPr>
            <w:ind w:firstLine="0"/>
            <w:jc w:val="center"/>
          </w:pPr>
        </w:pPrChange>
      </w:pPr>
      <w:del w:id="343" w:author="Ryan Lemos" w:date="2018-11-05T21:31:00Z">
        <w:r w:rsidDel="0076179B">
          <w:rPr>
            <w:rFonts w:eastAsia="Times New Roman" w:cs="Times New Roman"/>
          </w:rPr>
          <w:delText>Alexandre Miguel Antunes de Menezes</w:delText>
        </w:r>
      </w:del>
    </w:p>
    <w:p w14:paraId="1B763CF2" w14:textId="15D5DDFA" w:rsidR="00B01D96" w:rsidDel="0076179B" w:rsidRDefault="00B01D96" w:rsidP="000A0BD1">
      <w:pPr>
        <w:ind w:firstLine="0"/>
        <w:jc w:val="center"/>
        <w:rPr>
          <w:del w:id="344" w:author="Ryan Lemos" w:date="2018-11-05T21:31:00Z"/>
          <w:rFonts w:eastAsia="Times New Roman" w:cs="Times New Roman"/>
          <w:i/>
        </w:rPr>
        <w:pPrChange w:id="345" w:author="Ryan Lemos" w:date="2018-11-05T21:32:00Z">
          <w:pPr>
            <w:ind w:firstLine="0"/>
            <w:jc w:val="center"/>
          </w:pPr>
        </w:pPrChange>
      </w:pPr>
      <w:del w:id="346" w:author="Ryan Lemos" w:date="2018-11-05T21:31:00Z">
        <w:r w:rsidDel="0076179B">
          <w:rPr>
            <w:rFonts w:eastAsia="Times New Roman" w:cs="Times New Roman"/>
          </w:rPr>
          <w:delText xml:space="preserve">Sócio Proprietário da escola </w:delText>
        </w:r>
        <w:r w:rsidRPr="00687587" w:rsidDel="0076179B">
          <w:rPr>
            <w:rFonts w:eastAsia="Times New Roman" w:cs="Times New Roman"/>
            <w:i/>
          </w:rPr>
          <w:delText>International</w:delText>
        </w:r>
        <w:r w:rsidDel="0076179B">
          <w:rPr>
            <w:rFonts w:eastAsia="Times New Roman" w:cs="Times New Roman"/>
          </w:rPr>
          <w:delText xml:space="preserve"> </w:delText>
        </w:r>
        <w:r w:rsidDel="0076179B">
          <w:rPr>
            <w:rFonts w:eastAsia="Times New Roman" w:cs="Times New Roman"/>
            <w:i/>
          </w:rPr>
          <w:delText>Language Center</w:delText>
        </w:r>
      </w:del>
    </w:p>
    <w:p w14:paraId="220CD1C7" w14:textId="48B18FD8" w:rsidR="00B01D96" w:rsidDel="0076179B" w:rsidRDefault="00B01D96" w:rsidP="000A0BD1">
      <w:pPr>
        <w:ind w:firstLine="0"/>
        <w:jc w:val="center"/>
        <w:rPr>
          <w:del w:id="347" w:author="Ryan Lemos" w:date="2018-11-05T21:31:00Z"/>
          <w:rFonts w:eastAsia="Times New Roman" w:cs="Times New Roman"/>
          <w:i/>
        </w:rPr>
        <w:pPrChange w:id="348" w:author="Ryan Lemos" w:date="2018-11-05T21:32:00Z">
          <w:pPr>
            <w:ind w:firstLine="0"/>
            <w:jc w:val="center"/>
          </w:pPr>
        </w:pPrChange>
      </w:pPr>
    </w:p>
    <w:p w14:paraId="60D88C2B" w14:textId="5EE83682" w:rsidR="00B01D96" w:rsidDel="0076179B" w:rsidRDefault="00B01D96" w:rsidP="000A0BD1">
      <w:pPr>
        <w:ind w:firstLine="0"/>
        <w:jc w:val="center"/>
        <w:rPr>
          <w:del w:id="349" w:author="Ryan Lemos" w:date="2018-11-05T21:31:00Z"/>
          <w:rFonts w:eastAsia="Times New Roman" w:cs="Times New Roman"/>
          <w:i/>
        </w:rPr>
        <w:pPrChange w:id="350" w:author="Ryan Lemos" w:date="2018-11-05T21:32:00Z">
          <w:pPr>
            <w:ind w:firstLine="0"/>
            <w:jc w:val="center"/>
          </w:pPr>
        </w:pPrChange>
      </w:pPr>
    </w:p>
    <w:p w14:paraId="6E863565" w14:textId="0D800414" w:rsidR="00B01D96" w:rsidDel="0076179B" w:rsidRDefault="00B01D96" w:rsidP="000A0BD1">
      <w:pPr>
        <w:ind w:firstLine="0"/>
        <w:jc w:val="center"/>
        <w:rPr>
          <w:del w:id="351" w:author="Ryan Lemos" w:date="2018-11-05T21:31:00Z"/>
          <w:rFonts w:eastAsia="Times New Roman" w:cs="Times New Roman"/>
        </w:rPr>
        <w:pPrChange w:id="352" w:author="Ryan Lemos" w:date="2018-11-05T21:32:00Z">
          <w:pPr>
            <w:ind w:firstLine="0"/>
            <w:jc w:val="center"/>
          </w:pPr>
        </w:pPrChange>
      </w:pPr>
    </w:p>
    <w:p w14:paraId="2DBB537C" w14:textId="1F4060F7" w:rsidR="00B01D96" w:rsidRPr="00D6667E" w:rsidDel="0076179B" w:rsidRDefault="00B01D96" w:rsidP="000A0BD1">
      <w:pPr>
        <w:ind w:firstLine="0"/>
        <w:jc w:val="center"/>
        <w:rPr>
          <w:del w:id="353" w:author="Ryan Lemos" w:date="2018-11-05T21:31:00Z"/>
          <w:rFonts w:eastAsia="Times New Roman" w:cs="Times New Roman"/>
        </w:rPr>
        <w:pPrChange w:id="354" w:author="Ryan Lemos" w:date="2018-11-05T21:32:00Z">
          <w:pPr>
            <w:ind w:firstLine="0"/>
            <w:jc w:val="center"/>
          </w:pPr>
        </w:pPrChange>
      </w:pPr>
      <w:del w:id="355" w:author="Ryan Lemos" w:date="2018-11-05T21:31:00Z">
        <w:r w:rsidRPr="00D6667E" w:rsidDel="0076179B">
          <w:rPr>
            <w:rFonts w:eastAsia="Times New Roman" w:cs="Times New Roman"/>
          </w:rPr>
          <w:delText>____________________________________________________________</w:delText>
        </w:r>
      </w:del>
    </w:p>
    <w:p w14:paraId="067E9630" w14:textId="0FFE43CE" w:rsidR="00B01D96" w:rsidDel="0076179B" w:rsidRDefault="00B01D96" w:rsidP="000A0BD1">
      <w:pPr>
        <w:ind w:firstLine="0"/>
        <w:jc w:val="center"/>
        <w:rPr>
          <w:del w:id="356" w:author="Ryan Lemos" w:date="2018-11-05T21:31:00Z"/>
          <w:rFonts w:eastAsia="Times New Roman" w:cs="Times New Roman"/>
        </w:rPr>
        <w:pPrChange w:id="357" w:author="Ryan Lemos" w:date="2018-11-05T21:32:00Z">
          <w:pPr>
            <w:ind w:firstLine="0"/>
            <w:jc w:val="center"/>
          </w:pPr>
        </w:pPrChange>
      </w:pPr>
      <w:del w:id="358" w:author="Ryan Lemos" w:date="2018-11-05T21:31:00Z">
        <w:r w:rsidDel="0076179B">
          <w:rPr>
            <w:rFonts w:eastAsia="Times New Roman" w:cs="Times New Roman"/>
          </w:rPr>
          <w:delText>Maria Teresinha Guimarães de Menezes</w:delText>
        </w:r>
      </w:del>
    </w:p>
    <w:p w14:paraId="4154769F" w14:textId="2F597B9F" w:rsidR="00B01D96" w:rsidDel="0076179B" w:rsidRDefault="00B01D96" w:rsidP="000A0BD1">
      <w:pPr>
        <w:ind w:firstLine="0"/>
        <w:jc w:val="center"/>
        <w:rPr>
          <w:del w:id="359" w:author="Ryan Lemos" w:date="2018-11-05T21:31:00Z"/>
          <w:rFonts w:eastAsia="Times New Roman" w:cs="Times New Roman"/>
        </w:rPr>
        <w:pPrChange w:id="360" w:author="Ryan Lemos" w:date="2018-11-05T21:32:00Z">
          <w:pPr>
            <w:ind w:firstLine="0"/>
            <w:jc w:val="center"/>
          </w:pPr>
        </w:pPrChange>
      </w:pPr>
      <w:del w:id="361" w:author="Ryan Lemos" w:date="2018-11-05T21:31:00Z">
        <w:r w:rsidDel="0076179B">
          <w:rPr>
            <w:rFonts w:eastAsia="Times New Roman" w:cs="Times New Roman"/>
          </w:rPr>
          <w:delText xml:space="preserve">Sócia Proprietária da escola </w:delText>
        </w:r>
        <w:r w:rsidRPr="00687587" w:rsidDel="0076179B">
          <w:rPr>
            <w:rFonts w:eastAsia="Times New Roman" w:cs="Times New Roman"/>
            <w:i/>
          </w:rPr>
          <w:delText>International</w:delText>
        </w:r>
        <w:r w:rsidDel="0076179B">
          <w:rPr>
            <w:rFonts w:eastAsia="Times New Roman" w:cs="Times New Roman"/>
          </w:rPr>
          <w:delText xml:space="preserve"> </w:delText>
        </w:r>
        <w:r w:rsidDel="0076179B">
          <w:rPr>
            <w:rFonts w:eastAsia="Times New Roman" w:cs="Times New Roman"/>
            <w:i/>
          </w:rPr>
          <w:delText>Language Center</w:delText>
        </w:r>
      </w:del>
    </w:p>
    <w:p w14:paraId="60577AAA" w14:textId="77777777" w:rsidR="00B01D96" w:rsidRDefault="00B01D96" w:rsidP="000A0BD1">
      <w:pPr>
        <w:ind w:firstLine="0"/>
        <w:jc w:val="center"/>
        <w:rPr>
          <w:rFonts w:eastAsia="Times New Roman" w:cs="Times New Roman"/>
        </w:rPr>
        <w:pPrChange w:id="362" w:author="Ryan Lemos" w:date="2018-11-05T21:32:00Z">
          <w:pPr>
            <w:jc w:val="center"/>
          </w:pPr>
        </w:pPrChange>
      </w:pPr>
    </w:p>
    <w:p w14:paraId="0498B09E" w14:textId="25029ABE" w:rsidR="000A0BD1" w:rsidRDefault="000A0BD1" w:rsidP="000A0BD1">
      <w:pPr>
        <w:ind w:firstLine="0"/>
        <w:rPr>
          <w:ins w:id="363" w:author="Ryan Lemos" w:date="2018-11-05T21:41:00Z"/>
        </w:rPr>
      </w:pPr>
      <w:ins w:id="364" w:author="Ryan Lemos" w:date="2018-11-05T21:40:00Z">
        <w:r>
          <w:rPr>
            <w:noProof/>
          </w:rPr>
          <w:lastRenderedPageBreak/>
          <w:drawing>
            <wp:inline distT="0" distB="0" distL="0" distR="0" wp14:anchorId="2512089B" wp14:editId="194316F5">
              <wp:extent cx="5760085" cy="59690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Lst>
                      </a:blip>
                      <a:stretch>
                        <a:fillRect/>
                      </a:stretch>
                    </pic:blipFill>
                    <pic:spPr>
                      <a:xfrm>
                        <a:off x="0" y="0"/>
                        <a:ext cx="5760085" cy="5969000"/>
                      </a:xfrm>
                      <a:prstGeom prst="rect">
                        <a:avLst/>
                      </a:prstGeom>
                    </pic:spPr>
                  </pic:pic>
                </a:graphicData>
              </a:graphic>
            </wp:inline>
          </w:drawing>
        </w:r>
      </w:ins>
    </w:p>
    <w:p w14:paraId="6FF72C0F" w14:textId="5F18AA6B" w:rsidR="000A0BD1" w:rsidRPr="00C07763" w:rsidRDefault="00BA662B" w:rsidP="000A0BD1">
      <w:pPr>
        <w:ind w:firstLine="0"/>
        <w:pPrChange w:id="365" w:author="Ryan Lemos" w:date="2018-11-05T21:34:00Z">
          <w:pPr/>
        </w:pPrChange>
      </w:pPr>
      <w:bookmarkStart w:id="366" w:name="_GoBack"/>
      <w:ins w:id="367" w:author="Ryan Lemos" w:date="2018-11-05T21:58:00Z">
        <w:r>
          <w:rPr>
            <w:noProof/>
          </w:rPr>
          <w:lastRenderedPageBreak/>
          <w:drawing>
            <wp:inline distT="0" distB="0" distL="0" distR="0" wp14:anchorId="1A32D244" wp14:editId="3C1E7BAA">
              <wp:extent cx="5760720" cy="7917180"/>
              <wp:effectExtent l="0" t="0" r="0"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ins>
      <w:bookmarkEnd w:id="366"/>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Christine" w:date="2018-11-04T12:11:00Z" w:initials="C">
    <w:p w14:paraId="28E818C9" w14:textId="38DD8CFE" w:rsidR="000457D9" w:rsidRDefault="000457D9">
      <w:pPr>
        <w:pStyle w:val="Textodecomentrio"/>
      </w:pPr>
      <w:r>
        <w:rPr>
          <w:rStyle w:val="Refdecomentrio"/>
        </w:rPr>
        <w:annotationRef/>
      </w:r>
      <w:r>
        <w:t>Incluir MVC</w:t>
      </w:r>
    </w:p>
  </w:comment>
  <w:comment w:id="89" w:author="Christine" w:date="2018-11-04T11:09:00Z" w:initials="C">
    <w:p w14:paraId="6E133087" w14:textId="499FA1C3" w:rsidR="000457D9" w:rsidRDefault="000457D9">
      <w:pPr>
        <w:pStyle w:val="Textodecomentrio"/>
      </w:pPr>
      <w:r>
        <w:rPr>
          <w:rStyle w:val="Refdecomentrio"/>
        </w:rPr>
        <w:annotationRef/>
      </w:r>
      <w:r>
        <w:t xml:space="preserve">Pode ser acrescentado aqui a figura 16. </w:t>
      </w:r>
    </w:p>
  </w:comment>
  <w:comment w:id="116" w:author="Christine" w:date="2018-11-04T11:20:00Z" w:initials="C">
    <w:p w14:paraId="3918AC79" w14:textId="4CC5E24D" w:rsidR="000457D9" w:rsidRDefault="000457D9">
      <w:pPr>
        <w:pStyle w:val="Textodecomentrio"/>
      </w:pPr>
      <w:r>
        <w:rPr>
          <w:rStyle w:val="Refdecomentrio"/>
        </w:rPr>
        <w:annotationRef/>
      </w:r>
      <w:r>
        <w:t xml:space="preserve">Acho que aqui falta algo, ou deve-se determinar para que </w:t>
      </w:r>
      <w:r>
        <w:t>o : e as aspas</w:t>
      </w:r>
    </w:p>
  </w:comment>
  <w:comment w:id="213" w:author="Christine" w:date="2018-11-04T12:09:00Z" w:initials="C">
    <w:p w14:paraId="40D6A3E9" w14:textId="10B61B78" w:rsidR="000457D9" w:rsidRDefault="000457D9">
      <w:pPr>
        <w:pStyle w:val="Textodecomentrio"/>
      </w:pPr>
      <w:r>
        <w:rPr>
          <w:rStyle w:val="Refdecomentrio"/>
        </w:rPr>
        <w:annotationRef/>
      </w:r>
      <w:r>
        <w:t>Tem que anexar aqui os arquivos impressos e assinados.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8E818C9" w15:done="0"/>
  <w15:commentEx w15:paraId="6E133087" w15:done="0"/>
  <w15:commentEx w15:paraId="3918AC79" w15:done="0"/>
  <w15:commentEx w15:paraId="40D6A3E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8E818C9" w16cid:durableId="1F89685F"/>
  <w16cid:commentId w16cid:paraId="6E133087" w16cid:durableId="1F896860"/>
  <w16cid:commentId w16cid:paraId="3918AC79" w16cid:durableId="1F896861"/>
  <w16cid:commentId w16cid:paraId="40D6A3E9" w16cid:durableId="1F8968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971394" w14:textId="77777777" w:rsidR="008D270F" w:rsidRDefault="008D270F" w:rsidP="00C24B28">
      <w:pPr>
        <w:spacing w:line="240" w:lineRule="auto"/>
      </w:pPr>
      <w:r>
        <w:separator/>
      </w:r>
    </w:p>
  </w:endnote>
  <w:endnote w:type="continuationSeparator" w:id="0">
    <w:p w14:paraId="515666F8" w14:textId="77777777" w:rsidR="008D270F" w:rsidRDefault="008D270F"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8236E4" w14:textId="77777777" w:rsidR="008D270F" w:rsidRDefault="008D270F" w:rsidP="00C24B28">
      <w:pPr>
        <w:spacing w:line="240" w:lineRule="auto"/>
      </w:pPr>
      <w:r>
        <w:separator/>
      </w:r>
    </w:p>
  </w:footnote>
  <w:footnote w:type="continuationSeparator" w:id="0">
    <w:p w14:paraId="2F12AA1D" w14:textId="77777777" w:rsidR="008D270F" w:rsidRDefault="008D270F"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DEA3B" w14:textId="352AD5E6" w:rsidR="000457D9" w:rsidRPr="00C1350C" w:rsidRDefault="000457D9">
    <w:pPr>
      <w:pStyle w:val="Cabealho"/>
      <w:jc w:val="right"/>
      <w:rPr>
        <w:sz w:val="20"/>
        <w:szCs w:val="20"/>
      </w:rPr>
    </w:pPr>
  </w:p>
  <w:p w14:paraId="2A1FAEDA" w14:textId="77777777" w:rsidR="000457D9" w:rsidRPr="00475C34" w:rsidRDefault="000457D9" w:rsidP="00475C34">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0250603"/>
      <w:docPartObj>
        <w:docPartGallery w:val="Page Numbers (Top of Page)"/>
        <w:docPartUnique/>
      </w:docPartObj>
    </w:sdtPr>
    <w:sdtEndPr>
      <w:rPr>
        <w:sz w:val="20"/>
        <w:szCs w:val="20"/>
      </w:rPr>
    </w:sdtEndPr>
    <w:sdtContent>
      <w:p w14:paraId="167C94B3" w14:textId="77777777" w:rsidR="000457D9" w:rsidRPr="00C1350C" w:rsidRDefault="000457D9">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2"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3"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4"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6"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7"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0"/>
  </w:num>
  <w:num w:numId="2">
    <w:abstractNumId w:val="7"/>
  </w:num>
  <w:num w:numId="3">
    <w:abstractNumId w:val="8"/>
  </w:num>
  <w:num w:numId="4">
    <w:abstractNumId w:val="9"/>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1"/>
  </w:num>
  <w:num w:numId="8">
    <w:abstractNumId w:val="3"/>
  </w:num>
  <w:num w:numId="9">
    <w:abstractNumId w:val="0"/>
  </w:num>
  <w:num w:numId="10">
    <w:abstractNumId w:val="2"/>
  </w:num>
  <w:num w:numId="11">
    <w:abstractNumId w:val="6"/>
  </w:num>
  <w:num w:numId="1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6623"/>
    <w:rsid w:val="000337A3"/>
    <w:rsid w:val="000342CC"/>
    <w:rsid w:val="000355D3"/>
    <w:rsid w:val="00035A41"/>
    <w:rsid w:val="00036533"/>
    <w:rsid w:val="00040E68"/>
    <w:rsid w:val="000430BA"/>
    <w:rsid w:val="000436F8"/>
    <w:rsid w:val="00044917"/>
    <w:rsid w:val="000451C9"/>
    <w:rsid w:val="000457D9"/>
    <w:rsid w:val="00045B68"/>
    <w:rsid w:val="00046041"/>
    <w:rsid w:val="000463E6"/>
    <w:rsid w:val="00046CD3"/>
    <w:rsid w:val="00047219"/>
    <w:rsid w:val="00050E1D"/>
    <w:rsid w:val="000520ED"/>
    <w:rsid w:val="00052ECE"/>
    <w:rsid w:val="00053AE7"/>
    <w:rsid w:val="0005542D"/>
    <w:rsid w:val="00057070"/>
    <w:rsid w:val="0006137C"/>
    <w:rsid w:val="00062608"/>
    <w:rsid w:val="00063EEB"/>
    <w:rsid w:val="00063EF1"/>
    <w:rsid w:val="00065236"/>
    <w:rsid w:val="00067C3F"/>
    <w:rsid w:val="00070634"/>
    <w:rsid w:val="00071453"/>
    <w:rsid w:val="00072A1C"/>
    <w:rsid w:val="00073800"/>
    <w:rsid w:val="00074336"/>
    <w:rsid w:val="00074D6A"/>
    <w:rsid w:val="0007545C"/>
    <w:rsid w:val="00075558"/>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BB3"/>
    <w:rsid w:val="00097F52"/>
    <w:rsid w:val="000A0BD1"/>
    <w:rsid w:val="000A13DB"/>
    <w:rsid w:val="000A1E7E"/>
    <w:rsid w:val="000A2CD0"/>
    <w:rsid w:val="000A4A8B"/>
    <w:rsid w:val="000A5A15"/>
    <w:rsid w:val="000A60C7"/>
    <w:rsid w:val="000A7001"/>
    <w:rsid w:val="000A7452"/>
    <w:rsid w:val="000B139F"/>
    <w:rsid w:val="000B6E5D"/>
    <w:rsid w:val="000B7175"/>
    <w:rsid w:val="000C0764"/>
    <w:rsid w:val="000C31AC"/>
    <w:rsid w:val="000C3F59"/>
    <w:rsid w:val="000C4136"/>
    <w:rsid w:val="000C5598"/>
    <w:rsid w:val="000D05BE"/>
    <w:rsid w:val="000D0CC7"/>
    <w:rsid w:val="000D507A"/>
    <w:rsid w:val="000D5CF0"/>
    <w:rsid w:val="000D7E32"/>
    <w:rsid w:val="000E1A66"/>
    <w:rsid w:val="000E5602"/>
    <w:rsid w:val="000E5869"/>
    <w:rsid w:val="000E7110"/>
    <w:rsid w:val="000F0873"/>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AD2"/>
    <w:rsid w:val="001139FC"/>
    <w:rsid w:val="00113E53"/>
    <w:rsid w:val="001148D0"/>
    <w:rsid w:val="00116C46"/>
    <w:rsid w:val="00120545"/>
    <w:rsid w:val="0012212C"/>
    <w:rsid w:val="00122CB3"/>
    <w:rsid w:val="00122FB8"/>
    <w:rsid w:val="00124E36"/>
    <w:rsid w:val="001278CB"/>
    <w:rsid w:val="00130707"/>
    <w:rsid w:val="001308DD"/>
    <w:rsid w:val="00130966"/>
    <w:rsid w:val="00131647"/>
    <w:rsid w:val="00131C27"/>
    <w:rsid w:val="00132085"/>
    <w:rsid w:val="0013224E"/>
    <w:rsid w:val="00134FFC"/>
    <w:rsid w:val="001429B7"/>
    <w:rsid w:val="001431BD"/>
    <w:rsid w:val="00143E1C"/>
    <w:rsid w:val="00143FD9"/>
    <w:rsid w:val="001440D3"/>
    <w:rsid w:val="00144A5C"/>
    <w:rsid w:val="00144DD5"/>
    <w:rsid w:val="00144FEA"/>
    <w:rsid w:val="00145195"/>
    <w:rsid w:val="00145B59"/>
    <w:rsid w:val="00147A98"/>
    <w:rsid w:val="00150CD5"/>
    <w:rsid w:val="00151E21"/>
    <w:rsid w:val="00153AEB"/>
    <w:rsid w:val="001578BB"/>
    <w:rsid w:val="00160F00"/>
    <w:rsid w:val="001627EC"/>
    <w:rsid w:val="0016387E"/>
    <w:rsid w:val="00164E03"/>
    <w:rsid w:val="001650FB"/>
    <w:rsid w:val="00165DF0"/>
    <w:rsid w:val="001700C2"/>
    <w:rsid w:val="00171370"/>
    <w:rsid w:val="00172135"/>
    <w:rsid w:val="0017466D"/>
    <w:rsid w:val="00176D82"/>
    <w:rsid w:val="001770D0"/>
    <w:rsid w:val="00182D61"/>
    <w:rsid w:val="00183145"/>
    <w:rsid w:val="0018329D"/>
    <w:rsid w:val="0018361B"/>
    <w:rsid w:val="00184B24"/>
    <w:rsid w:val="00186C79"/>
    <w:rsid w:val="00186D52"/>
    <w:rsid w:val="00195995"/>
    <w:rsid w:val="00195EE3"/>
    <w:rsid w:val="001A0EC3"/>
    <w:rsid w:val="001A0EE2"/>
    <w:rsid w:val="001A10DD"/>
    <w:rsid w:val="001A2AEE"/>
    <w:rsid w:val="001A2D1A"/>
    <w:rsid w:val="001A2DF1"/>
    <w:rsid w:val="001A4AEF"/>
    <w:rsid w:val="001A7133"/>
    <w:rsid w:val="001A795A"/>
    <w:rsid w:val="001A7EB0"/>
    <w:rsid w:val="001B23F4"/>
    <w:rsid w:val="001B250E"/>
    <w:rsid w:val="001B2DA8"/>
    <w:rsid w:val="001B4094"/>
    <w:rsid w:val="001B451C"/>
    <w:rsid w:val="001B52AE"/>
    <w:rsid w:val="001B5BE5"/>
    <w:rsid w:val="001B67AB"/>
    <w:rsid w:val="001B7210"/>
    <w:rsid w:val="001C089A"/>
    <w:rsid w:val="001C1AAA"/>
    <w:rsid w:val="001C4320"/>
    <w:rsid w:val="001C74DF"/>
    <w:rsid w:val="001C7EEF"/>
    <w:rsid w:val="001D0075"/>
    <w:rsid w:val="001D261F"/>
    <w:rsid w:val="001D3142"/>
    <w:rsid w:val="001D34B2"/>
    <w:rsid w:val="001D466F"/>
    <w:rsid w:val="001D561A"/>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597C"/>
    <w:rsid w:val="00256B38"/>
    <w:rsid w:val="00257543"/>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80279"/>
    <w:rsid w:val="00280363"/>
    <w:rsid w:val="002806C9"/>
    <w:rsid w:val="0028153B"/>
    <w:rsid w:val="002828B7"/>
    <w:rsid w:val="00283BB8"/>
    <w:rsid w:val="00284081"/>
    <w:rsid w:val="0028558C"/>
    <w:rsid w:val="00286499"/>
    <w:rsid w:val="00291051"/>
    <w:rsid w:val="00291EA3"/>
    <w:rsid w:val="00295171"/>
    <w:rsid w:val="00295B4E"/>
    <w:rsid w:val="00297D9A"/>
    <w:rsid w:val="002A18FF"/>
    <w:rsid w:val="002A1A64"/>
    <w:rsid w:val="002A2766"/>
    <w:rsid w:val="002A2A2B"/>
    <w:rsid w:val="002A3827"/>
    <w:rsid w:val="002A383B"/>
    <w:rsid w:val="002A392B"/>
    <w:rsid w:val="002A3F28"/>
    <w:rsid w:val="002A4EBD"/>
    <w:rsid w:val="002A51A2"/>
    <w:rsid w:val="002A5319"/>
    <w:rsid w:val="002A5616"/>
    <w:rsid w:val="002B0E14"/>
    <w:rsid w:val="002B4006"/>
    <w:rsid w:val="002B57F3"/>
    <w:rsid w:val="002B5F74"/>
    <w:rsid w:val="002B6DF4"/>
    <w:rsid w:val="002C0641"/>
    <w:rsid w:val="002C098B"/>
    <w:rsid w:val="002C1266"/>
    <w:rsid w:val="002C277D"/>
    <w:rsid w:val="002C2872"/>
    <w:rsid w:val="002C28D4"/>
    <w:rsid w:val="002C512B"/>
    <w:rsid w:val="002C54DD"/>
    <w:rsid w:val="002C7A0B"/>
    <w:rsid w:val="002D1A7B"/>
    <w:rsid w:val="002D1E6C"/>
    <w:rsid w:val="002D33F5"/>
    <w:rsid w:val="002D4EA3"/>
    <w:rsid w:val="002D65A4"/>
    <w:rsid w:val="002D6CD4"/>
    <w:rsid w:val="002E0311"/>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5BEA"/>
    <w:rsid w:val="003264B4"/>
    <w:rsid w:val="00332F7F"/>
    <w:rsid w:val="003335C4"/>
    <w:rsid w:val="0033569D"/>
    <w:rsid w:val="0033588C"/>
    <w:rsid w:val="00337B6A"/>
    <w:rsid w:val="0034001E"/>
    <w:rsid w:val="003407D8"/>
    <w:rsid w:val="00340853"/>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E48"/>
    <w:rsid w:val="00365326"/>
    <w:rsid w:val="003669D4"/>
    <w:rsid w:val="00366A95"/>
    <w:rsid w:val="0037027E"/>
    <w:rsid w:val="00374661"/>
    <w:rsid w:val="00376724"/>
    <w:rsid w:val="00381CF9"/>
    <w:rsid w:val="003877B1"/>
    <w:rsid w:val="003921C1"/>
    <w:rsid w:val="003921E6"/>
    <w:rsid w:val="00392697"/>
    <w:rsid w:val="00393E6F"/>
    <w:rsid w:val="00396EF5"/>
    <w:rsid w:val="003A1A8F"/>
    <w:rsid w:val="003A3433"/>
    <w:rsid w:val="003A6C81"/>
    <w:rsid w:val="003B0714"/>
    <w:rsid w:val="003B0CE6"/>
    <w:rsid w:val="003B2B7A"/>
    <w:rsid w:val="003B4045"/>
    <w:rsid w:val="003B4E90"/>
    <w:rsid w:val="003B73ED"/>
    <w:rsid w:val="003C0887"/>
    <w:rsid w:val="003C1F7E"/>
    <w:rsid w:val="003C2E82"/>
    <w:rsid w:val="003C4185"/>
    <w:rsid w:val="003C5158"/>
    <w:rsid w:val="003C5598"/>
    <w:rsid w:val="003C5BA6"/>
    <w:rsid w:val="003C5D1B"/>
    <w:rsid w:val="003C5F5F"/>
    <w:rsid w:val="003C62F3"/>
    <w:rsid w:val="003C6B27"/>
    <w:rsid w:val="003C6E5C"/>
    <w:rsid w:val="003D00BE"/>
    <w:rsid w:val="003D0104"/>
    <w:rsid w:val="003D238F"/>
    <w:rsid w:val="003D3580"/>
    <w:rsid w:val="003D4552"/>
    <w:rsid w:val="003E66B2"/>
    <w:rsid w:val="003E72DF"/>
    <w:rsid w:val="003E7331"/>
    <w:rsid w:val="003E75C1"/>
    <w:rsid w:val="003E7CFF"/>
    <w:rsid w:val="003F219C"/>
    <w:rsid w:val="003F2BC4"/>
    <w:rsid w:val="003F4E51"/>
    <w:rsid w:val="003F5130"/>
    <w:rsid w:val="003F55DD"/>
    <w:rsid w:val="003F5CF2"/>
    <w:rsid w:val="003F5F9B"/>
    <w:rsid w:val="003F6C84"/>
    <w:rsid w:val="003F7FB3"/>
    <w:rsid w:val="00401011"/>
    <w:rsid w:val="00401941"/>
    <w:rsid w:val="00401F35"/>
    <w:rsid w:val="00402C84"/>
    <w:rsid w:val="0040354F"/>
    <w:rsid w:val="00404CC7"/>
    <w:rsid w:val="0040509D"/>
    <w:rsid w:val="00406AB2"/>
    <w:rsid w:val="00412250"/>
    <w:rsid w:val="0041541A"/>
    <w:rsid w:val="004156AE"/>
    <w:rsid w:val="00416ACC"/>
    <w:rsid w:val="00416C0B"/>
    <w:rsid w:val="00421CAC"/>
    <w:rsid w:val="00423A20"/>
    <w:rsid w:val="00423FAB"/>
    <w:rsid w:val="0042432B"/>
    <w:rsid w:val="00425DC1"/>
    <w:rsid w:val="00427961"/>
    <w:rsid w:val="0043034B"/>
    <w:rsid w:val="004312B8"/>
    <w:rsid w:val="00431FEF"/>
    <w:rsid w:val="00432BAB"/>
    <w:rsid w:val="0043431A"/>
    <w:rsid w:val="0043531F"/>
    <w:rsid w:val="00435AC9"/>
    <w:rsid w:val="00435F5D"/>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3757"/>
    <w:rsid w:val="00463FAB"/>
    <w:rsid w:val="004645CB"/>
    <w:rsid w:val="00465E41"/>
    <w:rsid w:val="00466E6F"/>
    <w:rsid w:val="004676CA"/>
    <w:rsid w:val="004730DD"/>
    <w:rsid w:val="00474FBF"/>
    <w:rsid w:val="0047545E"/>
    <w:rsid w:val="00475C34"/>
    <w:rsid w:val="00481BF7"/>
    <w:rsid w:val="00482064"/>
    <w:rsid w:val="004820D0"/>
    <w:rsid w:val="00482E33"/>
    <w:rsid w:val="00483464"/>
    <w:rsid w:val="00483580"/>
    <w:rsid w:val="00483686"/>
    <w:rsid w:val="00484BEC"/>
    <w:rsid w:val="00484F80"/>
    <w:rsid w:val="00485479"/>
    <w:rsid w:val="00486C51"/>
    <w:rsid w:val="00491C21"/>
    <w:rsid w:val="004A004A"/>
    <w:rsid w:val="004A00A9"/>
    <w:rsid w:val="004A19A3"/>
    <w:rsid w:val="004A2AEB"/>
    <w:rsid w:val="004A4061"/>
    <w:rsid w:val="004A4EB9"/>
    <w:rsid w:val="004A674D"/>
    <w:rsid w:val="004B0924"/>
    <w:rsid w:val="004B105B"/>
    <w:rsid w:val="004B117A"/>
    <w:rsid w:val="004B14A6"/>
    <w:rsid w:val="004B2514"/>
    <w:rsid w:val="004B28B8"/>
    <w:rsid w:val="004B2AB8"/>
    <w:rsid w:val="004B6856"/>
    <w:rsid w:val="004B749E"/>
    <w:rsid w:val="004C1578"/>
    <w:rsid w:val="004C160B"/>
    <w:rsid w:val="004C2546"/>
    <w:rsid w:val="004C2D5D"/>
    <w:rsid w:val="004C3E78"/>
    <w:rsid w:val="004C52AB"/>
    <w:rsid w:val="004D1124"/>
    <w:rsid w:val="004D1787"/>
    <w:rsid w:val="004D3B78"/>
    <w:rsid w:val="004D40BE"/>
    <w:rsid w:val="004D7A85"/>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10265"/>
    <w:rsid w:val="0051065B"/>
    <w:rsid w:val="00510EAC"/>
    <w:rsid w:val="00512BE6"/>
    <w:rsid w:val="005161B8"/>
    <w:rsid w:val="005165A5"/>
    <w:rsid w:val="005207B8"/>
    <w:rsid w:val="00520D4A"/>
    <w:rsid w:val="00520E94"/>
    <w:rsid w:val="00520F03"/>
    <w:rsid w:val="005210D9"/>
    <w:rsid w:val="00521B4E"/>
    <w:rsid w:val="005241B1"/>
    <w:rsid w:val="00524428"/>
    <w:rsid w:val="00525649"/>
    <w:rsid w:val="005260CB"/>
    <w:rsid w:val="005262D6"/>
    <w:rsid w:val="00530AC3"/>
    <w:rsid w:val="00534C2D"/>
    <w:rsid w:val="005358E8"/>
    <w:rsid w:val="005370F2"/>
    <w:rsid w:val="00540DE4"/>
    <w:rsid w:val="00542A68"/>
    <w:rsid w:val="005471E1"/>
    <w:rsid w:val="0055033F"/>
    <w:rsid w:val="00550481"/>
    <w:rsid w:val="005504EB"/>
    <w:rsid w:val="00553B49"/>
    <w:rsid w:val="005555D4"/>
    <w:rsid w:val="00557B59"/>
    <w:rsid w:val="00563043"/>
    <w:rsid w:val="005653C4"/>
    <w:rsid w:val="00571E6C"/>
    <w:rsid w:val="00574FAB"/>
    <w:rsid w:val="0057534C"/>
    <w:rsid w:val="00576596"/>
    <w:rsid w:val="00576B85"/>
    <w:rsid w:val="005776EC"/>
    <w:rsid w:val="005808CA"/>
    <w:rsid w:val="00580CCE"/>
    <w:rsid w:val="00582C81"/>
    <w:rsid w:val="00582E70"/>
    <w:rsid w:val="005849FB"/>
    <w:rsid w:val="005873D5"/>
    <w:rsid w:val="00591448"/>
    <w:rsid w:val="00592C27"/>
    <w:rsid w:val="00595635"/>
    <w:rsid w:val="00596BF9"/>
    <w:rsid w:val="005A0BA5"/>
    <w:rsid w:val="005A26E4"/>
    <w:rsid w:val="005A2D83"/>
    <w:rsid w:val="005A47D2"/>
    <w:rsid w:val="005A55FD"/>
    <w:rsid w:val="005A61AA"/>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E32C9"/>
    <w:rsid w:val="005E3464"/>
    <w:rsid w:val="005E4896"/>
    <w:rsid w:val="005E5840"/>
    <w:rsid w:val="005F0557"/>
    <w:rsid w:val="005F248C"/>
    <w:rsid w:val="005F4BD8"/>
    <w:rsid w:val="005F7938"/>
    <w:rsid w:val="00600233"/>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20499"/>
    <w:rsid w:val="00620FFC"/>
    <w:rsid w:val="00621527"/>
    <w:rsid w:val="006224DB"/>
    <w:rsid w:val="0062306C"/>
    <w:rsid w:val="00624323"/>
    <w:rsid w:val="00624FEF"/>
    <w:rsid w:val="00627B70"/>
    <w:rsid w:val="00633709"/>
    <w:rsid w:val="006339DC"/>
    <w:rsid w:val="00635E2C"/>
    <w:rsid w:val="00637C8E"/>
    <w:rsid w:val="006411C6"/>
    <w:rsid w:val="00641546"/>
    <w:rsid w:val="006415C2"/>
    <w:rsid w:val="00642378"/>
    <w:rsid w:val="00642888"/>
    <w:rsid w:val="00643274"/>
    <w:rsid w:val="00644138"/>
    <w:rsid w:val="00645BD3"/>
    <w:rsid w:val="00646C9D"/>
    <w:rsid w:val="0064714D"/>
    <w:rsid w:val="00650228"/>
    <w:rsid w:val="00654EED"/>
    <w:rsid w:val="0065607B"/>
    <w:rsid w:val="00657261"/>
    <w:rsid w:val="00657878"/>
    <w:rsid w:val="00657D9D"/>
    <w:rsid w:val="00657F50"/>
    <w:rsid w:val="00660466"/>
    <w:rsid w:val="006635BB"/>
    <w:rsid w:val="0066460A"/>
    <w:rsid w:val="00664853"/>
    <w:rsid w:val="00664BE5"/>
    <w:rsid w:val="00665D51"/>
    <w:rsid w:val="00667531"/>
    <w:rsid w:val="00674022"/>
    <w:rsid w:val="00675471"/>
    <w:rsid w:val="00681380"/>
    <w:rsid w:val="006834ED"/>
    <w:rsid w:val="00684D1C"/>
    <w:rsid w:val="00691107"/>
    <w:rsid w:val="0069115F"/>
    <w:rsid w:val="006921D0"/>
    <w:rsid w:val="0069440C"/>
    <w:rsid w:val="006948FF"/>
    <w:rsid w:val="00696E51"/>
    <w:rsid w:val="006976EF"/>
    <w:rsid w:val="00697E7F"/>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B4"/>
    <w:rsid w:val="006C3EB5"/>
    <w:rsid w:val="006C4152"/>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5C5F"/>
    <w:rsid w:val="006F6206"/>
    <w:rsid w:val="00700026"/>
    <w:rsid w:val="00700E79"/>
    <w:rsid w:val="0070116F"/>
    <w:rsid w:val="007022BB"/>
    <w:rsid w:val="00702505"/>
    <w:rsid w:val="00702899"/>
    <w:rsid w:val="00702D32"/>
    <w:rsid w:val="00704B75"/>
    <w:rsid w:val="0070576D"/>
    <w:rsid w:val="007074D7"/>
    <w:rsid w:val="00707BA6"/>
    <w:rsid w:val="00713453"/>
    <w:rsid w:val="007140BA"/>
    <w:rsid w:val="00714FDD"/>
    <w:rsid w:val="0071532D"/>
    <w:rsid w:val="007171E7"/>
    <w:rsid w:val="00717CFA"/>
    <w:rsid w:val="00720527"/>
    <w:rsid w:val="007211DC"/>
    <w:rsid w:val="0072370F"/>
    <w:rsid w:val="00723D29"/>
    <w:rsid w:val="00725491"/>
    <w:rsid w:val="0072691D"/>
    <w:rsid w:val="00727E5E"/>
    <w:rsid w:val="00731834"/>
    <w:rsid w:val="0073216C"/>
    <w:rsid w:val="0073374B"/>
    <w:rsid w:val="00734E81"/>
    <w:rsid w:val="0073538E"/>
    <w:rsid w:val="0073791D"/>
    <w:rsid w:val="00737B65"/>
    <w:rsid w:val="00741774"/>
    <w:rsid w:val="00741AAF"/>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151F"/>
    <w:rsid w:val="0076179B"/>
    <w:rsid w:val="00764323"/>
    <w:rsid w:val="007645F1"/>
    <w:rsid w:val="00766F96"/>
    <w:rsid w:val="00766FC6"/>
    <w:rsid w:val="0076778F"/>
    <w:rsid w:val="00767F8D"/>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5D9"/>
    <w:rsid w:val="007A3F1B"/>
    <w:rsid w:val="007A44CD"/>
    <w:rsid w:val="007A5153"/>
    <w:rsid w:val="007A5F3B"/>
    <w:rsid w:val="007B05F6"/>
    <w:rsid w:val="007B2832"/>
    <w:rsid w:val="007B7613"/>
    <w:rsid w:val="007C351E"/>
    <w:rsid w:val="007C7670"/>
    <w:rsid w:val="007D1ACF"/>
    <w:rsid w:val="007D45C3"/>
    <w:rsid w:val="007D58DA"/>
    <w:rsid w:val="007D740F"/>
    <w:rsid w:val="007D7572"/>
    <w:rsid w:val="007D798F"/>
    <w:rsid w:val="007E0D3C"/>
    <w:rsid w:val="007E2674"/>
    <w:rsid w:val="007E27A6"/>
    <w:rsid w:val="007E3B43"/>
    <w:rsid w:val="007E3DF1"/>
    <w:rsid w:val="007E4A25"/>
    <w:rsid w:val="007E50BD"/>
    <w:rsid w:val="007E71AA"/>
    <w:rsid w:val="007F5095"/>
    <w:rsid w:val="007F6CC7"/>
    <w:rsid w:val="007F6E7C"/>
    <w:rsid w:val="007F7B5C"/>
    <w:rsid w:val="008009D1"/>
    <w:rsid w:val="008051DB"/>
    <w:rsid w:val="008112B2"/>
    <w:rsid w:val="008115A1"/>
    <w:rsid w:val="00811E10"/>
    <w:rsid w:val="00815E1B"/>
    <w:rsid w:val="0082027D"/>
    <w:rsid w:val="00822C40"/>
    <w:rsid w:val="00824FAF"/>
    <w:rsid w:val="008256DD"/>
    <w:rsid w:val="00825ED8"/>
    <w:rsid w:val="00830B0E"/>
    <w:rsid w:val="008326B1"/>
    <w:rsid w:val="008347CD"/>
    <w:rsid w:val="00835CC6"/>
    <w:rsid w:val="008411F8"/>
    <w:rsid w:val="008415EE"/>
    <w:rsid w:val="008418A2"/>
    <w:rsid w:val="00841C98"/>
    <w:rsid w:val="008457E7"/>
    <w:rsid w:val="00846BB1"/>
    <w:rsid w:val="00846D02"/>
    <w:rsid w:val="008507B4"/>
    <w:rsid w:val="00850F9F"/>
    <w:rsid w:val="008514BF"/>
    <w:rsid w:val="0085292C"/>
    <w:rsid w:val="00853C68"/>
    <w:rsid w:val="00862146"/>
    <w:rsid w:val="0086249B"/>
    <w:rsid w:val="0086254D"/>
    <w:rsid w:val="008664A1"/>
    <w:rsid w:val="008704F9"/>
    <w:rsid w:val="0087494C"/>
    <w:rsid w:val="00876C10"/>
    <w:rsid w:val="008823CD"/>
    <w:rsid w:val="00885945"/>
    <w:rsid w:val="008859BD"/>
    <w:rsid w:val="008902EC"/>
    <w:rsid w:val="00894122"/>
    <w:rsid w:val="008947B5"/>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38D8"/>
    <w:rsid w:val="008C56FF"/>
    <w:rsid w:val="008C7405"/>
    <w:rsid w:val="008D15A0"/>
    <w:rsid w:val="008D270F"/>
    <w:rsid w:val="008D3297"/>
    <w:rsid w:val="008D3D21"/>
    <w:rsid w:val="008D625B"/>
    <w:rsid w:val="008D6640"/>
    <w:rsid w:val="008D6CA4"/>
    <w:rsid w:val="008D74BA"/>
    <w:rsid w:val="008E1C45"/>
    <w:rsid w:val="008E2C5C"/>
    <w:rsid w:val="008E3183"/>
    <w:rsid w:val="008E514D"/>
    <w:rsid w:val="008E57A4"/>
    <w:rsid w:val="008E5DAB"/>
    <w:rsid w:val="008E6A8F"/>
    <w:rsid w:val="008E7C40"/>
    <w:rsid w:val="008F2379"/>
    <w:rsid w:val="008F3F52"/>
    <w:rsid w:val="008F56A8"/>
    <w:rsid w:val="008F7A2E"/>
    <w:rsid w:val="00903662"/>
    <w:rsid w:val="00904D38"/>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5AB1"/>
    <w:rsid w:val="00967790"/>
    <w:rsid w:val="00967888"/>
    <w:rsid w:val="00967928"/>
    <w:rsid w:val="00967B8A"/>
    <w:rsid w:val="009714AD"/>
    <w:rsid w:val="009716A9"/>
    <w:rsid w:val="00974AE8"/>
    <w:rsid w:val="00974F14"/>
    <w:rsid w:val="009757F4"/>
    <w:rsid w:val="00976962"/>
    <w:rsid w:val="00976B5C"/>
    <w:rsid w:val="0097776E"/>
    <w:rsid w:val="0097794D"/>
    <w:rsid w:val="00980450"/>
    <w:rsid w:val="0098085C"/>
    <w:rsid w:val="00984CA2"/>
    <w:rsid w:val="0098505F"/>
    <w:rsid w:val="00985081"/>
    <w:rsid w:val="009858FE"/>
    <w:rsid w:val="00986511"/>
    <w:rsid w:val="0099139F"/>
    <w:rsid w:val="00992190"/>
    <w:rsid w:val="009925CA"/>
    <w:rsid w:val="00992E93"/>
    <w:rsid w:val="00994007"/>
    <w:rsid w:val="009944BA"/>
    <w:rsid w:val="009969D1"/>
    <w:rsid w:val="00996E8B"/>
    <w:rsid w:val="009A0ACF"/>
    <w:rsid w:val="009A1AEE"/>
    <w:rsid w:val="009A2258"/>
    <w:rsid w:val="009A2621"/>
    <w:rsid w:val="009A2860"/>
    <w:rsid w:val="009A43E8"/>
    <w:rsid w:val="009A69CF"/>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7E85"/>
    <w:rsid w:val="009D2445"/>
    <w:rsid w:val="009D2A48"/>
    <w:rsid w:val="009D33ED"/>
    <w:rsid w:val="009D474E"/>
    <w:rsid w:val="009D68E1"/>
    <w:rsid w:val="009D6BC2"/>
    <w:rsid w:val="009E0F65"/>
    <w:rsid w:val="009E494C"/>
    <w:rsid w:val="009E65CE"/>
    <w:rsid w:val="009E7024"/>
    <w:rsid w:val="009E73F3"/>
    <w:rsid w:val="009F069F"/>
    <w:rsid w:val="009F0B86"/>
    <w:rsid w:val="009F6736"/>
    <w:rsid w:val="009F6921"/>
    <w:rsid w:val="009F73A5"/>
    <w:rsid w:val="009F7D5B"/>
    <w:rsid w:val="00A001B9"/>
    <w:rsid w:val="00A02AAC"/>
    <w:rsid w:val="00A03BBB"/>
    <w:rsid w:val="00A03CF3"/>
    <w:rsid w:val="00A06192"/>
    <w:rsid w:val="00A131B7"/>
    <w:rsid w:val="00A156CD"/>
    <w:rsid w:val="00A157DE"/>
    <w:rsid w:val="00A21335"/>
    <w:rsid w:val="00A23302"/>
    <w:rsid w:val="00A235D0"/>
    <w:rsid w:val="00A23E32"/>
    <w:rsid w:val="00A23F70"/>
    <w:rsid w:val="00A2452D"/>
    <w:rsid w:val="00A2494E"/>
    <w:rsid w:val="00A25502"/>
    <w:rsid w:val="00A2626E"/>
    <w:rsid w:val="00A27E78"/>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606E6"/>
    <w:rsid w:val="00A6213E"/>
    <w:rsid w:val="00A636CB"/>
    <w:rsid w:val="00A65374"/>
    <w:rsid w:val="00A70DA8"/>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5C1E"/>
    <w:rsid w:val="00AE6122"/>
    <w:rsid w:val="00AE622A"/>
    <w:rsid w:val="00AF05AC"/>
    <w:rsid w:val="00AF0A7A"/>
    <w:rsid w:val="00AF0BDE"/>
    <w:rsid w:val="00AF0EB5"/>
    <w:rsid w:val="00AF22BD"/>
    <w:rsid w:val="00AF41EE"/>
    <w:rsid w:val="00AF4ACB"/>
    <w:rsid w:val="00AF5D2E"/>
    <w:rsid w:val="00AF615B"/>
    <w:rsid w:val="00AF6CBC"/>
    <w:rsid w:val="00B01D96"/>
    <w:rsid w:val="00B051BB"/>
    <w:rsid w:val="00B05A6F"/>
    <w:rsid w:val="00B064C1"/>
    <w:rsid w:val="00B10B9F"/>
    <w:rsid w:val="00B116AB"/>
    <w:rsid w:val="00B13CD6"/>
    <w:rsid w:val="00B16BAC"/>
    <w:rsid w:val="00B170CF"/>
    <w:rsid w:val="00B17438"/>
    <w:rsid w:val="00B17950"/>
    <w:rsid w:val="00B17DCF"/>
    <w:rsid w:val="00B21300"/>
    <w:rsid w:val="00B24BE4"/>
    <w:rsid w:val="00B251F7"/>
    <w:rsid w:val="00B26489"/>
    <w:rsid w:val="00B26539"/>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4FC"/>
    <w:rsid w:val="00B7033B"/>
    <w:rsid w:val="00B70593"/>
    <w:rsid w:val="00B70E5E"/>
    <w:rsid w:val="00B721EE"/>
    <w:rsid w:val="00B72861"/>
    <w:rsid w:val="00B73CDF"/>
    <w:rsid w:val="00B7454B"/>
    <w:rsid w:val="00B778F3"/>
    <w:rsid w:val="00B80DB4"/>
    <w:rsid w:val="00B82B0A"/>
    <w:rsid w:val="00B82E8A"/>
    <w:rsid w:val="00B86943"/>
    <w:rsid w:val="00B8698D"/>
    <w:rsid w:val="00B9282B"/>
    <w:rsid w:val="00B92B4E"/>
    <w:rsid w:val="00B9384C"/>
    <w:rsid w:val="00B9427B"/>
    <w:rsid w:val="00B94962"/>
    <w:rsid w:val="00B95270"/>
    <w:rsid w:val="00B96545"/>
    <w:rsid w:val="00B9702B"/>
    <w:rsid w:val="00B974D2"/>
    <w:rsid w:val="00B97512"/>
    <w:rsid w:val="00B9770A"/>
    <w:rsid w:val="00BA040C"/>
    <w:rsid w:val="00BA0756"/>
    <w:rsid w:val="00BA15BA"/>
    <w:rsid w:val="00BA1D2A"/>
    <w:rsid w:val="00BA3F09"/>
    <w:rsid w:val="00BA662B"/>
    <w:rsid w:val="00BA716E"/>
    <w:rsid w:val="00BA7A9D"/>
    <w:rsid w:val="00BB0511"/>
    <w:rsid w:val="00BB0CD7"/>
    <w:rsid w:val="00BB25A9"/>
    <w:rsid w:val="00BB4604"/>
    <w:rsid w:val="00BB47FC"/>
    <w:rsid w:val="00BC0316"/>
    <w:rsid w:val="00BC0F18"/>
    <w:rsid w:val="00BC228A"/>
    <w:rsid w:val="00BC47FE"/>
    <w:rsid w:val="00BC4D6F"/>
    <w:rsid w:val="00BC5765"/>
    <w:rsid w:val="00BC59B8"/>
    <w:rsid w:val="00BC638E"/>
    <w:rsid w:val="00BC68D8"/>
    <w:rsid w:val="00BC6D8D"/>
    <w:rsid w:val="00BC6DE8"/>
    <w:rsid w:val="00BD0148"/>
    <w:rsid w:val="00BD514F"/>
    <w:rsid w:val="00BD5426"/>
    <w:rsid w:val="00BE09F0"/>
    <w:rsid w:val="00BE0DBB"/>
    <w:rsid w:val="00BE29AD"/>
    <w:rsid w:val="00BE398C"/>
    <w:rsid w:val="00BE5291"/>
    <w:rsid w:val="00BE6CD3"/>
    <w:rsid w:val="00BE70D7"/>
    <w:rsid w:val="00BE7E96"/>
    <w:rsid w:val="00BF36BC"/>
    <w:rsid w:val="00BF3A66"/>
    <w:rsid w:val="00BF4602"/>
    <w:rsid w:val="00BF7C2F"/>
    <w:rsid w:val="00BF7E2F"/>
    <w:rsid w:val="00C030C0"/>
    <w:rsid w:val="00C04015"/>
    <w:rsid w:val="00C0613D"/>
    <w:rsid w:val="00C07763"/>
    <w:rsid w:val="00C10A74"/>
    <w:rsid w:val="00C110EC"/>
    <w:rsid w:val="00C119E4"/>
    <w:rsid w:val="00C1350C"/>
    <w:rsid w:val="00C233A8"/>
    <w:rsid w:val="00C24435"/>
    <w:rsid w:val="00C24558"/>
    <w:rsid w:val="00C248E8"/>
    <w:rsid w:val="00C24B28"/>
    <w:rsid w:val="00C25861"/>
    <w:rsid w:val="00C33153"/>
    <w:rsid w:val="00C33DBD"/>
    <w:rsid w:val="00C34F84"/>
    <w:rsid w:val="00C3517F"/>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645AF"/>
    <w:rsid w:val="00C65005"/>
    <w:rsid w:val="00C6586F"/>
    <w:rsid w:val="00C7050F"/>
    <w:rsid w:val="00C7243E"/>
    <w:rsid w:val="00C771BE"/>
    <w:rsid w:val="00C7767B"/>
    <w:rsid w:val="00C77717"/>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5541"/>
    <w:rsid w:val="00CA78DD"/>
    <w:rsid w:val="00CA7E14"/>
    <w:rsid w:val="00CB211B"/>
    <w:rsid w:val="00CB3C88"/>
    <w:rsid w:val="00CB5D1D"/>
    <w:rsid w:val="00CC15AB"/>
    <w:rsid w:val="00CC2712"/>
    <w:rsid w:val="00CC35D7"/>
    <w:rsid w:val="00CC3BEF"/>
    <w:rsid w:val="00CC4FDE"/>
    <w:rsid w:val="00CC5360"/>
    <w:rsid w:val="00CC7F0A"/>
    <w:rsid w:val="00CD0490"/>
    <w:rsid w:val="00CD0F11"/>
    <w:rsid w:val="00CD2E19"/>
    <w:rsid w:val="00CD315E"/>
    <w:rsid w:val="00CD573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6ED9"/>
    <w:rsid w:val="00CF7A31"/>
    <w:rsid w:val="00D0103C"/>
    <w:rsid w:val="00D01707"/>
    <w:rsid w:val="00D01F6E"/>
    <w:rsid w:val="00D021B8"/>
    <w:rsid w:val="00D03EDF"/>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B1D"/>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6CD0"/>
    <w:rsid w:val="00D6032E"/>
    <w:rsid w:val="00D61CB9"/>
    <w:rsid w:val="00D64B9C"/>
    <w:rsid w:val="00D65636"/>
    <w:rsid w:val="00D66866"/>
    <w:rsid w:val="00D67AD9"/>
    <w:rsid w:val="00D67CBF"/>
    <w:rsid w:val="00D764A7"/>
    <w:rsid w:val="00D76516"/>
    <w:rsid w:val="00D8016C"/>
    <w:rsid w:val="00D82EF8"/>
    <w:rsid w:val="00D83CD0"/>
    <w:rsid w:val="00D84DFA"/>
    <w:rsid w:val="00D85788"/>
    <w:rsid w:val="00D869E0"/>
    <w:rsid w:val="00D86EB6"/>
    <w:rsid w:val="00D86F49"/>
    <w:rsid w:val="00D871B0"/>
    <w:rsid w:val="00D87793"/>
    <w:rsid w:val="00D93319"/>
    <w:rsid w:val="00DA129B"/>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3FC6"/>
    <w:rsid w:val="00E23FF4"/>
    <w:rsid w:val="00E24F48"/>
    <w:rsid w:val="00E25968"/>
    <w:rsid w:val="00E2667C"/>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72D4"/>
    <w:rsid w:val="00E57A9E"/>
    <w:rsid w:val="00E6023B"/>
    <w:rsid w:val="00E607A9"/>
    <w:rsid w:val="00E61662"/>
    <w:rsid w:val="00E61AC9"/>
    <w:rsid w:val="00E63AFD"/>
    <w:rsid w:val="00E64F18"/>
    <w:rsid w:val="00E7058B"/>
    <w:rsid w:val="00E71EB8"/>
    <w:rsid w:val="00E74A33"/>
    <w:rsid w:val="00E7627A"/>
    <w:rsid w:val="00E80E7B"/>
    <w:rsid w:val="00E8204B"/>
    <w:rsid w:val="00E8296B"/>
    <w:rsid w:val="00E87850"/>
    <w:rsid w:val="00E917DC"/>
    <w:rsid w:val="00E9283F"/>
    <w:rsid w:val="00E95466"/>
    <w:rsid w:val="00E95C78"/>
    <w:rsid w:val="00EA2079"/>
    <w:rsid w:val="00EA351A"/>
    <w:rsid w:val="00EB0643"/>
    <w:rsid w:val="00EB1513"/>
    <w:rsid w:val="00EB3475"/>
    <w:rsid w:val="00EB56B1"/>
    <w:rsid w:val="00EB64E9"/>
    <w:rsid w:val="00EC07D0"/>
    <w:rsid w:val="00EC1726"/>
    <w:rsid w:val="00EC1FDE"/>
    <w:rsid w:val="00EC21AC"/>
    <w:rsid w:val="00EC2E3A"/>
    <w:rsid w:val="00EC3457"/>
    <w:rsid w:val="00EC3658"/>
    <w:rsid w:val="00EC36CF"/>
    <w:rsid w:val="00EC6E78"/>
    <w:rsid w:val="00ED0FA2"/>
    <w:rsid w:val="00ED3C34"/>
    <w:rsid w:val="00ED455B"/>
    <w:rsid w:val="00ED5549"/>
    <w:rsid w:val="00ED5BCD"/>
    <w:rsid w:val="00ED5F25"/>
    <w:rsid w:val="00ED6555"/>
    <w:rsid w:val="00EE101B"/>
    <w:rsid w:val="00EE3DE9"/>
    <w:rsid w:val="00EE494C"/>
    <w:rsid w:val="00EE588E"/>
    <w:rsid w:val="00EE7F49"/>
    <w:rsid w:val="00EF2D6C"/>
    <w:rsid w:val="00EF489E"/>
    <w:rsid w:val="00EF57AB"/>
    <w:rsid w:val="00F03DA2"/>
    <w:rsid w:val="00F04115"/>
    <w:rsid w:val="00F058F6"/>
    <w:rsid w:val="00F05FB2"/>
    <w:rsid w:val="00F06680"/>
    <w:rsid w:val="00F0748E"/>
    <w:rsid w:val="00F07FA1"/>
    <w:rsid w:val="00F11786"/>
    <w:rsid w:val="00F1197C"/>
    <w:rsid w:val="00F15014"/>
    <w:rsid w:val="00F17B3F"/>
    <w:rsid w:val="00F270DB"/>
    <w:rsid w:val="00F3090E"/>
    <w:rsid w:val="00F31B22"/>
    <w:rsid w:val="00F31C32"/>
    <w:rsid w:val="00F32BEC"/>
    <w:rsid w:val="00F33407"/>
    <w:rsid w:val="00F33727"/>
    <w:rsid w:val="00F35642"/>
    <w:rsid w:val="00F36371"/>
    <w:rsid w:val="00F3755B"/>
    <w:rsid w:val="00F37B46"/>
    <w:rsid w:val="00F42676"/>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7016B"/>
    <w:rsid w:val="00F70347"/>
    <w:rsid w:val="00F71701"/>
    <w:rsid w:val="00F71835"/>
    <w:rsid w:val="00F72E97"/>
    <w:rsid w:val="00F73317"/>
    <w:rsid w:val="00F74ABC"/>
    <w:rsid w:val="00F74C23"/>
    <w:rsid w:val="00F75119"/>
    <w:rsid w:val="00F76F29"/>
    <w:rsid w:val="00F77CCE"/>
    <w:rsid w:val="00F810C1"/>
    <w:rsid w:val="00F8198B"/>
    <w:rsid w:val="00F85EFB"/>
    <w:rsid w:val="00F86B80"/>
    <w:rsid w:val="00F90045"/>
    <w:rsid w:val="00F9209E"/>
    <w:rsid w:val="00F93875"/>
    <w:rsid w:val="00F95A47"/>
    <w:rsid w:val="00F96272"/>
    <w:rsid w:val="00F97B10"/>
    <w:rsid w:val="00FA02E4"/>
    <w:rsid w:val="00FA1DBE"/>
    <w:rsid w:val="00FA394F"/>
    <w:rsid w:val="00FA6455"/>
    <w:rsid w:val="00FB13A8"/>
    <w:rsid w:val="00FB26B1"/>
    <w:rsid w:val="00FB2EC2"/>
    <w:rsid w:val="00FB50D2"/>
    <w:rsid w:val="00FB5BB1"/>
    <w:rsid w:val="00FB6446"/>
    <w:rsid w:val="00FB7BB6"/>
    <w:rsid w:val="00FC0021"/>
    <w:rsid w:val="00FC5A32"/>
    <w:rsid w:val="00FD0859"/>
    <w:rsid w:val="00FD3AFB"/>
    <w:rsid w:val="00FD44EA"/>
    <w:rsid w:val="00FD61C1"/>
    <w:rsid w:val="00FE067C"/>
    <w:rsid w:val="00FE0B9B"/>
    <w:rsid w:val="00FE2BA3"/>
    <w:rsid w:val="00FE399F"/>
    <w:rsid w:val="00FE4DC9"/>
    <w:rsid w:val="00FE711F"/>
    <w:rsid w:val="00FE7A81"/>
    <w:rsid w:val="00FE7C8E"/>
    <w:rsid w:val="00FF3822"/>
    <w:rsid w:val="00FF5C36"/>
    <w:rsid w:val="00FF67D5"/>
    <w:rsid w:val="00FF6C8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6BC015"/>
  <w15:docId w15:val="{201288D5-A56D-4D86-9B2A-4C7D13D5A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0557"/>
    <w:pPr>
      <w:spacing w:after="0" w:line="360" w:lineRule="auto"/>
      <w:ind w:firstLine="1134"/>
      <w:jc w:val="both"/>
      <w:outlineLvl w:val="0"/>
    </w:pPr>
    <w:rPr>
      <w:rFonts w:ascii="Times New Roman" w:hAnsi="Times New Roman"/>
      <w:sz w:val="24"/>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heme="majorEastAsia" w:cstheme="majorBidi"/>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heme="majorEastAsia" w:cstheme="majorBidi"/>
      <w:caps/>
      <w:szCs w:val="26"/>
    </w:rPr>
  </w:style>
  <w:style w:type="paragraph" w:styleId="Ttulo3">
    <w:name w:val="heading 3"/>
    <w:basedOn w:val="Normal"/>
    <w:next w:val="Normal"/>
    <w:link w:val="Ttulo3Char"/>
    <w:uiPriority w:val="9"/>
    <w:unhideWhenUsed/>
    <w:qFormat/>
    <w:rsid w:val="00717CFA"/>
    <w:pPr>
      <w:keepNext/>
      <w:keepLines/>
      <w:numPr>
        <w:ilvl w:val="2"/>
        <w:numId w:val="4"/>
      </w:numPr>
      <w:jc w:val="left"/>
      <w:outlineLvl w:val="2"/>
    </w:pPr>
    <w:rPr>
      <w:rFonts w:eastAsiaTheme="majorEastAsia" w:cstheme="majorBidi"/>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heme="majorEastAsia" w:cstheme="majorBidi"/>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36371"/>
    <w:rPr>
      <w:rFonts w:ascii="Times New Roman" w:eastAsiaTheme="majorEastAsia" w:hAnsi="Times New Roman" w:cstheme="majorBidi"/>
      <w:b/>
      <w:caps/>
      <w:sz w:val="24"/>
      <w:szCs w:val="32"/>
    </w:rPr>
  </w:style>
  <w:style w:type="character" w:customStyle="1" w:styleId="Ttulo2Char">
    <w:name w:val="Título 2 Char"/>
    <w:basedOn w:val="Fontepargpadro"/>
    <w:link w:val="Ttulo2"/>
    <w:uiPriority w:val="9"/>
    <w:rsid w:val="00020A75"/>
    <w:rPr>
      <w:rFonts w:ascii="Times New Roman" w:eastAsiaTheme="majorEastAsia" w:hAnsi="Times New Roman" w:cstheme="majorBidi"/>
      <w:caps/>
      <w:sz w:val="24"/>
      <w:szCs w:val="26"/>
    </w:rPr>
  </w:style>
  <w:style w:type="character" w:customStyle="1" w:styleId="Ttulo3Char">
    <w:name w:val="Título 3 Char"/>
    <w:basedOn w:val="Fontepargpadro"/>
    <w:link w:val="Ttulo3"/>
    <w:uiPriority w:val="9"/>
    <w:rsid w:val="00717CFA"/>
    <w:rPr>
      <w:rFonts w:ascii="Times New Roman" w:eastAsiaTheme="majorEastAsia" w:hAnsi="Times New Roman" w:cstheme="majorBidi"/>
      <w:b/>
      <w:sz w:val="24"/>
      <w:szCs w:val="24"/>
    </w:rPr>
  </w:style>
  <w:style w:type="character" w:customStyle="1" w:styleId="Ttulo4Char">
    <w:name w:val="Título 4 Char"/>
    <w:basedOn w:val="Fontepargpadro"/>
    <w:link w:val="Ttulo4"/>
    <w:uiPriority w:val="9"/>
    <w:rsid w:val="00F36371"/>
    <w:rPr>
      <w:rFonts w:ascii="Times New Roman" w:hAnsi="Times New Roman"/>
      <w:iCs/>
      <w:sz w:val="24"/>
    </w:rPr>
  </w:style>
  <w:style w:type="character" w:customStyle="1" w:styleId="Ttulo5Char">
    <w:name w:val="Título 5 Char"/>
    <w:basedOn w:val="Fontepargpadro"/>
    <w:link w:val="Ttulo5"/>
    <w:uiPriority w:val="9"/>
    <w:rsid w:val="00211402"/>
    <w:rPr>
      <w:rFonts w:ascii="Times New Roman" w:eastAsiaTheme="majorEastAsia" w:hAnsi="Times New Roman" w:cstheme="majorBidi"/>
      <w:b/>
      <w:i/>
      <w:sz w:val="24"/>
      <w:u w:val="single"/>
    </w:rPr>
  </w:style>
  <w:style w:type="character" w:customStyle="1" w:styleId="Ttulo6Char">
    <w:name w:val="Título 6 Char"/>
    <w:basedOn w:val="Fontepargpadro"/>
    <w:link w:val="Ttulo6"/>
    <w:uiPriority w:val="9"/>
    <w:semiHidden/>
    <w:rsid w:val="00DF0F36"/>
    <w:rPr>
      <w:rFonts w:asciiTheme="majorHAnsi" w:eastAsiaTheme="majorEastAsia" w:hAnsiTheme="majorHAnsi" w:cstheme="majorBidi"/>
      <w:color w:val="1F3763" w:themeColor="accent1" w:themeShade="7F"/>
      <w:sz w:val="24"/>
    </w:rPr>
  </w:style>
  <w:style w:type="character" w:customStyle="1" w:styleId="Ttulo7Char">
    <w:name w:val="Título 7 Char"/>
    <w:basedOn w:val="Fontepargpadro"/>
    <w:link w:val="Ttulo7"/>
    <w:uiPriority w:val="9"/>
    <w:semiHidden/>
    <w:rsid w:val="00DF0F36"/>
    <w:rPr>
      <w:rFonts w:asciiTheme="majorHAnsi" w:eastAsiaTheme="majorEastAsia" w:hAnsiTheme="majorHAnsi" w:cstheme="majorBidi"/>
      <w:i/>
      <w:iCs/>
      <w:color w:val="1F3763" w:themeColor="accent1" w:themeShade="7F"/>
      <w:sz w:val="24"/>
    </w:rPr>
  </w:style>
  <w:style w:type="character" w:customStyle="1" w:styleId="Ttulo8Char">
    <w:name w:val="Título 8 Char"/>
    <w:basedOn w:val="Fontepargpadro"/>
    <w:link w:val="Ttulo8"/>
    <w:uiPriority w:val="9"/>
    <w:semiHidden/>
    <w:rsid w:val="00DF0F36"/>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DF0F36"/>
    <w:rPr>
      <w:rFonts w:asciiTheme="majorHAnsi" w:eastAsiaTheme="majorEastAsia" w:hAnsiTheme="majorHAnsi" w:cstheme="majorBidi"/>
      <w:i/>
      <w:iCs/>
      <w:color w:val="272727" w:themeColor="text1" w:themeTint="D8"/>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basedOn w:val="Fontepargpadro"/>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basedOn w:val="TextodecomentrioChar"/>
    <w:link w:val="Assuntodocomentrio"/>
    <w:uiPriority w:val="99"/>
    <w:semiHidden/>
    <w:rsid w:val="00AB00B5"/>
    <w:rPr>
      <w:rFonts w:ascii="Times New Roman" w:hAnsi="Times New Roman"/>
      <w:b/>
      <w:bCs/>
      <w:sz w:val="20"/>
      <w:szCs w:val="20"/>
    </w:rPr>
  </w:style>
  <w:style w:type="character" w:styleId="Hyperlink">
    <w:name w:val="Hyperlink"/>
    <w:basedOn w:val="Fontepargpadro"/>
    <w:uiPriority w:val="99"/>
    <w:unhideWhenUsed/>
    <w:rsid w:val="0034712B"/>
    <w:rPr>
      <w:color w:val="0563C1" w:themeColor="hyperlink"/>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basedOn w:val="Fontepargpadro"/>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basedOn w:val="Fontepargpadro"/>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9A43E8"/>
    <w:rPr>
      <w:rFonts w:asciiTheme="majorHAnsi" w:eastAsiaTheme="majorEastAsia" w:hAnsiTheme="majorHAnsi" w:cstheme="majorBidi"/>
      <w:spacing w:val="-10"/>
      <w:kern w:val="28"/>
      <w:sz w:val="56"/>
      <w:szCs w:val="56"/>
    </w:rPr>
  </w:style>
  <w:style w:type="paragraph" w:customStyle="1" w:styleId="Titulonivel4">
    <w:name w:val="Titulo nivel4"/>
    <w:basedOn w:val="Ttulo4"/>
    <w:qFormat/>
    <w:rsid w:val="005873D5"/>
    <w:pPr>
      <w:numPr>
        <w:numId w:val="12"/>
      </w:numPr>
    </w:pPr>
    <w:rPr>
      <w:rFonts w:eastAsiaTheme="majorEastAsia" w:cstheme="majorBidi"/>
      <w:color w:val="000000"/>
    </w:rPr>
  </w:style>
  <w:style w:type="table" w:styleId="Tabelacomgrade">
    <w:name w:val="Table Grid"/>
    <w:basedOn w:val="Tabelanormal"/>
    <w:uiPriority w:val="39"/>
    <w:rsid w:val="004B10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Theme="majorHAnsi" w:hAnsiTheme="majorHAnsi"/>
      <w:b w:val="0"/>
      <w:caps w:val="0"/>
      <w:color w:val="2F5496" w:themeColor="accent1" w:themeShade="BF"/>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Theme="minorHAnsi" w:hAnsiTheme="minorHAnsi"/>
      <w:sz w:val="18"/>
      <w:szCs w:val="18"/>
    </w:rPr>
  </w:style>
  <w:style w:type="paragraph" w:styleId="Sumrio7">
    <w:name w:val="toc 7"/>
    <w:basedOn w:val="Normal"/>
    <w:next w:val="Normal"/>
    <w:autoRedefine/>
    <w:uiPriority w:val="39"/>
    <w:unhideWhenUsed/>
    <w:rsid w:val="006C2A6B"/>
    <w:pPr>
      <w:ind w:left="1440"/>
      <w:jc w:val="left"/>
    </w:pPr>
    <w:rPr>
      <w:rFonts w:asciiTheme="minorHAnsi" w:hAnsiTheme="minorHAnsi"/>
      <w:sz w:val="18"/>
      <w:szCs w:val="18"/>
    </w:rPr>
  </w:style>
  <w:style w:type="paragraph" w:styleId="Sumrio8">
    <w:name w:val="toc 8"/>
    <w:basedOn w:val="Normal"/>
    <w:next w:val="Normal"/>
    <w:autoRedefine/>
    <w:uiPriority w:val="39"/>
    <w:unhideWhenUsed/>
    <w:rsid w:val="006C2A6B"/>
    <w:pPr>
      <w:ind w:left="1680"/>
      <w:jc w:val="left"/>
    </w:pPr>
    <w:rPr>
      <w:rFonts w:asciiTheme="minorHAnsi" w:hAnsiTheme="minorHAnsi"/>
      <w:sz w:val="18"/>
      <w:szCs w:val="18"/>
    </w:rPr>
  </w:style>
  <w:style w:type="paragraph" w:styleId="Sumrio9">
    <w:name w:val="toc 9"/>
    <w:basedOn w:val="Normal"/>
    <w:next w:val="Normal"/>
    <w:autoRedefine/>
    <w:uiPriority w:val="39"/>
    <w:unhideWhenUsed/>
    <w:rsid w:val="006C2A6B"/>
    <w:pPr>
      <w:ind w:left="1920"/>
      <w:jc w:val="left"/>
    </w:pPr>
    <w:rPr>
      <w:rFonts w:asciiTheme="minorHAnsi" w:hAnsiTheme="minorHAnsi"/>
      <w:sz w:val="18"/>
      <w:szCs w:val="18"/>
    </w:rPr>
  </w:style>
  <w:style w:type="character" w:customStyle="1" w:styleId="MenoPendente1">
    <w:name w:val="Menção Pendente1"/>
    <w:basedOn w:val="Fontepargpadro"/>
    <w:uiPriority w:val="99"/>
    <w:semiHidden/>
    <w:unhideWhenUsed/>
    <w:rsid w:val="006C2A6B"/>
    <w:rPr>
      <w:color w:val="605E5C"/>
      <w:shd w:val="clear" w:color="auto" w:fill="E1DFDD"/>
    </w:rPr>
  </w:style>
  <w:style w:type="character" w:styleId="nfase">
    <w:name w:val="Emphasis"/>
    <w:basedOn w:val="Fontepargpadro"/>
    <w:uiPriority w:val="20"/>
    <w:qFormat/>
    <w:rsid w:val="003538E1"/>
    <w:rPr>
      <w:i/>
      <w:iCs/>
    </w:rPr>
  </w:style>
  <w:style w:type="character" w:styleId="MenoPendente">
    <w:name w:val="Unresolved Mention"/>
    <w:basedOn w:val="Fontepargpadro"/>
    <w:uiPriority w:val="99"/>
    <w:semiHidden/>
    <w:unhideWhenUsed/>
    <w:rsid w:val="005B5E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microsoft.com/office/2007/relationships/hdphoto" Target="media/hdphoto1.wdp"/><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eader" Target="header2.xml"/><Relationship Id="rId50" Type="http://schemas.openxmlformats.org/officeDocument/2006/relationships/image" Target="media/image30.png"/><Relationship Id="rId55"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microsoft.com/office/2007/relationships/hdphoto" Target="media/hdphoto3.wdp"/><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microsoft.com/office/2007/relationships/hdphoto" Target="media/hdphoto9.wdp"/><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6.png"/><Relationship Id="rId31" Type="http://schemas.microsoft.com/office/2007/relationships/hdphoto" Target="media/hdphoto4.wdp"/><Relationship Id="rId44" Type="http://schemas.openxmlformats.org/officeDocument/2006/relationships/image" Target="media/image27.png"/><Relationship Id="rId52" Type="http://schemas.openxmlformats.org/officeDocument/2006/relationships/image" Target="media/image3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theme" Target="theme/theme1.xml"/><Relationship Id="rId8" Type="http://schemas.openxmlformats.org/officeDocument/2006/relationships/comments" Target="comments.xml"/><Relationship Id="rId51" Type="http://schemas.microsoft.com/office/2007/relationships/hdphoto" Target="media/hdphoto8.wdp"/><Relationship Id="rId3" Type="http://schemas.openxmlformats.org/officeDocument/2006/relationships/styles" Target="styles.xml"/><Relationship Id="rId12" Type="http://schemas.openxmlformats.org/officeDocument/2006/relationships/hyperlink" Target="http://www.joininit.com.br/" TargetMode="External"/><Relationship Id="rId17" Type="http://schemas.openxmlformats.org/officeDocument/2006/relationships/image" Target="media/image5.png"/><Relationship Id="rId25" Type="http://schemas.microsoft.com/office/2007/relationships/hdphoto" Target="media/hdphoto2.wdp"/><Relationship Id="rId33" Type="http://schemas.microsoft.com/office/2007/relationships/hdphoto" Target="media/hdphoto5.wdp"/><Relationship Id="rId38" Type="http://schemas.openxmlformats.org/officeDocument/2006/relationships/image" Target="media/image21.png"/><Relationship Id="rId46" Type="http://schemas.microsoft.com/office/2007/relationships/hdphoto" Target="media/hdphoto6.wdp"/><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9.png"/><Relationship Id="rId49" Type="http://schemas.microsoft.com/office/2007/relationships/hdphoto" Target="media/hdphoto7.wdp"/></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22148375-E3C4-4924-BA1F-808AF06643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TotalTime>
  <Pages>54</Pages>
  <Words>13933</Words>
  <Characters>75243</Characters>
  <Application>Microsoft Office Word</Application>
  <DocSecurity>0</DocSecurity>
  <Lines>627</Lines>
  <Paragraphs>177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5</cp:revision>
  <dcterms:created xsi:type="dcterms:W3CDTF">2018-11-05T19:36:00Z</dcterms:created>
  <dcterms:modified xsi:type="dcterms:W3CDTF">2018-11-06T00:01:00Z</dcterms:modified>
</cp:coreProperties>
</file>