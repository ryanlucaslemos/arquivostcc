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commentRangeStart w:id="0"/>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commentRangeEnd w:id="0"/>
      <w:r w:rsidR="00BD6D85">
        <w:rPr>
          <w:rStyle w:val="Refdecomentrio"/>
          <w:rFonts w:eastAsia="Calibri"/>
          <w:lang w:val="pt-BR" w:eastAsia="en-US" w:bidi="ar-SA"/>
        </w:rPr>
        <w:commentReference w:id="0"/>
      </w:r>
    </w:p>
    <w:p w14:paraId="79C29ADC" w14:textId="77777777" w:rsidR="00541D85" w:rsidRPr="00A23F70" w:rsidRDefault="00541D85" w:rsidP="00541D85">
      <w:pPr>
        <w:ind w:firstLine="0"/>
        <w:rPr>
          <w:ins w:id="1" w:author="Ryan Lemos" w:date="2019-11-25T20:30:00Z"/>
          <w:sz w:val="32"/>
          <w:szCs w:val="32"/>
        </w:rPr>
      </w:pPr>
    </w:p>
    <w:p w14:paraId="39BBF630" w14:textId="77777777" w:rsidR="00541D85" w:rsidRPr="00A23F70" w:rsidRDefault="00541D85" w:rsidP="00541D85">
      <w:pPr>
        <w:ind w:firstLine="0"/>
        <w:rPr>
          <w:ins w:id="2" w:author="Ryan Lemos" w:date="2019-11-25T20:30:00Z"/>
          <w:sz w:val="32"/>
          <w:szCs w:val="32"/>
        </w:rPr>
      </w:pPr>
    </w:p>
    <w:p w14:paraId="7AE06A79" w14:textId="77777777" w:rsidR="00541D85" w:rsidRPr="00A23F70" w:rsidRDefault="00541D85" w:rsidP="00541D85">
      <w:pPr>
        <w:ind w:firstLine="0"/>
        <w:rPr>
          <w:ins w:id="3" w:author="Ryan Lemos" w:date="2019-11-25T20:30:00Z"/>
          <w:sz w:val="32"/>
          <w:szCs w:val="32"/>
        </w:rPr>
      </w:pPr>
    </w:p>
    <w:p w14:paraId="0E619866" w14:textId="77777777" w:rsidR="00541D85" w:rsidRPr="00A23F70" w:rsidRDefault="00541D85" w:rsidP="00541D85">
      <w:pPr>
        <w:ind w:firstLine="0"/>
        <w:rPr>
          <w:ins w:id="4" w:author="Ryan Lemos" w:date="2019-11-25T20:30:00Z"/>
          <w:sz w:val="32"/>
          <w:szCs w:val="32"/>
        </w:rPr>
      </w:pPr>
    </w:p>
    <w:p w14:paraId="51203F05" w14:textId="77777777" w:rsidR="00541D85" w:rsidRPr="00AF615B" w:rsidRDefault="00541D85" w:rsidP="00541D85">
      <w:pPr>
        <w:ind w:firstLine="0"/>
        <w:jc w:val="center"/>
        <w:rPr>
          <w:ins w:id="5" w:author="Ryan Lemos" w:date="2019-11-25T20:30:00Z"/>
          <w:b/>
          <w:sz w:val="28"/>
          <w:szCs w:val="28"/>
        </w:rPr>
      </w:pPr>
      <w:ins w:id="6" w:author="Ryan Lemos" w:date="2019-11-25T20:30:00Z">
        <w:r w:rsidRPr="00AF615B">
          <w:rPr>
            <w:b/>
            <w:sz w:val="28"/>
            <w:szCs w:val="28"/>
          </w:rPr>
          <w:t>Montes Claros/MG</w:t>
        </w:r>
      </w:ins>
    </w:p>
    <w:p w14:paraId="5D1E84F9" w14:textId="201C52CC" w:rsidR="00541D85" w:rsidRDefault="00541D85" w:rsidP="00541D85">
      <w:pPr>
        <w:ind w:firstLine="0"/>
        <w:jc w:val="center"/>
        <w:rPr>
          <w:ins w:id="7" w:author="Ryan Lemos" w:date="2019-11-25T20:30:00Z"/>
          <w:b/>
          <w:sz w:val="28"/>
          <w:szCs w:val="28"/>
        </w:rPr>
      </w:pPr>
      <w:ins w:id="8" w:author="Ryan Lemos" w:date="2019-11-25T20:30:00Z">
        <w:r>
          <w:rPr>
            <w:b/>
            <w:sz w:val="28"/>
            <w:szCs w:val="28"/>
          </w:rPr>
          <w:t>Novembro</w:t>
        </w:r>
        <w:r>
          <w:rPr>
            <w:b/>
            <w:sz w:val="28"/>
            <w:szCs w:val="28"/>
          </w:rPr>
          <w:t xml:space="preserve"> de </w:t>
        </w:r>
        <w:r w:rsidRPr="00AF615B">
          <w:rPr>
            <w:b/>
            <w:sz w:val="28"/>
            <w:szCs w:val="28"/>
          </w:rPr>
          <w:t>201</w:t>
        </w:r>
        <w:r>
          <w:rPr>
            <w:b/>
            <w:sz w:val="28"/>
            <w:szCs w:val="28"/>
          </w:rPr>
          <w:t>9</w:t>
        </w:r>
      </w:ins>
    </w:p>
    <w:p w14:paraId="76E01C58" w14:textId="77777777" w:rsidR="00541D85" w:rsidRDefault="00541D85" w:rsidP="00541D85">
      <w:pPr>
        <w:pStyle w:val="Corpodetexto"/>
        <w:rPr>
          <w:ins w:id="9" w:author="Ryan Lemos" w:date="2019-11-25T20:30:00Z"/>
          <w:b/>
          <w:sz w:val="20"/>
        </w:rPr>
      </w:pPr>
    </w:p>
    <w:p w14:paraId="0EAC5EA6" w14:textId="77777777" w:rsidR="00541D85" w:rsidRDefault="00541D85" w:rsidP="00541D85">
      <w:pPr>
        <w:pStyle w:val="Corpodetexto"/>
        <w:rPr>
          <w:ins w:id="10" w:author="Ryan Lemos" w:date="2019-11-25T20:30:00Z"/>
          <w:b/>
          <w:sz w:val="20"/>
        </w:rPr>
      </w:pPr>
    </w:p>
    <w:p w14:paraId="05B7B164" w14:textId="77777777" w:rsidR="00541D85" w:rsidRDefault="00541D85" w:rsidP="00541D85">
      <w:pPr>
        <w:pStyle w:val="Corpodetexto"/>
        <w:rPr>
          <w:ins w:id="11" w:author="Ryan Lemos" w:date="2019-11-25T20:30:00Z"/>
          <w:b/>
          <w:sz w:val="20"/>
        </w:rPr>
      </w:pPr>
    </w:p>
    <w:p w14:paraId="731D0DCF" w14:textId="77777777" w:rsidR="00541D85" w:rsidRDefault="00541D85" w:rsidP="00541D85">
      <w:pPr>
        <w:pStyle w:val="Corpodetexto"/>
        <w:rPr>
          <w:ins w:id="12" w:author="Ryan Lemos" w:date="2019-11-25T20:30:00Z"/>
          <w:b/>
          <w:sz w:val="20"/>
        </w:rPr>
      </w:pPr>
    </w:p>
    <w:p w14:paraId="3AE7D2DD" w14:textId="1E2546DD" w:rsidR="00541D85" w:rsidDel="00541D85" w:rsidRDefault="00541D85" w:rsidP="00172F7F">
      <w:pPr>
        <w:pStyle w:val="Corpodetexto"/>
        <w:rPr>
          <w:del w:id="13" w:author="Ryan Lemos" w:date="2019-11-25T20:30:00Z"/>
          <w:sz w:val="26"/>
        </w:rPr>
      </w:pPr>
    </w:p>
    <w:p w14:paraId="293A7CA0" w14:textId="171C4921" w:rsidR="00172F7F" w:rsidDel="00541D85" w:rsidRDefault="00172F7F" w:rsidP="00172F7F">
      <w:pPr>
        <w:pStyle w:val="Corpodetexto"/>
        <w:rPr>
          <w:del w:id="14" w:author="Ryan Lemos" w:date="2019-11-25T20:30:00Z"/>
          <w:sz w:val="26"/>
        </w:rPr>
      </w:pPr>
    </w:p>
    <w:p w14:paraId="43CBC810" w14:textId="332E3D59" w:rsidR="00172F7F" w:rsidDel="00541D85" w:rsidRDefault="00172F7F" w:rsidP="00172F7F">
      <w:pPr>
        <w:pStyle w:val="Corpodetexto"/>
        <w:spacing w:before="10"/>
        <w:rPr>
          <w:del w:id="15" w:author="Ryan Lemos" w:date="2019-11-25T20:30:00Z"/>
          <w:sz w:val="23"/>
        </w:rPr>
      </w:pPr>
    </w:p>
    <w:p w14:paraId="7BC6E1A7" w14:textId="7ED48598" w:rsidR="00172F7F" w:rsidDel="00541D85" w:rsidRDefault="00172F7F" w:rsidP="00172F7F">
      <w:pPr>
        <w:ind w:left="3674" w:right="3480" w:firstLine="12"/>
        <w:jc w:val="center"/>
        <w:rPr>
          <w:del w:id="16" w:author="Ryan Lemos" w:date="2019-11-25T20:30:00Z"/>
          <w:b/>
          <w:sz w:val="28"/>
        </w:rPr>
      </w:pPr>
      <w:del w:id="17" w:author="Ryan Lemos" w:date="2019-11-25T20:30:00Z">
        <w:r w:rsidDel="00541D85">
          <w:rPr>
            <w:b/>
            <w:sz w:val="28"/>
          </w:rPr>
          <w:delText xml:space="preserve">Montes Claros/MG </w:delText>
        </w:r>
        <w:r w:rsidR="0097329B" w:rsidDel="00541D85">
          <w:rPr>
            <w:b/>
            <w:sz w:val="28"/>
          </w:rPr>
          <w:delText xml:space="preserve">Novembro </w:delText>
        </w:r>
        <w:r w:rsidDel="00541D85">
          <w:rPr>
            <w:b/>
            <w:sz w:val="28"/>
          </w:rPr>
          <w:delText>de 201</w:delText>
        </w:r>
        <w:r w:rsidR="00990568" w:rsidDel="00541D85">
          <w:rPr>
            <w:b/>
            <w:sz w:val="28"/>
          </w:rPr>
          <w:delText>9</w:delText>
        </w:r>
      </w:del>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11"/>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79A114C1" w:rsidR="00250EDF" w:rsidRDefault="00250EDF" w:rsidP="00172F7F">
      <w:pPr>
        <w:pStyle w:val="Corpodetexto"/>
        <w:spacing w:line="360" w:lineRule="auto"/>
        <w:ind w:left="302" w:right="120" w:firstLine="1132"/>
        <w:jc w:val="both"/>
      </w:pPr>
      <w:r>
        <w:t>Agradeço ao meu tio Luciano Lemos Ferreira, que pagou a minha inscrição e sem ele eu não teria entrado nesse curso. Além disso</w:t>
      </w:r>
      <w:ins w:id="18" w:author="Ryan Lemos" w:date="2019-11-25T20:31:00Z">
        <w:r w:rsidR="00541D85">
          <w:t>,</w:t>
        </w:r>
      </w:ins>
      <w:r>
        <w:t xml:space="preserve">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06920040" w14:textId="77777777" w:rsidR="00E1315D"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p>
    <w:p w14:paraId="76CAF482" w14:textId="43E36B23" w:rsidR="004C1618" w:rsidRDefault="004C1618" w:rsidP="004C1618">
      <w:pPr>
        <w:pStyle w:val="Corpodetexto"/>
        <w:spacing w:line="360" w:lineRule="auto"/>
        <w:ind w:left="302" w:right="120" w:firstLine="1132"/>
        <w:jc w:val="both"/>
      </w:pPr>
      <w:r>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4C8E50AD" w:rsidR="00250EDF" w:rsidRDefault="00250EDF" w:rsidP="00250EDF">
      <w:pPr>
        <w:pStyle w:val="Corpodetexto"/>
        <w:spacing w:line="360" w:lineRule="auto"/>
        <w:ind w:left="302" w:right="120" w:firstLine="1132"/>
        <w:jc w:val="both"/>
      </w:pPr>
      <w:r>
        <w:t>Agradeço também aos meus colegas de curso, pois contribu</w:t>
      </w:r>
      <w:r w:rsidR="00E1315D">
        <w:t>í</w:t>
      </w:r>
      <w:r>
        <w:t>ram nos momentos de estudo, transmitindo conhecimento e viv</w:t>
      </w:r>
      <w:r w:rsidR="00E1315D">
        <w:t>ê</w:t>
      </w:r>
      <w:r>
        <w:t>ncias, tornando o ensino menos mon</w:t>
      </w:r>
      <w:r w:rsidR="00E1315D">
        <w:t>ó</w:t>
      </w:r>
      <w:r>
        <w:t>tono.</w:t>
      </w:r>
    </w:p>
    <w:p w14:paraId="43C4222F" w14:textId="77777777" w:rsidR="00172F7F" w:rsidRPr="00487208" w:rsidRDefault="00172F7F" w:rsidP="00172F7F">
      <w:pPr>
        <w:rPr>
          <w:lang w:val="pt-PT"/>
        </w:rPr>
        <w:sectPr w:rsidR="00172F7F" w:rsidRPr="00487208">
          <w:headerReference w:type="default" r:id="rId12"/>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1759A502"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E1315D">
        <w:t xml:space="preserve">BACICH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3"/>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3DF72166" w:rsidR="00172F7F" w:rsidRPr="00033C37" w:rsidRDefault="00966276" w:rsidP="00B93498">
      <w:pPr>
        <w:pStyle w:val="Corpodetexto"/>
        <w:jc w:val="both"/>
        <w:rPr>
          <w:lang w:val="pt-BR"/>
        </w:rPr>
      </w:pPr>
      <w:r w:rsidRPr="00A141B8">
        <w:rPr>
          <w:lang w:val="pt-BR"/>
        </w:rPr>
        <w:t xml:space="preserve">Este trabalho se deu pela identificação de uma escola na cidade de Montes Claros, Minas Gerais, que não detinha de um sistema </w:t>
      </w:r>
      <w:del w:id="19" w:author="Ryan Lemos" w:date="2019-11-25T20:31:00Z">
        <w:r w:rsidRPr="00A141B8" w:rsidDel="00541D85">
          <w:rPr>
            <w:lang w:val="pt-BR"/>
          </w:rPr>
          <w:delText>que auxiliasse</w:delText>
        </w:r>
      </w:del>
      <w:ins w:id="20" w:author="Ryan Lemos" w:date="2019-11-25T20:31:00Z">
        <w:r w:rsidR="00541D85">
          <w:rPr>
            <w:lang w:val="pt-BR"/>
          </w:rPr>
          <w:t>para auxiliar</w:t>
        </w:r>
      </w:ins>
      <w:r w:rsidRPr="00A141B8">
        <w:rPr>
          <w:lang w:val="pt-BR"/>
        </w:rPr>
        <w:t xml:space="preserve"> nos estudos </w:t>
      </w:r>
      <w:r w:rsidR="009D573C" w:rsidRPr="00A141B8">
        <w:rPr>
          <w:lang w:val="pt-BR"/>
        </w:rPr>
        <w:t>d</w:t>
      </w:r>
      <w:r w:rsidR="009D573C">
        <w:rPr>
          <w:lang w:val="pt-BR"/>
        </w:rPr>
        <w:t>e uma</w:t>
      </w:r>
      <w:r w:rsidR="009D573C" w:rsidRPr="00A141B8">
        <w:rPr>
          <w:lang w:val="pt-BR"/>
        </w:rPr>
        <w:t xml:space="preserve"> </w:t>
      </w:r>
      <w:r w:rsidRPr="00A141B8">
        <w:rPr>
          <w:lang w:val="pt-BR"/>
        </w:rPr>
        <w:t>l</w:t>
      </w:r>
      <w:r w:rsidR="00825E44" w:rsidRPr="00A141B8">
        <w:rPr>
          <w:lang w:val="pt-BR"/>
        </w:rPr>
        <w:t>í</w:t>
      </w:r>
      <w:r w:rsidRPr="00A141B8">
        <w:rPr>
          <w:lang w:val="pt-BR"/>
        </w:rPr>
        <w:t xml:space="preserve">ngua. Essa escola se trata da </w:t>
      </w:r>
      <w:proofErr w:type="spellStart"/>
      <w:r w:rsidRPr="00A141B8">
        <w:rPr>
          <w:i/>
          <w:iCs/>
          <w:lang w:val="pt-BR"/>
        </w:rPr>
        <w:t>International</w:t>
      </w:r>
      <w:proofErr w:type="spellEnd"/>
      <w:r w:rsidRPr="00A141B8">
        <w:rPr>
          <w:i/>
          <w:iCs/>
          <w:lang w:val="pt-BR"/>
        </w:rPr>
        <w:t xml:space="preserve"> </w:t>
      </w:r>
      <w:proofErr w:type="spellStart"/>
      <w:r w:rsidRPr="00A141B8">
        <w:rPr>
          <w:i/>
          <w:iCs/>
          <w:lang w:val="pt-BR"/>
        </w:rPr>
        <w:t>Language</w:t>
      </w:r>
      <w:proofErr w:type="spellEnd"/>
      <w:r w:rsidRPr="00A141B8">
        <w:rPr>
          <w:i/>
          <w:iCs/>
          <w:lang w:val="pt-BR"/>
        </w:rPr>
        <w:t xml:space="preserve"> Center</w:t>
      </w:r>
      <w:r w:rsidRPr="00A141B8">
        <w:rPr>
          <w:lang w:val="pt-BR"/>
        </w:rPr>
        <w:t xml:space="preserve"> (ILC) </w:t>
      </w:r>
      <w:r w:rsidR="00B93498" w:rsidRPr="00A141B8">
        <w:rPr>
          <w:lang w:val="pt-BR"/>
        </w:rPr>
        <w:t xml:space="preserve">que é focada no ensino de inglês para jovens e adultos. </w:t>
      </w:r>
      <w:r w:rsidR="009D573C">
        <w:rPr>
          <w:lang w:val="pt-BR"/>
        </w:rPr>
        <w:t xml:space="preserve">Como objetivo geral, esse trabalho buscou prover uma solução informatizada </w:t>
      </w:r>
      <w:del w:id="21" w:author="Ryan Lemos" w:date="2019-11-25T20:31:00Z">
        <w:r w:rsidR="009D573C" w:rsidDel="00541D85">
          <w:rPr>
            <w:lang w:val="pt-BR"/>
          </w:rPr>
          <w:delText>que ajudasse</w:delText>
        </w:r>
      </w:del>
      <w:ins w:id="22" w:author="Ryan Lemos" w:date="2019-11-25T20:31:00Z">
        <w:r w:rsidR="00541D85">
          <w:rPr>
            <w:lang w:val="pt-BR"/>
          </w:rPr>
          <w:t>para auxiliar</w:t>
        </w:r>
      </w:ins>
      <w:r w:rsidR="009D573C">
        <w:rPr>
          <w:lang w:val="pt-BR"/>
        </w:rPr>
        <w:t xml:space="preserve"> nos processos de ensino e aprendizagem de inglês na ILC. Quanto aos objetivos específicos têm-se:</w:t>
      </w:r>
      <w:del w:id="23" w:author="Ryan Lemos" w:date="2019-11-25T20:32:00Z">
        <w:r w:rsidR="009D573C" w:rsidDel="00541D85">
          <w:rPr>
            <w:lang w:val="pt-BR"/>
          </w:rPr>
          <w:delText xml:space="preserve"> a</w:delText>
        </w:r>
      </w:del>
      <w:r w:rsidR="009D573C">
        <w:rPr>
          <w:lang w:val="pt-BR"/>
        </w:rPr>
        <w:t xml:space="preserve"> conce</w:t>
      </w:r>
      <w:del w:id="24" w:author="Ryan Lemos" w:date="2019-11-25T20:32:00Z">
        <w:r w:rsidR="009D573C" w:rsidDel="00541D85">
          <w:rPr>
            <w:lang w:val="pt-BR"/>
          </w:rPr>
          <w:delText>pção de</w:delText>
        </w:r>
      </w:del>
      <w:ins w:id="25" w:author="Ryan Lemos" w:date="2019-11-25T20:32:00Z">
        <w:r w:rsidR="00541D85">
          <w:rPr>
            <w:lang w:val="pt-BR"/>
          </w:rPr>
          <w:t>ber</w:t>
        </w:r>
      </w:ins>
      <w:r w:rsidR="009D573C">
        <w:rPr>
          <w:lang w:val="pt-BR"/>
        </w:rPr>
        <w:t xml:space="preserve"> um banco de questões, que </w:t>
      </w:r>
      <w:del w:id="26" w:author="Ryan Lemos" w:date="2019-11-25T20:32:00Z">
        <w:r w:rsidR="009D573C" w:rsidDel="00541D85">
          <w:rPr>
            <w:lang w:val="pt-BR"/>
          </w:rPr>
          <w:delText xml:space="preserve">auxiliasse </w:delText>
        </w:r>
      </w:del>
      <w:ins w:id="27" w:author="Ryan Lemos" w:date="2019-11-25T20:32:00Z">
        <w:r w:rsidR="00541D85">
          <w:rPr>
            <w:lang w:val="pt-BR"/>
          </w:rPr>
          <w:t>auxili</w:t>
        </w:r>
        <w:r w:rsidR="00541D85">
          <w:rPr>
            <w:lang w:val="pt-BR"/>
          </w:rPr>
          <w:t>e</w:t>
        </w:r>
        <w:r w:rsidR="00541D85">
          <w:rPr>
            <w:lang w:val="pt-BR"/>
          </w:rPr>
          <w:t xml:space="preserve"> </w:t>
        </w:r>
      </w:ins>
      <w:r w:rsidR="009D573C">
        <w:rPr>
          <w:lang w:val="pt-BR"/>
        </w:rPr>
        <w:t>na criação de atividades e provas;</w:t>
      </w:r>
      <w:ins w:id="28" w:author="Ryan Lemos" w:date="2019-11-25T20:32:00Z">
        <w:r w:rsidR="00541D85">
          <w:rPr>
            <w:lang w:val="pt-BR"/>
          </w:rPr>
          <w:t xml:space="preserve"> disponibilizar</w:t>
        </w:r>
      </w:ins>
      <w:r w:rsidR="009D573C">
        <w:rPr>
          <w:lang w:val="pt-BR"/>
        </w:rPr>
        <w:t xml:space="preserve"> calendário de eventos da escola; e </w:t>
      </w:r>
      <w:del w:id="29" w:author="Ryan Lemos" w:date="2019-11-25T20:33:00Z">
        <w:r w:rsidR="009D573C" w:rsidDel="00541D85">
          <w:rPr>
            <w:lang w:val="pt-BR"/>
          </w:rPr>
          <w:delText xml:space="preserve">que </w:delText>
        </w:r>
      </w:del>
      <w:ins w:id="30" w:author="Ryan Lemos" w:date="2019-11-25T20:33:00Z">
        <w:r w:rsidR="00541D85">
          <w:rPr>
            <w:lang w:val="pt-BR"/>
          </w:rPr>
          <w:t>apresentar desempenho de</w:t>
        </w:r>
        <w:r w:rsidR="00541D85">
          <w:rPr>
            <w:lang w:val="pt-BR"/>
          </w:rPr>
          <w:t xml:space="preserve"> </w:t>
        </w:r>
      </w:ins>
      <w:r w:rsidR="009D573C">
        <w:rPr>
          <w:lang w:val="pt-BR"/>
        </w:rPr>
        <w:t>alunos</w:t>
      </w:r>
      <w:del w:id="31" w:author="Ryan Lemos" w:date="2019-11-25T20:33:00Z">
        <w:r w:rsidR="009D573C" w:rsidDel="00541D85">
          <w:rPr>
            <w:lang w:val="pt-BR"/>
          </w:rPr>
          <w:delText xml:space="preserve"> e professores tivessem uma visão acerca do desempenho alcançado</w:delText>
        </w:r>
      </w:del>
      <w:r w:rsidR="009D573C">
        <w:rPr>
          <w:lang w:val="pt-BR"/>
        </w:rPr>
        <w:t xml:space="preserve">. </w:t>
      </w:r>
      <w:del w:id="32" w:author="Ryan Lemos" w:date="2019-11-25T20:33:00Z">
        <w:r w:rsidR="009D573C" w:rsidDel="00541D85">
          <w:rPr>
            <w:lang w:val="pt-BR"/>
          </w:rPr>
          <w:delText xml:space="preserve"> </w:delText>
        </w:r>
      </w:del>
      <w:r w:rsidR="00825E44" w:rsidRPr="00A141B8">
        <w:rPr>
          <w:lang w:val="pt-BR"/>
        </w:rPr>
        <w:t>Foi gerado um sistema denominado</w:t>
      </w:r>
      <w:del w:id="33" w:author="Ryan Lemos" w:date="2019-11-25T20:33:00Z">
        <w:r w:rsidR="00825E44" w:rsidRPr="00A141B8" w:rsidDel="00541D85">
          <w:rPr>
            <w:lang w:val="pt-BR"/>
          </w:rPr>
          <w:delText>,</w:delText>
        </w:r>
      </w:del>
      <w:r w:rsidR="00825E44" w:rsidRPr="00A141B8">
        <w:rPr>
          <w:lang w:val="pt-BR"/>
        </w:rPr>
        <w:t xml:space="preserve"> ambiente ILC, que foi concebido através</w:t>
      </w:r>
      <w:r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w:t>
      </w:r>
      <w:del w:id="34" w:author="Ryan Lemos" w:date="2019-11-25T20:34:00Z">
        <w:r w:rsidR="00825E44" w:rsidRPr="00A141B8" w:rsidDel="00541D85">
          <w:rPr>
            <w:lang w:val="pt-BR"/>
          </w:rPr>
          <w:delText xml:space="preserve">seria </w:delText>
        </w:r>
      </w:del>
      <w:ins w:id="35" w:author="Ryan Lemos" w:date="2019-11-25T20:34:00Z">
        <w:r w:rsidR="00541D85">
          <w:rPr>
            <w:lang w:val="pt-BR"/>
          </w:rPr>
          <w:t>é</w:t>
        </w:r>
        <w:r w:rsidR="00541D85" w:rsidRPr="00A141B8">
          <w:rPr>
            <w:lang w:val="pt-BR"/>
          </w:rPr>
          <w:t xml:space="preserve"> </w:t>
        </w:r>
      </w:ins>
      <w:r w:rsidR="00825E44" w:rsidRPr="00A141B8">
        <w:rPr>
          <w:lang w:val="pt-BR"/>
        </w:rPr>
        <w:t>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em espec</w:t>
      </w:r>
      <w:r w:rsidR="00E1315D">
        <w:rPr>
          <w:lang w:val="pt-BR"/>
        </w:rPr>
        <w:t>í</w:t>
      </w:r>
      <w:r w:rsidR="00142CAB" w:rsidRPr="00A141B8">
        <w:rPr>
          <w:lang w:val="pt-BR"/>
        </w:rPr>
        <w:t xml:space="preserve">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w:t>
      </w:r>
      <w:del w:id="36" w:author="Ryan Lemos" w:date="2019-11-25T20:34:00Z">
        <w:r w:rsidR="00142CAB" w:rsidRPr="00A141B8" w:rsidDel="00541D85">
          <w:rPr>
            <w:lang w:val="pt-BR"/>
          </w:rPr>
          <w:delText xml:space="preserve">os que agem por trás e </w:delText>
        </w:r>
      </w:del>
      <w:ins w:id="37" w:author="Ryan Lemos" w:date="2019-11-25T20:34:00Z">
        <w:r w:rsidR="00541D85">
          <w:rPr>
            <w:lang w:val="pt-BR"/>
          </w:rPr>
          <w:t xml:space="preserve">que </w:t>
        </w:r>
      </w:ins>
      <w:r w:rsidR="00142CAB" w:rsidRPr="00A141B8">
        <w:rPr>
          <w:lang w:val="pt-BR"/>
        </w:rPr>
        <w:t xml:space="preserve">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w:t>
      </w:r>
      <w:r w:rsidR="009D573C">
        <w:t>7</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E1315D">
        <w:rPr>
          <w:lang w:val="pt-BR"/>
        </w:rPr>
        <w:t>a</w:t>
      </w:r>
      <w:r w:rsidR="00142CAB" w:rsidRPr="00A141B8">
        <w:rPr>
          <w:lang w:val="pt-BR"/>
        </w:rPr>
        <w:t xml:space="preserve">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w:t>
      </w:r>
      <w:r w:rsidR="00E1315D">
        <w:t xml:space="preserve">e </w:t>
      </w:r>
      <w:r w:rsidR="009A595B" w:rsidRPr="00A141B8">
        <w:t>para que isso ocorra</w:t>
      </w:r>
      <w:r w:rsidR="00E1315D">
        <w:t>,</w:t>
      </w:r>
      <w:r w:rsidR="009A595B" w:rsidRPr="00A141B8">
        <w:t xml:space="preserve"> ambos devem </w:t>
      </w:r>
      <w:r w:rsidR="00E1315D">
        <w:t>comunicar-se</w:t>
      </w:r>
      <w:r w:rsidR="00E1315D" w:rsidRPr="00A141B8">
        <w:t xml:space="preserve"> </w:t>
      </w:r>
      <w:r w:rsidR="009A595B" w:rsidRPr="00A141B8">
        <w:t xml:space="preserve">na mesma </w:t>
      </w:r>
      <w:r w:rsidR="00E1315D">
        <w:t xml:space="preserve">linguagem, sendo </w:t>
      </w:r>
      <w:del w:id="38" w:author="Ryan Lemos" w:date="2019-11-25T20:35:00Z">
        <w:r w:rsidR="009A595B" w:rsidRPr="00A141B8" w:rsidDel="00541D85">
          <w:delText xml:space="preserve">utilizado </w:delText>
        </w:r>
      </w:del>
      <w:ins w:id="39" w:author="Ryan Lemos" w:date="2019-11-25T20:35:00Z">
        <w:r w:rsidR="00541D85" w:rsidRPr="00A141B8">
          <w:t>utilizad</w:t>
        </w:r>
        <w:r w:rsidR="00541D85">
          <w:t>a</w:t>
        </w:r>
        <w:r w:rsidR="00541D85" w:rsidRPr="00A141B8">
          <w:t xml:space="preserve"> </w:t>
        </w:r>
      </w:ins>
      <w:r w:rsidR="009A595B" w:rsidRPr="00A141B8">
        <w:t xml:space="preserve">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w:t>
      </w:r>
      <w:del w:id="40" w:author="Ryan Lemos" w:date="2019-11-25T20:35:00Z">
        <w:r w:rsidR="00A141B8" w:rsidRPr="00A141B8" w:rsidDel="00541D85">
          <w:delText xml:space="preserve">do </w:delText>
        </w:r>
      </w:del>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w:t>
      </w:r>
      <w:del w:id="41" w:author="Ryan Lemos" w:date="2019-11-25T20:35:00Z">
        <w:r w:rsidR="00A141B8" w:rsidRPr="00A141B8" w:rsidDel="00541D85">
          <w:rPr>
            <w:iCs/>
            <w:lang w:val="pt-BR"/>
          </w:rPr>
          <w:delText xml:space="preserve">se trata de uma notação que </w:delText>
        </w:r>
      </w:del>
      <w:r w:rsidR="00A141B8" w:rsidRPr="00A141B8">
        <w:rPr>
          <w:iCs/>
          <w:lang w:val="pt-BR"/>
        </w:rPr>
        <w:t xml:space="preserve">contribui para modelagem de processos organizacionais. Também se fez uso do diagrama de banco de dados, que é uma visão acerca de como os dados </w:t>
      </w:r>
      <w:r w:rsidR="006F1F5F">
        <w:rPr>
          <w:iCs/>
          <w:lang w:val="pt-BR"/>
        </w:rPr>
        <w:t>foram</w:t>
      </w:r>
      <w:r w:rsidR="006F1F5F" w:rsidRPr="00A141B8">
        <w:rPr>
          <w:iCs/>
          <w:lang w:val="pt-BR"/>
        </w:rPr>
        <w:t xml:space="preserve"> </w:t>
      </w:r>
      <w:r w:rsidR="00A141B8" w:rsidRPr="00A141B8">
        <w:rPr>
          <w:iCs/>
          <w:lang w:val="pt-BR"/>
        </w:rPr>
        <w:t xml:space="preserve">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w:t>
      </w:r>
      <w:del w:id="42" w:author="Ryan Lemos" w:date="2019-11-25T20:38:00Z">
        <w:r w:rsidR="00A141B8" w:rsidDel="00541D85">
          <w:rPr>
            <w:iCs/>
            <w:lang w:val="pt-BR"/>
          </w:rPr>
          <w:delText xml:space="preserve">, </w:delText>
        </w:r>
      </w:del>
      <w:ins w:id="43" w:author="Ryan Lemos" w:date="2019-11-25T20:38:00Z">
        <w:r w:rsidR="00541D85">
          <w:rPr>
            <w:iCs/>
            <w:lang w:val="pt-BR"/>
          </w:rPr>
          <w:t>.</w:t>
        </w:r>
        <w:r w:rsidR="00541D85">
          <w:rPr>
            <w:iCs/>
            <w:lang w:val="pt-BR"/>
          </w:rPr>
          <w:t xml:space="preserve"> </w:t>
        </w:r>
      </w:ins>
      <w:del w:id="44" w:author="Ryan Lemos" w:date="2019-11-25T20:38:00Z">
        <w:r w:rsidR="00A141B8" w:rsidDel="00541D85">
          <w:rPr>
            <w:iCs/>
            <w:lang w:val="pt-BR"/>
          </w:rPr>
          <w:delText xml:space="preserve">sendo </w:delText>
        </w:r>
      </w:del>
      <w:ins w:id="45" w:author="Ryan Lemos" w:date="2019-11-25T20:38:00Z">
        <w:r w:rsidR="00541D85">
          <w:rPr>
            <w:iCs/>
            <w:lang w:val="pt-BR"/>
          </w:rPr>
          <w:t xml:space="preserve">Já </w:t>
        </w:r>
      </w:ins>
      <w:r w:rsidR="00A141B8">
        <w:rPr>
          <w:iCs/>
          <w:lang w:val="pt-BR"/>
        </w:rPr>
        <w:t>que</w:t>
      </w:r>
      <w:ins w:id="46" w:author="Ryan Lemos" w:date="2019-11-25T20:38:00Z">
        <w:r w:rsidR="00541D85">
          <w:rPr>
            <w:iCs/>
            <w:lang w:val="pt-BR"/>
          </w:rPr>
          <w:t>,</w:t>
        </w:r>
      </w:ins>
      <w:r w:rsidR="00A141B8">
        <w:rPr>
          <w:iCs/>
          <w:lang w:val="pt-BR"/>
        </w:rPr>
        <w:t xml:space="preserve"> um dos objetivos </w:t>
      </w:r>
      <w:del w:id="47" w:author="Ryan Lemos" w:date="2019-11-25T20:36:00Z">
        <w:r w:rsidR="00A141B8" w:rsidDel="00541D85">
          <w:rPr>
            <w:iCs/>
            <w:lang w:val="pt-BR"/>
          </w:rPr>
          <w:delText xml:space="preserve">era </w:delText>
        </w:r>
      </w:del>
      <w:ins w:id="48" w:author="Ryan Lemos" w:date="2019-11-25T20:36:00Z">
        <w:r w:rsidR="00541D85">
          <w:rPr>
            <w:iCs/>
            <w:lang w:val="pt-BR"/>
          </w:rPr>
          <w:t>foi</w:t>
        </w:r>
        <w:r w:rsidR="00541D85">
          <w:rPr>
            <w:iCs/>
            <w:lang w:val="pt-BR"/>
          </w:rPr>
          <w:t xml:space="preserve"> </w:t>
        </w:r>
      </w:ins>
      <w:r w:rsidR="00A141B8">
        <w:rPr>
          <w:iCs/>
          <w:lang w:val="pt-BR"/>
        </w:rPr>
        <w:t>a</w:t>
      </w:r>
      <w:del w:id="49" w:author="Ryan Lemos" w:date="2019-11-25T20:37:00Z">
        <w:r w:rsidR="00A141B8" w:rsidDel="00541D85">
          <w:rPr>
            <w:iCs/>
            <w:lang w:val="pt-BR"/>
          </w:rPr>
          <w:delText xml:space="preserve"> criação</w:delText>
        </w:r>
      </w:del>
      <w:ins w:id="50" w:author="Ryan Lemos" w:date="2019-11-25T20:37:00Z">
        <w:r w:rsidR="00541D85">
          <w:rPr>
            <w:iCs/>
            <w:lang w:val="pt-BR"/>
          </w:rPr>
          <w:t xml:space="preserve"> </w:t>
        </w:r>
      </w:ins>
      <w:ins w:id="51" w:author="Ryan Lemos" w:date="2019-11-25T20:38:00Z">
        <w:r w:rsidR="00541D85">
          <w:rPr>
            <w:iCs/>
            <w:lang w:val="pt-BR"/>
          </w:rPr>
          <w:t xml:space="preserve">geração das atividades, que se deu </w:t>
        </w:r>
      </w:ins>
      <w:del w:id="52" w:author="Ryan Lemos" w:date="2019-11-25T20:38:00Z">
        <w:r w:rsidR="00A141B8" w:rsidDel="00541D85">
          <w:rPr>
            <w:iCs/>
            <w:lang w:val="pt-BR"/>
          </w:rPr>
          <w:delText xml:space="preserve"> do</w:delText>
        </w:r>
      </w:del>
      <w:ins w:id="53" w:author="Ryan Lemos" w:date="2019-11-25T20:38:00Z">
        <w:r w:rsidR="00541D85">
          <w:rPr>
            <w:iCs/>
            <w:lang w:val="pt-BR"/>
          </w:rPr>
          <w:t>através do</w:t>
        </w:r>
      </w:ins>
      <w:r w:rsidR="00A141B8">
        <w:rPr>
          <w:iCs/>
          <w:lang w:val="pt-BR"/>
        </w:rPr>
        <w:t xml:space="preserve"> banco de questões</w:t>
      </w:r>
      <w:r w:rsidR="002D3A1B">
        <w:rPr>
          <w:iCs/>
          <w:lang w:val="pt-BR"/>
        </w:rPr>
        <w:t xml:space="preserve">. </w:t>
      </w:r>
      <w:del w:id="54" w:author="Ryan Lemos" w:date="2019-11-25T20:36:00Z">
        <w:r w:rsidR="002D3A1B" w:rsidDel="00541D85">
          <w:rPr>
            <w:iCs/>
            <w:lang w:val="pt-BR"/>
          </w:rPr>
          <w:delText xml:space="preserve">Esse banco serve para que professores insiram questões sobre os conteúdos ministrados e quando </w:delText>
        </w:r>
        <w:r w:rsidR="00C87ED2" w:rsidDel="00541D85">
          <w:rPr>
            <w:iCs/>
            <w:lang w:val="pt-BR"/>
          </w:rPr>
          <w:delText xml:space="preserve">gerarem uma atividade basta indicar as questões que se deseja. </w:delText>
        </w:r>
      </w:del>
      <w:r w:rsidR="00C87ED2">
        <w:rPr>
          <w:iCs/>
          <w:lang w:val="pt-BR"/>
        </w:rPr>
        <w:t xml:space="preserve">Acredita-se que com esse trabalho foi possível gerar valor não somente a escola, professores e alunos, mas também a outros desenvolvedores de maneira a incentivá-los </w:t>
      </w:r>
      <w:del w:id="55" w:author="Ryan Lemos" w:date="2019-11-25T20:48:00Z">
        <w:r w:rsidR="00C87ED2" w:rsidDel="002F7B02">
          <w:rPr>
            <w:iCs/>
            <w:lang w:val="pt-BR"/>
          </w:rPr>
          <w:delText xml:space="preserve">ou não </w:delText>
        </w:r>
      </w:del>
      <w:r w:rsidR="00C87ED2">
        <w:rPr>
          <w:iCs/>
          <w:lang w:val="pt-BR"/>
        </w:rPr>
        <w:t>na utilização da metodologia XP juntamente com os outros recursos usados</w:t>
      </w:r>
      <w:del w:id="56" w:author="Ryan Lemos" w:date="2019-11-25T20:39:00Z">
        <w:r w:rsidR="00C87ED2" w:rsidDel="002F7B02">
          <w:rPr>
            <w:iCs/>
            <w:lang w:val="pt-BR"/>
          </w:rPr>
          <w:delText xml:space="preserve"> nesse trabalho</w:delText>
        </w:r>
      </w:del>
      <w:r w:rsidR="00C87ED2">
        <w:rPr>
          <w:iCs/>
          <w:lang w:val="pt-BR"/>
        </w:rPr>
        <w:t>.</w:t>
      </w:r>
    </w:p>
    <w:p w14:paraId="10E7E3B0" w14:textId="77777777" w:rsidR="00172F7F" w:rsidRPr="00825E44" w:rsidRDefault="00172F7F" w:rsidP="00B93498">
      <w:pPr>
        <w:pStyle w:val="Corpodetexto"/>
        <w:spacing w:before="1"/>
        <w:jc w:val="both"/>
        <w:rPr>
          <w:sz w:val="26"/>
          <w:lang w:val="pt-BR"/>
        </w:rPr>
      </w:pPr>
    </w:p>
    <w:p w14:paraId="2B1698CD" w14:textId="1A85FECF" w:rsidR="00172F7F" w:rsidRPr="00825E44" w:rsidRDefault="00172F7F" w:rsidP="004B7BAF">
      <w:pPr>
        <w:pStyle w:val="Corpodetexto"/>
        <w:jc w:val="both"/>
        <w:rPr>
          <w:lang w:val="pt-BR"/>
        </w:rPr>
      </w:pPr>
      <w:r w:rsidRPr="00825E44">
        <w:rPr>
          <w:lang w:val="pt-BR"/>
        </w:rPr>
        <w:t xml:space="preserve">Palavras-chave: </w:t>
      </w:r>
      <w:r w:rsidR="006F1F5F">
        <w:rPr>
          <w:lang w:val="pt-BR"/>
        </w:rPr>
        <w:t>D</w:t>
      </w:r>
      <w:r w:rsidRPr="00825E44">
        <w:rPr>
          <w:lang w:val="pt-BR"/>
        </w:rPr>
        <w:t>esenvolvimento</w:t>
      </w:r>
      <w:r w:rsidR="006F1F5F">
        <w:rPr>
          <w:lang w:val="pt-BR"/>
        </w:rPr>
        <w:t xml:space="preserve"> XP</w:t>
      </w:r>
      <w:r w:rsidRPr="00825E44">
        <w:rPr>
          <w:lang w:val="pt-BR"/>
        </w:rPr>
        <w:t xml:space="preserve">, sistema </w:t>
      </w:r>
      <w:r w:rsidRPr="00825E44">
        <w:rPr>
          <w:i/>
          <w:lang w:val="pt-BR"/>
        </w:rPr>
        <w:t>web</w:t>
      </w:r>
      <w:r w:rsidR="00C87ED2">
        <w:rPr>
          <w:iCs/>
          <w:lang w:val="pt-BR"/>
        </w:rPr>
        <w:t xml:space="preserve">, ensino de idiomas, </w:t>
      </w:r>
      <w:r w:rsidR="006F1F5F">
        <w:rPr>
          <w:iCs/>
          <w:lang w:val="pt-BR"/>
        </w:rPr>
        <w:t>Ambiente de aprendizagem</w:t>
      </w:r>
      <w:r w:rsidRPr="00825E44">
        <w:rPr>
          <w:lang w:val="pt-BR"/>
        </w:rPr>
        <w:t>.</w:t>
      </w:r>
    </w:p>
    <w:p w14:paraId="1CF0BD5A" w14:textId="77777777" w:rsidR="00172F7F" w:rsidRDefault="00172F7F" w:rsidP="00172F7F">
      <w:pPr>
        <w:sectPr w:rsidR="00172F7F">
          <w:headerReference w:type="default" r:id="rId14"/>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45CBB0AE" w14:textId="57828A8A" w:rsidR="00033C37" w:rsidRDefault="009302D2" w:rsidP="00EB17D5">
      <w:pPr>
        <w:pStyle w:val="Corpodetexto"/>
        <w:jc w:val="both"/>
        <w:rPr>
          <w:lang w:val="en-US"/>
        </w:rPr>
        <w:pPrChange w:id="57" w:author="Ryan Lemos" w:date="2019-11-25T20:50:00Z">
          <w:pPr>
            <w:pStyle w:val="Corpodetexto"/>
            <w:jc w:val="both"/>
          </w:pPr>
        </w:pPrChange>
      </w:pPr>
      <w:bookmarkStart w:id="58" w:name="_GoBack"/>
      <w:r w:rsidRPr="009302D2">
        <w:rPr>
          <w:lang w:val="en-US"/>
        </w:rPr>
        <w:t>This term paper was made by the identification of a school in the city of Montes Claros, Minas Gerais, which did not have a system t</w:t>
      </w:r>
      <w:del w:id="59" w:author="Ryan Lemos" w:date="2019-11-25T20:41:00Z">
        <w:r w:rsidRPr="009302D2" w:rsidDel="002F7B02">
          <w:rPr>
            <w:lang w:val="en-US"/>
          </w:rPr>
          <w:delText>hat assisted</w:delText>
        </w:r>
      </w:del>
      <w:ins w:id="60" w:author="Ryan Lemos" w:date="2019-11-25T20:41:00Z">
        <w:r w:rsidR="002F7B02">
          <w:rPr>
            <w:lang w:val="en-US"/>
          </w:rPr>
          <w:t>o assist</w:t>
        </w:r>
      </w:ins>
      <w:r w:rsidRPr="009302D2">
        <w:rPr>
          <w:lang w:val="en-US"/>
        </w:rPr>
        <w:t xml:space="preserve"> in language studies. This school is the International Language Center (ILC) which is focused on teaching English to youth and adults.</w:t>
      </w:r>
    </w:p>
    <w:p w14:paraId="5241EF56" w14:textId="369E398E" w:rsidR="00172F7F" w:rsidRPr="00EB17D5" w:rsidRDefault="00033C37" w:rsidP="00EB17D5">
      <w:pPr>
        <w:pStyle w:val="Corpodetexto"/>
        <w:jc w:val="both"/>
        <w:rPr>
          <w:lang w:val="en-US"/>
          <w:rPrChange w:id="61" w:author="Ryan Lemos" w:date="2019-11-25T20:49:00Z">
            <w:rPr>
              <w:sz w:val="26"/>
              <w:lang w:val="en-US"/>
            </w:rPr>
          </w:rPrChange>
        </w:rPr>
        <w:pPrChange w:id="62" w:author="Ryan Lemos" w:date="2019-11-25T20:50:00Z">
          <w:pPr>
            <w:pStyle w:val="Corpodetexto"/>
            <w:jc w:val="both"/>
          </w:pPr>
        </w:pPrChange>
      </w:pPr>
      <w:r w:rsidRPr="00033C37">
        <w:rPr>
          <w:lang w:val="en-US"/>
        </w:rPr>
        <w:t xml:space="preserve">As a general objective, this </w:t>
      </w:r>
      <w:r w:rsidRPr="009302D2">
        <w:rPr>
          <w:lang w:val="en-US"/>
        </w:rPr>
        <w:t>term paper</w:t>
      </w:r>
      <w:r w:rsidRPr="00033C37">
        <w:rPr>
          <w:lang w:val="en-US"/>
        </w:rPr>
        <w:t xml:space="preserve"> sought a computerized solution </w:t>
      </w:r>
      <w:del w:id="63" w:author="Ryan Lemos" w:date="2019-11-25T20:41:00Z">
        <w:r w:rsidRPr="00033C37" w:rsidDel="002F7B02">
          <w:rPr>
            <w:lang w:val="en-US"/>
          </w:rPr>
          <w:delText>that helped</w:delText>
        </w:r>
      </w:del>
      <w:ins w:id="64" w:author="Ryan Lemos" w:date="2019-11-25T20:41:00Z">
        <w:r w:rsidR="002F7B02">
          <w:rPr>
            <w:lang w:val="en-US"/>
          </w:rPr>
          <w:t>to assist</w:t>
        </w:r>
      </w:ins>
      <w:r w:rsidRPr="00033C37">
        <w:rPr>
          <w:lang w:val="en-US"/>
        </w:rPr>
        <w:t xml:space="preserve"> in the English teaching and learning processes at ILC. Regarding the</w:t>
      </w:r>
      <w:r w:rsidR="00ED3263">
        <w:rPr>
          <w:lang w:val="en-US"/>
        </w:rPr>
        <w:t xml:space="preserve"> specific</w:t>
      </w:r>
      <w:r w:rsidRPr="00033C37">
        <w:rPr>
          <w:lang w:val="en-US"/>
        </w:rPr>
        <w:t xml:space="preserve"> objectives: a question bank project, which helps in the creation of activities and tests; </w:t>
      </w:r>
      <w:ins w:id="65" w:author="Ryan Lemos" w:date="2019-11-25T20:43:00Z">
        <w:r w:rsidR="002F7B02">
          <w:rPr>
            <w:lang w:val="en-US"/>
          </w:rPr>
          <w:t xml:space="preserve">show a </w:t>
        </w:r>
      </w:ins>
      <w:r w:rsidRPr="00033C37">
        <w:rPr>
          <w:lang w:val="en-US"/>
        </w:rPr>
        <w:t>school event</w:t>
      </w:r>
      <w:r w:rsidR="00ED3263">
        <w:rPr>
          <w:lang w:val="en-US"/>
        </w:rPr>
        <w:t>s</w:t>
      </w:r>
      <w:r w:rsidRPr="00033C37">
        <w:rPr>
          <w:lang w:val="en-US"/>
        </w:rPr>
        <w:t xml:space="preserve"> calendar; and</w:t>
      </w:r>
      <w:ins w:id="66" w:author="Ryan Lemos" w:date="2019-11-25T20:43:00Z">
        <w:r w:rsidR="002F7B02">
          <w:rPr>
            <w:lang w:val="en-US"/>
          </w:rPr>
          <w:t xml:space="preserve"> show</w:t>
        </w:r>
      </w:ins>
      <w:r w:rsidRPr="00033C37">
        <w:rPr>
          <w:lang w:val="en-US"/>
        </w:rPr>
        <w:t xml:space="preserve"> </w:t>
      </w:r>
      <w:del w:id="67" w:author="Ryan Lemos" w:date="2019-11-25T20:43:00Z">
        <w:r w:rsidRPr="00033C37" w:rsidDel="002F7B02">
          <w:rPr>
            <w:lang w:val="en-US"/>
          </w:rPr>
          <w:delText xml:space="preserve">that </w:delText>
        </w:r>
      </w:del>
      <w:r w:rsidRPr="00033C37">
        <w:rPr>
          <w:lang w:val="en-US"/>
        </w:rPr>
        <w:t>students</w:t>
      </w:r>
      <w:del w:id="68" w:author="Ryan Lemos" w:date="2019-11-25T20:43:00Z">
        <w:r w:rsidRPr="00033C37" w:rsidDel="002F7B02">
          <w:rPr>
            <w:lang w:val="en-US"/>
          </w:rPr>
          <w:delText xml:space="preserve"> and teachers had an insight into the</w:delText>
        </w:r>
      </w:del>
      <w:r w:rsidRPr="00033C37">
        <w:rPr>
          <w:lang w:val="en-US"/>
        </w:rPr>
        <w:t xml:space="preserve"> performance</w:t>
      </w:r>
      <w:ins w:id="69" w:author="Ryan Lemos" w:date="2019-11-25T20:43:00Z">
        <w:r w:rsidR="002F7B02">
          <w:rPr>
            <w:lang w:val="en-US"/>
          </w:rPr>
          <w:t>s</w:t>
        </w:r>
      </w:ins>
      <w:del w:id="70" w:author="Ryan Lemos" w:date="2019-11-25T20:43:00Z">
        <w:r w:rsidRPr="00033C37" w:rsidDel="002F7B02">
          <w:rPr>
            <w:lang w:val="en-US"/>
          </w:rPr>
          <w:delText xml:space="preserve"> achieved</w:delText>
        </w:r>
      </w:del>
      <w:r w:rsidRPr="00033C37">
        <w:rPr>
          <w:lang w:val="en-US"/>
        </w:rPr>
        <w:t>.</w:t>
      </w:r>
      <w:r w:rsidR="009302D2" w:rsidRPr="009302D2">
        <w:rPr>
          <w:lang w:val="en-US"/>
        </w:rPr>
        <w:t xml:space="preserve"> A system called the ILC environment was generated that was designed using the agile development methodology called Extreme Programming (XP). This methodology has a series of precepts that must be followed to achieve the best development result that </w:t>
      </w:r>
      <w:ins w:id="71" w:author="Ryan Lemos" w:date="2019-11-25T20:45:00Z">
        <w:r w:rsidR="002F7B02">
          <w:rPr>
            <w:lang w:val="en-US"/>
          </w:rPr>
          <w:t xml:space="preserve">is </w:t>
        </w:r>
      </w:ins>
      <w:del w:id="72" w:author="Ryan Lemos" w:date="2019-11-25T20:45:00Z">
        <w:r w:rsidR="009302D2" w:rsidRPr="009302D2" w:rsidDel="002F7B02">
          <w:rPr>
            <w:lang w:val="en-US"/>
          </w:rPr>
          <w:delText xml:space="preserve">would </w:delText>
        </w:r>
      </w:del>
      <w:r w:rsidR="009302D2" w:rsidRPr="009302D2">
        <w:rPr>
          <w:lang w:val="en-US"/>
        </w:rPr>
        <w:t>combin</w:t>
      </w:r>
      <w:del w:id="73" w:author="Ryan Lemos" w:date="2019-11-25T20:45:00Z">
        <w:r w:rsidR="009302D2" w:rsidRPr="009302D2" w:rsidDel="002F7B02">
          <w:rPr>
            <w:lang w:val="en-US"/>
          </w:rPr>
          <w:delText>e</w:delText>
        </w:r>
      </w:del>
      <w:ins w:id="74" w:author="Ryan Lemos" w:date="2019-11-25T20:45:00Z">
        <w:r w:rsidR="002F7B02">
          <w:rPr>
            <w:lang w:val="en-US"/>
          </w:rPr>
          <w:t>ing</w:t>
        </w:r>
      </w:ins>
      <w:r w:rsidR="009302D2" w:rsidRPr="009302D2">
        <w:rPr>
          <w:lang w:val="en-US"/>
        </w:rPr>
        <w:t xml:space="preserve"> speed with product quality. This term paper also seeks to </w:t>
      </w:r>
      <w:r w:rsidR="00ED3263">
        <w:rPr>
          <w:lang w:val="en-US"/>
        </w:rPr>
        <w:t>know</w:t>
      </w:r>
      <w:r w:rsidR="00ED3263" w:rsidRPr="009302D2">
        <w:rPr>
          <w:lang w:val="en-US"/>
        </w:rPr>
        <w:t xml:space="preserve"> </w:t>
      </w:r>
      <w:r w:rsidR="009302D2" w:rsidRPr="009302D2">
        <w:rPr>
          <w:lang w:val="en-US"/>
        </w:rPr>
        <w:t xml:space="preserve">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w:t>
      </w:r>
      <w:del w:id="75" w:author="Ryan Lemos" w:date="2019-11-25T20:46:00Z">
        <w:r w:rsidR="009302D2" w:rsidRPr="009302D2" w:rsidDel="002F7B02">
          <w:rPr>
            <w:lang w:val="en-US"/>
          </w:rPr>
          <w:delText xml:space="preserve">act behind and </w:delText>
        </w:r>
      </w:del>
      <w:r w:rsidR="009302D2" w:rsidRPr="009302D2">
        <w:rPr>
          <w:lang w:val="en-US"/>
        </w:rPr>
        <w:t xml:space="preserve">are not seen by the user). Among the front end are: Hyper Text Markup Language (HTML) markup language; Cascading Style Sheets (CSS); JavaScript along with the data typing provided by TypeScript; and the front-end framework made in TypeScript called Angular in version </w:t>
      </w:r>
      <w:r w:rsidR="00ED3263">
        <w:rPr>
          <w:lang w:val="en-US"/>
        </w:rPr>
        <w:t>7</w:t>
      </w:r>
      <w:r w:rsidR="009302D2" w:rsidRPr="009302D2">
        <w:rPr>
          <w:lang w:val="en-US"/>
        </w:rPr>
        <w:t xml:space="preserve">.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t>
      </w:r>
      <w:del w:id="76" w:author="Ryan Lemos" w:date="2019-11-25T20:46:00Z">
        <w:r w:rsidR="009302D2" w:rsidRPr="009302D2" w:rsidDel="002F7B02">
          <w:rPr>
            <w:lang w:val="en-US"/>
          </w:rPr>
          <w:delText xml:space="preserve">we </w:delText>
        </w:r>
      </w:del>
      <w:ins w:id="77" w:author="Ryan Lemos" w:date="2019-11-25T20:46:00Z">
        <w:r w:rsidR="002F7B02">
          <w:rPr>
            <w:lang w:val="en-US"/>
          </w:rPr>
          <w:t>it</w:t>
        </w:r>
        <w:r w:rsidR="002F7B02" w:rsidRPr="009302D2">
          <w:rPr>
            <w:lang w:val="en-US"/>
          </w:rPr>
          <w:t xml:space="preserve"> </w:t>
        </w:r>
      </w:ins>
      <w:r w:rsidR="009302D2" w:rsidRPr="009302D2">
        <w:rPr>
          <w:lang w:val="en-US"/>
        </w:rPr>
        <w:t xml:space="preserve">used the Business Process Model and Notation (BPMN) which </w:t>
      </w:r>
      <w:del w:id="78" w:author="Ryan Lemos" w:date="2019-11-25T20:47:00Z">
        <w:r w:rsidR="009302D2" w:rsidRPr="009302D2" w:rsidDel="002F7B02">
          <w:rPr>
            <w:lang w:val="en-US"/>
          </w:rPr>
          <w:delText xml:space="preserve">is a notation that </w:delText>
        </w:r>
      </w:del>
      <w:r w:rsidR="009302D2" w:rsidRPr="009302D2">
        <w:rPr>
          <w:lang w:val="en-US"/>
        </w:rPr>
        <w:t xml:space="preserve">contributes </w:t>
      </w:r>
      <w:del w:id="79" w:author="Ryan Lemos" w:date="2019-11-25T20:47:00Z">
        <w:r w:rsidR="009302D2" w:rsidRPr="009302D2" w:rsidDel="002F7B02">
          <w:rPr>
            <w:lang w:val="en-US"/>
          </w:rPr>
          <w:delText xml:space="preserve">to </w:delText>
        </w:r>
      </w:del>
      <w:ins w:id="80" w:author="Ryan Lemos" w:date="2019-11-25T20:47:00Z">
        <w:r w:rsidR="002F7B02">
          <w:rPr>
            <w:lang w:val="en-US"/>
          </w:rPr>
          <w:t>with</w:t>
        </w:r>
        <w:r w:rsidR="002F7B02" w:rsidRPr="009302D2">
          <w:rPr>
            <w:lang w:val="en-US"/>
          </w:rPr>
          <w:t xml:space="preserve"> </w:t>
        </w:r>
      </w:ins>
      <w:r w:rsidR="009302D2" w:rsidRPr="009302D2">
        <w:rPr>
          <w:lang w:val="en-US"/>
        </w:rPr>
        <w:t xml:space="preserve">modeling organizational processes. </w:t>
      </w:r>
      <w:del w:id="81" w:author="Ryan Lemos" w:date="2019-11-25T20:47:00Z">
        <w:r w:rsidR="009302D2" w:rsidRPr="009302D2" w:rsidDel="002F7B02">
          <w:rPr>
            <w:lang w:val="en-US"/>
          </w:rPr>
          <w:delText xml:space="preserve">We </w:delText>
        </w:r>
      </w:del>
      <w:ins w:id="82" w:author="Ryan Lemos" w:date="2019-11-25T20:47:00Z">
        <w:r w:rsidR="002F7B02">
          <w:rPr>
            <w:lang w:val="en-US"/>
          </w:rPr>
          <w:t>It</w:t>
        </w:r>
        <w:r w:rsidR="002F7B02" w:rsidRPr="009302D2">
          <w:rPr>
            <w:lang w:val="en-US"/>
          </w:rPr>
          <w:t xml:space="preserve"> </w:t>
        </w:r>
      </w:ins>
      <w:r w:rsidR="009302D2" w:rsidRPr="009302D2">
        <w:rPr>
          <w:lang w:val="en-US"/>
        </w:rPr>
        <w:t xml:space="preserve">also made use of the database diagram, which is an insight into how data will be distributed in the application. At the end of the term paper, with the generated environment </w:t>
      </w:r>
      <w:del w:id="83" w:author="Ryan Lemos" w:date="2019-11-25T20:49:00Z">
        <w:r w:rsidR="009302D2" w:rsidRPr="009302D2" w:rsidDel="002F7B02">
          <w:rPr>
            <w:lang w:val="en-US"/>
          </w:rPr>
          <w:delText xml:space="preserve">it </w:delText>
        </w:r>
      </w:del>
      <w:r w:rsidR="009302D2" w:rsidRPr="009302D2">
        <w:rPr>
          <w:lang w:val="en-US"/>
        </w:rPr>
        <w:t>was possible to contribute to the language teaching processes</w:t>
      </w:r>
      <w:ins w:id="84" w:author="Ryan Lemos" w:date="2019-11-25T20:49:00Z">
        <w:r w:rsidR="002F7B02">
          <w:rPr>
            <w:lang w:val="en-US"/>
          </w:rPr>
          <w:t>.</w:t>
        </w:r>
      </w:ins>
      <w:del w:id="85" w:author="Ryan Lemos" w:date="2019-11-25T20:49:00Z">
        <w:r w:rsidR="009302D2" w:rsidRPr="009302D2" w:rsidDel="002F7B02">
          <w:rPr>
            <w:lang w:val="en-US"/>
          </w:rPr>
          <w:delText>,</w:delText>
        </w:r>
      </w:del>
      <w:r w:rsidR="009302D2" w:rsidRPr="009302D2">
        <w:rPr>
          <w:lang w:val="en-US"/>
        </w:rPr>
        <w:t xml:space="preserve"> </w:t>
      </w:r>
      <w:ins w:id="86" w:author="Ryan Lemos" w:date="2019-11-25T20:49:00Z">
        <w:r w:rsidR="00EB17D5" w:rsidRPr="00EB17D5">
          <w:rPr>
            <w:lang w:val="en-US"/>
          </w:rPr>
          <w:t>Since one of the objectives was the generation of activities, which occurred through the question</w:t>
        </w:r>
      </w:ins>
      <w:ins w:id="87" w:author="Ryan Lemos" w:date="2019-11-25T20:51:00Z">
        <w:r w:rsidR="00EB17D5">
          <w:rPr>
            <w:lang w:val="en-US"/>
          </w:rPr>
          <w:t>’</w:t>
        </w:r>
      </w:ins>
      <w:ins w:id="88" w:author="Ryan Lemos" w:date="2019-11-25T20:49:00Z">
        <w:r w:rsidR="00EB17D5" w:rsidRPr="00EB17D5">
          <w:rPr>
            <w:lang w:val="en-US"/>
          </w:rPr>
          <w:t>s</w:t>
        </w:r>
      </w:ins>
      <w:ins w:id="89" w:author="Ryan Lemos" w:date="2019-11-25T20:51:00Z">
        <w:r w:rsidR="00EB17D5">
          <w:rPr>
            <w:lang w:val="en-US"/>
          </w:rPr>
          <w:t xml:space="preserve"> bank</w:t>
        </w:r>
      </w:ins>
      <w:ins w:id="90" w:author="Ryan Lemos" w:date="2019-11-25T20:49:00Z">
        <w:r w:rsidR="00EB17D5" w:rsidRPr="00EB17D5" w:rsidDel="00EB17D5">
          <w:rPr>
            <w:lang w:val="en-US"/>
          </w:rPr>
          <w:t xml:space="preserve"> </w:t>
        </w:r>
      </w:ins>
      <w:del w:id="91" w:author="Ryan Lemos" w:date="2019-11-25T20:49:00Z">
        <w:r w:rsidR="009302D2" w:rsidRPr="009302D2" w:rsidDel="00EB17D5">
          <w:rPr>
            <w:lang w:val="en-US"/>
          </w:rPr>
          <w:delText>and one of the objectives was the creation of the question bank. This bank is for teachers to insert questions about the contents taught and when they generate an activity just indicate the questions you want</w:delText>
        </w:r>
      </w:del>
      <w:r w:rsidR="009302D2" w:rsidRPr="009302D2">
        <w:rPr>
          <w:lang w:val="en-US"/>
        </w:rPr>
        <w:t xml:space="preserve">. </w:t>
      </w:r>
      <w:del w:id="92" w:author="Ryan Lemos" w:date="2019-11-25T20:51:00Z">
        <w:r w:rsidR="009302D2" w:rsidRPr="009302D2" w:rsidDel="00EB17D5">
          <w:rPr>
            <w:lang w:val="en-US"/>
          </w:rPr>
          <w:delText>It is believed that w</w:delText>
        </w:r>
      </w:del>
      <w:ins w:id="93" w:author="Ryan Lemos" w:date="2019-11-25T20:51:00Z">
        <w:r w:rsidR="00EB17D5">
          <w:rPr>
            <w:lang w:val="en-US"/>
          </w:rPr>
          <w:t>W</w:t>
        </w:r>
      </w:ins>
      <w:r w:rsidR="009302D2" w:rsidRPr="009302D2">
        <w:rPr>
          <w:lang w:val="en-US"/>
        </w:rPr>
        <w:t xml:space="preserve">ith this term paper </w:t>
      </w:r>
      <w:del w:id="94" w:author="Ryan Lemos" w:date="2019-11-25T20:51:00Z">
        <w:r w:rsidR="009302D2" w:rsidRPr="009302D2" w:rsidDel="00EB17D5">
          <w:rPr>
            <w:lang w:val="en-US"/>
          </w:rPr>
          <w:delText xml:space="preserve">it </w:delText>
        </w:r>
      </w:del>
      <w:r w:rsidR="009302D2" w:rsidRPr="009302D2">
        <w:rPr>
          <w:lang w:val="en-US"/>
        </w:rPr>
        <w:t xml:space="preserve">was possible to generate value not only for the school, teachers and students, but also for other developers in order to encourage them </w:t>
      </w:r>
      <w:del w:id="95" w:author="Ryan Lemos" w:date="2019-11-25T20:48:00Z">
        <w:r w:rsidR="009302D2" w:rsidRPr="009302D2" w:rsidDel="002F7B02">
          <w:rPr>
            <w:lang w:val="en-US"/>
          </w:rPr>
          <w:delText xml:space="preserve">or not </w:delText>
        </w:r>
      </w:del>
      <w:r w:rsidR="009302D2" w:rsidRPr="009302D2">
        <w:rPr>
          <w:lang w:val="en-US"/>
        </w:rPr>
        <w:t>to use the XP methodology along with the other resources used</w:t>
      </w:r>
      <w:del w:id="96" w:author="Ryan Lemos" w:date="2019-11-25T20:47:00Z">
        <w:r w:rsidR="009302D2" w:rsidRPr="009302D2" w:rsidDel="002F7B02">
          <w:rPr>
            <w:lang w:val="en-US"/>
          </w:rPr>
          <w:delText xml:space="preserve"> in this term paper</w:delText>
        </w:r>
      </w:del>
      <w:r w:rsidR="009302D2" w:rsidRPr="009302D2">
        <w:rPr>
          <w:lang w:val="en-US"/>
        </w:rPr>
        <w:t>.</w:t>
      </w:r>
    </w:p>
    <w:bookmarkEnd w:id="58"/>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EB17D5">
      <w:pPr>
        <w:pStyle w:val="Corpodetexto"/>
        <w:jc w:val="both"/>
        <w:rPr>
          <w:lang w:val="en-US"/>
        </w:rPr>
        <w:pPrChange w:id="97" w:author="Ryan Lemos" w:date="2019-11-25T20:52:00Z">
          <w:pPr>
            <w:pStyle w:val="Corpodetexto"/>
            <w:ind w:left="302"/>
            <w:jc w:val="both"/>
          </w:pPr>
        </w:pPrChange>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proofErr w:type="spellStart"/>
      <w:r w:rsidR="00D77583" w:rsidRPr="00EA6338">
        <w:rPr>
          <w:i/>
          <w:iCs/>
        </w:rPr>
        <w:t>Application</w:t>
      </w:r>
      <w:proofErr w:type="spellEnd"/>
      <w:r w:rsidR="00D77583" w:rsidRPr="00EA6338">
        <w:rPr>
          <w:i/>
          <w:iCs/>
        </w:rPr>
        <w:t xml:space="preserve"> </w:t>
      </w:r>
      <w:proofErr w:type="spellStart"/>
      <w:r w:rsidR="00D77583" w:rsidRPr="00EA6338">
        <w:rPr>
          <w:i/>
          <w:iCs/>
        </w:rPr>
        <w:t>Programming</w:t>
      </w:r>
      <w:proofErr w:type="spellEnd"/>
      <w:r w:rsidR="00D77583" w:rsidRPr="00EA6338">
        <w:rPr>
          <w:i/>
          <w:iCs/>
        </w:rPr>
        <w:t xml:space="preserve">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0F911133" w:rsidR="00AF41EE"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2A9A77F1" w14:textId="5D3F60F6" w:rsidR="00DA29FA" w:rsidRPr="00B70A30" w:rsidRDefault="00DA29FA" w:rsidP="000032A4">
      <w:pPr>
        <w:spacing w:after="160"/>
        <w:ind w:firstLine="0"/>
        <w:rPr>
          <w:i/>
          <w:lang w:val="en-US"/>
        </w:rPr>
      </w:pPr>
      <w:r w:rsidRPr="004B7BAF">
        <w:rPr>
          <w:lang w:val="en-US"/>
        </w:rPr>
        <w:t>RBAC</w:t>
      </w:r>
      <w:r w:rsidRPr="004B7BAF">
        <w:rPr>
          <w:lang w:val="en-US"/>
        </w:rPr>
        <w:tab/>
      </w:r>
      <w:r w:rsidRPr="004B7BAF">
        <w:rPr>
          <w:lang w:val="en-US"/>
        </w:rPr>
        <w:tab/>
      </w:r>
      <w:r w:rsidRPr="004B7BAF">
        <w:rPr>
          <w:i/>
          <w:lang w:val="en-US"/>
        </w:rPr>
        <w:t>Role-Based Access Control</w:t>
      </w:r>
    </w:p>
    <w:p w14:paraId="5C8554E4" w14:textId="77777777" w:rsidR="00D77583" w:rsidRPr="004B7BAF" w:rsidRDefault="00D77583" w:rsidP="00D77583">
      <w:pPr>
        <w:spacing w:after="160"/>
        <w:ind w:firstLine="0"/>
      </w:pPr>
      <w:r w:rsidRPr="004B7BAF">
        <w:t>REST</w:t>
      </w:r>
      <w:r w:rsidRPr="004B7BAF">
        <w:tab/>
      </w:r>
      <w:r w:rsidRPr="004B7BAF">
        <w:tab/>
      </w:r>
      <w:proofErr w:type="spellStart"/>
      <w:r w:rsidRPr="004B7BAF">
        <w:rPr>
          <w:i/>
          <w:iCs/>
        </w:rPr>
        <w:t>Representational</w:t>
      </w:r>
      <w:proofErr w:type="spellEnd"/>
      <w:r w:rsidRPr="004B7BAF">
        <w:rPr>
          <w:i/>
          <w:iCs/>
        </w:rPr>
        <w:t xml:space="preserve"> </w:t>
      </w:r>
      <w:proofErr w:type="spellStart"/>
      <w:r w:rsidRPr="004B7BAF">
        <w:rPr>
          <w:i/>
          <w:iCs/>
        </w:rPr>
        <w:t>State</w:t>
      </w:r>
      <w:proofErr w:type="spellEnd"/>
      <w:r w:rsidRPr="004B7BAF">
        <w:rPr>
          <w:i/>
          <w:iCs/>
        </w:rPr>
        <w:t xml:space="preserve"> </w:t>
      </w:r>
      <w:proofErr w:type="spellStart"/>
      <w:r w:rsidRPr="004B7BAF">
        <w:rPr>
          <w:i/>
          <w:iCs/>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lastRenderedPageBreak/>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74F2E3B7" w14:textId="25A46C08" w:rsidR="006F1F5F"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3196072" w:history="1">
        <w:r w:rsidR="006F1F5F" w:rsidRPr="00156000">
          <w:rPr>
            <w:rStyle w:val="Hyperlink"/>
            <w:noProof/>
          </w:rPr>
          <w:t>Gráfico 1 - Pesquisa “O Ensino de Inglês na Educação Pública Brasileira”</w:t>
        </w:r>
        <w:r w:rsidR="006F1F5F">
          <w:rPr>
            <w:noProof/>
            <w:webHidden/>
          </w:rPr>
          <w:tab/>
        </w:r>
        <w:r w:rsidR="006F1F5F">
          <w:rPr>
            <w:noProof/>
            <w:webHidden/>
          </w:rPr>
          <w:fldChar w:fldCharType="begin"/>
        </w:r>
        <w:r w:rsidR="006F1F5F">
          <w:rPr>
            <w:noProof/>
            <w:webHidden/>
          </w:rPr>
          <w:instrText xml:space="preserve"> PAGEREF _Toc23196072 \h </w:instrText>
        </w:r>
        <w:r w:rsidR="006F1F5F">
          <w:rPr>
            <w:noProof/>
            <w:webHidden/>
          </w:rPr>
        </w:r>
        <w:r w:rsidR="006F1F5F">
          <w:rPr>
            <w:noProof/>
            <w:webHidden/>
          </w:rPr>
          <w:fldChar w:fldCharType="separate"/>
        </w:r>
        <w:r w:rsidR="00F37282">
          <w:rPr>
            <w:noProof/>
            <w:webHidden/>
          </w:rPr>
          <w:t>19</w:t>
        </w:r>
        <w:r w:rsidR="006F1F5F">
          <w:rPr>
            <w:noProof/>
            <w:webHidden/>
          </w:rPr>
          <w:fldChar w:fldCharType="end"/>
        </w:r>
      </w:hyperlink>
    </w:p>
    <w:p w14:paraId="2516D659" w14:textId="7E252DD3" w:rsidR="006F1F5F"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3196073" w:history="1">
        <w:r w:rsidR="006F1F5F" w:rsidRPr="00156000">
          <w:rPr>
            <w:rStyle w:val="Hyperlink"/>
            <w:noProof/>
          </w:rPr>
          <w:t>Gráfico 2 - Visualização do desempenho dos alunos pelos anos</w:t>
        </w:r>
        <w:r w:rsidR="006F1F5F">
          <w:rPr>
            <w:noProof/>
            <w:webHidden/>
          </w:rPr>
          <w:tab/>
        </w:r>
        <w:r w:rsidR="006F1F5F">
          <w:rPr>
            <w:noProof/>
            <w:webHidden/>
          </w:rPr>
          <w:fldChar w:fldCharType="begin"/>
        </w:r>
        <w:r w:rsidR="006F1F5F">
          <w:rPr>
            <w:noProof/>
            <w:webHidden/>
          </w:rPr>
          <w:instrText xml:space="preserve"> PAGEREF _Toc23196073 \h </w:instrText>
        </w:r>
        <w:r w:rsidR="006F1F5F">
          <w:rPr>
            <w:noProof/>
            <w:webHidden/>
          </w:rPr>
        </w:r>
        <w:r w:rsidR="006F1F5F">
          <w:rPr>
            <w:noProof/>
            <w:webHidden/>
          </w:rPr>
          <w:fldChar w:fldCharType="separate"/>
        </w:r>
        <w:r w:rsidR="00F37282">
          <w:rPr>
            <w:noProof/>
            <w:webHidden/>
          </w:rPr>
          <w:t>124</w:t>
        </w:r>
        <w:r w:rsidR="006F1F5F">
          <w:rPr>
            <w:noProof/>
            <w:webHidden/>
          </w:rPr>
          <w:fldChar w:fldCharType="end"/>
        </w:r>
      </w:hyperlink>
    </w:p>
    <w:p w14:paraId="7829D956" w14:textId="2A5A3D11" w:rsidR="006F1F5F"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3196074" w:history="1">
        <w:r w:rsidR="006F1F5F" w:rsidRPr="00156000">
          <w:rPr>
            <w:rStyle w:val="Hyperlink"/>
            <w:noProof/>
          </w:rPr>
          <w:t>Gráfico 3 - Visualização do desempenho dos alunos por tipo de questão</w:t>
        </w:r>
        <w:r w:rsidR="006F1F5F">
          <w:rPr>
            <w:noProof/>
            <w:webHidden/>
          </w:rPr>
          <w:tab/>
        </w:r>
        <w:r w:rsidR="006F1F5F">
          <w:rPr>
            <w:noProof/>
            <w:webHidden/>
          </w:rPr>
          <w:fldChar w:fldCharType="begin"/>
        </w:r>
        <w:r w:rsidR="006F1F5F">
          <w:rPr>
            <w:noProof/>
            <w:webHidden/>
          </w:rPr>
          <w:instrText xml:space="preserve"> PAGEREF _Toc23196074 \h </w:instrText>
        </w:r>
        <w:r w:rsidR="006F1F5F">
          <w:rPr>
            <w:noProof/>
            <w:webHidden/>
          </w:rPr>
        </w:r>
        <w:r w:rsidR="006F1F5F">
          <w:rPr>
            <w:noProof/>
            <w:webHidden/>
          </w:rPr>
          <w:fldChar w:fldCharType="separate"/>
        </w:r>
        <w:r w:rsidR="00F37282">
          <w:rPr>
            <w:noProof/>
            <w:webHidden/>
          </w:rPr>
          <w:t>125</w:t>
        </w:r>
        <w:r w:rsidR="006F1F5F">
          <w:rPr>
            <w:noProof/>
            <w:webHidden/>
          </w:rPr>
          <w:fldChar w:fldCharType="end"/>
        </w:r>
      </w:hyperlink>
    </w:p>
    <w:p w14:paraId="792BE024" w14:textId="163E2772" w:rsidR="003F01C0" w:rsidRDefault="003F01C0" w:rsidP="00BE04C8">
      <w:pPr>
        <w:pStyle w:val="Ttulodendicedeautoridades"/>
      </w:pPr>
      <w:r>
        <w:fldChar w:fldCharType="end"/>
      </w: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446D7370" w14:textId="1E6B6E96"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986127" w:history="1">
        <w:r w:rsidR="00BE04C8" w:rsidRPr="0093693F">
          <w:rPr>
            <w:rStyle w:val="Hyperlink"/>
            <w:noProof/>
          </w:rPr>
          <w:t>Figura 1 - Modelo de aprendizagem da Wizard</w:t>
        </w:r>
        <w:r w:rsidR="00BE04C8">
          <w:rPr>
            <w:noProof/>
            <w:webHidden/>
          </w:rPr>
          <w:tab/>
        </w:r>
        <w:r w:rsidR="00BE04C8">
          <w:rPr>
            <w:noProof/>
            <w:webHidden/>
          </w:rPr>
          <w:fldChar w:fldCharType="begin"/>
        </w:r>
        <w:r w:rsidR="00BE04C8">
          <w:rPr>
            <w:noProof/>
            <w:webHidden/>
          </w:rPr>
          <w:instrText xml:space="preserve"> PAGEREF _Toc22986127 \h </w:instrText>
        </w:r>
        <w:r w:rsidR="00BE04C8">
          <w:rPr>
            <w:noProof/>
            <w:webHidden/>
          </w:rPr>
        </w:r>
        <w:r w:rsidR="00BE04C8">
          <w:rPr>
            <w:noProof/>
            <w:webHidden/>
          </w:rPr>
          <w:fldChar w:fldCharType="separate"/>
        </w:r>
        <w:r w:rsidR="00F37282">
          <w:rPr>
            <w:noProof/>
            <w:webHidden/>
          </w:rPr>
          <w:t>23</w:t>
        </w:r>
        <w:r w:rsidR="00BE04C8">
          <w:rPr>
            <w:noProof/>
            <w:webHidden/>
          </w:rPr>
          <w:fldChar w:fldCharType="end"/>
        </w:r>
      </w:hyperlink>
    </w:p>
    <w:p w14:paraId="35F2712C" w14:textId="78A33FC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28" w:history="1">
        <w:r w:rsidR="00BE04C8" w:rsidRPr="0093693F">
          <w:rPr>
            <w:rStyle w:val="Hyperlink"/>
            <w:noProof/>
          </w:rPr>
          <w:t>Figura 3 - Características do Duolingo</w:t>
        </w:r>
        <w:r w:rsidR="00BE04C8">
          <w:rPr>
            <w:noProof/>
            <w:webHidden/>
          </w:rPr>
          <w:tab/>
        </w:r>
        <w:r w:rsidR="00BE04C8">
          <w:rPr>
            <w:noProof/>
            <w:webHidden/>
          </w:rPr>
          <w:fldChar w:fldCharType="begin"/>
        </w:r>
        <w:r w:rsidR="00BE04C8">
          <w:rPr>
            <w:noProof/>
            <w:webHidden/>
          </w:rPr>
          <w:instrText xml:space="preserve"> PAGEREF _Toc22986128 \h </w:instrText>
        </w:r>
        <w:r w:rsidR="00BE04C8">
          <w:rPr>
            <w:noProof/>
            <w:webHidden/>
          </w:rPr>
        </w:r>
        <w:r w:rsidR="00BE04C8">
          <w:rPr>
            <w:noProof/>
            <w:webHidden/>
          </w:rPr>
          <w:fldChar w:fldCharType="separate"/>
        </w:r>
        <w:r w:rsidR="00F37282">
          <w:rPr>
            <w:noProof/>
            <w:webHidden/>
          </w:rPr>
          <w:t>24</w:t>
        </w:r>
        <w:r w:rsidR="00BE04C8">
          <w:rPr>
            <w:noProof/>
            <w:webHidden/>
          </w:rPr>
          <w:fldChar w:fldCharType="end"/>
        </w:r>
      </w:hyperlink>
    </w:p>
    <w:p w14:paraId="30EC6486" w14:textId="3F991F6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29" w:history="1">
        <w:r w:rsidR="00BE04C8" w:rsidRPr="0093693F">
          <w:rPr>
            <w:rStyle w:val="Hyperlink"/>
            <w:noProof/>
          </w:rPr>
          <w:t>Figura 4 - Interação humano-computador adaptada da descrição do comitê SIGCHI 1992</w:t>
        </w:r>
        <w:r w:rsidR="00BE04C8">
          <w:rPr>
            <w:noProof/>
            <w:webHidden/>
          </w:rPr>
          <w:tab/>
        </w:r>
        <w:r w:rsidR="00BE04C8">
          <w:rPr>
            <w:noProof/>
            <w:webHidden/>
          </w:rPr>
          <w:fldChar w:fldCharType="begin"/>
        </w:r>
        <w:r w:rsidR="00BE04C8">
          <w:rPr>
            <w:noProof/>
            <w:webHidden/>
          </w:rPr>
          <w:instrText xml:space="preserve"> PAGEREF _Toc22986129 \h </w:instrText>
        </w:r>
        <w:r w:rsidR="00BE04C8">
          <w:rPr>
            <w:noProof/>
            <w:webHidden/>
          </w:rPr>
        </w:r>
        <w:r w:rsidR="00BE04C8">
          <w:rPr>
            <w:noProof/>
            <w:webHidden/>
          </w:rPr>
          <w:fldChar w:fldCharType="separate"/>
        </w:r>
        <w:r w:rsidR="00F37282">
          <w:rPr>
            <w:noProof/>
            <w:webHidden/>
          </w:rPr>
          <w:t>26</w:t>
        </w:r>
        <w:r w:rsidR="00BE04C8">
          <w:rPr>
            <w:noProof/>
            <w:webHidden/>
          </w:rPr>
          <w:fldChar w:fldCharType="end"/>
        </w:r>
      </w:hyperlink>
    </w:p>
    <w:p w14:paraId="77D943B7" w14:textId="4CC6C4A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0" w:history="1">
        <w:r w:rsidR="00BE04C8" w:rsidRPr="0093693F">
          <w:rPr>
            <w:rStyle w:val="Hyperlink"/>
            <w:noProof/>
          </w:rPr>
          <w:t>Figura 5 - Camadas da Engenharia de Software</w:t>
        </w:r>
        <w:r w:rsidR="00BE04C8">
          <w:rPr>
            <w:noProof/>
            <w:webHidden/>
          </w:rPr>
          <w:tab/>
        </w:r>
        <w:r w:rsidR="00BE04C8">
          <w:rPr>
            <w:noProof/>
            <w:webHidden/>
          </w:rPr>
          <w:fldChar w:fldCharType="begin"/>
        </w:r>
        <w:r w:rsidR="00BE04C8">
          <w:rPr>
            <w:noProof/>
            <w:webHidden/>
          </w:rPr>
          <w:instrText xml:space="preserve"> PAGEREF _Toc22986130 \h </w:instrText>
        </w:r>
        <w:r w:rsidR="00BE04C8">
          <w:rPr>
            <w:noProof/>
            <w:webHidden/>
          </w:rPr>
        </w:r>
        <w:r w:rsidR="00BE04C8">
          <w:rPr>
            <w:noProof/>
            <w:webHidden/>
          </w:rPr>
          <w:fldChar w:fldCharType="separate"/>
        </w:r>
        <w:r w:rsidR="00F37282">
          <w:rPr>
            <w:noProof/>
            <w:webHidden/>
          </w:rPr>
          <w:t>27</w:t>
        </w:r>
        <w:r w:rsidR="00BE04C8">
          <w:rPr>
            <w:noProof/>
            <w:webHidden/>
          </w:rPr>
          <w:fldChar w:fldCharType="end"/>
        </w:r>
      </w:hyperlink>
    </w:p>
    <w:p w14:paraId="6507B7EB" w14:textId="342683B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1" w:history="1">
        <w:r w:rsidR="00BE04C8" w:rsidRPr="0093693F">
          <w:rPr>
            <w:rStyle w:val="Hyperlink"/>
            <w:noProof/>
          </w:rPr>
          <w:t>Figura 6 - Exemplo de processo</w:t>
        </w:r>
        <w:r w:rsidR="00BE04C8">
          <w:rPr>
            <w:noProof/>
            <w:webHidden/>
          </w:rPr>
          <w:tab/>
        </w:r>
        <w:r w:rsidR="00BE04C8">
          <w:rPr>
            <w:noProof/>
            <w:webHidden/>
          </w:rPr>
          <w:fldChar w:fldCharType="begin"/>
        </w:r>
        <w:r w:rsidR="00BE04C8">
          <w:rPr>
            <w:noProof/>
            <w:webHidden/>
          </w:rPr>
          <w:instrText xml:space="preserve"> PAGEREF _Toc22986131 \h </w:instrText>
        </w:r>
        <w:r w:rsidR="00BE04C8">
          <w:rPr>
            <w:noProof/>
            <w:webHidden/>
          </w:rPr>
        </w:r>
        <w:r w:rsidR="00BE04C8">
          <w:rPr>
            <w:noProof/>
            <w:webHidden/>
          </w:rPr>
          <w:fldChar w:fldCharType="separate"/>
        </w:r>
        <w:r w:rsidR="00F37282">
          <w:rPr>
            <w:noProof/>
            <w:webHidden/>
          </w:rPr>
          <w:t>28</w:t>
        </w:r>
        <w:r w:rsidR="00BE04C8">
          <w:rPr>
            <w:noProof/>
            <w:webHidden/>
          </w:rPr>
          <w:fldChar w:fldCharType="end"/>
        </w:r>
      </w:hyperlink>
    </w:p>
    <w:p w14:paraId="742796B2" w14:textId="6F62F3F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2" w:history="1">
        <w:r w:rsidR="00BE04C8" w:rsidRPr="0093693F">
          <w:rPr>
            <w:rStyle w:val="Hyperlink"/>
            <w:noProof/>
          </w:rPr>
          <w:t>Figura 7 – Exemplo de conectores em um processo de compra</w:t>
        </w:r>
        <w:r w:rsidR="00BE04C8">
          <w:rPr>
            <w:noProof/>
            <w:webHidden/>
          </w:rPr>
          <w:tab/>
        </w:r>
        <w:r w:rsidR="00BE04C8">
          <w:rPr>
            <w:noProof/>
            <w:webHidden/>
          </w:rPr>
          <w:fldChar w:fldCharType="begin"/>
        </w:r>
        <w:r w:rsidR="00BE04C8">
          <w:rPr>
            <w:noProof/>
            <w:webHidden/>
          </w:rPr>
          <w:instrText xml:space="preserve"> PAGEREF _Toc22986132 \h </w:instrText>
        </w:r>
        <w:r w:rsidR="00BE04C8">
          <w:rPr>
            <w:noProof/>
            <w:webHidden/>
          </w:rPr>
        </w:r>
        <w:r w:rsidR="00BE04C8">
          <w:rPr>
            <w:noProof/>
            <w:webHidden/>
          </w:rPr>
          <w:fldChar w:fldCharType="separate"/>
        </w:r>
        <w:r w:rsidR="00F37282">
          <w:rPr>
            <w:noProof/>
            <w:webHidden/>
          </w:rPr>
          <w:t>29</w:t>
        </w:r>
        <w:r w:rsidR="00BE04C8">
          <w:rPr>
            <w:noProof/>
            <w:webHidden/>
          </w:rPr>
          <w:fldChar w:fldCharType="end"/>
        </w:r>
      </w:hyperlink>
    </w:p>
    <w:p w14:paraId="2DCD332F" w14:textId="0D8DCC3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3" w:history="1">
        <w:r w:rsidR="00BE04C8" w:rsidRPr="0093693F">
          <w:rPr>
            <w:rStyle w:val="Hyperlink"/>
            <w:noProof/>
          </w:rPr>
          <w:t xml:space="preserve">Figura 8 - Exemplo de </w:t>
        </w:r>
        <w:r w:rsidR="00BE04C8" w:rsidRPr="0093693F">
          <w:rPr>
            <w:rStyle w:val="Hyperlink"/>
            <w:i/>
            <w:noProof/>
          </w:rPr>
          <w:t>gateway</w:t>
        </w:r>
        <w:r w:rsidR="00BE04C8" w:rsidRPr="0093693F">
          <w:rPr>
            <w:rStyle w:val="Hyperlink"/>
            <w:noProof/>
          </w:rPr>
          <w:t xml:space="preserve"> em um processo de compra</w:t>
        </w:r>
        <w:r w:rsidR="00BE04C8">
          <w:rPr>
            <w:noProof/>
            <w:webHidden/>
          </w:rPr>
          <w:tab/>
        </w:r>
        <w:r w:rsidR="00BE04C8">
          <w:rPr>
            <w:noProof/>
            <w:webHidden/>
          </w:rPr>
          <w:fldChar w:fldCharType="begin"/>
        </w:r>
        <w:r w:rsidR="00BE04C8">
          <w:rPr>
            <w:noProof/>
            <w:webHidden/>
          </w:rPr>
          <w:instrText xml:space="preserve"> PAGEREF _Toc22986133 \h </w:instrText>
        </w:r>
        <w:r w:rsidR="00BE04C8">
          <w:rPr>
            <w:noProof/>
            <w:webHidden/>
          </w:rPr>
        </w:r>
        <w:r w:rsidR="00BE04C8">
          <w:rPr>
            <w:noProof/>
            <w:webHidden/>
          </w:rPr>
          <w:fldChar w:fldCharType="separate"/>
        </w:r>
        <w:r w:rsidR="00F37282">
          <w:rPr>
            <w:noProof/>
            <w:webHidden/>
          </w:rPr>
          <w:t>30</w:t>
        </w:r>
        <w:r w:rsidR="00BE04C8">
          <w:rPr>
            <w:noProof/>
            <w:webHidden/>
          </w:rPr>
          <w:fldChar w:fldCharType="end"/>
        </w:r>
      </w:hyperlink>
    </w:p>
    <w:p w14:paraId="34316A1E" w14:textId="6DA2FDA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4" w:history="1">
        <w:r w:rsidR="00BE04C8" w:rsidRPr="0093693F">
          <w:rPr>
            <w:rStyle w:val="Hyperlink"/>
            <w:noProof/>
          </w:rPr>
          <w:t>Figura 9 - Exemplo de utilização de eventos em um processo de compra</w:t>
        </w:r>
        <w:r w:rsidR="00BE04C8">
          <w:rPr>
            <w:noProof/>
            <w:webHidden/>
          </w:rPr>
          <w:tab/>
        </w:r>
        <w:r w:rsidR="00BE04C8">
          <w:rPr>
            <w:noProof/>
            <w:webHidden/>
          </w:rPr>
          <w:fldChar w:fldCharType="begin"/>
        </w:r>
        <w:r w:rsidR="00BE04C8">
          <w:rPr>
            <w:noProof/>
            <w:webHidden/>
          </w:rPr>
          <w:instrText xml:space="preserve"> PAGEREF _Toc22986134 \h </w:instrText>
        </w:r>
        <w:r w:rsidR="00BE04C8">
          <w:rPr>
            <w:noProof/>
            <w:webHidden/>
          </w:rPr>
        </w:r>
        <w:r w:rsidR="00BE04C8">
          <w:rPr>
            <w:noProof/>
            <w:webHidden/>
          </w:rPr>
          <w:fldChar w:fldCharType="separate"/>
        </w:r>
        <w:r w:rsidR="00F37282">
          <w:rPr>
            <w:noProof/>
            <w:webHidden/>
          </w:rPr>
          <w:t>30</w:t>
        </w:r>
        <w:r w:rsidR="00BE04C8">
          <w:rPr>
            <w:noProof/>
            <w:webHidden/>
          </w:rPr>
          <w:fldChar w:fldCharType="end"/>
        </w:r>
      </w:hyperlink>
    </w:p>
    <w:p w14:paraId="66C0C4C8" w14:textId="2BBD481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5" w:history="1">
        <w:r w:rsidR="00BE04C8" w:rsidRPr="0093693F">
          <w:rPr>
            <w:rStyle w:val="Hyperlink"/>
            <w:noProof/>
          </w:rPr>
          <w:t>Figura 10 - Exemplo de utilização de piscinas e raias em um processo de compra</w:t>
        </w:r>
        <w:r w:rsidR="00BE04C8">
          <w:rPr>
            <w:noProof/>
            <w:webHidden/>
          </w:rPr>
          <w:tab/>
        </w:r>
        <w:r w:rsidR="00BE04C8">
          <w:rPr>
            <w:noProof/>
            <w:webHidden/>
          </w:rPr>
          <w:fldChar w:fldCharType="begin"/>
        </w:r>
        <w:r w:rsidR="00BE04C8">
          <w:rPr>
            <w:noProof/>
            <w:webHidden/>
          </w:rPr>
          <w:instrText xml:space="preserve"> PAGEREF _Toc22986135 \h </w:instrText>
        </w:r>
        <w:r w:rsidR="00BE04C8">
          <w:rPr>
            <w:noProof/>
            <w:webHidden/>
          </w:rPr>
        </w:r>
        <w:r w:rsidR="00BE04C8">
          <w:rPr>
            <w:noProof/>
            <w:webHidden/>
          </w:rPr>
          <w:fldChar w:fldCharType="separate"/>
        </w:r>
        <w:r w:rsidR="00F37282">
          <w:rPr>
            <w:noProof/>
            <w:webHidden/>
          </w:rPr>
          <w:t>31</w:t>
        </w:r>
        <w:r w:rsidR="00BE04C8">
          <w:rPr>
            <w:noProof/>
            <w:webHidden/>
          </w:rPr>
          <w:fldChar w:fldCharType="end"/>
        </w:r>
      </w:hyperlink>
    </w:p>
    <w:p w14:paraId="0C4A1C3A" w14:textId="181BD6F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6" w:history="1">
        <w:r w:rsidR="00BE04C8" w:rsidRPr="0093693F">
          <w:rPr>
            <w:rStyle w:val="Hyperlink"/>
            <w:noProof/>
          </w:rPr>
          <w:t>Figura 11 - Modelo em espiral</w:t>
        </w:r>
        <w:r w:rsidR="00BE04C8">
          <w:rPr>
            <w:noProof/>
            <w:webHidden/>
          </w:rPr>
          <w:tab/>
        </w:r>
        <w:r w:rsidR="00BE04C8">
          <w:rPr>
            <w:noProof/>
            <w:webHidden/>
          </w:rPr>
          <w:fldChar w:fldCharType="begin"/>
        </w:r>
        <w:r w:rsidR="00BE04C8">
          <w:rPr>
            <w:noProof/>
            <w:webHidden/>
          </w:rPr>
          <w:instrText xml:space="preserve"> PAGEREF _Toc22986136 \h </w:instrText>
        </w:r>
        <w:r w:rsidR="00BE04C8">
          <w:rPr>
            <w:noProof/>
            <w:webHidden/>
          </w:rPr>
        </w:r>
        <w:r w:rsidR="00BE04C8">
          <w:rPr>
            <w:noProof/>
            <w:webHidden/>
          </w:rPr>
          <w:fldChar w:fldCharType="separate"/>
        </w:r>
        <w:r w:rsidR="00F37282">
          <w:rPr>
            <w:noProof/>
            <w:webHidden/>
          </w:rPr>
          <w:t>32</w:t>
        </w:r>
        <w:r w:rsidR="00BE04C8">
          <w:rPr>
            <w:noProof/>
            <w:webHidden/>
          </w:rPr>
          <w:fldChar w:fldCharType="end"/>
        </w:r>
      </w:hyperlink>
    </w:p>
    <w:p w14:paraId="1229A24F" w14:textId="2AE6CE9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7" w:history="1">
        <w:r w:rsidR="00BE04C8" w:rsidRPr="0093693F">
          <w:rPr>
            <w:rStyle w:val="Hyperlink"/>
            <w:noProof/>
          </w:rPr>
          <w:t>Figura 12 - Exemplo de uma estória de usuário</w:t>
        </w:r>
        <w:r w:rsidR="00BE04C8">
          <w:rPr>
            <w:noProof/>
            <w:webHidden/>
          </w:rPr>
          <w:tab/>
        </w:r>
        <w:r w:rsidR="00BE04C8">
          <w:rPr>
            <w:noProof/>
            <w:webHidden/>
          </w:rPr>
          <w:fldChar w:fldCharType="begin"/>
        </w:r>
        <w:r w:rsidR="00BE04C8">
          <w:rPr>
            <w:noProof/>
            <w:webHidden/>
          </w:rPr>
          <w:instrText xml:space="preserve"> PAGEREF _Toc22986137 \h </w:instrText>
        </w:r>
        <w:r w:rsidR="00BE04C8">
          <w:rPr>
            <w:noProof/>
            <w:webHidden/>
          </w:rPr>
        </w:r>
        <w:r w:rsidR="00BE04C8">
          <w:rPr>
            <w:noProof/>
            <w:webHidden/>
          </w:rPr>
          <w:fldChar w:fldCharType="separate"/>
        </w:r>
        <w:r w:rsidR="00F37282">
          <w:rPr>
            <w:noProof/>
            <w:webHidden/>
          </w:rPr>
          <w:t>34</w:t>
        </w:r>
        <w:r w:rsidR="00BE04C8">
          <w:rPr>
            <w:noProof/>
            <w:webHidden/>
          </w:rPr>
          <w:fldChar w:fldCharType="end"/>
        </w:r>
      </w:hyperlink>
    </w:p>
    <w:p w14:paraId="62445DE1" w14:textId="1499BD5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8" w:history="1">
        <w:r w:rsidR="00BE04C8" w:rsidRPr="0093693F">
          <w:rPr>
            <w:rStyle w:val="Hyperlink"/>
            <w:noProof/>
          </w:rPr>
          <w:t>Figura 13 - Estrutura básica do HTML</w:t>
        </w:r>
        <w:r w:rsidR="00BE04C8">
          <w:rPr>
            <w:noProof/>
            <w:webHidden/>
          </w:rPr>
          <w:tab/>
        </w:r>
        <w:r w:rsidR="00BE04C8">
          <w:rPr>
            <w:noProof/>
            <w:webHidden/>
          </w:rPr>
          <w:fldChar w:fldCharType="begin"/>
        </w:r>
        <w:r w:rsidR="00BE04C8">
          <w:rPr>
            <w:noProof/>
            <w:webHidden/>
          </w:rPr>
          <w:instrText xml:space="preserve"> PAGEREF _Toc22986138 \h </w:instrText>
        </w:r>
        <w:r w:rsidR="00BE04C8">
          <w:rPr>
            <w:noProof/>
            <w:webHidden/>
          </w:rPr>
        </w:r>
        <w:r w:rsidR="00BE04C8">
          <w:rPr>
            <w:noProof/>
            <w:webHidden/>
          </w:rPr>
          <w:fldChar w:fldCharType="separate"/>
        </w:r>
        <w:r w:rsidR="00F37282">
          <w:rPr>
            <w:noProof/>
            <w:webHidden/>
          </w:rPr>
          <w:t>36</w:t>
        </w:r>
        <w:r w:rsidR="00BE04C8">
          <w:rPr>
            <w:noProof/>
            <w:webHidden/>
          </w:rPr>
          <w:fldChar w:fldCharType="end"/>
        </w:r>
      </w:hyperlink>
    </w:p>
    <w:p w14:paraId="73D26EE1" w14:textId="037FE67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39" w:history="1">
        <w:r w:rsidR="00BE04C8" w:rsidRPr="0093693F">
          <w:rPr>
            <w:rStyle w:val="Hyperlink"/>
            <w:noProof/>
          </w:rPr>
          <w:t>Figura 14 - Sintaxe CSS</w:t>
        </w:r>
        <w:r w:rsidR="00BE04C8">
          <w:rPr>
            <w:noProof/>
            <w:webHidden/>
          </w:rPr>
          <w:tab/>
        </w:r>
        <w:r w:rsidR="00BE04C8">
          <w:rPr>
            <w:noProof/>
            <w:webHidden/>
          </w:rPr>
          <w:fldChar w:fldCharType="begin"/>
        </w:r>
        <w:r w:rsidR="00BE04C8">
          <w:rPr>
            <w:noProof/>
            <w:webHidden/>
          </w:rPr>
          <w:instrText xml:space="preserve"> PAGEREF _Toc22986139 \h </w:instrText>
        </w:r>
        <w:r w:rsidR="00BE04C8">
          <w:rPr>
            <w:noProof/>
            <w:webHidden/>
          </w:rPr>
        </w:r>
        <w:r w:rsidR="00BE04C8">
          <w:rPr>
            <w:noProof/>
            <w:webHidden/>
          </w:rPr>
          <w:fldChar w:fldCharType="separate"/>
        </w:r>
        <w:r w:rsidR="00F37282">
          <w:rPr>
            <w:noProof/>
            <w:webHidden/>
          </w:rPr>
          <w:t>37</w:t>
        </w:r>
        <w:r w:rsidR="00BE04C8">
          <w:rPr>
            <w:noProof/>
            <w:webHidden/>
          </w:rPr>
          <w:fldChar w:fldCharType="end"/>
        </w:r>
      </w:hyperlink>
    </w:p>
    <w:p w14:paraId="6AF4AE63" w14:textId="6C545B0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0" w:history="1">
        <w:r w:rsidR="00BE04C8" w:rsidRPr="0093693F">
          <w:rPr>
            <w:rStyle w:val="Hyperlink"/>
            <w:noProof/>
          </w:rPr>
          <w:t>Figura 15 – Exemplo de um seletor CSS</w:t>
        </w:r>
        <w:r w:rsidR="00BE04C8">
          <w:rPr>
            <w:noProof/>
            <w:webHidden/>
          </w:rPr>
          <w:tab/>
        </w:r>
        <w:r w:rsidR="00BE04C8">
          <w:rPr>
            <w:noProof/>
            <w:webHidden/>
          </w:rPr>
          <w:fldChar w:fldCharType="begin"/>
        </w:r>
        <w:r w:rsidR="00BE04C8">
          <w:rPr>
            <w:noProof/>
            <w:webHidden/>
          </w:rPr>
          <w:instrText xml:space="preserve"> PAGEREF _Toc22986140 \h </w:instrText>
        </w:r>
        <w:r w:rsidR="00BE04C8">
          <w:rPr>
            <w:noProof/>
            <w:webHidden/>
          </w:rPr>
        </w:r>
        <w:r w:rsidR="00BE04C8">
          <w:rPr>
            <w:noProof/>
            <w:webHidden/>
          </w:rPr>
          <w:fldChar w:fldCharType="separate"/>
        </w:r>
        <w:r w:rsidR="00F37282">
          <w:rPr>
            <w:noProof/>
            <w:webHidden/>
          </w:rPr>
          <w:t>37</w:t>
        </w:r>
        <w:r w:rsidR="00BE04C8">
          <w:rPr>
            <w:noProof/>
            <w:webHidden/>
          </w:rPr>
          <w:fldChar w:fldCharType="end"/>
        </w:r>
      </w:hyperlink>
    </w:p>
    <w:p w14:paraId="47D30785" w14:textId="1C6DD3A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1" w:history="1">
        <w:r w:rsidR="00BE04C8" w:rsidRPr="0093693F">
          <w:rPr>
            <w:rStyle w:val="Hyperlink"/>
            <w:noProof/>
          </w:rPr>
          <w:t>Figura 16 - Exemplo de objeto JSON</w:t>
        </w:r>
        <w:r w:rsidR="00BE04C8">
          <w:rPr>
            <w:noProof/>
            <w:webHidden/>
          </w:rPr>
          <w:tab/>
        </w:r>
        <w:r w:rsidR="00BE04C8">
          <w:rPr>
            <w:noProof/>
            <w:webHidden/>
          </w:rPr>
          <w:fldChar w:fldCharType="begin"/>
        </w:r>
        <w:r w:rsidR="00BE04C8">
          <w:rPr>
            <w:noProof/>
            <w:webHidden/>
          </w:rPr>
          <w:instrText xml:space="preserve"> PAGEREF _Toc22986141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05D46764" w14:textId="4A88CF7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2" w:history="1">
        <w:r w:rsidR="00BE04C8" w:rsidRPr="0093693F">
          <w:rPr>
            <w:rStyle w:val="Hyperlink"/>
            <w:noProof/>
          </w:rPr>
          <w:t>Figura 17 - Exemplo da tipagem utilizada no TypeScript</w:t>
        </w:r>
        <w:r w:rsidR="00BE04C8">
          <w:rPr>
            <w:noProof/>
            <w:webHidden/>
          </w:rPr>
          <w:tab/>
        </w:r>
        <w:r w:rsidR="00BE04C8">
          <w:rPr>
            <w:noProof/>
            <w:webHidden/>
          </w:rPr>
          <w:fldChar w:fldCharType="begin"/>
        </w:r>
        <w:r w:rsidR="00BE04C8">
          <w:rPr>
            <w:noProof/>
            <w:webHidden/>
          </w:rPr>
          <w:instrText xml:space="preserve"> PAGEREF _Toc22986142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408F1449" w14:textId="7456A44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3" w:history="1">
        <w:r w:rsidR="00BE04C8" w:rsidRPr="0093693F">
          <w:rPr>
            <w:rStyle w:val="Hyperlink"/>
            <w:noProof/>
          </w:rPr>
          <w:t>Figura 18 - Exemplo de código PHP em página HTML</w:t>
        </w:r>
        <w:r w:rsidR="00BE04C8">
          <w:rPr>
            <w:noProof/>
            <w:webHidden/>
          </w:rPr>
          <w:tab/>
        </w:r>
        <w:r w:rsidR="00BE04C8">
          <w:rPr>
            <w:noProof/>
            <w:webHidden/>
          </w:rPr>
          <w:fldChar w:fldCharType="begin"/>
        </w:r>
        <w:r w:rsidR="00BE04C8">
          <w:rPr>
            <w:noProof/>
            <w:webHidden/>
          </w:rPr>
          <w:instrText xml:space="preserve"> PAGEREF _Toc22986143 \h </w:instrText>
        </w:r>
        <w:r w:rsidR="00BE04C8">
          <w:rPr>
            <w:noProof/>
            <w:webHidden/>
          </w:rPr>
        </w:r>
        <w:r w:rsidR="00BE04C8">
          <w:rPr>
            <w:noProof/>
            <w:webHidden/>
          </w:rPr>
          <w:fldChar w:fldCharType="separate"/>
        </w:r>
        <w:r w:rsidR="00F37282">
          <w:rPr>
            <w:noProof/>
            <w:webHidden/>
          </w:rPr>
          <w:t>41</w:t>
        </w:r>
        <w:r w:rsidR="00BE04C8">
          <w:rPr>
            <w:noProof/>
            <w:webHidden/>
          </w:rPr>
          <w:fldChar w:fldCharType="end"/>
        </w:r>
      </w:hyperlink>
    </w:p>
    <w:p w14:paraId="4C0A0DC2" w14:textId="43CAE82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4" w:history="1">
        <w:r w:rsidR="00BE04C8" w:rsidRPr="0093693F">
          <w:rPr>
            <w:rStyle w:val="Hyperlink"/>
            <w:noProof/>
          </w:rPr>
          <w:t>Figura 19 - Migração da tabela de usuários</w:t>
        </w:r>
        <w:r w:rsidR="00BE04C8">
          <w:rPr>
            <w:noProof/>
            <w:webHidden/>
          </w:rPr>
          <w:tab/>
        </w:r>
        <w:r w:rsidR="00BE04C8">
          <w:rPr>
            <w:noProof/>
            <w:webHidden/>
          </w:rPr>
          <w:fldChar w:fldCharType="begin"/>
        </w:r>
        <w:r w:rsidR="00BE04C8">
          <w:rPr>
            <w:noProof/>
            <w:webHidden/>
          </w:rPr>
          <w:instrText xml:space="preserve"> PAGEREF _Toc22986144 \h </w:instrText>
        </w:r>
        <w:r w:rsidR="00BE04C8">
          <w:rPr>
            <w:noProof/>
            <w:webHidden/>
          </w:rPr>
        </w:r>
        <w:r w:rsidR="00BE04C8">
          <w:rPr>
            <w:noProof/>
            <w:webHidden/>
          </w:rPr>
          <w:fldChar w:fldCharType="separate"/>
        </w:r>
        <w:r w:rsidR="00F37282">
          <w:rPr>
            <w:noProof/>
            <w:webHidden/>
          </w:rPr>
          <w:t>43</w:t>
        </w:r>
        <w:r w:rsidR="00BE04C8">
          <w:rPr>
            <w:noProof/>
            <w:webHidden/>
          </w:rPr>
          <w:fldChar w:fldCharType="end"/>
        </w:r>
      </w:hyperlink>
    </w:p>
    <w:p w14:paraId="38BEB221" w14:textId="31E23A4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5" w:history="1">
        <w:r w:rsidR="00BE04C8" w:rsidRPr="0093693F">
          <w:rPr>
            <w:rStyle w:val="Hyperlink"/>
            <w:noProof/>
          </w:rPr>
          <w:t>Figura 20 - Funcionamento de uma API</w:t>
        </w:r>
        <w:r w:rsidR="00BE04C8">
          <w:rPr>
            <w:noProof/>
            <w:webHidden/>
          </w:rPr>
          <w:tab/>
        </w:r>
        <w:r w:rsidR="00BE04C8">
          <w:rPr>
            <w:noProof/>
            <w:webHidden/>
          </w:rPr>
          <w:fldChar w:fldCharType="begin"/>
        </w:r>
        <w:r w:rsidR="00BE04C8">
          <w:rPr>
            <w:noProof/>
            <w:webHidden/>
          </w:rPr>
          <w:instrText xml:space="preserve"> PAGEREF _Toc22986145 \h </w:instrText>
        </w:r>
        <w:r w:rsidR="00BE04C8">
          <w:rPr>
            <w:noProof/>
            <w:webHidden/>
          </w:rPr>
        </w:r>
        <w:r w:rsidR="00BE04C8">
          <w:rPr>
            <w:noProof/>
            <w:webHidden/>
          </w:rPr>
          <w:fldChar w:fldCharType="separate"/>
        </w:r>
        <w:r w:rsidR="00F37282">
          <w:rPr>
            <w:noProof/>
            <w:webHidden/>
          </w:rPr>
          <w:t>45</w:t>
        </w:r>
        <w:r w:rsidR="00BE04C8">
          <w:rPr>
            <w:noProof/>
            <w:webHidden/>
          </w:rPr>
          <w:fldChar w:fldCharType="end"/>
        </w:r>
      </w:hyperlink>
    </w:p>
    <w:p w14:paraId="06C46FFD" w14:textId="579E01E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6" w:history="1">
        <w:r w:rsidR="00BE04C8" w:rsidRPr="0093693F">
          <w:rPr>
            <w:rStyle w:val="Hyperlink"/>
            <w:noProof/>
          </w:rPr>
          <w:t>Figura 21 - Exemplo de um relacionamento entre tabelas</w:t>
        </w:r>
        <w:r w:rsidR="00BE04C8">
          <w:rPr>
            <w:noProof/>
            <w:webHidden/>
          </w:rPr>
          <w:tab/>
        </w:r>
        <w:r w:rsidR="00BE04C8">
          <w:rPr>
            <w:noProof/>
            <w:webHidden/>
          </w:rPr>
          <w:fldChar w:fldCharType="begin"/>
        </w:r>
        <w:r w:rsidR="00BE04C8">
          <w:rPr>
            <w:noProof/>
            <w:webHidden/>
          </w:rPr>
          <w:instrText xml:space="preserve"> PAGEREF _Toc22986146 \h </w:instrText>
        </w:r>
        <w:r w:rsidR="00BE04C8">
          <w:rPr>
            <w:noProof/>
            <w:webHidden/>
          </w:rPr>
        </w:r>
        <w:r w:rsidR="00BE04C8">
          <w:rPr>
            <w:noProof/>
            <w:webHidden/>
          </w:rPr>
          <w:fldChar w:fldCharType="separate"/>
        </w:r>
        <w:r w:rsidR="00F37282">
          <w:rPr>
            <w:noProof/>
            <w:webHidden/>
          </w:rPr>
          <w:t>46</w:t>
        </w:r>
        <w:r w:rsidR="00BE04C8">
          <w:rPr>
            <w:noProof/>
            <w:webHidden/>
          </w:rPr>
          <w:fldChar w:fldCharType="end"/>
        </w:r>
      </w:hyperlink>
    </w:p>
    <w:p w14:paraId="3908E1C7" w14:textId="5FA63DF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7" w:history="1">
        <w:r w:rsidR="00BE04C8" w:rsidRPr="0093693F">
          <w:rPr>
            <w:rStyle w:val="Hyperlink"/>
            <w:noProof/>
          </w:rPr>
          <w:t>Figura 22 - Relacionamento muitos para muitos</w:t>
        </w:r>
        <w:r w:rsidR="00BE04C8">
          <w:rPr>
            <w:noProof/>
            <w:webHidden/>
          </w:rPr>
          <w:tab/>
        </w:r>
        <w:r w:rsidR="00BE04C8">
          <w:rPr>
            <w:noProof/>
            <w:webHidden/>
          </w:rPr>
          <w:fldChar w:fldCharType="begin"/>
        </w:r>
        <w:r w:rsidR="00BE04C8">
          <w:rPr>
            <w:noProof/>
            <w:webHidden/>
          </w:rPr>
          <w:instrText xml:space="preserve"> PAGEREF _Toc22986147 \h </w:instrText>
        </w:r>
        <w:r w:rsidR="00BE04C8">
          <w:rPr>
            <w:noProof/>
            <w:webHidden/>
          </w:rPr>
        </w:r>
        <w:r w:rsidR="00BE04C8">
          <w:rPr>
            <w:noProof/>
            <w:webHidden/>
          </w:rPr>
          <w:fldChar w:fldCharType="separate"/>
        </w:r>
        <w:r w:rsidR="00F37282">
          <w:rPr>
            <w:noProof/>
            <w:webHidden/>
          </w:rPr>
          <w:t>47</w:t>
        </w:r>
        <w:r w:rsidR="00BE04C8">
          <w:rPr>
            <w:noProof/>
            <w:webHidden/>
          </w:rPr>
          <w:fldChar w:fldCharType="end"/>
        </w:r>
      </w:hyperlink>
    </w:p>
    <w:p w14:paraId="24CA50DB" w14:textId="201FF1C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8" w:history="1">
        <w:r w:rsidR="00BE04C8" w:rsidRPr="0093693F">
          <w:rPr>
            <w:rStyle w:val="Hyperlink"/>
            <w:noProof/>
          </w:rPr>
          <w:t>Figura 23 - Características do MySQL</w:t>
        </w:r>
        <w:r w:rsidR="00BE04C8">
          <w:rPr>
            <w:noProof/>
            <w:webHidden/>
          </w:rPr>
          <w:tab/>
        </w:r>
        <w:r w:rsidR="00BE04C8">
          <w:rPr>
            <w:noProof/>
            <w:webHidden/>
          </w:rPr>
          <w:fldChar w:fldCharType="begin"/>
        </w:r>
        <w:r w:rsidR="00BE04C8">
          <w:rPr>
            <w:noProof/>
            <w:webHidden/>
          </w:rPr>
          <w:instrText xml:space="preserve"> PAGEREF _Toc22986148 \h </w:instrText>
        </w:r>
        <w:r w:rsidR="00BE04C8">
          <w:rPr>
            <w:noProof/>
            <w:webHidden/>
          </w:rPr>
        </w:r>
        <w:r w:rsidR="00BE04C8">
          <w:rPr>
            <w:noProof/>
            <w:webHidden/>
          </w:rPr>
          <w:fldChar w:fldCharType="separate"/>
        </w:r>
        <w:r w:rsidR="00F37282">
          <w:rPr>
            <w:noProof/>
            <w:webHidden/>
          </w:rPr>
          <w:t>48</w:t>
        </w:r>
        <w:r w:rsidR="00BE04C8">
          <w:rPr>
            <w:noProof/>
            <w:webHidden/>
          </w:rPr>
          <w:fldChar w:fldCharType="end"/>
        </w:r>
      </w:hyperlink>
    </w:p>
    <w:p w14:paraId="008CB8EE" w14:textId="7FA25E1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49" w:history="1">
        <w:r w:rsidR="00BE04C8" w:rsidRPr="0093693F">
          <w:rPr>
            <w:rStyle w:val="Hyperlink"/>
            <w:noProof/>
          </w:rPr>
          <w:t>Figura 24 - Diagrama da base de dados do ambiente</w:t>
        </w:r>
        <w:r w:rsidR="00BE04C8">
          <w:rPr>
            <w:noProof/>
            <w:webHidden/>
          </w:rPr>
          <w:tab/>
        </w:r>
        <w:r w:rsidR="00BE04C8">
          <w:rPr>
            <w:noProof/>
            <w:webHidden/>
          </w:rPr>
          <w:fldChar w:fldCharType="begin"/>
        </w:r>
        <w:r w:rsidR="00BE04C8">
          <w:rPr>
            <w:noProof/>
            <w:webHidden/>
          </w:rPr>
          <w:instrText xml:space="preserve"> PAGEREF _Toc22986149 \h </w:instrText>
        </w:r>
        <w:r w:rsidR="00BE04C8">
          <w:rPr>
            <w:noProof/>
            <w:webHidden/>
          </w:rPr>
        </w:r>
        <w:r w:rsidR="00BE04C8">
          <w:rPr>
            <w:noProof/>
            <w:webHidden/>
          </w:rPr>
          <w:fldChar w:fldCharType="separate"/>
        </w:r>
        <w:r w:rsidR="00F37282">
          <w:rPr>
            <w:noProof/>
            <w:webHidden/>
          </w:rPr>
          <w:t>51</w:t>
        </w:r>
        <w:r w:rsidR="00BE04C8">
          <w:rPr>
            <w:noProof/>
            <w:webHidden/>
          </w:rPr>
          <w:fldChar w:fldCharType="end"/>
        </w:r>
      </w:hyperlink>
    </w:p>
    <w:p w14:paraId="319F2DFF" w14:textId="47F2B9E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0" w:history="1">
        <w:r w:rsidR="00BE04C8" w:rsidRPr="0093693F">
          <w:rPr>
            <w:rStyle w:val="Hyperlink"/>
            <w:noProof/>
          </w:rPr>
          <w:t>Figura 25 - Diagrama de processos do primeiro release</w:t>
        </w:r>
        <w:r w:rsidR="00BE04C8">
          <w:rPr>
            <w:noProof/>
            <w:webHidden/>
          </w:rPr>
          <w:tab/>
        </w:r>
        <w:r w:rsidR="00BE04C8">
          <w:rPr>
            <w:noProof/>
            <w:webHidden/>
          </w:rPr>
          <w:fldChar w:fldCharType="begin"/>
        </w:r>
        <w:r w:rsidR="00BE04C8">
          <w:rPr>
            <w:noProof/>
            <w:webHidden/>
          </w:rPr>
          <w:instrText xml:space="preserve"> PAGEREF _Toc22986150 \h </w:instrText>
        </w:r>
        <w:r w:rsidR="00BE04C8">
          <w:rPr>
            <w:noProof/>
            <w:webHidden/>
          </w:rPr>
        </w:r>
        <w:r w:rsidR="00BE04C8">
          <w:rPr>
            <w:noProof/>
            <w:webHidden/>
          </w:rPr>
          <w:fldChar w:fldCharType="separate"/>
        </w:r>
        <w:r w:rsidR="00F37282">
          <w:rPr>
            <w:noProof/>
            <w:webHidden/>
          </w:rPr>
          <w:t>54</w:t>
        </w:r>
        <w:r w:rsidR="00BE04C8">
          <w:rPr>
            <w:noProof/>
            <w:webHidden/>
          </w:rPr>
          <w:fldChar w:fldCharType="end"/>
        </w:r>
      </w:hyperlink>
    </w:p>
    <w:p w14:paraId="42B45792" w14:textId="15F94FC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1" w:history="1">
        <w:r w:rsidR="00BE04C8" w:rsidRPr="0093693F">
          <w:rPr>
            <w:rStyle w:val="Hyperlink"/>
            <w:noProof/>
          </w:rPr>
          <w:t>Figura 26 - Diagrama de processos do segundo release</w:t>
        </w:r>
        <w:r w:rsidR="00BE04C8">
          <w:rPr>
            <w:noProof/>
            <w:webHidden/>
          </w:rPr>
          <w:tab/>
        </w:r>
        <w:r w:rsidR="00BE04C8">
          <w:rPr>
            <w:noProof/>
            <w:webHidden/>
          </w:rPr>
          <w:fldChar w:fldCharType="begin"/>
        </w:r>
        <w:r w:rsidR="00BE04C8">
          <w:rPr>
            <w:noProof/>
            <w:webHidden/>
          </w:rPr>
          <w:instrText xml:space="preserve"> PAGEREF _Toc22986151 \h </w:instrText>
        </w:r>
        <w:r w:rsidR="00BE04C8">
          <w:rPr>
            <w:noProof/>
            <w:webHidden/>
          </w:rPr>
        </w:r>
        <w:r w:rsidR="00BE04C8">
          <w:rPr>
            <w:noProof/>
            <w:webHidden/>
          </w:rPr>
          <w:fldChar w:fldCharType="separate"/>
        </w:r>
        <w:r w:rsidR="00F37282">
          <w:rPr>
            <w:noProof/>
            <w:webHidden/>
          </w:rPr>
          <w:t>56</w:t>
        </w:r>
        <w:r w:rsidR="00BE04C8">
          <w:rPr>
            <w:noProof/>
            <w:webHidden/>
          </w:rPr>
          <w:fldChar w:fldCharType="end"/>
        </w:r>
      </w:hyperlink>
    </w:p>
    <w:p w14:paraId="1B904968" w14:textId="1679047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2" w:history="1">
        <w:r w:rsidR="00BE04C8" w:rsidRPr="0093693F">
          <w:rPr>
            <w:rStyle w:val="Hyperlink"/>
            <w:noProof/>
          </w:rPr>
          <w:t>Figura 27 - Auxílio na utilização dos botões</w:t>
        </w:r>
        <w:r w:rsidR="00BE04C8">
          <w:rPr>
            <w:noProof/>
            <w:webHidden/>
          </w:rPr>
          <w:tab/>
        </w:r>
        <w:r w:rsidR="00BE04C8">
          <w:rPr>
            <w:noProof/>
            <w:webHidden/>
          </w:rPr>
          <w:fldChar w:fldCharType="begin"/>
        </w:r>
        <w:r w:rsidR="00BE04C8">
          <w:rPr>
            <w:noProof/>
            <w:webHidden/>
          </w:rPr>
          <w:instrText xml:space="preserve"> PAGEREF _Toc22986152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095CCFFC" w14:textId="0611690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3" w:history="1">
        <w:r w:rsidR="00BE04C8" w:rsidRPr="0093693F">
          <w:rPr>
            <w:rStyle w:val="Hyperlink"/>
            <w:noProof/>
          </w:rPr>
          <w:t>Figura 28 - Exemplo de botão desabilitado</w:t>
        </w:r>
        <w:r w:rsidR="00BE04C8">
          <w:rPr>
            <w:noProof/>
            <w:webHidden/>
          </w:rPr>
          <w:tab/>
        </w:r>
        <w:r w:rsidR="00BE04C8">
          <w:rPr>
            <w:noProof/>
            <w:webHidden/>
          </w:rPr>
          <w:fldChar w:fldCharType="begin"/>
        </w:r>
        <w:r w:rsidR="00BE04C8">
          <w:rPr>
            <w:noProof/>
            <w:webHidden/>
          </w:rPr>
          <w:instrText xml:space="preserve"> PAGEREF _Toc22986153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48A3A8AC" w14:textId="64039DF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4" w:history="1">
        <w:r w:rsidR="00BE04C8" w:rsidRPr="0093693F">
          <w:rPr>
            <w:rStyle w:val="Hyperlink"/>
            <w:noProof/>
          </w:rPr>
          <w:t>Figura 29 - Exemplo de botão habilitado</w:t>
        </w:r>
        <w:r w:rsidR="00BE04C8">
          <w:rPr>
            <w:noProof/>
            <w:webHidden/>
          </w:rPr>
          <w:tab/>
        </w:r>
        <w:r w:rsidR="00BE04C8">
          <w:rPr>
            <w:noProof/>
            <w:webHidden/>
          </w:rPr>
          <w:fldChar w:fldCharType="begin"/>
        </w:r>
        <w:r w:rsidR="00BE04C8">
          <w:rPr>
            <w:noProof/>
            <w:webHidden/>
          </w:rPr>
          <w:instrText xml:space="preserve"> PAGEREF _Toc22986154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498ABC2E" w14:textId="635B6B0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5" w:history="1">
        <w:r w:rsidR="00BE04C8" w:rsidRPr="0093693F">
          <w:rPr>
            <w:rStyle w:val="Hyperlink"/>
            <w:noProof/>
          </w:rPr>
          <w:t>Figura 30 - Botão salvar habilitado</w:t>
        </w:r>
        <w:r w:rsidR="00BE04C8">
          <w:rPr>
            <w:noProof/>
            <w:webHidden/>
          </w:rPr>
          <w:tab/>
        </w:r>
        <w:r w:rsidR="00BE04C8">
          <w:rPr>
            <w:noProof/>
            <w:webHidden/>
          </w:rPr>
          <w:fldChar w:fldCharType="begin"/>
        </w:r>
        <w:r w:rsidR="00BE04C8">
          <w:rPr>
            <w:noProof/>
            <w:webHidden/>
          </w:rPr>
          <w:instrText xml:space="preserve"> PAGEREF _Toc22986155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6A62078D" w14:textId="7F0AEED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6" w:history="1">
        <w:r w:rsidR="00BE04C8" w:rsidRPr="0093693F">
          <w:rPr>
            <w:rStyle w:val="Hyperlink"/>
            <w:noProof/>
          </w:rPr>
          <w:t>Figura 31 - Botão salvar desabilitado</w:t>
        </w:r>
        <w:r w:rsidR="00BE04C8">
          <w:rPr>
            <w:noProof/>
            <w:webHidden/>
          </w:rPr>
          <w:tab/>
        </w:r>
        <w:r w:rsidR="00BE04C8">
          <w:rPr>
            <w:noProof/>
            <w:webHidden/>
          </w:rPr>
          <w:fldChar w:fldCharType="begin"/>
        </w:r>
        <w:r w:rsidR="00BE04C8">
          <w:rPr>
            <w:noProof/>
            <w:webHidden/>
          </w:rPr>
          <w:instrText xml:space="preserve"> PAGEREF _Toc22986156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4DC89A11" w14:textId="222FBC8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7" w:history="1">
        <w:r w:rsidR="00BE04C8" w:rsidRPr="0093693F">
          <w:rPr>
            <w:rStyle w:val="Hyperlink"/>
            <w:noProof/>
          </w:rPr>
          <w:t>Figura 32 - Botão voltar</w:t>
        </w:r>
        <w:r w:rsidR="00BE04C8">
          <w:rPr>
            <w:noProof/>
            <w:webHidden/>
          </w:rPr>
          <w:tab/>
        </w:r>
        <w:r w:rsidR="00BE04C8">
          <w:rPr>
            <w:noProof/>
            <w:webHidden/>
          </w:rPr>
          <w:fldChar w:fldCharType="begin"/>
        </w:r>
        <w:r w:rsidR="00BE04C8">
          <w:rPr>
            <w:noProof/>
            <w:webHidden/>
          </w:rPr>
          <w:instrText xml:space="preserve"> PAGEREF _Toc22986157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23CB62F5" w14:textId="3C5702E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8" w:history="1">
        <w:r w:rsidR="00BE04C8" w:rsidRPr="0093693F">
          <w:rPr>
            <w:rStyle w:val="Hyperlink"/>
            <w:noProof/>
          </w:rPr>
          <w:t>Figura 33 - Botão de edição</w:t>
        </w:r>
        <w:r w:rsidR="00BE04C8">
          <w:rPr>
            <w:noProof/>
            <w:webHidden/>
          </w:rPr>
          <w:tab/>
        </w:r>
        <w:r w:rsidR="00BE04C8">
          <w:rPr>
            <w:noProof/>
            <w:webHidden/>
          </w:rPr>
          <w:fldChar w:fldCharType="begin"/>
        </w:r>
        <w:r w:rsidR="00BE04C8">
          <w:rPr>
            <w:noProof/>
            <w:webHidden/>
          </w:rPr>
          <w:instrText xml:space="preserve"> PAGEREF _Toc22986158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4CA0103E" w14:textId="1A76666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59" w:history="1">
        <w:r w:rsidR="00BE04C8" w:rsidRPr="0093693F">
          <w:rPr>
            <w:rStyle w:val="Hyperlink"/>
            <w:noProof/>
          </w:rPr>
          <w:t>Figura 34 - Botão de exclusão</w:t>
        </w:r>
        <w:r w:rsidR="00BE04C8">
          <w:rPr>
            <w:noProof/>
            <w:webHidden/>
          </w:rPr>
          <w:tab/>
        </w:r>
        <w:r w:rsidR="00BE04C8">
          <w:rPr>
            <w:noProof/>
            <w:webHidden/>
          </w:rPr>
          <w:fldChar w:fldCharType="begin"/>
        </w:r>
        <w:r w:rsidR="00BE04C8">
          <w:rPr>
            <w:noProof/>
            <w:webHidden/>
          </w:rPr>
          <w:instrText xml:space="preserve"> PAGEREF _Toc22986159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339C000D" w14:textId="47F72EA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0" w:history="1">
        <w:r w:rsidR="00BE04C8" w:rsidRPr="0093693F">
          <w:rPr>
            <w:rStyle w:val="Hyperlink"/>
            <w:noProof/>
          </w:rPr>
          <w:t>Figura 35 - Mensagem de exclusão de um registro</w:t>
        </w:r>
        <w:r w:rsidR="00BE04C8">
          <w:rPr>
            <w:noProof/>
            <w:webHidden/>
          </w:rPr>
          <w:tab/>
        </w:r>
        <w:r w:rsidR="00BE04C8">
          <w:rPr>
            <w:noProof/>
            <w:webHidden/>
          </w:rPr>
          <w:fldChar w:fldCharType="begin"/>
        </w:r>
        <w:r w:rsidR="00BE04C8">
          <w:rPr>
            <w:noProof/>
            <w:webHidden/>
          </w:rPr>
          <w:instrText xml:space="preserve"> PAGEREF _Toc22986160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02BAD149" w14:textId="5049927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1" w:history="1">
        <w:r w:rsidR="00BE04C8" w:rsidRPr="0093693F">
          <w:rPr>
            <w:rStyle w:val="Hyperlink"/>
            <w:noProof/>
          </w:rPr>
          <w:t>Figura 36 - Botão de visualizar registro</w:t>
        </w:r>
        <w:r w:rsidR="00BE04C8">
          <w:rPr>
            <w:noProof/>
            <w:webHidden/>
          </w:rPr>
          <w:tab/>
        </w:r>
        <w:r w:rsidR="00BE04C8">
          <w:rPr>
            <w:noProof/>
            <w:webHidden/>
          </w:rPr>
          <w:fldChar w:fldCharType="begin"/>
        </w:r>
        <w:r w:rsidR="00BE04C8">
          <w:rPr>
            <w:noProof/>
            <w:webHidden/>
          </w:rPr>
          <w:instrText xml:space="preserve"> PAGEREF _Toc22986161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53FB99D6" w14:textId="4B3E3EE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2" w:history="1">
        <w:r w:rsidR="00BE04C8" w:rsidRPr="0093693F">
          <w:rPr>
            <w:rStyle w:val="Hyperlink"/>
            <w:noProof/>
          </w:rPr>
          <w:t>Figura 37 - Botão de novo registro</w:t>
        </w:r>
        <w:r w:rsidR="00BE04C8">
          <w:rPr>
            <w:noProof/>
            <w:webHidden/>
          </w:rPr>
          <w:tab/>
        </w:r>
        <w:r w:rsidR="00BE04C8">
          <w:rPr>
            <w:noProof/>
            <w:webHidden/>
          </w:rPr>
          <w:fldChar w:fldCharType="begin"/>
        </w:r>
        <w:r w:rsidR="00BE04C8">
          <w:rPr>
            <w:noProof/>
            <w:webHidden/>
          </w:rPr>
          <w:instrText xml:space="preserve"> PAGEREF _Toc22986162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7649890C" w14:textId="4F13200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3" w:history="1">
        <w:r w:rsidR="00BE04C8" w:rsidRPr="0093693F">
          <w:rPr>
            <w:rStyle w:val="Hyperlink"/>
            <w:noProof/>
          </w:rPr>
          <w:t>Figura 38 - Botão de recarregar dados</w:t>
        </w:r>
        <w:r w:rsidR="00BE04C8">
          <w:rPr>
            <w:noProof/>
            <w:webHidden/>
          </w:rPr>
          <w:tab/>
        </w:r>
        <w:r w:rsidR="00BE04C8">
          <w:rPr>
            <w:noProof/>
            <w:webHidden/>
          </w:rPr>
          <w:fldChar w:fldCharType="begin"/>
        </w:r>
        <w:r w:rsidR="00BE04C8">
          <w:rPr>
            <w:noProof/>
            <w:webHidden/>
          </w:rPr>
          <w:instrText xml:space="preserve"> PAGEREF _Toc22986163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7E1B8E30" w14:textId="17CD02C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4" w:history="1">
        <w:r w:rsidR="00BE04C8" w:rsidRPr="0093693F">
          <w:rPr>
            <w:rStyle w:val="Hyperlink"/>
            <w:noProof/>
          </w:rPr>
          <w:t>Figura 39 - Botão para trocar de senha</w:t>
        </w:r>
        <w:r w:rsidR="00BE04C8">
          <w:rPr>
            <w:noProof/>
            <w:webHidden/>
          </w:rPr>
          <w:tab/>
        </w:r>
        <w:r w:rsidR="00BE04C8">
          <w:rPr>
            <w:noProof/>
            <w:webHidden/>
          </w:rPr>
          <w:fldChar w:fldCharType="begin"/>
        </w:r>
        <w:r w:rsidR="00BE04C8">
          <w:rPr>
            <w:noProof/>
            <w:webHidden/>
          </w:rPr>
          <w:instrText xml:space="preserve"> PAGEREF _Toc22986164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022AB8F5" w14:textId="633E314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5" w:history="1">
        <w:r w:rsidR="00BE04C8" w:rsidRPr="0093693F">
          <w:rPr>
            <w:rStyle w:val="Hyperlink"/>
            <w:noProof/>
          </w:rPr>
          <w:t>Figura 40 - Botão de duplicar registro</w:t>
        </w:r>
        <w:r w:rsidR="00BE04C8">
          <w:rPr>
            <w:noProof/>
            <w:webHidden/>
          </w:rPr>
          <w:tab/>
        </w:r>
        <w:r w:rsidR="00BE04C8">
          <w:rPr>
            <w:noProof/>
            <w:webHidden/>
          </w:rPr>
          <w:fldChar w:fldCharType="begin"/>
        </w:r>
        <w:r w:rsidR="00BE04C8">
          <w:rPr>
            <w:noProof/>
            <w:webHidden/>
          </w:rPr>
          <w:instrText xml:space="preserve"> PAGEREF _Toc22986165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3C0649AC" w14:textId="434E3D8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6" w:history="1">
        <w:r w:rsidR="00BE04C8" w:rsidRPr="0093693F">
          <w:rPr>
            <w:rStyle w:val="Hyperlink"/>
            <w:noProof/>
          </w:rPr>
          <w:t>Figura 41 - Botão de gerar PDF</w:t>
        </w:r>
        <w:r w:rsidR="00BE04C8">
          <w:rPr>
            <w:noProof/>
            <w:webHidden/>
          </w:rPr>
          <w:tab/>
        </w:r>
        <w:r w:rsidR="00BE04C8">
          <w:rPr>
            <w:noProof/>
            <w:webHidden/>
          </w:rPr>
          <w:fldChar w:fldCharType="begin"/>
        </w:r>
        <w:r w:rsidR="00BE04C8">
          <w:rPr>
            <w:noProof/>
            <w:webHidden/>
          </w:rPr>
          <w:instrText xml:space="preserve"> PAGEREF _Toc22986166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58452DF1" w14:textId="1A43CEF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7" w:history="1">
        <w:r w:rsidR="00BE04C8" w:rsidRPr="0093693F">
          <w:rPr>
            <w:rStyle w:val="Hyperlink"/>
            <w:noProof/>
          </w:rPr>
          <w:t>Figura 42 - Botão de informações</w:t>
        </w:r>
        <w:r w:rsidR="00BE04C8">
          <w:rPr>
            <w:noProof/>
            <w:webHidden/>
          </w:rPr>
          <w:tab/>
        </w:r>
        <w:r w:rsidR="00BE04C8">
          <w:rPr>
            <w:noProof/>
            <w:webHidden/>
          </w:rPr>
          <w:fldChar w:fldCharType="begin"/>
        </w:r>
        <w:r w:rsidR="00BE04C8">
          <w:rPr>
            <w:noProof/>
            <w:webHidden/>
          </w:rPr>
          <w:instrText xml:space="preserve"> PAGEREF _Toc22986167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71005AF4" w14:textId="6BFAE61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8" w:history="1">
        <w:r w:rsidR="00BE04C8" w:rsidRPr="0093693F">
          <w:rPr>
            <w:rStyle w:val="Hyperlink"/>
            <w:noProof/>
          </w:rPr>
          <w:t>Figura 43 - Botão de resetar resultado</w:t>
        </w:r>
        <w:r w:rsidR="00BE04C8">
          <w:rPr>
            <w:noProof/>
            <w:webHidden/>
          </w:rPr>
          <w:tab/>
        </w:r>
        <w:r w:rsidR="00BE04C8">
          <w:rPr>
            <w:noProof/>
            <w:webHidden/>
          </w:rPr>
          <w:fldChar w:fldCharType="begin"/>
        </w:r>
        <w:r w:rsidR="00BE04C8">
          <w:rPr>
            <w:noProof/>
            <w:webHidden/>
          </w:rPr>
          <w:instrText xml:space="preserve"> PAGEREF _Toc22986168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35AE2BC4" w14:textId="59C0AAB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69" w:history="1">
        <w:r w:rsidR="00BE04C8" w:rsidRPr="0093693F">
          <w:rPr>
            <w:rStyle w:val="Hyperlink"/>
            <w:noProof/>
          </w:rPr>
          <w:t>Figura 44 - Botão de vincular alunos a uma atividade</w:t>
        </w:r>
        <w:r w:rsidR="00BE04C8">
          <w:rPr>
            <w:noProof/>
            <w:webHidden/>
          </w:rPr>
          <w:tab/>
        </w:r>
        <w:r w:rsidR="00BE04C8">
          <w:rPr>
            <w:noProof/>
            <w:webHidden/>
          </w:rPr>
          <w:fldChar w:fldCharType="begin"/>
        </w:r>
        <w:r w:rsidR="00BE04C8">
          <w:rPr>
            <w:noProof/>
            <w:webHidden/>
          </w:rPr>
          <w:instrText xml:space="preserve"> PAGEREF _Toc22986169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75D1D20C" w14:textId="152FE2C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0" w:history="1">
        <w:r w:rsidR="00BE04C8" w:rsidRPr="0093693F">
          <w:rPr>
            <w:rStyle w:val="Hyperlink"/>
            <w:noProof/>
          </w:rPr>
          <w:t>Figura 45 - Botão de redistribuir pontuação</w:t>
        </w:r>
        <w:r w:rsidR="00BE04C8">
          <w:rPr>
            <w:noProof/>
            <w:webHidden/>
          </w:rPr>
          <w:tab/>
        </w:r>
        <w:r w:rsidR="00BE04C8">
          <w:rPr>
            <w:noProof/>
            <w:webHidden/>
          </w:rPr>
          <w:fldChar w:fldCharType="begin"/>
        </w:r>
        <w:r w:rsidR="00BE04C8">
          <w:rPr>
            <w:noProof/>
            <w:webHidden/>
          </w:rPr>
          <w:instrText xml:space="preserve"> PAGEREF _Toc22986170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0D73FA04" w14:textId="3FE757B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1" w:history="1">
        <w:r w:rsidR="00BE04C8" w:rsidRPr="0093693F">
          <w:rPr>
            <w:rStyle w:val="Hyperlink"/>
            <w:noProof/>
          </w:rPr>
          <w:t>Figura 46 - Botão de envio de nota</w:t>
        </w:r>
        <w:r w:rsidR="00BE04C8">
          <w:rPr>
            <w:noProof/>
            <w:webHidden/>
          </w:rPr>
          <w:tab/>
        </w:r>
        <w:r w:rsidR="00BE04C8">
          <w:rPr>
            <w:noProof/>
            <w:webHidden/>
          </w:rPr>
          <w:fldChar w:fldCharType="begin"/>
        </w:r>
        <w:r w:rsidR="00BE04C8">
          <w:rPr>
            <w:noProof/>
            <w:webHidden/>
          </w:rPr>
          <w:instrText xml:space="preserve"> PAGEREF _Toc22986171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354B3569" w14:textId="33E2AA3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2" w:history="1">
        <w:r w:rsidR="00BE04C8" w:rsidRPr="0093693F">
          <w:rPr>
            <w:rStyle w:val="Hyperlink"/>
            <w:noProof/>
          </w:rPr>
          <w:t>Figura 47 - Botões de visualização do calendário</w:t>
        </w:r>
        <w:r w:rsidR="00BE04C8">
          <w:rPr>
            <w:noProof/>
            <w:webHidden/>
          </w:rPr>
          <w:tab/>
        </w:r>
        <w:r w:rsidR="00BE04C8">
          <w:rPr>
            <w:noProof/>
            <w:webHidden/>
          </w:rPr>
          <w:fldChar w:fldCharType="begin"/>
        </w:r>
        <w:r w:rsidR="00BE04C8">
          <w:rPr>
            <w:noProof/>
            <w:webHidden/>
          </w:rPr>
          <w:instrText xml:space="preserve"> PAGEREF _Toc22986172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214CBB56" w14:textId="6D17FE7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3" w:history="1">
        <w:r w:rsidR="00BE04C8" w:rsidRPr="0093693F">
          <w:rPr>
            <w:rStyle w:val="Hyperlink"/>
            <w:noProof/>
          </w:rPr>
          <w:t>Figura 48 - Botões de navegação do calendário</w:t>
        </w:r>
        <w:r w:rsidR="00BE04C8">
          <w:rPr>
            <w:noProof/>
            <w:webHidden/>
          </w:rPr>
          <w:tab/>
        </w:r>
        <w:r w:rsidR="00BE04C8">
          <w:rPr>
            <w:noProof/>
            <w:webHidden/>
          </w:rPr>
          <w:fldChar w:fldCharType="begin"/>
        </w:r>
        <w:r w:rsidR="00BE04C8">
          <w:rPr>
            <w:noProof/>
            <w:webHidden/>
          </w:rPr>
          <w:instrText xml:space="preserve"> PAGEREF _Toc22986173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17BBA2F1" w14:textId="0C3F906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4" w:history="1">
        <w:r w:rsidR="00BE04C8" w:rsidRPr="0093693F">
          <w:rPr>
            <w:rStyle w:val="Hyperlink"/>
            <w:noProof/>
          </w:rPr>
          <w:t>Figura 49 - Botão de Notificações (sem novas notificações)</w:t>
        </w:r>
        <w:r w:rsidR="00BE04C8">
          <w:rPr>
            <w:noProof/>
            <w:webHidden/>
          </w:rPr>
          <w:tab/>
        </w:r>
        <w:r w:rsidR="00BE04C8">
          <w:rPr>
            <w:noProof/>
            <w:webHidden/>
          </w:rPr>
          <w:fldChar w:fldCharType="begin"/>
        </w:r>
        <w:r w:rsidR="00BE04C8">
          <w:rPr>
            <w:noProof/>
            <w:webHidden/>
          </w:rPr>
          <w:instrText xml:space="preserve"> PAGEREF _Toc22986174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1466C315" w14:textId="25C6C3F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5" w:history="1">
        <w:r w:rsidR="00BE04C8" w:rsidRPr="0093693F">
          <w:rPr>
            <w:rStyle w:val="Hyperlink"/>
            <w:noProof/>
          </w:rPr>
          <w:t>Figura 50 - Botão de Notificações (com novas notificações)</w:t>
        </w:r>
        <w:r w:rsidR="00BE04C8">
          <w:rPr>
            <w:noProof/>
            <w:webHidden/>
          </w:rPr>
          <w:tab/>
        </w:r>
        <w:r w:rsidR="00BE04C8">
          <w:rPr>
            <w:noProof/>
            <w:webHidden/>
          </w:rPr>
          <w:fldChar w:fldCharType="begin"/>
        </w:r>
        <w:r w:rsidR="00BE04C8">
          <w:rPr>
            <w:noProof/>
            <w:webHidden/>
          </w:rPr>
          <w:instrText xml:space="preserve"> PAGEREF _Toc22986175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4556B3B4" w14:textId="5D55566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6" w:history="1">
        <w:r w:rsidR="00BE04C8" w:rsidRPr="0093693F">
          <w:rPr>
            <w:rStyle w:val="Hyperlink"/>
            <w:noProof/>
          </w:rPr>
          <w:t>Figura 51 - Botão de menu</w:t>
        </w:r>
        <w:r w:rsidR="00BE04C8">
          <w:rPr>
            <w:noProof/>
            <w:webHidden/>
          </w:rPr>
          <w:tab/>
        </w:r>
        <w:r w:rsidR="00BE04C8">
          <w:rPr>
            <w:noProof/>
            <w:webHidden/>
          </w:rPr>
          <w:fldChar w:fldCharType="begin"/>
        </w:r>
        <w:r w:rsidR="00BE04C8">
          <w:rPr>
            <w:noProof/>
            <w:webHidden/>
          </w:rPr>
          <w:instrText xml:space="preserve"> PAGEREF _Toc22986176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2A38C746" w14:textId="0325C45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7" w:history="1">
        <w:r w:rsidR="00BE04C8" w:rsidRPr="0093693F">
          <w:rPr>
            <w:rStyle w:val="Hyperlink"/>
            <w:noProof/>
          </w:rPr>
          <w:t>Figura 52 - Tela de login</w:t>
        </w:r>
        <w:r w:rsidR="00BE04C8">
          <w:rPr>
            <w:noProof/>
            <w:webHidden/>
          </w:rPr>
          <w:tab/>
        </w:r>
        <w:r w:rsidR="00BE04C8">
          <w:rPr>
            <w:noProof/>
            <w:webHidden/>
          </w:rPr>
          <w:fldChar w:fldCharType="begin"/>
        </w:r>
        <w:r w:rsidR="00BE04C8">
          <w:rPr>
            <w:noProof/>
            <w:webHidden/>
          </w:rPr>
          <w:instrText xml:space="preserve"> PAGEREF _Toc22986177 \h </w:instrText>
        </w:r>
        <w:r w:rsidR="00BE04C8">
          <w:rPr>
            <w:noProof/>
            <w:webHidden/>
          </w:rPr>
        </w:r>
        <w:r w:rsidR="00BE04C8">
          <w:rPr>
            <w:noProof/>
            <w:webHidden/>
          </w:rPr>
          <w:fldChar w:fldCharType="separate"/>
        </w:r>
        <w:r w:rsidR="00F37282">
          <w:rPr>
            <w:noProof/>
            <w:webHidden/>
          </w:rPr>
          <w:t>67</w:t>
        </w:r>
        <w:r w:rsidR="00BE04C8">
          <w:rPr>
            <w:noProof/>
            <w:webHidden/>
          </w:rPr>
          <w:fldChar w:fldCharType="end"/>
        </w:r>
      </w:hyperlink>
    </w:p>
    <w:p w14:paraId="5F419BD3" w14:textId="5A0C58B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8" w:history="1">
        <w:r w:rsidR="00BE04C8" w:rsidRPr="0093693F">
          <w:rPr>
            <w:rStyle w:val="Hyperlink"/>
            <w:noProof/>
          </w:rPr>
          <w:t>Figura 53 - Listagem dos alunos</w:t>
        </w:r>
        <w:r w:rsidR="00BE04C8">
          <w:rPr>
            <w:noProof/>
            <w:webHidden/>
          </w:rPr>
          <w:tab/>
        </w:r>
        <w:r w:rsidR="00BE04C8">
          <w:rPr>
            <w:noProof/>
            <w:webHidden/>
          </w:rPr>
          <w:fldChar w:fldCharType="begin"/>
        </w:r>
        <w:r w:rsidR="00BE04C8">
          <w:rPr>
            <w:noProof/>
            <w:webHidden/>
          </w:rPr>
          <w:instrText xml:space="preserve"> PAGEREF _Toc22986178 \h </w:instrText>
        </w:r>
        <w:r w:rsidR="00BE04C8">
          <w:rPr>
            <w:noProof/>
            <w:webHidden/>
          </w:rPr>
        </w:r>
        <w:r w:rsidR="00BE04C8">
          <w:rPr>
            <w:noProof/>
            <w:webHidden/>
          </w:rPr>
          <w:fldChar w:fldCharType="separate"/>
        </w:r>
        <w:r w:rsidR="00F37282">
          <w:rPr>
            <w:noProof/>
            <w:webHidden/>
          </w:rPr>
          <w:t>69</w:t>
        </w:r>
        <w:r w:rsidR="00BE04C8">
          <w:rPr>
            <w:noProof/>
            <w:webHidden/>
          </w:rPr>
          <w:fldChar w:fldCharType="end"/>
        </w:r>
      </w:hyperlink>
    </w:p>
    <w:p w14:paraId="7303CDDC" w14:textId="0BBF514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79" w:history="1">
        <w:r w:rsidR="00BE04C8" w:rsidRPr="0093693F">
          <w:rPr>
            <w:rStyle w:val="Hyperlink"/>
            <w:noProof/>
          </w:rPr>
          <w:t>Figura 54 - Tela de cadastro dos alunos</w:t>
        </w:r>
        <w:r w:rsidR="00BE04C8">
          <w:rPr>
            <w:noProof/>
            <w:webHidden/>
          </w:rPr>
          <w:tab/>
        </w:r>
        <w:r w:rsidR="00BE04C8">
          <w:rPr>
            <w:noProof/>
            <w:webHidden/>
          </w:rPr>
          <w:fldChar w:fldCharType="begin"/>
        </w:r>
        <w:r w:rsidR="00BE04C8">
          <w:rPr>
            <w:noProof/>
            <w:webHidden/>
          </w:rPr>
          <w:instrText xml:space="preserve"> PAGEREF _Toc22986179 \h </w:instrText>
        </w:r>
        <w:r w:rsidR="00BE04C8">
          <w:rPr>
            <w:noProof/>
            <w:webHidden/>
          </w:rPr>
        </w:r>
        <w:r w:rsidR="00BE04C8">
          <w:rPr>
            <w:noProof/>
            <w:webHidden/>
          </w:rPr>
          <w:fldChar w:fldCharType="separate"/>
        </w:r>
        <w:r w:rsidR="00F37282">
          <w:rPr>
            <w:noProof/>
            <w:webHidden/>
          </w:rPr>
          <w:t>70</w:t>
        </w:r>
        <w:r w:rsidR="00BE04C8">
          <w:rPr>
            <w:noProof/>
            <w:webHidden/>
          </w:rPr>
          <w:fldChar w:fldCharType="end"/>
        </w:r>
      </w:hyperlink>
    </w:p>
    <w:p w14:paraId="73FD5373" w14:textId="4BA8747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0" w:history="1">
        <w:r w:rsidR="00BE04C8" w:rsidRPr="0093693F">
          <w:rPr>
            <w:rStyle w:val="Hyperlink"/>
            <w:noProof/>
          </w:rPr>
          <w:t>Figura 55 - Tela de listagem dos professores</w:t>
        </w:r>
        <w:r w:rsidR="00BE04C8">
          <w:rPr>
            <w:noProof/>
            <w:webHidden/>
          </w:rPr>
          <w:tab/>
        </w:r>
        <w:r w:rsidR="00BE04C8">
          <w:rPr>
            <w:noProof/>
            <w:webHidden/>
          </w:rPr>
          <w:fldChar w:fldCharType="begin"/>
        </w:r>
        <w:r w:rsidR="00BE04C8">
          <w:rPr>
            <w:noProof/>
            <w:webHidden/>
          </w:rPr>
          <w:instrText xml:space="preserve"> PAGEREF _Toc22986180 \h </w:instrText>
        </w:r>
        <w:r w:rsidR="00BE04C8">
          <w:rPr>
            <w:noProof/>
            <w:webHidden/>
          </w:rPr>
        </w:r>
        <w:r w:rsidR="00BE04C8">
          <w:rPr>
            <w:noProof/>
            <w:webHidden/>
          </w:rPr>
          <w:fldChar w:fldCharType="separate"/>
        </w:r>
        <w:r w:rsidR="00F37282">
          <w:rPr>
            <w:noProof/>
            <w:webHidden/>
          </w:rPr>
          <w:t>70</w:t>
        </w:r>
        <w:r w:rsidR="00BE04C8">
          <w:rPr>
            <w:noProof/>
            <w:webHidden/>
          </w:rPr>
          <w:fldChar w:fldCharType="end"/>
        </w:r>
      </w:hyperlink>
    </w:p>
    <w:p w14:paraId="58775D95" w14:textId="66FBF18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1" w:history="1">
        <w:r w:rsidR="00BE04C8" w:rsidRPr="0093693F">
          <w:rPr>
            <w:rStyle w:val="Hyperlink"/>
            <w:noProof/>
          </w:rPr>
          <w:t>Figura 56 - Tela de cadastro do professor</w:t>
        </w:r>
        <w:r w:rsidR="00BE04C8">
          <w:rPr>
            <w:noProof/>
            <w:webHidden/>
          </w:rPr>
          <w:tab/>
        </w:r>
        <w:r w:rsidR="00BE04C8">
          <w:rPr>
            <w:noProof/>
            <w:webHidden/>
          </w:rPr>
          <w:fldChar w:fldCharType="begin"/>
        </w:r>
        <w:r w:rsidR="00BE04C8">
          <w:rPr>
            <w:noProof/>
            <w:webHidden/>
          </w:rPr>
          <w:instrText xml:space="preserve"> PAGEREF _Toc22986181 \h </w:instrText>
        </w:r>
        <w:r w:rsidR="00BE04C8">
          <w:rPr>
            <w:noProof/>
            <w:webHidden/>
          </w:rPr>
        </w:r>
        <w:r w:rsidR="00BE04C8">
          <w:rPr>
            <w:noProof/>
            <w:webHidden/>
          </w:rPr>
          <w:fldChar w:fldCharType="separate"/>
        </w:r>
        <w:r w:rsidR="00F37282">
          <w:rPr>
            <w:noProof/>
            <w:webHidden/>
          </w:rPr>
          <w:t>71</w:t>
        </w:r>
        <w:r w:rsidR="00BE04C8">
          <w:rPr>
            <w:noProof/>
            <w:webHidden/>
          </w:rPr>
          <w:fldChar w:fldCharType="end"/>
        </w:r>
      </w:hyperlink>
    </w:p>
    <w:p w14:paraId="764E123D" w14:textId="3448B03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2" w:history="1">
        <w:r w:rsidR="00BE04C8" w:rsidRPr="0093693F">
          <w:rPr>
            <w:rStyle w:val="Hyperlink"/>
            <w:noProof/>
          </w:rPr>
          <w:t>Figura 57 - Tela de cadastro de um evento</w:t>
        </w:r>
        <w:r w:rsidR="00BE04C8">
          <w:rPr>
            <w:noProof/>
            <w:webHidden/>
          </w:rPr>
          <w:tab/>
        </w:r>
        <w:r w:rsidR="00BE04C8">
          <w:rPr>
            <w:noProof/>
            <w:webHidden/>
          </w:rPr>
          <w:fldChar w:fldCharType="begin"/>
        </w:r>
        <w:r w:rsidR="00BE04C8">
          <w:rPr>
            <w:noProof/>
            <w:webHidden/>
          </w:rPr>
          <w:instrText xml:space="preserve"> PAGEREF _Toc22986182 \h </w:instrText>
        </w:r>
        <w:r w:rsidR="00BE04C8">
          <w:rPr>
            <w:noProof/>
            <w:webHidden/>
          </w:rPr>
        </w:r>
        <w:r w:rsidR="00BE04C8">
          <w:rPr>
            <w:noProof/>
            <w:webHidden/>
          </w:rPr>
          <w:fldChar w:fldCharType="separate"/>
        </w:r>
        <w:r w:rsidR="00F37282">
          <w:rPr>
            <w:noProof/>
            <w:webHidden/>
          </w:rPr>
          <w:t>72</w:t>
        </w:r>
        <w:r w:rsidR="00BE04C8">
          <w:rPr>
            <w:noProof/>
            <w:webHidden/>
          </w:rPr>
          <w:fldChar w:fldCharType="end"/>
        </w:r>
      </w:hyperlink>
    </w:p>
    <w:p w14:paraId="2C1EAAB1" w14:textId="0F8E703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3" w:history="1">
        <w:r w:rsidR="00BE04C8" w:rsidRPr="0093693F">
          <w:rPr>
            <w:rStyle w:val="Hyperlink"/>
            <w:noProof/>
          </w:rPr>
          <w:t>Figura 58 - Tela de listagem dos eventos da escola</w:t>
        </w:r>
        <w:r w:rsidR="00BE04C8">
          <w:rPr>
            <w:noProof/>
            <w:webHidden/>
          </w:rPr>
          <w:tab/>
        </w:r>
        <w:r w:rsidR="00BE04C8">
          <w:rPr>
            <w:noProof/>
            <w:webHidden/>
          </w:rPr>
          <w:fldChar w:fldCharType="begin"/>
        </w:r>
        <w:r w:rsidR="00BE04C8">
          <w:rPr>
            <w:noProof/>
            <w:webHidden/>
          </w:rPr>
          <w:instrText xml:space="preserve"> PAGEREF _Toc22986183 \h </w:instrText>
        </w:r>
        <w:r w:rsidR="00BE04C8">
          <w:rPr>
            <w:noProof/>
            <w:webHidden/>
          </w:rPr>
        </w:r>
        <w:r w:rsidR="00BE04C8">
          <w:rPr>
            <w:noProof/>
            <w:webHidden/>
          </w:rPr>
          <w:fldChar w:fldCharType="separate"/>
        </w:r>
        <w:r w:rsidR="00F37282">
          <w:rPr>
            <w:noProof/>
            <w:webHidden/>
          </w:rPr>
          <w:t>72</w:t>
        </w:r>
        <w:r w:rsidR="00BE04C8">
          <w:rPr>
            <w:noProof/>
            <w:webHidden/>
          </w:rPr>
          <w:fldChar w:fldCharType="end"/>
        </w:r>
      </w:hyperlink>
    </w:p>
    <w:p w14:paraId="2F871DF2" w14:textId="7959E17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4" w:history="1">
        <w:r w:rsidR="00BE04C8" w:rsidRPr="0093693F">
          <w:rPr>
            <w:rStyle w:val="Hyperlink"/>
            <w:noProof/>
          </w:rPr>
          <w:t>Figura 59 – Tela do calendário com os eventos da escola</w:t>
        </w:r>
        <w:r w:rsidR="00BE04C8">
          <w:rPr>
            <w:noProof/>
            <w:webHidden/>
          </w:rPr>
          <w:tab/>
        </w:r>
        <w:r w:rsidR="00BE04C8">
          <w:rPr>
            <w:noProof/>
            <w:webHidden/>
          </w:rPr>
          <w:fldChar w:fldCharType="begin"/>
        </w:r>
        <w:r w:rsidR="00BE04C8">
          <w:rPr>
            <w:noProof/>
            <w:webHidden/>
          </w:rPr>
          <w:instrText xml:space="preserve"> PAGEREF _Toc22986184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6D9497FD" w14:textId="058758B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5" w:history="1">
        <w:r w:rsidR="00BE04C8" w:rsidRPr="0093693F">
          <w:rPr>
            <w:rStyle w:val="Hyperlink"/>
            <w:noProof/>
          </w:rPr>
          <w:t>Figura 60 - Tela de listagem dos menus da aplicação</w:t>
        </w:r>
        <w:r w:rsidR="00BE04C8">
          <w:rPr>
            <w:noProof/>
            <w:webHidden/>
          </w:rPr>
          <w:tab/>
        </w:r>
        <w:r w:rsidR="00BE04C8">
          <w:rPr>
            <w:noProof/>
            <w:webHidden/>
          </w:rPr>
          <w:fldChar w:fldCharType="begin"/>
        </w:r>
        <w:r w:rsidR="00BE04C8">
          <w:rPr>
            <w:noProof/>
            <w:webHidden/>
          </w:rPr>
          <w:instrText xml:space="preserve"> PAGEREF _Toc22986185 \h </w:instrText>
        </w:r>
        <w:r w:rsidR="00BE04C8">
          <w:rPr>
            <w:noProof/>
            <w:webHidden/>
          </w:rPr>
        </w:r>
        <w:r w:rsidR="00BE04C8">
          <w:rPr>
            <w:noProof/>
            <w:webHidden/>
          </w:rPr>
          <w:fldChar w:fldCharType="separate"/>
        </w:r>
        <w:r w:rsidR="00F37282">
          <w:rPr>
            <w:noProof/>
            <w:webHidden/>
          </w:rPr>
          <w:t>74</w:t>
        </w:r>
        <w:r w:rsidR="00BE04C8">
          <w:rPr>
            <w:noProof/>
            <w:webHidden/>
          </w:rPr>
          <w:fldChar w:fldCharType="end"/>
        </w:r>
      </w:hyperlink>
    </w:p>
    <w:p w14:paraId="7897C542" w14:textId="756DB7B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6" w:history="1">
        <w:r w:rsidR="00BE04C8" w:rsidRPr="0093693F">
          <w:rPr>
            <w:rStyle w:val="Hyperlink"/>
            <w:noProof/>
          </w:rPr>
          <w:t>Figura 61 - Tela de cadastro de menus</w:t>
        </w:r>
        <w:r w:rsidR="00BE04C8">
          <w:rPr>
            <w:noProof/>
            <w:webHidden/>
          </w:rPr>
          <w:tab/>
        </w:r>
        <w:r w:rsidR="00BE04C8">
          <w:rPr>
            <w:noProof/>
            <w:webHidden/>
          </w:rPr>
          <w:fldChar w:fldCharType="begin"/>
        </w:r>
        <w:r w:rsidR="00BE04C8">
          <w:rPr>
            <w:noProof/>
            <w:webHidden/>
          </w:rPr>
          <w:instrText xml:space="preserve"> PAGEREF _Toc22986186 \h </w:instrText>
        </w:r>
        <w:r w:rsidR="00BE04C8">
          <w:rPr>
            <w:noProof/>
            <w:webHidden/>
          </w:rPr>
        </w:r>
        <w:r w:rsidR="00BE04C8">
          <w:rPr>
            <w:noProof/>
            <w:webHidden/>
          </w:rPr>
          <w:fldChar w:fldCharType="separate"/>
        </w:r>
        <w:r w:rsidR="00F37282">
          <w:rPr>
            <w:noProof/>
            <w:webHidden/>
          </w:rPr>
          <w:t>74</w:t>
        </w:r>
        <w:r w:rsidR="00BE04C8">
          <w:rPr>
            <w:noProof/>
            <w:webHidden/>
          </w:rPr>
          <w:fldChar w:fldCharType="end"/>
        </w:r>
      </w:hyperlink>
    </w:p>
    <w:p w14:paraId="71777B05" w14:textId="13FB53E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7" w:history="1">
        <w:r w:rsidR="00BE04C8" w:rsidRPr="0093693F">
          <w:rPr>
            <w:rStyle w:val="Hyperlink"/>
            <w:noProof/>
          </w:rPr>
          <w:t>Figura 62 - Tela de menus da aplicação</w:t>
        </w:r>
        <w:r w:rsidR="00BE04C8">
          <w:rPr>
            <w:noProof/>
            <w:webHidden/>
          </w:rPr>
          <w:tab/>
        </w:r>
        <w:r w:rsidR="00BE04C8">
          <w:rPr>
            <w:noProof/>
            <w:webHidden/>
          </w:rPr>
          <w:fldChar w:fldCharType="begin"/>
        </w:r>
        <w:r w:rsidR="00BE04C8">
          <w:rPr>
            <w:noProof/>
            <w:webHidden/>
          </w:rPr>
          <w:instrText xml:space="preserve"> PAGEREF _Toc22986187 \h </w:instrText>
        </w:r>
        <w:r w:rsidR="00BE04C8">
          <w:rPr>
            <w:noProof/>
            <w:webHidden/>
          </w:rPr>
        </w:r>
        <w:r w:rsidR="00BE04C8">
          <w:rPr>
            <w:noProof/>
            <w:webHidden/>
          </w:rPr>
          <w:fldChar w:fldCharType="separate"/>
        </w:r>
        <w:r w:rsidR="00F37282">
          <w:rPr>
            <w:noProof/>
            <w:webHidden/>
          </w:rPr>
          <w:t>75</w:t>
        </w:r>
        <w:r w:rsidR="00BE04C8">
          <w:rPr>
            <w:noProof/>
            <w:webHidden/>
          </w:rPr>
          <w:fldChar w:fldCharType="end"/>
        </w:r>
      </w:hyperlink>
    </w:p>
    <w:p w14:paraId="0FB76D60" w14:textId="28533BA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8" w:history="1">
        <w:r w:rsidR="00BE04C8" w:rsidRPr="0093693F">
          <w:rPr>
            <w:rStyle w:val="Hyperlink"/>
            <w:noProof/>
          </w:rPr>
          <w:t>Figura 63 - Tela de listagem de permissões de um perfil</w:t>
        </w:r>
        <w:r w:rsidR="00BE04C8">
          <w:rPr>
            <w:noProof/>
            <w:webHidden/>
          </w:rPr>
          <w:tab/>
        </w:r>
        <w:r w:rsidR="00BE04C8">
          <w:rPr>
            <w:noProof/>
            <w:webHidden/>
          </w:rPr>
          <w:fldChar w:fldCharType="begin"/>
        </w:r>
        <w:r w:rsidR="00BE04C8">
          <w:rPr>
            <w:noProof/>
            <w:webHidden/>
          </w:rPr>
          <w:instrText xml:space="preserve"> PAGEREF _Toc22986188 \h </w:instrText>
        </w:r>
        <w:r w:rsidR="00BE04C8">
          <w:rPr>
            <w:noProof/>
            <w:webHidden/>
          </w:rPr>
        </w:r>
        <w:r w:rsidR="00BE04C8">
          <w:rPr>
            <w:noProof/>
            <w:webHidden/>
          </w:rPr>
          <w:fldChar w:fldCharType="separate"/>
        </w:r>
        <w:r w:rsidR="00F37282">
          <w:rPr>
            <w:b/>
            <w:bCs/>
            <w:noProof/>
            <w:webHidden/>
          </w:rPr>
          <w:t>Erro! Indicador não definido.</w:t>
        </w:r>
        <w:r w:rsidR="00BE04C8">
          <w:rPr>
            <w:noProof/>
            <w:webHidden/>
          </w:rPr>
          <w:fldChar w:fldCharType="end"/>
        </w:r>
      </w:hyperlink>
    </w:p>
    <w:p w14:paraId="0AEBA769" w14:textId="4744D08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89" w:history="1">
        <w:r w:rsidR="00BE04C8" w:rsidRPr="0093693F">
          <w:rPr>
            <w:rStyle w:val="Hyperlink"/>
            <w:noProof/>
          </w:rPr>
          <w:t>Figura 64 - Tela de cadastro de um material</w:t>
        </w:r>
        <w:r w:rsidR="00BE04C8">
          <w:rPr>
            <w:noProof/>
            <w:webHidden/>
          </w:rPr>
          <w:tab/>
        </w:r>
        <w:r w:rsidR="00BE04C8">
          <w:rPr>
            <w:noProof/>
            <w:webHidden/>
          </w:rPr>
          <w:fldChar w:fldCharType="begin"/>
        </w:r>
        <w:r w:rsidR="00BE04C8">
          <w:rPr>
            <w:noProof/>
            <w:webHidden/>
          </w:rPr>
          <w:instrText xml:space="preserve"> PAGEREF _Toc22986189 \h </w:instrText>
        </w:r>
        <w:r w:rsidR="00BE04C8">
          <w:rPr>
            <w:noProof/>
            <w:webHidden/>
          </w:rPr>
        </w:r>
        <w:r w:rsidR="00BE04C8">
          <w:rPr>
            <w:noProof/>
            <w:webHidden/>
          </w:rPr>
          <w:fldChar w:fldCharType="separate"/>
        </w:r>
        <w:r w:rsidR="00F37282">
          <w:rPr>
            <w:noProof/>
            <w:webHidden/>
          </w:rPr>
          <w:t>77</w:t>
        </w:r>
        <w:r w:rsidR="00BE04C8">
          <w:rPr>
            <w:noProof/>
            <w:webHidden/>
          </w:rPr>
          <w:fldChar w:fldCharType="end"/>
        </w:r>
      </w:hyperlink>
    </w:p>
    <w:p w14:paraId="0D822F14" w14:textId="595F2C1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0" w:history="1">
        <w:r w:rsidR="00BE04C8" w:rsidRPr="0093693F">
          <w:rPr>
            <w:rStyle w:val="Hyperlink"/>
            <w:noProof/>
          </w:rPr>
          <w:t>Figura 65 - Tela de listagem dos materiais</w:t>
        </w:r>
        <w:r w:rsidR="00BE04C8">
          <w:rPr>
            <w:noProof/>
            <w:webHidden/>
          </w:rPr>
          <w:tab/>
        </w:r>
        <w:r w:rsidR="00BE04C8">
          <w:rPr>
            <w:noProof/>
            <w:webHidden/>
          </w:rPr>
          <w:fldChar w:fldCharType="begin"/>
        </w:r>
        <w:r w:rsidR="00BE04C8">
          <w:rPr>
            <w:noProof/>
            <w:webHidden/>
          </w:rPr>
          <w:instrText xml:space="preserve"> PAGEREF _Toc22986190 \h </w:instrText>
        </w:r>
        <w:r w:rsidR="00BE04C8">
          <w:rPr>
            <w:noProof/>
            <w:webHidden/>
          </w:rPr>
        </w:r>
        <w:r w:rsidR="00BE04C8">
          <w:rPr>
            <w:noProof/>
            <w:webHidden/>
          </w:rPr>
          <w:fldChar w:fldCharType="separate"/>
        </w:r>
        <w:r w:rsidR="00F37282">
          <w:rPr>
            <w:noProof/>
            <w:webHidden/>
          </w:rPr>
          <w:t>78</w:t>
        </w:r>
        <w:r w:rsidR="00BE04C8">
          <w:rPr>
            <w:noProof/>
            <w:webHidden/>
          </w:rPr>
          <w:fldChar w:fldCharType="end"/>
        </w:r>
      </w:hyperlink>
    </w:p>
    <w:p w14:paraId="5654D420" w14:textId="1F636D7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1" w:history="1">
        <w:r w:rsidR="00BE04C8" w:rsidRPr="0093693F">
          <w:rPr>
            <w:rStyle w:val="Hyperlink"/>
            <w:noProof/>
          </w:rPr>
          <w:t>Figura 66 - Tela de visualização de materiais de um determinado ano</w:t>
        </w:r>
        <w:r w:rsidR="00BE04C8">
          <w:rPr>
            <w:noProof/>
            <w:webHidden/>
          </w:rPr>
          <w:tab/>
        </w:r>
        <w:r w:rsidR="00BE04C8">
          <w:rPr>
            <w:noProof/>
            <w:webHidden/>
          </w:rPr>
          <w:fldChar w:fldCharType="begin"/>
        </w:r>
        <w:r w:rsidR="00BE04C8">
          <w:rPr>
            <w:noProof/>
            <w:webHidden/>
          </w:rPr>
          <w:instrText xml:space="preserve"> PAGEREF _Toc22986191 \h </w:instrText>
        </w:r>
        <w:r w:rsidR="00BE04C8">
          <w:rPr>
            <w:noProof/>
            <w:webHidden/>
          </w:rPr>
        </w:r>
        <w:r w:rsidR="00BE04C8">
          <w:rPr>
            <w:noProof/>
            <w:webHidden/>
          </w:rPr>
          <w:fldChar w:fldCharType="separate"/>
        </w:r>
        <w:r w:rsidR="00F37282">
          <w:rPr>
            <w:noProof/>
            <w:webHidden/>
          </w:rPr>
          <w:t>79</w:t>
        </w:r>
        <w:r w:rsidR="00BE04C8">
          <w:rPr>
            <w:noProof/>
            <w:webHidden/>
          </w:rPr>
          <w:fldChar w:fldCharType="end"/>
        </w:r>
      </w:hyperlink>
    </w:p>
    <w:p w14:paraId="0F5AC2DE" w14:textId="077BC4C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2" w:history="1">
        <w:r w:rsidR="00BE04C8" w:rsidRPr="0093693F">
          <w:rPr>
            <w:rStyle w:val="Hyperlink"/>
            <w:noProof/>
          </w:rPr>
          <w:t>Figura 67 - Tela de edição de um material</w:t>
        </w:r>
        <w:r w:rsidR="00BE04C8">
          <w:rPr>
            <w:noProof/>
            <w:webHidden/>
          </w:rPr>
          <w:tab/>
        </w:r>
        <w:r w:rsidR="00BE04C8">
          <w:rPr>
            <w:noProof/>
            <w:webHidden/>
          </w:rPr>
          <w:fldChar w:fldCharType="begin"/>
        </w:r>
        <w:r w:rsidR="00BE04C8">
          <w:rPr>
            <w:noProof/>
            <w:webHidden/>
          </w:rPr>
          <w:instrText xml:space="preserve"> PAGEREF _Toc22986192 \h </w:instrText>
        </w:r>
        <w:r w:rsidR="00BE04C8">
          <w:rPr>
            <w:noProof/>
            <w:webHidden/>
          </w:rPr>
        </w:r>
        <w:r w:rsidR="00BE04C8">
          <w:rPr>
            <w:noProof/>
            <w:webHidden/>
          </w:rPr>
          <w:fldChar w:fldCharType="separate"/>
        </w:r>
        <w:r w:rsidR="00F37282">
          <w:rPr>
            <w:noProof/>
            <w:webHidden/>
          </w:rPr>
          <w:t>80</w:t>
        </w:r>
        <w:r w:rsidR="00BE04C8">
          <w:rPr>
            <w:noProof/>
            <w:webHidden/>
          </w:rPr>
          <w:fldChar w:fldCharType="end"/>
        </w:r>
      </w:hyperlink>
    </w:p>
    <w:p w14:paraId="27F28010" w14:textId="69636BC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3" w:history="1">
        <w:r w:rsidR="00BE04C8" w:rsidRPr="0093693F">
          <w:rPr>
            <w:rStyle w:val="Hyperlink"/>
            <w:noProof/>
          </w:rPr>
          <w:t>Figura 68 - Tela de cadastro de uma turma</w:t>
        </w:r>
        <w:r w:rsidR="00BE04C8">
          <w:rPr>
            <w:noProof/>
            <w:webHidden/>
          </w:rPr>
          <w:tab/>
        </w:r>
        <w:r w:rsidR="00BE04C8">
          <w:rPr>
            <w:noProof/>
            <w:webHidden/>
          </w:rPr>
          <w:fldChar w:fldCharType="begin"/>
        </w:r>
        <w:r w:rsidR="00BE04C8">
          <w:rPr>
            <w:noProof/>
            <w:webHidden/>
          </w:rPr>
          <w:instrText xml:space="preserve"> PAGEREF _Toc22986193 \h </w:instrText>
        </w:r>
        <w:r w:rsidR="00BE04C8">
          <w:rPr>
            <w:noProof/>
            <w:webHidden/>
          </w:rPr>
        </w:r>
        <w:r w:rsidR="00BE04C8">
          <w:rPr>
            <w:noProof/>
            <w:webHidden/>
          </w:rPr>
          <w:fldChar w:fldCharType="separate"/>
        </w:r>
        <w:r w:rsidR="00F37282">
          <w:rPr>
            <w:noProof/>
            <w:webHidden/>
          </w:rPr>
          <w:t>81</w:t>
        </w:r>
        <w:r w:rsidR="00BE04C8">
          <w:rPr>
            <w:noProof/>
            <w:webHidden/>
          </w:rPr>
          <w:fldChar w:fldCharType="end"/>
        </w:r>
      </w:hyperlink>
    </w:p>
    <w:p w14:paraId="1D27AF3F" w14:textId="77AA915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4" w:history="1">
        <w:r w:rsidR="00BE04C8" w:rsidRPr="0093693F">
          <w:rPr>
            <w:rStyle w:val="Hyperlink"/>
            <w:noProof/>
          </w:rPr>
          <w:t>Figura 69 - Tela de listagem de turmas</w:t>
        </w:r>
        <w:r w:rsidR="00BE04C8">
          <w:rPr>
            <w:noProof/>
            <w:webHidden/>
          </w:rPr>
          <w:tab/>
        </w:r>
        <w:r w:rsidR="00BE04C8">
          <w:rPr>
            <w:noProof/>
            <w:webHidden/>
          </w:rPr>
          <w:fldChar w:fldCharType="begin"/>
        </w:r>
        <w:r w:rsidR="00BE04C8">
          <w:rPr>
            <w:noProof/>
            <w:webHidden/>
          </w:rPr>
          <w:instrText xml:space="preserve"> PAGEREF _Toc22986194 \h </w:instrText>
        </w:r>
        <w:r w:rsidR="00BE04C8">
          <w:rPr>
            <w:noProof/>
            <w:webHidden/>
          </w:rPr>
        </w:r>
        <w:r w:rsidR="00BE04C8">
          <w:rPr>
            <w:noProof/>
            <w:webHidden/>
          </w:rPr>
          <w:fldChar w:fldCharType="separate"/>
        </w:r>
        <w:r w:rsidR="00F37282">
          <w:rPr>
            <w:noProof/>
            <w:webHidden/>
          </w:rPr>
          <w:t>82</w:t>
        </w:r>
        <w:r w:rsidR="00BE04C8">
          <w:rPr>
            <w:noProof/>
            <w:webHidden/>
          </w:rPr>
          <w:fldChar w:fldCharType="end"/>
        </w:r>
      </w:hyperlink>
    </w:p>
    <w:p w14:paraId="167AB7AA" w14:textId="73742B3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5" w:history="1">
        <w:r w:rsidR="00BE04C8" w:rsidRPr="0093693F">
          <w:rPr>
            <w:rStyle w:val="Hyperlink"/>
            <w:noProof/>
          </w:rPr>
          <w:t>Figura 70 - Tela de listagem de eventos de uma turma</w:t>
        </w:r>
        <w:r w:rsidR="00BE04C8">
          <w:rPr>
            <w:noProof/>
            <w:webHidden/>
          </w:rPr>
          <w:tab/>
        </w:r>
        <w:r w:rsidR="00BE04C8">
          <w:rPr>
            <w:noProof/>
            <w:webHidden/>
          </w:rPr>
          <w:fldChar w:fldCharType="begin"/>
        </w:r>
        <w:r w:rsidR="00BE04C8">
          <w:rPr>
            <w:noProof/>
            <w:webHidden/>
          </w:rPr>
          <w:instrText xml:space="preserve"> PAGEREF _Toc22986195 \h </w:instrText>
        </w:r>
        <w:r w:rsidR="00BE04C8">
          <w:rPr>
            <w:noProof/>
            <w:webHidden/>
          </w:rPr>
        </w:r>
        <w:r w:rsidR="00BE04C8">
          <w:rPr>
            <w:noProof/>
            <w:webHidden/>
          </w:rPr>
          <w:fldChar w:fldCharType="separate"/>
        </w:r>
        <w:r w:rsidR="00F37282">
          <w:rPr>
            <w:noProof/>
            <w:webHidden/>
          </w:rPr>
          <w:t>83</w:t>
        </w:r>
        <w:r w:rsidR="00BE04C8">
          <w:rPr>
            <w:noProof/>
            <w:webHidden/>
          </w:rPr>
          <w:fldChar w:fldCharType="end"/>
        </w:r>
      </w:hyperlink>
    </w:p>
    <w:p w14:paraId="7CE4BBF0" w14:textId="78DCABF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6" w:history="1">
        <w:r w:rsidR="00BE04C8" w:rsidRPr="0093693F">
          <w:rPr>
            <w:rStyle w:val="Hyperlink"/>
            <w:noProof/>
          </w:rPr>
          <w:t>Figura 72 - Tela de listagem de alunos de uma turma</w:t>
        </w:r>
        <w:r w:rsidR="00BE04C8">
          <w:rPr>
            <w:noProof/>
            <w:webHidden/>
          </w:rPr>
          <w:tab/>
        </w:r>
        <w:r w:rsidR="00BE04C8">
          <w:rPr>
            <w:noProof/>
            <w:webHidden/>
          </w:rPr>
          <w:fldChar w:fldCharType="begin"/>
        </w:r>
        <w:r w:rsidR="00BE04C8">
          <w:rPr>
            <w:noProof/>
            <w:webHidden/>
          </w:rPr>
          <w:instrText xml:space="preserve"> PAGEREF _Toc22986196 \h </w:instrText>
        </w:r>
        <w:r w:rsidR="00BE04C8">
          <w:rPr>
            <w:noProof/>
            <w:webHidden/>
          </w:rPr>
        </w:r>
        <w:r w:rsidR="00BE04C8">
          <w:rPr>
            <w:noProof/>
            <w:webHidden/>
          </w:rPr>
          <w:fldChar w:fldCharType="separate"/>
        </w:r>
        <w:r w:rsidR="00F37282">
          <w:rPr>
            <w:noProof/>
            <w:webHidden/>
          </w:rPr>
          <w:t>84</w:t>
        </w:r>
        <w:r w:rsidR="00BE04C8">
          <w:rPr>
            <w:noProof/>
            <w:webHidden/>
          </w:rPr>
          <w:fldChar w:fldCharType="end"/>
        </w:r>
      </w:hyperlink>
    </w:p>
    <w:p w14:paraId="6E0AD574" w14:textId="7A2A97F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7" w:history="1">
        <w:r w:rsidR="00BE04C8" w:rsidRPr="0093693F">
          <w:rPr>
            <w:rStyle w:val="Hyperlink"/>
            <w:noProof/>
          </w:rPr>
          <w:t>Figura 73 - Tela de associação de alunos</w:t>
        </w:r>
        <w:r w:rsidR="00BE04C8">
          <w:rPr>
            <w:noProof/>
            <w:webHidden/>
          </w:rPr>
          <w:tab/>
        </w:r>
        <w:r w:rsidR="00BE04C8">
          <w:rPr>
            <w:noProof/>
            <w:webHidden/>
          </w:rPr>
          <w:fldChar w:fldCharType="begin"/>
        </w:r>
        <w:r w:rsidR="00BE04C8">
          <w:rPr>
            <w:noProof/>
            <w:webHidden/>
          </w:rPr>
          <w:instrText xml:space="preserve"> PAGEREF _Toc22986197 \h </w:instrText>
        </w:r>
        <w:r w:rsidR="00BE04C8">
          <w:rPr>
            <w:noProof/>
            <w:webHidden/>
          </w:rPr>
        </w:r>
        <w:r w:rsidR="00BE04C8">
          <w:rPr>
            <w:noProof/>
            <w:webHidden/>
          </w:rPr>
          <w:fldChar w:fldCharType="separate"/>
        </w:r>
        <w:r w:rsidR="00F37282">
          <w:rPr>
            <w:noProof/>
            <w:webHidden/>
          </w:rPr>
          <w:t>85</w:t>
        </w:r>
        <w:r w:rsidR="00BE04C8">
          <w:rPr>
            <w:noProof/>
            <w:webHidden/>
          </w:rPr>
          <w:fldChar w:fldCharType="end"/>
        </w:r>
      </w:hyperlink>
    </w:p>
    <w:p w14:paraId="30ABB94E" w14:textId="0CA0104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8" w:history="1">
        <w:r w:rsidR="00BE04C8" w:rsidRPr="0093693F">
          <w:rPr>
            <w:rStyle w:val="Hyperlink"/>
            <w:noProof/>
          </w:rPr>
          <w:t>Figura 75 - Tela de resposta a dúvida</w:t>
        </w:r>
        <w:r w:rsidR="00BE04C8">
          <w:rPr>
            <w:noProof/>
            <w:webHidden/>
          </w:rPr>
          <w:tab/>
        </w:r>
        <w:r w:rsidR="00BE04C8">
          <w:rPr>
            <w:noProof/>
            <w:webHidden/>
          </w:rPr>
          <w:fldChar w:fldCharType="begin"/>
        </w:r>
        <w:r w:rsidR="00BE04C8">
          <w:rPr>
            <w:noProof/>
            <w:webHidden/>
          </w:rPr>
          <w:instrText xml:space="preserve"> PAGEREF _Toc22986198 \h </w:instrText>
        </w:r>
        <w:r w:rsidR="00BE04C8">
          <w:rPr>
            <w:noProof/>
            <w:webHidden/>
          </w:rPr>
        </w:r>
        <w:r w:rsidR="00BE04C8">
          <w:rPr>
            <w:noProof/>
            <w:webHidden/>
          </w:rPr>
          <w:fldChar w:fldCharType="separate"/>
        </w:r>
        <w:r w:rsidR="00F37282">
          <w:rPr>
            <w:noProof/>
            <w:webHidden/>
          </w:rPr>
          <w:t>87</w:t>
        </w:r>
        <w:r w:rsidR="00BE04C8">
          <w:rPr>
            <w:noProof/>
            <w:webHidden/>
          </w:rPr>
          <w:fldChar w:fldCharType="end"/>
        </w:r>
      </w:hyperlink>
    </w:p>
    <w:p w14:paraId="46F0AA0C" w14:textId="4E206E0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199" w:history="1">
        <w:r w:rsidR="00BE04C8" w:rsidRPr="0093693F">
          <w:rPr>
            <w:rStyle w:val="Hyperlink"/>
            <w:noProof/>
          </w:rPr>
          <w:t>Figura 76 - Tela de listagem de dúvidas para os professores</w:t>
        </w:r>
        <w:r w:rsidR="00BE04C8">
          <w:rPr>
            <w:noProof/>
            <w:webHidden/>
          </w:rPr>
          <w:tab/>
        </w:r>
        <w:r w:rsidR="00BE04C8">
          <w:rPr>
            <w:noProof/>
            <w:webHidden/>
          </w:rPr>
          <w:fldChar w:fldCharType="begin"/>
        </w:r>
        <w:r w:rsidR="00BE04C8">
          <w:rPr>
            <w:noProof/>
            <w:webHidden/>
          </w:rPr>
          <w:instrText xml:space="preserve"> PAGEREF _Toc22986199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19B8577E" w14:textId="49DE66B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0" w:history="1">
        <w:r w:rsidR="00BE04C8" w:rsidRPr="0093693F">
          <w:rPr>
            <w:rStyle w:val="Hyperlink"/>
            <w:noProof/>
          </w:rPr>
          <w:t>Figura 77 - Tela de calendário para o aluno</w:t>
        </w:r>
        <w:r w:rsidR="00BE04C8">
          <w:rPr>
            <w:noProof/>
            <w:webHidden/>
          </w:rPr>
          <w:tab/>
        </w:r>
        <w:r w:rsidR="00BE04C8">
          <w:rPr>
            <w:noProof/>
            <w:webHidden/>
          </w:rPr>
          <w:fldChar w:fldCharType="begin"/>
        </w:r>
        <w:r w:rsidR="00BE04C8">
          <w:rPr>
            <w:noProof/>
            <w:webHidden/>
          </w:rPr>
          <w:instrText xml:space="preserve"> PAGEREF _Toc22986200 \h </w:instrText>
        </w:r>
        <w:r w:rsidR="00BE04C8">
          <w:rPr>
            <w:noProof/>
            <w:webHidden/>
          </w:rPr>
        </w:r>
        <w:r w:rsidR="00BE04C8">
          <w:rPr>
            <w:noProof/>
            <w:webHidden/>
          </w:rPr>
          <w:fldChar w:fldCharType="separate"/>
        </w:r>
        <w:r w:rsidR="00F37282">
          <w:rPr>
            <w:noProof/>
            <w:webHidden/>
          </w:rPr>
          <w:t>89</w:t>
        </w:r>
        <w:r w:rsidR="00BE04C8">
          <w:rPr>
            <w:noProof/>
            <w:webHidden/>
          </w:rPr>
          <w:fldChar w:fldCharType="end"/>
        </w:r>
      </w:hyperlink>
    </w:p>
    <w:p w14:paraId="50013B0A" w14:textId="4F77D6B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1" w:history="1">
        <w:r w:rsidR="00BE04C8" w:rsidRPr="0093693F">
          <w:rPr>
            <w:rStyle w:val="Hyperlink"/>
            <w:noProof/>
          </w:rPr>
          <w:t>Figura 78 - Tela de envio de dúvidas</w:t>
        </w:r>
        <w:r w:rsidR="00BE04C8">
          <w:rPr>
            <w:noProof/>
            <w:webHidden/>
          </w:rPr>
          <w:tab/>
        </w:r>
        <w:r w:rsidR="00BE04C8">
          <w:rPr>
            <w:noProof/>
            <w:webHidden/>
          </w:rPr>
          <w:fldChar w:fldCharType="begin"/>
        </w:r>
        <w:r w:rsidR="00BE04C8">
          <w:rPr>
            <w:noProof/>
            <w:webHidden/>
          </w:rPr>
          <w:instrText xml:space="preserve"> PAGEREF _Toc22986201 \h </w:instrText>
        </w:r>
        <w:r w:rsidR="00BE04C8">
          <w:rPr>
            <w:noProof/>
            <w:webHidden/>
          </w:rPr>
        </w:r>
        <w:r w:rsidR="00BE04C8">
          <w:rPr>
            <w:noProof/>
            <w:webHidden/>
          </w:rPr>
          <w:fldChar w:fldCharType="separate"/>
        </w:r>
        <w:r w:rsidR="00F37282">
          <w:rPr>
            <w:noProof/>
            <w:webHidden/>
          </w:rPr>
          <w:t>90</w:t>
        </w:r>
        <w:r w:rsidR="00BE04C8">
          <w:rPr>
            <w:noProof/>
            <w:webHidden/>
          </w:rPr>
          <w:fldChar w:fldCharType="end"/>
        </w:r>
      </w:hyperlink>
    </w:p>
    <w:p w14:paraId="5A42C64C" w14:textId="2AC3EBA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2" w:history="1">
        <w:r w:rsidR="00BE04C8" w:rsidRPr="0093693F">
          <w:rPr>
            <w:rStyle w:val="Hyperlink"/>
            <w:noProof/>
          </w:rPr>
          <w:t>Figura 80 - Tela de listagem de materiais para o aluno</w:t>
        </w:r>
        <w:r w:rsidR="00BE04C8">
          <w:rPr>
            <w:noProof/>
            <w:webHidden/>
          </w:rPr>
          <w:tab/>
        </w:r>
        <w:r w:rsidR="00BE04C8">
          <w:rPr>
            <w:noProof/>
            <w:webHidden/>
          </w:rPr>
          <w:fldChar w:fldCharType="begin"/>
        </w:r>
        <w:r w:rsidR="00BE04C8">
          <w:rPr>
            <w:noProof/>
            <w:webHidden/>
          </w:rPr>
          <w:instrText xml:space="preserve"> PAGEREF _Toc22986202 \h </w:instrText>
        </w:r>
        <w:r w:rsidR="00BE04C8">
          <w:rPr>
            <w:noProof/>
            <w:webHidden/>
          </w:rPr>
        </w:r>
        <w:r w:rsidR="00BE04C8">
          <w:rPr>
            <w:noProof/>
            <w:webHidden/>
          </w:rPr>
          <w:fldChar w:fldCharType="separate"/>
        </w:r>
        <w:r w:rsidR="00F37282">
          <w:rPr>
            <w:noProof/>
            <w:webHidden/>
          </w:rPr>
          <w:t>91</w:t>
        </w:r>
        <w:r w:rsidR="00BE04C8">
          <w:rPr>
            <w:noProof/>
            <w:webHidden/>
          </w:rPr>
          <w:fldChar w:fldCharType="end"/>
        </w:r>
      </w:hyperlink>
    </w:p>
    <w:p w14:paraId="4EBE3F61" w14:textId="0D2B7C2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3" w:history="1">
        <w:r w:rsidR="00BE04C8" w:rsidRPr="0093693F">
          <w:rPr>
            <w:rStyle w:val="Hyperlink"/>
            <w:noProof/>
          </w:rPr>
          <w:t>Figura 82 - Tela para ouvir materiais de áudio</w:t>
        </w:r>
        <w:r w:rsidR="00BE04C8">
          <w:rPr>
            <w:noProof/>
            <w:webHidden/>
          </w:rPr>
          <w:tab/>
        </w:r>
        <w:r w:rsidR="00BE04C8">
          <w:rPr>
            <w:noProof/>
            <w:webHidden/>
          </w:rPr>
          <w:fldChar w:fldCharType="begin"/>
        </w:r>
        <w:r w:rsidR="00BE04C8">
          <w:rPr>
            <w:noProof/>
            <w:webHidden/>
          </w:rPr>
          <w:instrText xml:space="preserve"> PAGEREF _Toc22986203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73924A0C" w14:textId="7DB4449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4" w:history="1">
        <w:r w:rsidR="00BE04C8" w:rsidRPr="0093693F">
          <w:rPr>
            <w:rStyle w:val="Hyperlink"/>
            <w:noProof/>
          </w:rPr>
          <w:t>Figura 83 - Tela da primeira etapa de cadastro de uma questão</w:t>
        </w:r>
        <w:r w:rsidR="00BE04C8">
          <w:rPr>
            <w:noProof/>
            <w:webHidden/>
          </w:rPr>
          <w:tab/>
        </w:r>
        <w:r w:rsidR="00BE04C8">
          <w:rPr>
            <w:noProof/>
            <w:webHidden/>
          </w:rPr>
          <w:fldChar w:fldCharType="begin"/>
        </w:r>
        <w:r w:rsidR="00BE04C8">
          <w:rPr>
            <w:noProof/>
            <w:webHidden/>
          </w:rPr>
          <w:instrText xml:space="preserve"> PAGEREF _Toc22986204 \h </w:instrText>
        </w:r>
        <w:r w:rsidR="00BE04C8">
          <w:rPr>
            <w:noProof/>
            <w:webHidden/>
          </w:rPr>
        </w:r>
        <w:r w:rsidR="00BE04C8">
          <w:rPr>
            <w:noProof/>
            <w:webHidden/>
          </w:rPr>
          <w:fldChar w:fldCharType="separate"/>
        </w:r>
        <w:r w:rsidR="00F37282">
          <w:rPr>
            <w:noProof/>
            <w:webHidden/>
          </w:rPr>
          <w:t>94</w:t>
        </w:r>
        <w:r w:rsidR="00BE04C8">
          <w:rPr>
            <w:noProof/>
            <w:webHidden/>
          </w:rPr>
          <w:fldChar w:fldCharType="end"/>
        </w:r>
      </w:hyperlink>
    </w:p>
    <w:p w14:paraId="4E2F9815" w14:textId="51402C7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5" w:history="1">
        <w:r w:rsidR="00BE04C8" w:rsidRPr="0093693F">
          <w:rPr>
            <w:rStyle w:val="Hyperlink"/>
            <w:noProof/>
          </w:rPr>
          <w:t>Figura 84 - Tela da segunda etapa de cadastro de uma questão</w:t>
        </w:r>
        <w:r w:rsidR="00BE04C8">
          <w:rPr>
            <w:noProof/>
            <w:webHidden/>
          </w:rPr>
          <w:tab/>
        </w:r>
        <w:r w:rsidR="00BE04C8">
          <w:rPr>
            <w:noProof/>
            <w:webHidden/>
          </w:rPr>
          <w:fldChar w:fldCharType="begin"/>
        </w:r>
        <w:r w:rsidR="00BE04C8">
          <w:rPr>
            <w:noProof/>
            <w:webHidden/>
          </w:rPr>
          <w:instrText xml:space="preserve"> PAGEREF _Toc22986205 \h </w:instrText>
        </w:r>
        <w:r w:rsidR="00BE04C8">
          <w:rPr>
            <w:noProof/>
            <w:webHidden/>
          </w:rPr>
        </w:r>
        <w:r w:rsidR="00BE04C8">
          <w:rPr>
            <w:noProof/>
            <w:webHidden/>
          </w:rPr>
          <w:fldChar w:fldCharType="separate"/>
        </w:r>
        <w:r w:rsidR="00F37282">
          <w:rPr>
            <w:noProof/>
            <w:webHidden/>
          </w:rPr>
          <w:t>95</w:t>
        </w:r>
        <w:r w:rsidR="00BE04C8">
          <w:rPr>
            <w:noProof/>
            <w:webHidden/>
          </w:rPr>
          <w:fldChar w:fldCharType="end"/>
        </w:r>
      </w:hyperlink>
    </w:p>
    <w:p w14:paraId="12EA42DC" w14:textId="0F19F87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6" w:history="1">
        <w:r w:rsidR="00BE04C8" w:rsidRPr="0093693F">
          <w:rPr>
            <w:rStyle w:val="Hyperlink"/>
            <w:noProof/>
          </w:rPr>
          <w:t>Figura 85 - Tela da terceira etapa de cadastro de uma questão</w:t>
        </w:r>
        <w:r w:rsidR="00BE04C8">
          <w:rPr>
            <w:noProof/>
            <w:webHidden/>
          </w:rPr>
          <w:tab/>
        </w:r>
        <w:r w:rsidR="00BE04C8">
          <w:rPr>
            <w:noProof/>
            <w:webHidden/>
          </w:rPr>
          <w:fldChar w:fldCharType="begin"/>
        </w:r>
        <w:r w:rsidR="00BE04C8">
          <w:rPr>
            <w:noProof/>
            <w:webHidden/>
          </w:rPr>
          <w:instrText xml:space="preserve"> PAGEREF _Toc22986206 \h </w:instrText>
        </w:r>
        <w:r w:rsidR="00BE04C8">
          <w:rPr>
            <w:noProof/>
            <w:webHidden/>
          </w:rPr>
        </w:r>
        <w:r w:rsidR="00BE04C8">
          <w:rPr>
            <w:noProof/>
            <w:webHidden/>
          </w:rPr>
          <w:fldChar w:fldCharType="separate"/>
        </w:r>
        <w:r w:rsidR="00F37282">
          <w:rPr>
            <w:noProof/>
            <w:webHidden/>
          </w:rPr>
          <w:t>96</w:t>
        </w:r>
        <w:r w:rsidR="00BE04C8">
          <w:rPr>
            <w:noProof/>
            <w:webHidden/>
          </w:rPr>
          <w:fldChar w:fldCharType="end"/>
        </w:r>
      </w:hyperlink>
    </w:p>
    <w:p w14:paraId="4013B49C" w14:textId="7456CC8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7" w:history="1">
        <w:r w:rsidR="00BE04C8" w:rsidRPr="0093693F">
          <w:rPr>
            <w:rStyle w:val="Hyperlink"/>
            <w:noProof/>
          </w:rPr>
          <w:t>Figura 86 - Tela da última etapa de cadastro de uma questão</w:t>
        </w:r>
        <w:r w:rsidR="00BE04C8">
          <w:rPr>
            <w:noProof/>
            <w:webHidden/>
          </w:rPr>
          <w:tab/>
        </w:r>
        <w:r w:rsidR="00BE04C8">
          <w:rPr>
            <w:noProof/>
            <w:webHidden/>
          </w:rPr>
          <w:fldChar w:fldCharType="begin"/>
        </w:r>
        <w:r w:rsidR="00BE04C8">
          <w:rPr>
            <w:noProof/>
            <w:webHidden/>
          </w:rPr>
          <w:instrText xml:space="preserve"> PAGEREF _Toc22986207 \h </w:instrText>
        </w:r>
        <w:r w:rsidR="00BE04C8">
          <w:rPr>
            <w:noProof/>
            <w:webHidden/>
          </w:rPr>
        </w:r>
        <w:r w:rsidR="00BE04C8">
          <w:rPr>
            <w:noProof/>
            <w:webHidden/>
          </w:rPr>
          <w:fldChar w:fldCharType="separate"/>
        </w:r>
        <w:r w:rsidR="00F37282">
          <w:rPr>
            <w:noProof/>
            <w:webHidden/>
          </w:rPr>
          <w:t>97</w:t>
        </w:r>
        <w:r w:rsidR="00BE04C8">
          <w:rPr>
            <w:noProof/>
            <w:webHidden/>
          </w:rPr>
          <w:fldChar w:fldCharType="end"/>
        </w:r>
      </w:hyperlink>
    </w:p>
    <w:p w14:paraId="4F049179" w14:textId="7536DB3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8" w:history="1">
        <w:r w:rsidR="00BE04C8" w:rsidRPr="0093693F">
          <w:rPr>
            <w:rStyle w:val="Hyperlink"/>
            <w:noProof/>
          </w:rPr>
          <w:t>Figura 87 - Dados salvos no navegador</w:t>
        </w:r>
        <w:r w:rsidR="00BE04C8">
          <w:rPr>
            <w:noProof/>
            <w:webHidden/>
          </w:rPr>
          <w:tab/>
        </w:r>
        <w:r w:rsidR="00BE04C8">
          <w:rPr>
            <w:noProof/>
            <w:webHidden/>
          </w:rPr>
          <w:fldChar w:fldCharType="begin"/>
        </w:r>
        <w:r w:rsidR="00BE04C8">
          <w:rPr>
            <w:noProof/>
            <w:webHidden/>
          </w:rPr>
          <w:instrText xml:space="preserve"> PAGEREF _Toc22986208 \h </w:instrText>
        </w:r>
        <w:r w:rsidR="00BE04C8">
          <w:rPr>
            <w:noProof/>
            <w:webHidden/>
          </w:rPr>
        </w:r>
        <w:r w:rsidR="00BE04C8">
          <w:rPr>
            <w:noProof/>
            <w:webHidden/>
          </w:rPr>
          <w:fldChar w:fldCharType="separate"/>
        </w:r>
        <w:r w:rsidR="00F37282">
          <w:rPr>
            <w:noProof/>
            <w:webHidden/>
          </w:rPr>
          <w:t>97</w:t>
        </w:r>
        <w:r w:rsidR="00BE04C8">
          <w:rPr>
            <w:noProof/>
            <w:webHidden/>
          </w:rPr>
          <w:fldChar w:fldCharType="end"/>
        </w:r>
      </w:hyperlink>
    </w:p>
    <w:p w14:paraId="7D4DAFC3" w14:textId="0F3D487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09" w:history="1">
        <w:r w:rsidR="00BE04C8" w:rsidRPr="0093693F">
          <w:rPr>
            <w:rStyle w:val="Hyperlink"/>
            <w:noProof/>
          </w:rPr>
          <w:t>Figura 88 - Tela de edição de uma questão</w:t>
        </w:r>
        <w:r w:rsidR="00BE04C8">
          <w:rPr>
            <w:noProof/>
            <w:webHidden/>
          </w:rPr>
          <w:tab/>
        </w:r>
        <w:r w:rsidR="00BE04C8">
          <w:rPr>
            <w:noProof/>
            <w:webHidden/>
          </w:rPr>
          <w:fldChar w:fldCharType="begin"/>
        </w:r>
        <w:r w:rsidR="00BE04C8">
          <w:rPr>
            <w:noProof/>
            <w:webHidden/>
          </w:rPr>
          <w:instrText xml:space="preserve"> PAGEREF _Toc22986209 \h </w:instrText>
        </w:r>
        <w:r w:rsidR="00BE04C8">
          <w:rPr>
            <w:noProof/>
            <w:webHidden/>
          </w:rPr>
        </w:r>
        <w:r w:rsidR="00BE04C8">
          <w:rPr>
            <w:noProof/>
            <w:webHidden/>
          </w:rPr>
          <w:fldChar w:fldCharType="separate"/>
        </w:r>
        <w:r w:rsidR="00F37282">
          <w:rPr>
            <w:noProof/>
            <w:webHidden/>
          </w:rPr>
          <w:t>98</w:t>
        </w:r>
        <w:r w:rsidR="00BE04C8">
          <w:rPr>
            <w:noProof/>
            <w:webHidden/>
          </w:rPr>
          <w:fldChar w:fldCharType="end"/>
        </w:r>
      </w:hyperlink>
    </w:p>
    <w:p w14:paraId="285CBFC1" w14:textId="71B3B0D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0" w:history="1">
        <w:r w:rsidR="00BE04C8" w:rsidRPr="0093693F">
          <w:rPr>
            <w:rStyle w:val="Hyperlink"/>
            <w:noProof/>
          </w:rPr>
          <w:t>Figura 89 - Tela de criação de uma atividade</w:t>
        </w:r>
        <w:r w:rsidR="00BE04C8">
          <w:rPr>
            <w:noProof/>
            <w:webHidden/>
          </w:rPr>
          <w:tab/>
        </w:r>
        <w:r w:rsidR="00BE04C8">
          <w:rPr>
            <w:noProof/>
            <w:webHidden/>
          </w:rPr>
          <w:fldChar w:fldCharType="begin"/>
        </w:r>
        <w:r w:rsidR="00BE04C8">
          <w:rPr>
            <w:noProof/>
            <w:webHidden/>
          </w:rPr>
          <w:instrText xml:space="preserve"> PAGEREF _Toc22986210 \h </w:instrText>
        </w:r>
        <w:r w:rsidR="00BE04C8">
          <w:rPr>
            <w:noProof/>
            <w:webHidden/>
          </w:rPr>
        </w:r>
        <w:r w:rsidR="00BE04C8">
          <w:rPr>
            <w:noProof/>
            <w:webHidden/>
          </w:rPr>
          <w:fldChar w:fldCharType="separate"/>
        </w:r>
        <w:r w:rsidR="00F37282">
          <w:rPr>
            <w:noProof/>
            <w:webHidden/>
          </w:rPr>
          <w:t>100</w:t>
        </w:r>
        <w:r w:rsidR="00BE04C8">
          <w:rPr>
            <w:noProof/>
            <w:webHidden/>
          </w:rPr>
          <w:fldChar w:fldCharType="end"/>
        </w:r>
      </w:hyperlink>
    </w:p>
    <w:p w14:paraId="093528F5" w14:textId="0179457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1" w:history="1">
        <w:r w:rsidR="00BE04C8" w:rsidRPr="0093693F">
          <w:rPr>
            <w:rStyle w:val="Hyperlink"/>
            <w:noProof/>
          </w:rPr>
          <w:t>Figura 90 - Tela de criação de uma atividade parte 2</w:t>
        </w:r>
        <w:r w:rsidR="00BE04C8">
          <w:rPr>
            <w:noProof/>
            <w:webHidden/>
          </w:rPr>
          <w:tab/>
        </w:r>
        <w:r w:rsidR="00BE04C8">
          <w:rPr>
            <w:noProof/>
            <w:webHidden/>
          </w:rPr>
          <w:fldChar w:fldCharType="begin"/>
        </w:r>
        <w:r w:rsidR="00BE04C8">
          <w:rPr>
            <w:noProof/>
            <w:webHidden/>
          </w:rPr>
          <w:instrText xml:space="preserve"> PAGEREF _Toc22986211 \h </w:instrText>
        </w:r>
        <w:r w:rsidR="00BE04C8">
          <w:rPr>
            <w:noProof/>
            <w:webHidden/>
          </w:rPr>
        </w:r>
        <w:r w:rsidR="00BE04C8">
          <w:rPr>
            <w:noProof/>
            <w:webHidden/>
          </w:rPr>
          <w:fldChar w:fldCharType="separate"/>
        </w:r>
        <w:r w:rsidR="00F37282">
          <w:rPr>
            <w:noProof/>
            <w:webHidden/>
          </w:rPr>
          <w:t>100</w:t>
        </w:r>
        <w:r w:rsidR="00BE04C8">
          <w:rPr>
            <w:noProof/>
            <w:webHidden/>
          </w:rPr>
          <w:fldChar w:fldCharType="end"/>
        </w:r>
      </w:hyperlink>
    </w:p>
    <w:p w14:paraId="5770EA50" w14:textId="25644B4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2" w:history="1">
        <w:r w:rsidR="00BE04C8" w:rsidRPr="0093693F">
          <w:rPr>
            <w:rStyle w:val="Hyperlink"/>
            <w:noProof/>
          </w:rPr>
          <w:t>Figura 91 - Tela de visualização de questões</w:t>
        </w:r>
        <w:r w:rsidR="00BE04C8">
          <w:rPr>
            <w:noProof/>
            <w:webHidden/>
          </w:rPr>
          <w:tab/>
        </w:r>
        <w:r w:rsidR="00BE04C8">
          <w:rPr>
            <w:noProof/>
            <w:webHidden/>
          </w:rPr>
          <w:fldChar w:fldCharType="begin"/>
        </w:r>
        <w:r w:rsidR="00BE04C8">
          <w:rPr>
            <w:noProof/>
            <w:webHidden/>
          </w:rPr>
          <w:instrText xml:space="preserve"> PAGEREF _Toc22986212 \h </w:instrText>
        </w:r>
        <w:r w:rsidR="00BE04C8">
          <w:rPr>
            <w:noProof/>
            <w:webHidden/>
          </w:rPr>
        </w:r>
        <w:r w:rsidR="00BE04C8">
          <w:rPr>
            <w:noProof/>
            <w:webHidden/>
          </w:rPr>
          <w:fldChar w:fldCharType="separate"/>
        </w:r>
        <w:r w:rsidR="00F37282">
          <w:rPr>
            <w:noProof/>
            <w:webHidden/>
          </w:rPr>
          <w:t>101</w:t>
        </w:r>
        <w:r w:rsidR="00BE04C8">
          <w:rPr>
            <w:noProof/>
            <w:webHidden/>
          </w:rPr>
          <w:fldChar w:fldCharType="end"/>
        </w:r>
      </w:hyperlink>
    </w:p>
    <w:p w14:paraId="21D9D874" w14:textId="564A967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3" w:history="1">
        <w:r w:rsidR="00BE04C8" w:rsidRPr="0093693F">
          <w:rPr>
            <w:rStyle w:val="Hyperlink"/>
            <w:noProof/>
          </w:rPr>
          <w:t>Figura 92 - Tela de visualização de uma questão em específico</w:t>
        </w:r>
        <w:r w:rsidR="00BE04C8">
          <w:rPr>
            <w:noProof/>
            <w:webHidden/>
          </w:rPr>
          <w:tab/>
        </w:r>
        <w:r w:rsidR="00BE04C8">
          <w:rPr>
            <w:noProof/>
            <w:webHidden/>
          </w:rPr>
          <w:fldChar w:fldCharType="begin"/>
        </w:r>
        <w:r w:rsidR="00BE04C8">
          <w:rPr>
            <w:noProof/>
            <w:webHidden/>
          </w:rPr>
          <w:instrText xml:space="preserve"> PAGEREF _Toc22986213 \h </w:instrText>
        </w:r>
        <w:r w:rsidR="00BE04C8">
          <w:rPr>
            <w:noProof/>
            <w:webHidden/>
          </w:rPr>
        </w:r>
        <w:r w:rsidR="00BE04C8">
          <w:rPr>
            <w:noProof/>
            <w:webHidden/>
          </w:rPr>
          <w:fldChar w:fldCharType="separate"/>
        </w:r>
        <w:r w:rsidR="00F37282">
          <w:rPr>
            <w:noProof/>
            <w:webHidden/>
          </w:rPr>
          <w:t>102</w:t>
        </w:r>
        <w:r w:rsidR="00BE04C8">
          <w:rPr>
            <w:noProof/>
            <w:webHidden/>
          </w:rPr>
          <w:fldChar w:fldCharType="end"/>
        </w:r>
      </w:hyperlink>
    </w:p>
    <w:p w14:paraId="3D51A85E" w14:textId="6B5CC85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4" w:history="1">
        <w:r w:rsidR="00BE04C8" w:rsidRPr="0093693F">
          <w:rPr>
            <w:rStyle w:val="Hyperlink"/>
            <w:noProof/>
          </w:rPr>
          <w:t>Figura 93 - Tela de listagem das atividades criadas</w:t>
        </w:r>
        <w:r w:rsidR="00BE04C8">
          <w:rPr>
            <w:noProof/>
            <w:webHidden/>
          </w:rPr>
          <w:tab/>
        </w:r>
        <w:r w:rsidR="00BE04C8">
          <w:rPr>
            <w:noProof/>
            <w:webHidden/>
          </w:rPr>
          <w:fldChar w:fldCharType="begin"/>
        </w:r>
        <w:r w:rsidR="00BE04C8">
          <w:rPr>
            <w:noProof/>
            <w:webHidden/>
          </w:rPr>
          <w:instrText xml:space="preserve"> PAGEREF _Toc22986214 \h </w:instrText>
        </w:r>
        <w:r w:rsidR="00BE04C8">
          <w:rPr>
            <w:noProof/>
            <w:webHidden/>
          </w:rPr>
        </w:r>
        <w:r w:rsidR="00BE04C8">
          <w:rPr>
            <w:noProof/>
            <w:webHidden/>
          </w:rPr>
          <w:fldChar w:fldCharType="separate"/>
        </w:r>
        <w:r w:rsidR="00F37282">
          <w:rPr>
            <w:noProof/>
            <w:webHidden/>
          </w:rPr>
          <w:t>103</w:t>
        </w:r>
        <w:r w:rsidR="00BE04C8">
          <w:rPr>
            <w:noProof/>
            <w:webHidden/>
          </w:rPr>
          <w:fldChar w:fldCharType="end"/>
        </w:r>
      </w:hyperlink>
    </w:p>
    <w:p w14:paraId="00B4E9E8" w14:textId="35580A7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5" w:history="1">
        <w:r w:rsidR="00BE04C8" w:rsidRPr="0093693F">
          <w:rPr>
            <w:rStyle w:val="Hyperlink"/>
            <w:noProof/>
          </w:rPr>
          <w:t>Figura 94 - Tela de edição de uma atividade</w:t>
        </w:r>
        <w:r w:rsidR="00BE04C8">
          <w:rPr>
            <w:noProof/>
            <w:webHidden/>
          </w:rPr>
          <w:tab/>
        </w:r>
        <w:r w:rsidR="00BE04C8">
          <w:rPr>
            <w:noProof/>
            <w:webHidden/>
          </w:rPr>
          <w:fldChar w:fldCharType="begin"/>
        </w:r>
        <w:r w:rsidR="00BE04C8">
          <w:rPr>
            <w:noProof/>
            <w:webHidden/>
          </w:rPr>
          <w:instrText xml:space="preserve"> PAGEREF _Toc22986215 \h </w:instrText>
        </w:r>
        <w:r w:rsidR="00BE04C8">
          <w:rPr>
            <w:noProof/>
            <w:webHidden/>
          </w:rPr>
        </w:r>
        <w:r w:rsidR="00BE04C8">
          <w:rPr>
            <w:noProof/>
            <w:webHidden/>
          </w:rPr>
          <w:fldChar w:fldCharType="separate"/>
        </w:r>
        <w:r w:rsidR="00F37282">
          <w:rPr>
            <w:noProof/>
            <w:webHidden/>
          </w:rPr>
          <w:t>104</w:t>
        </w:r>
        <w:r w:rsidR="00BE04C8">
          <w:rPr>
            <w:noProof/>
            <w:webHidden/>
          </w:rPr>
          <w:fldChar w:fldCharType="end"/>
        </w:r>
      </w:hyperlink>
    </w:p>
    <w:p w14:paraId="377E0EE5" w14:textId="321F647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6" w:history="1">
        <w:r w:rsidR="00BE04C8" w:rsidRPr="0093693F">
          <w:rPr>
            <w:rStyle w:val="Hyperlink"/>
            <w:noProof/>
          </w:rPr>
          <w:t>Figura 95 - Função de duplicação de registro</w:t>
        </w:r>
        <w:r w:rsidR="00BE04C8">
          <w:rPr>
            <w:noProof/>
            <w:webHidden/>
          </w:rPr>
          <w:tab/>
        </w:r>
        <w:r w:rsidR="00BE04C8">
          <w:rPr>
            <w:noProof/>
            <w:webHidden/>
          </w:rPr>
          <w:fldChar w:fldCharType="begin"/>
        </w:r>
        <w:r w:rsidR="00BE04C8">
          <w:rPr>
            <w:noProof/>
            <w:webHidden/>
          </w:rPr>
          <w:instrText xml:space="preserve"> PAGEREF _Toc22986216 \h </w:instrText>
        </w:r>
        <w:r w:rsidR="00BE04C8">
          <w:rPr>
            <w:noProof/>
            <w:webHidden/>
          </w:rPr>
        </w:r>
        <w:r w:rsidR="00BE04C8">
          <w:rPr>
            <w:noProof/>
            <w:webHidden/>
          </w:rPr>
          <w:fldChar w:fldCharType="separate"/>
        </w:r>
        <w:r w:rsidR="00F37282">
          <w:rPr>
            <w:noProof/>
            <w:webHidden/>
          </w:rPr>
          <w:t>105</w:t>
        </w:r>
        <w:r w:rsidR="00BE04C8">
          <w:rPr>
            <w:noProof/>
            <w:webHidden/>
          </w:rPr>
          <w:fldChar w:fldCharType="end"/>
        </w:r>
      </w:hyperlink>
    </w:p>
    <w:p w14:paraId="7A0E4812" w14:textId="2740F45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7" w:history="1">
        <w:r w:rsidR="00BE04C8" w:rsidRPr="0093693F">
          <w:rPr>
            <w:rStyle w:val="Hyperlink"/>
            <w:noProof/>
          </w:rPr>
          <w:t>Figura 96 - Exemplo de atividade gerada pelo ambiente</w:t>
        </w:r>
        <w:r w:rsidR="00BE04C8">
          <w:rPr>
            <w:noProof/>
            <w:webHidden/>
          </w:rPr>
          <w:tab/>
        </w:r>
        <w:r w:rsidR="00BE04C8">
          <w:rPr>
            <w:noProof/>
            <w:webHidden/>
          </w:rPr>
          <w:fldChar w:fldCharType="begin"/>
        </w:r>
        <w:r w:rsidR="00BE04C8">
          <w:rPr>
            <w:noProof/>
            <w:webHidden/>
          </w:rPr>
          <w:instrText xml:space="preserve"> PAGEREF _Toc22986217 \h </w:instrText>
        </w:r>
        <w:r w:rsidR="00BE04C8">
          <w:rPr>
            <w:noProof/>
            <w:webHidden/>
          </w:rPr>
        </w:r>
        <w:r w:rsidR="00BE04C8">
          <w:rPr>
            <w:noProof/>
            <w:webHidden/>
          </w:rPr>
          <w:fldChar w:fldCharType="separate"/>
        </w:r>
        <w:r w:rsidR="00F37282">
          <w:rPr>
            <w:noProof/>
            <w:webHidden/>
          </w:rPr>
          <w:t>106</w:t>
        </w:r>
        <w:r w:rsidR="00BE04C8">
          <w:rPr>
            <w:noProof/>
            <w:webHidden/>
          </w:rPr>
          <w:fldChar w:fldCharType="end"/>
        </w:r>
      </w:hyperlink>
    </w:p>
    <w:p w14:paraId="10EFE0E4" w14:textId="360ED59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8" w:history="1">
        <w:r w:rsidR="00BE04C8" w:rsidRPr="0093693F">
          <w:rPr>
            <w:rStyle w:val="Hyperlink"/>
            <w:noProof/>
          </w:rPr>
          <w:t>Figura 97 - Tela de listagem de atividades associadas a uma turma</w:t>
        </w:r>
        <w:r w:rsidR="00BE04C8">
          <w:rPr>
            <w:noProof/>
            <w:webHidden/>
          </w:rPr>
          <w:tab/>
        </w:r>
        <w:r w:rsidR="00BE04C8">
          <w:rPr>
            <w:noProof/>
            <w:webHidden/>
          </w:rPr>
          <w:fldChar w:fldCharType="begin"/>
        </w:r>
        <w:r w:rsidR="00BE04C8">
          <w:rPr>
            <w:noProof/>
            <w:webHidden/>
          </w:rPr>
          <w:instrText xml:space="preserve"> PAGEREF _Toc22986218 \h </w:instrText>
        </w:r>
        <w:r w:rsidR="00BE04C8">
          <w:rPr>
            <w:noProof/>
            <w:webHidden/>
          </w:rPr>
        </w:r>
        <w:r w:rsidR="00BE04C8">
          <w:rPr>
            <w:noProof/>
            <w:webHidden/>
          </w:rPr>
          <w:fldChar w:fldCharType="separate"/>
        </w:r>
        <w:r w:rsidR="00F37282">
          <w:rPr>
            <w:noProof/>
            <w:webHidden/>
          </w:rPr>
          <w:t>107</w:t>
        </w:r>
        <w:r w:rsidR="00BE04C8">
          <w:rPr>
            <w:noProof/>
            <w:webHidden/>
          </w:rPr>
          <w:fldChar w:fldCharType="end"/>
        </w:r>
      </w:hyperlink>
    </w:p>
    <w:p w14:paraId="5D93322A" w14:textId="6C5A45E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19" w:history="1">
        <w:r w:rsidR="00BE04C8" w:rsidRPr="0093693F">
          <w:rPr>
            <w:rStyle w:val="Hyperlink"/>
            <w:noProof/>
          </w:rPr>
          <w:t>Figura 98 - Tela de associação de atividade a uma turma</w:t>
        </w:r>
        <w:r w:rsidR="00BE04C8">
          <w:rPr>
            <w:noProof/>
            <w:webHidden/>
          </w:rPr>
          <w:tab/>
        </w:r>
        <w:r w:rsidR="00BE04C8">
          <w:rPr>
            <w:noProof/>
            <w:webHidden/>
          </w:rPr>
          <w:fldChar w:fldCharType="begin"/>
        </w:r>
        <w:r w:rsidR="00BE04C8">
          <w:rPr>
            <w:noProof/>
            <w:webHidden/>
          </w:rPr>
          <w:instrText xml:space="preserve"> PAGEREF _Toc22986219 \h </w:instrText>
        </w:r>
        <w:r w:rsidR="00BE04C8">
          <w:rPr>
            <w:noProof/>
            <w:webHidden/>
          </w:rPr>
        </w:r>
        <w:r w:rsidR="00BE04C8">
          <w:rPr>
            <w:noProof/>
            <w:webHidden/>
          </w:rPr>
          <w:fldChar w:fldCharType="separate"/>
        </w:r>
        <w:r w:rsidR="00F37282">
          <w:rPr>
            <w:noProof/>
            <w:webHidden/>
          </w:rPr>
          <w:t>108</w:t>
        </w:r>
        <w:r w:rsidR="00BE04C8">
          <w:rPr>
            <w:noProof/>
            <w:webHidden/>
          </w:rPr>
          <w:fldChar w:fldCharType="end"/>
        </w:r>
      </w:hyperlink>
    </w:p>
    <w:p w14:paraId="72F85CF5" w14:textId="4DB1E81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0" w:history="1">
        <w:r w:rsidR="00BE04C8" w:rsidRPr="0093693F">
          <w:rPr>
            <w:rStyle w:val="Hyperlink"/>
            <w:noProof/>
          </w:rPr>
          <w:t>Figura 99 - Tela de resultados de uma atividade</w:t>
        </w:r>
        <w:r w:rsidR="00BE04C8">
          <w:rPr>
            <w:noProof/>
            <w:webHidden/>
          </w:rPr>
          <w:tab/>
        </w:r>
        <w:r w:rsidR="00BE04C8">
          <w:rPr>
            <w:noProof/>
            <w:webHidden/>
          </w:rPr>
          <w:fldChar w:fldCharType="begin"/>
        </w:r>
        <w:r w:rsidR="00BE04C8">
          <w:rPr>
            <w:noProof/>
            <w:webHidden/>
          </w:rPr>
          <w:instrText xml:space="preserve"> PAGEREF _Toc22986220 \h </w:instrText>
        </w:r>
        <w:r w:rsidR="00BE04C8">
          <w:rPr>
            <w:noProof/>
            <w:webHidden/>
          </w:rPr>
        </w:r>
        <w:r w:rsidR="00BE04C8">
          <w:rPr>
            <w:noProof/>
            <w:webHidden/>
          </w:rPr>
          <w:fldChar w:fldCharType="separate"/>
        </w:r>
        <w:r w:rsidR="00F37282">
          <w:rPr>
            <w:noProof/>
            <w:webHidden/>
          </w:rPr>
          <w:t>109</w:t>
        </w:r>
        <w:r w:rsidR="00BE04C8">
          <w:rPr>
            <w:noProof/>
            <w:webHidden/>
          </w:rPr>
          <w:fldChar w:fldCharType="end"/>
        </w:r>
      </w:hyperlink>
    </w:p>
    <w:p w14:paraId="3D130BD4" w14:textId="502486F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1" w:history="1">
        <w:r w:rsidR="00BE04C8" w:rsidRPr="0093693F">
          <w:rPr>
            <w:rStyle w:val="Hyperlink"/>
            <w:noProof/>
          </w:rPr>
          <w:t>Figura 100 - Tela de modificação de pontuação de uma atividade</w:t>
        </w:r>
        <w:r w:rsidR="00BE04C8">
          <w:rPr>
            <w:noProof/>
            <w:webHidden/>
          </w:rPr>
          <w:tab/>
        </w:r>
        <w:r w:rsidR="00BE04C8">
          <w:rPr>
            <w:noProof/>
            <w:webHidden/>
          </w:rPr>
          <w:fldChar w:fldCharType="begin"/>
        </w:r>
        <w:r w:rsidR="00BE04C8">
          <w:rPr>
            <w:noProof/>
            <w:webHidden/>
          </w:rPr>
          <w:instrText xml:space="preserve"> PAGEREF _Toc22986221 \h </w:instrText>
        </w:r>
        <w:r w:rsidR="00BE04C8">
          <w:rPr>
            <w:noProof/>
            <w:webHidden/>
          </w:rPr>
        </w:r>
        <w:r w:rsidR="00BE04C8">
          <w:rPr>
            <w:noProof/>
            <w:webHidden/>
          </w:rPr>
          <w:fldChar w:fldCharType="separate"/>
        </w:r>
        <w:r w:rsidR="00F37282">
          <w:rPr>
            <w:noProof/>
            <w:webHidden/>
          </w:rPr>
          <w:t>110</w:t>
        </w:r>
        <w:r w:rsidR="00BE04C8">
          <w:rPr>
            <w:noProof/>
            <w:webHidden/>
          </w:rPr>
          <w:fldChar w:fldCharType="end"/>
        </w:r>
      </w:hyperlink>
    </w:p>
    <w:p w14:paraId="1EB9A25A" w14:textId="3942E6F0"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2" w:history="1">
        <w:r w:rsidR="00BE04C8" w:rsidRPr="0093693F">
          <w:rPr>
            <w:rStyle w:val="Hyperlink"/>
            <w:noProof/>
          </w:rPr>
          <w:t>Figura 101 - Função Typescript que gera o valor das questões</w:t>
        </w:r>
        <w:r w:rsidR="00BE04C8">
          <w:rPr>
            <w:noProof/>
            <w:webHidden/>
          </w:rPr>
          <w:tab/>
        </w:r>
        <w:r w:rsidR="00BE04C8">
          <w:rPr>
            <w:noProof/>
            <w:webHidden/>
          </w:rPr>
          <w:fldChar w:fldCharType="begin"/>
        </w:r>
        <w:r w:rsidR="00BE04C8">
          <w:rPr>
            <w:noProof/>
            <w:webHidden/>
          </w:rPr>
          <w:instrText xml:space="preserve"> PAGEREF _Toc22986222 \h </w:instrText>
        </w:r>
        <w:r w:rsidR="00BE04C8">
          <w:rPr>
            <w:noProof/>
            <w:webHidden/>
          </w:rPr>
        </w:r>
        <w:r w:rsidR="00BE04C8">
          <w:rPr>
            <w:noProof/>
            <w:webHidden/>
          </w:rPr>
          <w:fldChar w:fldCharType="separate"/>
        </w:r>
        <w:r w:rsidR="00F37282">
          <w:rPr>
            <w:noProof/>
            <w:webHidden/>
          </w:rPr>
          <w:t>111</w:t>
        </w:r>
        <w:r w:rsidR="00BE04C8">
          <w:rPr>
            <w:noProof/>
            <w:webHidden/>
          </w:rPr>
          <w:fldChar w:fldCharType="end"/>
        </w:r>
      </w:hyperlink>
    </w:p>
    <w:p w14:paraId="52962478" w14:textId="2CDF8FD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3" w:history="1">
        <w:r w:rsidR="00BE04C8" w:rsidRPr="0093693F">
          <w:rPr>
            <w:rStyle w:val="Hyperlink"/>
            <w:noProof/>
          </w:rPr>
          <w:t>Figura 102 - Tela de alteração de resultados de uma atividade</w:t>
        </w:r>
        <w:r w:rsidR="00BE04C8">
          <w:rPr>
            <w:noProof/>
            <w:webHidden/>
          </w:rPr>
          <w:tab/>
        </w:r>
        <w:r w:rsidR="00BE04C8">
          <w:rPr>
            <w:noProof/>
            <w:webHidden/>
          </w:rPr>
          <w:fldChar w:fldCharType="begin"/>
        </w:r>
        <w:r w:rsidR="00BE04C8">
          <w:rPr>
            <w:noProof/>
            <w:webHidden/>
          </w:rPr>
          <w:instrText xml:space="preserve"> PAGEREF _Toc22986223 \h </w:instrText>
        </w:r>
        <w:r w:rsidR="00BE04C8">
          <w:rPr>
            <w:noProof/>
            <w:webHidden/>
          </w:rPr>
        </w:r>
        <w:r w:rsidR="00BE04C8">
          <w:rPr>
            <w:noProof/>
            <w:webHidden/>
          </w:rPr>
          <w:fldChar w:fldCharType="separate"/>
        </w:r>
        <w:r w:rsidR="00F37282">
          <w:rPr>
            <w:noProof/>
            <w:webHidden/>
          </w:rPr>
          <w:t>112</w:t>
        </w:r>
        <w:r w:rsidR="00BE04C8">
          <w:rPr>
            <w:noProof/>
            <w:webHidden/>
          </w:rPr>
          <w:fldChar w:fldCharType="end"/>
        </w:r>
      </w:hyperlink>
    </w:p>
    <w:p w14:paraId="6501FE43" w14:textId="13AC27D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4" w:history="1">
        <w:r w:rsidR="00BE04C8" w:rsidRPr="0093693F">
          <w:rPr>
            <w:rStyle w:val="Hyperlink"/>
            <w:noProof/>
          </w:rPr>
          <w:t>Figura 103 - Comparação entre atividades geradas para dois alunos</w:t>
        </w:r>
        <w:r w:rsidR="00BE04C8">
          <w:rPr>
            <w:noProof/>
            <w:webHidden/>
          </w:rPr>
          <w:tab/>
        </w:r>
        <w:r w:rsidR="00BE04C8">
          <w:rPr>
            <w:noProof/>
            <w:webHidden/>
          </w:rPr>
          <w:fldChar w:fldCharType="begin"/>
        </w:r>
        <w:r w:rsidR="00BE04C8">
          <w:rPr>
            <w:noProof/>
            <w:webHidden/>
          </w:rPr>
          <w:instrText xml:space="preserve"> PAGEREF _Toc22986224 \h </w:instrText>
        </w:r>
        <w:r w:rsidR="00BE04C8">
          <w:rPr>
            <w:noProof/>
            <w:webHidden/>
          </w:rPr>
        </w:r>
        <w:r w:rsidR="00BE04C8">
          <w:rPr>
            <w:noProof/>
            <w:webHidden/>
          </w:rPr>
          <w:fldChar w:fldCharType="separate"/>
        </w:r>
        <w:r w:rsidR="00F37282">
          <w:rPr>
            <w:noProof/>
            <w:webHidden/>
          </w:rPr>
          <w:t>114</w:t>
        </w:r>
        <w:r w:rsidR="00BE04C8">
          <w:rPr>
            <w:noProof/>
            <w:webHidden/>
          </w:rPr>
          <w:fldChar w:fldCharType="end"/>
        </w:r>
      </w:hyperlink>
    </w:p>
    <w:p w14:paraId="1884350C" w14:textId="38158A0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5" w:history="1">
        <w:r w:rsidR="00BE04C8" w:rsidRPr="0093693F">
          <w:rPr>
            <w:rStyle w:val="Hyperlink"/>
            <w:noProof/>
          </w:rPr>
          <w:t>Figura 104 - Tela de inclusão de novos alunos a uma atividade</w:t>
        </w:r>
        <w:r w:rsidR="00BE04C8">
          <w:rPr>
            <w:noProof/>
            <w:webHidden/>
          </w:rPr>
          <w:tab/>
        </w:r>
        <w:r w:rsidR="00BE04C8">
          <w:rPr>
            <w:noProof/>
            <w:webHidden/>
          </w:rPr>
          <w:fldChar w:fldCharType="begin"/>
        </w:r>
        <w:r w:rsidR="00BE04C8">
          <w:rPr>
            <w:noProof/>
            <w:webHidden/>
          </w:rPr>
          <w:instrText xml:space="preserve"> PAGEREF _Toc22986225 \h </w:instrText>
        </w:r>
        <w:r w:rsidR="00BE04C8">
          <w:rPr>
            <w:noProof/>
            <w:webHidden/>
          </w:rPr>
        </w:r>
        <w:r w:rsidR="00BE04C8">
          <w:rPr>
            <w:noProof/>
            <w:webHidden/>
          </w:rPr>
          <w:fldChar w:fldCharType="separate"/>
        </w:r>
        <w:r w:rsidR="00F37282">
          <w:rPr>
            <w:noProof/>
            <w:webHidden/>
          </w:rPr>
          <w:t>115</w:t>
        </w:r>
        <w:r w:rsidR="00BE04C8">
          <w:rPr>
            <w:noProof/>
            <w:webHidden/>
          </w:rPr>
          <w:fldChar w:fldCharType="end"/>
        </w:r>
      </w:hyperlink>
    </w:p>
    <w:p w14:paraId="22F3C5A2" w14:textId="1129CDA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6" w:history="1">
        <w:r w:rsidR="00BE04C8" w:rsidRPr="0093693F">
          <w:rPr>
            <w:rStyle w:val="Hyperlink"/>
            <w:noProof/>
          </w:rPr>
          <w:t>Figura 105 - Tela de listagem de atividades recebidas</w:t>
        </w:r>
        <w:r w:rsidR="00BE04C8">
          <w:rPr>
            <w:noProof/>
            <w:webHidden/>
          </w:rPr>
          <w:tab/>
        </w:r>
        <w:r w:rsidR="00BE04C8">
          <w:rPr>
            <w:noProof/>
            <w:webHidden/>
          </w:rPr>
          <w:fldChar w:fldCharType="begin"/>
        </w:r>
        <w:r w:rsidR="00BE04C8">
          <w:rPr>
            <w:noProof/>
            <w:webHidden/>
          </w:rPr>
          <w:instrText xml:space="preserve"> PAGEREF _Toc22986226 \h </w:instrText>
        </w:r>
        <w:r w:rsidR="00BE04C8">
          <w:rPr>
            <w:noProof/>
            <w:webHidden/>
          </w:rPr>
        </w:r>
        <w:r w:rsidR="00BE04C8">
          <w:rPr>
            <w:noProof/>
            <w:webHidden/>
          </w:rPr>
          <w:fldChar w:fldCharType="separate"/>
        </w:r>
        <w:r w:rsidR="00F37282">
          <w:rPr>
            <w:noProof/>
            <w:webHidden/>
          </w:rPr>
          <w:t>116</w:t>
        </w:r>
        <w:r w:rsidR="00BE04C8">
          <w:rPr>
            <w:noProof/>
            <w:webHidden/>
          </w:rPr>
          <w:fldChar w:fldCharType="end"/>
        </w:r>
      </w:hyperlink>
    </w:p>
    <w:p w14:paraId="7CF19B22" w14:textId="795AA15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7" w:history="1">
        <w:r w:rsidR="00BE04C8" w:rsidRPr="0093693F">
          <w:rPr>
            <w:rStyle w:val="Hyperlink"/>
            <w:noProof/>
          </w:rPr>
          <w:t>Figura 106 - Tela de correção de uma atividade</w:t>
        </w:r>
        <w:r w:rsidR="00BE04C8">
          <w:rPr>
            <w:noProof/>
            <w:webHidden/>
          </w:rPr>
          <w:tab/>
        </w:r>
        <w:r w:rsidR="00BE04C8">
          <w:rPr>
            <w:noProof/>
            <w:webHidden/>
          </w:rPr>
          <w:fldChar w:fldCharType="begin"/>
        </w:r>
        <w:r w:rsidR="00BE04C8">
          <w:rPr>
            <w:noProof/>
            <w:webHidden/>
          </w:rPr>
          <w:instrText xml:space="preserve"> PAGEREF _Toc22986227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5BD96BE6" w14:textId="4B207F8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8" w:history="1">
        <w:r w:rsidR="00BE04C8" w:rsidRPr="0093693F">
          <w:rPr>
            <w:rStyle w:val="Hyperlink"/>
            <w:noProof/>
          </w:rPr>
          <w:t>Figura 107 - Tela de listagem de atividades recebidas por um aluno</w:t>
        </w:r>
        <w:r w:rsidR="00BE04C8">
          <w:rPr>
            <w:noProof/>
            <w:webHidden/>
          </w:rPr>
          <w:tab/>
        </w:r>
        <w:r w:rsidR="00BE04C8">
          <w:rPr>
            <w:noProof/>
            <w:webHidden/>
          </w:rPr>
          <w:fldChar w:fldCharType="begin"/>
        </w:r>
        <w:r w:rsidR="00BE04C8">
          <w:rPr>
            <w:noProof/>
            <w:webHidden/>
          </w:rPr>
          <w:instrText xml:space="preserve"> PAGEREF _Toc22986228 \h </w:instrText>
        </w:r>
        <w:r w:rsidR="00BE04C8">
          <w:rPr>
            <w:noProof/>
            <w:webHidden/>
          </w:rPr>
        </w:r>
        <w:r w:rsidR="00BE04C8">
          <w:rPr>
            <w:noProof/>
            <w:webHidden/>
          </w:rPr>
          <w:fldChar w:fldCharType="separate"/>
        </w:r>
        <w:r w:rsidR="00F37282">
          <w:rPr>
            <w:noProof/>
            <w:webHidden/>
          </w:rPr>
          <w:t>118</w:t>
        </w:r>
        <w:r w:rsidR="00BE04C8">
          <w:rPr>
            <w:noProof/>
            <w:webHidden/>
          </w:rPr>
          <w:fldChar w:fldCharType="end"/>
        </w:r>
      </w:hyperlink>
    </w:p>
    <w:p w14:paraId="3F0D3CD5" w14:textId="027E5EA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29" w:history="1">
        <w:r w:rsidR="00BE04C8" w:rsidRPr="0093693F">
          <w:rPr>
            <w:rStyle w:val="Hyperlink"/>
            <w:noProof/>
          </w:rPr>
          <w:t>Figura 108 - Tela de primeiro acesso a uma atividade</w:t>
        </w:r>
        <w:r w:rsidR="00BE04C8">
          <w:rPr>
            <w:noProof/>
            <w:webHidden/>
          </w:rPr>
          <w:tab/>
        </w:r>
        <w:r w:rsidR="00BE04C8">
          <w:rPr>
            <w:noProof/>
            <w:webHidden/>
          </w:rPr>
          <w:fldChar w:fldCharType="begin"/>
        </w:r>
        <w:r w:rsidR="00BE04C8">
          <w:rPr>
            <w:noProof/>
            <w:webHidden/>
          </w:rPr>
          <w:instrText xml:space="preserve"> PAGEREF _Toc22986229 \h </w:instrText>
        </w:r>
        <w:r w:rsidR="00BE04C8">
          <w:rPr>
            <w:noProof/>
            <w:webHidden/>
          </w:rPr>
        </w:r>
        <w:r w:rsidR="00BE04C8">
          <w:rPr>
            <w:noProof/>
            <w:webHidden/>
          </w:rPr>
          <w:fldChar w:fldCharType="separate"/>
        </w:r>
        <w:r w:rsidR="00F37282">
          <w:rPr>
            <w:noProof/>
            <w:webHidden/>
          </w:rPr>
          <w:t>120</w:t>
        </w:r>
        <w:r w:rsidR="00BE04C8">
          <w:rPr>
            <w:noProof/>
            <w:webHidden/>
          </w:rPr>
          <w:fldChar w:fldCharType="end"/>
        </w:r>
      </w:hyperlink>
    </w:p>
    <w:p w14:paraId="79E38EE4" w14:textId="5231A28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0" w:history="1">
        <w:r w:rsidR="00BE04C8" w:rsidRPr="0093693F">
          <w:rPr>
            <w:rStyle w:val="Hyperlink"/>
            <w:noProof/>
          </w:rPr>
          <w:t>Figura 109 - Tela de resolução do tipo fala</w:t>
        </w:r>
        <w:r w:rsidR="00BE04C8">
          <w:rPr>
            <w:noProof/>
            <w:webHidden/>
          </w:rPr>
          <w:tab/>
        </w:r>
        <w:r w:rsidR="00BE04C8">
          <w:rPr>
            <w:noProof/>
            <w:webHidden/>
          </w:rPr>
          <w:fldChar w:fldCharType="begin"/>
        </w:r>
        <w:r w:rsidR="00BE04C8">
          <w:rPr>
            <w:noProof/>
            <w:webHidden/>
          </w:rPr>
          <w:instrText xml:space="preserve"> PAGEREF _Toc22986230 \h </w:instrText>
        </w:r>
        <w:r w:rsidR="00BE04C8">
          <w:rPr>
            <w:noProof/>
            <w:webHidden/>
          </w:rPr>
        </w:r>
        <w:r w:rsidR="00BE04C8">
          <w:rPr>
            <w:noProof/>
            <w:webHidden/>
          </w:rPr>
          <w:fldChar w:fldCharType="separate"/>
        </w:r>
        <w:r w:rsidR="00F37282">
          <w:rPr>
            <w:noProof/>
            <w:webHidden/>
          </w:rPr>
          <w:t>120</w:t>
        </w:r>
        <w:r w:rsidR="00BE04C8">
          <w:rPr>
            <w:noProof/>
            <w:webHidden/>
          </w:rPr>
          <w:fldChar w:fldCharType="end"/>
        </w:r>
      </w:hyperlink>
    </w:p>
    <w:p w14:paraId="29EDC707" w14:textId="59B1AA1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1" w:history="1">
        <w:r w:rsidR="00BE04C8" w:rsidRPr="0093693F">
          <w:rPr>
            <w:rStyle w:val="Hyperlink"/>
            <w:noProof/>
          </w:rPr>
          <w:t>Figura 110 - Tela de questão com recurso de áudio</w:t>
        </w:r>
        <w:r w:rsidR="00BE04C8">
          <w:rPr>
            <w:noProof/>
            <w:webHidden/>
          </w:rPr>
          <w:tab/>
        </w:r>
        <w:r w:rsidR="00BE04C8">
          <w:rPr>
            <w:noProof/>
            <w:webHidden/>
          </w:rPr>
          <w:fldChar w:fldCharType="begin"/>
        </w:r>
        <w:r w:rsidR="00BE04C8">
          <w:rPr>
            <w:noProof/>
            <w:webHidden/>
          </w:rPr>
          <w:instrText xml:space="preserve"> PAGEREF _Toc22986231 \h </w:instrText>
        </w:r>
        <w:r w:rsidR="00BE04C8">
          <w:rPr>
            <w:noProof/>
            <w:webHidden/>
          </w:rPr>
        </w:r>
        <w:r w:rsidR="00BE04C8">
          <w:rPr>
            <w:noProof/>
            <w:webHidden/>
          </w:rPr>
          <w:fldChar w:fldCharType="separate"/>
        </w:r>
        <w:r w:rsidR="00F37282">
          <w:rPr>
            <w:noProof/>
            <w:webHidden/>
          </w:rPr>
          <w:t>121</w:t>
        </w:r>
        <w:r w:rsidR="00BE04C8">
          <w:rPr>
            <w:noProof/>
            <w:webHidden/>
          </w:rPr>
          <w:fldChar w:fldCharType="end"/>
        </w:r>
      </w:hyperlink>
    </w:p>
    <w:p w14:paraId="21F9174F" w14:textId="4898E23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2" w:history="1">
        <w:r w:rsidR="00BE04C8" w:rsidRPr="0093693F">
          <w:rPr>
            <w:rStyle w:val="Hyperlink"/>
            <w:noProof/>
          </w:rPr>
          <w:t>Figura 111 - Tela de resultado da atividade para um aluno</w:t>
        </w:r>
        <w:r w:rsidR="00BE04C8">
          <w:rPr>
            <w:noProof/>
            <w:webHidden/>
          </w:rPr>
          <w:tab/>
        </w:r>
        <w:r w:rsidR="00BE04C8">
          <w:rPr>
            <w:noProof/>
            <w:webHidden/>
          </w:rPr>
          <w:fldChar w:fldCharType="begin"/>
        </w:r>
        <w:r w:rsidR="00BE04C8">
          <w:rPr>
            <w:noProof/>
            <w:webHidden/>
          </w:rPr>
          <w:instrText xml:space="preserve"> PAGEREF _Toc22986232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6BFFFB47" w14:textId="1006584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3" w:history="1">
        <w:r w:rsidR="00BE04C8" w:rsidRPr="0093693F">
          <w:rPr>
            <w:rStyle w:val="Hyperlink"/>
            <w:noProof/>
          </w:rPr>
          <w:t>Figura 112 - Tela de desempenho da turma</w:t>
        </w:r>
        <w:r w:rsidR="00BE04C8">
          <w:rPr>
            <w:noProof/>
            <w:webHidden/>
          </w:rPr>
          <w:tab/>
        </w:r>
        <w:r w:rsidR="00BE04C8">
          <w:rPr>
            <w:noProof/>
            <w:webHidden/>
          </w:rPr>
          <w:fldChar w:fldCharType="begin"/>
        </w:r>
        <w:r w:rsidR="00BE04C8">
          <w:rPr>
            <w:noProof/>
            <w:webHidden/>
          </w:rPr>
          <w:instrText xml:space="preserve"> PAGEREF _Toc22986233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5657BADE" w14:textId="390C22A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4" w:history="1">
        <w:r w:rsidR="00BE04C8" w:rsidRPr="0093693F">
          <w:rPr>
            <w:rStyle w:val="Hyperlink"/>
            <w:noProof/>
          </w:rPr>
          <w:t>Figura 113 – Trecho da classe de teste do usuário</w:t>
        </w:r>
        <w:r w:rsidR="00BE04C8">
          <w:rPr>
            <w:noProof/>
            <w:webHidden/>
          </w:rPr>
          <w:tab/>
        </w:r>
        <w:r w:rsidR="00BE04C8">
          <w:rPr>
            <w:noProof/>
            <w:webHidden/>
          </w:rPr>
          <w:fldChar w:fldCharType="begin"/>
        </w:r>
        <w:r w:rsidR="00BE04C8">
          <w:rPr>
            <w:noProof/>
            <w:webHidden/>
          </w:rPr>
          <w:instrText xml:space="preserve"> PAGEREF _Toc22986234 \h </w:instrText>
        </w:r>
        <w:r w:rsidR="00BE04C8">
          <w:rPr>
            <w:noProof/>
            <w:webHidden/>
          </w:rPr>
        </w:r>
        <w:r w:rsidR="00BE04C8">
          <w:rPr>
            <w:noProof/>
            <w:webHidden/>
          </w:rPr>
          <w:fldChar w:fldCharType="separate"/>
        </w:r>
        <w:r w:rsidR="00F37282">
          <w:rPr>
            <w:noProof/>
            <w:webHidden/>
          </w:rPr>
          <w:t>128</w:t>
        </w:r>
        <w:r w:rsidR="00BE04C8">
          <w:rPr>
            <w:noProof/>
            <w:webHidden/>
          </w:rPr>
          <w:fldChar w:fldCharType="end"/>
        </w:r>
      </w:hyperlink>
    </w:p>
    <w:p w14:paraId="7EA8BC06" w14:textId="54ACAF5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5" w:history="1">
        <w:r w:rsidR="00BE04C8" w:rsidRPr="0093693F">
          <w:rPr>
            <w:rStyle w:val="Hyperlink"/>
            <w:noProof/>
          </w:rPr>
          <w:t>Figura 114 - Teste de atualização de um evento</w:t>
        </w:r>
        <w:r w:rsidR="00BE04C8">
          <w:rPr>
            <w:noProof/>
            <w:webHidden/>
          </w:rPr>
          <w:tab/>
        </w:r>
        <w:r w:rsidR="00BE04C8">
          <w:rPr>
            <w:noProof/>
            <w:webHidden/>
          </w:rPr>
          <w:fldChar w:fldCharType="begin"/>
        </w:r>
        <w:r w:rsidR="00BE04C8">
          <w:rPr>
            <w:noProof/>
            <w:webHidden/>
          </w:rPr>
          <w:instrText xml:space="preserve"> PAGEREF _Toc22986235 \h </w:instrText>
        </w:r>
        <w:r w:rsidR="00BE04C8">
          <w:rPr>
            <w:noProof/>
            <w:webHidden/>
          </w:rPr>
        </w:r>
        <w:r w:rsidR="00BE04C8">
          <w:rPr>
            <w:noProof/>
            <w:webHidden/>
          </w:rPr>
          <w:fldChar w:fldCharType="separate"/>
        </w:r>
        <w:r w:rsidR="00F37282">
          <w:rPr>
            <w:noProof/>
            <w:webHidden/>
          </w:rPr>
          <w:t>129</w:t>
        </w:r>
        <w:r w:rsidR="00BE04C8">
          <w:rPr>
            <w:noProof/>
            <w:webHidden/>
          </w:rPr>
          <w:fldChar w:fldCharType="end"/>
        </w:r>
      </w:hyperlink>
    </w:p>
    <w:p w14:paraId="2A42292B" w14:textId="6A3E506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6" w:history="1">
        <w:r w:rsidR="00BE04C8" w:rsidRPr="0093693F">
          <w:rPr>
            <w:rStyle w:val="Hyperlink"/>
            <w:noProof/>
            <w:lang w:val="en-US"/>
          </w:rPr>
          <w:t>Figura 115 - Teste de login</w:t>
        </w:r>
        <w:r w:rsidR="00BE04C8">
          <w:rPr>
            <w:noProof/>
            <w:webHidden/>
          </w:rPr>
          <w:tab/>
        </w:r>
        <w:r w:rsidR="00BE04C8">
          <w:rPr>
            <w:noProof/>
            <w:webHidden/>
          </w:rPr>
          <w:fldChar w:fldCharType="begin"/>
        </w:r>
        <w:r w:rsidR="00BE04C8">
          <w:rPr>
            <w:noProof/>
            <w:webHidden/>
          </w:rPr>
          <w:instrText xml:space="preserve"> PAGEREF _Toc22986236 \h </w:instrText>
        </w:r>
        <w:r w:rsidR="00BE04C8">
          <w:rPr>
            <w:noProof/>
            <w:webHidden/>
          </w:rPr>
        </w:r>
        <w:r w:rsidR="00BE04C8">
          <w:rPr>
            <w:noProof/>
            <w:webHidden/>
          </w:rPr>
          <w:fldChar w:fldCharType="separate"/>
        </w:r>
        <w:r w:rsidR="00F37282">
          <w:rPr>
            <w:noProof/>
            <w:webHidden/>
          </w:rPr>
          <w:t>130</w:t>
        </w:r>
        <w:r w:rsidR="00BE04C8">
          <w:rPr>
            <w:noProof/>
            <w:webHidden/>
          </w:rPr>
          <w:fldChar w:fldCharType="end"/>
        </w:r>
      </w:hyperlink>
    </w:p>
    <w:p w14:paraId="47321B2E" w14:textId="41C01B3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7" w:history="1">
        <w:r w:rsidR="00BE04C8" w:rsidRPr="0093693F">
          <w:rPr>
            <w:rStyle w:val="Hyperlink"/>
            <w:noProof/>
          </w:rPr>
          <w:t>Figura 116 - Execução de um teste no PHPUNIT</w:t>
        </w:r>
        <w:r w:rsidR="00BE04C8">
          <w:rPr>
            <w:noProof/>
            <w:webHidden/>
          </w:rPr>
          <w:tab/>
        </w:r>
        <w:r w:rsidR="00BE04C8">
          <w:rPr>
            <w:noProof/>
            <w:webHidden/>
          </w:rPr>
          <w:fldChar w:fldCharType="begin"/>
        </w:r>
        <w:r w:rsidR="00BE04C8">
          <w:rPr>
            <w:noProof/>
            <w:webHidden/>
          </w:rPr>
          <w:instrText xml:space="preserve"> PAGEREF _Toc22986237 \h </w:instrText>
        </w:r>
        <w:r w:rsidR="00BE04C8">
          <w:rPr>
            <w:noProof/>
            <w:webHidden/>
          </w:rPr>
        </w:r>
        <w:r w:rsidR="00BE04C8">
          <w:rPr>
            <w:noProof/>
            <w:webHidden/>
          </w:rPr>
          <w:fldChar w:fldCharType="separate"/>
        </w:r>
        <w:r w:rsidR="00F37282">
          <w:rPr>
            <w:noProof/>
            <w:webHidden/>
          </w:rPr>
          <w:t>130</w:t>
        </w:r>
        <w:r w:rsidR="00BE04C8">
          <w:rPr>
            <w:noProof/>
            <w:webHidden/>
          </w:rPr>
          <w:fldChar w:fldCharType="end"/>
        </w:r>
      </w:hyperlink>
    </w:p>
    <w:p w14:paraId="68499544" w14:textId="19492FA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8" w:history="1">
        <w:r w:rsidR="00BE04C8" w:rsidRPr="0093693F">
          <w:rPr>
            <w:rStyle w:val="Hyperlink"/>
            <w:noProof/>
          </w:rPr>
          <w:t>Figura 117 - Lista de alunos cadastrados na produção</w:t>
        </w:r>
        <w:r w:rsidR="00BE04C8">
          <w:rPr>
            <w:noProof/>
            <w:webHidden/>
          </w:rPr>
          <w:tab/>
        </w:r>
        <w:r w:rsidR="00BE04C8">
          <w:rPr>
            <w:noProof/>
            <w:webHidden/>
          </w:rPr>
          <w:fldChar w:fldCharType="begin"/>
        </w:r>
        <w:r w:rsidR="00BE04C8">
          <w:rPr>
            <w:noProof/>
            <w:webHidden/>
          </w:rPr>
          <w:instrText xml:space="preserve"> PAGEREF _Toc22986238 \h </w:instrText>
        </w:r>
        <w:r w:rsidR="00BE04C8">
          <w:rPr>
            <w:noProof/>
            <w:webHidden/>
          </w:rPr>
        </w:r>
        <w:r w:rsidR="00BE04C8">
          <w:rPr>
            <w:noProof/>
            <w:webHidden/>
          </w:rPr>
          <w:fldChar w:fldCharType="separate"/>
        </w:r>
        <w:r w:rsidR="00F37282">
          <w:rPr>
            <w:noProof/>
            <w:webHidden/>
          </w:rPr>
          <w:t>132</w:t>
        </w:r>
        <w:r w:rsidR="00BE04C8">
          <w:rPr>
            <w:noProof/>
            <w:webHidden/>
          </w:rPr>
          <w:fldChar w:fldCharType="end"/>
        </w:r>
      </w:hyperlink>
    </w:p>
    <w:p w14:paraId="69F03E92" w14:textId="2DC1527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39" w:history="1">
        <w:r w:rsidR="00BE04C8" w:rsidRPr="0093693F">
          <w:rPr>
            <w:rStyle w:val="Hyperlink"/>
            <w:noProof/>
          </w:rPr>
          <w:t>Figura 118 - Listagem do padrão de anos pela ILC</w:t>
        </w:r>
        <w:r w:rsidR="00BE04C8">
          <w:rPr>
            <w:noProof/>
            <w:webHidden/>
          </w:rPr>
          <w:tab/>
        </w:r>
        <w:r w:rsidR="00BE04C8">
          <w:rPr>
            <w:noProof/>
            <w:webHidden/>
          </w:rPr>
          <w:fldChar w:fldCharType="begin"/>
        </w:r>
        <w:r w:rsidR="00BE04C8">
          <w:rPr>
            <w:noProof/>
            <w:webHidden/>
          </w:rPr>
          <w:instrText xml:space="preserve"> PAGEREF _Toc22986239 \h </w:instrText>
        </w:r>
        <w:r w:rsidR="00BE04C8">
          <w:rPr>
            <w:noProof/>
            <w:webHidden/>
          </w:rPr>
        </w:r>
        <w:r w:rsidR="00BE04C8">
          <w:rPr>
            <w:noProof/>
            <w:webHidden/>
          </w:rPr>
          <w:fldChar w:fldCharType="separate"/>
        </w:r>
        <w:r w:rsidR="00F37282">
          <w:rPr>
            <w:noProof/>
            <w:webHidden/>
          </w:rPr>
          <w:t>133</w:t>
        </w:r>
        <w:r w:rsidR="00BE04C8">
          <w:rPr>
            <w:noProof/>
            <w:webHidden/>
          </w:rPr>
          <w:fldChar w:fldCharType="end"/>
        </w:r>
      </w:hyperlink>
    </w:p>
    <w:p w14:paraId="0450CD04" w14:textId="1416A966"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007B020" w14:textId="7CF4E9E8"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2986240" w:history="1">
        <w:r w:rsidR="00BE04C8" w:rsidRPr="00701816">
          <w:rPr>
            <w:rStyle w:val="Hyperlink"/>
            <w:noProof/>
          </w:rPr>
          <w:t>Quadro 1 - Estória de login</w:t>
        </w:r>
        <w:r w:rsidR="00BE04C8">
          <w:rPr>
            <w:noProof/>
            <w:webHidden/>
          </w:rPr>
          <w:tab/>
        </w:r>
        <w:r w:rsidR="00BE04C8">
          <w:rPr>
            <w:noProof/>
            <w:webHidden/>
          </w:rPr>
          <w:fldChar w:fldCharType="begin"/>
        </w:r>
        <w:r w:rsidR="00BE04C8">
          <w:rPr>
            <w:noProof/>
            <w:webHidden/>
          </w:rPr>
          <w:instrText xml:space="preserve"> PAGEREF _Toc22986240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71FCC005" w14:textId="54605D1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1" w:history="1">
        <w:r w:rsidR="00BE04C8" w:rsidRPr="00701816">
          <w:rPr>
            <w:rStyle w:val="Hyperlink"/>
            <w:noProof/>
          </w:rPr>
          <w:t>Quadro 2 - Estória de notificações</w:t>
        </w:r>
        <w:r w:rsidR="00BE04C8">
          <w:rPr>
            <w:noProof/>
            <w:webHidden/>
          </w:rPr>
          <w:tab/>
        </w:r>
        <w:r w:rsidR="00BE04C8">
          <w:rPr>
            <w:noProof/>
            <w:webHidden/>
          </w:rPr>
          <w:fldChar w:fldCharType="begin"/>
        </w:r>
        <w:r w:rsidR="00BE04C8">
          <w:rPr>
            <w:noProof/>
            <w:webHidden/>
          </w:rPr>
          <w:instrText xml:space="preserve"> PAGEREF _Toc22986241 \h </w:instrText>
        </w:r>
        <w:r w:rsidR="00BE04C8">
          <w:rPr>
            <w:noProof/>
            <w:webHidden/>
          </w:rPr>
        </w:r>
        <w:r w:rsidR="00BE04C8">
          <w:rPr>
            <w:noProof/>
            <w:webHidden/>
          </w:rPr>
          <w:fldChar w:fldCharType="separate"/>
        </w:r>
        <w:r w:rsidR="00F37282">
          <w:rPr>
            <w:noProof/>
            <w:webHidden/>
          </w:rPr>
          <w:t>67</w:t>
        </w:r>
        <w:r w:rsidR="00BE04C8">
          <w:rPr>
            <w:noProof/>
            <w:webHidden/>
          </w:rPr>
          <w:fldChar w:fldCharType="end"/>
        </w:r>
      </w:hyperlink>
    </w:p>
    <w:p w14:paraId="085F7E86" w14:textId="53D699BE"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2" w:history="1">
        <w:r w:rsidR="00BE04C8" w:rsidRPr="00701816">
          <w:rPr>
            <w:rStyle w:val="Hyperlink"/>
            <w:noProof/>
          </w:rPr>
          <w:t>Quadro 3 - Estória de troca de senhas</w:t>
        </w:r>
        <w:r w:rsidR="00BE04C8">
          <w:rPr>
            <w:noProof/>
            <w:webHidden/>
          </w:rPr>
          <w:tab/>
        </w:r>
        <w:r w:rsidR="00BE04C8">
          <w:rPr>
            <w:noProof/>
            <w:webHidden/>
          </w:rPr>
          <w:fldChar w:fldCharType="begin"/>
        </w:r>
        <w:r w:rsidR="00BE04C8">
          <w:rPr>
            <w:noProof/>
            <w:webHidden/>
          </w:rPr>
          <w:instrText xml:space="preserve"> PAGEREF _Toc22986242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52859426" w14:textId="047C7EB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3" w:history="1">
        <w:r w:rsidR="00BE04C8" w:rsidRPr="00701816">
          <w:rPr>
            <w:rStyle w:val="Hyperlink"/>
            <w:noProof/>
          </w:rPr>
          <w:t>Quadro 4 - Gerencia de usuários</w:t>
        </w:r>
        <w:r w:rsidR="00BE04C8">
          <w:rPr>
            <w:noProof/>
            <w:webHidden/>
          </w:rPr>
          <w:tab/>
        </w:r>
        <w:r w:rsidR="00BE04C8">
          <w:rPr>
            <w:noProof/>
            <w:webHidden/>
          </w:rPr>
          <w:fldChar w:fldCharType="begin"/>
        </w:r>
        <w:r w:rsidR="00BE04C8">
          <w:rPr>
            <w:noProof/>
            <w:webHidden/>
          </w:rPr>
          <w:instrText xml:space="preserve"> PAGEREF _Toc22986243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69915BDB" w14:textId="58FF34E8"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4" w:history="1">
        <w:r w:rsidR="00BE04C8" w:rsidRPr="00701816">
          <w:rPr>
            <w:rStyle w:val="Hyperlink"/>
            <w:noProof/>
          </w:rPr>
          <w:t>Quadro 5 - Estória de gerência de eventos da escola</w:t>
        </w:r>
        <w:r w:rsidR="00BE04C8">
          <w:rPr>
            <w:noProof/>
            <w:webHidden/>
          </w:rPr>
          <w:tab/>
        </w:r>
        <w:r w:rsidR="00BE04C8">
          <w:rPr>
            <w:noProof/>
            <w:webHidden/>
          </w:rPr>
          <w:fldChar w:fldCharType="begin"/>
        </w:r>
        <w:r w:rsidR="00BE04C8">
          <w:rPr>
            <w:noProof/>
            <w:webHidden/>
          </w:rPr>
          <w:instrText xml:space="preserve"> PAGEREF _Toc22986244 \h </w:instrText>
        </w:r>
        <w:r w:rsidR="00BE04C8">
          <w:rPr>
            <w:noProof/>
            <w:webHidden/>
          </w:rPr>
        </w:r>
        <w:r w:rsidR="00BE04C8">
          <w:rPr>
            <w:noProof/>
            <w:webHidden/>
          </w:rPr>
          <w:fldChar w:fldCharType="separate"/>
        </w:r>
        <w:r w:rsidR="00F37282">
          <w:rPr>
            <w:noProof/>
            <w:webHidden/>
          </w:rPr>
          <w:t>71</w:t>
        </w:r>
        <w:r w:rsidR="00BE04C8">
          <w:rPr>
            <w:noProof/>
            <w:webHidden/>
          </w:rPr>
          <w:fldChar w:fldCharType="end"/>
        </w:r>
      </w:hyperlink>
    </w:p>
    <w:p w14:paraId="087DC989" w14:textId="23A9A48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5" w:history="1">
        <w:r w:rsidR="00BE04C8" w:rsidRPr="00701816">
          <w:rPr>
            <w:rStyle w:val="Hyperlink"/>
            <w:noProof/>
          </w:rPr>
          <w:t>Quadro 6 - Estória de gerência de menus</w:t>
        </w:r>
        <w:r w:rsidR="00BE04C8">
          <w:rPr>
            <w:noProof/>
            <w:webHidden/>
          </w:rPr>
          <w:tab/>
        </w:r>
        <w:r w:rsidR="00BE04C8">
          <w:rPr>
            <w:noProof/>
            <w:webHidden/>
          </w:rPr>
          <w:fldChar w:fldCharType="begin"/>
        </w:r>
        <w:r w:rsidR="00BE04C8">
          <w:rPr>
            <w:noProof/>
            <w:webHidden/>
          </w:rPr>
          <w:instrText xml:space="preserve"> PAGEREF _Toc22986245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5CA9529A" w14:textId="6C1411A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6" w:history="1">
        <w:r w:rsidR="00BE04C8" w:rsidRPr="00701816">
          <w:rPr>
            <w:rStyle w:val="Hyperlink"/>
            <w:noProof/>
          </w:rPr>
          <w:t>Quadro 7 – Estórias de gerência de permissões</w:t>
        </w:r>
        <w:r w:rsidR="00BE04C8">
          <w:rPr>
            <w:noProof/>
            <w:webHidden/>
          </w:rPr>
          <w:tab/>
        </w:r>
        <w:r w:rsidR="00BE04C8">
          <w:rPr>
            <w:noProof/>
            <w:webHidden/>
          </w:rPr>
          <w:fldChar w:fldCharType="begin"/>
        </w:r>
        <w:r w:rsidR="00BE04C8">
          <w:rPr>
            <w:noProof/>
            <w:webHidden/>
          </w:rPr>
          <w:instrText xml:space="preserve"> PAGEREF _Toc22986246 \h </w:instrText>
        </w:r>
        <w:r w:rsidR="00BE04C8">
          <w:rPr>
            <w:noProof/>
            <w:webHidden/>
          </w:rPr>
        </w:r>
        <w:r w:rsidR="00BE04C8">
          <w:rPr>
            <w:noProof/>
            <w:webHidden/>
          </w:rPr>
          <w:fldChar w:fldCharType="separate"/>
        </w:r>
        <w:r w:rsidR="00F37282">
          <w:rPr>
            <w:noProof/>
            <w:webHidden/>
          </w:rPr>
          <w:t>75</w:t>
        </w:r>
        <w:r w:rsidR="00BE04C8">
          <w:rPr>
            <w:noProof/>
            <w:webHidden/>
          </w:rPr>
          <w:fldChar w:fldCharType="end"/>
        </w:r>
      </w:hyperlink>
    </w:p>
    <w:p w14:paraId="66D2C2DF" w14:textId="0E2746C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7" w:history="1">
        <w:r w:rsidR="00BE04C8" w:rsidRPr="00701816">
          <w:rPr>
            <w:rStyle w:val="Hyperlink"/>
            <w:noProof/>
          </w:rPr>
          <w:t>Quadro 8 - Estória de cadastros de materiais</w:t>
        </w:r>
        <w:r w:rsidR="00BE04C8">
          <w:rPr>
            <w:noProof/>
            <w:webHidden/>
          </w:rPr>
          <w:tab/>
        </w:r>
        <w:r w:rsidR="00BE04C8">
          <w:rPr>
            <w:noProof/>
            <w:webHidden/>
          </w:rPr>
          <w:fldChar w:fldCharType="begin"/>
        </w:r>
        <w:r w:rsidR="00BE04C8">
          <w:rPr>
            <w:noProof/>
            <w:webHidden/>
          </w:rPr>
          <w:instrText xml:space="preserve"> PAGEREF _Toc22986247 \h </w:instrText>
        </w:r>
        <w:r w:rsidR="00BE04C8">
          <w:rPr>
            <w:noProof/>
            <w:webHidden/>
          </w:rPr>
        </w:r>
        <w:r w:rsidR="00BE04C8">
          <w:rPr>
            <w:noProof/>
            <w:webHidden/>
          </w:rPr>
          <w:fldChar w:fldCharType="separate"/>
        </w:r>
        <w:r w:rsidR="00F37282">
          <w:rPr>
            <w:noProof/>
            <w:webHidden/>
          </w:rPr>
          <w:t>77</w:t>
        </w:r>
        <w:r w:rsidR="00BE04C8">
          <w:rPr>
            <w:noProof/>
            <w:webHidden/>
          </w:rPr>
          <w:fldChar w:fldCharType="end"/>
        </w:r>
      </w:hyperlink>
    </w:p>
    <w:p w14:paraId="3E8AD88D" w14:textId="41AAAD7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8" w:history="1">
        <w:r w:rsidR="00BE04C8" w:rsidRPr="00701816">
          <w:rPr>
            <w:rStyle w:val="Hyperlink"/>
            <w:noProof/>
          </w:rPr>
          <w:t>Quadro 9 - Estória de listagem de materiais</w:t>
        </w:r>
        <w:r w:rsidR="00BE04C8">
          <w:rPr>
            <w:noProof/>
            <w:webHidden/>
          </w:rPr>
          <w:tab/>
        </w:r>
        <w:r w:rsidR="00BE04C8">
          <w:rPr>
            <w:noProof/>
            <w:webHidden/>
          </w:rPr>
          <w:fldChar w:fldCharType="begin"/>
        </w:r>
        <w:r w:rsidR="00BE04C8">
          <w:rPr>
            <w:noProof/>
            <w:webHidden/>
          </w:rPr>
          <w:instrText xml:space="preserve"> PAGEREF _Toc22986248 \h </w:instrText>
        </w:r>
        <w:r w:rsidR="00BE04C8">
          <w:rPr>
            <w:noProof/>
            <w:webHidden/>
          </w:rPr>
        </w:r>
        <w:r w:rsidR="00BE04C8">
          <w:rPr>
            <w:noProof/>
            <w:webHidden/>
          </w:rPr>
          <w:fldChar w:fldCharType="separate"/>
        </w:r>
        <w:r w:rsidR="00F37282">
          <w:rPr>
            <w:noProof/>
            <w:webHidden/>
          </w:rPr>
          <w:t>78</w:t>
        </w:r>
        <w:r w:rsidR="00BE04C8">
          <w:rPr>
            <w:noProof/>
            <w:webHidden/>
          </w:rPr>
          <w:fldChar w:fldCharType="end"/>
        </w:r>
      </w:hyperlink>
    </w:p>
    <w:p w14:paraId="6FA27681" w14:textId="1BEBCAD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49" w:history="1">
        <w:r w:rsidR="00BE04C8" w:rsidRPr="00701816">
          <w:rPr>
            <w:rStyle w:val="Hyperlink"/>
            <w:noProof/>
          </w:rPr>
          <w:t>Quadro 10 - Estória de edição de materiais</w:t>
        </w:r>
        <w:r w:rsidR="00BE04C8">
          <w:rPr>
            <w:noProof/>
            <w:webHidden/>
          </w:rPr>
          <w:tab/>
        </w:r>
        <w:r w:rsidR="00BE04C8">
          <w:rPr>
            <w:noProof/>
            <w:webHidden/>
          </w:rPr>
          <w:fldChar w:fldCharType="begin"/>
        </w:r>
        <w:r w:rsidR="00BE04C8">
          <w:rPr>
            <w:noProof/>
            <w:webHidden/>
          </w:rPr>
          <w:instrText xml:space="preserve"> PAGEREF _Toc22986249 \h </w:instrText>
        </w:r>
        <w:r w:rsidR="00BE04C8">
          <w:rPr>
            <w:noProof/>
            <w:webHidden/>
          </w:rPr>
        </w:r>
        <w:r w:rsidR="00BE04C8">
          <w:rPr>
            <w:noProof/>
            <w:webHidden/>
          </w:rPr>
          <w:fldChar w:fldCharType="separate"/>
        </w:r>
        <w:r w:rsidR="00F37282">
          <w:rPr>
            <w:noProof/>
            <w:webHidden/>
          </w:rPr>
          <w:t>79</w:t>
        </w:r>
        <w:r w:rsidR="00BE04C8">
          <w:rPr>
            <w:noProof/>
            <w:webHidden/>
          </w:rPr>
          <w:fldChar w:fldCharType="end"/>
        </w:r>
      </w:hyperlink>
    </w:p>
    <w:p w14:paraId="46A93889" w14:textId="457E3D7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0" w:history="1">
        <w:r w:rsidR="00BE04C8" w:rsidRPr="00701816">
          <w:rPr>
            <w:rStyle w:val="Hyperlink"/>
            <w:noProof/>
          </w:rPr>
          <w:t>Quadro 11 - Estória de criação das turmas</w:t>
        </w:r>
        <w:r w:rsidR="00BE04C8">
          <w:rPr>
            <w:noProof/>
            <w:webHidden/>
          </w:rPr>
          <w:tab/>
        </w:r>
        <w:r w:rsidR="00BE04C8">
          <w:rPr>
            <w:noProof/>
            <w:webHidden/>
          </w:rPr>
          <w:fldChar w:fldCharType="begin"/>
        </w:r>
        <w:r w:rsidR="00BE04C8">
          <w:rPr>
            <w:noProof/>
            <w:webHidden/>
          </w:rPr>
          <w:instrText xml:space="preserve"> PAGEREF _Toc22986250 \h </w:instrText>
        </w:r>
        <w:r w:rsidR="00BE04C8">
          <w:rPr>
            <w:noProof/>
            <w:webHidden/>
          </w:rPr>
        </w:r>
        <w:r w:rsidR="00BE04C8">
          <w:rPr>
            <w:noProof/>
            <w:webHidden/>
          </w:rPr>
          <w:fldChar w:fldCharType="separate"/>
        </w:r>
        <w:r w:rsidR="00F37282">
          <w:rPr>
            <w:noProof/>
            <w:webHidden/>
          </w:rPr>
          <w:t>80</w:t>
        </w:r>
        <w:r w:rsidR="00BE04C8">
          <w:rPr>
            <w:noProof/>
            <w:webHidden/>
          </w:rPr>
          <w:fldChar w:fldCharType="end"/>
        </w:r>
      </w:hyperlink>
    </w:p>
    <w:p w14:paraId="64EABB68" w14:textId="29BA484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1" w:history="1">
        <w:r w:rsidR="00BE04C8" w:rsidRPr="00701816">
          <w:rPr>
            <w:rStyle w:val="Hyperlink"/>
            <w:noProof/>
          </w:rPr>
          <w:t>Quadro 12 - Estória de visualização das turmas</w:t>
        </w:r>
        <w:r w:rsidR="00BE04C8">
          <w:rPr>
            <w:noProof/>
            <w:webHidden/>
          </w:rPr>
          <w:tab/>
        </w:r>
        <w:r w:rsidR="00BE04C8">
          <w:rPr>
            <w:noProof/>
            <w:webHidden/>
          </w:rPr>
          <w:fldChar w:fldCharType="begin"/>
        </w:r>
        <w:r w:rsidR="00BE04C8">
          <w:rPr>
            <w:noProof/>
            <w:webHidden/>
          </w:rPr>
          <w:instrText xml:space="preserve"> PAGEREF _Toc22986251 \h </w:instrText>
        </w:r>
        <w:r w:rsidR="00BE04C8">
          <w:rPr>
            <w:noProof/>
            <w:webHidden/>
          </w:rPr>
        </w:r>
        <w:r w:rsidR="00BE04C8">
          <w:rPr>
            <w:noProof/>
            <w:webHidden/>
          </w:rPr>
          <w:fldChar w:fldCharType="separate"/>
        </w:r>
        <w:r w:rsidR="00F37282">
          <w:rPr>
            <w:noProof/>
            <w:webHidden/>
          </w:rPr>
          <w:t>81</w:t>
        </w:r>
        <w:r w:rsidR="00BE04C8">
          <w:rPr>
            <w:noProof/>
            <w:webHidden/>
          </w:rPr>
          <w:fldChar w:fldCharType="end"/>
        </w:r>
      </w:hyperlink>
    </w:p>
    <w:p w14:paraId="1C24643E" w14:textId="5CD7992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2" w:history="1">
        <w:r w:rsidR="00BE04C8" w:rsidRPr="00701816">
          <w:rPr>
            <w:rStyle w:val="Hyperlink"/>
            <w:noProof/>
          </w:rPr>
          <w:t>Quadro 13 - Estória de gerência de eventos de uma turma</w:t>
        </w:r>
        <w:r w:rsidR="00BE04C8">
          <w:rPr>
            <w:noProof/>
            <w:webHidden/>
          </w:rPr>
          <w:tab/>
        </w:r>
        <w:r w:rsidR="00BE04C8">
          <w:rPr>
            <w:noProof/>
            <w:webHidden/>
          </w:rPr>
          <w:fldChar w:fldCharType="begin"/>
        </w:r>
        <w:r w:rsidR="00BE04C8">
          <w:rPr>
            <w:noProof/>
            <w:webHidden/>
          </w:rPr>
          <w:instrText xml:space="preserve"> PAGEREF _Toc22986252 \h </w:instrText>
        </w:r>
        <w:r w:rsidR="00BE04C8">
          <w:rPr>
            <w:noProof/>
            <w:webHidden/>
          </w:rPr>
        </w:r>
        <w:r w:rsidR="00BE04C8">
          <w:rPr>
            <w:noProof/>
            <w:webHidden/>
          </w:rPr>
          <w:fldChar w:fldCharType="separate"/>
        </w:r>
        <w:r w:rsidR="00F37282">
          <w:rPr>
            <w:noProof/>
            <w:webHidden/>
          </w:rPr>
          <w:t>82</w:t>
        </w:r>
        <w:r w:rsidR="00BE04C8">
          <w:rPr>
            <w:noProof/>
            <w:webHidden/>
          </w:rPr>
          <w:fldChar w:fldCharType="end"/>
        </w:r>
      </w:hyperlink>
    </w:p>
    <w:p w14:paraId="3B2661BC" w14:textId="00FB800B"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3" w:history="1">
        <w:r w:rsidR="00BE04C8" w:rsidRPr="00701816">
          <w:rPr>
            <w:rStyle w:val="Hyperlink"/>
            <w:noProof/>
          </w:rPr>
          <w:t>Quadro 14 - Estória do calendário de uma turma</w:t>
        </w:r>
        <w:r w:rsidR="00BE04C8">
          <w:rPr>
            <w:noProof/>
            <w:webHidden/>
          </w:rPr>
          <w:tab/>
        </w:r>
        <w:r w:rsidR="00BE04C8">
          <w:rPr>
            <w:noProof/>
            <w:webHidden/>
          </w:rPr>
          <w:fldChar w:fldCharType="begin"/>
        </w:r>
        <w:r w:rsidR="00BE04C8">
          <w:rPr>
            <w:noProof/>
            <w:webHidden/>
          </w:rPr>
          <w:instrText xml:space="preserve"> PAGEREF _Toc22986253 \h </w:instrText>
        </w:r>
        <w:r w:rsidR="00BE04C8">
          <w:rPr>
            <w:noProof/>
            <w:webHidden/>
          </w:rPr>
        </w:r>
        <w:r w:rsidR="00BE04C8">
          <w:rPr>
            <w:noProof/>
            <w:webHidden/>
          </w:rPr>
          <w:fldChar w:fldCharType="separate"/>
        </w:r>
        <w:r w:rsidR="00F37282">
          <w:rPr>
            <w:noProof/>
            <w:webHidden/>
          </w:rPr>
          <w:t>83</w:t>
        </w:r>
        <w:r w:rsidR="00BE04C8">
          <w:rPr>
            <w:noProof/>
            <w:webHidden/>
          </w:rPr>
          <w:fldChar w:fldCharType="end"/>
        </w:r>
      </w:hyperlink>
    </w:p>
    <w:p w14:paraId="4A804083" w14:textId="47A9025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4" w:history="1">
        <w:r w:rsidR="00BE04C8" w:rsidRPr="00701816">
          <w:rPr>
            <w:rStyle w:val="Hyperlink"/>
            <w:noProof/>
          </w:rPr>
          <w:t>Quadro 15 - Estória de visualização dos alunos de uma turma</w:t>
        </w:r>
        <w:r w:rsidR="00BE04C8">
          <w:rPr>
            <w:noProof/>
            <w:webHidden/>
          </w:rPr>
          <w:tab/>
        </w:r>
        <w:r w:rsidR="00BE04C8">
          <w:rPr>
            <w:noProof/>
            <w:webHidden/>
          </w:rPr>
          <w:fldChar w:fldCharType="begin"/>
        </w:r>
        <w:r w:rsidR="00BE04C8">
          <w:rPr>
            <w:noProof/>
            <w:webHidden/>
          </w:rPr>
          <w:instrText xml:space="preserve"> PAGEREF _Toc22986254 \h </w:instrText>
        </w:r>
        <w:r w:rsidR="00BE04C8">
          <w:rPr>
            <w:noProof/>
            <w:webHidden/>
          </w:rPr>
        </w:r>
        <w:r w:rsidR="00BE04C8">
          <w:rPr>
            <w:noProof/>
            <w:webHidden/>
          </w:rPr>
          <w:fldChar w:fldCharType="separate"/>
        </w:r>
        <w:r w:rsidR="00F37282">
          <w:rPr>
            <w:b/>
            <w:bCs/>
            <w:noProof/>
            <w:webHidden/>
          </w:rPr>
          <w:t>Erro! Indicador não definido.</w:t>
        </w:r>
        <w:r w:rsidR="00BE04C8">
          <w:rPr>
            <w:noProof/>
            <w:webHidden/>
          </w:rPr>
          <w:fldChar w:fldCharType="end"/>
        </w:r>
      </w:hyperlink>
    </w:p>
    <w:p w14:paraId="3537CBEA" w14:textId="3782A83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5" w:history="1">
        <w:r w:rsidR="00BE04C8" w:rsidRPr="00701816">
          <w:rPr>
            <w:rStyle w:val="Hyperlink"/>
            <w:noProof/>
          </w:rPr>
          <w:t>Quadro 16 - Estória de associação dos alunos a uma turma</w:t>
        </w:r>
        <w:r w:rsidR="00BE04C8">
          <w:rPr>
            <w:noProof/>
            <w:webHidden/>
          </w:rPr>
          <w:tab/>
        </w:r>
        <w:r w:rsidR="00BE04C8">
          <w:rPr>
            <w:noProof/>
            <w:webHidden/>
          </w:rPr>
          <w:fldChar w:fldCharType="begin"/>
        </w:r>
        <w:r w:rsidR="00BE04C8">
          <w:rPr>
            <w:noProof/>
            <w:webHidden/>
          </w:rPr>
          <w:instrText xml:space="preserve"> PAGEREF _Toc22986255 \h </w:instrText>
        </w:r>
        <w:r w:rsidR="00BE04C8">
          <w:rPr>
            <w:noProof/>
            <w:webHidden/>
          </w:rPr>
        </w:r>
        <w:r w:rsidR="00BE04C8">
          <w:rPr>
            <w:noProof/>
            <w:webHidden/>
          </w:rPr>
          <w:fldChar w:fldCharType="separate"/>
        </w:r>
        <w:r w:rsidR="00F37282">
          <w:rPr>
            <w:noProof/>
            <w:webHidden/>
          </w:rPr>
          <w:t>84</w:t>
        </w:r>
        <w:r w:rsidR="00BE04C8">
          <w:rPr>
            <w:noProof/>
            <w:webHidden/>
          </w:rPr>
          <w:fldChar w:fldCharType="end"/>
        </w:r>
      </w:hyperlink>
    </w:p>
    <w:p w14:paraId="3896A02F" w14:textId="686173C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6" w:history="1">
        <w:r w:rsidR="00BE04C8" w:rsidRPr="00701816">
          <w:rPr>
            <w:rStyle w:val="Hyperlink"/>
            <w:noProof/>
          </w:rPr>
          <w:t>Quadro 18 - Estória de resposta a uma dúvida</w:t>
        </w:r>
        <w:r w:rsidR="00BE04C8">
          <w:rPr>
            <w:noProof/>
            <w:webHidden/>
          </w:rPr>
          <w:tab/>
        </w:r>
        <w:r w:rsidR="00BE04C8">
          <w:rPr>
            <w:noProof/>
            <w:webHidden/>
          </w:rPr>
          <w:fldChar w:fldCharType="begin"/>
        </w:r>
        <w:r w:rsidR="00BE04C8">
          <w:rPr>
            <w:noProof/>
            <w:webHidden/>
          </w:rPr>
          <w:instrText xml:space="preserve"> PAGEREF _Toc22986256 \h </w:instrText>
        </w:r>
        <w:r w:rsidR="00BE04C8">
          <w:rPr>
            <w:noProof/>
            <w:webHidden/>
          </w:rPr>
        </w:r>
        <w:r w:rsidR="00BE04C8">
          <w:rPr>
            <w:noProof/>
            <w:webHidden/>
          </w:rPr>
          <w:fldChar w:fldCharType="separate"/>
        </w:r>
        <w:r w:rsidR="00F37282">
          <w:rPr>
            <w:noProof/>
            <w:webHidden/>
          </w:rPr>
          <w:t>86</w:t>
        </w:r>
        <w:r w:rsidR="00BE04C8">
          <w:rPr>
            <w:noProof/>
            <w:webHidden/>
          </w:rPr>
          <w:fldChar w:fldCharType="end"/>
        </w:r>
      </w:hyperlink>
    </w:p>
    <w:p w14:paraId="058BEC31" w14:textId="16FFC52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7" w:history="1">
        <w:r w:rsidR="00BE04C8" w:rsidRPr="00701816">
          <w:rPr>
            <w:rStyle w:val="Hyperlink"/>
            <w:noProof/>
          </w:rPr>
          <w:t>Quadro 19 - Estória de visualização de dúvidas</w:t>
        </w:r>
        <w:r w:rsidR="00BE04C8">
          <w:rPr>
            <w:noProof/>
            <w:webHidden/>
          </w:rPr>
          <w:tab/>
        </w:r>
        <w:r w:rsidR="00BE04C8">
          <w:rPr>
            <w:noProof/>
            <w:webHidden/>
          </w:rPr>
          <w:fldChar w:fldCharType="begin"/>
        </w:r>
        <w:r w:rsidR="00BE04C8">
          <w:rPr>
            <w:noProof/>
            <w:webHidden/>
          </w:rPr>
          <w:instrText xml:space="preserve"> PAGEREF _Toc22986257 \h </w:instrText>
        </w:r>
        <w:r w:rsidR="00BE04C8">
          <w:rPr>
            <w:noProof/>
            <w:webHidden/>
          </w:rPr>
        </w:r>
        <w:r w:rsidR="00BE04C8">
          <w:rPr>
            <w:noProof/>
            <w:webHidden/>
          </w:rPr>
          <w:fldChar w:fldCharType="separate"/>
        </w:r>
        <w:r w:rsidR="00F37282">
          <w:rPr>
            <w:noProof/>
            <w:webHidden/>
          </w:rPr>
          <w:t>87</w:t>
        </w:r>
        <w:r w:rsidR="00BE04C8">
          <w:rPr>
            <w:noProof/>
            <w:webHidden/>
          </w:rPr>
          <w:fldChar w:fldCharType="end"/>
        </w:r>
      </w:hyperlink>
    </w:p>
    <w:p w14:paraId="63F0C15B" w14:textId="79183CD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8" w:history="1">
        <w:r w:rsidR="00BE04C8" w:rsidRPr="00701816">
          <w:rPr>
            <w:rStyle w:val="Hyperlink"/>
            <w:noProof/>
          </w:rPr>
          <w:t>Quadro 20 - Estória de visualização de calendário</w:t>
        </w:r>
        <w:r w:rsidR="00BE04C8">
          <w:rPr>
            <w:noProof/>
            <w:webHidden/>
          </w:rPr>
          <w:tab/>
        </w:r>
        <w:r w:rsidR="00BE04C8">
          <w:rPr>
            <w:noProof/>
            <w:webHidden/>
          </w:rPr>
          <w:fldChar w:fldCharType="begin"/>
        </w:r>
        <w:r w:rsidR="00BE04C8">
          <w:rPr>
            <w:noProof/>
            <w:webHidden/>
          </w:rPr>
          <w:instrText xml:space="preserve"> PAGEREF _Toc22986258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2636AAAF" w14:textId="7891990C"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59" w:history="1">
        <w:r w:rsidR="00BE04C8" w:rsidRPr="00701816">
          <w:rPr>
            <w:rStyle w:val="Hyperlink"/>
            <w:noProof/>
          </w:rPr>
          <w:t>Quadro 21 - Estória de envio de dúvidas</w:t>
        </w:r>
        <w:r w:rsidR="00BE04C8">
          <w:rPr>
            <w:noProof/>
            <w:webHidden/>
          </w:rPr>
          <w:tab/>
        </w:r>
        <w:r w:rsidR="00BE04C8">
          <w:rPr>
            <w:noProof/>
            <w:webHidden/>
          </w:rPr>
          <w:fldChar w:fldCharType="begin"/>
        </w:r>
        <w:r w:rsidR="00BE04C8">
          <w:rPr>
            <w:noProof/>
            <w:webHidden/>
          </w:rPr>
          <w:instrText xml:space="preserve"> PAGEREF _Toc22986259 \h </w:instrText>
        </w:r>
        <w:r w:rsidR="00BE04C8">
          <w:rPr>
            <w:noProof/>
            <w:webHidden/>
          </w:rPr>
        </w:r>
        <w:r w:rsidR="00BE04C8">
          <w:rPr>
            <w:noProof/>
            <w:webHidden/>
          </w:rPr>
          <w:fldChar w:fldCharType="separate"/>
        </w:r>
        <w:r w:rsidR="00F37282">
          <w:rPr>
            <w:noProof/>
            <w:webHidden/>
          </w:rPr>
          <w:t>89</w:t>
        </w:r>
        <w:r w:rsidR="00BE04C8">
          <w:rPr>
            <w:noProof/>
            <w:webHidden/>
          </w:rPr>
          <w:fldChar w:fldCharType="end"/>
        </w:r>
      </w:hyperlink>
    </w:p>
    <w:p w14:paraId="1A3EC143" w14:textId="713BC13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0" w:history="1">
        <w:r w:rsidR="00BE04C8" w:rsidRPr="00701816">
          <w:rPr>
            <w:rStyle w:val="Hyperlink"/>
            <w:noProof/>
          </w:rPr>
          <w:t>Quadro 23 - Estória de visualização de materiais pelos alunos</w:t>
        </w:r>
        <w:r w:rsidR="00BE04C8">
          <w:rPr>
            <w:noProof/>
            <w:webHidden/>
          </w:rPr>
          <w:tab/>
        </w:r>
        <w:r w:rsidR="00BE04C8">
          <w:rPr>
            <w:noProof/>
            <w:webHidden/>
          </w:rPr>
          <w:fldChar w:fldCharType="begin"/>
        </w:r>
        <w:r w:rsidR="00BE04C8">
          <w:rPr>
            <w:noProof/>
            <w:webHidden/>
          </w:rPr>
          <w:instrText xml:space="preserve"> PAGEREF _Toc22986260 \h </w:instrText>
        </w:r>
        <w:r w:rsidR="00BE04C8">
          <w:rPr>
            <w:noProof/>
            <w:webHidden/>
          </w:rPr>
        </w:r>
        <w:r w:rsidR="00BE04C8">
          <w:rPr>
            <w:noProof/>
            <w:webHidden/>
          </w:rPr>
          <w:fldChar w:fldCharType="separate"/>
        </w:r>
        <w:r w:rsidR="00F37282">
          <w:rPr>
            <w:noProof/>
            <w:webHidden/>
          </w:rPr>
          <w:t>90</w:t>
        </w:r>
        <w:r w:rsidR="00BE04C8">
          <w:rPr>
            <w:noProof/>
            <w:webHidden/>
          </w:rPr>
          <w:fldChar w:fldCharType="end"/>
        </w:r>
      </w:hyperlink>
    </w:p>
    <w:p w14:paraId="7488D7F7" w14:textId="796A2A62"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1" w:history="1">
        <w:r w:rsidR="00BE04C8" w:rsidRPr="00701816">
          <w:rPr>
            <w:rStyle w:val="Hyperlink"/>
            <w:noProof/>
          </w:rPr>
          <w:t>Quadro 24 - Estória de visualização de conteúdo de um material</w:t>
        </w:r>
        <w:r w:rsidR="00BE04C8">
          <w:rPr>
            <w:noProof/>
            <w:webHidden/>
          </w:rPr>
          <w:tab/>
        </w:r>
        <w:r w:rsidR="00BE04C8">
          <w:rPr>
            <w:noProof/>
            <w:webHidden/>
          </w:rPr>
          <w:fldChar w:fldCharType="begin"/>
        </w:r>
        <w:r w:rsidR="00BE04C8">
          <w:rPr>
            <w:noProof/>
            <w:webHidden/>
          </w:rPr>
          <w:instrText xml:space="preserve"> PAGEREF _Toc22986261 \h </w:instrText>
        </w:r>
        <w:r w:rsidR="00BE04C8">
          <w:rPr>
            <w:noProof/>
            <w:webHidden/>
          </w:rPr>
        </w:r>
        <w:r w:rsidR="00BE04C8">
          <w:rPr>
            <w:noProof/>
            <w:webHidden/>
          </w:rPr>
          <w:fldChar w:fldCharType="separate"/>
        </w:r>
        <w:r w:rsidR="00F37282">
          <w:rPr>
            <w:noProof/>
            <w:webHidden/>
          </w:rPr>
          <w:t>91</w:t>
        </w:r>
        <w:r w:rsidR="00BE04C8">
          <w:rPr>
            <w:noProof/>
            <w:webHidden/>
          </w:rPr>
          <w:fldChar w:fldCharType="end"/>
        </w:r>
      </w:hyperlink>
    </w:p>
    <w:p w14:paraId="40D21A83" w14:textId="197D759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2" w:history="1">
        <w:r w:rsidR="00BE04C8" w:rsidRPr="00701816">
          <w:rPr>
            <w:rStyle w:val="Hyperlink"/>
            <w:noProof/>
          </w:rPr>
          <w:t>Quadro 25 - Estória de criação de questões</w:t>
        </w:r>
        <w:r w:rsidR="00BE04C8">
          <w:rPr>
            <w:noProof/>
            <w:webHidden/>
          </w:rPr>
          <w:tab/>
        </w:r>
        <w:r w:rsidR="00BE04C8">
          <w:rPr>
            <w:noProof/>
            <w:webHidden/>
          </w:rPr>
          <w:fldChar w:fldCharType="begin"/>
        </w:r>
        <w:r w:rsidR="00BE04C8">
          <w:rPr>
            <w:noProof/>
            <w:webHidden/>
          </w:rPr>
          <w:instrText xml:space="preserve"> PAGEREF _Toc22986262 \h </w:instrText>
        </w:r>
        <w:r w:rsidR="00BE04C8">
          <w:rPr>
            <w:noProof/>
            <w:webHidden/>
          </w:rPr>
        </w:r>
        <w:r w:rsidR="00BE04C8">
          <w:rPr>
            <w:noProof/>
            <w:webHidden/>
          </w:rPr>
          <w:fldChar w:fldCharType="separate"/>
        </w:r>
        <w:r w:rsidR="00F37282">
          <w:rPr>
            <w:noProof/>
            <w:webHidden/>
          </w:rPr>
          <w:t>93</w:t>
        </w:r>
        <w:r w:rsidR="00BE04C8">
          <w:rPr>
            <w:noProof/>
            <w:webHidden/>
          </w:rPr>
          <w:fldChar w:fldCharType="end"/>
        </w:r>
      </w:hyperlink>
    </w:p>
    <w:p w14:paraId="574FF020" w14:textId="1ED6A2C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3" w:history="1">
        <w:r w:rsidR="00BE04C8" w:rsidRPr="00701816">
          <w:rPr>
            <w:rStyle w:val="Hyperlink"/>
            <w:noProof/>
          </w:rPr>
          <w:t>Quadro 26 - Estória de edição de uma questão</w:t>
        </w:r>
        <w:r w:rsidR="00BE04C8">
          <w:rPr>
            <w:noProof/>
            <w:webHidden/>
          </w:rPr>
          <w:tab/>
        </w:r>
        <w:r w:rsidR="00BE04C8">
          <w:rPr>
            <w:noProof/>
            <w:webHidden/>
          </w:rPr>
          <w:fldChar w:fldCharType="begin"/>
        </w:r>
        <w:r w:rsidR="00BE04C8">
          <w:rPr>
            <w:noProof/>
            <w:webHidden/>
          </w:rPr>
          <w:instrText xml:space="preserve"> PAGEREF _Toc22986263 \h </w:instrText>
        </w:r>
        <w:r w:rsidR="00BE04C8">
          <w:rPr>
            <w:noProof/>
            <w:webHidden/>
          </w:rPr>
        </w:r>
        <w:r w:rsidR="00BE04C8">
          <w:rPr>
            <w:noProof/>
            <w:webHidden/>
          </w:rPr>
          <w:fldChar w:fldCharType="separate"/>
        </w:r>
        <w:r w:rsidR="00F37282">
          <w:rPr>
            <w:noProof/>
            <w:webHidden/>
          </w:rPr>
          <w:t>98</w:t>
        </w:r>
        <w:r w:rsidR="00BE04C8">
          <w:rPr>
            <w:noProof/>
            <w:webHidden/>
          </w:rPr>
          <w:fldChar w:fldCharType="end"/>
        </w:r>
      </w:hyperlink>
    </w:p>
    <w:p w14:paraId="30BBE1FA" w14:textId="45487DB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4" w:history="1">
        <w:r w:rsidR="00BE04C8" w:rsidRPr="00701816">
          <w:rPr>
            <w:rStyle w:val="Hyperlink"/>
            <w:noProof/>
          </w:rPr>
          <w:t>Quadro 27 - Estória de criação de atividades</w:t>
        </w:r>
        <w:r w:rsidR="00BE04C8">
          <w:rPr>
            <w:noProof/>
            <w:webHidden/>
          </w:rPr>
          <w:tab/>
        </w:r>
        <w:r w:rsidR="00BE04C8">
          <w:rPr>
            <w:noProof/>
            <w:webHidden/>
          </w:rPr>
          <w:fldChar w:fldCharType="begin"/>
        </w:r>
        <w:r w:rsidR="00BE04C8">
          <w:rPr>
            <w:noProof/>
            <w:webHidden/>
          </w:rPr>
          <w:instrText xml:space="preserve"> PAGEREF _Toc22986264 \h </w:instrText>
        </w:r>
        <w:r w:rsidR="00BE04C8">
          <w:rPr>
            <w:noProof/>
            <w:webHidden/>
          </w:rPr>
        </w:r>
        <w:r w:rsidR="00BE04C8">
          <w:rPr>
            <w:noProof/>
            <w:webHidden/>
          </w:rPr>
          <w:fldChar w:fldCharType="separate"/>
        </w:r>
        <w:r w:rsidR="00F37282">
          <w:rPr>
            <w:noProof/>
            <w:webHidden/>
          </w:rPr>
          <w:t>99</w:t>
        </w:r>
        <w:r w:rsidR="00BE04C8">
          <w:rPr>
            <w:noProof/>
            <w:webHidden/>
          </w:rPr>
          <w:fldChar w:fldCharType="end"/>
        </w:r>
      </w:hyperlink>
    </w:p>
    <w:p w14:paraId="32D9124E" w14:textId="137F0227"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5" w:history="1">
        <w:r w:rsidR="00BE04C8" w:rsidRPr="00701816">
          <w:rPr>
            <w:rStyle w:val="Hyperlink"/>
            <w:noProof/>
          </w:rPr>
          <w:t>Quadro 28 - Estória de visualização das atividades criadas</w:t>
        </w:r>
        <w:r w:rsidR="00BE04C8">
          <w:rPr>
            <w:noProof/>
            <w:webHidden/>
          </w:rPr>
          <w:tab/>
        </w:r>
        <w:r w:rsidR="00BE04C8">
          <w:rPr>
            <w:noProof/>
            <w:webHidden/>
          </w:rPr>
          <w:fldChar w:fldCharType="begin"/>
        </w:r>
        <w:r w:rsidR="00BE04C8">
          <w:rPr>
            <w:noProof/>
            <w:webHidden/>
          </w:rPr>
          <w:instrText xml:space="preserve"> PAGEREF _Toc22986265 \h </w:instrText>
        </w:r>
        <w:r w:rsidR="00BE04C8">
          <w:rPr>
            <w:noProof/>
            <w:webHidden/>
          </w:rPr>
        </w:r>
        <w:r w:rsidR="00BE04C8">
          <w:rPr>
            <w:noProof/>
            <w:webHidden/>
          </w:rPr>
          <w:fldChar w:fldCharType="separate"/>
        </w:r>
        <w:r w:rsidR="00F37282">
          <w:rPr>
            <w:noProof/>
            <w:webHidden/>
          </w:rPr>
          <w:t>102</w:t>
        </w:r>
        <w:r w:rsidR="00BE04C8">
          <w:rPr>
            <w:noProof/>
            <w:webHidden/>
          </w:rPr>
          <w:fldChar w:fldCharType="end"/>
        </w:r>
      </w:hyperlink>
    </w:p>
    <w:p w14:paraId="4CA0160C" w14:textId="4687F0A4"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6" w:history="1">
        <w:r w:rsidR="00BE04C8" w:rsidRPr="00701816">
          <w:rPr>
            <w:rStyle w:val="Hyperlink"/>
            <w:noProof/>
          </w:rPr>
          <w:t>Quadro 29 - Estória de edição de atividades</w:t>
        </w:r>
        <w:r w:rsidR="00BE04C8">
          <w:rPr>
            <w:noProof/>
            <w:webHidden/>
          </w:rPr>
          <w:tab/>
        </w:r>
        <w:r w:rsidR="00BE04C8">
          <w:rPr>
            <w:noProof/>
            <w:webHidden/>
          </w:rPr>
          <w:fldChar w:fldCharType="begin"/>
        </w:r>
        <w:r w:rsidR="00BE04C8">
          <w:rPr>
            <w:noProof/>
            <w:webHidden/>
          </w:rPr>
          <w:instrText xml:space="preserve"> PAGEREF _Toc22986266 \h </w:instrText>
        </w:r>
        <w:r w:rsidR="00BE04C8">
          <w:rPr>
            <w:noProof/>
            <w:webHidden/>
          </w:rPr>
        </w:r>
        <w:r w:rsidR="00BE04C8">
          <w:rPr>
            <w:noProof/>
            <w:webHidden/>
          </w:rPr>
          <w:fldChar w:fldCharType="separate"/>
        </w:r>
        <w:r w:rsidR="00F37282">
          <w:rPr>
            <w:noProof/>
            <w:webHidden/>
          </w:rPr>
          <w:t>103</w:t>
        </w:r>
        <w:r w:rsidR="00BE04C8">
          <w:rPr>
            <w:noProof/>
            <w:webHidden/>
          </w:rPr>
          <w:fldChar w:fldCharType="end"/>
        </w:r>
      </w:hyperlink>
    </w:p>
    <w:p w14:paraId="347AB0CA" w14:textId="557B04C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7" w:history="1">
        <w:r w:rsidR="00BE04C8" w:rsidRPr="00701816">
          <w:rPr>
            <w:rStyle w:val="Hyperlink"/>
            <w:noProof/>
          </w:rPr>
          <w:t>Quadro 30 - Estória de duplicar atividades</w:t>
        </w:r>
        <w:r w:rsidR="00BE04C8">
          <w:rPr>
            <w:noProof/>
            <w:webHidden/>
          </w:rPr>
          <w:tab/>
        </w:r>
        <w:r w:rsidR="00BE04C8">
          <w:rPr>
            <w:noProof/>
            <w:webHidden/>
          </w:rPr>
          <w:fldChar w:fldCharType="begin"/>
        </w:r>
        <w:r w:rsidR="00BE04C8">
          <w:rPr>
            <w:noProof/>
            <w:webHidden/>
          </w:rPr>
          <w:instrText xml:space="preserve"> PAGEREF _Toc22986267 \h </w:instrText>
        </w:r>
        <w:r w:rsidR="00BE04C8">
          <w:rPr>
            <w:noProof/>
            <w:webHidden/>
          </w:rPr>
        </w:r>
        <w:r w:rsidR="00BE04C8">
          <w:rPr>
            <w:noProof/>
            <w:webHidden/>
          </w:rPr>
          <w:fldChar w:fldCharType="separate"/>
        </w:r>
        <w:r w:rsidR="00F37282">
          <w:rPr>
            <w:noProof/>
            <w:webHidden/>
          </w:rPr>
          <w:t>104</w:t>
        </w:r>
        <w:r w:rsidR="00BE04C8">
          <w:rPr>
            <w:noProof/>
            <w:webHidden/>
          </w:rPr>
          <w:fldChar w:fldCharType="end"/>
        </w:r>
      </w:hyperlink>
    </w:p>
    <w:p w14:paraId="61DCF478" w14:textId="261276F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8" w:history="1">
        <w:r w:rsidR="00BE04C8" w:rsidRPr="00701816">
          <w:rPr>
            <w:rStyle w:val="Hyperlink"/>
            <w:noProof/>
          </w:rPr>
          <w:t>Quadro 31 - Estória de geração de PDF da atividade</w:t>
        </w:r>
        <w:r w:rsidR="00BE04C8">
          <w:rPr>
            <w:noProof/>
            <w:webHidden/>
          </w:rPr>
          <w:tab/>
        </w:r>
        <w:r w:rsidR="00BE04C8">
          <w:rPr>
            <w:noProof/>
            <w:webHidden/>
          </w:rPr>
          <w:fldChar w:fldCharType="begin"/>
        </w:r>
        <w:r w:rsidR="00BE04C8">
          <w:rPr>
            <w:noProof/>
            <w:webHidden/>
          </w:rPr>
          <w:instrText xml:space="preserve"> PAGEREF _Toc22986268 \h </w:instrText>
        </w:r>
        <w:r w:rsidR="00BE04C8">
          <w:rPr>
            <w:noProof/>
            <w:webHidden/>
          </w:rPr>
        </w:r>
        <w:r w:rsidR="00BE04C8">
          <w:rPr>
            <w:noProof/>
            <w:webHidden/>
          </w:rPr>
          <w:fldChar w:fldCharType="separate"/>
        </w:r>
        <w:r w:rsidR="00F37282">
          <w:rPr>
            <w:noProof/>
            <w:webHidden/>
          </w:rPr>
          <w:t>105</w:t>
        </w:r>
        <w:r w:rsidR="00BE04C8">
          <w:rPr>
            <w:noProof/>
            <w:webHidden/>
          </w:rPr>
          <w:fldChar w:fldCharType="end"/>
        </w:r>
      </w:hyperlink>
    </w:p>
    <w:p w14:paraId="749B9D8C" w14:textId="5A753889"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69" w:history="1">
        <w:r w:rsidR="00BE04C8" w:rsidRPr="00701816">
          <w:rPr>
            <w:rStyle w:val="Hyperlink"/>
            <w:noProof/>
          </w:rPr>
          <w:t>Quadro 32 - Estória de visualização de atividades associadas</w:t>
        </w:r>
        <w:r w:rsidR="00BE04C8">
          <w:rPr>
            <w:noProof/>
            <w:webHidden/>
          </w:rPr>
          <w:tab/>
        </w:r>
        <w:r w:rsidR="00BE04C8">
          <w:rPr>
            <w:noProof/>
            <w:webHidden/>
          </w:rPr>
          <w:fldChar w:fldCharType="begin"/>
        </w:r>
        <w:r w:rsidR="00BE04C8">
          <w:rPr>
            <w:noProof/>
            <w:webHidden/>
          </w:rPr>
          <w:instrText xml:space="preserve"> PAGEREF _Toc22986269 \h </w:instrText>
        </w:r>
        <w:r w:rsidR="00BE04C8">
          <w:rPr>
            <w:noProof/>
            <w:webHidden/>
          </w:rPr>
        </w:r>
        <w:r w:rsidR="00BE04C8">
          <w:rPr>
            <w:noProof/>
            <w:webHidden/>
          </w:rPr>
          <w:fldChar w:fldCharType="separate"/>
        </w:r>
        <w:r w:rsidR="00F37282">
          <w:rPr>
            <w:noProof/>
            <w:webHidden/>
          </w:rPr>
          <w:t>106</w:t>
        </w:r>
        <w:r w:rsidR="00BE04C8">
          <w:rPr>
            <w:noProof/>
            <w:webHidden/>
          </w:rPr>
          <w:fldChar w:fldCharType="end"/>
        </w:r>
      </w:hyperlink>
    </w:p>
    <w:p w14:paraId="10F7EAAA" w14:textId="466F804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0" w:history="1">
        <w:r w:rsidR="00BE04C8" w:rsidRPr="00701816">
          <w:rPr>
            <w:rStyle w:val="Hyperlink"/>
            <w:noProof/>
          </w:rPr>
          <w:t>Quadro 33 - Estória de associação de atividades a alunos</w:t>
        </w:r>
        <w:r w:rsidR="00BE04C8">
          <w:rPr>
            <w:noProof/>
            <w:webHidden/>
          </w:rPr>
          <w:tab/>
        </w:r>
        <w:r w:rsidR="00BE04C8">
          <w:rPr>
            <w:noProof/>
            <w:webHidden/>
          </w:rPr>
          <w:fldChar w:fldCharType="begin"/>
        </w:r>
        <w:r w:rsidR="00BE04C8">
          <w:rPr>
            <w:noProof/>
            <w:webHidden/>
          </w:rPr>
          <w:instrText xml:space="preserve"> PAGEREF _Toc22986270 \h </w:instrText>
        </w:r>
        <w:r w:rsidR="00BE04C8">
          <w:rPr>
            <w:noProof/>
            <w:webHidden/>
          </w:rPr>
        </w:r>
        <w:r w:rsidR="00BE04C8">
          <w:rPr>
            <w:noProof/>
            <w:webHidden/>
          </w:rPr>
          <w:fldChar w:fldCharType="separate"/>
        </w:r>
        <w:r w:rsidR="00F37282">
          <w:rPr>
            <w:noProof/>
            <w:webHidden/>
          </w:rPr>
          <w:t>107</w:t>
        </w:r>
        <w:r w:rsidR="00BE04C8">
          <w:rPr>
            <w:noProof/>
            <w:webHidden/>
          </w:rPr>
          <w:fldChar w:fldCharType="end"/>
        </w:r>
      </w:hyperlink>
    </w:p>
    <w:p w14:paraId="11F23754" w14:textId="1CEB58E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1" w:history="1">
        <w:r w:rsidR="00BE04C8" w:rsidRPr="00701816">
          <w:rPr>
            <w:rStyle w:val="Hyperlink"/>
            <w:noProof/>
          </w:rPr>
          <w:t>Quadro 34 - Estória de visualização de resultados de uma atividade</w:t>
        </w:r>
        <w:r w:rsidR="00BE04C8">
          <w:rPr>
            <w:noProof/>
            <w:webHidden/>
          </w:rPr>
          <w:tab/>
        </w:r>
        <w:r w:rsidR="00BE04C8">
          <w:rPr>
            <w:noProof/>
            <w:webHidden/>
          </w:rPr>
          <w:fldChar w:fldCharType="begin"/>
        </w:r>
        <w:r w:rsidR="00BE04C8">
          <w:rPr>
            <w:noProof/>
            <w:webHidden/>
          </w:rPr>
          <w:instrText xml:space="preserve"> PAGEREF _Toc22986271 \h </w:instrText>
        </w:r>
        <w:r w:rsidR="00BE04C8">
          <w:rPr>
            <w:noProof/>
            <w:webHidden/>
          </w:rPr>
        </w:r>
        <w:r w:rsidR="00BE04C8">
          <w:rPr>
            <w:noProof/>
            <w:webHidden/>
          </w:rPr>
          <w:fldChar w:fldCharType="separate"/>
        </w:r>
        <w:r w:rsidR="00F37282">
          <w:rPr>
            <w:noProof/>
            <w:webHidden/>
          </w:rPr>
          <w:t>108</w:t>
        </w:r>
        <w:r w:rsidR="00BE04C8">
          <w:rPr>
            <w:noProof/>
            <w:webHidden/>
          </w:rPr>
          <w:fldChar w:fldCharType="end"/>
        </w:r>
      </w:hyperlink>
    </w:p>
    <w:p w14:paraId="14415481" w14:textId="068F482D"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2" w:history="1">
        <w:r w:rsidR="00BE04C8" w:rsidRPr="00701816">
          <w:rPr>
            <w:rStyle w:val="Hyperlink"/>
            <w:noProof/>
          </w:rPr>
          <w:t>Quadro 35 - Estória de alteração de pontuação de uma atividade</w:t>
        </w:r>
        <w:r w:rsidR="00BE04C8">
          <w:rPr>
            <w:noProof/>
            <w:webHidden/>
          </w:rPr>
          <w:tab/>
        </w:r>
        <w:r w:rsidR="00BE04C8">
          <w:rPr>
            <w:noProof/>
            <w:webHidden/>
          </w:rPr>
          <w:fldChar w:fldCharType="begin"/>
        </w:r>
        <w:r w:rsidR="00BE04C8">
          <w:rPr>
            <w:noProof/>
            <w:webHidden/>
          </w:rPr>
          <w:instrText xml:space="preserve"> PAGEREF _Toc22986272 \h </w:instrText>
        </w:r>
        <w:r w:rsidR="00BE04C8">
          <w:rPr>
            <w:noProof/>
            <w:webHidden/>
          </w:rPr>
        </w:r>
        <w:r w:rsidR="00BE04C8">
          <w:rPr>
            <w:noProof/>
            <w:webHidden/>
          </w:rPr>
          <w:fldChar w:fldCharType="separate"/>
        </w:r>
        <w:r w:rsidR="00F37282">
          <w:rPr>
            <w:noProof/>
            <w:webHidden/>
          </w:rPr>
          <w:t>109</w:t>
        </w:r>
        <w:r w:rsidR="00BE04C8">
          <w:rPr>
            <w:noProof/>
            <w:webHidden/>
          </w:rPr>
          <w:fldChar w:fldCharType="end"/>
        </w:r>
      </w:hyperlink>
    </w:p>
    <w:p w14:paraId="29539B2D" w14:textId="7A4289F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3" w:history="1">
        <w:r w:rsidR="00BE04C8" w:rsidRPr="00701816">
          <w:rPr>
            <w:rStyle w:val="Hyperlink"/>
            <w:noProof/>
          </w:rPr>
          <w:t>Quadro 36 - Estória de alteração de resultado</w:t>
        </w:r>
        <w:r w:rsidR="00BE04C8">
          <w:rPr>
            <w:noProof/>
            <w:webHidden/>
          </w:rPr>
          <w:tab/>
        </w:r>
        <w:r w:rsidR="00BE04C8">
          <w:rPr>
            <w:noProof/>
            <w:webHidden/>
          </w:rPr>
          <w:fldChar w:fldCharType="begin"/>
        </w:r>
        <w:r w:rsidR="00BE04C8">
          <w:rPr>
            <w:noProof/>
            <w:webHidden/>
          </w:rPr>
          <w:instrText xml:space="preserve"> PAGEREF _Toc22986273 \h </w:instrText>
        </w:r>
        <w:r w:rsidR="00BE04C8">
          <w:rPr>
            <w:noProof/>
            <w:webHidden/>
          </w:rPr>
        </w:r>
        <w:r w:rsidR="00BE04C8">
          <w:rPr>
            <w:noProof/>
            <w:webHidden/>
          </w:rPr>
          <w:fldChar w:fldCharType="separate"/>
        </w:r>
        <w:r w:rsidR="00F37282">
          <w:rPr>
            <w:noProof/>
            <w:webHidden/>
          </w:rPr>
          <w:t>111</w:t>
        </w:r>
        <w:r w:rsidR="00BE04C8">
          <w:rPr>
            <w:noProof/>
            <w:webHidden/>
          </w:rPr>
          <w:fldChar w:fldCharType="end"/>
        </w:r>
      </w:hyperlink>
    </w:p>
    <w:p w14:paraId="0774DDAD" w14:textId="4D9ACD7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4" w:history="1">
        <w:r w:rsidR="00BE04C8" w:rsidRPr="00701816">
          <w:rPr>
            <w:rStyle w:val="Hyperlink"/>
            <w:noProof/>
          </w:rPr>
          <w:t>Quadro 37 - Estória de impressão personalizada</w:t>
        </w:r>
        <w:r w:rsidR="00BE04C8">
          <w:rPr>
            <w:noProof/>
            <w:webHidden/>
          </w:rPr>
          <w:tab/>
        </w:r>
        <w:r w:rsidR="00BE04C8">
          <w:rPr>
            <w:noProof/>
            <w:webHidden/>
          </w:rPr>
          <w:fldChar w:fldCharType="begin"/>
        </w:r>
        <w:r w:rsidR="00BE04C8">
          <w:rPr>
            <w:noProof/>
            <w:webHidden/>
          </w:rPr>
          <w:instrText xml:space="preserve"> PAGEREF _Toc22986274 \h </w:instrText>
        </w:r>
        <w:r w:rsidR="00BE04C8">
          <w:rPr>
            <w:noProof/>
            <w:webHidden/>
          </w:rPr>
        </w:r>
        <w:r w:rsidR="00BE04C8">
          <w:rPr>
            <w:noProof/>
            <w:webHidden/>
          </w:rPr>
          <w:fldChar w:fldCharType="separate"/>
        </w:r>
        <w:r w:rsidR="00F37282">
          <w:rPr>
            <w:noProof/>
            <w:webHidden/>
          </w:rPr>
          <w:t>112</w:t>
        </w:r>
        <w:r w:rsidR="00BE04C8">
          <w:rPr>
            <w:noProof/>
            <w:webHidden/>
          </w:rPr>
          <w:fldChar w:fldCharType="end"/>
        </w:r>
      </w:hyperlink>
    </w:p>
    <w:p w14:paraId="2968DE89" w14:textId="5CC0529A"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5" w:history="1">
        <w:r w:rsidR="00BE04C8" w:rsidRPr="00701816">
          <w:rPr>
            <w:rStyle w:val="Hyperlink"/>
            <w:noProof/>
          </w:rPr>
          <w:t>Quadro 38 - Associação de outros alunos a uma atividade já associada</w:t>
        </w:r>
        <w:r w:rsidR="00BE04C8">
          <w:rPr>
            <w:noProof/>
            <w:webHidden/>
          </w:rPr>
          <w:tab/>
        </w:r>
        <w:r w:rsidR="00BE04C8">
          <w:rPr>
            <w:noProof/>
            <w:webHidden/>
          </w:rPr>
          <w:fldChar w:fldCharType="begin"/>
        </w:r>
        <w:r w:rsidR="00BE04C8">
          <w:rPr>
            <w:noProof/>
            <w:webHidden/>
          </w:rPr>
          <w:instrText xml:space="preserve"> PAGEREF _Toc22986275 \h </w:instrText>
        </w:r>
        <w:r w:rsidR="00BE04C8">
          <w:rPr>
            <w:noProof/>
            <w:webHidden/>
          </w:rPr>
        </w:r>
        <w:r w:rsidR="00BE04C8">
          <w:rPr>
            <w:noProof/>
            <w:webHidden/>
          </w:rPr>
          <w:fldChar w:fldCharType="separate"/>
        </w:r>
        <w:r w:rsidR="00F37282">
          <w:rPr>
            <w:noProof/>
            <w:webHidden/>
          </w:rPr>
          <w:t>114</w:t>
        </w:r>
        <w:r w:rsidR="00BE04C8">
          <w:rPr>
            <w:noProof/>
            <w:webHidden/>
          </w:rPr>
          <w:fldChar w:fldCharType="end"/>
        </w:r>
      </w:hyperlink>
    </w:p>
    <w:p w14:paraId="372DF973" w14:textId="36B67C4F"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6" w:history="1">
        <w:r w:rsidR="00BE04C8" w:rsidRPr="00701816">
          <w:rPr>
            <w:rStyle w:val="Hyperlink"/>
            <w:noProof/>
          </w:rPr>
          <w:t>Quadro 39 - Estória de correção de atividades</w:t>
        </w:r>
        <w:r w:rsidR="00BE04C8">
          <w:rPr>
            <w:noProof/>
            <w:webHidden/>
          </w:rPr>
          <w:tab/>
        </w:r>
        <w:r w:rsidR="00BE04C8">
          <w:rPr>
            <w:noProof/>
            <w:webHidden/>
          </w:rPr>
          <w:fldChar w:fldCharType="begin"/>
        </w:r>
        <w:r w:rsidR="00BE04C8">
          <w:rPr>
            <w:noProof/>
            <w:webHidden/>
          </w:rPr>
          <w:instrText xml:space="preserve"> PAGEREF _Toc22986276 \h </w:instrText>
        </w:r>
        <w:r w:rsidR="00BE04C8">
          <w:rPr>
            <w:noProof/>
            <w:webHidden/>
          </w:rPr>
        </w:r>
        <w:r w:rsidR="00BE04C8">
          <w:rPr>
            <w:noProof/>
            <w:webHidden/>
          </w:rPr>
          <w:fldChar w:fldCharType="separate"/>
        </w:r>
        <w:r w:rsidR="00F37282">
          <w:rPr>
            <w:b/>
            <w:bCs/>
            <w:noProof/>
            <w:webHidden/>
          </w:rPr>
          <w:t>Erro! Indicador não definido.</w:t>
        </w:r>
        <w:r w:rsidR="00BE04C8">
          <w:rPr>
            <w:noProof/>
            <w:webHidden/>
          </w:rPr>
          <w:fldChar w:fldCharType="end"/>
        </w:r>
      </w:hyperlink>
    </w:p>
    <w:p w14:paraId="79C775C8" w14:textId="4F54D415"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7" w:history="1">
        <w:r w:rsidR="00BE04C8" w:rsidRPr="00701816">
          <w:rPr>
            <w:rStyle w:val="Hyperlink"/>
            <w:noProof/>
          </w:rPr>
          <w:t>Quadro 40 - Estória de visualização de atividades recebidas para um aluno</w:t>
        </w:r>
        <w:r w:rsidR="00BE04C8">
          <w:rPr>
            <w:noProof/>
            <w:webHidden/>
          </w:rPr>
          <w:tab/>
        </w:r>
        <w:r w:rsidR="00BE04C8">
          <w:rPr>
            <w:noProof/>
            <w:webHidden/>
          </w:rPr>
          <w:fldChar w:fldCharType="begin"/>
        </w:r>
        <w:r w:rsidR="00BE04C8">
          <w:rPr>
            <w:noProof/>
            <w:webHidden/>
          </w:rPr>
          <w:instrText xml:space="preserve"> PAGEREF _Toc22986277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73FE8505" w14:textId="651DAD5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8" w:history="1">
        <w:r w:rsidR="00BE04C8" w:rsidRPr="00701816">
          <w:rPr>
            <w:rStyle w:val="Hyperlink"/>
            <w:noProof/>
          </w:rPr>
          <w:t>Quadro 41 - Estória de resolução de atividades</w:t>
        </w:r>
        <w:r w:rsidR="00BE04C8">
          <w:rPr>
            <w:noProof/>
            <w:webHidden/>
          </w:rPr>
          <w:tab/>
        </w:r>
        <w:r w:rsidR="00BE04C8">
          <w:rPr>
            <w:noProof/>
            <w:webHidden/>
          </w:rPr>
          <w:fldChar w:fldCharType="begin"/>
        </w:r>
        <w:r w:rsidR="00BE04C8">
          <w:rPr>
            <w:noProof/>
            <w:webHidden/>
          </w:rPr>
          <w:instrText xml:space="preserve"> PAGEREF _Toc22986278 \h </w:instrText>
        </w:r>
        <w:r w:rsidR="00BE04C8">
          <w:rPr>
            <w:noProof/>
            <w:webHidden/>
          </w:rPr>
        </w:r>
        <w:r w:rsidR="00BE04C8">
          <w:rPr>
            <w:noProof/>
            <w:webHidden/>
          </w:rPr>
          <w:fldChar w:fldCharType="separate"/>
        </w:r>
        <w:r w:rsidR="00F37282">
          <w:rPr>
            <w:noProof/>
            <w:webHidden/>
          </w:rPr>
          <w:t>119</w:t>
        </w:r>
        <w:r w:rsidR="00BE04C8">
          <w:rPr>
            <w:noProof/>
            <w:webHidden/>
          </w:rPr>
          <w:fldChar w:fldCharType="end"/>
        </w:r>
      </w:hyperlink>
    </w:p>
    <w:p w14:paraId="06420B54" w14:textId="0BAA1EC1"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79" w:history="1">
        <w:r w:rsidR="00BE04C8" w:rsidRPr="00701816">
          <w:rPr>
            <w:rStyle w:val="Hyperlink"/>
            <w:noProof/>
          </w:rPr>
          <w:t>Quadro 42 - Estória de visualização de resultado de uma atividade para um aluno</w:t>
        </w:r>
        <w:r w:rsidR="00BE04C8">
          <w:rPr>
            <w:noProof/>
            <w:webHidden/>
          </w:rPr>
          <w:tab/>
        </w:r>
        <w:r w:rsidR="00BE04C8">
          <w:rPr>
            <w:noProof/>
            <w:webHidden/>
          </w:rPr>
          <w:fldChar w:fldCharType="begin"/>
        </w:r>
        <w:r w:rsidR="00BE04C8">
          <w:rPr>
            <w:noProof/>
            <w:webHidden/>
          </w:rPr>
          <w:instrText xml:space="preserve"> PAGEREF _Toc22986279 \h </w:instrText>
        </w:r>
        <w:r w:rsidR="00BE04C8">
          <w:rPr>
            <w:noProof/>
            <w:webHidden/>
          </w:rPr>
        </w:r>
        <w:r w:rsidR="00BE04C8">
          <w:rPr>
            <w:noProof/>
            <w:webHidden/>
          </w:rPr>
          <w:fldChar w:fldCharType="separate"/>
        </w:r>
        <w:r w:rsidR="00F37282">
          <w:rPr>
            <w:noProof/>
            <w:webHidden/>
          </w:rPr>
          <w:t>121</w:t>
        </w:r>
        <w:r w:rsidR="00BE04C8">
          <w:rPr>
            <w:noProof/>
            <w:webHidden/>
          </w:rPr>
          <w:fldChar w:fldCharType="end"/>
        </w:r>
      </w:hyperlink>
    </w:p>
    <w:p w14:paraId="2EB94865" w14:textId="49E9FFA6"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80" w:history="1">
        <w:r w:rsidR="00BE04C8" w:rsidRPr="00701816">
          <w:rPr>
            <w:rStyle w:val="Hyperlink"/>
            <w:noProof/>
          </w:rPr>
          <w:t>Quadro 43 - Estória de visualização de desempenho de uma turma</w:t>
        </w:r>
        <w:r w:rsidR="00BE04C8">
          <w:rPr>
            <w:noProof/>
            <w:webHidden/>
          </w:rPr>
          <w:tab/>
        </w:r>
        <w:r w:rsidR="00BE04C8">
          <w:rPr>
            <w:noProof/>
            <w:webHidden/>
          </w:rPr>
          <w:fldChar w:fldCharType="begin"/>
        </w:r>
        <w:r w:rsidR="00BE04C8">
          <w:rPr>
            <w:noProof/>
            <w:webHidden/>
          </w:rPr>
          <w:instrText xml:space="preserve"> PAGEREF _Toc22986280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151B0AFC" w14:textId="1B0635A3" w:rsidR="00BE04C8" w:rsidRDefault="00CD06EF">
      <w:pPr>
        <w:pStyle w:val="ndicedeilustraes"/>
        <w:tabs>
          <w:tab w:val="right" w:leader="dot" w:pos="9061"/>
        </w:tabs>
        <w:rPr>
          <w:rFonts w:asciiTheme="minorHAnsi" w:eastAsiaTheme="minorEastAsia" w:hAnsiTheme="minorHAnsi" w:cstheme="minorBidi"/>
          <w:noProof/>
          <w:sz w:val="22"/>
          <w:lang w:eastAsia="pt-BR"/>
        </w:rPr>
      </w:pPr>
      <w:hyperlink w:anchor="_Toc22986281" w:history="1">
        <w:r w:rsidR="00BE04C8" w:rsidRPr="00701816">
          <w:rPr>
            <w:rStyle w:val="Hyperlink"/>
            <w:noProof/>
          </w:rPr>
          <w:t>Quadro 44 - Estória de visualização de desempenho para um aluno</w:t>
        </w:r>
        <w:r w:rsidR="00BE04C8">
          <w:rPr>
            <w:noProof/>
            <w:webHidden/>
          </w:rPr>
          <w:tab/>
        </w:r>
        <w:r w:rsidR="00BE04C8">
          <w:rPr>
            <w:noProof/>
            <w:webHidden/>
          </w:rPr>
          <w:fldChar w:fldCharType="begin"/>
        </w:r>
        <w:r w:rsidR="00BE04C8">
          <w:rPr>
            <w:noProof/>
            <w:webHidden/>
          </w:rPr>
          <w:instrText xml:space="preserve"> PAGEREF _Toc22986281 \h </w:instrText>
        </w:r>
        <w:r w:rsidR="00BE04C8">
          <w:rPr>
            <w:noProof/>
            <w:webHidden/>
          </w:rPr>
        </w:r>
        <w:r w:rsidR="00BE04C8">
          <w:rPr>
            <w:noProof/>
            <w:webHidden/>
          </w:rPr>
          <w:fldChar w:fldCharType="separate"/>
        </w:r>
        <w:r w:rsidR="00F37282">
          <w:rPr>
            <w:noProof/>
            <w:webHidden/>
          </w:rPr>
          <w:t>124</w:t>
        </w:r>
        <w:r w:rsidR="00BE04C8">
          <w:rPr>
            <w:noProof/>
            <w:webHidden/>
          </w:rPr>
          <w:fldChar w:fldCharType="end"/>
        </w:r>
      </w:hyperlink>
    </w:p>
    <w:p w14:paraId="2BD3CE0F" w14:textId="5E1F40D9"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0BCCF0FE" w14:textId="51B25CFD" w:rsidR="00BE04C8" w:rsidRDefault="00FB4898">
      <w:pPr>
        <w:pStyle w:val="Sumrio1"/>
        <w:rPr>
          <w:noProof/>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986282" w:history="1">
        <w:r w:rsidR="00BE04C8" w:rsidRPr="00E11C53">
          <w:rPr>
            <w:rStyle w:val="Hyperlink"/>
            <w:noProof/>
          </w:rPr>
          <w:t>1</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INTRODUÇÃO</w:t>
        </w:r>
        <w:r w:rsidR="00BE04C8">
          <w:rPr>
            <w:noProof/>
            <w:webHidden/>
          </w:rPr>
          <w:tab/>
        </w:r>
        <w:r w:rsidR="00BE04C8">
          <w:rPr>
            <w:noProof/>
            <w:webHidden/>
          </w:rPr>
          <w:fldChar w:fldCharType="begin"/>
        </w:r>
        <w:r w:rsidR="00BE04C8">
          <w:rPr>
            <w:noProof/>
            <w:webHidden/>
          </w:rPr>
          <w:instrText xml:space="preserve"> PAGEREF _Toc22986282 \h </w:instrText>
        </w:r>
        <w:r w:rsidR="00BE04C8">
          <w:rPr>
            <w:noProof/>
            <w:webHidden/>
          </w:rPr>
        </w:r>
        <w:r w:rsidR="00BE04C8">
          <w:rPr>
            <w:noProof/>
            <w:webHidden/>
          </w:rPr>
          <w:fldChar w:fldCharType="separate"/>
        </w:r>
        <w:r w:rsidR="00F37282">
          <w:rPr>
            <w:noProof/>
            <w:webHidden/>
          </w:rPr>
          <w:t>18</w:t>
        </w:r>
        <w:r w:rsidR="00BE04C8">
          <w:rPr>
            <w:noProof/>
            <w:webHidden/>
          </w:rPr>
          <w:fldChar w:fldCharType="end"/>
        </w:r>
      </w:hyperlink>
    </w:p>
    <w:p w14:paraId="02F2998B" w14:textId="77777777" w:rsidR="006F1F5F" w:rsidRPr="004B7BAF" w:rsidRDefault="006F1F5F" w:rsidP="004B7BAF">
      <w:pPr>
        <w:rPr>
          <w:bCs/>
          <w:caps/>
          <w:noProof/>
        </w:rPr>
      </w:pPr>
    </w:p>
    <w:p w14:paraId="5045F925" w14:textId="003CFF7D" w:rsidR="00BE04C8" w:rsidRDefault="00CD06EF">
      <w:pPr>
        <w:pStyle w:val="Sumrio1"/>
        <w:rPr>
          <w:rFonts w:asciiTheme="minorHAnsi" w:eastAsiaTheme="minorEastAsia" w:hAnsiTheme="minorHAnsi" w:cstheme="minorBidi"/>
          <w:bCs w:val="0"/>
          <w:caps w:val="0"/>
          <w:noProof/>
          <w:sz w:val="22"/>
          <w:szCs w:val="22"/>
          <w:lang w:eastAsia="pt-BR"/>
        </w:rPr>
      </w:pPr>
      <w:hyperlink w:anchor="_Toc22986283" w:history="1">
        <w:r w:rsidR="00BE04C8" w:rsidRPr="00E11C53">
          <w:rPr>
            <w:rStyle w:val="Hyperlink"/>
            <w:noProof/>
          </w:rPr>
          <w:t>2</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Referencial teórico</w:t>
        </w:r>
        <w:r w:rsidR="00BE04C8">
          <w:rPr>
            <w:noProof/>
            <w:webHidden/>
          </w:rPr>
          <w:tab/>
        </w:r>
        <w:r w:rsidR="00BE04C8">
          <w:rPr>
            <w:noProof/>
            <w:webHidden/>
          </w:rPr>
          <w:fldChar w:fldCharType="begin"/>
        </w:r>
        <w:r w:rsidR="00BE04C8">
          <w:rPr>
            <w:noProof/>
            <w:webHidden/>
          </w:rPr>
          <w:instrText xml:space="preserve"> PAGEREF _Toc22986283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2773D51D" w14:textId="1AF22DAC" w:rsidR="00BE04C8" w:rsidRDefault="00CD06EF">
      <w:pPr>
        <w:pStyle w:val="Sumrio2"/>
        <w:rPr>
          <w:rFonts w:asciiTheme="minorHAnsi" w:eastAsiaTheme="minorEastAsia" w:hAnsiTheme="minorHAnsi" w:cstheme="minorBidi"/>
          <w:noProof/>
          <w:sz w:val="22"/>
          <w:szCs w:val="22"/>
          <w:lang w:eastAsia="pt-BR"/>
        </w:rPr>
      </w:pPr>
      <w:hyperlink w:anchor="_Toc22986284" w:history="1">
        <w:r w:rsidR="00BE04C8" w:rsidRPr="00E11C53">
          <w:rPr>
            <w:rStyle w:val="Hyperlink"/>
            <w:noProof/>
            <w14:scene3d>
              <w14:camera w14:prst="orthographicFront"/>
              <w14:lightRig w14:rig="threePt" w14:dir="t">
                <w14:rot w14:lat="0" w14:lon="0" w14:rev="0"/>
              </w14:lightRig>
            </w14:scene3d>
          </w:rPr>
          <w:t>2.1</w:t>
        </w:r>
        <w:r w:rsidR="00BE04C8">
          <w:rPr>
            <w:rFonts w:asciiTheme="minorHAnsi" w:eastAsiaTheme="minorEastAsia" w:hAnsiTheme="minorHAnsi" w:cstheme="minorBidi"/>
            <w:noProof/>
            <w:sz w:val="22"/>
            <w:szCs w:val="22"/>
            <w:lang w:eastAsia="pt-BR"/>
          </w:rPr>
          <w:tab/>
        </w:r>
        <w:r w:rsidR="00BE04C8" w:rsidRPr="00E11C53">
          <w:rPr>
            <w:rStyle w:val="Hyperlink"/>
            <w:noProof/>
          </w:rPr>
          <w:t>Educação a distância – ambiente virtual</w:t>
        </w:r>
        <w:r w:rsidR="00BE04C8">
          <w:rPr>
            <w:noProof/>
            <w:webHidden/>
          </w:rPr>
          <w:tab/>
        </w:r>
        <w:r w:rsidR="00BE04C8">
          <w:rPr>
            <w:noProof/>
            <w:webHidden/>
          </w:rPr>
          <w:fldChar w:fldCharType="begin"/>
        </w:r>
        <w:r w:rsidR="00BE04C8">
          <w:rPr>
            <w:noProof/>
            <w:webHidden/>
          </w:rPr>
          <w:instrText xml:space="preserve"> PAGEREF _Toc22986284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21C376C1" w14:textId="378DD5DD" w:rsidR="00BE04C8" w:rsidRDefault="00CD06EF">
      <w:pPr>
        <w:pStyle w:val="Sumrio3"/>
        <w:rPr>
          <w:rFonts w:asciiTheme="minorHAnsi" w:eastAsiaTheme="minorEastAsia" w:hAnsiTheme="minorHAnsi" w:cstheme="minorBidi"/>
          <w:iCs w:val="0"/>
          <w:noProof/>
          <w:sz w:val="22"/>
          <w:szCs w:val="22"/>
          <w:lang w:eastAsia="pt-BR"/>
        </w:rPr>
      </w:pPr>
      <w:hyperlink w:anchor="_Toc22986285" w:history="1">
        <w:r w:rsidR="00BE04C8" w:rsidRPr="00E11C53">
          <w:rPr>
            <w:rStyle w:val="Hyperlink"/>
            <w:noProof/>
          </w:rPr>
          <w:t>2.1.1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Metodologias/sistemas de apoio de ensino de idiomas</w:t>
        </w:r>
        <w:r w:rsidR="00BE04C8">
          <w:rPr>
            <w:noProof/>
            <w:webHidden/>
          </w:rPr>
          <w:tab/>
        </w:r>
        <w:r w:rsidR="00BE04C8">
          <w:rPr>
            <w:noProof/>
            <w:webHidden/>
          </w:rPr>
          <w:fldChar w:fldCharType="begin"/>
        </w:r>
        <w:r w:rsidR="00BE04C8">
          <w:rPr>
            <w:noProof/>
            <w:webHidden/>
          </w:rPr>
          <w:instrText xml:space="preserve"> PAGEREF _Toc22986285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62AF8CF3" w14:textId="0BDEC190" w:rsidR="00BE04C8" w:rsidRDefault="00CD06EF">
      <w:pPr>
        <w:pStyle w:val="Sumrio2"/>
        <w:rPr>
          <w:rFonts w:asciiTheme="minorHAnsi" w:eastAsiaTheme="minorEastAsia" w:hAnsiTheme="minorHAnsi" w:cstheme="minorBidi"/>
          <w:noProof/>
          <w:sz w:val="22"/>
          <w:szCs w:val="22"/>
          <w:lang w:eastAsia="pt-BR"/>
        </w:rPr>
      </w:pPr>
      <w:hyperlink w:anchor="_Toc22986286" w:history="1">
        <w:r w:rsidR="00BE04C8" w:rsidRPr="00E11C53">
          <w:rPr>
            <w:rStyle w:val="Hyperlink"/>
            <w:noProof/>
            <w14:scene3d>
              <w14:camera w14:prst="orthographicFront"/>
              <w14:lightRig w14:rig="threePt" w14:dir="t">
                <w14:rot w14:lat="0" w14:lon="0" w14:rev="0"/>
              </w14:lightRig>
            </w14:scene3d>
          </w:rPr>
          <w:t>2.2</w:t>
        </w:r>
        <w:r w:rsidR="00BE04C8">
          <w:rPr>
            <w:rFonts w:asciiTheme="minorHAnsi" w:eastAsiaTheme="minorEastAsia" w:hAnsiTheme="minorHAnsi" w:cstheme="minorBidi"/>
            <w:noProof/>
            <w:sz w:val="22"/>
            <w:szCs w:val="22"/>
            <w:lang w:eastAsia="pt-BR"/>
          </w:rPr>
          <w:tab/>
        </w:r>
        <w:r w:rsidR="00BE04C8" w:rsidRPr="00E11C53">
          <w:rPr>
            <w:rStyle w:val="Hyperlink"/>
            <w:noProof/>
          </w:rPr>
          <w:t>Desenvolvimento e tecnologias de sistemas Web</w:t>
        </w:r>
        <w:r w:rsidR="00BE04C8">
          <w:rPr>
            <w:noProof/>
            <w:webHidden/>
          </w:rPr>
          <w:tab/>
        </w:r>
        <w:r w:rsidR="00BE04C8">
          <w:rPr>
            <w:noProof/>
            <w:webHidden/>
          </w:rPr>
          <w:fldChar w:fldCharType="begin"/>
        </w:r>
        <w:r w:rsidR="00BE04C8">
          <w:rPr>
            <w:noProof/>
            <w:webHidden/>
          </w:rPr>
          <w:instrText xml:space="preserve"> PAGEREF _Toc22986286 \h </w:instrText>
        </w:r>
        <w:r w:rsidR="00BE04C8">
          <w:rPr>
            <w:noProof/>
            <w:webHidden/>
          </w:rPr>
        </w:r>
        <w:r w:rsidR="00BE04C8">
          <w:rPr>
            <w:noProof/>
            <w:webHidden/>
          </w:rPr>
          <w:fldChar w:fldCharType="separate"/>
        </w:r>
        <w:r w:rsidR="00F37282">
          <w:rPr>
            <w:noProof/>
            <w:webHidden/>
          </w:rPr>
          <w:t>24</w:t>
        </w:r>
        <w:r w:rsidR="00BE04C8">
          <w:rPr>
            <w:noProof/>
            <w:webHidden/>
          </w:rPr>
          <w:fldChar w:fldCharType="end"/>
        </w:r>
      </w:hyperlink>
    </w:p>
    <w:p w14:paraId="03BF2105" w14:textId="509D014C" w:rsidR="00BE04C8" w:rsidRDefault="00CD06EF">
      <w:pPr>
        <w:pStyle w:val="Sumrio3"/>
        <w:rPr>
          <w:rFonts w:asciiTheme="minorHAnsi" w:eastAsiaTheme="minorEastAsia" w:hAnsiTheme="minorHAnsi" w:cstheme="minorBidi"/>
          <w:iCs w:val="0"/>
          <w:noProof/>
          <w:sz w:val="22"/>
          <w:szCs w:val="22"/>
          <w:lang w:eastAsia="pt-BR"/>
        </w:rPr>
      </w:pPr>
      <w:hyperlink w:anchor="_Toc22986287" w:history="1">
        <w:r w:rsidR="00BE04C8" w:rsidRPr="00E11C53">
          <w:rPr>
            <w:rStyle w:val="Hyperlink"/>
            <w:noProof/>
          </w:rPr>
          <w:t>2.2.1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Interação humano computador (IHC)</w:t>
        </w:r>
        <w:r w:rsidR="00BE04C8">
          <w:rPr>
            <w:noProof/>
            <w:webHidden/>
          </w:rPr>
          <w:tab/>
        </w:r>
        <w:r w:rsidR="00BE04C8">
          <w:rPr>
            <w:noProof/>
            <w:webHidden/>
          </w:rPr>
          <w:fldChar w:fldCharType="begin"/>
        </w:r>
        <w:r w:rsidR="00BE04C8">
          <w:rPr>
            <w:noProof/>
            <w:webHidden/>
          </w:rPr>
          <w:instrText xml:space="preserve"> PAGEREF _Toc22986287 \h </w:instrText>
        </w:r>
        <w:r w:rsidR="00BE04C8">
          <w:rPr>
            <w:noProof/>
            <w:webHidden/>
          </w:rPr>
        </w:r>
        <w:r w:rsidR="00BE04C8">
          <w:rPr>
            <w:noProof/>
            <w:webHidden/>
          </w:rPr>
          <w:fldChar w:fldCharType="separate"/>
        </w:r>
        <w:r w:rsidR="00F37282">
          <w:rPr>
            <w:noProof/>
            <w:webHidden/>
          </w:rPr>
          <w:t>25</w:t>
        </w:r>
        <w:r w:rsidR="00BE04C8">
          <w:rPr>
            <w:noProof/>
            <w:webHidden/>
          </w:rPr>
          <w:fldChar w:fldCharType="end"/>
        </w:r>
      </w:hyperlink>
    </w:p>
    <w:p w14:paraId="56626F04" w14:textId="02AEE06A" w:rsidR="00BE04C8" w:rsidRDefault="00CD06EF">
      <w:pPr>
        <w:pStyle w:val="Sumrio3"/>
        <w:rPr>
          <w:rFonts w:asciiTheme="minorHAnsi" w:eastAsiaTheme="minorEastAsia" w:hAnsiTheme="minorHAnsi" w:cstheme="minorBidi"/>
          <w:iCs w:val="0"/>
          <w:noProof/>
          <w:sz w:val="22"/>
          <w:szCs w:val="22"/>
          <w:lang w:eastAsia="pt-BR"/>
        </w:rPr>
      </w:pPr>
      <w:hyperlink w:anchor="_Toc22986288" w:history="1">
        <w:r w:rsidR="00BE04C8" w:rsidRPr="00E11C53">
          <w:rPr>
            <w:rStyle w:val="Hyperlink"/>
            <w:noProof/>
          </w:rPr>
          <w:t>2.2.2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Engenharia de Software</w:t>
        </w:r>
        <w:r w:rsidR="00BE04C8">
          <w:rPr>
            <w:noProof/>
            <w:webHidden/>
          </w:rPr>
          <w:tab/>
        </w:r>
        <w:r w:rsidR="00BE04C8">
          <w:rPr>
            <w:noProof/>
            <w:webHidden/>
          </w:rPr>
          <w:fldChar w:fldCharType="begin"/>
        </w:r>
        <w:r w:rsidR="00BE04C8">
          <w:rPr>
            <w:noProof/>
            <w:webHidden/>
          </w:rPr>
          <w:instrText xml:space="preserve"> PAGEREF _Toc22986288 \h </w:instrText>
        </w:r>
        <w:r w:rsidR="00BE04C8">
          <w:rPr>
            <w:noProof/>
            <w:webHidden/>
          </w:rPr>
        </w:r>
        <w:r w:rsidR="00BE04C8">
          <w:rPr>
            <w:noProof/>
            <w:webHidden/>
          </w:rPr>
          <w:fldChar w:fldCharType="separate"/>
        </w:r>
        <w:r w:rsidR="00F37282">
          <w:rPr>
            <w:noProof/>
            <w:webHidden/>
          </w:rPr>
          <w:t>26</w:t>
        </w:r>
        <w:r w:rsidR="00BE04C8">
          <w:rPr>
            <w:noProof/>
            <w:webHidden/>
          </w:rPr>
          <w:fldChar w:fldCharType="end"/>
        </w:r>
      </w:hyperlink>
    </w:p>
    <w:p w14:paraId="1949E11F" w14:textId="0A914884" w:rsidR="00BE04C8" w:rsidRDefault="00CD06EF">
      <w:pPr>
        <w:pStyle w:val="Sumrio4"/>
        <w:rPr>
          <w:rFonts w:asciiTheme="minorHAnsi" w:eastAsiaTheme="minorEastAsia" w:hAnsiTheme="minorHAnsi" w:cstheme="minorBidi"/>
          <w:noProof/>
          <w:sz w:val="22"/>
          <w:szCs w:val="22"/>
          <w:lang w:eastAsia="pt-BR"/>
        </w:rPr>
      </w:pPr>
      <w:hyperlink w:anchor="_Toc22986289" w:history="1">
        <w:r w:rsidR="00BE04C8" w:rsidRPr="00E11C53">
          <w:rPr>
            <w:rStyle w:val="Hyperlink"/>
            <w:noProof/>
          </w:rPr>
          <w:t>2.2.2.1</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Modelagem de processos com o </w:t>
        </w:r>
        <w:r w:rsidR="00BE04C8" w:rsidRPr="00E11C53">
          <w:rPr>
            <w:rStyle w:val="Hyperlink"/>
            <w:i/>
            <w:noProof/>
          </w:rPr>
          <w:t>Business Process Model and Notation</w:t>
        </w:r>
        <w:r w:rsidR="00BE04C8" w:rsidRPr="00E11C53">
          <w:rPr>
            <w:rStyle w:val="Hyperlink"/>
            <w:noProof/>
          </w:rPr>
          <w:t xml:space="preserve"> (BPMN)</w:t>
        </w:r>
        <w:r w:rsidR="00BE04C8">
          <w:rPr>
            <w:noProof/>
            <w:webHidden/>
          </w:rPr>
          <w:tab/>
        </w:r>
        <w:r w:rsidR="00BE04C8">
          <w:rPr>
            <w:noProof/>
            <w:webHidden/>
          </w:rPr>
          <w:fldChar w:fldCharType="begin"/>
        </w:r>
        <w:r w:rsidR="00BE04C8">
          <w:rPr>
            <w:noProof/>
            <w:webHidden/>
          </w:rPr>
          <w:instrText xml:space="preserve"> PAGEREF _Toc22986289 \h </w:instrText>
        </w:r>
        <w:r w:rsidR="00BE04C8">
          <w:rPr>
            <w:noProof/>
            <w:webHidden/>
          </w:rPr>
        </w:r>
        <w:r w:rsidR="00BE04C8">
          <w:rPr>
            <w:noProof/>
            <w:webHidden/>
          </w:rPr>
          <w:fldChar w:fldCharType="separate"/>
        </w:r>
        <w:r w:rsidR="00F37282">
          <w:rPr>
            <w:noProof/>
            <w:webHidden/>
          </w:rPr>
          <w:t>28</w:t>
        </w:r>
        <w:r w:rsidR="00BE04C8">
          <w:rPr>
            <w:noProof/>
            <w:webHidden/>
          </w:rPr>
          <w:fldChar w:fldCharType="end"/>
        </w:r>
      </w:hyperlink>
    </w:p>
    <w:p w14:paraId="424E0E9F" w14:textId="0F8D3B55" w:rsidR="00BE04C8" w:rsidRDefault="00CD06EF">
      <w:pPr>
        <w:pStyle w:val="Sumrio4"/>
        <w:rPr>
          <w:rFonts w:asciiTheme="minorHAnsi" w:eastAsiaTheme="minorEastAsia" w:hAnsiTheme="minorHAnsi" w:cstheme="minorBidi"/>
          <w:noProof/>
          <w:sz w:val="22"/>
          <w:szCs w:val="22"/>
          <w:lang w:eastAsia="pt-BR"/>
        </w:rPr>
      </w:pPr>
      <w:hyperlink w:anchor="_Toc22986290" w:history="1">
        <w:r w:rsidR="00BE04C8" w:rsidRPr="00E11C53">
          <w:rPr>
            <w:rStyle w:val="Hyperlink"/>
            <w:noProof/>
          </w:rPr>
          <w:t>2.2.2.2</w:t>
        </w:r>
        <w:r w:rsidR="00BE04C8">
          <w:rPr>
            <w:rFonts w:asciiTheme="minorHAnsi" w:eastAsiaTheme="minorEastAsia" w:hAnsiTheme="minorHAnsi" w:cstheme="minorBidi"/>
            <w:noProof/>
            <w:sz w:val="22"/>
            <w:szCs w:val="22"/>
            <w:lang w:eastAsia="pt-BR"/>
          </w:rPr>
          <w:tab/>
        </w:r>
        <w:r w:rsidR="00BE04C8" w:rsidRPr="00E11C53">
          <w:rPr>
            <w:rStyle w:val="Hyperlink"/>
            <w:noProof/>
          </w:rPr>
          <w:t>Metodologia Ágil</w:t>
        </w:r>
        <w:r w:rsidR="00BE04C8">
          <w:rPr>
            <w:noProof/>
            <w:webHidden/>
          </w:rPr>
          <w:tab/>
        </w:r>
        <w:r w:rsidR="00BE04C8">
          <w:rPr>
            <w:noProof/>
            <w:webHidden/>
          </w:rPr>
          <w:fldChar w:fldCharType="begin"/>
        </w:r>
        <w:r w:rsidR="00BE04C8">
          <w:rPr>
            <w:noProof/>
            <w:webHidden/>
          </w:rPr>
          <w:instrText xml:space="preserve"> PAGEREF _Toc22986290 \h </w:instrText>
        </w:r>
        <w:r w:rsidR="00BE04C8">
          <w:rPr>
            <w:noProof/>
            <w:webHidden/>
          </w:rPr>
        </w:r>
        <w:r w:rsidR="00BE04C8">
          <w:rPr>
            <w:noProof/>
            <w:webHidden/>
          </w:rPr>
          <w:fldChar w:fldCharType="separate"/>
        </w:r>
        <w:r w:rsidR="00F37282">
          <w:rPr>
            <w:noProof/>
            <w:webHidden/>
          </w:rPr>
          <w:t>31</w:t>
        </w:r>
        <w:r w:rsidR="00BE04C8">
          <w:rPr>
            <w:noProof/>
            <w:webHidden/>
          </w:rPr>
          <w:fldChar w:fldCharType="end"/>
        </w:r>
      </w:hyperlink>
    </w:p>
    <w:p w14:paraId="4793B19E" w14:textId="39C62E9A" w:rsidR="00BE04C8" w:rsidRDefault="00CD06EF">
      <w:pPr>
        <w:pStyle w:val="Sumrio4"/>
        <w:rPr>
          <w:rFonts w:asciiTheme="minorHAnsi" w:eastAsiaTheme="minorEastAsia" w:hAnsiTheme="minorHAnsi" w:cstheme="minorBidi"/>
          <w:noProof/>
          <w:sz w:val="22"/>
          <w:szCs w:val="22"/>
          <w:lang w:eastAsia="pt-BR"/>
        </w:rPr>
      </w:pPr>
      <w:hyperlink w:anchor="_Toc22986291" w:history="1">
        <w:r w:rsidR="00BE04C8" w:rsidRPr="00E11C53">
          <w:rPr>
            <w:rStyle w:val="Hyperlink"/>
            <w:noProof/>
          </w:rPr>
          <w:t>2.2.2.3</w:t>
        </w:r>
        <w:r w:rsidR="00BE04C8">
          <w:rPr>
            <w:rFonts w:asciiTheme="minorHAnsi" w:eastAsiaTheme="minorEastAsia" w:hAnsiTheme="minorHAnsi" w:cstheme="minorBidi"/>
            <w:noProof/>
            <w:sz w:val="22"/>
            <w:szCs w:val="22"/>
            <w:lang w:eastAsia="pt-BR"/>
          </w:rPr>
          <w:tab/>
        </w:r>
        <w:r w:rsidR="00BE04C8" w:rsidRPr="00E11C53">
          <w:rPr>
            <w:rStyle w:val="Hyperlink"/>
            <w:i/>
            <w:noProof/>
          </w:rPr>
          <w:t>Extreme Programming</w:t>
        </w:r>
        <w:r w:rsidR="00BE04C8" w:rsidRPr="00E11C53">
          <w:rPr>
            <w:rStyle w:val="Hyperlink"/>
            <w:noProof/>
          </w:rPr>
          <w:t xml:space="preserve"> (XP)</w:t>
        </w:r>
        <w:r w:rsidR="00BE04C8">
          <w:rPr>
            <w:noProof/>
            <w:webHidden/>
          </w:rPr>
          <w:tab/>
        </w:r>
        <w:r w:rsidR="00BE04C8">
          <w:rPr>
            <w:noProof/>
            <w:webHidden/>
          </w:rPr>
          <w:fldChar w:fldCharType="begin"/>
        </w:r>
        <w:r w:rsidR="00BE04C8">
          <w:rPr>
            <w:noProof/>
            <w:webHidden/>
          </w:rPr>
          <w:instrText xml:space="preserve"> PAGEREF _Toc22986291 \h </w:instrText>
        </w:r>
        <w:r w:rsidR="00BE04C8">
          <w:rPr>
            <w:noProof/>
            <w:webHidden/>
          </w:rPr>
        </w:r>
        <w:r w:rsidR="00BE04C8">
          <w:rPr>
            <w:noProof/>
            <w:webHidden/>
          </w:rPr>
          <w:fldChar w:fldCharType="separate"/>
        </w:r>
        <w:r w:rsidR="00F37282">
          <w:rPr>
            <w:noProof/>
            <w:webHidden/>
          </w:rPr>
          <w:t>32</w:t>
        </w:r>
        <w:r w:rsidR="00BE04C8">
          <w:rPr>
            <w:noProof/>
            <w:webHidden/>
          </w:rPr>
          <w:fldChar w:fldCharType="end"/>
        </w:r>
      </w:hyperlink>
    </w:p>
    <w:p w14:paraId="0811DBA9" w14:textId="4B46A412" w:rsidR="00BE04C8" w:rsidRDefault="00CD06EF">
      <w:pPr>
        <w:pStyle w:val="Sumrio3"/>
        <w:rPr>
          <w:rFonts w:asciiTheme="minorHAnsi" w:eastAsiaTheme="minorEastAsia" w:hAnsiTheme="minorHAnsi" w:cstheme="minorBidi"/>
          <w:iCs w:val="0"/>
          <w:noProof/>
          <w:sz w:val="22"/>
          <w:szCs w:val="22"/>
          <w:lang w:eastAsia="pt-BR"/>
        </w:rPr>
      </w:pPr>
      <w:hyperlink w:anchor="_Toc22986292" w:history="1">
        <w:r w:rsidR="00BE04C8" w:rsidRPr="00E11C53">
          <w:rPr>
            <w:rStyle w:val="Hyperlink"/>
            <w:noProof/>
          </w:rPr>
          <w:t>2.2.3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Tecnologias para desenvolvimento WEB</w:t>
        </w:r>
        <w:r w:rsidR="00BE04C8">
          <w:rPr>
            <w:noProof/>
            <w:webHidden/>
          </w:rPr>
          <w:tab/>
        </w:r>
        <w:r w:rsidR="00BE04C8">
          <w:rPr>
            <w:noProof/>
            <w:webHidden/>
          </w:rPr>
          <w:fldChar w:fldCharType="begin"/>
        </w:r>
        <w:r w:rsidR="00BE04C8">
          <w:rPr>
            <w:noProof/>
            <w:webHidden/>
          </w:rPr>
          <w:instrText xml:space="preserve"> PAGEREF _Toc22986292 \h </w:instrText>
        </w:r>
        <w:r w:rsidR="00BE04C8">
          <w:rPr>
            <w:noProof/>
            <w:webHidden/>
          </w:rPr>
        </w:r>
        <w:r w:rsidR="00BE04C8">
          <w:rPr>
            <w:noProof/>
            <w:webHidden/>
          </w:rPr>
          <w:fldChar w:fldCharType="separate"/>
        </w:r>
        <w:r w:rsidR="00F37282">
          <w:rPr>
            <w:noProof/>
            <w:webHidden/>
          </w:rPr>
          <w:t>34</w:t>
        </w:r>
        <w:r w:rsidR="00BE04C8">
          <w:rPr>
            <w:noProof/>
            <w:webHidden/>
          </w:rPr>
          <w:fldChar w:fldCharType="end"/>
        </w:r>
      </w:hyperlink>
    </w:p>
    <w:p w14:paraId="30248D08" w14:textId="5BF75334" w:rsidR="00BE04C8" w:rsidRDefault="00CD06EF">
      <w:pPr>
        <w:pStyle w:val="Sumrio4"/>
        <w:rPr>
          <w:rFonts w:asciiTheme="minorHAnsi" w:eastAsiaTheme="minorEastAsia" w:hAnsiTheme="minorHAnsi" w:cstheme="minorBidi"/>
          <w:noProof/>
          <w:sz w:val="22"/>
          <w:szCs w:val="22"/>
          <w:lang w:eastAsia="pt-BR"/>
        </w:rPr>
      </w:pPr>
      <w:hyperlink w:anchor="_Toc22986293" w:history="1">
        <w:r w:rsidR="00BE04C8" w:rsidRPr="00E11C53">
          <w:rPr>
            <w:rStyle w:val="Hyperlink"/>
            <w:noProof/>
          </w:rPr>
          <w:t>2.2.3.1</w:t>
        </w:r>
        <w:r w:rsidR="00BE04C8">
          <w:rPr>
            <w:rFonts w:asciiTheme="minorHAnsi" w:eastAsiaTheme="minorEastAsia" w:hAnsiTheme="minorHAnsi" w:cstheme="minorBidi"/>
            <w:noProof/>
            <w:sz w:val="22"/>
            <w:szCs w:val="22"/>
            <w:lang w:eastAsia="pt-BR"/>
          </w:rPr>
          <w:tab/>
        </w:r>
        <w:r w:rsidR="00BE04C8" w:rsidRPr="00E11C53">
          <w:rPr>
            <w:rStyle w:val="Hyperlink"/>
            <w:i/>
            <w:noProof/>
          </w:rPr>
          <w:t>Visual Studio Code</w:t>
        </w:r>
        <w:r w:rsidR="00BE04C8" w:rsidRPr="00E11C53">
          <w:rPr>
            <w:rStyle w:val="Hyperlink"/>
            <w:noProof/>
          </w:rPr>
          <w:t xml:space="preserve"> (VSCODE)</w:t>
        </w:r>
        <w:r w:rsidR="00BE04C8">
          <w:rPr>
            <w:noProof/>
            <w:webHidden/>
          </w:rPr>
          <w:tab/>
        </w:r>
        <w:r w:rsidR="00BE04C8">
          <w:rPr>
            <w:noProof/>
            <w:webHidden/>
          </w:rPr>
          <w:fldChar w:fldCharType="begin"/>
        </w:r>
        <w:r w:rsidR="00BE04C8">
          <w:rPr>
            <w:noProof/>
            <w:webHidden/>
          </w:rPr>
          <w:instrText xml:space="preserve"> PAGEREF _Toc22986293 \h </w:instrText>
        </w:r>
        <w:r w:rsidR="00BE04C8">
          <w:rPr>
            <w:noProof/>
            <w:webHidden/>
          </w:rPr>
        </w:r>
        <w:r w:rsidR="00BE04C8">
          <w:rPr>
            <w:noProof/>
            <w:webHidden/>
          </w:rPr>
          <w:fldChar w:fldCharType="separate"/>
        </w:r>
        <w:r w:rsidR="00F37282">
          <w:rPr>
            <w:noProof/>
            <w:webHidden/>
          </w:rPr>
          <w:t>35</w:t>
        </w:r>
        <w:r w:rsidR="00BE04C8">
          <w:rPr>
            <w:noProof/>
            <w:webHidden/>
          </w:rPr>
          <w:fldChar w:fldCharType="end"/>
        </w:r>
      </w:hyperlink>
    </w:p>
    <w:p w14:paraId="05432CF3" w14:textId="413A5FC6" w:rsidR="00BE04C8" w:rsidRDefault="00CD06EF">
      <w:pPr>
        <w:pStyle w:val="Sumrio4"/>
        <w:rPr>
          <w:rFonts w:asciiTheme="minorHAnsi" w:eastAsiaTheme="minorEastAsia" w:hAnsiTheme="minorHAnsi" w:cstheme="minorBidi"/>
          <w:noProof/>
          <w:sz w:val="22"/>
          <w:szCs w:val="22"/>
          <w:lang w:eastAsia="pt-BR"/>
        </w:rPr>
      </w:pPr>
      <w:hyperlink w:anchor="_Toc22986294" w:history="1">
        <w:r w:rsidR="00BE04C8" w:rsidRPr="00E11C53">
          <w:rPr>
            <w:rStyle w:val="Hyperlink"/>
            <w:noProof/>
            <w:lang w:val="en-US"/>
          </w:rPr>
          <w:t>2.2.3.2</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Hyper Text Markup Language</w:t>
        </w:r>
        <w:r w:rsidR="00BE04C8" w:rsidRPr="00E11C53">
          <w:rPr>
            <w:rStyle w:val="Hyperlink"/>
            <w:noProof/>
            <w:lang w:val="en-US"/>
          </w:rPr>
          <w:t xml:space="preserve"> (HTML)</w:t>
        </w:r>
        <w:r w:rsidR="00BE04C8">
          <w:rPr>
            <w:noProof/>
            <w:webHidden/>
          </w:rPr>
          <w:tab/>
        </w:r>
        <w:r w:rsidR="00BE04C8">
          <w:rPr>
            <w:noProof/>
            <w:webHidden/>
          </w:rPr>
          <w:fldChar w:fldCharType="begin"/>
        </w:r>
        <w:r w:rsidR="00BE04C8">
          <w:rPr>
            <w:noProof/>
            <w:webHidden/>
          </w:rPr>
          <w:instrText xml:space="preserve"> PAGEREF _Toc22986294 \h </w:instrText>
        </w:r>
        <w:r w:rsidR="00BE04C8">
          <w:rPr>
            <w:noProof/>
            <w:webHidden/>
          </w:rPr>
        </w:r>
        <w:r w:rsidR="00BE04C8">
          <w:rPr>
            <w:noProof/>
            <w:webHidden/>
          </w:rPr>
          <w:fldChar w:fldCharType="separate"/>
        </w:r>
        <w:r w:rsidR="00F37282">
          <w:rPr>
            <w:noProof/>
            <w:webHidden/>
          </w:rPr>
          <w:t>35</w:t>
        </w:r>
        <w:r w:rsidR="00BE04C8">
          <w:rPr>
            <w:noProof/>
            <w:webHidden/>
          </w:rPr>
          <w:fldChar w:fldCharType="end"/>
        </w:r>
      </w:hyperlink>
    </w:p>
    <w:p w14:paraId="7D200CDD" w14:textId="761C2439" w:rsidR="00BE04C8" w:rsidRDefault="00CD06EF">
      <w:pPr>
        <w:pStyle w:val="Sumrio4"/>
        <w:rPr>
          <w:rFonts w:asciiTheme="minorHAnsi" w:eastAsiaTheme="minorEastAsia" w:hAnsiTheme="minorHAnsi" w:cstheme="minorBidi"/>
          <w:noProof/>
          <w:sz w:val="22"/>
          <w:szCs w:val="22"/>
          <w:lang w:eastAsia="pt-BR"/>
        </w:rPr>
      </w:pPr>
      <w:hyperlink w:anchor="_Toc22986295" w:history="1">
        <w:r w:rsidR="00BE04C8" w:rsidRPr="00E11C53">
          <w:rPr>
            <w:rStyle w:val="Hyperlink"/>
            <w:noProof/>
          </w:rPr>
          <w:t>2.2.3.3</w:t>
        </w:r>
        <w:r w:rsidR="00BE04C8">
          <w:rPr>
            <w:rFonts w:asciiTheme="minorHAnsi" w:eastAsiaTheme="minorEastAsia" w:hAnsiTheme="minorHAnsi" w:cstheme="minorBidi"/>
            <w:noProof/>
            <w:sz w:val="22"/>
            <w:szCs w:val="22"/>
            <w:lang w:eastAsia="pt-BR"/>
          </w:rPr>
          <w:tab/>
        </w:r>
        <w:r w:rsidR="00BE04C8" w:rsidRPr="00E11C53">
          <w:rPr>
            <w:rStyle w:val="Hyperlink"/>
            <w:i/>
            <w:noProof/>
          </w:rPr>
          <w:t>Cascading Style Sheets</w:t>
        </w:r>
        <w:r w:rsidR="00BE04C8" w:rsidRPr="00E11C53">
          <w:rPr>
            <w:rStyle w:val="Hyperlink"/>
            <w:noProof/>
          </w:rPr>
          <w:t xml:space="preserve"> (CSS)</w:t>
        </w:r>
        <w:r w:rsidR="00BE04C8">
          <w:rPr>
            <w:noProof/>
            <w:webHidden/>
          </w:rPr>
          <w:tab/>
        </w:r>
        <w:r w:rsidR="00BE04C8">
          <w:rPr>
            <w:noProof/>
            <w:webHidden/>
          </w:rPr>
          <w:fldChar w:fldCharType="begin"/>
        </w:r>
        <w:r w:rsidR="00BE04C8">
          <w:rPr>
            <w:noProof/>
            <w:webHidden/>
          </w:rPr>
          <w:instrText xml:space="preserve"> PAGEREF _Toc22986295 \h </w:instrText>
        </w:r>
        <w:r w:rsidR="00BE04C8">
          <w:rPr>
            <w:noProof/>
            <w:webHidden/>
          </w:rPr>
        </w:r>
        <w:r w:rsidR="00BE04C8">
          <w:rPr>
            <w:noProof/>
            <w:webHidden/>
          </w:rPr>
          <w:fldChar w:fldCharType="separate"/>
        </w:r>
        <w:r w:rsidR="00F37282">
          <w:rPr>
            <w:noProof/>
            <w:webHidden/>
          </w:rPr>
          <w:t>36</w:t>
        </w:r>
        <w:r w:rsidR="00BE04C8">
          <w:rPr>
            <w:noProof/>
            <w:webHidden/>
          </w:rPr>
          <w:fldChar w:fldCharType="end"/>
        </w:r>
      </w:hyperlink>
    </w:p>
    <w:p w14:paraId="519A6907" w14:textId="0181B589" w:rsidR="00BE04C8" w:rsidRDefault="00CD06EF">
      <w:pPr>
        <w:pStyle w:val="Sumrio4"/>
        <w:rPr>
          <w:rFonts w:asciiTheme="minorHAnsi" w:eastAsiaTheme="minorEastAsia" w:hAnsiTheme="minorHAnsi" w:cstheme="minorBidi"/>
          <w:noProof/>
          <w:sz w:val="22"/>
          <w:szCs w:val="22"/>
          <w:lang w:eastAsia="pt-BR"/>
        </w:rPr>
      </w:pPr>
      <w:hyperlink w:anchor="_Toc22986296" w:history="1">
        <w:r w:rsidR="00BE04C8" w:rsidRPr="00E11C53">
          <w:rPr>
            <w:rStyle w:val="Hyperlink"/>
            <w:noProof/>
          </w:rPr>
          <w:t>2.2.3.4</w:t>
        </w:r>
        <w:r w:rsidR="00BE04C8">
          <w:rPr>
            <w:rFonts w:asciiTheme="minorHAnsi" w:eastAsiaTheme="minorEastAsia" w:hAnsiTheme="minorHAnsi" w:cstheme="minorBidi"/>
            <w:noProof/>
            <w:sz w:val="22"/>
            <w:szCs w:val="22"/>
            <w:lang w:eastAsia="pt-BR"/>
          </w:rPr>
          <w:tab/>
        </w:r>
        <w:r w:rsidR="00BE04C8" w:rsidRPr="00E11C53">
          <w:rPr>
            <w:rStyle w:val="Hyperlink"/>
            <w:noProof/>
          </w:rPr>
          <w:t>JavaScript (JS)</w:t>
        </w:r>
        <w:r w:rsidR="00BE04C8">
          <w:rPr>
            <w:noProof/>
            <w:webHidden/>
          </w:rPr>
          <w:tab/>
        </w:r>
        <w:r w:rsidR="00BE04C8">
          <w:rPr>
            <w:noProof/>
            <w:webHidden/>
          </w:rPr>
          <w:fldChar w:fldCharType="begin"/>
        </w:r>
        <w:r w:rsidR="00BE04C8">
          <w:rPr>
            <w:noProof/>
            <w:webHidden/>
          </w:rPr>
          <w:instrText xml:space="preserve"> PAGEREF _Toc22986296 \h </w:instrText>
        </w:r>
        <w:r w:rsidR="00BE04C8">
          <w:rPr>
            <w:noProof/>
            <w:webHidden/>
          </w:rPr>
        </w:r>
        <w:r w:rsidR="00BE04C8">
          <w:rPr>
            <w:noProof/>
            <w:webHidden/>
          </w:rPr>
          <w:fldChar w:fldCharType="separate"/>
        </w:r>
        <w:r w:rsidR="00F37282">
          <w:rPr>
            <w:noProof/>
            <w:webHidden/>
          </w:rPr>
          <w:t>38</w:t>
        </w:r>
        <w:r w:rsidR="00BE04C8">
          <w:rPr>
            <w:noProof/>
            <w:webHidden/>
          </w:rPr>
          <w:fldChar w:fldCharType="end"/>
        </w:r>
      </w:hyperlink>
    </w:p>
    <w:p w14:paraId="2BBC1D5E" w14:textId="61C76A08" w:rsidR="00BE04C8" w:rsidRDefault="00CD06EF">
      <w:pPr>
        <w:pStyle w:val="Sumrio4"/>
        <w:rPr>
          <w:rFonts w:asciiTheme="minorHAnsi" w:eastAsiaTheme="minorEastAsia" w:hAnsiTheme="minorHAnsi" w:cstheme="minorBidi"/>
          <w:noProof/>
          <w:sz w:val="22"/>
          <w:szCs w:val="22"/>
          <w:lang w:eastAsia="pt-BR"/>
        </w:rPr>
      </w:pPr>
      <w:hyperlink w:anchor="_Toc22986297" w:history="1">
        <w:r w:rsidR="00BE04C8" w:rsidRPr="00E11C53">
          <w:rPr>
            <w:rStyle w:val="Hyperlink"/>
            <w:noProof/>
          </w:rPr>
          <w:t>2.2.3.5</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JavaScript </w:t>
        </w:r>
        <w:r w:rsidR="00BE04C8" w:rsidRPr="00E11C53">
          <w:rPr>
            <w:rStyle w:val="Hyperlink"/>
            <w:i/>
            <w:noProof/>
          </w:rPr>
          <w:t>Object Notation</w:t>
        </w:r>
        <w:r w:rsidR="00BE04C8" w:rsidRPr="00E11C53">
          <w:rPr>
            <w:rStyle w:val="Hyperlink"/>
            <w:noProof/>
          </w:rPr>
          <w:t xml:space="preserve"> (JSON)</w:t>
        </w:r>
        <w:r w:rsidR="00BE04C8">
          <w:rPr>
            <w:noProof/>
            <w:webHidden/>
          </w:rPr>
          <w:tab/>
        </w:r>
        <w:r w:rsidR="00BE04C8">
          <w:rPr>
            <w:noProof/>
            <w:webHidden/>
          </w:rPr>
          <w:fldChar w:fldCharType="begin"/>
        </w:r>
        <w:r w:rsidR="00BE04C8">
          <w:rPr>
            <w:noProof/>
            <w:webHidden/>
          </w:rPr>
          <w:instrText xml:space="preserve"> PAGEREF _Toc22986297 \h </w:instrText>
        </w:r>
        <w:r w:rsidR="00BE04C8">
          <w:rPr>
            <w:noProof/>
            <w:webHidden/>
          </w:rPr>
        </w:r>
        <w:r w:rsidR="00BE04C8">
          <w:rPr>
            <w:noProof/>
            <w:webHidden/>
          </w:rPr>
          <w:fldChar w:fldCharType="separate"/>
        </w:r>
        <w:r w:rsidR="00F37282">
          <w:rPr>
            <w:noProof/>
            <w:webHidden/>
          </w:rPr>
          <w:t>38</w:t>
        </w:r>
        <w:r w:rsidR="00BE04C8">
          <w:rPr>
            <w:noProof/>
            <w:webHidden/>
          </w:rPr>
          <w:fldChar w:fldCharType="end"/>
        </w:r>
      </w:hyperlink>
    </w:p>
    <w:p w14:paraId="6ABF613C" w14:textId="1CE82425" w:rsidR="00BE04C8" w:rsidRDefault="00CD06EF">
      <w:pPr>
        <w:pStyle w:val="Sumrio4"/>
        <w:rPr>
          <w:rFonts w:asciiTheme="minorHAnsi" w:eastAsiaTheme="minorEastAsia" w:hAnsiTheme="minorHAnsi" w:cstheme="minorBidi"/>
          <w:noProof/>
          <w:sz w:val="22"/>
          <w:szCs w:val="22"/>
          <w:lang w:eastAsia="pt-BR"/>
        </w:rPr>
      </w:pPr>
      <w:hyperlink w:anchor="_Toc22986298" w:history="1">
        <w:r w:rsidR="00BE04C8" w:rsidRPr="00E11C53">
          <w:rPr>
            <w:rStyle w:val="Hyperlink"/>
            <w:noProof/>
          </w:rPr>
          <w:t>2.2.3.6</w:t>
        </w:r>
        <w:r w:rsidR="00BE04C8">
          <w:rPr>
            <w:rFonts w:asciiTheme="minorHAnsi" w:eastAsiaTheme="minorEastAsia" w:hAnsiTheme="minorHAnsi" w:cstheme="minorBidi"/>
            <w:noProof/>
            <w:sz w:val="22"/>
            <w:szCs w:val="22"/>
            <w:lang w:eastAsia="pt-BR"/>
          </w:rPr>
          <w:tab/>
        </w:r>
        <w:r w:rsidR="00BE04C8" w:rsidRPr="00E11C53">
          <w:rPr>
            <w:rStyle w:val="Hyperlink"/>
            <w:noProof/>
          </w:rPr>
          <w:t>TypeScript</w:t>
        </w:r>
        <w:r w:rsidR="00BE04C8">
          <w:rPr>
            <w:noProof/>
            <w:webHidden/>
          </w:rPr>
          <w:tab/>
        </w:r>
        <w:r w:rsidR="00BE04C8">
          <w:rPr>
            <w:noProof/>
            <w:webHidden/>
          </w:rPr>
          <w:fldChar w:fldCharType="begin"/>
        </w:r>
        <w:r w:rsidR="00BE04C8">
          <w:rPr>
            <w:noProof/>
            <w:webHidden/>
          </w:rPr>
          <w:instrText xml:space="preserve"> PAGEREF _Toc22986298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4B021C94" w14:textId="16C5D415" w:rsidR="00BE04C8" w:rsidRDefault="00CD06EF">
      <w:pPr>
        <w:pStyle w:val="Sumrio4"/>
        <w:rPr>
          <w:rFonts w:asciiTheme="minorHAnsi" w:eastAsiaTheme="minorEastAsia" w:hAnsiTheme="minorHAnsi" w:cstheme="minorBidi"/>
          <w:noProof/>
          <w:sz w:val="22"/>
          <w:szCs w:val="22"/>
          <w:lang w:eastAsia="pt-BR"/>
        </w:rPr>
      </w:pPr>
      <w:hyperlink w:anchor="_Toc22986299" w:history="1">
        <w:r w:rsidR="00BE04C8" w:rsidRPr="00E11C53">
          <w:rPr>
            <w:rStyle w:val="Hyperlink"/>
            <w:noProof/>
          </w:rPr>
          <w:t>2.2.3.7</w:t>
        </w:r>
        <w:r w:rsidR="00BE04C8">
          <w:rPr>
            <w:rFonts w:asciiTheme="minorHAnsi" w:eastAsiaTheme="minorEastAsia" w:hAnsiTheme="minorHAnsi" w:cstheme="minorBidi"/>
            <w:noProof/>
            <w:sz w:val="22"/>
            <w:szCs w:val="22"/>
            <w:lang w:eastAsia="pt-BR"/>
          </w:rPr>
          <w:tab/>
        </w:r>
        <w:r w:rsidR="00BE04C8" w:rsidRPr="00E11C53">
          <w:rPr>
            <w:rStyle w:val="Hyperlink"/>
            <w:noProof/>
          </w:rPr>
          <w:t>Angular</w:t>
        </w:r>
        <w:r w:rsidR="00BE04C8">
          <w:rPr>
            <w:noProof/>
            <w:webHidden/>
          </w:rPr>
          <w:tab/>
        </w:r>
        <w:r w:rsidR="00BE04C8">
          <w:rPr>
            <w:noProof/>
            <w:webHidden/>
          </w:rPr>
          <w:fldChar w:fldCharType="begin"/>
        </w:r>
        <w:r w:rsidR="00BE04C8">
          <w:rPr>
            <w:noProof/>
            <w:webHidden/>
          </w:rPr>
          <w:instrText xml:space="preserve"> PAGEREF _Toc22986299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2B0F352E" w14:textId="63FFF091" w:rsidR="00BE04C8" w:rsidRDefault="00CD06EF">
      <w:pPr>
        <w:pStyle w:val="Sumrio4"/>
        <w:rPr>
          <w:rFonts w:asciiTheme="minorHAnsi" w:eastAsiaTheme="minorEastAsia" w:hAnsiTheme="minorHAnsi" w:cstheme="minorBidi"/>
          <w:noProof/>
          <w:sz w:val="22"/>
          <w:szCs w:val="22"/>
          <w:lang w:eastAsia="pt-BR"/>
        </w:rPr>
      </w:pPr>
      <w:hyperlink w:anchor="_Toc22986300" w:history="1">
        <w:r w:rsidR="00BE04C8" w:rsidRPr="00E11C53">
          <w:rPr>
            <w:rStyle w:val="Hyperlink"/>
            <w:noProof/>
          </w:rPr>
          <w:t>2.2.3.8</w:t>
        </w:r>
        <w:r w:rsidR="00BE04C8">
          <w:rPr>
            <w:rFonts w:asciiTheme="minorHAnsi" w:eastAsiaTheme="minorEastAsia" w:hAnsiTheme="minorHAnsi" w:cstheme="minorBidi"/>
            <w:noProof/>
            <w:sz w:val="22"/>
            <w:szCs w:val="22"/>
            <w:lang w:eastAsia="pt-BR"/>
          </w:rPr>
          <w:tab/>
        </w:r>
        <w:r w:rsidR="00BE04C8" w:rsidRPr="00E11C53">
          <w:rPr>
            <w:rStyle w:val="Hyperlink"/>
            <w:i/>
            <w:noProof/>
          </w:rPr>
          <w:t>Hypertext PreProcessor</w:t>
        </w:r>
        <w:r w:rsidR="00BE04C8" w:rsidRPr="00E11C53">
          <w:rPr>
            <w:rStyle w:val="Hyperlink"/>
            <w:noProof/>
          </w:rPr>
          <w:t xml:space="preserve"> (PHP)</w:t>
        </w:r>
        <w:r w:rsidR="00BE04C8">
          <w:rPr>
            <w:noProof/>
            <w:webHidden/>
          </w:rPr>
          <w:tab/>
        </w:r>
        <w:r w:rsidR="00BE04C8">
          <w:rPr>
            <w:noProof/>
            <w:webHidden/>
          </w:rPr>
          <w:fldChar w:fldCharType="begin"/>
        </w:r>
        <w:r w:rsidR="00BE04C8">
          <w:rPr>
            <w:noProof/>
            <w:webHidden/>
          </w:rPr>
          <w:instrText xml:space="preserve"> PAGEREF _Toc22986300 \h </w:instrText>
        </w:r>
        <w:r w:rsidR="00BE04C8">
          <w:rPr>
            <w:noProof/>
            <w:webHidden/>
          </w:rPr>
        </w:r>
        <w:r w:rsidR="00BE04C8">
          <w:rPr>
            <w:noProof/>
            <w:webHidden/>
          </w:rPr>
          <w:fldChar w:fldCharType="separate"/>
        </w:r>
        <w:r w:rsidR="00F37282">
          <w:rPr>
            <w:noProof/>
            <w:webHidden/>
          </w:rPr>
          <w:t>41</w:t>
        </w:r>
        <w:r w:rsidR="00BE04C8">
          <w:rPr>
            <w:noProof/>
            <w:webHidden/>
          </w:rPr>
          <w:fldChar w:fldCharType="end"/>
        </w:r>
      </w:hyperlink>
    </w:p>
    <w:p w14:paraId="0177F045" w14:textId="22E83550" w:rsidR="00BE04C8" w:rsidRDefault="00CD06EF">
      <w:pPr>
        <w:pStyle w:val="Sumrio4"/>
        <w:rPr>
          <w:rFonts w:asciiTheme="minorHAnsi" w:eastAsiaTheme="minorEastAsia" w:hAnsiTheme="minorHAnsi" w:cstheme="minorBidi"/>
          <w:noProof/>
          <w:sz w:val="22"/>
          <w:szCs w:val="22"/>
          <w:lang w:eastAsia="pt-BR"/>
        </w:rPr>
      </w:pPr>
      <w:hyperlink w:anchor="_Toc22986301" w:history="1">
        <w:r w:rsidR="00BE04C8" w:rsidRPr="00E11C53">
          <w:rPr>
            <w:rStyle w:val="Hyperlink"/>
            <w:noProof/>
          </w:rPr>
          <w:t>2.2.3.9</w:t>
        </w:r>
        <w:r w:rsidR="00BE04C8">
          <w:rPr>
            <w:rFonts w:asciiTheme="minorHAnsi" w:eastAsiaTheme="minorEastAsia" w:hAnsiTheme="minorHAnsi" w:cstheme="minorBidi"/>
            <w:noProof/>
            <w:sz w:val="22"/>
            <w:szCs w:val="22"/>
            <w:lang w:eastAsia="pt-BR"/>
          </w:rPr>
          <w:tab/>
        </w:r>
        <w:r w:rsidR="00BE04C8" w:rsidRPr="00E11C53">
          <w:rPr>
            <w:rStyle w:val="Hyperlink"/>
            <w:i/>
            <w:noProof/>
          </w:rPr>
          <w:t>Framework</w:t>
        </w:r>
        <w:r w:rsidR="00BE04C8" w:rsidRPr="00E11C53">
          <w:rPr>
            <w:rStyle w:val="Hyperlink"/>
            <w:noProof/>
          </w:rPr>
          <w:t xml:space="preserve"> Laravel</w:t>
        </w:r>
        <w:r w:rsidR="00BE04C8">
          <w:rPr>
            <w:noProof/>
            <w:webHidden/>
          </w:rPr>
          <w:tab/>
        </w:r>
        <w:r w:rsidR="00BE04C8">
          <w:rPr>
            <w:noProof/>
            <w:webHidden/>
          </w:rPr>
          <w:fldChar w:fldCharType="begin"/>
        </w:r>
        <w:r w:rsidR="00BE04C8">
          <w:rPr>
            <w:noProof/>
            <w:webHidden/>
          </w:rPr>
          <w:instrText xml:space="preserve"> PAGEREF _Toc22986301 \h </w:instrText>
        </w:r>
        <w:r w:rsidR="00BE04C8">
          <w:rPr>
            <w:noProof/>
            <w:webHidden/>
          </w:rPr>
        </w:r>
        <w:r w:rsidR="00BE04C8">
          <w:rPr>
            <w:noProof/>
            <w:webHidden/>
          </w:rPr>
          <w:fldChar w:fldCharType="separate"/>
        </w:r>
        <w:r w:rsidR="00F37282">
          <w:rPr>
            <w:noProof/>
            <w:webHidden/>
          </w:rPr>
          <w:t>42</w:t>
        </w:r>
        <w:r w:rsidR="00BE04C8">
          <w:rPr>
            <w:noProof/>
            <w:webHidden/>
          </w:rPr>
          <w:fldChar w:fldCharType="end"/>
        </w:r>
      </w:hyperlink>
    </w:p>
    <w:p w14:paraId="71493046" w14:textId="0440D80B" w:rsidR="00BE04C8" w:rsidRDefault="00CD06EF">
      <w:pPr>
        <w:pStyle w:val="Sumrio4"/>
        <w:rPr>
          <w:rFonts w:asciiTheme="minorHAnsi" w:eastAsiaTheme="minorEastAsia" w:hAnsiTheme="minorHAnsi" w:cstheme="minorBidi"/>
          <w:noProof/>
          <w:sz w:val="22"/>
          <w:szCs w:val="22"/>
          <w:lang w:eastAsia="pt-BR"/>
        </w:rPr>
      </w:pPr>
      <w:hyperlink w:anchor="_Toc22986302" w:history="1">
        <w:r w:rsidR="00BE04C8" w:rsidRPr="00E11C53">
          <w:rPr>
            <w:rStyle w:val="Hyperlink"/>
            <w:noProof/>
          </w:rPr>
          <w:t>2.2.3.10</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Representational State Transfer</w:t>
        </w:r>
        <w:r w:rsidR="00BE04C8" w:rsidRPr="00E11C53">
          <w:rPr>
            <w:rStyle w:val="Hyperlink"/>
            <w:noProof/>
            <w:lang w:val="en-US"/>
          </w:rPr>
          <w:t xml:space="preserve"> (</w:t>
        </w:r>
        <w:r w:rsidR="00BE04C8" w:rsidRPr="00E11C53">
          <w:rPr>
            <w:rStyle w:val="Hyperlink"/>
            <w:noProof/>
          </w:rPr>
          <w:t>REST)</w:t>
        </w:r>
        <w:r w:rsidR="00BE04C8">
          <w:rPr>
            <w:noProof/>
            <w:webHidden/>
          </w:rPr>
          <w:tab/>
        </w:r>
        <w:r w:rsidR="00BE04C8">
          <w:rPr>
            <w:noProof/>
            <w:webHidden/>
          </w:rPr>
          <w:fldChar w:fldCharType="begin"/>
        </w:r>
        <w:r w:rsidR="00BE04C8">
          <w:rPr>
            <w:noProof/>
            <w:webHidden/>
          </w:rPr>
          <w:instrText xml:space="preserve"> PAGEREF _Toc22986302 \h </w:instrText>
        </w:r>
        <w:r w:rsidR="00BE04C8">
          <w:rPr>
            <w:noProof/>
            <w:webHidden/>
          </w:rPr>
        </w:r>
        <w:r w:rsidR="00BE04C8">
          <w:rPr>
            <w:noProof/>
            <w:webHidden/>
          </w:rPr>
          <w:fldChar w:fldCharType="separate"/>
        </w:r>
        <w:r w:rsidR="00F37282">
          <w:rPr>
            <w:noProof/>
            <w:webHidden/>
          </w:rPr>
          <w:t>44</w:t>
        </w:r>
        <w:r w:rsidR="00BE04C8">
          <w:rPr>
            <w:noProof/>
            <w:webHidden/>
          </w:rPr>
          <w:fldChar w:fldCharType="end"/>
        </w:r>
      </w:hyperlink>
    </w:p>
    <w:p w14:paraId="1FCDE9E4" w14:textId="6FD89606" w:rsidR="00BE04C8" w:rsidRDefault="00CD06EF">
      <w:pPr>
        <w:pStyle w:val="Sumrio4"/>
        <w:rPr>
          <w:rFonts w:asciiTheme="minorHAnsi" w:eastAsiaTheme="minorEastAsia" w:hAnsiTheme="minorHAnsi" w:cstheme="minorBidi"/>
          <w:noProof/>
          <w:sz w:val="22"/>
          <w:szCs w:val="22"/>
          <w:lang w:eastAsia="pt-BR"/>
        </w:rPr>
      </w:pPr>
      <w:hyperlink w:anchor="_Toc22986303" w:history="1">
        <w:r w:rsidR="00BE04C8" w:rsidRPr="00E11C53">
          <w:rPr>
            <w:rStyle w:val="Hyperlink"/>
            <w:noProof/>
            <w:lang w:val="en-US"/>
          </w:rPr>
          <w:t>2.2.3.11</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Application Programming Interfaces</w:t>
        </w:r>
        <w:r w:rsidR="00BE04C8" w:rsidRPr="00E11C53">
          <w:rPr>
            <w:rStyle w:val="Hyperlink"/>
            <w:noProof/>
            <w:lang w:val="en-US"/>
          </w:rPr>
          <w:t xml:space="preserve"> (API)</w:t>
        </w:r>
        <w:r w:rsidR="00BE04C8">
          <w:rPr>
            <w:noProof/>
            <w:webHidden/>
          </w:rPr>
          <w:tab/>
        </w:r>
        <w:r w:rsidR="00BE04C8">
          <w:rPr>
            <w:noProof/>
            <w:webHidden/>
          </w:rPr>
          <w:fldChar w:fldCharType="begin"/>
        </w:r>
        <w:r w:rsidR="00BE04C8">
          <w:rPr>
            <w:noProof/>
            <w:webHidden/>
          </w:rPr>
          <w:instrText xml:space="preserve"> PAGEREF _Toc22986303 \h </w:instrText>
        </w:r>
        <w:r w:rsidR="00BE04C8">
          <w:rPr>
            <w:noProof/>
            <w:webHidden/>
          </w:rPr>
        </w:r>
        <w:r w:rsidR="00BE04C8">
          <w:rPr>
            <w:noProof/>
            <w:webHidden/>
          </w:rPr>
          <w:fldChar w:fldCharType="separate"/>
        </w:r>
        <w:r w:rsidR="00F37282">
          <w:rPr>
            <w:noProof/>
            <w:webHidden/>
          </w:rPr>
          <w:t>44</w:t>
        </w:r>
        <w:r w:rsidR="00BE04C8">
          <w:rPr>
            <w:noProof/>
            <w:webHidden/>
          </w:rPr>
          <w:fldChar w:fldCharType="end"/>
        </w:r>
      </w:hyperlink>
    </w:p>
    <w:p w14:paraId="3992839B" w14:textId="1C608BAB" w:rsidR="00BE04C8" w:rsidRDefault="00CD06EF">
      <w:pPr>
        <w:pStyle w:val="Sumrio3"/>
        <w:rPr>
          <w:rFonts w:asciiTheme="minorHAnsi" w:eastAsiaTheme="minorEastAsia" w:hAnsiTheme="minorHAnsi" w:cstheme="minorBidi"/>
          <w:iCs w:val="0"/>
          <w:noProof/>
          <w:sz w:val="22"/>
          <w:szCs w:val="22"/>
          <w:lang w:eastAsia="pt-BR"/>
        </w:rPr>
      </w:pPr>
      <w:hyperlink w:anchor="_Toc22986304" w:history="1">
        <w:r w:rsidR="00BE04C8" w:rsidRPr="00E11C53">
          <w:rPr>
            <w:rStyle w:val="Hyperlink"/>
            <w:noProof/>
          </w:rPr>
          <w:t>2.2.4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Banco de Dados (BD)</w:t>
        </w:r>
        <w:r w:rsidR="00BE04C8">
          <w:rPr>
            <w:noProof/>
            <w:webHidden/>
          </w:rPr>
          <w:tab/>
        </w:r>
        <w:r w:rsidR="00BE04C8">
          <w:rPr>
            <w:noProof/>
            <w:webHidden/>
          </w:rPr>
          <w:fldChar w:fldCharType="begin"/>
        </w:r>
        <w:r w:rsidR="00BE04C8">
          <w:rPr>
            <w:noProof/>
            <w:webHidden/>
          </w:rPr>
          <w:instrText xml:space="preserve"> PAGEREF _Toc22986304 \h </w:instrText>
        </w:r>
        <w:r w:rsidR="00BE04C8">
          <w:rPr>
            <w:noProof/>
            <w:webHidden/>
          </w:rPr>
        </w:r>
        <w:r w:rsidR="00BE04C8">
          <w:rPr>
            <w:noProof/>
            <w:webHidden/>
          </w:rPr>
          <w:fldChar w:fldCharType="separate"/>
        </w:r>
        <w:r w:rsidR="00F37282">
          <w:rPr>
            <w:noProof/>
            <w:webHidden/>
          </w:rPr>
          <w:t>45</w:t>
        </w:r>
        <w:r w:rsidR="00BE04C8">
          <w:rPr>
            <w:noProof/>
            <w:webHidden/>
          </w:rPr>
          <w:fldChar w:fldCharType="end"/>
        </w:r>
      </w:hyperlink>
    </w:p>
    <w:p w14:paraId="44CF987E" w14:textId="6D74963E" w:rsidR="00BE04C8" w:rsidRDefault="00CD06EF">
      <w:pPr>
        <w:pStyle w:val="Sumrio3"/>
        <w:rPr>
          <w:noProof/>
        </w:rPr>
      </w:pPr>
      <w:hyperlink w:anchor="_Toc22986305" w:history="1">
        <w:r w:rsidR="00BE04C8" w:rsidRPr="00E11C53">
          <w:rPr>
            <w:rStyle w:val="Hyperlink"/>
            <w:noProof/>
          </w:rPr>
          <w:t>2.2.5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 Gerenciamento de Banco de Dados (MySQL)</w:t>
        </w:r>
        <w:r w:rsidR="00BE04C8">
          <w:rPr>
            <w:noProof/>
            <w:webHidden/>
          </w:rPr>
          <w:tab/>
        </w:r>
        <w:r w:rsidR="00BE04C8">
          <w:rPr>
            <w:noProof/>
            <w:webHidden/>
          </w:rPr>
          <w:fldChar w:fldCharType="begin"/>
        </w:r>
        <w:r w:rsidR="00BE04C8">
          <w:rPr>
            <w:noProof/>
            <w:webHidden/>
          </w:rPr>
          <w:instrText xml:space="preserve"> PAGEREF _Toc22986305 \h </w:instrText>
        </w:r>
        <w:r w:rsidR="00BE04C8">
          <w:rPr>
            <w:noProof/>
            <w:webHidden/>
          </w:rPr>
        </w:r>
        <w:r w:rsidR="00BE04C8">
          <w:rPr>
            <w:noProof/>
            <w:webHidden/>
          </w:rPr>
          <w:fldChar w:fldCharType="separate"/>
        </w:r>
        <w:r w:rsidR="00F37282">
          <w:rPr>
            <w:noProof/>
            <w:webHidden/>
          </w:rPr>
          <w:t>47</w:t>
        </w:r>
        <w:r w:rsidR="00BE04C8">
          <w:rPr>
            <w:noProof/>
            <w:webHidden/>
          </w:rPr>
          <w:fldChar w:fldCharType="end"/>
        </w:r>
      </w:hyperlink>
    </w:p>
    <w:p w14:paraId="3077FB8A" w14:textId="77777777" w:rsidR="006F1F5F" w:rsidRPr="004B7BAF" w:rsidRDefault="006F1F5F" w:rsidP="004B7BAF">
      <w:pPr>
        <w:rPr>
          <w:iCs/>
          <w:noProof/>
        </w:rPr>
      </w:pPr>
    </w:p>
    <w:p w14:paraId="6B19E2AD" w14:textId="29E7EE66" w:rsidR="00BE04C8" w:rsidRDefault="00CD06EF">
      <w:pPr>
        <w:pStyle w:val="Sumrio1"/>
        <w:rPr>
          <w:rFonts w:asciiTheme="minorHAnsi" w:eastAsiaTheme="minorEastAsia" w:hAnsiTheme="minorHAnsi" w:cstheme="minorBidi"/>
          <w:bCs w:val="0"/>
          <w:caps w:val="0"/>
          <w:noProof/>
          <w:sz w:val="22"/>
          <w:szCs w:val="22"/>
          <w:lang w:eastAsia="pt-BR"/>
        </w:rPr>
      </w:pPr>
      <w:hyperlink w:anchor="_Toc22986306" w:history="1">
        <w:r w:rsidR="00BE04C8" w:rsidRPr="00E11C53">
          <w:rPr>
            <w:rStyle w:val="Hyperlink"/>
            <w:noProof/>
          </w:rPr>
          <w:t>3</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desenvolvimento do ambiente proposto</w:t>
        </w:r>
        <w:r w:rsidR="00BE04C8">
          <w:rPr>
            <w:noProof/>
            <w:webHidden/>
          </w:rPr>
          <w:tab/>
        </w:r>
        <w:r w:rsidR="00BE04C8">
          <w:rPr>
            <w:noProof/>
            <w:webHidden/>
          </w:rPr>
          <w:fldChar w:fldCharType="begin"/>
        </w:r>
        <w:r w:rsidR="00BE04C8">
          <w:rPr>
            <w:noProof/>
            <w:webHidden/>
          </w:rPr>
          <w:instrText xml:space="preserve"> PAGEREF _Toc22986306 \h </w:instrText>
        </w:r>
        <w:r w:rsidR="00BE04C8">
          <w:rPr>
            <w:noProof/>
            <w:webHidden/>
          </w:rPr>
        </w:r>
        <w:r w:rsidR="00BE04C8">
          <w:rPr>
            <w:noProof/>
            <w:webHidden/>
          </w:rPr>
          <w:fldChar w:fldCharType="separate"/>
        </w:r>
        <w:r w:rsidR="00F37282">
          <w:rPr>
            <w:noProof/>
            <w:webHidden/>
          </w:rPr>
          <w:t>49</w:t>
        </w:r>
        <w:r w:rsidR="00BE04C8">
          <w:rPr>
            <w:noProof/>
            <w:webHidden/>
          </w:rPr>
          <w:fldChar w:fldCharType="end"/>
        </w:r>
      </w:hyperlink>
    </w:p>
    <w:p w14:paraId="5B19FCEF" w14:textId="504FB3E5" w:rsidR="00BE04C8" w:rsidRDefault="00CD06EF">
      <w:pPr>
        <w:pStyle w:val="Sumrio2"/>
        <w:rPr>
          <w:rFonts w:asciiTheme="minorHAnsi" w:eastAsiaTheme="minorEastAsia" w:hAnsiTheme="minorHAnsi" w:cstheme="minorBidi"/>
          <w:noProof/>
          <w:sz w:val="22"/>
          <w:szCs w:val="22"/>
          <w:lang w:eastAsia="pt-BR"/>
        </w:rPr>
      </w:pPr>
      <w:hyperlink w:anchor="_Toc22986307" w:history="1">
        <w:r w:rsidR="00BE04C8" w:rsidRPr="00E11C53">
          <w:rPr>
            <w:rStyle w:val="Hyperlink"/>
            <w:noProof/>
            <w14:scene3d>
              <w14:camera w14:prst="orthographicFront"/>
              <w14:lightRig w14:rig="threePt" w14:dir="t">
                <w14:rot w14:lat="0" w14:lon="0" w14:rev="0"/>
              </w14:lightRig>
            </w14:scene3d>
          </w:rPr>
          <w:t>3.1</w:t>
        </w:r>
        <w:r w:rsidR="00BE04C8">
          <w:rPr>
            <w:rFonts w:asciiTheme="minorHAnsi" w:eastAsiaTheme="minorEastAsia" w:hAnsiTheme="minorHAnsi" w:cstheme="minorBidi"/>
            <w:noProof/>
            <w:sz w:val="22"/>
            <w:szCs w:val="22"/>
            <w:lang w:eastAsia="pt-BR"/>
          </w:rPr>
          <w:tab/>
        </w:r>
        <w:r w:rsidR="00BE04C8" w:rsidRPr="00E11C53">
          <w:rPr>
            <w:rStyle w:val="Hyperlink"/>
            <w:noProof/>
          </w:rPr>
          <w:t>Ferramentas de desenvolvimento utilizadas</w:t>
        </w:r>
        <w:r w:rsidR="00BE04C8">
          <w:rPr>
            <w:noProof/>
            <w:webHidden/>
          </w:rPr>
          <w:tab/>
        </w:r>
        <w:r w:rsidR="00BE04C8">
          <w:rPr>
            <w:noProof/>
            <w:webHidden/>
          </w:rPr>
          <w:fldChar w:fldCharType="begin"/>
        </w:r>
        <w:r w:rsidR="00BE04C8">
          <w:rPr>
            <w:noProof/>
            <w:webHidden/>
          </w:rPr>
          <w:instrText xml:space="preserve"> PAGEREF _Toc22986307 \h </w:instrText>
        </w:r>
        <w:r w:rsidR="00BE04C8">
          <w:rPr>
            <w:noProof/>
            <w:webHidden/>
          </w:rPr>
        </w:r>
        <w:r w:rsidR="00BE04C8">
          <w:rPr>
            <w:noProof/>
            <w:webHidden/>
          </w:rPr>
          <w:fldChar w:fldCharType="separate"/>
        </w:r>
        <w:r w:rsidR="00F37282">
          <w:rPr>
            <w:noProof/>
            <w:webHidden/>
          </w:rPr>
          <w:t>49</w:t>
        </w:r>
        <w:r w:rsidR="00BE04C8">
          <w:rPr>
            <w:noProof/>
            <w:webHidden/>
          </w:rPr>
          <w:fldChar w:fldCharType="end"/>
        </w:r>
      </w:hyperlink>
    </w:p>
    <w:p w14:paraId="0F0940DB" w14:textId="7060F6A6" w:rsidR="00BE04C8" w:rsidRDefault="00CD06EF">
      <w:pPr>
        <w:pStyle w:val="Sumrio2"/>
        <w:rPr>
          <w:rFonts w:asciiTheme="minorHAnsi" w:eastAsiaTheme="minorEastAsia" w:hAnsiTheme="minorHAnsi" w:cstheme="minorBidi"/>
          <w:noProof/>
          <w:sz w:val="22"/>
          <w:szCs w:val="22"/>
          <w:lang w:eastAsia="pt-BR"/>
        </w:rPr>
      </w:pPr>
      <w:hyperlink w:anchor="_Toc22986308" w:history="1">
        <w:r w:rsidR="00BE04C8" w:rsidRPr="00E11C53">
          <w:rPr>
            <w:rStyle w:val="Hyperlink"/>
            <w:noProof/>
            <w14:scene3d>
              <w14:camera w14:prst="orthographicFront"/>
              <w14:lightRig w14:rig="threePt" w14:dir="t">
                <w14:rot w14:lat="0" w14:lon="0" w14:rev="0"/>
              </w14:lightRig>
            </w14:scene3d>
          </w:rPr>
          <w:t>3.2</w:t>
        </w:r>
        <w:r w:rsidR="00BE04C8">
          <w:rPr>
            <w:rFonts w:asciiTheme="minorHAnsi" w:eastAsiaTheme="minorEastAsia" w:hAnsiTheme="minorHAnsi" w:cstheme="minorBidi"/>
            <w:noProof/>
            <w:sz w:val="22"/>
            <w:szCs w:val="22"/>
            <w:lang w:eastAsia="pt-BR"/>
          </w:rPr>
          <w:tab/>
        </w:r>
        <w:r w:rsidR="00BE04C8" w:rsidRPr="00E11C53">
          <w:rPr>
            <w:rStyle w:val="Hyperlink"/>
            <w:noProof/>
          </w:rPr>
          <w:t>Estruturação do sistema</w:t>
        </w:r>
        <w:r w:rsidR="00BE04C8">
          <w:rPr>
            <w:noProof/>
            <w:webHidden/>
          </w:rPr>
          <w:tab/>
        </w:r>
        <w:r w:rsidR="00BE04C8">
          <w:rPr>
            <w:noProof/>
            <w:webHidden/>
          </w:rPr>
          <w:fldChar w:fldCharType="begin"/>
        </w:r>
        <w:r w:rsidR="00BE04C8">
          <w:rPr>
            <w:noProof/>
            <w:webHidden/>
          </w:rPr>
          <w:instrText xml:space="preserve"> PAGEREF _Toc22986308 \h </w:instrText>
        </w:r>
        <w:r w:rsidR="00BE04C8">
          <w:rPr>
            <w:noProof/>
            <w:webHidden/>
          </w:rPr>
        </w:r>
        <w:r w:rsidR="00BE04C8">
          <w:rPr>
            <w:noProof/>
            <w:webHidden/>
          </w:rPr>
          <w:fldChar w:fldCharType="separate"/>
        </w:r>
        <w:r w:rsidR="00F37282">
          <w:rPr>
            <w:noProof/>
            <w:webHidden/>
          </w:rPr>
          <w:t>50</w:t>
        </w:r>
        <w:r w:rsidR="00BE04C8">
          <w:rPr>
            <w:noProof/>
            <w:webHidden/>
          </w:rPr>
          <w:fldChar w:fldCharType="end"/>
        </w:r>
      </w:hyperlink>
    </w:p>
    <w:p w14:paraId="7109D7D7" w14:textId="738B6B6A" w:rsidR="00BE04C8" w:rsidRDefault="00CD06EF">
      <w:pPr>
        <w:pStyle w:val="Sumrio2"/>
        <w:rPr>
          <w:rFonts w:asciiTheme="minorHAnsi" w:eastAsiaTheme="minorEastAsia" w:hAnsiTheme="minorHAnsi" w:cstheme="minorBidi"/>
          <w:noProof/>
          <w:sz w:val="22"/>
          <w:szCs w:val="22"/>
          <w:lang w:eastAsia="pt-BR"/>
        </w:rPr>
      </w:pPr>
      <w:hyperlink w:anchor="_Toc22986309" w:history="1">
        <w:r w:rsidR="00BE04C8" w:rsidRPr="00E11C53">
          <w:rPr>
            <w:rStyle w:val="Hyperlink"/>
            <w:noProof/>
            <w14:scene3d>
              <w14:camera w14:prst="orthographicFront"/>
              <w14:lightRig w14:rig="threePt" w14:dir="t">
                <w14:rot w14:lat="0" w14:lon="0" w14:rev="0"/>
              </w14:lightRig>
            </w14:scene3d>
          </w:rPr>
          <w:t>3.3</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banco de dados</w:t>
        </w:r>
        <w:r w:rsidR="00BE04C8">
          <w:rPr>
            <w:noProof/>
            <w:webHidden/>
          </w:rPr>
          <w:tab/>
        </w:r>
        <w:r w:rsidR="00BE04C8">
          <w:rPr>
            <w:noProof/>
            <w:webHidden/>
          </w:rPr>
          <w:fldChar w:fldCharType="begin"/>
        </w:r>
        <w:r w:rsidR="00BE04C8">
          <w:rPr>
            <w:noProof/>
            <w:webHidden/>
          </w:rPr>
          <w:instrText xml:space="preserve"> PAGEREF _Toc22986309 \h </w:instrText>
        </w:r>
        <w:r w:rsidR="00BE04C8">
          <w:rPr>
            <w:noProof/>
            <w:webHidden/>
          </w:rPr>
        </w:r>
        <w:r w:rsidR="00BE04C8">
          <w:rPr>
            <w:noProof/>
            <w:webHidden/>
          </w:rPr>
          <w:fldChar w:fldCharType="separate"/>
        </w:r>
        <w:r w:rsidR="00F37282">
          <w:rPr>
            <w:noProof/>
            <w:webHidden/>
          </w:rPr>
          <w:t>50</w:t>
        </w:r>
        <w:r w:rsidR="00BE04C8">
          <w:rPr>
            <w:noProof/>
            <w:webHidden/>
          </w:rPr>
          <w:fldChar w:fldCharType="end"/>
        </w:r>
      </w:hyperlink>
    </w:p>
    <w:p w14:paraId="21AA3B7C" w14:textId="39BC5409" w:rsidR="00BE04C8" w:rsidRDefault="00CD06EF">
      <w:pPr>
        <w:pStyle w:val="Sumrio2"/>
        <w:rPr>
          <w:rFonts w:asciiTheme="minorHAnsi" w:eastAsiaTheme="minorEastAsia" w:hAnsiTheme="minorHAnsi" w:cstheme="minorBidi"/>
          <w:noProof/>
          <w:sz w:val="22"/>
          <w:szCs w:val="22"/>
          <w:lang w:eastAsia="pt-BR"/>
        </w:rPr>
      </w:pPr>
      <w:hyperlink w:anchor="_Toc22986310" w:history="1">
        <w:r w:rsidR="00BE04C8" w:rsidRPr="00E11C53">
          <w:rPr>
            <w:rStyle w:val="Hyperlink"/>
            <w:noProof/>
            <w14:scene3d>
              <w14:camera w14:prst="orthographicFront"/>
              <w14:lightRig w14:rig="threePt" w14:dir="t">
                <w14:rot w14:lat="0" w14:lon="0" w14:rev="0"/>
              </w14:lightRig>
            </w14:scene3d>
          </w:rPr>
          <w:t>3.4</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processos</w:t>
        </w:r>
        <w:r w:rsidR="00BE04C8">
          <w:rPr>
            <w:noProof/>
            <w:webHidden/>
          </w:rPr>
          <w:tab/>
        </w:r>
        <w:r w:rsidR="00BE04C8">
          <w:rPr>
            <w:noProof/>
            <w:webHidden/>
          </w:rPr>
          <w:fldChar w:fldCharType="begin"/>
        </w:r>
        <w:r w:rsidR="00BE04C8">
          <w:rPr>
            <w:noProof/>
            <w:webHidden/>
          </w:rPr>
          <w:instrText xml:space="preserve"> PAGEREF _Toc22986310 \h </w:instrText>
        </w:r>
        <w:r w:rsidR="00BE04C8">
          <w:rPr>
            <w:noProof/>
            <w:webHidden/>
          </w:rPr>
        </w:r>
        <w:r w:rsidR="00BE04C8">
          <w:rPr>
            <w:noProof/>
            <w:webHidden/>
          </w:rPr>
          <w:fldChar w:fldCharType="separate"/>
        </w:r>
        <w:r w:rsidR="00F37282">
          <w:rPr>
            <w:noProof/>
            <w:webHidden/>
          </w:rPr>
          <w:t>52</w:t>
        </w:r>
        <w:r w:rsidR="00BE04C8">
          <w:rPr>
            <w:noProof/>
            <w:webHidden/>
          </w:rPr>
          <w:fldChar w:fldCharType="end"/>
        </w:r>
      </w:hyperlink>
    </w:p>
    <w:p w14:paraId="1AB8B893" w14:textId="1360395C" w:rsidR="00BE04C8" w:rsidRDefault="00CD06EF">
      <w:pPr>
        <w:pStyle w:val="Sumrio2"/>
        <w:rPr>
          <w:rFonts w:asciiTheme="minorHAnsi" w:eastAsiaTheme="minorEastAsia" w:hAnsiTheme="minorHAnsi" w:cstheme="minorBidi"/>
          <w:noProof/>
          <w:sz w:val="22"/>
          <w:szCs w:val="22"/>
          <w:lang w:eastAsia="pt-BR"/>
        </w:rPr>
      </w:pPr>
      <w:hyperlink w:anchor="_Toc22986311" w:history="1">
        <w:r w:rsidR="00BE04C8" w:rsidRPr="00E11C53">
          <w:rPr>
            <w:rStyle w:val="Hyperlink"/>
            <w:noProof/>
            <w14:scene3d>
              <w14:camera w14:prst="orthographicFront"/>
              <w14:lightRig w14:rig="threePt" w14:dir="t">
                <w14:rot w14:lat="0" w14:lon="0" w14:rev="0"/>
              </w14:lightRig>
            </w14:scene3d>
          </w:rPr>
          <w:t>3.5</w:t>
        </w:r>
        <w:r w:rsidR="00BE04C8">
          <w:rPr>
            <w:rFonts w:asciiTheme="minorHAnsi" w:eastAsiaTheme="minorEastAsia" w:hAnsiTheme="minorHAnsi" w:cstheme="minorBidi"/>
            <w:noProof/>
            <w:sz w:val="22"/>
            <w:szCs w:val="22"/>
            <w:lang w:eastAsia="pt-BR"/>
          </w:rPr>
          <w:tab/>
        </w:r>
        <w:r w:rsidR="00BE04C8" w:rsidRPr="00E11C53">
          <w:rPr>
            <w:rStyle w:val="Hyperlink"/>
            <w:noProof/>
          </w:rPr>
          <w:t>Padrões visuais da aplicação</w:t>
        </w:r>
        <w:r w:rsidR="00BE04C8">
          <w:rPr>
            <w:noProof/>
            <w:webHidden/>
          </w:rPr>
          <w:tab/>
        </w:r>
        <w:r w:rsidR="00BE04C8">
          <w:rPr>
            <w:noProof/>
            <w:webHidden/>
          </w:rPr>
          <w:fldChar w:fldCharType="begin"/>
        </w:r>
        <w:r w:rsidR="00BE04C8">
          <w:rPr>
            <w:noProof/>
            <w:webHidden/>
          </w:rPr>
          <w:instrText xml:space="preserve"> PAGEREF _Toc22986311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3B8D9F8B" w14:textId="29E67595" w:rsidR="00BE04C8" w:rsidRDefault="00CD06EF">
      <w:pPr>
        <w:pStyle w:val="Sumrio3"/>
        <w:rPr>
          <w:rFonts w:asciiTheme="minorHAnsi" w:eastAsiaTheme="minorEastAsia" w:hAnsiTheme="minorHAnsi" w:cstheme="minorBidi"/>
          <w:iCs w:val="0"/>
          <w:noProof/>
          <w:sz w:val="22"/>
          <w:szCs w:val="22"/>
          <w:lang w:eastAsia="pt-BR"/>
        </w:rPr>
      </w:pPr>
      <w:hyperlink w:anchor="_Toc22986312" w:history="1">
        <w:r w:rsidR="00BE04C8" w:rsidRPr="00E11C53">
          <w:rPr>
            <w:rStyle w:val="Hyperlink"/>
            <w:noProof/>
          </w:rPr>
          <w:t>3.5.1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de ação</w:t>
        </w:r>
        <w:r w:rsidR="00BE04C8">
          <w:rPr>
            <w:noProof/>
            <w:webHidden/>
          </w:rPr>
          <w:tab/>
        </w:r>
        <w:r w:rsidR="00BE04C8">
          <w:rPr>
            <w:noProof/>
            <w:webHidden/>
          </w:rPr>
          <w:fldChar w:fldCharType="begin"/>
        </w:r>
        <w:r w:rsidR="00BE04C8">
          <w:rPr>
            <w:noProof/>
            <w:webHidden/>
          </w:rPr>
          <w:instrText xml:space="preserve"> PAGEREF _Toc22986312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432E5D8E" w14:textId="01D555FB" w:rsidR="00BE04C8" w:rsidRDefault="00CD06EF">
      <w:pPr>
        <w:pStyle w:val="Sumrio3"/>
        <w:rPr>
          <w:rFonts w:asciiTheme="minorHAnsi" w:eastAsiaTheme="minorEastAsia" w:hAnsiTheme="minorHAnsi" w:cstheme="minorBidi"/>
          <w:iCs w:val="0"/>
          <w:noProof/>
          <w:sz w:val="22"/>
          <w:szCs w:val="22"/>
          <w:lang w:eastAsia="pt-BR"/>
        </w:rPr>
      </w:pPr>
      <w:hyperlink w:anchor="_Toc22986313" w:history="1">
        <w:r w:rsidR="00BE04C8" w:rsidRPr="00E11C53">
          <w:rPr>
            <w:rStyle w:val="Hyperlink"/>
            <w:noProof/>
          </w:rPr>
          <w:t>3.5.2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Trocar senha (somente para gestores)</w:t>
        </w:r>
        <w:r w:rsidR="00BE04C8">
          <w:rPr>
            <w:noProof/>
            <w:webHidden/>
          </w:rPr>
          <w:tab/>
        </w:r>
        <w:r w:rsidR="00BE04C8">
          <w:rPr>
            <w:noProof/>
            <w:webHidden/>
          </w:rPr>
          <w:fldChar w:fldCharType="begin"/>
        </w:r>
        <w:r w:rsidR="00BE04C8">
          <w:rPr>
            <w:noProof/>
            <w:webHidden/>
          </w:rPr>
          <w:instrText xml:space="preserve"> PAGEREF _Toc22986313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64C7E40E" w14:textId="4FEFADAC" w:rsidR="00BE04C8" w:rsidRDefault="00CD06EF">
      <w:pPr>
        <w:pStyle w:val="Sumrio3"/>
        <w:rPr>
          <w:rFonts w:asciiTheme="minorHAnsi" w:eastAsiaTheme="minorEastAsia" w:hAnsiTheme="minorHAnsi" w:cstheme="minorBidi"/>
          <w:iCs w:val="0"/>
          <w:noProof/>
          <w:sz w:val="22"/>
          <w:szCs w:val="22"/>
          <w:lang w:eastAsia="pt-BR"/>
        </w:rPr>
      </w:pPr>
      <w:hyperlink w:anchor="_Toc22986314" w:history="1">
        <w:r w:rsidR="00BE04C8" w:rsidRPr="00E11C53">
          <w:rPr>
            <w:rStyle w:val="Hyperlink"/>
            <w:noProof/>
          </w:rPr>
          <w:t>3.5.3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para a gestão de atividades de uma turma</w:t>
        </w:r>
        <w:r w:rsidR="00BE04C8">
          <w:rPr>
            <w:noProof/>
            <w:webHidden/>
          </w:rPr>
          <w:tab/>
        </w:r>
        <w:r w:rsidR="00BE04C8">
          <w:rPr>
            <w:noProof/>
            <w:webHidden/>
          </w:rPr>
          <w:fldChar w:fldCharType="begin"/>
        </w:r>
        <w:r w:rsidR="00BE04C8">
          <w:rPr>
            <w:noProof/>
            <w:webHidden/>
          </w:rPr>
          <w:instrText xml:space="preserve"> PAGEREF _Toc22986314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6384D443" w14:textId="7C6D3AF6" w:rsidR="00BE04C8" w:rsidRDefault="00CD06EF">
      <w:pPr>
        <w:pStyle w:val="Sumrio3"/>
        <w:rPr>
          <w:rFonts w:asciiTheme="minorHAnsi" w:eastAsiaTheme="minorEastAsia" w:hAnsiTheme="minorHAnsi" w:cstheme="minorBidi"/>
          <w:iCs w:val="0"/>
          <w:noProof/>
          <w:sz w:val="22"/>
          <w:szCs w:val="22"/>
          <w:lang w:eastAsia="pt-BR"/>
        </w:rPr>
      </w:pPr>
      <w:hyperlink w:anchor="_Toc22986315" w:history="1">
        <w:r w:rsidR="00BE04C8" w:rsidRPr="00E11C53">
          <w:rPr>
            <w:rStyle w:val="Hyperlink"/>
            <w:noProof/>
          </w:rPr>
          <w:t>3.5.4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do calendário</w:t>
        </w:r>
        <w:r w:rsidR="00BE04C8">
          <w:rPr>
            <w:noProof/>
            <w:webHidden/>
          </w:rPr>
          <w:tab/>
        </w:r>
        <w:r w:rsidR="00BE04C8">
          <w:rPr>
            <w:noProof/>
            <w:webHidden/>
          </w:rPr>
          <w:fldChar w:fldCharType="begin"/>
        </w:r>
        <w:r w:rsidR="00BE04C8">
          <w:rPr>
            <w:noProof/>
            <w:webHidden/>
          </w:rPr>
          <w:instrText xml:space="preserve"> PAGEREF _Toc22986315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79CFECBF" w14:textId="7B556BCE" w:rsidR="00BE04C8" w:rsidRDefault="00CD06EF">
      <w:pPr>
        <w:pStyle w:val="Sumrio3"/>
        <w:rPr>
          <w:rFonts w:asciiTheme="minorHAnsi" w:eastAsiaTheme="minorEastAsia" w:hAnsiTheme="minorHAnsi" w:cstheme="minorBidi"/>
          <w:iCs w:val="0"/>
          <w:noProof/>
          <w:sz w:val="22"/>
          <w:szCs w:val="22"/>
          <w:lang w:eastAsia="pt-BR"/>
        </w:rPr>
      </w:pPr>
      <w:hyperlink w:anchor="_Toc22986316" w:history="1">
        <w:r w:rsidR="00BE04C8" w:rsidRPr="00E11C53">
          <w:rPr>
            <w:rStyle w:val="Hyperlink"/>
            <w:noProof/>
          </w:rPr>
          <w:t>3.5.5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da barra superior</w:t>
        </w:r>
        <w:r w:rsidR="00BE04C8">
          <w:rPr>
            <w:noProof/>
            <w:webHidden/>
          </w:rPr>
          <w:tab/>
        </w:r>
        <w:r w:rsidR="00BE04C8">
          <w:rPr>
            <w:noProof/>
            <w:webHidden/>
          </w:rPr>
          <w:fldChar w:fldCharType="begin"/>
        </w:r>
        <w:r w:rsidR="00BE04C8">
          <w:rPr>
            <w:noProof/>
            <w:webHidden/>
          </w:rPr>
          <w:instrText xml:space="preserve"> PAGEREF _Toc22986316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38BA567F" w14:textId="36BB47BB" w:rsidR="00BE04C8" w:rsidRDefault="00CD06EF">
      <w:pPr>
        <w:pStyle w:val="Sumrio2"/>
        <w:rPr>
          <w:rFonts w:asciiTheme="minorHAnsi" w:eastAsiaTheme="minorEastAsia" w:hAnsiTheme="minorHAnsi" w:cstheme="minorBidi"/>
          <w:noProof/>
          <w:sz w:val="22"/>
          <w:szCs w:val="22"/>
          <w:lang w:eastAsia="pt-BR"/>
        </w:rPr>
      </w:pPr>
      <w:hyperlink w:anchor="_Toc22986317" w:history="1">
        <w:r w:rsidR="00BE04C8" w:rsidRPr="00E11C53">
          <w:rPr>
            <w:rStyle w:val="Hyperlink"/>
            <w:noProof/>
            <w14:scene3d>
              <w14:camera w14:prst="orthographicFront"/>
              <w14:lightRig w14:rig="threePt" w14:dir="t">
                <w14:rot w14:lat="0" w14:lon="0" w14:rev="0"/>
              </w14:lightRig>
            </w14:scene3d>
          </w:rPr>
          <w:t>3.6</w:t>
        </w:r>
        <w:r w:rsidR="00BE04C8">
          <w:rPr>
            <w:rFonts w:asciiTheme="minorHAnsi" w:eastAsiaTheme="minorEastAsia" w:hAnsiTheme="minorHAnsi" w:cstheme="minorBidi"/>
            <w:noProof/>
            <w:sz w:val="22"/>
            <w:szCs w:val="22"/>
            <w:lang w:eastAsia="pt-BR"/>
          </w:rPr>
          <w:tab/>
        </w:r>
        <w:r w:rsidR="00BE04C8" w:rsidRPr="00E11C53">
          <w:rPr>
            <w:rStyle w:val="Hyperlink"/>
            <w:noProof/>
          </w:rPr>
          <w:t>Release 1 – Cadastros Básicos</w:t>
        </w:r>
        <w:r w:rsidR="00BE04C8">
          <w:rPr>
            <w:noProof/>
            <w:webHidden/>
          </w:rPr>
          <w:tab/>
        </w:r>
        <w:r w:rsidR="00BE04C8">
          <w:rPr>
            <w:noProof/>
            <w:webHidden/>
          </w:rPr>
          <w:fldChar w:fldCharType="begin"/>
        </w:r>
        <w:r w:rsidR="00BE04C8">
          <w:rPr>
            <w:noProof/>
            <w:webHidden/>
          </w:rPr>
          <w:instrText xml:space="preserve"> PAGEREF _Toc22986317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5F950A65" w14:textId="3D73F80B" w:rsidR="00BE04C8" w:rsidRDefault="00CD06EF">
      <w:pPr>
        <w:pStyle w:val="Sumrio3"/>
        <w:rPr>
          <w:rFonts w:asciiTheme="minorHAnsi" w:eastAsiaTheme="minorEastAsia" w:hAnsiTheme="minorHAnsi" w:cstheme="minorBidi"/>
          <w:iCs w:val="0"/>
          <w:noProof/>
          <w:sz w:val="22"/>
          <w:szCs w:val="22"/>
          <w:lang w:eastAsia="pt-BR"/>
        </w:rPr>
      </w:pPr>
      <w:hyperlink w:anchor="_Toc22986318" w:history="1">
        <w:r w:rsidR="00BE04C8" w:rsidRPr="00E11C53">
          <w:rPr>
            <w:rStyle w:val="Hyperlink"/>
            <w:noProof/>
          </w:rPr>
          <w:t>3.6.1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_Toc22986318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73BCB0BC" w14:textId="7E1D0B24" w:rsidR="00BE04C8" w:rsidRDefault="00CD06EF">
      <w:pPr>
        <w:pStyle w:val="Sumrio4"/>
        <w:rPr>
          <w:rFonts w:asciiTheme="minorHAnsi" w:eastAsiaTheme="minorEastAsia" w:hAnsiTheme="minorHAnsi" w:cstheme="minorBidi"/>
          <w:noProof/>
          <w:sz w:val="22"/>
          <w:szCs w:val="22"/>
          <w:lang w:eastAsia="pt-BR"/>
        </w:rPr>
      </w:pPr>
      <w:hyperlink w:anchor="_Toc22986319" w:history="1">
        <w:r w:rsidR="00BE04C8" w:rsidRPr="00E11C53">
          <w:rPr>
            <w:rStyle w:val="Hyperlink"/>
            <w:noProof/>
          </w:rPr>
          <w:t>3.6.1.1</w:t>
        </w:r>
        <w:r w:rsidR="00BE04C8">
          <w:rPr>
            <w:rFonts w:asciiTheme="minorHAnsi" w:eastAsiaTheme="minorEastAsia" w:hAnsiTheme="minorHAnsi" w:cstheme="minorBidi"/>
            <w:noProof/>
            <w:sz w:val="22"/>
            <w:szCs w:val="22"/>
            <w:lang w:eastAsia="pt-BR"/>
          </w:rPr>
          <w:tab/>
        </w:r>
        <w:r w:rsidR="00BE04C8" w:rsidRPr="00E11C53">
          <w:rPr>
            <w:rStyle w:val="Hyperlink"/>
            <w:noProof/>
          </w:rPr>
          <w:t>Gestor</w:t>
        </w:r>
        <w:r w:rsidR="00BE04C8">
          <w:rPr>
            <w:noProof/>
            <w:webHidden/>
          </w:rPr>
          <w:tab/>
        </w:r>
        <w:r w:rsidR="00BE04C8">
          <w:rPr>
            <w:noProof/>
            <w:webHidden/>
          </w:rPr>
          <w:fldChar w:fldCharType="begin"/>
        </w:r>
        <w:r w:rsidR="00BE04C8">
          <w:rPr>
            <w:noProof/>
            <w:webHidden/>
          </w:rPr>
          <w:instrText xml:space="preserve"> PAGEREF _Toc22986319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28D519A7" w14:textId="56971124" w:rsidR="00BE04C8" w:rsidRDefault="00CD06EF">
      <w:pPr>
        <w:pStyle w:val="Sumrio4"/>
        <w:rPr>
          <w:rFonts w:asciiTheme="minorHAnsi" w:eastAsiaTheme="minorEastAsia" w:hAnsiTheme="minorHAnsi" w:cstheme="minorBidi"/>
          <w:noProof/>
          <w:sz w:val="22"/>
          <w:szCs w:val="22"/>
          <w:lang w:eastAsia="pt-BR"/>
        </w:rPr>
      </w:pPr>
      <w:hyperlink w:anchor="_Toc22986320" w:history="1">
        <w:r w:rsidR="00BE04C8" w:rsidRPr="00E11C53">
          <w:rPr>
            <w:rStyle w:val="Hyperlink"/>
            <w:noProof/>
          </w:rPr>
          <w:t>3.6.1.2</w:t>
        </w:r>
        <w:r w:rsidR="00BE04C8">
          <w:rPr>
            <w:rFonts w:asciiTheme="minorHAnsi" w:eastAsiaTheme="minorEastAsia" w:hAnsiTheme="minorHAnsi" w:cstheme="minorBidi"/>
            <w:noProof/>
            <w:sz w:val="22"/>
            <w:szCs w:val="22"/>
            <w:lang w:eastAsia="pt-BR"/>
          </w:rPr>
          <w:tab/>
        </w:r>
        <w:r w:rsidR="00BE04C8" w:rsidRPr="00E11C53">
          <w:rPr>
            <w:rStyle w:val="Hyperlink"/>
            <w:noProof/>
          </w:rPr>
          <w:t>Administrador</w:t>
        </w:r>
        <w:r w:rsidR="00BE04C8">
          <w:rPr>
            <w:noProof/>
            <w:webHidden/>
          </w:rPr>
          <w:tab/>
        </w:r>
        <w:r w:rsidR="00BE04C8">
          <w:rPr>
            <w:noProof/>
            <w:webHidden/>
          </w:rPr>
          <w:fldChar w:fldCharType="begin"/>
        </w:r>
        <w:r w:rsidR="00BE04C8">
          <w:rPr>
            <w:noProof/>
            <w:webHidden/>
          </w:rPr>
          <w:instrText xml:space="preserve"> PAGEREF _Toc22986320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1245F12A" w14:textId="5B0272F6" w:rsidR="00BE04C8" w:rsidRDefault="00CD06EF">
      <w:pPr>
        <w:pStyle w:val="Sumrio4"/>
        <w:rPr>
          <w:rFonts w:asciiTheme="minorHAnsi" w:eastAsiaTheme="minorEastAsia" w:hAnsiTheme="minorHAnsi" w:cstheme="minorBidi"/>
          <w:noProof/>
          <w:sz w:val="22"/>
          <w:szCs w:val="22"/>
          <w:lang w:eastAsia="pt-BR"/>
        </w:rPr>
      </w:pPr>
      <w:hyperlink w:anchor="_Toc22986321" w:history="1">
        <w:r w:rsidR="00BE04C8" w:rsidRPr="00E11C53">
          <w:rPr>
            <w:rStyle w:val="Hyperlink"/>
            <w:noProof/>
          </w:rPr>
          <w:t>3.6.1.3</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_Toc22986321 \h </w:instrText>
        </w:r>
        <w:r w:rsidR="00BE04C8">
          <w:rPr>
            <w:noProof/>
            <w:webHidden/>
          </w:rPr>
        </w:r>
        <w:r w:rsidR="00BE04C8">
          <w:rPr>
            <w:noProof/>
            <w:webHidden/>
          </w:rPr>
          <w:fldChar w:fldCharType="separate"/>
        </w:r>
        <w:r w:rsidR="00F37282">
          <w:rPr>
            <w:noProof/>
            <w:webHidden/>
          </w:rPr>
          <w:t>76</w:t>
        </w:r>
        <w:r w:rsidR="00BE04C8">
          <w:rPr>
            <w:noProof/>
            <w:webHidden/>
          </w:rPr>
          <w:fldChar w:fldCharType="end"/>
        </w:r>
      </w:hyperlink>
    </w:p>
    <w:p w14:paraId="20419567" w14:textId="3126E01D" w:rsidR="00BE04C8" w:rsidRDefault="00CD06EF">
      <w:pPr>
        <w:pStyle w:val="Sumrio4"/>
        <w:rPr>
          <w:rFonts w:asciiTheme="minorHAnsi" w:eastAsiaTheme="minorEastAsia" w:hAnsiTheme="minorHAnsi" w:cstheme="minorBidi"/>
          <w:noProof/>
          <w:sz w:val="22"/>
          <w:szCs w:val="22"/>
          <w:lang w:eastAsia="pt-BR"/>
        </w:rPr>
      </w:pPr>
      <w:hyperlink w:anchor="_Toc22986322" w:history="1">
        <w:r w:rsidR="00BE04C8" w:rsidRPr="00E11C53">
          <w:rPr>
            <w:rStyle w:val="Hyperlink"/>
            <w:noProof/>
          </w:rPr>
          <w:t>3.6.1.4</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_Toc22986322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0F0D4C4A" w14:textId="66285B84" w:rsidR="00BE04C8" w:rsidRDefault="00CD06EF">
      <w:pPr>
        <w:pStyle w:val="Sumrio2"/>
        <w:rPr>
          <w:rFonts w:asciiTheme="minorHAnsi" w:eastAsiaTheme="minorEastAsia" w:hAnsiTheme="minorHAnsi" w:cstheme="minorBidi"/>
          <w:noProof/>
          <w:sz w:val="22"/>
          <w:szCs w:val="22"/>
          <w:lang w:eastAsia="pt-BR"/>
        </w:rPr>
      </w:pPr>
      <w:hyperlink w:anchor="_Toc22986323" w:history="1">
        <w:r w:rsidR="00BE04C8" w:rsidRPr="00E11C53">
          <w:rPr>
            <w:rStyle w:val="Hyperlink"/>
            <w:noProof/>
            <w14:scene3d>
              <w14:camera w14:prst="orthographicFront"/>
              <w14:lightRig w14:rig="threePt" w14:dir="t">
                <w14:rot w14:lat="0" w14:lon="0" w14:rev="0"/>
              </w14:lightRig>
            </w14:scene3d>
          </w:rPr>
          <w:t>3.7</w:t>
        </w:r>
        <w:r w:rsidR="00BE04C8">
          <w:rPr>
            <w:rFonts w:asciiTheme="minorHAnsi" w:eastAsiaTheme="minorEastAsia" w:hAnsiTheme="minorHAnsi" w:cstheme="minorBidi"/>
            <w:noProof/>
            <w:sz w:val="22"/>
            <w:szCs w:val="22"/>
            <w:lang w:eastAsia="pt-BR"/>
          </w:rPr>
          <w:tab/>
        </w:r>
        <w:r w:rsidR="00BE04C8" w:rsidRPr="00E11C53">
          <w:rPr>
            <w:rStyle w:val="Hyperlink"/>
            <w:noProof/>
          </w:rPr>
          <w:t>Release 2 – Banco de questões</w:t>
        </w:r>
        <w:r w:rsidR="00BE04C8">
          <w:rPr>
            <w:noProof/>
            <w:webHidden/>
          </w:rPr>
          <w:tab/>
        </w:r>
        <w:r w:rsidR="00BE04C8">
          <w:rPr>
            <w:noProof/>
            <w:webHidden/>
          </w:rPr>
          <w:fldChar w:fldCharType="begin"/>
        </w:r>
        <w:r w:rsidR="00BE04C8">
          <w:rPr>
            <w:noProof/>
            <w:webHidden/>
          </w:rPr>
          <w:instrText xml:space="preserve"> PAGEREF _Toc22986323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0C346B62" w14:textId="3414EA0E" w:rsidR="00BE04C8" w:rsidRDefault="00CD06EF">
      <w:pPr>
        <w:pStyle w:val="Sumrio3"/>
        <w:rPr>
          <w:rFonts w:asciiTheme="minorHAnsi" w:eastAsiaTheme="minorEastAsia" w:hAnsiTheme="minorHAnsi" w:cstheme="minorBidi"/>
          <w:iCs w:val="0"/>
          <w:noProof/>
          <w:sz w:val="22"/>
          <w:szCs w:val="22"/>
          <w:lang w:eastAsia="pt-BR"/>
        </w:rPr>
      </w:pPr>
      <w:hyperlink w:anchor="_Toc22986324" w:history="1">
        <w:r w:rsidR="00BE04C8" w:rsidRPr="00E11C53">
          <w:rPr>
            <w:rStyle w:val="Hyperlink"/>
            <w:noProof/>
          </w:rPr>
          <w:t>3.7.1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_Toc22986324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5208406E" w14:textId="13D76CD7" w:rsidR="00BE04C8" w:rsidRDefault="00CD06EF">
      <w:pPr>
        <w:pStyle w:val="Sumrio4"/>
        <w:rPr>
          <w:rFonts w:asciiTheme="minorHAnsi" w:eastAsiaTheme="minorEastAsia" w:hAnsiTheme="minorHAnsi" w:cstheme="minorBidi"/>
          <w:noProof/>
          <w:sz w:val="22"/>
          <w:szCs w:val="22"/>
          <w:lang w:eastAsia="pt-BR"/>
        </w:rPr>
      </w:pPr>
      <w:hyperlink w:anchor="_Toc22986325" w:history="1">
        <w:r w:rsidR="00BE04C8" w:rsidRPr="00E11C53">
          <w:rPr>
            <w:rStyle w:val="Hyperlink"/>
            <w:noProof/>
          </w:rPr>
          <w:t>3.7.1.1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_Toc22986325 \h </w:instrText>
        </w:r>
        <w:r w:rsidR="00BE04C8">
          <w:rPr>
            <w:noProof/>
            <w:webHidden/>
          </w:rPr>
        </w:r>
        <w:r w:rsidR="00BE04C8">
          <w:rPr>
            <w:noProof/>
            <w:webHidden/>
          </w:rPr>
          <w:fldChar w:fldCharType="separate"/>
        </w:r>
        <w:r w:rsidR="00F37282">
          <w:rPr>
            <w:noProof/>
            <w:webHidden/>
          </w:rPr>
          <w:t>93</w:t>
        </w:r>
        <w:r w:rsidR="00BE04C8">
          <w:rPr>
            <w:noProof/>
            <w:webHidden/>
          </w:rPr>
          <w:fldChar w:fldCharType="end"/>
        </w:r>
      </w:hyperlink>
    </w:p>
    <w:p w14:paraId="219C8DC9" w14:textId="59A08081" w:rsidR="00BE04C8" w:rsidRDefault="00CD06EF">
      <w:pPr>
        <w:pStyle w:val="Sumrio4"/>
        <w:rPr>
          <w:rFonts w:asciiTheme="minorHAnsi" w:eastAsiaTheme="minorEastAsia" w:hAnsiTheme="minorHAnsi" w:cstheme="minorBidi"/>
          <w:noProof/>
          <w:sz w:val="22"/>
          <w:szCs w:val="22"/>
          <w:lang w:eastAsia="pt-BR"/>
        </w:rPr>
      </w:pPr>
      <w:hyperlink w:anchor="_Toc22986326" w:history="1">
        <w:r w:rsidR="00BE04C8" w:rsidRPr="00E11C53">
          <w:rPr>
            <w:rStyle w:val="Hyperlink"/>
            <w:noProof/>
          </w:rPr>
          <w:t>3.7.1.2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_Toc22986326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0DF818FC" w14:textId="1CCBE310" w:rsidR="00BE04C8" w:rsidRDefault="00CD06EF">
      <w:pPr>
        <w:pStyle w:val="Sumrio2"/>
        <w:rPr>
          <w:rFonts w:asciiTheme="minorHAnsi" w:eastAsiaTheme="minorEastAsia" w:hAnsiTheme="minorHAnsi" w:cstheme="minorBidi"/>
          <w:noProof/>
          <w:sz w:val="22"/>
          <w:szCs w:val="22"/>
          <w:lang w:eastAsia="pt-BR"/>
        </w:rPr>
      </w:pPr>
      <w:hyperlink w:anchor="_Toc22986327" w:history="1">
        <w:r w:rsidR="00BE04C8" w:rsidRPr="00E11C53">
          <w:rPr>
            <w:rStyle w:val="Hyperlink"/>
            <w:noProof/>
            <w14:scene3d>
              <w14:camera w14:prst="orthographicFront"/>
              <w14:lightRig w14:rig="threePt" w14:dir="t">
                <w14:rot w14:lat="0" w14:lon="0" w14:rev="0"/>
              </w14:lightRig>
            </w14:scene3d>
          </w:rPr>
          <w:t>3.8</w:t>
        </w:r>
        <w:r w:rsidR="00BE04C8">
          <w:rPr>
            <w:rFonts w:asciiTheme="minorHAnsi" w:eastAsiaTheme="minorEastAsia" w:hAnsiTheme="minorHAnsi" w:cstheme="minorBidi"/>
            <w:noProof/>
            <w:sz w:val="22"/>
            <w:szCs w:val="22"/>
            <w:lang w:eastAsia="pt-BR"/>
          </w:rPr>
          <w:tab/>
        </w:r>
        <w:r w:rsidR="00BE04C8" w:rsidRPr="00E11C53">
          <w:rPr>
            <w:rStyle w:val="Hyperlink"/>
            <w:noProof/>
          </w:rPr>
          <w:t>Release 3 – Complementos</w:t>
        </w:r>
        <w:r w:rsidR="00BE04C8">
          <w:rPr>
            <w:noProof/>
            <w:webHidden/>
          </w:rPr>
          <w:tab/>
        </w:r>
        <w:r w:rsidR="00BE04C8">
          <w:rPr>
            <w:noProof/>
            <w:webHidden/>
          </w:rPr>
          <w:fldChar w:fldCharType="begin"/>
        </w:r>
        <w:r w:rsidR="00BE04C8">
          <w:rPr>
            <w:noProof/>
            <w:webHidden/>
          </w:rPr>
          <w:instrText xml:space="preserve"> PAGEREF _Toc22986327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01E34189" w14:textId="2D5DB3E6" w:rsidR="00BE04C8" w:rsidRDefault="00CD06EF">
      <w:pPr>
        <w:pStyle w:val="Sumrio3"/>
        <w:rPr>
          <w:rFonts w:asciiTheme="minorHAnsi" w:eastAsiaTheme="minorEastAsia" w:hAnsiTheme="minorHAnsi" w:cstheme="minorBidi"/>
          <w:iCs w:val="0"/>
          <w:noProof/>
          <w:sz w:val="22"/>
          <w:szCs w:val="22"/>
          <w:lang w:eastAsia="pt-BR"/>
        </w:rPr>
      </w:pPr>
      <w:hyperlink w:anchor="_Toc22986328" w:history="1">
        <w:r w:rsidR="00BE04C8" w:rsidRPr="00E11C53">
          <w:rPr>
            <w:rStyle w:val="Hyperlink"/>
            <w:noProof/>
          </w:rPr>
          <w:t>3.8.1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_Toc22986328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0655CAE9" w14:textId="5ABD2458" w:rsidR="00BE04C8" w:rsidRDefault="00CD06EF">
      <w:pPr>
        <w:pStyle w:val="Sumrio4"/>
        <w:rPr>
          <w:rFonts w:asciiTheme="minorHAnsi" w:eastAsiaTheme="minorEastAsia" w:hAnsiTheme="minorHAnsi" w:cstheme="minorBidi"/>
          <w:noProof/>
          <w:sz w:val="22"/>
          <w:szCs w:val="22"/>
          <w:lang w:eastAsia="pt-BR"/>
        </w:rPr>
      </w:pPr>
      <w:hyperlink w:anchor="_Toc22986329" w:history="1">
        <w:r w:rsidR="00BE04C8" w:rsidRPr="00E11C53">
          <w:rPr>
            <w:rStyle w:val="Hyperlink"/>
            <w:noProof/>
          </w:rPr>
          <w:t>3.8.1.1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_Toc22986329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24561195" w14:textId="10EF4A26" w:rsidR="00BE04C8" w:rsidRDefault="00CD06EF">
      <w:pPr>
        <w:pStyle w:val="Sumrio4"/>
        <w:rPr>
          <w:rFonts w:asciiTheme="minorHAnsi" w:eastAsiaTheme="minorEastAsia" w:hAnsiTheme="minorHAnsi" w:cstheme="minorBidi"/>
          <w:noProof/>
          <w:sz w:val="22"/>
          <w:szCs w:val="22"/>
          <w:lang w:eastAsia="pt-BR"/>
        </w:rPr>
      </w:pPr>
      <w:hyperlink w:anchor="_Toc22986330" w:history="1">
        <w:r w:rsidR="00BE04C8" w:rsidRPr="00E11C53">
          <w:rPr>
            <w:rStyle w:val="Hyperlink"/>
            <w:noProof/>
          </w:rPr>
          <w:t>3.8.1.2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_Toc22986330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14ED4FCC" w14:textId="56F12AB5" w:rsidR="00BE04C8" w:rsidRDefault="00CD06EF">
      <w:pPr>
        <w:pStyle w:val="Sumrio2"/>
        <w:rPr>
          <w:rFonts w:asciiTheme="minorHAnsi" w:eastAsiaTheme="minorEastAsia" w:hAnsiTheme="minorHAnsi" w:cstheme="minorBidi"/>
          <w:noProof/>
          <w:sz w:val="22"/>
          <w:szCs w:val="22"/>
          <w:lang w:eastAsia="pt-BR"/>
        </w:rPr>
      </w:pPr>
      <w:hyperlink w:anchor="_Toc22986331" w:history="1">
        <w:r w:rsidR="00BE04C8" w:rsidRPr="00E11C53">
          <w:rPr>
            <w:rStyle w:val="Hyperlink"/>
            <w:noProof/>
            <w14:scene3d>
              <w14:camera w14:prst="orthographicFront"/>
              <w14:lightRig w14:rig="threePt" w14:dir="t">
                <w14:rot w14:lat="0" w14:lon="0" w14:rev="0"/>
              </w14:lightRig>
            </w14:scene3d>
          </w:rPr>
          <w:t>3.9</w:t>
        </w:r>
        <w:r w:rsidR="00BE04C8">
          <w:rPr>
            <w:rFonts w:asciiTheme="minorHAnsi" w:eastAsiaTheme="minorEastAsia" w:hAnsiTheme="minorHAnsi" w:cstheme="minorBidi"/>
            <w:noProof/>
            <w:sz w:val="22"/>
            <w:szCs w:val="22"/>
            <w:lang w:eastAsia="pt-BR"/>
          </w:rPr>
          <w:tab/>
        </w:r>
        <w:r w:rsidR="00BE04C8" w:rsidRPr="00E11C53">
          <w:rPr>
            <w:rStyle w:val="Hyperlink"/>
            <w:noProof/>
          </w:rPr>
          <w:t>Aplicação da metodologia XP no desenvolvimento</w:t>
        </w:r>
        <w:r w:rsidR="00BE04C8">
          <w:rPr>
            <w:noProof/>
            <w:webHidden/>
          </w:rPr>
          <w:tab/>
        </w:r>
        <w:r w:rsidR="00BE04C8">
          <w:rPr>
            <w:noProof/>
            <w:webHidden/>
          </w:rPr>
          <w:fldChar w:fldCharType="begin"/>
        </w:r>
        <w:r w:rsidR="00BE04C8">
          <w:rPr>
            <w:noProof/>
            <w:webHidden/>
          </w:rPr>
          <w:instrText xml:space="preserve"> PAGEREF _Toc22986331 \h </w:instrText>
        </w:r>
        <w:r w:rsidR="00BE04C8">
          <w:rPr>
            <w:noProof/>
            <w:webHidden/>
          </w:rPr>
        </w:r>
        <w:r w:rsidR="00BE04C8">
          <w:rPr>
            <w:noProof/>
            <w:webHidden/>
          </w:rPr>
          <w:fldChar w:fldCharType="separate"/>
        </w:r>
        <w:r w:rsidR="00F37282">
          <w:rPr>
            <w:noProof/>
            <w:webHidden/>
          </w:rPr>
          <w:t>125</w:t>
        </w:r>
        <w:r w:rsidR="00BE04C8">
          <w:rPr>
            <w:noProof/>
            <w:webHidden/>
          </w:rPr>
          <w:fldChar w:fldCharType="end"/>
        </w:r>
      </w:hyperlink>
    </w:p>
    <w:p w14:paraId="6F1B050F" w14:textId="0E3179ED" w:rsidR="00BE04C8" w:rsidRDefault="00CD06EF">
      <w:pPr>
        <w:pStyle w:val="Sumrio3"/>
        <w:rPr>
          <w:noProof/>
        </w:rPr>
      </w:pPr>
      <w:hyperlink w:anchor="_Toc22986332" w:history="1">
        <w:r w:rsidR="00BE04C8" w:rsidRPr="00E11C53">
          <w:rPr>
            <w:rStyle w:val="Hyperlink"/>
            <w:noProof/>
          </w:rPr>
          <w:t>3.9.1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Testes</w:t>
        </w:r>
        <w:r w:rsidR="00BE04C8">
          <w:rPr>
            <w:noProof/>
            <w:webHidden/>
          </w:rPr>
          <w:tab/>
        </w:r>
        <w:r w:rsidR="00BE04C8">
          <w:rPr>
            <w:noProof/>
            <w:webHidden/>
          </w:rPr>
          <w:fldChar w:fldCharType="begin"/>
        </w:r>
        <w:r w:rsidR="00BE04C8">
          <w:rPr>
            <w:noProof/>
            <w:webHidden/>
          </w:rPr>
          <w:instrText xml:space="preserve"> PAGEREF _Toc22986332 \h </w:instrText>
        </w:r>
        <w:r w:rsidR="00BE04C8">
          <w:rPr>
            <w:noProof/>
            <w:webHidden/>
          </w:rPr>
        </w:r>
        <w:r w:rsidR="00BE04C8">
          <w:rPr>
            <w:noProof/>
            <w:webHidden/>
          </w:rPr>
          <w:fldChar w:fldCharType="separate"/>
        </w:r>
        <w:r w:rsidR="00F37282">
          <w:rPr>
            <w:noProof/>
            <w:webHidden/>
          </w:rPr>
          <w:t>126</w:t>
        </w:r>
        <w:r w:rsidR="00BE04C8">
          <w:rPr>
            <w:noProof/>
            <w:webHidden/>
          </w:rPr>
          <w:fldChar w:fldCharType="end"/>
        </w:r>
      </w:hyperlink>
    </w:p>
    <w:p w14:paraId="56A86EBE" w14:textId="77777777" w:rsidR="006F1F5F" w:rsidRPr="004B7BAF" w:rsidRDefault="006F1F5F" w:rsidP="004B7BAF">
      <w:pPr>
        <w:rPr>
          <w:iCs/>
          <w:noProof/>
        </w:rPr>
      </w:pPr>
    </w:p>
    <w:p w14:paraId="7A9DFEA1" w14:textId="183CBB36" w:rsidR="00BE04C8" w:rsidRDefault="00CD06EF">
      <w:pPr>
        <w:pStyle w:val="Sumrio1"/>
        <w:rPr>
          <w:rFonts w:asciiTheme="minorHAnsi" w:eastAsiaTheme="minorEastAsia" w:hAnsiTheme="minorHAnsi" w:cstheme="minorBidi"/>
          <w:bCs w:val="0"/>
          <w:caps w:val="0"/>
          <w:noProof/>
          <w:sz w:val="22"/>
          <w:szCs w:val="22"/>
          <w:lang w:eastAsia="pt-BR"/>
        </w:rPr>
      </w:pPr>
      <w:hyperlink w:anchor="_Toc22986333" w:history="1">
        <w:r w:rsidR="00BE04C8" w:rsidRPr="00E11C53">
          <w:rPr>
            <w:rStyle w:val="Hyperlink"/>
            <w:noProof/>
          </w:rPr>
          <w:t>4</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Utilização do ambiente</w:t>
        </w:r>
        <w:r w:rsidR="00BE04C8">
          <w:rPr>
            <w:noProof/>
            <w:webHidden/>
          </w:rPr>
          <w:tab/>
        </w:r>
        <w:r w:rsidR="00BE04C8">
          <w:rPr>
            <w:noProof/>
            <w:webHidden/>
          </w:rPr>
          <w:fldChar w:fldCharType="begin"/>
        </w:r>
        <w:r w:rsidR="00BE04C8">
          <w:rPr>
            <w:noProof/>
            <w:webHidden/>
          </w:rPr>
          <w:instrText xml:space="preserve"> PAGEREF _Toc22986333 \h </w:instrText>
        </w:r>
        <w:r w:rsidR="00BE04C8">
          <w:rPr>
            <w:noProof/>
            <w:webHidden/>
          </w:rPr>
        </w:r>
        <w:r w:rsidR="00BE04C8">
          <w:rPr>
            <w:noProof/>
            <w:webHidden/>
          </w:rPr>
          <w:fldChar w:fldCharType="separate"/>
        </w:r>
        <w:r w:rsidR="00F37282">
          <w:rPr>
            <w:noProof/>
            <w:webHidden/>
          </w:rPr>
          <w:t>131</w:t>
        </w:r>
        <w:r w:rsidR="00BE04C8">
          <w:rPr>
            <w:noProof/>
            <w:webHidden/>
          </w:rPr>
          <w:fldChar w:fldCharType="end"/>
        </w:r>
      </w:hyperlink>
    </w:p>
    <w:p w14:paraId="1A3E578F" w14:textId="6D639B06" w:rsidR="00BE04C8" w:rsidRDefault="00CD06EF">
      <w:pPr>
        <w:pStyle w:val="Sumrio2"/>
        <w:rPr>
          <w:noProof/>
        </w:rPr>
      </w:pPr>
      <w:hyperlink w:anchor="_Toc22986334" w:history="1">
        <w:r w:rsidR="00BE04C8" w:rsidRPr="00E11C53">
          <w:rPr>
            <w:rStyle w:val="Hyperlink"/>
            <w:noProof/>
            <w14:scene3d>
              <w14:camera w14:prst="orthographicFront"/>
              <w14:lightRig w14:rig="threePt" w14:dir="t">
                <w14:rot w14:lat="0" w14:lon="0" w14:rev="0"/>
              </w14:lightRig>
            </w14:scene3d>
          </w:rPr>
          <w:t>4.1</w:t>
        </w:r>
        <w:r w:rsidR="00BE04C8">
          <w:rPr>
            <w:rFonts w:asciiTheme="minorHAnsi" w:eastAsiaTheme="minorEastAsia" w:hAnsiTheme="minorHAnsi" w:cstheme="minorBidi"/>
            <w:noProof/>
            <w:sz w:val="22"/>
            <w:szCs w:val="22"/>
            <w:lang w:eastAsia="pt-BR"/>
          </w:rPr>
          <w:tab/>
        </w:r>
        <w:r w:rsidR="00BE04C8" w:rsidRPr="00E11C53">
          <w:rPr>
            <w:rStyle w:val="Hyperlink"/>
            <w:noProof/>
          </w:rPr>
          <w:t>MAnual de utilização</w:t>
        </w:r>
        <w:r w:rsidR="00BE04C8">
          <w:rPr>
            <w:noProof/>
            <w:webHidden/>
          </w:rPr>
          <w:tab/>
        </w:r>
        <w:r w:rsidR="00BE04C8">
          <w:rPr>
            <w:noProof/>
            <w:webHidden/>
          </w:rPr>
          <w:fldChar w:fldCharType="begin"/>
        </w:r>
        <w:r w:rsidR="00BE04C8">
          <w:rPr>
            <w:noProof/>
            <w:webHidden/>
          </w:rPr>
          <w:instrText xml:space="preserve"> PAGEREF _Toc22986334 \h </w:instrText>
        </w:r>
        <w:r w:rsidR="00BE04C8">
          <w:rPr>
            <w:noProof/>
            <w:webHidden/>
          </w:rPr>
        </w:r>
        <w:r w:rsidR="00BE04C8">
          <w:rPr>
            <w:noProof/>
            <w:webHidden/>
          </w:rPr>
          <w:fldChar w:fldCharType="separate"/>
        </w:r>
        <w:r w:rsidR="00F37282">
          <w:rPr>
            <w:noProof/>
            <w:webHidden/>
          </w:rPr>
          <w:t>133</w:t>
        </w:r>
        <w:r w:rsidR="00BE04C8">
          <w:rPr>
            <w:noProof/>
            <w:webHidden/>
          </w:rPr>
          <w:fldChar w:fldCharType="end"/>
        </w:r>
      </w:hyperlink>
    </w:p>
    <w:p w14:paraId="118BEF8E" w14:textId="77777777" w:rsidR="006F1F5F" w:rsidRPr="004B7BAF" w:rsidRDefault="006F1F5F" w:rsidP="004B7BAF">
      <w:pPr>
        <w:rPr>
          <w:noProof/>
        </w:rPr>
      </w:pPr>
    </w:p>
    <w:p w14:paraId="64B1C02B" w14:textId="0CC27276" w:rsidR="00BE04C8" w:rsidRDefault="00CD06EF">
      <w:pPr>
        <w:pStyle w:val="Sumrio1"/>
        <w:rPr>
          <w:rFonts w:asciiTheme="minorHAnsi" w:eastAsiaTheme="minorEastAsia" w:hAnsiTheme="minorHAnsi" w:cstheme="minorBidi"/>
          <w:bCs w:val="0"/>
          <w:caps w:val="0"/>
          <w:noProof/>
          <w:sz w:val="22"/>
          <w:szCs w:val="22"/>
          <w:lang w:eastAsia="pt-BR"/>
        </w:rPr>
      </w:pPr>
      <w:hyperlink w:anchor="_Toc22986335" w:history="1">
        <w:r w:rsidR="00BE04C8" w:rsidRPr="00E11C53">
          <w:rPr>
            <w:rStyle w:val="Hyperlink"/>
            <w:noProof/>
          </w:rPr>
          <w:t>5</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Considerações finais</w:t>
        </w:r>
        <w:r w:rsidR="00BE04C8">
          <w:rPr>
            <w:noProof/>
            <w:webHidden/>
          </w:rPr>
          <w:tab/>
        </w:r>
        <w:r w:rsidR="00BE04C8">
          <w:rPr>
            <w:noProof/>
            <w:webHidden/>
          </w:rPr>
          <w:fldChar w:fldCharType="begin"/>
        </w:r>
        <w:r w:rsidR="00BE04C8">
          <w:rPr>
            <w:noProof/>
            <w:webHidden/>
          </w:rPr>
          <w:instrText xml:space="preserve"> PAGEREF _Toc22986335 \h </w:instrText>
        </w:r>
        <w:r w:rsidR="00BE04C8">
          <w:rPr>
            <w:noProof/>
            <w:webHidden/>
          </w:rPr>
        </w:r>
        <w:r w:rsidR="00BE04C8">
          <w:rPr>
            <w:noProof/>
            <w:webHidden/>
          </w:rPr>
          <w:fldChar w:fldCharType="separate"/>
        </w:r>
        <w:r w:rsidR="00F37282">
          <w:rPr>
            <w:noProof/>
            <w:webHidden/>
          </w:rPr>
          <w:t>135</w:t>
        </w:r>
        <w:r w:rsidR="00BE04C8">
          <w:rPr>
            <w:noProof/>
            <w:webHidden/>
          </w:rPr>
          <w:fldChar w:fldCharType="end"/>
        </w:r>
      </w:hyperlink>
    </w:p>
    <w:p w14:paraId="12262CCE" w14:textId="1945B4FA" w:rsidR="00BE04C8" w:rsidRDefault="00CD06EF">
      <w:pPr>
        <w:pStyle w:val="Sumrio2"/>
        <w:rPr>
          <w:noProof/>
        </w:rPr>
      </w:pPr>
      <w:hyperlink w:anchor="_Toc22986336" w:history="1">
        <w:r w:rsidR="00BE04C8" w:rsidRPr="00E11C53">
          <w:rPr>
            <w:rStyle w:val="Hyperlink"/>
            <w:noProof/>
            <w14:scene3d>
              <w14:camera w14:prst="orthographicFront"/>
              <w14:lightRig w14:rig="threePt" w14:dir="t">
                <w14:rot w14:lat="0" w14:lon="0" w14:rev="0"/>
              </w14:lightRig>
            </w14:scene3d>
          </w:rPr>
          <w:t>5.1</w:t>
        </w:r>
        <w:r w:rsidR="00BE04C8">
          <w:rPr>
            <w:rFonts w:asciiTheme="minorHAnsi" w:eastAsiaTheme="minorEastAsia" w:hAnsiTheme="minorHAnsi" w:cstheme="minorBidi"/>
            <w:noProof/>
            <w:sz w:val="22"/>
            <w:szCs w:val="22"/>
            <w:lang w:eastAsia="pt-BR"/>
          </w:rPr>
          <w:tab/>
        </w:r>
        <w:r w:rsidR="00BE04C8" w:rsidRPr="00E11C53">
          <w:rPr>
            <w:rStyle w:val="Hyperlink"/>
            <w:noProof/>
          </w:rPr>
          <w:t>Trabalhos futuros</w:t>
        </w:r>
        <w:r w:rsidR="00BE04C8">
          <w:rPr>
            <w:noProof/>
            <w:webHidden/>
          </w:rPr>
          <w:tab/>
        </w:r>
        <w:r w:rsidR="00BE04C8">
          <w:rPr>
            <w:noProof/>
            <w:webHidden/>
          </w:rPr>
          <w:fldChar w:fldCharType="begin"/>
        </w:r>
        <w:r w:rsidR="00BE04C8">
          <w:rPr>
            <w:noProof/>
            <w:webHidden/>
          </w:rPr>
          <w:instrText xml:space="preserve"> PAGEREF _Toc22986336 \h </w:instrText>
        </w:r>
        <w:r w:rsidR="00BE04C8">
          <w:rPr>
            <w:noProof/>
            <w:webHidden/>
          </w:rPr>
        </w:r>
        <w:r w:rsidR="00BE04C8">
          <w:rPr>
            <w:noProof/>
            <w:webHidden/>
          </w:rPr>
          <w:fldChar w:fldCharType="separate"/>
        </w:r>
        <w:r w:rsidR="00F37282">
          <w:rPr>
            <w:noProof/>
            <w:webHidden/>
          </w:rPr>
          <w:t>136</w:t>
        </w:r>
        <w:r w:rsidR="00BE04C8">
          <w:rPr>
            <w:noProof/>
            <w:webHidden/>
          </w:rPr>
          <w:fldChar w:fldCharType="end"/>
        </w:r>
      </w:hyperlink>
    </w:p>
    <w:p w14:paraId="6903AD18" w14:textId="77777777" w:rsidR="006F1F5F" w:rsidRPr="004B7BAF" w:rsidRDefault="006F1F5F" w:rsidP="004B7BAF">
      <w:pPr>
        <w:rPr>
          <w:noProof/>
        </w:rPr>
      </w:pPr>
    </w:p>
    <w:p w14:paraId="5D91A5FD" w14:textId="0CB7F6E8" w:rsidR="00BE04C8" w:rsidRDefault="00CD06EF">
      <w:pPr>
        <w:pStyle w:val="Sumrio1"/>
        <w:rPr>
          <w:rFonts w:asciiTheme="minorHAnsi" w:eastAsiaTheme="minorEastAsia" w:hAnsiTheme="minorHAnsi" w:cstheme="minorBidi"/>
          <w:bCs w:val="0"/>
          <w:caps w:val="0"/>
          <w:noProof/>
          <w:sz w:val="22"/>
          <w:szCs w:val="22"/>
          <w:lang w:eastAsia="pt-BR"/>
        </w:rPr>
      </w:pPr>
      <w:hyperlink w:anchor="_Toc22986337" w:history="1">
        <w:r w:rsidR="00BE04C8" w:rsidRPr="00E11C53">
          <w:rPr>
            <w:rStyle w:val="Hyperlink"/>
            <w:noProof/>
          </w:rPr>
          <w:t>Referências</w:t>
        </w:r>
        <w:r w:rsidR="00BE04C8">
          <w:rPr>
            <w:noProof/>
            <w:webHidden/>
          </w:rPr>
          <w:tab/>
        </w:r>
        <w:r w:rsidR="00BE04C8">
          <w:rPr>
            <w:noProof/>
            <w:webHidden/>
          </w:rPr>
          <w:fldChar w:fldCharType="begin"/>
        </w:r>
        <w:r w:rsidR="00BE04C8">
          <w:rPr>
            <w:noProof/>
            <w:webHidden/>
          </w:rPr>
          <w:instrText xml:space="preserve"> PAGEREF _Toc22986337 \h </w:instrText>
        </w:r>
        <w:r w:rsidR="00BE04C8">
          <w:rPr>
            <w:noProof/>
            <w:webHidden/>
          </w:rPr>
        </w:r>
        <w:r w:rsidR="00BE04C8">
          <w:rPr>
            <w:noProof/>
            <w:webHidden/>
          </w:rPr>
          <w:fldChar w:fldCharType="separate"/>
        </w:r>
        <w:r w:rsidR="00F37282">
          <w:rPr>
            <w:noProof/>
            <w:webHidden/>
          </w:rPr>
          <w:t>137</w:t>
        </w:r>
        <w:r w:rsidR="00BE04C8">
          <w:rPr>
            <w:noProof/>
            <w:webHidden/>
          </w:rPr>
          <w:fldChar w:fldCharType="end"/>
        </w:r>
      </w:hyperlink>
    </w:p>
    <w:p w14:paraId="3799BBDE" w14:textId="60E64534" w:rsidR="00BE04C8" w:rsidRDefault="00CD06EF">
      <w:pPr>
        <w:pStyle w:val="Sumrio1"/>
        <w:rPr>
          <w:rFonts w:asciiTheme="minorHAnsi" w:eastAsiaTheme="minorEastAsia" w:hAnsiTheme="minorHAnsi" w:cstheme="minorBidi"/>
          <w:bCs w:val="0"/>
          <w:caps w:val="0"/>
          <w:noProof/>
          <w:sz w:val="22"/>
          <w:szCs w:val="22"/>
          <w:lang w:eastAsia="pt-BR"/>
        </w:rPr>
      </w:pPr>
      <w:hyperlink w:anchor="_Toc22986338" w:history="1">
        <w:r w:rsidR="00BE04C8" w:rsidRPr="00E11C53">
          <w:rPr>
            <w:rStyle w:val="Hyperlink"/>
            <w:noProof/>
          </w:rPr>
          <w:t>Apêndice A - carta de pedido de permissão para uso de informações da escola International language center</w:t>
        </w:r>
        <w:r w:rsidR="00BE04C8">
          <w:rPr>
            <w:noProof/>
            <w:webHidden/>
          </w:rPr>
          <w:tab/>
        </w:r>
        <w:r w:rsidR="00BE04C8">
          <w:rPr>
            <w:noProof/>
            <w:webHidden/>
          </w:rPr>
          <w:fldChar w:fldCharType="begin"/>
        </w:r>
        <w:r w:rsidR="00BE04C8">
          <w:rPr>
            <w:noProof/>
            <w:webHidden/>
          </w:rPr>
          <w:instrText xml:space="preserve"> PAGEREF _Toc22986338 \h </w:instrText>
        </w:r>
        <w:r w:rsidR="00BE04C8">
          <w:rPr>
            <w:noProof/>
            <w:webHidden/>
          </w:rPr>
        </w:r>
        <w:r w:rsidR="00BE04C8">
          <w:rPr>
            <w:noProof/>
            <w:webHidden/>
          </w:rPr>
          <w:fldChar w:fldCharType="separate"/>
        </w:r>
        <w:r w:rsidR="00F37282">
          <w:rPr>
            <w:noProof/>
            <w:webHidden/>
          </w:rPr>
          <w:t>141</w:t>
        </w:r>
        <w:r w:rsidR="00BE04C8">
          <w:rPr>
            <w:noProof/>
            <w:webHidden/>
          </w:rPr>
          <w:fldChar w:fldCharType="end"/>
        </w:r>
      </w:hyperlink>
    </w:p>
    <w:p w14:paraId="29C732CB" w14:textId="10DF846B"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5"/>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98" w:name="_Ref528267984"/>
      <w:bookmarkStart w:id="99" w:name="_Toc22197452"/>
      <w:bookmarkStart w:id="100" w:name="_Toc22841323"/>
      <w:bookmarkStart w:id="101" w:name="_Toc22986282"/>
      <w:r w:rsidRPr="006A6D09">
        <w:rPr>
          <w:szCs w:val="24"/>
        </w:rPr>
        <w:lastRenderedPageBreak/>
        <w:t>INTRODUÇÃO</w:t>
      </w:r>
      <w:bookmarkEnd w:id="98"/>
      <w:bookmarkEnd w:id="99"/>
      <w:bookmarkEnd w:id="100"/>
      <w:bookmarkEnd w:id="101"/>
    </w:p>
    <w:p w14:paraId="061C0C56" w14:textId="77777777" w:rsidR="00674022" w:rsidRDefault="00674022" w:rsidP="00674022"/>
    <w:p w14:paraId="7D11E72D" w14:textId="163CA25D"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A6338">
        <w:t>. Porém, isso d</w:t>
      </w:r>
      <w:r w:rsidR="00E738BD">
        <w:t xml:space="preserve">emanda dos professores </w:t>
      </w:r>
      <w:r w:rsidR="00C24435">
        <w:t xml:space="preserve">novas </w:t>
      </w:r>
      <w:r w:rsidR="00E738BD">
        <w:t>alternativas para a transmissão do conhecimento</w:t>
      </w:r>
      <w:r w:rsidR="006F1F5F">
        <w:t>, d</w:t>
      </w:r>
      <w:r w:rsidR="00E738BD">
        <w:t>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w:t>
      </w:r>
      <w:r w:rsidR="007B61FF">
        <w:rPr>
          <w:noProof/>
        </w:rPr>
        <w:t xml:space="preserve">Bacich </w:t>
      </w:r>
      <w:r w:rsidR="007B61FF">
        <w:rPr>
          <w:i/>
          <w:iCs/>
          <w:noProof/>
        </w:rPr>
        <w:t>et al.</w:t>
      </w:r>
      <w:r w:rsidR="007B61FF">
        <w:rPr>
          <w:noProof/>
        </w:rPr>
        <w:t xml:space="preserve"> (2015, p. 29)</w:t>
      </w:r>
      <w:r w:rsidR="001004C4">
        <w:rPr>
          <w:noProof/>
        </w:rPr>
        <w:t xml:space="preserve"> afirma</w:t>
      </w:r>
      <w:r w:rsidR="00DB67BA">
        <w:rPr>
          <w:noProof/>
        </w:rPr>
        <w:t xml:space="preserve">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14AEEFBE" w:rsidR="003B6737" w:rsidRDefault="002334D8" w:rsidP="002334D8">
      <w:r>
        <w:t>O</w:t>
      </w:r>
      <w:r w:rsidRPr="005F0557">
        <w:t xml:space="preserve"> estudo de línguas estrangeiras</w:t>
      </w:r>
      <w:r>
        <w:t>, em especial o idioma inglês</w:t>
      </w:r>
      <w:r w:rsidR="006F1F5F">
        <w:t>,</w:t>
      </w:r>
      <w:r w:rsidRPr="005F0557">
        <w:t xml:space="preserve"> é disseminado globalmente</w:t>
      </w:r>
      <w:r w:rsidR="006F1F5F">
        <w:t>, s</w:t>
      </w:r>
      <w:r>
        <w:t>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w:t>
      </w:r>
      <w:proofErr w:type="spellStart"/>
      <w:r>
        <w:t>Concil</w:t>
      </w:r>
      <w:proofErr w:type="spellEnd"/>
      <w:r>
        <w:t xml:space="preserve">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w:t>
      </w:r>
      <w:r w:rsidR="006F1F5F">
        <w:t>,</w:t>
      </w:r>
      <w:r>
        <w:t xml:space="preserve"> por exemplo. </w:t>
      </w:r>
      <w:r w:rsidR="00C24435">
        <w:t xml:space="preserve">No estudo de idiomas </w:t>
      </w:r>
      <w:r w:rsidR="00F75119">
        <w:t>o</w:t>
      </w:r>
      <w:r w:rsidR="00F1197C">
        <w:t xml:space="preserve"> atrelamento </w:t>
      </w:r>
      <w:r w:rsidR="001004C4">
        <w:t>às</w:t>
      </w:r>
      <w:r w:rsidR="00F75119">
        <w:t xml:space="preserve"> tecnologias não </w:t>
      </w:r>
      <w:r w:rsidR="00F1197C">
        <w:t>foi</w:t>
      </w:r>
      <w:r w:rsidR="00F75119">
        <w:t xml:space="preserve"> diferente. </w:t>
      </w:r>
      <w:r w:rsidR="003B6737">
        <w:t>Em outra pesquisa</w:t>
      </w:r>
      <w:r w:rsidR="006F1F5F">
        <w:t>,</w:t>
      </w:r>
      <w:r w:rsidR="003B6737">
        <w:t xml:space="preserve"> também realizada pelo British </w:t>
      </w:r>
      <w:proofErr w:type="spellStart"/>
      <w:r w:rsidR="003B6737">
        <w:t>Concil</w:t>
      </w:r>
      <w:proofErr w:type="spellEnd"/>
      <w:r w:rsidR="003B6737">
        <w:t xml:space="preserve"> e que focava o ensino do inglês em instituições públicas</w:t>
      </w:r>
      <w:r w:rsidR="006F1F5F">
        <w:t>,</w:t>
      </w:r>
      <w:r w:rsidR="003B6737">
        <w:t xml:space="preserve"> demonstrou</w:t>
      </w:r>
      <w:r w:rsidR="006F1F5F">
        <w:t>-se</w:t>
      </w:r>
      <w:r w:rsidR="003B6737">
        <w:t xml:space="preserve">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F37282">
        <w:t xml:space="preserve">Gráfico </w:t>
      </w:r>
      <w:r w:rsidR="00F37282">
        <w:rPr>
          <w:noProof/>
        </w:rPr>
        <w:t>1</w:t>
      </w:r>
      <w:r w:rsidR="005B13FD">
        <w:fldChar w:fldCharType="end"/>
      </w:r>
      <w:r w:rsidR="005B13FD">
        <w:t xml:space="preserve"> demonstra</w:t>
      </w:r>
      <w:r w:rsidR="001004C4">
        <w:t xml:space="preserve"> os dispositivos que mais ajudam o professor e que mais motivem os alunos.</w:t>
      </w:r>
      <w:r w:rsidR="005B13FD">
        <w:t xml:space="preserve"> </w:t>
      </w:r>
      <w:r w:rsidR="001004C4">
        <w:t>U</w:t>
      </w:r>
      <w:r w:rsidR="005B13FD">
        <w:t xml:space="preserve">m dos recursos que mais motivavam os alunos, </w:t>
      </w:r>
      <w:r w:rsidR="001004C4">
        <w:t>é</w:t>
      </w:r>
      <w:r w:rsidR="005B13FD">
        <w:t xml:space="preserve"> do uso da </w:t>
      </w:r>
      <w:r w:rsidR="005B13FD" w:rsidRPr="005B13FD">
        <w:t>internet</w:t>
      </w:r>
      <w:r w:rsidR="005B13FD">
        <w:t xml:space="preserve"> nas aulas, porém não</w:t>
      </w:r>
      <w:r w:rsidR="001004C4">
        <w:t xml:space="preserve"> é </w:t>
      </w:r>
      <w:r w:rsidR="005B13FD">
        <w:t>disponíve</w:t>
      </w:r>
      <w:r w:rsidR="001004C4">
        <w:t>l</w:t>
      </w:r>
      <w:r w:rsidR="005B13FD">
        <w:t xml:space="preserve"> a</w:t>
      </w:r>
      <w:r w:rsidR="001004C4">
        <w:t xml:space="preserve"> todos</w:t>
      </w:r>
      <w:r w:rsidR="005B13FD">
        <w:t xml:space="preserve"> professores. </w:t>
      </w:r>
    </w:p>
    <w:p w14:paraId="7E3E4119" w14:textId="6AA0BF5E" w:rsidR="005B13FD" w:rsidRDefault="005B13FD" w:rsidP="00487208">
      <w:pPr>
        <w:pStyle w:val="Legenda"/>
        <w:keepNext/>
      </w:pPr>
      <w:bookmarkStart w:id="102" w:name="_Ref22067173"/>
      <w:bookmarkStart w:id="103" w:name="_Toc23196072"/>
      <w:r>
        <w:lastRenderedPageBreak/>
        <w:t xml:space="preserve">Gráfico </w:t>
      </w:r>
      <w:r w:rsidR="00CD06EF">
        <w:fldChar w:fldCharType="begin"/>
      </w:r>
      <w:r w:rsidR="00CD06EF">
        <w:instrText xml:space="preserve"> SEQ Gráfico \* ARABIC </w:instrText>
      </w:r>
      <w:r w:rsidR="00CD06EF">
        <w:fldChar w:fldCharType="separate"/>
      </w:r>
      <w:r w:rsidR="00F37282">
        <w:rPr>
          <w:noProof/>
        </w:rPr>
        <w:t>1</w:t>
      </w:r>
      <w:r w:rsidR="00CD06EF">
        <w:rPr>
          <w:noProof/>
        </w:rPr>
        <w:fldChar w:fldCharType="end"/>
      </w:r>
      <w:bookmarkEnd w:id="102"/>
      <w:r>
        <w:t xml:space="preserve"> - </w:t>
      </w:r>
      <w:r w:rsidRPr="0052578B">
        <w:t>Pesquisa “O Ensino de Inglês na Educação Pública Brasileira”</w:t>
      </w:r>
      <w:bookmarkEnd w:id="103"/>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4DC7FC60" w:rsidR="000675CF" w:rsidRDefault="005B13FD" w:rsidP="002334D8">
      <w:r>
        <w:t>Pensando nisso</w:t>
      </w:r>
      <w:r w:rsidR="001004C4">
        <w:t>,</w:t>
      </w:r>
      <w:r>
        <w:t xml:space="preserve"> s</w:t>
      </w:r>
      <w:r w:rsidR="00F75119">
        <w:t>urgiram</w:t>
      </w:r>
      <w:r>
        <w:t xml:space="preserve"> diversos</w:t>
      </w:r>
      <w:r w:rsidR="00F75119">
        <w:t xml:space="preserve"> sistemas (de escolas físicas ou não) com o in</w:t>
      </w:r>
      <w:r w:rsidR="00F1197C">
        <w:t>tuito de auxiliar nos processos de aprendizagem de uma língua</w:t>
      </w:r>
      <w:r w:rsidR="006F1F5F">
        <w:t>, q</w:t>
      </w:r>
      <w:r>
        <w:t xml:space="preserve">ue </w:t>
      </w:r>
      <w:r w:rsidR="002334D8">
        <w:t>buscam</w:t>
      </w:r>
      <w:r w:rsidR="00F1197C">
        <w:t xml:space="preserve"> contemplar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F37282">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401DF319" w14:textId="5D2303F9" w:rsidR="000675CF" w:rsidRDefault="000675CF" w:rsidP="001004C4">
      <w:r>
        <w:t>Ao constatar esse problema na ILC, foi pensado uma solução computadorizada</w:t>
      </w:r>
      <w:r w:rsidR="00B56341">
        <w:t xml:space="preserve"> pela </w:t>
      </w:r>
      <w:r w:rsidR="00B56341" w:rsidRPr="00487208">
        <w:rPr>
          <w:i/>
          <w:iCs/>
        </w:rPr>
        <w:t>web</w:t>
      </w:r>
      <w:r>
        <w:t xml:space="preserve"> que auxil</w:t>
      </w:r>
      <w:r w:rsidR="001004C4">
        <w:t>ie</w:t>
      </w:r>
      <w:r>
        <w:t xml:space="preserve"> na informatização dos processos de ensino da escola.</w:t>
      </w:r>
      <w:r w:rsidR="00B56341">
        <w:t xml:space="preserve"> </w:t>
      </w:r>
      <w:r w:rsidR="00060AD4">
        <w:t>Imaginou-se</w:t>
      </w:r>
      <w:r w:rsidR="00B56341">
        <w:t xml:space="preserve"> um ambiente de ensino </w:t>
      </w:r>
      <w:r w:rsidR="00060AD4">
        <w:t>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w:t>
      </w:r>
      <w:r w:rsidR="001004C4">
        <w:t xml:space="preserve">o capítulo </w:t>
      </w:r>
      <w:r w:rsidR="00B56341">
        <w:fldChar w:fldCharType="begin"/>
      </w:r>
      <w:r w:rsidR="00B56341">
        <w:instrText xml:space="preserve"> REF _Ref22068237 \r \h </w:instrText>
      </w:r>
      <w:r w:rsidR="00B56341">
        <w:fldChar w:fldCharType="separate"/>
      </w:r>
      <w:r w:rsidR="00F37282">
        <w:t>3</w:t>
      </w:r>
      <w:r w:rsidR="00B56341">
        <w:fldChar w:fldCharType="end"/>
      </w:r>
      <w:r w:rsidR="00B56341">
        <w:t>.</w:t>
      </w:r>
      <w:r w:rsidR="00C36C00">
        <w:t xml:space="preserve"> Esse trabalho se </w:t>
      </w:r>
      <w:r w:rsidR="001004C4">
        <w:t xml:space="preserve">justifica de maneira que </w:t>
      </w:r>
      <w:r w:rsidR="00C36C00">
        <w:t>ampara professores na concepção das suas aulas</w:t>
      </w:r>
      <w:r w:rsidR="001004C4">
        <w:t>, e auxilia também no contato entre alunos e professores, dentre outras funcionalidades a serem descritas.</w:t>
      </w:r>
    </w:p>
    <w:p w14:paraId="676A216F" w14:textId="63E78888" w:rsidR="00B56341" w:rsidRDefault="00B56341" w:rsidP="005B13FD">
      <w:r>
        <w:t xml:space="preserve">Por se tratar de um sistema computacional, para </w:t>
      </w:r>
      <w:r w:rsidR="001004C4">
        <w:t>ser</w:t>
      </w:r>
      <w:r>
        <w:t xml:space="preserve"> concebido foi necessário entender o processo de desenvolvimento. </w:t>
      </w:r>
      <w:r w:rsidR="001004C4">
        <w:t>H</w:t>
      </w:r>
      <w:r>
        <w:t>á uma gama de metodologias que visam apoiar o desenvolvedor</w:t>
      </w:r>
      <w:r w:rsidR="00060AD4">
        <w:t>, profissional responsável por conceber sistemas,</w:t>
      </w:r>
      <w:r>
        <w:t xml:space="preserve"> a criar soluções com maior </w:t>
      </w:r>
      <w:r>
        <w:lastRenderedPageBreak/>
        <w:t>qualidade em menor tempo. Tendo</w:t>
      </w:r>
      <w:r w:rsidR="00060AD4">
        <w:t xml:space="preserve"> isso em vista</w:t>
      </w:r>
      <w:r>
        <w:t>,</w:t>
      </w:r>
      <w:r w:rsidR="00060AD4">
        <w:t xml:space="preserve"> pesquisou</w:t>
      </w:r>
      <w:r w:rsidR="00AA7640">
        <w:t>-se</w:t>
      </w:r>
      <w:r w:rsidR="00060AD4">
        <w:t xml:space="preserve"> a respeito das vantagens e desvantagens de cada uma. Dentre elas</w:t>
      </w:r>
      <w:r>
        <w:t xml:space="preserve"> escolheu</w:t>
      </w:r>
      <w:r w:rsidR="00060AD4">
        <w:t>-se como base a criação desse ambiente</w:t>
      </w:r>
      <w:r>
        <w:t xml:space="preserve">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Todas as características e peculiaridades a respeito dessa metodologia são demonstradas n</w:t>
      </w:r>
      <w:r w:rsidR="001004C4">
        <w:t xml:space="preserve">o capítulo </w:t>
      </w:r>
      <w:r w:rsidR="0041573C">
        <w:fldChar w:fldCharType="begin"/>
      </w:r>
      <w:r w:rsidR="0041573C">
        <w:instrText xml:space="preserve"> REF _Ref527668666 \r \h </w:instrText>
      </w:r>
      <w:r w:rsidR="0041573C">
        <w:fldChar w:fldCharType="separate"/>
      </w:r>
      <w:r w:rsidR="00F37282">
        <w:t>2.2.2.3</w:t>
      </w:r>
      <w:r w:rsidR="0041573C">
        <w:fldChar w:fldCharType="end"/>
      </w:r>
      <w:r w:rsidR="0041573C">
        <w:t>.</w:t>
      </w:r>
    </w:p>
    <w:p w14:paraId="578F667D" w14:textId="19BAF221" w:rsidR="005450C9" w:rsidRPr="00487208" w:rsidRDefault="005450C9">
      <w:r>
        <w:t>Para confecção des</w:t>
      </w:r>
      <w:r w:rsidR="00060AD4">
        <w:t>s</w:t>
      </w:r>
      <w:r>
        <w:t xml:space="preserve">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AA7640">
        <w:instrText xml:space="preserve"> \* MERGEFORMAT </w:instrText>
      </w:r>
      <w:r w:rsidR="00477D91">
        <w:fldChar w:fldCharType="separate"/>
      </w:r>
      <w:r w:rsidR="00F37282">
        <w:t xml:space="preserve">Apêndice A - carta de pedido de permissão para uso de informações da escola </w:t>
      </w:r>
      <w:proofErr w:type="spellStart"/>
      <w:r w:rsidR="00F37282" w:rsidRPr="00F37282">
        <w:rPr>
          <w:i/>
          <w:iCs/>
        </w:rPr>
        <w:t>International</w:t>
      </w:r>
      <w:proofErr w:type="spellEnd"/>
      <w:r w:rsidR="00F37282" w:rsidRPr="00F37282">
        <w:rPr>
          <w:i/>
          <w:iCs/>
        </w:rPr>
        <w:t xml:space="preserve"> </w:t>
      </w:r>
      <w:proofErr w:type="spellStart"/>
      <w:r w:rsidR="00F37282" w:rsidRPr="00F37282">
        <w:rPr>
          <w:i/>
          <w:iCs/>
        </w:rPr>
        <w:t>language</w:t>
      </w:r>
      <w:proofErr w:type="spellEnd"/>
      <w:r w:rsidR="00F37282" w:rsidRPr="00F37282">
        <w:rPr>
          <w:i/>
          <w:iCs/>
        </w:rPr>
        <w:t xml:space="preserv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2E132C71" w:rsidR="0041573C" w:rsidRPr="000E7F00" w:rsidRDefault="0041573C" w:rsidP="005B13FD">
      <w:r>
        <w:t xml:space="preserve">Há autores que acreditam que o XP pode não ser adequado para alguns tipos de projeto, como por exemplo o desenvolvimento </w:t>
      </w:r>
      <w:r w:rsidRPr="00487208">
        <w:rPr>
          <w:i/>
          <w:iCs/>
        </w:rPr>
        <w:t>web</w:t>
      </w:r>
      <w:r>
        <w:t>. Então</w:t>
      </w:r>
      <w:r w:rsidR="00464F40">
        <w:t>,</w:t>
      </w:r>
      <w:r>
        <w:t xml:space="preserve"> nesse trabalho decidiu-se que o desenvolvimento seria guiado pela aplicação da metodologia XP</w:t>
      </w:r>
      <w:r w:rsidR="00AA7640">
        <w:t xml:space="preserve">, </w:t>
      </w:r>
      <w:r>
        <w:t xml:space="preserve">a fim de verificar adequação e como o XP, e suas características </w:t>
      </w:r>
      <w:r w:rsidR="00464F40">
        <w:t>auxiliariam</w:t>
      </w:r>
      <w:r>
        <w:t xml:space="preserve">,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F37282">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65BF8F92" w:rsidR="0041573C" w:rsidRDefault="000E7F00" w:rsidP="005B13FD">
      <w:r>
        <w:t xml:space="preserve">Objetivou-se com esse trabalho primeiramente conceber o sistema </w:t>
      </w:r>
      <w:r w:rsidR="00AA7640">
        <w:t xml:space="preserve">para </w:t>
      </w:r>
      <w:r w:rsidR="00C36C00">
        <w:t xml:space="preserve">a </w:t>
      </w:r>
      <w:r>
        <w:t>ILC</w:t>
      </w:r>
      <w:r w:rsidR="00C36C00">
        <w:t>. Foc</w:t>
      </w:r>
      <w:r w:rsidR="005A6C1A">
        <w:t>ou-se,</w:t>
      </w:r>
      <w:r w:rsidR="00C36C00">
        <w:t xml:space="preserve"> especificamente</w:t>
      </w:r>
      <w:r w:rsidR="005A6C1A">
        <w:t>,</w:t>
      </w:r>
      <w:r>
        <w:t xml:space="preserve"> </w:t>
      </w:r>
      <w:r w:rsidR="00C36C00">
        <w:t>na</w:t>
      </w:r>
      <w:r>
        <w:t xml:space="preserve"> concepção </w:t>
      </w:r>
      <w:r w:rsidR="00C36C00">
        <w:t>das atividades da escola por meio de um banco de questões que seriam cadastradas pelo professor no ambiente. Por meio desse banco, os professores podem compartilhar as questões criadas por eles com outros professores</w:t>
      </w:r>
      <w:r w:rsidR="00AA7640">
        <w:t>, s</w:t>
      </w:r>
      <w:r w:rsidR="00FC721C">
        <w:t xml:space="preserve">endo </w:t>
      </w:r>
      <w:r w:rsidR="00AA7640">
        <w:t xml:space="preserve">que </w:t>
      </w:r>
      <w:r w:rsidR="00FC721C">
        <w:lastRenderedPageBreak/>
        <w:t xml:space="preserve">esse banco </w:t>
      </w:r>
      <w:r w:rsidR="008E747B">
        <w:t xml:space="preserve">é </w:t>
      </w:r>
      <w:r w:rsidR="00FC721C">
        <w:t>responsável por armazenar as questões que serão utilizadas</w:t>
      </w:r>
      <w:r w:rsidR="00C36C00">
        <w:t xml:space="preserve"> na criação de atividades para os alunos</w:t>
      </w:r>
      <w:r w:rsidR="00FC721C">
        <w:t xml:space="preserve"> da escola</w:t>
      </w:r>
      <w:r w:rsidR="00C36C00">
        <w:t xml:space="preserve">, conforme </w:t>
      </w:r>
      <w:r w:rsidR="008E747B">
        <w:t xml:space="preserve">disposto </w:t>
      </w:r>
      <w:r w:rsidR="00C36C00">
        <w:t xml:space="preserve">na seção </w:t>
      </w:r>
      <w:r w:rsidR="00C36C00">
        <w:fldChar w:fldCharType="begin"/>
      </w:r>
      <w:r w:rsidR="00C36C00">
        <w:instrText xml:space="preserve"> REF _Ref21873185 \r \h </w:instrText>
      </w:r>
      <w:r w:rsidR="00C36C00">
        <w:fldChar w:fldCharType="separate"/>
      </w:r>
      <w:r w:rsidR="00F37282">
        <w:t>3.7</w:t>
      </w:r>
      <w:r w:rsidR="00C36C00">
        <w:fldChar w:fldCharType="end"/>
      </w:r>
      <w:r w:rsidR="00C36C00">
        <w:t xml:space="preserve">. Outro objetivo específico </w:t>
      </w:r>
      <w:r w:rsidR="005A6C1A">
        <w:t xml:space="preserve">é </w:t>
      </w:r>
      <w:r w:rsidR="00C36C00">
        <w:t>dispo</w:t>
      </w:r>
      <w:r w:rsidR="005A6C1A">
        <w:t>r</w:t>
      </w:r>
      <w:r w:rsidR="00C36C00">
        <w:t xml:space="preserv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F37282">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F37282">
        <w:t>3.6.1.4</w:t>
      </w:r>
      <w:r w:rsidR="00C36C00">
        <w:fldChar w:fldCharType="end"/>
      </w:r>
      <w:r w:rsidR="00C36C00">
        <w:t xml:space="preserve">. Ainda </w:t>
      </w:r>
      <w:r w:rsidR="005A6C1A">
        <w:t>se disponibilizou</w:t>
      </w:r>
      <w:r w:rsidR="00C36C00">
        <w:t xml:space="preserve"> um calendário interativo ao aluno </w:t>
      </w:r>
      <w:r w:rsidR="005A6C1A">
        <w:t>para</w:t>
      </w:r>
      <w:r w:rsidR="00C36C00">
        <w:t xml:space="preserve"> visualiza</w:t>
      </w:r>
      <w:r w:rsidR="005A6C1A">
        <w:t>r</w:t>
      </w:r>
      <w:r w:rsidR="00C36C00">
        <w:t xml:space="preserve"> os eventos </w:t>
      </w:r>
      <w:r w:rsidR="005A6C1A">
        <w:t>de sua turma</w:t>
      </w:r>
      <w:r w:rsidR="00C36C00">
        <w:t xml:space="preserve">. </w:t>
      </w:r>
      <w:r w:rsidR="005A6C1A">
        <w:t xml:space="preserve">Tais eventos </w:t>
      </w:r>
      <w:r w:rsidR="00C36C00">
        <w:t>pode</w:t>
      </w:r>
      <w:r w:rsidR="005A6C1A">
        <w:t>m</w:t>
      </w:r>
      <w:r w:rsidR="00C36C00">
        <w:t xml:space="preserve"> ser uma prova, um feriado, uma aula especial, entre outros. </w:t>
      </w:r>
      <w:r w:rsidR="005A6C1A">
        <w:t>Os</w:t>
      </w:r>
      <w:r w:rsidR="00C36C00">
        <w:t xml:space="preserve"> eventos </w:t>
      </w:r>
      <w:r w:rsidR="005A6C1A">
        <w:t>podem</w:t>
      </w:r>
      <w:r w:rsidR="00C36C00">
        <w:t xml:space="preserve"> providos pela escola </w:t>
      </w:r>
      <w:r w:rsidR="005A6C1A">
        <w:t>ou</w:t>
      </w:r>
      <w:r w:rsidR="00C36C00">
        <w:t xml:space="preserve"> pelo professor da dada turma</w:t>
      </w:r>
      <w:r w:rsidR="001D0357">
        <w:t xml:space="preserve">, </w:t>
      </w:r>
      <w:r w:rsidR="008E747B">
        <w:t xml:space="preserve">apresentados nas </w:t>
      </w:r>
      <w:r w:rsidR="001D0357">
        <w:t xml:space="preserve">seção </w:t>
      </w:r>
      <w:r w:rsidR="001D0357">
        <w:fldChar w:fldCharType="begin"/>
      </w:r>
      <w:r w:rsidR="001D0357">
        <w:instrText xml:space="preserve"> REF _Ref21873355 \r \h </w:instrText>
      </w:r>
      <w:r w:rsidR="001D0357">
        <w:fldChar w:fldCharType="separate"/>
      </w:r>
      <w:r w:rsidR="00F37282">
        <w:t>3.6.1.3</w:t>
      </w:r>
      <w:r w:rsidR="001D0357">
        <w:fldChar w:fldCharType="end"/>
      </w:r>
      <w:r w:rsidR="001D0357">
        <w:t xml:space="preserve"> e </w:t>
      </w:r>
      <w:r w:rsidR="008E747B">
        <w:t xml:space="preserve">na </w:t>
      </w:r>
      <w:r w:rsidR="001D0357">
        <w:t xml:space="preserve">seção </w:t>
      </w:r>
      <w:r w:rsidR="001D0357">
        <w:fldChar w:fldCharType="begin"/>
      </w:r>
      <w:r w:rsidR="001D0357">
        <w:instrText xml:space="preserve"> REF _Ref22070945 \r \h </w:instrText>
      </w:r>
      <w:r w:rsidR="001D0357">
        <w:fldChar w:fldCharType="separate"/>
      </w:r>
      <w:r w:rsidR="00F37282">
        <w:t>3.6.1.4</w:t>
      </w:r>
      <w:r w:rsidR="001D0357">
        <w:fldChar w:fldCharType="end"/>
      </w:r>
      <w:r w:rsidR="00C36C00">
        <w:t>.</w:t>
      </w:r>
      <w:r w:rsidR="001D0357">
        <w:t xml:space="preserve"> Por último </w:t>
      </w:r>
      <w:r w:rsidR="005A6C1A">
        <w:t>apresenta-se</w:t>
      </w:r>
      <w:r w:rsidR="001D0357">
        <w:t xml:space="preserve"> o desempenho das atividades geradas pelo ambiente. </w:t>
      </w:r>
      <w:r w:rsidR="005A6C1A">
        <w:t>O</w:t>
      </w:r>
      <w:r w:rsidR="001D0357">
        <w:t xml:space="preserve"> aluno p</w:t>
      </w:r>
      <w:r w:rsidR="008E747B">
        <w:t>o</w:t>
      </w:r>
      <w:r w:rsidR="001D0357">
        <w:t xml:space="preserve">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F37282">
        <w:t>3.8.1.2</w:t>
      </w:r>
      <w:r w:rsidR="001D0357">
        <w:fldChar w:fldCharType="end"/>
      </w:r>
      <w:r w:rsidR="001D0357">
        <w:t xml:space="preserve">. </w:t>
      </w:r>
      <w:r w:rsidR="005A6C1A">
        <w:t>Já</w:t>
      </w:r>
      <w:r w:rsidR="001D0357">
        <w:t xml:space="preserve"> o professor</w:t>
      </w:r>
      <w:r w:rsidR="00FC721C">
        <w:t xml:space="preserve"> </w:t>
      </w:r>
      <w:r w:rsidR="005A6C1A">
        <w:t>pode</w:t>
      </w:r>
      <w:r w:rsidR="001D0357">
        <w:t xml:space="preserve"> identificar como se deu o desempenho dos alunos de suas turmas e avaliar se o aluno tem ou não progredido no ensino</w:t>
      </w:r>
      <w:r w:rsidR="005A6C1A">
        <w:t>.</w:t>
      </w:r>
      <w:r w:rsidR="001D0357">
        <w:t xml:space="preserve"> </w:t>
      </w:r>
      <w:r w:rsidR="005A6C1A">
        <w:t>O</w:t>
      </w:r>
      <w:r w:rsidR="001D0357">
        <w:t xml:space="preserve"> </w:t>
      </w:r>
      <w:r w:rsidR="005A6C1A">
        <w:t>que pode ser</w:t>
      </w:r>
      <w:r w:rsidR="001D0357">
        <w:t xml:space="preserve"> visto na seção </w:t>
      </w:r>
      <w:r w:rsidR="001D0357">
        <w:fldChar w:fldCharType="begin"/>
      </w:r>
      <w:r w:rsidR="001D0357">
        <w:instrText xml:space="preserve"> REF _Ref22071839 \r \h </w:instrText>
      </w:r>
      <w:r w:rsidR="001D0357">
        <w:fldChar w:fldCharType="separate"/>
      </w:r>
      <w:r w:rsidR="00F37282">
        <w:t>3.8.1.1</w:t>
      </w:r>
      <w:r w:rsidR="001D0357">
        <w:fldChar w:fldCharType="end"/>
      </w:r>
      <w:r w:rsidR="001D0357">
        <w:t>.</w:t>
      </w:r>
    </w:p>
    <w:p w14:paraId="2AE19543" w14:textId="74265468" w:rsidR="00C36C00" w:rsidRDefault="001D0357">
      <w:r>
        <w:t>Esse trabalho foi dividido</w:t>
      </w:r>
      <w:r w:rsidR="00FA62B8">
        <w:t xml:space="preserve"> em 5 capítulos. </w:t>
      </w:r>
      <w:r w:rsidR="005A6C1A">
        <w:t>O</w:t>
      </w:r>
      <w:r w:rsidR="00FA62B8">
        <w:t xml:space="preserve"> primeiro</w:t>
      </w:r>
      <w:r w:rsidR="005A6C1A">
        <w:t xml:space="preserve"> trata-se</w:t>
      </w:r>
      <w:r>
        <w:t xml:space="preserve"> </w:t>
      </w:r>
      <w:r w:rsidR="005A6C1A">
        <w:t>d</w:t>
      </w:r>
      <w:r w:rsidR="00FA62B8">
        <w:t xml:space="preserve">a </w:t>
      </w:r>
      <w:r>
        <w:t>introdução</w:t>
      </w:r>
      <w:r w:rsidR="00FA62B8">
        <w:t xml:space="preserve"> da monografia</w:t>
      </w:r>
      <w:r w:rsidR="005A6C1A">
        <w:t>,</w:t>
      </w:r>
      <w:r w:rsidR="00FA62B8">
        <w:t xml:space="preserve"> </w:t>
      </w:r>
      <w:r w:rsidR="005A6C1A">
        <w:t>s</w:t>
      </w:r>
      <w:r w:rsidR="00FA62B8">
        <w:t>eguido pelo</w:t>
      </w:r>
      <w:r>
        <w:t xml:space="preserve"> referencial</w:t>
      </w:r>
      <w:r w:rsidR="00FA62B8">
        <w:t xml:space="preserve"> teórico. O terceiro capítulo vem tratar </w:t>
      </w:r>
      <w:r w:rsidR="005A6C1A">
        <w:t>d</w:t>
      </w:r>
      <w:r w:rsidR="00FA62B8">
        <w:t>o</w:t>
      </w:r>
      <w:r>
        <w:t xml:space="preserve"> desenvolvimento da ferramenta</w:t>
      </w:r>
      <w:r w:rsidR="00FA62B8">
        <w:t xml:space="preserve"> computacional, abordando o processo de desenvolvimento, desde a modelagem, até o produto final</w:t>
      </w:r>
      <w:r w:rsidR="005A6C1A">
        <w:t>izado</w:t>
      </w:r>
      <w:r w:rsidR="00FA62B8">
        <w:t>.</w:t>
      </w:r>
      <w:r>
        <w:t xml:space="preserve"> </w:t>
      </w:r>
      <w:r w:rsidR="00FA62B8">
        <w:t xml:space="preserve">No quarto capítulo </w:t>
      </w:r>
      <w:r w:rsidR="005A6C1A">
        <w:t>são</w:t>
      </w:r>
      <w:r w:rsidR="00FA62B8">
        <w:t xml:space="preserve"> abordad</w:t>
      </w:r>
      <w:r w:rsidR="005A6C1A">
        <w:t>os</w:t>
      </w:r>
      <w:r w:rsidR="00FA62B8">
        <w:t xml:space="preserve">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w:t>
      </w:r>
      <w:r w:rsidR="002B0C84">
        <w:t>m os resultados mais relevantes,</w:t>
      </w:r>
      <w:r w:rsidR="008E747B">
        <w:t xml:space="preserve"> seguido de</w:t>
      </w:r>
      <w:r w:rsidR="00AF4743">
        <w:t xml:space="preserve"> referências e</w:t>
      </w:r>
      <w:r w:rsidR="008E747B">
        <w:t xml:space="preserve"> apêndice</w:t>
      </w:r>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04" w:name="_Ref528269096"/>
      <w:bookmarkStart w:id="105" w:name="_Toc22197453"/>
      <w:bookmarkStart w:id="106" w:name="_Toc22841324"/>
      <w:bookmarkStart w:id="107" w:name="_Toc22986283"/>
      <w:r>
        <w:lastRenderedPageBreak/>
        <w:t>Referencial teórico</w:t>
      </w:r>
      <w:bookmarkEnd w:id="104"/>
      <w:bookmarkEnd w:id="105"/>
      <w:bookmarkEnd w:id="106"/>
      <w:bookmarkEnd w:id="107"/>
    </w:p>
    <w:p w14:paraId="412B222E" w14:textId="77777777" w:rsidR="00310107" w:rsidRPr="00310107" w:rsidRDefault="00310107" w:rsidP="00310107">
      <w:pPr>
        <w:ind w:firstLine="0"/>
      </w:pPr>
    </w:p>
    <w:p w14:paraId="2ECB073E" w14:textId="58E665AF"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w:t>
      </w:r>
      <w:r w:rsidR="002B0C84">
        <w:t>,</w:t>
      </w:r>
      <w:r>
        <w:t xml:space="preserve">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w:t>
      </w:r>
      <w:r w:rsidR="00FD1DB1">
        <w:t>dar bases teóricas a quem está lendo</w:t>
      </w:r>
      <w:r w:rsidR="00AF4743">
        <w:t>,</w:t>
      </w:r>
      <w:r w:rsidR="00FD1DB1">
        <w:t xml:space="preserve">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08" w:name="_Toc22197454"/>
      <w:bookmarkStart w:id="109" w:name="_Toc22841325"/>
      <w:bookmarkStart w:id="110" w:name="_Toc22986284"/>
      <w:r>
        <w:t xml:space="preserve">Educação </w:t>
      </w:r>
      <w:r w:rsidR="00D61CB9">
        <w:t>a distância – ambiente virtual</w:t>
      </w:r>
      <w:bookmarkEnd w:id="108"/>
      <w:bookmarkEnd w:id="109"/>
      <w:bookmarkEnd w:id="110"/>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189BC123"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AF4743">
        <w:rPr>
          <w:i/>
        </w:rPr>
        <w:t>,</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DD9060C" w:rsidR="002E766B" w:rsidRDefault="002E766B" w:rsidP="00A738A2">
      <w:r>
        <w:t>Nas seções subsequentes são descritos</w:t>
      </w:r>
      <w:r w:rsidR="003F342B">
        <w:t xml:space="preserve"> como funciona o ensino de idiomas e</w:t>
      </w:r>
      <w:r>
        <w:t xml:space="preserve"> alguns exemplos de sistemas que utilizam a EAD</w:t>
      </w:r>
      <w:r w:rsidR="00017C3F">
        <w:t xml:space="preserve"> e</w:t>
      </w:r>
      <w:r w:rsidR="002B0C84">
        <w:t xml:space="preserve"> </w:t>
      </w:r>
      <w:r w:rsidR="00017C3F">
        <w:t>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11" w:name="_Ref527667254"/>
      <w:bookmarkStart w:id="112" w:name="_Toc22197455"/>
      <w:bookmarkStart w:id="113" w:name="_Toc22841326"/>
      <w:bookmarkStart w:id="114" w:name="_Toc22986285"/>
      <w:r w:rsidRPr="00C119E4">
        <w:t>Metodologias/sistemas de apoio de ensino de idiomas</w:t>
      </w:r>
      <w:bookmarkEnd w:id="111"/>
      <w:bookmarkEnd w:id="112"/>
      <w:bookmarkEnd w:id="113"/>
      <w:bookmarkEnd w:id="114"/>
    </w:p>
    <w:p w14:paraId="7BE35BA2" w14:textId="32734808" w:rsidR="00A8212E" w:rsidRDefault="00A8212E" w:rsidP="005A2D83"/>
    <w:p w14:paraId="0B9F2C48" w14:textId="27DA837A" w:rsidR="00B57B6A" w:rsidRPr="00A8212E" w:rsidRDefault="00B57B6A" w:rsidP="005A2D83">
      <w:r>
        <w:t>O ensino de idiomas</w:t>
      </w:r>
      <w:r w:rsidR="00C27161">
        <w:t xml:space="preserve"> geralmente</w:t>
      </w:r>
      <w:r>
        <w:t xml:space="preserve"> é composto por níveis,</w:t>
      </w:r>
      <w:r w:rsidR="00C27161">
        <w:t xml:space="preserve"> </w:t>
      </w:r>
      <w:r w:rsidR="002B0C84">
        <w:t>que</w:t>
      </w:r>
      <w:r>
        <w:t xml:space="preserve"> </w:t>
      </w:r>
      <w:r w:rsidR="00C27161">
        <w:t>ao avançar</w:t>
      </w:r>
      <w:r w:rsidR="00AF4743">
        <w:t>,</w:t>
      </w:r>
      <w:r>
        <w:t xml:space="preserve"> novos conceitos</w:t>
      </w:r>
      <w:r w:rsidR="00FD1DB1">
        <w:t xml:space="preserve"> e conhecimentos</w:t>
      </w:r>
      <w:r w:rsidR="00C27161">
        <w:t xml:space="preserve"> são agregados</w:t>
      </w:r>
      <w:r>
        <w:t>.</w:t>
      </w:r>
      <w:r w:rsidR="00FD1DB1">
        <w:t xml:space="preserve"> </w:t>
      </w:r>
      <w:r w:rsidR="002B0C84">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r>
        <w:t>CEFR) que é utilizado principalmente na Europa. Esse padrão define seis níveis sendo eles o A1, A2, B1, B2, C1, C2</w:t>
      </w:r>
      <w:r w:rsidR="00AF4743">
        <w:t>, adotado em grande parte no sistema ora desenvolvido</w:t>
      </w:r>
      <w:r>
        <w:t xml:space="preserve">. </w:t>
      </w:r>
      <w:r w:rsidR="002B0C84">
        <w:t>P</w:t>
      </w:r>
      <w:r>
        <w:t>ara saber em qual nível uma pessoa se encaixa é necessário realizar teste de proficiência</w:t>
      </w:r>
      <w:r w:rsidR="00C27161">
        <w:t xml:space="preserve">, geralmente </w:t>
      </w:r>
      <w:r w:rsidR="002B0C84">
        <w:t>aplicado</w:t>
      </w:r>
      <w:r w:rsidR="00C27161">
        <w:t xml:space="preserve">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59E46AF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possui sedes em outros países</w:t>
      </w:r>
      <w:r w:rsidR="002B0C84">
        <w:t>,</w:t>
      </w:r>
      <w:r w:rsidR="00D61CB9">
        <w:t xml:space="preserve"> além do Brasil</w:t>
      </w:r>
      <w:r w:rsidR="00752E3D">
        <w:t xml:space="preserve"> </w:t>
      </w:r>
      <w:r w:rsidR="00752E3D">
        <w:rPr>
          <w:noProof/>
        </w:rPr>
        <w:t xml:space="preserve">(WIZARD, </w:t>
      </w:r>
      <w:r w:rsidR="00E234D7">
        <w:rPr>
          <w:noProof/>
        </w:rPr>
        <w:t>2017a</w:t>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ão guiados pelo professor. Já</w:t>
      </w:r>
      <w:r w:rsidR="002B0C84">
        <w:t>,</w:t>
      </w:r>
      <w:r w:rsidR="00D61CB9">
        <w:t xml:space="preserve"> no </w:t>
      </w:r>
      <w:proofErr w:type="spellStart"/>
      <w:r w:rsidR="00D61CB9" w:rsidRPr="00347720">
        <w:rPr>
          <w:i/>
        </w:rPr>
        <w:t>interactive</w:t>
      </w:r>
      <w:proofErr w:type="spellEnd"/>
      <w:r w:rsidR="002B0C84">
        <w:rPr>
          <w:iCs/>
        </w:rPr>
        <w:t>,</w:t>
      </w:r>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F37282">
        <w:t xml:space="preserve">Figura </w:t>
      </w:r>
      <w:r w:rsidR="00F37282">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1B71576B" w:rsidR="00C87DBE" w:rsidRDefault="00C87DBE" w:rsidP="00FC0021">
      <w:pPr>
        <w:pStyle w:val="Legenda"/>
        <w:keepNext/>
      </w:pPr>
      <w:bookmarkStart w:id="115" w:name="_Ref526524016"/>
      <w:bookmarkStart w:id="116" w:name="_Toc21973934"/>
      <w:bookmarkStart w:id="117" w:name="_Toc22986127"/>
      <w:r>
        <w:t xml:space="preserve">Figura </w:t>
      </w:r>
      <w:r w:rsidR="00CD06EF">
        <w:fldChar w:fldCharType="begin"/>
      </w:r>
      <w:r w:rsidR="00CD06EF">
        <w:instrText xml:space="preserve"> SEQ Figura \* ARABIC </w:instrText>
      </w:r>
      <w:r w:rsidR="00CD06EF">
        <w:fldChar w:fldCharType="separate"/>
      </w:r>
      <w:r w:rsidR="00F37282">
        <w:rPr>
          <w:noProof/>
        </w:rPr>
        <w:t>1</w:t>
      </w:r>
      <w:r w:rsidR="00CD06EF">
        <w:rPr>
          <w:noProof/>
        </w:rPr>
        <w:fldChar w:fldCharType="end"/>
      </w:r>
      <w:bookmarkEnd w:id="115"/>
      <w:r>
        <w:t xml:space="preserve"> - Modelo de aprendizagem da </w:t>
      </w:r>
      <w:proofErr w:type="spellStart"/>
      <w:r>
        <w:t>Wizard</w:t>
      </w:r>
      <w:bookmarkEnd w:id="116"/>
      <w:bookmarkEnd w:id="117"/>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0763457A" w:rsidR="00212D2E" w:rsidRDefault="00D61CB9" w:rsidP="00212D2E">
      <w:r>
        <w:t xml:space="preserve">Outra aplicação semelhante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w:t>
      </w:r>
      <w:r w:rsidR="002B0C84">
        <w:t>,</w:t>
      </w:r>
      <w:r w:rsidR="00074336">
        <w:t xml:space="preserve"> ocorre penalização ou eliminação de uma vida, </w:t>
      </w:r>
      <w:r w:rsidR="009E0DFF">
        <w:t xml:space="preserve">sendo que </w:t>
      </w:r>
      <w:r w:rsidR="00074336">
        <w:t xml:space="preserve">no </w:t>
      </w:r>
      <w:proofErr w:type="spellStart"/>
      <w:r w:rsidR="00074336">
        <w:t>Duolingo</w:t>
      </w:r>
      <w:proofErr w:type="spellEnd"/>
      <w:r w:rsidR="002B0C84">
        <w:t>,</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F37282">
        <w:t xml:space="preserve">Figura </w:t>
      </w:r>
      <w:r w:rsidR="00F37282">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6F6F095F" w:rsidR="00C87DBE" w:rsidRDefault="00C87DBE" w:rsidP="00FC0021">
      <w:pPr>
        <w:pStyle w:val="Legenda"/>
        <w:keepNext/>
      </w:pPr>
      <w:bookmarkStart w:id="118" w:name="_Ref526523959"/>
      <w:bookmarkStart w:id="119" w:name="_Toc21973936"/>
      <w:bookmarkStart w:id="120" w:name="_Toc22986128"/>
      <w:r>
        <w:lastRenderedPageBreak/>
        <w:t xml:space="preserve">Figura </w:t>
      </w:r>
      <w:r w:rsidR="00CD06EF">
        <w:fldChar w:fldCharType="begin"/>
      </w:r>
      <w:r w:rsidR="00CD06EF">
        <w:instrText xml:space="preserve"> SEQ Figura \* ARABIC </w:instrText>
      </w:r>
      <w:r w:rsidR="00CD06EF">
        <w:fldChar w:fldCharType="separate"/>
      </w:r>
      <w:r w:rsidR="00F37282">
        <w:rPr>
          <w:noProof/>
        </w:rPr>
        <w:t>2</w:t>
      </w:r>
      <w:r w:rsidR="00CD06EF">
        <w:rPr>
          <w:noProof/>
        </w:rPr>
        <w:fldChar w:fldCharType="end"/>
      </w:r>
      <w:bookmarkEnd w:id="118"/>
      <w:r>
        <w:t xml:space="preserve"> - </w:t>
      </w:r>
      <w:r w:rsidRPr="00F93035">
        <w:t xml:space="preserve">Características do </w:t>
      </w:r>
      <w:proofErr w:type="spellStart"/>
      <w:r w:rsidRPr="00F93035">
        <w:t>Duolingo</w:t>
      </w:r>
      <w:bookmarkEnd w:id="119"/>
      <w:bookmarkEnd w:id="120"/>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121" w:name="_Toc22197456"/>
      <w:bookmarkStart w:id="122" w:name="_Toc22841327"/>
      <w:bookmarkStart w:id="123" w:name="_Ref22843219"/>
      <w:bookmarkStart w:id="124" w:name="_Toc22986286"/>
      <w:r>
        <w:t>Desenvolvimento</w:t>
      </w:r>
      <w:r w:rsidR="00830B0E">
        <w:t xml:space="preserve"> e tecnologias</w:t>
      </w:r>
      <w:r>
        <w:t xml:space="preserve"> de </w:t>
      </w:r>
      <w:r w:rsidRPr="005329D1">
        <w:t>sistemas</w:t>
      </w:r>
      <w:r>
        <w:t xml:space="preserve"> Web</w:t>
      </w:r>
      <w:bookmarkEnd w:id="121"/>
      <w:bookmarkEnd w:id="122"/>
      <w:bookmarkEnd w:id="123"/>
      <w:bookmarkEnd w:id="124"/>
    </w:p>
    <w:p w14:paraId="399BA47A" w14:textId="77777777" w:rsidR="00020A75" w:rsidRDefault="00020A75" w:rsidP="005A2D83"/>
    <w:p w14:paraId="2301AB39" w14:textId="38B539A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r w:rsidR="00AF4743">
        <w:t>ações etc.</w:t>
      </w:r>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w:t>
      </w:r>
      <w:r w:rsidR="002B0C84">
        <w:t>de</w:t>
      </w:r>
      <w:r w:rsidR="00D61CB9">
        <w:t xml:space="preserve">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4D361A96" w:rsidR="00C04015" w:rsidRPr="00FC0021" w:rsidRDefault="00463FAB" w:rsidP="00562E3A">
      <w:r>
        <w:t>Já</w:t>
      </w:r>
      <w:r w:rsidR="002B0C84">
        <w:t>,</w:t>
      </w:r>
      <w:r>
        <w:t xml:space="preserve">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w:t>
      </w:r>
      <w:r w:rsidR="002B0C84">
        <w:t xml:space="preserve">, o acesso e uso </w:t>
      </w:r>
      <w:r w:rsidR="00D021B8">
        <w:t xml:space="preserve">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0518D5B6"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w:t>
      </w:r>
      <w:r w:rsidR="002B0C84">
        <w:t>de</w:t>
      </w:r>
      <w:r w:rsidR="002E6C75">
        <w:t xml:space="preserve"> se controla</w:t>
      </w:r>
      <w:r w:rsidR="002B0C84">
        <w:t>r</w:t>
      </w:r>
      <w:r w:rsidR="002E6C75">
        <w:t xml:space="preserve"> </w:t>
      </w:r>
      <w:r w:rsidR="002B0C84">
        <w:t xml:space="preserve">o acesso de cada usuário </w:t>
      </w:r>
      <w:r w:rsidR="00D021B8">
        <w:t>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 xml:space="preserve">trole de </w:t>
      </w:r>
      <w:r w:rsidR="00C1350C">
        <w:lastRenderedPageBreak/>
        <w:t>acessos baseado em pap</w:t>
      </w:r>
      <w:r w:rsidR="002C6D5F">
        <w:t>é</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w:t>
      </w:r>
      <w:r w:rsidR="002C6D5F">
        <w:t>é</w:t>
      </w:r>
      <w:r w:rsidR="002E6C75">
        <w:t xml:space="preserve">is, como </w:t>
      </w:r>
      <w:r w:rsidR="00C1350C">
        <w:t>por exemplo,</w:t>
      </w:r>
      <w:r w:rsidR="002E6C75">
        <w:t xml:space="preserve"> um professor, ou um aluno. </w:t>
      </w:r>
      <w:r w:rsidR="002B0C84">
        <w:t>A e</w:t>
      </w:r>
      <w:r w:rsidR="00C1350C">
        <w:t>sses pap</w:t>
      </w:r>
      <w:r w:rsidR="002C6D5F">
        <w:t>é</w:t>
      </w:r>
      <w:r w:rsidR="002E6C75">
        <w:t xml:space="preserve">is são </w:t>
      </w:r>
      <w:r w:rsidR="00101595">
        <w:t>atribuídas</w:t>
      </w:r>
      <w:r w:rsidR="002E6C75">
        <w:t xml:space="preserve"> permissões</w:t>
      </w:r>
      <w:r w:rsidR="002B0C84">
        <w:t xml:space="preserve"> que</w:t>
      </w:r>
      <w:r w:rsidR="00101595">
        <w:t xml:space="preserve"> indicarão as funcionalidades que o usuário pode</w:t>
      </w:r>
      <w:r w:rsidR="002B0C84">
        <w:t>rá</w:t>
      </w:r>
      <w:r w:rsidR="00101595">
        <w:t xml:space="preserve"> ter acesso no sistema</w:t>
      </w:r>
      <w:r w:rsidR="002E6C75">
        <w:t>.</w:t>
      </w:r>
      <w:r w:rsidR="007A0577">
        <w:t xml:space="preserve"> Por exemplo, um determinado usuário apresenta o papel de professor, </w:t>
      </w:r>
      <w:r w:rsidR="00C1350C">
        <w:t xml:space="preserve">e </w:t>
      </w:r>
      <w:r w:rsidR="007A0577">
        <w:t>pode</w:t>
      </w:r>
      <w:r w:rsidR="002B0C84">
        <w:t>ndo</w:t>
      </w:r>
      <w:r w:rsidR="007A0577">
        <w:t xml:space="preserv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25" w:name="_Ref21873278"/>
      <w:bookmarkStart w:id="126" w:name="_Toc22197458"/>
      <w:bookmarkStart w:id="127" w:name="_Toc22841329"/>
      <w:bookmarkStart w:id="128" w:name="_Toc22986287"/>
      <w:r>
        <w:t>Interação humano computador (IHC)</w:t>
      </w:r>
      <w:bookmarkEnd w:id="125"/>
      <w:bookmarkEnd w:id="126"/>
      <w:bookmarkEnd w:id="127"/>
      <w:bookmarkEnd w:id="128"/>
      <w:r w:rsidR="00F44134">
        <w:t xml:space="preserve"> </w:t>
      </w:r>
    </w:p>
    <w:p w14:paraId="495AE5F9" w14:textId="77777777" w:rsidR="00A636CB" w:rsidRPr="00A636CB" w:rsidRDefault="00A636CB" w:rsidP="00FC0021"/>
    <w:p w14:paraId="3F3552C1" w14:textId="5EA4DF31"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w:t>
      </w:r>
      <w:r w:rsidR="002B0C84">
        <w:t>P</w:t>
      </w:r>
      <w:r>
        <w:t>ara cada problema surge uma maneira de implementar uma solução que seja utilizada por um nicho de usuário</w:t>
      </w:r>
      <w:r w:rsidR="00A636CB">
        <w:t>s</w:t>
      </w:r>
      <w:r w:rsidR="00101595">
        <w:t xml:space="preserve"> </w:t>
      </w:r>
      <w:r w:rsidR="002A4EBD">
        <w:rPr>
          <w:noProof/>
        </w:rPr>
        <w:t>(BARANAUSKAS; ROCHA, 2003)</w:t>
      </w:r>
      <w:r>
        <w:t>. Portanto</w:t>
      </w:r>
      <w:r w:rsidR="002B0C84">
        <w:t>,</w:t>
      </w:r>
      <w:r>
        <w:t xml:space="preserve"> </w:t>
      </w:r>
      <w:r w:rsidR="00562E3A">
        <w:t xml:space="preserve">a forma em </w:t>
      </w:r>
      <w:r>
        <w:t xml:space="preserve">que os sistemas interagem com os usuários tendem a ser diferentes em cada </w:t>
      </w:r>
      <w:r w:rsidR="00562E3A">
        <w:t>caso</w:t>
      </w:r>
      <w:r>
        <w:t xml:space="preserve">. </w:t>
      </w:r>
    </w:p>
    <w:p w14:paraId="59793002" w14:textId="761343D9"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F37282">
        <w:t xml:space="preserve">Figura </w:t>
      </w:r>
      <w:r w:rsidR="00F37282">
        <w:rPr>
          <w:noProof/>
        </w:rPr>
        <w:t>3</w:t>
      </w:r>
      <w:r w:rsidR="009113A0">
        <w:fldChar w:fldCharType="end"/>
      </w:r>
      <w:r w:rsidR="00265270">
        <w:t xml:space="preserve"> apresenta algumas informações sobre IHC</w:t>
      </w:r>
      <w:r w:rsidR="00657261">
        <w:t>.</w:t>
      </w:r>
    </w:p>
    <w:p w14:paraId="1933AD0C" w14:textId="347F3A50" w:rsidR="00C87DBE" w:rsidRDefault="00C87DBE" w:rsidP="00FC0021">
      <w:pPr>
        <w:pStyle w:val="Legenda"/>
        <w:keepNext/>
      </w:pPr>
      <w:bookmarkStart w:id="129" w:name="_Ref526523912"/>
      <w:bookmarkStart w:id="130" w:name="_Toc21973937"/>
      <w:bookmarkStart w:id="131" w:name="_Toc22986129"/>
      <w:r>
        <w:lastRenderedPageBreak/>
        <w:t xml:space="preserve">Figura </w:t>
      </w:r>
      <w:r w:rsidR="00CD06EF">
        <w:fldChar w:fldCharType="begin"/>
      </w:r>
      <w:r w:rsidR="00CD06EF">
        <w:instrText xml:space="preserve"> SEQ Figura \* ARABIC </w:instrText>
      </w:r>
      <w:r w:rsidR="00CD06EF">
        <w:fldChar w:fldCharType="separate"/>
      </w:r>
      <w:r w:rsidR="00F37282">
        <w:rPr>
          <w:noProof/>
        </w:rPr>
        <w:t>3</w:t>
      </w:r>
      <w:r w:rsidR="00CD06EF">
        <w:rPr>
          <w:noProof/>
        </w:rPr>
        <w:fldChar w:fldCharType="end"/>
      </w:r>
      <w:bookmarkEnd w:id="129"/>
      <w:r>
        <w:t xml:space="preserve"> - </w:t>
      </w:r>
      <w:r w:rsidRPr="00312279">
        <w:t>Interação humano-computador adaptada da descrição do comitê SIGCHI 1992</w:t>
      </w:r>
      <w:bookmarkEnd w:id="130"/>
      <w:bookmarkEnd w:id="131"/>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524A04EB" w:rsidR="005074A5" w:rsidRDefault="00B32DD0" w:rsidP="005074A5">
      <w:r>
        <w:t xml:space="preserve">Morais e </w:t>
      </w:r>
      <w:proofErr w:type="spellStart"/>
      <w:r>
        <w:t>Loper</w:t>
      </w:r>
      <w:proofErr w:type="spellEnd"/>
      <w:r>
        <w:t xml:space="preserve"> (2014) </w:t>
      </w:r>
      <w:r w:rsidR="002C6D5F">
        <w:t xml:space="preserve">afirmam </w:t>
      </w:r>
      <w:r>
        <w:t>que é importante</w:t>
      </w:r>
      <w:r w:rsidR="002B0C84">
        <w:t>,</w:t>
      </w:r>
      <w:r>
        <w:t xml:space="preserve"> para qualquer sistema seguir um padrão visual</w:t>
      </w:r>
      <w:r w:rsidR="002C6D5F">
        <w:t>, u</w:t>
      </w:r>
      <w:r>
        <w:t xml:space="preserve">tilizando-se </w:t>
      </w:r>
      <w:r w:rsidR="002C6D5F">
        <w:t xml:space="preserve">de </w:t>
      </w:r>
      <w:r>
        <w:t>cores condizentes as interações esperadas</w:t>
      </w:r>
      <w:r w:rsidR="002C6D5F">
        <w:t xml:space="preserve">, </w:t>
      </w:r>
      <w:r w:rsidR="002B0C84">
        <w:t>uma vez que a expectativa é que</w:t>
      </w:r>
      <w:r>
        <w:t xml:space="preserve"> um usuário passe bastante tempo utilizando uma aplicação</w:t>
      </w:r>
      <w:r w:rsidR="002C6D5F">
        <w:t xml:space="preserve">, e para tanto, </w:t>
      </w:r>
      <w:r w:rsidR="006C22F5">
        <w:t>a experi</w:t>
      </w:r>
      <w:r w:rsidR="002C6D5F">
        <w:t>ê</w:t>
      </w:r>
      <w:r w:rsidR="006C22F5">
        <w:t xml:space="preserve">ncia gerada tem de ser a melhor possível. Interfaces padronizadas garantem </w:t>
      </w:r>
      <w:r w:rsidR="002C6D5F">
        <w:t xml:space="preserve">também </w:t>
      </w:r>
      <w:r w:rsidR="006C22F5">
        <w:t>um</w:t>
      </w:r>
      <w:r>
        <w:t xml:space="preserve"> </w:t>
      </w:r>
      <w:r w:rsidR="006C22F5">
        <w:t xml:space="preserve">aprendizado mais rápido na utilização das telas, já que as utilizadas anteriormente remetem a mesma sensação </w:t>
      </w:r>
      <w:r w:rsidR="002C6D5F">
        <w:t xml:space="preserve">à </w:t>
      </w:r>
      <w:r w:rsidR="006C22F5">
        <w:t>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132" w:name="_Toc22197459"/>
      <w:bookmarkStart w:id="133" w:name="_Toc22841330"/>
      <w:bookmarkStart w:id="134" w:name="_Toc22986288"/>
      <w:r>
        <w:t>Engenharia de Software</w:t>
      </w:r>
      <w:bookmarkEnd w:id="132"/>
      <w:bookmarkEnd w:id="133"/>
      <w:bookmarkEnd w:id="134"/>
    </w:p>
    <w:p w14:paraId="5524A279" w14:textId="77777777" w:rsidR="008D625B" w:rsidRPr="008D625B" w:rsidRDefault="008D625B" w:rsidP="008D625B"/>
    <w:p w14:paraId="7979DCC3" w14:textId="1F37CE0A" w:rsidR="00D61CB9" w:rsidRDefault="002B0C84" w:rsidP="00D61CB9">
      <w:r>
        <w:t>O</w:t>
      </w:r>
      <w:r w:rsidR="00562E3A">
        <w:t xml:space="preserve"> processo de desenvolvimento</w:t>
      </w:r>
      <w:r w:rsidR="00D61CB9">
        <w:t xml:space="preserve"> de </w:t>
      </w:r>
      <w:r w:rsidR="00D61CB9" w:rsidRPr="004B14A6">
        <w:rPr>
          <w:i/>
        </w:rPr>
        <w:t>software</w:t>
      </w:r>
      <w:r w:rsidR="00D61CB9">
        <w:t xml:space="preserve"> pode ser feito de maneiras diversas. </w:t>
      </w:r>
      <w:r>
        <w:t>B</w:t>
      </w:r>
      <w:r w:rsidR="00D61CB9">
        <w:t>uscou-se</w:t>
      </w:r>
      <w:r w:rsidR="00562E3A">
        <w:t xml:space="preserve"> a sua</w:t>
      </w:r>
      <w:r w:rsidR="00D61CB9">
        <w:t xml:space="preserve"> padroniza</w:t>
      </w:r>
      <w:r w:rsidR="00562E3A">
        <w:t>ção</w:t>
      </w:r>
      <w:r w:rsidR="00D61CB9">
        <w:t xml:space="preserve"> para que se minimizasse</w:t>
      </w:r>
      <w:r>
        <w:t>m</w:t>
      </w:r>
      <w:r w:rsidR="00D61CB9">
        <w:t xml:space="preserve"> os custos e problemas de produção</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w:t>
      </w:r>
      <w:proofErr w:type="spellStart"/>
      <w:r w:rsidR="00D61CB9">
        <w:t>Hirama</w:t>
      </w:r>
      <w:proofErr w:type="spellEnd"/>
      <w:r w:rsidR="00D61CB9">
        <w:t xml:space="preserve"> </w:t>
      </w:r>
      <w:r w:rsidR="00752E3D">
        <w:rPr>
          <w:noProof/>
        </w:rPr>
        <w:t>(2011, p. 7)</w:t>
      </w:r>
      <w:r w:rsidR="00D61CB9">
        <w:t xml:space="preserve"> </w:t>
      </w:r>
      <w:r w:rsidR="00562E3A">
        <w:t>contextualiza historicamente a</w:t>
      </w:r>
      <w:r w:rsidR="00D61CB9">
        <w:t xml:space="preserve"> definição de Engenharia de </w:t>
      </w:r>
      <w:r w:rsidR="00D61CB9" w:rsidRPr="00D66866">
        <w:rPr>
          <w:i/>
        </w:rPr>
        <w:t>Software</w:t>
      </w:r>
      <w:r w:rsidR="00D61CB9">
        <w:t xml:space="preserve"> </w:t>
      </w:r>
      <w:r w:rsidR="00562E3A">
        <w:t>dizendo que</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18203BD2" w:rsidR="00D61CB9" w:rsidRDefault="00D61CB9" w:rsidP="00D61CB9">
      <w:r>
        <w:t xml:space="preserve">Para entender-se o conceito do que é engenharia de </w:t>
      </w:r>
      <w:r w:rsidRPr="00046041">
        <w:rPr>
          <w:i/>
        </w:rPr>
        <w:t>software</w:t>
      </w:r>
      <w:r w:rsidR="002D4EA3">
        <w:t xml:space="preserve"> </w:t>
      </w:r>
      <w:r>
        <w:t>toma-se o</w:t>
      </w:r>
      <w:r w:rsidR="00101595">
        <w:t>s</w:t>
      </w:r>
      <w:r w:rsidR="00DF31A3">
        <w:t xml:space="preserve"> seus</w:t>
      </w:r>
      <w:r>
        <w:t xml:space="preserve"> significado</w:t>
      </w:r>
      <w:r w:rsidR="00101595">
        <w:t>s</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w:t>
      </w:r>
      <w:r>
        <w:lastRenderedPageBreak/>
        <w:t xml:space="preserve">humanas.” </w:t>
      </w:r>
      <w:r w:rsidR="00752E3D">
        <w:rPr>
          <w:noProof/>
        </w:rPr>
        <w:t>(FERREIRA, 2001, p. 289)</w:t>
      </w:r>
      <w:r>
        <w:t>.</w:t>
      </w:r>
      <w:r w:rsidR="00704B75">
        <w:t xml:space="preserve"> Já</w:t>
      </w:r>
      <w:r w:rsidR="00DF31A3">
        <w:t>,</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CC378B2"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DF31A3">
        <w:t>Porém 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define como</w:t>
      </w:r>
      <w:r>
        <w:t xml:space="preserve"> Engenharia de </w:t>
      </w:r>
      <w:r w:rsidRPr="004B7BAF">
        <w:rPr>
          <w:i/>
          <w:iCs/>
        </w:rPr>
        <w:t>software</w:t>
      </w:r>
      <w:r>
        <w:t>:</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6FD7006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F37282">
        <w:t xml:space="preserve">Figura </w:t>
      </w:r>
      <w:r w:rsidR="00F37282">
        <w:rPr>
          <w:noProof/>
        </w:rPr>
        <w:t>4</w:t>
      </w:r>
      <w:r w:rsidR="00697E7F">
        <w:fldChar w:fldCharType="end"/>
      </w:r>
      <w:r w:rsidR="00DF31A3">
        <w:t>;</w:t>
      </w:r>
      <w:r w:rsidR="00FB7BB6">
        <w:t xml:space="preserve"> sendo: Ferramentas, métodos, processo e foco na qualidade.</w:t>
      </w:r>
      <w:r w:rsidR="00D17B69">
        <w:t xml:space="preserve"> </w:t>
      </w:r>
    </w:p>
    <w:p w14:paraId="37106B3D" w14:textId="77777777" w:rsidR="00FA394F" w:rsidRDefault="00FA394F" w:rsidP="0079448E"/>
    <w:p w14:paraId="0BEEE731" w14:textId="54631306" w:rsidR="00D51047" w:rsidRDefault="00D51047" w:rsidP="00D51047">
      <w:pPr>
        <w:pStyle w:val="Legenda"/>
        <w:keepNext/>
      </w:pPr>
      <w:bookmarkStart w:id="135" w:name="_Ref527140900"/>
      <w:bookmarkStart w:id="136" w:name="_Toc21973938"/>
      <w:bookmarkStart w:id="137" w:name="_Toc22986130"/>
      <w:r>
        <w:t xml:space="preserve">Figura </w:t>
      </w:r>
      <w:r w:rsidR="00CD06EF">
        <w:fldChar w:fldCharType="begin"/>
      </w:r>
      <w:r w:rsidR="00CD06EF">
        <w:instrText xml:space="preserve"> SEQ Figura \* ARABIC </w:instrText>
      </w:r>
      <w:r w:rsidR="00CD06EF">
        <w:fldChar w:fldCharType="separate"/>
      </w:r>
      <w:r w:rsidR="00F37282">
        <w:rPr>
          <w:noProof/>
        </w:rPr>
        <w:t>4</w:t>
      </w:r>
      <w:r w:rsidR="00CD06EF">
        <w:rPr>
          <w:noProof/>
        </w:rPr>
        <w:fldChar w:fldCharType="end"/>
      </w:r>
      <w:bookmarkEnd w:id="135"/>
      <w:r>
        <w:t xml:space="preserve"> - </w:t>
      </w:r>
      <w:r w:rsidRPr="006D464E">
        <w:t>Camadas da Engenharia de Software</w:t>
      </w:r>
      <w:bookmarkEnd w:id="136"/>
      <w:bookmarkEnd w:id="137"/>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7F89621"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as disciplinas ligadas a engenharias devem ter foco na qualidade</w:t>
      </w:r>
      <w:r w:rsidR="00184B24">
        <w:t>.</w:t>
      </w:r>
      <w:r w:rsidR="0040354F">
        <w:t xml:space="preserve"> </w:t>
      </w:r>
      <w:r w:rsidR="00184B24">
        <w:t>P</w:t>
      </w:r>
      <w:r w:rsidR="0040354F">
        <w:t>ara isso</w:t>
      </w:r>
      <w:r w:rsidR="00DF31A3">
        <w:t>,</w:t>
      </w:r>
      <w:r w:rsidR="0040354F">
        <w:t xml:space="preserve">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56A42F60" w:rsidR="00F61F56" w:rsidRDefault="002D4EA3" w:rsidP="0079448E">
      <w:r>
        <w:t>Já</w:t>
      </w:r>
      <w:r w:rsidR="00DF31A3">
        <w:t>,</w:t>
      </w:r>
      <w:r>
        <w:t xml:space="preserve">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lastRenderedPageBreak/>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516804EC" w:rsidR="00E6023B" w:rsidRDefault="002D4EA3" w:rsidP="00E61662">
      <w:r>
        <w:t>Os m</w:t>
      </w:r>
      <w:r w:rsidR="0079448E">
        <w:t>étodos</w:t>
      </w:r>
      <w:r w:rsidR="00DF31A3">
        <w:t>,</w:t>
      </w:r>
      <w:r>
        <w:t xml:space="preserve"> por sua vez</w:t>
      </w:r>
      <w:r w:rsidR="00DF31A3">
        <w:t>,</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56DFE785" w:rsidR="003D00BE" w:rsidRDefault="008D74BA" w:rsidP="00E61662">
      <w:r>
        <w:t>Já</w:t>
      </w:r>
      <w:r w:rsidR="00DF31A3">
        <w:t>,</w:t>
      </w:r>
      <w:r>
        <w:t xml:space="preserve"> as ferramentas compreendem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38" w:name="_Ref21873209"/>
      <w:bookmarkStart w:id="139" w:name="_Toc22197460"/>
      <w:bookmarkStart w:id="140" w:name="_Toc22841331"/>
      <w:bookmarkStart w:id="141" w:name="_Toc2298628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38"/>
      <w:bookmarkEnd w:id="139"/>
      <w:bookmarkEnd w:id="140"/>
      <w:bookmarkEnd w:id="141"/>
    </w:p>
    <w:p w14:paraId="4DD245A6" w14:textId="77777777" w:rsidR="00CB3C88" w:rsidRDefault="00CB3C88" w:rsidP="00952162"/>
    <w:p w14:paraId="16C6DBA1" w14:textId="3161876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F37282">
        <w:t xml:space="preserve">Figura </w:t>
      </w:r>
      <w:r w:rsidR="00F37282">
        <w:rPr>
          <w:noProof/>
        </w:rPr>
        <w:t>5</w:t>
      </w:r>
      <w:r w:rsidR="009B1B55">
        <w:fldChar w:fldCharType="end"/>
      </w:r>
      <w:r w:rsidR="009B1B55">
        <w:t xml:space="preserve"> que representa um processo cujo objetivo </w:t>
      </w:r>
      <w:r w:rsidR="00DF31A3">
        <w:t>é</w:t>
      </w:r>
      <w:r w:rsidR="009B1B55">
        <w:t xml:space="preserve"> conclusão de um determinado curso.</w:t>
      </w:r>
    </w:p>
    <w:p w14:paraId="65E47FA9" w14:textId="77777777" w:rsidR="000A7001" w:rsidRDefault="009B1B55" w:rsidP="008D625B">
      <w:r>
        <w:t xml:space="preserve"> </w:t>
      </w:r>
    </w:p>
    <w:p w14:paraId="0A025DE0" w14:textId="7BAA618E" w:rsidR="009B1B55" w:rsidRDefault="009B1B55" w:rsidP="00952162">
      <w:pPr>
        <w:pStyle w:val="Legenda"/>
        <w:keepNext/>
      </w:pPr>
      <w:bookmarkStart w:id="142" w:name="_Ref527049055"/>
      <w:bookmarkStart w:id="143" w:name="_Toc21973939"/>
      <w:bookmarkStart w:id="144" w:name="_Toc22986131"/>
      <w:r>
        <w:t xml:space="preserve">Figura </w:t>
      </w:r>
      <w:r w:rsidR="00CD06EF">
        <w:fldChar w:fldCharType="begin"/>
      </w:r>
      <w:r w:rsidR="00CD06EF">
        <w:instrText xml:space="preserve"> SEQ Figura \* ARABIC </w:instrText>
      </w:r>
      <w:r w:rsidR="00CD06EF">
        <w:fldChar w:fldCharType="separate"/>
      </w:r>
      <w:r w:rsidR="00F37282">
        <w:rPr>
          <w:noProof/>
        </w:rPr>
        <w:t>5</w:t>
      </w:r>
      <w:r w:rsidR="00CD06EF">
        <w:rPr>
          <w:noProof/>
        </w:rPr>
        <w:fldChar w:fldCharType="end"/>
      </w:r>
      <w:bookmarkEnd w:id="142"/>
      <w:r>
        <w:t xml:space="preserve"> - Exemplo de processo</w:t>
      </w:r>
      <w:bookmarkEnd w:id="143"/>
      <w:bookmarkEnd w:id="144"/>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5334D5F"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w:t>
      </w:r>
      <w:r w:rsidR="00DF31A3">
        <w:t>a</w:t>
      </w:r>
      <w:r w:rsidR="00B10B9F">
        <w:t xml:space="preserve"> </w:t>
      </w:r>
      <w:r>
        <w:t>a compreensão</w:t>
      </w:r>
      <w:r w:rsidR="00B10B9F">
        <w:t xml:space="preserve"> </w:t>
      </w:r>
      <w:r>
        <w:t>quanto a</w:t>
      </w:r>
      <w:r w:rsidR="00B10B9F">
        <w:t xml:space="preserve">o funcionamento desses processos </w:t>
      </w:r>
      <w:r w:rsidR="00752E3D">
        <w:rPr>
          <w:noProof/>
        </w:rPr>
        <w:t>(CAMPOS, 2014)</w:t>
      </w:r>
      <w:r w:rsidR="00B10B9F">
        <w:t>. Porém</w:t>
      </w:r>
      <w:r w:rsidR="00DF31A3">
        <w:t>,</w:t>
      </w:r>
      <w:r w:rsidR="00B10B9F">
        <w:t xml:space="preserve">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F37282">
        <w:t xml:space="preserve">Figura </w:t>
      </w:r>
      <w:r w:rsidR="00F37282">
        <w:rPr>
          <w:noProof/>
        </w:rPr>
        <w:t>5</w:t>
      </w:r>
      <w:r w:rsidR="009B1B55">
        <w:fldChar w:fldCharType="end"/>
      </w:r>
      <w:r w:rsidR="009B1B55">
        <w:t xml:space="preserve">. </w:t>
      </w:r>
    </w:p>
    <w:p w14:paraId="11E7DD87" w14:textId="61FA70E9"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DF31A3">
        <w:t xml:space="preserve">. </w:t>
      </w:r>
      <w:r w:rsidR="00B10B9F">
        <w:t>O BPMN</w:t>
      </w:r>
      <w:r w:rsidR="002A2A2B">
        <w:t xml:space="preserve"> </w:t>
      </w:r>
      <w:r w:rsidR="00B10B9F">
        <w:t xml:space="preserve">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DF31A3">
        <w:t>,</w:t>
      </w:r>
      <w:r w:rsidR="00B10B9F">
        <w:t xml:space="preserve"> por meio des</w:t>
      </w:r>
      <w:r w:rsidR="004D1787">
        <w:t>s</w:t>
      </w:r>
      <w:r w:rsidR="00B10B9F">
        <w:t xml:space="preserve">es </w:t>
      </w:r>
      <w:r w:rsidR="00B10B9F">
        <w:lastRenderedPageBreak/>
        <w:t>elementos gráficos</w:t>
      </w:r>
      <w:r w:rsidR="00DF31A3">
        <w:t>,</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2F9D0C4" w:rsidR="00C91611" w:rsidRDefault="00C91611" w:rsidP="009B1B55">
      <w:r>
        <w:t xml:space="preserve">Os conectores representam a conexão de atividades dentro de um processo. </w:t>
      </w:r>
      <w:r w:rsidR="00406AB2">
        <w:t>R</w:t>
      </w:r>
      <w:r>
        <w:t>epresenta</w:t>
      </w:r>
      <w:r w:rsidR="00406AB2">
        <w:t>m</w:t>
      </w:r>
      <w:r>
        <w:t xml:space="preserve"> a ligação</w:t>
      </w:r>
      <w:r w:rsidR="00004B2F">
        <w:t>,</w:t>
      </w:r>
      <w:r>
        <w:t xml:space="preserve"> e por conseguinte</w:t>
      </w:r>
      <w:r w:rsidR="00004B2F">
        <w:t>,</w:t>
      </w:r>
      <w:r>
        <w:t xml:space="preserv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F37282">
        <w:t xml:space="preserve">Figura </w:t>
      </w:r>
      <w:r w:rsidR="00F37282">
        <w:rPr>
          <w:noProof/>
        </w:rPr>
        <w:t>6</w:t>
      </w:r>
      <w:r>
        <w:fldChar w:fldCharType="end"/>
      </w:r>
      <w:r>
        <w:t>, que relata um processo de compra de um determinado item.</w:t>
      </w:r>
    </w:p>
    <w:p w14:paraId="2819395E" w14:textId="77777777" w:rsidR="00C91611" w:rsidRDefault="00C91611" w:rsidP="009B1B55"/>
    <w:p w14:paraId="6ABA8092" w14:textId="44494E32" w:rsidR="00C91611" w:rsidRDefault="00C91611" w:rsidP="00952162">
      <w:pPr>
        <w:pStyle w:val="Legenda"/>
        <w:keepNext/>
      </w:pPr>
      <w:bookmarkStart w:id="145" w:name="_Ref527053242"/>
      <w:bookmarkStart w:id="146" w:name="_Toc21973940"/>
      <w:bookmarkStart w:id="147" w:name="_Toc22986132"/>
      <w:r>
        <w:t xml:space="preserve">Figura </w:t>
      </w:r>
      <w:r w:rsidR="00CD06EF">
        <w:fldChar w:fldCharType="begin"/>
      </w:r>
      <w:r w:rsidR="00CD06EF">
        <w:instrText xml:space="preserve"> SEQ Figura \* ARABIC </w:instrText>
      </w:r>
      <w:r w:rsidR="00CD06EF">
        <w:fldChar w:fldCharType="separate"/>
      </w:r>
      <w:r w:rsidR="00F37282">
        <w:rPr>
          <w:noProof/>
        </w:rPr>
        <w:t>6</w:t>
      </w:r>
      <w:r w:rsidR="00CD06EF">
        <w:rPr>
          <w:noProof/>
        </w:rPr>
        <w:fldChar w:fldCharType="end"/>
      </w:r>
      <w:bookmarkEnd w:id="145"/>
      <w:r>
        <w:t xml:space="preserve"> – Exemplo de conectores em um processo de compra</w:t>
      </w:r>
      <w:bookmarkEnd w:id="146"/>
      <w:bookmarkEnd w:id="147"/>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6D63ED94" w:rsidR="000C5598" w:rsidRDefault="009F0B86" w:rsidP="00BE04C8">
      <w:r>
        <w:t>Já</w:t>
      </w:r>
      <w:r w:rsidR="00004B2F">
        <w:t>,</w:t>
      </w:r>
      <w:r>
        <w:t xml:space="preserve">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F37282">
        <w:t xml:space="preserve">Figura </w:t>
      </w:r>
      <w:r w:rsidR="00F37282">
        <w:rPr>
          <w:noProof/>
        </w:rPr>
        <w:t>7</w:t>
      </w:r>
      <w:r w:rsidR="000C5598">
        <w:fldChar w:fldCharType="end"/>
      </w:r>
      <w:r w:rsidR="00004B2F">
        <w:t xml:space="preserve"> que</w:t>
      </w:r>
      <w:r w:rsidR="00D51047">
        <w:t xml:space="preserve"> </w:t>
      </w:r>
      <w:r w:rsidR="000C5598">
        <w:t>relata um processo de compra</w:t>
      </w:r>
      <w:r w:rsidR="00004B2F">
        <w:t>.</w:t>
      </w:r>
      <w:r w:rsidR="000C5598">
        <w:t xml:space="preserve"> </w:t>
      </w:r>
      <w:r w:rsidR="00004B2F">
        <w:t>P</w:t>
      </w:r>
      <w:r w:rsidR="000C5598">
        <w:t>orém na atividade de receber</w:t>
      </w:r>
      <w:r w:rsidR="00D51047">
        <w:t>,</w:t>
      </w:r>
      <w:r w:rsidR="000C5598">
        <w:t xml:space="preserve"> ocorre uma validação de constatação de conformidade com o que foi solicitado</w:t>
      </w:r>
      <w:r w:rsidR="00004B2F">
        <w:t>.</w:t>
      </w:r>
      <w:r w:rsidR="000C5598">
        <w:t xml:space="preserve"> </w:t>
      </w:r>
      <w:r w:rsidR="00004B2F">
        <w:t>H</w:t>
      </w:r>
      <w:r w:rsidR="000C5598">
        <w:t xml:space="preserve">avendo conformidade, paga-se, não havendo retorna-se </w:t>
      </w:r>
      <w:proofErr w:type="gramStart"/>
      <w:r w:rsidR="000C5598">
        <w:t>a</w:t>
      </w:r>
      <w:proofErr w:type="gramEnd"/>
      <w:r w:rsidR="000C5598">
        <w:t xml:space="preserve"> atividade anterior.</w:t>
      </w:r>
    </w:p>
    <w:p w14:paraId="6826E9E2" w14:textId="24F52C6D" w:rsidR="000C5598" w:rsidRDefault="000C5598" w:rsidP="00952162">
      <w:pPr>
        <w:pStyle w:val="Legenda"/>
        <w:keepNext/>
      </w:pPr>
      <w:bookmarkStart w:id="148" w:name="_Ref527053785"/>
      <w:bookmarkStart w:id="149" w:name="_Toc21973941"/>
      <w:bookmarkStart w:id="150" w:name="_Toc22986133"/>
      <w:r>
        <w:lastRenderedPageBreak/>
        <w:t xml:space="preserve">Figura </w:t>
      </w:r>
      <w:r w:rsidR="00CD06EF">
        <w:fldChar w:fldCharType="begin"/>
      </w:r>
      <w:r w:rsidR="00CD06EF">
        <w:instrText xml:space="preserve"> SEQ Figura \* ARABIC </w:instrText>
      </w:r>
      <w:r w:rsidR="00CD06EF">
        <w:fldChar w:fldCharType="separate"/>
      </w:r>
      <w:r w:rsidR="00F37282">
        <w:rPr>
          <w:noProof/>
        </w:rPr>
        <w:t>7</w:t>
      </w:r>
      <w:r w:rsidR="00CD06EF">
        <w:rPr>
          <w:noProof/>
        </w:rPr>
        <w:fldChar w:fldCharType="end"/>
      </w:r>
      <w:bookmarkEnd w:id="148"/>
      <w:r>
        <w:t xml:space="preserve"> - Exemplo de </w:t>
      </w:r>
      <w:r w:rsidRPr="00952162">
        <w:rPr>
          <w:i/>
        </w:rPr>
        <w:t>gateway</w:t>
      </w:r>
      <w:r>
        <w:t xml:space="preserve"> em um processo de compra</w:t>
      </w:r>
      <w:bookmarkEnd w:id="149"/>
      <w:bookmarkEnd w:id="150"/>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3112D8B1" w:rsidR="00B51C84" w:rsidRDefault="009F0B86" w:rsidP="00B51C84">
      <w:r>
        <w:t>O</w:t>
      </w:r>
      <w:r w:rsidR="00442213">
        <w:t>s eventos para o BPMN servem de indicação de ações externas ao processo como</w:t>
      </w:r>
      <w:r w:rsidR="002C6D5F">
        <w:t>,</w:t>
      </w:r>
      <w:r w:rsidR="00442213">
        <w:t xml:space="preserve"> por exemplo</w:t>
      </w:r>
      <w:r w:rsidR="002C6D5F">
        <w:t>,</w:t>
      </w:r>
      <w:r w:rsidR="00442213">
        <w:t xml:space="preserve"> indicar o início e o término de um processo </w:t>
      </w:r>
      <w:r w:rsidR="00752E3D">
        <w:rPr>
          <w:noProof/>
        </w:rPr>
        <w:t>(CAMPOS, 2014)</w:t>
      </w:r>
      <w:r w:rsidR="00442213">
        <w:t xml:space="preserve">. A representação gráfica dos eventos é feita por meio de círculos. Os círculos com a borda espessa indicam o fim de um processo. </w:t>
      </w:r>
      <w:r w:rsidR="00004B2F">
        <w:t>O</w:t>
      </w:r>
      <w:r w:rsidR="00442213">
        <w:t>s círculos que t</w:t>
      </w:r>
      <w:r w:rsidR="00DF726D">
        <w:t>ê</w:t>
      </w:r>
      <w:r w:rsidR="00442213">
        <w:t>m bordas duplas significam eventos intermediários de um processo. Já</w:t>
      </w:r>
      <w:r w:rsidR="00004B2F">
        <w:t>,</w:t>
      </w:r>
      <w:r w:rsidR="00442213">
        <w:t xml:space="preserve">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F37282">
        <w:t xml:space="preserve">Figura </w:t>
      </w:r>
      <w:r w:rsidR="00F37282">
        <w:rPr>
          <w:noProof/>
        </w:rPr>
        <w:t>8</w:t>
      </w:r>
      <w:r w:rsidR="00442213">
        <w:fldChar w:fldCharType="end"/>
      </w:r>
      <w:r w:rsidR="00442213">
        <w:t xml:space="preserve">. </w:t>
      </w:r>
    </w:p>
    <w:p w14:paraId="55ABC2B9" w14:textId="77777777" w:rsidR="00442213" w:rsidRDefault="00442213" w:rsidP="00B51C84"/>
    <w:p w14:paraId="395A20AE" w14:textId="3ABC7E6E" w:rsidR="00442213" w:rsidRDefault="00442213" w:rsidP="00952162">
      <w:pPr>
        <w:pStyle w:val="Legenda"/>
        <w:keepNext/>
      </w:pPr>
      <w:bookmarkStart w:id="151" w:name="_Ref527057497"/>
      <w:bookmarkStart w:id="152" w:name="_Toc21973942"/>
      <w:bookmarkStart w:id="153" w:name="_Toc22986134"/>
      <w:r>
        <w:t xml:space="preserve">Figura </w:t>
      </w:r>
      <w:r w:rsidR="00CD06EF">
        <w:fldChar w:fldCharType="begin"/>
      </w:r>
      <w:r w:rsidR="00CD06EF">
        <w:instrText xml:space="preserve"> SEQ Figura \* ARABIC </w:instrText>
      </w:r>
      <w:r w:rsidR="00CD06EF">
        <w:fldChar w:fldCharType="separate"/>
      </w:r>
      <w:r w:rsidR="00F37282">
        <w:rPr>
          <w:noProof/>
        </w:rPr>
        <w:t>8</w:t>
      </w:r>
      <w:r w:rsidR="00CD06EF">
        <w:rPr>
          <w:noProof/>
        </w:rPr>
        <w:fldChar w:fldCharType="end"/>
      </w:r>
      <w:bookmarkEnd w:id="151"/>
      <w:r>
        <w:t xml:space="preserve"> - Exemplo de utilização de eventos em um processo de compra</w:t>
      </w:r>
      <w:bookmarkEnd w:id="152"/>
      <w:bookmarkEnd w:id="153"/>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3AE08D12" w:rsidR="000337A3" w:rsidRDefault="000337A3" w:rsidP="009E0F65">
      <w:proofErr w:type="spellStart"/>
      <w:r w:rsidRPr="00952162">
        <w:rPr>
          <w:i/>
        </w:rPr>
        <w:lastRenderedPageBreak/>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F37282">
        <w:t xml:space="preserve">Figura </w:t>
      </w:r>
      <w:r w:rsidR="00F37282">
        <w:rPr>
          <w:noProof/>
        </w:rPr>
        <w:t>9</w:t>
      </w:r>
      <w:r>
        <w:fldChar w:fldCharType="end"/>
      </w:r>
      <w:r>
        <w:t xml:space="preserve">. </w:t>
      </w:r>
    </w:p>
    <w:p w14:paraId="63ABDE0D" w14:textId="77777777" w:rsidR="00E33640" w:rsidRDefault="00E33640" w:rsidP="009E0F65"/>
    <w:p w14:paraId="53728571" w14:textId="0CEDDCC1" w:rsidR="000337A3" w:rsidRDefault="000337A3" w:rsidP="00952162">
      <w:pPr>
        <w:pStyle w:val="Legenda"/>
        <w:keepNext/>
      </w:pPr>
      <w:bookmarkStart w:id="154" w:name="_Ref527059135"/>
      <w:bookmarkStart w:id="155" w:name="_Toc21973943"/>
      <w:bookmarkStart w:id="156" w:name="_Toc22986135"/>
      <w:r>
        <w:t xml:space="preserve">Figura </w:t>
      </w:r>
      <w:r w:rsidR="00CD06EF">
        <w:fldChar w:fldCharType="begin"/>
      </w:r>
      <w:r w:rsidR="00CD06EF">
        <w:instrText xml:space="preserve"> SEQ Figura \* ARABIC </w:instrText>
      </w:r>
      <w:r w:rsidR="00CD06EF">
        <w:fldChar w:fldCharType="separate"/>
      </w:r>
      <w:r w:rsidR="00F37282">
        <w:rPr>
          <w:noProof/>
        </w:rPr>
        <w:t>9</w:t>
      </w:r>
      <w:r w:rsidR="00CD06EF">
        <w:rPr>
          <w:noProof/>
        </w:rPr>
        <w:fldChar w:fldCharType="end"/>
      </w:r>
      <w:bookmarkEnd w:id="154"/>
      <w:r>
        <w:t xml:space="preserve"> - Exemplo de utilização de piscinas e raias em um processo de compra</w:t>
      </w:r>
      <w:bookmarkEnd w:id="155"/>
      <w:bookmarkEnd w:id="156"/>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57" w:name="_Ref528268444"/>
      <w:bookmarkStart w:id="158" w:name="_Toc22197461"/>
      <w:bookmarkStart w:id="159" w:name="_Toc22841332"/>
      <w:bookmarkStart w:id="160" w:name="_Toc22986290"/>
      <w:r>
        <w:t xml:space="preserve">Metodologia </w:t>
      </w:r>
      <w:r w:rsidR="00DD30FE">
        <w:t>Ágil</w:t>
      </w:r>
      <w:bookmarkEnd w:id="157"/>
      <w:bookmarkEnd w:id="158"/>
      <w:bookmarkEnd w:id="159"/>
      <w:bookmarkEnd w:id="160"/>
    </w:p>
    <w:p w14:paraId="45BFF314" w14:textId="77777777" w:rsidR="00A82B12" w:rsidRDefault="00A82B12" w:rsidP="00A82B12"/>
    <w:p w14:paraId="6FDD32D6" w14:textId="3A9D34B6"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w:t>
      </w:r>
      <w:r w:rsidR="00004B2F">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w:t>
      </w:r>
      <w:r w:rsidR="00004B2F">
        <w:t>,</w:t>
      </w:r>
      <w:r w:rsidR="00D069A7">
        <w:t xml:space="preserve">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w:t>
      </w:r>
      <w:r w:rsidR="00004B2F">
        <w:t>,</w:t>
      </w:r>
      <w:r w:rsidR="00D069A7">
        <w:t xml:space="preserve">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F37282">
        <w:t xml:space="preserve">Figura </w:t>
      </w:r>
      <w:r w:rsidR="00F37282">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0DFB943" w:rsidR="00D069A7" w:rsidRDefault="00D069A7" w:rsidP="00952162">
      <w:pPr>
        <w:pStyle w:val="Legenda"/>
        <w:keepNext/>
      </w:pPr>
      <w:bookmarkStart w:id="161" w:name="_Ref526797528"/>
      <w:bookmarkStart w:id="162" w:name="_Toc21973944"/>
      <w:bookmarkStart w:id="163" w:name="_Toc22986136"/>
      <w:r>
        <w:t xml:space="preserve">Figura </w:t>
      </w:r>
      <w:r w:rsidR="00CD06EF">
        <w:fldChar w:fldCharType="begin"/>
      </w:r>
      <w:r w:rsidR="00CD06EF">
        <w:instrText xml:space="preserve"> SEQ Figura \* ARABIC </w:instrText>
      </w:r>
      <w:r w:rsidR="00CD06EF">
        <w:fldChar w:fldCharType="separate"/>
      </w:r>
      <w:r w:rsidR="00F37282">
        <w:rPr>
          <w:noProof/>
        </w:rPr>
        <w:t>10</w:t>
      </w:r>
      <w:r w:rsidR="00CD06EF">
        <w:rPr>
          <w:noProof/>
        </w:rPr>
        <w:fldChar w:fldCharType="end"/>
      </w:r>
      <w:bookmarkEnd w:id="161"/>
      <w:r>
        <w:t xml:space="preserve"> - Modelo em espiral</w:t>
      </w:r>
      <w:bookmarkEnd w:id="162"/>
      <w:bookmarkEnd w:id="163"/>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0013E69F" w:rsidR="00E6023B" w:rsidRDefault="009E65CE" w:rsidP="003825BD">
      <w:r>
        <w:t xml:space="preserve">O XP, </w:t>
      </w:r>
      <w:r w:rsidR="001A0EE2">
        <w:t>descrit</w:t>
      </w:r>
      <w:r w:rsidR="00004B2F">
        <w:t>as as</w:t>
      </w:r>
      <w:r w:rsidR="001A0EE2">
        <w:t xml:space="preserve">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F37282">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64" w:name="_Ref527668666"/>
      <w:bookmarkStart w:id="165" w:name="_Toc22197462"/>
      <w:bookmarkStart w:id="166" w:name="_Toc22841333"/>
      <w:bookmarkStart w:id="167" w:name="_Toc22986291"/>
      <w:r w:rsidRPr="00952162">
        <w:rPr>
          <w:i/>
        </w:rPr>
        <w:t xml:space="preserve">Extreme </w:t>
      </w:r>
      <w:proofErr w:type="spellStart"/>
      <w:r w:rsidRPr="00952162">
        <w:rPr>
          <w:i/>
        </w:rPr>
        <w:t>Programming</w:t>
      </w:r>
      <w:proofErr w:type="spellEnd"/>
      <w:r w:rsidR="00B26489">
        <w:t xml:space="preserve"> </w:t>
      </w:r>
      <w:r>
        <w:t>(XP)</w:t>
      </w:r>
      <w:bookmarkEnd w:id="164"/>
      <w:bookmarkEnd w:id="165"/>
      <w:bookmarkEnd w:id="166"/>
      <w:bookmarkEnd w:id="167"/>
    </w:p>
    <w:p w14:paraId="1535B8CA" w14:textId="77777777" w:rsidR="00393E6F" w:rsidRPr="008D625B" w:rsidRDefault="00393E6F" w:rsidP="00393E6F"/>
    <w:p w14:paraId="48FEE251" w14:textId="7198944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w:t>
      </w:r>
      <w:r w:rsidR="008960DB">
        <w:t xml:space="preserve">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w:t>
      </w:r>
      <w:r w:rsidR="00004B2F">
        <w:t>,</w:t>
      </w:r>
      <w:r w:rsidR="00934CB9">
        <w:t xml:space="preserve">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w:t>
      </w:r>
      <w:r w:rsidR="00004B2F">
        <w:t>,</w:t>
      </w:r>
      <w:r w:rsidR="0064714D">
        <w:t xml:space="preserve"> os desenvolvedores podem identificar</w:t>
      </w:r>
      <w:r w:rsidR="007423D5">
        <w:t xml:space="preserve"> 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6CE22754" w:rsidR="00FB26B1" w:rsidRDefault="00A2626E" w:rsidP="00393E6F">
      <w:r>
        <w:t xml:space="preserve">O </w:t>
      </w:r>
      <w:r w:rsidRPr="00952162">
        <w:rPr>
          <w:i/>
        </w:rPr>
        <w:t>feedback</w:t>
      </w:r>
      <w:r>
        <w:t xml:space="preserve"> é um dos quatro valores fundamentais do XP, junto com a comunicação, a simplicidade e a coragem. </w:t>
      </w:r>
      <w:r w:rsidR="00FB26B1">
        <w:t>Portanto</w:t>
      </w:r>
      <w:r w:rsidR="00004B2F">
        <w:t>,</w:t>
      </w:r>
      <w:r w:rsidR="00FB26B1">
        <w:t xml:space="preserve">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004B2F">
        <w:t>,</w:t>
      </w:r>
      <w:r w:rsidR="001A0EE2">
        <w:t xml:space="preserve"> assim</w:t>
      </w:r>
      <w:r w:rsidR="00004B2F">
        <w:t>,</w:t>
      </w:r>
      <w:r w:rsidR="00FB26B1">
        <w:t xml:space="preserve"> as </w:t>
      </w:r>
      <w:r w:rsidR="00FB26B1">
        <w:lastRenderedPageBreak/>
        <w:t xml:space="preserve">necessidades e anseios do cliente, </w:t>
      </w:r>
      <w:r w:rsidR="00004B2F">
        <w:t>uma vez</w:t>
      </w:r>
      <w:r w:rsidR="00FB26B1">
        <w:t xml:space="preserve">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65297613" w:rsidR="00325BEA" w:rsidRDefault="00004B2F" w:rsidP="00393E6F">
      <w:r>
        <w:t>A</w:t>
      </w:r>
      <w:r w:rsidR="00325BEA">
        <w:t xml:space="preserve"> programação em par, é uma das </w:t>
      </w:r>
      <w:r w:rsidR="008D6640">
        <w:t>práticas</w:t>
      </w:r>
      <w:r w:rsidR="00325BEA">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rsidR="00325BEA">
        <w:t xml:space="preserve"> característica que levanta mais dúvida quanto ao uso do XP. </w:t>
      </w:r>
      <w:r w:rsidR="00086F67">
        <w:t xml:space="preserve">Essa dúvida ocorre pelo fato de </w:t>
      </w:r>
      <w:r w:rsidR="00325BEA">
        <w:t>que</w:t>
      </w:r>
      <w:r>
        <w:t>,</w:t>
      </w:r>
      <w:r w:rsidR="00086F67">
        <w:t xml:space="preserve"> com</w:t>
      </w:r>
      <w:r w:rsidR="00325BEA">
        <w:t xml:space="preserve"> a utiliza</w:t>
      </w:r>
      <w:r w:rsidR="00086F67">
        <w:t>ção de</w:t>
      </w:r>
      <w:r w:rsidR="00325BEA">
        <w:t xml:space="preserve"> dois programadores fazendo um único trabalho, </w:t>
      </w:r>
      <w:r w:rsidR="00923490">
        <w:t xml:space="preserve">se </w:t>
      </w:r>
      <w:r w:rsidR="00325BEA">
        <w:t>est</w:t>
      </w:r>
      <w:r w:rsidR="003B2B7A">
        <w:t>á</w:t>
      </w:r>
      <w:r w:rsidR="00325BEA">
        <w:t xml:space="preserve"> desperdiçando um programador que poderia estar desenvolvendo em outra máquina</w:t>
      </w:r>
      <w:r w:rsidR="007423D5">
        <w:t>.</w:t>
      </w:r>
      <w:r w:rsidR="00325BEA">
        <w:t xml:space="preserve"> Porém</w:t>
      </w:r>
      <w:r w:rsidR="00923490">
        <w:t>,</w:t>
      </w:r>
      <w:r w:rsidR="00325BEA">
        <w:t xml:space="preserve"> ao se utilizar </w:t>
      </w:r>
      <w:r w:rsidR="00923490">
        <w:t>o</w:t>
      </w:r>
      <w:r w:rsidR="007423D5">
        <w:t xml:space="preserve"> desenvolvimento em par </w:t>
      </w:r>
      <w:r w:rsidR="00325BEA">
        <w:t xml:space="preserve">espera-se que a qualidade final do </w:t>
      </w:r>
      <w:r w:rsidR="00086F67">
        <w:t xml:space="preserve">código </w:t>
      </w:r>
      <w:r w:rsidR="00325BEA">
        <w:t>seja melhor</w:t>
      </w:r>
      <w:r w:rsidR="00086F67">
        <w:t>,</w:t>
      </w:r>
      <w:r w:rsidR="00325BEA">
        <w:t xml:space="preserve"> pois enquanto um </w:t>
      </w:r>
      <w:r w:rsidR="00923490">
        <w:t>desenvolve</w:t>
      </w:r>
      <w:r w:rsidR="00325BEA">
        <w:t xml:space="preserve"> o outro verifica e valida o código. Além disso</w:t>
      </w:r>
      <w:r w:rsidR="00923490">
        <w:t>,</w:t>
      </w:r>
      <w:r w:rsidR="00325BEA">
        <w:t xml:space="preserve"> pode-se aliar duas soluções distintas para um problema, cada um com uma experi</w:t>
      </w:r>
      <w:r w:rsidR="00FE2BA3">
        <w:t>ê</w:t>
      </w:r>
      <w:r w:rsidR="00325BEA">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2ACE973F"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w:t>
      </w:r>
      <w:r w:rsidR="00923490">
        <w:t xml:space="preserve"> primeiro</w:t>
      </w:r>
      <w:r>
        <w:t xml:space="preserve"> o teste</w:t>
      </w:r>
      <w:r w:rsidR="00923490">
        <w:t>, o</w:t>
      </w:r>
      <w:r>
        <w:t xml:space="preserve"> desenvolvedor consiga compreender melhor o que será desenvolvido.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w:t>
      </w:r>
      <w:r>
        <w:lastRenderedPageBreak/>
        <w:t>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5A3961EC" w:rsidR="003921E6" w:rsidRDefault="003921E6" w:rsidP="00393E6F">
      <w:r>
        <w:t>Outro fator que se destaca no XP são as estórias de usuários que s</w:t>
      </w:r>
      <w:r w:rsidR="00086F67">
        <w:t>ão</w:t>
      </w:r>
      <w:r>
        <w:t xml:space="preserve"> pequenos trechos escrito</w:t>
      </w:r>
      <w:r w:rsidR="00086F67">
        <w:t>s</w:t>
      </w:r>
      <w:r w:rsidR="00923490">
        <w:t xml:space="preserve"> pelo cliente</w:t>
      </w:r>
      <w:r w:rsidR="00201717">
        <w:t xml:space="preserve"> em cartões</w:t>
      </w:r>
      <w:r>
        <w:t xml:space="preserve"> </w:t>
      </w:r>
      <w:r w:rsidR="00923490">
        <w:t xml:space="preserve">que </w:t>
      </w:r>
      <w:r>
        <w:t>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w:t>
      </w:r>
      <w:r w:rsidR="00992A6C">
        <w:t>1</w:t>
      </w:r>
      <w:r w:rsidR="00086F67">
        <w:t>.</w:t>
      </w:r>
    </w:p>
    <w:p w14:paraId="42A1D562" w14:textId="77777777" w:rsidR="003B2B7A" w:rsidRPr="005854F3" w:rsidRDefault="003B2B7A" w:rsidP="005854F3"/>
    <w:p w14:paraId="5583DB62" w14:textId="7ED67A35" w:rsidR="00F03DA2" w:rsidRDefault="00F03DA2" w:rsidP="00F03DA2">
      <w:pPr>
        <w:pStyle w:val="Legenda"/>
        <w:keepNext/>
      </w:pPr>
      <w:bookmarkStart w:id="168" w:name="_Toc21973945"/>
      <w:bookmarkStart w:id="169" w:name="_Toc22986137"/>
      <w:r>
        <w:t xml:space="preserve">Figura </w:t>
      </w:r>
      <w:r w:rsidR="00CD06EF">
        <w:fldChar w:fldCharType="begin"/>
      </w:r>
      <w:r w:rsidR="00CD06EF">
        <w:instrText xml:space="preserve"> SEQ Figura \* ARABIC </w:instrText>
      </w:r>
      <w:r w:rsidR="00CD06EF">
        <w:fldChar w:fldCharType="separate"/>
      </w:r>
      <w:r w:rsidR="00F37282">
        <w:rPr>
          <w:noProof/>
        </w:rPr>
        <w:t>11</w:t>
      </w:r>
      <w:r w:rsidR="00CD06EF">
        <w:rPr>
          <w:noProof/>
        </w:rPr>
        <w:fldChar w:fldCharType="end"/>
      </w:r>
      <w:r>
        <w:t xml:space="preserve"> - Exemplo de uma estória de usuário</w:t>
      </w:r>
      <w:bookmarkEnd w:id="168"/>
      <w:bookmarkEnd w:id="169"/>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03401B"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rsidR="00923490">
        <w:rPr>
          <w:iCs/>
        </w:rPr>
        <w:t>,</w:t>
      </w:r>
      <w:r>
        <w:t xml:space="preserve"> no</w:t>
      </w:r>
      <w:r w:rsidR="00C27EBE">
        <w:t xml:space="preserve"> </w:t>
      </w:r>
      <w:r>
        <w:t>XP</w:t>
      </w:r>
      <w:r w:rsidR="00923490">
        <w:t>,</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w:t>
      </w:r>
      <w:r w:rsidR="00923490">
        <w:t>m-se</w:t>
      </w:r>
      <w:r>
        <w:t xml:space="preserve">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w:t>
      </w:r>
      <w:r w:rsidR="00992A6C">
        <w:t xml:space="preserve">e </w:t>
      </w:r>
      <w:r w:rsidR="00B116AB">
        <w:t xml:space="preserve">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70" w:name="_Ref21873025"/>
      <w:bookmarkStart w:id="171" w:name="_Toc22197463"/>
      <w:bookmarkStart w:id="172" w:name="_Toc22841334"/>
      <w:bookmarkStart w:id="173" w:name="_Toc22986292"/>
      <w:r>
        <w:t xml:space="preserve">Tecnologias para desenvolvimento </w:t>
      </w:r>
      <w:r w:rsidR="00D61CB9">
        <w:t>WEB</w:t>
      </w:r>
      <w:bookmarkEnd w:id="170"/>
      <w:bookmarkEnd w:id="171"/>
      <w:bookmarkEnd w:id="172"/>
      <w:bookmarkEnd w:id="173"/>
    </w:p>
    <w:p w14:paraId="24372E43" w14:textId="77777777" w:rsidR="008D625B" w:rsidRDefault="008D625B" w:rsidP="008D625B"/>
    <w:p w14:paraId="73F6740A" w14:textId="390B701F" w:rsidR="00CC35D7" w:rsidRDefault="00CC35D7" w:rsidP="008D625B">
      <w:commentRangeStart w:id="174"/>
      <w:r>
        <w:t xml:space="preserve">O desenvolvimento de soluções </w:t>
      </w:r>
      <w:r w:rsidRPr="00952162">
        <w:rPr>
          <w:i/>
        </w:rPr>
        <w:t>web</w:t>
      </w:r>
      <w:r>
        <w:t xml:space="preserve"> envolve uma série de tecnologias</w:t>
      </w:r>
      <w:r w:rsidR="00992A6C">
        <w:t>, e c</w:t>
      </w:r>
      <w:r>
        <w:t xml:space="preserve">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lastRenderedPageBreak/>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commentRangeEnd w:id="174"/>
      <w:r w:rsidR="00923490">
        <w:rPr>
          <w:rStyle w:val="Refdecomentrio"/>
        </w:rPr>
        <w:commentReference w:id="174"/>
      </w:r>
    </w:p>
    <w:p w14:paraId="3A6B2F8E" w14:textId="77777777" w:rsidR="006C22F5" w:rsidRPr="00B70A30" w:rsidRDefault="006C22F5" w:rsidP="00B70A30"/>
    <w:p w14:paraId="09DCB5E0" w14:textId="08BB47CD" w:rsidR="00BB5564" w:rsidRPr="00BB5564" w:rsidRDefault="002D0367">
      <w:pPr>
        <w:pStyle w:val="Ttulo4"/>
      </w:pPr>
      <w:bookmarkStart w:id="175" w:name="_Ref21873062"/>
      <w:bookmarkStart w:id="176" w:name="_Toc22197464"/>
      <w:bookmarkStart w:id="177" w:name="_Toc22841335"/>
      <w:bookmarkStart w:id="178" w:name="_Toc22986293"/>
      <w:r w:rsidRPr="00487208">
        <w:rPr>
          <w:i/>
          <w:iCs w:val="0"/>
        </w:rPr>
        <w:t xml:space="preserve">Visual Studio </w:t>
      </w:r>
      <w:proofErr w:type="spellStart"/>
      <w:r w:rsidRPr="00487208">
        <w:rPr>
          <w:i/>
          <w:iCs w:val="0"/>
        </w:rPr>
        <w:t>Code</w:t>
      </w:r>
      <w:proofErr w:type="spellEnd"/>
      <w:r>
        <w:t xml:space="preserve"> (VSCODE)</w:t>
      </w:r>
      <w:bookmarkEnd w:id="175"/>
      <w:bookmarkEnd w:id="176"/>
      <w:bookmarkEnd w:id="177"/>
      <w:bookmarkEnd w:id="178"/>
    </w:p>
    <w:p w14:paraId="6D5C70EB" w14:textId="01A33E7E" w:rsidR="00775631" w:rsidRDefault="00775631"/>
    <w:p w14:paraId="07FD75FC" w14:textId="088095C8" w:rsidR="00992A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no versionamento de código, terminal integrado, customização da ferramenta (desde temas a extensões), dentre outras.</w:t>
      </w:r>
      <w:r w:rsidR="001B0DB7">
        <w:t xml:space="preserve"> Além disso</w:t>
      </w:r>
      <w:r w:rsidR="00496D42">
        <w:t>,</w:t>
      </w:r>
      <w:r w:rsidR="001B0DB7">
        <w:t xml:space="preserve"> é uma ferramenta simples e usuários podem criar e compartilhar extensões, o que gera uma ferramenta </w:t>
      </w:r>
      <w:r w:rsidR="00992A6C">
        <w:t>“</w:t>
      </w:r>
      <w:r w:rsidR="001B0DB7">
        <w:t>viva</w:t>
      </w:r>
      <w:r w:rsidR="00992A6C">
        <w:t>”</w:t>
      </w:r>
      <w:r w:rsidR="001B0DB7">
        <w:t xml:space="preserve"> e que apoia o desenvolvimento em várias linguagens (KAHLERT; GIZA; 201</w:t>
      </w:r>
      <w:r w:rsidR="00AE0F52">
        <w:t>6</w:t>
      </w:r>
      <w:r w:rsidR="001B0DB7">
        <w:t xml:space="preserve">). </w:t>
      </w:r>
    </w:p>
    <w:p w14:paraId="6EA127FC" w14:textId="21DAFB12" w:rsidR="006C22F5" w:rsidRPr="006B586C" w:rsidRDefault="00293154">
      <w:r>
        <w:t xml:space="preserve">O VSCODE conta com uma funcionalidade chamada de </w:t>
      </w:r>
      <w:proofErr w:type="spellStart"/>
      <w:r w:rsidRPr="00487208">
        <w:rPr>
          <w:i/>
          <w:iCs/>
        </w:rPr>
        <w:t>WorkSpaces</w:t>
      </w:r>
      <w:proofErr w:type="spellEnd"/>
      <w:r>
        <w:t>, ou espaços de trabalho. Em um espaço de trabalho é possível agrupar uma ou mais aplicações semelhantes e quando houver a necessidade de trabalhar em projetos diferentes, essas aplicações são salvas em um espaço de trabalho</w:t>
      </w:r>
      <w:r w:rsidR="006B586C">
        <w:t>. Ao abrir um espaço de trabalho as pastas salvas serão carregadas instantaneamente. Isso otimiza o tempo do desenvolvedor</w:t>
      </w:r>
      <w:r w:rsidR="00496D42">
        <w:t>,</w:t>
      </w:r>
      <w:r w:rsidR="006B586C">
        <w:t xml:space="preserve"> além de manter a organização nos projetos. Por exemplo</w:t>
      </w:r>
      <w:r w:rsidR="00992A6C">
        <w:t>,</w:t>
      </w:r>
      <w:r w:rsidR="006B586C">
        <w:t xml:space="preserve">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P</w:t>
      </w:r>
      <w:r w:rsidR="00992A6C">
        <w:t>elo fato do</w:t>
      </w:r>
      <w:r w:rsidR="00BA58CA">
        <w:t xml:space="preserve">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F37282">
        <w:t>2.2.3.6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w:t>
      </w:r>
      <w:r w:rsidR="00AE0F52">
        <w:t>6</w:t>
      </w:r>
      <w:r w:rsidR="00BA58CA">
        <w:t>).</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179" w:name="_Ref21872934"/>
      <w:bookmarkStart w:id="180" w:name="_Toc22197465"/>
      <w:bookmarkStart w:id="181" w:name="_Toc22841336"/>
      <w:bookmarkStart w:id="182" w:name="_Toc2298629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79"/>
      <w:bookmarkEnd w:id="180"/>
      <w:bookmarkEnd w:id="181"/>
      <w:bookmarkEnd w:id="182"/>
    </w:p>
    <w:p w14:paraId="6FA39729" w14:textId="77777777" w:rsidR="00CA0AB3" w:rsidRPr="00D8016C" w:rsidRDefault="00CA0AB3" w:rsidP="00952162">
      <w:pPr>
        <w:rPr>
          <w:lang w:val="en-US"/>
        </w:rPr>
      </w:pPr>
    </w:p>
    <w:p w14:paraId="71EAE352" w14:textId="37AC2139"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F37282">
        <w:t xml:space="preserve">Figura </w:t>
      </w:r>
      <w:r w:rsidR="00F37282">
        <w:rPr>
          <w:noProof/>
        </w:rPr>
        <w:t>12</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E18ADFB" w:rsidR="001C7EEF" w:rsidRDefault="001C7EEF" w:rsidP="00952162">
      <w:pPr>
        <w:pStyle w:val="Legenda"/>
        <w:keepNext/>
      </w:pPr>
      <w:bookmarkStart w:id="183" w:name="_Ref526671958"/>
      <w:bookmarkStart w:id="184" w:name="_Toc21973946"/>
      <w:bookmarkStart w:id="185" w:name="_Toc22986138"/>
      <w:r>
        <w:t xml:space="preserve">Figura </w:t>
      </w:r>
      <w:r w:rsidR="00CD06EF">
        <w:fldChar w:fldCharType="begin"/>
      </w:r>
      <w:r w:rsidR="00CD06EF">
        <w:instrText xml:space="preserve"> SEQ Figura \* ARABIC </w:instrText>
      </w:r>
      <w:r w:rsidR="00CD06EF">
        <w:fldChar w:fldCharType="separate"/>
      </w:r>
      <w:r w:rsidR="00F37282">
        <w:rPr>
          <w:noProof/>
        </w:rPr>
        <w:t>12</w:t>
      </w:r>
      <w:r w:rsidR="00CD06EF">
        <w:rPr>
          <w:noProof/>
        </w:rPr>
        <w:fldChar w:fldCharType="end"/>
      </w:r>
      <w:bookmarkEnd w:id="183"/>
      <w:r>
        <w:t xml:space="preserve"> - Estrutura básica do HTML</w:t>
      </w:r>
      <w:bookmarkEnd w:id="184"/>
      <w:bookmarkEnd w:id="185"/>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86" w:name="_Ref21872944"/>
      <w:bookmarkStart w:id="187" w:name="_Ref21872977"/>
      <w:bookmarkStart w:id="188" w:name="_Toc22197466"/>
      <w:bookmarkStart w:id="189" w:name="_Toc22841337"/>
      <w:bookmarkStart w:id="190" w:name="_Toc2298629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86"/>
      <w:bookmarkEnd w:id="187"/>
      <w:bookmarkEnd w:id="188"/>
      <w:bookmarkEnd w:id="189"/>
      <w:bookmarkEnd w:id="190"/>
    </w:p>
    <w:p w14:paraId="41EF115A" w14:textId="77777777" w:rsidR="00510265" w:rsidRDefault="00510265" w:rsidP="00510265"/>
    <w:p w14:paraId="4F61B452" w14:textId="0D2EBA05" w:rsidR="00BE04C8" w:rsidRDefault="00BC59B8" w:rsidP="00BE04C8">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sidR="00496D42">
        <w:rPr>
          <w:i/>
        </w:rPr>
        <w:t xml:space="preserve"> </w:t>
      </w:r>
      <w:r>
        <w:t>(CSS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w:t>
      </w:r>
      <w:r w:rsidR="00F67347">
        <w:t>,</w:t>
      </w:r>
      <w:r w:rsidR="008115A1">
        <w:t xml:space="preserve"> por exemplo</w:t>
      </w:r>
      <w:r w:rsidR="00752E3D">
        <w:rPr>
          <w:noProof/>
        </w:rPr>
        <w:t xml:space="preserve"> (MCFARLAND, 2013)</w:t>
      </w:r>
      <w:r w:rsidR="00E02E54">
        <w:t>.</w:t>
      </w:r>
      <w:r w:rsidR="001B67AB">
        <w:t xml:space="preserve"> </w:t>
      </w:r>
      <w:r w:rsidR="00496D42">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F37282">
        <w:t xml:space="preserve">Figura </w:t>
      </w:r>
      <w:r w:rsidR="00F37282">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3AEE52A3" w:rsidR="00211EBC" w:rsidRDefault="00211EBC" w:rsidP="00952162">
      <w:pPr>
        <w:pStyle w:val="Legenda"/>
        <w:keepNext/>
      </w:pPr>
      <w:bookmarkStart w:id="191" w:name="_Ref527141144"/>
      <w:bookmarkStart w:id="192" w:name="_Toc21973947"/>
      <w:bookmarkStart w:id="193" w:name="_Toc22986139"/>
      <w:r>
        <w:lastRenderedPageBreak/>
        <w:t xml:space="preserve">Figura </w:t>
      </w:r>
      <w:r w:rsidR="00CD06EF">
        <w:fldChar w:fldCharType="begin"/>
      </w:r>
      <w:r w:rsidR="00CD06EF">
        <w:instrText xml:space="preserve"> SEQ Figura \* ARABIC </w:instrText>
      </w:r>
      <w:r w:rsidR="00CD06EF">
        <w:fldChar w:fldCharType="separate"/>
      </w:r>
      <w:r w:rsidR="00F37282">
        <w:rPr>
          <w:noProof/>
        </w:rPr>
        <w:t>13</w:t>
      </w:r>
      <w:r w:rsidR="00CD06EF">
        <w:rPr>
          <w:noProof/>
        </w:rPr>
        <w:fldChar w:fldCharType="end"/>
      </w:r>
      <w:bookmarkEnd w:id="191"/>
      <w:r>
        <w:t xml:space="preserve"> </w:t>
      </w:r>
      <w:r w:rsidRPr="003D5836">
        <w:t>- Sintaxe CSS</w:t>
      </w:r>
      <w:bookmarkEnd w:id="192"/>
      <w:bookmarkEnd w:id="193"/>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750AFA47"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no caso da</w:t>
      </w:r>
      <w:r w:rsidR="00496D42">
        <w:t xml:space="preserve"> </w:t>
      </w:r>
      <w:r w:rsidR="00496D42">
        <w:fldChar w:fldCharType="begin"/>
      </w:r>
      <w:r w:rsidR="00496D42">
        <w:instrText xml:space="preserve"> REF _Ref527043688 \h </w:instrText>
      </w:r>
      <w:r w:rsidR="00496D42">
        <w:fldChar w:fldCharType="separate"/>
      </w:r>
      <w:r w:rsidR="00496D42">
        <w:t xml:space="preserve">Figura </w:t>
      </w:r>
      <w:r w:rsidR="00496D42">
        <w:rPr>
          <w:noProof/>
        </w:rPr>
        <w:t>14</w:t>
      </w:r>
      <w:r w:rsidR="00496D42">
        <w:fldChar w:fldCharType="end"/>
      </w:r>
      <w:r w:rsidR="00496D42">
        <w:t xml:space="preserve">, </w:t>
      </w:r>
      <w:r w:rsidR="001B67AB">
        <w:t xml:space="preserve">o seletor é uma </w:t>
      </w:r>
      <w:proofErr w:type="spellStart"/>
      <w:r w:rsidR="001B67AB" w:rsidRPr="00952162">
        <w:rPr>
          <w:i/>
        </w:rPr>
        <w:t>tag</w:t>
      </w:r>
      <w:proofErr w:type="spellEnd"/>
      <w:r w:rsidR="001B67AB">
        <w:t xml:space="preserve"> de parágrafo (p), e o</w:t>
      </w:r>
      <w:r w:rsidR="00496D42">
        <w:t xml:space="preserve"> conteúdo</w:t>
      </w:r>
      <w:r w:rsidR="001B67AB">
        <w:t xml:space="preserve">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0CDC066C" w:rsidR="00322554" w:rsidRDefault="00322554" w:rsidP="00952162">
      <w:pPr>
        <w:pStyle w:val="Legenda"/>
        <w:keepNext/>
      </w:pPr>
      <w:bookmarkStart w:id="194" w:name="_Ref527043688"/>
      <w:bookmarkStart w:id="195" w:name="_Toc21973948"/>
      <w:bookmarkStart w:id="196" w:name="_Toc22986140"/>
      <w:r>
        <w:t xml:space="preserve">Figura </w:t>
      </w:r>
      <w:r w:rsidR="00CD06EF">
        <w:fldChar w:fldCharType="begin"/>
      </w:r>
      <w:r w:rsidR="00CD06EF">
        <w:instrText xml:space="preserve"> SEQ Figura \* ARABIC </w:instrText>
      </w:r>
      <w:r w:rsidR="00CD06EF">
        <w:fldChar w:fldCharType="separate"/>
      </w:r>
      <w:r w:rsidR="00F37282">
        <w:rPr>
          <w:noProof/>
        </w:rPr>
        <w:t>14</w:t>
      </w:r>
      <w:r w:rsidR="00CD06EF">
        <w:rPr>
          <w:noProof/>
        </w:rPr>
        <w:fldChar w:fldCharType="end"/>
      </w:r>
      <w:bookmarkEnd w:id="194"/>
      <w:r>
        <w:t xml:space="preserve"> </w:t>
      </w:r>
      <w:r w:rsidR="00681596">
        <w:t>–</w:t>
      </w:r>
      <w:r>
        <w:t xml:space="preserve"> </w:t>
      </w:r>
      <w:r w:rsidR="00681596">
        <w:t>Exemplo de um seletor CSS</w:t>
      </w:r>
      <w:bookmarkEnd w:id="195"/>
      <w:bookmarkEnd w:id="196"/>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0"/>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7A1360E9"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AE0F52">
        <w:t>a</w:t>
      </w:r>
      <w:r w:rsidR="00F67347">
        <w:t>,</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w:t>
      </w:r>
      <w:r w:rsidR="0086573A">
        <w:t>O</w:t>
      </w:r>
      <w:r w:rsidR="0022253C">
        <w:t xml:space="preserve">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 xml:space="preserve">uxilia ao </w:t>
      </w:r>
      <w:r w:rsidR="0086573A">
        <w:t>no desenvolvimento de</w:t>
      </w:r>
      <w:r w:rsidR="001B55B1">
        <w:t xml:space="preserve"> interfaces </w:t>
      </w:r>
      <w:r w:rsidR="0086573A">
        <w:t>d</w:t>
      </w:r>
      <w:r w:rsidR="001B55B1">
        <w:t>e interação com o usuário.</w:t>
      </w:r>
      <w:r w:rsidR="001E0BCC">
        <w:t xml:space="preserve"> Além disso</w:t>
      </w:r>
      <w:r w:rsidR="0086573A">
        <w:t>,</w:t>
      </w:r>
      <w:r w:rsidR="001E0BCC">
        <w:t xml:space="preserve"> conta com um conjunto de ícones desenvolvidos pela Google chamados de Material </w:t>
      </w:r>
      <w:proofErr w:type="spellStart"/>
      <w:r w:rsidR="001E0BCC" w:rsidRPr="00487208">
        <w:rPr>
          <w:i/>
          <w:iCs/>
        </w:rPr>
        <w:t>Icons</w:t>
      </w:r>
      <w:proofErr w:type="spellEnd"/>
      <w:r w:rsidR="001E0BCC">
        <w:t xml:space="preserve"> que também são utilizados em </w:t>
      </w:r>
      <w:r w:rsidR="001E0BCC" w:rsidRPr="004B7BAF">
        <w:rPr>
          <w:i/>
          <w:iCs/>
        </w:rPr>
        <w:t>smartphones</w:t>
      </w:r>
      <w:r w:rsidR="001E0BCC">
        <w:t xml:space="preserve"> com sistema Android (MATERIALIZE, 201</w:t>
      </w:r>
      <w:r w:rsidR="00AE0F52">
        <w:t>9</w:t>
      </w:r>
      <w:r w:rsidR="001E0BCC">
        <w:t>).</w:t>
      </w:r>
    </w:p>
    <w:p w14:paraId="6ECA1AEC" w14:textId="77777777" w:rsidR="00705B26" w:rsidRPr="008051B4" w:rsidRDefault="00705B26" w:rsidP="00596E44"/>
    <w:p w14:paraId="5A77D21C" w14:textId="77777777" w:rsidR="008D625B" w:rsidRDefault="00D61CB9" w:rsidP="00952162">
      <w:pPr>
        <w:pStyle w:val="Ttulo4"/>
      </w:pPr>
      <w:bookmarkStart w:id="197" w:name="_Toc22197467"/>
      <w:bookmarkStart w:id="198" w:name="_Toc22841338"/>
      <w:bookmarkStart w:id="199" w:name="_Toc22986296"/>
      <w:proofErr w:type="spellStart"/>
      <w:r w:rsidRPr="003635FC">
        <w:t>J</w:t>
      </w:r>
      <w:r w:rsidR="0034001E" w:rsidRPr="003635FC">
        <w:t>ava</w:t>
      </w:r>
      <w:r w:rsidRPr="003635FC">
        <w:t>S</w:t>
      </w:r>
      <w:r w:rsidR="0034001E" w:rsidRPr="003635FC">
        <w:t>cript</w:t>
      </w:r>
      <w:proofErr w:type="spellEnd"/>
      <w:r w:rsidR="004B14A6">
        <w:t xml:space="preserve"> (JS)</w:t>
      </w:r>
      <w:bookmarkEnd w:id="197"/>
      <w:bookmarkEnd w:id="198"/>
      <w:bookmarkEnd w:id="199"/>
    </w:p>
    <w:p w14:paraId="41C4581C" w14:textId="77777777" w:rsidR="003C5D1B" w:rsidRDefault="003C5D1B" w:rsidP="008D625B"/>
    <w:p w14:paraId="2474FF24" w14:textId="5479C813" w:rsidR="00C77717" w:rsidRDefault="00C77717" w:rsidP="008D625B">
      <w:r>
        <w:lastRenderedPageBreak/>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w:t>
      </w:r>
      <w:r w:rsidR="0086573A">
        <w:t>,</w:t>
      </w:r>
      <w:r>
        <w:t xml:space="preserve">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4876967A" w:rsidR="00A131B7" w:rsidRDefault="00C77717" w:rsidP="00487208">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w:t>
      </w:r>
      <w:r w:rsidR="0086573A">
        <w:t>O</w:t>
      </w:r>
      <w:r w:rsidR="006F2975">
        <w:t xml:space="preserve"> navegador tem um papel de interpreta</w:t>
      </w:r>
      <w:r w:rsidR="00EA3DBD">
        <w:t>r</w:t>
      </w:r>
      <w:r w:rsidR="006F2975">
        <w:t xml:space="preserve"> não somente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F37282">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F37282">
        <w:t>2.2.3.3</w:t>
      </w:r>
      <w:r w:rsidR="00A768C5">
        <w:fldChar w:fldCharType="end"/>
      </w:r>
      <w:r w:rsidR="006F2975">
        <w:t xml:space="preserve">). </w:t>
      </w:r>
      <w:r w:rsidR="00EA3DBD">
        <w:t>Os navegadores modernos, como o Google Chrome, por exemplo, provêm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w:t>
      </w:r>
      <w:r w:rsidR="00E53873" w:rsidRPr="004B7BAF">
        <w:rPr>
          <w:i/>
          <w:iCs/>
        </w:rPr>
        <w:t>scripts</w:t>
      </w:r>
      <w:r w:rsidR="00E53873">
        <w:t xml:space="preserve">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200" w:name="_Toc22197468"/>
      <w:bookmarkStart w:id="201" w:name="_Toc22841339"/>
      <w:bookmarkStart w:id="202" w:name="_Toc2298629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(JSON)</w:t>
      </w:r>
      <w:bookmarkEnd w:id="200"/>
      <w:bookmarkEnd w:id="201"/>
      <w:bookmarkEnd w:id="202"/>
    </w:p>
    <w:p w14:paraId="079423C5" w14:textId="105A055A" w:rsidR="00046874" w:rsidRDefault="00046874" w:rsidP="00487208"/>
    <w:p w14:paraId="5124EB0C" w14:textId="2CD2C307" w:rsidR="006B586C" w:rsidRDefault="001D00D8" w:rsidP="00BE04C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w:t>
      </w:r>
      <w:proofErr w:type="spellStart"/>
      <w:r w:rsidR="00F67347" w:rsidRPr="00596E44">
        <w:rPr>
          <w:i/>
        </w:rPr>
        <w:t>Application</w:t>
      </w:r>
      <w:proofErr w:type="spellEnd"/>
      <w:r w:rsidR="00F67347" w:rsidRPr="00596E44">
        <w:rPr>
          <w:i/>
        </w:rPr>
        <w:t xml:space="preserve"> </w:t>
      </w:r>
      <w:proofErr w:type="spellStart"/>
      <w:r w:rsidR="00F67347" w:rsidRPr="00596E44">
        <w:rPr>
          <w:i/>
        </w:rPr>
        <w:t>Programming</w:t>
      </w:r>
      <w:proofErr w:type="spellEnd"/>
      <w:r w:rsidR="00F67347" w:rsidRPr="00596E44">
        <w:rPr>
          <w:i/>
        </w:rPr>
        <w:t xml:space="preserve"> Interfaces</w:t>
      </w:r>
      <w:r w:rsidR="00F67347">
        <w:rPr>
          <w:i/>
        </w:rPr>
        <w:t xml:space="preserve"> </w:t>
      </w:r>
      <w:r w:rsidR="00F67347">
        <w:rPr>
          <w:iCs/>
        </w:rPr>
        <w:t>(</w:t>
      </w:r>
      <w:r w:rsidR="00D343FF">
        <w:t>API’S</w:t>
      </w:r>
      <w:r w:rsidR="00F67347">
        <w:t>)</w:t>
      </w:r>
      <w:r w:rsidR="00D343FF">
        <w:t xml:space="preserve"> (seção </w:t>
      </w:r>
      <w:r w:rsidR="00A768C5">
        <w:fldChar w:fldCharType="begin"/>
      </w:r>
      <w:r w:rsidR="00A768C5">
        <w:instrText xml:space="preserve"> REF _Ref21872962 \r \h </w:instrText>
      </w:r>
      <w:r w:rsidR="00A768C5">
        <w:fldChar w:fldCharType="separate"/>
      </w:r>
      <w:r w:rsidR="00F37282">
        <w:t>2.2.3.11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F37282">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w:t>
      </w:r>
      <w:r w:rsidR="00AE0F52">
        <w:t>T</w:t>
      </w:r>
      <w:r w:rsidR="00724188">
        <w:t>, 2014)</w:t>
      </w:r>
      <w:r w:rsidR="00D343FF">
        <w:t xml:space="preserve">. A </w:t>
      </w:r>
      <w:r w:rsidR="00D343FF">
        <w:fldChar w:fldCharType="begin"/>
      </w:r>
      <w:r w:rsidR="00D343FF">
        <w:instrText xml:space="preserve"> REF _Ref21197023 \h </w:instrText>
      </w:r>
      <w:r w:rsidR="00D343FF">
        <w:fldChar w:fldCharType="separate"/>
      </w:r>
      <w:r w:rsidR="00F37282">
        <w:t xml:space="preserve">Figura </w:t>
      </w:r>
      <w:r w:rsidR="00F37282">
        <w:rPr>
          <w:noProof/>
        </w:rPr>
        <w:t>15</w:t>
      </w:r>
      <w:r w:rsidR="00D343FF">
        <w:fldChar w:fldCharType="end"/>
      </w:r>
      <w:r w:rsidR="00D343FF">
        <w:t xml:space="preserve"> se trata de um exemplo de um objeto JSON, tendo exemplo de atributo (ou chave) a localização que recebe o valor “San Francisco, CA”.</w:t>
      </w:r>
    </w:p>
    <w:p w14:paraId="4ED72CE8" w14:textId="20030AFB" w:rsidR="00D343FF" w:rsidRDefault="00D343FF" w:rsidP="00487208">
      <w:pPr>
        <w:pStyle w:val="Legenda"/>
        <w:keepNext/>
      </w:pPr>
      <w:bookmarkStart w:id="203" w:name="_Ref21197023"/>
      <w:bookmarkStart w:id="204" w:name="_Toc21973949"/>
      <w:bookmarkStart w:id="205" w:name="_Toc22986141"/>
      <w:r>
        <w:t xml:space="preserve">Figura </w:t>
      </w:r>
      <w:r w:rsidR="00CD06EF">
        <w:fldChar w:fldCharType="begin"/>
      </w:r>
      <w:r w:rsidR="00CD06EF">
        <w:instrText xml:space="preserve"> SEQ Figura \* ARABIC </w:instrText>
      </w:r>
      <w:r w:rsidR="00CD06EF">
        <w:fldChar w:fldCharType="separate"/>
      </w:r>
      <w:r w:rsidR="00F37282">
        <w:rPr>
          <w:noProof/>
        </w:rPr>
        <w:t>15</w:t>
      </w:r>
      <w:r w:rsidR="00CD06EF">
        <w:rPr>
          <w:noProof/>
        </w:rPr>
        <w:fldChar w:fldCharType="end"/>
      </w:r>
      <w:bookmarkEnd w:id="203"/>
      <w:r>
        <w:t xml:space="preserve"> - Exemplo de objeto JSON</w:t>
      </w:r>
      <w:bookmarkEnd w:id="204"/>
      <w:bookmarkEnd w:id="205"/>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7156" cy="1263703"/>
                    </a:xfrm>
                    <a:prstGeom prst="rect">
                      <a:avLst/>
                    </a:prstGeom>
                  </pic:spPr>
                </pic:pic>
              </a:graphicData>
            </a:graphic>
          </wp:inline>
        </w:drawing>
      </w:r>
    </w:p>
    <w:p w14:paraId="1FDAAEA2" w14:textId="4DA00BC7" w:rsidR="00D343FF" w:rsidRDefault="00724188" w:rsidP="00B85A5D">
      <w:pPr>
        <w:pStyle w:val="Fontes"/>
      </w:pPr>
      <w:r>
        <w:lastRenderedPageBreak/>
        <w:t>Fonte: DUCKET</w:t>
      </w:r>
      <w:r w:rsidR="00AE0F52">
        <w:t>T</w:t>
      </w:r>
      <w:r>
        <w: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206" w:name="_Ref21872907"/>
      <w:bookmarkStart w:id="207" w:name="_Toc22197469"/>
      <w:bookmarkStart w:id="208" w:name="_Toc22841340"/>
      <w:bookmarkStart w:id="209" w:name="_Toc22986298"/>
      <w:proofErr w:type="spellStart"/>
      <w:r>
        <w:t>TypeScript</w:t>
      </w:r>
      <w:bookmarkEnd w:id="206"/>
      <w:bookmarkEnd w:id="207"/>
      <w:bookmarkEnd w:id="208"/>
      <w:bookmarkEnd w:id="209"/>
      <w:proofErr w:type="spellEnd"/>
    </w:p>
    <w:p w14:paraId="7B5E8BF2" w14:textId="77777777" w:rsidR="00755FAF" w:rsidRPr="00532250" w:rsidRDefault="00755FAF" w:rsidP="005B582B"/>
    <w:p w14:paraId="5FDE7B7F" w14:textId="658CC491"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deve-se definir</w:t>
      </w:r>
      <w:r w:rsidR="00EA3DBD">
        <w:t>,</w:t>
      </w:r>
      <w:r w:rsidR="00073CBF">
        <w:t xml:space="preserve"> para cada variável</w:t>
      </w:r>
      <w:r w:rsidR="00EA3DBD">
        <w:t>,</w:t>
      </w:r>
      <w:r w:rsidR="00073CBF">
        <w:t xml:space="preserve">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F37282">
        <w:t xml:space="preserve">Figura </w:t>
      </w:r>
      <w:r w:rsidR="00F37282">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F67347">
        <w:t>,</w:t>
      </w:r>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w:t>
      </w:r>
      <w:r w:rsidR="00EA3DBD">
        <w:t>a</w:t>
      </w:r>
      <w:r w:rsidR="00A253E0">
        <w:t xml:space="preserve">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4C1880C4" w:rsidR="00A253E0" w:rsidRDefault="00A253E0" w:rsidP="00487208">
      <w:pPr>
        <w:pStyle w:val="Legenda"/>
        <w:keepNext/>
      </w:pPr>
      <w:bookmarkStart w:id="210" w:name="_Ref21506122"/>
      <w:bookmarkStart w:id="211" w:name="_Toc21973950"/>
      <w:bookmarkStart w:id="212" w:name="_Toc22986142"/>
      <w:r>
        <w:t xml:space="preserve">Figura </w:t>
      </w:r>
      <w:r w:rsidR="00CD06EF">
        <w:fldChar w:fldCharType="begin"/>
      </w:r>
      <w:r w:rsidR="00CD06EF">
        <w:instrText xml:space="preserve"> SEQ Figura \* ARABIC </w:instrText>
      </w:r>
      <w:r w:rsidR="00CD06EF">
        <w:fldChar w:fldCharType="separate"/>
      </w:r>
      <w:r w:rsidR="00F37282">
        <w:rPr>
          <w:noProof/>
        </w:rPr>
        <w:t>16</w:t>
      </w:r>
      <w:r w:rsidR="00CD06EF">
        <w:rPr>
          <w:noProof/>
        </w:rPr>
        <w:fldChar w:fldCharType="end"/>
      </w:r>
      <w:bookmarkEnd w:id="210"/>
      <w:r>
        <w:t xml:space="preserve"> - Exemplo da tipagem utilizada no</w:t>
      </w:r>
      <w:r w:rsidR="00DE2B76">
        <w:t xml:space="preserve"> </w:t>
      </w:r>
      <w:proofErr w:type="spellStart"/>
      <w:r>
        <w:t>TypeScript</w:t>
      </w:r>
      <w:bookmarkEnd w:id="211"/>
      <w:bookmarkEnd w:id="212"/>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213" w:name="_Ref21873296"/>
      <w:bookmarkStart w:id="214" w:name="_Ref21873418"/>
      <w:bookmarkStart w:id="215" w:name="_Toc22197470"/>
      <w:bookmarkStart w:id="216" w:name="_Toc22841341"/>
      <w:bookmarkStart w:id="217" w:name="_Toc22986299"/>
      <w:r>
        <w:t>Angular</w:t>
      </w:r>
      <w:bookmarkEnd w:id="213"/>
      <w:bookmarkEnd w:id="214"/>
      <w:bookmarkEnd w:id="215"/>
      <w:bookmarkEnd w:id="216"/>
      <w:bookmarkEnd w:id="217"/>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59F1E21F" w:rsidR="00C05B5C" w:rsidRDefault="000D4682" w:rsidP="00095610">
      <w:r>
        <w:lastRenderedPageBreak/>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aplicações de página única. </w:t>
      </w:r>
      <w:r>
        <w:t xml:space="preserve">Ou seja, não há o carregamento da página </w:t>
      </w:r>
      <w:r w:rsidRPr="005B582B">
        <w:rPr>
          <w:i/>
          <w:iCs/>
        </w:rPr>
        <w:t>web</w:t>
      </w:r>
      <w:r>
        <w:t xml:space="preserve"> a cada interação com o usuário.</w:t>
      </w:r>
      <w:r w:rsidR="00676588">
        <w:t xml:space="preserve"> </w:t>
      </w:r>
      <w:r w:rsidR="00EA3DBD">
        <w:t xml:space="preserve">O </w:t>
      </w:r>
      <w:r w:rsidR="00C05B5C">
        <w:t>Angular</w:t>
      </w:r>
      <w:r>
        <w:t xml:space="preserve"> age em um contexto assíncrono, diferente do PHP</w:t>
      </w:r>
      <w:r w:rsidR="00F67347">
        <w:t>,</w:t>
      </w:r>
      <w:r>
        <w:t xml:space="preserve"> por exemplo</w:t>
      </w:r>
      <w:r w:rsidR="00F67347">
        <w:t>,</w:t>
      </w:r>
      <w:r>
        <w:t xml:space="preserve"> que é um contexto síncrono. No </w:t>
      </w:r>
      <w:r w:rsidR="00C05B5C">
        <w:t>Angular</w:t>
      </w:r>
      <w:r w:rsidR="00EA3DBD">
        <w:t>,</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5BFFADFD"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w:t>
      </w:r>
      <w:r w:rsidR="00EA3DBD">
        <w:t>a parte</w:t>
      </w:r>
      <w:r w:rsidR="00095610">
        <w:t xml:space="preserve"> da aplicação que sofre interação com o usuário, como por exemplo um botão, ou um campo de pesquisa. Esse componente é formado por</w:t>
      </w:r>
      <w:r w:rsidR="00F67347">
        <w:t>:</w:t>
      </w:r>
      <w:r w:rsidR="00095610">
        <w:t xml:space="preserve"> um </w:t>
      </w:r>
      <w:proofErr w:type="spellStart"/>
      <w:r w:rsidR="00095610" w:rsidRPr="00095610">
        <w:rPr>
          <w:i/>
        </w:rPr>
        <w:t>template</w:t>
      </w:r>
      <w:proofErr w:type="spellEnd"/>
      <w:r w:rsidR="00F67347">
        <w:rPr>
          <w:i/>
        </w:rPr>
        <w:t>,</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w:t>
      </w:r>
      <w:r w:rsidR="00EA3DBD">
        <w:t>no</w:t>
      </w:r>
      <w:r w:rsidR="00095610">
        <w:t xml:space="preserv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87B9D6A" w:rsidR="008839CF" w:rsidRPr="005F6213" w:rsidRDefault="008839CF">
      <w:r>
        <w:t>Com o Angular é possível utilizar pacotes de funcionalidades feitos por outros usuários. Assim</w:t>
      </w:r>
      <w:r w:rsidR="00EA3DBD">
        <w:t>,</w:t>
      </w:r>
      <w:r>
        <w:t xml:space="preserve"> soluções antes desenvolvidas em </w:t>
      </w:r>
      <w:proofErr w:type="spellStart"/>
      <w:r>
        <w:t>JavaScript</w:t>
      </w:r>
      <w:proofErr w:type="spellEnd"/>
      <w:r w:rsidR="00CF6485">
        <w:t>,</w:t>
      </w:r>
      <w:r>
        <w:t xml:space="preserve"> ou nem desenvolvidas</w:t>
      </w:r>
      <w:r w:rsidR="00CF6485">
        <w:t>,</w:t>
      </w:r>
      <w:r>
        <w:t xml:space="preserve"> são trazidas para a maneira de se desenvolver usando o Angular e podem ser utilizadas para agregar valores e poupar tempo de desenvolvimento</w:t>
      </w:r>
      <w:r w:rsidR="008F54BA">
        <w:t xml:space="preserve"> (GOOGLE, 2019c)</w:t>
      </w:r>
      <w:r>
        <w:t xml:space="preserve">. Vale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F37282">
        <w:t xml:space="preserve">Figura </w:t>
      </w:r>
      <w:r w:rsidR="00F37282">
        <w:rPr>
          <w:noProof/>
        </w:rPr>
        <w:t>58</w:t>
      </w:r>
      <w:r w:rsidR="008F54BA">
        <w:fldChar w:fldCharType="end"/>
      </w:r>
      <w:r w:rsidR="008F54BA">
        <w:t xml:space="preserve">. Outra biblioteca </w:t>
      </w:r>
      <w:r w:rsidR="00EA3DBD">
        <w:t>é</w:t>
      </w:r>
      <w:r w:rsidR="008F54BA">
        <w:t xml:space="preserve"> a de editor de textos chamada CKEDITOR</w:t>
      </w:r>
      <w:r w:rsidR="00CF6485">
        <w:t>, p</w:t>
      </w:r>
      <w:r w:rsidR="008F54BA">
        <w:t xml:space="preserve">ermitindo que faça edições no estilo do texto, aplicando cores e fontes, </w:t>
      </w:r>
      <w:r w:rsidR="00EA3DBD">
        <w:t>sendo</w:t>
      </w:r>
      <w:r w:rsidR="008F54BA">
        <w:t xml:space="preserve"> possível colar textos de arquivos de texto do computador e planilhas sem perder a formatação (</w:t>
      </w:r>
      <w:r w:rsidR="004B7BAF" w:rsidRPr="005074A5">
        <w:rPr>
          <w:noProof/>
        </w:rPr>
        <w:t>CKEDITOR</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w:t>
      </w:r>
      <w:r w:rsidR="00305B77">
        <w:t>,</w:t>
      </w:r>
      <w:r w:rsidR="005F6213">
        <w:t xml:space="preserve"> para o formato de desenvolvimento do Angular</w:t>
      </w:r>
      <w:r w:rsidR="00EA3DBD">
        <w:t>,</w:t>
      </w:r>
      <w:r w:rsidR="005F6213">
        <w:t xml:space="preserve">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F37282">
        <w:t xml:space="preserve">Figura </w:t>
      </w:r>
      <w:r w:rsidR="00F37282">
        <w:rPr>
          <w:noProof/>
        </w:rPr>
        <w:t>52</w:t>
      </w:r>
      <w:r w:rsidR="001D3106">
        <w:fldChar w:fldCharType="end"/>
      </w:r>
      <w:r w:rsidR="001D3106">
        <w:t>. Também</w:t>
      </w:r>
      <w:r w:rsidR="00305B77">
        <w:t>,</w:t>
      </w:r>
      <w:r w:rsidR="001D3106">
        <w:t xml:space="preserve"> a fim de melhorar a interação com o usuário, utilizou-se </w:t>
      </w:r>
      <w:r w:rsidR="00CC0E1E">
        <w:t>uma biblioteca de alertas visuais</w:t>
      </w:r>
      <w:r w:rsidR="00CF6485">
        <w:t>,</w:t>
      </w:r>
      <w:r w:rsidR="00CC0E1E">
        <w:t xml:space="preserve">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w:t>
      </w:r>
      <w:r w:rsidR="00305B77">
        <w:t xml:space="preserve"> de exclusão,</w:t>
      </w:r>
      <w:r w:rsidR="00DE2B76">
        <w:t xml:space="preserve"> </w:t>
      </w:r>
      <w:r w:rsidR="00DE2B76">
        <w:fldChar w:fldCharType="begin"/>
      </w:r>
      <w:r w:rsidR="00DE2B76">
        <w:instrText xml:space="preserve"> REF _Ref20734450 \h </w:instrText>
      </w:r>
      <w:r w:rsidR="00DE2B76">
        <w:fldChar w:fldCharType="separate"/>
      </w:r>
      <w:r w:rsidR="00F37282">
        <w:t xml:space="preserve">Figura </w:t>
      </w:r>
      <w:r w:rsidR="00F37282">
        <w:rPr>
          <w:noProof/>
        </w:rPr>
        <w:t>34</w:t>
      </w:r>
      <w:r w:rsidR="00DE2B76">
        <w:fldChar w:fldCharType="end"/>
      </w:r>
      <w:r w:rsidR="00305B77">
        <w:t>,</w:t>
      </w:r>
      <w:r w:rsidR="00CF6485">
        <w:t xml:space="preserve"> são possíveis no ambiente desenvolvido</w:t>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218" w:name="_Ref21972368"/>
      <w:bookmarkStart w:id="219" w:name="_Toc22197471"/>
      <w:bookmarkStart w:id="220" w:name="_Toc22841342"/>
      <w:bookmarkStart w:id="221" w:name="_Toc22986300"/>
      <w:r w:rsidRPr="00952162">
        <w:rPr>
          <w:i/>
        </w:rPr>
        <w:lastRenderedPageBreak/>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18"/>
      <w:bookmarkEnd w:id="219"/>
      <w:bookmarkEnd w:id="220"/>
      <w:bookmarkEnd w:id="221"/>
    </w:p>
    <w:p w14:paraId="68EE7F90" w14:textId="77777777" w:rsidR="008D625B" w:rsidRDefault="008D625B" w:rsidP="008D625B"/>
    <w:p w14:paraId="20A0AB01" w14:textId="2A60ADDE"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w:t>
      </w:r>
      <w:r w:rsidR="00305B77">
        <w:t xml:space="preserve"> o</w:t>
      </w:r>
      <w:r w:rsidR="00B47F12">
        <w:t xml:space="preserv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F37282">
        <w:t xml:space="preserve">Figura </w:t>
      </w:r>
      <w:r w:rsidR="00F37282">
        <w:rPr>
          <w:noProof/>
        </w:rPr>
        <w:t>17</w:t>
      </w:r>
      <w:r w:rsidR="009113A0">
        <w:fldChar w:fldCharType="end"/>
      </w:r>
      <w:r w:rsidR="00B674FC">
        <w:t>.</w:t>
      </w:r>
    </w:p>
    <w:p w14:paraId="4ECD0A39" w14:textId="77777777" w:rsidR="00B674FC" w:rsidRDefault="00B674FC" w:rsidP="00135E22">
      <w:pPr>
        <w:ind w:firstLine="0"/>
      </w:pPr>
    </w:p>
    <w:p w14:paraId="2B0E03C6" w14:textId="4DEEEF2B" w:rsidR="009113A0" w:rsidRDefault="009113A0" w:rsidP="00FC0021">
      <w:pPr>
        <w:pStyle w:val="Legenda"/>
        <w:keepNext/>
      </w:pPr>
      <w:bookmarkStart w:id="222" w:name="_Ref526523847"/>
      <w:bookmarkStart w:id="223" w:name="_Toc21973951"/>
      <w:bookmarkStart w:id="224" w:name="_Toc22986143"/>
      <w:r>
        <w:t xml:space="preserve">Figura </w:t>
      </w:r>
      <w:r w:rsidR="00CD06EF">
        <w:fldChar w:fldCharType="begin"/>
      </w:r>
      <w:r w:rsidR="00CD06EF">
        <w:instrText xml:space="preserve"> SEQ Figura \* ARABIC </w:instrText>
      </w:r>
      <w:r w:rsidR="00CD06EF">
        <w:fldChar w:fldCharType="separate"/>
      </w:r>
      <w:r w:rsidR="00F37282">
        <w:rPr>
          <w:noProof/>
        </w:rPr>
        <w:t>17</w:t>
      </w:r>
      <w:r w:rsidR="00CD06EF">
        <w:rPr>
          <w:noProof/>
        </w:rPr>
        <w:fldChar w:fldCharType="end"/>
      </w:r>
      <w:bookmarkEnd w:id="222"/>
      <w:r>
        <w:t xml:space="preserve"> - </w:t>
      </w:r>
      <w:r w:rsidRPr="007D2BD9">
        <w:t>Exemplo de código PHP em página HTML</w:t>
      </w:r>
      <w:bookmarkEnd w:id="223"/>
      <w:bookmarkEnd w:id="224"/>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9A7BA83"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w:t>
      </w:r>
      <w:r w:rsidR="00DC42F0">
        <w:t xml:space="preserve">ainda </w:t>
      </w:r>
      <w:r w:rsidR="0045512D">
        <w:t>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692EAFAF"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w:t>
      </w:r>
      <w:r w:rsidR="00DC42F0">
        <w:t xml:space="preserve">e </w:t>
      </w:r>
      <w:r w:rsidR="00B06645">
        <w:t>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225" w:name="_Ref526533823"/>
      <w:bookmarkStart w:id="226" w:name="_Toc22197472"/>
      <w:bookmarkStart w:id="227" w:name="_Toc22841343"/>
      <w:bookmarkStart w:id="228" w:name="_Toc22986301"/>
      <w:r w:rsidRPr="00952162">
        <w:rPr>
          <w:i/>
        </w:rPr>
        <w:lastRenderedPageBreak/>
        <w:t>Framework</w:t>
      </w:r>
      <w:r>
        <w:t xml:space="preserve"> </w:t>
      </w:r>
      <w:proofErr w:type="spellStart"/>
      <w:r w:rsidR="00D61CB9" w:rsidRPr="003635FC">
        <w:t>Laravel</w:t>
      </w:r>
      <w:bookmarkEnd w:id="225"/>
      <w:bookmarkEnd w:id="226"/>
      <w:bookmarkEnd w:id="227"/>
      <w:bookmarkEnd w:id="228"/>
      <w:proofErr w:type="spellEnd"/>
    </w:p>
    <w:p w14:paraId="361CF951" w14:textId="77777777" w:rsidR="00AB636C" w:rsidRPr="00AB636C" w:rsidRDefault="00AB636C" w:rsidP="005A2D83"/>
    <w:p w14:paraId="10956AED" w14:textId="140D256D"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305B77">
        <w:t>.</w:t>
      </w:r>
      <w:r w:rsidR="00CB5D1D">
        <w:t xml:space="preserve"> </w:t>
      </w:r>
      <w:r w:rsidR="00305B77">
        <w:t>Para ele,</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576194D2" w:rsidR="00C23F2F" w:rsidRDefault="00642888" w:rsidP="004B7BAF">
      <w:r>
        <w:t>Portanto</w:t>
      </w:r>
      <w:r w:rsidR="00305B77">
        <w:t>,</w:t>
      </w:r>
      <w:r>
        <w:t xml:space="preserve">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A801CD4" w:rsidR="00C80A0C" w:rsidRDefault="00C80A0C" w:rsidP="00C23F2F">
      <w:r>
        <w:t>Um exemplo de possibilita</w:t>
      </w:r>
      <w:r w:rsidR="00305B77">
        <w:t>r</w:t>
      </w:r>
      <w:r>
        <w:t xml:space="preserve"> o ganho de desempenho é</w:t>
      </w:r>
      <w:r w:rsidR="00305B77">
        <w:t xml:space="preserve"> </w:t>
      </w:r>
      <w:r w:rsidR="00F01D11">
        <w:t>através do</w:t>
      </w:r>
      <w:r w:rsidR="00305B77">
        <w:t xml:space="preserve"> uso das</w:t>
      </w:r>
      <w:r>
        <w:t xml:space="preserve"> Migrações</w:t>
      </w:r>
      <w:r w:rsidR="00F01D11">
        <w:t>.</w:t>
      </w:r>
      <w:r>
        <w:t xml:space="preserve"> </w:t>
      </w:r>
      <w:r w:rsidR="00F01D11">
        <w:t>As migrações s</w:t>
      </w:r>
      <w:r>
        <w:t xml:space="preserve">ão </w:t>
      </w:r>
      <w:r w:rsidR="00F01D11">
        <w:t>a</w:t>
      </w:r>
      <w:r>
        <w:t xml:space="preserve"> maneira de definir as tabelas da base de dados utilizando codificação PHP</w:t>
      </w:r>
      <w:r w:rsidR="00DC42F0">
        <w:t>, s</w:t>
      </w:r>
      <w:r>
        <w:t xml:space="preserve">endo possível criar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C42F0">
        <w:t xml:space="preserve">Figura </w:t>
      </w:r>
      <w:r w:rsidR="00DE2B76">
        <w:fldChar w:fldCharType="begin"/>
      </w:r>
      <w:r w:rsidR="00DE2B76">
        <w:instrText xml:space="preserve"> REF _Ref21506064 \h </w:instrText>
      </w:r>
      <w:r w:rsidR="00DE2B76">
        <w:fldChar w:fldCharType="separate"/>
      </w:r>
      <w:r w:rsidR="00F37282">
        <w:rPr>
          <w:noProof/>
        </w:rPr>
        <w:t>18</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se encontra a estrutura da tabela contendo</w:t>
      </w:r>
      <w:r w:rsidR="00DC42F0">
        <w:t>,</w:t>
      </w:r>
      <w:r>
        <w:t xml:space="preserve"> por exemplo</w:t>
      </w:r>
      <w:r w:rsidR="00DC42F0">
        <w:t>,</w:t>
      </w:r>
      <w:r>
        <w:t xml:space="preserve">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os comandos </w:t>
      </w:r>
      <w:proofErr w:type="spellStart"/>
      <w:r w:rsidR="00F715E4" w:rsidRPr="004B7BAF">
        <w:rPr>
          <w:i/>
          <w:iCs/>
        </w:rPr>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2CC6A432" w:rsidR="00BE04C8" w:rsidRDefault="00BE04C8">
      <w:pPr>
        <w:spacing w:line="240" w:lineRule="auto"/>
        <w:ind w:firstLine="0"/>
        <w:jc w:val="left"/>
        <w:outlineLvl w:val="9"/>
      </w:pPr>
      <w:r>
        <w:br w:type="page"/>
      </w:r>
    </w:p>
    <w:p w14:paraId="1DEB7E54" w14:textId="60BB7064" w:rsidR="00C80A0C" w:rsidRDefault="00C80A0C" w:rsidP="00487208">
      <w:pPr>
        <w:pStyle w:val="Legenda"/>
      </w:pPr>
      <w:bookmarkStart w:id="229" w:name="_Toc21973952"/>
      <w:bookmarkStart w:id="230" w:name="_Toc22986144"/>
      <w:r>
        <w:lastRenderedPageBreak/>
        <w:t xml:space="preserve">Figura </w:t>
      </w:r>
      <w:bookmarkStart w:id="231" w:name="_Ref21506064"/>
      <w:r>
        <w:fldChar w:fldCharType="begin"/>
      </w:r>
      <w:r>
        <w:instrText xml:space="preserve"> SEQ Figura \* ARABIC </w:instrText>
      </w:r>
      <w:r>
        <w:fldChar w:fldCharType="separate"/>
      </w:r>
      <w:r w:rsidR="00F37282">
        <w:rPr>
          <w:noProof/>
        </w:rPr>
        <w:t>18</w:t>
      </w:r>
      <w:r>
        <w:fldChar w:fldCharType="end"/>
      </w:r>
      <w:bookmarkEnd w:id="231"/>
      <w:r>
        <w:t xml:space="preserve"> - Migração da tabela de usuários</w:t>
      </w:r>
      <w:bookmarkEnd w:id="229"/>
      <w:bookmarkEnd w:id="230"/>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68359F"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Change w:id="232" w:author="Ryan Lemos" w:date="2019-11-25T13:44:00Z">
            <w:rPr>
              <w:rFonts w:ascii="Consolas" w:eastAsia="Times New Roman" w:hAnsi="Consolas"/>
              <w:color w:val="D4D4D4"/>
              <w:sz w:val="21"/>
              <w:szCs w:val="21"/>
              <w:lang w:eastAsia="pt-BR"/>
            </w:rPr>
          </w:rPrChange>
        </w:rPr>
      </w:pPr>
      <w:r w:rsidRPr="00487208">
        <w:rPr>
          <w:rFonts w:ascii="Consolas" w:eastAsia="Times New Roman" w:hAnsi="Consolas"/>
          <w:color w:val="D4D4D4"/>
          <w:sz w:val="21"/>
          <w:szCs w:val="21"/>
          <w:lang w:val="en-US" w:eastAsia="pt-BR"/>
        </w:rPr>
        <w:t>        </w:t>
      </w:r>
      <w:proofErr w:type="gramStart"/>
      <w:r w:rsidRPr="0068359F">
        <w:rPr>
          <w:rFonts w:ascii="Consolas" w:eastAsia="Times New Roman" w:hAnsi="Consolas"/>
          <w:color w:val="4EC9B0"/>
          <w:sz w:val="21"/>
          <w:szCs w:val="21"/>
          <w:lang w:val="en-US" w:eastAsia="pt-BR"/>
          <w:rPrChange w:id="233" w:author="Ryan Lemos" w:date="2019-11-25T13:44:00Z">
            <w:rPr>
              <w:rFonts w:ascii="Consolas" w:eastAsia="Times New Roman" w:hAnsi="Consolas"/>
              <w:color w:val="4EC9B0"/>
              <w:sz w:val="21"/>
              <w:szCs w:val="21"/>
              <w:lang w:eastAsia="pt-BR"/>
            </w:rPr>
          </w:rPrChange>
        </w:rPr>
        <w:t>Schema</w:t>
      </w:r>
      <w:r w:rsidRPr="0068359F">
        <w:rPr>
          <w:rFonts w:ascii="Consolas" w:eastAsia="Times New Roman" w:hAnsi="Consolas"/>
          <w:color w:val="D4D4D4"/>
          <w:sz w:val="21"/>
          <w:szCs w:val="21"/>
          <w:lang w:val="en-US" w:eastAsia="pt-BR"/>
          <w:rPrChange w:id="234" w:author="Ryan Lemos" w:date="2019-11-25T13:44:00Z">
            <w:rPr>
              <w:rFonts w:ascii="Consolas" w:eastAsia="Times New Roman" w:hAnsi="Consolas"/>
              <w:color w:val="D4D4D4"/>
              <w:sz w:val="21"/>
              <w:szCs w:val="21"/>
              <w:lang w:eastAsia="pt-BR"/>
            </w:rPr>
          </w:rPrChange>
        </w:rPr>
        <w:t>::</w:t>
      </w:r>
      <w:proofErr w:type="spellStart"/>
      <w:proofErr w:type="gramEnd"/>
      <w:r w:rsidRPr="0068359F">
        <w:rPr>
          <w:rFonts w:ascii="Consolas" w:eastAsia="Times New Roman" w:hAnsi="Consolas"/>
          <w:color w:val="DCDCAA"/>
          <w:sz w:val="21"/>
          <w:szCs w:val="21"/>
          <w:lang w:val="en-US" w:eastAsia="pt-BR"/>
          <w:rPrChange w:id="235" w:author="Ryan Lemos" w:date="2019-11-25T13:44:00Z">
            <w:rPr>
              <w:rFonts w:ascii="Consolas" w:eastAsia="Times New Roman" w:hAnsi="Consolas"/>
              <w:color w:val="DCDCAA"/>
              <w:sz w:val="21"/>
              <w:szCs w:val="21"/>
              <w:lang w:eastAsia="pt-BR"/>
            </w:rPr>
          </w:rPrChange>
        </w:rPr>
        <w:t>dropIfExists</w:t>
      </w:r>
      <w:proofErr w:type="spellEnd"/>
      <w:r w:rsidRPr="0068359F">
        <w:rPr>
          <w:rFonts w:ascii="Consolas" w:eastAsia="Times New Roman" w:hAnsi="Consolas"/>
          <w:color w:val="D4D4D4"/>
          <w:sz w:val="21"/>
          <w:szCs w:val="21"/>
          <w:lang w:val="en-US" w:eastAsia="pt-BR"/>
          <w:rPrChange w:id="236" w:author="Ryan Lemos" w:date="2019-11-25T13:44:00Z">
            <w:rPr>
              <w:rFonts w:ascii="Consolas" w:eastAsia="Times New Roman" w:hAnsi="Consolas"/>
              <w:color w:val="D4D4D4"/>
              <w:sz w:val="21"/>
              <w:szCs w:val="21"/>
              <w:lang w:eastAsia="pt-BR"/>
            </w:rPr>
          </w:rPrChange>
        </w:rPr>
        <w:t>(</w:t>
      </w:r>
      <w:r w:rsidRPr="0068359F">
        <w:rPr>
          <w:rFonts w:ascii="Consolas" w:eastAsia="Times New Roman" w:hAnsi="Consolas"/>
          <w:color w:val="CE9178"/>
          <w:sz w:val="21"/>
          <w:szCs w:val="21"/>
          <w:lang w:val="en-US" w:eastAsia="pt-BR"/>
          <w:rPrChange w:id="237" w:author="Ryan Lemos" w:date="2019-11-25T13:44:00Z">
            <w:rPr>
              <w:rFonts w:ascii="Consolas" w:eastAsia="Times New Roman" w:hAnsi="Consolas"/>
              <w:color w:val="CE9178"/>
              <w:sz w:val="21"/>
              <w:szCs w:val="21"/>
              <w:lang w:eastAsia="pt-BR"/>
            </w:rPr>
          </w:rPrChange>
        </w:rPr>
        <w:t>'users'</w:t>
      </w:r>
      <w:r w:rsidRPr="0068359F">
        <w:rPr>
          <w:rFonts w:ascii="Consolas" w:eastAsia="Times New Roman" w:hAnsi="Consolas"/>
          <w:color w:val="D4D4D4"/>
          <w:sz w:val="21"/>
          <w:szCs w:val="21"/>
          <w:lang w:val="en-US" w:eastAsia="pt-BR"/>
          <w:rPrChange w:id="238" w:author="Ryan Lemos" w:date="2019-11-25T13:44:00Z">
            <w:rPr>
              <w:rFonts w:ascii="Consolas" w:eastAsia="Times New Roman" w:hAnsi="Consolas"/>
              <w:color w:val="D4D4D4"/>
              <w:sz w:val="21"/>
              <w:szCs w:val="21"/>
              <w:lang w:eastAsia="pt-BR"/>
            </w:rPr>
          </w:rPrChange>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68359F">
        <w:rPr>
          <w:rFonts w:ascii="Consolas" w:eastAsia="Times New Roman" w:hAnsi="Consolas"/>
          <w:color w:val="D4D4D4"/>
          <w:sz w:val="21"/>
          <w:szCs w:val="21"/>
          <w:lang w:val="en-US" w:eastAsia="pt-BR"/>
          <w:rPrChange w:id="239" w:author="Ryan Lemos" w:date="2019-11-25T13:44: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A8E7C00"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w:t>
      </w:r>
      <w:r w:rsidR="00F715E4">
        <w:t xml:space="preserve">do </w:t>
      </w:r>
      <w:proofErr w:type="spellStart"/>
      <w:r w:rsidR="00F715E4" w:rsidRPr="00487208">
        <w:rPr>
          <w:i/>
          <w:iCs/>
        </w:rPr>
        <w:t>Artisan</w:t>
      </w:r>
      <w:proofErr w:type="spellEnd"/>
      <w:r w:rsidR="00C23F2F">
        <w:t xml:space="preserve"> o desenvolvedor pode</w:t>
      </w:r>
      <w:r w:rsidR="00424447">
        <w:t>,</w:t>
      </w:r>
      <w:r w:rsidR="00C23F2F">
        <w:t xml:space="preserve"> por exemplo</w:t>
      </w:r>
      <w:r w:rsidR="00424447">
        <w:t>,</w:t>
      </w:r>
      <w:r w:rsidR="00C23F2F">
        <w:t xml:space="preserve">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66539BCC" w:rsidR="00EE035A" w:rsidRPr="00A519CE" w:rsidRDefault="00EE035A">
      <w:r>
        <w:lastRenderedPageBreak/>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(ORM)</w:t>
      </w:r>
      <w:r w:rsidR="00424447">
        <w:t>, q</w:t>
      </w:r>
      <w:r w:rsidR="00A519CE">
        <w:t>ue seria como um mapeamento de uma tabela da base da dados por meio de uma classe. Assim</w:t>
      </w:r>
      <w:r w:rsidR="00171CCC">
        <w:t>,</w:t>
      </w:r>
      <w:r w:rsidR="00A519CE">
        <w:t xml:space="preserve"> todo e qualquer registro da base</w:t>
      </w:r>
      <w:r w:rsidR="00171CCC">
        <w:t>,</w:t>
      </w:r>
      <w:r w:rsidR="00A519CE">
        <w:t xml:space="preserv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as colunas da tabela por meio dos atributos dos objetos. Também é possível</w:t>
      </w:r>
      <w:r w:rsidR="00171CCC">
        <w:t>,</w:t>
      </w:r>
      <w:r w:rsidR="00A519CE">
        <w:t xml:space="preserve"> através de um objeto, fazer buscas, inserções, atualizações e exclusões na base. Isso contribui para uma melhor manipulação dos registros por meio do desenvolvimento, </w:t>
      </w:r>
      <w:r w:rsidR="00BD266E">
        <w:t>não ficando preso ao</w:t>
      </w:r>
      <w:r w:rsidR="00A519CE">
        <w:t xml:space="preserve"> tipo de S</w:t>
      </w:r>
      <w:r w:rsidR="00C22D6A">
        <w:t xml:space="preserve">istema </w:t>
      </w:r>
      <w:r w:rsidR="00A519CE">
        <w:t>G</w:t>
      </w:r>
      <w:r w:rsidR="00C22D6A">
        <w:t xml:space="preserve">erenciador de </w:t>
      </w:r>
      <w:r w:rsidR="00A519CE">
        <w:t>B</w:t>
      </w:r>
      <w:r w:rsidR="00C22D6A">
        <w:t xml:space="preserve">anco de </w:t>
      </w:r>
      <w:r w:rsidR="00A519CE">
        <w:t>D</w:t>
      </w:r>
      <w:r w:rsidR="00C22D6A">
        <w:t>ados (SGBD)</w:t>
      </w:r>
      <w:r w:rsidR="00BD266E">
        <w:t>. Ou seja, caso mude o SGBD, o sistema não para de funcionar (TURINI, 2015).</w:t>
      </w:r>
      <w:r w:rsidR="00A519CE">
        <w:t xml:space="preserve"> </w:t>
      </w:r>
    </w:p>
    <w:p w14:paraId="177B481F" w14:textId="308CDEB1" w:rsidR="00BD1CB5" w:rsidRDefault="00FA7477">
      <w:r>
        <w:t xml:space="preserve">O </w:t>
      </w:r>
      <w:proofErr w:type="spellStart"/>
      <w:r>
        <w:t>Laravel</w:t>
      </w:r>
      <w:proofErr w:type="spellEnd"/>
      <w:r w:rsidR="00DC21E5">
        <w:t xml:space="preserve"> possui um módulo que </w:t>
      </w:r>
      <w:proofErr w:type="spellStart"/>
      <w:r w:rsidR="00DC21E5">
        <w:t>ap</w:t>
      </w:r>
      <w:r w:rsidR="00C22D6A">
        <w:t>ó</w:t>
      </w:r>
      <w:r w:rsidR="00DC21E5">
        <w:t>ia</w:t>
      </w:r>
      <w:proofErr w:type="spellEnd"/>
      <w:r w:rsidR="00DC21E5">
        <w:t xml:space="preserve"> os testes na aplicação,</w:t>
      </w:r>
      <w:r>
        <w:t xml:space="preserve"> </w:t>
      </w:r>
      <w:r w:rsidR="00DC21E5">
        <w:t>utilizando-se</w:t>
      </w:r>
      <w:r>
        <w:t xml:space="preserve"> da biblioteca de testes do PHP chamada </w:t>
      </w:r>
      <w:proofErr w:type="spellStart"/>
      <w:r>
        <w:t>PHPUnit</w:t>
      </w:r>
      <w:proofErr w:type="spellEnd"/>
      <w:r>
        <w:t xml:space="preserve">. O </w:t>
      </w:r>
      <w:proofErr w:type="spellStart"/>
      <w:r>
        <w:t>PHPUnit</w:t>
      </w:r>
      <w:proofErr w:type="spellEnd"/>
      <w:r>
        <w:t xml:space="preserve"> se trata de um </w:t>
      </w:r>
      <w:r w:rsidRPr="004B7BAF">
        <w:rPr>
          <w:i/>
          <w:iCs/>
        </w:rPr>
        <w:t>framework</w:t>
      </w:r>
      <w:r>
        <w:t xml:space="preserve">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t>PHPUnit</w:t>
      </w:r>
      <w:proofErr w:type="spellEnd"/>
      <w:r w:rsidR="00CC17F1">
        <w:t xml:space="preserve"> funciona através do terminal de linhas de comando, </w:t>
      </w:r>
      <w:r w:rsidR="00C22D6A">
        <w:t xml:space="preserve">e </w:t>
      </w:r>
      <w:r w:rsidR="00CC17F1">
        <w:t>com isso</w:t>
      </w:r>
      <w:r w:rsidR="00C22D6A">
        <w:t xml:space="preserve">, </w:t>
      </w:r>
      <w:r w:rsidR="00CC17F1">
        <w:t xml:space="preserve">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r w:rsidR="00C22D6A">
        <w:t>Quanto aos testes</w:t>
      </w:r>
      <w:r w:rsidR="00F01D11">
        <w:t>,</w:t>
      </w:r>
      <w:r w:rsidR="00C22D6A">
        <w:t xml:space="preserve"> que é um dos pilares do XP e mencionados na seção </w:t>
      </w:r>
      <w:r w:rsidR="00C22D6A">
        <w:fldChar w:fldCharType="begin"/>
      </w:r>
      <w:r w:rsidR="00C22D6A">
        <w:instrText xml:space="preserve"> REF _Ref527668666 \r \h </w:instrText>
      </w:r>
      <w:r w:rsidR="00C22D6A">
        <w:fldChar w:fldCharType="separate"/>
      </w:r>
      <w:r w:rsidR="00F37282">
        <w:t>2.2.2.3</w:t>
      </w:r>
      <w:r w:rsidR="00C22D6A">
        <w:fldChar w:fldCharType="end"/>
      </w:r>
      <w:r w:rsidR="00C22D6A">
        <w:t>, os que foram realizados para o presente trabalho estão descritos na seção 3.9.1.</w:t>
      </w:r>
    </w:p>
    <w:p w14:paraId="10060208" w14:textId="77777777" w:rsidR="002C2BEC" w:rsidRDefault="002C2BEC" w:rsidP="009B4F8A"/>
    <w:p w14:paraId="1E755686" w14:textId="5419AC7E" w:rsidR="00F97B7F" w:rsidRDefault="002C2BEC" w:rsidP="002C2BEC">
      <w:pPr>
        <w:pStyle w:val="Ttulo4"/>
      </w:pPr>
      <w:bookmarkStart w:id="240" w:name="_Ref21873010"/>
      <w:bookmarkStart w:id="241" w:name="_Ref21873642"/>
      <w:bookmarkStart w:id="242" w:name="_Toc22197473"/>
      <w:bookmarkStart w:id="243" w:name="_Toc22841344"/>
      <w:bookmarkStart w:id="244" w:name="_Toc22986302"/>
      <w:r w:rsidRPr="00596E44">
        <w:rPr>
          <w:i/>
          <w:lang w:val="en-US"/>
        </w:rPr>
        <w:t>Representational State Transfer</w:t>
      </w:r>
      <w:r w:rsidRPr="00B70A30">
        <w:rPr>
          <w:iCs w:val="0"/>
          <w:lang w:val="en-US"/>
        </w:rPr>
        <w:t xml:space="preserve"> </w:t>
      </w:r>
      <w:r>
        <w:rPr>
          <w:iCs w:val="0"/>
          <w:lang w:val="en-US"/>
        </w:rPr>
        <w:t>(</w:t>
      </w:r>
      <w:r>
        <w:t>REST)</w:t>
      </w:r>
      <w:bookmarkEnd w:id="240"/>
      <w:bookmarkEnd w:id="241"/>
      <w:bookmarkEnd w:id="242"/>
      <w:bookmarkEnd w:id="243"/>
      <w:bookmarkEnd w:id="244"/>
    </w:p>
    <w:p w14:paraId="77FB48FE" w14:textId="77777777" w:rsidR="00C23F2F" w:rsidRPr="002E5038" w:rsidRDefault="00C23F2F" w:rsidP="00487208"/>
    <w:p w14:paraId="553973CC" w14:textId="41AF3929" w:rsidR="002C2BEC" w:rsidRDefault="002C2BEC" w:rsidP="002C2BEC">
      <w:r>
        <w:t xml:space="preserve">Segundo </w:t>
      </w:r>
      <w:proofErr w:type="spellStart"/>
      <w:r>
        <w:t>Massé</w:t>
      </w:r>
      <w:proofErr w:type="spellEnd"/>
      <w:r>
        <w:t xml:space="preserve"> (2012)</w:t>
      </w:r>
      <w:r w:rsidR="00F01D11">
        <w:t>,</w:t>
      </w:r>
      <w:r>
        <w:t xml:space="preserve">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w:t>
      </w:r>
      <w:r w:rsidR="00F01D11">
        <w:t>em</w:t>
      </w:r>
      <w:r>
        <w:t xml:space="preserve"> as ações de fato</w:t>
      </w:r>
      <w:r w:rsidR="00F01D11">
        <w:t>.</w:t>
      </w:r>
      <w:r w:rsidR="00C22D6A">
        <w:t xml:space="preserve"> </w:t>
      </w:r>
      <w:r w:rsidR="00F01D11">
        <w:t>S</w:t>
      </w:r>
      <w:r w:rsidR="00C22D6A">
        <w:t>urgi</w:t>
      </w:r>
      <w:r w:rsidR="00F01D11">
        <w:t>u de</w:t>
      </w:r>
      <w:r w:rsidR="00C22D6A">
        <w:t xml:space="preserve"> </w:t>
      </w:r>
      <w:r>
        <w:t>uma tese de doutorado</w:t>
      </w:r>
      <w:r w:rsidR="00C22D6A">
        <w:t>,</w:t>
      </w:r>
      <w:r>
        <w:t xml:space="preserve">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45" w:name="_Ref21872962"/>
      <w:bookmarkStart w:id="246" w:name="_Ref21873047"/>
      <w:bookmarkStart w:id="247" w:name="_Toc22197474"/>
      <w:bookmarkStart w:id="248" w:name="_Toc22841345"/>
      <w:bookmarkStart w:id="249" w:name="_Toc2298630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45"/>
      <w:bookmarkEnd w:id="246"/>
      <w:bookmarkEnd w:id="247"/>
      <w:bookmarkEnd w:id="248"/>
      <w:bookmarkEnd w:id="249"/>
    </w:p>
    <w:p w14:paraId="08B7394B" w14:textId="77777777" w:rsidR="00F97B7F" w:rsidRPr="00596E44" w:rsidRDefault="00F97B7F" w:rsidP="00F97B7F">
      <w:pPr>
        <w:rPr>
          <w:iCs/>
          <w:lang w:val="en-US"/>
        </w:rPr>
      </w:pPr>
    </w:p>
    <w:p w14:paraId="23E18217" w14:textId="0028185E" w:rsidR="005F5B8A" w:rsidRDefault="00F01D11" w:rsidP="00F97B7F">
      <w:r>
        <w:t xml:space="preserve">A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(API), surg</w:t>
      </w:r>
      <w:r>
        <w:t>e</w:t>
      </w:r>
      <w:r w:rsidR="005F5B8A">
        <w:t xml:space="preserve"> como o intermédio do usuário com serviços </w:t>
      </w:r>
      <w:r w:rsidR="005F5B8A" w:rsidRPr="005B582B">
        <w:rPr>
          <w:i/>
          <w:iCs/>
        </w:rPr>
        <w:t>web</w:t>
      </w:r>
      <w:r w:rsidR="00E93953">
        <w:t>, s</w:t>
      </w:r>
      <w:r w:rsidR="005F5B8A">
        <w:t xml:space="preserve">ervindo de ponte entre o usuário e um serviço. </w:t>
      </w:r>
      <w:r>
        <w:t>Q</w:t>
      </w:r>
      <w:r w:rsidR="005F5B8A">
        <w:t xml:space="preserve">uando </w:t>
      </w:r>
      <w:r>
        <w:t>a</w:t>
      </w:r>
      <w:r w:rsidR="005F5B8A">
        <w:t xml:space="preserve"> aplicação funciona como uma API REST, </w:t>
      </w:r>
      <w:r>
        <w:t>ela</w:t>
      </w:r>
      <w:r w:rsidR="005F5B8A">
        <w:t xml:space="preserve"> possibilitará ao usuário</w:t>
      </w:r>
      <w:r>
        <w:t>,</w:t>
      </w:r>
      <w:r w:rsidR="00483DF4">
        <w:t xml:space="preserve"> as ações conforme descritas no modelo REST</w:t>
      </w:r>
      <w:r w:rsidR="002C2BEC">
        <w:t xml:space="preserve"> </w:t>
      </w:r>
      <w:r w:rsidR="00C22D6A">
        <w:t>(</w:t>
      </w:r>
      <w:r w:rsidR="002C2BEC"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F37282">
        <w:t>2.2.3.10</w:t>
      </w:r>
      <w:r w:rsidR="00A768C5" w:rsidRPr="00487208">
        <w:fldChar w:fldCharType="end"/>
      </w:r>
      <w:r w:rsidR="00C22D6A">
        <w:t>)</w:t>
      </w:r>
      <w:r>
        <w:t>.</w:t>
      </w:r>
      <w:r w:rsidR="00483DF4">
        <w:t xml:space="preserve"> </w:t>
      </w:r>
      <w:r>
        <w:t>A</w:t>
      </w:r>
      <w:r w:rsidR="00483DF4">
        <w:t xml:space="preserve">lém </w:t>
      </w:r>
      <w:r>
        <w:t xml:space="preserve">disso </w:t>
      </w:r>
      <w:r w:rsidR="00483DF4">
        <w:t>serv</w:t>
      </w:r>
      <w:r>
        <w:t>e</w:t>
      </w:r>
      <w:r w:rsidR="00483DF4">
        <w:t xml:space="preserve"> de ponte para os serviços </w:t>
      </w:r>
      <w:r w:rsidR="00483DF4" w:rsidRPr="005B582B">
        <w:rPr>
          <w:i/>
          <w:iCs/>
        </w:rPr>
        <w:t>web</w:t>
      </w:r>
      <w:r w:rsidR="00483DF4">
        <w:t xml:space="preserve">, como por exemplo o serviço de banco de dados (MASSÉ, 2012). O usuário fará requisições a API que será responsável por </w:t>
      </w:r>
      <w:r>
        <w:t>processá-la</w:t>
      </w:r>
      <w:r w:rsidR="00483DF4">
        <w:t xml:space="preserve"> </w:t>
      </w:r>
      <w:r>
        <w:t xml:space="preserve">para </w:t>
      </w:r>
      <w:r w:rsidR="00483DF4">
        <w:t xml:space="preserve">entrega </w:t>
      </w:r>
      <w:r>
        <w:t>d</w:t>
      </w:r>
      <w:r w:rsidR="00483DF4">
        <w:t xml:space="preserve">o serviço requisitado pelo usuário. </w:t>
      </w:r>
    </w:p>
    <w:p w14:paraId="6300138F" w14:textId="66A36A9A" w:rsidR="00BD1CB5" w:rsidRPr="00BD1CB5" w:rsidRDefault="00483DF4" w:rsidP="00F97B7F">
      <w:r>
        <w:lastRenderedPageBreak/>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w:t>
      </w:r>
      <w:r w:rsidR="002B58FE">
        <w:t>A</w:t>
      </w:r>
      <w:r>
        <w:t xml:space="preserve"> aplicação Angular</w:t>
      </w:r>
      <w:r w:rsidR="002B58FE">
        <w:t>,</w:t>
      </w:r>
      <w:r>
        <w:t xml:space="preserve"> conforme descrita</w:t>
      </w:r>
      <w:r w:rsidR="002B58FE">
        <w:t>,</w:t>
      </w:r>
      <w:r>
        <w:t xml:space="preserve"> roda diretamente no </w:t>
      </w:r>
      <w:r w:rsidRPr="005B582B">
        <w:rPr>
          <w:i/>
          <w:iCs/>
        </w:rPr>
        <w:t>browser</w:t>
      </w:r>
      <w:r>
        <w:t xml:space="preserve"> do usuário. Para que essa aplicação consiga comunicar-se com a base de dados </w:t>
      </w:r>
      <w:r w:rsidR="002B58FE">
        <w:t>foi</w:t>
      </w:r>
      <w:r w:rsidR="00E93953">
        <w:t xml:space="preserve"> </w:t>
      </w:r>
      <w:r>
        <w:t xml:space="preserve">utilizado o </w:t>
      </w:r>
      <w:proofErr w:type="spellStart"/>
      <w:r>
        <w:t>Laravel</w:t>
      </w:r>
      <w:proofErr w:type="spellEnd"/>
      <w:r>
        <w:t xml:space="preserve"> como API.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Com esse recurso</w:t>
      </w:r>
      <w:r w:rsidR="00F01D11">
        <w:t>,</w:t>
      </w:r>
      <w:r w:rsidR="00BD1CB5">
        <w:t xml:space="preserve">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w:t>
      </w:r>
      <w:r w:rsidR="00F01D11">
        <w:t>são</w:t>
      </w:r>
      <w:r w:rsidR="00BD1CB5">
        <w:t xml:space="preserve"> definidos quais campos da tabela </w:t>
      </w:r>
      <w:r w:rsidR="00F01D11">
        <w:t>que são</w:t>
      </w:r>
      <w:r w:rsidR="00BD1CB5">
        <w:t xml:space="preserve"> retornados, </w:t>
      </w:r>
      <w:r w:rsidR="00F01D11">
        <w:t>sendo</w:t>
      </w:r>
      <w:r w:rsidR="00BD1CB5">
        <w:t xml:space="preserve"> submetidos até a alguma lógica antes de serem de fato retornados. </w:t>
      </w:r>
      <w:r w:rsidR="00F01D11">
        <w:t xml:space="preserve">Para isso, deve-se </w:t>
      </w:r>
      <w:r w:rsidR="00BD1CB5">
        <w:t xml:space="preserve">passar os registros a serem retornados para a Classe correspondente do API </w:t>
      </w:r>
      <w:proofErr w:type="spellStart"/>
      <w:r w:rsidR="00BD1CB5" w:rsidRPr="004B7BAF">
        <w:rPr>
          <w:i/>
          <w:iCs/>
        </w:rPr>
        <w:t>Resource</w:t>
      </w:r>
      <w:proofErr w:type="spellEnd"/>
      <w:r w:rsidR="00E70F3A">
        <w:t xml:space="preserve"> (OTWELL, 2019)</w:t>
      </w:r>
      <w:r w:rsidR="00BD1CB5">
        <w:t>.</w:t>
      </w:r>
    </w:p>
    <w:p w14:paraId="1D486587" w14:textId="634AD631" w:rsidR="00483DF4" w:rsidRDefault="00F01D11" w:rsidP="00F97B7F">
      <w:r>
        <w:t>A</w:t>
      </w:r>
      <w:r w:rsidR="00483DF4">
        <w:t xml:space="preserve"> aplicação Angular sempre que precisar de informações da base de dados irá requisitar a API </w:t>
      </w:r>
      <w:proofErr w:type="spellStart"/>
      <w:r w:rsidR="00483DF4">
        <w:t>Laravel</w:t>
      </w:r>
      <w:proofErr w:type="spellEnd"/>
      <w:r>
        <w:t>,</w:t>
      </w:r>
      <w:r w:rsidR="00483DF4">
        <w:t xml:space="preserve"> responsável por processar a requisição e retornar os dados a aplicação Angular</w:t>
      </w:r>
      <w:r w:rsidR="002B58FE">
        <w:t xml:space="preserve">, que por conseguinte </w:t>
      </w:r>
      <w:r w:rsidR="00483DF4">
        <w:t>demonstra os dados ao usuário</w:t>
      </w:r>
      <w:r w:rsidR="002B58FE">
        <w:t>. U</w:t>
      </w:r>
      <w:r w:rsidR="00483DF4">
        <w:t>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F37282">
        <w:t xml:space="preserve">Figura </w:t>
      </w:r>
      <w:r w:rsidR="00F37282">
        <w:rPr>
          <w:noProof/>
        </w:rPr>
        <w:t>19</w:t>
      </w:r>
      <w:r w:rsidR="00DE2B76">
        <w:fldChar w:fldCharType="end"/>
      </w:r>
      <w:r w:rsidR="00E93953">
        <w:t>.</w:t>
      </w:r>
      <w:r w:rsidR="00483DF4">
        <w:t xml:space="preserve"> </w:t>
      </w:r>
    </w:p>
    <w:p w14:paraId="7D6BB638" w14:textId="77777777" w:rsidR="00483DF4" w:rsidRDefault="00483DF4" w:rsidP="00F97B7F">
      <w:r>
        <w:t xml:space="preserve"> </w:t>
      </w:r>
    </w:p>
    <w:p w14:paraId="283A7BCE" w14:textId="28BD8CE6" w:rsidR="00483DF4" w:rsidRDefault="00483DF4" w:rsidP="00596E44">
      <w:pPr>
        <w:pStyle w:val="Legenda"/>
        <w:keepNext/>
      </w:pPr>
      <w:bookmarkStart w:id="250" w:name="_Ref21201698"/>
      <w:bookmarkStart w:id="251" w:name="_Toc21973953"/>
      <w:bookmarkStart w:id="252" w:name="_Toc22986145"/>
      <w:r>
        <w:t xml:space="preserve">Figura </w:t>
      </w:r>
      <w:r w:rsidR="00CD06EF">
        <w:fldChar w:fldCharType="begin"/>
      </w:r>
      <w:r w:rsidR="00CD06EF">
        <w:instrText xml:space="preserve"> SEQ Figura \* ARABIC </w:instrText>
      </w:r>
      <w:r w:rsidR="00CD06EF">
        <w:fldChar w:fldCharType="separate"/>
      </w:r>
      <w:r w:rsidR="00F37282">
        <w:rPr>
          <w:noProof/>
        </w:rPr>
        <w:t>19</w:t>
      </w:r>
      <w:r w:rsidR="00CD06EF">
        <w:rPr>
          <w:noProof/>
        </w:rPr>
        <w:fldChar w:fldCharType="end"/>
      </w:r>
      <w:bookmarkEnd w:id="250"/>
      <w:r>
        <w:t xml:space="preserve"> - Funcionamento de uma API</w:t>
      </w:r>
      <w:bookmarkEnd w:id="251"/>
      <w:bookmarkEnd w:id="252"/>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45CD1A62" w:rsidR="00D61CB9" w:rsidRDefault="00694F9B" w:rsidP="00D61CB9">
      <w:pPr>
        <w:pStyle w:val="Ttulo3"/>
      </w:pPr>
      <w:bookmarkStart w:id="253" w:name="_Ref21942504"/>
      <w:bookmarkStart w:id="254" w:name="_Toc22197475"/>
      <w:bookmarkStart w:id="255" w:name="_Toc22841346"/>
      <w:bookmarkStart w:id="256" w:name="_Toc22986304"/>
      <w:r>
        <w:t>Banco de Dados (BD)</w:t>
      </w:r>
      <w:bookmarkEnd w:id="253"/>
      <w:bookmarkEnd w:id="254"/>
      <w:bookmarkEnd w:id="255"/>
      <w:bookmarkEnd w:id="256"/>
      <w:r w:rsidR="00232AE3">
        <w:t xml:space="preserve"> e Sistema de Gerenciamento de Banco de Dados (SGBD)</w:t>
      </w:r>
    </w:p>
    <w:p w14:paraId="6D3DD246" w14:textId="77777777" w:rsidR="00186C79" w:rsidRPr="009B3841" w:rsidRDefault="00186C79" w:rsidP="00952162"/>
    <w:p w14:paraId="77B8A6CF" w14:textId="49080B96" w:rsidR="00773355" w:rsidRDefault="001F17E4" w:rsidP="00773355">
      <w:proofErr w:type="spellStart"/>
      <w:r>
        <w:t>Elmasri</w:t>
      </w:r>
      <w:proofErr w:type="spellEnd"/>
      <w:r>
        <w:t xml:space="preserve"> e </w:t>
      </w:r>
      <w:proofErr w:type="spellStart"/>
      <w:r>
        <w:t>Navathe</w:t>
      </w:r>
      <w:proofErr w:type="spellEnd"/>
      <w:r w:rsidR="00752E3D">
        <w:rPr>
          <w:noProof/>
        </w:rPr>
        <w:t xml:space="preserve"> (2011, p. 3)</w:t>
      </w:r>
      <w:r>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668CE4FA" w14:textId="002EAE2E" w:rsidR="000E1A66" w:rsidRDefault="00E93953" w:rsidP="00F01D11">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4F6E8175" w14:textId="14B1B5AC" w:rsidR="00CC17F1" w:rsidRDefault="008D597F" w:rsidP="00641546">
      <w:r>
        <w:t>Existem diversos tipos de banco de dados. Dentre eles se destaca o banco de dados relacional</w:t>
      </w:r>
      <w:r w:rsidR="002B58FE">
        <w:t xml:space="preserve">, </w:t>
      </w:r>
      <w:r w:rsidR="007B300A">
        <w:t>n</w:t>
      </w:r>
      <w:r>
        <w:t>o qual</w:t>
      </w:r>
      <w:r w:rsidR="00172A13">
        <w:t xml:space="preserve"> os objetos do mundo real são abstraídos em forma de tabelas de registros </w:t>
      </w:r>
      <w:r w:rsidR="007B300A">
        <w:t>que</w:t>
      </w:r>
      <w:r>
        <w:t xml:space="preserve">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F37282">
        <w:t xml:space="preserve">Figura </w:t>
      </w:r>
      <w:r w:rsidR="00F37282">
        <w:rPr>
          <w:noProof/>
        </w:rPr>
        <w:t>20</w:t>
      </w:r>
      <w:r w:rsidR="00933FC4">
        <w:fldChar w:fldCharType="end"/>
      </w:r>
      <w:r w:rsidR="00933FC4">
        <w:t xml:space="preserve"> é um exemplo de relacionamento entre tabelas. A tabela de questões se relaciona com a de alternativas e vice-versa. A de alternativas recebe a chave de identificação única (</w:t>
      </w:r>
      <w:proofErr w:type="spellStart"/>
      <w:r w:rsidR="00933FC4">
        <w:t>questions_id</w:t>
      </w:r>
      <w:proofErr w:type="spellEnd"/>
      <w:r w:rsidR="00933FC4">
        <w:t xml:space="preserve">) da tabela de </w:t>
      </w:r>
      <w:r w:rsidR="00933FC4">
        <w:lastRenderedPageBreak/>
        <w:t>questões, indicando que uma alternativa pertence a uma dada questão</w:t>
      </w:r>
      <w:r w:rsidR="0025653B">
        <w:t xml:space="preserve"> </w:t>
      </w:r>
      <w:r w:rsidR="0025653B">
        <w:rPr>
          <w:noProof/>
        </w:rPr>
        <w:t>(SILBERCHATZ; KORTH; SUDARSHAN, 1999)</w:t>
      </w:r>
      <w:r w:rsidR="00933FC4">
        <w:t xml:space="preserve">. </w:t>
      </w:r>
    </w:p>
    <w:p w14:paraId="34A83D00" w14:textId="77777777" w:rsidR="006176E4" w:rsidRDefault="006176E4" w:rsidP="00641546"/>
    <w:p w14:paraId="6DEDE357" w14:textId="02BE435B" w:rsidR="00933FC4" w:rsidRDefault="00933FC4" w:rsidP="00487208">
      <w:pPr>
        <w:pStyle w:val="Legenda"/>
        <w:keepNext/>
      </w:pPr>
      <w:bookmarkStart w:id="257" w:name="_Ref21337965"/>
      <w:bookmarkStart w:id="258" w:name="_Toc21973954"/>
      <w:bookmarkStart w:id="259" w:name="_Toc22986146"/>
      <w:r>
        <w:t xml:space="preserve">Figura </w:t>
      </w:r>
      <w:r w:rsidR="00CD06EF">
        <w:fldChar w:fldCharType="begin"/>
      </w:r>
      <w:r w:rsidR="00CD06EF">
        <w:instrText xml:space="preserve"> SEQ Figura \* ARABIC </w:instrText>
      </w:r>
      <w:r w:rsidR="00CD06EF">
        <w:fldChar w:fldCharType="separate"/>
      </w:r>
      <w:r w:rsidR="00F37282">
        <w:rPr>
          <w:noProof/>
        </w:rPr>
        <w:t>20</w:t>
      </w:r>
      <w:r w:rsidR="00CD06EF">
        <w:rPr>
          <w:noProof/>
        </w:rPr>
        <w:fldChar w:fldCharType="end"/>
      </w:r>
      <w:bookmarkEnd w:id="257"/>
      <w:r>
        <w:t xml:space="preserve"> - Exemplo de um relacionamento entre tabelas</w:t>
      </w:r>
      <w:bookmarkEnd w:id="258"/>
      <w:bookmarkEnd w:id="259"/>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572B403F" w14:textId="741DA9A5" w:rsidR="002B58FE" w:rsidRDefault="002B58FE" w:rsidP="00232AE3">
      <w:r>
        <w:t>Ao se relacionarem, surge um novo problema</w:t>
      </w:r>
      <w:r w:rsidR="00120ECA">
        <w:t>. Por exemplo:</w:t>
      </w:r>
      <w:r>
        <w:t xml:space="preserve"> </w:t>
      </w:r>
      <w:r w:rsidR="00120ECA">
        <w:t>supondo</w:t>
      </w:r>
      <w:r>
        <w:t xml:space="preserve"> que </w:t>
      </w:r>
      <w:r w:rsidR="00120ECA">
        <w:t>se</w:t>
      </w:r>
      <w:r>
        <w:t xml:space="preserve"> cadastre uma questão no sistema, com uma série de assuntos</w:t>
      </w:r>
      <w:r w:rsidR="00120ECA">
        <w:t xml:space="preserve"> e </w:t>
      </w:r>
      <w:r>
        <w:t>um usuário vai e apaga um desses assuntos</w:t>
      </w:r>
      <w:r w:rsidR="00120ECA">
        <w:t>,</w:t>
      </w:r>
      <w:r>
        <w:t xml:space="preserve"> que estava vinculado a </w:t>
      </w:r>
      <w:r w:rsidR="00120ECA">
        <w:t>uma</w:t>
      </w:r>
      <w:r>
        <w:t xml:space="preserve"> questão. Ao acessar a questão um erro de integridade de dados ocorrer</w:t>
      </w:r>
      <w:r w:rsidR="00232AE3">
        <w:t>á</w:t>
      </w:r>
      <w:r>
        <w:t xml:space="preserve"> indicando que não é possível encontrar um dos relacionamentos por conta da exclusão de um registro. </w:t>
      </w:r>
      <w:r w:rsidR="00120ECA">
        <w:t>D</w:t>
      </w:r>
      <w:r>
        <w:t>eve</w:t>
      </w:r>
      <w:r w:rsidR="00120ECA">
        <w:t>-se</w:t>
      </w:r>
      <w:r>
        <w:t xml:space="preserve"> garantir que quando um registro </w:t>
      </w:r>
      <w:r w:rsidR="00120ECA">
        <w:t>for</w:t>
      </w:r>
      <w:r>
        <w:t xml:space="preserve"> excluído</w:t>
      </w:r>
      <w:r w:rsidR="00232AE3">
        <w:t>,</w:t>
      </w:r>
      <w:r>
        <w:t xml:space="preserve"> </w:t>
      </w:r>
      <w:r w:rsidR="00232AE3">
        <w:t>todos os seus relacionamentos dependentes sejam também excluídos de modo a garantir a integridade dos dados</w:t>
      </w:r>
      <w:r>
        <w:t xml:space="preserve">. Ou ainda impedir que </w:t>
      </w:r>
      <w:r w:rsidR="00232AE3">
        <w:t>os</w:t>
      </w:r>
      <w:r>
        <w:t xml:space="preserve"> registro</w:t>
      </w:r>
      <w:r w:rsidR="00232AE3">
        <w:t>s</w:t>
      </w:r>
      <w:r>
        <w:t>, que se relaciona</w:t>
      </w:r>
      <w:r w:rsidR="00232AE3">
        <w:t>m</w:t>
      </w:r>
      <w:r>
        <w:t xml:space="preserve"> com os demais, seja</w:t>
      </w:r>
      <w:r w:rsidR="00232AE3">
        <w:t xml:space="preserve">m </w:t>
      </w:r>
      <w:r>
        <w:t>excluído</w:t>
      </w:r>
      <w:r w:rsidR="00232AE3">
        <w:t>s</w:t>
      </w:r>
      <w:r>
        <w:t xml:space="preserve"> </w:t>
      </w:r>
      <w:r>
        <w:rPr>
          <w:noProof/>
        </w:rPr>
        <w:t>(SILBERCHATZ; KORTH; SUDARSHAN, 1999)</w:t>
      </w:r>
      <w:r>
        <w:t>.</w:t>
      </w:r>
    </w:p>
    <w:p w14:paraId="483FF4D8" w14:textId="4A03BF60" w:rsidR="00933FC4" w:rsidRDefault="00933FC4" w:rsidP="00933FC4">
      <w:r>
        <w:t>Com isso</w:t>
      </w:r>
      <w:r w:rsidR="00232AE3">
        <w:t>,</w:t>
      </w:r>
      <w:r>
        <w:t xml:space="preserve"> surgem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F37282">
        <w:t xml:space="preserve">Figura </w:t>
      </w:r>
      <w:r w:rsidR="00F37282">
        <w:rPr>
          <w:noProof/>
        </w:rPr>
        <w:t>20</w:t>
      </w:r>
      <w:r w:rsidR="00EA672B">
        <w:fldChar w:fldCharType="end"/>
      </w:r>
      <w:r w:rsidR="00EA672B">
        <w:t xml:space="preserve"> se relaciona com apenas uma questão (ou seja, pertence a um registro). Então</w:t>
      </w:r>
      <w:r w:rsidR="00232AE3">
        <w:t>,</w:t>
      </w:r>
      <w:r w:rsidR="00EA672B">
        <w:t xml:space="preserve"> para um registro da tabela de alternativas tem</w:t>
      </w:r>
      <w:r w:rsidR="00120ECA">
        <w:t>-se</w:t>
      </w:r>
      <w:r w:rsidR="00EA672B">
        <w:t xml:space="preserve"> um correspondente na tabela de questões (1 para 1). Por outro lado, para uma questão pode não ter alternativas, </w:t>
      </w:r>
      <w:r w:rsidR="00232AE3">
        <w:t>ou</w:t>
      </w:r>
      <w:r w:rsidR="00EA672B">
        <w:t xml:space="preserve"> ter uma ou mais</w:t>
      </w:r>
      <w:r w:rsidR="00232AE3">
        <w:t xml:space="preserve"> </w:t>
      </w:r>
      <w:r w:rsidR="00EA672B">
        <w:t xml:space="preserve">(1 para n). </w:t>
      </w:r>
      <w:r w:rsidR="00232AE3">
        <w:t>Na</w:t>
      </w:r>
      <w:r w:rsidR="00EA672B">
        <w:t xml:space="preserve"> </w:t>
      </w:r>
      <w:r w:rsidR="00EA672B">
        <w:fldChar w:fldCharType="begin"/>
      </w:r>
      <w:r w:rsidR="00EA672B">
        <w:instrText xml:space="preserve"> REF _Ref21338818 \h </w:instrText>
      </w:r>
      <w:r w:rsidR="00EA672B">
        <w:fldChar w:fldCharType="separate"/>
      </w:r>
      <w:r w:rsidR="00F37282">
        <w:t xml:space="preserve">Figura </w:t>
      </w:r>
      <w:r w:rsidR="00F37282">
        <w:rPr>
          <w:noProof/>
        </w:rPr>
        <w:t>21</w:t>
      </w:r>
      <w:r w:rsidR="00EA672B">
        <w:fldChar w:fldCharType="end"/>
      </w:r>
      <w:r w:rsidR="00EA672B">
        <w:t xml:space="preserve"> </w:t>
      </w:r>
      <w:r w:rsidR="00232AE3">
        <w:t xml:space="preserve">apresenta-se </w:t>
      </w:r>
      <w:r w:rsidR="00EA672B">
        <w:t>a tabela de perfis</w:t>
      </w:r>
      <w:r w:rsidR="00120ECA">
        <w:t xml:space="preserve"> e</w:t>
      </w:r>
      <w:r w:rsidR="00232AE3">
        <w:t xml:space="preserve"> </w:t>
      </w:r>
      <w:r w:rsidR="000738BC">
        <w:t xml:space="preserve">a de permissões. Um perfil pode ter várias permissões, </w:t>
      </w:r>
      <w:r w:rsidR="00120ECA">
        <w:t xml:space="preserve">e </w:t>
      </w:r>
      <w:r w:rsidR="000738BC">
        <w:t xml:space="preserve">por outro lado uma permissão é capaz de pertencer a vários perfis. </w:t>
      </w:r>
      <w:r w:rsidR="000738BC">
        <w:lastRenderedPageBreak/>
        <w:t>Assim</w:t>
      </w:r>
      <w:r w:rsidR="00232AE3">
        <w:t>,</w:t>
      </w:r>
      <w:r w:rsidR="000738BC">
        <w:t xml:space="preserve"> nesse tipo de relacionamento, em que tanto de uma tabela quanto da outra, o nível de relacionamento for 1 para muitos, surge a tabela que é chamada de pivô. Essa tabela serve para agrupar as chaves das duas tabelas participantes da relação. </w:t>
      </w:r>
      <w:r w:rsidR="00232AE3">
        <w:t>Torna-se</w:t>
      </w:r>
      <w:r w:rsidR="000738BC">
        <w:t xml:space="preserve"> possível identificar</w:t>
      </w:r>
      <w:r w:rsidR="00120ECA">
        <w:t>,</w:t>
      </w:r>
      <w:r w:rsidR="000738BC">
        <w:t xml:space="preserve"> por exemplo</w:t>
      </w:r>
      <w:r w:rsidR="00120ECA">
        <w:t>,</w:t>
      </w:r>
      <w:r w:rsidR="000738BC">
        <w:t xml:space="preserve"> quais são as permissões de um determinado perfil</w:t>
      </w:r>
      <w:r w:rsidR="00120ECA">
        <w:t xml:space="preserve"> 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4A62799B" w:rsidR="00EA672B" w:rsidRDefault="00EA672B" w:rsidP="00487208">
      <w:pPr>
        <w:pStyle w:val="Legenda"/>
        <w:keepNext/>
      </w:pPr>
      <w:bookmarkStart w:id="260" w:name="_Ref21338818"/>
      <w:bookmarkStart w:id="261" w:name="_Toc21973955"/>
      <w:bookmarkStart w:id="262" w:name="_Toc22986147"/>
      <w:r>
        <w:t xml:space="preserve">Figura </w:t>
      </w:r>
      <w:r w:rsidR="00CD06EF">
        <w:fldChar w:fldCharType="begin"/>
      </w:r>
      <w:r w:rsidR="00CD06EF">
        <w:instrText xml:space="preserve"> SEQ Figura \* ARABIC </w:instrText>
      </w:r>
      <w:r w:rsidR="00CD06EF">
        <w:fldChar w:fldCharType="separate"/>
      </w:r>
      <w:r w:rsidR="00F37282">
        <w:rPr>
          <w:noProof/>
        </w:rPr>
        <w:t>21</w:t>
      </w:r>
      <w:r w:rsidR="00CD06EF">
        <w:rPr>
          <w:noProof/>
        </w:rPr>
        <w:fldChar w:fldCharType="end"/>
      </w:r>
      <w:bookmarkEnd w:id="260"/>
      <w:r>
        <w:t xml:space="preserve"> - Relacionamento muitos para muitos</w:t>
      </w:r>
      <w:bookmarkEnd w:id="261"/>
      <w:bookmarkEnd w:id="262"/>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385F0DC1" w14:textId="77777777" w:rsidR="00CC17F1" w:rsidRDefault="00CC17F1" w:rsidP="00232AE3">
      <w:pPr>
        <w:ind w:firstLine="0"/>
      </w:pPr>
    </w:p>
    <w:p w14:paraId="463939DD" w14:textId="687A0328" w:rsidR="00641546" w:rsidRPr="009B3841" w:rsidRDefault="000E1A66" w:rsidP="00952162">
      <w:r>
        <w:t xml:space="preserve">Sistema de Gerenciamento de Banco de Dados (SGBD) </w:t>
      </w:r>
      <w:r w:rsidR="00232AE3">
        <w:t>se trata de</w:t>
      </w:r>
      <w:r>
        <w:t xml:space="preserve">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w:t>
      </w:r>
      <w:r w:rsidR="00232AE3">
        <w:t xml:space="preserve">é </w:t>
      </w:r>
      <w:r w:rsidR="009757F4">
        <w:t>responsável</w:t>
      </w:r>
      <w:r w:rsidR="0026109D">
        <w:t xml:space="preserve"> </w:t>
      </w:r>
      <w:r w:rsidR="009757F4">
        <w:t xml:space="preserve">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EC47F82" w14:textId="25211457" w:rsidR="00C3517F" w:rsidRDefault="004E03FA" w:rsidP="00232AE3">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w:t>
      </w:r>
      <w:r w:rsidR="00D65636">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rsidR="00D65636">
        <w:t>.</w:t>
      </w:r>
      <w:r w:rsidR="00306B0C">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63" w:name="_Ref22068237"/>
      <w:bookmarkStart w:id="264" w:name="_Toc22197477"/>
      <w:bookmarkStart w:id="265" w:name="_Toc22841348"/>
      <w:bookmarkStart w:id="266" w:name="_Toc22986306"/>
      <w:r>
        <w:lastRenderedPageBreak/>
        <w:t xml:space="preserve">desenvolvimento do </w:t>
      </w:r>
      <w:r w:rsidR="00B265CE">
        <w:t>ambiente</w:t>
      </w:r>
      <w:r>
        <w:t xml:space="preserve"> proposto</w:t>
      </w:r>
      <w:bookmarkEnd w:id="263"/>
      <w:bookmarkEnd w:id="264"/>
      <w:bookmarkEnd w:id="265"/>
      <w:bookmarkEnd w:id="266"/>
    </w:p>
    <w:p w14:paraId="4D9F9F6F" w14:textId="77777777" w:rsidR="00B265CE" w:rsidRDefault="00B265CE" w:rsidP="00B265CE">
      <w:pPr>
        <w:ind w:firstLine="0"/>
      </w:pPr>
    </w:p>
    <w:p w14:paraId="7FB443F5" w14:textId="65C83817" w:rsidR="00B265CE" w:rsidRDefault="00B265CE">
      <w:r>
        <w:t xml:space="preserve">Este capítulo </w:t>
      </w:r>
      <w:r w:rsidR="00BD6D85">
        <w:t>descreve</w:t>
      </w:r>
      <w:r>
        <w:t xml:space="preserve"> o processo de desenvolvimento do ambiente </w:t>
      </w:r>
      <w:r w:rsidR="00BD6D85">
        <w:t>para</w:t>
      </w:r>
      <w:r>
        <w:t xml:space="preserve"> auxiliar os processos de ensino e aprendizagem da língua inglesa na ILC.</w:t>
      </w:r>
    </w:p>
    <w:p w14:paraId="30ECA001" w14:textId="28C4EE24"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rsidR="00C3177A">
        <w:t xml:space="preserve">, </w:t>
      </w:r>
      <w:r>
        <w:t xml:space="preserve">a estrutura deste </w:t>
      </w:r>
      <w:r w:rsidR="00BD6D85">
        <w:t>capítulo</w:t>
      </w:r>
      <w:r>
        <w:t xml:space="preserve"> foi </w:t>
      </w:r>
      <w:r w:rsidR="00340075">
        <w:t xml:space="preserve">também </w:t>
      </w:r>
      <w:r>
        <w:t xml:space="preserve">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Porém</w:t>
      </w:r>
      <w:r w:rsidR="00BD6D85">
        <w:t>,</w:t>
      </w:r>
      <w:r w:rsidR="00F21104">
        <w:t xml:space="preserve">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267" w:name="_Toc22197478"/>
      <w:bookmarkStart w:id="268" w:name="_Toc22841349"/>
      <w:bookmarkStart w:id="269" w:name="_Toc22986307"/>
      <w:r>
        <w:t>Ferramentas de desenvolvimento utilizadas</w:t>
      </w:r>
      <w:bookmarkEnd w:id="267"/>
      <w:bookmarkEnd w:id="268"/>
      <w:bookmarkEnd w:id="269"/>
    </w:p>
    <w:p w14:paraId="2E52A14F" w14:textId="77777777" w:rsidR="00F21104" w:rsidRPr="00436F61" w:rsidRDefault="00F21104" w:rsidP="00596E44"/>
    <w:p w14:paraId="3303176F" w14:textId="25F0A795" w:rsidR="00F21104" w:rsidRDefault="00F21104">
      <w:r>
        <w:t xml:space="preserve">Para o desenvolvimento da aplicação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F37282">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0DAF814C" w:rsidR="00F21104" w:rsidRDefault="00BB59C9">
      <w:r>
        <w:t xml:space="preserve">Quanto </w:t>
      </w:r>
      <w:r w:rsidR="00BD6D85">
        <w:t>a</w:t>
      </w:r>
      <w:r>
        <w:t xml:space="preserve">o </w:t>
      </w:r>
      <w:r w:rsidRPr="00596E44">
        <w:rPr>
          <w:i/>
        </w:rPr>
        <w:t>front</w:t>
      </w:r>
      <w:r w:rsidR="00C3177A">
        <w:rPr>
          <w:i/>
        </w:rPr>
        <w:t>-</w:t>
      </w:r>
      <w:proofErr w:type="spellStart"/>
      <w:r w:rsidRPr="00596E44">
        <w:rPr>
          <w:i/>
        </w:rPr>
        <w:t>end</w:t>
      </w:r>
      <w:proofErr w:type="spellEnd"/>
      <w:r w:rsidR="00BD6D85">
        <w:rPr>
          <w:iCs/>
        </w:rPr>
        <w:t>,</w:t>
      </w:r>
      <w:r>
        <w:t xml:space="preserve"> foi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w:t>
      </w:r>
      <w:r w:rsidR="00BD6D85">
        <w:t xml:space="preserve"> se</w:t>
      </w:r>
      <w:r w:rsidR="00DF48AC">
        <w:t xml:space="preserve">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2C9A3A3F"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F37282">
        <w:t>2.2.3.11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E08A29C"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w:t>
      </w:r>
      <w:r w:rsidR="00BD6D85">
        <w:t>Também</w:t>
      </w:r>
      <w:r>
        <w:t xml:space="preserve"> </w:t>
      </w:r>
      <w:r w:rsidR="00BD6D85">
        <w:t>se exportam</w:t>
      </w:r>
      <w:r>
        <w:t xml:space="preserve"> as modelagens para diversos tipos de extensão, como </w:t>
      </w:r>
      <w:r w:rsidR="00C3177A">
        <w:t>.</w:t>
      </w:r>
      <w:r>
        <w:t>png</w:t>
      </w:r>
      <w:r w:rsidR="00BD6D85">
        <w:t>.</w:t>
      </w:r>
      <w:r w:rsidR="004D32E9">
        <w:t xml:space="preserve"> </w:t>
      </w:r>
      <w:r w:rsidR="00BD6D85">
        <w:t>E</w:t>
      </w:r>
      <w:r w:rsidR="004D32E9">
        <w:t xml:space="preserve"> oferece </w:t>
      </w:r>
      <w:r w:rsidR="00BD6D85">
        <w:t>os</w:t>
      </w:r>
      <w:r w:rsidR="004D32E9">
        <w:t xml:space="preserve"> recursos de maneira gratuita</w:t>
      </w:r>
      <w:r>
        <w:t>.</w:t>
      </w:r>
      <w:r w:rsidR="004D32E9">
        <w:t xml:space="preserve"> </w:t>
      </w:r>
      <w:r>
        <w:t xml:space="preserve"> </w:t>
      </w:r>
      <w:r w:rsidR="00BD6D85">
        <w:t>A</w:t>
      </w:r>
      <w:r>
        <w:t xml:space="preserve"> validação ajuda a encontrar erros de modelagem, bem como erros de conexão entre as atividades do processo. Já</w:t>
      </w:r>
      <w:r w:rsidR="00BD6D85">
        <w:t>,</w:t>
      </w:r>
      <w:r>
        <w:t xml:space="preserve"> para a modelagem de banco de dados relacional foi utilizado o MySQL Work</w:t>
      </w:r>
      <w:r w:rsidR="004D32E9">
        <w:t>b</w:t>
      </w:r>
      <w:r>
        <w:t>ench</w:t>
      </w:r>
      <w:r w:rsidR="004D32E9">
        <w:t xml:space="preserve"> na versão 8.0. O </w:t>
      </w:r>
      <w:r w:rsidR="004D32E9">
        <w:lastRenderedPageBreak/>
        <w:t>Workbench oferece uma gama de opções de modelagens, como a parte de relacionamento de tabelas, o que agiliza o processo de desenvolvimento.</w:t>
      </w:r>
    </w:p>
    <w:p w14:paraId="5026D482" w14:textId="3F47E333" w:rsidR="004D32E9" w:rsidRDefault="00BD6D85">
      <w:r>
        <w:t>Para a</w:t>
      </w:r>
      <w:r w:rsidR="00D76E41">
        <w:t xml:space="preserve"> codificação f</w:t>
      </w:r>
      <w:r w:rsidR="00BE04C8">
        <w:t>e</w:t>
      </w:r>
      <w:r w:rsidR="00D76E41">
        <w:t>z-se</w:t>
      </w:r>
      <w:r w:rsidR="00DC7DC0">
        <w:t xml:space="preserve"> uso d</w:t>
      </w:r>
      <w:r w:rsidR="004D32E9">
        <w:t>o VSCODE da Microsoft</w:t>
      </w:r>
      <w:r w:rsidR="00031AD6">
        <w:t xml:space="preserve"> na versão 1.39.1</w:t>
      </w:r>
      <w:r w:rsidR="004D32E9">
        <w:t xml:space="preserve">, pois apoia o desenvolvimento em </w:t>
      </w:r>
      <w:proofErr w:type="spellStart"/>
      <w:r w:rsidR="004D32E9">
        <w:t>TypeScript</w:t>
      </w:r>
      <w:proofErr w:type="spellEnd"/>
      <w:r w:rsidR="004D32E9">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F37282">
        <w:t>2.2.3.1</w:t>
      </w:r>
      <w:r w:rsidR="00A768C5">
        <w:fldChar w:fldCharType="end"/>
      </w:r>
      <w:r w:rsidR="004D18C2">
        <w:t>,</w:t>
      </w:r>
      <w:r>
        <w:t xml:space="preserve"> o</w:t>
      </w:r>
      <w:r w:rsidR="004D18C2">
        <w:t xml:space="preserve"> VSCODE reconhece</w:t>
      </w:r>
      <w:r>
        <w:t>u</w:t>
      </w:r>
      <w:r w:rsidR="004D18C2">
        <w:t xml:space="preserve"> as funções PHP, </w:t>
      </w:r>
      <w:r>
        <w:t>e</w:t>
      </w:r>
      <w:r w:rsidR="004D18C2">
        <w:t xml:space="preserve"> format</w:t>
      </w:r>
      <w:r>
        <w:t>ou</w:t>
      </w:r>
      <w:r w:rsidR="004D18C2">
        <w:t xml:space="preserve"> os códigos conforme os padrões do PHP. </w:t>
      </w:r>
    </w:p>
    <w:p w14:paraId="5EDE27A9" w14:textId="77777777" w:rsidR="009A2E13" w:rsidRDefault="009A2E13"/>
    <w:p w14:paraId="40F197ED" w14:textId="77777777" w:rsidR="009A2E13" w:rsidRDefault="009A2E13">
      <w:pPr>
        <w:pStyle w:val="Ttulo2"/>
      </w:pPr>
      <w:bookmarkStart w:id="270" w:name="_Toc22197479"/>
      <w:bookmarkStart w:id="271" w:name="_Toc22841350"/>
      <w:bookmarkStart w:id="272" w:name="_Toc22986308"/>
      <w:r>
        <w:t>Estruturação do sistema</w:t>
      </w:r>
      <w:bookmarkEnd w:id="270"/>
      <w:bookmarkEnd w:id="271"/>
      <w:bookmarkEnd w:id="272"/>
    </w:p>
    <w:p w14:paraId="0F5E32CC" w14:textId="77777777" w:rsidR="009A2E13" w:rsidRDefault="009A2E13" w:rsidP="009A2E13"/>
    <w:p w14:paraId="2BCF6B77" w14:textId="724B2071" w:rsidR="009A2E13" w:rsidRDefault="009A2E13" w:rsidP="009A2E13">
      <w:r w:rsidRPr="005B582B">
        <w:t xml:space="preserve">Alguns modelos de dados e documentos foram utilizados para suportar o desenvolvimento do ambiente. </w:t>
      </w:r>
      <w:r w:rsidR="00BD6D85">
        <w:t>Desenvolveu-se</w:t>
      </w:r>
      <w:r w:rsidRPr="005B582B">
        <w:t xml:space="preserve"> a modelagem de banco de dados e a modelagem de processos com o BPMN</w:t>
      </w:r>
      <w:r w:rsidR="00BD6D85">
        <w:t xml:space="preserve"> que auxiliam</w:t>
      </w:r>
      <w:r w:rsidRPr="005B582B">
        <w:t xml:space="preserve"> o desenvolvedor</w:t>
      </w:r>
      <w:r w:rsidR="00BD6D85">
        <w:t xml:space="preserve">, pois </w:t>
      </w:r>
      <w:r w:rsidR="00532250" w:rsidRPr="005B582B">
        <w:t xml:space="preserve">dão </w:t>
      </w:r>
      <w:r w:rsidRPr="005B582B">
        <w:t xml:space="preserve">visão acerca do problema a ser resolvido. Como documentação para o ambiente, seguindo </w:t>
      </w:r>
      <w:r w:rsidR="003D6C51">
        <w:t>a</w:t>
      </w:r>
      <w:r w:rsidRPr="005B582B">
        <w:t xml:space="preserve"> metodologia XP, foram </w:t>
      </w:r>
      <w:r w:rsidR="003D6C51" w:rsidRPr="005B582B">
        <w:t>utilizadas</w:t>
      </w:r>
      <w:r w:rsidRPr="005B582B">
        <w:t xml:space="preserve">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273" w:name="_Ref21873233"/>
      <w:bookmarkStart w:id="274" w:name="_Toc22197480"/>
      <w:bookmarkStart w:id="275" w:name="_Toc22841351"/>
      <w:bookmarkStart w:id="276" w:name="_Toc22986309"/>
      <w:r>
        <w:t>Diagrama de banco de dados</w:t>
      </w:r>
      <w:bookmarkEnd w:id="273"/>
      <w:bookmarkEnd w:id="274"/>
      <w:bookmarkEnd w:id="275"/>
      <w:bookmarkEnd w:id="276"/>
    </w:p>
    <w:p w14:paraId="22B4D6FC" w14:textId="77777777" w:rsidR="009A2E13" w:rsidRDefault="009A2E13" w:rsidP="009A2E13"/>
    <w:p w14:paraId="07FCB4FF" w14:textId="1F2F6583" w:rsidR="00B32D53" w:rsidRDefault="003D6C51" w:rsidP="003D6C51">
      <w:pPr>
        <w:sectPr w:rsidR="00B32D53" w:rsidSect="006F1F5F">
          <w:headerReference w:type="default" r:id="rId37"/>
          <w:pgSz w:w="11906" w:h="16838"/>
          <w:pgMar w:top="1701" w:right="1134" w:bottom="1134" w:left="1701" w:header="1134" w:footer="567" w:gutter="0"/>
          <w:pgNumType w:start="18"/>
          <w:cols w:space="708"/>
          <w:docGrid w:linePitch="360"/>
        </w:sectPr>
      </w:pPr>
      <w:r>
        <w:t>Com uso</w:t>
      </w:r>
      <w:r w:rsidR="009A2E13" w:rsidRPr="005B582B">
        <w:t xml:space="preserve">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F37282">
        <w:t xml:space="preserve">Figura </w:t>
      </w:r>
      <w:r w:rsidR="00F37282">
        <w:rPr>
          <w:noProof/>
        </w:rPr>
        <w:t>23</w:t>
      </w:r>
      <w:r w:rsidR="00511CE0">
        <w:fldChar w:fldCharType="end"/>
      </w:r>
      <w:r w:rsidR="00511CE0">
        <w:t xml:space="preserve"> se trata da modelagem de banco de dados final da aplicação. Ela contempla a gestão de eventos, turmas, usuários, </w:t>
      </w:r>
      <w:r w:rsidR="00511CE0" w:rsidRPr="004B7BAF">
        <w:rPr>
          <w:i/>
          <w:iCs/>
        </w:rPr>
        <w:t>menus</w:t>
      </w:r>
      <w:r w:rsidR="00511CE0">
        <w:t>, permissões, perfis, dúvidas, materiais, atividades, questões, alternativas e assuntos de questões. Vale destacar que a modelagem serviu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F37282">
        <w:t>2.2.3.9</w:t>
      </w:r>
      <w:r w:rsidR="00A768C5">
        <w:fldChar w:fldCharType="end"/>
      </w:r>
      <w:r w:rsidR="00511CE0">
        <w:t xml:space="preserve">, o </w:t>
      </w:r>
      <w:r w:rsidR="00BF7A9D" w:rsidRPr="00D42FF6">
        <w:rPr>
          <w:i/>
          <w:iCs/>
        </w:rPr>
        <w:t>framework</w:t>
      </w:r>
      <w:r w:rsidR="00BF7A9D">
        <w:t xml:space="preserve"> </w:t>
      </w:r>
      <w:proofErr w:type="spellStart"/>
      <w:r w:rsidR="00511CE0">
        <w:t>Laravel</w:t>
      </w:r>
      <w:proofErr w:type="spellEnd"/>
      <w:r w:rsidR="00511CE0">
        <w:t xml:space="preserve">, utilizado para o desenvolvimento da aplicação, conta com uma funcionalidade chamada de migrações. Assim todas as mudanças na modelagem da base, eram </w:t>
      </w:r>
      <w:r>
        <w:t>primeiramente implementadas</w:t>
      </w:r>
      <w:r w:rsidR="00511CE0">
        <w:t xml:space="preserve"> nos arquivos das migrações, para posteriormente serem alteradas no modelo. Optou-se por essa alternativa, p</w:t>
      </w:r>
      <w:r>
        <w:t xml:space="preserve">ara agilizar </w:t>
      </w:r>
      <w:r w:rsidR="00511CE0">
        <w:t>o processo de desenvolvimento, tendo em vista que caso algum campo fosse alterado, a migração sofreria mudança e não teria que ficar alterando a modelagem a todo momento</w:t>
      </w:r>
      <w:r w:rsidR="00CF264A">
        <w:t>.</w:t>
      </w:r>
    </w:p>
    <w:p w14:paraId="77489A0D" w14:textId="22E12AA4" w:rsidR="008C4A0B" w:rsidRDefault="008C4A0B" w:rsidP="00B70A30">
      <w:pPr>
        <w:pStyle w:val="Legenda"/>
        <w:keepNext/>
      </w:pPr>
      <w:bookmarkStart w:id="277" w:name="_Ref21506616"/>
      <w:bookmarkStart w:id="278" w:name="_Toc21973957"/>
      <w:bookmarkStart w:id="279" w:name="_Toc22986149"/>
      <w:r>
        <w:lastRenderedPageBreak/>
        <w:t xml:space="preserve">Figura </w:t>
      </w:r>
      <w:r w:rsidR="00CD06EF">
        <w:fldChar w:fldCharType="begin"/>
      </w:r>
      <w:r w:rsidR="00CD06EF">
        <w:instrText xml:space="preserve"> SEQ Figura \* ARABIC </w:instrText>
      </w:r>
      <w:r w:rsidR="00CD06EF">
        <w:fldChar w:fldCharType="separate"/>
      </w:r>
      <w:r w:rsidR="00F37282">
        <w:rPr>
          <w:noProof/>
        </w:rPr>
        <w:t>23</w:t>
      </w:r>
      <w:r w:rsidR="00CD06EF">
        <w:rPr>
          <w:noProof/>
        </w:rPr>
        <w:fldChar w:fldCharType="end"/>
      </w:r>
      <w:bookmarkEnd w:id="277"/>
      <w:r>
        <w:t xml:space="preserve"> - Diagrama da base de dados do ambiente</w:t>
      </w:r>
      <w:bookmarkEnd w:id="278"/>
      <w:bookmarkEnd w:id="279"/>
    </w:p>
    <w:p w14:paraId="03A3123D" w14:textId="770D80CB" w:rsidR="00017D8C" w:rsidRDefault="00017D8C" w:rsidP="005B582B">
      <w:pPr>
        <w:ind w:firstLine="0"/>
        <w:jc w:val="center"/>
      </w:pPr>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8">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39"/>
          <w:pgSz w:w="16838" w:h="11906" w:orient="landscape"/>
          <w:pgMar w:top="1701" w:right="1701" w:bottom="1134" w:left="1134" w:header="1134" w:footer="567" w:gutter="0"/>
          <w:cols w:space="708"/>
          <w:docGrid w:linePitch="360"/>
        </w:sectPr>
      </w:pPr>
    </w:p>
    <w:p w14:paraId="7501B133" w14:textId="606880B9" w:rsidR="00BF7A9D" w:rsidRDefault="00BF7A9D" w:rsidP="00BF7A9D">
      <w:bookmarkStart w:id="280" w:name="_Ref21873241"/>
      <w:bookmarkStart w:id="281" w:name="_Toc22197481"/>
      <w:bookmarkStart w:id="282" w:name="_Toc22841352"/>
      <w:bookmarkStart w:id="283" w:name="_Toc22986310"/>
      <w:r>
        <w:lastRenderedPageBreak/>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Por exemplo, quando se cria um </w:t>
      </w:r>
      <w:proofErr w:type="spellStart"/>
      <w:r>
        <w:t>Model</w:t>
      </w:r>
      <w:proofErr w:type="spellEnd"/>
      <w:r>
        <w:t xml:space="preserve"> com o nome </w:t>
      </w:r>
      <w:proofErr w:type="spellStart"/>
      <w:r w:rsidRPr="00487208">
        <w:rPr>
          <w:i/>
          <w:iCs/>
        </w:rPr>
        <w:t>User</w:t>
      </w:r>
      <w:proofErr w:type="spellEnd"/>
      <w:r>
        <w:t xml:space="preserve">, o </w:t>
      </w:r>
      <w:proofErr w:type="spellStart"/>
      <w:r>
        <w:t>Laravel</w:t>
      </w:r>
      <w:proofErr w:type="spellEnd"/>
      <w:r>
        <w:t xml:space="preserve"> deduz que o nome da tabela seja </w:t>
      </w:r>
      <w:proofErr w:type="spellStart"/>
      <w:r w:rsidRPr="00487208">
        <w:rPr>
          <w:i/>
          <w:iCs/>
        </w:rPr>
        <w:t>Users</w:t>
      </w:r>
      <w:proofErr w:type="spellEnd"/>
      <w:r>
        <w:t xml:space="preserve"> sempre no plural. O </w:t>
      </w:r>
      <w:r w:rsidRPr="004B7BAF">
        <w:rPr>
          <w:i/>
          <w:iCs/>
        </w:rPr>
        <w:t>framework</w:t>
      </w:r>
      <w:r>
        <w:t xml:space="preserve"> entende as tabelas no plural no idioma inglês, como a tabela de atividades da modelagem (</w:t>
      </w:r>
      <w:proofErr w:type="spellStart"/>
      <w:r w:rsidRPr="00487208">
        <w:rPr>
          <w:i/>
          <w:iCs/>
        </w:rPr>
        <w:t>activities</w:t>
      </w:r>
      <w:proofErr w:type="spellEnd"/>
      <w:r>
        <w:t xml:space="preserve"> na </w:t>
      </w:r>
      <w:r>
        <w:fldChar w:fldCharType="begin"/>
      </w:r>
      <w:r>
        <w:instrText xml:space="preserve"> REF _Ref21506616 \h </w:instrText>
      </w:r>
      <w:r>
        <w:fldChar w:fldCharType="separate"/>
      </w:r>
      <w:r w:rsidR="00F37282">
        <w:t xml:space="preserve">Figura </w:t>
      </w:r>
      <w:r w:rsidR="00F37282">
        <w:rPr>
          <w:noProof/>
        </w:rPr>
        <w:t>23</w:t>
      </w:r>
      <w:r>
        <w:fldChar w:fldCharType="end"/>
      </w:r>
      <w:r>
        <w:t xml:space="preserve">). O nome do </w:t>
      </w:r>
      <w:proofErr w:type="spellStart"/>
      <w:r>
        <w:t>Model</w:t>
      </w:r>
      <w:proofErr w:type="spellEnd"/>
      <w:r>
        <w:t xml:space="preserve"> é </w:t>
      </w:r>
      <w:proofErr w:type="spellStart"/>
      <w:r w:rsidRPr="00487208">
        <w:rPr>
          <w:i/>
          <w:iCs/>
        </w:rPr>
        <w:t>Activity</w:t>
      </w:r>
      <w:proofErr w:type="spellEnd"/>
      <w:r>
        <w:t xml:space="preserve">, porém o </w:t>
      </w:r>
      <w:proofErr w:type="spellStart"/>
      <w:r>
        <w:t>Laravel</w:t>
      </w:r>
      <w:proofErr w:type="spellEnd"/>
      <w:r>
        <w:t xml:space="preserve"> deduz o nome para o plural na língua inglesa. Toma-se o exemplo da tabela de questões, </w:t>
      </w:r>
      <w:r w:rsidR="003D6C51">
        <w:t xml:space="preserve">que </w:t>
      </w:r>
      <w:r>
        <w:t xml:space="preserve">se fosse utilizado no idioma português um possível nome do </w:t>
      </w:r>
      <w:proofErr w:type="spellStart"/>
      <w:r w:rsidRPr="004B7BAF">
        <w:rPr>
          <w:i/>
          <w:iCs/>
        </w:rPr>
        <w:t>Model</w:t>
      </w:r>
      <w:proofErr w:type="spellEnd"/>
      <w:r>
        <w:t xml:space="preserve"> seria </w:t>
      </w:r>
      <w:proofErr w:type="spellStart"/>
      <w:r>
        <w:t>Questao</w:t>
      </w:r>
      <w:proofErr w:type="spellEnd"/>
      <w:r>
        <w:t xml:space="preserve">, sem acentos. Porém, ao converter o </w:t>
      </w:r>
      <w:proofErr w:type="spellStart"/>
      <w:r>
        <w:t>Laravel</w:t>
      </w:r>
      <w:proofErr w:type="spellEnd"/>
      <w:r>
        <w:t xml:space="preserve"> deduziria que o nome da tabela seria ‘</w:t>
      </w:r>
      <w:proofErr w:type="spellStart"/>
      <w:r>
        <w:t>questaos</w:t>
      </w:r>
      <w:proofErr w:type="spellEnd"/>
      <w:r>
        <w:t xml:space="preserve">’.  Isso pode ser alterado por meio de uma variável do </w:t>
      </w:r>
      <w:proofErr w:type="spellStart"/>
      <w:r w:rsidRPr="004B7BAF">
        <w:rPr>
          <w:i/>
          <w:iCs/>
        </w:rPr>
        <w:t>Model</w:t>
      </w:r>
      <w:proofErr w:type="spellEnd"/>
      <w:r>
        <w:t xml:space="preserve"> chamada de </w:t>
      </w:r>
      <w:proofErr w:type="spellStart"/>
      <w:r w:rsidRPr="00487208">
        <w:rPr>
          <w:i/>
          <w:iCs/>
        </w:rPr>
        <w:t>table</w:t>
      </w:r>
      <w:proofErr w:type="spellEnd"/>
      <w:r>
        <w:t>. Porém, novamente</w:t>
      </w:r>
      <w:r w:rsidR="003D6C51">
        <w:t>,</w:t>
      </w:r>
      <w:r>
        <w:t xml:space="preserve"> a fim de garantir uma maior velocidade no desenvolvimento, optou-se por manter o padrão adotado pelo </w:t>
      </w:r>
      <w:proofErr w:type="spellStart"/>
      <w:r>
        <w:t>Laravel</w:t>
      </w:r>
      <w:proofErr w:type="spellEnd"/>
      <w:r>
        <w:t xml:space="preserve">. </w:t>
      </w:r>
    </w:p>
    <w:p w14:paraId="2880EC9B" w14:textId="5E9909EB" w:rsidR="00BF7A9D" w:rsidRDefault="00BF7A9D" w:rsidP="00BF7A9D">
      <w:r>
        <w:t xml:space="preserve">Para se adequar ao modelo de permissões, descrito pela seção </w:t>
      </w:r>
      <w:r>
        <w:fldChar w:fldCharType="begin"/>
      </w:r>
      <w:r>
        <w:instrText xml:space="preserve"> REF _Ref22843219 \r \h  \* MERGEFORMAT </w:instrText>
      </w:r>
      <w:r>
        <w:fldChar w:fldCharType="separate"/>
      </w:r>
      <w:r w:rsidR="00F37282">
        <w:t>2.2</w:t>
      </w:r>
      <w:r>
        <w:fldChar w:fldCharType="end"/>
      </w:r>
      <w:r>
        <w:t>, que é baseado em papéis ou perfis e a esses perfis permissões, gerou-se a tabela de perfis (</w:t>
      </w:r>
      <w:r w:rsidRPr="00BF7A9D">
        <w:rPr>
          <w:i/>
          <w:iCs/>
        </w:rPr>
        <w:t>roles</w:t>
      </w:r>
      <w:r>
        <w:t>) e de permissões (</w:t>
      </w:r>
      <w:proofErr w:type="spellStart"/>
      <w:r w:rsidRPr="00BF7A9D">
        <w:rPr>
          <w:i/>
          <w:iCs/>
        </w:rPr>
        <w:t>permissions</w:t>
      </w:r>
      <w:proofErr w:type="spellEnd"/>
      <w:r>
        <w:t xml:space="preserve">). Na tabela de perfis optou-se pela implementação de um campo de verificação (chamado de </w:t>
      </w:r>
      <w:proofErr w:type="spellStart"/>
      <w:r>
        <w:t>is_admin</w:t>
      </w:r>
      <w:proofErr w:type="spellEnd"/>
      <w:r>
        <w:t>). Esse campo serve para indicar se o perfil tem acesso total a todas as funcionalidades da aplicação. Sendo assim, as permissões totais (ou de administrador) não ficam associadas unicamente a um perfil, podendo ser definido a quais perfis podem ter esse tipo de acesso.</w:t>
      </w:r>
    </w:p>
    <w:p w14:paraId="5B6E4430" w14:textId="77777777" w:rsidR="00BF7A9D" w:rsidRDefault="00BF7A9D" w:rsidP="004B7BAF"/>
    <w:p w14:paraId="11A2C0A7" w14:textId="5CBF0DCA" w:rsidR="009A2E13" w:rsidRDefault="009A2E13">
      <w:pPr>
        <w:pStyle w:val="Ttulo2"/>
      </w:pPr>
      <w:bookmarkStart w:id="284" w:name="_Ref24910113"/>
      <w:r>
        <w:t>Diagrama de processos</w:t>
      </w:r>
      <w:bookmarkEnd w:id="280"/>
      <w:bookmarkEnd w:id="281"/>
      <w:bookmarkEnd w:id="282"/>
      <w:bookmarkEnd w:id="283"/>
      <w:bookmarkEnd w:id="284"/>
    </w:p>
    <w:p w14:paraId="2BC587C8" w14:textId="77777777" w:rsidR="009A2E13" w:rsidRDefault="009A2E13" w:rsidP="009A2E13"/>
    <w:p w14:paraId="07DCD0AA" w14:textId="1B33FBAF" w:rsidR="00B44F1A" w:rsidRDefault="00B32D53" w:rsidP="00487208">
      <w:r>
        <w:t xml:space="preserve">Foram feitas duas modelagens </w:t>
      </w:r>
      <w:r w:rsidR="003D6C51">
        <w:t>de</w:t>
      </w:r>
      <w:r w:rsidR="00B44F1A">
        <w:t xml:space="preserve">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F37282">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F37282">
        <w:t>3.7</w:t>
      </w:r>
      <w:r w:rsidR="00A768C5">
        <w:fldChar w:fldCharType="end"/>
      </w:r>
      <w:r w:rsidR="00B44F1A">
        <w:t xml:space="preserve">. Decidiu-se pela não modelagem do terceiro </w:t>
      </w:r>
      <w:r w:rsidR="00B44F1A" w:rsidRPr="00487208">
        <w:rPr>
          <w:i/>
          <w:iCs/>
        </w:rPr>
        <w:t>release</w:t>
      </w:r>
      <w:r w:rsidR="00B44F1A">
        <w:t xml:space="preserve"> pois </w:t>
      </w:r>
      <w:r w:rsidR="003D6C51">
        <w:t>suas</w:t>
      </w:r>
      <w:r w:rsidR="00B44F1A">
        <w:t xml:space="preserve"> funcionalidades não </w:t>
      </w:r>
      <w:r w:rsidR="003D6C51">
        <w:t>foram</w:t>
      </w:r>
      <w:r w:rsidR="00B44F1A">
        <w:t xml:space="preserve"> complexas.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F37282">
        <w:t>2.2.2.1</w:t>
      </w:r>
      <w:r w:rsidR="00A768C5">
        <w:fldChar w:fldCharType="end"/>
      </w:r>
      <w:r w:rsidR="00B44F1A">
        <w:t>.</w:t>
      </w:r>
    </w:p>
    <w:p w14:paraId="7D55B990" w14:textId="19DADC77" w:rsidR="007216C5" w:rsidRPr="00B32D53" w:rsidRDefault="00B44F1A" w:rsidP="00487208">
      <w:r>
        <w:t xml:space="preserve">A modelagem do primeiro </w:t>
      </w:r>
      <w:r w:rsidRPr="00487208">
        <w:rPr>
          <w:i/>
          <w:iCs/>
        </w:rPr>
        <w:t>release</w:t>
      </w:r>
      <w:r>
        <w:t xml:space="preserve"> </w:t>
      </w:r>
      <w:r w:rsidR="00BF7A9D">
        <w:t>(</w:t>
      </w:r>
      <w:r>
        <w:fldChar w:fldCharType="begin"/>
      </w:r>
      <w:r>
        <w:instrText xml:space="preserve"> REF _Ref21544260 \h </w:instrText>
      </w:r>
      <w:r>
        <w:fldChar w:fldCharType="separate"/>
      </w:r>
      <w:r w:rsidR="00F37282">
        <w:t xml:space="preserve">Figura </w:t>
      </w:r>
      <w:r w:rsidR="00F37282">
        <w:rPr>
          <w:noProof/>
        </w:rPr>
        <w:t>24</w:t>
      </w:r>
      <w:r>
        <w:fldChar w:fldCharType="end"/>
      </w:r>
      <w:r w:rsidR="00BF7A9D">
        <w:t>)</w:t>
      </w:r>
      <w:r>
        <w:t xml:space="preserve"> foi concebida para contemplar</w:t>
      </w:r>
      <w:r w:rsidR="009A2E13" w:rsidRPr="00487208">
        <w:t xml:space="preserve"> </w:t>
      </w:r>
      <w:r>
        <w:t>o</w:t>
      </w:r>
      <w:r w:rsidRPr="00487208">
        <w:t xml:space="preserve"> </w:t>
      </w:r>
      <w:r w:rsidR="009A2E13" w:rsidRPr="00487208">
        <w:t>processo de cadastros</w:t>
      </w:r>
      <w:r>
        <w:t xml:space="preserve"> gerais do sistema</w:t>
      </w:r>
      <w:r w:rsidR="00BF7A9D">
        <w:t>,</w:t>
      </w:r>
      <w:r>
        <w:t xml:space="preserve"> conforme planejado</w:t>
      </w:r>
      <w:r w:rsidR="009A2E13" w:rsidRPr="00487208">
        <w:t xml:space="preserve">. </w:t>
      </w:r>
      <w:r>
        <w:t xml:space="preserve">Esse processo pode ser descrito com </w:t>
      </w:r>
      <w:r w:rsidR="009A2E13" w:rsidRPr="00487208">
        <w:t>a figura inicial do administrador</w:t>
      </w:r>
      <w:r w:rsidR="00BF7A9D">
        <w:t>,</w:t>
      </w:r>
      <w:r w:rsidR="009A2E13" w:rsidRPr="00487208">
        <w:t xml:space="preserve"> que é responsável por cadastrar</w:t>
      </w:r>
      <w:r>
        <w:t xml:space="preserve"> um usuário com o perfil</w:t>
      </w:r>
      <w:r w:rsidR="009A2E13" w:rsidRPr="00487208">
        <w:t xml:space="preserve"> </w:t>
      </w:r>
      <w:r w:rsidR="00BF7A9D">
        <w:t>de</w:t>
      </w:r>
      <w:r w:rsidR="00BF7A9D" w:rsidRPr="00487208">
        <w:t xml:space="preserve"> </w:t>
      </w:r>
      <w:r w:rsidR="009A2E13" w:rsidRPr="00487208">
        <w:t>gestor na base. Feito isso</w:t>
      </w:r>
      <w:r w:rsidR="00BF7A9D">
        <w:t>,</w:t>
      </w:r>
      <w:r w:rsidR="009A2E13" w:rsidRPr="00487208">
        <w:t xml:space="preserve"> o administrador é responsável por cadastrar os </w:t>
      </w:r>
      <w:r w:rsidR="009A2E13" w:rsidRPr="004B7BAF">
        <w:rPr>
          <w:i/>
          <w:iCs/>
        </w:rPr>
        <w:t>menus</w:t>
      </w:r>
      <w:r w:rsidR="009A2E13" w:rsidRPr="00487208">
        <w:t xml:space="preserve"> da aplicação e autorizar o que cada perfil pode fazer. Ao término dessa etapa, o usuário com perfil de gestor</w:t>
      </w:r>
      <w:r w:rsidR="003D6C51">
        <w:t>,</w:t>
      </w:r>
      <w:r w:rsidR="009A2E13" w:rsidRPr="00487208">
        <w:t xml:space="preserve"> entra no sistema e cadastra os professores </w:t>
      </w:r>
      <w:r>
        <w:t xml:space="preserve">e </w:t>
      </w:r>
      <w:r w:rsidR="009A2E13" w:rsidRPr="00487208">
        <w:t>alunos. Assim</w:t>
      </w:r>
      <w:r w:rsidR="00BF7A9D">
        <w:t>,</w:t>
      </w:r>
      <w:r w:rsidR="009A2E13" w:rsidRPr="00487208">
        <w:t xml:space="preserve"> os professores podem criar suas turmas</w:t>
      </w:r>
      <w:r w:rsidR="003D6C51">
        <w:t>,</w:t>
      </w:r>
      <w:r w:rsidR="009A2E13" w:rsidRPr="00487208">
        <w:t xml:space="preserve"> e posteriormente</w:t>
      </w:r>
      <w:r w:rsidR="003D6C51">
        <w:t>,</w:t>
      </w:r>
      <w:r w:rsidR="009A2E13" w:rsidRPr="00487208">
        <w:t xml:space="preserve"> associar esses alunos que foram cadastrados pelo gestor. Porém</w:t>
      </w:r>
      <w:r w:rsidR="00BF7A9D">
        <w:t>,</w:t>
      </w:r>
      <w:r w:rsidR="009A2E13" w:rsidRPr="00487208">
        <w:t xml:space="preserve"> antes disso</w:t>
      </w:r>
      <w:r w:rsidR="00BF7A9D">
        <w:t>,</w:t>
      </w:r>
      <w:r w:rsidR="009A2E13" w:rsidRPr="00487208">
        <w:t xml:space="preserve"> o professor deve inserir materiais</w:t>
      </w:r>
      <w:r w:rsidR="008D0B49">
        <w:t>.</w:t>
      </w:r>
      <w:r w:rsidR="009A2E13" w:rsidRPr="00487208">
        <w:t xml:space="preserve"> </w:t>
      </w:r>
      <w:r w:rsidR="008D0B49">
        <w:t>O</w:t>
      </w:r>
      <w:r w:rsidR="009A2E13" w:rsidRPr="00487208">
        <w:t>u</w:t>
      </w:r>
      <w:r w:rsidR="008D0B49">
        <w:t xml:space="preserve"> ainda</w:t>
      </w:r>
      <w:r w:rsidR="00BF7A9D">
        <w:t>,</w:t>
      </w:r>
      <w:r w:rsidR="009A2E13" w:rsidRPr="00487208">
        <w:t xml:space="preserve"> inserir eventos da turma</w:t>
      </w:r>
      <w:r w:rsidR="00BF7A9D">
        <w:t>,</w:t>
      </w:r>
      <w:r w:rsidR="009A2E13" w:rsidRPr="00487208">
        <w:t xml:space="preserve">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BF7A9D">
        <w:t>,</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w:t>
      </w:r>
      <w:r w:rsidR="009A2E13" w:rsidRPr="00487208">
        <w:lastRenderedPageBreak/>
        <w:t>verifica</w:t>
      </w:r>
      <w:r>
        <w:t>r</w:t>
      </w:r>
      <w:r w:rsidR="009A2E13" w:rsidRPr="00487208">
        <w:t xml:space="preserve"> seu calendário</w:t>
      </w:r>
      <w:r w:rsidR="00BF7A9D">
        <w:t>,</w:t>
      </w:r>
      <w:r w:rsidR="009A2E13" w:rsidRPr="00487208">
        <w:t xml:space="preserve"> que é apresentado logo na tela inicial do ambiente. O aluno pode visualizar seus materiais ou as suas dúvidas. Caso tenha uma nova dúvida, deve enviá-la ao professor</w:t>
      </w:r>
      <w:r w:rsidR="00BF7A9D">
        <w:t>,</w:t>
      </w:r>
      <w:r w:rsidR="009A2E13" w:rsidRPr="00487208">
        <w:t xml:space="preserve"> que a responderá. </w:t>
      </w:r>
    </w:p>
    <w:p w14:paraId="5CBCC53E" w14:textId="77777777"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14:paraId="27107286" w14:textId="6EE7BDD1" w:rsidR="008C4A0B" w:rsidRDefault="008C4A0B" w:rsidP="00B70A30">
      <w:pPr>
        <w:pStyle w:val="Legenda"/>
        <w:keepNext/>
      </w:pPr>
      <w:bookmarkStart w:id="285" w:name="_Ref21544260"/>
      <w:bookmarkStart w:id="286" w:name="_Toc21973958"/>
      <w:bookmarkStart w:id="287" w:name="_Toc22986150"/>
      <w:r>
        <w:lastRenderedPageBreak/>
        <w:t xml:space="preserve">Figura </w:t>
      </w:r>
      <w:r w:rsidR="00CD06EF">
        <w:fldChar w:fldCharType="begin"/>
      </w:r>
      <w:r w:rsidR="00CD06EF">
        <w:instrText xml:space="preserve"> SEQ Figura \* ARABIC </w:instrText>
      </w:r>
      <w:r w:rsidR="00CD06EF">
        <w:fldChar w:fldCharType="separate"/>
      </w:r>
      <w:r w:rsidR="00F37282">
        <w:rPr>
          <w:noProof/>
        </w:rPr>
        <w:t>24</w:t>
      </w:r>
      <w:r w:rsidR="00CD06EF">
        <w:rPr>
          <w:noProof/>
        </w:rPr>
        <w:fldChar w:fldCharType="end"/>
      </w:r>
      <w:bookmarkEnd w:id="285"/>
      <w:r>
        <w:t xml:space="preserve"> - Diagrama de processos do primeiro </w:t>
      </w:r>
      <w:r w:rsidRPr="004B7BAF">
        <w:rPr>
          <w:i/>
          <w:iCs w:val="0"/>
        </w:rPr>
        <w:t>release</w:t>
      </w:r>
      <w:bookmarkEnd w:id="286"/>
      <w:bookmarkEnd w:id="287"/>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1">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0A7AE159" w:rsidR="00752B91" w:rsidRDefault="00752B91" w:rsidP="00487208">
      <w:r>
        <w:lastRenderedPageBreak/>
        <w:t xml:space="preserve">O segundo </w:t>
      </w:r>
      <w:r w:rsidRPr="004B7BAF">
        <w:rPr>
          <w:i/>
          <w:iCs/>
        </w:rPr>
        <w:t>release</w:t>
      </w:r>
      <w:r>
        <w:t xml:space="preserve"> por sua vez</w:t>
      </w:r>
      <w:r w:rsidR="00565472">
        <w:t>,</w:t>
      </w:r>
      <w:r>
        <w:t xml:space="preserve"> trouxe consigo interações mais complexas </w:t>
      </w:r>
      <w:r w:rsidR="002A7215">
        <w:t>e a modelagem aux</w:t>
      </w:r>
      <w:r w:rsidR="00F64971">
        <w:t>iliou na sua</w:t>
      </w:r>
      <w:r w:rsidR="002A7215">
        <w:t xml:space="preserve"> compreensão</w:t>
      </w:r>
      <w:r w:rsidR="00565472">
        <w:t>,</w:t>
      </w:r>
      <w:r w:rsidR="002A7215">
        <w:t xml:space="preserve"> principalmente </w:t>
      </w:r>
      <w:r w:rsidR="00F64971">
        <w:t>do processo de geração das atividades</w:t>
      </w:r>
      <w:r w:rsidR="002A7215">
        <w:t xml:space="preserve">.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F37282">
        <w:t xml:space="preserve">Figura </w:t>
      </w:r>
      <w:r w:rsidR="00F37282">
        <w:rPr>
          <w:noProof/>
        </w:rPr>
        <w:t>25</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s. Após a criação de um determinado número de questões</w:t>
      </w:r>
      <w:r w:rsidR="00565472">
        <w:t>,</w:t>
      </w:r>
      <w:r w:rsidR="008A0026">
        <w:t xml:space="preserve"> o professor então parte para a criação de sua atividade. </w:t>
      </w:r>
      <w:r w:rsidR="00565472">
        <w:t>Posteriormente</w:t>
      </w:r>
      <w:r w:rsidR="00F64971">
        <w:t>,</w:t>
      </w:r>
      <w:r w:rsidR="00565472">
        <w:t xml:space="preserve"> </w:t>
      </w:r>
      <w:r w:rsidR="008D0B49">
        <w:t>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w:t>
      </w:r>
      <w:r w:rsidR="00565472">
        <w:t>à</w:t>
      </w:r>
      <w:r w:rsidR="008A0026">
        <w:t>s turmas, a resolução por parte dos alunos</w:t>
      </w:r>
      <w:r w:rsidR="008D0B49">
        <w:t>,</w:t>
      </w:r>
      <w:r w:rsidR="008A0026">
        <w:t xml:space="preserve"> correção por parte do professor, até o momento de recebimento da nota final. Vale destacar que nem todas as interações do segundo </w:t>
      </w:r>
      <w:r w:rsidR="008A0026" w:rsidRPr="004B7BAF">
        <w:rPr>
          <w:i/>
          <w:iCs/>
        </w:rPr>
        <w:t>release</w:t>
      </w:r>
      <w:r w:rsidR="008A0026">
        <w:t xml:space="preserve"> foram modeladas nesse processo, </w:t>
      </w:r>
      <w:r w:rsidR="008D0B49">
        <w:t xml:space="preserve">somente aquelas consideradas </w:t>
      </w:r>
      <w:r w:rsidR="008A0026">
        <w:t>chave</w:t>
      </w:r>
      <w:r w:rsidR="00565472">
        <w:t>s</w:t>
      </w:r>
      <w:r w:rsidR="008A0026">
        <w:t xml:space="preserve"> e mais complexas</w:t>
      </w:r>
      <w:r w:rsidR="008D0B49">
        <w:t xml:space="preserve"> de se compreender</w:t>
      </w:r>
      <w:r w:rsidR="008A0026">
        <w:t xml:space="preserve">. Novamente, seguiu-se o </w:t>
      </w:r>
      <w:r w:rsidR="00F64971">
        <w:t>a</w:t>
      </w:r>
      <w:r w:rsidR="008A0026">
        <w:t xml:space="preserve">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F37282">
        <w:t>3.3</w:t>
      </w:r>
      <w:r w:rsidR="00A768C5">
        <w:fldChar w:fldCharType="end"/>
      </w:r>
      <w:r w:rsidR="008A0026">
        <w:t xml:space="preserve"> e pela seção</w:t>
      </w:r>
      <w:r w:rsidR="0010387C">
        <w:t xml:space="preserve"> </w:t>
      </w:r>
      <w:r w:rsidR="0010387C">
        <w:fldChar w:fldCharType="begin"/>
      </w:r>
      <w:r w:rsidR="0010387C">
        <w:instrText xml:space="preserve"> REF _Ref24910113 \r \h </w:instrText>
      </w:r>
      <w:r w:rsidR="0010387C">
        <w:fldChar w:fldCharType="separate"/>
      </w:r>
      <w:r w:rsidR="0010387C">
        <w:t>3.4</w:t>
      </w:r>
      <w:r w:rsidR="0010387C">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rsidR="00E77EBF">
        <w:t xml:space="preserve">), </w:t>
      </w:r>
      <w:r w:rsidR="00565472">
        <w:t xml:space="preserve">em que </w:t>
      </w:r>
      <w:r w:rsidR="00E77EBF">
        <w:t>a cada funcionalidade a ser desenvolvida</w:t>
      </w:r>
      <w:r w:rsidR="00565472">
        <w:t>,</w:t>
      </w:r>
      <w:r w:rsidR="00E77EBF">
        <w:t xml:space="preserve"> uma nova estória foi gerada. As estórias </w:t>
      </w:r>
      <w:r w:rsidR="00565472">
        <w:t xml:space="preserve">estão dispostas </w:t>
      </w:r>
      <w:r w:rsidR="00E77EBF">
        <w:t>neste trabalho a partir da seção</w:t>
      </w:r>
      <w:r w:rsidR="00A768C5">
        <w:t xml:space="preserve"> </w:t>
      </w:r>
      <w:r w:rsidR="00A768C5">
        <w:fldChar w:fldCharType="begin"/>
      </w:r>
      <w:r w:rsidR="00A768C5">
        <w:instrText xml:space="preserve"> REF _Ref21873255 \r \h </w:instrText>
      </w:r>
      <w:r w:rsidR="00A768C5">
        <w:fldChar w:fldCharType="separate"/>
      </w:r>
      <w:r w:rsidR="00F37282">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673394B2" w14:textId="73F739B7" w:rsidR="008C4A0B" w:rsidRDefault="008C4A0B" w:rsidP="00B70A30">
      <w:pPr>
        <w:pStyle w:val="Legenda"/>
        <w:keepNext/>
      </w:pPr>
      <w:bookmarkStart w:id="288" w:name="_Ref21545340"/>
      <w:bookmarkStart w:id="289" w:name="_Toc21973959"/>
      <w:bookmarkStart w:id="290" w:name="_Toc22986151"/>
      <w:r>
        <w:lastRenderedPageBreak/>
        <w:t xml:space="preserve">Figura </w:t>
      </w:r>
      <w:r w:rsidR="00CD06EF">
        <w:fldChar w:fldCharType="begin"/>
      </w:r>
      <w:r w:rsidR="00CD06EF">
        <w:instrText xml:space="preserve"> SEQ Figura \* ARABIC </w:instrText>
      </w:r>
      <w:r w:rsidR="00CD06EF">
        <w:fldChar w:fldCharType="separate"/>
      </w:r>
      <w:r w:rsidR="00F37282">
        <w:rPr>
          <w:noProof/>
        </w:rPr>
        <w:t>25</w:t>
      </w:r>
      <w:r w:rsidR="00CD06EF">
        <w:rPr>
          <w:noProof/>
        </w:rPr>
        <w:fldChar w:fldCharType="end"/>
      </w:r>
      <w:bookmarkEnd w:id="288"/>
      <w:r>
        <w:t xml:space="preserve"> - Diagrama de processos do segundo </w:t>
      </w:r>
      <w:r w:rsidRPr="004B7BAF">
        <w:rPr>
          <w:i/>
          <w:iCs w:val="0"/>
        </w:rPr>
        <w:t>release</w:t>
      </w:r>
      <w:bookmarkEnd w:id="289"/>
      <w:bookmarkEnd w:id="290"/>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91" w:name="_Ref22063014"/>
      <w:bookmarkStart w:id="292" w:name="_Toc22197482"/>
      <w:bookmarkStart w:id="293" w:name="_Toc22841353"/>
      <w:bookmarkStart w:id="294" w:name="_Toc22986311"/>
      <w:r>
        <w:lastRenderedPageBreak/>
        <w:t>Padrões visuais da aplicação</w:t>
      </w:r>
      <w:bookmarkEnd w:id="291"/>
      <w:bookmarkEnd w:id="292"/>
      <w:bookmarkEnd w:id="293"/>
      <w:bookmarkEnd w:id="294"/>
    </w:p>
    <w:p w14:paraId="654FBFAD" w14:textId="3F793573" w:rsidR="007F2136" w:rsidRDefault="007F2136" w:rsidP="007F2136"/>
    <w:p w14:paraId="2804624F" w14:textId="5588A09B" w:rsidR="007F2136" w:rsidRPr="005074A5" w:rsidRDefault="007F2136" w:rsidP="005074A5">
      <w:r>
        <w:t>Buscando a melhoria na utilização</w:t>
      </w:r>
      <w:r w:rsidR="00565472">
        <w:t xml:space="preserve"> do sistema</w:t>
      </w:r>
      <w:r>
        <w:t xml:space="preserve">, no terceiro </w:t>
      </w:r>
      <w:r w:rsidRPr="004B7BAF">
        <w:rPr>
          <w:i/>
          <w:iCs/>
        </w:rPr>
        <w:t>release</w:t>
      </w:r>
      <w:r>
        <w:t xml:space="preserve"> tentou-se padronizar visualmente a aplicação. Isso </w:t>
      </w:r>
      <w:r w:rsidR="00565472">
        <w:t>ocorreu</w:t>
      </w:r>
      <w:r>
        <w:t xml:space="preserve">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F37282">
        <w:t>2.2.1</w:t>
      </w:r>
      <w:r w:rsidR="00A768C5">
        <w:fldChar w:fldCharType="end"/>
      </w:r>
      <w:r>
        <w:t xml:space="preserve">. Padronizando o visual das interfaces acredita-se que o usuário se acostume com as interações </w:t>
      </w:r>
      <w:r w:rsidR="00183B0B">
        <w:t>do</w:t>
      </w:r>
      <w:r>
        <w:t xml:space="preserve"> sistema já que não se modificam a cada tela.</w:t>
      </w:r>
    </w:p>
    <w:p w14:paraId="3E3C861F" w14:textId="3BCEFAA8" w:rsidR="00DA6C7C" w:rsidRDefault="00183B0B">
      <w:r>
        <w:t>O</w:t>
      </w:r>
      <w:r w:rsidR="00DA6C7C">
        <w:t xml:space="preserve">s botões do sistema respeitam um padrão visual para facilitar a sua utilização. </w:t>
      </w:r>
      <w:r w:rsidR="007F2136">
        <w:t xml:space="preserve">Para confecção dos botões da aplicação </w:t>
      </w:r>
      <w:r w:rsidR="00565472">
        <w:t>foi utilizado</w:t>
      </w:r>
      <w:r w:rsidR="007F2136">
        <w:t xml:space="preserve"> o Material </w:t>
      </w:r>
      <w:proofErr w:type="spellStart"/>
      <w:r w:rsidR="007F2136" w:rsidRPr="005074A5">
        <w:rPr>
          <w:i/>
          <w:iCs/>
        </w:rPr>
        <w:t>Icons</w:t>
      </w:r>
      <w:proofErr w:type="spellEnd"/>
      <w:r w:rsidR="007F2136">
        <w:t xml:space="preserve">. Os botões que não contém símbolos são aqueles que a sua interação é um pouco mais complexa e apresentam o texto para indicar a ação que exercem. </w:t>
      </w:r>
      <w:r w:rsidR="00DA6C7C">
        <w:t>Porém</w:t>
      </w:r>
      <w:r w:rsidR="00565472">
        <w:t>,</w:t>
      </w:r>
      <w:r w:rsidR="00DA6C7C">
        <w:t xml:space="preserve"> caso o usuário tenha alguma dúvida sobre a ação que </w:t>
      </w:r>
      <w:r w:rsidR="007F2136">
        <w:t>um</w:t>
      </w:r>
      <w:r w:rsidR="00DA6C7C">
        <w:t xml:space="preserve"> botão faz</w:t>
      </w:r>
      <w:r w:rsidR="00565472">
        <w:t>,</w:t>
      </w:r>
      <w:r w:rsidR="00DA6C7C">
        <w:t xml:space="preserve"> e esteja utilizando pelo computador, </w:t>
      </w:r>
      <w:r>
        <w:t>deve-se passar</w:t>
      </w:r>
      <w:r w:rsidR="00DA6C7C">
        <w:t xml:space="preserve"> o cursor do </w:t>
      </w:r>
      <w:r w:rsidR="00DA6C7C" w:rsidRPr="004B7BAF">
        <w:rPr>
          <w:i/>
          <w:iCs/>
        </w:rPr>
        <w:t>mouse</w:t>
      </w:r>
      <w:r w:rsidR="00DA6C7C">
        <w:t xml:space="preserve"> sobre o botão </w:t>
      </w:r>
      <w:r>
        <w:t>e será</w:t>
      </w:r>
      <w:r w:rsidR="00DA6C7C">
        <w:t xml:space="preserve"> indica</w:t>
      </w:r>
      <w:r>
        <w:t>do</w:t>
      </w:r>
      <w:r w:rsidR="00DA6C7C">
        <w:t xml:space="preserve"> qual é a ação</w:t>
      </w:r>
      <w:r>
        <w:t xml:space="preserve"> esperada do botão</w:t>
      </w:r>
      <w:r w:rsidR="00DA6C7C">
        <w:t>, conforme a</w:t>
      </w:r>
      <w:r w:rsidR="007F2136">
        <w:t xml:space="preserve"> </w:t>
      </w:r>
      <w:r w:rsidR="007F2136">
        <w:fldChar w:fldCharType="begin"/>
      </w:r>
      <w:r w:rsidR="007F2136">
        <w:instrText xml:space="preserve"> REF _Ref20733598 \h </w:instrText>
      </w:r>
      <w:r w:rsidR="007F2136">
        <w:fldChar w:fldCharType="separate"/>
      </w:r>
      <w:r w:rsidR="00F37282">
        <w:t xml:space="preserve">Figura </w:t>
      </w:r>
      <w:r w:rsidR="00F37282">
        <w:rPr>
          <w:noProof/>
        </w:rPr>
        <w:t>26</w:t>
      </w:r>
      <w:r w:rsidR="007F2136">
        <w:fldChar w:fldCharType="end"/>
      </w:r>
      <w:r w:rsidR="00DA6C7C">
        <w:t>:</w:t>
      </w:r>
    </w:p>
    <w:p w14:paraId="32F2321F" w14:textId="77777777" w:rsidR="00DA6C7C" w:rsidRDefault="00DA6C7C" w:rsidP="00DA6C7C"/>
    <w:p w14:paraId="738CCC75" w14:textId="5F3E651A" w:rsidR="0069744B" w:rsidRDefault="0069744B" w:rsidP="005074A5">
      <w:pPr>
        <w:pStyle w:val="Legenda"/>
        <w:keepNext/>
      </w:pPr>
      <w:bookmarkStart w:id="295" w:name="_Ref20733598"/>
      <w:bookmarkStart w:id="296" w:name="_Toc21973960"/>
      <w:bookmarkStart w:id="297" w:name="_Toc22986152"/>
      <w:r>
        <w:t xml:space="preserve">Figura </w:t>
      </w:r>
      <w:r w:rsidR="00CD06EF">
        <w:fldChar w:fldCharType="begin"/>
      </w:r>
      <w:r w:rsidR="00CD06EF">
        <w:instrText xml:space="preserve"> SEQ Figura \* ARABIC </w:instrText>
      </w:r>
      <w:r w:rsidR="00CD06EF">
        <w:fldChar w:fldCharType="separate"/>
      </w:r>
      <w:r w:rsidR="00F37282">
        <w:rPr>
          <w:noProof/>
        </w:rPr>
        <w:t>26</w:t>
      </w:r>
      <w:r w:rsidR="00CD06EF">
        <w:rPr>
          <w:noProof/>
        </w:rPr>
        <w:fldChar w:fldCharType="end"/>
      </w:r>
      <w:bookmarkEnd w:id="295"/>
      <w:r>
        <w:t xml:space="preserve"> - Auxílio na utilização dos botões</w:t>
      </w:r>
      <w:bookmarkEnd w:id="296"/>
      <w:bookmarkEnd w:id="297"/>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6C7744A8" w:rsidR="00DA6C7C" w:rsidRDefault="003F2205" w:rsidP="00DA6C7C">
      <w:r>
        <w:t>C</w:t>
      </w:r>
      <w:r w:rsidR="00DA6C7C">
        <w:t>aso o botão</w:t>
      </w:r>
      <w:r>
        <w:t xml:space="preserve"> seja responsável por salvar um registro e</w:t>
      </w:r>
      <w:r w:rsidR="00DA6C7C">
        <w:t xml:space="preserve"> encontre-se em uma cor cinza claro, significa que espera que </w:t>
      </w:r>
      <w:r w:rsidR="00565472">
        <w:t xml:space="preserve">se </w:t>
      </w:r>
      <w:r w:rsidR="00DA6C7C">
        <w:t xml:space="preserve">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F37282">
        <w:t xml:space="preserve">Figura </w:t>
      </w:r>
      <w:r w:rsidR="00F37282">
        <w:rPr>
          <w:noProof/>
        </w:rPr>
        <w:t>27</w:t>
      </w:r>
      <w:r w:rsidR="007F2136">
        <w:fldChar w:fldCharType="end"/>
      </w:r>
      <w:r w:rsidR="00DA6C7C">
        <w:t xml:space="preserve">, </w:t>
      </w:r>
      <w:r w:rsidR="00565472">
        <w:t xml:space="preserve">em que </w:t>
      </w:r>
      <w:r w:rsidR="00DA6C7C">
        <w:t>o botão mais à esquerda está desabilitado</w:t>
      </w:r>
      <w:r w:rsidR="00183B0B">
        <w:t>.</w:t>
      </w:r>
    </w:p>
    <w:p w14:paraId="0488F4A7" w14:textId="77777777" w:rsidR="00DA6C7C" w:rsidRDefault="00DA6C7C" w:rsidP="00DA6C7C"/>
    <w:p w14:paraId="2F3AC27C" w14:textId="50F027A8" w:rsidR="0069744B" w:rsidRDefault="0069744B" w:rsidP="005074A5">
      <w:pPr>
        <w:pStyle w:val="Legenda"/>
        <w:keepNext/>
      </w:pPr>
      <w:bookmarkStart w:id="298" w:name="_Ref20733643"/>
      <w:bookmarkStart w:id="299" w:name="_Toc21973961"/>
      <w:bookmarkStart w:id="300" w:name="_Toc22986153"/>
      <w:r>
        <w:t xml:space="preserve">Figura </w:t>
      </w:r>
      <w:r w:rsidR="00CD06EF">
        <w:fldChar w:fldCharType="begin"/>
      </w:r>
      <w:r w:rsidR="00CD06EF">
        <w:instrText xml:space="preserve"> SEQ Figura \* ARABIC </w:instrText>
      </w:r>
      <w:r w:rsidR="00CD06EF">
        <w:fldChar w:fldCharType="separate"/>
      </w:r>
      <w:r w:rsidR="00F37282">
        <w:rPr>
          <w:noProof/>
        </w:rPr>
        <w:t>27</w:t>
      </w:r>
      <w:r w:rsidR="00CD06EF">
        <w:rPr>
          <w:noProof/>
        </w:rPr>
        <w:fldChar w:fldCharType="end"/>
      </w:r>
      <w:bookmarkEnd w:id="298"/>
      <w:r>
        <w:t xml:space="preserve"> - Exemplo de botão desabilitado</w:t>
      </w:r>
      <w:bookmarkEnd w:id="299"/>
      <w:bookmarkEnd w:id="300"/>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56D8E18C"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F37282">
        <w:t xml:space="preserve">Figura </w:t>
      </w:r>
      <w:r w:rsidR="00F37282">
        <w:rPr>
          <w:noProof/>
        </w:rPr>
        <w:t>28</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F37282">
        <w:t xml:space="preserve">Figura </w:t>
      </w:r>
      <w:r w:rsidR="00F37282">
        <w:rPr>
          <w:noProof/>
        </w:rPr>
        <w:t>28</w:t>
      </w:r>
      <w:r w:rsidR="007F2136">
        <w:fldChar w:fldCharType="end"/>
      </w:r>
      <w:r w:rsidR="007F2136">
        <w:t xml:space="preserve"> para que o botão </w:t>
      </w:r>
      <w:r w:rsidR="00183B0B">
        <w:t>seja</w:t>
      </w:r>
      <w:r w:rsidR="007F2136">
        <w:t xml:space="preserve"> habilitado, o usuário deve preencher</w:t>
      </w:r>
      <w:r w:rsidR="00183B0B">
        <w:t xml:space="preserve"> o campo de senha com ao menos 6 caracteres e repetir o mesmo texto, do campo de senha, no campo de confirmação</w:t>
      </w:r>
      <w:r w:rsidR="007F2136">
        <w:t>.</w:t>
      </w:r>
    </w:p>
    <w:p w14:paraId="02C1363C" w14:textId="77777777" w:rsidR="00DA6C7C" w:rsidRDefault="00DA6C7C" w:rsidP="00183B0B">
      <w:pPr>
        <w:ind w:firstLine="0"/>
      </w:pPr>
    </w:p>
    <w:p w14:paraId="3AEF1A87" w14:textId="2EC8ED68" w:rsidR="0069744B" w:rsidRDefault="0069744B" w:rsidP="005074A5">
      <w:pPr>
        <w:pStyle w:val="Legenda"/>
        <w:keepNext/>
      </w:pPr>
      <w:bookmarkStart w:id="301" w:name="_Ref20733676"/>
      <w:bookmarkStart w:id="302" w:name="_Toc21973962"/>
      <w:bookmarkStart w:id="303" w:name="_Toc22986154"/>
      <w:r>
        <w:t xml:space="preserve">Figura </w:t>
      </w:r>
      <w:r w:rsidR="00CD06EF">
        <w:fldChar w:fldCharType="begin"/>
      </w:r>
      <w:r w:rsidR="00CD06EF">
        <w:instrText xml:space="preserve"> SEQ Figura \* ARABIC </w:instrText>
      </w:r>
      <w:r w:rsidR="00CD06EF">
        <w:fldChar w:fldCharType="separate"/>
      </w:r>
      <w:r w:rsidR="00F37282">
        <w:rPr>
          <w:noProof/>
        </w:rPr>
        <w:t>28</w:t>
      </w:r>
      <w:r w:rsidR="00CD06EF">
        <w:rPr>
          <w:noProof/>
        </w:rPr>
        <w:fldChar w:fldCharType="end"/>
      </w:r>
      <w:bookmarkEnd w:id="301"/>
      <w:r>
        <w:t xml:space="preserve"> - Exemplo de botão habilitado</w:t>
      </w:r>
      <w:bookmarkEnd w:id="302"/>
      <w:bookmarkEnd w:id="303"/>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304" w:name="_Toc22197483"/>
      <w:bookmarkStart w:id="305" w:name="_Toc22841354"/>
      <w:bookmarkStart w:id="306" w:name="_Ref22978498"/>
      <w:bookmarkStart w:id="307" w:name="_Ref22978518"/>
      <w:bookmarkStart w:id="308" w:name="_Ref22981221"/>
      <w:bookmarkStart w:id="309" w:name="_Ref22983112"/>
      <w:bookmarkStart w:id="310" w:name="_Toc22986312"/>
      <w:r>
        <w:t>Bot</w:t>
      </w:r>
      <w:r w:rsidR="006C7E48">
        <w:t>ões de ação</w:t>
      </w:r>
      <w:bookmarkEnd w:id="304"/>
      <w:bookmarkEnd w:id="305"/>
      <w:bookmarkEnd w:id="306"/>
      <w:bookmarkEnd w:id="307"/>
      <w:bookmarkEnd w:id="308"/>
      <w:bookmarkEnd w:id="309"/>
      <w:bookmarkEnd w:id="310"/>
    </w:p>
    <w:p w14:paraId="6FDF465E" w14:textId="77777777" w:rsidR="00DA6C7C" w:rsidRPr="00AE4137" w:rsidRDefault="00DA6C7C" w:rsidP="00DA6C7C"/>
    <w:p w14:paraId="639B6A33" w14:textId="69F827B4" w:rsidR="00DA6C7C" w:rsidRDefault="006C7E48" w:rsidP="00DA6C7C">
      <w:r>
        <w:t xml:space="preserve">O primeiro botão se trata de salvar um registro. </w:t>
      </w:r>
      <w:r w:rsidR="00DA6C7C">
        <w:t>Quando habilitado</w:t>
      </w:r>
      <w:r w:rsidR="00565472">
        <w:t>,</w:t>
      </w:r>
      <w:r w:rsidR="00DA6C7C">
        <w:t xml:space="preserve">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F37282">
        <w:t xml:space="preserve">Figura </w:t>
      </w:r>
      <w:r w:rsidR="00F37282">
        <w:rPr>
          <w:noProof/>
        </w:rPr>
        <w:t>29</w:t>
      </w:r>
      <w:r w:rsidR="007F2136">
        <w:fldChar w:fldCharType="end"/>
      </w:r>
      <w:r w:rsidR="00183B0B">
        <w:t>.</w:t>
      </w:r>
    </w:p>
    <w:p w14:paraId="3A25D072" w14:textId="77777777" w:rsidR="00DC21E5" w:rsidRDefault="00DC21E5" w:rsidP="00DA6C7C"/>
    <w:p w14:paraId="720E8B43" w14:textId="3441F5FB" w:rsidR="0069744B" w:rsidRDefault="0069744B" w:rsidP="005074A5">
      <w:pPr>
        <w:pStyle w:val="Legenda"/>
        <w:keepNext/>
      </w:pPr>
      <w:bookmarkStart w:id="311" w:name="_Ref20733793"/>
      <w:bookmarkStart w:id="312" w:name="_Toc21973963"/>
      <w:bookmarkStart w:id="313" w:name="_Toc22986155"/>
      <w:r>
        <w:t xml:space="preserve">Figura </w:t>
      </w:r>
      <w:r w:rsidR="00CD06EF">
        <w:fldChar w:fldCharType="begin"/>
      </w:r>
      <w:r w:rsidR="00CD06EF">
        <w:instrText xml:space="preserve"> SEQ Figura \* ARABIC </w:instrText>
      </w:r>
      <w:r w:rsidR="00CD06EF">
        <w:fldChar w:fldCharType="separate"/>
      </w:r>
      <w:r w:rsidR="00F37282">
        <w:rPr>
          <w:noProof/>
        </w:rPr>
        <w:t>29</w:t>
      </w:r>
      <w:r w:rsidR="00CD06EF">
        <w:rPr>
          <w:noProof/>
        </w:rPr>
        <w:fldChar w:fldCharType="end"/>
      </w:r>
      <w:bookmarkEnd w:id="311"/>
      <w:r>
        <w:t xml:space="preserve"> - Botão salvar habilitado</w:t>
      </w:r>
      <w:bookmarkEnd w:id="312"/>
      <w:bookmarkEnd w:id="313"/>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65F952A7" w:rsidR="00DC21E5" w:rsidRDefault="00DA6C7C" w:rsidP="00D76E41">
      <w:r>
        <w:t>Caso esteja desabilitado, o botão fica na cor cinza</w:t>
      </w:r>
      <w:r w:rsidR="00565472">
        <w:t xml:space="preserve">, </w:t>
      </w:r>
      <w:r>
        <w:t>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F37282">
        <w:t xml:space="preserve">Figura </w:t>
      </w:r>
      <w:r w:rsidR="00F37282">
        <w:rPr>
          <w:noProof/>
        </w:rPr>
        <w:t>30</w:t>
      </w:r>
      <w:r w:rsidR="007F2136">
        <w:fldChar w:fldCharType="end"/>
      </w:r>
      <w:r w:rsidR="00183B0B">
        <w:t>.</w:t>
      </w:r>
    </w:p>
    <w:p w14:paraId="717303F3" w14:textId="54B82632" w:rsidR="0069744B" w:rsidRDefault="0069744B" w:rsidP="005074A5">
      <w:pPr>
        <w:pStyle w:val="Legenda"/>
        <w:keepNext/>
      </w:pPr>
      <w:bookmarkStart w:id="314" w:name="_Ref20733811"/>
      <w:bookmarkStart w:id="315" w:name="_Toc21973964"/>
      <w:bookmarkStart w:id="316" w:name="_Toc22986156"/>
      <w:r>
        <w:lastRenderedPageBreak/>
        <w:t xml:space="preserve">Figura </w:t>
      </w:r>
      <w:r w:rsidR="00CD06EF">
        <w:fldChar w:fldCharType="begin"/>
      </w:r>
      <w:r w:rsidR="00CD06EF">
        <w:instrText xml:space="preserve"> SEQ Figura \* ARABIC </w:instrText>
      </w:r>
      <w:r w:rsidR="00CD06EF">
        <w:fldChar w:fldCharType="separate"/>
      </w:r>
      <w:r w:rsidR="00F37282">
        <w:rPr>
          <w:noProof/>
        </w:rPr>
        <w:t>30</w:t>
      </w:r>
      <w:r w:rsidR="00CD06EF">
        <w:rPr>
          <w:noProof/>
        </w:rPr>
        <w:fldChar w:fldCharType="end"/>
      </w:r>
      <w:bookmarkEnd w:id="314"/>
      <w:r>
        <w:t xml:space="preserve"> - Botão salvar desabilitado</w:t>
      </w:r>
      <w:bookmarkEnd w:id="315"/>
      <w:bookmarkEnd w:id="316"/>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1DAEDAFC" w:rsidR="00DA6C7C" w:rsidRDefault="007F2136" w:rsidP="003F2205">
      <w:r>
        <w:t xml:space="preserve">A utilização </w:t>
      </w:r>
      <w:r w:rsidR="00183B0B">
        <w:t>do</w:t>
      </w:r>
      <w:r>
        <w:t xml:space="preserve"> ícone para salvamento é utilizada em outros sistemas. Pensa-se que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w:t>
      </w:r>
      <w:r w:rsidR="00565472">
        <w:t>,</w:t>
      </w:r>
      <w:r w:rsidR="00DA6C7C">
        <w:t xml:space="preserve"> na cor cinza escuro</w:t>
      </w:r>
      <w:r w:rsidR="00565472">
        <w:t>,</w:t>
      </w:r>
      <w:r w:rsidR="00DA6C7C">
        <w:t xml:space="preserve"> conforme </w:t>
      </w:r>
      <w:r>
        <w:t xml:space="preserve">demonstrado na </w:t>
      </w:r>
      <w:r>
        <w:fldChar w:fldCharType="begin"/>
      </w:r>
      <w:r>
        <w:instrText xml:space="preserve"> REF _Ref20733963 \h </w:instrText>
      </w:r>
      <w:r>
        <w:fldChar w:fldCharType="separate"/>
      </w:r>
      <w:r w:rsidR="00F37282">
        <w:t xml:space="preserve">Figura </w:t>
      </w:r>
      <w:r w:rsidR="00F37282">
        <w:rPr>
          <w:noProof/>
        </w:rPr>
        <w:t>31</w:t>
      </w:r>
      <w:r>
        <w:fldChar w:fldCharType="end"/>
      </w:r>
      <w:r>
        <w:t xml:space="preserve">. </w:t>
      </w:r>
    </w:p>
    <w:p w14:paraId="10F4FE4E" w14:textId="77777777" w:rsidR="007F2136" w:rsidRDefault="007F2136" w:rsidP="00DA6C7C"/>
    <w:p w14:paraId="086747F1" w14:textId="37392526" w:rsidR="0069744B" w:rsidRDefault="0069744B" w:rsidP="005074A5">
      <w:pPr>
        <w:pStyle w:val="Legenda"/>
        <w:keepNext/>
      </w:pPr>
      <w:bookmarkStart w:id="317" w:name="_Ref20733963"/>
      <w:bookmarkStart w:id="318" w:name="_Toc21973965"/>
      <w:bookmarkStart w:id="319" w:name="_Toc22986157"/>
      <w:r>
        <w:t xml:space="preserve">Figura </w:t>
      </w:r>
      <w:r w:rsidR="00CD06EF">
        <w:fldChar w:fldCharType="begin"/>
      </w:r>
      <w:r w:rsidR="00CD06EF">
        <w:instrText xml:space="preserve"> SEQ Figura \* ARABIC </w:instrText>
      </w:r>
      <w:r w:rsidR="00CD06EF">
        <w:fldChar w:fldCharType="separate"/>
      </w:r>
      <w:r w:rsidR="00F37282">
        <w:rPr>
          <w:noProof/>
        </w:rPr>
        <w:t>31</w:t>
      </w:r>
      <w:r w:rsidR="00CD06EF">
        <w:rPr>
          <w:noProof/>
        </w:rPr>
        <w:fldChar w:fldCharType="end"/>
      </w:r>
      <w:bookmarkEnd w:id="317"/>
      <w:r>
        <w:t xml:space="preserve"> - Botão voltar</w:t>
      </w:r>
      <w:bookmarkEnd w:id="318"/>
      <w:bookmarkEnd w:id="319"/>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3D8059FA" w:rsidR="00DA6C7C" w:rsidRDefault="00DA6C7C" w:rsidP="00DA6C7C">
      <w:r>
        <w:t>Para as ações de editar um registro, responder uma atividade ou dúvida, e gerenciar uma turma é indicado por um botão com símbolo de lápis na cor azul</w:t>
      </w:r>
      <w:r w:rsidR="00211925">
        <w:t xml:space="preserve">, </w:t>
      </w:r>
      <w:r>
        <w:t>com o efeito de pulsação</w:t>
      </w:r>
      <w:r w:rsidR="00565472">
        <w:t>,</w:t>
      </w:r>
      <w:r w:rsidR="007F2136">
        <w:t xml:space="preserve"> como visto na </w:t>
      </w:r>
      <w:r w:rsidR="007F2136">
        <w:fldChar w:fldCharType="begin"/>
      </w:r>
      <w:r w:rsidR="007F2136">
        <w:instrText xml:space="preserve"> REF _Ref20734009 \h </w:instrText>
      </w:r>
      <w:r w:rsidR="007F2136">
        <w:fldChar w:fldCharType="separate"/>
      </w:r>
      <w:r w:rsidR="00F37282">
        <w:t xml:space="preserve">Figura </w:t>
      </w:r>
      <w:r w:rsidR="00F37282">
        <w:rPr>
          <w:noProof/>
        </w:rPr>
        <w:t>32</w:t>
      </w:r>
      <w:r w:rsidR="007F2136">
        <w:fldChar w:fldCharType="end"/>
      </w:r>
      <w:r w:rsidR="007F2136">
        <w:t>.</w:t>
      </w:r>
    </w:p>
    <w:p w14:paraId="1A2043D1" w14:textId="77777777" w:rsidR="00DA6C7C" w:rsidRPr="00057164" w:rsidRDefault="00DA6C7C" w:rsidP="00DA6C7C">
      <w:r>
        <w:t xml:space="preserve"> </w:t>
      </w:r>
    </w:p>
    <w:p w14:paraId="21AB57AC" w14:textId="756028A2" w:rsidR="0069744B" w:rsidRDefault="0069744B" w:rsidP="005074A5">
      <w:pPr>
        <w:pStyle w:val="Legenda"/>
        <w:keepNext/>
      </w:pPr>
      <w:bookmarkStart w:id="320" w:name="_Ref20734009"/>
      <w:bookmarkStart w:id="321" w:name="_Toc21973966"/>
      <w:bookmarkStart w:id="322" w:name="_Toc22986158"/>
      <w:r>
        <w:t xml:space="preserve">Figura </w:t>
      </w:r>
      <w:r w:rsidR="00CD06EF">
        <w:fldChar w:fldCharType="begin"/>
      </w:r>
      <w:r w:rsidR="00CD06EF">
        <w:instrText xml:space="preserve"> SEQ Figura \* ARABIC </w:instrText>
      </w:r>
      <w:r w:rsidR="00CD06EF">
        <w:fldChar w:fldCharType="separate"/>
      </w:r>
      <w:r w:rsidR="00F37282">
        <w:rPr>
          <w:noProof/>
        </w:rPr>
        <w:t>32</w:t>
      </w:r>
      <w:r w:rsidR="00CD06EF">
        <w:rPr>
          <w:noProof/>
        </w:rPr>
        <w:fldChar w:fldCharType="end"/>
      </w:r>
      <w:bookmarkEnd w:id="320"/>
      <w:r>
        <w:t xml:space="preserve"> - Botão de edição</w:t>
      </w:r>
      <w:bookmarkEnd w:id="321"/>
      <w:bookmarkEnd w:id="322"/>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4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B4A0F4D" w14:textId="2403115F" w:rsidR="007F2136" w:rsidRDefault="00211925" w:rsidP="00211925">
      <w:r>
        <w:t>No</w:t>
      </w:r>
      <w:r w:rsidR="00DA6C7C">
        <w:t>s botões de exclusão</w:t>
      </w:r>
      <w:r>
        <w:t>,</w:t>
      </w:r>
      <w:r w:rsidR="00DA6C7C">
        <w:t xml:space="preserve"> a cor do ícone é vermelha</w:t>
      </w:r>
      <w:r w:rsidR="00565472">
        <w:t>,</w:t>
      </w:r>
      <w:r w:rsidR="00DA6C7C">
        <w:t xml:space="preserve"> com o símbolo de uma lixeira, conforme </w:t>
      </w:r>
      <w:r>
        <w:t xml:space="preserve">a </w:t>
      </w:r>
      <w:r w:rsidR="007F2136">
        <w:fldChar w:fldCharType="begin"/>
      </w:r>
      <w:r w:rsidR="007F2136">
        <w:instrText xml:space="preserve"> REF _Ref20734034 \h </w:instrText>
      </w:r>
      <w:r w:rsidR="007F2136">
        <w:fldChar w:fldCharType="separate"/>
      </w:r>
      <w:r w:rsidR="00F37282">
        <w:t xml:space="preserve">Figura </w:t>
      </w:r>
      <w:r w:rsidR="00F37282">
        <w:rPr>
          <w:noProof/>
        </w:rPr>
        <w:t>33</w:t>
      </w:r>
      <w:r w:rsidR="007F2136">
        <w:fldChar w:fldCharType="end"/>
      </w:r>
      <w:r w:rsidR="00DA6C7C">
        <w:t>.</w:t>
      </w:r>
      <w:r w:rsidR="007F2136">
        <w:t xml:space="preserve"> Esse também é outro padrão utilizado em outros sistemas</w:t>
      </w:r>
      <w:r>
        <w:t>.</w:t>
      </w:r>
      <w:r w:rsidR="007F2136">
        <w:t xml:space="preserve"> </w:t>
      </w:r>
      <w:r>
        <w:t>O uso do</w:t>
      </w:r>
      <w:r w:rsidR="007F2136">
        <w:t xml:space="preserve"> </w:t>
      </w:r>
      <w:r w:rsidR="003F2205">
        <w:t>vermelho</w:t>
      </w:r>
      <w:r w:rsidR="007F2136">
        <w:t xml:space="preserve"> como sendo um alerta para a ação, e o ícone de lixeira para significar a exclusão do registro.</w:t>
      </w:r>
      <w:r w:rsidR="00DA6C7C">
        <w:t xml:space="preserve"> </w:t>
      </w:r>
    </w:p>
    <w:p w14:paraId="3EF21358" w14:textId="77777777" w:rsidR="00211925" w:rsidRDefault="00211925" w:rsidP="00211925"/>
    <w:p w14:paraId="6EA7F252" w14:textId="10F7D4F0" w:rsidR="0069744B" w:rsidRDefault="0069744B" w:rsidP="005074A5">
      <w:pPr>
        <w:pStyle w:val="Legenda"/>
        <w:keepNext/>
      </w:pPr>
      <w:bookmarkStart w:id="323" w:name="_Ref20734034"/>
      <w:bookmarkStart w:id="324" w:name="_Toc21973967"/>
      <w:bookmarkStart w:id="325" w:name="_Toc22986159"/>
      <w:r>
        <w:t xml:space="preserve">Figura </w:t>
      </w:r>
      <w:r w:rsidR="00CD06EF">
        <w:fldChar w:fldCharType="begin"/>
      </w:r>
      <w:r w:rsidR="00CD06EF">
        <w:instrText xml:space="preserve"> SEQ Figura \* ARABIC </w:instrText>
      </w:r>
      <w:r w:rsidR="00CD06EF">
        <w:fldChar w:fldCharType="separate"/>
      </w:r>
      <w:r w:rsidR="00F37282">
        <w:rPr>
          <w:noProof/>
        </w:rPr>
        <w:t>33</w:t>
      </w:r>
      <w:r w:rsidR="00CD06EF">
        <w:rPr>
          <w:noProof/>
        </w:rPr>
        <w:fldChar w:fldCharType="end"/>
      </w:r>
      <w:bookmarkEnd w:id="323"/>
      <w:r>
        <w:t xml:space="preserve"> - Botão de exclusão</w:t>
      </w:r>
      <w:bookmarkEnd w:id="324"/>
      <w:bookmarkEnd w:id="325"/>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552CC781"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proofErr w:type="spellStart"/>
      <w:r w:rsidR="002E6FE7" w:rsidRPr="004B7BAF">
        <w:rPr>
          <w:i/>
          <w:iCs/>
        </w:rPr>
        <w:t>Sweet</w:t>
      </w:r>
      <w:proofErr w:type="spellEnd"/>
      <w:r w:rsidR="002E6FE7" w:rsidRPr="004B7BAF">
        <w:rPr>
          <w:i/>
          <w:iCs/>
        </w:rPr>
        <w:t xml:space="preserve"> </w:t>
      </w:r>
      <w:proofErr w:type="spellStart"/>
      <w:r w:rsidR="002E6FE7" w:rsidRPr="004B7BAF">
        <w:rPr>
          <w:i/>
          <w:iCs/>
        </w:rPr>
        <w:t>Alert</w:t>
      </w:r>
      <w:proofErr w:type="spellEnd"/>
      <w:r w:rsidR="002E6FE7">
        <w:t xml:space="preserve"> (</w:t>
      </w:r>
      <w:r w:rsidR="006C7E48">
        <w:t>SWAL</w:t>
      </w:r>
      <w:r w:rsidR="002E6FE7">
        <w:t>)</w:t>
      </w:r>
      <w:r w:rsidR="006C7E48">
        <w:t xml:space="preserve"> que provê uma interface </w:t>
      </w:r>
      <w:del w:id="326" w:author="Ryan Lemos" w:date="2019-11-22T16:02:00Z">
        <w:r w:rsidR="006C7E48" w:rsidDel="00211925">
          <w:delText xml:space="preserve">mais </w:delText>
        </w:r>
      </w:del>
      <w:r w:rsidR="006C7E48">
        <w:t>amigável para respostas dos sistemas. Porém</w:t>
      </w:r>
      <w:r w:rsidR="00954C93">
        <w:t>,</w:t>
      </w:r>
      <w:r w:rsidR="006C7E48">
        <w:t xml:space="preserve"> utilizou-se</w:t>
      </w:r>
      <w:r w:rsidR="00EE035A">
        <w:t xml:space="preserve"> </w:t>
      </w:r>
      <w:r w:rsidR="006C7E48">
        <w:t xml:space="preserve">a implementação da biblioteca SWAL </w:t>
      </w:r>
      <w:r w:rsidR="00954C93">
        <w:t>com uso d</w:t>
      </w:r>
      <w:r w:rsidR="006C7E48">
        <w:t>o padrão do Angular</w:t>
      </w:r>
      <w:r w:rsidR="00954C93">
        <w:t>,</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F37282">
        <w:t>2.2.3.7</w:t>
      </w:r>
      <w:r w:rsidR="00A768C5">
        <w:fldChar w:fldCharType="end"/>
      </w:r>
      <w:r w:rsidR="00954C93">
        <w:t>, e c</w:t>
      </w:r>
      <w:r w:rsidR="006C7E48">
        <w:t>om isso cri</w:t>
      </w:r>
      <w:del w:id="327" w:author="Ryan Lemos" w:date="2019-11-22T16:03:00Z">
        <w:r w:rsidR="006C7E48" w:rsidDel="00211925">
          <w:delText>a-se</w:delText>
        </w:r>
      </w:del>
      <w:ins w:id="328" w:author="Ryan Lemos" w:date="2019-11-22T16:03:00Z">
        <w:r w:rsidR="00211925">
          <w:t>ou-se</w:t>
        </w:r>
      </w:ins>
      <w:r w:rsidR="006C7E48">
        <w:t xml:space="preserve"> uma </w:t>
      </w:r>
      <w:proofErr w:type="spellStart"/>
      <w:r w:rsidR="006C7E48" w:rsidRPr="005074A5">
        <w:rPr>
          <w:i/>
          <w:iCs/>
        </w:rPr>
        <w:t>tag</w:t>
      </w:r>
      <w:proofErr w:type="spellEnd"/>
      <w:r w:rsidR="006C7E48">
        <w:t xml:space="preserve"> semelhante ao HTML para o elemento SWAL</w:t>
      </w:r>
      <w:r w:rsidR="00954C93">
        <w:t xml:space="preserve">; </w:t>
      </w:r>
      <w:r w:rsidR="006C7E48">
        <w:t xml:space="preserve">então </w:t>
      </w:r>
      <w:del w:id="329" w:author="Ryan Lemos" w:date="2019-11-22T16:03:00Z">
        <w:r w:rsidR="006C7E48" w:rsidDel="00211925">
          <w:delText xml:space="preserve">basta </w:delText>
        </w:r>
      </w:del>
      <w:ins w:id="330" w:author="Ryan Lemos" w:date="2019-11-22T16:03:00Z">
        <w:r w:rsidR="00211925">
          <w:t xml:space="preserve">deve-se </w:t>
        </w:r>
      </w:ins>
      <w:r w:rsidR="006C7E48">
        <w:t>chamar aquele elemento</w:t>
      </w:r>
      <w:r w:rsidR="00954C93">
        <w:t>,</w:t>
      </w:r>
      <w:r w:rsidR="006C7E48">
        <w:t xml:space="preserve"> quando necessário. A </w:t>
      </w:r>
      <w:r w:rsidR="006C7E48">
        <w:fldChar w:fldCharType="begin"/>
      </w:r>
      <w:r w:rsidR="006C7E48">
        <w:instrText xml:space="preserve"> REF _Ref20734450 \h </w:instrText>
      </w:r>
      <w:r w:rsidR="006C7E48">
        <w:fldChar w:fldCharType="separate"/>
      </w:r>
      <w:r w:rsidR="00F37282">
        <w:t xml:space="preserve">Figura </w:t>
      </w:r>
      <w:r w:rsidR="00F37282">
        <w:rPr>
          <w:noProof/>
        </w:rPr>
        <w:t>34</w:t>
      </w:r>
      <w:r w:rsidR="006C7E48">
        <w:fldChar w:fldCharType="end"/>
      </w:r>
      <w:r w:rsidR="006C7E48">
        <w:t xml:space="preserve"> se trata de uma mensagem de alerta ao usuário no momento de uma exclusão,</w:t>
      </w:r>
      <w:r w:rsidR="00954C93">
        <w:t xml:space="preserve"> sendo que</w:t>
      </w:r>
      <w:r w:rsidR="006C7E48">
        <w:t xml:space="preserve"> há a possibilidade de o usuário desistir e não excluir o item desejado. </w:t>
      </w:r>
    </w:p>
    <w:p w14:paraId="785D292D" w14:textId="77777777" w:rsidR="006C7E48" w:rsidRDefault="006C7E48" w:rsidP="00DA6C7C"/>
    <w:p w14:paraId="6E0910CF" w14:textId="5DE1B9E4" w:rsidR="006C7E48" w:rsidRDefault="006C7E48" w:rsidP="005074A5">
      <w:pPr>
        <w:pStyle w:val="Legenda"/>
        <w:keepNext/>
      </w:pPr>
      <w:bookmarkStart w:id="331" w:name="_Ref20734450"/>
      <w:bookmarkStart w:id="332" w:name="_Toc21973968"/>
      <w:bookmarkStart w:id="333" w:name="_Toc22986160"/>
      <w:r>
        <w:t xml:space="preserve">Figura </w:t>
      </w:r>
      <w:r w:rsidR="00CD06EF">
        <w:fldChar w:fldCharType="begin"/>
      </w:r>
      <w:r w:rsidR="00CD06EF">
        <w:instrText xml:space="preserve"> SEQ Figura \* ARABIC </w:instrText>
      </w:r>
      <w:r w:rsidR="00CD06EF">
        <w:fldChar w:fldCharType="separate"/>
      </w:r>
      <w:r w:rsidR="00F37282">
        <w:rPr>
          <w:noProof/>
        </w:rPr>
        <w:t>34</w:t>
      </w:r>
      <w:r w:rsidR="00CD06EF">
        <w:rPr>
          <w:noProof/>
        </w:rPr>
        <w:fldChar w:fldCharType="end"/>
      </w:r>
      <w:bookmarkEnd w:id="331"/>
      <w:r>
        <w:t xml:space="preserve"> - Mensagem de exclusão de um registro</w:t>
      </w:r>
      <w:bookmarkEnd w:id="332"/>
      <w:bookmarkEnd w:id="333"/>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4B0330B8" w:rsidR="00DA6C7C" w:rsidRDefault="00DA6C7C" w:rsidP="00DA6C7C">
      <w:r>
        <w:t>O botão para visualização de registros é definido por um símbolo de olho na cor cinza</w:t>
      </w:r>
      <w:r w:rsidR="00954C93">
        <w:t>, c</w:t>
      </w:r>
      <w:r>
        <w:t>onforme a</w:t>
      </w:r>
      <w:r w:rsidR="006C7E48">
        <w:t xml:space="preserve"> </w:t>
      </w:r>
      <w:r w:rsidR="006C7E48">
        <w:fldChar w:fldCharType="begin"/>
      </w:r>
      <w:r w:rsidR="006C7E48">
        <w:instrText xml:space="preserve"> REF _Ref20734568 \h </w:instrText>
      </w:r>
      <w:r w:rsidR="006C7E48">
        <w:fldChar w:fldCharType="separate"/>
      </w:r>
      <w:r w:rsidR="00F37282">
        <w:t xml:space="preserve">Figura </w:t>
      </w:r>
      <w:r w:rsidR="00F37282">
        <w:rPr>
          <w:noProof/>
        </w:rPr>
        <w:t>35</w:t>
      </w:r>
      <w:r w:rsidR="006C7E48">
        <w:fldChar w:fldCharType="end"/>
      </w:r>
      <w:r>
        <w:t>.</w:t>
      </w:r>
    </w:p>
    <w:p w14:paraId="3D91813A" w14:textId="77777777" w:rsidR="00DA6C7C" w:rsidRDefault="00DA6C7C" w:rsidP="00DA6C7C"/>
    <w:p w14:paraId="10EEE52E" w14:textId="7DFB0B7B" w:rsidR="0069744B" w:rsidRDefault="0069744B" w:rsidP="005074A5">
      <w:pPr>
        <w:pStyle w:val="Legenda"/>
        <w:keepNext/>
      </w:pPr>
      <w:bookmarkStart w:id="334" w:name="_Ref20734568"/>
      <w:bookmarkStart w:id="335" w:name="_Toc21973969"/>
      <w:bookmarkStart w:id="336" w:name="_Toc22986161"/>
      <w:r>
        <w:t xml:space="preserve">Figura </w:t>
      </w:r>
      <w:r w:rsidR="00CD06EF">
        <w:fldChar w:fldCharType="begin"/>
      </w:r>
      <w:r w:rsidR="00CD06EF">
        <w:instrText xml:space="preserve"> SEQ Figura \* ARABIC </w:instrText>
      </w:r>
      <w:r w:rsidR="00CD06EF">
        <w:fldChar w:fldCharType="separate"/>
      </w:r>
      <w:r w:rsidR="00F37282">
        <w:rPr>
          <w:noProof/>
        </w:rPr>
        <w:t>35</w:t>
      </w:r>
      <w:r w:rsidR="00CD06EF">
        <w:rPr>
          <w:noProof/>
        </w:rPr>
        <w:fldChar w:fldCharType="end"/>
      </w:r>
      <w:bookmarkEnd w:id="334"/>
      <w:r>
        <w:t xml:space="preserve"> - Botão de visualizar registro</w:t>
      </w:r>
      <w:bookmarkEnd w:id="335"/>
      <w:bookmarkEnd w:id="336"/>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79ED4674" w14:textId="77777777" w:rsidR="00211925" w:rsidRDefault="00211925" w:rsidP="006C7E48">
      <w:pPr>
        <w:rPr>
          <w:ins w:id="337" w:author="Ryan Lemos" w:date="2019-11-22T16:03:00Z"/>
        </w:rPr>
      </w:pPr>
    </w:p>
    <w:p w14:paraId="6892E980" w14:textId="14A77B07" w:rsidR="006C7E48" w:rsidRDefault="006C7E48" w:rsidP="006C7E48">
      <w:r>
        <w:t>Para adicionar novos registros ao ambiente</w:t>
      </w:r>
      <w:r w:rsidR="00954C93">
        <w:t xml:space="preserve">, </w:t>
      </w:r>
      <w:del w:id="338" w:author="Ryan Lemos" w:date="2019-11-22T16:04:00Z">
        <w:r w:rsidR="00954C93" w:rsidDel="00211925">
          <w:delText>p</w:delText>
        </w:r>
        <w:r w:rsidDel="00211925">
          <w:delText>or exemplo</w:delText>
        </w:r>
      </w:del>
      <w:ins w:id="339" w:author="Ryan Lemos" w:date="2019-11-22T16:04:00Z">
        <w:r w:rsidR="00211925">
          <w:t>como</w:t>
        </w:r>
      </w:ins>
      <w:del w:id="340" w:author="Ryan Lemos" w:date="2019-11-22T16:04:00Z">
        <w:r w:rsidDel="00211925">
          <w:delText>,</w:delText>
        </w:r>
      </w:del>
      <w:r>
        <w:t xml:space="preserve"> </w:t>
      </w:r>
      <w:del w:id="341" w:author="Ryan Lemos" w:date="2019-11-22T16:04:00Z">
        <w:r w:rsidDel="00211925">
          <w:delText xml:space="preserve">uma nova </w:delText>
        </w:r>
      </w:del>
      <w:r>
        <w:t xml:space="preserve">turma, </w:t>
      </w:r>
      <w:del w:id="342" w:author="Ryan Lemos" w:date="2019-11-22T16:04:00Z">
        <w:r w:rsidDel="00211925">
          <w:delText xml:space="preserve">uma </w:delText>
        </w:r>
      </w:del>
      <w:r>
        <w:t xml:space="preserve">atividade, ou </w:t>
      </w:r>
      <w:del w:id="343" w:author="Ryan Lemos" w:date="2019-11-22T16:04:00Z">
        <w:r w:rsidDel="00211925">
          <w:delText xml:space="preserve">uma </w:delText>
        </w:r>
      </w:del>
      <w:r>
        <w:t>dúvida, deve</w:t>
      </w:r>
      <w:r w:rsidR="00954C93">
        <w:t>-se</w:t>
      </w:r>
      <w:r>
        <w:t xml:space="preserve"> clicar no botão na cor azul claro</w:t>
      </w:r>
      <w:r w:rsidR="00954C93">
        <w:t>,</w:t>
      </w:r>
      <w:r>
        <w:t xml:space="preserve"> com o símbolo de +</w:t>
      </w:r>
      <w:r w:rsidR="00954C93">
        <w:t>, c</w:t>
      </w:r>
      <w:r>
        <w:t xml:space="preserve">onforme a </w:t>
      </w:r>
      <w:r>
        <w:fldChar w:fldCharType="begin"/>
      </w:r>
      <w:r>
        <w:instrText xml:space="preserve"> REF _Ref20734696 \h </w:instrText>
      </w:r>
      <w:r>
        <w:fldChar w:fldCharType="separate"/>
      </w:r>
      <w:r w:rsidR="00F37282">
        <w:t xml:space="preserve">Figura </w:t>
      </w:r>
      <w:r w:rsidR="00F37282">
        <w:rPr>
          <w:noProof/>
        </w:rPr>
        <w:t>36</w:t>
      </w:r>
      <w:r>
        <w:fldChar w:fldCharType="end"/>
      </w:r>
      <w:r>
        <w:t>.</w:t>
      </w:r>
    </w:p>
    <w:p w14:paraId="6714C1A4" w14:textId="6A06ADEE" w:rsidR="006C7E48" w:rsidRDefault="006C7E48" w:rsidP="006C7E48">
      <w:pPr>
        <w:pStyle w:val="Legenda"/>
        <w:keepNext/>
      </w:pPr>
      <w:bookmarkStart w:id="344" w:name="_Ref20734696"/>
      <w:bookmarkStart w:id="345" w:name="_Toc21973970"/>
      <w:bookmarkStart w:id="346" w:name="_Toc22986162"/>
      <w:r>
        <w:lastRenderedPageBreak/>
        <w:t xml:space="preserve">Figura </w:t>
      </w:r>
      <w:r w:rsidR="00CD06EF">
        <w:fldChar w:fldCharType="begin"/>
      </w:r>
      <w:r w:rsidR="00CD06EF">
        <w:instrText xml:space="preserve"> SEQ Figura \* ARABIC </w:instrText>
      </w:r>
      <w:r w:rsidR="00CD06EF">
        <w:fldChar w:fldCharType="separate"/>
      </w:r>
      <w:r w:rsidR="00F37282">
        <w:rPr>
          <w:noProof/>
        </w:rPr>
        <w:t>36</w:t>
      </w:r>
      <w:r w:rsidR="00CD06EF">
        <w:rPr>
          <w:noProof/>
        </w:rPr>
        <w:fldChar w:fldCharType="end"/>
      </w:r>
      <w:bookmarkEnd w:id="344"/>
      <w:r>
        <w:t xml:space="preserve"> - Botão de novo registro</w:t>
      </w:r>
      <w:bookmarkEnd w:id="345"/>
      <w:bookmarkEnd w:id="346"/>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886590E" w:rsidR="0073158C" w:rsidRDefault="0073158C" w:rsidP="0073158C">
      <w:r>
        <w:t xml:space="preserve">O ambiente foi feito para </w:t>
      </w:r>
      <w:del w:id="347" w:author="Ryan Lemos" w:date="2019-11-22T16:04:00Z">
        <w:r w:rsidDel="00211925">
          <w:delText xml:space="preserve">que possa </w:delText>
        </w:r>
      </w:del>
      <w:r>
        <w:t>ser utilizado sem que haja o recarregamento de página. Com isso</w:t>
      </w:r>
      <w:r w:rsidR="00954C93">
        <w:t>,</w:t>
      </w:r>
      <w:r>
        <w:t xml:space="preserve"> em algum momento pode ser que os dados não estejam mais atualizados</w:t>
      </w:r>
      <w:r w:rsidR="003F2205">
        <w:t>.</w:t>
      </w:r>
      <w:r>
        <w:t xml:space="preserve"> </w:t>
      </w:r>
      <w:r w:rsidR="003F2205">
        <w:t xml:space="preserve">Por </w:t>
      </w:r>
      <w:del w:id="348" w:author="Ryan Lemos" w:date="2019-11-22T16:04:00Z">
        <w:r w:rsidR="003F2205" w:rsidDel="00211925">
          <w:delText>conta</w:delText>
        </w:r>
        <w:r w:rsidDel="00211925">
          <w:delText xml:space="preserve"> </w:delText>
        </w:r>
        <w:r w:rsidR="003F2205" w:rsidDel="00211925">
          <w:delText>d</w:delText>
        </w:r>
      </w:del>
      <w:r>
        <w:t>isso existe a opção do botão de recarregamento</w:t>
      </w:r>
      <w:r w:rsidR="003F2205">
        <w:t xml:space="preserve"> dos dados</w:t>
      </w:r>
      <w:r>
        <w:t xml:space="preserve">. Ele é definido pela cor cinza escura e por um símbolo de flecha circular, conforme a </w:t>
      </w:r>
      <w:r w:rsidR="00954C93">
        <w:t>F</w:t>
      </w:r>
      <w:r>
        <w:t>igura</w:t>
      </w:r>
      <w:r w:rsidR="00954C93">
        <w:t xml:space="preserve"> 37.</w:t>
      </w:r>
    </w:p>
    <w:p w14:paraId="48334E00" w14:textId="77777777" w:rsidR="0073158C" w:rsidRPr="006B34CD" w:rsidRDefault="0073158C" w:rsidP="0073158C"/>
    <w:p w14:paraId="73443FF2" w14:textId="3A71D72B" w:rsidR="0073158C" w:rsidRDefault="0073158C" w:rsidP="0073158C">
      <w:pPr>
        <w:pStyle w:val="Legenda"/>
        <w:keepNext/>
      </w:pPr>
      <w:bookmarkStart w:id="349" w:name="_Toc21973971"/>
      <w:bookmarkStart w:id="350" w:name="_Toc22986163"/>
      <w:r>
        <w:t xml:space="preserve">Figura </w:t>
      </w:r>
      <w:r w:rsidR="00CD06EF">
        <w:fldChar w:fldCharType="begin"/>
      </w:r>
      <w:r w:rsidR="00CD06EF">
        <w:instrText xml:space="preserve"> SEQ Figura \* ARABIC </w:instrText>
      </w:r>
      <w:r w:rsidR="00CD06EF">
        <w:fldChar w:fldCharType="separate"/>
      </w:r>
      <w:r w:rsidR="00F37282">
        <w:rPr>
          <w:noProof/>
        </w:rPr>
        <w:t>37</w:t>
      </w:r>
      <w:r w:rsidR="00CD06EF">
        <w:rPr>
          <w:noProof/>
        </w:rPr>
        <w:fldChar w:fldCharType="end"/>
      </w:r>
      <w:r>
        <w:t xml:space="preserve"> - Botão de recarregar dados</w:t>
      </w:r>
      <w:bookmarkEnd w:id="349"/>
      <w:bookmarkEnd w:id="350"/>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351" w:name="_Toc22197484"/>
      <w:bookmarkStart w:id="352" w:name="_Toc22841355"/>
      <w:bookmarkStart w:id="353" w:name="_Toc22986313"/>
      <w:r>
        <w:t>Trocar senha (somente para gestores)</w:t>
      </w:r>
      <w:bookmarkEnd w:id="351"/>
      <w:bookmarkEnd w:id="352"/>
      <w:bookmarkEnd w:id="353"/>
    </w:p>
    <w:p w14:paraId="57E34FB0" w14:textId="77777777" w:rsidR="00DA6C7C" w:rsidRDefault="00DA6C7C" w:rsidP="00DA6C7C"/>
    <w:p w14:paraId="4674ED00" w14:textId="2C457B2B" w:rsidR="00DA6C7C" w:rsidRDefault="00DA6C7C" w:rsidP="00DA6C7C">
      <w:r>
        <w:t xml:space="preserve">Caso um aluno ou professor perca a senha, ele pode ir diretamente a escola e pedir a </w:t>
      </w:r>
      <w:del w:id="354" w:author="Ryan Lemos" w:date="2019-11-22T16:05:00Z">
        <w:r w:rsidDel="00211925">
          <w:delText xml:space="preserve">troca </w:delText>
        </w:r>
      </w:del>
      <w:ins w:id="355" w:author="Ryan Lemos" w:date="2019-11-22T16:05:00Z">
        <w:r w:rsidR="00211925">
          <w:t xml:space="preserve">mudança </w:t>
        </w:r>
      </w:ins>
      <w:r>
        <w:t>da senha. Nisso</w:t>
      </w:r>
      <w:r w:rsidR="003626AA">
        <w:t>,</w:t>
      </w:r>
      <w:r>
        <w:t xml:space="preserve"> o usuário com perfil de gestor</w:t>
      </w:r>
      <w:r w:rsidR="003626AA">
        <w:t>,</w:t>
      </w:r>
      <w:r>
        <w:t xml:space="preserve"> deve ir a listagem e clicar no botão definido pela cor amarela e com um símbolo de cadeado</w:t>
      </w:r>
      <w:r w:rsidR="003626AA">
        <w:t>,</w:t>
      </w:r>
      <w:r>
        <w:t xml:space="preserve"> conforme a </w:t>
      </w:r>
      <w:r w:rsidR="003626AA">
        <w:t xml:space="preserve">Figura 38 </w:t>
      </w:r>
      <w:r>
        <w:t>para fazer a troca da senha do usuário.</w:t>
      </w:r>
    </w:p>
    <w:p w14:paraId="0EB4FF95" w14:textId="77777777" w:rsidR="00DA6C7C" w:rsidRDefault="00DA6C7C" w:rsidP="00DA6C7C"/>
    <w:p w14:paraId="556E54B6" w14:textId="2E7B1EE0" w:rsidR="0069744B" w:rsidRDefault="0069744B" w:rsidP="005074A5">
      <w:pPr>
        <w:pStyle w:val="Legenda"/>
        <w:keepNext/>
      </w:pPr>
      <w:bookmarkStart w:id="356" w:name="_Toc21973972"/>
      <w:bookmarkStart w:id="357" w:name="_Toc22986164"/>
      <w:r>
        <w:t xml:space="preserve">Figura </w:t>
      </w:r>
      <w:r w:rsidR="00CD06EF">
        <w:fldChar w:fldCharType="begin"/>
      </w:r>
      <w:r w:rsidR="00CD06EF">
        <w:instrText xml:space="preserve"> SEQ Figura \* ARABIC </w:instrText>
      </w:r>
      <w:r w:rsidR="00CD06EF">
        <w:fldChar w:fldCharType="separate"/>
      </w:r>
      <w:r w:rsidR="00F37282">
        <w:rPr>
          <w:noProof/>
        </w:rPr>
        <w:t>38</w:t>
      </w:r>
      <w:r w:rsidR="00CD06EF">
        <w:rPr>
          <w:noProof/>
        </w:rPr>
        <w:fldChar w:fldCharType="end"/>
      </w:r>
      <w:r>
        <w:t xml:space="preserve"> - Botão para trocar de senha</w:t>
      </w:r>
      <w:bookmarkEnd w:id="356"/>
      <w:bookmarkEnd w:id="357"/>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216F16AE" w:rsidR="003F2205" w:rsidRDefault="003F2205">
      <w:pPr>
        <w:spacing w:line="240" w:lineRule="auto"/>
        <w:ind w:firstLine="0"/>
        <w:jc w:val="left"/>
        <w:outlineLvl w:val="9"/>
      </w:pPr>
      <w:del w:id="358" w:author="Ryan Lemos" w:date="2019-11-22T16:05:00Z">
        <w:r w:rsidDel="00211925">
          <w:br w:type="page"/>
        </w:r>
      </w:del>
    </w:p>
    <w:p w14:paraId="7F0D00E2" w14:textId="46A7B98E" w:rsidR="006C7E48" w:rsidRDefault="006C7E48">
      <w:pPr>
        <w:pStyle w:val="Ttulo3"/>
      </w:pPr>
      <w:bookmarkStart w:id="359" w:name="_Toc22197485"/>
      <w:bookmarkStart w:id="360" w:name="_Toc22841356"/>
      <w:bookmarkStart w:id="361" w:name="_Ref22981982"/>
      <w:bookmarkStart w:id="362" w:name="_Toc22986314"/>
      <w:r>
        <w:t>Botões para a gestão de atividades de uma turma</w:t>
      </w:r>
      <w:bookmarkEnd w:id="359"/>
      <w:bookmarkEnd w:id="360"/>
      <w:bookmarkEnd w:id="361"/>
      <w:bookmarkEnd w:id="362"/>
    </w:p>
    <w:p w14:paraId="101E1511" w14:textId="77777777" w:rsidR="00DA6C7C" w:rsidRPr="003E2735" w:rsidRDefault="00DA6C7C" w:rsidP="00DA6C7C"/>
    <w:p w14:paraId="6D1AF15C" w14:textId="691F5081" w:rsidR="00DA6C7C" w:rsidRDefault="00DA6C7C" w:rsidP="00DA6C7C">
      <w:r>
        <w:t>Uma vez que uma atividade foi vinculada a um grupo de alunos</w:t>
      </w:r>
      <w:r w:rsidR="003626AA">
        <w:t>,</w:t>
      </w:r>
      <w:r>
        <w:t xml:space="preserve"> ela não pode ser alterada. Caso o professor necessite reutilizar a atividade</w:t>
      </w:r>
      <w:r w:rsidR="003626AA">
        <w:t>,</w:t>
      </w:r>
      <w:r>
        <w:t xml:space="preserv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F37282">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F37282">
        <w:t xml:space="preserve">Figura </w:t>
      </w:r>
      <w:r w:rsidR="00F37282">
        <w:rPr>
          <w:noProof/>
        </w:rPr>
        <w:t>39</w:t>
      </w:r>
      <w:r w:rsidR="0073158C">
        <w:fldChar w:fldCharType="end"/>
      </w:r>
      <w:r>
        <w:t>.</w:t>
      </w:r>
    </w:p>
    <w:p w14:paraId="3DAA3B80" w14:textId="77777777" w:rsidR="00DA6C7C" w:rsidRDefault="00DA6C7C" w:rsidP="00DA6C7C"/>
    <w:p w14:paraId="373EF642" w14:textId="7E43E123" w:rsidR="0069744B" w:rsidRDefault="0069744B" w:rsidP="005074A5">
      <w:pPr>
        <w:pStyle w:val="Legenda"/>
        <w:keepNext/>
      </w:pPr>
      <w:bookmarkStart w:id="363" w:name="_Ref20734771"/>
      <w:bookmarkStart w:id="364" w:name="_Toc21973973"/>
      <w:bookmarkStart w:id="365" w:name="_Toc22986165"/>
      <w:r>
        <w:t xml:space="preserve">Figura </w:t>
      </w:r>
      <w:r w:rsidR="00CD06EF">
        <w:fldChar w:fldCharType="begin"/>
      </w:r>
      <w:r w:rsidR="00CD06EF">
        <w:instrText xml:space="preserve"> SEQ Figura \* ARABIC </w:instrText>
      </w:r>
      <w:r w:rsidR="00CD06EF">
        <w:fldChar w:fldCharType="separate"/>
      </w:r>
      <w:r w:rsidR="00F37282">
        <w:rPr>
          <w:noProof/>
        </w:rPr>
        <w:t>39</w:t>
      </w:r>
      <w:r w:rsidR="00CD06EF">
        <w:rPr>
          <w:noProof/>
        </w:rPr>
        <w:fldChar w:fldCharType="end"/>
      </w:r>
      <w:bookmarkEnd w:id="363"/>
      <w:r>
        <w:t xml:space="preserve"> - Botão de duplicar registro</w:t>
      </w:r>
      <w:bookmarkEnd w:id="364"/>
      <w:bookmarkEnd w:id="365"/>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6DB13F00"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F37282">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F37282">
        <w:t xml:space="preserve">Figura </w:t>
      </w:r>
      <w:r w:rsidR="00F37282">
        <w:rPr>
          <w:noProof/>
        </w:rPr>
        <w:t>40</w:t>
      </w:r>
      <w:r w:rsidR="0073158C">
        <w:fldChar w:fldCharType="end"/>
      </w:r>
      <w:r>
        <w:t>.</w:t>
      </w:r>
    </w:p>
    <w:p w14:paraId="560608DD" w14:textId="77777777" w:rsidR="00DA6C7C" w:rsidRPr="003E2735" w:rsidRDefault="00DA6C7C" w:rsidP="00DA6C7C"/>
    <w:p w14:paraId="37BD3EC5" w14:textId="76A74A19" w:rsidR="0069744B" w:rsidRDefault="0069744B" w:rsidP="005074A5">
      <w:pPr>
        <w:pStyle w:val="Legenda"/>
        <w:keepNext/>
      </w:pPr>
      <w:bookmarkStart w:id="366" w:name="_Ref20734813"/>
      <w:bookmarkStart w:id="367" w:name="_Toc21973974"/>
      <w:bookmarkStart w:id="368" w:name="_Toc22986166"/>
      <w:r>
        <w:t xml:space="preserve">Figura </w:t>
      </w:r>
      <w:r w:rsidR="00CD06EF">
        <w:fldChar w:fldCharType="begin"/>
      </w:r>
      <w:r w:rsidR="00CD06EF">
        <w:instrText xml:space="preserve"> SEQ Figura \* ARABIC </w:instrText>
      </w:r>
      <w:r w:rsidR="00CD06EF">
        <w:fldChar w:fldCharType="separate"/>
      </w:r>
      <w:r w:rsidR="00F37282">
        <w:rPr>
          <w:noProof/>
        </w:rPr>
        <w:t>40</w:t>
      </w:r>
      <w:r w:rsidR="00CD06EF">
        <w:rPr>
          <w:noProof/>
        </w:rPr>
        <w:fldChar w:fldCharType="end"/>
      </w:r>
      <w:bookmarkEnd w:id="366"/>
      <w:r>
        <w:t xml:space="preserve"> - Botão de gerar</w:t>
      </w:r>
      <w:r>
        <w:rPr>
          <w:noProof/>
        </w:rPr>
        <w:t xml:space="preserve"> PDF</w:t>
      </w:r>
      <w:bookmarkEnd w:id="367"/>
      <w:bookmarkEnd w:id="368"/>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4AA370BC" w:rsidR="00DA6C7C" w:rsidRDefault="0073158C" w:rsidP="00DA6C7C">
      <w:r>
        <w:t xml:space="preserve">O botão da </w:t>
      </w:r>
      <w:r>
        <w:fldChar w:fldCharType="begin"/>
      </w:r>
      <w:r>
        <w:instrText xml:space="preserve"> REF _Ref20734851 \h </w:instrText>
      </w:r>
      <w:r>
        <w:fldChar w:fldCharType="separate"/>
      </w:r>
      <w:r w:rsidR="00F37282">
        <w:t xml:space="preserve">Figura </w:t>
      </w:r>
      <w:r w:rsidR="00F37282">
        <w:rPr>
          <w:noProof/>
        </w:rPr>
        <w:t>41</w:t>
      </w:r>
      <w:r>
        <w:fldChar w:fldCharType="end"/>
      </w:r>
      <w:r>
        <w:t xml:space="preserve"> serve para que o professor </w:t>
      </w:r>
      <w:del w:id="369" w:author="Ryan Lemos" w:date="2019-11-22T16:06:00Z">
        <w:r w:rsidDel="00211925">
          <w:delText xml:space="preserve">possa </w:delText>
        </w:r>
      </w:del>
      <w:r>
        <w:t>visualiz</w:t>
      </w:r>
      <w:ins w:id="370" w:author="Ryan Lemos" w:date="2019-11-22T16:06:00Z">
        <w:r w:rsidR="00211925">
          <w:t>e</w:t>
        </w:r>
      </w:ins>
      <w:del w:id="371" w:author="Ryan Lemos" w:date="2019-11-22T16:06:00Z">
        <w:r w:rsidDel="00211925">
          <w:delText>ar as</w:delText>
        </w:r>
      </w:del>
      <w:r>
        <w:t xml:space="preserve"> informações</w:t>
      </w:r>
      <w:ins w:id="372" w:author="Ryan Lemos" w:date="2019-11-22T16:06:00Z">
        <w:r w:rsidR="00211925">
          <w:t xml:space="preserve"> </w:t>
        </w:r>
      </w:ins>
      <w:del w:id="373" w:author="Ryan Lemos" w:date="2019-11-22T16:06:00Z">
        <w:r w:rsidDel="00211925">
          <w:delText xml:space="preserve"> a respeito </w:delText>
        </w:r>
      </w:del>
      <w:r>
        <w:t>d</w:t>
      </w:r>
      <w:ins w:id="374" w:author="Ryan Lemos" w:date="2019-11-22T16:06:00Z">
        <w:r w:rsidR="00211925">
          <w:t>e</w:t>
        </w:r>
      </w:ins>
      <w:del w:id="375" w:author="Ryan Lemos" w:date="2019-11-22T16:06:00Z">
        <w:r w:rsidDel="00211925">
          <w:delText>os</w:delText>
        </w:r>
      </w:del>
      <w:r>
        <w:t xml:space="preserve"> resultados dos alunos em uma atividade.</w:t>
      </w:r>
    </w:p>
    <w:p w14:paraId="1EB9F8DE" w14:textId="77777777" w:rsidR="003626AA" w:rsidRDefault="003626AA" w:rsidP="00DA6C7C"/>
    <w:p w14:paraId="4893FC85" w14:textId="3923A23C" w:rsidR="0069744B" w:rsidRDefault="0069744B" w:rsidP="005074A5">
      <w:pPr>
        <w:pStyle w:val="Legenda"/>
        <w:keepNext/>
      </w:pPr>
      <w:bookmarkStart w:id="376" w:name="_Ref20734851"/>
      <w:bookmarkStart w:id="377" w:name="_Toc21973975"/>
      <w:bookmarkStart w:id="378" w:name="_Toc22986167"/>
      <w:r>
        <w:t xml:space="preserve">Figura </w:t>
      </w:r>
      <w:r w:rsidR="00CD06EF">
        <w:fldChar w:fldCharType="begin"/>
      </w:r>
      <w:r w:rsidR="00CD06EF">
        <w:instrText xml:space="preserve"> SEQ Figura \* ARABIC </w:instrText>
      </w:r>
      <w:r w:rsidR="00CD06EF">
        <w:fldChar w:fldCharType="separate"/>
      </w:r>
      <w:r w:rsidR="00F37282">
        <w:rPr>
          <w:noProof/>
        </w:rPr>
        <w:t>41</w:t>
      </w:r>
      <w:r w:rsidR="00CD06EF">
        <w:rPr>
          <w:noProof/>
        </w:rPr>
        <w:fldChar w:fldCharType="end"/>
      </w:r>
      <w:bookmarkEnd w:id="376"/>
      <w:r>
        <w:t xml:space="preserve"> - Botão de informações</w:t>
      </w:r>
      <w:bookmarkEnd w:id="377"/>
      <w:bookmarkEnd w:id="37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08F06243" w:rsidR="00DA6C7C" w:rsidRDefault="00DA6C7C" w:rsidP="00DA6C7C">
      <w:pPr>
        <w:rPr>
          <w:ins w:id="379" w:author="Ryan Lemos" w:date="2019-11-22T16:06:00Z"/>
        </w:rPr>
      </w:pPr>
      <w:r>
        <w:t>Dentro da tela de informações de uma atividade, caso o aluno tenha respondido a atividade e por algum motivo,</w:t>
      </w:r>
      <w:r w:rsidR="003F2205">
        <w:t xml:space="preserve"> como</w:t>
      </w:r>
      <w:r>
        <w:t xml:space="preserve"> problemas ou erros, o professor pode </w:t>
      </w:r>
      <w:del w:id="380" w:author="Ryan Lemos" w:date="2019-11-22T16:07:00Z">
        <w:r w:rsidDel="00211925">
          <w:delText xml:space="preserve">resetar </w:delText>
        </w:r>
      </w:del>
      <w:ins w:id="381" w:author="Ryan Lemos" w:date="2019-11-22T16:07:00Z">
        <w:r w:rsidR="00211925">
          <w:t xml:space="preserve">reiniciar </w:t>
        </w:r>
      </w:ins>
      <w:r>
        <w:t>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F37282">
        <w:t xml:space="preserve">Figura </w:t>
      </w:r>
      <w:r w:rsidR="00F37282">
        <w:rPr>
          <w:noProof/>
        </w:rPr>
        <w:t>42</w:t>
      </w:r>
      <w:r w:rsidR="0073158C">
        <w:fldChar w:fldCharType="end"/>
      </w:r>
      <w:r>
        <w:t>, porém na cor roxa.</w:t>
      </w:r>
    </w:p>
    <w:p w14:paraId="6633339D" w14:textId="77777777" w:rsidR="00211925" w:rsidRDefault="00211925" w:rsidP="00DA6C7C"/>
    <w:p w14:paraId="7636EEB8" w14:textId="76E31050" w:rsidR="0069744B" w:rsidRDefault="0069744B" w:rsidP="005074A5">
      <w:pPr>
        <w:pStyle w:val="Legenda"/>
        <w:keepNext/>
      </w:pPr>
      <w:bookmarkStart w:id="382" w:name="_Ref20735172"/>
      <w:bookmarkStart w:id="383" w:name="_Toc21973976"/>
      <w:bookmarkStart w:id="384" w:name="_Toc22986168"/>
      <w:r>
        <w:t xml:space="preserve">Figura </w:t>
      </w:r>
      <w:r w:rsidR="00CD06EF">
        <w:fldChar w:fldCharType="begin"/>
      </w:r>
      <w:r w:rsidR="00CD06EF">
        <w:instrText xml:space="preserve"> SEQ Figura \* ARABIC </w:instrText>
      </w:r>
      <w:r w:rsidR="00CD06EF">
        <w:fldChar w:fldCharType="separate"/>
      </w:r>
      <w:r w:rsidR="00F37282">
        <w:rPr>
          <w:noProof/>
        </w:rPr>
        <w:t>42</w:t>
      </w:r>
      <w:r w:rsidR="00CD06EF">
        <w:rPr>
          <w:noProof/>
        </w:rPr>
        <w:fldChar w:fldCharType="end"/>
      </w:r>
      <w:bookmarkEnd w:id="382"/>
      <w:r>
        <w:t xml:space="preserve"> - Botão de resetar resultado</w:t>
      </w:r>
      <w:bookmarkEnd w:id="383"/>
      <w:bookmarkEnd w:id="384"/>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66518DCF" w:rsidR="00DA6C7C" w:rsidRDefault="00DA6C7C" w:rsidP="00DA6C7C">
      <w:r>
        <w:t>Em atividades não avaliativa</w:t>
      </w:r>
      <w:r w:rsidR="003F2205">
        <w:t>s</w:t>
      </w:r>
      <w:r>
        <w:t xml:space="preserve"> cabe ao professor escolher quem receberá aquela atividade</w:t>
      </w:r>
      <w:r w:rsidR="003F2205">
        <w:t>.</w:t>
      </w:r>
      <w:r>
        <w:t xml:space="preserve"> </w:t>
      </w:r>
      <w:del w:id="385" w:author="Ryan Lemos" w:date="2019-11-22T16:08:00Z">
        <w:r w:rsidR="003F2205" w:rsidDel="00211925">
          <w:delText>S</w:delText>
        </w:r>
        <w:r w:rsidDel="00211925">
          <w:delText>e por acaso</w:delText>
        </w:r>
      </w:del>
      <w:ins w:id="386" w:author="Ryan Lemos" w:date="2019-11-22T16:08:00Z">
        <w:r w:rsidR="00211925">
          <w:t>Caso</w:t>
        </w:r>
      </w:ins>
      <w:r w:rsidR="003F2205">
        <w:t xml:space="preserve"> o professor </w:t>
      </w:r>
      <w:del w:id="387" w:author="Ryan Lemos" w:date="2019-11-22T16:08:00Z">
        <w:r w:rsidR="003F2205" w:rsidDel="00211925">
          <w:delText>desejar</w:delText>
        </w:r>
        <w:r w:rsidDel="00211925">
          <w:delText xml:space="preserve"> </w:delText>
        </w:r>
      </w:del>
      <w:ins w:id="388" w:author="Ryan Lemos" w:date="2019-11-22T16:08:00Z">
        <w:r w:rsidR="00211925">
          <w:t xml:space="preserve">necessite </w:t>
        </w:r>
      </w:ins>
      <w:r>
        <w:t xml:space="preserve">incluir </w:t>
      </w:r>
      <w:r w:rsidR="003F2205">
        <w:t>mais alunos</w:t>
      </w:r>
      <w:del w:id="389" w:author="Ryan Lemos" w:date="2019-11-22T16:08:00Z">
        <w:r w:rsidR="003626AA" w:rsidDel="00211925">
          <w:delText>,</w:delText>
        </w:r>
      </w:del>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F37282">
        <w:t xml:space="preserve">Figura </w:t>
      </w:r>
      <w:r w:rsidR="00F37282">
        <w:rPr>
          <w:noProof/>
        </w:rPr>
        <w:t>43</w:t>
      </w:r>
      <w:r w:rsidR="0073158C">
        <w:fldChar w:fldCharType="end"/>
      </w:r>
      <w:r>
        <w:t>.</w:t>
      </w:r>
    </w:p>
    <w:p w14:paraId="3999144C" w14:textId="77777777" w:rsidR="0069744B" w:rsidRDefault="0069744B" w:rsidP="00DA6C7C"/>
    <w:p w14:paraId="54F63165" w14:textId="0EB1A16B" w:rsidR="0069744B" w:rsidRDefault="0069744B" w:rsidP="005074A5">
      <w:pPr>
        <w:pStyle w:val="Legenda"/>
        <w:keepNext/>
      </w:pPr>
      <w:bookmarkStart w:id="390" w:name="_Ref20735155"/>
      <w:bookmarkStart w:id="391" w:name="_Toc21973977"/>
      <w:bookmarkStart w:id="392" w:name="_Toc22986169"/>
      <w:r>
        <w:t xml:space="preserve">Figura </w:t>
      </w:r>
      <w:r w:rsidR="00CD06EF">
        <w:fldChar w:fldCharType="begin"/>
      </w:r>
      <w:r w:rsidR="00CD06EF">
        <w:instrText xml:space="preserve"> SEQ Figura \* ARABIC </w:instrText>
      </w:r>
      <w:r w:rsidR="00CD06EF">
        <w:fldChar w:fldCharType="separate"/>
      </w:r>
      <w:r w:rsidR="00F37282">
        <w:rPr>
          <w:noProof/>
        </w:rPr>
        <w:t>43</w:t>
      </w:r>
      <w:r w:rsidR="00CD06EF">
        <w:rPr>
          <w:noProof/>
        </w:rPr>
        <w:fldChar w:fldCharType="end"/>
      </w:r>
      <w:bookmarkEnd w:id="390"/>
      <w:r>
        <w:t xml:space="preserve"> - Botão de vincular alunos a uma atividade</w:t>
      </w:r>
      <w:bookmarkEnd w:id="391"/>
      <w:bookmarkEnd w:id="392"/>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7F668334" w:rsidR="00DA6C7C" w:rsidRDefault="00DA6C7C" w:rsidP="00DA6C7C">
      <w:r>
        <w:t xml:space="preserve">O sistema conta com pontuação, porém por padrão cada atividade avaliativa e não avaliativa vale 100 </w:t>
      </w:r>
      <w:r w:rsidR="003626AA">
        <w:t xml:space="preserve">pontos </w:t>
      </w:r>
      <w:r>
        <w:t xml:space="preserve">(ou 100%). </w:t>
      </w:r>
      <w:r w:rsidR="003626AA">
        <w:t>C</w:t>
      </w:r>
      <w:r>
        <w:t xml:space="preserve">aso o professor </w:t>
      </w:r>
      <w:del w:id="393" w:author="Ryan Lemos" w:date="2019-11-22T16:09:00Z">
        <w:r w:rsidDel="00042212">
          <w:delText xml:space="preserve">precise </w:delText>
        </w:r>
      </w:del>
      <w:r>
        <w:t>redistribu</w:t>
      </w:r>
      <w:ins w:id="394" w:author="Ryan Lemos" w:date="2019-11-22T16:09:00Z">
        <w:r w:rsidR="00042212">
          <w:t>a</w:t>
        </w:r>
      </w:ins>
      <w:del w:id="395" w:author="Ryan Lemos" w:date="2019-11-22T16:09:00Z">
        <w:r w:rsidDel="00042212">
          <w:delText>ir</w:delText>
        </w:r>
      </w:del>
      <w:r>
        <w:t xml:space="preserve"> a pontuação da atividade, </w:t>
      </w:r>
      <w:del w:id="396" w:author="Ryan Lemos" w:date="2019-11-22T16:09:00Z">
        <w:r w:rsidDel="00042212">
          <w:delText xml:space="preserve">ele pode fazer isso através </w:delText>
        </w:r>
      </w:del>
      <w:ins w:id="397" w:author="Ryan Lemos" w:date="2019-11-22T16:09:00Z">
        <w:r w:rsidR="00042212">
          <w:t xml:space="preserve">será com o uso </w:t>
        </w:r>
      </w:ins>
      <w:r w:rsidR="0073158C">
        <w:t xml:space="preserve">do botão visto na </w:t>
      </w:r>
      <w:r w:rsidR="0073158C">
        <w:fldChar w:fldCharType="begin"/>
      </w:r>
      <w:r w:rsidR="0073158C">
        <w:instrText xml:space="preserve"> REF _Ref20735143 \h </w:instrText>
      </w:r>
      <w:r w:rsidR="0073158C">
        <w:fldChar w:fldCharType="separate"/>
      </w:r>
      <w:r w:rsidR="00F37282">
        <w:t xml:space="preserve">Figura </w:t>
      </w:r>
      <w:r w:rsidR="00F37282">
        <w:rPr>
          <w:noProof/>
        </w:rPr>
        <w:t>44</w:t>
      </w:r>
      <w:r w:rsidR="0073158C">
        <w:fldChar w:fldCharType="end"/>
      </w:r>
      <w:r>
        <w:t>.</w:t>
      </w:r>
    </w:p>
    <w:p w14:paraId="52662589" w14:textId="77777777" w:rsidR="0069744B" w:rsidRDefault="0069744B" w:rsidP="00DA6C7C"/>
    <w:p w14:paraId="00AFB7AF" w14:textId="613C2D35" w:rsidR="0069744B" w:rsidRDefault="0069744B" w:rsidP="005074A5">
      <w:pPr>
        <w:pStyle w:val="Legenda"/>
        <w:keepNext/>
      </w:pPr>
      <w:bookmarkStart w:id="398" w:name="_Ref20735143"/>
      <w:bookmarkStart w:id="399" w:name="_Toc21973978"/>
      <w:bookmarkStart w:id="400" w:name="_Toc22986170"/>
      <w:r>
        <w:t xml:space="preserve">Figura </w:t>
      </w:r>
      <w:r w:rsidR="00CD06EF">
        <w:fldChar w:fldCharType="begin"/>
      </w:r>
      <w:r w:rsidR="00CD06EF">
        <w:instrText xml:space="preserve"> SEQ Figura \* ARABIC </w:instrText>
      </w:r>
      <w:r w:rsidR="00CD06EF">
        <w:fldChar w:fldCharType="separate"/>
      </w:r>
      <w:r w:rsidR="00F37282">
        <w:rPr>
          <w:noProof/>
        </w:rPr>
        <w:t>44</w:t>
      </w:r>
      <w:r w:rsidR="00CD06EF">
        <w:rPr>
          <w:noProof/>
        </w:rPr>
        <w:fldChar w:fldCharType="end"/>
      </w:r>
      <w:bookmarkEnd w:id="398"/>
      <w:r>
        <w:t xml:space="preserve"> - Botão de redistribuir pontuação</w:t>
      </w:r>
      <w:bookmarkEnd w:id="399"/>
      <w:bookmarkEnd w:id="400"/>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673E8FE2" w:rsidR="00DA6C7C" w:rsidRDefault="00DA6C7C" w:rsidP="00DA6C7C">
      <w:del w:id="401" w:author="Ryan Lemos" w:date="2019-11-22T16:10:00Z">
        <w:r w:rsidDel="00042212">
          <w:delText>Caso uma</w:delText>
        </w:r>
      </w:del>
      <w:ins w:id="402" w:author="Ryan Lemos" w:date="2019-11-22T16:10:00Z">
        <w:r w:rsidR="00042212">
          <w:t>A</w:t>
        </w:r>
      </w:ins>
      <w:r>
        <w:t xml:space="preserve"> atividade criada pelo ambiente</w:t>
      </w:r>
      <w:ins w:id="403" w:author="Ryan Lemos" w:date="2019-11-22T16:10:00Z">
        <w:r w:rsidR="00042212">
          <w:t xml:space="preserve"> que</w:t>
        </w:r>
      </w:ins>
      <w:r>
        <w:t xml:space="preserve"> seja resolvida em sala,</w:t>
      </w:r>
      <w:del w:id="404" w:author="Ryan Lemos" w:date="2019-11-22T16:10:00Z">
        <w:r w:rsidDel="00042212">
          <w:delText xml:space="preserve"> é necessário que o</w:delText>
        </w:r>
      </w:del>
      <w:ins w:id="405" w:author="Ryan Lemos" w:date="2019-11-22T16:10:00Z">
        <w:r w:rsidR="00042212">
          <w:t xml:space="preserve"> deve receber nota pelo</w:t>
        </w:r>
      </w:ins>
      <w:r>
        <w:t xml:space="preserve"> professor</w:t>
      </w:r>
      <w:del w:id="406" w:author="Ryan Lemos" w:date="2019-11-22T16:10:00Z">
        <w:r w:rsidDel="00042212">
          <w:delText xml:space="preserve"> lance a nota do aluno</w:delText>
        </w:r>
      </w:del>
      <w:r>
        <w:t xml:space="preserve">. </w:t>
      </w:r>
      <w:del w:id="407" w:author="Ryan Lemos" w:date="2019-11-22T16:11:00Z">
        <w:r w:rsidDel="00042212">
          <w:delText xml:space="preserve">É por meio </w:delText>
        </w:r>
      </w:del>
      <w:ins w:id="408" w:author="Ryan Lemos" w:date="2019-11-22T16:11:00Z">
        <w:r w:rsidR="00042212">
          <w:t xml:space="preserve">Com o uso </w:t>
        </w:r>
      </w:ins>
      <w:r w:rsidR="003F2205">
        <w:t>do</w:t>
      </w:r>
      <w:r>
        <w:t xml:space="preserve"> botão da </w:t>
      </w:r>
      <w:r w:rsidR="0073158C">
        <w:fldChar w:fldCharType="begin"/>
      </w:r>
      <w:r w:rsidR="0073158C">
        <w:instrText xml:space="preserve"> REF _Ref20735120 \h </w:instrText>
      </w:r>
      <w:r w:rsidR="0073158C">
        <w:fldChar w:fldCharType="separate"/>
      </w:r>
      <w:r w:rsidR="00F37282">
        <w:t xml:space="preserve">Figura </w:t>
      </w:r>
      <w:r w:rsidR="00F37282">
        <w:rPr>
          <w:noProof/>
        </w:rPr>
        <w:t>45</w:t>
      </w:r>
      <w:r w:rsidR="0073158C">
        <w:fldChar w:fldCharType="end"/>
      </w:r>
      <w:r w:rsidR="0073158C">
        <w:t xml:space="preserve"> </w:t>
      </w:r>
      <w:del w:id="409" w:author="Ryan Lemos" w:date="2019-11-22T16:11:00Z">
        <w:r w:rsidDel="00042212">
          <w:delText>que ele acessa a tela responsável pelo</w:delText>
        </w:r>
      </w:del>
      <w:ins w:id="410" w:author="Ryan Lemos" w:date="2019-11-22T16:11:00Z">
        <w:r w:rsidR="00042212">
          <w:t>faz-se o</w:t>
        </w:r>
      </w:ins>
      <w:r>
        <w:t xml:space="preserve"> lançamento das notas.</w:t>
      </w:r>
    </w:p>
    <w:p w14:paraId="159C2F49" w14:textId="77777777" w:rsidR="00DA6C7C" w:rsidRDefault="00DA6C7C" w:rsidP="00DA6C7C"/>
    <w:p w14:paraId="797706C3" w14:textId="2ADA158F" w:rsidR="0069744B" w:rsidRDefault="0069744B" w:rsidP="005074A5">
      <w:pPr>
        <w:pStyle w:val="Legenda"/>
        <w:keepNext/>
      </w:pPr>
      <w:bookmarkStart w:id="411" w:name="_Ref20735120"/>
      <w:bookmarkStart w:id="412" w:name="_Toc21973979"/>
      <w:bookmarkStart w:id="413" w:name="_Toc22986171"/>
      <w:r>
        <w:t xml:space="preserve">Figura </w:t>
      </w:r>
      <w:r w:rsidR="00CD06EF">
        <w:fldChar w:fldCharType="begin"/>
      </w:r>
      <w:r w:rsidR="00CD06EF">
        <w:instrText xml:space="preserve"> SEQ Figura \* ARABIC </w:instrText>
      </w:r>
      <w:r w:rsidR="00CD06EF">
        <w:fldChar w:fldCharType="separate"/>
      </w:r>
      <w:r w:rsidR="00F37282">
        <w:rPr>
          <w:noProof/>
        </w:rPr>
        <w:t>45</w:t>
      </w:r>
      <w:r w:rsidR="00CD06EF">
        <w:rPr>
          <w:noProof/>
        </w:rPr>
        <w:fldChar w:fldCharType="end"/>
      </w:r>
      <w:bookmarkEnd w:id="411"/>
      <w:r>
        <w:t xml:space="preserve"> - Botão de envio de nota</w:t>
      </w:r>
      <w:bookmarkEnd w:id="412"/>
      <w:bookmarkEnd w:id="413"/>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 cy="733425"/>
                    </a:xfrm>
                    <a:prstGeom prst="rect">
                      <a:avLst/>
                    </a:prstGeom>
                  </pic:spPr>
                </pic:pic>
              </a:graphicData>
            </a:graphic>
          </wp:inline>
        </w:drawing>
      </w:r>
    </w:p>
    <w:p w14:paraId="17D05C36" w14:textId="20F3E67D" w:rsidR="00D536A8" w:rsidRDefault="009E79A9" w:rsidP="00D536A8">
      <w:pPr>
        <w:pStyle w:val="Fontes"/>
        <w:rPr>
          <w:ins w:id="414" w:author="Ryan Lemos" w:date="2019-11-22T16:11:00Z"/>
        </w:rPr>
      </w:pPr>
      <w:r>
        <w:t xml:space="preserve">Fonte: PRÓPRIA, </w:t>
      </w:r>
      <w:r w:rsidR="00B15FAD">
        <w:t>2019, utilizando</w:t>
      </w:r>
      <w:r>
        <w:t xml:space="preserve"> o ambiente ILC v.1.</w:t>
      </w:r>
    </w:p>
    <w:p w14:paraId="47DE0D38" w14:textId="77777777" w:rsidR="00042212" w:rsidRDefault="00042212">
      <w:pPr>
        <w:pPrChange w:id="415" w:author="Ryan Lemos" w:date="2019-11-22T16:11:00Z">
          <w:pPr>
            <w:pStyle w:val="Fontes"/>
          </w:pPr>
        </w:pPrChange>
      </w:pPr>
    </w:p>
    <w:p w14:paraId="271DF844" w14:textId="77777777" w:rsidR="00DA6C7C" w:rsidRDefault="00DA6C7C" w:rsidP="005074A5">
      <w:pPr>
        <w:pStyle w:val="Ttulo3"/>
      </w:pPr>
      <w:bookmarkStart w:id="416" w:name="_Toc22197486"/>
      <w:bookmarkStart w:id="417" w:name="_Toc22841357"/>
      <w:bookmarkStart w:id="418" w:name="_Toc22986315"/>
      <w:r>
        <w:t>Botões do calendário</w:t>
      </w:r>
      <w:bookmarkEnd w:id="416"/>
      <w:bookmarkEnd w:id="417"/>
      <w:bookmarkEnd w:id="418"/>
    </w:p>
    <w:p w14:paraId="43C9FDAD" w14:textId="77777777" w:rsidR="00DA6C7C" w:rsidRDefault="00DA6C7C" w:rsidP="00DA6C7C"/>
    <w:p w14:paraId="3715BFCC" w14:textId="11F6BFC7" w:rsidR="00DA6C7C" w:rsidRDefault="00DA6C7C" w:rsidP="00DA6C7C">
      <w:r>
        <w:t>O ambiente conta com um calendário interativo, em que os alunos e professores podem acompanhar os eventos criados pelos professores para uma turma, e pela própria escola</w:t>
      </w:r>
      <w:del w:id="419" w:author="Ryan Lemos" w:date="2019-11-22T16:12:00Z">
        <w:r w:rsidR="0073158C" w:rsidDel="00225405">
          <w:delText>, conforme</w:delText>
        </w:r>
        <w:r w:rsidR="00A768C5" w:rsidDel="00225405">
          <w:delText xml:space="preserve"> </w:delText>
        </w:r>
        <w:r w:rsidR="00A768C5" w:rsidDel="00225405">
          <w:fldChar w:fldCharType="begin"/>
        </w:r>
        <w:r w:rsidR="00A768C5" w:rsidDel="00225405">
          <w:delInstrText xml:space="preserve"> REF _Ref21873391 \r \h </w:delInstrText>
        </w:r>
        <w:r w:rsidR="00A768C5" w:rsidDel="00225405">
          <w:fldChar w:fldCharType="separate"/>
        </w:r>
        <w:r w:rsidR="00F37282" w:rsidDel="00225405">
          <w:delText>3.6.1.3</w:delText>
        </w:r>
        <w:r w:rsidR="00A768C5" w:rsidDel="00225405">
          <w:fldChar w:fldCharType="end"/>
        </w:r>
      </w:del>
      <w:r>
        <w:t>. A</w:t>
      </w:r>
      <w:r w:rsidR="0073158C">
        <w:t xml:space="preserve"> </w:t>
      </w:r>
      <w:r w:rsidR="0073158C">
        <w:fldChar w:fldCharType="begin"/>
      </w:r>
      <w:r w:rsidR="0073158C">
        <w:instrText xml:space="preserve"> REF _Ref20735032 \h </w:instrText>
      </w:r>
      <w:r w:rsidR="0073158C">
        <w:fldChar w:fldCharType="separate"/>
      </w:r>
      <w:r w:rsidR="00F37282">
        <w:t xml:space="preserve">Figura </w:t>
      </w:r>
      <w:r w:rsidR="00F37282">
        <w:rPr>
          <w:noProof/>
        </w:rPr>
        <w:t>46</w:t>
      </w:r>
      <w:r w:rsidR="0073158C">
        <w:fldChar w:fldCharType="end"/>
      </w:r>
      <w:r>
        <w:t xml:space="preserve"> apresenta um conjunto de botões em que é possível trocar a visualização do </w:t>
      </w:r>
      <w:r>
        <w:lastRenderedPageBreak/>
        <w:t xml:space="preserve">calendário, </w:t>
      </w:r>
      <w:r w:rsidR="003626AA">
        <w:t xml:space="preserve">sendo que </w:t>
      </w:r>
      <w:r>
        <w:t>o padrão é a visão do calendário em meses, porém pode</w:t>
      </w:r>
      <w:ins w:id="420" w:author="Ryan Lemos" w:date="2019-11-22T16:12:00Z">
        <w:r w:rsidR="00225405">
          <w:t>ndo</w:t>
        </w:r>
      </w:ins>
      <w:r w:rsidR="003626AA">
        <w:t xml:space="preserve"> </w:t>
      </w:r>
      <w:r>
        <w:t>se</w:t>
      </w:r>
      <w:r w:rsidR="003626AA">
        <w:t>r</w:t>
      </w:r>
      <w:r>
        <w:t xml:space="preserve"> v</w:t>
      </w:r>
      <w:r w:rsidR="003626AA">
        <w:t xml:space="preserve">isto </w:t>
      </w:r>
      <w:del w:id="421" w:author="Ryan Lemos" w:date="2019-11-22T16:13:00Z">
        <w:r w:rsidR="003626AA" w:rsidDel="00225405">
          <w:delText xml:space="preserve">também </w:delText>
        </w:r>
      </w:del>
      <w:r>
        <w:t xml:space="preserve">em semanas e </w:t>
      </w:r>
      <w:del w:id="422" w:author="Ryan Lemos" w:date="2019-11-22T16:13:00Z">
        <w:r w:rsidDel="00225405">
          <w:delText>visualizar cada</w:delText>
        </w:r>
      </w:del>
      <w:ins w:id="423" w:author="Ryan Lemos" w:date="2019-11-22T16:13:00Z">
        <w:r w:rsidR="00225405">
          <w:t>em</w:t>
        </w:r>
      </w:ins>
      <w:r>
        <w:t xml:space="preserve"> dia</w:t>
      </w:r>
      <w:del w:id="424" w:author="Ryan Lemos" w:date="2019-11-22T16:13:00Z">
        <w:r w:rsidDel="00225405">
          <w:delText xml:space="preserve"> individualmente</w:delText>
        </w:r>
      </w:del>
      <w:ins w:id="425" w:author="Ryan Lemos" w:date="2019-11-22T16:13:00Z">
        <w:r w:rsidR="00225405">
          <w:t>s</w:t>
        </w:r>
      </w:ins>
      <w:r>
        <w:t>. Os três botões servem para trocar esse</w:t>
      </w:r>
      <w:ins w:id="426" w:author="Ryan Lemos" w:date="2019-11-22T16:13:00Z">
        <w:r w:rsidR="00225405">
          <w:t>s</w:t>
        </w:r>
      </w:ins>
      <w:r>
        <w:t xml:space="preserve"> tipo</w:t>
      </w:r>
      <w:r w:rsidR="003626AA">
        <w:t>s</w:t>
      </w:r>
      <w:r>
        <w:t xml:space="preserve"> de visualização.</w:t>
      </w:r>
    </w:p>
    <w:p w14:paraId="4A345224" w14:textId="77777777" w:rsidR="0069744B" w:rsidRDefault="0069744B" w:rsidP="00DA6C7C"/>
    <w:p w14:paraId="4E55CA13" w14:textId="41166EA5" w:rsidR="0069744B" w:rsidRDefault="0069744B" w:rsidP="005074A5">
      <w:pPr>
        <w:pStyle w:val="Legenda"/>
        <w:keepNext/>
      </w:pPr>
      <w:bookmarkStart w:id="427" w:name="_Ref20735032"/>
      <w:bookmarkStart w:id="428" w:name="_Toc21973980"/>
      <w:bookmarkStart w:id="429" w:name="_Toc22986172"/>
      <w:r>
        <w:t xml:space="preserve">Figura </w:t>
      </w:r>
      <w:r w:rsidR="00CD06EF">
        <w:fldChar w:fldCharType="begin"/>
      </w:r>
      <w:r w:rsidR="00CD06EF">
        <w:instrText xml:space="preserve"> SEQ Figura \* ARABIC </w:instrText>
      </w:r>
      <w:r w:rsidR="00CD06EF">
        <w:fldChar w:fldCharType="separate"/>
      </w:r>
      <w:r w:rsidR="00F37282">
        <w:rPr>
          <w:noProof/>
        </w:rPr>
        <w:t>46</w:t>
      </w:r>
      <w:r w:rsidR="00CD06EF">
        <w:rPr>
          <w:noProof/>
        </w:rPr>
        <w:fldChar w:fldCharType="end"/>
      </w:r>
      <w:bookmarkEnd w:id="427"/>
      <w:r>
        <w:t xml:space="preserve"> - Botões de visualização do calendário</w:t>
      </w:r>
      <w:bookmarkEnd w:id="428"/>
      <w:bookmarkEnd w:id="429"/>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742D1BA8" w:rsidR="00DA6C7C" w:rsidRDefault="00DA6C7C" w:rsidP="00DA6C7C">
      <w:r>
        <w:t>Já</w:t>
      </w:r>
      <w:ins w:id="430" w:author="Ryan Lemos" w:date="2019-11-22T16:13:00Z">
        <w:r w:rsidR="00225405">
          <w:t>,</w:t>
        </w:r>
      </w:ins>
      <w:r>
        <w:t xml:space="preserve"> os botões da </w:t>
      </w:r>
      <w:r w:rsidR="0073158C">
        <w:fldChar w:fldCharType="begin"/>
      </w:r>
      <w:r w:rsidR="0073158C">
        <w:instrText xml:space="preserve"> REF _Ref20735031 \h </w:instrText>
      </w:r>
      <w:r w:rsidR="0073158C">
        <w:fldChar w:fldCharType="separate"/>
      </w:r>
      <w:r w:rsidR="00F37282">
        <w:t xml:space="preserve">Figura </w:t>
      </w:r>
      <w:r w:rsidR="00F37282">
        <w:rPr>
          <w:noProof/>
        </w:rPr>
        <w:t>47</w:t>
      </w:r>
      <w:r w:rsidR="0073158C">
        <w:fldChar w:fldCharType="end"/>
      </w:r>
      <w:r w:rsidR="0073158C">
        <w:t xml:space="preserve"> </w:t>
      </w:r>
      <w:r>
        <w:t>servem para navegar no calendário</w:t>
      </w:r>
      <w:r w:rsidR="003626AA">
        <w:t>,</w:t>
      </w:r>
      <w:r>
        <w:t xml:space="preserve"> dependendo do tipo de visualização escolhida</w:t>
      </w:r>
      <w:del w:id="431" w:author="Ryan Lemos" w:date="2019-11-22T16:14:00Z">
        <w:r w:rsidDel="00225405">
          <w:delText xml:space="preserve"> para o calendário</w:delText>
        </w:r>
      </w:del>
      <w:r>
        <w:t xml:space="preserve">. </w:t>
      </w:r>
      <w:del w:id="432" w:author="Ryan Lemos" w:date="2019-11-22T16:14:00Z">
        <w:r w:rsidDel="00225405">
          <w:delText>Se escolhido a visualização por mês</w:delText>
        </w:r>
      </w:del>
      <w:ins w:id="433" w:author="Ryan Lemos" w:date="2019-11-22T16:14:00Z">
        <w:r w:rsidR="00225405">
          <w:t>Caso mês seja escolhido</w:t>
        </w:r>
      </w:ins>
      <w:r>
        <w:t xml:space="preserve">, o botão da esquerda mostrará no calendário um mês anterior, </w:t>
      </w:r>
      <w:del w:id="434" w:author="Ryan Lemos" w:date="2019-11-22T16:14:00Z">
        <w:r w:rsidDel="00225405">
          <w:delText xml:space="preserve">se clicar em </w:delText>
        </w:r>
      </w:del>
      <w:r>
        <w:t>hoje</w:t>
      </w:r>
      <w:del w:id="435" w:author="Ryan Lemos" w:date="2019-11-22T16:14:00Z">
        <w:r w:rsidDel="00225405">
          <w:delText xml:space="preserve"> ele</w:delText>
        </w:r>
      </w:del>
      <w:r>
        <w:t xml:space="preserve"> mostra o mês atual, e </w:t>
      </w:r>
      <w:del w:id="436" w:author="Ryan Lemos" w:date="2019-11-22T16:15:00Z">
        <w:r w:rsidDel="00225405">
          <w:delText xml:space="preserve">se </w:delText>
        </w:r>
      </w:del>
      <w:ins w:id="437" w:author="Ryan Lemos" w:date="2019-11-22T16:15:00Z">
        <w:r w:rsidR="00225405">
          <w:t>a</w:t>
        </w:r>
      </w:ins>
      <w:del w:id="438" w:author="Ryan Lemos" w:date="2019-11-22T16:15:00Z">
        <w:r w:rsidDel="00225405">
          <w:delText>clicar na</w:delText>
        </w:r>
      </w:del>
      <w:r>
        <w:t xml:space="preserve">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0B03B638" w:rsidR="0069744B" w:rsidRDefault="0069744B" w:rsidP="005074A5">
      <w:pPr>
        <w:pStyle w:val="Legenda"/>
        <w:keepNext/>
      </w:pPr>
      <w:bookmarkStart w:id="439" w:name="_Ref20735031"/>
      <w:bookmarkStart w:id="440" w:name="_Toc21973981"/>
      <w:bookmarkStart w:id="441" w:name="_Toc22986173"/>
      <w:r>
        <w:t xml:space="preserve">Figura </w:t>
      </w:r>
      <w:r w:rsidR="00CD06EF">
        <w:fldChar w:fldCharType="begin"/>
      </w:r>
      <w:r w:rsidR="00CD06EF">
        <w:instrText xml:space="preserve"> SEQ Figura \* ARABIC </w:instrText>
      </w:r>
      <w:r w:rsidR="00CD06EF">
        <w:fldChar w:fldCharType="separate"/>
      </w:r>
      <w:r w:rsidR="00F37282">
        <w:rPr>
          <w:noProof/>
        </w:rPr>
        <w:t>47</w:t>
      </w:r>
      <w:r w:rsidR="00CD06EF">
        <w:rPr>
          <w:noProof/>
        </w:rPr>
        <w:fldChar w:fldCharType="end"/>
      </w:r>
      <w:bookmarkEnd w:id="439"/>
      <w:r>
        <w:t xml:space="preserve"> - Botões de navegação do calendário</w:t>
      </w:r>
      <w:bookmarkEnd w:id="440"/>
      <w:bookmarkEnd w:id="441"/>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1AB985C" w:rsidR="003F2205" w:rsidRDefault="003F2205">
      <w:pPr>
        <w:pPrChange w:id="442" w:author="Ryan Lemos" w:date="2019-11-22T16:16:00Z">
          <w:pPr>
            <w:spacing w:line="240" w:lineRule="auto"/>
            <w:ind w:firstLine="0"/>
            <w:jc w:val="left"/>
            <w:outlineLvl w:val="9"/>
          </w:pPr>
        </w:pPrChange>
      </w:pPr>
      <w:del w:id="443" w:author="Ryan Lemos" w:date="2019-11-22T16:16:00Z">
        <w:r w:rsidDel="00225405">
          <w:br w:type="page"/>
        </w:r>
      </w:del>
    </w:p>
    <w:p w14:paraId="027A0976" w14:textId="229E3671" w:rsidR="00DA6C7C" w:rsidRDefault="00DC21E5" w:rsidP="005074A5">
      <w:pPr>
        <w:pStyle w:val="Ttulo3"/>
      </w:pPr>
      <w:bookmarkStart w:id="444" w:name="_Toc22197487"/>
      <w:bookmarkStart w:id="445" w:name="_Toc22841358"/>
      <w:bookmarkStart w:id="446" w:name="_Toc22986316"/>
      <w:r>
        <w:t>Botões da barra superior</w:t>
      </w:r>
      <w:bookmarkEnd w:id="444"/>
      <w:bookmarkEnd w:id="445"/>
      <w:bookmarkEnd w:id="446"/>
    </w:p>
    <w:p w14:paraId="1EC99B0F" w14:textId="77777777" w:rsidR="00DA6C7C" w:rsidRDefault="00DA6C7C" w:rsidP="00DA6C7C"/>
    <w:p w14:paraId="374E41DA" w14:textId="21C9BD8F" w:rsidR="00DA6C7C" w:rsidRDefault="00DA6C7C" w:rsidP="00DA6C7C">
      <w:r>
        <w:t>O ambiente conta com um sistema de notificações para alertar professores e alunos</w:t>
      </w:r>
      <w:del w:id="447" w:author="Ryan Lemos" w:date="2019-11-22T16:18:00Z">
        <w:r w:rsidDel="00225405">
          <w:delText xml:space="preserve"> sempre que alguma atividade realizada por outro usuário exigir a atenção deles</w:delText>
        </w:r>
      </w:del>
      <w:r>
        <w:t xml:space="preserve">. Como exemplo, </w:t>
      </w:r>
      <w:r w:rsidR="00FA1CB0">
        <w:t xml:space="preserve">se </w:t>
      </w:r>
      <w:r>
        <w:t xml:space="preserve">um aluno responde a uma atividade, o professor então recebe uma notificação de que esse aluno respondeu a atividade e ele pode corrigi-la. O botão de notificações fica na barra superior </w:t>
      </w:r>
      <w:proofErr w:type="spellStart"/>
      <w:r>
        <w:t>a</w:t>
      </w:r>
      <w:proofErr w:type="spellEnd"/>
      <w:r>
        <w:t xml:space="preserve"> direita</w:t>
      </w:r>
      <w:r w:rsidR="00FA1CB0">
        <w:t xml:space="preserve"> da tela</w:t>
      </w:r>
      <w:r>
        <w:t xml:space="preserve"> e seu ícone é o de sino e tem duas variações de cores. Quando não há novas notificações o botão é visto na cor cinza, conforme </w:t>
      </w:r>
      <w:r w:rsidR="00FA1CB0">
        <w:t xml:space="preserve">disposto </w:t>
      </w:r>
      <w:r>
        <w:t xml:space="preserve">na </w:t>
      </w:r>
      <w:r w:rsidR="00F2449D">
        <w:fldChar w:fldCharType="begin"/>
      </w:r>
      <w:r w:rsidR="00F2449D">
        <w:instrText xml:space="preserve"> REF _Ref21942313 \h </w:instrText>
      </w:r>
      <w:r w:rsidR="00F2449D">
        <w:fldChar w:fldCharType="separate"/>
      </w:r>
      <w:r w:rsidR="00F37282">
        <w:t xml:space="preserve">Figura </w:t>
      </w:r>
      <w:r w:rsidR="00F37282">
        <w:rPr>
          <w:noProof/>
        </w:rPr>
        <w:t>48</w:t>
      </w:r>
      <w:r w:rsidR="00F2449D">
        <w:fldChar w:fldCharType="end"/>
      </w:r>
      <w:ins w:id="448" w:author="Ryan Lemos" w:date="2019-11-22T16:18:00Z">
        <w:r w:rsidR="00225405">
          <w:t>.</w:t>
        </w:r>
      </w:ins>
      <w:del w:id="449" w:author="Ryan Lemos" w:date="2019-11-22T16:18:00Z">
        <w:r w:rsidDel="00225405">
          <w:delText>:</w:delText>
        </w:r>
      </w:del>
    </w:p>
    <w:p w14:paraId="504129E7" w14:textId="77777777" w:rsidR="00DA6C7C" w:rsidRDefault="00DA6C7C" w:rsidP="00DA6C7C"/>
    <w:p w14:paraId="21212558" w14:textId="162175DD" w:rsidR="0069744B" w:rsidRDefault="0069744B" w:rsidP="005074A5">
      <w:pPr>
        <w:pStyle w:val="Legenda"/>
        <w:keepNext/>
      </w:pPr>
      <w:bookmarkStart w:id="450" w:name="_Ref21942313"/>
      <w:bookmarkStart w:id="451" w:name="_Toc21973982"/>
      <w:bookmarkStart w:id="452" w:name="_Toc22986174"/>
      <w:r>
        <w:lastRenderedPageBreak/>
        <w:t xml:space="preserve">Figura </w:t>
      </w:r>
      <w:r w:rsidR="00CD06EF">
        <w:fldChar w:fldCharType="begin"/>
      </w:r>
      <w:r w:rsidR="00CD06EF">
        <w:instrText xml:space="preserve"> SEQ Figura \* ARABIC </w:instrText>
      </w:r>
      <w:r w:rsidR="00CD06EF">
        <w:fldChar w:fldCharType="separate"/>
      </w:r>
      <w:r w:rsidR="00F37282">
        <w:rPr>
          <w:noProof/>
        </w:rPr>
        <w:t>48</w:t>
      </w:r>
      <w:r w:rsidR="00CD06EF">
        <w:rPr>
          <w:noProof/>
        </w:rPr>
        <w:fldChar w:fldCharType="end"/>
      </w:r>
      <w:bookmarkEnd w:id="450"/>
      <w:r>
        <w:t xml:space="preserve"> - Botão de Notificações (sem novas notificações)</w:t>
      </w:r>
      <w:bookmarkEnd w:id="451"/>
      <w:bookmarkEnd w:id="452"/>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2629CC50" w:rsidR="00DA6C7C" w:rsidRDefault="00DA6C7C" w:rsidP="00DA6C7C">
      <w:r>
        <w:t>Quando há novas notificações o botão ganha uma cor verde e o efeito de pulsação</w:t>
      </w:r>
      <w:del w:id="453" w:author="Ryan Lemos" w:date="2019-11-22T16:17:00Z">
        <w:r w:rsidDel="00225405">
          <w:delText>, como se tivesse chamando atenção</w:delText>
        </w:r>
      </w:del>
      <w:r>
        <w:t>, conforme a</w:t>
      </w:r>
      <w:r w:rsidR="00F2449D">
        <w:t xml:space="preserve"> </w:t>
      </w:r>
      <w:r w:rsidR="00F2449D">
        <w:fldChar w:fldCharType="begin"/>
      </w:r>
      <w:r w:rsidR="00F2449D">
        <w:instrText xml:space="preserve"> REF _Ref20735067 \h </w:instrText>
      </w:r>
      <w:r w:rsidR="00F2449D">
        <w:fldChar w:fldCharType="separate"/>
      </w:r>
      <w:r w:rsidR="00F37282">
        <w:t xml:space="preserve">Figura </w:t>
      </w:r>
      <w:r w:rsidR="00F37282">
        <w:rPr>
          <w:noProof/>
        </w:rPr>
        <w:t>49</w:t>
      </w:r>
      <w:r w:rsidR="00F2449D">
        <w:fldChar w:fldCharType="end"/>
      </w:r>
      <w:ins w:id="454" w:author="Ryan Lemos" w:date="2019-11-22T16:17:00Z">
        <w:r w:rsidR="00225405">
          <w:t>.</w:t>
        </w:r>
      </w:ins>
      <w:del w:id="455" w:author="Ryan Lemos" w:date="2019-11-22T16:17:00Z">
        <w:r w:rsidDel="00225405">
          <w:delText>:</w:delText>
        </w:r>
      </w:del>
    </w:p>
    <w:p w14:paraId="2FD0CC88" w14:textId="77777777" w:rsidR="00DA6C7C" w:rsidRDefault="00DA6C7C" w:rsidP="00DA6C7C"/>
    <w:p w14:paraId="7A45B66B" w14:textId="03DA8F39" w:rsidR="0069744B" w:rsidRDefault="0069744B" w:rsidP="005074A5">
      <w:pPr>
        <w:pStyle w:val="Legenda"/>
        <w:keepNext/>
      </w:pPr>
      <w:bookmarkStart w:id="456" w:name="_Ref20735067"/>
      <w:bookmarkStart w:id="457" w:name="_Toc21973983"/>
      <w:bookmarkStart w:id="458" w:name="_Toc22986175"/>
      <w:r>
        <w:t xml:space="preserve">Figura </w:t>
      </w:r>
      <w:r w:rsidR="00CD06EF">
        <w:fldChar w:fldCharType="begin"/>
      </w:r>
      <w:r w:rsidR="00CD06EF">
        <w:instrText xml:space="preserve"> SEQ Figura \* ARABIC </w:instrText>
      </w:r>
      <w:r w:rsidR="00CD06EF">
        <w:fldChar w:fldCharType="separate"/>
      </w:r>
      <w:r w:rsidR="00F37282">
        <w:rPr>
          <w:noProof/>
        </w:rPr>
        <w:t>49</w:t>
      </w:r>
      <w:r w:rsidR="00CD06EF">
        <w:rPr>
          <w:noProof/>
        </w:rPr>
        <w:fldChar w:fldCharType="end"/>
      </w:r>
      <w:bookmarkEnd w:id="456"/>
      <w:r>
        <w:t xml:space="preserve"> - </w:t>
      </w:r>
      <w:r w:rsidRPr="00870B88">
        <w:t>Botão de Notificações (</w:t>
      </w:r>
      <w:r>
        <w:t>com</w:t>
      </w:r>
      <w:r w:rsidRPr="00870B88">
        <w:t xml:space="preserve"> novas notificações)</w:t>
      </w:r>
      <w:bookmarkEnd w:id="457"/>
      <w:bookmarkEnd w:id="45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261A156E" w:rsidR="00DA6C7C" w:rsidRDefault="00F2449D" w:rsidP="00F2449D">
      <w:r>
        <w:t xml:space="preserve">O botão referente </w:t>
      </w:r>
      <w:del w:id="459" w:author="Ryan Lemos" w:date="2019-11-22T16:17:00Z">
        <w:r w:rsidR="00FA1CB0" w:rsidDel="00225405">
          <w:delText xml:space="preserve">à </w:delText>
        </w:r>
      </w:del>
      <w:ins w:id="460" w:author="Ryan Lemos" w:date="2019-11-22T16:17:00Z">
        <w:r w:rsidR="00225405">
          <w:t xml:space="preserve">de </w:t>
        </w:r>
      </w:ins>
      <w:r>
        <w:t>configurações é</w:t>
      </w:r>
      <w:r w:rsidR="00DA6C7C">
        <w:t xml:space="preserve"> </w:t>
      </w:r>
      <w:r>
        <w:t>d</w:t>
      </w:r>
      <w:r w:rsidR="00DA6C7C">
        <w:t>efinido pela cor branca e o símbolo de engrenagem</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F37282">
        <w:t xml:space="preserve">Figura </w:t>
      </w:r>
      <w:r w:rsidR="00F37282">
        <w:rPr>
          <w:noProof/>
        </w:rPr>
        <w:t>49</w:t>
      </w:r>
      <w:r w:rsidR="0073158C">
        <w:fldChar w:fldCharType="end"/>
      </w:r>
      <w:r w:rsidR="00DA6C7C">
        <w:t>.</w:t>
      </w:r>
      <w:r w:rsidR="00DC21E5">
        <w:t xml:space="preserve"> </w:t>
      </w:r>
      <w:r w:rsidR="00DA6C7C">
        <w:t>Para sair do sistema, é necessário ou clicar no botão com o símbolo de um quadrado com uma seta dentro</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F37282">
        <w:t xml:space="preserve">Figura </w:t>
      </w:r>
      <w:r w:rsidR="00F37282">
        <w:rPr>
          <w:noProof/>
        </w:rPr>
        <w:t>49</w:t>
      </w:r>
      <w:r w:rsidR="0073158C">
        <w:fldChar w:fldCharType="end"/>
      </w:r>
      <w:r w:rsidR="00DA6C7C">
        <w:t xml:space="preserve">. </w:t>
      </w:r>
      <w:del w:id="461" w:author="Ryan Lemos" w:date="2019-11-22T16:17:00Z">
        <w:r w:rsidR="00DA6C7C" w:rsidDel="00225405">
          <w:delText>Ou ir ao</w:delText>
        </w:r>
      </w:del>
      <w:ins w:id="462" w:author="Ryan Lemos" w:date="2019-11-22T16:17:00Z">
        <w:r w:rsidR="00225405">
          <w:t>No</w:t>
        </w:r>
      </w:ins>
      <w:r w:rsidR="00DA6C7C">
        <w:t xml:space="preserve"> </w:t>
      </w:r>
      <w:r w:rsidR="00DA6C7C" w:rsidRPr="004B7BAF">
        <w:rPr>
          <w:i/>
          <w:iCs/>
        </w:rPr>
        <w:t>menu</w:t>
      </w:r>
      <w:r w:rsidR="00DA6C7C">
        <w:t>, a última opção se trata de sair.</w:t>
      </w:r>
      <w:r w:rsidR="00D76E41">
        <w:t xml:space="preserve"> </w:t>
      </w:r>
      <w:r w:rsidR="00DA6C7C">
        <w:t xml:space="preserve">O botão de </w:t>
      </w:r>
      <w:r w:rsidR="00DA6C7C" w:rsidRPr="004B7BAF">
        <w:rPr>
          <w:i/>
          <w:iCs/>
        </w:rPr>
        <w:t>menu</w:t>
      </w:r>
      <w:r w:rsidR="00DA6C7C">
        <w:t xml:space="preserve"> fica localizado na barra superior à esquerda</w:t>
      </w:r>
      <w:r w:rsidR="00FA1CB0">
        <w:t xml:space="preserve"> da tela</w:t>
      </w:r>
      <w:r w:rsidR="00DA6C7C">
        <w:t>,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F37282">
        <w:t xml:space="preserve">Figura </w:t>
      </w:r>
      <w:r w:rsidR="00F37282">
        <w:rPr>
          <w:noProof/>
        </w:rPr>
        <w:t>50</w:t>
      </w:r>
      <w:r w:rsidR="0073158C">
        <w:fldChar w:fldCharType="end"/>
      </w:r>
      <w:r w:rsidR="00DA6C7C">
        <w:t>:</w:t>
      </w:r>
    </w:p>
    <w:p w14:paraId="7B2EB86A" w14:textId="77777777" w:rsidR="00DA6C7C" w:rsidRDefault="00DA6C7C" w:rsidP="00DA6C7C"/>
    <w:p w14:paraId="539DA32F" w14:textId="1CF6CAE0" w:rsidR="0069744B" w:rsidRDefault="0069744B" w:rsidP="005074A5">
      <w:pPr>
        <w:pStyle w:val="Legenda"/>
        <w:keepNext/>
      </w:pPr>
      <w:bookmarkStart w:id="463" w:name="_Ref20735105"/>
      <w:bookmarkStart w:id="464" w:name="_Toc21973984"/>
      <w:bookmarkStart w:id="465" w:name="_Toc22986176"/>
      <w:r>
        <w:t xml:space="preserve">Figura </w:t>
      </w:r>
      <w:r w:rsidR="00CD06EF">
        <w:fldChar w:fldCharType="begin"/>
      </w:r>
      <w:r w:rsidR="00CD06EF">
        <w:instrText xml:space="preserve"> SEQ Figura \* ARABIC </w:instrText>
      </w:r>
      <w:r w:rsidR="00CD06EF">
        <w:fldChar w:fldCharType="separate"/>
      </w:r>
      <w:r w:rsidR="00F37282">
        <w:rPr>
          <w:noProof/>
        </w:rPr>
        <w:t>50</w:t>
      </w:r>
      <w:r w:rsidR="00CD06EF">
        <w:rPr>
          <w:noProof/>
        </w:rPr>
        <w:fldChar w:fldCharType="end"/>
      </w:r>
      <w:bookmarkEnd w:id="463"/>
      <w:r>
        <w:t xml:space="preserve"> - Botão de </w:t>
      </w:r>
      <w:r w:rsidRPr="004B7BAF">
        <w:rPr>
          <w:i/>
          <w:iCs w:val="0"/>
        </w:rPr>
        <w:t>menu</w:t>
      </w:r>
      <w:bookmarkEnd w:id="464"/>
      <w:bookmarkEnd w:id="465"/>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23950" cy="762000"/>
                    </a:xfrm>
                    <a:prstGeom prst="rect">
                      <a:avLst/>
                    </a:prstGeom>
                  </pic:spPr>
                </pic:pic>
              </a:graphicData>
            </a:graphic>
          </wp:inline>
        </w:drawing>
      </w:r>
    </w:p>
    <w:p w14:paraId="47615864" w14:textId="5379D7FC" w:rsidR="00D536A8" w:rsidRDefault="009E79A9" w:rsidP="00D536A8">
      <w:pPr>
        <w:pStyle w:val="Fontes"/>
        <w:rPr>
          <w:ins w:id="466" w:author="Ryan Lemos" w:date="2019-11-22T16:18:00Z"/>
        </w:rPr>
      </w:pPr>
      <w:r>
        <w:t xml:space="preserve">Fonte: PRÓPRIA, </w:t>
      </w:r>
      <w:r w:rsidR="00B15FAD">
        <w:t>2019, utilizando</w:t>
      </w:r>
      <w:r>
        <w:t xml:space="preserve"> o ambiente ILC v.1.</w:t>
      </w:r>
    </w:p>
    <w:p w14:paraId="045FD1DE" w14:textId="77777777" w:rsidR="00225405" w:rsidRDefault="00225405">
      <w:pPr>
        <w:pPrChange w:id="467" w:author="Ryan Lemos" w:date="2019-11-22T16:18:00Z">
          <w:pPr>
            <w:pStyle w:val="Fontes"/>
          </w:pPr>
        </w:pPrChange>
      </w:pPr>
    </w:p>
    <w:p w14:paraId="56FE0F9D" w14:textId="4051D0AD" w:rsidR="009A2E13" w:rsidRPr="00487208" w:rsidRDefault="009A2E13" w:rsidP="00487208">
      <w:pPr>
        <w:pStyle w:val="Ttulo2"/>
      </w:pPr>
      <w:bookmarkStart w:id="468" w:name="_Ref21873173"/>
      <w:bookmarkStart w:id="469" w:name="_Ref21873255"/>
      <w:bookmarkStart w:id="470" w:name="_Toc22197488"/>
      <w:bookmarkStart w:id="471" w:name="_Toc22841359"/>
      <w:bookmarkStart w:id="472" w:name="_Toc22986317"/>
      <w:r w:rsidRPr="00487208">
        <w:t>Release 1 – Cadastros Básicos</w:t>
      </w:r>
      <w:bookmarkStart w:id="473" w:name="_Toc22197489"/>
      <w:bookmarkEnd w:id="468"/>
      <w:bookmarkEnd w:id="469"/>
      <w:bookmarkEnd w:id="470"/>
      <w:bookmarkEnd w:id="471"/>
      <w:bookmarkEnd w:id="472"/>
      <w:bookmarkEnd w:id="473"/>
    </w:p>
    <w:p w14:paraId="2A8F2490" w14:textId="77777777" w:rsidR="00A23541" w:rsidRPr="00A23541" w:rsidRDefault="00A23541"/>
    <w:p w14:paraId="6BA9E1E2" w14:textId="6EC9F5A4"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w:t>
      </w:r>
      <w:del w:id="474" w:author="Ryan Lemos" w:date="2019-11-22T16:23:00Z">
        <w:r w:rsidDel="005445EF">
          <w:delText xml:space="preserve">como pregado </w:delText>
        </w:r>
      </w:del>
      <w:r>
        <w:t xml:space="preserve">no XP, deve-se desenvolver o que for de maior necessidade para o usuário no momento. </w:t>
      </w:r>
      <w:r w:rsidR="00FA1CB0">
        <w:t>S</w:t>
      </w:r>
      <w:r>
        <w:t>ão apresentadas funcionalidades que são básicas e necessárias no sistema</w:t>
      </w:r>
      <w:del w:id="475" w:author="Ryan Lemos" w:date="2019-11-22T16:23:00Z">
        <w:r w:rsidDel="005445EF">
          <w:delText xml:space="preserve"> para sua utilização</w:delText>
        </w:r>
      </w:del>
      <w:r>
        <w:t>, como também as</w:t>
      </w:r>
      <w:r w:rsidR="00F2449D">
        <w:t xml:space="preserve"> </w:t>
      </w:r>
      <w:r>
        <w:t xml:space="preserve">que </w:t>
      </w:r>
      <w:del w:id="476" w:author="Ryan Lemos" w:date="2019-11-22T16:23:00Z">
        <w:r w:rsidDel="005445EF">
          <w:delText>for</w:delText>
        </w:r>
        <w:r w:rsidR="00F2449D" w:rsidDel="005445EF">
          <w:delText xml:space="preserve">em </w:delText>
        </w:r>
      </w:del>
      <w:ins w:id="477" w:author="Ryan Lemos" w:date="2019-11-22T16:23:00Z">
        <w:r w:rsidR="005445EF">
          <w:t xml:space="preserve">são </w:t>
        </w:r>
      </w:ins>
      <w:r w:rsidR="00F2449D">
        <w:t>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478" w:name="_Toc22197490"/>
      <w:bookmarkStart w:id="479" w:name="_Toc22841360"/>
      <w:bookmarkStart w:id="480" w:name="_Toc22986318"/>
      <w:r>
        <w:lastRenderedPageBreak/>
        <w:t>Sistema desenvolvido</w:t>
      </w:r>
      <w:bookmarkEnd w:id="478"/>
      <w:bookmarkEnd w:id="479"/>
      <w:bookmarkEnd w:id="480"/>
    </w:p>
    <w:p w14:paraId="31C86A8F" w14:textId="77777777" w:rsidR="00C778D2" w:rsidRDefault="00C778D2" w:rsidP="00C778D2"/>
    <w:p w14:paraId="70ACBC13" w14:textId="54E174DC"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F37282">
        <w:t>2.2.2.3</w:t>
      </w:r>
      <w:r w:rsidR="008C4A0B">
        <w:fldChar w:fldCharType="end"/>
      </w:r>
      <w:r w:rsidR="00C778D2">
        <w:t xml:space="preserve">, </w:t>
      </w:r>
      <w:r>
        <w:t>são um modelo de se recolher os requisitos e documentação considerado pelo XP. Então</w:t>
      </w:r>
      <w:ins w:id="481" w:author="Ryan Lemos" w:date="2019-11-22T16:24:00Z">
        <w:r w:rsidR="005445EF">
          <w:t>,</w:t>
        </w:r>
      </w:ins>
      <w:r>
        <w:t xml:space="preserve">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6FA668ED" w:rsidR="00FB122B" w:rsidRDefault="00F2449D">
      <w:r>
        <w:t>Por isso</w:t>
      </w:r>
      <w:ins w:id="482" w:author="Ryan Lemos" w:date="2019-11-22T16:24:00Z">
        <w:r w:rsidR="005445EF">
          <w:t>,</w:t>
        </w:r>
      </w:ins>
      <w:r>
        <w:t xml:space="preserve">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w:t>
      </w:r>
      <w:del w:id="483" w:author="Ryan Lemos" w:date="2019-11-22T16:24:00Z">
        <w:r w:rsidDel="005445EF">
          <w:delText xml:space="preserve"> desenvolvidas</w:delText>
        </w:r>
      </w:del>
      <w:r w:rsidR="00C778D2">
        <w:t>. Porém</w:t>
      </w:r>
      <w:ins w:id="484" w:author="Ryan Lemos" w:date="2019-11-22T16:24:00Z">
        <w:r w:rsidR="005445EF">
          <w:t>,</w:t>
        </w:r>
      </w:ins>
      <w:r w:rsidR="00C778D2">
        <w:t xml:space="preserve">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A1CB0">
        <w:t>, e s</w:t>
      </w:r>
      <w:r w:rsidR="00C778D2">
        <w:t>e</w:t>
      </w:r>
      <w:r w:rsidR="00FB122B">
        <w:t xml:space="preserve"> </w:t>
      </w:r>
      <w:proofErr w:type="gramStart"/>
      <w:r w:rsidR="00FB122B">
        <w:t>trata</w:t>
      </w:r>
      <w:r w:rsidR="00FA1CB0">
        <w:t>m</w:t>
      </w:r>
      <w:proofErr w:type="gramEnd"/>
      <w:r w:rsidR="00FB122B">
        <w:t xml:space="preserve"> da funcionalidade de </w:t>
      </w:r>
      <w:r w:rsidR="00FB122B" w:rsidRPr="005B582B">
        <w:rPr>
          <w:i/>
          <w:iCs/>
        </w:rPr>
        <w:t>login</w:t>
      </w:r>
      <w:r w:rsidR="004B083A">
        <w:t xml:space="preserve">, a </w:t>
      </w:r>
      <w:del w:id="485" w:author="Ryan Lemos" w:date="2019-11-22T16:25:00Z">
        <w:r w:rsidR="004B083A" w:rsidDel="005445EF">
          <w:delText xml:space="preserve">funcionalidade </w:delText>
        </w:r>
      </w:del>
      <w:r w:rsidR="004B083A">
        <w:t>de notificação</w:t>
      </w:r>
      <w:r w:rsidR="0003588E" w:rsidDel="0003588E">
        <w:t xml:space="preserve"> </w:t>
      </w:r>
      <w:r w:rsidR="00826E27">
        <w:t>e a</w:t>
      </w:r>
      <w:ins w:id="486" w:author="Ryan Lemos" w:date="2019-11-22T16:25:00Z">
        <w:r w:rsidR="005445EF">
          <w:t xml:space="preserve"> de</w:t>
        </w:r>
      </w:ins>
      <w:r w:rsidR="00826E27">
        <w:t xml:space="preserve"> troca de senhas</w:t>
      </w:r>
      <w:r w:rsidR="00FB122B">
        <w:t>.</w:t>
      </w:r>
    </w:p>
    <w:p w14:paraId="66E22638" w14:textId="77777777" w:rsidR="00921163" w:rsidRDefault="00921163"/>
    <w:p w14:paraId="3BD31FC4" w14:textId="19931BB8" w:rsidR="00646DF8" w:rsidRDefault="00921163" w:rsidP="00B70A30">
      <w:pPr>
        <w:pStyle w:val="Legenda"/>
      </w:pPr>
      <w:bookmarkStart w:id="487" w:name="_Ref20051330"/>
      <w:bookmarkStart w:id="488" w:name="_Ref20051323"/>
      <w:bookmarkStart w:id="489" w:name="_Toc22986240"/>
      <w:r>
        <w:t xml:space="preserve">Quadro </w:t>
      </w:r>
      <w:r w:rsidR="00CD06EF">
        <w:fldChar w:fldCharType="begin"/>
      </w:r>
      <w:r w:rsidR="00CD06EF">
        <w:instrText xml:space="preserve"> SEQ Quadro \* ARABIC </w:instrText>
      </w:r>
      <w:r w:rsidR="00CD06EF">
        <w:fldChar w:fldCharType="separate"/>
      </w:r>
      <w:r w:rsidR="00F37282">
        <w:rPr>
          <w:noProof/>
        </w:rPr>
        <w:t>1</w:t>
      </w:r>
      <w:r w:rsidR="00CD06EF">
        <w:rPr>
          <w:noProof/>
        </w:rPr>
        <w:fldChar w:fldCharType="end"/>
      </w:r>
      <w:bookmarkEnd w:id="487"/>
      <w:r>
        <w:t xml:space="preserve"> - Estória de login</w:t>
      </w:r>
      <w:bookmarkEnd w:id="488"/>
      <w:bookmarkEnd w:id="48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56E4BC9E" w:rsidR="00C778D2" w:rsidRDefault="0003588E" w:rsidP="005445EF">
      <w:pPr>
        <w:rPr>
          <w:ins w:id="490" w:author="Ryan Lemos" w:date="2019-11-22T16:25:00Z"/>
        </w:rPr>
      </w:pPr>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F37282">
        <w:t xml:space="preserve">Quadro </w:t>
      </w:r>
      <w:r w:rsidR="00F37282">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F37282">
        <w:t xml:space="preserve">Figura </w:t>
      </w:r>
      <w:r w:rsidR="00F37282">
        <w:rPr>
          <w:noProof/>
        </w:rPr>
        <w:t>51</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 que utilizará a funcionalidade, acompanhado do que o usuário </w:t>
      </w:r>
      <w:del w:id="491" w:author="Ryan Lemos" w:date="2019-11-22T16:25:00Z">
        <w:r w:rsidR="00FB122B" w:rsidDel="005445EF">
          <w:delText xml:space="preserve">gostaria </w:delText>
        </w:r>
      </w:del>
      <w:ins w:id="492" w:author="Ryan Lemos" w:date="2019-11-22T16:25:00Z">
        <w:r w:rsidR="005445EF">
          <w:t>deseja da funcionalidade</w:t>
        </w:r>
      </w:ins>
      <w:del w:id="493" w:author="Ryan Lemos" w:date="2019-11-22T16:25:00Z">
        <w:r w:rsidR="00FB122B" w:rsidDel="005445EF">
          <w:delText>de ser feito</w:delText>
        </w:r>
      </w:del>
      <w:r w:rsidR="00FB122B">
        <w:t>, e o porquê.</w:t>
      </w:r>
    </w:p>
    <w:p w14:paraId="4833A096" w14:textId="2024DB2F" w:rsidR="005445EF" w:rsidRDefault="005445EF">
      <w:pPr>
        <w:spacing w:line="240" w:lineRule="auto"/>
        <w:ind w:firstLine="0"/>
        <w:jc w:val="left"/>
        <w:outlineLvl w:val="9"/>
        <w:rPr>
          <w:ins w:id="494" w:author="Ryan Lemos" w:date="2019-11-22T16:25:00Z"/>
        </w:rPr>
      </w:pPr>
      <w:ins w:id="495" w:author="Ryan Lemos" w:date="2019-11-22T16:25:00Z">
        <w:r>
          <w:br w:type="page"/>
        </w:r>
      </w:ins>
    </w:p>
    <w:p w14:paraId="40F96620" w14:textId="77777777" w:rsidR="005445EF" w:rsidRDefault="005445EF"/>
    <w:p w14:paraId="5846CBA4" w14:textId="61F952DA" w:rsidR="008C4A0B" w:rsidRDefault="008C4A0B" w:rsidP="00B70A30">
      <w:pPr>
        <w:pStyle w:val="Legenda"/>
        <w:keepNext/>
      </w:pPr>
      <w:bookmarkStart w:id="496" w:name="_Ref20051389"/>
      <w:bookmarkStart w:id="497" w:name="_Ref20051380"/>
      <w:bookmarkStart w:id="498" w:name="_Toc21973985"/>
      <w:bookmarkStart w:id="499" w:name="_Toc22986177"/>
      <w:r>
        <w:t xml:space="preserve">Figura </w:t>
      </w:r>
      <w:r w:rsidR="00CD06EF">
        <w:fldChar w:fldCharType="begin"/>
      </w:r>
      <w:r w:rsidR="00CD06EF">
        <w:instrText xml:space="preserve"> SEQ Figura \* ARABIC </w:instrText>
      </w:r>
      <w:r w:rsidR="00CD06EF">
        <w:fldChar w:fldCharType="separate"/>
      </w:r>
      <w:r w:rsidR="00F37282">
        <w:rPr>
          <w:noProof/>
        </w:rPr>
        <w:t>51</w:t>
      </w:r>
      <w:r w:rsidR="00CD06EF">
        <w:rPr>
          <w:noProof/>
        </w:rPr>
        <w:fldChar w:fldCharType="end"/>
      </w:r>
      <w:bookmarkEnd w:id="496"/>
      <w:r>
        <w:t xml:space="preserve"> - Tela de login</w:t>
      </w:r>
      <w:bookmarkEnd w:id="497"/>
      <w:bookmarkEnd w:id="498"/>
      <w:bookmarkEnd w:id="499"/>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63A1092F" w:rsidR="004B083A" w:rsidRDefault="004B083A" w:rsidP="004B083A">
      <w:r>
        <w:t>As notificações são um recurso responsável por avisar o usuário a respeito de algo novo que ocorreu</w:t>
      </w:r>
      <w:r w:rsidR="004F3A13">
        <w:t xml:space="preserve"> no seu ambiente</w:t>
      </w:r>
      <w:r>
        <w:t xml:space="preserve">. Serve para facilitar </w:t>
      </w:r>
      <w:r w:rsidR="00FA1CB0">
        <w:t>o uso</w:t>
      </w:r>
      <w:r>
        <w:t xml:space="preserve">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F37282">
        <w:t xml:space="preserve">Quadro </w:t>
      </w:r>
      <w:r w:rsidR="00F37282">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F37282">
        <w:t xml:space="preserve">Figura </w:t>
      </w:r>
      <w:r w:rsidR="00F37282">
        <w:rPr>
          <w:noProof/>
        </w:rPr>
        <w:t>48</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F37282">
        <w:t xml:space="preserve">Figura </w:t>
      </w:r>
      <w:r w:rsidR="00F37282">
        <w:rPr>
          <w:noProof/>
        </w:rPr>
        <w:t>49</w:t>
      </w:r>
      <w:r w:rsidR="006320F5">
        <w:fldChar w:fldCharType="end"/>
      </w:r>
      <w:r>
        <w:t xml:space="preserve"> </w:t>
      </w:r>
      <w:r w:rsidR="00FA1CB0">
        <w:t>são</w:t>
      </w:r>
      <w:r>
        <w:t xml:space="preserve"> demonstraç</w:t>
      </w:r>
      <w:r w:rsidR="00FA1CB0">
        <w:t>ões</w:t>
      </w:r>
      <w:r>
        <w:t xml:space="preserve"> de como </w:t>
      </w:r>
      <w:r w:rsidR="00FA1CB0">
        <w:t xml:space="preserve">a estória </w:t>
      </w:r>
      <w:r>
        <w:t>foi implementad</w:t>
      </w:r>
      <w:r w:rsidR="00FA1CB0">
        <w:t>a</w:t>
      </w:r>
      <w:r>
        <w:t>.</w:t>
      </w:r>
    </w:p>
    <w:p w14:paraId="66AFB97F" w14:textId="77777777" w:rsidR="00921163" w:rsidRDefault="00921163" w:rsidP="004B083A"/>
    <w:p w14:paraId="7DD831A8" w14:textId="3A42C415" w:rsidR="00521931" w:rsidRDefault="00921163" w:rsidP="00B70A30">
      <w:pPr>
        <w:pStyle w:val="Legenda"/>
      </w:pPr>
      <w:bookmarkStart w:id="500" w:name="_Ref21547097"/>
      <w:bookmarkStart w:id="501" w:name="_Toc22986241"/>
      <w:r>
        <w:t xml:space="preserve">Quadro </w:t>
      </w:r>
      <w:r w:rsidR="00CD06EF">
        <w:fldChar w:fldCharType="begin"/>
      </w:r>
      <w:r w:rsidR="00CD06EF">
        <w:instrText xml:space="preserve"> SEQ Quadro \* ARABIC </w:instrText>
      </w:r>
      <w:r w:rsidR="00CD06EF">
        <w:fldChar w:fldCharType="separate"/>
      </w:r>
      <w:r w:rsidR="00F37282">
        <w:rPr>
          <w:noProof/>
        </w:rPr>
        <w:t>2</w:t>
      </w:r>
      <w:r w:rsidR="00CD06EF">
        <w:rPr>
          <w:noProof/>
        </w:rPr>
        <w:fldChar w:fldCharType="end"/>
      </w:r>
      <w:bookmarkEnd w:id="500"/>
      <w:r>
        <w:t xml:space="preserve"> - Estória de notificações</w:t>
      </w:r>
      <w:bookmarkEnd w:id="501"/>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71657514" w:rsidR="00B672E1" w:rsidRDefault="004B083A">
      <w:r>
        <w:t>Assim como foi solicitado pelo usuário</w:t>
      </w:r>
      <w:r w:rsidR="00FA1CB0">
        <w:t>,</w:t>
      </w:r>
      <w:r>
        <w:t xml:space="preserve"> foram utilizadas cores chamativas para dar um destaque ao elemento. Além disso foi adicionado um efeito de pulsação sobre o elemento </w:t>
      </w:r>
      <w:del w:id="502" w:author="Ryan Lemos" w:date="2019-11-22T16:27:00Z">
        <w:r w:rsidDel="005445EF">
          <w:delText>que d</w:delText>
        </w:r>
        <w:r w:rsidR="00A05EF6" w:rsidDel="005445EF">
          <w:delText>á</w:delText>
        </w:r>
        <w:r w:rsidDel="005445EF">
          <w:delText xml:space="preserve"> uma visão de que o elemento está chamando o foco para si.</w:delText>
        </w:r>
      </w:del>
      <w:ins w:id="503" w:author="Ryan Lemos" w:date="2019-11-22T16:27:00Z">
        <w:r w:rsidR="005445EF">
          <w:t>para dar foco,</w:t>
        </w:r>
      </w:ins>
      <w:r>
        <w:t xml:space="preserve"> </w:t>
      </w:r>
      <w:ins w:id="504" w:author="Ryan Lemos" w:date="2019-11-22T16:27:00Z">
        <w:r w:rsidR="005445EF">
          <w:t>chamando</w:t>
        </w:r>
      </w:ins>
      <w:del w:id="505" w:author="Ryan Lemos" w:date="2019-11-22T16:27:00Z">
        <w:r w:rsidR="00FA1CB0" w:rsidDel="005445EF">
          <w:delText xml:space="preserve">Dessa forma, </w:delText>
        </w:r>
        <w:r w:rsidDel="005445EF">
          <w:delText>chama-se</w:delText>
        </w:r>
      </w:del>
      <w:r>
        <w:t xml:space="preserve"> </w:t>
      </w:r>
      <w:del w:id="506" w:author="Ryan Lemos" w:date="2019-11-22T16:27:00Z">
        <w:r w:rsidDel="005445EF">
          <w:delText xml:space="preserve">mais </w:delText>
        </w:r>
      </w:del>
      <w:r>
        <w:t>a atenção do usuário</w:t>
      </w:r>
      <w:del w:id="507" w:author="Ryan Lemos" w:date="2019-11-22T16:27:00Z">
        <w:r w:rsidDel="005445EF">
          <w:delText xml:space="preserve"> para o elemento</w:delText>
        </w:r>
      </w:del>
      <w:r>
        <w:t>.</w:t>
      </w:r>
    </w:p>
    <w:p w14:paraId="42627722" w14:textId="5CD073A0" w:rsidR="00FA1CB0" w:rsidRDefault="00B672E1" w:rsidP="006320F5">
      <w:r>
        <w:t>As notificações foram criadas utilizando</w:t>
      </w:r>
      <w:ins w:id="508" w:author="Ryan Lemos" w:date="2019-11-22T16:27:00Z">
        <w:r w:rsidR="005445EF">
          <w:t xml:space="preserve"> </w:t>
        </w:r>
      </w:ins>
      <w:del w:id="509" w:author="Ryan Lemos" w:date="2019-11-22T16:27:00Z">
        <w:r w:rsidDel="005445EF">
          <w:delText xml:space="preserve"> uma </w:delText>
        </w:r>
      </w:del>
      <w:r>
        <w:t xml:space="preserve">funcionalidade </w:t>
      </w:r>
      <w:del w:id="510" w:author="Ryan Lemos" w:date="2019-11-22T16:28:00Z">
        <w:r w:rsidDel="005445EF">
          <w:delText xml:space="preserve">própria </w:delText>
        </w:r>
      </w:del>
      <w:r>
        <w:t xml:space="preserve">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w:t>
      </w:r>
      <w:del w:id="511" w:author="Ryan Lemos" w:date="2019-11-22T16:28:00Z">
        <w:r w:rsidDel="005445EF">
          <w:delText>A notificação é associada a um usuário, ao qual</w:delText>
        </w:r>
      </w:del>
      <w:ins w:id="512" w:author="Ryan Lemos" w:date="2019-11-22T16:28:00Z">
        <w:r w:rsidR="005445EF">
          <w:t>O usuário que</w:t>
        </w:r>
      </w:ins>
      <w:r>
        <w:t xml:space="preserve"> deve receber a notificação, e outros dados podem ser passados, como um texto ou dados </w:t>
      </w:r>
      <w:r w:rsidR="00F2449D">
        <w:t>pessoais de</w:t>
      </w:r>
      <w:r>
        <w:t xml:space="preserve"> que</w:t>
      </w:r>
      <w:ins w:id="513" w:author="Ryan Lemos" w:date="2019-11-22T16:28:00Z">
        <w:r w:rsidR="005445EF">
          <w:t>m</w:t>
        </w:r>
      </w:ins>
      <w:r>
        <w:t xml:space="preserve"> enviou a notificação. Esses dados adicionais são salvos por meio de um campo JSON. Sendo assim</w:t>
      </w:r>
      <w:r w:rsidR="00FA1CB0">
        <w:t>,</w:t>
      </w:r>
      <w:r>
        <w:t xml:space="preserve"> é possível criar vários tipos de notificação, cada uma com suas especificidades e utilizar uma mesma tabela de dados. Cada tipo de notificação </w:t>
      </w:r>
      <w:r>
        <w:lastRenderedPageBreak/>
        <w:t xml:space="preserve">criada no </w:t>
      </w:r>
      <w:proofErr w:type="spellStart"/>
      <w:r>
        <w:t>Laravel</w:t>
      </w:r>
      <w:proofErr w:type="spellEnd"/>
      <w:r>
        <w:t xml:space="preserve"> é compost</w:t>
      </w:r>
      <w:r w:rsidR="00D72925">
        <w:t>o</w:t>
      </w:r>
      <w:r>
        <w:t xml:space="preserve"> por uma classe e pode ser criada utilizando o </w:t>
      </w:r>
      <w:proofErr w:type="spellStart"/>
      <w:r w:rsidR="0016185B">
        <w:t>Artisan</w:t>
      </w:r>
      <w:proofErr w:type="spellEnd"/>
      <w:r w:rsidR="00D72925">
        <w:t>,</w:t>
      </w:r>
      <w:r>
        <w:t xml:space="preserve"> que é a ferramenta de linha de comandos do </w:t>
      </w:r>
      <w:proofErr w:type="spellStart"/>
      <w:r>
        <w:t>Laravel</w:t>
      </w:r>
      <w:proofErr w:type="spellEnd"/>
      <w:r>
        <w:t>.</w:t>
      </w:r>
      <w:r w:rsidR="00A05EF6">
        <w:t xml:space="preserve"> </w:t>
      </w:r>
    </w:p>
    <w:p w14:paraId="0BF6175D" w14:textId="6E003415" w:rsidR="006320F5" w:rsidRDefault="00CD1ADB" w:rsidP="006320F5">
      <w:r>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F37282">
        <w:t xml:space="preserve">Quadro </w:t>
      </w:r>
      <w:r w:rsidR="00F37282">
        <w:rPr>
          <w:noProof/>
        </w:rPr>
        <w:t>3</w:t>
      </w:r>
      <w:r w:rsidR="00014BF9">
        <w:fldChar w:fldCharType="end"/>
      </w:r>
      <w:r w:rsidR="00014BF9">
        <w:t xml:space="preserve"> </w:t>
      </w:r>
      <w:r>
        <w:t xml:space="preserve">representa o que foi requisitado pelo cliente. </w:t>
      </w:r>
      <w:r w:rsidR="00F2449D">
        <w:t>S</w:t>
      </w:r>
      <w:r>
        <w:t>ua interface pode ser vista na</w:t>
      </w:r>
      <w:r w:rsidR="006320F5">
        <w:t xml:space="preserve"> </w:t>
      </w:r>
      <w:r w:rsidR="006320F5">
        <w:fldChar w:fldCharType="begin"/>
      </w:r>
      <w:r w:rsidR="006320F5">
        <w:instrText xml:space="preserve"> REF _Ref20733643 \h </w:instrText>
      </w:r>
      <w:r w:rsidR="006320F5">
        <w:fldChar w:fldCharType="separate"/>
      </w:r>
      <w:r w:rsidR="00F37282">
        <w:t xml:space="preserve">Figura </w:t>
      </w:r>
      <w:r w:rsidR="00F37282">
        <w:rPr>
          <w:noProof/>
        </w:rPr>
        <w:t>27</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F37282">
        <w:t xml:space="preserve">Figura </w:t>
      </w:r>
      <w:r w:rsidR="00F37282">
        <w:rPr>
          <w:noProof/>
        </w:rPr>
        <w:t>28</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5E0EFD9D" w:rsidR="00921163" w:rsidRDefault="00921163" w:rsidP="00B70A30">
      <w:pPr>
        <w:pStyle w:val="Legenda"/>
        <w:keepNext/>
      </w:pPr>
      <w:bookmarkStart w:id="514" w:name="_Ref21547116"/>
      <w:bookmarkStart w:id="515" w:name="_Toc22986242"/>
      <w:r>
        <w:t xml:space="preserve">Quadro </w:t>
      </w:r>
      <w:r w:rsidR="00CD06EF">
        <w:fldChar w:fldCharType="begin"/>
      </w:r>
      <w:r w:rsidR="00CD06EF">
        <w:instrText xml:space="preserve"> SEQ Quadro \* ARABIC </w:instrText>
      </w:r>
      <w:r w:rsidR="00CD06EF">
        <w:fldChar w:fldCharType="separate"/>
      </w:r>
      <w:r w:rsidR="00F37282">
        <w:rPr>
          <w:noProof/>
        </w:rPr>
        <w:t>3</w:t>
      </w:r>
      <w:r w:rsidR="00CD06EF">
        <w:rPr>
          <w:noProof/>
        </w:rPr>
        <w:fldChar w:fldCharType="end"/>
      </w:r>
      <w:bookmarkEnd w:id="514"/>
      <w:r>
        <w:t xml:space="preserve"> - Estória de troca de senhas</w:t>
      </w:r>
      <w:bookmarkEnd w:id="515"/>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516" w:name="_Toc22197491"/>
      <w:bookmarkStart w:id="517" w:name="_Toc22841361"/>
      <w:bookmarkStart w:id="518" w:name="_Toc22986319"/>
      <w:r>
        <w:t>Gestor</w:t>
      </w:r>
      <w:bookmarkEnd w:id="516"/>
      <w:bookmarkEnd w:id="517"/>
      <w:bookmarkEnd w:id="518"/>
    </w:p>
    <w:p w14:paraId="1A036D3B" w14:textId="77777777" w:rsidR="00887225" w:rsidRPr="006F3DF2" w:rsidRDefault="00887225" w:rsidP="00596E44"/>
    <w:p w14:paraId="10821FB7" w14:textId="43F09D23" w:rsidR="00887225" w:rsidRDefault="00887225" w:rsidP="00887225">
      <w:r>
        <w:t>Os pap</w:t>
      </w:r>
      <w:r w:rsidR="00FA1CB0">
        <w:t>é</w:t>
      </w:r>
      <w:r>
        <w:t xml:space="preserve">is do gestor nesse </w:t>
      </w:r>
      <w:r w:rsidRPr="005B582B">
        <w:rPr>
          <w:i/>
          <w:iCs/>
        </w:rPr>
        <w:t>release</w:t>
      </w:r>
      <w:r>
        <w:t xml:space="preserve"> compreendem em ações de cadastros de usuários (mais especificamente alunos e professores) e a gestão dos eventos da escola. Portanto</w:t>
      </w:r>
      <w:ins w:id="519" w:author="Ryan Lemos" w:date="2019-11-22T16:29:00Z">
        <w:r w:rsidR="005445EF">
          <w:t>,</w:t>
        </w:r>
      </w:ins>
      <w:r>
        <w:t xml:space="preserve">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F37282">
        <w:t xml:space="preserve">Quadro </w:t>
      </w:r>
      <w:r w:rsidR="00F37282">
        <w:rPr>
          <w:noProof/>
        </w:rPr>
        <w:t>4</w:t>
      </w:r>
      <w:r w:rsidR="00014BF9">
        <w:fldChar w:fldCharType="end"/>
      </w:r>
      <w:r>
        <w:t>.</w:t>
      </w:r>
    </w:p>
    <w:p w14:paraId="22603F7E" w14:textId="48F2A9C1" w:rsidR="00921163" w:rsidRDefault="00921163" w:rsidP="00B70A30">
      <w:pPr>
        <w:pStyle w:val="Legenda"/>
      </w:pPr>
      <w:bookmarkStart w:id="520" w:name="_Ref21547133"/>
      <w:bookmarkStart w:id="521" w:name="_Toc22986243"/>
      <w:r>
        <w:t xml:space="preserve">Quadro </w:t>
      </w:r>
      <w:r w:rsidR="00CD06EF">
        <w:fldChar w:fldCharType="begin"/>
      </w:r>
      <w:r w:rsidR="00CD06EF">
        <w:instrText xml:space="preserve"> SEQ Quadro \* ARABIC </w:instrText>
      </w:r>
      <w:r w:rsidR="00CD06EF">
        <w:fldChar w:fldCharType="separate"/>
      </w:r>
      <w:r w:rsidR="00F37282">
        <w:rPr>
          <w:noProof/>
        </w:rPr>
        <w:t>4</w:t>
      </w:r>
      <w:r w:rsidR="00CD06EF">
        <w:rPr>
          <w:noProof/>
        </w:rPr>
        <w:fldChar w:fldCharType="end"/>
      </w:r>
      <w:bookmarkEnd w:id="520"/>
      <w:r>
        <w:t xml:space="preserve"> - Ger</w:t>
      </w:r>
      <w:r w:rsidR="00726512">
        <w:t>ê</w:t>
      </w:r>
      <w:r>
        <w:t>ncia de usuários</w:t>
      </w:r>
      <w:bookmarkEnd w:id="521"/>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502B504E" w:rsidR="006F3DF2" w:rsidRDefault="006F3DF2" w:rsidP="00D76E41">
      <w:r>
        <w:t xml:space="preserve">Na gestão dos alunos é possível que os gestores apaguem </w:t>
      </w:r>
      <w:r w:rsidR="0016185B">
        <w:t xml:space="preserve">dados </w:t>
      </w:r>
      <w:del w:id="522" w:author="Ryan Lemos" w:date="2019-11-22T16:29:00Z">
        <w:r w:rsidR="0016185B" w:rsidDel="005445EF">
          <w:delText xml:space="preserve">de </w:delText>
        </w:r>
        <w:r w:rsidDel="005445EF">
          <w:delText xml:space="preserve">algum aluno </w:delText>
        </w:r>
      </w:del>
      <w:r>
        <w:t>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F37282">
        <w:t xml:space="preserve">Figura </w:t>
      </w:r>
      <w:r w:rsidR="00F37282">
        <w:rPr>
          <w:noProof/>
        </w:rPr>
        <w:t>28</w:t>
      </w:r>
      <w:r w:rsidR="00F2449D">
        <w:fldChar w:fldCharType="end"/>
      </w:r>
      <w:r w:rsidR="00F2449D">
        <w:t xml:space="preserve"> </w:t>
      </w:r>
      <w:r>
        <w:t>e permite trocar as senhas dos alunos</w:t>
      </w:r>
      <w:r w:rsidR="00726512">
        <w:t>,</w:t>
      </w:r>
      <w:r>
        <w:t xml:space="preserve"> em caso de perda ou esquecimento.</w:t>
      </w:r>
      <w:r w:rsidR="00400B9B">
        <w:t xml:space="preserve"> Para visualização dos registros</w:t>
      </w:r>
      <w:r w:rsidR="00485768">
        <w:t xml:space="preserve"> </w:t>
      </w:r>
      <w:r w:rsidR="00400B9B">
        <w:t>foi</w:t>
      </w:r>
      <w:r w:rsidR="00485768">
        <w:t xml:space="preserve"> utilizado um recurso chamado </w:t>
      </w:r>
      <w:proofErr w:type="spellStart"/>
      <w:r w:rsidR="00485768" w:rsidRPr="00596E44">
        <w:rPr>
          <w:i/>
        </w:rPr>
        <w:t>Datatables</w:t>
      </w:r>
      <w:proofErr w:type="spellEnd"/>
      <w:r w:rsidR="005B3A5D">
        <w:t xml:space="preserve"> para gerar tabelas dinâmicas e pesquisáveis</w:t>
      </w:r>
      <w:r w:rsidR="00726512">
        <w:t xml:space="preserve"> (Figura 52)</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05BA8132" w:rsidR="0094620F" w:rsidRDefault="0094620F" w:rsidP="00B70A30">
      <w:pPr>
        <w:pStyle w:val="Legenda"/>
        <w:keepNext/>
      </w:pPr>
      <w:bookmarkStart w:id="523" w:name="_Ref21505146"/>
      <w:bookmarkStart w:id="524" w:name="_Toc21973986"/>
      <w:bookmarkStart w:id="525" w:name="_Toc22986178"/>
      <w:r>
        <w:lastRenderedPageBreak/>
        <w:t xml:space="preserve">Figura </w:t>
      </w:r>
      <w:r w:rsidR="00CD06EF">
        <w:fldChar w:fldCharType="begin"/>
      </w:r>
      <w:r w:rsidR="00CD06EF">
        <w:instrText xml:space="preserve"> SEQ Figura \* ARABIC </w:instrText>
      </w:r>
      <w:r w:rsidR="00CD06EF">
        <w:fldChar w:fldCharType="separate"/>
      </w:r>
      <w:r w:rsidR="00F37282">
        <w:rPr>
          <w:noProof/>
        </w:rPr>
        <w:t>52</w:t>
      </w:r>
      <w:r w:rsidR="00CD06EF">
        <w:rPr>
          <w:noProof/>
        </w:rPr>
        <w:fldChar w:fldCharType="end"/>
      </w:r>
      <w:bookmarkEnd w:id="523"/>
      <w:r>
        <w:t xml:space="preserve"> - Listagem dos alunos</w:t>
      </w:r>
      <w:bookmarkEnd w:id="524"/>
      <w:bookmarkEnd w:id="525"/>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70D52C29" w:rsidR="006F3DF2" w:rsidRDefault="006F3DF2" w:rsidP="00D76E41">
      <w:r>
        <w:t xml:space="preserve">Quanto </w:t>
      </w:r>
      <w:del w:id="526" w:author="Ryan Lemos" w:date="2019-11-22T16:30:00Z">
        <w:r w:rsidDel="00781589">
          <w:delText xml:space="preserve">ao </w:delText>
        </w:r>
      </w:del>
      <w:ins w:id="527" w:author="Ryan Lemos" w:date="2019-11-22T16:30:00Z">
        <w:r w:rsidR="00781589">
          <w:t xml:space="preserve">no </w:t>
        </w:r>
      </w:ins>
      <w:r>
        <w:t>cadastro</w:t>
      </w:r>
      <w:r w:rsidR="00726512">
        <w:t xml:space="preserve"> de alunos</w:t>
      </w:r>
      <w:del w:id="528" w:author="Ryan Lemos" w:date="2019-11-22T16:30:00Z">
        <w:r w:rsidDel="00781589">
          <w:delText>,</w:delText>
        </w:r>
      </w:del>
      <w:r>
        <w:t xml:space="preserve"> foram identificados </w:t>
      </w:r>
      <w:del w:id="529" w:author="Ryan Lemos" w:date="2019-11-22T16:31:00Z">
        <w:r w:rsidDel="00781589">
          <w:delText xml:space="preserve">através </w:delText>
        </w:r>
      </w:del>
      <w:ins w:id="530" w:author="Ryan Lemos" w:date="2019-11-22T16:31:00Z">
        <w:r w:rsidR="00781589">
          <w:t xml:space="preserve">com uso </w:t>
        </w:r>
      </w:ins>
      <w:r>
        <w:t>de entrevistas</w:t>
      </w:r>
      <w:r w:rsidR="0016185B">
        <w:t>,</w:t>
      </w:r>
      <w:r>
        <w:t xml:space="preserve"> juntamente com os gestores</w:t>
      </w:r>
      <w:r w:rsidR="0016185B">
        <w:t>,</w:t>
      </w:r>
      <w:r>
        <w:t xml:space="preserve"> </w:t>
      </w:r>
      <w:del w:id="531" w:author="Ryan Lemos" w:date="2019-11-22T16:31:00Z">
        <w:r w:rsidDel="00781589">
          <w:delText xml:space="preserve">quais </w:delText>
        </w:r>
      </w:del>
      <w:r>
        <w:t xml:space="preserve">os dados </w:t>
      </w:r>
      <w:del w:id="532" w:author="Ryan Lemos" w:date="2019-11-22T16:31:00Z">
        <w:r w:rsidDel="00781589">
          <w:delText>constariam n</w:delText>
        </w:r>
      </w:del>
      <w:ins w:id="533" w:author="Ryan Lemos" w:date="2019-11-22T16:31:00Z">
        <w:r w:rsidR="00781589">
          <w:t>d</w:t>
        </w:r>
      </w:ins>
      <w:r w:rsidR="00726512">
        <w:t>a interface de</w:t>
      </w:r>
      <w:r>
        <w:t xml:space="preserve"> cadastro</w:t>
      </w:r>
      <w:del w:id="534" w:author="Ryan Lemos" w:date="2019-11-22T16:31:00Z">
        <w:r w:rsidDel="00781589">
          <w:delText xml:space="preserve">. </w:delText>
        </w:r>
      </w:del>
      <w:ins w:id="535" w:author="Ryan Lemos" w:date="2019-11-22T16:31:00Z">
        <w:r w:rsidR="00781589">
          <w:t xml:space="preserve">: </w:t>
        </w:r>
      </w:ins>
      <w:del w:id="536" w:author="Ryan Lemos" w:date="2019-11-22T16:31:00Z">
        <w:r w:rsidDel="00781589">
          <w:delText xml:space="preserve">Foi definido então que teria o </w:delText>
        </w:r>
      </w:del>
      <w:r>
        <w:t>nome do aluno</w:t>
      </w:r>
      <w:r w:rsidR="0024674F">
        <w:t>;</w:t>
      </w:r>
      <w:r>
        <w:t xml:space="preserve"> juntamente com seu nome de usuário</w:t>
      </w:r>
      <w:del w:id="537" w:author="Ryan Lemos" w:date="2019-11-22T16:32:00Z">
        <w:r w:rsidDel="00781589">
          <w:delText xml:space="preserve">, </w:delText>
        </w:r>
      </w:del>
      <w:ins w:id="538" w:author="Ryan Lemos" w:date="2019-11-22T16:32:00Z">
        <w:r w:rsidR="00781589">
          <w:t xml:space="preserve">; </w:t>
        </w:r>
      </w:ins>
      <w:r w:rsidRPr="005B582B">
        <w:rPr>
          <w:i/>
          <w:iCs/>
        </w:rPr>
        <w:t>e-mail</w:t>
      </w:r>
      <w:r w:rsidR="0024674F">
        <w:rPr>
          <w:i/>
          <w:iCs/>
        </w:rPr>
        <w:t>,</w:t>
      </w:r>
      <w:r>
        <w:t xml:space="preserve"> caso o aluno tenha</w:t>
      </w:r>
      <w:r w:rsidR="0024674F">
        <w:t>;</w:t>
      </w:r>
      <w:r>
        <w:t xml:space="preserve"> a data de nascimento e a senha.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726512">
        <w:t>,</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F37282">
        <w:t xml:space="preserve">Figura </w:t>
      </w:r>
      <w:r w:rsidR="00F37282">
        <w:rPr>
          <w:noProof/>
        </w:rPr>
        <w:t>53</w:t>
      </w:r>
      <w:r w:rsidR="004D4704">
        <w:fldChar w:fldCharType="end"/>
      </w:r>
      <w:r w:rsidR="00400B9B">
        <w:t xml:space="preserve"> se trata da tela de cadastros desenvolvida.</w:t>
      </w:r>
      <w:r w:rsidR="00D719EF">
        <w:t xml:space="preserve"> </w:t>
      </w:r>
    </w:p>
    <w:p w14:paraId="059F31E0" w14:textId="318848B7" w:rsidR="0094620F" w:rsidRDefault="0094620F" w:rsidP="00B70A30">
      <w:pPr>
        <w:pStyle w:val="Legenda"/>
        <w:keepNext/>
      </w:pPr>
      <w:bookmarkStart w:id="539" w:name="_Ref20051603"/>
      <w:bookmarkStart w:id="540" w:name="_Toc21973987"/>
      <w:bookmarkStart w:id="541" w:name="_Toc22986179"/>
      <w:r>
        <w:lastRenderedPageBreak/>
        <w:t xml:space="preserve">Figura </w:t>
      </w:r>
      <w:r w:rsidR="00CD06EF">
        <w:fldChar w:fldCharType="begin"/>
      </w:r>
      <w:r w:rsidR="00CD06EF">
        <w:instrText xml:space="preserve"> SEQ Figura \* ARABIC </w:instrText>
      </w:r>
      <w:r w:rsidR="00CD06EF">
        <w:fldChar w:fldCharType="separate"/>
      </w:r>
      <w:r w:rsidR="00F37282">
        <w:rPr>
          <w:noProof/>
        </w:rPr>
        <w:t>53</w:t>
      </w:r>
      <w:r w:rsidR="00CD06EF">
        <w:rPr>
          <w:noProof/>
        </w:rPr>
        <w:fldChar w:fldCharType="end"/>
      </w:r>
      <w:bookmarkEnd w:id="539"/>
      <w:r>
        <w:t xml:space="preserve"> - Tela de cadastro dos alunos</w:t>
      </w:r>
      <w:bookmarkEnd w:id="540"/>
      <w:bookmarkEnd w:id="541"/>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70C91FB4" w:rsidR="006F3DF2" w:rsidRDefault="006F3DF2" w:rsidP="00596E44">
      <w:r>
        <w:t>A listagem dos professores segue o mesmo princípio da</w:t>
      </w:r>
      <w:r w:rsidR="0024674F">
        <w:t xml:space="preserve"> utilizada em </w:t>
      </w:r>
      <w:r>
        <w:t>alunos</w:t>
      </w:r>
      <w:r w:rsidR="00726512">
        <w:t xml:space="preserve"> (Figura 54)</w:t>
      </w:r>
      <w:r>
        <w:t>. Pode-se pensar que poderia se utilizar somente uma interação para isso. Porém</w:t>
      </w:r>
      <w:r w:rsidR="0024674F">
        <w:t>,</w:t>
      </w:r>
      <w:r>
        <w:t xml:space="preserve"> como os gestores e utilizadores do ambiente não tem um contato prévio com tecnologias, </w:t>
      </w:r>
      <w:del w:id="542" w:author="Ryan Lemos" w:date="2019-11-22T16:33:00Z">
        <w:r w:rsidDel="006A5413">
          <w:delText>buscou-se então deixar</w:delText>
        </w:r>
      </w:del>
      <w:ins w:id="543" w:author="Ryan Lemos" w:date="2019-11-22T16:33:00Z">
        <w:r w:rsidR="006A5413">
          <w:t>definiu-se</w:t>
        </w:r>
      </w:ins>
      <w:r>
        <w:t xml:space="preserve"> o processo</w:t>
      </w:r>
      <w:del w:id="544" w:author="Ryan Lemos" w:date="2019-11-22T16:34:00Z">
        <w:r w:rsidDel="006A5413">
          <w:delText xml:space="preserve"> o mais simples possível</w:delText>
        </w:r>
      </w:del>
      <w:r w:rsidR="00410D44">
        <w:t xml:space="preserve"> dividindo</w:t>
      </w:r>
      <w:ins w:id="545" w:author="Ryan Lemos" w:date="2019-11-22T16:34:00Z">
        <w:r w:rsidR="006A5413">
          <w:t>-o</w:t>
        </w:r>
      </w:ins>
      <w:r w:rsidR="00410D44">
        <w:t xml:space="preserve"> em duas gestões.</w:t>
      </w:r>
    </w:p>
    <w:p w14:paraId="1149663F" w14:textId="77777777" w:rsidR="006F3DF2" w:rsidRDefault="006F3DF2" w:rsidP="00905032">
      <w:pPr>
        <w:ind w:firstLine="0"/>
        <w:jc w:val="center"/>
      </w:pPr>
    </w:p>
    <w:p w14:paraId="1438FACA" w14:textId="4F7B3361" w:rsidR="0094620F" w:rsidRDefault="0094620F" w:rsidP="00B70A30">
      <w:pPr>
        <w:pStyle w:val="Legenda"/>
        <w:keepNext/>
      </w:pPr>
      <w:bookmarkStart w:id="546" w:name="_Toc21973988"/>
      <w:bookmarkStart w:id="547" w:name="_Toc22986180"/>
      <w:r>
        <w:t xml:space="preserve">Figura </w:t>
      </w:r>
      <w:r w:rsidR="00CD06EF">
        <w:fldChar w:fldCharType="begin"/>
      </w:r>
      <w:r w:rsidR="00CD06EF">
        <w:instrText xml:space="preserve"> SEQ Figura \* ARABIC </w:instrText>
      </w:r>
      <w:r w:rsidR="00CD06EF">
        <w:fldChar w:fldCharType="separate"/>
      </w:r>
      <w:r w:rsidR="00F37282">
        <w:rPr>
          <w:noProof/>
        </w:rPr>
        <w:t>54</w:t>
      </w:r>
      <w:r w:rsidR="00CD06EF">
        <w:rPr>
          <w:noProof/>
        </w:rPr>
        <w:fldChar w:fldCharType="end"/>
      </w:r>
      <w:r>
        <w:t xml:space="preserve"> - Tela de listagem dos professores</w:t>
      </w:r>
      <w:bookmarkEnd w:id="546"/>
      <w:bookmarkEnd w:id="547"/>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5C65DC30" w:rsidR="00410D44" w:rsidRDefault="00410D44">
      <w:r>
        <w:t xml:space="preserve">O cadastro dos professores também segue </w:t>
      </w:r>
      <w:r w:rsidR="0024674F">
        <w:t xml:space="preserve">mesma </w:t>
      </w:r>
      <w:r>
        <w:t xml:space="preserve">linha de </w:t>
      </w:r>
      <w:r w:rsidR="0024674F">
        <w:t xml:space="preserve">cadastro de </w:t>
      </w:r>
      <w:r>
        <w:t>alunos</w:t>
      </w:r>
      <w:r w:rsidR="00726512">
        <w:t xml:space="preserve"> (Figura 55)</w:t>
      </w:r>
      <w:r>
        <w:t>. A única diferença é a não existência do campo de data de nascimento</w:t>
      </w:r>
      <w:del w:id="548" w:author="Ryan Lemos" w:date="2019-11-22T16:34:00Z">
        <w:r w:rsidDel="006A5413">
          <w:delText xml:space="preserve">. Como foi dito, essa divisão foi feita </w:delText>
        </w:r>
        <w:r w:rsidR="00BB7F3D" w:rsidDel="006A5413">
          <w:delText>a fim</w:delText>
        </w:r>
        <w:r w:rsidDel="006A5413">
          <w:delText xml:space="preserve"> de deixar o processo mais simples e direto</w:delText>
        </w:r>
      </w:del>
      <w:r>
        <w:t>.</w:t>
      </w:r>
    </w:p>
    <w:p w14:paraId="53994DA5" w14:textId="77777777" w:rsidR="00097BA3" w:rsidRDefault="00097BA3" w:rsidP="00596E44"/>
    <w:p w14:paraId="68298179" w14:textId="210AA477" w:rsidR="0094620F" w:rsidRDefault="0094620F" w:rsidP="00B70A30">
      <w:pPr>
        <w:pStyle w:val="Legenda"/>
        <w:keepNext/>
      </w:pPr>
      <w:bookmarkStart w:id="549" w:name="_Toc21973989"/>
      <w:bookmarkStart w:id="550" w:name="_Toc22986181"/>
      <w:r>
        <w:lastRenderedPageBreak/>
        <w:t xml:space="preserve">Figura </w:t>
      </w:r>
      <w:r w:rsidR="00CD06EF">
        <w:fldChar w:fldCharType="begin"/>
      </w:r>
      <w:r w:rsidR="00CD06EF">
        <w:instrText xml:space="preserve"> SEQ Figura \* ARABIC </w:instrText>
      </w:r>
      <w:r w:rsidR="00CD06EF">
        <w:fldChar w:fldCharType="separate"/>
      </w:r>
      <w:r w:rsidR="00F37282">
        <w:rPr>
          <w:noProof/>
        </w:rPr>
        <w:t>55</w:t>
      </w:r>
      <w:r w:rsidR="00CD06EF">
        <w:rPr>
          <w:noProof/>
        </w:rPr>
        <w:fldChar w:fldCharType="end"/>
      </w:r>
      <w:r>
        <w:t xml:space="preserve"> - Tela de cadastro do professor</w:t>
      </w:r>
      <w:bookmarkEnd w:id="549"/>
      <w:bookmarkEnd w:id="550"/>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5B232934" w:rsidR="00CC245E" w:rsidRDefault="00CC245E">
      <w:r>
        <w:t xml:space="preserve">A escola </w:t>
      </w:r>
      <w:del w:id="551" w:author="Ryan Lemos" w:date="2019-11-22T16:35:00Z">
        <w:r w:rsidDel="006A5413">
          <w:delText xml:space="preserve">como um todo </w:delText>
        </w:r>
      </w:del>
      <w:r>
        <w:t>pode oferecer eventos aos alunos, como uma gincana ou uma viagem</w:t>
      </w:r>
      <w:r w:rsidR="0024674F">
        <w:t>,</w:t>
      </w:r>
      <w:r>
        <w:t xml:space="preserve"> por exemplo. Então surgiu a necessidade de </w:t>
      </w:r>
      <w:del w:id="552" w:author="Ryan Lemos" w:date="2019-11-22T16:35:00Z">
        <w:r w:rsidDel="006A5413">
          <w:delText>que o gestor possa gerenciar esses</w:delText>
        </w:r>
      </w:del>
      <w:ins w:id="553" w:author="Ryan Lemos" w:date="2019-11-22T16:35:00Z">
        <w:r w:rsidR="006A5413">
          <w:t>gestão d</w:t>
        </w:r>
      </w:ins>
      <w:ins w:id="554" w:author="Ryan Lemos" w:date="2019-11-22T16:36:00Z">
        <w:r w:rsidR="006A5413">
          <w:t>e</w:t>
        </w:r>
      </w:ins>
      <w:r>
        <w:t xml:space="preserve"> eventos</w:t>
      </w:r>
      <w:ins w:id="555" w:author="Ryan Lemos" w:date="2019-11-22T16:36:00Z">
        <w:r w:rsidR="006A5413">
          <w:t xml:space="preserve"> da escola</w:t>
        </w:r>
      </w:ins>
      <w:r>
        <w:t xml:space="preserve"> através do ambiente</w:t>
      </w:r>
      <w:ins w:id="556" w:author="Ryan Lemos" w:date="2019-11-22T16:36:00Z">
        <w:r w:rsidR="006A5413">
          <w:t>.</w:t>
        </w:r>
      </w:ins>
      <w:r w:rsidR="0024674F">
        <w:t xml:space="preserve"> </w:t>
      </w:r>
      <w:del w:id="557" w:author="Ryan Lemos" w:date="2019-11-22T16:36:00Z">
        <w:r w:rsidR="0024674F" w:rsidDel="006A5413">
          <w:delText xml:space="preserve">e </w:delText>
        </w:r>
      </w:del>
      <w:ins w:id="558" w:author="Ryan Lemos" w:date="2019-11-22T16:36:00Z">
        <w:r w:rsidR="006A5413">
          <w:t>A</w:t>
        </w:r>
      </w:ins>
      <w:del w:id="559" w:author="Ryan Lemos" w:date="2019-11-22T16:36:00Z">
        <w:r w:rsidR="0024674F" w:rsidDel="006A5413">
          <w:delText>a</w:delText>
        </w:r>
      </w:del>
      <w:r>
        <w:t xml:space="preserve">ssim os alunos ficam sabendo </w:t>
      </w:r>
      <w:del w:id="560" w:author="Ryan Lemos" w:date="2019-11-22T16:36:00Z">
        <w:r w:rsidDel="006A5413">
          <w:delText>d</w:delText>
        </w:r>
      </w:del>
      <w:r>
        <w:t>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F37282">
        <w:t xml:space="preserve">Quadro </w:t>
      </w:r>
      <w:r w:rsidR="00F37282">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6719E640" w:rsidR="00646DF8" w:rsidRDefault="00921163" w:rsidP="00B70A30">
      <w:pPr>
        <w:pStyle w:val="Legenda"/>
      </w:pPr>
      <w:bookmarkStart w:id="561" w:name="_Ref21547160"/>
      <w:bookmarkStart w:id="562" w:name="_Toc22986244"/>
      <w:r>
        <w:t xml:space="preserve">Quadro </w:t>
      </w:r>
      <w:r w:rsidR="00CD06EF">
        <w:fldChar w:fldCharType="begin"/>
      </w:r>
      <w:r w:rsidR="00CD06EF">
        <w:instrText xml:space="preserve"> SEQ Quadro \* ARABIC </w:instrText>
      </w:r>
      <w:r w:rsidR="00CD06EF">
        <w:fldChar w:fldCharType="separate"/>
      </w:r>
      <w:r w:rsidR="00F37282">
        <w:rPr>
          <w:noProof/>
        </w:rPr>
        <w:t>5</w:t>
      </w:r>
      <w:r w:rsidR="00CD06EF">
        <w:rPr>
          <w:noProof/>
        </w:rPr>
        <w:fldChar w:fldCharType="end"/>
      </w:r>
      <w:bookmarkEnd w:id="561"/>
      <w:r>
        <w:t xml:space="preserve"> - Estória de gerência de eventos da escola</w:t>
      </w:r>
      <w:bookmarkEnd w:id="562"/>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3CE3BA08" w:rsidR="0094620F" w:rsidRDefault="00CC245E" w:rsidP="00D76E41">
      <w:r>
        <w:t xml:space="preserve">A </w:t>
      </w:r>
      <w:r w:rsidR="006E1CDA">
        <w:fldChar w:fldCharType="begin"/>
      </w:r>
      <w:r w:rsidR="006E1CDA">
        <w:instrText xml:space="preserve"> REF _Ref20051634 \h </w:instrText>
      </w:r>
      <w:r w:rsidR="006E1CDA">
        <w:fldChar w:fldCharType="separate"/>
      </w:r>
      <w:r w:rsidR="00F37282">
        <w:t xml:space="preserve">Figura </w:t>
      </w:r>
      <w:r w:rsidR="00F37282">
        <w:rPr>
          <w:noProof/>
        </w:rPr>
        <w:t>56</w:t>
      </w:r>
      <w:r w:rsidR="006E1CDA">
        <w:fldChar w:fldCharType="end"/>
      </w:r>
      <w:r>
        <w:t xml:space="preserve"> demonstra como </w:t>
      </w:r>
      <w:r w:rsidR="00726512">
        <w:t>ocorre</w:t>
      </w:r>
      <w:r>
        <w:t xml:space="preserve">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4071FB49" w:rsidR="0094620F" w:rsidRDefault="0094620F" w:rsidP="00B70A30">
      <w:pPr>
        <w:pStyle w:val="Legenda"/>
        <w:keepNext/>
      </w:pPr>
      <w:bookmarkStart w:id="563" w:name="_Ref20051634"/>
      <w:bookmarkStart w:id="564" w:name="_Toc21973990"/>
      <w:bookmarkStart w:id="565" w:name="_Toc22986182"/>
      <w:r>
        <w:lastRenderedPageBreak/>
        <w:t xml:space="preserve">Figura </w:t>
      </w:r>
      <w:r w:rsidR="00CD06EF">
        <w:fldChar w:fldCharType="begin"/>
      </w:r>
      <w:r w:rsidR="00CD06EF">
        <w:instrText xml:space="preserve"> SEQ Figura \* ARABIC </w:instrText>
      </w:r>
      <w:r w:rsidR="00CD06EF">
        <w:fldChar w:fldCharType="separate"/>
      </w:r>
      <w:r w:rsidR="00F37282">
        <w:rPr>
          <w:noProof/>
        </w:rPr>
        <w:t>56</w:t>
      </w:r>
      <w:r w:rsidR="00CD06EF">
        <w:rPr>
          <w:noProof/>
        </w:rPr>
        <w:fldChar w:fldCharType="end"/>
      </w:r>
      <w:bookmarkEnd w:id="563"/>
      <w:r>
        <w:t xml:space="preserve"> - Tela de cadastro de um evento</w:t>
      </w:r>
      <w:bookmarkEnd w:id="564"/>
      <w:bookmarkEnd w:id="565"/>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287B2258" w:rsidR="00CC245E" w:rsidRDefault="00CC245E" w:rsidP="00596E44">
      <w:r>
        <w:t>Após o cadastro</w:t>
      </w:r>
      <w:r w:rsidR="00726512">
        <w:t xml:space="preserve"> de evento</w:t>
      </w:r>
      <w:del w:id="566" w:author="Ryan Lemos" w:date="2019-11-22T16:37:00Z">
        <w:r w:rsidR="00726512" w:rsidDel="00287736">
          <w:delText>,</w:delText>
        </w:r>
        <w:r w:rsidDel="00287736">
          <w:delText xml:space="preserve"> o gestor </w:delText>
        </w:r>
        <w:r w:rsidR="0024674F" w:rsidDel="00287736">
          <w:delText xml:space="preserve">tem </w:delText>
        </w:r>
        <w:r w:rsidR="00726512" w:rsidDel="00287736">
          <w:delText>à</w:delText>
        </w:r>
        <w:r w:rsidR="0024674F" w:rsidDel="00287736">
          <w:delText xml:space="preserve"> disposição</w:delText>
        </w:r>
        <w:r w:rsidDel="00287736">
          <w:delText xml:space="preserve"> uma tela que lista todos os eventos que ele cadastrou</w:delText>
        </w:r>
      </w:del>
      <w:r w:rsidR="00400B9B">
        <w:t>,</w:t>
      </w:r>
      <w:ins w:id="567" w:author="Ryan Lemos" w:date="2019-11-22T16:37:00Z">
        <w:r w:rsidR="00287736">
          <w:t xml:space="preserve"> exibe-se a lista dos eventos cadastrados pelo gestor,</w:t>
        </w:r>
      </w:ins>
      <w:r w:rsidR="00400B9B">
        <w:t xml:space="preserve"> conforme </w:t>
      </w:r>
      <w:r w:rsidR="00400B9B">
        <w:fldChar w:fldCharType="begin"/>
      </w:r>
      <w:r w:rsidR="00400B9B">
        <w:instrText xml:space="preserve"> REF _Ref22976348 \h </w:instrText>
      </w:r>
      <w:r w:rsidR="00400B9B">
        <w:fldChar w:fldCharType="separate"/>
      </w:r>
      <w:r w:rsidR="00F37282">
        <w:t xml:space="preserve">Figura </w:t>
      </w:r>
      <w:r w:rsidR="00F37282">
        <w:rPr>
          <w:noProof/>
        </w:rPr>
        <w:t>57</w:t>
      </w:r>
      <w:r w:rsidR="00400B9B">
        <w:fldChar w:fldCharType="end"/>
      </w:r>
      <w:r w:rsidR="00726512">
        <w:t>,</w:t>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F37282">
        <w:t xml:space="preserve">Figura </w:t>
      </w:r>
      <w:r w:rsidR="00F37282">
        <w:rPr>
          <w:noProof/>
        </w:rPr>
        <w:t>56</w:t>
      </w:r>
      <w:r w:rsidR="006E1CDA">
        <w:fldChar w:fldCharType="end"/>
      </w:r>
      <w:r>
        <w:t>.</w:t>
      </w:r>
    </w:p>
    <w:p w14:paraId="6C580B3A" w14:textId="77777777" w:rsidR="00CC245E" w:rsidRDefault="00CC245E" w:rsidP="00905032">
      <w:pPr>
        <w:ind w:firstLine="0"/>
        <w:jc w:val="center"/>
      </w:pPr>
    </w:p>
    <w:p w14:paraId="1F49DB59" w14:textId="1BE85099" w:rsidR="0094620F" w:rsidRDefault="0094620F" w:rsidP="00B70A30">
      <w:pPr>
        <w:pStyle w:val="Legenda"/>
        <w:keepNext/>
      </w:pPr>
      <w:bookmarkStart w:id="568" w:name="_Ref22976348"/>
      <w:bookmarkStart w:id="569" w:name="_Toc21973991"/>
      <w:bookmarkStart w:id="570" w:name="_Toc22986183"/>
      <w:r>
        <w:t xml:space="preserve">Figura </w:t>
      </w:r>
      <w:r w:rsidR="00CD06EF">
        <w:fldChar w:fldCharType="begin"/>
      </w:r>
      <w:r w:rsidR="00CD06EF">
        <w:instrText xml:space="preserve"> SEQ Figura \* ARABIC </w:instrText>
      </w:r>
      <w:r w:rsidR="00CD06EF">
        <w:fldChar w:fldCharType="separate"/>
      </w:r>
      <w:r w:rsidR="00F37282">
        <w:rPr>
          <w:noProof/>
        </w:rPr>
        <w:t>57</w:t>
      </w:r>
      <w:r w:rsidR="00CD06EF">
        <w:rPr>
          <w:noProof/>
        </w:rPr>
        <w:fldChar w:fldCharType="end"/>
      </w:r>
      <w:bookmarkEnd w:id="568"/>
      <w:r>
        <w:t xml:space="preserve"> - Tela de listagem</w:t>
      </w:r>
      <w:r>
        <w:rPr>
          <w:noProof/>
        </w:rPr>
        <w:t xml:space="preserve"> dos eventos da escola</w:t>
      </w:r>
      <w:bookmarkEnd w:id="569"/>
      <w:bookmarkEnd w:id="570"/>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108CDC2E" w:rsidR="005537DE" w:rsidRDefault="005537DE" w:rsidP="005537DE">
      <w:r>
        <w:t>Ao clicar na aba de calendário</w:t>
      </w:r>
      <w:r w:rsidR="0024674F">
        <w:t>,</w:t>
      </w:r>
      <w:r>
        <w:t xml:space="preserve"> o gestor tem um calendário interativo contendo os eventos cadastrados</w:t>
      </w:r>
      <w:r w:rsidR="00726512">
        <w:t>,</w:t>
      </w:r>
      <w:r w:rsidR="00400B9B">
        <w:t xml:space="preserve"> conforme demonstrad</w:t>
      </w:r>
      <w:r w:rsidR="00726512">
        <w:t>o</w:t>
      </w:r>
      <w:r w:rsidR="00400B9B">
        <w:t xml:space="preserve"> pela </w:t>
      </w:r>
      <w:r w:rsidR="00400B9B">
        <w:fldChar w:fldCharType="begin"/>
      </w:r>
      <w:r w:rsidR="00400B9B">
        <w:instrText xml:space="preserve"> REF _Ref20051663 \h </w:instrText>
      </w:r>
      <w:r w:rsidR="00400B9B">
        <w:fldChar w:fldCharType="separate"/>
      </w:r>
      <w:r w:rsidR="00F37282">
        <w:t xml:space="preserve">Figura </w:t>
      </w:r>
      <w:r w:rsidR="00F37282">
        <w:rPr>
          <w:noProof/>
        </w:rPr>
        <w:t>58</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F37282">
        <w:t>2.2.3.7</w:t>
      </w:r>
      <w:r w:rsidR="00400B9B">
        <w:fldChar w:fldCharType="end"/>
      </w:r>
      <w:r w:rsidR="00097BA3">
        <w:t xml:space="preserve">. </w:t>
      </w:r>
      <w:r>
        <w:t>Os eventos aparecem marcados no calendário com a cor escolhida no momento do cadastro. Ao clicar em uma data com o evento</w:t>
      </w:r>
      <w:ins w:id="571" w:author="Ryan Lemos" w:date="2019-11-22T16:38:00Z">
        <w:r w:rsidR="00287736">
          <w:t>, exibe-se a sua</w:t>
        </w:r>
      </w:ins>
      <w:del w:id="572" w:author="Ryan Lemos" w:date="2019-11-22T16:38:00Z">
        <w:r w:rsidDel="00287736">
          <w:delText>, uma</w:delText>
        </w:r>
      </w:del>
      <w:r>
        <w:t xml:space="preserve"> descrição</w:t>
      </w:r>
      <w:del w:id="573" w:author="Ryan Lemos" w:date="2019-11-22T16:38:00Z">
        <w:r w:rsidDel="00287736">
          <w:delText xml:space="preserve"> do evento surge</w:delText>
        </w:r>
      </w:del>
      <w:r>
        <w:t xml:space="preserve">. </w:t>
      </w:r>
      <w:del w:id="574" w:author="Ryan Lemos" w:date="2019-11-22T16:38:00Z">
        <w:r w:rsidDel="00287736">
          <w:delText>Ainda há outra funcionalidade, em</w:delText>
        </w:r>
      </w:del>
      <w:ins w:id="575" w:author="Ryan Lemos" w:date="2019-11-22T16:38:00Z">
        <w:r w:rsidR="00287736">
          <w:t>No</w:t>
        </w:r>
      </w:ins>
      <w:r>
        <w:t xml:space="preserve"> caso de mais de um evento para o mesmo </w:t>
      </w:r>
      <w:r>
        <w:lastRenderedPageBreak/>
        <w:t>dia</w:t>
      </w:r>
      <w:r w:rsidR="00D9623A">
        <w:t>,</w:t>
      </w:r>
      <w:r>
        <w:t xml:space="preserve"> </w:t>
      </w:r>
      <w:del w:id="576" w:author="Ryan Lemos" w:date="2019-11-22T16:39:00Z">
        <w:r w:rsidR="00D9623A" w:rsidDel="00287736">
          <w:delText xml:space="preserve">em que </w:delText>
        </w:r>
      </w:del>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67E8DA0" w:rsidR="0094620F" w:rsidRDefault="0094620F" w:rsidP="00B70A30">
      <w:pPr>
        <w:pStyle w:val="Legenda"/>
        <w:keepNext/>
      </w:pPr>
      <w:bookmarkStart w:id="577" w:name="_Ref20051663"/>
      <w:bookmarkStart w:id="578" w:name="_Toc21973992"/>
      <w:bookmarkStart w:id="579" w:name="_Toc22986184"/>
      <w:r>
        <w:t xml:space="preserve">Figura </w:t>
      </w:r>
      <w:r w:rsidR="00CD06EF">
        <w:fldChar w:fldCharType="begin"/>
      </w:r>
      <w:r w:rsidR="00CD06EF">
        <w:instrText xml:space="preserve"> SEQ Figura \* ARABIC </w:instrText>
      </w:r>
      <w:r w:rsidR="00CD06EF">
        <w:fldChar w:fldCharType="separate"/>
      </w:r>
      <w:r w:rsidR="00F37282">
        <w:rPr>
          <w:noProof/>
        </w:rPr>
        <w:t>58</w:t>
      </w:r>
      <w:r w:rsidR="00CD06EF">
        <w:rPr>
          <w:noProof/>
        </w:rPr>
        <w:fldChar w:fldCharType="end"/>
      </w:r>
      <w:bookmarkEnd w:id="577"/>
      <w:r>
        <w:t xml:space="preserve"> – Tela do calendário com os eventos da escola</w:t>
      </w:r>
      <w:bookmarkEnd w:id="578"/>
      <w:bookmarkEnd w:id="579"/>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80" w:name="_Toc22197492"/>
      <w:bookmarkStart w:id="581" w:name="_Toc22841362"/>
      <w:bookmarkStart w:id="582" w:name="_Toc22986320"/>
      <w:r>
        <w:t>Administrador</w:t>
      </w:r>
      <w:bookmarkEnd w:id="580"/>
      <w:bookmarkEnd w:id="581"/>
      <w:bookmarkEnd w:id="582"/>
    </w:p>
    <w:p w14:paraId="36BCA1BA" w14:textId="77777777" w:rsidR="008F6EE2" w:rsidRPr="001D2BA8" w:rsidRDefault="008F6EE2" w:rsidP="00596E44"/>
    <w:p w14:paraId="7D953AD4" w14:textId="04160E92" w:rsidR="008F6EE2" w:rsidRDefault="008F6EE2">
      <w:pPr>
        <w:rPr>
          <w:ins w:id="583" w:author="Ryan Lemos" w:date="2019-11-22T16:40:00Z"/>
        </w:rPr>
      </w:pPr>
      <w:r>
        <w:t xml:space="preserve">O administrador é o perfil de usuário com acesso total ao sistema. Porém, há </w:t>
      </w:r>
      <w:del w:id="584" w:author="Ryan Lemos" w:date="2019-11-22T16:39:00Z">
        <w:r w:rsidDel="004A36E1">
          <w:delText>algumas funcionalidades, para ser mais exato duas,</w:delText>
        </w:r>
      </w:del>
      <w:ins w:id="585" w:author="Ryan Lemos" w:date="2019-11-22T16:39:00Z">
        <w:r w:rsidR="004A36E1">
          <w:t>duas funcionalidades</w:t>
        </w:r>
      </w:ins>
      <w:r>
        <w:t xml:space="preserve"> que somente o administrador pode desempenhar. Vale ressaltar que o administrador deve ter conhecimento em desenvolvimento</w:t>
      </w:r>
      <w:r w:rsidR="00AF4E85">
        <w:t xml:space="preserve"> </w:t>
      </w:r>
      <w:r w:rsidR="00AF4E85">
        <w:rPr>
          <w:i/>
          <w:iCs/>
        </w:rPr>
        <w:t>web</w:t>
      </w:r>
      <w:r>
        <w:t xml:space="preserve"> para cumprir essas tarefas, já que </w:t>
      </w:r>
      <w:del w:id="586" w:author="Ryan Lemos" w:date="2019-11-22T16:40:00Z">
        <w:r w:rsidDel="004A36E1">
          <w:delText xml:space="preserve">as funcionalidades </w:delText>
        </w:r>
      </w:del>
      <w:r>
        <w:t xml:space="preserve">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F37282">
        <w:t xml:space="preserve">Quadro </w:t>
      </w:r>
      <w:r w:rsidR="00F37282">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206CAC2D" w14:textId="77777777" w:rsidR="004A36E1" w:rsidRDefault="004A36E1"/>
    <w:p w14:paraId="526EB0FC" w14:textId="3F2F520F" w:rsidR="00921163" w:rsidRDefault="00921163" w:rsidP="00B70A30">
      <w:pPr>
        <w:pStyle w:val="Legenda"/>
      </w:pPr>
      <w:bookmarkStart w:id="587" w:name="_Ref21547177"/>
      <w:bookmarkStart w:id="588" w:name="_Toc22986245"/>
      <w:r>
        <w:t xml:space="preserve">Quadro </w:t>
      </w:r>
      <w:r w:rsidR="00CD06EF">
        <w:fldChar w:fldCharType="begin"/>
      </w:r>
      <w:r w:rsidR="00CD06EF">
        <w:instrText xml:space="preserve"> SEQ Quadro \* ARABIC </w:instrText>
      </w:r>
      <w:r w:rsidR="00CD06EF">
        <w:fldChar w:fldCharType="separate"/>
      </w:r>
      <w:r w:rsidR="00F37282">
        <w:rPr>
          <w:noProof/>
        </w:rPr>
        <w:t>6</w:t>
      </w:r>
      <w:r w:rsidR="00CD06EF">
        <w:rPr>
          <w:noProof/>
        </w:rPr>
        <w:fldChar w:fldCharType="end"/>
      </w:r>
      <w:bookmarkEnd w:id="587"/>
      <w:r>
        <w:t xml:space="preserve"> - Estória de ger</w:t>
      </w:r>
      <w:r w:rsidR="006E1CDA">
        <w:t>ê</w:t>
      </w:r>
      <w:r>
        <w:t xml:space="preserve">ncia de </w:t>
      </w:r>
      <w:r w:rsidRPr="004B7BAF">
        <w:rPr>
          <w:i/>
          <w:iCs w:val="0"/>
        </w:rPr>
        <w:t>menus</w:t>
      </w:r>
      <w:bookmarkEnd w:id="588"/>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4390D69A" w:rsidR="00F045C8" w:rsidRPr="00F045C8" w:rsidRDefault="00F045C8" w:rsidP="00F045C8">
      <w:r>
        <w:lastRenderedPageBreak/>
        <w:t>Com</w:t>
      </w:r>
      <w:ins w:id="589" w:author="Ryan Lemos" w:date="2019-11-22T16:40:00Z">
        <w:r w:rsidR="00AA41B9">
          <w:t xml:space="preserve"> </w:t>
        </w:r>
      </w:ins>
      <w:r>
        <w:t xml:space="preserve">o papel de gestão de </w:t>
      </w:r>
      <w:r w:rsidRPr="005B582B">
        <w:rPr>
          <w:i/>
          <w:iCs/>
        </w:rPr>
        <w:t>menus</w:t>
      </w:r>
      <w:r>
        <w:t>, o administrador pode criar</w:t>
      </w:r>
      <w:ins w:id="590" w:author="Ryan Lemos" w:date="2019-11-22T16:40:00Z">
        <w:r w:rsidR="00AA41B9">
          <w:t xml:space="preserve"> </w:t>
        </w:r>
      </w:ins>
      <w:del w:id="591" w:author="Ryan Lemos" w:date="2019-11-22T16:40:00Z">
        <w:r w:rsidDel="00AA41B9">
          <w:delText xml:space="preserve"> um </w:delText>
        </w:r>
        <w:r w:rsidRPr="005B582B" w:rsidDel="00AA41B9">
          <w:rPr>
            <w:i/>
            <w:iCs/>
          </w:rPr>
          <w:delText>menu</w:delText>
        </w:r>
        <w:r w:rsidDel="00AA41B9">
          <w:delText xml:space="preserve"> </w:delText>
        </w:r>
      </w:del>
      <w:r>
        <w:t xml:space="preserve">ou excluir um </w:t>
      </w:r>
      <w:r w:rsidRPr="005B582B">
        <w:rPr>
          <w:i/>
          <w:iCs/>
        </w:rPr>
        <w:t>menu</w:t>
      </w:r>
      <w:del w:id="592" w:author="Ryan Lemos" w:date="2019-11-22T16:40:00Z">
        <w:r w:rsidDel="00AA41B9">
          <w:delText xml:space="preserve"> já criado</w:delText>
        </w:r>
      </w:del>
      <w:r>
        <w:t>, conforme visto na</w:t>
      </w:r>
      <w:r w:rsidR="006E1CDA">
        <w:t xml:space="preserve"> </w:t>
      </w:r>
      <w:r w:rsidR="006E1CDA">
        <w:fldChar w:fldCharType="begin"/>
      </w:r>
      <w:r w:rsidR="006E1CDA">
        <w:instrText xml:space="preserve"> REF _Ref20051732 \h </w:instrText>
      </w:r>
      <w:r w:rsidR="006E1CDA">
        <w:fldChar w:fldCharType="separate"/>
      </w:r>
      <w:r w:rsidR="00F37282">
        <w:t xml:space="preserve">Figura </w:t>
      </w:r>
      <w:r w:rsidR="00F37282">
        <w:rPr>
          <w:noProof/>
        </w:rPr>
        <w:t>59</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5EA21BE9" w:rsidR="0094620F" w:rsidRDefault="0094620F" w:rsidP="00B70A30">
      <w:pPr>
        <w:pStyle w:val="Legenda"/>
        <w:keepNext/>
      </w:pPr>
      <w:bookmarkStart w:id="593" w:name="_Ref20051732"/>
      <w:bookmarkStart w:id="594" w:name="_Toc21973993"/>
      <w:bookmarkStart w:id="595" w:name="_Toc22986185"/>
      <w:r>
        <w:t xml:space="preserve">Figura </w:t>
      </w:r>
      <w:r w:rsidR="00CD06EF">
        <w:fldChar w:fldCharType="begin"/>
      </w:r>
      <w:r w:rsidR="00CD06EF">
        <w:instrText xml:space="preserve"> SEQ Figura \* ARABIC </w:instrText>
      </w:r>
      <w:r w:rsidR="00CD06EF">
        <w:fldChar w:fldCharType="separate"/>
      </w:r>
      <w:r w:rsidR="00F37282">
        <w:rPr>
          <w:noProof/>
        </w:rPr>
        <w:t>59</w:t>
      </w:r>
      <w:r w:rsidR="00CD06EF">
        <w:rPr>
          <w:noProof/>
        </w:rPr>
        <w:fldChar w:fldCharType="end"/>
      </w:r>
      <w:bookmarkEnd w:id="593"/>
      <w:r>
        <w:t xml:space="preserve"> - Tela de listagem dos menus da aplicação</w:t>
      </w:r>
      <w:bookmarkEnd w:id="594"/>
      <w:bookmarkEnd w:id="595"/>
    </w:p>
    <w:p w14:paraId="0090C923" w14:textId="6396B0F4" w:rsidR="00905032" w:rsidRDefault="00DA42CB" w:rsidP="00905032">
      <w:pPr>
        <w:ind w:firstLine="0"/>
        <w:jc w:val="center"/>
      </w:pPr>
      <w:r>
        <w:rPr>
          <w:noProof/>
        </w:rPr>
        <w:drawing>
          <wp:inline distT="0" distB="0" distL="0" distR="0" wp14:anchorId="74D03C72" wp14:editId="40CB66A5">
            <wp:extent cx="4857750" cy="2859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1706" cy="2861498"/>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0EBAF5E0" w:rsidR="00D76E41" w:rsidRDefault="00F045C8" w:rsidP="00D76E41">
      <w:pPr>
        <w:rPr>
          <w:ins w:id="596" w:author="Ryan Lemos" w:date="2019-11-22T16:41:00Z"/>
        </w:rPr>
      </w:pPr>
      <w:r>
        <w:t>Ao clicar em cadastrar</w:t>
      </w:r>
      <w:r w:rsidR="00AF4E85">
        <w:t>,</w:t>
      </w:r>
      <w:r>
        <w:t xml:space="preserve"> </w:t>
      </w:r>
      <w:del w:id="597" w:author="Ryan Lemos" w:date="2019-11-22T16:41:00Z">
        <w:r w:rsidDel="00AA41B9">
          <w:delText xml:space="preserve">surge </w:delText>
        </w:r>
      </w:del>
      <w:ins w:id="598" w:author="Ryan Lemos" w:date="2019-11-22T16:41:00Z">
        <w:r w:rsidR="00AA41B9">
          <w:t xml:space="preserve">exibe-se a </w:t>
        </w:r>
      </w:ins>
      <w:del w:id="599" w:author="Ryan Lemos" w:date="2019-11-22T16:41:00Z">
        <w:r w:rsidDel="00AA41B9">
          <w:delText xml:space="preserve">uma </w:delText>
        </w:r>
      </w:del>
      <w:r>
        <w:t xml:space="preserve">tela </w:t>
      </w:r>
      <w:del w:id="600" w:author="Ryan Lemos" w:date="2019-11-22T16:41:00Z">
        <w:r w:rsidDel="00AA41B9">
          <w:delText xml:space="preserve">onde </w:delText>
        </w:r>
      </w:del>
      <w:ins w:id="601" w:author="Ryan Lemos" w:date="2019-11-22T16:41:00Z">
        <w:r w:rsidR="00AA41B9">
          <w:t xml:space="preserve">na qual </w:t>
        </w:r>
      </w:ins>
      <w:r>
        <w:t xml:space="preserve">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F37282">
        <w:t xml:space="preserve">Figura </w:t>
      </w:r>
      <w:r w:rsidR="00F37282">
        <w:rPr>
          <w:noProof/>
        </w:rPr>
        <w:t>60</w:t>
      </w:r>
      <w:r w:rsidR="006E1CDA">
        <w:fldChar w:fldCharType="end"/>
      </w:r>
      <w:r>
        <w:t>.</w:t>
      </w:r>
    </w:p>
    <w:p w14:paraId="718F0A84" w14:textId="77777777" w:rsidR="00AA41B9" w:rsidRDefault="00AA41B9" w:rsidP="00D76E41"/>
    <w:p w14:paraId="7F14BDF6" w14:textId="32F0127C" w:rsidR="0094620F" w:rsidRDefault="0094620F" w:rsidP="00B70A30">
      <w:pPr>
        <w:pStyle w:val="Legenda"/>
        <w:keepNext/>
      </w:pPr>
      <w:bookmarkStart w:id="602" w:name="_Ref20051751"/>
      <w:bookmarkStart w:id="603" w:name="_Toc21973994"/>
      <w:bookmarkStart w:id="604" w:name="_Toc22986186"/>
      <w:r>
        <w:t xml:space="preserve">Figura </w:t>
      </w:r>
      <w:r w:rsidR="00CD06EF">
        <w:fldChar w:fldCharType="begin"/>
      </w:r>
      <w:r w:rsidR="00CD06EF">
        <w:instrText xml:space="preserve"> SEQ Figura \* ARABIC </w:instrText>
      </w:r>
      <w:r w:rsidR="00CD06EF">
        <w:fldChar w:fldCharType="separate"/>
      </w:r>
      <w:r w:rsidR="00F37282">
        <w:rPr>
          <w:noProof/>
        </w:rPr>
        <w:t>60</w:t>
      </w:r>
      <w:r w:rsidR="00CD06EF">
        <w:rPr>
          <w:noProof/>
        </w:rPr>
        <w:fldChar w:fldCharType="end"/>
      </w:r>
      <w:bookmarkEnd w:id="602"/>
      <w:r>
        <w:t xml:space="preserve"> - Tela de cadastro de menus</w:t>
      </w:r>
      <w:bookmarkEnd w:id="603"/>
      <w:bookmarkEnd w:id="604"/>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67E83032" w14:textId="6B29A5AE" w:rsidR="00F045C8" w:rsidRPr="001E3B82"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F37282">
        <w:t xml:space="preserve">Figura </w:t>
      </w:r>
      <w:r w:rsidR="00F37282">
        <w:rPr>
          <w:noProof/>
        </w:rPr>
        <w:t>61</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3C8BBF8D" w:rsidR="0094620F" w:rsidRDefault="0094620F" w:rsidP="00B70A30">
      <w:pPr>
        <w:pStyle w:val="Legenda"/>
        <w:keepNext/>
      </w:pPr>
      <w:bookmarkStart w:id="605" w:name="_Ref20051766"/>
      <w:bookmarkStart w:id="606" w:name="_Toc21973995"/>
      <w:bookmarkStart w:id="607" w:name="_Toc22986187"/>
      <w:r>
        <w:t xml:space="preserve">Figura </w:t>
      </w:r>
      <w:r w:rsidR="00CD06EF">
        <w:fldChar w:fldCharType="begin"/>
      </w:r>
      <w:r w:rsidR="00CD06EF">
        <w:instrText xml:space="preserve"> SEQ Figura \* ARABIC </w:instrText>
      </w:r>
      <w:r w:rsidR="00CD06EF">
        <w:fldChar w:fldCharType="separate"/>
      </w:r>
      <w:r w:rsidR="00F37282">
        <w:rPr>
          <w:noProof/>
        </w:rPr>
        <w:t>61</w:t>
      </w:r>
      <w:r w:rsidR="00CD06EF">
        <w:rPr>
          <w:noProof/>
        </w:rPr>
        <w:fldChar w:fldCharType="end"/>
      </w:r>
      <w:bookmarkEnd w:id="605"/>
      <w:r>
        <w:t xml:space="preserve"> - Tela de menus da aplicação</w:t>
      </w:r>
      <w:bookmarkEnd w:id="606"/>
      <w:bookmarkEnd w:id="607"/>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1318417A"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w:t>
      </w:r>
      <w:ins w:id="608" w:author="Ryan Lemos" w:date="2019-11-22T16:41:00Z">
        <w:r w:rsidR="0085116C">
          <w:t>,</w:t>
        </w:r>
      </w:ins>
      <w:r>
        <w:t xml:space="preserve">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F37282">
        <w:t xml:space="preserve">Quadro </w:t>
      </w:r>
      <w:r w:rsidR="00F37282">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0178AC4D" w:rsidR="00646DF8" w:rsidRDefault="00921163" w:rsidP="00B70A30">
      <w:pPr>
        <w:pStyle w:val="Legenda"/>
      </w:pPr>
      <w:bookmarkStart w:id="609" w:name="_Ref21547197"/>
      <w:bookmarkStart w:id="610" w:name="_Toc22986246"/>
      <w:r>
        <w:t xml:space="preserve">Quadro </w:t>
      </w:r>
      <w:r w:rsidR="00CD06EF">
        <w:fldChar w:fldCharType="begin"/>
      </w:r>
      <w:r w:rsidR="00CD06EF">
        <w:instrText xml:space="preserve"> SEQ Quadro \* ARABIC </w:instrText>
      </w:r>
      <w:r w:rsidR="00CD06EF">
        <w:fldChar w:fldCharType="separate"/>
      </w:r>
      <w:r w:rsidR="00F37282">
        <w:rPr>
          <w:noProof/>
        </w:rPr>
        <w:t>7</w:t>
      </w:r>
      <w:r w:rsidR="00CD06EF">
        <w:rPr>
          <w:noProof/>
        </w:rPr>
        <w:fldChar w:fldCharType="end"/>
      </w:r>
      <w:bookmarkEnd w:id="609"/>
      <w:r>
        <w:t xml:space="preserve"> – Estórias de gerência de permissões</w:t>
      </w:r>
      <w:bookmarkEnd w:id="610"/>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2494AF94"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F37282">
        <w:t xml:space="preserve">Quadro </w:t>
      </w:r>
      <w:r w:rsidR="00F37282">
        <w:rPr>
          <w:noProof/>
        </w:rPr>
        <w:t>7</w:t>
      </w:r>
      <w:r w:rsidR="00014BF9">
        <w:fldChar w:fldCharType="end"/>
      </w:r>
      <w:r>
        <w:t xml:space="preserve"> foi implementada conforme </w:t>
      </w:r>
      <w:r w:rsidR="007A3BF9">
        <w:t xml:space="preserve">consta </w:t>
      </w:r>
      <w:r>
        <w:t xml:space="preserve">na </w:t>
      </w:r>
      <w:r w:rsidR="00780414">
        <w:fldChar w:fldCharType="begin"/>
      </w:r>
      <w:r w:rsidR="00780414">
        <w:instrText xml:space="preserve"> REF _Ref20051825 \h </w:instrText>
      </w:r>
      <w:r w:rsidR="00780414">
        <w:fldChar w:fldCharType="separate"/>
      </w:r>
      <w:r w:rsidR="00F37282">
        <w:t xml:space="preserve">Figura </w:t>
      </w:r>
      <w:r w:rsidR="00F37282">
        <w:rPr>
          <w:noProof/>
        </w:rPr>
        <w:t>62</w:t>
      </w:r>
      <w:r w:rsidR="00780414">
        <w:fldChar w:fldCharType="end"/>
      </w:r>
      <w:r>
        <w:t>. O administrador escolhe qual perfil quer autorizar e as permissões surgem em seguida. O administrador marca quais permissões deseja ao usuário e clica no botão salvar. Assim</w:t>
      </w:r>
      <w:ins w:id="611" w:author="Ryan Lemos" w:date="2019-11-22T16:41:00Z">
        <w:r w:rsidR="0085116C">
          <w:t>,</w:t>
        </w:r>
      </w:ins>
      <w:r>
        <w:t xml:space="preserve"> surge uma mensagem de confirmação de autorização para o perfil de usuário.</w:t>
      </w:r>
    </w:p>
    <w:p w14:paraId="444DE372" w14:textId="4F31437E" w:rsidR="007A3BF9" w:rsidRDefault="007A3BF9" w:rsidP="007A3BF9">
      <w:pPr>
        <w:pStyle w:val="Legenda"/>
        <w:keepNext/>
      </w:pPr>
      <w:bookmarkStart w:id="612" w:name="_Ref20051825"/>
      <w:r>
        <w:lastRenderedPageBreak/>
        <w:t xml:space="preserve">Figura </w:t>
      </w:r>
      <w:r w:rsidR="00CD06EF">
        <w:fldChar w:fldCharType="begin"/>
      </w:r>
      <w:r w:rsidR="00CD06EF">
        <w:instrText xml:space="preserve"> SEQ Figura \* ARABIC </w:instrText>
      </w:r>
      <w:r w:rsidR="00CD06EF">
        <w:fldChar w:fldCharType="separate"/>
      </w:r>
      <w:r w:rsidR="00F37282">
        <w:rPr>
          <w:noProof/>
        </w:rPr>
        <w:t>62</w:t>
      </w:r>
      <w:r w:rsidR="00CD06EF">
        <w:rPr>
          <w:noProof/>
        </w:rPr>
        <w:fldChar w:fldCharType="end"/>
      </w:r>
      <w:bookmarkEnd w:id="612"/>
      <w:r>
        <w:t xml:space="preserve"> - Tela de listagem de permissões de um perfil</w:t>
      </w:r>
    </w:p>
    <w:p w14:paraId="7B1B5BC3" w14:textId="77777777" w:rsidR="007A3BF9" w:rsidRPr="00324B80" w:rsidRDefault="007A3BF9" w:rsidP="007A3BF9">
      <w:pPr>
        <w:ind w:firstLine="0"/>
        <w:jc w:val="center"/>
      </w:pPr>
      <w:r>
        <w:rPr>
          <w:noProof/>
        </w:rPr>
        <w:drawing>
          <wp:inline distT="0" distB="0" distL="0" distR="0" wp14:anchorId="79D2EA5D" wp14:editId="2B75E63A">
            <wp:extent cx="5760085" cy="27165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6530"/>
                    </a:xfrm>
                    <a:prstGeom prst="rect">
                      <a:avLst/>
                    </a:prstGeom>
                  </pic:spPr>
                </pic:pic>
              </a:graphicData>
            </a:graphic>
          </wp:inline>
        </w:drawing>
      </w:r>
    </w:p>
    <w:p w14:paraId="639C2F64" w14:textId="77777777" w:rsidR="007A3BF9" w:rsidRDefault="007A3BF9" w:rsidP="007A3BF9">
      <w:pPr>
        <w:pStyle w:val="Fontes"/>
      </w:pPr>
      <w:r>
        <w:t>Fonte: PRÓPRIA, 2019, utilizando o ambiente ILC v.1.</w:t>
      </w:r>
    </w:p>
    <w:p w14:paraId="49D1CCEF" w14:textId="77777777" w:rsidR="007A3BF9" w:rsidRDefault="007A3BF9" w:rsidP="00D76E41"/>
    <w:p w14:paraId="4C8C677E" w14:textId="5DD01CAC" w:rsidR="00F045C8" w:rsidRDefault="004240B8" w:rsidP="00D76E41">
      <w:del w:id="613" w:author="Ryan Lemos" w:date="2019-11-22T16:42:00Z">
        <w:r w:rsidDel="001A6399">
          <w:delText>Como descrito,</w:delText>
        </w:r>
      </w:del>
      <w:ins w:id="614" w:author="Ryan Lemos" w:date="2019-11-22T16:42:00Z">
        <w:r w:rsidR="001A6399">
          <w:t>Observa-se que</w:t>
        </w:r>
      </w:ins>
      <w:r>
        <w:t xml:space="preserve"> as permissões</w:t>
      </w:r>
      <w:ins w:id="615" w:author="Ryan Lemos" w:date="2019-11-22T16:42:00Z">
        <w:r w:rsidR="001A6399">
          <w:t xml:space="preserve"> </w:t>
        </w:r>
      </w:ins>
      <w:del w:id="616" w:author="Ryan Lemos" w:date="2019-11-22T16:42:00Z">
        <w:r w:rsidDel="001A6399">
          <w:delText xml:space="preserve"> nada mais </w:delText>
        </w:r>
      </w:del>
      <w:r>
        <w:t xml:space="preserve">são </w:t>
      </w:r>
      <w:del w:id="617" w:author="Ryan Lemos" w:date="2019-11-22T16:42:00Z">
        <w:r w:rsidDel="001A6399">
          <w:delText xml:space="preserve">do que </w:delText>
        </w:r>
      </w:del>
      <w:r>
        <w:t>as rotas da aplicação. Ma</w:t>
      </w:r>
      <w:r w:rsidR="00F045C8">
        <w:t>s</w:t>
      </w:r>
      <w:r>
        <w:t xml:space="preserve"> as</w:t>
      </w:r>
      <w:r w:rsidR="00F045C8">
        <w:t xml:space="preserve"> rotas foram divididas </w:t>
      </w:r>
      <w:r w:rsidR="007A3BF9">
        <w:t xml:space="preserve">de forma </w:t>
      </w:r>
      <w:r w:rsidR="00F045C8">
        <w:t xml:space="preserve">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w:t>
      </w:r>
      <w:r w:rsidR="007A3BF9">
        <w:t>,</w:t>
      </w:r>
      <w:r w:rsidR="00F045C8">
        <w:t xml:space="preserve"> que também tem um módulo de roteamento.</w:t>
      </w:r>
      <w:r>
        <w:t xml:space="preserve"> Então</w:t>
      </w:r>
      <w:ins w:id="618" w:author="Ryan Lemos" w:date="2019-11-22T16:42:00Z">
        <w:r w:rsidR="001A6399">
          <w:t>,</w:t>
        </w:r>
      </w:ins>
      <w:r>
        <w:t xml:space="preserve">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w:t>
      </w:r>
      <w:r w:rsidR="001E3B82">
        <w:t xml:space="preserve">usuário é direcionado a uma tela de erro que mostra </w:t>
      </w:r>
      <w:del w:id="619" w:author="Ryan Lemos" w:date="2019-11-22T16:43:00Z">
        <w:r w:rsidR="001E3B82" w:rsidDel="001A6399">
          <w:delText xml:space="preserve">que ele não tem </w:delText>
        </w:r>
      </w:del>
      <w:r w:rsidR="001E3B82">
        <w:t>a</w:t>
      </w:r>
      <w:ins w:id="620" w:author="Ryan Lemos" w:date="2019-11-22T16:43:00Z">
        <w:r w:rsidR="001A6399">
          <w:t xml:space="preserve"> não</w:t>
        </w:r>
      </w:ins>
      <w:r w:rsidR="001E3B82">
        <w:t xml:space="preserve"> permissão de acesso ao recurso requisitado ao </w:t>
      </w:r>
      <w:proofErr w:type="spellStart"/>
      <w:r w:rsidR="001E3B82" w:rsidRPr="001E3B82">
        <w:rPr>
          <w:i/>
          <w:iCs/>
        </w:rPr>
        <w:t>back</w:t>
      </w:r>
      <w:proofErr w:type="spellEnd"/>
      <w:r w:rsidR="001E3B82">
        <w:rPr>
          <w:i/>
          <w:iCs/>
        </w:rPr>
        <w:t>-</w:t>
      </w:r>
      <w:r w:rsidR="001E3B82" w:rsidRPr="001E3B82">
        <w:rPr>
          <w:i/>
          <w:iCs/>
        </w:rPr>
        <w:t>end</w:t>
      </w:r>
      <w:r>
        <w:t xml:space="preserve">. Caso </w:t>
      </w:r>
      <w:del w:id="621" w:author="Ryan Lemos" w:date="2019-11-22T16:44:00Z">
        <w:r w:rsidDel="001A6399">
          <w:delText xml:space="preserve">só </w:delText>
        </w:r>
      </w:del>
      <w:r w:rsidR="00AF4E85">
        <w:t xml:space="preserve">seja </w:t>
      </w:r>
      <w:r>
        <w:t>permiti</w:t>
      </w:r>
      <w:r w:rsidR="00AF4E85">
        <w:t>do</w:t>
      </w:r>
      <w:ins w:id="622" w:author="Ryan Lemos" w:date="2019-11-22T16:44:00Z">
        <w:r w:rsidR="001A6399">
          <w:t xml:space="preserve"> somente</w:t>
        </w:r>
      </w:ins>
      <w:r>
        <w:t xml:space="preserve"> no </w:t>
      </w:r>
      <w:proofErr w:type="spellStart"/>
      <w:r>
        <w:t>Laravel</w:t>
      </w:r>
      <w:proofErr w:type="spellEnd"/>
      <w:ins w:id="623" w:author="Ryan Lemos" w:date="2019-11-22T16:44:00Z">
        <w:r w:rsidR="001A6399">
          <w:t>,</w:t>
        </w:r>
      </w:ins>
      <w:r>
        <w:t xml:space="preserve"> o usuário não </w:t>
      </w:r>
      <w:r w:rsidR="001E3B82">
        <w:t xml:space="preserve">conseguirá visualizar o </w:t>
      </w:r>
      <w:r w:rsidR="001E3B82" w:rsidRPr="001E3B82">
        <w:rPr>
          <w:i/>
          <w:iCs/>
        </w:rPr>
        <w:t>menu</w:t>
      </w:r>
      <w:r w:rsidR="001E3B82">
        <w:t xml:space="preserve"> referente a permissão</w:t>
      </w:r>
      <w:r>
        <w:t>. Por isso</w:t>
      </w:r>
      <w:ins w:id="624" w:author="Ryan Lemos" w:date="2019-11-22T16:44:00Z">
        <w:r w:rsidR="001A6399">
          <w:t>,</w:t>
        </w:r>
      </w:ins>
      <w:r>
        <w:t xml:space="preserve"> </w:t>
      </w:r>
      <w:del w:id="625" w:author="Ryan Lemos" w:date="2019-11-22T16:44:00Z">
        <w:r w:rsidDel="001A6399">
          <w:delText xml:space="preserve">se faz necessário que </w:delText>
        </w:r>
      </w:del>
      <w:r>
        <w:t xml:space="preserve">o usuário administrador </w:t>
      </w:r>
      <w:del w:id="626" w:author="Ryan Lemos" w:date="2019-11-22T16:44:00Z">
        <w:r w:rsidDel="001A6399">
          <w:delText>tenha os</w:delText>
        </w:r>
      </w:del>
      <w:ins w:id="627" w:author="Ryan Lemos" w:date="2019-11-22T16:44:00Z">
        <w:r w:rsidR="001A6399">
          <w:t>deve ter os</w:t>
        </w:r>
      </w:ins>
      <w:r>
        <w:t xml:space="preserve"> conhecimentos necessários no desenvolvimento</w:t>
      </w:r>
      <w:r w:rsidR="00AF4E85">
        <w:t xml:space="preserve"> da aplicação</w:t>
      </w:r>
      <w:r>
        <w:t xml:space="preserve"> para permitir o acesso</w:t>
      </w:r>
      <w:r w:rsidR="00AF4E85">
        <w:t xml:space="preserve"> aos diversos usuários</w:t>
      </w:r>
      <w:r>
        <w:t>.</w:t>
      </w:r>
    </w:p>
    <w:p w14:paraId="4786FD44" w14:textId="77777777" w:rsidR="00905032" w:rsidRDefault="00905032" w:rsidP="00FE22DA"/>
    <w:p w14:paraId="20AEF92A" w14:textId="77777777" w:rsidR="00987BE5" w:rsidRDefault="00987BE5" w:rsidP="00987BE5">
      <w:pPr>
        <w:pStyle w:val="Ttulo4"/>
      </w:pPr>
      <w:bookmarkStart w:id="628" w:name="_Ref21873355"/>
      <w:bookmarkStart w:id="629" w:name="_Ref21873391"/>
      <w:bookmarkStart w:id="630" w:name="_Toc22197493"/>
      <w:bookmarkStart w:id="631" w:name="_Toc22841363"/>
      <w:bookmarkStart w:id="632" w:name="_Toc22986321"/>
      <w:r>
        <w:t>Professor</w:t>
      </w:r>
      <w:bookmarkEnd w:id="628"/>
      <w:bookmarkEnd w:id="629"/>
      <w:bookmarkEnd w:id="630"/>
      <w:bookmarkEnd w:id="631"/>
      <w:bookmarkEnd w:id="632"/>
    </w:p>
    <w:p w14:paraId="73998377" w14:textId="77777777" w:rsidR="00987BE5" w:rsidRPr="00F97B7F" w:rsidRDefault="00987BE5" w:rsidP="00987BE5"/>
    <w:p w14:paraId="629DFDB2" w14:textId="05D99474" w:rsidR="007A3BF9" w:rsidRDefault="00987BE5" w:rsidP="007B3856">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o</w:t>
      </w:r>
      <w:r w:rsidR="007B3856">
        <w:t xml:space="preserve"> </w:t>
      </w:r>
      <w:r w:rsidR="007B3856">
        <w:fldChar w:fldCharType="begin"/>
      </w:r>
      <w:r w:rsidR="007B3856">
        <w:instrText xml:space="preserve"> REF _Ref23521251 \h </w:instrText>
      </w:r>
      <w:r w:rsidR="007B3856">
        <w:fldChar w:fldCharType="separate"/>
      </w:r>
      <w:r w:rsidR="00F37282">
        <w:t xml:space="preserve">Quadro </w:t>
      </w:r>
      <w:r w:rsidR="00F37282">
        <w:rPr>
          <w:noProof/>
        </w:rPr>
        <w:t>8</w:t>
      </w:r>
      <w:r w:rsidR="007B3856">
        <w:fldChar w:fldCharType="end"/>
      </w:r>
      <w:r>
        <w:t xml:space="preserve"> representa esse desejo do professor.</w:t>
      </w:r>
      <w:bookmarkStart w:id="633" w:name="_Ref21547228"/>
      <w:bookmarkStart w:id="634" w:name="_Toc22986247"/>
    </w:p>
    <w:p w14:paraId="586BA22A" w14:textId="466E5804" w:rsidR="002759F5" w:rsidRDefault="002759F5" w:rsidP="002759F5"/>
    <w:p w14:paraId="12337423" w14:textId="424DF5FB" w:rsidR="007305F9" w:rsidRDefault="007305F9" w:rsidP="007305F9">
      <w:pPr>
        <w:pStyle w:val="Legenda"/>
      </w:pPr>
      <w:bookmarkStart w:id="635" w:name="_Ref23521251"/>
      <w:r>
        <w:lastRenderedPageBreak/>
        <w:t xml:space="preserve">Quadro </w:t>
      </w:r>
      <w:r w:rsidR="00CD06EF">
        <w:fldChar w:fldCharType="begin"/>
      </w:r>
      <w:r w:rsidR="00CD06EF">
        <w:instrText xml:space="preserve"> SEQ Quadro \* ARABIC </w:instrText>
      </w:r>
      <w:r w:rsidR="00CD06EF">
        <w:fldChar w:fldCharType="separate"/>
      </w:r>
      <w:r w:rsidR="00F37282">
        <w:rPr>
          <w:noProof/>
        </w:rPr>
        <w:t>8</w:t>
      </w:r>
      <w:r w:rsidR="00CD06EF">
        <w:rPr>
          <w:noProof/>
        </w:rPr>
        <w:fldChar w:fldCharType="end"/>
      </w:r>
      <w:bookmarkEnd w:id="635"/>
      <w:r>
        <w:t xml:space="preserve"> </w:t>
      </w:r>
      <w:r w:rsidRPr="00FE517C">
        <w:t>- Estória de cadastros de materiais</w:t>
      </w:r>
    </w:p>
    <w:bookmarkEnd w:id="633"/>
    <w:bookmarkEnd w:id="634"/>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64BC76EA"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F37282">
        <w:t xml:space="preserve">Figura </w:t>
      </w:r>
      <w:r w:rsidR="00F37282">
        <w:rPr>
          <w:noProof/>
        </w:rPr>
        <w:t>63</w:t>
      </w:r>
      <w:r w:rsidR="00780414">
        <w:fldChar w:fldCharType="end"/>
      </w:r>
      <w:r>
        <w:t xml:space="preserve">. </w:t>
      </w:r>
      <w:commentRangeStart w:id="636"/>
      <w:r>
        <w:t>Vale</w:t>
      </w:r>
      <w:commentRangeEnd w:id="636"/>
      <w:r w:rsidR="007853E0">
        <w:rPr>
          <w:rStyle w:val="Refdecomentrio"/>
        </w:rPr>
        <w:commentReference w:id="636"/>
      </w:r>
      <w:r>
        <w:t xml:space="preserve"> ressaltar que em entrevistas feitas aos professores, foi identificado que os tipos de materiais usados por eles são </w:t>
      </w:r>
      <w:r w:rsidRPr="005B582B">
        <w:rPr>
          <w:i/>
          <w:iCs/>
        </w:rPr>
        <w:t>links</w:t>
      </w:r>
      <w:r>
        <w:t xml:space="preserve"> ou áudios. </w:t>
      </w:r>
      <w:del w:id="637" w:author="Ryan Lemos" w:date="2019-11-25T13:48:00Z">
        <w:r w:rsidDel="0068359F">
          <w:delText>Então o</w:delText>
        </w:r>
      </w:del>
      <w:ins w:id="638" w:author="Ryan Lemos" w:date="2019-11-25T13:48:00Z">
        <w:r w:rsidR="0068359F">
          <w:t>O</w:t>
        </w:r>
      </w:ins>
      <w:r>
        <w:t xml:space="preserve"> professor pode escolher se quer cadastrar um </w:t>
      </w:r>
      <w:r w:rsidRPr="005B582B">
        <w:rPr>
          <w:i/>
          <w:iCs/>
        </w:rPr>
        <w:t>link</w:t>
      </w:r>
      <w:r>
        <w:t xml:space="preserve"> ou um áudio</w:t>
      </w:r>
      <w:ins w:id="639" w:author="Ryan Lemos" w:date="2019-11-25T13:48:00Z">
        <w:r w:rsidR="0068359F">
          <w:t>,</w:t>
        </w:r>
      </w:ins>
      <w:del w:id="640" w:author="Ryan Lemos" w:date="2019-11-25T13:48:00Z">
        <w:r w:rsidDel="0068359F">
          <w:delText>. Em</w:delText>
        </w:r>
      </w:del>
      <w:r>
        <w:t xml:space="preserve"> caso de escolha de </w:t>
      </w:r>
      <w:r w:rsidRPr="005B582B">
        <w:rPr>
          <w:i/>
          <w:iCs/>
        </w:rPr>
        <w:t>link</w:t>
      </w:r>
      <w:r>
        <w:t xml:space="preserve">, </w:t>
      </w:r>
      <w:r w:rsidR="00D76B4A">
        <w:t>é apresentado</w:t>
      </w:r>
      <w:r>
        <w:t xml:space="preserve"> um campo de digitação para indicar </w:t>
      </w:r>
      <w:r w:rsidR="001E3B82">
        <w:t>a URL</w:t>
      </w:r>
      <w:r>
        <w:t>. Caso contrário</w:t>
      </w:r>
      <w:r w:rsidR="00D76B4A">
        <w:t>,</w:t>
      </w:r>
      <w:r>
        <w:t xml:space="preserve">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6AA1F129" w:rsidR="00841D83" w:rsidRDefault="00841D83" w:rsidP="00B70A30">
      <w:pPr>
        <w:pStyle w:val="Legenda"/>
        <w:keepNext/>
      </w:pPr>
      <w:bookmarkStart w:id="641" w:name="_Ref20051853"/>
      <w:bookmarkStart w:id="642" w:name="_Toc21973997"/>
      <w:bookmarkStart w:id="643" w:name="_Toc22986189"/>
      <w:r>
        <w:t xml:space="preserve">Figura </w:t>
      </w:r>
      <w:r w:rsidR="00CD06EF">
        <w:fldChar w:fldCharType="begin"/>
      </w:r>
      <w:r w:rsidR="00CD06EF">
        <w:instrText xml:space="preserve"> SEQ Figura \* ARABIC </w:instrText>
      </w:r>
      <w:r w:rsidR="00CD06EF">
        <w:fldChar w:fldCharType="separate"/>
      </w:r>
      <w:r w:rsidR="00F37282">
        <w:rPr>
          <w:noProof/>
        </w:rPr>
        <w:t>63</w:t>
      </w:r>
      <w:r w:rsidR="00CD06EF">
        <w:rPr>
          <w:noProof/>
        </w:rPr>
        <w:fldChar w:fldCharType="end"/>
      </w:r>
      <w:bookmarkEnd w:id="641"/>
      <w:r>
        <w:t xml:space="preserve"> - Tela de cadastro de um material</w:t>
      </w:r>
      <w:bookmarkEnd w:id="642"/>
      <w:bookmarkEnd w:id="643"/>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654B020B" w14:textId="3C29B4C4" w:rsidR="00CE078A" w:rsidRDefault="00987BE5" w:rsidP="00CE078A">
      <w:r>
        <w:t xml:space="preserve">A estória </w:t>
      </w:r>
      <w:del w:id="644" w:author="Ryan Lemos" w:date="2019-11-25T13:48:00Z">
        <w:r w:rsidDel="0068359F">
          <w:delText>retratada n</w:delText>
        </w:r>
      </w:del>
      <w:ins w:id="645" w:author="Ryan Lemos" w:date="2019-11-25T13:48:00Z">
        <w:r w:rsidR="0068359F">
          <w:t>d</w:t>
        </w:r>
      </w:ins>
      <w:r w:rsidR="00014BF9">
        <w:t xml:space="preserve">o </w:t>
      </w:r>
      <w:r w:rsidR="00CE078A">
        <w:fldChar w:fldCharType="begin"/>
      </w:r>
      <w:r w:rsidR="00CE078A">
        <w:instrText xml:space="preserve"> REF _Ref23522172 \h </w:instrText>
      </w:r>
      <w:r w:rsidR="00CE078A">
        <w:fldChar w:fldCharType="separate"/>
      </w:r>
      <w:r w:rsidR="00F37282">
        <w:t xml:space="preserve">Quadro </w:t>
      </w:r>
      <w:r w:rsidR="00F37282">
        <w:rPr>
          <w:noProof/>
        </w:rPr>
        <w:t>9</w:t>
      </w:r>
      <w:r w:rsidR="00CE078A">
        <w:fldChar w:fldCharType="end"/>
      </w:r>
      <w:r>
        <w:t xml:space="preserve"> se trata de como seria a listagem desses materiais cadastrados. Essa estória, contém restrições </w:t>
      </w:r>
      <w:del w:id="646" w:author="Ryan Lemos" w:date="2019-11-25T13:49:00Z">
        <w:r w:rsidR="00D76B4A" w:rsidDel="0068359F">
          <w:delText xml:space="preserve">à </w:delText>
        </w:r>
        <w:r w:rsidDel="0068359F">
          <w:delText>qual a</w:delText>
        </w:r>
      </w:del>
      <w:ins w:id="647" w:author="Ryan Lemos" w:date="2019-11-25T13:49:00Z">
        <w:r w:rsidR="0068359F">
          <w:t>da</w:t>
        </w:r>
      </w:ins>
      <w:r>
        <w:t xml:space="preserve"> funcionalidade </w:t>
      </w:r>
      <w:del w:id="648" w:author="Ryan Lemos" w:date="2019-11-25T13:49:00Z">
        <w:r w:rsidDel="0068359F">
          <w:delText xml:space="preserve">deve possuir </w:delText>
        </w:r>
      </w:del>
      <w:r>
        <w:t>para ser válida ao usuário.</w:t>
      </w:r>
      <w:bookmarkStart w:id="649" w:name="_Ref21547242"/>
      <w:bookmarkStart w:id="650" w:name="_Toc22986248"/>
    </w:p>
    <w:p w14:paraId="1C472480" w14:textId="77777777" w:rsidR="00CE078A" w:rsidRDefault="00CE078A">
      <w:pPr>
        <w:spacing w:line="240" w:lineRule="auto"/>
        <w:ind w:firstLine="0"/>
        <w:jc w:val="left"/>
        <w:outlineLvl w:val="9"/>
      </w:pPr>
      <w:r>
        <w:br w:type="page"/>
      </w:r>
    </w:p>
    <w:p w14:paraId="29BF7BD9" w14:textId="77777777" w:rsidR="00023647" w:rsidRDefault="00023647" w:rsidP="00CE078A"/>
    <w:p w14:paraId="1A4FC500" w14:textId="29660EFF" w:rsidR="002759F5" w:rsidRDefault="00CE078A" w:rsidP="00CE078A">
      <w:pPr>
        <w:pStyle w:val="Legenda"/>
      </w:pPr>
      <w:bookmarkStart w:id="651" w:name="_Ref23522172"/>
      <w:r>
        <w:t xml:space="preserve">Quadro </w:t>
      </w:r>
      <w:r w:rsidR="00CD06EF">
        <w:fldChar w:fldCharType="begin"/>
      </w:r>
      <w:r w:rsidR="00CD06EF">
        <w:instrText xml:space="preserve"> SEQ Quadro \* ARABIC </w:instrText>
      </w:r>
      <w:r w:rsidR="00CD06EF">
        <w:fldChar w:fldCharType="separate"/>
      </w:r>
      <w:r w:rsidR="00F37282">
        <w:rPr>
          <w:noProof/>
        </w:rPr>
        <w:t>9</w:t>
      </w:r>
      <w:r w:rsidR="00CD06EF">
        <w:rPr>
          <w:noProof/>
        </w:rPr>
        <w:fldChar w:fldCharType="end"/>
      </w:r>
      <w:bookmarkEnd w:id="651"/>
      <w:r>
        <w:t xml:space="preserve"> - </w:t>
      </w:r>
      <w:r w:rsidRPr="007767BB">
        <w:t>Estória de listagem de materiais</w:t>
      </w:r>
    </w:p>
    <w:bookmarkEnd w:id="649"/>
    <w:bookmarkEnd w:id="650"/>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165474"/>
    <w:p w14:paraId="164675A6" w14:textId="534DF2C4" w:rsidR="00987BE5" w:rsidRDefault="00987BE5" w:rsidP="0068359F">
      <w:pPr>
        <w:pPrChange w:id="652" w:author="Ryan Lemos" w:date="2019-11-25T13:49:00Z">
          <w:pPr/>
        </w:pPrChange>
      </w:pPr>
      <w:r>
        <w:t>A implementação da funcionalidade pode ser constatada pela</w:t>
      </w:r>
      <w:r w:rsidR="00780414">
        <w:t xml:space="preserve"> </w:t>
      </w:r>
      <w:r w:rsidR="00780414">
        <w:fldChar w:fldCharType="begin"/>
      </w:r>
      <w:r w:rsidR="00780414">
        <w:instrText xml:space="preserve"> REF _Ref20051870 \h </w:instrText>
      </w:r>
      <w:r w:rsidR="00B15F11">
        <w:instrText xml:space="preserve"> \* MERGEFORMAT </w:instrText>
      </w:r>
      <w:r w:rsidR="00780414">
        <w:fldChar w:fldCharType="separate"/>
      </w:r>
      <w:r w:rsidR="00F37282">
        <w:t xml:space="preserve">Figura </w:t>
      </w:r>
      <w:r w:rsidR="00F37282">
        <w:rPr>
          <w:noProof/>
        </w:rPr>
        <w:t>64</w:t>
      </w:r>
      <w:r w:rsidR="00780414">
        <w:fldChar w:fldCharType="end"/>
      </w:r>
      <w:r>
        <w:t xml:space="preserve">. Os materiais são descritos pelos </w:t>
      </w:r>
      <w:r w:rsidR="001E3B82">
        <w:t>níveis</w:t>
      </w:r>
      <w:r>
        <w:t xml:space="preserve"> e ainda há a possibilidade de se ter um material que seja disponível para todos os alunos</w:t>
      </w:r>
      <w:r w:rsidR="00D76B4A">
        <w:t>,</w:t>
      </w:r>
      <w:r>
        <w:t xml:space="preserve"> independente do seu </w:t>
      </w:r>
      <w:r w:rsidR="007274A5">
        <w:t>nível</w:t>
      </w:r>
      <w:r>
        <w:t>.</w:t>
      </w:r>
      <w:del w:id="653" w:author="Ryan Lemos" w:date="2019-11-25T13:49:00Z">
        <w:r w:rsidDel="0068359F">
          <w:delText xml:space="preserve"> A primeira restrição descrita pela estória d</w:delText>
        </w:r>
        <w:r w:rsidR="00014BF9" w:rsidDel="0068359F">
          <w:delText xml:space="preserve">o </w:delText>
        </w:r>
        <w:r w:rsidR="00165474" w:rsidDel="0068359F">
          <w:fldChar w:fldCharType="begin"/>
        </w:r>
        <w:r w:rsidR="00165474" w:rsidDel="0068359F">
          <w:delInstrText xml:space="preserve"> REF _Ref23522172 \h </w:delInstrText>
        </w:r>
        <w:r w:rsidR="00485832" w:rsidDel="0068359F">
          <w:delInstrText xml:space="preserve"> \* MERGEFORMAT </w:delInstrText>
        </w:r>
        <w:r w:rsidR="00165474" w:rsidDel="0068359F">
          <w:fldChar w:fldCharType="separate"/>
        </w:r>
        <w:r w:rsidR="00F37282" w:rsidDel="0068359F">
          <w:delText xml:space="preserve">Quadro </w:delText>
        </w:r>
        <w:r w:rsidR="00F37282" w:rsidDel="0068359F">
          <w:rPr>
            <w:noProof/>
          </w:rPr>
          <w:delText>9</w:delText>
        </w:r>
        <w:r w:rsidR="00165474" w:rsidDel="0068359F">
          <w:fldChar w:fldCharType="end"/>
        </w:r>
        <w:r w:rsidR="00165474" w:rsidDel="0068359F">
          <w:delText xml:space="preserve"> </w:delText>
        </w:r>
        <w:r w:rsidDel="0068359F">
          <w:delText>pode também ser vista na</w:delText>
        </w:r>
        <w:r w:rsidR="00780414" w:rsidDel="0068359F">
          <w:delText xml:space="preserve"> </w:delText>
        </w:r>
        <w:r w:rsidR="00780414" w:rsidDel="0068359F">
          <w:fldChar w:fldCharType="begin"/>
        </w:r>
        <w:r w:rsidR="00780414" w:rsidDel="0068359F">
          <w:delInstrText xml:space="preserve"> REF _Ref20051870 \h </w:delInstrText>
        </w:r>
        <w:r w:rsidR="00B15F11" w:rsidDel="0068359F">
          <w:delInstrText xml:space="preserve"> \* MERGEFORMAT </w:delInstrText>
        </w:r>
        <w:r w:rsidR="00780414" w:rsidDel="0068359F">
          <w:fldChar w:fldCharType="separate"/>
        </w:r>
        <w:r w:rsidR="00F37282" w:rsidDel="0068359F">
          <w:delText xml:space="preserve">Figura </w:delText>
        </w:r>
        <w:r w:rsidR="00F37282" w:rsidDel="0068359F">
          <w:rPr>
            <w:noProof/>
          </w:rPr>
          <w:delText>64</w:delText>
        </w:r>
        <w:r w:rsidR="00780414" w:rsidDel="0068359F">
          <w:fldChar w:fldCharType="end"/>
        </w:r>
        <w:r w:rsidDel="0068359F">
          <w:delText>.</w:delText>
        </w:r>
      </w:del>
      <w:ins w:id="654" w:author="Ryan Lemos" w:date="2019-11-25T13:49:00Z">
        <w:r w:rsidR="0068359F">
          <w:t xml:space="preserve"> </w:t>
        </w:r>
      </w:ins>
      <w:del w:id="655" w:author="Ryan Lemos" w:date="2019-11-25T13:49:00Z">
        <w:r w:rsidDel="0068359F">
          <w:delText xml:space="preserve"> </w:delText>
        </w:r>
      </w:del>
      <w:r>
        <w:t>Uma vez que os livros utilizados pelo primeiro, segundo e terceiro ano acompanham o nome do ano para ajudar na identificação.</w:t>
      </w:r>
    </w:p>
    <w:p w14:paraId="064D7790" w14:textId="77777777" w:rsidR="00B15F11" w:rsidRDefault="00B15F11" w:rsidP="00B15F11"/>
    <w:p w14:paraId="3008C8BB" w14:textId="00535CE5" w:rsidR="00841D83" w:rsidRDefault="00841D83" w:rsidP="00B70A30">
      <w:pPr>
        <w:pStyle w:val="Legenda"/>
        <w:keepNext/>
      </w:pPr>
      <w:bookmarkStart w:id="656" w:name="_Ref20051870"/>
      <w:bookmarkStart w:id="657" w:name="_Toc21973998"/>
      <w:bookmarkStart w:id="658" w:name="_Toc22986190"/>
      <w:r>
        <w:t xml:space="preserve">Figura </w:t>
      </w:r>
      <w:r w:rsidR="00CD06EF">
        <w:fldChar w:fldCharType="begin"/>
      </w:r>
      <w:r w:rsidR="00CD06EF">
        <w:instrText xml:space="preserve"> SEQ Figura \* ARABIC </w:instrText>
      </w:r>
      <w:r w:rsidR="00CD06EF">
        <w:fldChar w:fldCharType="separate"/>
      </w:r>
      <w:r w:rsidR="00F37282">
        <w:rPr>
          <w:noProof/>
        </w:rPr>
        <w:t>64</w:t>
      </w:r>
      <w:r w:rsidR="00CD06EF">
        <w:rPr>
          <w:noProof/>
        </w:rPr>
        <w:fldChar w:fldCharType="end"/>
      </w:r>
      <w:bookmarkEnd w:id="656"/>
      <w:r>
        <w:t xml:space="preserve"> - Tela de listagem dos materiais</w:t>
      </w:r>
      <w:bookmarkEnd w:id="657"/>
      <w:bookmarkEnd w:id="658"/>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2D9EBDCC" w:rsidR="00987BE5" w:rsidRDefault="00987BE5" w:rsidP="00FE22DA">
      <w:r>
        <w:t xml:space="preserve">A segunda restrição descrita pela </w:t>
      </w:r>
      <w:r w:rsidR="00014BF9">
        <w:t>estória do</w:t>
      </w:r>
      <w:r w:rsidR="00485832">
        <w:t xml:space="preserve"> </w:t>
      </w:r>
      <w:r w:rsidR="00485832">
        <w:fldChar w:fldCharType="begin"/>
      </w:r>
      <w:r w:rsidR="00485832">
        <w:instrText xml:space="preserve"> REF _Ref23522172 \h </w:instrText>
      </w:r>
      <w:r w:rsidR="00485832">
        <w:fldChar w:fldCharType="separate"/>
      </w:r>
      <w:r w:rsidR="00F37282">
        <w:t xml:space="preserve">Quadro </w:t>
      </w:r>
      <w:r w:rsidR="00F37282">
        <w:rPr>
          <w:noProof/>
        </w:rPr>
        <w:t>9</w:t>
      </w:r>
      <w:r w:rsidR="00485832">
        <w:fldChar w:fldCharType="end"/>
      </w:r>
      <w:r w:rsidR="00014BF9">
        <w:t xml:space="preserve"> </w:t>
      </w:r>
      <w:r w:rsidR="00D76B4A">
        <w:t xml:space="preserve">e </w:t>
      </w:r>
      <w:del w:id="659" w:author="Ryan Lemos" w:date="2019-11-25T13:50:00Z">
        <w:r w:rsidDel="0068359F">
          <w:delText xml:space="preserve">implementada </w:delText>
        </w:r>
      </w:del>
      <w:r>
        <w:t>pode ser vista na</w:t>
      </w:r>
      <w:r w:rsidR="00780414">
        <w:t xml:space="preserve"> </w:t>
      </w:r>
      <w:r w:rsidR="00780414">
        <w:fldChar w:fldCharType="begin"/>
      </w:r>
      <w:r w:rsidR="00780414">
        <w:instrText xml:space="preserve"> REF _Ref20052037 \h </w:instrText>
      </w:r>
      <w:r w:rsidR="00B15F11">
        <w:instrText xml:space="preserve"> \* MERGEFORMAT </w:instrText>
      </w:r>
      <w:r w:rsidR="00780414">
        <w:fldChar w:fldCharType="separate"/>
      </w:r>
      <w:r w:rsidR="00F37282">
        <w:t xml:space="preserve">Figura </w:t>
      </w:r>
      <w:r w:rsidR="00F37282">
        <w:rPr>
          <w:noProof/>
        </w:rPr>
        <w:t>65</w:t>
      </w:r>
      <w:r w:rsidR="00780414">
        <w:fldChar w:fldCharType="end"/>
      </w:r>
      <w:r>
        <w:t xml:space="preserve">. Ao clicar sobre o ano executa-se um efeito de sanfona e então os materiais daquele ano </w:t>
      </w:r>
      <w:del w:id="660" w:author="Ryan Lemos" w:date="2019-11-25T13:50:00Z">
        <w:r w:rsidDel="0068359F">
          <w:delText>surgem</w:delText>
        </w:r>
      </w:del>
      <w:ins w:id="661" w:author="Ryan Lemos" w:date="2019-11-25T13:50:00Z">
        <w:r w:rsidR="0068359F">
          <w:t xml:space="preserve">ficam </w:t>
        </w:r>
        <w:proofErr w:type="spellStart"/>
        <w:r w:rsidR="0068359F">
          <w:lastRenderedPageBreak/>
          <w:t>visiveis</w:t>
        </w:r>
      </w:ins>
      <w:proofErr w:type="spellEnd"/>
      <w:r>
        <w:t xml:space="preserve">.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descrito.</w:t>
      </w:r>
    </w:p>
    <w:p w14:paraId="69060F86" w14:textId="77777777" w:rsidR="00841D83" w:rsidRDefault="00841D83" w:rsidP="00987BE5"/>
    <w:p w14:paraId="1E738427" w14:textId="7FD1F3E4" w:rsidR="00841D83" w:rsidRDefault="00841D83" w:rsidP="00B70A30">
      <w:pPr>
        <w:pStyle w:val="Legenda"/>
        <w:keepNext/>
      </w:pPr>
      <w:bookmarkStart w:id="662" w:name="_Ref20052037"/>
      <w:bookmarkStart w:id="663" w:name="_Toc21973999"/>
      <w:bookmarkStart w:id="664" w:name="_Toc22986191"/>
      <w:r>
        <w:t xml:space="preserve">Figura </w:t>
      </w:r>
      <w:r w:rsidR="00CD06EF">
        <w:fldChar w:fldCharType="begin"/>
      </w:r>
      <w:r w:rsidR="00CD06EF">
        <w:instrText xml:space="preserve"> SEQ Figura \* ARABIC </w:instrText>
      </w:r>
      <w:r w:rsidR="00CD06EF">
        <w:fldChar w:fldCharType="separate"/>
      </w:r>
      <w:r w:rsidR="00F37282">
        <w:rPr>
          <w:noProof/>
        </w:rPr>
        <w:t>65</w:t>
      </w:r>
      <w:r w:rsidR="00CD06EF">
        <w:rPr>
          <w:noProof/>
        </w:rPr>
        <w:fldChar w:fldCharType="end"/>
      </w:r>
      <w:bookmarkEnd w:id="662"/>
      <w:r>
        <w:t xml:space="preserve"> - </w:t>
      </w:r>
      <w:r w:rsidRPr="006F38F9">
        <w:t>Tela de visualização de materiais de um determinado ano</w:t>
      </w:r>
      <w:bookmarkEnd w:id="663"/>
      <w:bookmarkEnd w:id="664"/>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5801DA8A" w14:textId="77777777" w:rsidR="00D76B4A" w:rsidRDefault="00D76B4A" w:rsidP="00D36233"/>
    <w:p w14:paraId="6C00242C" w14:textId="546776F0" w:rsidR="00987BE5" w:rsidRDefault="00D36233" w:rsidP="00D36233">
      <w:r>
        <w:t xml:space="preserve">Também é possível ao professor a edição dos materiais, </w:t>
      </w:r>
      <w:r w:rsidR="00D76B4A">
        <w:t xml:space="preserve">e </w:t>
      </w:r>
      <w:r>
        <w:t xml:space="preserve">a estória do </w:t>
      </w:r>
      <w:r>
        <w:fldChar w:fldCharType="begin"/>
      </w:r>
      <w:r>
        <w:instrText xml:space="preserve"> REF _Ref21859608 \h </w:instrText>
      </w:r>
      <w:r>
        <w:fldChar w:fldCharType="separate"/>
      </w:r>
      <w:r w:rsidR="00F37282">
        <w:t xml:space="preserve">Quadro </w:t>
      </w:r>
      <w:r w:rsidR="00F37282">
        <w:rPr>
          <w:noProof/>
        </w:rPr>
        <w:t>10</w:t>
      </w:r>
      <w:r>
        <w:fldChar w:fldCharType="end"/>
      </w:r>
      <w:r>
        <w:t xml:space="preserve"> define quais os campos disponíveis para edição.</w:t>
      </w:r>
    </w:p>
    <w:p w14:paraId="1A7D04C1" w14:textId="7C77A5C5" w:rsidR="00D36233" w:rsidRDefault="00D36233" w:rsidP="00D36233"/>
    <w:p w14:paraId="151F6E01" w14:textId="54F56AB9" w:rsidR="00D36233" w:rsidRDefault="00D36233" w:rsidP="00487208">
      <w:pPr>
        <w:pStyle w:val="Legenda"/>
      </w:pPr>
      <w:bookmarkStart w:id="665" w:name="_Ref21859608"/>
      <w:bookmarkStart w:id="666" w:name="_Toc22986249"/>
      <w:r>
        <w:t xml:space="preserve">Quadro </w:t>
      </w:r>
      <w:r w:rsidR="00CD06EF">
        <w:fldChar w:fldCharType="begin"/>
      </w:r>
      <w:r w:rsidR="00CD06EF">
        <w:instrText xml:space="preserve"> SEQ Quadro \* ARABIC </w:instrText>
      </w:r>
      <w:r w:rsidR="00CD06EF">
        <w:fldChar w:fldCharType="separate"/>
      </w:r>
      <w:r w:rsidR="00F37282">
        <w:rPr>
          <w:noProof/>
        </w:rPr>
        <w:t>10</w:t>
      </w:r>
      <w:r w:rsidR="00CD06EF">
        <w:rPr>
          <w:noProof/>
        </w:rPr>
        <w:fldChar w:fldCharType="end"/>
      </w:r>
      <w:bookmarkEnd w:id="665"/>
      <w:r>
        <w:t xml:space="preserve"> - Estória de edição de materiais</w:t>
      </w:r>
      <w:bookmarkEnd w:id="666"/>
    </w:p>
    <w:p w14:paraId="5FC56A37" w14:textId="7E1D777D" w:rsidR="00D36233" w:rsidRDefault="00D36233" w:rsidP="00487208">
      <w:pPr>
        <w:pStyle w:val="estrias"/>
      </w:pPr>
      <w:r>
        <w:t>Como professor quero ser capaz de editar o ano em que o material está disponível e o seu título</w:t>
      </w:r>
      <w:r w:rsidR="00D76B4A">
        <w:t>, p</w:t>
      </w:r>
      <w:r w:rsidR="007274A5">
        <w:t>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E35DF"/>
    <w:p w14:paraId="088C0903" w14:textId="199B920A" w:rsidR="00D36233" w:rsidRDefault="00D36233" w:rsidP="00D36233">
      <w:r>
        <w:t xml:space="preserve">A interação dessa estória é vista pela </w:t>
      </w:r>
      <w:r>
        <w:fldChar w:fldCharType="begin"/>
      </w:r>
      <w:r>
        <w:instrText xml:space="preserve"> REF _Ref21859684 \h </w:instrText>
      </w:r>
      <w:r>
        <w:fldChar w:fldCharType="separate"/>
      </w:r>
      <w:r w:rsidR="00F37282">
        <w:t xml:space="preserve">Figura </w:t>
      </w:r>
      <w:r w:rsidR="00F37282">
        <w:rPr>
          <w:noProof/>
        </w:rPr>
        <w:t>66</w:t>
      </w:r>
      <w:r>
        <w:fldChar w:fldCharType="end"/>
      </w:r>
      <w:r>
        <w:t xml:space="preserve">, que explicita os anseios definidos na estória do </w:t>
      </w:r>
      <w:r>
        <w:fldChar w:fldCharType="begin"/>
      </w:r>
      <w:r>
        <w:instrText xml:space="preserve"> REF _Ref21859608 \h </w:instrText>
      </w:r>
      <w:r>
        <w:fldChar w:fldCharType="separate"/>
      </w:r>
      <w:r w:rsidR="00F37282">
        <w:t xml:space="preserve">Quadro </w:t>
      </w:r>
      <w:r w:rsidR="00F37282">
        <w:rPr>
          <w:noProof/>
        </w:rPr>
        <w:t>10</w:t>
      </w:r>
      <w:r>
        <w:fldChar w:fldCharType="end"/>
      </w:r>
      <w:r w:rsidR="00D76B4A">
        <w:t>,</w:t>
      </w:r>
      <w:r>
        <w:t xml:space="preserve"> em que se tem os campos de título e os anos em que o material pode ser disponível. </w:t>
      </w:r>
      <w:r w:rsidR="00D76B4A">
        <w:t xml:space="preserve">É oportuno ressaltar </w:t>
      </w:r>
      <w:r>
        <w:t xml:space="preserve">que o tipo de material não pode ser mudado, </w:t>
      </w:r>
      <w:r w:rsidR="00D76B4A">
        <w:t xml:space="preserve">e </w:t>
      </w:r>
      <w:r>
        <w:t xml:space="preserve">uma vez escolhido como áudio, permanece como áudio. </w:t>
      </w:r>
    </w:p>
    <w:p w14:paraId="1A5C2D9B" w14:textId="77777777" w:rsidR="007E37B0" w:rsidRPr="002E5038" w:rsidRDefault="007E37B0" w:rsidP="00487208"/>
    <w:p w14:paraId="501A0FCB" w14:textId="7A91A912" w:rsidR="00B965E2" w:rsidRDefault="00B965E2" w:rsidP="00B70A30">
      <w:pPr>
        <w:pStyle w:val="Legenda"/>
        <w:keepNext/>
      </w:pPr>
      <w:bookmarkStart w:id="667" w:name="_Ref21859684"/>
      <w:bookmarkStart w:id="668" w:name="_Toc21974000"/>
      <w:bookmarkStart w:id="669" w:name="_Toc22986192"/>
      <w:r>
        <w:lastRenderedPageBreak/>
        <w:t xml:space="preserve">Figura </w:t>
      </w:r>
      <w:r w:rsidR="00CD06EF">
        <w:fldChar w:fldCharType="begin"/>
      </w:r>
      <w:r w:rsidR="00CD06EF">
        <w:instrText xml:space="preserve"> SEQ Figura \* ARABIC </w:instrText>
      </w:r>
      <w:r w:rsidR="00CD06EF">
        <w:fldChar w:fldCharType="separate"/>
      </w:r>
      <w:r w:rsidR="00F37282">
        <w:rPr>
          <w:noProof/>
        </w:rPr>
        <w:t>66</w:t>
      </w:r>
      <w:r w:rsidR="00CD06EF">
        <w:rPr>
          <w:noProof/>
        </w:rPr>
        <w:fldChar w:fldCharType="end"/>
      </w:r>
      <w:bookmarkEnd w:id="667"/>
      <w:r>
        <w:t xml:space="preserve"> - Tela de edição de um material</w:t>
      </w:r>
      <w:bookmarkEnd w:id="668"/>
      <w:bookmarkEnd w:id="669"/>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251200"/>
                    </a:xfrm>
                    <a:prstGeom prst="rect">
                      <a:avLst/>
                    </a:prstGeom>
                  </pic:spPr>
                </pic:pic>
              </a:graphicData>
            </a:graphic>
          </wp:inline>
        </w:drawing>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1C936FCA" w:rsidR="002C0E60" w:rsidRDefault="002C0E60" w:rsidP="002C0E60">
      <w:del w:id="670" w:author="Ryan Lemos" w:date="2019-11-25T13:51:00Z">
        <w:r w:rsidDel="0068359F">
          <w:delText>A estória seguinte se tra</w:delText>
        </w:r>
        <w:r w:rsidR="006476E9" w:rsidDel="0068359F">
          <w:delText xml:space="preserve">ta de como será o cadastro das turmas pelo professor. </w:delText>
        </w:r>
      </w:del>
      <w:r w:rsidR="00014BF9">
        <w:t xml:space="preserve">O </w:t>
      </w:r>
      <w:r w:rsidR="00014BF9">
        <w:fldChar w:fldCharType="begin"/>
      </w:r>
      <w:r w:rsidR="00014BF9">
        <w:instrText xml:space="preserve"> REF _Ref21547295 \h </w:instrText>
      </w:r>
      <w:r w:rsidR="00014BF9">
        <w:fldChar w:fldCharType="separate"/>
      </w:r>
      <w:r w:rsidR="00F37282">
        <w:t xml:space="preserve">Quadro </w:t>
      </w:r>
      <w:r w:rsidR="00F37282">
        <w:rPr>
          <w:noProof/>
        </w:rPr>
        <w:t>11</w:t>
      </w:r>
      <w:r w:rsidR="00014BF9">
        <w:fldChar w:fldCharType="end"/>
      </w:r>
      <w:r w:rsidR="00014BF9">
        <w:t xml:space="preserve"> </w:t>
      </w:r>
      <w:r w:rsidR="006476E9">
        <w:t xml:space="preserve">representa </w:t>
      </w:r>
      <w:del w:id="671" w:author="Ryan Lemos" w:date="2019-11-25T13:51:00Z">
        <w:r w:rsidR="006476E9" w:rsidDel="0068359F">
          <w:delText xml:space="preserve">essa </w:delText>
        </w:r>
      </w:del>
      <w:ins w:id="672" w:author="Ryan Lemos" w:date="2019-11-25T13:51:00Z">
        <w:r w:rsidR="0068359F">
          <w:t xml:space="preserve">a </w:t>
        </w:r>
      </w:ins>
      <w:r w:rsidR="006476E9">
        <w:t>estória</w:t>
      </w:r>
      <w:ins w:id="673" w:author="Ryan Lemos" w:date="2019-11-25T13:51:00Z">
        <w:r w:rsidR="0068359F">
          <w:t xml:space="preserve"> do cadastro de turmas pelo professor</w:t>
        </w:r>
      </w:ins>
      <w:r w:rsidR="006476E9">
        <w:t>. Nela o professor explica que cada turma é identificada pelo</w:t>
      </w:r>
      <w:r w:rsidR="007274A5">
        <w:t xml:space="preserve"> seu nível, ou como adotado pela escola</w:t>
      </w:r>
      <w:r w:rsidR="00D76B4A">
        <w:t>,</w:t>
      </w:r>
      <w:r w:rsidR="007274A5">
        <w:t xml:space="preserve"> seu</w:t>
      </w:r>
      <w:r w:rsidR="006476E9">
        <w:t xml:space="preserve"> ano de graduação (no caso primeiro, segundo, até o quinto ano)</w:t>
      </w:r>
      <w:r w:rsidR="007274A5">
        <w:t>;</w:t>
      </w:r>
      <w:r w:rsidR="006476E9">
        <w:t xml:space="preserve"> o dia e horários em que a aula é realizada.</w:t>
      </w:r>
    </w:p>
    <w:p w14:paraId="2A57BB96" w14:textId="77777777" w:rsidR="00D76B4A" w:rsidRDefault="00D76B4A" w:rsidP="002C0E60"/>
    <w:p w14:paraId="35A7CD1E" w14:textId="4C321946" w:rsidR="00885747" w:rsidRDefault="00AA372A" w:rsidP="00B70A30">
      <w:pPr>
        <w:pStyle w:val="Legenda"/>
      </w:pPr>
      <w:bookmarkStart w:id="674" w:name="_Ref21547295"/>
      <w:bookmarkStart w:id="675" w:name="_Toc22986250"/>
      <w:r>
        <w:t xml:space="preserve">Quadro </w:t>
      </w:r>
      <w:r w:rsidR="00CD06EF">
        <w:fldChar w:fldCharType="begin"/>
      </w:r>
      <w:r w:rsidR="00CD06EF">
        <w:instrText xml:space="preserve"> SEQ Quadro \* ARABIC </w:instrText>
      </w:r>
      <w:r w:rsidR="00CD06EF">
        <w:fldChar w:fldCharType="separate"/>
      </w:r>
      <w:r w:rsidR="00F37282">
        <w:rPr>
          <w:noProof/>
        </w:rPr>
        <w:t>11</w:t>
      </w:r>
      <w:r w:rsidR="00CD06EF">
        <w:rPr>
          <w:noProof/>
        </w:rPr>
        <w:fldChar w:fldCharType="end"/>
      </w:r>
      <w:bookmarkEnd w:id="674"/>
      <w:r>
        <w:t xml:space="preserve"> - Estória de criação das turmas</w:t>
      </w:r>
      <w:bookmarkEnd w:id="675"/>
    </w:p>
    <w:p w14:paraId="2D282CC4" w14:textId="6FD06E68" w:rsidR="002C0E60" w:rsidRDefault="00885747" w:rsidP="005B582B">
      <w:pPr>
        <w:pStyle w:val="estrias"/>
      </w:pPr>
      <w:r>
        <w:t>Como professor gostaria de ser capaz de criar minhas turmas conforme dias, horários, e níveis de cada turma</w:t>
      </w:r>
      <w:r w:rsidR="00D76B4A">
        <w:t>, d</w:t>
      </w:r>
      <w:r w:rsidR="007274A5">
        <w:t>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00F9B661"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F37282">
        <w:t xml:space="preserve">Figura </w:t>
      </w:r>
      <w:r w:rsidR="00F37282">
        <w:rPr>
          <w:noProof/>
        </w:rPr>
        <w:t>67</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19E66E9A" w:rsidR="00B965E2" w:rsidRDefault="00B965E2" w:rsidP="00B70A30">
      <w:pPr>
        <w:pStyle w:val="Legenda"/>
        <w:keepNext/>
      </w:pPr>
      <w:bookmarkStart w:id="676" w:name="_Ref20052080"/>
      <w:bookmarkStart w:id="677" w:name="_Toc21974001"/>
      <w:bookmarkStart w:id="678" w:name="_Toc22986193"/>
      <w:r>
        <w:lastRenderedPageBreak/>
        <w:t xml:space="preserve">Figura </w:t>
      </w:r>
      <w:r w:rsidR="00CD06EF">
        <w:fldChar w:fldCharType="begin"/>
      </w:r>
      <w:r w:rsidR="00CD06EF">
        <w:instrText xml:space="preserve"> SEQ Figura \* ARABIC </w:instrText>
      </w:r>
      <w:r w:rsidR="00CD06EF">
        <w:fldChar w:fldCharType="separate"/>
      </w:r>
      <w:r w:rsidR="00F37282">
        <w:rPr>
          <w:noProof/>
        </w:rPr>
        <w:t>67</w:t>
      </w:r>
      <w:r w:rsidR="00CD06EF">
        <w:rPr>
          <w:noProof/>
        </w:rPr>
        <w:fldChar w:fldCharType="end"/>
      </w:r>
      <w:bookmarkEnd w:id="676"/>
      <w:r>
        <w:t xml:space="preserve"> - Tela de cadastro de uma turma</w:t>
      </w:r>
      <w:bookmarkEnd w:id="677"/>
      <w:bookmarkEnd w:id="678"/>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5001D91D" w:rsidR="007274A5" w:rsidRDefault="0013326D" w:rsidP="00FE22DA">
      <w:r>
        <w:t xml:space="preserve">Ao professor também é possível visualizar suas turmas. </w:t>
      </w:r>
      <w:r w:rsidR="00014BF9">
        <w:t xml:space="preserve">O </w:t>
      </w:r>
      <w:r w:rsidR="00B55482">
        <w:fldChar w:fldCharType="begin"/>
      </w:r>
      <w:r w:rsidR="00B55482">
        <w:instrText xml:space="preserve"> REF _Ref23522329 \h </w:instrText>
      </w:r>
      <w:r w:rsidR="00B55482">
        <w:fldChar w:fldCharType="separate"/>
      </w:r>
      <w:r w:rsidR="00F37282">
        <w:t xml:space="preserve">Quadro </w:t>
      </w:r>
      <w:r w:rsidR="00F37282">
        <w:rPr>
          <w:noProof/>
        </w:rPr>
        <w:t>12</w:t>
      </w:r>
      <w:r w:rsidR="00B55482">
        <w:fldChar w:fldCharType="end"/>
      </w:r>
      <w:r w:rsidR="00B55482">
        <w:t xml:space="preserve"> </w:t>
      </w:r>
      <w:r>
        <w:t xml:space="preserve">se trata da estória que </w:t>
      </w:r>
      <w:r w:rsidR="00780414">
        <w:t xml:space="preserve">demonstra </w:t>
      </w:r>
      <w:r w:rsidR="00905032">
        <w:t xml:space="preserve">como o professor imaginou a listagem das turmas. Um dos desejos para essa funcionalidade é que as turmas sejam dispostas em forma de cartão, para </w:t>
      </w:r>
      <w:del w:id="679" w:author="Ryan Lemos" w:date="2019-11-25T13:52:00Z">
        <w:r w:rsidR="00905032" w:rsidDel="0068359F">
          <w:delText>que fique mais fácil de identificar a turma</w:delText>
        </w:r>
      </w:del>
      <w:ins w:id="680" w:author="Ryan Lemos" w:date="2019-11-25T13:52:00Z">
        <w:r w:rsidR="0068359F">
          <w:t>facilitar a sua identificação</w:t>
        </w:r>
      </w:ins>
      <w:r w:rsidR="00905032">
        <w:t>.</w:t>
      </w:r>
    </w:p>
    <w:p w14:paraId="60DD01DF" w14:textId="77777777" w:rsidR="00B55482" w:rsidRDefault="00B55482" w:rsidP="00FE22DA"/>
    <w:p w14:paraId="5B434965" w14:textId="62DDCF07" w:rsidR="00D76B4A" w:rsidRDefault="00B55482" w:rsidP="00B55482">
      <w:pPr>
        <w:pStyle w:val="Legenda"/>
      </w:pPr>
      <w:bookmarkStart w:id="681" w:name="_Ref23522329"/>
      <w:bookmarkStart w:id="682" w:name="_Ref21547311"/>
      <w:bookmarkStart w:id="683" w:name="_Toc22986251"/>
      <w:r>
        <w:t xml:space="preserve">Quadro </w:t>
      </w:r>
      <w:r w:rsidR="00CD06EF">
        <w:fldChar w:fldCharType="begin"/>
      </w:r>
      <w:r w:rsidR="00CD06EF">
        <w:instrText xml:space="preserve"> SEQ Quadro \* ARABIC </w:instrText>
      </w:r>
      <w:r w:rsidR="00CD06EF">
        <w:fldChar w:fldCharType="separate"/>
      </w:r>
      <w:r w:rsidR="00F37282">
        <w:rPr>
          <w:noProof/>
        </w:rPr>
        <w:t>12</w:t>
      </w:r>
      <w:r w:rsidR="00CD06EF">
        <w:rPr>
          <w:noProof/>
        </w:rPr>
        <w:fldChar w:fldCharType="end"/>
      </w:r>
      <w:bookmarkEnd w:id="681"/>
      <w:r>
        <w:t xml:space="preserve"> - </w:t>
      </w:r>
      <w:r w:rsidRPr="00B70DAE">
        <w:t>Estória de visualização das turmas</w:t>
      </w:r>
    </w:p>
    <w:bookmarkEnd w:id="682"/>
    <w:bookmarkEnd w:id="683"/>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71F31AC7" w:rsidR="00905032" w:rsidRDefault="00905032" w:rsidP="00596E44">
      <w:r>
        <w:t xml:space="preserve">A </w:t>
      </w:r>
      <w:r w:rsidR="00780414">
        <w:fldChar w:fldCharType="begin"/>
      </w:r>
      <w:r w:rsidR="00780414">
        <w:instrText xml:space="preserve"> REF _Ref20052122 \h </w:instrText>
      </w:r>
      <w:r w:rsidR="00780414">
        <w:fldChar w:fldCharType="separate"/>
      </w:r>
      <w:r w:rsidR="00F37282">
        <w:t xml:space="preserve">Figura </w:t>
      </w:r>
      <w:r w:rsidR="00F37282">
        <w:rPr>
          <w:noProof/>
        </w:rPr>
        <w:t>68</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w:t>
      </w:r>
      <w:ins w:id="684" w:author="Ryan Lemos" w:date="2019-11-25T13:52:00Z">
        <w:r w:rsidR="0068359F">
          <w:t>,</w:t>
        </w:r>
      </w:ins>
      <w:r>
        <w:t xml:space="preserve"> em específico. Além disso</w:t>
      </w:r>
      <w:r w:rsidR="00D76B4A">
        <w:t>,</w:t>
      </w:r>
      <w:r>
        <w:t xml:space="preserve"> o professor pode pesquisar por uma turma, filtrando os resultados, e listando somente os cartões</w:t>
      </w:r>
      <w:r w:rsidR="008F2615">
        <w:t>,</w:t>
      </w:r>
      <w:r>
        <w:t xml:space="preserve">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50435F93" w:rsidR="00B965E2" w:rsidRDefault="00B965E2" w:rsidP="00B70A30">
      <w:pPr>
        <w:pStyle w:val="Legenda"/>
        <w:keepNext/>
      </w:pPr>
      <w:bookmarkStart w:id="685" w:name="_Ref20052122"/>
      <w:bookmarkStart w:id="686" w:name="_Toc21974002"/>
      <w:bookmarkStart w:id="687" w:name="_Toc22986194"/>
      <w:r>
        <w:lastRenderedPageBreak/>
        <w:t xml:space="preserve">Figura </w:t>
      </w:r>
      <w:r w:rsidR="00CD06EF">
        <w:fldChar w:fldCharType="begin"/>
      </w:r>
      <w:r w:rsidR="00CD06EF">
        <w:instrText xml:space="preserve"> SEQ Figura \* ARABIC </w:instrText>
      </w:r>
      <w:r w:rsidR="00CD06EF">
        <w:fldChar w:fldCharType="separate"/>
      </w:r>
      <w:r w:rsidR="00F37282">
        <w:rPr>
          <w:noProof/>
        </w:rPr>
        <w:t>68</w:t>
      </w:r>
      <w:r w:rsidR="00CD06EF">
        <w:rPr>
          <w:noProof/>
        </w:rPr>
        <w:fldChar w:fldCharType="end"/>
      </w:r>
      <w:bookmarkEnd w:id="685"/>
      <w:r>
        <w:t xml:space="preserve"> - Tela de listagem de turmas</w:t>
      </w:r>
      <w:bookmarkEnd w:id="686"/>
      <w:bookmarkEnd w:id="687"/>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027B8BF4"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F37282">
        <w:t xml:space="preserve">Quadro </w:t>
      </w:r>
      <w:r w:rsidR="00F37282">
        <w:rPr>
          <w:noProof/>
        </w:rPr>
        <w:t>13</w:t>
      </w:r>
      <w:r w:rsidR="00014BF9">
        <w:fldChar w:fldCharType="end"/>
      </w:r>
      <w:r w:rsidR="00B96AC0">
        <w:t xml:space="preserve"> representa esses anseios </w:t>
      </w:r>
      <w:r w:rsidR="007274A5">
        <w:t>pela gerência desses</w:t>
      </w:r>
      <w:r w:rsidR="00B96AC0">
        <w:t xml:space="preserve"> eventos.</w:t>
      </w:r>
    </w:p>
    <w:p w14:paraId="19364607" w14:textId="58773E42" w:rsidR="007274A5" w:rsidRDefault="007274A5">
      <w:pPr>
        <w:spacing w:line="240" w:lineRule="auto"/>
        <w:ind w:firstLine="0"/>
        <w:jc w:val="left"/>
        <w:outlineLvl w:val="9"/>
      </w:pPr>
    </w:p>
    <w:p w14:paraId="106A134B" w14:textId="2A70E695" w:rsidR="00AA372A" w:rsidRDefault="00AA372A" w:rsidP="00B70A30">
      <w:pPr>
        <w:pStyle w:val="Legenda"/>
      </w:pPr>
      <w:bookmarkStart w:id="688" w:name="_Ref21547323"/>
      <w:bookmarkStart w:id="689" w:name="_Toc22986252"/>
      <w:r>
        <w:t xml:space="preserve">Quadro </w:t>
      </w:r>
      <w:r w:rsidR="00CD06EF">
        <w:fldChar w:fldCharType="begin"/>
      </w:r>
      <w:r w:rsidR="00CD06EF">
        <w:instrText xml:space="preserve"> SEQ Quadro \* ARABIC </w:instrText>
      </w:r>
      <w:r w:rsidR="00CD06EF">
        <w:fldChar w:fldCharType="separate"/>
      </w:r>
      <w:r w:rsidR="00F37282">
        <w:rPr>
          <w:noProof/>
        </w:rPr>
        <w:t>13</w:t>
      </w:r>
      <w:r w:rsidR="00CD06EF">
        <w:rPr>
          <w:noProof/>
        </w:rPr>
        <w:fldChar w:fldCharType="end"/>
      </w:r>
      <w:bookmarkEnd w:id="688"/>
      <w:r>
        <w:t xml:space="preserve"> - Estória de gerência de eventos de uma turma</w:t>
      </w:r>
      <w:bookmarkEnd w:id="689"/>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FCDB411"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F37282">
        <w:t xml:space="preserve">Figura </w:t>
      </w:r>
      <w:r w:rsidR="00F37282">
        <w:rPr>
          <w:noProof/>
        </w:rPr>
        <w:t>69</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F37282">
        <w:t xml:space="preserve">Quadro </w:t>
      </w:r>
      <w:r w:rsidR="00F37282">
        <w:rPr>
          <w:noProof/>
        </w:rPr>
        <w:t>13</w:t>
      </w:r>
      <w:r w:rsidR="00014BF9">
        <w:rPr>
          <w:noProof/>
        </w:rPr>
        <w:fldChar w:fldCharType="end"/>
      </w:r>
      <w:r>
        <w:rPr>
          <w:noProof/>
        </w:rPr>
        <w:t xml:space="preserve">. </w:t>
      </w:r>
      <w:del w:id="690" w:author="Ryan Lemos" w:date="2019-11-25T13:52:00Z">
        <w:r w:rsidDel="0068359F">
          <w:rPr>
            <w:noProof/>
          </w:rPr>
          <w:delText>Dentro da</w:delText>
        </w:r>
      </w:del>
      <w:ins w:id="691" w:author="Ryan Lemos" w:date="2019-11-25T13:52:00Z">
        <w:r w:rsidR="0068359F">
          <w:rPr>
            <w:noProof/>
          </w:rPr>
          <w:t>Na</w:t>
        </w:r>
      </w:ins>
      <w:r>
        <w:rPr>
          <w:noProof/>
        </w:rPr>
        <w:t xml:space="preserve"> turma</w:t>
      </w:r>
      <w:ins w:id="692" w:author="Ryan Lemos" w:date="2019-11-25T13:52:00Z">
        <w:r w:rsidR="0068359F">
          <w:rPr>
            <w:noProof/>
          </w:rPr>
          <w:t>,</w:t>
        </w:r>
      </w:ins>
      <w:r>
        <w:rPr>
          <w:noProof/>
        </w:rPr>
        <w:t xml:space="preserve"> o professor escolhe a aba eventos e então</w:t>
      </w:r>
      <w:ins w:id="693" w:author="Ryan Lemos" w:date="2019-11-25T13:53:00Z">
        <w:r w:rsidR="0068359F">
          <w:rPr>
            <w:noProof/>
          </w:rPr>
          <w:t xml:space="preserve"> exibem-se</w:t>
        </w:r>
      </w:ins>
      <w:r>
        <w:rPr>
          <w:noProof/>
        </w:rPr>
        <w:t xml:space="preserve"> os eventos cadastrados</w:t>
      </w:r>
      <w:del w:id="694" w:author="Ryan Lemos" w:date="2019-11-25T13:53:00Z">
        <w:r w:rsidDel="0068359F">
          <w:rPr>
            <w:noProof/>
          </w:rPr>
          <w:delText xml:space="preserve"> surgem</w:delText>
        </w:r>
      </w:del>
      <w:r>
        <w:rPr>
          <w:noProof/>
        </w:rPr>
        <w:t>.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F37282">
        <w:t xml:space="preserve">Quadro </w:t>
      </w:r>
      <w:r w:rsidR="00F37282">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52AE01BF" w:rsidR="00B965E2" w:rsidRDefault="00B965E2" w:rsidP="00B70A30">
      <w:pPr>
        <w:pStyle w:val="Legenda"/>
        <w:keepNext/>
      </w:pPr>
      <w:bookmarkStart w:id="695" w:name="_Ref20052153"/>
      <w:bookmarkStart w:id="696" w:name="_Toc21974003"/>
      <w:bookmarkStart w:id="697" w:name="_Toc22986195"/>
      <w:r>
        <w:lastRenderedPageBreak/>
        <w:t xml:space="preserve">Figura </w:t>
      </w:r>
      <w:r w:rsidR="00CD06EF">
        <w:fldChar w:fldCharType="begin"/>
      </w:r>
      <w:r w:rsidR="00CD06EF">
        <w:instrText xml:space="preserve"> SEQ Figura \* ARABIC </w:instrText>
      </w:r>
      <w:r w:rsidR="00CD06EF">
        <w:fldChar w:fldCharType="separate"/>
      </w:r>
      <w:r w:rsidR="00F37282">
        <w:rPr>
          <w:noProof/>
        </w:rPr>
        <w:t>69</w:t>
      </w:r>
      <w:r w:rsidR="00CD06EF">
        <w:rPr>
          <w:noProof/>
        </w:rPr>
        <w:fldChar w:fldCharType="end"/>
      </w:r>
      <w:bookmarkEnd w:id="695"/>
      <w:r>
        <w:t xml:space="preserve"> - Tela de listagem de eventos de uma turma</w:t>
      </w:r>
      <w:bookmarkEnd w:id="696"/>
      <w:bookmarkEnd w:id="697"/>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3C9839AF" w:rsidR="00BD54C1" w:rsidRDefault="00BD54C1">
      <w:pPr>
        <w:rPr>
          <w:noProof/>
        </w:rPr>
      </w:pPr>
      <w:r>
        <w:rPr>
          <w:noProof/>
        </w:rPr>
        <w:t>Ainda é possível ao professor utilizar o calendário</w:t>
      </w:r>
      <w:ins w:id="698" w:author="Ryan Lemos" w:date="2019-11-25T13:53:00Z">
        <w:r w:rsidR="0068359F">
          <w:rPr>
            <w:noProof/>
          </w:rPr>
          <w:t>,</w:t>
        </w:r>
      </w:ins>
      <w:r>
        <w:rPr>
          <w:noProof/>
        </w:rPr>
        <w:t xml:space="preserve"> para </w:t>
      </w:r>
      <w:del w:id="699" w:author="Ryan Lemos" w:date="2019-11-25T13:53:00Z">
        <w:r w:rsidDel="0068359F">
          <w:rPr>
            <w:noProof/>
          </w:rPr>
          <w:delText>se situar</w:delText>
        </w:r>
      </w:del>
      <w:ins w:id="700" w:author="Ryan Lemos" w:date="2019-11-25T13:53:00Z">
        <w:r w:rsidR="0068359F">
          <w:rPr>
            <w:noProof/>
          </w:rPr>
          <w:t>visualizar os eventos de suas turmas</w:t>
        </w:r>
      </w:ins>
      <w:ins w:id="701" w:author="Ryan Lemos" w:date="2019-11-25T13:54:00Z">
        <w:r w:rsidR="0068359F">
          <w:rPr>
            <w:noProof/>
          </w:rPr>
          <w:t>,</w:t>
        </w:r>
      </w:ins>
      <w:r>
        <w:rPr>
          <w:noProof/>
        </w:rPr>
        <w:t xml:space="preserve"> conforme descrito pela estória d</w:t>
      </w:r>
      <w:r w:rsidR="008F2615">
        <w:rPr>
          <w:noProof/>
        </w:rPr>
        <w:t>o</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F37282">
        <w:t xml:space="preserve">Quadro </w:t>
      </w:r>
      <w:r w:rsidR="00F37282">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23782F33" w:rsidR="00AA372A" w:rsidRDefault="00AA372A" w:rsidP="00B70A30">
      <w:pPr>
        <w:pStyle w:val="Legenda"/>
        <w:rPr>
          <w:noProof/>
        </w:rPr>
      </w:pPr>
      <w:bookmarkStart w:id="702" w:name="_Ref21547385"/>
      <w:bookmarkStart w:id="703" w:name="_Toc22986253"/>
      <w:r>
        <w:t xml:space="preserve">Quadro </w:t>
      </w:r>
      <w:r w:rsidR="00CD06EF">
        <w:fldChar w:fldCharType="begin"/>
      </w:r>
      <w:r w:rsidR="00CD06EF">
        <w:instrText xml:space="preserve"> SEQ Quadro \* ARABIC </w:instrText>
      </w:r>
      <w:r w:rsidR="00CD06EF">
        <w:fldChar w:fldCharType="separate"/>
      </w:r>
      <w:r w:rsidR="00F37282">
        <w:rPr>
          <w:noProof/>
        </w:rPr>
        <w:t>14</w:t>
      </w:r>
      <w:r w:rsidR="00CD06EF">
        <w:rPr>
          <w:noProof/>
        </w:rPr>
        <w:fldChar w:fldCharType="end"/>
      </w:r>
      <w:bookmarkEnd w:id="702"/>
      <w:r>
        <w:t xml:space="preserve"> - Estória do calendário de uma turma</w:t>
      </w:r>
      <w:bookmarkEnd w:id="703"/>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3DE198C9"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w:t>
      </w:r>
      <w:del w:id="704" w:author="Ryan Lemos" w:date="2019-11-25T13:54:00Z">
        <w:r w:rsidR="007274A5" w:rsidDel="0068359F">
          <w:rPr>
            <w:noProof/>
          </w:rPr>
          <w:delText xml:space="preserve">visto </w:delText>
        </w:r>
      </w:del>
      <w:ins w:id="705" w:author="Ryan Lemos" w:date="2019-11-25T13:54:00Z">
        <w:r w:rsidR="0068359F">
          <w:rPr>
            <w:noProof/>
          </w:rPr>
          <w:t xml:space="preserve">da </w:t>
        </w:r>
      </w:ins>
      <w:del w:id="706" w:author="Ryan Lemos" w:date="2019-11-25T13:54:00Z">
        <w:r w:rsidR="007274A5" w:rsidDel="0068359F">
          <w:rPr>
            <w:noProof/>
          </w:rPr>
          <w:delText xml:space="preserve">na </w:delText>
        </w:r>
      </w:del>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F37282">
        <w:t xml:space="preserve">Figura </w:t>
      </w:r>
      <w:r w:rsidR="00F37282">
        <w:rPr>
          <w:noProof/>
        </w:rPr>
        <w:t>58</w:t>
      </w:r>
      <w:r w:rsidR="007274A5">
        <w:rPr>
          <w:noProof/>
        </w:rPr>
        <w:fldChar w:fldCharType="end"/>
      </w:r>
      <w:r>
        <w:rPr>
          <w:noProof/>
        </w:rPr>
        <w:t>. O que vai mudar são os eventos que cada um pode ver. O aluno pode ver os eventos da escola (cadastrados pelo gestor) e os eventos da turma (cadastrados pelo seu professor). O professor só pode ver os eventos relacionados a sua turma</w:t>
      </w:r>
      <w:del w:id="707" w:author="Ryan Lemos" w:date="2019-11-25T13:54:00Z">
        <w:r w:rsidDel="0068359F">
          <w:rPr>
            <w:noProof/>
          </w:rPr>
          <w:delText xml:space="preserve"> em específico</w:delText>
        </w:r>
      </w:del>
      <w:r>
        <w:rPr>
          <w:noProof/>
        </w:rPr>
        <w:t xml:space="preserve">. Quanto ao gestor, só pode ver os eventos cadastrados para a escola, </w:t>
      </w:r>
      <w:r w:rsidR="007C6290">
        <w:rPr>
          <w:noProof/>
        </w:rPr>
        <w:t xml:space="preserve">sendo que </w:t>
      </w:r>
      <w:r>
        <w:rPr>
          <w:noProof/>
        </w:rPr>
        <w:t xml:space="preserve">o gestor não tem acesso aos eventos das turmas. O motivo dessa limitação </w:t>
      </w:r>
      <w:del w:id="708" w:author="Ryan Lemos" w:date="2019-11-25T13:54:00Z">
        <w:r w:rsidDel="0068359F">
          <w:rPr>
            <w:noProof/>
          </w:rPr>
          <w:delText>foi para</w:delText>
        </w:r>
      </w:del>
      <w:ins w:id="709" w:author="Ryan Lemos" w:date="2019-11-25T13:54:00Z">
        <w:r w:rsidR="0068359F">
          <w:rPr>
            <w:noProof/>
          </w:rPr>
          <w:t>é</w:t>
        </w:r>
      </w:ins>
      <w:r>
        <w:rPr>
          <w:noProof/>
        </w:rPr>
        <w:t xml:space="preserve"> manter organização e evitar que professores possam gerenciar os eventos da escola que impactariam todos os alunos. Por outro lado</w:t>
      </w:r>
      <w:ins w:id="710" w:author="Ryan Lemos" w:date="2019-11-25T13:54:00Z">
        <w:r w:rsidR="0068359F">
          <w:rPr>
            <w:noProof/>
          </w:rPr>
          <w:t>,</w:t>
        </w:r>
      </w:ins>
      <w:r>
        <w:rPr>
          <w:noProof/>
        </w:rPr>
        <w:t xml:space="preserve"> o gestor ao gerir o evento de uma turma</w:t>
      </w:r>
      <w:ins w:id="711" w:author="Ryan Lemos" w:date="2019-11-25T13:54:00Z">
        <w:r w:rsidR="0068359F">
          <w:rPr>
            <w:noProof/>
          </w:rPr>
          <w:t>,</w:t>
        </w:r>
      </w:ins>
      <w:r>
        <w:rPr>
          <w:noProof/>
        </w:rPr>
        <w:t xml:space="preserve"> também  impactaria nos alunos daquela turma.</w:t>
      </w:r>
    </w:p>
    <w:p w14:paraId="4FF53350" w14:textId="21D50413" w:rsidR="00023647" w:rsidRDefault="005F0194" w:rsidP="00FE22DA">
      <w:r>
        <w:t>A estória d</w:t>
      </w:r>
      <w:r w:rsidR="00014BF9">
        <w:t xml:space="preserve">o </w:t>
      </w:r>
      <w:r w:rsidR="003F1B14">
        <w:fldChar w:fldCharType="begin"/>
      </w:r>
      <w:r w:rsidR="003F1B14">
        <w:instrText xml:space="preserve"> REF _Ref23522405 \h </w:instrText>
      </w:r>
      <w:r w:rsidR="003F1B14">
        <w:fldChar w:fldCharType="separate"/>
      </w:r>
      <w:r w:rsidR="00F37282">
        <w:t xml:space="preserve">Quadro </w:t>
      </w:r>
      <w:r w:rsidR="00F37282">
        <w:rPr>
          <w:noProof/>
        </w:rPr>
        <w:t>15</w:t>
      </w:r>
      <w:r w:rsidR="003F1B14">
        <w:fldChar w:fldCharType="end"/>
      </w:r>
      <w:r w:rsidR="003F1B14">
        <w:t xml:space="preserve"> </w:t>
      </w:r>
      <w:r>
        <w:t>representa a visualização dos alunos da turma. Assim o professor pode ver quem são os alunos que fazem parte da sua turma.</w:t>
      </w:r>
    </w:p>
    <w:p w14:paraId="66C91C20" w14:textId="14E7F7A3" w:rsidR="003F1B14" w:rsidRDefault="003F1B14">
      <w:pPr>
        <w:spacing w:line="240" w:lineRule="auto"/>
        <w:ind w:firstLine="0"/>
        <w:jc w:val="left"/>
        <w:outlineLvl w:val="9"/>
      </w:pPr>
      <w:r>
        <w:br w:type="page"/>
      </w:r>
    </w:p>
    <w:p w14:paraId="2213D45A" w14:textId="77777777" w:rsidR="003F1B14" w:rsidRDefault="003F1B14" w:rsidP="00FE22DA"/>
    <w:p w14:paraId="3FF015F5" w14:textId="2916B126" w:rsidR="00AA372A" w:rsidRPr="00FE22DA" w:rsidRDefault="003F1B14" w:rsidP="003F1B14">
      <w:pPr>
        <w:pStyle w:val="Legenda"/>
      </w:pPr>
      <w:bookmarkStart w:id="712" w:name="_Ref23522405"/>
      <w:r>
        <w:t xml:space="preserve">Quadro </w:t>
      </w:r>
      <w:r w:rsidR="00CD06EF">
        <w:fldChar w:fldCharType="begin"/>
      </w:r>
      <w:r w:rsidR="00CD06EF">
        <w:instrText xml:space="preserve"> SEQ Quadro \* ARABIC </w:instrText>
      </w:r>
      <w:r w:rsidR="00CD06EF">
        <w:fldChar w:fldCharType="separate"/>
      </w:r>
      <w:r w:rsidR="00F37282">
        <w:rPr>
          <w:noProof/>
        </w:rPr>
        <w:t>15</w:t>
      </w:r>
      <w:r w:rsidR="00CD06EF">
        <w:rPr>
          <w:noProof/>
        </w:rPr>
        <w:fldChar w:fldCharType="end"/>
      </w:r>
      <w:bookmarkEnd w:id="712"/>
      <w:r>
        <w:t xml:space="preserve"> - </w:t>
      </w:r>
      <w:r w:rsidRPr="00CC7C98">
        <w:t>Estória de visualização dos alunos de uma turma</w:t>
      </w:r>
    </w:p>
    <w:p w14:paraId="75B785EA" w14:textId="33A23935" w:rsidR="00987BE5" w:rsidRDefault="004B1CC8" w:rsidP="00596E44">
      <w:pPr>
        <w:pStyle w:val="estrias"/>
      </w:pPr>
      <w:r>
        <w:t>Como professor eu gostaria de visualizar os alunos das minhas turmas</w:t>
      </w:r>
      <w:r w:rsidR="007274A5">
        <w:t xml:space="preserve"> para saber quem faz parte da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2C7185F3" w:rsidR="005F0194" w:rsidRDefault="005F0194" w:rsidP="00596E44">
      <w:r>
        <w:t>Ao entrar numa turma em específico</w:t>
      </w:r>
      <w:r w:rsidR="00F772BB">
        <w:t>,</w:t>
      </w:r>
      <w:r>
        <w:t xml:space="preserve"> </w:t>
      </w:r>
      <w:r w:rsidR="002A4486">
        <w:t>o professor tem uma lista dos alunos que fazem parte da turma</w:t>
      </w:r>
      <w:r w:rsidR="00F772BB">
        <w:t>,</w:t>
      </w:r>
      <w:r w:rsidR="002A4486">
        <w:t xml:space="preserve"> conforme descrito pela</w:t>
      </w:r>
      <w:r w:rsidR="00780414">
        <w:t xml:space="preserve"> </w:t>
      </w:r>
      <w:r w:rsidR="00780414">
        <w:fldChar w:fldCharType="begin"/>
      </w:r>
      <w:r w:rsidR="00780414">
        <w:instrText xml:space="preserve"> REF _Ref20052215 \h </w:instrText>
      </w:r>
      <w:r w:rsidR="00780414">
        <w:fldChar w:fldCharType="separate"/>
      </w:r>
      <w:r w:rsidR="00F37282">
        <w:t xml:space="preserve">Figura </w:t>
      </w:r>
      <w:r w:rsidR="00F37282">
        <w:rPr>
          <w:noProof/>
        </w:rPr>
        <w:t>70</w:t>
      </w:r>
      <w:r w:rsidR="00780414">
        <w:fldChar w:fldCharType="end"/>
      </w:r>
      <w:r w:rsidR="002A4486">
        <w:t>.</w:t>
      </w:r>
    </w:p>
    <w:p w14:paraId="56024380" w14:textId="77777777" w:rsidR="005F0194" w:rsidRDefault="005F0194" w:rsidP="00987BE5">
      <w:pPr>
        <w:ind w:firstLine="0"/>
        <w:jc w:val="center"/>
      </w:pPr>
    </w:p>
    <w:p w14:paraId="5BB9402A" w14:textId="117883FD" w:rsidR="00B965E2" w:rsidRDefault="00B965E2" w:rsidP="00B70A30">
      <w:pPr>
        <w:pStyle w:val="Legenda"/>
        <w:keepNext/>
      </w:pPr>
      <w:bookmarkStart w:id="713" w:name="_Ref20052215"/>
      <w:bookmarkStart w:id="714" w:name="_Toc21974005"/>
      <w:bookmarkStart w:id="715" w:name="_Toc22986196"/>
      <w:r>
        <w:t xml:space="preserve">Figura </w:t>
      </w:r>
      <w:r w:rsidR="00CD06EF">
        <w:fldChar w:fldCharType="begin"/>
      </w:r>
      <w:r w:rsidR="00CD06EF">
        <w:instrText xml:space="preserve"> SEQ Figura \* ARABIC </w:instrText>
      </w:r>
      <w:r w:rsidR="00CD06EF">
        <w:fldChar w:fldCharType="separate"/>
      </w:r>
      <w:r w:rsidR="00F37282">
        <w:rPr>
          <w:noProof/>
        </w:rPr>
        <w:t>70</w:t>
      </w:r>
      <w:r w:rsidR="00CD06EF">
        <w:rPr>
          <w:noProof/>
        </w:rPr>
        <w:fldChar w:fldCharType="end"/>
      </w:r>
      <w:bookmarkEnd w:id="713"/>
      <w:r>
        <w:t xml:space="preserve"> - Tela de listagem de alunos de uma turma</w:t>
      </w:r>
      <w:bookmarkEnd w:id="714"/>
      <w:bookmarkEnd w:id="715"/>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62F2BC1F" w:rsidR="002A4486" w:rsidRDefault="00363A00">
      <w:del w:id="716" w:author="Ryan Lemos" w:date="2019-11-25T13:55:00Z">
        <w:r w:rsidDel="0068359F">
          <w:delText>Ainda é</w:delText>
        </w:r>
      </w:del>
      <w:ins w:id="717" w:author="Ryan Lemos" w:date="2019-11-25T13:55:00Z">
        <w:r w:rsidR="0068359F">
          <w:t>É</w:t>
        </w:r>
      </w:ins>
      <w:r>
        <w:t xml:space="preserve">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F37282">
        <w:t xml:space="preserve">Quadro </w:t>
      </w:r>
      <w:r w:rsidR="00F37282">
        <w:rPr>
          <w:noProof/>
        </w:rPr>
        <w:t>16</w:t>
      </w:r>
      <w:r w:rsidR="00014BF9">
        <w:fldChar w:fldCharType="end"/>
      </w:r>
      <w:r>
        <w:t>, gerenciar os alunos que fazem parte da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810A6C7" w:rsidR="004B1CC8" w:rsidRDefault="00AA372A" w:rsidP="00B70A30">
      <w:pPr>
        <w:pStyle w:val="Legenda"/>
      </w:pPr>
      <w:bookmarkStart w:id="718" w:name="_Ref21547411"/>
      <w:bookmarkStart w:id="719" w:name="_Toc22986255"/>
      <w:r>
        <w:t xml:space="preserve">Quadro </w:t>
      </w:r>
      <w:r w:rsidR="00CD06EF">
        <w:fldChar w:fldCharType="begin"/>
      </w:r>
      <w:r w:rsidR="00CD06EF">
        <w:instrText xml:space="preserve"> SEQ Quadro \* ARABIC </w:instrText>
      </w:r>
      <w:r w:rsidR="00CD06EF">
        <w:fldChar w:fldCharType="separate"/>
      </w:r>
      <w:r w:rsidR="00F37282">
        <w:rPr>
          <w:noProof/>
        </w:rPr>
        <w:t>16</w:t>
      </w:r>
      <w:r w:rsidR="00CD06EF">
        <w:rPr>
          <w:noProof/>
        </w:rPr>
        <w:fldChar w:fldCharType="end"/>
      </w:r>
      <w:bookmarkEnd w:id="718"/>
      <w:r>
        <w:t xml:space="preserve"> - Estória de associação dos alunos a uma turma</w:t>
      </w:r>
      <w:bookmarkEnd w:id="719"/>
    </w:p>
    <w:p w14:paraId="41512A74" w14:textId="6C144FCA" w:rsidR="00987BE5" w:rsidRDefault="004B1CC8" w:rsidP="00596E44">
      <w:pPr>
        <w:pStyle w:val="estrias"/>
      </w:pPr>
      <w:r>
        <w:t>Como professor eu gostaria de associar os alunos somente indicando quem é da minha turma e quem não é</w:t>
      </w:r>
      <w:r w:rsidR="00F772BB">
        <w:t>, p</w:t>
      </w:r>
      <w:r w:rsidR="007274A5">
        <w:t>ois os alunos podem sair e entrar da minha turma no decorrer do período letivo.</w:t>
      </w:r>
    </w:p>
    <w:p w14:paraId="494B5F07" w14:textId="63FD15B0" w:rsidR="00363A00" w:rsidRDefault="00E01488" w:rsidP="0063785A">
      <w:pPr>
        <w:pStyle w:val="Fontes"/>
      </w:pPr>
      <w:r>
        <w:t>Fonte: PRÓPRIA, 2019.</w:t>
      </w:r>
    </w:p>
    <w:p w14:paraId="7F35F6F2" w14:textId="77777777" w:rsidR="0063785A" w:rsidRPr="0063785A" w:rsidRDefault="0063785A" w:rsidP="0063785A"/>
    <w:p w14:paraId="3400AD79" w14:textId="2E090485" w:rsidR="00363A00" w:rsidRDefault="00363A00">
      <w:r>
        <w:lastRenderedPageBreak/>
        <w:t xml:space="preserve">A </w:t>
      </w:r>
      <w:r w:rsidR="00780414">
        <w:fldChar w:fldCharType="begin"/>
      </w:r>
      <w:r w:rsidR="00780414">
        <w:instrText xml:space="preserve"> REF _Ref20052253 \h </w:instrText>
      </w:r>
      <w:r w:rsidR="00780414">
        <w:fldChar w:fldCharType="separate"/>
      </w:r>
      <w:r w:rsidR="00F37282">
        <w:t xml:space="preserve">Figura </w:t>
      </w:r>
      <w:r w:rsidR="00F37282">
        <w:rPr>
          <w:noProof/>
        </w:rPr>
        <w:t>71</w:t>
      </w:r>
      <w:r w:rsidR="00780414">
        <w:fldChar w:fldCharType="end"/>
      </w:r>
      <w:r w:rsidR="00780414">
        <w:t xml:space="preserve"> </w:t>
      </w:r>
      <w:r>
        <w:t xml:space="preserve">representa </w:t>
      </w:r>
      <w:del w:id="720" w:author="Ryan Lemos" w:date="2019-11-25T13:55:00Z">
        <w:r w:rsidR="0007209C" w:rsidDel="0068359F">
          <w:delText xml:space="preserve">essa </w:delText>
        </w:r>
      </w:del>
      <w:ins w:id="721" w:author="Ryan Lemos" w:date="2019-11-25T13:55:00Z">
        <w:r w:rsidR="0068359F">
          <w:t xml:space="preserve">a </w:t>
        </w:r>
      </w:ins>
      <w:r w:rsidR="0007209C">
        <w:t>maneira de associar</w:t>
      </w:r>
      <w:ins w:id="722" w:author="Ryan Lemos" w:date="2019-11-25T13:55:00Z">
        <w:r w:rsidR="0068359F">
          <w:t xml:space="preserve"> alunos</w:t>
        </w:r>
      </w:ins>
      <w:r w:rsidR="0007209C">
        <w:t xml:space="preserve"> descrita pela estória d</w:t>
      </w:r>
      <w:r w:rsidR="00014BF9">
        <w:t xml:space="preserve">o </w:t>
      </w:r>
      <w:r w:rsidR="00A57060">
        <w:fldChar w:fldCharType="begin"/>
      </w:r>
      <w:r w:rsidR="00A57060">
        <w:instrText xml:space="preserve"> REF _Ref21547411 \h </w:instrText>
      </w:r>
      <w:r w:rsidR="00A57060">
        <w:fldChar w:fldCharType="separate"/>
      </w:r>
      <w:r w:rsidR="00F37282">
        <w:t xml:space="preserve">Quadro </w:t>
      </w:r>
      <w:r w:rsidR="00F37282">
        <w:rPr>
          <w:noProof/>
        </w:rPr>
        <w:t>16</w:t>
      </w:r>
      <w:r w:rsidR="00A57060">
        <w:fldChar w:fldCharType="end"/>
      </w:r>
      <w:r w:rsidR="00F772BB">
        <w:t>.</w:t>
      </w:r>
      <w:r w:rsidR="0007209C">
        <w:t xml:space="preserve"> Buscou-se deixar o processo de associação de alunos o mais simples possível como requerido pela estória. </w:t>
      </w:r>
    </w:p>
    <w:p w14:paraId="334C3914" w14:textId="77777777" w:rsidR="0063785A" w:rsidRDefault="0063785A"/>
    <w:p w14:paraId="1C733DC0" w14:textId="0916FF1D" w:rsidR="00B965E2" w:rsidRDefault="00B965E2" w:rsidP="00B70A30">
      <w:pPr>
        <w:pStyle w:val="Legenda"/>
        <w:keepNext/>
      </w:pPr>
      <w:bookmarkStart w:id="723" w:name="_Ref20052253"/>
      <w:bookmarkStart w:id="724" w:name="_Toc21974006"/>
      <w:bookmarkStart w:id="725" w:name="_Toc22986197"/>
      <w:r>
        <w:t xml:space="preserve">Figura </w:t>
      </w:r>
      <w:r w:rsidR="00CD06EF">
        <w:fldChar w:fldCharType="begin"/>
      </w:r>
      <w:r w:rsidR="00CD06EF">
        <w:instrText xml:space="preserve"> SEQ Figura \* ARABIC </w:instrText>
      </w:r>
      <w:r w:rsidR="00CD06EF">
        <w:fldChar w:fldCharType="separate"/>
      </w:r>
      <w:r w:rsidR="00F37282">
        <w:rPr>
          <w:noProof/>
        </w:rPr>
        <w:t>71</w:t>
      </w:r>
      <w:r w:rsidR="00CD06EF">
        <w:rPr>
          <w:noProof/>
        </w:rPr>
        <w:fldChar w:fldCharType="end"/>
      </w:r>
      <w:bookmarkEnd w:id="723"/>
      <w:r>
        <w:t xml:space="preserve"> - Tela de associação de alunos</w:t>
      </w:r>
      <w:bookmarkEnd w:id="724"/>
      <w:bookmarkEnd w:id="725"/>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187FAB66" w:rsidR="001B0EBD" w:rsidRDefault="001B0EBD" w:rsidP="0063785A"/>
    <w:p w14:paraId="19DB2DD9" w14:textId="769B873B" w:rsidR="00F772BB" w:rsidRDefault="00F772BB" w:rsidP="00F772BB">
      <w:r>
        <w:t xml:space="preserve">Ao professor são disponibilizadas duas tabelas na tela de associar alunos. A da esquerda contém os alunos que não fazem parte da turma. A da direita, por conseguinte, se trata dos alunos que fazem parte da turma. Cabe ao professor marcar quem ele quer na turma, podendo pesquisar, em caso de muitos usuários, e ao marcar um aluno, o botão com o ícone de seta em direção a direita fica ativa, na cor verde, indicando que o professor irá adicionar os alunos marcados. Ao clicar os alunos são associados a turma. Na tabela da direita o processo é o mesmo, sendo que ao marcar um aluno, o botão com o ícone de seta em direção a esquerda é habilitado na cor vermelha, indicando que o professor irá retirar os alunos da turma, conforme visto na </w:t>
      </w:r>
      <w:r>
        <w:fldChar w:fldCharType="begin"/>
      </w:r>
      <w:r>
        <w:instrText xml:space="preserve"> REF _Ref20052253 \h </w:instrText>
      </w:r>
      <w:r>
        <w:fldChar w:fldCharType="separate"/>
      </w:r>
      <w:r w:rsidR="00F37282">
        <w:t xml:space="preserve">Figura </w:t>
      </w:r>
      <w:r w:rsidR="00F37282">
        <w:rPr>
          <w:noProof/>
        </w:rPr>
        <w:t>71</w:t>
      </w:r>
      <w:r>
        <w:fldChar w:fldCharType="end"/>
      </w:r>
      <w:r>
        <w:t xml:space="preserve">. Ao clicar na seta os alunos são removidos. </w:t>
      </w:r>
    </w:p>
    <w:p w14:paraId="087AAED5" w14:textId="39A2A796" w:rsidR="00F772BB" w:rsidRDefault="00F772BB" w:rsidP="00F772BB">
      <w:r>
        <w:lastRenderedPageBreak/>
        <w:t xml:space="preserve">Usou-se um </w:t>
      </w:r>
      <w:r w:rsidRPr="005B582B">
        <w:rPr>
          <w:i/>
          <w:iCs/>
        </w:rPr>
        <w:t>plug-in</w:t>
      </w:r>
      <w:r>
        <w:t xml:space="preserve"> Angular para fazer a paginação dos alunos</w:t>
      </w:r>
      <w:del w:id="726" w:author="Ryan Lemos" w:date="2019-11-25T14:00:00Z">
        <w:r w:rsidDel="009036CF">
          <w:delText>.</w:delText>
        </w:r>
      </w:del>
      <w:del w:id="727" w:author="Ryan Lemos" w:date="2019-11-25T13:56:00Z">
        <w:r w:rsidDel="0068359F">
          <w:delText xml:space="preserve"> Caso haja uma quantidade enorme de alunos, o</w:delText>
        </w:r>
      </w:del>
      <w:del w:id="728" w:author="Ryan Lemos" w:date="2019-11-25T14:00:00Z">
        <w:r w:rsidDel="009036CF">
          <w:delText xml:space="preserve"> </w:delText>
        </w:r>
        <w:r w:rsidRPr="00C62A31" w:rsidDel="009036CF">
          <w:rPr>
            <w:i/>
            <w:iCs/>
          </w:rPr>
          <w:delText>plug-in</w:delText>
        </w:r>
        <w:r w:rsidDel="009036CF">
          <w:delText xml:space="preserve"> de paginação</w:delText>
        </w:r>
      </w:del>
      <w:ins w:id="729" w:author="Ryan Lemos" w:date="2019-11-25T13:58:00Z">
        <w:r w:rsidR="0068359F">
          <w:t xml:space="preserve"> divid</w:t>
        </w:r>
      </w:ins>
      <w:ins w:id="730" w:author="Ryan Lemos" w:date="2019-11-25T14:00:00Z">
        <w:r w:rsidR="009036CF">
          <w:t>indo</w:t>
        </w:r>
      </w:ins>
      <w:ins w:id="731" w:author="Ryan Lemos" w:date="2019-11-25T13:58:00Z">
        <w:r w:rsidR="0068359F">
          <w:t xml:space="preserve"> os </w:t>
        </w:r>
      </w:ins>
      <w:ins w:id="732" w:author="Ryan Lemos" w:date="2019-11-25T13:59:00Z">
        <w:r w:rsidR="009036CF">
          <w:t>registros</w:t>
        </w:r>
      </w:ins>
      <w:ins w:id="733" w:author="Ryan Lemos" w:date="2019-11-25T13:58:00Z">
        <w:r w:rsidR="0068359F">
          <w:t xml:space="preserve"> em páginas</w:t>
        </w:r>
      </w:ins>
      <w:ins w:id="734" w:author="Ryan Lemos" w:date="2019-11-25T14:00:00Z">
        <w:r w:rsidR="009036CF">
          <w:t>.</w:t>
        </w:r>
      </w:ins>
      <w:ins w:id="735" w:author="Ryan Lemos" w:date="2019-11-25T13:58:00Z">
        <w:r w:rsidR="0068359F">
          <w:t xml:space="preserve"> </w:t>
        </w:r>
      </w:ins>
      <w:ins w:id="736" w:author="Ryan Lemos" w:date="2019-11-25T14:00:00Z">
        <w:r w:rsidR="009036CF">
          <w:t>C</w:t>
        </w:r>
      </w:ins>
      <w:ins w:id="737" w:author="Ryan Lemos" w:date="2019-11-25T13:58:00Z">
        <w:r w:rsidR="0068359F">
          <w:t>ada página</w:t>
        </w:r>
      </w:ins>
      <w:ins w:id="738" w:author="Ryan Lemos" w:date="2019-11-25T13:59:00Z">
        <w:r w:rsidR="009036CF">
          <w:t xml:space="preserve"> cont</w:t>
        </w:r>
      </w:ins>
      <w:ins w:id="739" w:author="Ryan Lemos" w:date="2019-11-25T14:00:00Z">
        <w:r w:rsidR="009036CF">
          <w:t>ém</w:t>
        </w:r>
      </w:ins>
      <w:ins w:id="740" w:author="Ryan Lemos" w:date="2019-11-25T13:59:00Z">
        <w:r w:rsidR="009036CF">
          <w:t xml:space="preserve"> um número específico de alunos</w:t>
        </w:r>
      </w:ins>
      <w:del w:id="741" w:author="Ryan Lemos" w:date="2019-11-25T13:59:00Z">
        <w:r w:rsidDel="009036CF">
          <w:delText xml:space="preserve"> exibe uma quantidade relativa a </w:delText>
        </w:r>
      </w:del>
      <w:del w:id="742" w:author="Ryan Lemos" w:date="2019-11-25T13:57:00Z">
        <w:r w:rsidDel="0068359F">
          <w:delText xml:space="preserve">esses </w:delText>
        </w:r>
      </w:del>
      <w:del w:id="743" w:author="Ryan Lemos" w:date="2019-11-25T13:59:00Z">
        <w:r w:rsidDel="009036CF">
          <w:delText>registros</w:delText>
        </w:r>
      </w:del>
      <w:r>
        <w:t>,</w:t>
      </w:r>
      <w:ins w:id="744" w:author="Ryan Lemos" w:date="2019-11-25T14:00:00Z">
        <w:r w:rsidR="009036CF">
          <w:t xml:space="preserve"> que</w:t>
        </w:r>
      </w:ins>
      <w:r>
        <w:t xml:space="preserve"> no caso dessa interface</w:t>
      </w:r>
      <w:ins w:id="745" w:author="Ryan Lemos" w:date="2019-11-25T14:00:00Z">
        <w:r w:rsidR="009036CF">
          <w:t xml:space="preserve"> foram </w:t>
        </w:r>
      </w:ins>
      <w:del w:id="746" w:author="Ryan Lemos" w:date="2019-11-25T14:00:00Z">
        <w:r w:rsidDel="009036CF">
          <w:delText xml:space="preserve"> </w:delText>
        </w:r>
      </w:del>
      <w:del w:id="747" w:author="Ryan Lemos" w:date="2019-11-25T13:59:00Z">
        <w:r w:rsidDel="009036CF">
          <w:delText xml:space="preserve">exibe apenas </w:delText>
        </w:r>
      </w:del>
      <w:r>
        <w:t>4</w:t>
      </w:r>
      <w:ins w:id="748" w:author="Ryan Lemos" w:date="2019-11-25T14:01:00Z">
        <w:r w:rsidR="009036CF">
          <w:t xml:space="preserve"> por página</w:t>
        </w:r>
      </w:ins>
      <w:del w:id="749" w:author="Ryan Lemos" w:date="2019-11-25T14:00:00Z">
        <w:r w:rsidDel="009036CF">
          <w:delText xml:space="preserve"> alunos</w:delText>
        </w:r>
      </w:del>
      <w:ins w:id="750" w:author="Ryan Lemos" w:date="2019-11-25T13:57:00Z">
        <w:r w:rsidR="0068359F">
          <w:t>.</w:t>
        </w:r>
      </w:ins>
      <w:del w:id="751" w:author="Ryan Lemos" w:date="2019-11-25T13:57:00Z">
        <w:r w:rsidDel="0068359F">
          <w:delText>,</w:delText>
        </w:r>
      </w:del>
      <w:r>
        <w:t xml:space="preserve"> </w:t>
      </w:r>
      <w:del w:id="752" w:author="Ryan Lemos" w:date="2019-11-25T13:58:00Z">
        <w:r w:rsidDel="0068359F">
          <w:delText xml:space="preserve">e divide os outros alunos em páginas que podem ser acessadas e, por conseguinte, recuperar os alunos restantes. </w:delText>
        </w:r>
      </w:del>
      <w:r>
        <w:t xml:space="preserve">Como se trata de uma tecnologia Angular </w:t>
      </w:r>
      <w:r w:rsidRPr="00596E44">
        <w:rPr>
          <w:i/>
        </w:rPr>
        <w:t>front</w:t>
      </w:r>
      <w:r>
        <w:rPr>
          <w:i/>
        </w:rPr>
        <w:t>-</w:t>
      </w:r>
      <w:proofErr w:type="spellStart"/>
      <w:r w:rsidRPr="00596E44">
        <w:rPr>
          <w:i/>
        </w:rPr>
        <w:t>end</w:t>
      </w:r>
      <w:proofErr w:type="spellEnd"/>
      <w:r>
        <w:t xml:space="preserve">, não há o recarregamento </w:t>
      </w:r>
      <w:del w:id="753" w:author="Ryan Lemos" w:date="2019-11-25T14:01:00Z">
        <w:r w:rsidDel="009036CF">
          <w:delText xml:space="preserve">da página </w:delText>
        </w:r>
      </w:del>
      <w:r>
        <w:t xml:space="preserve">na transição </w:t>
      </w:r>
      <w:del w:id="754" w:author="Ryan Lemos" w:date="2019-11-25T14:01:00Z">
        <w:r w:rsidDel="009036CF">
          <w:delText>dos registros</w:delText>
        </w:r>
      </w:del>
      <w:ins w:id="755" w:author="Ryan Lemos" w:date="2019-11-25T14:01:00Z">
        <w:r w:rsidR="009036CF">
          <w:t>pelas páginas</w:t>
        </w:r>
      </w:ins>
      <w:r>
        <w:t>.</w:t>
      </w:r>
    </w:p>
    <w:p w14:paraId="7A28358B" w14:textId="5315B62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F37282">
        <w:t xml:space="preserve">Quadro </w:t>
      </w:r>
      <w:r w:rsidR="00F37282">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6054305A" w:rsidR="004B1CC8" w:rsidRDefault="00AA372A" w:rsidP="00B70A30">
      <w:pPr>
        <w:pStyle w:val="Legenda"/>
      </w:pPr>
      <w:bookmarkStart w:id="756" w:name="_Ref21547444"/>
      <w:bookmarkStart w:id="757" w:name="_Toc22986256"/>
      <w:r>
        <w:t xml:space="preserve">Quadro </w:t>
      </w:r>
      <w:r w:rsidR="00CD06EF">
        <w:fldChar w:fldCharType="begin"/>
      </w:r>
      <w:r w:rsidR="00CD06EF">
        <w:instrText xml:space="preserve"> SEQ Quadro \* ARABIC </w:instrText>
      </w:r>
      <w:r w:rsidR="00CD06EF">
        <w:fldChar w:fldCharType="separate"/>
      </w:r>
      <w:r w:rsidR="00F37282">
        <w:rPr>
          <w:noProof/>
        </w:rPr>
        <w:t>17</w:t>
      </w:r>
      <w:r w:rsidR="00CD06EF">
        <w:rPr>
          <w:noProof/>
        </w:rPr>
        <w:fldChar w:fldCharType="end"/>
      </w:r>
      <w:bookmarkEnd w:id="756"/>
      <w:r>
        <w:t xml:space="preserve"> - Estória de resposta a uma dúvida</w:t>
      </w:r>
      <w:bookmarkEnd w:id="757"/>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719560E9" w14:textId="0FB92B55" w:rsidR="00B965E2" w:rsidRDefault="00386EE3" w:rsidP="0063785A">
      <w:r>
        <w:t>A</w:t>
      </w:r>
      <w:r w:rsidR="00780414">
        <w:t xml:space="preserve"> </w:t>
      </w:r>
      <w:r w:rsidR="00780414">
        <w:fldChar w:fldCharType="begin"/>
      </w:r>
      <w:r w:rsidR="00780414">
        <w:instrText xml:space="preserve"> REF _Ref20052327 \h </w:instrText>
      </w:r>
      <w:r w:rsidR="00780414">
        <w:fldChar w:fldCharType="separate"/>
      </w:r>
      <w:r w:rsidR="00F37282">
        <w:t xml:space="preserve">Figura </w:t>
      </w:r>
      <w:r w:rsidR="00F37282">
        <w:rPr>
          <w:noProof/>
        </w:rPr>
        <w:t>72</w:t>
      </w:r>
      <w:r w:rsidR="00780414">
        <w:fldChar w:fldCharType="end"/>
      </w:r>
      <w:r>
        <w:t xml:space="preserve"> representa a interface de resposta à dúvida. Nessa interface o professor pode visualizar </w:t>
      </w:r>
      <w:del w:id="758" w:author="Ryan Lemos" w:date="2019-11-25T14:01:00Z">
        <w:r w:rsidDel="009036CF">
          <w:delText xml:space="preserve">qual é </w:delText>
        </w:r>
      </w:del>
      <w:r>
        <w:t xml:space="preserve">o assunto </w:t>
      </w:r>
      <w:del w:id="759" w:author="Ryan Lemos" w:date="2019-11-25T14:01:00Z">
        <w:r w:rsidDel="009036CF">
          <w:delText>da dúvida</w:delText>
        </w:r>
        <w:r w:rsidR="00201977" w:rsidDel="009036CF">
          <w:delText xml:space="preserve"> e</w:delText>
        </w:r>
        <w:r w:rsidDel="009036CF">
          <w:delText xml:space="preserve"> qual</w:delText>
        </w:r>
      </w:del>
      <w:ins w:id="760" w:author="Ryan Lemos" w:date="2019-11-25T14:01:00Z">
        <w:r w:rsidR="009036CF">
          <w:t>e</w:t>
        </w:r>
      </w:ins>
      <w:r>
        <w:t xml:space="preserve"> a dúvida</w:t>
      </w:r>
      <w:del w:id="761" w:author="Ryan Lemos" w:date="2019-11-25T14:02:00Z">
        <w:r w:rsidDel="009036CF">
          <w:delText xml:space="preserve"> em si</w:delText>
        </w:r>
      </w:del>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0AB3C90D" w14:textId="09863E03" w:rsidR="00B965E2" w:rsidRDefault="00B965E2" w:rsidP="00B70A30">
      <w:pPr>
        <w:pStyle w:val="Legenda"/>
        <w:keepNext/>
      </w:pPr>
      <w:bookmarkStart w:id="762" w:name="_Ref20052327"/>
      <w:bookmarkStart w:id="763" w:name="_Toc21974008"/>
      <w:bookmarkStart w:id="764" w:name="_Toc22986198"/>
      <w:r>
        <w:lastRenderedPageBreak/>
        <w:t xml:space="preserve">Figura </w:t>
      </w:r>
      <w:r w:rsidR="00CD06EF">
        <w:fldChar w:fldCharType="begin"/>
      </w:r>
      <w:r w:rsidR="00CD06EF">
        <w:instrText xml:space="preserve"> SEQ Figura \* ARABIC </w:instrText>
      </w:r>
      <w:r w:rsidR="00CD06EF">
        <w:fldChar w:fldCharType="separate"/>
      </w:r>
      <w:r w:rsidR="00F37282">
        <w:rPr>
          <w:noProof/>
        </w:rPr>
        <w:t>72</w:t>
      </w:r>
      <w:r w:rsidR="00CD06EF">
        <w:rPr>
          <w:noProof/>
        </w:rPr>
        <w:fldChar w:fldCharType="end"/>
      </w:r>
      <w:bookmarkEnd w:id="762"/>
      <w:r>
        <w:t xml:space="preserve"> - Tela de resposta a dúvida</w:t>
      </w:r>
      <w:bookmarkEnd w:id="763"/>
      <w:bookmarkEnd w:id="764"/>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2BDB6B9D" w:rsidR="006F54D5" w:rsidRDefault="001B0EBD">
      <w:r>
        <w:t xml:space="preserve">Ao professor ainda é possível visualizar quais as dúvidas </w:t>
      </w:r>
      <w:r w:rsidR="00F772BB">
        <w:t xml:space="preserve">foram </w:t>
      </w:r>
      <w:r>
        <w:t>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F37282">
        <w:t xml:space="preserve">Quadro </w:t>
      </w:r>
      <w:r w:rsidR="00F37282">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46D15731" w:rsidR="004B1CC8" w:rsidRDefault="00AA372A" w:rsidP="00B70A30">
      <w:pPr>
        <w:pStyle w:val="Legenda"/>
      </w:pPr>
      <w:bookmarkStart w:id="765" w:name="_Ref21547457"/>
      <w:bookmarkStart w:id="766" w:name="_Toc22986257"/>
      <w:r>
        <w:t xml:space="preserve">Quadro </w:t>
      </w:r>
      <w:r w:rsidR="00CD06EF">
        <w:fldChar w:fldCharType="begin"/>
      </w:r>
      <w:r w:rsidR="00CD06EF">
        <w:instrText xml:space="preserve"> SEQ Quadro \* ARABIC </w:instrText>
      </w:r>
      <w:r w:rsidR="00CD06EF">
        <w:fldChar w:fldCharType="separate"/>
      </w:r>
      <w:r w:rsidR="00F37282">
        <w:rPr>
          <w:noProof/>
        </w:rPr>
        <w:t>18</w:t>
      </w:r>
      <w:r w:rsidR="00CD06EF">
        <w:rPr>
          <w:noProof/>
        </w:rPr>
        <w:fldChar w:fldCharType="end"/>
      </w:r>
      <w:bookmarkEnd w:id="765"/>
      <w:r>
        <w:t xml:space="preserve"> - Estória de visualização de dúvidas</w:t>
      </w:r>
      <w:bookmarkEnd w:id="766"/>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754CEFF6" w14:textId="1AEEFE96" w:rsidR="005F0194" w:rsidRDefault="006F54D5" w:rsidP="0063785A">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F37282">
        <w:t xml:space="preserve">Quadro </w:t>
      </w:r>
      <w:r w:rsidR="00F37282">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F37282">
        <w:t xml:space="preserve">Figura </w:t>
      </w:r>
      <w:r w:rsidR="00F37282">
        <w:rPr>
          <w:noProof/>
        </w:rPr>
        <w:t>73</w:t>
      </w:r>
      <w:r w:rsidR="00780414">
        <w:fldChar w:fldCharType="end"/>
      </w:r>
      <w:r>
        <w:t xml:space="preserve">. Nela o professor tem acesso </w:t>
      </w:r>
      <w:del w:id="767" w:author="Ryan Lemos" w:date="2019-11-25T14:02:00Z">
        <w:r w:rsidDel="00A4688C">
          <w:delText xml:space="preserve">a todas </w:delText>
        </w:r>
      </w:del>
      <w:r>
        <w:t>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458C6AC" w14:textId="57424C03" w:rsidR="00B965E2" w:rsidRDefault="00B965E2" w:rsidP="00B70A30">
      <w:pPr>
        <w:pStyle w:val="Legenda"/>
        <w:keepNext/>
      </w:pPr>
      <w:bookmarkStart w:id="768" w:name="_Ref20052367"/>
      <w:bookmarkStart w:id="769" w:name="_Toc21974009"/>
      <w:bookmarkStart w:id="770" w:name="_Toc22986199"/>
      <w:r>
        <w:lastRenderedPageBreak/>
        <w:t xml:space="preserve">Figura </w:t>
      </w:r>
      <w:r w:rsidR="00CD06EF">
        <w:fldChar w:fldCharType="begin"/>
      </w:r>
      <w:r w:rsidR="00CD06EF">
        <w:instrText xml:space="preserve"> SEQ Figura \* ARABIC </w:instrText>
      </w:r>
      <w:r w:rsidR="00CD06EF">
        <w:fldChar w:fldCharType="separate"/>
      </w:r>
      <w:r w:rsidR="00F37282">
        <w:rPr>
          <w:noProof/>
        </w:rPr>
        <w:t>73</w:t>
      </w:r>
      <w:r w:rsidR="00CD06EF">
        <w:rPr>
          <w:noProof/>
        </w:rPr>
        <w:fldChar w:fldCharType="end"/>
      </w:r>
      <w:bookmarkEnd w:id="768"/>
      <w:r>
        <w:t xml:space="preserve"> - Tela de listagem de dúvidas para os professores</w:t>
      </w:r>
      <w:bookmarkEnd w:id="769"/>
      <w:bookmarkEnd w:id="770"/>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63785A"/>
    <w:p w14:paraId="0B2D6CC4" w14:textId="76113BD0" w:rsidR="00FB122B" w:rsidRDefault="00A23541">
      <w:pPr>
        <w:pStyle w:val="Ttulo4"/>
      </w:pPr>
      <w:bookmarkStart w:id="771" w:name="_Ref22070945"/>
      <w:bookmarkStart w:id="772" w:name="_Toc22197494"/>
      <w:bookmarkStart w:id="773" w:name="_Toc22841364"/>
      <w:bookmarkStart w:id="774" w:name="_Toc22986322"/>
      <w:r>
        <w:t>A</w:t>
      </w:r>
      <w:r w:rsidR="00FB122B">
        <w:t>luno</w:t>
      </w:r>
      <w:bookmarkEnd w:id="771"/>
      <w:bookmarkEnd w:id="772"/>
      <w:bookmarkEnd w:id="773"/>
      <w:bookmarkEnd w:id="774"/>
    </w:p>
    <w:p w14:paraId="68B25F9C" w14:textId="77777777" w:rsidR="00FB122B" w:rsidRDefault="00FB122B" w:rsidP="00FB122B"/>
    <w:p w14:paraId="1E0ADDA8" w14:textId="5584BDFE"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w:t>
      </w:r>
      <w:del w:id="775" w:author="Ryan Lemos" w:date="2019-11-25T14:03:00Z">
        <w:r w:rsidDel="00A4688C">
          <w:delText>isso foi</w:delText>
        </w:r>
      </w:del>
      <w:ins w:id="776" w:author="Ryan Lemos" w:date="2019-11-25T14:03:00Z">
        <w:r w:rsidR="00A4688C">
          <w:t>foram</w:t>
        </w:r>
      </w:ins>
      <w:r>
        <w:t xml:space="preserve"> </w:t>
      </w:r>
      <w:del w:id="777" w:author="Ryan Lemos" w:date="2019-11-25T14:03:00Z">
        <w:r w:rsidDel="00A4688C">
          <w:delText xml:space="preserve">desenvolvido </w:delText>
        </w:r>
      </w:del>
      <w:ins w:id="778" w:author="Ryan Lemos" w:date="2019-11-25T14:03:00Z">
        <w:r w:rsidR="00A4688C">
          <w:t xml:space="preserve">desenvolvidas </w:t>
        </w:r>
      </w:ins>
      <w:r>
        <w:t xml:space="preserve">as </w:t>
      </w:r>
      <w:del w:id="779" w:author="Ryan Lemos" w:date="2019-11-25T14:03:00Z">
        <w:r w:rsidDel="00A4688C">
          <w:delText xml:space="preserve">seguintes </w:delText>
        </w:r>
      </w:del>
      <w:r>
        <w:t>estórias para mapear as necessidades de utilização dos alunos.</w:t>
      </w:r>
    </w:p>
    <w:p w14:paraId="21E644C8" w14:textId="0698D700" w:rsidR="00FB122B" w:rsidRDefault="00FB122B" w:rsidP="00FB122B">
      <w:r>
        <w:t>A primeira estória se trata da tela de inicialização do sistema e a necessidade de exibição do calendário da turma, com eventos como provas ou atividades</w:t>
      </w:r>
      <w:del w:id="780" w:author="Ryan Lemos" w:date="2019-11-25T14:03:00Z">
        <w:r w:rsidDel="00A4688C">
          <w:delText>, para que o aluno fique por dentro do calendário da turma</w:delText>
        </w:r>
      </w:del>
      <w:r>
        <w:t>. Essa estória é definida pel</w:t>
      </w:r>
      <w:r w:rsidR="00A57060">
        <w:t xml:space="preserve">o </w:t>
      </w:r>
      <w:r w:rsidR="00A57060">
        <w:fldChar w:fldCharType="begin"/>
      </w:r>
      <w:r w:rsidR="00A57060">
        <w:instrText xml:space="preserve"> REF _Ref21547571 \h </w:instrText>
      </w:r>
      <w:r w:rsidR="00A57060">
        <w:fldChar w:fldCharType="separate"/>
      </w:r>
      <w:r w:rsidR="00F37282">
        <w:t xml:space="preserve">Quadro </w:t>
      </w:r>
      <w:r w:rsidR="00F37282">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F37282">
        <w:t xml:space="preserve">Figura </w:t>
      </w:r>
      <w:r w:rsidR="00F37282">
        <w:rPr>
          <w:noProof/>
        </w:rPr>
        <w:t>74</w:t>
      </w:r>
      <w:r w:rsidR="00780414">
        <w:fldChar w:fldCharType="end"/>
      </w:r>
      <w:r>
        <w:t>.</w:t>
      </w:r>
    </w:p>
    <w:p w14:paraId="16FE5E6E" w14:textId="7469DD15" w:rsidR="004B1CC8" w:rsidRDefault="004B1CC8" w:rsidP="00AA372A">
      <w:pPr>
        <w:ind w:firstLine="0"/>
        <w:jc w:val="center"/>
      </w:pPr>
    </w:p>
    <w:p w14:paraId="1C536159" w14:textId="3CCE8047" w:rsidR="00AA372A" w:rsidRDefault="00AA372A" w:rsidP="00B70A30">
      <w:pPr>
        <w:pStyle w:val="Legenda"/>
      </w:pPr>
      <w:bookmarkStart w:id="781" w:name="_Ref21547571"/>
      <w:bookmarkStart w:id="782" w:name="_Toc22986258"/>
      <w:r>
        <w:t xml:space="preserve">Quadro </w:t>
      </w:r>
      <w:r w:rsidR="00CD06EF">
        <w:fldChar w:fldCharType="begin"/>
      </w:r>
      <w:r w:rsidR="00CD06EF">
        <w:instrText xml:space="preserve"> SEQ Quadro \* ARABIC </w:instrText>
      </w:r>
      <w:r w:rsidR="00CD06EF">
        <w:fldChar w:fldCharType="separate"/>
      </w:r>
      <w:r w:rsidR="00F37282">
        <w:rPr>
          <w:noProof/>
        </w:rPr>
        <w:t>19</w:t>
      </w:r>
      <w:r w:rsidR="00CD06EF">
        <w:rPr>
          <w:noProof/>
        </w:rPr>
        <w:fldChar w:fldCharType="end"/>
      </w:r>
      <w:bookmarkEnd w:id="781"/>
      <w:r>
        <w:t xml:space="preserve"> - Estória de visualização de calendário</w:t>
      </w:r>
      <w:bookmarkEnd w:id="782"/>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3BC82BD3" w:rsidR="00B965E2" w:rsidRDefault="00B965E2" w:rsidP="00B70A30">
      <w:pPr>
        <w:pStyle w:val="Legenda"/>
        <w:keepNext/>
      </w:pPr>
      <w:bookmarkStart w:id="783" w:name="_Ref20052439"/>
      <w:bookmarkStart w:id="784" w:name="_Toc21974010"/>
      <w:bookmarkStart w:id="785" w:name="_Toc22986200"/>
      <w:r>
        <w:lastRenderedPageBreak/>
        <w:t xml:space="preserve">Figura </w:t>
      </w:r>
      <w:r w:rsidR="00CD06EF">
        <w:fldChar w:fldCharType="begin"/>
      </w:r>
      <w:r w:rsidR="00CD06EF">
        <w:instrText xml:space="preserve"> SEQ Figura \* ARABIC </w:instrText>
      </w:r>
      <w:r w:rsidR="00CD06EF">
        <w:fldChar w:fldCharType="separate"/>
      </w:r>
      <w:r w:rsidR="00F37282">
        <w:rPr>
          <w:noProof/>
        </w:rPr>
        <w:t>74</w:t>
      </w:r>
      <w:r w:rsidR="00CD06EF">
        <w:rPr>
          <w:noProof/>
        </w:rPr>
        <w:fldChar w:fldCharType="end"/>
      </w:r>
      <w:bookmarkEnd w:id="783"/>
      <w:r>
        <w:t xml:space="preserve"> - Tela de calendário para o aluno</w:t>
      </w:r>
      <w:bookmarkEnd w:id="784"/>
      <w:bookmarkEnd w:id="785"/>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6950EC56" w:rsidR="00FB122B" w:rsidRDefault="00FB122B" w:rsidP="00FB122B">
      <w:r>
        <w:t>Já</w:t>
      </w:r>
      <w:ins w:id="786" w:author="Ryan Lemos" w:date="2019-11-25T14:04:00Z">
        <w:r w:rsidR="00A4688C">
          <w:t>,</w:t>
        </w:r>
      </w:ins>
      <w:r>
        <w:t xml:space="preserve"> a segunda estória do aluno se trata de quando ele tem uma dúvida a respeito de algum conteúdo</w:t>
      </w:r>
      <w:ins w:id="787" w:author="Ryan Lemos" w:date="2019-11-25T14:04:00Z">
        <w:r w:rsidR="00A4688C">
          <w:t>,</w:t>
        </w:r>
      </w:ins>
      <w:r>
        <w:t xml:space="preserve"> e por isso</w:t>
      </w:r>
      <w:ins w:id="788" w:author="Ryan Lemos" w:date="2019-11-25T14:04:00Z">
        <w:r w:rsidR="00A4688C">
          <w:t>,</w:t>
        </w:r>
      </w:ins>
      <w:r>
        <w:t xml:space="preserve"> deseja enviar essa dúvida</w:t>
      </w:r>
      <w:r w:rsidR="000D727A">
        <w:t>,</w:t>
      </w:r>
      <w:r>
        <w:t xml:space="preserve">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F37282">
        <w:t xml:space="preserve">Quadro </w:t>
      </w:r>
      <w:r w:rsidR="00F37282">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F37282">
        <w:t xml:space="preserve">Figura </w:t>
      </w:r>
      <w:r w:rsidR="00F37282">
        <w:rPr>
          <w:noProof/>
        </w:rPr>
        <w:t>75</w:t>
      </w:r>
      <w:r w:rsidR="00780414">
        <w:fldChar w:fldCharType="end"/>
      </w:r>
      <w:r>
        <w:t>.</w:t>
      </w:r>
    </w:p>
    <w:p w14:paraId="4BD7B199" w14:textId="1578B62C" w:rsidR="004B1CC8" w:rsidRDefault="004B1CC8" w:rsidP="00AA372A">
      <w:pPr>
        <w:ind w:firstLine="0"/>
        <w:jc w:val="center"/>
      </w:pPr>
    </w:p>
    <w:p w14:paraId="52F16976" w14:textId="5914B115" w:rsidR="00AA372A" w:rsidRDefault="00AA372A" w:rsidP="00B70A30">
      <w:pPr>
        <w:pStyle w:val="Legenda"/>
      </w:pPr>
      <w:bookmarkStart w:id="789" w:name="_Ref21547584"/>
      <w:bookmarkStart w:id="790" w:name="_Toc22986259"/>
      <w:r>
        <w:t xml:space="preserve">Quadro </w:t>
      </w:r>
      <w:r w:rsidR="00CD06EF">
        <w:fldChar w:fldCharType="begin"/>
      </w:r>
      <w:r w:rsidR="00CD06EF">
        <w:instrText xml:space="preserve"> SEQ Quadro \* ARABIC </w:instrText>
      </w:r>
      <w:r w:rsidR="00CD06EF">
        <w:fldChar w:fldCharType="separate"/>
      </w:r>
      <w:r w:rsidR="00F37282">
        <w:rPr>
          <w:noProof/>
        </w:rPr>
        <w:t>20</w:t>
      </w:r>
      <w:r w:rsidR="00CD06EF">
        <w:rPr>
          <w:noProof/>
        </w:rPr>
        <w:fldChar w:fldCharType="end"/>
      </w:r>
      <w:bookmarkEnd w:id="789"/>
      <w:r>
        <w:t xml:space="preserve"> - </w:t>
      </w:r>
      <w:r w:rsidRPr="00672D46">
        <w:t>Estória de</w:t>
      </w:r>
      <w:r>
        <w:t xml:space="preserve"> envio de dúvidas</w:t>
      </w:r>
      <w:bookmarkEnd w:id="790"/>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03E4BA86" w:rsidR="00B965E2" w:rsidRDefault="005D5225" w:rsidP="00D76E41">
      <w:r>
        <w:t>O aluno pode enviar uma dúvida a respeito de um determinado assunto. A inserção do assunto serv</w:t>
      </w:r>
      <w:r w:rsidR="000D727A">
        <w:t>e</w:t>
      </w:r>
      <w:r>
        <w:t xml:space="preserve"> para ajudar o professor a identificar </w:t>
      </w:r>
      <w:del w:id="791" w:author="Ryan Lemos" w:date="2019-11-25T14:04:00Z">
        <w:r w:rsidDel="00A4688C">
          <w:delText xml:space="preserve">sobre </w:delText>
        </w:r>
      </w:del>
      <w:ins w:id="792" w:author="Ryan Lemos" w:date="2019-11-25T14:04:00Z">
        <w:r w:rsidR="00A4688C">
          <w:t>d</w:t>
        </w:r>
      </w:ins>
      <w:r>
        <w:t>o que se trata a dúvida do aluno</w:t>
      </w:r>
      <w:ins w:id="793" w:author="Ryan Lemos" w:date="2019-11-25T14:04:00Z">
        <w:r w:rsidR="00A4688C">
          <w:t>.</w:t>
        </w:r>
      </w:ins>
      <w:del w:id="794" w:author="Ryan Lemos" w:date="2019-11-25T14:04:00Z">
        <w:r w:rsidDel="00A4688C">
          <w:delText>. O campo dúvida, refere-se a dúvida em si.</w:delText>
        </w:r>
      </w:del>
    </w:p>
    <w:p w14:paraId="11938EED" w14:textId="32F7E936" w:rsidR="00B965E2" w:rsidRDefault="00B965E2" w:rsidP="00B70A30">
      <w:pPr>
        <w:pStyle w:val="Legenda"/>
        <w:keepNext/>
      </w:pPr>
      <w:bookmarkStart w:id="795" w:name="_Ref20052458"/>
      <w:bookmarkStart w:id="796" w:name="_Toc21974011"/>
      <w:bookmarkStart w:id="797" w:name="_Toc22986201"/>
      <w:r>
        <w:lastRenderedPageBreak/>
        <w:t xml:space="preserve">Figura </w:t>
      </w:r>
      <w:r w:rsidR="00CD06EF">
        <w:fldChar w:fldCharType="begin"/>
      </w:r>
      <w:r w:rsidR="00CD06EF">
        <w:instrText xml:space="preserve"> SEQ Figura \* ARABIC </w:instrText>
      </w:r>
      <w:r w:rsidR="00CD06EF">
        <w:fldChar w:fldCharType="separate"/>
      </w:r>
      <w:r w:rsidR="00F37282">
        <w:rPr>
          <w:noProof/>
        </w:rPr>
        <w:t>75</w:t>
      </w:r>
      <w:r w:rsidR="00CD06EF">
        <w:rPr>
          <w:noProof/>
        </w:rPr>
        <w:fldChar w:fldCharType="end"/>
      </w:r>
      <w:bookmarkEnd w:id="795"/>
      <w:r>
        <w:t xml:space="preserve"> - Tela de envio de dúvidas</w:t>
      </w:r>
      <w:bookmarkEnd w:id="796"/>
      <w:bookmarkEnd w:id="797"/>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168D3B1A"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F37282">
        <w:t xml:space="preserve">Quadro </w:t>
      </w:r>
      <w:r w:rsidR="00F37282">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0E2E1474" w:rsidR="00AA372A" w:rsidRDefault="00AA372A" w:rsidP="00B70A30">
      <w:pPr>
        <w:pStyle w:val="Legenda"/>
      </w:pPr>
      <w:bookmarkStart w:id="798" w:name="_Ref21547614"/>
      <w:bookmarkStart w:id="799" w:name="_Toc22986260"/>
      <w:r>
        <w:t xml:space="preserve">Quadro </w:t>
      </w:r>
      <w:r w:rsidR="00CD06EF">
        <w:fldChar w:fldCharType="begin"/>
      </w:r>
      <w:r w:rsidR="00CD06EF">
        <w:instrText xml:space="preserve"> SEQ Quadro \* ARABIC </w:instrText>
      </w:r>
      <w:r w:rsidR="00CD06EF">
        <w:fldChar w:fldCharType="separate"/>
      </w:r>
      <w:r w:rsidR="00F37282">
        <w:rPr>
          <w:noProof/>
        </w:rPr>
        <w:t>21</w:t>
      </w:r>
      <w:r w:rsidR="00CD06EF">
        <w:rPr>
          <w:noProof/>
        </w:rPr>
        <w:fldChar w:fldCharType="end"/>
      </w:r>
      <w:bookmarkEnd w:id="798"/>
      <w:r>
        <w:t xml:space="preserve"> - </w:t>
      </w:r>
      <w:r w:rsidRPr="00491E62">
        <w:t>Estória de</w:t>
      </w:r>
      <w:r>
        <w:t xml:space="preserve"> visualização de materiais pelos alunos</w:t>
      </w:r>
      <w:bookmarkEnd w:id="799"/>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1BBCCCA6"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F37282">
        <w:t xml:space="preserve">Figura </w:t>
      </w:r>
      <w:r w:rsidR="00F37282">
        <w:rPr>
          <w:noProof/>
        </w:rPr>
        <w:t>76</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78BB38BC" w14:textId="769299F2" w:rsidR="00B965E2" w:rsidRDefault="00B965E2" w:rsidP="00B70A30">
      <w:pPr>
        <w:pStyle w:val="Legenda"/>
        <w:keepNext/>
      </w:pPr>
      <w:bookmarkStart w:id="800" w:name="_Ref21548213"/>
      <w:bookmarkStart w:id="801" w:name="_Toc21974013"/>
      <w:bookmarkStart w:id="802" w:name="_Toc22986202"/>
      <w:r>
        <w:lastRenderedPageBreak/>
        <w:t xml:space="preserve">Figura </w:t>
      </w:r>
      <w:r w:rsidR="00CD06EF">
        <w:fldChar w:fldCharType="begin"/>
      </w:r>
      <w:r w:rsidR="00CD06EF">
        <w:instrText xml:space="preserve"> SEQ Figura \* ARABIC </w:instrText>
      </w:r>
      <w:r w:rsidR="00CD06EF">
        <w:fldChar w:fldCharType="separate"/>
      </w:r>
      <w:r w:rsidR="00F37282">
        <w:rPr>
          <w:noProof/>
        </w:rPr>
        <w:t>76</w:t>
      </w:r>
      <w:r w:rsidR="00CD06EF">
        <w:rPr>
          <w:noProof/>
        </w:rPr>
        <w:fldChar w:fldCharType="end"/>
      </w:r>
      <w:bookmarkEnd w:id="800"/>
      <w:r>
        <w:t xml:space="preserve"> - Tela de listagem de materiais para o aluno</w:t>
      </w:r>
      <w:bookmarkEnd w:id="801"/>
      <w:bookmarkEnd w:id="802"/>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44F3DA42" w:rsidR="006814E6" w:rsidRDefault="006814E6">
      <w:r>
        <w:t xml:space="preserve">Ainda como aluno é possível </w:t>
      </w:r>
      <w:del w:id="803" w:author="Ryan Lemos" w:date="2019-11-25T14:04:00Z">
        <w:r w:rsidDel="00684DE0">
          <w:delText xml:space="preserve">que ele </w:delText>
        </w:r>
      </w:del>
      <w:r>
        <w:t>acess</w:t>
      </w:r>
      <w:del w:id="804" w:author="Ryan Lemos" w:date="2019-11-25T14:05:00Z">
        <w:r w:rsidDel="00684DE0">
          <w:delText>e</w:delText>
        </w:r>
      </w:del>
      <w:ins w:id="805" w:author="Ryan Lemos" w:date="2019-11-25T14:05:00Z">
        <w:r w:rsidR="00684DE0">
          <w:t>ar</w:t>
        </w:r>
      </w:ins>
      <w:r>
        <w:t xml:space="preserve"> o material cadastrado pelo professor. </w:t>
      </w:r>
      <w:r w:rsidR="00A57060">
        <w:t xml:space="preserve">O </w:t>
      </w:r>
      <w:r w:rsidR="00A57060">
        <w:fldChar w:fldCharType="begin"/>
      </w:r>
      <w:r w:rsidR="00A57060">
        <w:instrText xml:space="preserve"> REF _Ref21547631 \h </w:instrText>
      </w:r>
      <w:r w:rsidR="00A57060">
        <w:fldChar w:fldCharType="separate"/>
      </w:r>
      <w:r w:rsidR="00F37282">
        <w:t xml:space="preserve">Quadro </w:t>
      </w:r>
      <w:r w:rsidR="00F37282">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53AEB6B8" w:rsidR="00292289" w:rsidRDefault="00AA372A" w:rsidP="00B70A30">
      <w:pPr>
        <w:pStyle w:val="Legenda"/>
      </w:pPr>
      <w:bookmarkStart w:id="806" w:name="_Ref21547631"/>
      <w:bookmarkStart w:id="807" w:name="_Toc22986261"/>
      <w:r>
        <w:t xml:space="preserve">Quadro </w:t>
      </w:r>
      <w:r w:rsidR="00CD06EF">
        <w:fldChar w:fldCharType="begin"/>
      </w:r>
      <w:r w:rsidR="00CD06EF">
        <w:instrText xml:space="preserve"> SEQ Quadro \* ARABIC </w:instrText>
      </w:r>
      <w:r w:rsidR="00CD06EF">
        <w:fldChar w:fldCharType="separate"/>
      </w:r>
      <w:r w:rsidR="00F37282">
        <w:rPr>
          <w:noProof/>
        </w:rPr>
        <w:t>22</w:t>
      </w:r>
      <w:r w:rsidR="00CD06EF">
        <w:rPr>
          <w:noProof/>
        </w:rPr>
        <w:fldChar w:fldCharType="end"/>
      </w:r>
      <w:bookmarkEnd w:id="806"/>
      <w:r w:rsidRPr="00BE0662">
        <w:t xml:space="preserve"> - Estória de </w:t>
      </w:r>
      <w:r>
        <w:t>visualização de conteúdo de um material</w:t>
      </w:r>
      <w:bookmarkEnd w:id="807"/>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6F66E777" w:rsidR="006814E6" w:rsidRDefault="006814E6" w:rsidP="003216B5">
      <w:r>
        <w:t>A implementação dessa estória é composta de algumas etapas</w:t>
      </w:r>
      <w:r w:rsidR="00987BE5">
        <w:t xml:space="preserve">. </w:t>
      </w:r>
      <w:r w:rsidR="003216B5">
        <w:t>Através do botão de visualização</w:t>
      </w:r>
      <w:r w:rsidR="000D727A">
        <w:t>,</w:t>
      </w:r>
      <w:r w:rsidR="003216B5">
        <w:t xml:space="preserve"> conforme seção </w:t>
      </w:r>
      <w:r w:rsidR="003216B5">
        <w:fldChar w:fldCharType="begin"/>
      </w:r>
      <w:r w:rsidR="003216B5">
        <w:instrText xml:space="preserve"> REF _Ref22978518 \r \h </w:instrText>
      </w:r>
      <w:r w:rsidR="003216B5">
        <w:fldChar w:fldCharType="separate"/>
      </w:r>
      <w:r w:rsidR="00F37282">
        <w:t>3.5.1</w:t>
      </w:r>
      <w:r w:rsidR="003216B5">
        <w:fldChar w:fldCharType="end"/>
      </w:r>
      <w:r w:rsidR="000D727A">
        <w:t>,</w:t>
      </w:r>
      <w:r w:rsidR="003216B5">
        <w:t xml:space="preserve"> o aluno pode acessar o material. Se for um </w:t>
      </w:r>
      <w:r w:rsidR="003216B5" w:rsidRPr="004B7BAF">
        <w:rPr>
          <w:i/>
          <w:iCs/>
        </w:rPr>
        <w:t>link</w:t>
      </w:r>
      <w:r w:rsidR="000D727A">
        <w:rPr>
          <w:i/>
          <w:iCs/>
        </w:rPr>
        <w:t>,</w:t>
      </w:r>
      <w:r w:rsidR="003216B5">
        <w:t xml:space="preserve"> o aluno será direcionado </w:t>
      </w:r>
      <w:r w:rsidR="000D727A">
        <w:t xml:space="preserve">à </w:t>
      </w:r>
      <w:r w:rsidR="003216B5">
        <w:t xml:space="preserve">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F37282">
        <w:t xml:space="preserve">Figura </w:t>
      </w:r>
      <w:r w:rsidR="00F37282">
        <w:rPr>
          <w:noProof/>
        </w:rPr>
        <w:t>77</w:t>
      </w:r>
      <w:r w:rsidR="00780414">
        <w:fldChar w:fldCharType="end"/>
      </w:r>
      <w:r w:rsidR="00780414">
        <w:t xml:space="preserve"> </w:t>
      </w:r>
      <w:r w:rsidR="00987BE5">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w:t>
      </w:r>
    </w:p>
    <w:p w14:paraId="0CB546CE" w14:textId="733CB627" w:rsidR="00B965E2" w:rsidRDefault="00B965E2" w:rsidP="00B70A30">
      <w:pPr>
        <w:pStyle w:val="Legenda"/>
        <w:keepNext/>
      </w:pPr>
      <w:bookmarkStart w:id="808" w:name="_Ref20052538"/>
      <w:bookmarkStart w:id="809" w:name="_Toc21974015"/>
      <w:bookmarkStart w:id="810" w:name="_Toc22986203"/>
      <w:r>
        <w:lastRenderedPageBreak/>
        <w:t xml:space="preserve">Figura </w:t>
      </w:r>
      <w:r w:rsidR="00CD06EF">
        <w:fldChar w:fldCharType="begin"/>
      </w:r>
      <w:r w:rsidR="00CD06EF">
        <w:instrText xml:space="preserve"> SEQ Figura \* ARABIC </w:instrText>
      </w:r>
      <w:r w:rsidR="00CD06EF">
        <w:fldChar w:fldCharType="separate"/>
      </w:r>
      <w:r w:rsidR="00F37282">
        <w:rPr>
          <w:noProof/>
        </w:rPr>
        <w:t>77</w:t>
      </w:r>
      <w:r w:rsidR="00CD06EF">
        <w:rPr>
          <w:noProof/>
        </w:rPr>
        <w:fldChar w:fldCharType="end"/>
      </w:r>
      <w:bookmarkEnd w:id="808"/>
      <w:r>
        <w:t xml:space="preserve"> - Tela para ouvir materiais de áudio</w:t>
      </w:r>
      <w:bookmarkEnd w:id="809"/>
      <w:bookmarkEnd w:id="810"/>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811" w:name="_Ref21873185"/>
      <w:bookmarkStart w:id="812" w:name="_Toc22197495"/>
      <w:bookmarkStart w:id="813" w:name="_Toc22841365"/>
      <w:bookmarkStart w:id="814" w:name="_Toc22986323"/>
      <w:r>
        <w:t>Release 2 – Banco de questões</w:t>
      </w:r>
      <w:bookmarkEnd w:id="811"/>
      <w:bookmarkEnd w:id="812"/>
      <w:bookmarkEnd w:id="813"/>
      <w:bookmarkEnd w:id="814"/>
    </w:p>
    <w:p w14:paraId="515CFE3C" w14:textId="77777777" w:rsidR="00B224BF" w:rsidRPr="006D241F" w:rsidRDefault="00B224BF" w:rsidP="00596E44"/>
    <w:p w14:paraId="2FED62C1" w14:textId="170DD8F3" w:rsidR="00E33640" w:rsidRDefault="00B224BF" w:rsidP="00596E44">
      <w:r>
        <w:t xml:space="preserve">No </w:t>
      </w:r>
      <w:r w:rsidRPr="005B582B">
        <w:rPr>
          <w:i/>
          <w:iCs/>
        </w:rPr>
        <w:t>release</w:t>
      </w:r>
      <w:r>
        <w:t xml:space="preserve"> 2 foi propost</w:t>
      </w:r>
      <w:r w:rsidR="000D727A">
        <w:t>a</w:t>
      </w:r>
      <w:r>
        <w:t xml:space="preserve">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w:t>
      </w:r>
      <w:r w:rsidR="000D727A">
        <w:t>,</w:t>
      </w:r>
      <w:r>
        <w:t xml:space="preserve"> </w:t>
      </w:r>
      <w:r w:rsidR="00A439AF">
        <w:t>entre outros</w:t>
      </w:r>
      <w:r>
        <w:t>. A partir disso concebeu-se o que se acredita ser uma solução para as atividades capaz de incluir</w:t>
      </w:r>
      <w:r w:rsidR="002C1B1C">
        <w:t>,</w:t>
      </w:r>
      <w:r>
        <w:t xml:space="preserve"> não somente </w:t>
      </w:r>
      <w:r w:rsidR="000D727A">
        <w:t>n</w:t>
      </w:r>
      <w:r>
        <w:t>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815" w:name="_Toc22197496"/>
      <w:bookmarkStart w:id="816" w:name="_Toc22841366"/>
      <w:bookmarkStart w:id="817" w:name="_Toc22986324"/>
      <w:r>
        <w:t>Sistema desenvolvido</w:t>
      </w:r>
      <w:bookmarkEnd w:id="815"/>
      <w:bookmarkEnd w:id="816"/>
      <w:bookmarkEnd w:id="817"/>
    </w:p>
    <w:p w14:paraId="042544A2" w14:textId="77777777" w:rsidR="000E3B98" w:rsidRDefault="000E3B98" w:rsidP="000E3B98"/>
    <w:p w14:paraId="4A3D4CD8" w14:textId="70E66A55" w:rsidR="0002745D" w:rsidRDefault="000E3B98" w:rsidP="0063785A">
      <w:r>
        <w:t>Uma das funcionalidades especificadas no projeto e de maior importância para a aplicação foi o banco de questões</w:t>
      </w:r>
      <w:ins w:id="818" w:author="Ryan Lemos" w:date="2019-11-25T14:06:00Z">
        <w:r w:rsidR="00684DE0">
          <w:t xml:space="preserve"> </w:t>
        </w:r>
      </w:ins>
      <w:del w:id="819" w:author="Ryan Lemos" w:date="2019-11-25T14:05:00Z">
        <w:r w:rsidDel="00684DE0">
          <w:delText>. Atrelado ao banco,</w:delText>
        </w:r>
      </w:del>
      <w:ins w:id="820" w:author="Ryan Lemos" w:date="2019-11-25T14:05:00Z">
        <w:r w:rsidR="00684DE0">
          <w:t>e</w:t>
        </w:r>
      </w:ins>
      <w:r>
        <w:t xml:space="preserve"> a geração de atividades</w:t>
      </w:r>
      <w:del w:id="821" w:author="Ryan Lemos" w:date="2019-11-25T14:05:00Z">
        <w:r w:rsidDel="00684DE0">
          <w:delText xml:space="preserve"> de maneira automática</w:delText>
        </w:r>
        <w:r w:rsidR="000D727A" w:rsidDel="00684DE0">
          <w:delText>,</w:delText>
        </w:r>
        <w:r w:rsidDel="00684DE0">
          <w:delText xml:space="preserve"> a partir da escolha de filtros</w:delText>
        </w:r>
      </w:del>
      <w:r>
        <w:t xml:space="preserve">. Essa seção </w:t>
      </w:r>
      <w:r w:rsidR="000D727A">
        <w:t>apresenta</w:t>
      </w:r>
      <w:r>
        <w:t xml:space="preserve">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822" w:name="_Toc22197182"/>
      <w:bookmarkStart w:id="823" w:name="_Toc22197497"/>
      <w:bookmarkStart w:id="824" w:name="_Toc22841367"/>
      <w:bookmarkStart w:id="825" w:name="_Ref22975037"/>
      <w:bookmarkStart w:id="826" w:name="_Toc22986325"/>
      <w:r>
        <w:lastRenderedPageBreak/>
        <w:t>Professor</w:t>
      </w:r>
      <w:bookmarkStart w:id="827" w:name="_Toc21973476"/>
      <w:bookmarkStart w:id="828" w:name="_Toc22075317"/>
      <w:bookmarkStart w:id="829" w:name="_Toc22197018"/>
      <w:bookmarkStart w:id="830" w:name="_Toc22197183"/>
      <w:bookmarkStart w:id="831" w:name="_Toc22197498"/>
      <w:bookmarkStart w:id="832" w:name="_Toc21338792"/>
      <w:bookmarkStart w:id="833" w:name="_Toc21505905"/>
      <w:bookmarkStart w:id="834" w:name="_Toc21872659"/>
      <w:bookmarkStart w:id="835" w:name="_Toc21972498"/>
      <w:bookmarkStart w:id="836" w:name="_Toc21973074"/>
      <w:bookmarkStart w:id="837" w:name="_Toc21973220"/>
      <w:bookmarkStart w:id="838" w:name="_Toc21973292"/>
      <w:bookmarkStart w:id="839" w:name="_Toc21973477"/>
      <w:bookmarkStart w:id="840" w:name="_Toc22075318"/>
      <w:bookmarkStart w:id="841" w:name="_Toc22197019"/>
      <w:bookmarkStart w:id="842" w:name="_Toc22197184"/>
      <w:bookmarkStart w:id="843" w:name="_Toc22197499"/>
      <w:bookmarkStart w:id="844" w:name="_Toc21338793"/>
      <w:bookmarkStart w:id="845" w:name="_Toc21505906"/>
      <w:bookmarkStart w:id="846" w:name="_Toc21872660"/>
      <w:bookmarkStart w:id="847" w:name="_Toc21972499"/>
      <w:bookmarkStart w:id="848" w:name="_Toc21973075"/>
      <w:bookmarkStart w:id="849" w:name="_Toc21973221"/>
      <w:bookmarkStart w:id="850" w:name="_Toc21973293"/>
      <w:bookmarkStart w:id="851" w:name="_Toc21973478"/>
      <w:bookmarkStart w:id="852" w:name="_Toc22075319"/>
      <w:bookmarkStart w:id="853" w:name="_Toc22197020"/>
      <w:bookmarkStart w:id="854" w:name="_Toc22197185"/>
      <w:bookmarkStart w:id="855" w:name="_Toc22197500"/>
      <w:bookmarkStart w:id="856" w:name="_Toc21338794"/>
      <w:bookmarkStart w:id="857" w:name="_Toc21505907"/>
      <w:bookmarkStart w:id="858" w:name="_Toc21872661"/>
      <w:bookmarkStart w:id="859" w:name="_Toc21972500"/>
      <w:bookmarkStart w:id="860" w:name="_Toc21973076"/>
      <w:bookmarkStart w:id="861" w:name="_Toc21973222"/>
      <w:bookmarkStart w:id="862" w:name="_Toc21973294"/>
      <w:bookmarkStart w:id="863" w:name="_Toc21973479"/>
      <w:bookmarkStart w:id="864" w:name="_Toc22075320"/>
      <w:bookmarkStart w:id="865" w:name="_Toc22197021"/>
      <w:bookmarkStart w:id="866" w:name="_Toc22197186"/>
      <w:bookmarkStart w:id="867" w:name="_Toc22197501"/>
      <w:bookmarkStart w:id="868" w:name="_Toc21338795"/>
      <w:bookmarkStart w:id="869" w:name="_Toc21505908"/>
      <w:bookmarkStart w:id="870" w:name="_Toc21872662"/>
      <w:bookmarkStart w:id="871" w:name="_Toc21972501"/>
      <w:bookmarkStart w:id="872" w:name="_Toc21973077"/>
      <w:bookmarkStart w:id="873" w:name="_Toc21973223"/>
      <w:bookmarkStart w:id="874" w:name="_Toc21973295"/>
      <w:bookmarkStart w:id="875" w:name="_Toc21973480"/>
      <w:bookmarkStart w:id="876" w:name="_Toc22075321"/>
      <w:bookmarkStart w:id="877" w:name="_Toc22197022"/>
      <w:bookmarkStart w:id="878" w:name="_Toc22197187"/>
      <w:bookmarkStart w:id="879" w:name="_Toc22197502"/>
      <w:bookmarkStart w:id="880" w:name="_Toc21338796"/>
      <w:bookmarkStart w:id="881" w:name="_Toc21505909"/>
      <w:bookmarkStart w:id="882" w:name="_Toc21872663"/>
      <w:bookmarkStart w:id="883" w:name="_Toc21972502"/>
      <w:bookmarkStart w:id="884" w:name="_Toc21973078"/>
      <w:bookmarkStart w:id="885" w:name="_Toc21973224"/>
      <w:bookmarkStart w:id="886" w:name="_Toc21973296"/>
      <w:bookmarkStart w:id="887" w:name="_Toc21973481"/>
      <w:bookmarkStart w:id="888" w:name="_Toc22075322"/>
      <w:bookmarkStart w:id="889" w:name="_Toc22197023"/>
      <w:bookmarkStart w:id="890" w:name="_Toc22197188"/>
      <w:bookmarkStart w:id="891" w:name="_Toc22197503"/>
      <w:bookmarkStart w:id="892" w:name="_Toc21338797"/>
      <w:bookmarkStart w:id="893" w:name="_Toc21505910"/>
      <w:bookmarkStart w:id="894" w:name="_Toc21872664"/>
      <w:bookmarkStart w:id="895" w:name="_Toc21972503"/>
      <w:bookmarkStart w:id="896" w:name="_Toc21973079"/>
      <w:bookmarkStart w:id="897" w:name="_Toc21973225"/>
      <w:bookmarkStart w:id="898" w:name="_Toc21973297"/>
      <w:bookmarkStart w:id="899" w:name="_Toc21973482"/>
      <w:bookmarkStart w:id="900" w:name="_Toc22075323"/>
      <w:bookmarkStart w:id="901" w:name="_Toc22197024"/>
      <w:bookmarkStart w:id="902" w:name="_Toc22197189"/>
      <w:bookmarkStart w:id="903" w:name="_Toc22197504"/>
      <w:bookmarkStart w:id="904" w:name="_Toc21338798"/>
      <w:bookmarkStart w:id="905" w:name="_Toc21505911"/>
      <w:bookmarkStart w:id="906" w:name="_Toc21872665"/>
      <w:bookmarkStart w:id="907" w:name="_Toc21972504"/>
      <w:bookmarkStart w:id="908" w:name="_Toc21973080"/>
      <w:bookmarkStart w:id="909" w:name="_Toc21973226"/>
      <w:bookmarkStart w:id="910" w:name="_Toc21973298"/>
      <w:bookmarkStart w:id="911" w:name="_Toc21973483"/>
      <w:bookmarkStart w:id="912" w:name="_Toc22075324"/>
      <w:bookmarkStart w:id="913" w:name="_Toc22197025"/>
      <w:bookmarkStart w:id="914" w:name="_Toc22197190"/>
      <w:bookmarkStart w:id="915" w:name="_Toc22197505"/>
      <w:bookmarkStart w:id="916" w:name="_Toc21338799"/>
      <w:bookmarkStart w:id="917" w:name="_Toc21505912"/>
      <w:bookmarkStart w:id="918" w:name="_Toc21872666"/>
      <w:bookmarkStart w:id="919" w:name="_Toc21972505"/>
      <w:bookmarkStart w:id="920" w:name="_Toc21973081"/>
      <w:bookmarkStart w:id="921" w:name="_Toc21973227"/>
      <w:bookmarkStart w:id="922" w:name="_Toc21973299"/>
      <w:bookmarkStart w:id="923" w:name="_Toc21973484"/>
      <w:bookmarkStart w:id="924" w:name="_Toc22075325"/>
      <w:bookmarkStart w:id="925" w:name="_Toc22197026"/>
      <w:bookmarkStart w:id="926" w:name="_Toc22197191"/>
      <w:bookmarkStart w:id="927" w:name="_Toc22197506"/>
      <w:bookmarkStart w:id="928" w:name="_Toc21338800"/>
      <w:bookmarkStart w:id="929" w:name="_Toc21505913"/>
      <w:bookmarkStart w:id="930" w:name="_Toc21872667"/>
      <w:bookmarkStart w:id="931" w:name="_Toc21972506"/>
      <w:bookmarkStart w:id="932" w:name="_Toc21973082"/>
      <w:bookmarkStart w:id="933" w:name="_Toc21973228"/>
      <w:bookmarkStart w:id="934" w:name="_Toc21973300"/>
      <w:bookmarkStart w:id="935" w:name="_Toc21973485"/>
      <w:bookmarkStart w:id="936" w:name="_Toc22075326"/>
      <w:bookmarkStart w:id="937" w:name="_Toc22197027"/>
      <w:bookmarkStart w:id="938" w:name="_Toc22197192"/>
      <w:bookmarkStart w:id="939" w:name="_Toc22197507"/>
      <w:bookmarkStart w:id="940" w:name="_Toc21338801"/>
      <w:bookmarkStart w:id="941" w:name="_Toc21505914"/>
      <w:bookmarkStart w:id="942" w:name="_Toc21872668"/>
      <w:bookmarkStart w:id="943" w:name="_Toc21972507"/>
      <w:bookmarkStart w:id="944" w:name="_Toc21973083"/>
      <w:bookmarkStart w:id="945" w:name="_Toc21973229"/>
      <w:bookmarkStart w:id="946" w:name="_Toc21973301"/>
      <w:bookmarkStart w:id="947" w:name="_Toc21973486"/>
      <w:bookmarkStart w:id="948" w:name="_Toc22075327"/>
      <w:bookmarkStart w:id="949" w:name="_Toc22197028"/>
      <w:bookmarkStart w:id="950" w:name="_Toc22197193"/>
      <w:bookmarkStart w:id="951" w:name="_Toc22197508"/>
      <w:bookmarkStart w:id="952" w:name="_Toc21338802"/>
      <w:bookmarkStart w:id="953" w:name="_Toc21505915"/>
      <w:bookmarkStart w:id="954" w:name="_Toc21872669"/>
      <w:bookmarkStart w:id="955" w:name="_Toc21972508"/>
      <w:bookmarkStart w:id="956" w:name="_Toc21973084"/>
      <w:bookmarkStart w:id="957" w:name="_Toc21973230"/>
      <w:bookmarkStart w:id="958" w:name="_Toc21973302"/>
      <w:bookmarkStart w:id="959" w:name="_Toc21973487"/>
      <w:bookmarkStart w:id="960" w:name="_Toc22075328"/>
      <w:bookmarkStart w:id="961" w:name="_Toc22197029"/>
      <w:bookmarkStart w:id="962" w:name="_Toc22197194"/>
      <w:bookmarkStart w:id="963" w:name="_Toc22197509"/>
      <w:bookmarkStart w:id="964" w:name="_Toc21338803"/>
      <w:bookmarkStart w:id="965" w:name="_Toc21505916"/>
      <w:bookmarkStart w:id="966" w:name="_Toc21872670"/>
      <w:bookmarkStart w:id="967" w:name="_Toc21972509"/>
      <w:bookmarkStart w:id="968" w:name="_Toc21973085"/>
      <w:bookmarkStart w:id="969" w:name="_Toc21973231"/>
      <w:bookmarkStart w:id="970" w:name="_Toc21973303"/>
      <w:bookmarkStart w:id="971" w:name="_Toc21973488"/>
      <w:bookmarkStart w:id="972" w:name="_Toc22075329"/>
      <w:bookmarkStart w:id="973" w:name="_Toc22197030"/>
      <w:bookmarkStart w:id="974" w:name="_Toc22197195"/>
      <w:bookmarkStart w:id="975" w:name="_Toc22197510"/>
      <w:bookmarkStart w:id="976" w:name="_Toc21338804"/>
      <w:bookmarkStart w:id="977" w:name="_Toc21505917"/>
      <w:bookmarkStart w:id="978" w:name="_Toc21872671"/>
      <w:bookmarkStart w:id="979" w:name="_Toc21972510"/>
      <w:bookmarkStart w:id="980" w:name="_Toc21973086"/>
      <w:bookmarkStart w:id="981" w:name="_Toc21973232"/>
      <w:bookmarkStart w:id="982" w:name="_Toc21973304"/>
      <w:bookmarkStart w:id="983" w:name="_Toc21973489"/>
      <w:bookmarkStart w:id="984" w:name="_Toc22075330"/>
      <w:bookmarkStart w:id="985" w:name="_Toc22197031"/>
      <w:bookmarkStart w:id="986" w:name="_Toc22197196"/>
      <w:bookmarkStart w:id="987" w:name="_Toc22197511"/>
      <w:bookmarkStart w:id="988" w:name="_Toc21973087"/>
      <w:bookmarkStart w:id="989" w:name="_Toc21973233"/>
      <w:bookmarkStart w:id="990" w:name="_Toc21973305"/>
      <w:bookmarkStart w:id="991" w:name="_Toc21973490"/>
      <w:bookmarkStart w:id="992" w:name="_Toc22075331"/>
      <w:bookmarkStart w:id="993" w:name="_Toc22197032"/>
      <w:bookmarkStart w:id="994" w:name="_Toc22197197"/>
      <w:bookmarkStart w:id="995" w:name="_Toc22197512"/>
      <w:bookmarkStart w:id="996" w:name="_Toc22197513"/>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p>
    <w:p w14:paraId="1EBCC1C4" w14:textId="77777777" w:rsidR="0002745D" w:rsidRPr="002E5038" w:rsidRDefault="0002745D" w:rsidP="00487208"/>
    <w:p w14:paraId="5E796E46" w14:textId="5FB6837D" w:rsidR="0049723A" w:rsidRDefault="00DC21E5" w:rsidP="00487208">
      <w:r>
        <w:t xml:space="preserve">A primeira estória definida para o segundo </w:t>
      </w:r>
      <w:r w:rsidRPr="004B7BAF">
        <w:rPr>
          <w:i/>
          <w:iCs/>
        </w:rPr>
        <w:t>release</w:t>
      </w:r>
      <w:r w:rsidR="00894804">
        <w:t xml:space="preserve"> se trata da criação de uma questão</w:t>
      </w:r>
      <w:r w:rsidR="00D54A70">
        <w:t xml:space="preserve">. Apesar de parecer um processo simples, tem uma série de vertentes que devem ser tratadas conforme </w:t>
      </w:r>
      <w:r w:rsidR="009C2BE2">
        <w:t xml:space="preserve">demonstra </w:t>
      </w:r>
      <w:r w:rsidR="00D54A70">
        <w:t>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F37282">
        <w:t>Quadro 23</w:t>
      </w:r>
      <w:r w:rsidR="00A57060">
        <w:fldChar w:fldCharType="end"/>
      </w:r>
      <w:r w:rsidR="00D54A70">
        <w:t xml:space="preserve">. </w:t>
      </w:r>
    </w:p>
    <w:p w14:paraId="011325EE" w14:textId="3AD9D173" w:rsidR="00FE4DD4" w:rsidRDefault="00FE4DD4" w:rsidP="00487208"/>
    <w:p w14:paraId="514505EA" w14:textId="15F4DD85" w:rsidR="00FE4DD4" w:rsidRDefault="00FE4DD4" w:rsidP="00B70A30">
      <w:pPr>
        <w:pStyle w:val="Legenda"/>
      </w:pPr>
      <w:bookmarkStart w:id="997" w:name="_Ref21547647"/>
      <w:bookmarkStart w:id="998" w:name="_Toc22986262"/>
      <w:r>
        <w:t xml:space="preserve">Quadro </w:t>
      </w:r>
      <w:r w:rsidR="00CD06EF">
        <w:fldChar w:fldCharType="begin"/>
      </w:r>
      <w:r w:rsidR="00CD06EF">
        <w:instrText xml:space="preserve"> SEQ Quadro \* ARABIC </w:instrText>
      </w:r>
      <w:r w:rsidR="00CD06EF">
        <w:fldChar w:fldCharType="separate"/>
      </w:r>
      <w:r w:rsidR="00F37282">
        <w:rPr>
          <w:noProof/>
        </w:rPr>
        <w:t>23</w:t>
      </w:r>
      <w:r w:rsidR="00CD06EF">
        <w:rPr>
          <w:noProof/>
        </w:rPr>
        <w:fldChar w:fldCharType="end"/>
      </w:r>
      <w:bookmarkEnd w:id="997"/>
      <w:r w:rsidRPr="00FF15EE">
        <w:t xml:space="preserve"> - Estória de </w:t>
      </w:r>
      <w:r>
        <w:t>criação de questões</w:t>
      </w:r>
      <w:bookmarkEnd w:id="998"/>
    </w:p>
    <w:p w14:paraId="3D34DE30" w14:textId="405AADAD" w:rsidR="00EB7BBD" w:rsidRDefault="00EB7BBD" w:rsidP="00EB7BBD">
      <w:pPr>
        <w:pStyle w:val="estrias"/>
      </w:pPr>
      <w:r>
        <w:t>Como professor desejo ser capaz de criar minhas próprias questões</w:t>
      </w:r>
      <w:r w:rsidR="00ED307C">
        <w:t>. p</w:t>
      </w:r>
      <w:r w:rsidR="00A439AF">
        <w:t>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528A27DA" w:rsidR="00D54A70" w:rsidRDefault="003C35EC" w:rsidP="00D54A70">
      <w:r>
        <w:t xml:space="preserve">O professor deve identificar </w:t>
      </w:r>
      <w:del w:id="999" w:author="Ryan Lemos" w:date="2019-11-25T14:06:00Z">
        <w:r w:rsidDel="00684DE0">
          <w:delText xml:space="preserve">todos </w:delText>
        </w:r>
      </w:del>
      <w:r>
        <w:t>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2161C691" w:rsidR="00D54A70" w:rsidRDefault="00D54A70" w:rsidP="00D54A70">
      <w:r>
        <w:t xml:space="preserve">Pelo fato de ser um processo </w:t>
      </w:r>
      <w:r w:rsidR="00467D55">
        <w:t>com um número grande</w:t>
      </w:r>
      <w:r w:rsidR="00893103">
        <w:t xml:space="preserve"> de </w:t>
      </w:r>
      <w:r w:rsidR="00ED307C">
        <w:t xml:space="preserve">inserção de dados por parte </w:t>
      </w:r>
      <w:r w:rsidR="00893103">
        <w:t xml:space="preserve">do usuário </w:t>
      </w:r>
      <w:del w:id="1000" w:author="Ryan Lemos" w:date="2019-11-25T14:06:00Z">
        <w:r w:rsidR="00893103" w:rsidDel="00684DE0">
          <w:delText xml:space="preserve">decidiu-se por </w:delText>
        </w:r>
      </w:del>
      <w:r w:rsidR="00893103">
        <w:t>dividi</w:t>
      </w:r>
      <w:del w:id="1001" w:author="Ryan Lemos" w:date="2019-11-25T14:06:00Z">
        <w:r w:rsidR="00893103" w:rsidDel="00684DE0">
          <w:delText>r</w:delText>
        </w:r>
      </w:del>
      <w:ins w:id="1002" w:author="Ryan Lemos" w:date="2019-11-25T14:06:00Z">
        <w:r w:rsidR="00684DE0">
          <w:t>u-se</w:t>
        </w:r>
      </w:ins>
      <w:r w:rsidR="00893103">
        <w:t xml:space="preserve"> o processo de cadastro em etapas</w:t>
      </w:r>
      <w:r w:rsidR="003C35EC">
        <w:t>,</w:t>
      </w:r>
      <w:r w:rsidR="00893103">
        <w:t xml:space="preserve"> a fim de melhorar a interação com o usuário</w:t>
      </w:r>
      <w:r w:rsidR="00ED307C">
        <w:t>,</w:t>
      </w:r>
      <w:r w:rsidR="00A439AF">
        <w:t xml:space="preserve"> conforme o IHC</w:t>
      </w:r>
      <w:r w:rsidR="00893103">
        <w:t>. Ao todo são somadas 4 etapas</w:t>
      </w:r>
      <w:ins w:id="1003" w:author="Ryan Lemos" w:date="2019-11-25T14:06:00Z">
        <w:r w:rsidR="00684DE0">
          <w:t>:</w:t>
        </w:r>
      </w:ins>
      <w:del w:id="1004" w:author="Ryan Lemos" w:date="2019-11-25T14:06:00Z">
        <w:r w:rsidR="00893103" w:rsidDel="00684DE0">
          <w:delText>,</w:delText>
        </w:r>
      </w:del>
      <w:r w:rsidR="00893103">
        <w:t xml:space="preserve"> </w:t>
      </w:r>
      <w:del w:id="1005" w:author="Ryan Lemos" w:date="2019-11-25T14:06:00Z">
        <w:r w:rsidR="00893103" w:rsidDel="00684DE0">
          <w:delText xml:space="preserve">sendo </w:delText>
        </w:r>
      </w:del>
      <w:r w:rsidR="00893103">
        <w:t xml:space="preserve">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 xml:space="preserve">por último </w:t>
      </w:r>
      <w:del w:id="1006" w:author="Ryan Lemos" w:date="2019-11-25T14:07:00Z">
        <w:r w:rsidR="00893103" w:rsidDel="00684DE0">
          <w:delText xml:space="preserve">se tem </w:delText>
        </w:r>
      </w:del>
      <w:r w:rsidR="00893103">
        <w:t xml:space="preserve">a </w:t>
      </w:r>
      <w:del w:id="1007" w:author="Ryan Lemos" w:date="2019-11-25T14:07:00Z">
        <w:r w:rsidR="00893103" w:rsidDel="00684DE0">
          <w:delText xml:space="preserve">etapa </w:delText>
        </w:r>
        <w:r w:rsidR="00ED307C" w:rsidDel="00684DE0">
          <w:delText>tem</w:delText>
        </w:r>
      </w:del>
      <w:ins w:id="1008" w:author="Ryan Lemos" w:date="2019-11-25T14:07:00Z">
        <w:r w:rsidR="00684DE0">
          <w:t>de</w:t>
        </w:r>
      </w:ins>
      <w:r w:rsidR="00ED307C">
        <w:t xml:space="preserve"> </w:t>
      </w:r>
      <w:r w:rsidR="00893103">
        <w:t>itens de apoio.</w:t>
      </w:r>
      <w:r w:rsidR="00A439AF">
        <w:t xml:space="preserve"> Cada etapa contém um quadro azul, contendo as instruções de preenchimento daquela etapa em específico.</w:t>
      </w:r>
    </w:p>
    <w:p w14:paraId="0896E70A" w14:textId="03C8A402" w:rsidR="00893103" w:rsidRDefault="00893103" w:rsidP="00D54A70">
      <w:r>
        <w:t xml:space="preserve">A </w:t>
      </w:r>
      <w:r w:rsidR="00780414">
        <w:fldChar w:fldCharType="begin"/>
      </w:r>
      <w:r w:rsidR="00780414">
        <w:instrText xml:space="preserve"> REF _Ref20052591 \h </w:instrText>
      </w:r>
      <w:r w:rsidR="00780414">
        <w:fldChar w:fldCharType="separate"/>
      </w:r>
      <w:r w:rsidR="00F37282">
        <w:t xml:space="preserve">Figura </w:t>
      </w:r>
      <w:r w:rsidR="00F37282">
        <w:rPr>
          <w:noProof/>
        </w:rPr>
        <w:t>78</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w:t>
      </w:r>
      <w:proofErr w:type="gramStart"/>
      <w:r w:rsidR="00B77D37">
        <w:t>a</w:t>
      </w:r>
      <w:proofErr w:type="gramEnd"/>
      <w:r w:rsidR="00B77D37">
        <w:t xml:space="preserve">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w:t>
      </w:r>
      <w:r w:rsidR="00ED307C">
        <w:t>,</w:t>
      </w:r>
      <w:r w:rsidR="00B77D37">
        <w:t xml:space="preserv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3C57D32" w:rsidR="00B965E2" w:rsidRDefault="00B965E2" w:rsidP="00B70A30">
      <w:pPr>
        <w:pStyle w:val="Legenda"/>
        <w:keepNext/>
      </w:pPr>
      <w:bookmarkStart w:id="1009" w:name="_Ref20052591"/>
      <w:bookmarkStart w:id="1010" w:name="_Toc21974016"/>
      <w:bookmarkStart w:id="1011" w:name="_Toc22986204"/>
      <w:r>
        <w:t xml:space="preserve">Figura </w:t>
      </w:r>
      <w:r w:rsidR="00CD06EF">
        <w:fldChar w:fldCharType="begin"/>
      </w:r>
      <w:r w:rsidR="00CD06EF">
        <w:instrText xml:space="preserve"> SEQ Figura \* ARABIC </w:instrText>
      </w:r>
      <w:r w:rsidR="00CD06EF">
        <w:fldChar w:fldCharType="separate"/>
      </w:r>
      <w:r w:rsidR="00F37282">
        <w:rPr>
          <w:noProof/>
        </w:rPr>
        <w:t>78</w:t>
      </w:r>
      <w:r w:rsidR="00CD06EF">
        <w:rPr>
          <w:noProof/>
        </w:rPr>
        <w:fldChar w:fldCharType="end"/>
      </w:r>
      <w:bookmarkEnd w:id="1009"/>
      <w:r>
        <w:t xml:space="preserve"> - Tela da primeira etapa de cadastro de uma questão</w:t>
      </w:r>
      <w:bookmarkEnd w:id="1010"/>
      <w:bookmarkEnd w:id="1011"/>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58732A6B" w14:textId="00E4747D" w:rsidR="00BD1CB5" w:rsidRDefault="004C0224" w:rsidP="0063785A">
      <w:r>
        <w:t xml:space="preserve">Já a </w:t>
      </w:r>
      <w:r w:rsidR="00780414">
        <w:fldChar w:fldCharType="begin"/>
      </w:r>
      <w:r w:rsidR="00780414">
        <w:instrText xml:space="preserve"> REF _Ref20052605 \h </w:instrText>
      </w:r>
      <w:r w:rsidR="00780414">
        <w:fldChar w:fldCharType="separate"/>
      </w:r>
      <w:r w:rsidR="00F37282">
        <w:t xml:space="preserve">Figura </w:t>
      </w:r>
      <w:r w:rsidR="00F37282">
        <w:rPr>
          <w:noProof/>
        </w:rPr>
        <w:t>79</w:t>
      </w:r>
      <w:r w:rsidR="00780414">
        <w:fldChar w:fldCharType="end"/>
      </w:r>
      <w:r w:rsidR="00780414">
        <w:t xml:space="preserve"> </w:t>
      </w:r>
      <w:r>
        <w:t xml:space="preserve">se refere ao segundo passo, que contém </w:t>
      </w:r>
      <w:del w:id="1012" w:author="Ryan Lemos" w:date="2019-11-25T14:07:00Z">
        <w:r w:rsidDel="00CD06EF">
          <w:delText xml:space="preserve">todos </w:delText>
        </w:r>
      </w:del>
      <w:r>
        <w:t>os dados da questão</w:t>
      </w:r>
      <w:del w:id="1013" w:author="Ryan Lemos" w:date="2019-11-25T14:08:00Z">
        <w:r w:rsidDel="00CD06EF">
          <w:delText>, como a questão em si</w:delText>
        </w:r>
      </w:del>
      <w:r>
        <w:t xml:space="preserve">,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F37282">
        <w:t>2.2.3.7</w:t>
      </w:r>
      <w:r w:rsidR="00A768C5">
        <w:fldChar w:fldCharType="end"/>
      </w:r>
      <w:r w:rsidR="001A66C9">
        <w:t>.</w:t>
      </w:r>
    </w:p>
    <w:p w14:paraId="6386A08D" w14:textId="0519AC0A" w:rsidR="00B965E2" w:rsidRDefault="00B965E2" w:rsidP="00B70A30">
      <w:pPr>
        <w:pStyle w:val="Legenda"/>
        <w:keepNext/>
      </w:pPr>
      <w:bookmarkStart w:id="1014" w:name="_Ref20052605"/>
      <w:bookmarkStart w:id="1015" w:name="_Toc21974017"/>
      <w:bookmarkStart w:id="1016" w:name="_Toc22986205"/>
      <w:r>
        <w:lastRenderedPageBreak/>
        <w:t xml:space="preserve">Figura </w:t>
      </w:r>
      <w:r w:rsidR="00CD06EF">
        <w:fldChar w:fldCharType="begin"/>
      </w:r>
      <w:r w:rsidR="00CD06EF">
        <w:instrText xml:space="preserve"> SEQ Figura \* ARABIC </w:instrText>
      </w:r>
      <w:r w:rsidR="00CD06EF">
        <w:fldChar w:fldCharType="separate"/>
      </w:r>
      <w:r w:rsidR="00F37282">
        <w:rPr>
          <w:noProof/>
        </w:rPr>
        <w:t>79</w:t>
      </w:r>
      <w:r w:rsidR="00CD06EF">
        <w:rPr>
          <w:noProof/>
        </w:rPr>
        <w:fldChar w:fldCharType="end"/>
      </w:r>
      <w:bookmarkEnd w:id="1014"/>
      <w:r>
        <w:t xml:space="preserve"> - </w:t>
      </w:r>
      <w:r w:rsidRPr="003E60B6">
        <w:t xml:space="preserve">Tela da </w:t>
      </w:r>
      <w:r>
        <w:t>segunda</w:t>
      </w:r>
      <w:r w:rsidRPr="003E60B6">
        <w:t xml:space="preserve"> etapa de cadastro de uma questão</w:t>
      </w:r>
      <w:bookmarkEnd w:id="1015"/>
      <w:bookmarkEnd w:id="1016"/>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46675610" w:rsidR="004C0224" w:rsidRDefault="004C0224" w:rsidP="00A439AF">
      <w:r>
        <w:t>Caso a questão seja d</w:t>
      </w:r>
      <w:ins w:id="1017" w:author="Ryan Lemos" w:date="2019-11-25T14:08:00Z">
        <w:r w:rsidR="00CD06EF">
          <w:t>e múltipla escolha</w:t>
        </w:r>
      </w:ins>
      <w:del w:id="1018" w:author="Ryan Lemos" w:date="2019-11-25T14:08:00Z">
        <w:r w:rsidDel="00CD06EF">
          <w:delText>e marcar</w:delText>
        </w:r>
      </w:del>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F37282">
        <w:t xml:space="preserve">Figura </w:t>
      </w:r>
      <w:r w:rsidR="00F37282">
        <w:rPr>
          <w:noProof/>
        </w:rPr>
        <w:t>80</w:t>
      </w:r>
      <w:r w:rsidR="00780414">
        <w:fldChar w:fldCharType="end"/>
      </w:r>
      <w:r>
        <w:t>. Nela o professor deve inserir as alternativas</w:t>
      </w:r>
      <w:del w:id="1019" w:author="Ryan Lemos" w:date="2019-11-25T14:08:00Z">
        <w:r w:rsidDel="00CD06EF">
          <w:delText xml:space="preserve"> uma a uma</w:delText>
        </w:r>
      </w:del>
      <w:r>
        <w:t xml:space="preserve">.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2923F6C8" w14:textId="53DBF2C6" w:rsidR="00B965E2" w:rsidRDefault="00B965E2" w:rsidP="00B70A30">
      <w:pPr>
        <w:pStyle w:val="Legenda"/>
        <w:keepNext/>
      </w:pPr>
      <w:bookmarkStart w:id="1020" w:name="_Ref20052631"/>
      <w:bookmarkStart w:id="1021" w:name="_Toc21974018"/>
      <w:bookmarkStart w:id="1022" w:name="_Toc22986206"/>
      <w:r>
        <w:lastRenderedPageBreak/>
        <w:t xml:space="preserve">Figura </w:t>
      </w:r>
      <w:r w:rsidR="00CD06EF">
        <w:fldChar w:fldCharType="begin"/>
      </w:r>
      <w:r w:rsidR="00CD06EF">
        <w:instrText xml:space="preserve"> SEQ Figura \* ARABIC </w:instrText>
      </w:r>
      <w:r w:rsidR="00CD06EF">
        <w:fldChar w:fldCharType="separate"/>
      </w:r>
      <w:r w:rsidR="00F37282">
        <w:rPr>
          <w:noProof/>
        </w:rPr>
        <w:t>80</w:t>
      </w:r>
      <w:r w:rsidR="00CD06EF">
        <w:rPr>
          <w:noProof/>
        </w:rPr>
        <w:fldChar w:fldCharType="end"/>
      </w:r>
      <w:bookmarkEnd w:id="1020"/>
      <w:r>
        <w:t xml:space="preserve"> - </w:t>
      </w:r>
      <w:r w:rsidRPr="00CA52D1">
        <w:t xml:space="preserve">Tela da </w:t>
      </w:r>
      <w:r>
        <w:t>terceira</w:t>
      </w:r>
      <w:r w:rsidRPr="00CA52D1">
        <w:t xml:space="preserve"> etapa de cadastro de uma questão</w:t>
      </w:r>
      <w:bookmarkEnd w:id="1021"/>
      <w:bookmarkEnd w:id="102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77D52DA7"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F37282">
        <w:t xml:space="preserve">Figura </w:t>
      </w:r>
      <w:r w:rsidR="00F37282">
        <w:rPr>
          <w:noProof/>
        </w:rPr>
        <w:t>81</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6B17F0E5" w:rsidR="00B965E2" w:rsidRDefault="00B965E2" w:rsidP="00B70A30">
      <w:pPr>
        <w:pStyle w:val="Legenda"/>
        <w:keepNext/>
      </w:pPr>
      <w:bookmarkStart w:id="1023" w:name="_Ref20052650"/>
      <w:bookmarkStart w:id="1024" w:name="_Toc21974019"/>
      <w:bookmarkStart w:id="1025" w:name="_Toc22986207"/>
      <w:r>
        <w:lastRenderedPageBreak/>
        <w:t xml:space="preserve">Figura </w:t>
      </w:r>
      <w:r w:rsidR="00CD06EF">
        <w:fldChar w:fldCharType="begin"/>
      </w:r>
      <w:r w:rsidR="00CD06EF">
        <w:instrText xml:space="preserve"> SEQ Figura \* ARABIC </w:instrText>
      </w:r>
      <w:r w:rsidR="00CD06EF">
        <w:fldChar w:fldCharType="separate"/>
      </w:r>
      <w:r w:rsidR="00F37282">
        <w:rPr>
          <w:noProof/>
        </w:rPr>
        <w:t>81</w:t>
      </w:r>
      <w:r w:rsidR="00CD06EF">
        <w:rPr>
          <w:noProof/>
        </w:rPr>
        <w:fldChar w:fldCharType="end"/>
      </w:r>
      <w:bookmarkEnd w:id="1023"/>
      <w:r>
        <w:t xml:space="preserve"> - </w:t>
      </w:r>
      <w:r w:rsidRPr="001F67F9">
        <w:t xml:space="preserve">Tela da </w:t>
      </w:r>
      <w:r>
        <w:t>última</w:t>
      </w:r>
      <w:r w:rsidRPr="001F67F9">
        <w:t xml:space="preserve"> etapa de cadastro de uma questão</w:t>
      </w:r>
      <w:bookmarkEnd w:id="1024"/>
      <w:bookmarkEnd w:id="102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11F38144"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w:t>
      </w:r>
      <w:ins w:id="1026" w:author="Ryan Lemos" w:date="2019-11-25T14:09:00Z">
        <w:r w:rsidR="003A5000">
          <w:t>.</w:t>
        </w:r>
      </w:ins>
      <w:del w:id="1027" w:author="Ryan Lemos" w:date="2019-11-25T14:09:00Z">
        <w:r w:rsidDel="003A5000">
          <w:delText>,</w:delText>
        </w:r>
      </w:del>
      <w:r>
        <w:t xml:space="preserve"> </w:t>
      </w:r>
      <w:del w:id="1028" w:author="Ryan Lemos" w:date="2019-11-25T14:09:00Z">
        <w:r w:rsidDel="003A5000">
          <w:delText xml:space="preserve">caso </w:delText>
        </w:r>
      </w:del>
      <w:ins w:id="1029" w:author="Ryan Lemos" w:date="2019-11-25T14:09:00Z">
        <w:r w:rsidR="003A5000">
          <w:t>C</w:t>
        </w:r>
        <w:r w:rsidR="003A5000">
          <w:t xml:space="preserve">aso </w:t>
        </w:r>
      </w:ins>
      <w:r>
        <w:t>haja algum erro ou desconexão</w:t>
      </w:r>
      <w:r w:rsidR="00AB3C4D">
        <w:t>,</w:t>
      </w:r>
      <w:r>
        <w:t xml:space="preserve"> o professor não perde</w:t>
      </w:r>
      <w:ins w:id="1030" w:author="Ryan Lemos" w:date="2019-11-25T14:09:00Z">
        <w:r w:rsidR="003A5000">
          <w:t xml:space="preserve"> os dados</w:t>
        </w:r>
      </w:ins>
      <w:del w:id="1031" w:author="Ryan Lemos" w:date="2019-11-25T14:09:00Z">
        <w:r w:rsidDel="003A5000">
          <w:delText xml:space="preserve"> tudo aquilo que tinha</w:delText>
        </w:r>
      </w:del>
      <w:r>
        <w:t xml:space="preserve"> preenchido</w:t>
      </w:r>
      <w:ins w:id="1032" w:author="Ryan Lemos" w:date="2019-11-25T14:09:00Z">
        <w:r w:rsidR="003A5000">
          <w:t>s</w:t>
        </w:r>
      </w:ins>
      <w:r>
        <w:t xml:space="preserve"> anteriormente. Para </w:t>
      </w:r>
      <w:del w:id="1033" w:author="Ryan Lemos" w:date="2019-11-25T14:09:00Z">
        <w:r w:rsidDel="003A5000">
          <w:delText xml:space="preserve">fazer </w:delText>
        </w:r>
      </w:del>
      <w:r>
        <w:t xml:space="preserve">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F37282">
        <w:t xml:space="preserve">Figura </w:t>
      </w:r>
      <w:r w:rsidR="00F37282">
        <w:rPr>
          <w:noProof/>
        </w:rPr>
        <w:t>82</w:t>
      </w:r>
      <w:r w:rsidR="00780414">
        <w:fldChar w:fldCharType="end"/>
      </w:r>
      <w:r w:rsidR="00EE5F10">
        <w:t xml:space="preserve">, em que foi utilizado o navegador Google Chrome. </w:t>
      </w:r>
    </w:p>
    <w:p w14:paraId="74866706" w14:textId="77777777" w:rsidR="00EE5F10" w:rsidRDefault="00EE5F10" w:rsidP="00BC4BB5"/>
    <w:p w14:paraId="6A769D36" w14:textId="0DC987DF" w:rsidR="00B965E2" w:rsidRDefault="00B965E2" w:rsidP="00B70A30">
      <w:pPr>
        <w:pStyle w:val="Legenda"/>
        <w:keepNext/>
      </w:pPr>
      <w:bookmarkStart w:id="1034" w:name="_Ref20052691"/>
      <w:bookmarkStart w:id="1035" w:name="_Toc21974020"/>
      <w:bookmarkStart w:id="1036" w:name="_Toc22986208"/>
      <w:r>
        <w:t xml:space="preserve">Figura </w:t>
      </w:r>
      <w:r w:rsidR="00CD06EF">
        <w:fldChar w:fldCharType="begin"/>
      </w:r>
      <w:r w:rsidR="00CD06EF">
        <w:instrText xml:space="preserve"> SEQ Figura \* ARABIC </w:instrText>
      </w:r>
      <w:r w:rsidR="00CD06EF">
        <w:fldChar w:fldCharType="separate"/>
      </w:r>
      <w:r w:rsidR="00F37282">
        <w:rPr>
          <w:noProof/>
        </w:rPr>
        <w:t>82</w:t>
      </w:r>
      <w:r w:rsidR="00CD06EF">
        <w:rPr>
          <w:noProof/>
        </w:rPr>
        <w:fldChar w:fldCharType="end"/>
      </w:r>
      <w:bookmarkEnd w:id="1034"/>
      <w:r>
        <w:t xml:space="preserve"> - Dados salvos no navegador</w:t>
      </w:r>
      <w:bookmarkEnd w:id="1035"/>
      <w:bookmarkEnd w:id="1036"/>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27F4ABF7" w14:textId="29271361" w:rsidR="00074A94" w:rsidRDefault="00074A94">
      <w:r>
        <w:lastRenderedPageBreak/>
        <w:t>A próxima estória descrita pel</w:t>
      </w:r>
      <w:r w:rsidR="00A57060">
        <w:t xml:space="preserve">o </w:t>
      </w:r>
      <w:r w:rsidR="00A57060">
        <w:fldChar w:fldCharType="begin"/>
      </w:r>
      <w:r w:rsidR="00A57060">
        <w:instrText xml:space="preserve"> REF _Ref21547673 \h </w:instrText>
      </w:r>
      <w:r w:rsidR="00A57060">
        <w:fldChar w:fldCharType="separate"/>
      </w:r>
      <w:r w:rsidR="00F37282">
        <w:t xml:space="preserve">Quadro </w:t>
      </w:r>
      <w:r w:rsidR="00F37282">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r w:rsidR="00562AC9">
        <w:t>, para evitar erros na base de dados</w:t>
      </w:r>
      <w:r w:rsidR="00A439AF">
        <w:t>.</w:t>
      </w:r>
    </w:p>
    <w:p w14:paraId="26B84864" w14:textId="1572A05E" w:rsidR="00EB7BBD" w:rsidRDefault="00EB7BBD" w:rsidP="00FE4DD4">
      <w:pPr>
        <w:ind w:firstLine="0"/>
        <w:jc w:val="center"/>
      </w:pPr>
    </w:p>
    <w:p w14:paraId="697EF4F0" w14:textId="678B41B0" w:rsidR="00FE4DD4" w:rsidRDefault="00FE4DD4" w:rsidP="00B70A30">
      <w:pPr>
        <w:pStyle w:val="Legenda"/>
      </w:pPr>
      <w:bookmarkStart w:id="1037" w:name="_Ref21547673"/>
      <w:bookmarkStart w:id="1038" w:name="_Toc22986263"/>
      <w:r>
        <w:t xml:space="preserve">Quadro </w:t>
      </w:r>
      <w:r w:rsidR="00CD06EF">
        <w:fldChar w:fldCharType="begin"/>
      </w:r>
      <w:r w:rsidR="00CD06EF">
        <w:instrText xml:space="preserve"> SEQ Quadro \* ARABIC </w:instrText>
      </w:r>
      <w:r w:rsidR="00CD06EF">
        <w:fldChar w:fldCharType="separate"/>
      </w:r>
      <w:r w:rsidR="00F37282">
        <w:rPr>
          <w:noProof/>
        </w:rPr>
        <w:t>24</w:t>
      </w:r>
      <w:r w:rsidR="00CD06EF">
        <w:rPr>
          <w:noProof/>
        </w:rPr>
        <w:fldChar w:fldCharType="end"/>
      </w:r>
      <w:bookmarkEnd w:id="1037"/>
      <w:r w:rsidRPr="008656DC">
        <w:t xml:space="preserve"> - Estória de </w:t>
      </w:r>
      <w:r>
        <w:t>edição de uma questão</w:t>
      </w:r>
      <w:bookmarkEnd w:id="1038"/>
    </w:p>
    <w:p w14:paraId="7DF90524" w14:textId="7A3CECE9" w:rsidR="00EB7BBD" w:rsidRPr="00BC4BB5" w:rsidRDefault="00EB7BBD" w:rsidP="00A439AF">
      <w:pPr>
        <w:pStyle w:val="estrias"/>
      </w:pPr>
      <w:r>
        <w:t>Como professor desejo ser capaz de editar as questões que eu criei</w:t>
      </w:r>
      <w:r w:rsidR="00562AC9">
        <w:t>, p</w:t>
      </w:r>
      <w:r w:rsidR="00A439AF">
        <w:t>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6075A251" w:rsidR="00074A94" w:rsidRDefault="007A2067">
      <w:r>
        <w:t>Para esta interação</w:t>
      </w:r>
      <w:r w:rsidR="00074A94">
        <w:t xml:space="preserve"> </w:t>
      </w:r>
      <w:r>
        <w:t xml:space="preserve">não </w:t>
      </w:r>
      <w:r w:rsidR="00562AC9">
        <w:t>houve divisão</w:t>
      </w:r>
      <w:r>
        <w:t xml:space="preserve"> em etapas</w:t>
      </w:r>
      <w:r w:rsidR="00AB3C4D">
        <w:t>,</w:t>
      </w:r>
      <w:r>
        <w:t xml:space="preserve"> </w:t>
      </w:r>
      <w:r w:rsidR="00562AC9">
        <w:t xml:space="preserve">o que </w:t>
      </w:r>
      <w:r>
        <w:t>diverg</w:t>
      </w:r>
      <w:r w:rsidR="00562AC9">
        <w:t>e em relação</w:t>
      </w:r>
      <w:r>
        <w:t xml:space="preserve"> ao cadastro de uma questão. </w:t>
      </w:r>
      <w:del w:id="1039" w:author="Ryan Lemos" w:date="2019-11-25T14:10:00Z">
        <w:r w:rsidDel="00EC3852">
          <w:delText>Aqui foi pensado que talvez o professor só queira editar um dado, e ter que passar por todas as etapas</w:delText>
        </w:r>
        <w:r w:rsidR="00AB3C4D" w:rsidDel="00EC3852">
          <w:delText>,</w:delText>
        </w:r>
        <w:r w:rsidDel="00EC3852">
          <w:delText xml:space="preserve"> pode ficar </w:delText>
        </w:r>
        <w:r w:rsidR="00562AC9" w:rsidDel="00EC3852">
          <w:delText>“</w:delText>
        </w:r>
        <w:r w:rsidDel="00EC3852">
          <w:delText>maçante</w:delText>
        </w:r>
        <w:r w:rsidR="00562AC9" w:rsidDel="00EC3852">
          <w:delText>”</w:delText>
        </w:r>
        <w:r w:rsidDel="00EC3852">
          <w:delText>.</w:delText>
        </w:r>
      </w:del>
      <w:ins w:id="1040" w:author="Ryan Lemos" w:date="2019-11-25T14:10:00Z">
        <w:r w:rsidR="00EC3852">
          <w:t>Pensou-se que ao</w:t>
        </w:r>
      </w:ins>
      <w:ins w:id="1041" w:author="Ryan Lemos" w:date="2019-11-25T14:11:00Z">
        <w:r w:rsidR="00EC3852">
          <w:t xml:space="preserve"> editar um dado, ficaria m</w:t>
        </w:r>
      </w:ins>
      <w:ins w:id="1042" w:author="Ryan Lemos" w:date="2019-11-25T14:12:00Z">
        <w:r w:rsidR="00EC3852">
          <w:t xml:space="preserve">açante ao processo </w:t>
        </w:r>
      </w:ins>
      <w:ins w:id="1043" w:author="Ryan Lemos" w:date="2019-11-25T14:13:00Z">
        <w:r w:rsidR="00EC3852">
          <w:t>ter</w:t>
        </w:r>
      </w:ins>
      <w:ins w:id="1044" w:author="Ryan Lemos" w:date="2019-11-25T14:12:00Z">
        <w:r w:rsidR="00EC3852">
          <w:t xml:space="preserve"> que </w:t>
        </w:r>
      </w:ins>
      <w:ins w:id="1045" w:author="Ryan Lemos" w:date="2019-11-25T14:13:00Z">
        <w:r w:rsidR="00EC3852">
          <w:t>p</w:t>
        </w:r>
      </w:ins>
      <w:ins w:id="1046" w:author="Ryan Lemos" w:date="2019-11-25T14:12:00Z">
        <w:r w:rsidR="00EC3852">
          <w:t xml:space="preserve">assar </w:t>
        </w:r>
      </w:ins>
      <w:ins w:id="1047" w:author="Ryan Lemos" w:date="2019-11-25T14:13:00Z">
        <w:r w:rsidR="00EC3852">
          <w:t>por todas as etapas.</w:t>
        </w:r>
      </w:ins>
      <w:r>
        <w:t xml:space="preserve"> Por isso todos os dados da questão </w:t>
      </w:r>
      <w:r w:rsidR="00562AC9">
        <w:t xml:space="preserve">estão dispostos </w:t>
      </w:r>
      <w:r>
        <w:t>em uma tela e o professor escolhe o que quer alterar</w:t>
      </w:r>
      <w:r w:rsidR="00AB3C4D">
        <w:t>,</w:t>
      </w:r>
      <w:r>
        <w:t xml:space="preserve"> conforme </w:t>
      </w:r>
      <w:r w:rsidR="00562AC9">
        <w:t xml:space="preserve">observado </w:t>
      </w:r>
      <w:r>
        <w:t>na</w:t>
      </w:r>
      <w:r w:rsidR="00780414">
        <w:t xml:space="preserve"> </w:t>
      </w:r>
      <w:r w:rsidR="00780414">
        <w:fldChar w:fldCharType="begin"/>
      </w:r>
      <w:r w:rsidR="00780414">
        <w:instrText xml:space="preserve"> REF _Ref20052716 \h </w:instrText>
      </w:r>
      <w:r w:rsidR="00780414">
        <w:fldChar w:fldCharType="separate"/>
      </w:r>
      <w:r w:rsidR="00F37282">
        <w:t xml:space="preserve">Figura </w:t>
      </w:r>
      <w:r w:rsidR="00F37282">
        <w:rPr>
          <w:noProof/>
        </w:rPr>
        <w:t>83</w:t>
      </w:r>
      <w:r w:rsidR="00780414">
        <w:fldChar w:fldCharType="end"/>
      </w:r>
      <w:r>
        <w:t xml:space="preserve">. </w:t>
      </w:r>
      <w:del w:id="1048" w:author="Ryan Lemos" w:date="2019-11-25T14:13:00Z">
        <w:r w:rsidDel="00EC3852">
          <w:delText>Pelo fato de ser uma interação um pouco grande</w:delText>
        </w:r>
        <w:r w:rsidR="00AB3C4D" w:rsidDel="00EC3852">
          <w:delText>,</w:delText>
        </w:r>
        <w:r w:rsidDel="00EC3852">
          <w:delText xml:space="preserve"> </w:delText>
        </w:r>
        <w:r w:rsidR="00A439AF" w:rsidDel="00EC3852">
          <w:delText>n</w:delText>
        </w:r>
      </w:del>
      <w:ins w:id="1049" w:author="Ryan Lemos" w:date="2019-11-25T14:13:00Z">
        <w:r w:rsidR="00EC3852">
          <w:t>N</w:t>
        </w:r>
      </w:ins>
      <w:r w:rsidR="00A439AF">
        <w:t>em todos os dados ficaram visíveis</w:t>
      </w:r>
      <w:del w:id="1050" w:author="Ryan Lemos" w:date="2019-11-25T14:14:00Z">
        <w:r w:rsidR="00A439AF" w:rsidDel="00EC3852">
          <w:delText xml:space="preserve"> pela </w:delText>
        </w:r>
        <w:r w:rsidR="00A439AF" w:rsidDel="00EC3852">
          <w:fldChar w:fldCharType="begin"/>
        </w:r>
        <w:r w:rsidR="00A439AF" w:rsidDel="00EC3852">
          <w:delInstrText xml:space="preserve"> REF _Ref20052716 \h </w:delInstrText>
        </w:r>
        <w:r w:rsidR="00A439AF" w:rsidDel="00EC3852">
          <w:fldChar w:fldCharType="separate"/>
        </w:r>
        <w:r w:rsidR="00F37282" w:rsidDel="00EC3852">
          <w:delText xml:space="preserve">Figura </w:delText>
        </w:r>
        <w:r w:rsidR="00F37282" w:rsidDel="00EC3852">
          <w:rPr>
            <w:noProof/>
          </w:rPr>
          <w:delText>83</w:delText>
        </w:r>
        <w:r w:rsidR="00A439AF" w:rsidDel="00EC3852">
          <w:fldChar w:fldCharType="end"/>
        </w:r>
      </w:del>
      <w:r>
        <w:t>, porém</w:t>
      </w:r>
      <w:r w:rsidR="00A439AF">
        <w:t xml:space="preserve"> </w:t>
      </w:r>
      <w:del w:id="1051" w:author="Ryan Lemos" w:date="2019-11-25T14:14:00Z">
        <w:r w:rsidR="00A439AF" w:rsidDel="00EC3852">
          <w:delText>essa interação</w:delText>
        </w:r>
        <w:r w:rsidDel="00EC3852">
          <w:delText xml:space="preserve"> </w:delText>
        </w:r>
      </w:del>
      <w:r>
        <w:t xml:space="preserve">contempla todos os dados da questão. O único dado da questão que não pode ser </w:t>
      </w:r>
      <w:r w:rsidR="00265637">
        <w:t xml:space="preserve">modificado </w:t>
      </w:r>
      <w:r>
        <w:t>é o seu tipo.</w:t>
      </w:r>
    </w:p>
    <w:p w14:paraId="14704EF2" w14:textId="0341954A" w:rsidR="00B965E2" w:rsidRDefault="00B965E2" w:rsidP="00596E44">
      <w:pPr>
        <w:ind w:firstLine="0"/>
        <w:jc w:val="center"/>
      </w:pPr>
    </w:p>
    <w:p w14:paraId="339144ED" w14:textId="583D273E" w:rsidR="00B965E2" w:rsidRDefault="00B965E2" w:rsidP="00B70A30">
      <w:pPr>
        <w:pStyle w:val="Legenda"/>
        <w:keepNext/>
      </w:pPr>
      <w:bookmarkStart w:id="1052" w:name="_Ref20052716"/>
      <w:bookmarkStart w:id="1053" w:name="_Toc21974021"/>
      <w:bookmarkStart w:id="1054" w:name="_Toc22986209"/>
      <w:r>
        <w:t xml:space="preserve">Figura </w:t>
      </w:r>
      <w:r w:rsidR="00CD06EF">
        <w:fldChar w:fldCharType="begin"/>
      </w:r>
      <w:r w:rsidR="00CD06EF">
        <w:instrText xml:space="preserve"> SEQ Figura \* ARABIC </w:instrText>
      </w:r>
      <w:r w:rsidR="00CD06EF">
        <w:fldChar w:fldCharType="separate"/>
      </w:r>
      <w:r w:rsidR="00F37282">
        <w:rPr>
          <w:noProof/>
        </w:rPr>
        <w:t>83</w:t>
      </w:r>
      <w:r w:rsidR="00CD06EF">
        <w:rPr>
          <w:noProof/>
        </w:rPr>
        <w:fldChar w:fldCharType="end"/>
      </w:r>
      <w:bookmarkEnd w:id="1052"/>
      <w:r>
        <w:t xml:space="preserve"> - Tela de edição de uma questão</w:t>
      </w:r>
      <w:bookmarkEnd w:id="1053"/>
      <w:bookmarkEnd w:id="1054"/>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205AE794" w14:textId="77777777" w:rsidR="00EC3852" w:rsidRDefault="00EC3852" w:rsidP="005B582B">
      <w:pPr>
        <w:rPr>
          <w:ins w:id="1055" w:author="Ryan Lemos" w:date="2019-11-25T14:15:00Z"/>
        </w:rPr>
      </w:pPr>
    </w:p>
    <w:p w14:paraId="35890519" w14:textId="1BE0F670"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F37282">
        <w:t xml:space="preserve">Quadro </w:t>
      </w:r>
      <w:r w:rsidR="00F37282">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68689D22" w:rsidR="00FE4DD4" w:rsidRDefault="00FE4DD4" w:rsidP="00B70A30">
      <w:pPr>
        <w:pStyle w:val="Legenda"/>
      </w:pPr>
      <w:bookmarkStart w:id="1056" w:name="_Ref21547690"/>
      <w:bookmarkStart w:id="1057" w:name="_Toc22986264"/>
      <w:r>
        <w:t xml:space="preserve">Quadro </w:t>
      </w:r>
      <w:r w:rsidR="00CD06EF">
        <w:fldChar w:fldCharType="begin"/>
      </w:r>
      <w:r w:rsidR="00CD06EF">
        <w:instrText xml:space="preserve"> SEQ Quadro \* ARABIC </w:instrText>
      </w:r>
      <w:r w:rsidR="00CD06EF">
        <w:fldChar w:fldCharType="separate"/>
      </w:r>
      <w:r w:rsidR="00F37282">
        <w:rPr>
          <w:noProof/>
        </w:rPr>
        <w:t>25</w:t>
      </w:r>
      <w:r w:rsidR="00CD06EF">
        <w:rPr>
          <w:noProof/>
        </w:rPr>
        <w:fldChar w:fldCharType="end"/>
      </w:r>
      <w:bookmarkEnd w:id="1056"/>
      <w:r w:rsidRPr="00A45B27">
        <w:t xml:space="preserve"> - Estória de </w:t>
      </w:r>
      <w:r>
        <w:t>criação de atividades</w:t>
      </w:r>
      <w:bookmarkEnd w:id="1057"/>
    </w:p>
    <w:p w14:paraId="7E7DB470" w14:textId="441F5CC0" w:rsidR="00A66625" w:rsidRDefault="00A66625" w:rsidP="000D79BC">
      <w:pPr>
        <w:pStyle w:val="estrias"/>
      </w:pPr>
      <w:r>
        <w:t>Como professor quero criar minhas atividades a partir de questões que eu cadastrei previamente</w:t>
      </w:r>
      <w:r w:rsidR="00562AC9">
        <w:t xml:space="preserve"> p</w:t>
      </w:r>
      <w:r w:rsidR="00A439AF">
        <w:t xml:space="preserve">ara </w:t>
      </w:r>
      <w:r w:rsidR="00562AC9">
        <w:t xml:space="preserve">poder </w:t>
      </w:r>
      <w:r w:rsidR="00A439AF">
        <w:t>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7B2E6C8D" w:rsidR="00B965E2" w:rsidRDefault="000C0CCF" w:rsidP="00AA7DFA">
      <w:del w:id="1058" w:author="Ryan Lemos" w:date="2019-11-25T14:17:00Z">
        <w:r w:rsidDel="00EC3852">
          <w:delText xml:space="preserve">Para a confecção </w:delText>
        </w:r>
      </w:del>
      <w:del w:id="1059" w:author="Ryan Lemos" w:date="2019-11-25T14:15:00Z">
        <w:r w:rsidDel="00EC3852">
          <w:delText xml:space="preserve">desta </w:delText>
        </w:r>
      </w:del>
      <w:del w:id="1060" w:author="Ryan Lemos" w:date="2019-11-25T14:17:00Z">
        <w:r w:rsidDel="00EC3852">
          <w:delText xml:space="preserve">interação </w:delText>
        </w:r>
        <w:r w:rsidR="009D1767" w:rsidDel="00EC3852">
          <w:delText>pensou-se</w:delText>
        </w:r>
        <w:r w:rsidDel="00EC3852">
          <w:delText xml:space="preserve"> da seguinte maneira. Tem-se o nome da atividade, que seria a identificação</w:delText>
        </w:r>
      </w:del>
      <w:del w:id="1061" w:author="Ryan Lemos" w:date="2019-11-25T14:16:00Z">
        <w:r w:rsidDel="00EC3852">
          <w:delText xml:space="preserve"> para o professor</w:delText>
        </w:r>
      </w:del>
      <w:del w:id="1062" w:author="Ryan Lemos" w:date="2019-11-25T14:17:00Z">
        <w:r w:rsidDel="00EC3852">
          <w:delText xml:space="preserve">. Uma seção contendo as questões que já estão vinculadas a atividade, uma seção contendo os botões de adicionar e remover questões e por último uma seção contendo os filtros aplicados na seleção das questões, juntamente com as questões filtradas. </w:delText>
        </w:r>
      </w:del>
      <w:r>
        <w:t xml:space="preserve">A </w:t>
      </w:r>
      <w:r w:rsidR="00780414">
        <w:fldChar w:fldCharType="begin"/>
      </w:r>
      <w:r w:rsidR="00780414">
        <w:instrText xml:space="preserve"> REF _Ref20052737 \h </w:instrText>
      </w:r>
      <w:r w:rsidR="00780414">
        <w:fldChar w:fldCharType="separate"/>
      </w:r>
      <w:r w:rsidR="00F37282">
        <w:t xml:space="preserve">Figura </w:t>
      </w:r>
      <w:r w:rsidR="00F37282">
        <w:rPr>
          <w:noProof/>
        </w:rPr>
        <w:t>84</w:t>
      </w:r>
      <w:r w:rsidR="00780414">
        <w:fldChar w:fldCharType="end"/>
      </w:r>
      <w:r w:rsidR="00780414">
        <w:t xml:space="preserve"> </w:t>
      </w:r>
      <w:r>
        <w:t>demonstra</w:t>
      </w:r>
      <w:ins w:id="1063" w:author="Ryan Lemos" w:date="2019-11-25T14:17:00Z">
        <w:r w:rsidR="00EC3852">
          <w:t xml:space="preserve"> a interação proposta pelo </w:t>
        </w:r>
      </w:ins>
      <w:ins w:id="1064" w:author="Ryan Lemos" w:date="2019-11-25T14:18:00Z">
        <w:r w:rsidR="00EC3852">
          <w:fldChar w:fldCharType="begin"/>
        </w:r>
        <w:r w:rsidR="00EC3852">
          <w:instrText xml:space="preserve"> REF _Ref21547690 \h </w:instrText>
        </w:r>
      </w:ins>
      <w:r w:rsidR="00EC3852">
        <w:fldChar w:fldCharType="separate"/>
      </w:r>
      <w:ins w:id="1065" w:author="Ryan Lemos" w:date="2019-11-25T14:18:00Z">
        <w:r w:rsidR="00EC3852">
          <w:t xml:space="preserve">Quadro </w:t>
        </w:r>
        <w:r w:rsidR="00EC3852">
          <w:rPr>
            <w:noProof/>
          </w:rPr>
          <w:t>25</w:t>
        </w:r>
        <w:r w:rsidR="00EC3852">
          <w:fldChar w:fldCharType="end"/>
        </w:r>
        <w:r w:rsidR="00EC3852">
          <w:t>.</w:t>
        </w:r>
        <w:r w:rsidR="00EC3852" w:rsidRPr="00EC3852">
          <w:t xml:space="preserve"> </w:t>
        </w:r>
        <w:r w:rsidR="00EC3852">
          <w:t>Tem-se o nome da atividade, que seria a sua identificação. Uma seção contendo as questões que já estão vinculadas a atividade, uma seção contendo os botões de adicionar e remover questões e por último uma seção contendo os filtros aplicados na seleção das questões, juntamente com as questões filtradas</w:t>
        </w:r>
      </w:ins>
      <w:del w:id="1066" w:author="Ryan Lemos" w:date="2019-11-25T14:18:00Z">
        <w:r w:rsidDel="00EC3852">
          <w:delText xml:space="preserve"> a seção contendo o nome da atividade</w:delText>
        </w:r>
        <w:r w:rsidR="009D1767" w:rsidDel="00EC3852">
          <w:delText>,</w:delText>
        </w:r>
        <w:r w:rsidDel="00EC3852">
          <w:delText xml:space="preserve"> juntamente as questões adicionadas </w:delText>
        </w:r>
        <w:r w:rsidR="00CD0BF1" w:rsidDel="00EC3852">
          <w:delText xml:space="preserve">à </w:delText>
        </w:r>
        <w:r w:rsidDel="00EC3852">
          <w:delText>atividade</w:delText>
        </w:r>
      </w:del>
      <w:r>
        <w:t>. Na seção que contém as questões adicionadas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F37282">
        <w:t>3.5.1</w:t>
      </w:r>
      <w:r w:rsidR="00AA7DFA">
        <w:fldChar w:fldCharType="end"/>
      </w:r>
      <w:r>
        <w:t>. Há ainda um campo de seleção</w:t>
      </w:r>
      <w:r w:rsidR="009D1767">
        <w:t>,</w:t>
      </w:r>
      <w:r>
        <w:t xml:space="preserve"> com o título </w:t>
      </w:r>
      <w:r w:rsidR="00AA7DFA">
        <w:t>‘</w:t>
      </w:r>
      <w:r>
        <w:t>escolher</w:t>
      </w:r>
      <w:r w:rsidR="00AA7DFA">
        <w:t>’</w:t>
      </w:r>
      <w:r>
        <w:t xml:space="preserve">, </w:t>
      </w:r>
      <w:del w:id="1067" w:author="Ryan Lemos" w:date="2019-11-25T14:19:00Z">
        <w:r w:rsidDel="00F73EF0">
          <w:delText xml:space="preserve">que serve </w:delText>
        </w:r>
      </w:del>
      <w:r>
        <w:t>para</w:t>
      </w:r>
      <w:ins w:id="1068" w:author="Ryan Lemos" w:date="2019-11-25T14:19:00Z">
        <w:r w:rsidR="00F73EF0">
          <w:t xml:space="preserve"> que</w:t>
        </w:r>
      </w:ins>
      <w:r>
        <w:t xml:space="preserve"> o professor </w:t>
      </w:r>
      <w:del w:id="1069" w:author="Ryan Lemos" w:date="2019-11-25T14:19:00Z">
        <w:r w:rsidDel="00F73EF0">
          <w:delText xml:space="preserve">marcar </w:delText>
        </w:r>
      </w:del>
      <w:ins w:id="1070" w:author="Ryan Lemos" w:date="2019-11-25T14:19:00Z">
        <w:r w:rsidR="00F73EF0">
          <w:t>mar</w:t>
        </w:r>
        <w:r w:rsidR="00F73EF0">
          <w:t>que</w:t>
        </w:r>
        <w:r w:rsidR="00F73EF0">
          <w:t xml:space="preserve"> </w:t>
        </w:r>
      </w:ins>
      <w:r>
        <w:t xml:space="preserve">as questões que </w:t>
      </w:r>
      <w:del w:id="1071" w:author="Ryan Lemos" w:date="2019-11-25T14:19:00Z">
        <w:r w:rsidDel="00F73EF0">
          <w:delText xml:space="preserve">quer </w:delText>
        </w:r>
      </w:del>
      <w:ins w:id="1072" w:author="Ryan Lemos" w:date="2019-11-25T14:19:00Z">
        <w:r w:rsidR="00F73EF0">
          <w:t>deseja</w:t>
        </w:r>
        <w:r w:rsidR="00F73EF0">
          <w:t xml:space="preserve"> </w:t>
        </w:r>
      </w:ins>
      <w:r>
        <w:t>remover da atividade.</w:t>
      </w:r>
    </w:p>
    <w:p w14:paraId="7BBA3DDE" w14:textId="130E2934" w:rsidR="00B965E2" w:rsidRDefault="00B965E2" w:rsidP="00B70A30">
      <w:pPr>
        <w:pStyle w:val="Legenda"/>
        <w:keepNext/>
      </w:pPr>
      <w:bookmarkStart w:id="1073" w:name="_Ref20052737"/>
      <w:bookmarkStart w:id="1074" w:name="_Toc21974022"/>
      <w:bookmarkStart w:id="1075" w:name="_Toc22986210"/>
      <w:r>
        <w:lastRenderedPageBreak/>
        <w:t xml:space="preserve">Figura </w:t>
      </w:r>
      <w:r w:rsidR="00CD06EF">
        <w:fldChar w:fldCharType="begin"/>
      </w:r>
      <w:r w:rsidR="00CD06EF">
        <w:instrText xml:space="preserve"> SEQ Figura \* ARABIC </w:instrText>
      </w:r>
      <w:r w:rsidR="00CD06EF">
        <w:fldChar w:fldCharType="separate"/>
      </w:r>
      <w:r w:rsidR="00F37282">
        <w:rPr>
          <w:noProof/>
        </w:rPr>
        <w:t>84</w:t>
      </w:r>
      <w:r w:rsidR="00CD06EF">
        <w:rPr>
          <w:noProof/>
        </w:rPr>
        <w:fldChar w:fldCharType="end"/>
      </w:r>
      <w:bookmarkEnd w:id="1073"/>
      <w:r>
        <w:t xml:space="preserve"> - Tela de criação de uma atividade</w:t>
      </w:r>
      <w:bookmarkEnd w:id="1074"/>
      <w:bookmarkEnd w:id="1075"/>
      <w:r w:rsidR="00CD0BF1">
        <w:t xml:space="preserve"> parte 1</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3F075914" w:rsidR="00B965E2" w:rsidRDefault="00C632A2" w:rsidP="00AA7DFA">
      <w:r>
        <w:t>Já</w:t>
      </w:r>
      <w:ins w:id="1076" w:author="Ryan Lemos" w:date="2019-11-25T14:20:00Z">
        <w:r w:rsidR="00F73EF0">
          <w:t>,</w:t>
        </w:r>
      </w:ins>
      <w:r>
        <w:t xml:space="preserve"> a </w:t>
      </w:r>
      <w:r w:rsidR="00780414">
        <w:fldChar w:fldCharType="begin"/>
      </w:r>
      <w:r w:rsidR="00780414">
        <w:instrText xml:space="preserve"> REF _Ref20052757 \h </w:instrText>
      </w:r>
      <w:r w:rsidR="00780414">
        <w:fldChar w:fldCharType="separate"/>
      </w:r>
      <w:r w:rsidR="00F37282">
        <w:t xml:space="preserve">Figura </w:t>
      </w:r>
      <w:r w:rsidR="00F37282">
        <w:rPr>
          <w:noProof/>
        </w:rPr>
        <w:t>85</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25DA63B7" w:rsidR="00B965E2" w:rsidRDefault="00B965E2" w:rsidP="00B70A30">
      <w:pPr>
        <w:pStyle w:val="Legenda"/>
        <w:keepNext/>
      </w:pPr>
      <w:bookmarkStart w:id="1077" w:name="_Ref20052757"/>
      <w:bookmarkStart w:id="1078" w:name="_Toc21974023"/>
      <w:bookmarkStart w:id="1079" w:name="_Toc22986211"/>
      <w:r>
        <w:t xml:space="preserve">Figura </w:t>
      </w:r>
      <w:r w:rsidR="00CD06EF">
        <w:fldChar w:fldCharType="begin"/>
      </w:r>
      <w:r w:rsidR="00CD06EF">
        <w:instrText xml:space="preserve"> SEQ Figura \* ARABIC </w:instrText>
      </w:r>
      <w:r w:rsidR="00CD06EF">
        <w:fldChar w:fldCharType="separate"/>
      </w:r>
      <w:r w:rsidR="00F37282">
        <w:rPr>
          <w:noProof/>
        </w:rPr>
        <w:t>85</w:t>
      </w:r>
      <w:r w:rsidR="00CD06EF">
        <w:rPr>
          <w:noProof/>
        </w:rPr>
        <w:fldChar w:fldCharType="end"/>
      </w:r>
      <w:bookmarkEnd w:id="1077"/>
      <w:r>
        <w:t xml:space="preserve"> - </w:t>
      </w:r>
      <w:r w:rsidRPr="0096664E">
        <w:t>Tela de criação de uma atividade</w:t>
      </w:r>
      <w:r>
        <w:t xml:space="preserve"> parte 2</w:t>
      </w:r>
      <w:bookmarkEnd w:id="1078"/>
      <w:bookmarkEnd w:id="1079"/>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0491378D" w:rsidR="00C632A2" w:rsidRDefault="00C632A2">
      <w:del w:id="1080" w:author="Ryan Lemos" w:date="2019-11-25T14:20:00Z">
        <w:r w:rsidDel="00F73EF0">
          <w:lastRenderedPageBreak/>
          <w:delText>Quanto a</w:delText>
        </w:r>
      </w:del>
      <w:ins w:id="1081" w:author="Ryan Lemos" w:date="2019-11-25T14:20:00Z">
        <w:r w:rsidR="00F73EF0">
          <w:t>O</w:t>
        </w:r>
      </w:ins>
      <w:del w:id="1082" w:author="Ryan Lemos" w:date="2019-11-25T14:20:00Z">
        <w:r w:rsidDel="00F73EF0">
          <w:delText>o</w:delText>
        </w:r>
      </w:del>
      <w:r>
        <w:t>s filtros</w:t>
      </w:r>
      <w:del w:id="1083" w:author="Ryan Lemos" w:date="2019-11-25T14:20:00Z">
        <w:r w:rsidDel="00F73EF0">
          <w:delText>, eles</w:delText>
        </w:r>
      </w:del>
      <w:r>
        <w:t xml:space="preserve"> funcionam de maneira interativa, </w:t>
      </w:r>
      <w:r w:rsidR="009D1767">
        <w:t xml:space="preserve">e </w:t>
      </w:r>
      <w:r>
        <w:t>toda vez que o usuário modifica um campo</w:t>
      </w:r>
      <w:r w:rsidR="009D1767">
        <w:t>,</w:t>
      </w:r>
      <w:r>
        <w:t xml:space="preserve"> atualiza-se o total de questões disponíveis</w:t>
      </w:r>
      <w:del w:id="1084" w:author="Ryan Lemos" w:date="2019-11-25T14:20:00Z">
        <w:r w:rsidR="009D1767" w:rsidDel="00F73EF0">
          <w:delText>,</w:delText>
        </w:r>
        <w:r w:rsidDel="00F73EF0">
          <w:delText xml:space="preserve"> juntamente com as questões em si</w:delText>
        </w:r>
      </w:del>
      <w:r>
        <w:t xml:space="preserve">. Essas questões filtradas podem ser vistas por meio do botão </w:t>
      </w:r>
      <w:r w:rsidR="00AA7DFA">
        <w:t>de visualização</w:t>
      </w:r>
      <w:r w:rsidR="009D1767">
        <w:t>,</w:t>
      </w:r>
      <w:r>
        <w:t xml:space="preserve"> que</w:t>
      </w:r>
      <w:r w:rsidR="00AA7DFA">
        <w:t xml:space="preserve"> leva a uma tela</w:t>
      </w:r>
      <w:r>
        <w:t xml:space="preserve"> </w:t>
      </w:r>
      <w:r w:rsidR="00AA7DFA">
        <w:t xml:space="preserve">semelhante </w:t>
      </w:r>
      <w:proofErr w:type="spellStart"/>
      <w:r w:rsidR="00AA7DFA">
        <w:t>a</w:t>
      </w:r>
      <w:proofErr w:type="spellEnd"/>
      <w:r w:rsidR="00AA7DFA">
        <w:t xml:space="preserve"> </w:t>
      </w:r>
      <w:del w:id="1085" w:author="Ryan Lemos" w:date="2019-11-25T14:20:00Z">
        <w:r w:rsidDel="00F73EF0">
          <w:delText>vist</w:delText>
        </w:r>
        <w:r w:rsidR="00AA7DFA" w:rsidDel="00F73EF0">
          <w:delText>a</w:delText>
        </w:r>
        <w:r w:rsidDel="00F73EF0">
          <w:delText xml:space="preserve"> n</w:delText>
        </w:r>
      </w:del>
      <w:ins w:id="1086" w:author="Ryan Lemos" w:date="2019-11-25T14:20:00Z">
        <w:r w:rsidR="00F73EF0">
          <w:t>d</w:t>
        </w:r>
      </w:ins>
      <w:r>
        <w:t>a</w:t>
      </w:r>
      <w:r w:rsidR="00780414">
        <w:t xml:space="preserve"> </w:t>
      </w:r>
      <w:r w:rsidR="00780414">
        <w:fldChar w:fldCharType="begin"/>
      </w:r>
      <w:r w:rsidR="00780414">
        <w:instrText xml:space="preserve"> REF _Ref20052789 \h </w:instrText>
      </w:r>
      <w:r w:rsidR="00780414">
        <w:fldChar w:fldCharType="separate"/>
      </w:r>
      <w:r w:rsidR="00F37282">
        <w:t xml:space="preserve">Figura </w:t>
      </w:r>
      <w:r w:rsidR="00F37282">
        <w:rPr>
          <w:noProof/>
        </w:rPr>
        <w:t>86</w:t>
      </w:r>
      <w:r w:rsidR="00780414">
        <w:fldChar w:fldCharType="end"/>
      </w:r>
      <w:r>
        <w:t>. Já</w:t>
      </w:r>
      <w:ins w:id="1087" w:author="Ryan Lemos" w:date="2019-11-25T14:21:00Z">
        <w:r w:rsidR="00F73EF0">
          <w:t>,</w:t>
        </w:r>
      </w:ins>
      <w:r>
        <w:t xml:space="preserve"> </w:t>
      </w:r>
      <w:del w:id="1088" w:author="Ryan Lemos" w:date="2019-11-25T14:21:00Z">
        <w:r w:rsidDel="00F73EF0">
          <w:delText xml:space="preserve">em relação </w:delText>
        </w:r>
      </w:del>
      <w:r>
        <w:t>a seleção</w:t>
      </w:r>
      <w:del w:id="1089" w:author="Ryan Lemos" w:date="2019-11-25T14:21:00Z">
        <w:r w:rsidDel="00F73EF0">
          <w:delText>, ela</w:delText>
        </w:r>
      </w:del>
      <w:r>
        <w:t xml:space="preserve">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179E678C" w:rsidR="00B965E2" w:rsidRDefault="00B965E2" w:rsidP="00B70A30">
      <w:pPr>
        <w:pStyle w:val="Legenda"/>
        <w:keepNext/>
      </w:pPr>
      <w:bookmarkStart w:id="1090" w:name="_Ref20052789"/>
      <w:bookmarkStart w:id="1091" w:name="_Toc21974024"/>
      <w:bookmarkStart w:id="1092" w:name="_Toc22986212"/>
      <w:r>
        <w:t xml:space="preserve">Figura </w:t>
      </w:r>
      <w:r w:rsidR="00CD06EF">
        <w:fldChar w:fldCharType="begin"/>
      </w:r>
      <w:r w:rsidR="00CD06EF">
        <w:instrText xml:space="preserve"> SEQ Figura \* ARABIC </w:instrText>
      </w:r>
      <w:r w:rsidR="00CD06EF">
        <w:fldChar w:fldCharType="separate"/>
      </w:r>
      <w:r w:rsidR="00F37282">
        <w:rPr>
          <w:noProof/>
        </w:rPr>
        <w:t>86</w:t>
      </w:r>
      <w:r w:rsidR="00CD06EF">
        <w:rPr>
          <w:noProof/>
        </w:rPr>
        <w:fldChar w:fldCharType="end"/>
      </w:r>
      <w:bookmarkEnd w:id="1090"/>
      <w:r>
        <w:t xml:space="preserve"> - Tela de visualização de questões</w:t>
      </w:r>
      <w:bookmarkEnd w:id="1091"/>
      <w:bookmarkEnd w:id="1092"/>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62E6C2BD" w14:textId="2137A864" w:rsidR="007E37B0" w:rsidRDefault="00F73EF0" w:rsidP="0063785A">
      <w:pPr>
        <w:rPr>
          <w:noProof/>
        </w:rPr>
      </w:pPr>
      <w:ins w:id="1093" w:author="Ryan Lemos" w:date="2019-11-25T14:22:00Z">
        <w:r>
          <w:rPr>
            <w:noProof/>
          </w:rPr>
          <w:t>Os dados de uma</w:t>
        </w:r>
      </w:ins>
      <w:ins w:id="1094" w:author="Ryan Lemos" w:date="2019-11-25T14:23:00Z">
        <w:r>
          <w:rPr>
            <w:noProof/>
          </w:rPr>
          <w:t xml:space="preserve"> </w:t>
        </w:r>
      </w:ins>
      <w:del w:id="1095" w:author="Ryan Lemos" w:date="2019-11-25T14:23:00Z">
        <w:r w:rsidR="00265637" w:rsidDel="00F73EF0">
          <w:rPr>
            <w:noProof/>
          </w:rPr>
          <w:delText xml:space="preserve">Caso queira visualizar </w:delText>
        </w:r>
        <w:r w:rsidR="00AA7DFA" w:rsidDel="00F73EF0">
          <w:rPr>
            <w:noProof/>
          </w:rPr>
          <w:delText xml:space="preserve">os dados de uma </w:delText>
        </w:r>
      </w:del>
      <w:r w:rsidR="00AA7DFA">
        <w:rPr>
          <w:noProof/>
        </w:rPr>
        <w:t xml:space="preserve">questão </w:t>
      </w:r>
      <w:del w:id="1096" w:author="Ryan Lemos" w:date="2019-11-25T14:22:00Z">
        <w:r w:rsidR="00AA7DFA" w:rsidDel="00F73EF0">
          <w:rPr>
            <w:noProof/>
          </w:rPr>
          <w:delText>em específico</w:delText>
        </w:r>
        <w:r w:rsidR="00265637" w:rsidDel="00F73EF0">
          <w:rPr>
            <w:noProof/>
          </w:rPr>
          <w:delText xml:space="preserve"> é</w:delText>
        </w:r>
      </w:del>
      <w:ins w:id="1097" w:author="Ryan Lemos" w:date="2019-11-25T14:22:00Z">
        <w:r>
          <w:rPr>
            <w:noProof/>
          </w:rPr>
          <w:t>podem ser visualizados através do seu</w:t>
        </w:r>
      </w:ins>
      <w:r w:rsidR="00265637">
        <w:rPr>
          <w:noProof/>
        </w:rPr>
        <w:t xml:space="preserve"> </w:t>
      </w:r>
      <w:del w:id="1098" w:author="Ryan Lemos" w:date="2019-11-25T14:23:00Z">
        <w:r w:rsidR="00265637" w:rsidDel="00F73EF0">
          <w:rPr>
            <w:noProof/>
          </w:rPr>
          <w:delText>possível pelo</w:delText>
        </w:r>
        <w:r w:rsidR="00AA7DFA" w:rsidDel="00F73EF0">
          <w:rPr>
            <w:noProof/>
          </w:rPr>
          <w:delText xml:space="preserve"> </w:delText>
        </w:r>
      </w:del>
      <w:r w:rsidR="00AA7DFA">
        <w:rPr>
          <w:noProof/>
        </w:rPr>
        <w:t>botão de visualização</w:t>
      </w:r>
      <w:del w:id="1099" w:author="Ryan Lemos" w:date="2019-11-25T14:22:00Z">
        <w:r w:rsidR="00AA7DFA" w:rsidDel="00F73EF0">
          <w:rPr>
            <w:noProof/>
          </w:rPr>
          <w:delText xml:space="preserve"> na listagem</w:delText>
        </w:r>
      </w:del>
      <w:r w:rsidR="00AA7DFA">
        <w:rPr>
          <w:noProof/>
        </w:rPr>
        <w:t>. Ao clicá-lo</w:t>
      </w:r>
      <w:r w:rsidR="00CD0BF1">
        <w:rPr>
          <w:noProof/>
        </w:rPr>
        <w:t>,</w:t>
      </w:r>
      <w:r w:rsidR="00AA7DFA">
        <w:rPr>
          <w:noProof/>
        </w:rPr>
        <w:t xml:space="preserve"> uma tela como a da</w:t>
      </w:r>
      <w:r w:rsidR="00265637">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F37282">
        <w:t xml:space="preserve">Figura </w:t>
      </w:r>
      <w:r w:rsidR="00F37282">
        <w:rPr>
          <w:noProof/>
        </w:rPr>
        <w:t>87</w:t>
      </w:r>
      <w:r w:rsidR="00780414">
        <w:rPr>
          <w:noProof/>
        </w:rPr>
        <w:fldChar w:fldCharType="end"/>
      </w:r>
      <w:r w:rsidR="00AA7DFA">
        <w:rPr>
          <w:noProof/>
        </w:rPr>
        <w:t xml:space="preserve"> surgirá</w:t>
      </w:r>
      <w:del w:id="1100" w:author="Ryan Lemos" w:date="2019-11-25T14:23:00Z">
        <w:r w:rsidR="00AA7DFA" w:rsidDel="00F73EF0">
          <w:rPr>
            <w:noProof/>
          </w:rPr>
          <w:delText xml:space="preserve"> contendo todos os dados da questão escolhida</w:delText>
        </w:r>
      </w:del>
      <w:r w:rsidR="00265637">
        <w:rPr>
          <w:noProof/>
        </w:rPr>
        <w:t xml:space="preserve">. </w:t>
      </w:r>
      <w:ins w:id="1101" w:author="Ryan Lemos" w:date="2019-11-25T14:25:00Z">
        <w:r>
          <w:rPr>
            <w:noProof/>
          </w:rPr>
          <w:t xml:space="preserve">Assim, </w:t>
        </w:r>
      </w:ins>
      <w:del w:id="1102" w:author="Ryan Lemos" w:date="2019-11-25T14:23:00Z">
        <w:r w:rsidR="00265637" w:rsidDel="00F73EF0">
          <w:rPr>
            <w:noProof/>
          </w:rPr>
          <w:delText>Isso é para</w:delText>
        </w:r>
        <w:r w:rsidR="009D1767" w:rsidDel="00F73EF0">
          <w:rPr>
            <w:noProof/>
          </w:rPr>
          <w:delText>,</w:delText>
        </w:r>
        <w:r w:rsidR="00265637" w:rsidDel="00F73EF0">
          <w:rPr>
            <w:noProof/>
          </w:rPr>
          <w:delText xml:space="preserve"> em c</w:delText>
        </w:r>
      </w:del>
      <w:ins w:id="1103" w:author="Ryan Lemos" w:date="2019-11-25T14:25:00Z">
        <w:r>
          <w:rPr>
            <w:noProof/>
          </w:rPr>
          <w:t>c</w:t>
        </w:r>
      </w:ins>
      <w:r w:rsidR="00265637">
        <w:rPr>
          <w:noProof/>
        </w:rPr>
        <w:t xml:space="preserve">aso </w:t>
      </w:r>
      <w:del w:id="1104" w:author="Ryan Lemos" w:date="2019-11-25T14:23:00Z">
        <w:r w:rsidR="00265637" w:rsidDel="00F73EF0">
          <w:rPr>
            <w:noProof/>
          </w:rPr>
          <w:delText xml:space="preserve">de </w:delText>
        </w:r>
      </w:del>
      <w:r w:rsidR="00265637">
        <w:rPr>
          <w:noProof/>
        </w:rPr>
        <w:t xml:space="preserve">o professor </w:t>
      </w:r>
      <w:del w:id="1105" w:author="Ryan Lemos" w:date="2019-11-25T14:23:00Z">
        <w:r w:rsidR="00265637" w:rsidDel="00F73EF0">
          <w:rPr>
            <w:noProof/>
          </w:rPr>
          <w:delText xml:space="preserve">querer </w:delText>
        </w:r>
      </w:del>
      <w:r w:rsidR="00265637">
        <w:rPr>
          <w:noProof/>
        </w:rPr>
        <w:t>utiliz</w:t>
      </w:r>
      <w:ins w:id="1106" w:author="Ryan Lemos" w:date="2019-11-25T14:23:00Z">
        <w:r>
          <w:rPr>
            <w:noProof/>
          </w:rPr>
          <w:t>e</w:t>
        </w:r>
      </w:ins>
      <w:del w:id="1107" w:author="Ryan Lemos" w:date="2019-11-25T14:23:00Z">
        <w:r w:rsidR="00265637" w:rsidDel="00F73EF0">
          <w:rPr>
            <w:noProof/>
          </w:rPr>
          <w:delText>ar</w:delText>
        </w:r>
      </w:del>
      <w:r w:rsidR="00265637">
        <w:rPr>
          <w:noProof/>
        </w:rPr>
        <w:t xml:space="preserve"> questões de outros professores, ele </w:t>
      </w:r>
      <w:del w:id="1108" w:author="Ryan Lemos" w:date="2019-11-25T14:24:00Z">
        <w:r w:rsidR="00265637" w:rsidDel="00F73EF0">
          <w:rPr>
            <w:noProof/>
          </w:rPr>
          <w:delText xml:space="preserve">possa </w:delText>
        </w:r>
      </w:del>
      <w:ins w:id="1109" w:author="Ryan Lemos" w:date="2019-11-25T14:24:00Z">
        <w:r>
          <w:rPr>
            <w:noProof/>
          </w:rPr>
          <w:t>pode</w:t>
        </w:r>
        <w:r>
          <w:rPr>
            <w:noProof/>
          </w:rPr>
          <w:t xml:space="preserve"> </w:t>
        </w:r>
      </w:ins>
      <w:r w:rsidR="00265637">
        <w:rPr>
          <w:noProof/>
        </w:rPr>
        <w:t xml:space="preserve">conhecer </w:t>
      </w:r>
      <w:del w:id="1110" w:author="Ryan Lemos" w:date="2019-11-25T14:24:00Z">
        <w:r w:rsidR="00AA7DFA" w:rsidDel="00F73EF0">
          <w:rPr>
            <w:noProof/>
          </w:rPr>
          <w:delText xml:space="preserve">sobre </w:delText>
        </w:r>
      </w:del>
      <w:ins w:id="1111" w:author="Ryan Lemos" w:date="2019-11-25T14:24:00Z">
        <w:r>
          <w:rPr>
            <w:noProof/>
          </w:rPr>
          <w:t>d</w:t>
        </w:r>
      </w:ins>
      <w:r w:rsidR="00AA7DFA">
        <w:rPr>
          <w:noProof/>
        </w:rPr>
        <w:t xml:space="preserve">o que se trata </w:t>
      </w:r>
      <w:del w:id="1112" w:author="Ryan Lemos" w:date="2019-11-25T14:24:00Z">
        <w:r w:rsidR="00AA7DFA" w:rsidDel="00F73EF0">
          <w:rPr>
            <w:noProof/>
          </w:rPr>
          <w:delText xml:space="preserve">aquela </w:delText>
        </w:r>
      </w:del>
      <w:ins w:id="1113" w:author="Ryan Lemos" w:date="2019-11-25T14:24:00Z">
        <w:r>
          <w:rPr>
            <w:noProof/>
          </w:rPr>
          <w:t>a</w:t>
        </w:r>
        <w:r>
          <w:rPr>
            <w:noProof/>
          </w:rPr>
          <w:t xml:space="preserve"> </w:t>
        </w:r>
      </w:ins>
      <w:r w:rsidR="00AA7DFA">
        <w:rPr>
          <w:noProof/>
        </w:rPr>
        <w:t>questão escolhida.</w:t>
      </w:r>
    </w:p>
    <w:p w14:paraId="2C1D2725" w14:textId="67517FC1" w:rsidR="00B965E2" w:rsidRDefault="00B965E2" w:rsidP="00B70A30">
      <w:pPr>
        <w:pStyle w:val="Legenda"/>
        <w:keepNext/>
      </w:pPr>
      <w:bookmarkStart w:id="1114" w:name="_Ref20052832"/>
      <w:bookmarkStart w:id="1115" w:name="_Toc21974025"/>
      <w:bookmarkStart w:id="1116" w:name="_Toc22986213"/>
      <w:r>
        <w:lastRenderedPageBreak/>
        <w:t xml:space="preserve">Figura </w:t>
      </w:r>
      <w:r w:rsidR="00CD06EF">
        <w:fldChar w:fldCharType="begin"/>
      </w:r>
      <w:r w:rsidR="00CD06EF">
        <w:instrText xml:space="preserve"> SEQ Figura \* ARABIC </w:instrText>
      </w:r>
      <w:r w:rsidR="00CD06EF">
        <w:fldChar w:fldCharType="separate"/>
      </w:r>
      <w:r w:rsidR="00F37282">
        <w:rPr>
          <w:noProof/>
        </w:rPr>
        <w:t>87</w:t>
      </w:r>
      <w:r w:rsidR="00CD06EF">
        <w:rPr>
          <w:noProof/>
        </w:rPr>
        <w:fldChar w:fldCharType="end"/>
      </w:r>
      <w:bookmarkEnd w:id="1114"/>
      <w:r>
        <w:t xml:space="preserve"> - Tela de visualização de uma questão em específico</w:t>
      </w:r>
      <w:bookmarkEnd w:id="1115"/>
      <w:bookmarkEnd w:id="1116"/>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51F5C235" w:rsidR="003B3A81" w:rsidRDefault="003B3A81" w:rsidP="00F5144D">
      <w:r>
        <w:t>Finalizada a criação de uma atividade</w:t>
      </w:r>
      <w:r w:rsidR="00CD0BF1">
        <w:t>,</w:t>
      </w:r>
      <w:r>
        <w:t xml:space="preserv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F37282">
        <w:t xml:space="preserve">Quadro </w:t>
      </w:r>
      <w:r w:rsidR="00F37282">
        <w:rPr>
          <w:noProof/>
        </w:rPr>
        <w:t>26</w:t>
      </w:r>
      <w:r w:rsidR="00A57060">
        <w:fldChar w:fldCharType="end"/>
      </w:r>
      <w:r w:rsidR="00214F9A">
        <w:t>. Como descrito pela estória, mais precisamente nas restrições, é possível ao professor</w:t>
      </w:r>
      <w:ins w:id="1117" w:author="Ryan Lemos" w:date="2019-11-25T14:26:00Z">
        <w:r w:rsidR="00360CF5">
          <w:t>,</w:t>
        </w:r>
      </w:ins>
      <w:r w:rsidR="00436B0A">
        <w:t xml:space="preserve"> </w:t>
      </w:r>
      <w:r w:rsidR="00F5144D">
        <w:t>além de criar uma atividade, editá-la, duplicar, excluir e gerar um PDF com as questões da atividade</w:t>
      </w:r>
      <w:r w:rsidR="00CD0BF1">
        <w:t>,</w:t>
      </w:r>
      <w:r w:rsidR="00F5144D">
        <w:t xml:space="preserve"> juntamente com o seu gabarito.</w:t>
      </w:r>
    </w:p>
    <w:p w14:paraId="5E549506" w14:textId="77777777" w:rsidR="005F6C85" w:rsidRDefault="005F6C85" w:rsidP="00F5144D"/>
    <w:p w14:paraId="78B3930C" w14:textId="544A6329" w:rsidR="005F6C85" w:rsidRDefault="005F6C85" w:rsidP="00B70A30">
      <w:pPr>
        <w:pStyle w:val="Legenda"/>
      </w:pPr>
      <w:bookmarkStart w:id="1118" w:name="_Ref21547709"/>
      <w:bookmarkStart w:id="1119" w:name="_Toc22986265"/>
      <w:r>
        <w:t xml:space="preserve">Quadro </w:t>
      </w:r>
      <w:r w:rsidR="00CD06EF">
        <w:fldChar w:fldCharType="begin"/>
      </w:r>
      <w:r w:rsidR="00CD06EF">
        <w:instrText xml:space="preserve"> SEQ Quadro \* ARABIC </w:instrText>
      </w:r>
      <w:r w:rsidR="00CD06EF">
        <w:fldChar w:fldCharType="separate"/>
      </w:r>
      <w:r w:rsidR="00F37282">
        <w:rPr>
          <w:noProof/>
        </w:rPr>
        <w:t>26</w:t>
      </w:r>
      <w:r w:rsidR="00CD06EF">
        <w:rPr>
          <w:noProof/>
        </w:rPr>
        <w:fldChar w:fldCharType="end"/>
      </w:r>
      <w:bookmarkEnd w:id="1118"/>
      <w:r>
        <w:t xml:space="preserve"> - Estória de visualização das atividades criadas</w:t>
      </w:r>
      <w:bookmarkEnd w:id="1119"/>
    </w:p>
    <w:p w14:paraId="5D3669DE" w14:textId="0611C90E" w:rsidR="003B3A81" w:rsidRDefault="003B3A81" w:rsidP="003B3A81">
      <w:pPr>
        <w:pStyle w:val="estrias"/>
      </w:pPr>
      <w:r>
        <w:t>Como professor quero ser capaz de visualizar as atividades que criei e as ações que posso fazer com elas</w:t>
      </w:r>
      <w:r w:rsidR="00CD0BF1">
        <w:t>, p</w:t>
      </w:r>
      <w:r w:rsidR="00AA7DFA">
        <w:t>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77D431E7"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F37282">
        <w:t xml:space="preserve">Figura </w:t>
      </w:r>
      <w:r w:rsidR="00F37282">
        <w:rPr>
          <w:noProof/>
        </w:rPr>
        <w:t>88</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F37282">
        <w:t xml:space="preserve">Figura </w:t>
      </w:r>
      <w:r w:rsidR="00F37282">
        <w:rPr>
          <w:noProof/>
        </w:rPr>
        <w:t>88</w:t>
      </w:r>
      <w:r w:rsidR="00EA29D8">
        <w:fldChar w:fldCharType="end"/>
      </w:r>
      <w:r w:rsidR="00EA29D8">
        <w:t xml:space="preserve"> </w:t>
      </w:r>
      <w:r w:rsidR="0088162B">
        <w:t>ainda tem uma peculiaridade, que se trata da atividade com nome de ‘Test On</w:t>
      </w:r>
      <w:r w:rsidR="00275AC4">
        <w:t>-</w:t>
      </w:r>
      <w:r w:rsidR="0088162B">
        <w:t>line’</w:t>
      </w:r>
      <w:r w:rsidR="00275AC4">
        <w:t xml:space="preserve">. É perceptível </w:t>
      </w:r>
      <w:r w:rsidR="0088162B">
        <w:t>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Assim</w:t>
      </w:r>
      <w:ins w:id="1120" w:author="Ryan Lemos" w:date="2019-11-25T14:26:00Z">
        <w:r w:rsidR="00360CF5">
          <w:t>,</w:t>
        </w:r>
      </w:ins>
      <w:r w:rsidR="0068253A">
        <w:t xml:space="preserve"> o professor fica impossibilitado de </w:t>
      </w:r>
      <w:r w:rsidR="0068253A">
        <w:lastRenderedPageBreak/>
        <w:t xml:space="preserve">editar, pois </w:t>
      </w:r>
      <w:del w:id="1121" w:author="Ryan Lemos" w:date="2019-11-25T14:27:00Z">
        <w:r w:rsidR="0068253A" w:rsidDel="00360CF5">
          <w:delText>influencia</w:delText>
        </w:r>
      </w:del>
      <w:proofErr w:type="gramStart"/>
      <w:ins w:id="1122" w:author="Ryan Lemos" w:date="2019-11-25T14:27:00Z">
        <w:r w:rsidR="00360CF5">
          <w:t>influ</w:t>
        </w:r>
      </w:ins>
      <w:ins w:id="1123" w:author="Ryan Lemos" w:date="2019-11-25T14:28:00Z">
        <w:r w:rsidR="00360CF5">
          <w:t>e</w:t>
        </w:r>
      </w:ins>
      <w:ins w:id="1124" w:author="Ryan Lemos" w:date="2019-11-25T14:27:00Z">
        <w:r w:rsidR="00360CF5">
          <w:t>ncia</w:t>
        </w:r>
      </w:ins>
      <w:proofErr w:type="gramEnd"/>
      <w:del w:id="1125" w:author="Ryan Lemos" w:date="2019-11-25T14:26:00Z">
        <w:r w:rsidR="0068253A" w:rsidDel="00360CF5">
          <w:delText>ria em</w:delText>
        </w:r>
      </w:del>
      <w:r w:rsidR="0068253A">
        <w:t xml:space="preserve"> quem já resolveu</w:t>
      </w:r>
      <w:ins w:id="1126" w:author="Ryan Lemos" w:date="2019-11-25T14:27:00Z">
        <w:r w:rsidR="00360CF5">
          <w:t xml:space="preserve"> ou não</w:t>
        </w:r>
      </w:ins>
      <w:r w:rsidR="0068253A">
        <w:t xml:space="preserve"> </w:t>
      </w:r>
      <w:del w:id="1127" w:author="Ryan Lemos" w:date="2019-11-25T14:27:00Z">
        <w:r w:rsidR="0068253A" w:rsidDel="00360CF5">
          <w:delText xml:space="preserve">e quem ainda não resolveu </w:delText>
        </w:r>
      </w:del>
      <w:r w:rsidR="0068253A">
        <w:t>a atividade, gerando disparidade entre</w:t>
      </w:r>
      <w:r w:rsidR="00AA7DFA">
        <w:t xml:space="preserve"> os</w:t>
      </w:r>
      <w:r w:rsidR="0068253A">
        <w:t xml:space="preserve"> alunos. Além de que</w:t>
      </w:r>
      <w:r w:rsidR="0005338D">
        <w:t>,</w:t>
      </w:r>
      <w:r w:rsidR="0068253A">
        <w:t xml:space="preserve"> </w:t>
      </w:r>
      <w:r w:rsidR="0063785A">
        <w:t>a edição juntamente com a exclusão, pode</w:t>
      </w:r>
      <w:r w:rsidR="00391462">
        <w:t>m</w:t>
      </w:r>
      <w:r w:rsidR="0068253A">
        <w:t xml:space="preserve"> </w:t>
      </w:r>
      <w:r w:rsidR="00625FB5">
        <w:t>ge</w:t>
      </w:r>
      <w:r w:rsidR="0005338D">
        <w:t>r</w:t>
      </w:r>
      <w:r w:rsidR="00625FB5">
        <w:t>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F37282">
        <w:t>2.2.4</w:t>
      </w:r>
      <w:r w:rsidR="004E770C">
        <w:fldChar w:fldCharType="end"/>
      </w:r>
      <w:r w:rsidR="0068253A">
        <w:t xml:space="preserve">. </w:t>
      </w:r>
    </w:p>
    <w:p w14:paraId="28E6009F" w14:textId="77777777" w:rsidR="0068253A" w:rsidRDefault="0068253A" w:rsidP="00B70A30"/>
    <w:p w14:paraId="7EC63417" w14:textId="3748A526" w:rsidR="005F6C85" w:rsidRDefault="005F6C85" w:rsidP="00B70A30">
      <w:pPr>
        <w:pStyle w:val="Legenda"/>
        <w:keepNext/>
      </w:pPr>
      <w:bookmarkStart w:id="1128" w:name="_Ref21943711"/>
      <w:bookmarkStart w:id="1129" w:name="_Toc21974026"/>
      <w:bookmarkStart w:id="1130" w:name="_Toc22986214"/>
      <w:r>
        <w:t xml:space="preserve">Figura </w:t>
      </w:r>
      <w:r w:rsidR="00CD06EF">
        <w:fldChar w:fldCharType="begin"/>
      </w:r>
      <w:r w:rsidR="00CD06EF">
        <w:instrText xml:space="preserve"> SEQ Figura \* ARABIC </w:instrText>
      </w:r>
      <w:r w:rsidR="00CD06EF">
        <w:fldChar w:fldCharType="separate"/>
      </w:r>
      <w:r w:rsidR="00F37282">
        <w:rPr>
          <w:noProof/>
        </w:rPr>
        <w:t>88</w:t>
      </w:r>
      <w:r w:rsidR="00CD06EF">
        <w:rPr>
          <w:noProof/>
        </w:rPr>
        <w:fldChar w:fldCharType="end"/>
      </w:r>
      <w:bookmarkEnd w:id="1128"/>
      <w:r>
        <w:t xml:space="preserve"> - Tela de listagem das atividades criadas</w:t>
      </w:r>
      <w:bookmarkEnd w:id="1129"/>
      <w:bookmarkEnd w:id="1130"/>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05A8213D"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F37282">
        <w:t xml:space="preserve">Quadro </w:t>
      </w:r>
      <w:r w:rsidR="00F37282">
        <w:rPr>
          <w:noProof/>
        </w:rPr>
        <w:t>27</w:t>
      </w:r>
      <w:r w:rsidR="00A57060">
        <w:fldChar w:fldCharType="end"/>
      </w:r>
      <w:r>
        <w:t xml:space="preserve"> define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A4DD3BC" w:rsidR="00FE4DD4" w:rsidRDefault="00FE4DD4" w:rsidP="00B70A30">
      <w:pPr>
        <w:pStyle w:val="Legenda"/>
      </w:pPr>
      <w:bookmarkStart w:id="1131" w:name="_Ref21547727"/>
      <w:bookmarkStart w:id="1132" w:name="_Toc22986266"/>
      <w:r>
        <w:t xml:space="preserve">Quadro </w:t>
      </w:r>
      <w:r w:rsidR="00CD06EF">
        <w:fldChar w:fldCharType="begin"/>
      </w:r>
      <w:r w:rsidR="00CD06EF">
        <w:instrText xml:space="preserve"> SEQ Quadro \* ARABIC </w:instrText>
      </w:r>
      <w:r w:rsidR="00CD06EF">
        <w:fldChar w:fldCharType="separate"/>
      </w:r>
      <w:r w:rsidR="00F37282">
        <w:rPr>
          <w:noProof/>
        </w:rPr>
        <w:t>27</w:t>
      </w:r>
      <w:r w:rsidR="00CD06EF">
        <w:rPr>
          <w:noProof/>
        </w:rPr>
        <w:fldChar w:fldCharType="end"/>
      </w:r>
      <w:bookmarkEnd w:id="1131"/>
      <w:r w:rsidRPr="00E0778B">
        <w:t xml:space="preserve"> - Estória de </w:t>
      </w:r>
      <w:r>
        <w:t>edição de atividades</w:t>
      </w:r>
      <w:bookmarkEnd w:id="1132"/>
    </w:p>
    <w:p w14:paraId="58148411" w14:textId="40FFA6B2" w:rsidR="00300D1E" w:rsidRDefault="00300D1E" w:rsidP="00300D1E">
      <w:pPr>
        <w:pStyle w:val="estrias"/>
      </w:pPr>
      <w:r>
        <w:t>Como professor quero ser capaz de editar as atividades que eu criei</w:t>
      </w:r>
      <w:r w:rsidR="0005338D">
        <w:t>, p</w:t>
      </w:r>
      <w:r w:rsidR="00AA7DFA">
        <w:t>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73E4E01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F37282">
        <w:t xml:space="preserve">Figura </w:t>
      </w:r>
      <w:r w:rsidR="00F37282">
        <w:rPr>
          <w:noProof/>
        </w:rPr>
        <w:t>84</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F37282">
        <w:t xml:space="preserve">Figura </w:t>
      </w:r>
      <w:r w:rsidR="00F37282">
        <w:rPr>
          <w:noProof/>
        </w:rPr>
        <w:t>85</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F37282">
        <w:t xml:space="preserve">Figura </w:t>
      </w:r>
      <w:r w:rsidR="00F37282">
        <w:rPr>
          <w:noProof/>
        </w:rPr>
        <w:t>89</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3F96995B" w:rsidR="00B965E2" w:rsidRDefault="00B965E2" w:rsidP="00B70A30">
      <w:pPr>
        <w:pStyle w:val="Legenda"/>
        <w:keepNext/>
      </w:pPr>
      <w:bookmarkStart w:id="1133" w:name="_Ref20053018"/>
      <w:bookmarkStart w:id="1134" w:name="_Toc21974027"/>
      <w:bookmarkStart w:id="1135" w:name="_Toc22986215"/>
      <w:r>
        <w:t xml:space="preserve">Figura </w:t>
      </w:r>
      <w:r w:rsidR="00CD06EF">
        <w:fldChar w:fldCharType="begin"/>
      </w:r>
      <w:r w:rsidR="00CD06EF">
        <w:instrText xml:space="preserve"> SEQ Figura \* ARABIC </w:instrText>
      </w:r>
      <w:r w:rsidR="00CD06EF">
        <w:fldChar w:fldCharType="separate"/>
      </w:r>
      <w:r w:rsidR="00F37282">
        <w:rPr>
          <w:noProof/>
        </w:rPr>
        <w:t>89</w:t>
      </w:r>
      <w:r w:rsidR="00CD06EF">
        <w:rPr>
          <w:noProof/>
        </w:rPr>
        <w:fldChar w:fldCharType="end"/>
      </w:r>
      <w:bookmarkEnd w:id="1133"/>
      <w:r>
        <w:t xml:space="preserve"> - Tela de edição de uma atividade</w:t>
      </w:r>
      <w:bookmarkEnd w:id="1134"/>
      <w:bookmarkEnd w:id="1135"/>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CC4C7D4" w:rsidR="004D5E0A" w:rsidRDefault="00AA7DFA" w:rsidP="004D5E0A">
      <w:r>
        <w:t>A partir d</w:t>
      </w:r>
      <w:r w:rsidR="00625FB5">
        <w:t>a</w:t>
      </w:r>
      <w:r>
        <w:t xml:space="preserve"> incapacidade de edição de uma atividade já associada a um grupo de alunos, e pensando</w:t>
      </w:r>
      <w:ins w:id="1136" w:author="Ryan Lemos" w:date="2019-11-25T14:29:00Z">
        <w:r w:rsidR="00DD47D7">
          <w:t>-se</w:t>
        </w:r>
      </w:ins>
      <w:r>
        <w:t xml:space="preserve"> na possibilidade de reutilização de um exercício, surge a possibilidade </w:t>
      </w:r>
      <w:del w:id="1137" w:author="Ryan Lemos" w:date="2019-11-25T14:29:00Z">
        <w:r w:rsidDel="00DD47D7">
          <w:delText xml:space="preserve">então </w:delText>
        </w:r>
      </w:del>
      <w:r>
        <w:t>de duplicação</w:t>
      </w:r>
      <w:r w:rsidR="00693235">
        <w:t xml:space="preserve"> de atividade</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F37282">
        <w:t xml:space="preserve">Quadro </w:t>
      </w:r>
      <w:r w:rsidR="00F37282">
        <w:rPr>
          <w:noProof/>
        </w:rPr>
        <w:t>28</w:t>
      </w:r>
      <w:r w:rsidR="00A57060">
        <w:fldChar w:fldCharType="end"/>
      </w:r>
      <w:r w:rsidR="004D5E0A">
        <w:t>.</w:t>
      </w:r>
    </w:p>
    <w:p w14:paraId="3FA81A84" w14:textId="77777777" w:rsidR="00625FB5" w:rsidRDefault="00625FB5" w:rsidP="004D5E0A"/>
    <w:p w14:paraId="1E5715A8" w14:textId="75B48532" w:rsidR="004D5E0A" w:rsidRDefault="00F7481A" w:rsidP="005074A5">
      <w:pPr>
        <w:pStyle w:val="Legenda"/>
      </w:pPr>
      <w:bookmarkStart w:id="1138" w:name="_Ref21547754"/>
      <w:bookmarkStart w:id="1139" w:name="_Toc22986267"/>
      <w:r>
        <w:t xml:space="preserve">Quadro </w:t>
      </w:r>
      <w:r w:rsidR="00CD06EF">
        <w:fldChar w:fldCharType="begin"/>
      </w:r>
      <w:r w:rsidR="00CD06EF">
        <w:instrText xml:space="preserve"> SEQ Quadro \* ARABIC </w:instrText>
      </w:r>
      <w:r w:rsidR="00CD06EF">
        <w:fldChar w:fldCharType="separate"/>
      </w:r>
      <w:r w:rsidR="00F37282">
        <w:rPr>
          <w:noProof/>
        </w:rPr>
        <w:t>28</w:t>
      </w:r>
      <w:r w:rsidR="00CD06EF">
        <w:rPr>
          <w:noProof/>
        </w:rPr>
        <w:fldChar w:fldCharType="end"/>
      </w:r>
      <w:bookmarkEnd w:id="1138"/>
      <w:r>
        <w:t xml:space="preserve"> - Estória de duplicar atividades</w:t>
      </w:r>
      <w:bookmarkEnd w:id="1139"/>
    </w:p>
    <w:p w14:paraId="019230A7" w14:textId="6FA9544B" w:rsidR="004D5E0A" w:rsidRDefault="003B3A81" w:rsidP="00487208">
      <w:pPr>
        <w:pStyle w:val="estrias"/>
      </w:pPr>
      <w:r>
        <w:t>Como professor quero ser capaz de duplicar atividades</w:t>
      </w:r>
      <w:r w:rsidR="00693235">
        <w:t>, p</w:t>
      </w:r>
      <w:r w:rsidR="00625FB5">
        <w:t>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F015D71" w:rsidR="00E33640" w:rsidRDefault="004D5E0A" w:rsidP="004D5E0A">
      <w:r>
        <w:t xml:space="preserve">Para </w:t>
      </w:r>
      <w:del w:id="1140" w:author="Ryan Lemos" w:date="2019-11-25T14:29:00Z">
        <w:r w:rsidDel="00DD47D7">
          <w:delText xml:space="preserve">que </w:delText>
        </w:r>
      </w:del>
      <w:r>
        <w:t>isso</w:t>
      </w:r>
      <w:del w:id="1141" w:author="Ryan Lemos" w:date="2019-11-25T14:29:00Z">
        <w:r w:rsidDel="00DD47D7">
          <w:delText xml:space="preserve"> fosse possível</w:delText>
        </w:r>
      </w:del>
      <w:r w:rsidR="005A1E50">
        <w:t>,</w:t>
      </w:r>
      <w:r>
        <w:t xml:space="preserve"> </w:t>
      </w:r>
      <w:r w:rsidR="005A1E50">
        <w:t>foi utilizado</w:t>
      </w:r>
      <w:r>
        <w:t xml:space="preserve"> um método do </w:t>
      </w:r>
      <w:proofErr w:type="spellStart"/>
      <w:r>
        <w:t>Eloquent</w:t>
      </w:r>
      <w:proofErr w:type="spellEnd"/>
      <w:r>
        <w:t xml:space="preserve"> que se chama </w:t>
      </w:r>
      <w:proofErr w:type="spellStart"/>
      <w:r w:rsidRPr="00B70A30">
        <w:rPr>
          <w:i/>
          <w:iCs/>
        </w:rPr>
        <w:t>replicate</w:t>
      </w:r>
      <w:proofErr w:type="spellEnd"/>
      <w:r w:rsidR="00191B4D">
        <w:t>, que retorna uma réplica do</w:t>
      </w:r>
      <w:r>
        <w:t xml:space="preserve"> </w:t>
      </w:r>
      <w:r w:rsidR="00191B4D">
        <w:t>objeto desejado</w:t>
      </w:r>
      <w:r w:rsidR="005A1E50">
        <w:t>,</w:t>
      </w:r>
      <w:r w:rsidR="00191B4D">
        <w:t xml:space="preserve"> que pode ser atribuído a outra variável, conforme visto na</w:t>
      </w:r>
      <w:ins w:id="1142" w:author="Ryan Lemos" w:date="2019-11-25T14:30:00Z">
        <w:r w:rsidR="00DD47D7">
          <w:t xml:space="preserve"> </w:t>
        </w:r>
        <w:r w:rsidR="00DD47D7">
          <w:fldChar w:fldCharType="begin"/>
        </w:r>
        <w:r w:rsidR="00DD47D7">
          <w:instrText xml:space="preserve"> REF _Ref25584664 \h </w:instrText>
        </w:r>
      </w:ins>
      <w:r w:rsidR="00DD47D7">
        <w:fldChar w:fldCharType="separate"/>
      </w:r>
      <w:ins w:id="1143" w:author="Ryan Lemos" w:date="2019-11-25T14:30:00Z">
        <w:r w:rsidR="00DD47D7">
          <w:t xml:space="preserve">Figura </w:t>
        </w:r>
        <w:r w:rsidR="00DD47D7">
          <w:rPr>
            <w:noProof/>
          </w:rPr>
          <w:t>90</w:t>
        </w:r>
        <w:r w:rsidR="00DD47D7">
          <w:fldChar w:fldCharType="end"/>
        </w:r>
      </w:ins>
      <w:r w:rsidR="00191B4D">
        <w:t xml:space="preserve"> </w:t>
      </w:r>
      <w:del w:id="1144" w:author="Ryan Lemos" w:date="2019-11-25T14:30:00Z">
        <w:r w:rsidR="00191B4D" w:rsidDel="00DD47D7">
          <w:fldChar w:fldCharType="begin"/>
        </w:r>
        <w:r w:rsidR="00191B4D" w:rsidDel="00DD47D7">
          <w:delInstrText xml:space="preserve"> REF _Ref20053073 \h </w:delInstrText>
        </w:r>
        <w:r w:rsidR="00191B4D" w:rsidDel="00DD47D7">
          <w:fldChar w:fldCharType="separate"/>
        </w:r>
        <w:r w:rsidR="00DD47D7" w:rsidDel="00DD47D7">
          <w:delText xml:space="preserve">Figura </w:delText>
        </w:r>
        <w:r w:rsidR="00DD47D7" w:rsidDel="00DD47D7">
          <w:rPr>
            <w:noProof/>
          </w:rPr>
          <w:delText>9</w:delText>
        </w:r>
        <w:r w:rsidR="00DD47D7" w:rsidDel="00DD47D7">
          <w:rPr>
            <w:noProof/>
          </w:rPr>
          <w:delText>3</w:delText>
        </w:r>
        <w:r w:rsidR="00191B4D" w:rsidDel="00DD47D7">
          <w:fldChar w:fldCharType="end"/>
        </w:r>
      </w:del>
      <w:del w:id="1145" w:author="Ryan Lemos" w:date="2019-11-25T14:29:00Z">
        <w:r w:rsidR="005A1E50" w:rsidDel="00DD47D7">
          <w:delText>0</w:delText>
        </w:r>
      </w:del>
      <w:r w:rsidR="005A1E50">
        <w:t>,</w:t>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w:t>
      </w:r>
      <w:r w:rsidR="005A1E50">
        <w:t xml:space="preserve">à </w:t>
      </w:r>
      <w:r w:rsidR="0000255B">
        <w:t>linha 121. No ambiente para que o professor possa duplicar a atividade, basta clicar no botão de du</w:t>
      </w:r>
      <w:r w:rsidR="00625FB5">
        <w:t>plicação</w:t>
      </w:r>
      <w:r w:rsidR="005A1E50">
        <w:t>,</w:t>
      </w:r>
      <w:r w:rsidR="00625FB5">
        <w:t xml:space="preserve"> conforme seção </w:t>
      </w:r>
      <w:r w:rsidR="00625FB5">
        <w:fldChar w:fldCharType="begin"/>
      </w:r>
      <w:r w:rsidR="00625FB5">
        <w:instrText xml:space="preserve"> REF _Ref22981982 \r \h </w:instrText>
      </w:r>
      <w:r w:rsidR="00625FB5">
        <w:fldChar w:fldCharType="separate"/>
      </w:r>
      <w:r w:rsidR="00F37282">
        <w:t>3.5.3</w:t>
      </w:r>
      <w:r w:rsidR="00625FB5">
        <w:fldChar w:fldCharType="end"/>
      </w:r>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envia uma requisição para o </w:t>
      </w:r>
      <w:proofErr w:type="spellStart"/>
      <w:r w:rsidR="0000255B" w:rsidRPr="00B70A30">
        <w:rPr>
          <w:i/>
          <w:iCs/>
        </w:rPr>
        <w:t>back-end</w:t>
      </w:r>
      <w:proofErr w:type="spellEnd"/>
      <w:r w:rsidR="0000255B">
        <w:t xml:space="preserve">, </w:t>
      </w:r>
      <w:r w:rsidR="005A1E50">
        <w:t xml:space="preserve">posicionando-se </w:t>
      </w:r>
      <w:r w:rsidR="0000255B">
        <w:t xml:space="preserve">exatamente na função da </w:t>
      </w:r>
      <w:ins w:id="1146" w:author="Ryan Lemos" w:date="2019-11-25T14:30:00Z">
        <w:r w:rsidR="00DD47D7">
          <w:fldChar w:fldCharType="begin"/>
        </w:r>
        <w:r w:rsidR="00DD47D7">
          <w:instrText xml:space="preserve"> REF _Ref25584664 \h </w:instrText>
        </w:r>
      </w:ins>
      <w:r w:rsidR="00DD47D7">
        <w:fldChar w:fldCharType="separate"/>
      </w:r>
      <w:ins w:id="1147" w:author="Ryan Lemos" w:date="2019-11-25T14:30:00Z">
        <w:r w:rsidR="00DD47D7">
          <w:t xml:space="preserve">Figura </w:t>
        </w:r>
        <w:r w:rsidR="00DD47D7">
          <w:rPr>
            <w:noProof/>
          </w:rPr>
          <w:t>90</w:t>
        </w:r>
        <w:r w:rsidR="00DD47D7">
          <w:fldChar w:fldCharType="end"/>
        </w:r>
      </w:ins>
      <w:del w:id="1148" w:author="Ryan Lemos" w:date="2019-11-25T14:30:00Z">
        <w:r w:rsidR="0000255B" w:rsidDel="00DD47D7">
          <w:fldChar w:fldCharType="begin"/>
        </w:r>
        <w:r w:rsidR="0000255B" w:rsidDel="00DD47D7">
          <w:delInstrText xml:space="preserve"> REF _Ref20053073 \h </w:delInstrText>
        </w:r>
        <w:r w:rsidR="0000255B" w:rsidDel="00DD47D7">
          <w:fldChar w:fldCharType="separate"/>
        </w:r>
        <w:r w:rsidR="00F37282" w:rsidDel="00DD47D7">
          <w:delText xml:space="preserve">Figura </w:delText>
        </w:r>
        <w:r w:rsidR="00F37282" w:rsidDel="00DD47D7">
          <w:rPr>
            <w:noProof/>
          </w:rPr>
          <w:delText>93</w:delText>
        </w:r>
        <w:r w:rsidR="0000255B" w:rsidDel="00DD47D7">
          <w:fldChar w:fldCharType="end"/>
        </w:r>
      </w:del>
      <w:del w:id="1149" w:author="Ryan Lemos" w:date="2019-11-25T14:29:00Z">
        <w:r w:rsidR="005A1E50" w:rsidDel="00DD47D7">
          <w:delText>0</w:delText>
        </w:r>
      </w:del>
      <w:r w:rsidR="0000255B">
        <w:t>. Depois de duplicado</w:t>
      </w:r>
      <w:r w:rsidR="005A1E50">
        <w:t>,</w:t>
      </w:r>
      <w:r w:rsidR="0000255B">
        <w:t xml:space="preserve"> o registro o </w:t>
      </w:r>
      <w:proofErr w:type="spellStart"/>
      <w:r w:rsidR="0000255B" w:rsidRPr="00B70A30">
        <w:rPr>
          <w:i/>
          <w:iCs/>
        </w:rPr>
        <w:t>back-end</w:t>
      </w:r>
      <w:proofErr w:type="spellEnd"/>
      <w:r w:rsidR="0000255B">
        <w:rPr>
          <w:i/>
          <w:iCs/>
        </w:rPr>
        <w:t xml:space="preserve"> </w:t>
      </w:r>
      <w:r w:rsidR="0000255B">
        <w:t xml:space="preserve">retorna um </w:t>
      </w:r>
      <w:r w:rsidR="00E70F3A">
        <w:t xml:space="preserve">API </w:t>
      </w:r>
      <w:proofErr w:type="spellStart"/>
      <w:r w:rsidR="00E70F3A" w:rsidRPr="00487208">
        <w:rPr>
          <w:i/>
          <w:iCs/>
        </w:rPr>
        <w:lastRenderedPageBreak/>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que então redireciona o usuário para a edição da atividade duplicada, para </w:t>
      </w:r>
      <w:r w:rsidR="005A1E50">
        <w:t xml:space="preserve">as </w:t>
      </w:r>
      <w:r w:rsidR="0000255B">
        <w:t>devidas alterações.</w:t>
      </w:r>
    </w:p>
    <w:p w14:paraId="6DBCD8CA" w14:textId="77777777" w:rsidR="00625FB5" w:rsidRPr="0000255B" w:rsidRDefault="00625FB5" w:rsidP="004D5E0A"/>
    <w:p w14:paraId="1BEDA553" w14:textId="6FE59B52" w:rsidR="00191B4D" w:rsidRDefault="00191B4D" w:rsidP="00B70A30">
      <w:pPr>
        <w:pStyle w:val="Legenda"/>
        <w:keepNext/>
      </w:pPr>
      <w:bookmarkStart w:id="1150" w:name="_Toc21974028"/>
      <w:bookmarkStart w:id="1151" w:name="_Toc22986216"/>
      <w:bookmarkStart w:id="1152" w:name="_Ref25584664"/>
      <w:r>
        <w:t xml:space="preserve">Figura </w:t>
      </w:r>
      <w:r w:rsidR="00CD06EF">
        <w:fldChar w:fldCharType="begin"/>
      </w:r>
      <w:r w:rsidR="00CD06EF">
        <w:instrText xml:space="preserve"> SEQ Figura \* ARABIC </w:instrText>
      </w:r>
      <w:r w:rsidR="00CD06EF">
        <w:fldChar w:fldCharType="separate"/>
      </w:r>
      <w:r w:rsidR="00F37282">
        <w:rPr>
          <w:noProof/>
        </w:rPr>
        <w:t>90</w:t>
      </w:r>
      <w:r w:rsidR="00CD06EF">
        <w:rPr>
          <w:noProof/>
        </w:rPr>
        <w:fldChar w:fldCharType="end"/>
      </w:r>
      <w:bookmarkEnd w:id="1152"/>
      <w:r>
        <w:t xml:space="preserve"> - Função de duplicação de registro</w:t>
      </w:r>
      <w:bookmarkEnd w:id="1150"/>
      <w:bookmarkEnd w:id="1151"/>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026A8CA6" w:rsidR="00FC505B" w:rsidRDefault="00FC505B" w:rsidP="00FC505B">
      <w:r>
        <w:t>Um outro recurso disponível no ambiente</w:t>
      </w:r>
      <w:r w:rsidR="005A1E50">
        <w:t xml:space="preserve"> para </w:t>
      </w:r>
      <w:r>
        <w:t xml:space="preserve">o professor </w:t>
      </w:r>
      <w:r w:rsidR="005A1E50">
        <w:t>é a</w:t>
      </w:r>
      <w:r>
        <w:t xml:space="preserve"> geração de documentos no formato PDF</w:t>
      </w:r>
      <w:del w:id="1153" w:author="Ryan Lemos" w:date="2019-11-25T14:31:00Z">
        <w:r w:rsidR="0058721F" w:rsidDel="00DD47D7">
          <w:delText xml:space="preserve"> das atividades</w:delText>
        </w:r>
      </w:del>
      <w:r w:rsidR="0058721F">
        <w:t>.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F37282">
        <w:t xml:space="preserve">Quadro </w:t>
      </w:r>
      <w:r w:rsidR="00F37282">
        <w:rPr>
          <w:noProof/>
        </w:rPr>
        <w:t>29</w:t>
      </w:r>
      <w:r w:rsidR="00A57060">
        <w:fldChar w:fldCharType="end"/>
      </w:r>
      <w:r w:rsidR="0058721F">
        <w:t xml:space="preserve">. </w:t>
      </w:r>
    </w:p>
    <w:p w14:paraId="7AD35439" w14:textId="77777777" w:rsidR="00F7481A" w:rsidRDefault="00F7481A" w:rsidP="00FC505B"/>
    <w:p w14:paraId="21E85821" w14:textId="30818058" w:rsidR="0058721F" w:rsidRDefault="00DE4F35" w:rsidP="00B70A30">
      <w:pPr>
        <w:pStyle w:val="Legenda"/>
      </w:pPr>
      <w:bookmarkStart w:id="1154" w:name="_Ref21547768"/>
      <w:bookmarkStart w:id="1155" w:name="_Toc22986268"/>
      <w:r>
        <w:t xml:space="preserve">Quadro </w:t>
      </w:r>
      <w:r w:rsidR="00CD06EF">
        <w:fldChar w:fldCharType="begin"/>
      </w:r>
      <w:r w:rsidR="00CD06EF">
        <w:instrText xml:space="preserve"> SEQ Quadro \* ARABIC </w:instrText>
      </w:r>
      <w:r w:rsidR="00CD06EF">
        <w:fldChar w:fldCharType="separate"/>
      </w:r>
      <w:r w:rsidR="00F37282">
        <w:rPr>
          <w:noProof/>
        </w:rPr>
        <w:t>29</w:t>
      </w:r>
      <w:r w:rsidR="00CD06EF">
        <w:rPr>
          <w:noProof/>
        </w:rPr>
        <w:fldChar w:fldCharType="end"/>
      </w:r>
      <w:bookmarkEnd w:id="1154"/>
      <w:r>
        <w:t xml:space="preserve"> - Estória de geração de PDF da atividade</w:t>
      </w:r>
      <w:bookmarkEnd w:id="1155"/>
    </w:p>
    <w:p w14:paraId="23E779B1" w14:textId="0DD211BB" w:rsidR="003B3A81" w:rsidRDefault="003B3A81">
      <w:pPr>
        <w:pStyle w:val="estrias"/>
      </w:pPr>
      <w:r>
        <w:t>Como professor quero ser capaz de gerar um PDF da minha atividade</w:t>
      </w:r>
      <w:r w:rsidR="005A1E50">
        <w:t>, p</w:t>
      </w:r>
      <w:r w:rsidR="00625FB5">
        <w:t>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4EFEE3DC" w:rsidR="00DE4F35" w:rsidRDefault="00DE4F35" w:rsidP="00487208">
      <w:pPr>
        <w:pStyle w:val="estrias"/>
        <w:numPr>
          <w:ilvl w:val="0"/>
          <w:numId w:val="27"/>
        </w:numPr>
      </w:pPr>
      <w:r>
        <w:t>A atividade deve conter um cabeçalho em branco para preenchimento em sala</w:t>
      </w:r>
      <w:r w:rsidR="005A1E50">
        <w:t xml:space="preserve"> do nome dos alunos.</w:t>
      </w:r>
    </w:p>
    <w:p w14:paraId="6E7BCF57" w14:textId="43AAC6D4" w:rsidR="00E01488" w:rsidRDefault="00E01488" w:rsidP="00625FB5">
      <w:pPr>
        <w:pStyle w:val="Fontes"/>
      </w:pPr>
      <w:r>
        <w:t>Fonte: PRÓPRIA, 2019.</w:t>
      </w:r>
    </w:p>
    <w:p w14:paraId="099A8BCF" w14:textId="77777777" w:rsidR="00625FB5" w:rsidRDefault="00625FB5" w:rsidP="00391462"/>
    <w:p w14:paraId="679B3561" w14:textId="69F69650" w:rsidR="001D34DC" w:rsidRDefault="00DE4F35" w:rsidP="001D34DC">
      <w:r>
        <w:t xml:space="preserve">Através desses anseios foi então </w:t>
      </w:r>
      <w:del w:id="1156" w:author="Ryan Lemos" w:date="2019-11-25T14:31:00Z">
        <w:r w:rsidDel="00DD47D7">
          <w:delText xml:space="preserve">concebido </w:delText>
        </w:r>
      </w:del>
      <w:ins w:id="1157" w:author="Ryan Lemos" w:date="2019-11-25T14:31:00Z">
        <w:r w:rsidR="00DD47D7">
          <w:t>concebid</w:t>
        </w:r>
        <w:r w:rsidR="00DD47D7">
          <w:t>a</w:t>
        </w:r>
        <w:r w:rsidR="00DD47D7">
          <w:t xml:space="preserve"> </w:t>
        </w:r>
      </w:ins>
      <w:r>
        <w:t xml:space="preserve">a possibilidade de impressão de atividades no ambiente, </w:t>
      </w:r>
      <w:r w:rsidR="005A1E50">
        <w:t>utilizando</w:t>
      </w:r>
      <w:r>
        <w:t xml:space="preserve"> </w:t>
      </w:r>
      <w:r w:rsidR="007427E3">
        <w:t>o</w:t>
      </w:r>
      <w:r>
        <w:t xml:space="preserve"> pacote PHP</w:t>
      </w:r>
      <w:r w:rsidR="007427E3">
        <w:t xml:space="preserve"> DOMPDF. A geração de documentos PDF na aplicação é feita por meio desse pacote, </w:t>
      </w:r>
      <w:r w:rsidR="005A1E50">
        <w:t xml:space="preserve">sendo que </w:t>
      </w:r>
      <w:r w:rsidR="007427E3">
        <w:t xml:space="preserve">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w:t>
      </w:r>
      <w:r w:rsidR="007427E3">
        <w:lastRenderedPageBreak/>
        <w:t>documento. O processo de gerar um documento no DOMPDF é descrito na 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F37282">
        <w:t>2.2.3.8</w:t>
      </w:r>
      <w:r w:rsidR="006228CE">
        <w:fldChar w:fldCharType="end"/>
      </w:r>
      <w:r w:rsidR="006228CE">
        <w:t xml:space="preserve"> </w:t>
      </w:r>
      <w:r w:rsidR="007427E3">
        <w:t xml:space="preserve">. 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D34DC">
        <w:t>A</w:t>
      </w:r>
      <w:r w:rsidR="001864F9">
        <w:t>.</w:t>
      </w:r>
    </w:p>
    <w:p w14:paraId="071F14B4" w14:textId="1F6F3BD2" w:rsidR="007427E3" w:rsidRDefault="001D34DC" w:rsidP="00487208">
      <w:r w:rsidDel="001D34DC">
        <w:t xml:space="preserve"> </w:t>
      </w:r>
    </w:p>
    <w:p w14:paraId="05964590" w14:textId="7635F9CC" w:rsidR="006228CE" w:rsidRDefault="006228CE" w:rsidP="00487208">
      <w:pPr>
        <w:pStyle w:val="Legenda"/>
        <w:keepNext/>
      </w:pPr>
      <w:bookmarkStart w:id="1158" w:name="_Ref21972689"/>
      <w:bookmarkStart w:id="1159" w:name="_Toc21974029"/>
      <w:bookmarkStart w:id="1160" w:name="_Toc22986217"/>
      <w:bookmarkStart w:id="1161" w:name="_Ref20561698"/>
      <w:r>
        <w:t xml:space="preserve">Figura </w:t>
      </w:r>
      <w:commentRangeStart w:id="1162"/>
      <w:r w:rsidR="00CD06EF">
        <w:fldChar w:fldCharType="begin"/>
      </w:r>
      <w:r w:rsidR="00CD06EF">
        <w:instrText xml:space="preserve"> SEQ Figura \* ARABIC </w:instrText>
      </w:r>
      <w:r w:rsidR="00CD06EF">
        <w:fldChar w:fldCharType="separate"/>
      </w:r>
      <w:r w:rsidR="00F37282">
        <w:rPr>
          <w:noProof/>
        </w:rPr>
        <w:t>91</w:t>
      </w:r>
      <w:r w:rsidR="00CD06EF">
        <w:rPr>
          <w:noProof/>
        </w:rPr>
        <w:fldChar w:fldCharType="end"/>
      </w:r>
      <w:bookmarkEnd w:id="1158"/>
      <w:commentRangeEnd w:id="1162"/>
      <w:r w:rsidR="00DD47D7">
        <w:rPr>
          <w:rStyle w:val="Refdecomentrio"/>
          <w:b w:val="0"/>
          <w:iCs w:val="0"/>
        </w:rPr>
        <w:commentReference w:id="1162"/>
      </w:r>
      <w:r>
        <w:t xml:space="preserve"> - </w:t>
      </w:r>
      <w:r w:rsidRPr="002F4C1E">
        <w:t>Exemplo de atividade gerada pelo ambiente</w:t>
      </w:r>
      <w:bookmarkEnd w:id="1159"/>
      <w:bookmarkEnd w:id="1160"/>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8">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1161"/>
    </w:p>
    <w:p w14:paraId="3FB8E609" w14:textId="5C0FEA08" w:rsidR="004002CD" w:rsidRDefault="004002CD" w:rsidP="004002CD">
      <w:pPr>
        <w:pStyle w:val="Fontes"/>
      </w:pPr>
      <w:r>
        <w:t xml:space="preserve">Fonte: PRÓPRIA, </w:t>
      </w:r>
      <w:r w:rsidR="00B15FAD">
        <w:t>2019, utilizando</w:t>
      </w:r>
      <w:r>
        <w:t xml:space="preserve"> o Adobe Acrobat Reader DC v.19.012.</w:t>
      </w:r>
    </w:p>
    <w:p w14:paraId="1E60AD1C" w14:textId="77777777" w:rsidR="00B73552" w:rsidRDefault="00B73552" w:rsidP="00885747"/>
    <w:p w14:paraId="187586BF" w14:textId="1B337B5E" w:rsidR="00AC435E" w:rsidRDefault="00885747" w:rsidP="00885747">
      <w:r>
        <w:t>Com a criação de atividades,</w:t>
      </w:r>
      <w:r w:rsidR="00AC435E">
        <w:t xml:space="preserve"> </w:t>
      </w:r>
      <w:r>
        <w:t>surge por parte do</w:t>
      </w:r>
      <w:r w:rsidR="00AC435E">
        <w:t xml:space="preserve"> pro</w:t>
      </w:r>
      <w:r w:rsidR="001F718F">
        <w:t>f</w:t>
      </w:r>
      <w:r w:rsidR="00AC435E">
        <w:t>essor</w:t>
      </w:r>
      <w:r w:rsidR="005A1E50">
        <w:t>,</w:t>
      </w:r>
      <w:r w:rsidR="00AC435E">
        <w:t xml:space="preserve"> </w:t>
      </w:r>
      <w:r>
        <w:t>a necessidade</w:t>
      </w:r>
      <w:r w:rsidR="005A1E50">
        <w:t xml:space="preserve"> de</w:t>
      </w:r>
      <w:r>
        <w:t xml:space="preserv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F37282">
        <w:t xml:space="preserve">Quadro </w:t>
      </w:r>
      <w:r w:rsidR="00F37282">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3E9D13F4" w:rsidR="00642301" w:rsidRDefault="00FE4DD4" w:rsidP="00B70A30">
      <w:pPr>
        <w:pStyle w:val="Legenda"/>
      </w:pPr>
      <w:bookmarkStart w:id="1163" w:name="_Ref21547843"/>
      <w:bookmarkStart w:id="1164" w:name="_Toc22986269"/>
      <w:r>
        <w:t xml:space="preserve">Quadro </w:t>
      </w:r>
      <w:r w:rsidR="00CD06EF">
        <w:fldChar w:fldCharType="begin"/>
      </w:r>
      <w:r w:rsidR="00CD06EF">
        <w:instrText xml:space="preserve"> SEQ Quadro \* ARABIC </w:instrText>
      </w:r>
      <w:r w:rsidR="00CD06EF">
        <w:fldChar w:fldCharType="separate"/>
      </w:r>
      <w:r w:rsidR="00F37282">
        <w:rPr>
          <w:noProof/>
        </w:rPr>
        <w:t>30</w:t>
      </w:r>
      <w:r w:rsidR="00CD06EF">
        <w:rPr>
          <w:noProof/>
        </w:rPr>
        <w:fldChar w:fldCharType="end"/>
      </w:r>
      <w:bookmarkEnd w:id="1163"/>
      <w:r w:rsidRPr="00CA69A4">
        <w:t xml:space="preserve"> - Estória de </w:t>
      </w:r>
      <w:r>
        <w:t>visualização de atividades associadas</w:t>
      </w:r>
      <w:bookmarkEnd w:id="1164"/>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63EA1EB4" w:rsidR="00B965E2" w:rsidRDefault="00AC435E" w:rsidP="00625FB5">
      <w:r>
        <w:t xml:space="preserve">O professor pode associar a atividade por meio de uma nova aba na página </w:t>
      </w:r>
      <w:del w:id="1165" w:author="Ryan Lemos" w:date="2019-11-25T14:32:00Z">
        <w:r w:rsidDel="00DD47D7">
          <w:delText xml:space="preserve">ao qual se gere as </w:delText>
        </w:r>
      </w:del>
      <w:ins w:id="1166" w:author="Ryan Lemos" w:date="2019-11-25T14:32:00Z">
        <w:r w:rsidR="00DD47D7">
          <w:t xml:space="preserve">de gestão de </w:t>
        </w:r>
      </w:ins>
      <w:r>
        <w:t>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F37282">
        <w:t xml:space="preserve">Figura </w:t>
      </w:r>
      <w:r w:rsidR="00F37282">
        <w:rPr>
          <w:noProof/>
        </w:rPr>
        <w:t>92</w:t>
      </w:r>
      <w:r w:rsidR="001A76D7">
        <w:fldChar w:fldCharType="end"/>
      </w:r>
      <w:r w:rsidR="001A76D7">
        <w:t xml:space="preserve"> </w:t>
      </w:r>
      <w:r>
        <w:t>representa a listagem das atividades associadas a uma turma.</w:t>
      </w:r>
    </w:p>
    <w:p w14:paraId="591FB405" w14:textId="016F39A0" w:rsidR="00B965E2" w:rsidRDefault="00B965E2" w:rsidP="00B70A30">
      <w:pPr>
        <w:pStyle w:val="Legenda"/>
        <w:keepNext/>
      </w:pPr>
      <w:bookmarkStart w:id="1167" w:name="_Ref20053051"/>
      <w:bookmarkStart w:id="1168" w:name="_Toc21974030"/>
      <w:bookmarkStart w:id="1169" w:name="_Toc22986218"/>
      <w:r>
        <w:lastRenderedPageBreak/>
        <w:t xml:space="preserve">Figura </w:t>
      </w:r>
      <w:r w:rsidR="00CD06EF">
        <w:fldChar w:fldCharType="begin"/>
      </w:r>
      <w:r w:rsidR="00CD06EF">
        <w:instrText xml:space="preserve"> SEQ Figura \* ARABIC </w:instrText>
      </w:r>
      <w:r w:rsidR="00CD06EF">
        <w:fldChar w:fldCharType="separate"/>
      </w:r>
      <w:r w:rsidR="00F37282">
        <w:rPr>
          <w:noProof/>
        </w:rPr>
        <w:t>92</w:t>
      </w:r>
      <w:r w:rsidR="00CD06EF">
        <w:rPr>
          <w:noProof/>
        </w:rPr>
        <w:fldChar w:fldCharType="end"/>
      </w:r>
      <w:bookmarkEnd w:id="1167"/>
      <w:r>
        <w:t xml:space="preserve"> - Tela de listagem de atividades associadas a uma turma</w:t>
      </w:r>
      <w:bookmarkEnd w:id="1168"/>
      <w:bookmarkEnd w:id="116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391462"/>
    <w:p w14:paraId="3A9E6767" w14:textId="71CBDF30"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F37282">
        <w:t xml:space="preserve">Quadro </w:t>
      </w:r>
      <w:r w:rsidR="00F37282">
        <w:rPr>
          <w:noProof/>
        </w:rPr>
        <w:t>31</w:t>
      </w:r>
      <w:r w:rsidR="00B73552">
        <w:fldChar w:fldCharType="end"/>
      </w:r>
      <w:r>
        <w:t>. Nessa estória há algumas restrições referentes a prazos para resolução da atividade</w:t>
      </w:r>
      <w:r w:rsidR="005A1E50">
        <w:t>,</w:t>
      </w:r>
      <w:r>
        <w:t xml:space="preserve"> que podem ser definidos pelo professor</w:t>
      </w:r>
      <w:r w:rsidR="005A1E50">
        <w:t>,</w:t>
      </w:r>
      <w:r>
        <w:t xml:space="preserve"> se achar necessário. </w:t>
      </w:r>
      <w:del w:id="1170" w:author="Ryan Lemos" w:date="2019-11-25T14:33:00Z">
        <w:r w:rsidDel="00DD47D7">
          <w:delText>E a segunda</w:delText>
        </w:r>
      </w:del>
      <w:ins w:id="1171" w:author="Ryan Lemos" w:date="2019-11-25T14:33:00Z">
        <w:r w:rsidR="00DD47D7">
          <w:t>Outra</w:t>
        </w:r>
      </w:ins>
      <w:r>
        <w:t xml:space="preserve"> restrição diz respeito a associação dos alunos em atividades avaliativas (aquelas que contam para o desempenho do aluno) </w:t>
      </w:r>
      <w:r w:rsidR="005A1E50">
        <w:t xml:space="preserve">em que </w:t>
      </w:r>
      <w:del w:id="1172" w:author="Ryan Lemos" w:date="2019-11-25T14:33:00Z">
        <w:r w:rsidDel="00DD47D7">
          <w:delText xml:space="preserve">todos </w:delText>
        </w:r>
      </w:del>
      <w:ins w:id="1173" w:author="Ryan Lemos" w:date="2019-11-25T14:33:00Z">
        <w:r w:rsidR="00DD47D7">
          <w:t>os alunos</w:t>
        </w:r>
        <w:r w:rsidR="00DD47D7">
          <w:t xml:space="preserve"> </w:t>
        </w:r>
      </w:ins>
      <w:r>
        <w:t>da turma devem receber</w:t>
      </w:r>
      <w:r w:rsidR="005A1E50">
        <w:t xml:space="preserve">, </w:t>
      </w:r>
      <w:r w:rsidR="00391462">
        <w:t>enquanto</w:t>
      </w:r>
      <w:r>
        <w:t xml:space="preserve"> as não avaliativas o professor escolhe quais alunos devem receber.</w:t>
      </w:r>
    </w:p>
    <w:p w14:paraId="30D960DA" w14:textId="77777777" w:rsidR="00FB7263" w:rsidRPr="00FB7263" w:rsidRDefault="00FB7263" w:rsidP="005074A5"/>
    <w:p w14:paraId="5ADE3DFD" w14:textId="6B5E6240" w:rsidR="001B007E" w:rsidRDefault="00FE4DD4" w:rsidP="00B70A30">
      <w:pPr>
        <w:pStyle w:val="Legenda"/>
      </w:pPr>
      <w:bookmarkStart w:id="1174" w:name="_Ref21547862"/>
      <w:bookmarkStart w:id="1175" w:name="_Toc22986270"/>
      <w:r>
        <w:t xml:space="preserve">Quadro </w:t>
      </w:r>
      <w:r w:rsidR="00CD06EF">
        <w:fldChar w:fldCharType="begin"/>
      </w:r>
      <w:r w:rsidR="00CD06EF">
        <w:instrText xml:space="preserve"> SEQ Quadro \* ARABIC </w:instrText>
      </w:r>
      <w:r w:rsidR="00CD06EF">
        <w:fldChar w:fldCharType="separate"/>
      </w:r>
      <w:r w:rsidR="00F37282">
        <w:rPr>
          <w:noProof/>
        </w:rPr>
        <w:t>31</w:t>
      </w:r>
      <w:r w:rsidR="00CD06EF">
        <w:rPr>
          <w:noProof/>
        </w:rPr>
        <w:fldChar w:fldCharType="end"/>
      </w:r>
      <w:bookmarkEnd w:id="1174"/>
      <w:r w:rsidRPr="00D7662E">
        <w:t xml:space="preserve"> - Estória de </w:t>
      </w:r>
      <w:r>
        <w:t>associação de atividades a alunos</w:t>
      </w:r>
      <w:bookmarkEnd w:id="1175"/>
    </w:p>
    <w:p w14:paraId="2AE084BF" w14:textId="43ECBF55" w:rsidR="001B007E" w:rsidRDefault="001B007E" w:rsidP="001B007E">
      <w:pPr>
        <w:pStyle w:val="estrias"/>
      </w:pPr>
      <w:r>
        <w:t>Como professor quero ser capaz de atribuir atividades aos meus alunos, definindo ou não prazos de entrega, se será feita em sala ou não</w:t>
      </w:r>
      <w:r w:rsidR="005A1E50">
        <w:t>, p</w:t>
      </w:r>
      <w:r w:rsidR="00A439AF">
        <w:t>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2041D1A9"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w:t>
      </w:r>
      <w:r w:rsidR="00BF76C4">
        <w:t>,</w:t>
      </w:r>
      <w:r w:rsidR="00FB7263">
        <w:t xml:space="preserve"> todos da turma devem receber.</w:t>
      </w:r>
    </w:p>
    <w:p w14:paraId="0F0613AE" w14:textId="07887E3D" w:rsidR="00226055" w:rsidRDefault="00E01488" w:rsidP="00625FB5">
      <w:pPr>
        <w:pStyle w:val="Fontes"/>
      </w:pPr>
      <w:r>
        <w:t>Fonte: PRÓPRIA, 2019.</w:t>
      </w:r>
    </w:p>
    <w:p w14:paraId="772DB986" w14:textId="3C2E870E"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F37282">
        <w:t xml:space="preserve">Figura </w:t>
      </w:r>
      <w:r w:rsidR="00F37282">
        <w:rPr>
          <w:noProof/>
        </w:rPr>
        <w:t>93</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1B5B4CE7" w:rsidR="00921163" w:rsidRDefault="00921163" w:rsidP="00B70A30">
      <w:pPr>
        <w:pStyle w:val="Legenda"/>
        <w:keepNext/>
      </w:pPr>
      <w:bookmarkStart w:id="1176" w:name="_Ref20053073"/>
      <w:bookmarkStart w:id="1177" w:name="_Toc21974031"/>
      <w:bookmarkStart w:id="1178" w:name="_Toc22986219"/>
      <w:r>
        <w:t xml:space="preserve">Figura </w:t>
      </w:r>
      <w:r w:rsidR="00CD06EF">
        <w:fldChar w:fldCharType="begin"/>
      </w:r>
      <w:r w:rsidR="00CD06EF">
        <w:instrText xml:space="preserve"> SEQ Figura \* ARABIC </w:instrText>
      </w:r>
      <w:r w:rsidR="00CD06EF">
        <w:fldChar w:fldCharType="separate"/>
      </w:r>
      <w:r w:rsidR="00F37282">
        <w:rPr>
          <w:noProof/>
        </w:rPr>
        <w:t>93</w:t>
      </w:r>
      <w:r w:rsidR="00CD06EF">
        <w:rPr>
          <w:noProof/>
        </w:rPr>
        <w:fldChar w:fldCharType="end"/>
      </w:r>
      <w:bookmarkEnd w:id="1176"/>
      <w:r>
        <w:t xml:space="preserve"> - </w:t>
      </w:r>
      <w:r w:rsidRPr="00B97D13">
        <w:t>Tela de associação de atividade a uma turma</w:t>
      </w:r>
      <w:bookmarkEnd w:id="1177"/>
      <w:bookmarkEnd w:id="1178"/>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727960"/>
                    </a:xfrm>
                    <a:prstGeom prst="rect">
                      <a:avLst/>
                    </a:prstGeom>
                  </pic:spPr>
                </pic:pic>
              </a:graphicData>
            </a:graphic>
          </wp:inline>
        </w:drawing>
      </w:r>
    </w:p>
    <w:p w14:paraId="19411A79" w14:textId="4F6C22E3" w:rsidR="007E37B0" w:rsidRDefault="007E37B0" w:rsidP="007E37B0">
      <w:pPr>
        <w:pStyle w:val="Fontes"/>
      </w:pPr>
      <w:r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391462"/>
    <w:p w14:paraId="56CC6465" w14:textId="0F763F50"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F37282">
        <w:t xml:space="preserve">Quadro </w:t>
      </w:r>
      <w:r w:rsidR="00F37282">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1AE1AE1B" w:rsidR="00061602" w:rsidRDefault="00FE4DD4" w:rsidP="00B70A30">
      <w:pPr>
        <w:pStyle w:val="Legenda"/>
      </w:pPr>
      <w:bookmarkStart w:id="1179" w:name="_Ref21547903"/>
      <w:bookmarkStart w:id="1180" w:name="_Toc22986271"/>
      <w:r>
        <w:t xml:space="preserve">Quadro </w:t>
      </w:r>
      <w:r w:rsidR="00CD06EF">
        <w:fldChar w:fldCharType="begin"/>
      </w:r>
      <w:r w:rsidR="00CD06EF">
        <w:instrText xml:space="preserve"> SEQ Quadro \* ARABIC </w:instrText>
      </w:r>
      <w:r w:rsidR="00CD06EF">
        <w:fldChar w:fldCharType="separate"/>
      </w:r>
      <w:r w:rsidR="00F37282">
        <w:rPr>
          <w:noProof/>
        </w:rPr>
        <w:t>32</w:t>
      </w:r>
      <w:r w:rsidR="00CD06EF">
        <w:rPr>
          <w:noProof/>
        </w:rPr>
        <w:fldChar w:fldCharType="end"/>
      </w:r>
      <w:bookmarkEnd w:id="1179"/>
      <w:r w:rsidRPr="00135095">
        <w:t xml:space="preserve"> - Estória de </w:t>
      </w:r>
      <w:r>
        <w:t>visualização de resultados de uma atividade</w:t>
      </w:r>
      <w:bookmarkEnd w:id="1180"/>
    </w:p>
    <w:p w14:paraId="177BBB35" w14:textId="1C9C8E91" w:rsidR="00061602" w:rsidRDefault="00061602" w:rsidP="005B582B">
      <w:pPr>
        <w:pStyle w:val="estrias"/>
      </w:pPr>
      <w:r>
        <w:t>Como professor necessito ser capaz de visualizar o resultado dos meus alunos em uma atividade enviada a eles</w:t>
      </w:r>
      <w:r w:rsidR="00586FD3">
        <w:t xml:space="preserve"> </w:t>
      </w:r>
      <w:r w:rsidR="00FE22DA">
        <w:t>já que</w:t>
      </w:r>
      <w:r w:rsidR="00625FB5">
        <w:t xml:space="preserve"> dessa maneira posso acompanhar quem já fez</w:t>
      </w:r>
      <w:r w:rsidR="00586FD3">
        <w:t xml:space="preserve"> a atividade</w:t>
      </w:r>
      <w:r w:rsidR="00625FB5">
        <w:t xml:space="preserve">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5D372CB5" w:rsidR="00AC435E" w:rsidRDefault="00F7481A" w:rsidP="00487208">
      <w:pPr>
        <w:pStyle w:val="estrias"/>
        <w:numPr>
          <w:ilvl w:val="0"/>
          <w:numId w:val="28"/>
        </w:numPr>
      </w:pPr>
      <w:r>
        <w:t xml:space="preserve">O professor deve ser capaz de possibilitar </w:t>
      </w:r>
      <w:r w:rsidR="00586FD3">
        <w:t xml:space="preserve">que o </w:t>
      </w:r>
      <w:r>
        <w:t>aluno repita a atividade</w:t>
      </w:r>
      <w:r w:rsidR="00586FD3">
        <w:t>,</w:t>
      </w:r>
      <w:r>
        <w:t xml:space="preserve"> reiniciando seu resultado.</w:t>
      </w:r>
    </w:p>
    <w:p w14:paraId="219F16B1" w14:textId="40136AD1" w:rsidR="00E01488" w:rsidRDefault="00E01488" w:rsidP="00625FB5">
      <w:pPr>
        <w:pStyle w:val="Fontes"/>
      </w:pPr>
      <w:r>
        <w:t>Fonte: PRÓPRIA, 2019.</w:t>
      </w:r>
    </w:p>
    <w:p w14:paraId="2AF04C29" w14:textId="353E1E3D" w:rsidR="004F46AF" w:rsidRDefault="00F7481A">
      <w:r>
        <w:lastRenderedPageBreak/>
        <w:t xml:space="preserve">A </w:t>
      </w:r>
      <w:r>
        <w:fldChar w:fldCharType="begin"/>
      </w:r>
      <w:r>
        <w:instrText xml:space="preserve"> REF _Ref20563578 \h </w:instrText>
      </w:r>
      <w:r>
        <w:fldChar w:fldCharType="separate"/>
      </w:r>
      <w:r w:rsidR="00F37282">
        <w:t xml:space="preserve">Figura </w:t>
      </w:r>
      <w:r w:rsidR="00F37282">
        <w:rPr>
          <w:noProof/>
        </w:rPr>
        <w:t>94</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F37282">
        <w:t xml:space="preserve">Quadro </w:t>
      </w:r>
      <w:r w:rsidR="00F37282">
        <w:rPr>
          <w:noProof/>
        </w:rPr>
        <w:t>32</w:t>
      </w:r>
      <w:r w:rsidR="00625FB5">
        <w:fldChar w:fldCharType="end"/>
      </w:r>
      <w:r>
        <w:t xml:space="preserve">. O botão de repetição de atividade conforme requerido pela estória pode ser visto. Ele foi pensado </w:t>
      </w:r>
      <w:r w:rsidR="00586FD3">
        <w:t xml:space="preserve">na possibilidade de </w:t>
      </w:r>
      <w:r w:rsidR="00DE58F2">
        <w:t>que o aluno possa ter alguma dificuldade no momento de resolução da atividade, por motivos técnicos ou não. Então</w:t>
      </w:r>
      <w:ins w:id="1181" w:author="Ryan Lemos" w:date="2019-11-25T14:34:00Z">
        <w:r w:rsidR="00DD47D7">
          <w:t>,</w:t>
        </w:r>
      </w:ins>
      <w:r w:rsidR="00DE58F2">
        <w:t xml:space="preserve">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46D88D20" w:rsidR="00921163" w:rsidRDefault="00921163" w:rsidP="00B70A30">
      <w:pPr>
        <w:pStyle w:val="Legenda"/>
        <w:keepNext/>
      </w:pPr>
      <w:bookmarkStart w:id="1182" w:name="_Ref20563578"/>
      <w:bookmarkStart w:id="1183" w:name="_Toc21974032"/>
      <w:bookmarkStart w:id="1184" w:name="_Toc22986220"/>
      <w:r>
        <w:t xml:space="preserve">Figura </w:t>
      </w:r>
      <w:r w:rsidR="00CD06EF">
        <w:fldChar w:fldCharType="begin"/>
      </w:r>
      <w:r w:rsidR="00CD06EF">
        <w:instrText xml:space="preserve"> SEQ Figura \* ARABIC </w:instrText>
      </w:r>
      <w:r w:rsidR="00CD06EF">
        <w:fldChar w:fldCharType="separate"/>
      </w:r>
      <w:r w:rsidR="00F37282">
        <w:rPr>
          <w:noProof/>
        </w:rPr>
        <w:t>94</w:t>
      </w:r>
      <w:r w:rsidR="00CD06EF">
        <w:rPr>
          <w:noProof/>
        </w:rPr>
        <w:fldChar w:fldCharType="end"/>
      </w:r>
      <w:bookmarkEnd w:id="1182"/>
      <w:r>
        <w:t xml:space="preserve"> - Tela de resultados de uma atividade</w:t>
      </w:r>
      <w:bookmarkEnd w:id="1183"/>
      <w:bookmarkEnd w:id="1184"/>
    </w:p>
    <w:p w14:paraId="5FA696D6" w14:textId="0B94DB1D" w:rsidR="00226055" w:rsidRDefault="008F460B" w:rsidP="00596E44">
      <w:pPr>
        <w:ind w:firstLine="0"/>
        <w:jc w:val="center"/>
      </w:pPr>
      <w:r>
        <w:rPr>
          <w:noProof/>
        </w:rPr>
        <w:drawing>
          <wp:inline distT="0" distB="0" distL="0" distR="0" wp14:anchorId="68447779" wp14:editId="6590D659">
            <wp:extent cx="3733800" cy="22318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50421" cy="2241736"/>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3B559ECB" w:rsidR="00DE58F2" w:rsidRDefault="00DE58F2">
      <w:r>
        <w:t>Por padrão, o ambiente pontua todas as atividades em 100</w:t>
      </w:r>
      <w:r w:rsidR="00586FD3">
        <w:t xml:space="preserve"> pontos</w:t>
      </w:r>
      <w:r>
        <w:t xml:space="preserve">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F37282">
        <w:t xml:space="preserve">Quadro </w:t>
      </w:r>
      <w:r w:rsidR="00F37282">
        <w:rPr>
          <w:noProof/>
        </w:rPr>
        <w:t>33</w:t>
      </w:r>
      <w:r w:rsidR="00B73552">
        <w:fldChar w:fldCharType="end"/>
      </w:r>
      <w:r>
        <w:t>.</w:t>
      </w:r>
    </w:p>
    <w:p w14:paraId="396AF028" w14:textId="77777777" w:rsidR="00586FD3" w:rsidRDefault="00586FD3"/>
    <w:p w14:paraId="42DD1045" w14:textId="44E09720" w:rsidR="00FE4DD4" w:rsidRDefault="00FE4DD4" w:rsidP="00B70A30">
      <w:pPr>
        <w:pStyle w:val="Legenda"/>
      </w:pPr>
      <w:bookmarkStart w:id="1185" w:name="_Ref21547890"/>
      <w:bookmarkStart w:id="1186" w:name="_Toc22986272"/>
      <w:r>
        <w:t xml:space="preserve">Quadro </w:t>
      </w:r>
      <w:r w:rsidR="00CD06EF">
        <w:fldChar w:fldCharType="begin"/>
      </w:r>
      <w:r w:rsidR="00CD06EF">
        <w:instrText xml:space="preserve"> SEQ Quadro \* ARABIC </w:instrText>
      </w:r>
      <w:r w:rsidR="00CD06EF">
        <w:fldChar w:fldCharType="separate"/>
      </w:r>
      <w:r w:rsidR="00F37282">
        <w:rPr>
          <w:noProof/>
        </w:rPr>
        <w:t>33</w:t>
      </w:r>
      <w:r w:rsidR="00CD06EF">
        <w:rPr>
          <w:noProof/>
        </w:rPr>
        <w:fldChar w:fldCharType="end"/>
      </w:r>
      <w:bookmarkEnd w:id="1185"/>
      <w:r w:rsidRPr="00C507CD">
        <w:t xml:space="preserve"> - Estória de </w:t>
      </w:r>
      <w:r>
        <w:t>alteração de pontuação de uma atividade</w:t>
      </w:r>
      <w:bookmarkEnd w:id="1186"/>
    </w:p>
    <w:p w14:paraId="432898F3" w14:textId="19652026"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586FD3">
        <w:t>, d</w:t>
      </w:r>
      <w:r w:rsidR="008047DD">
        <w:t>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0AC4D6BB" w14:textId="659717E2" w:rsidR="006D241F" w:rsidRDefault="00DE58F2" w:rsidP="00487208">
      <w:r>
        <w:lastRenderedPageBreak/>
        <w:t xml:space="preserve">A </w:t>
      </w:r>
      <w:del w:id="1187" w:author="Ryan Lemos" w:date="2019-11-25T14:34:00Z">
        <w:r w:rsidDel="00DD47D7">
          <w:delText xml:space="preserve">implementação </w:delText>
        </w:r>
      </w:del>
      <w:ins w:id="1188" w:author="Ryan Lemos" w:date="2019-11-25T14:34:00Z">
        <w:r w:rsidR="00DD47D7">
          <w:t>interface derivada</w:t>
        </w:r>
        <w:r w:rsidR="00DD47D7">
          <w:t xml:space="preserve"> </w:t>
        </w:r>
      </w:ins>
      <w:r>
        <w:t>dessa estória pode ser vista na</w:t>
      </w:r>
      <w:r w:rsidR="006D241F">
        <w:t xml:space="preserve"> </w:t>
      </w:r>
      <w:r w:rsidR="001A76D7">
        <w:fldChar w:fldCharType="begin"/>
      </w:r>
      <w:r w:rsidR="001A76D7">
        <w:instrText xml:space="preserve"> REF _Ref20053157 \h </w:instrText>
      </w:r>
      <w:r w:rsidR="001A76D7">
        <w:fldChar w:fldCharType="separate"/>
      </w:r>
      <w:r w:rsidR="00F37282">
        <w:t xml:space="preserve">Figura </w:t>
      </w:r>
      <w:r w:rsidR="00F37282">
        <w:rPr>
          <w:noProof/>
        </w:rPr>
        <w:t>95</w:t>
      </w:r>
      <w:r w:rsidR="001A76D7">
        <w:fldChar w:fldCharType="end"/>
      </w:r>
      <w:r w:rsidR="006D241F">
        <w:t>.</w:t>
      </w:r>
      <w:r>
        <w:t xml:space="preserve"> Nessa tela o professor tem a lista de </w:t>
      </w:r>
      <w:del w:id="1189" w:author="Ryan Lemos" w:date="2019-11-25T14:34:00Z">
        <w:r w:rsidDel="00DD47D7">
          <w:delText xml:space="preserve">todas </w:delText>
        </w:r>
      </w:del>
      <w:ins w:id="1190" w:author="Ryan Lemos" w:date="2019-11-25T14:34:00Z">
        <w:r w:rsidR="00DD47D7">
          <w:t>d</w:t>
        </w:r>
      </w:ins>
      <w:r>
        <w:t>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68ECDE36" w:rsidR="00921163" w:rsidRDefault="00921163" w:rsidP="00B70A30">
      <w:pPr>
        <w:pStyle w:val="Legenda"/>
        <w:keepNext/>
      </w:pPr>
      <w:bookmarkStart w:id="1191" w:name="_Ref20053157"/>
      <w:bookmarkStart w:id="1192" w:name="_Toc21974033"/>
      <w:bookmarkStart w:id="1193" w:name="_Toc22986221"/>
      <w:r>
        <w:t xml:space="preserve">Figura </w:t>
      </w:r>
      <w:r w:rsidR="00CD06EF">
        <w:fldChar w:fldCharType="begin"/>
      </w:r>
      <w:r w:rsidR="00CD06EF">
        <w:instrText xml:space="preserve"> SEQ Figura \* ARABIC </w:instrText>
      </w:r>
      <w:r w:rsidR="00CD06EF">
        <w:fldChar w:fldCharType="separate"/>
      </w:r>
      <w:r w:rsidR="00F37282">
        <w:rPr>
          <w:noProof/>
        </w:rPr>
        <w:t>95</w:t>
      </w:r>
      <w:r w:rsidR="00CD06EF">
        <w:rPr>
          <w:noProof/>
        </w:rPr>
        <w:fldChar w:fldCharType="end"/>
      </w:r>
      <w:bookmarkEnd w:id="1191"/>
      <w:r>
        <w:t xml:space="preserve"> - Tela de modificação de pontuação de uma atividade</w:t>
      </w:r>
      <w:bookmarkEnd w:id="1192"/>
      <w:bookmarkEnd w:id="1193"/>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A0AE385" w:rsidR="00B341FA" w:rsidRDefault="00B341FA" w:rsidP="00B341FA">
      <w:r>
        <w:t>Caso o professor mude o valor da atividade, ele pode redistribuir o valor das questões por igual, através do botão mesma pontuação</w:t>
      </w:r>
      <w:r w:rsidR="00B2068F">
        <w:t>. A</w:t>
      </w:r>
      <w:r>
        <w:t>o clicar nesse botão</w:t>
      </w:r>
      <w:ins w:id="1194" w:author="Ryan Lemos" w:date="2019-11-25T14:35:00Z">
        <w:r w:rsidR="00DD47D7">
          <w:t>,</w:t>
        </w:r>
      </w:ins>
      <w:r>
        <w:t xml:space="preserve"> o ambiente executa uma função </w:t>
      </w:r>
      <w:proofErr w:type="spellStart"/>
      <w:r w:rsidR="008047DD">
        <w:t>JavaScript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F37282">
        <w:t xml:space="preserve">Figura </w:t>
      </w:r>
      <w:r w:rsidR="00F37282">
        <w:rPr>
          <w:noProof/>
        </w:rPr>
        <w:t>96</w:t>
      </w:r>
      <w:r w:rsidR="009B7A0F">
        <w:fldChar w:fldCharType="end"/>
      </w:r>
      <w:r>
        <w:t>. Essa função divide o valor total da atividade pela quantidade de questões (linha 224), arredonda esse valor em uma casa (linha 225). Feito isso, percorre</w:t>
      </w:r>
      <w:ins w:id="1195" w:author="Ryan Lemos" w:date="2019-11-25T14:35:00Z">
        <w:r w:rsidR="00DD47D7">
          <w:t>m</w:t>
        </w:r>
      </w:ins>
      <w:r>
        <w:t xml:space="preserve">-se </w:t>
      </w:r>
      <w:del w:id="1196" w:author="Ryan Lemos" w:date="2019-11-25T14:35:00Z">
        <w:r w:rsidDel="00DD47D7">
          <w:delText xml:space="preserve">todos </w:delText>
        </w:r>
      </w:del>
      <w:r>
        <w:t>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w:t>
      </w:r>
      <w:r w:rsidRPr="004B7BAF">
        <w:rPr>
          <w:i/>
          <w:iCs/>
        </w:rPr>
        <w:t>loop</w:t>
      </w:r>
      <w:r w:rsidR="00EC4082">
        <w:rPr>
          <w:i/>
          <w:iCs/>
        </w:rPr>
        <w:t>,</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22307607" w:rsidR="009B7A0F" w:rsidRDefault="009B7A0F" w:rsidP="005074A5">
      <w:pPr>
        <w:pStyle w:val="Legenda"/>
        <w:keepNext/>
      </w:pPr>
      <w:bookmarkStart w:id="1197" w:name="_Ref20565189"/>
      <w:bookmarkStart w:id="1198" w:name="_Toc21974034"/>
      <w:bookmarkStart w:id="1199" w:name="_Toc22986222"/>
      <w:r>
        <w:lastRenderedPageBreak/>
        <w:t xml:space="preserve">Figura </w:t>
      </w:r>
      <w:r w:rsidR="00CD06EF">
        <w:fldChar w:fldCharType="begin"/>
      </w:r>
      <w:r w:rsidR="00CD06EF">
        <w:instrText xml:space="preserve"> SEQ Figura \* ARABIC </w:instrText>
      </w:r>
      <w:r w:rsidR="00CD06EF">
        <w:fldChar w:fldCharType="separate"/>
      </w:r>
      <w:r w:rsidR="00F37282">
        <w:rPr>
          <w:noProof/>
        </w:rPr>
        <w:t>96</w:t>
      </w:r>
      <w:r w:rsidR="00CD06EF">
        <w:rPr>
          <w:noProof/>
        </w:rPr>
        <w:fldChar w:fldCharType="end"/>
      </w:r>
      <w:bookmarkEnd w:id="1197"/>
      <w:r>
        <w:t xml:space="preserve"> - Função </w:t>
      </w:r>
      <w:proofErr w:type="spellStart"/>
      <w:r>
        <w:t>Typescript</w:t>
      </w:r>
      <w:proofErr w:type="spellEnd"/>
      <w:r>
        <w:t xml:space="preserve"> que gera o valor das questões</w:t>
      </w:r>
      <w:bookmarkEnd w:id="1198"/>
      <w:bookmarkEnd w:id="1199"/>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3FAE35F5" w:rsidR="008047DD" w:rsidRDefault="000320F6" w:rsidP="008047DD">
      <w:r>
        <w:t>O ambiente permite que as questões resolvidas</w:t>
      </w:r>
      <w:r w:rsidR="008047DD">
        <w:t xml:space="preserve"> através do</w:t>
      </w:r>
      <w:r>
        <w:t xml:space="preserve"> ambiente sejam corrigidas pelo professor. Porém</w:t>
      </w:r>
      <w:r w:rsidR="00EC4082">
        <w:t>,</w:t>
      </w:r>
      <w:r>
        <w:t xml:space="preserve">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F37282">
        <w:t xml:space="preserve">Quadro </w:t>
      </w:r>
      <w:r w:rsidR="00F37282">
        <w:rPr>
          <w:noProof/>
        </w:rPr>
        <w:t>34</w:t>
      </w:r>
      <w:r w:rsidR="00B73552">
        <w:fldChar w:fldCharType="end"/>
      </w:r>
      <w:r>
        <w:t>.</w:t>
      </w:r>
    </w:p>
    <w:p w14:paraId="17CFC8AA" w14:textId="77777777" w:rsidR="00EC4082" w:rsidRDefault="00EC4082" w:rsidP="008047DD"/>
    <w:p w14:paraId="728214B5" w14:textId="21EE0C6A" w:rsidR="00061602" w:rsidRDefault="00FE4DD4" w:rsidP="00B70A30">
      <w:pPr>
        <w:pStyle w:val="Legenda"/>
      </w:pPr>
      <w:bookmarkStart w:id="1200" w:name="_Ref21547924"/>
      <w:bookmarkStart w:id="1201" w:name="_Toc22986273"/>
      <w:r>
        <w:t xml:space="preserve">Quadro </w:t>
      </w:r>
      <w:r w:rsidR="00CD06EF">
        <w:fldChar w:fldCharType="begin"/>
      </w:r>
      <w:r w:rsidR="00CD06EF">
        <w:instrText xml:space="preserve"> SEQ Quadro \* ARABIC </w:instrText>
      </w:r>
      <w:r w:rsidR="00CD06EF">
        <w:fldChar w:fldCharType="separate"/>
      </w:r>
      <w:r w:rsidR="00F37282">
        <w:rPr>
          <w:noProof/>
        </w:rPr>
        <w:t>34</w:t>
      </w:r>
      <w:r w:rsidR="00CD06EF">
        <w:rPr>
          <w:noProof/>
        </w:rPr>
        <w:fldChar w:fldCharType="end"/>
      </w:r>
      <w:bookmarkEnd w:id="1200"/>
      <w:r w:rsidRPr="002F7A73">
        <w:t xml:space="preserve"> - Estória de </w:t>
      </w:r>
      <w:r>
        <w:t>alteração de resultado</w:t>
      </w:r>
      <w:bookmarkEnd w:id="1201"/>
    </w:p>
    <w:p w14:paraId="2A61B679" w14:textId="504F8DBB" w:rsidR="00061602" w:rsidRDefault="00061602" w:rsidP="005B582B">
      <w:pPr>
        <w:pStyle w:val="estrias"/>
      </w:pPr>
      <w:r>
        <w:t xml:space="preserve">Como professor desejo </w:t>
      </w:r>
      <w:r w:rsidRPr="00C33B5F">
        <w:t>se</w:t>
      </w:r>
      <w:r>
        <w:t xml:space="preserve">r </w:t>
      </w:r>
      <w:r w:rsidRPr="00C33B5F">
        <w:t>capaz de alterar o resultado dos alunos</w:t>
      </w:r>
      <w:r w:rsidR="00EC4082">
        <w:t xml:space="preserve"> j</w:t>
      </w:r>
      <w:r w:rsidR="008047DD">
        <w:t>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C6553CF" w:rsidR="00A23065" w:rsidRDefault="00B0502B" w:rsidP="00487208">
      <w:pPr>
        <w:pStyle w:val="estrias"/>
        <w:numPr>
          <w:ilvl w:val="0"/>
          <w:numId w:val="30"/>
        </w:numPr>
      </w:pPr>
      <w:r w:rsidRPr="005074A5">
        <w:t>Somen</w:t>
      </w:r>
      <w:r>
        <w:t xml:space="preserve">te </w:t>
      </w:r>
      <w:r w:rsidR="00EC4082">
        <w:t xml:space="preserve">é </w:t>
      </w:r>
      <w:r>
        <w:t>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4360EE6"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F37282">
        <w:t xml:space="preserve">Figura </w:t>
      </w:r>
      <w:r w:rsidR="00F37282">
        <w:rPr>
          <w:noProof/>
        </w:rPr>
        <w:t>97</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EA38DB2" w:rsidR="00921163" w:rsidRDefault="00921163" w:rsidP="00B70A30">
      <w:pPr>
        <w:pStyle w:val="Legenda"/>
        <w:keepNext/>
      </w:pPr>
      <w:bookmarkStart w:id="1202" w:name="_Ref20053204"/>
      <w:bookmarkStart w:id="1203" w:name="_Toc21974035"/>
      <w:bookmarkStart w:id="1204" w:name="_Toc22986223"/>
      <w:r>
        <w:lastRenderedPageBreak/>
        <w:t xml:space="preserve">Figura </w:t>
      </w:r>
      <w:r w:rsidR="00CD06EF">
        <w:fldChar w:fldCharType="begin"/>
      </w:r>
      <w:r w:rsidR="00CD06EF">
        <w:instrText xml:space="preserve"> SEQ Figura \* ARABIC </w:instrText>
      </w:r>
      <w:r w:rsidR="00CD06EF">
        <w:fldChar w:fldCharType="separate"/>
      </w:r>
      <w:r w:rsidR="00F37282">
        <w:rPr>
          <w:noProof/>
        </w:rPr>
        <w:t>97</w:t>
      </w:r>
      <w:r w:rsidR="00CD06EF">
        <w:rPr>
          <w:noProof/>
        </w:rPr>
        <w:fldChar w:fldCharType="end"/>
      </w:r>
      <w:bookmarkEnd w:id="1202"/>
      <w:r>
        <w:t xml:space="preserve"> - Tela de alteração de resultados de uma atividade</w:t>
      </w:r>
      <w:bookmarkEnd w:id="1203"/>
      <w:bookmarkEnd w:id="1204"/>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24A297F9" w:rsidR="00053BDA" w:rsidRDefault="00053BDA" w:rsidP="008047DD">
      <w:r>
        <w:t xml:space="preserve">No ambiente é possível ao professor gerar um documento PDF de uma atividade de duas maneiras. </w:t>
      </w:r>
      <w:del w:id="1205" w:author="Ryan Lemos" w:date="2019-11-25T14:35:00Z">
        <w:r w:rsidDel="00DD47D7">
          <w:delText xml:space="preserve">A </w:delText>
        </w:r>
      </w:del>
      <w:ins w:id="1206" w:author="Ryan Lemos" w:date="2019-11-25T14:35:00Z">
        <w:r w:rsidR="00DD47D7">
          <w:t>Na</w:t>
        </w:r>
        <w:r w:rsidR="00DD47D7">
          <w:t xml:space="preserve"> </w:t>
        </w:r>
      </w:ins>
      <w:r>
        <w:t xml:space="preserve">primeira, com cabeçalho em branco, as questões </w:t>
      </w:r>
      <w:r w:rsidR="00EC4082">
        <w:t xml:space="preserve">estão </w:t>
      </w:r>
      <w:r>
        <w:t xml:space="preserve">organizadas conforme salvas no banco e com um gabarito das questões. E </w:t>
      </w:r>
      <w:ins w:id="1207" w:author="Ryan Lemos" w:date="2019-11-25T14:36:00Z">
        <w:r w:rsidR="00DD47D7">
          <w:t>n</w:t>
        </w:r>
      </w:ins>
      <w:r>
        <w:t>a segunda</w:t>
      </w:r>
      <w:r w:rsidR="00EC4082">
        <w:t>,</w:t>
      </w:r>
      <w:r>
        <w:t xml:space="preserve">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F37282">
        <w:t xml:space="preserve">Quadro </w:t>
      </w:r>
      <w:r w:rsidR="00F37282">
        <w:rPr>
          <w:noProof/>
        </w:rPr>
        <w:t>35</w:t>
      </w:r>
      <w:r w:rsidR="00B73552">
        <w:fldChar w:fldCharType="end"/>
      </w:r>
      <w:r>
        <w:t>.</w:t>
      </w:r>
    </w:p>
    <w:p w14:paraId="0F2AB624" w14:textId="77777777" w:rsidR="00EC4082" w:rsidRDefault="00EC4082" w:rsidP="008047DD"/>
    <w:p w14:paraId="399096D3" w14:textId="423A885F" w:rsidR="00061602" w:rsidRDefault="00FE4DD4" w:rsidP="00B70A30">
      <w:pPr>
        <w:pStyle w:val="Legenda"/>
      </w:pPr>
      <w:bookmarkStart w:id="1208" w:name="_Ref21547941"/>
      <w:bookmarkStart w:id="1209" w:name="_Toc22986274"/>
      <w:r>
        <w:t xml:space="preserve">Quadro </w:t>
      </w:r>
      <w:r w:rsidR="00CD06EF">
        <w:fldChar w:fldCharType="begin"/>
      </w:r>
      <w:r w:rsidR="00CD06EF">
        <w:instrText xml:space="preserve"> SEQ Quadro \* ARABIC </w:instrText>
      </w:r>
      <w:r w:rsidR="00CD06EF">
        <w:fldChar w:fldCharType="separate"/>
      </w:r>
      <w:r w:rsidR="00F37282">
        <w:rPr>
          <w:noProof/>
        </w:rPr>
        <w:t>35</w:t>
      </w:r>
      <w:r w:rsidR="00CD06EF">
        <w:rPr>
          <w:noProof/>
        </w:rPr>
        <w:fldChar w:fldCharType="end"/>
      </w:r>
      <w:bookmarkEnd w:id="1208"/>
      <w:r w:rsidRPr="00FA2724">
        <w:t xml:space="preserve"> - Estória de </w:t>
      </w:r>
      <w:r>
        <w:t>impressão personalizada</w:t>
      </w:r>
      <w:bookmarkEnd w:id="1209"/>
    </w:p>
    <w:p w14:paraId="70D11A09" w14:textId="59BBC0A5"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EC4082">
        <w:t>, p</w:t>
      </w:r>
      <w:r w:rsidR="008047DD">
        <w:t xml:space="preserve">ois com isso evita-se colas </w:t>
      </w:r>
      <w:r w:rsidR="00EC4082">
        <w:t>entre</w:t>
      </w:r>
      <w:r w:rsidR="008047DD">
        <w:t xml:space="preserve">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6B4AF855" w:rsidR="00053BDA" w:rsidRDefault="00053BDA">
      <w:pPr>
        <w:pStyle w:val="estrias"/>
        <w:numPr>
          <w:ilvl w:val="0"/>
          <w:numId w:val="30"/>
        </w:numPr>
      </w:pPr>
      <w:r>
        <w:t>A ordem das questões e alternativas devem ser geradas de maneira aleatória</w:t>
      </w:r>
      <w:r w:rsidR="00EC4082">
        <w:t>,</w:t>
      </w:r>
      <w:r>
        <w:t xml:space="preserve">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22029D42" w:rsidR="00214DC8" w:rsidRDefault="00A23065" w:rsidP="008047DD">
      <w:pPr>
        <w:rPr>
          <w:ins w:id="1210" w:author="Ryan Lemos" w:date="2019-11-25T14:36:00Z"/>
        </w:rPr>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w:t>
      </w:r>
      <w:ins w:id="1211" w:author="Ryan Lemos" w:date="2019-11-25T14:36:00Z">
        <w:r w:rsidR="00DD47D7">
          <w:t>,</w:t>
        </w:r>
      </w:ins>
      <w:r w:rsidR="002C3A9E">
        <w:t xml:space="preserve">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F37282">
        <w:t xml:space="preserve">Figura </w:t>
      </w:r>
      <w:r w:rsidR="00F37282">
        <w:rPr>
          <w:noProof/>
        </w:rPr>
        <w:t>98</w:t>
      </w:r>
      <w:r w:rsidR="006228CE">
        <w:fldChar w:fldCharType="end"/>
      </w:r>
      <w:r w:rsidR="00214DC8">
        <w:t xml:space="preserve"> </w:t>
      </w:r>
      <w:r w:rsidR="006451BF">
        <w:t>representa trechos do documento PDF de uma atividade</w:t>
      </w:r>
      <w:del w:id="1212" w:author="Ryan Lemos" w:date="2019-11-25T14:36:00Z">
        <w:r w:rsidR="006451BF" w:rsidDel="00DD47D7">
          <w:delText xml:space="preserve"> pelo ambiente</w:delText>
        </w:r>
      </w:del>
      <w:r w:rsidR="006451BF">
        <w:t>, serv</w:t>
      </w:r>
      <w:r w:rsidR="008047DD">
        <w:t>indo</w:t>
      </w:r>
      <w:r w:rsidR="006451BF">
        <w:t xml:space="preserve"> de comparação. </w:t>
      </w:r>
      <w:r w:rsidR="00EC4082">
        <w:t xml:space="preserve">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C</w:t>
      </w:r>
      <w:r w:rsidR="006451BF">
        <w:t xml:space="preserve"> diz respeito ao</w:t>
      </w:r>
      <w:ins w:id="1213" w:author="Ryan Lemos" w:date="2019-11-25T14:36:00Z">
        <w:r w:rsidR="00DD47D7">
          <w:t xml:space="preserve"> seu</w:t>
        </w:r>
      </w:ins>
      <w:r w:rsidR="006451BF">
        <w:t xml:space="preserve"> gabarito da atividade</w:t>
      </w:r>
      <w:del w:id="1214" w:author="Ryan Lemos" w:date="2019-11-25T14:36:00Z">
        <w:r w:rsidR="006451BF" w:rsidDel="00DD47D7">
          <w:delText xml:space="preserve"> do </w:delText>
        </w:r>
        <w:r w:rsidR="001864F9" w:rsidDel="00DD47D7">
          <w:delText>mesmo aluno</w:delText>
        </w:r>
      </w:del>
      <w:r w:rsidR="006451BF">
        <w:t xml:space="preserve">. </w:t>
      </w:r>
      <w:r w:rsidR="001864F9">
        <w:t>Já</w:t>
      </w:r>
      <w:ins w:id="1215" w:author="Ryan Lemos" w:date="2019-11-25T14:36:00Z">
        <w:r w:rsidR="00DD47D7">
          <w:t>,</w:t>
        </w:r>
      </w:ins>
      <w:r w:rsidR="001864F9">
        <w:t xml:space="preserve"> 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 xml:space="preserve">B </w:t>
      </w:r>
      <w:del w:id="1216" w:author="Ryan Lemos" w:date="2019-11-25T14:37:00Z">
        <w:r w:rsidR="001864F9" w:rsidDel="00DD47D7">
          <w:delText xml:space="preserve">seria </w:delText>
        </w:r>
      </w:del>
      <w:ins w:id="1217" w:author="Ryan Lemos" w:date="2019-11-25T14:37:00Z">
        <w:r w:rsidR="00DD47D7">
          <w:t>trata-se</w:t>
        </w:r>
        <w:r w:rsidR="00DD47D7">
          <w:t xml:space="preserve"> </w:t>
        </w:r>
        <w:r w:rsidR="00DD47D7">
          <w:t>d</w:t>
        </w:r>
      </w:ins>
      <w:r w:rsidR="001864F9">
        <w:t xml:space="preserve">a </w:t>
      </w:r>
      <w:del w:id="1218" w:author="Ryan Lemos" w:date="2019-11-25T14:37:00Z">
        <w:r w:rsidR="001864F9" w:rsidDel="00DD47D7">
          <w:delText xml:space="preserve">mesma </w:delText>
        </w:r>
      </w:del>
      <w:r w:rsidR="001864F9">
        <w:t xml:space="preserve">atividade porém </w:t>
      </w:r>
      <w:del w:id="1219" w:author="Ryan Lemos" w:date="2019-11-25T14:37:00Z">
        <w:r w:rsidR="001864F9" w:rsidDel="00DD47D7">
          <w:delText>para</w:delText>
        </w:r>
        <w:r w:rsidR="006451BF" w:rsidDel="00DD47D7">
          <w:delText xml:space="preserve"> </w:delText>
        </w:r>
      </w:del>
      <w:ins w:id="1220" w:author="Ryan Lemos" w:date="2019-11-25T14:37:00Z">
        <w:r w:rsidR="00DD47D7">
          <w:t>d</w:t>
        </w:r>
        <w:r w:rsidR="00DD47D7">
          <w:t>a</w:t>
        </w:r>
      </w:ins>
      <w:del w:id="1221" w:author="Ryan Lemos" w:date="2019-11-25T14:38:00Z">
        <w:r w:rsidR="006451BF" w:rsidDel="00DD47D7">
          <w:delText>a</w:delText>
        </w:r>
      </w:del>
      <w:r w:rsidR="006451BF">
        <w:t xml:space="preserve"> aluna Brenda, enquanto</w:t>
      </w:r>
      <w:r w:rsidR="001864F9">
        <w:t xml:space="preserve"> 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D</w:t>
      </w:r>
      <w:r w:rsidR="006451BF">
        <w:t xml:space="preserve"> </w:t>
      </w:r>
      <w:r w:rsidR="001864F9">
        <w:t xml:space="preserve">o </w:t>
      </w:r>
      <w:ins w:id="1222" w:author="Ryan Lemos" w:date="2019-11-25T14:38:00Z">
        <w:r w:rsidR="00DD47D7">
          <w:t xml:space="preserve">seu </w:t>
        </w:r>
      </w:ins>
      <w:r w:rsidR="001864F9">
        <w:t>gabarito</w:t>
      </w:r>
      <w:del w:id="1223" w:author="Ryan Lemos" w:date="2019-11-25T14:38:00Z">
        <w:r w:rsidR="001864F9" w:rsidDel="00DD47D7">
          <w:delText xml:space="preserve"> da atividade d</w:delText>
        </w:r>
        <w:r w:rsidR="00EC4082" w:rsidDel="00DD47D7">
          <w:delText>ess</w:delText>
        </w:r>
        <w:r w:rsidR="001864F9" w:rsidDel="00DD47D7">
          <w:delText>a aluna</w:delText>
        </w:r>
      </w:del>
      <w:r w:rsidR="006451BF">
        <w:t>. Nota-se que a</w:t>
      </w:r>
      <w:ins w:id="1224" w:author="Ryan Lemos" w:date="2019-11-25T14:38:00Z">
        <w:r w:rsidR="00DD47D7">
          <w:t xml:space="preserve"> primeira</w:t>
        </w:r>
      </w:ins>
      <w:r w:rsidR="006451BF">
        <w:t xml:space="preserve"> questão</w:t>
      </w:r>
      <w:del w:id="1225" w:author="Ryan Lemos" w:date="2019-11-25T14:38:00Z">
        <w:r w:rsidR="006451BF" w:rsidDel="00DD47D7">
          <w:delText xml:space="preserve"> um</w:delText>
        </w:r>
      </w:del>
      <w:r w:rsidR="006451BF">
        <w:t xml:space="preserve"> de ambos </w:t>
      </w:r>
      <w:r w:rsidR="008047DD">
        <w:t>tem o mesmo enunciado</w:t>
      </w:r>
      <w:r w:rsidR="006451BF">
        <w:t>. Porém</w:t>
      </w:r>
      <w:r w:rsidR="00EC4082">
        <w:t>,</w:t>
      </w:r>
      <w:r w:rsidR="006451BF">
        <w:t xml:space="preserve"> como a ordem das alternativas também são sorteadas, acaba que a resposta para o aluno Ryan se encontra na alternativa E, enquanto a resposta da aluna Brenda é vista na alternativa A.</w:t>
      </w:r>
    </w:p>
    <w:p w14:paraId="493D4138" w14:textId="77777777" w:rsidR="00DD47D7" w:rsidRDefault="00DD47D7" w:rsidP="008047DD"/>
    <w:p w14:paraId="77D332FE" w14:textId="02E9B953" w:rsidR="006228CE" w:rsidRDefault="006228CE" w:rsidP="00487208">
      <w:pPr>
        <w:pStyle w:val="Legenda"/>
        <w:keepNext/>
      </w:pPr>
      <w:bookmarkStart w:id="1226" w:name="_Ref21972579"/>
      <w:bookmarkStart w:id="1227" w:name="_Toc21974036"/>
      <w:bookmarkStart w:id="1228" w:name="_Toc22986224"/>
      <w:bookmarkStart w:id="1229" w:name="_Ref20568700"/>
      <w:r>
        <w:lastRenderedPageBreak/>
        <w:t xml:space="preserve">Figura </w:t>
      </w:r>
      <w:commentRangeStart w:id="1230"/>
      <w:r w:rsidR="00CD06EF">
        <w:fldChar w:fldCharType="begin"/>
      </w:r>
      <w:r w:rsidR="00CD06EF">
        <w:instrText xml:space="preserve"> SEQ Figura \* ARABIC </w:instrText>
      </w:r>
      <w:r w:rsidR="00CD06EF">
        <w:fldChar w:fldCharType="separate"/>
      </w:r>
      <w:r w:rsidR="00F37282">
        <w:rPr>
          <w:noProof/>
        </w:rPr>
        <w:t>98</w:t>
      </w:r>
      <w:r w:rsidR="00CD06EF">
        <w:rPr>
          <w:noProof/>
        </w:rPr>
        <w:fldChar w:fldCharType="end"/>
      </w:r>
      <w:bookmarkEnd w:id="1226"/>
      <w:commentRangeEnd w:id="1230"/>
      <w:r w:rsidR="007612E4">
        <w:rPr>
          <w:rStyle w:val="Refdecomentrio"/>
          <w:b w:val="0"/>
          <w:iCs w:val="0"/>
        </w:rPr>
        <w:commentReference w:id="1230"/>
      </w:r>
      <w:r>
        <w:t xml:space="preserve"> - </w:t>
      </w:r>
      <w:r w:rsidRPr="00C52AC8">
        <w:t>Comparação entre atividades geradas para dois alunos</w:t>
      </w:r>
      <w:bookmarkEnd w:id="1227"/>
      <w:bookmarkEnd w:id="1228"/>
    </w:p>
    <w:p w14:paraId="1F146D50" w14:textId="15B65CCB"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1229"/>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5D5988AC" w:rsidR="00964F27" w:rsidRDefault="00964F27" w:rsidP="005074A5">
      <w:r>
        <w:t>Em atividades não avaliativas, o professor pode decidir a quais alunos enviar</w:t>
      </w:r>
      <w:ins w:id="1231" w:author="Ryan Lemos" w:date="2019-11-25T14:39:00Z">
        <w:r w:rsidR="007612E4">
          <w:t>á</w:t>
        </w:r>
      </w:ins>
      <w:r w:rsidR="00EC4082">
        <w:t xml:space="preserve"> as atividades</w:t>
      </w:r>
      <w:r>
        <w:t xml:space="preserve"> dentro do ambiente. Com isso </w:t>
      </w:r>
      <w:r w:rsidR="00EC4082">
        <w:t xml:space="preserve">e, se se achar necessário, </w:t>
      </w:r>
      <w:r>
        <w:t>pode ser capaz de incluir novos alunos a uma atividade</w:t>
      </w:r>
      <w:r w:rsidR="00EC4082">
        <w:t>,</w:t>
      </w:r>
      <w:r>
        <w:t xml:space="preserve"> posteriormente ao momento da associação. A estória do</w:t>
      </w:r>
      <w:r w:rsidR="00B73552">
        <w:t xml:space="preserve"> </w:t>
      </w:r>
      <w:r w:rsidR="00B73552">
        <w:fldChar w:fldCharType="begin"/>
      </w:r>
      <w:r w:rsidR="00B73552">
        <w:instrText xml:space="preserve"> REF _Ref21547957 \h </w:instrText>
      </w:r>
      <w:r w:rsidR="00B73552">
        <w:fldChar w:fldCharType="separate"/>
      </w:r>
      <w:r w:rsidR="00F37282">
        <w:t xml:space="preserve">Quadro </w:t>
      </w:r>
      <w:r w:rsidR="00F37282">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3A4501AE" w:rsidR="00FE4DD4" w:rsidRDefault="00FE4DD4" w:rsidP="00B70A30">
      <w:pPr>
        <w:pStyle w:val="Legenda"/>
      </w:pPr>
      <w:bookmarkStart w:id="1232" w:name="_Ref21547957"/>
      <w:bookmarkStart w:id="1233" w:name="_Toc22986275"/>
      <w:r>
        <w:t xml:space="preserve">Quadro </w:t>
      </w:r>
      <w:r w:rsidR="00CD06EF">
        <w:fldChar w:fldCharType="begin"/>
      </w:r>
      <w:r w:rsidR="00CD06EF">
        <w:instrText xml:space="preserve"> SEQ Quadro \* ARABIC </w:instrText>
      </w:r>
      <w:r w:rsidR="00CD06EF">
        <w:fldChar w:fldCharType="separate"/>
      </w:r>
      <w:r w:rsidR="00F37282">
        <w:rPr>
          <w:noProof/>
        </w:rPr>
        <w:t>36</w:t>
      </w:r>
      <w:r w:rsidR="00CD06EF">
        <w:rPr>
          <w:noProof/>
        </w:rPr>
        <w:fldChar w:fldCharType="end"/>
      </w:r>
      <w:bookmarkEnd w:id="1232"/>
      <w:r>
        <w:t xml:space="preserve"> - Associação de outros alunos a uma atividade já associada</w:t>
      </w:r>
      <w:bookmarkEnd w:id="1233"/>
    </w:p>
    <w:p w14:paraId="47BADCFA" w14:textId="4A64FF23" w:rsidR="00061602" w:rsidRDefault="002635CF" w:rsidP="00B70A30">
      <w:pPr>
        <w:pStyle w:val="estrias"/>
      </w:pPr>
      <w:r>
        <w:t>Como professor desejo</w:t>
      </w:r>
      <w:r w:rsidR="00061602">
        <w:t xml:space="preserve"> incluir alunos em uma atividade já associada a outros alunos (caso seja uma atividade não avaliativa)</w:t>
      </w:r>
      <w:r w:rsidR="00EC4082">
        <w:t xml:space="preserve"> j</w:t>
      </w:r>
      <w:r w:rsidR="008047DD">
        <w:t>á que novos alunos podem necessitar de um reforço.</w:t>
      </w:r>
    </w:p>
    <w:p w14:paraId="42F2E9C2" w14:textId="0FCBC5E5" w:rsidR="00964F27" w:rsidRDefault="00E01488" w:rsidP="00D76E41">
      <w:pPr>
        <w:pStyle w:val="Fontes"/>
      </w:pPr>
      <w:r>
        <w:t>Fonte: PRÓPRIA, 2019.</w:t>
      </w:r>
    </w:p>
    <w:p w14:paraId="7002CAB0" w14:textId="3B537C55" w:rsidR="008A7FB4" w:rsidRDefault="00964F27" w:rsidP="00964F27">
      <w:r>
        <w:lastRenderedPageBreak/>
        <w:t xml:space="preserve">A </w:t>
      </w:r>
      <w:r>
        <w:fldChar w:fldCharType="begin"/>
      </w:r>
      <w:r>
        <w:instrText xml:space="preserve"> REF _Ref20569299 \h </w:instrText>
      </w:r>
      <w:r>
        <w:fldChar w:fldCharType="separate"/>
      </w:r>
      <w:r w:rsidR="00F37282">
        <w:t xml:space="preserve">Figura </w:t>
      </w:r>
      <w:r w:rsidR="00F37282">
        <w:rPr>
          <w:noProof/>
        </w:rPr>
        <w:t>99</w:t>
      </w:r>
      <w:r>
        <w:fldChar w:fldCharType="end"/>
      </w:r>
      <w:r>
        <w:t xml:space="preserve"> representa essa interação. </w:t>
      </w:r>
      <w:del w:id="1234" w:author="Ryan Lemos" w:date="2019-11-25T14:39:00Z">
        <w:r w:rsidR="008047DD" w:rsidDel="007612E4">
          <w:delText>B</w:delText>
        </w:r>
        <w:r w:rsidR="00173121" w:rsidDel="007612E4">
          <w:delText>asta a</w:delText>
        </w:r>
      </w:del>
      <w:ins w:id="1235" w:author="Ryan Lemos" w:date="2019-11-25T14:39:00Z">
        <w:r w:rsidR="007612E4">
          <w:t>O</w:t>
        </w:r>
      </w:ins>
      <w:del w:id="1236" w:author="Ryan Lemos" w:date="2019-11-25T14:39:00Z">
        <w:r w:rsidR="00173121" w:rsidDel="007612E4">
          <w:delText>o</w:delText>
        </w:r>
      </w:del>
      <w:r w:rsidR="00173121">
        <w:t xml:space="preserve"> professor</w:t>
      </w:r>
      <w:ins w:id="1237" w:author="Ryan Lemos" w:date="2019-11-25T14:39:00Z">
        <w:r w:rsidR="007612E4">
          <w:t xml:space="preserve"> deve</w:t>
        </w:r>
      </w:ins>
      <w:r w:rsidR="00173121">
        <w:t xml:space="preserve"> marcar quais alunos que irão receber a atividade, e clicar no botão de salvar</w:t>
      </w:r>
      <w:r w:rsidR="008047DD">
        <w:t>. F</w:t>
      </w:r>
      <w:r w:rsidR="00173121">
        <w:t>eito isso</w:t>
      </w:r>
      <w:r w:rsidR="008047DD">
        <w:t>,</w:t>
      </w:r>
      <w:r w:rsidR="00173121">
        <w:t xml:space="preserve"> os alunos selecionados receberão </w:t>
      </w:r>
      <w:del w:id="1238" w:author="Ryan Lemos" w:date="2019-11-25T14:40:00Z">
        <w:r w:rsidR="00173121" w:rsidDel="007612E4">
          <w:delText>um</w:delText>
        </w:r>
      </w:del>
      <w:r w:rsidR="00173121">
        <w:t xml:space="preserve">a notificação de uma nova atividade. </w:t>
      </w:r>
    </w:p>
    <w:p w14:paraId="4BFD5F06" w14:textId="77777777" w:rsidR="00964F27" w:rsidRDefault="00964F27" w:rsidP="00964F27"/>
    <w:p w14:paraId="2D7F2254" w14:textId="476B4571" w:rsidR="00964F27" w:rsidRDefault="00964F27" w:rsidP="005074A5">
      <w:pPr>
        <w:pStyle w:val="Legenda"/>
        <w:keepNext/>
      </w:pPr>
      <w:bookmarkStart w:id="1239" w:name="_Ref20569299"/>
      <w:bookmarkStart w:id="1240" w:name="_Toc21974037"/>
      <w:bookmarkStart w:id="1241" w:name="_Toc22986225"/>
      <w:r>
        <w:t xml:space="preserve">Figura </w:t>
      </w:r>
      <w:r w:rsidR="00CD06EF">
        <w:fldChar w:fldCharType="begin"/>
      </w:r>
      <w:r w:rsidR="00CD06EF">
        <w:instrText xml:space="preserve"> SEQ Figura \* ARABIC </w:instrText>
      </w:r>
      <w:r w:rsidR="00CD06EF">
        <w:fldChar w:fldCharType="separate"/>
      </w:r>
      <w:r w:rsidR="00F37282">
        <w:rPr>
          <w:noProof/>
        </w:rPr>
        <w:t>99</w:t>
      </w:r>
      <w:r w:rsidR="00CD06EF">
        <w:rPr>
          <w:noProof/>
        </w:rPr>
        <w:fldChar w:fldCharType="end"/>
      </w:r>
      <w:bookmarkEnd w:id="1239"/>
      <w:r>
        <w:t xml:space="preserve"> - Tela de inclusão de novos alunos a uma atividade</w:t>
      </w:r>
      <w:bookmarkEnd w:id="1240"/>
      <w:bookmarkEnd w:id="1241"/>
    </w:p>
    <w:p w14:paraId="05E86E17" w14:textId="143FFCA5" w:rsidR="00964F27" w:rsidRDefault="00964F27" w:rsidP="00964F27">
      <w:pPr>
        <w:ind w:firstLine="0"/>
        <w:jc w:val="center"/>
      </w:pPr>
      <w:r>
        <w:rPr>
          <w:noProof/>
        </w:rPr>
        <w:drawing>
          <wp:inline distT="0" distB="0" distL="0" distR="0" wp14:anchorId="5F77DF09" wp14:editId="7C545D29">
            <wp:extent cx="5017135" cy="3106741"/>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0877" cy="3109058"/>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929D960" w:rsidR="008A7FB4" w:rsidRDefault="00EC4082" w:rsidP="009F73B7">
      <w:r>
        <w:t xml:space="preserve">Para o </w:t>
      </w:r>
      <w:r w:rsidR="008A7FB4">
        <w:t>professor surge a necessidade de corrigir as atividades</w:t>
      </w:r>
      <w:r w:rsidR="007B4111">
        <w:t>, conforme</w:t>
      </w:r>
      <w:ins w:id="1242" w:author="Ryan Lemos" w:date="2019-11-25T14:40:00Z">
        <w:r w:rsidR="007612E4">
          <w:t xml:space="preserve"> a resposta</w:t>
        </w:r>
      </w:ins>
      <w:r w:rsidR="008A7FB4">
        <w:t xml:space="preserve"> </w:t>
      </w:r>
      <w:ins w:id="1243" w:author="Ryan Lemos" w:date="2019-11-25T14:40:00Z">
        <w:r w:rsidR="007612E4">
          <w:t>d</w:t>
        </w:r>
      </w:ins>
      <w:r w:rsidR="008A7FB4">
        <w:t>os alunos</w:t>
      </w:r>
      <w:del w:id="1244" w:author="Ryan Lemos" w:date="2019-11-25T14:40:00Z">
        <w:r w:rsidR="008A7FB4" w:rsidDel="007612E4">
          <w:delText xml:space="preserve"> forem respondendo</w:delText>
        </w:r>
      </w:del>
      <w:r w:rsidR="007B4111">
        <w:t>, f</w:t>
      </w:r>
      <w:r w:rsidR="008A7FB4">
        <w:t xml:space="preserve">ornecendo a eles </w:t>
      </w:r>
      <w:r w:rsidR="008A7FB4" w:rsidRPr="005B582B">
        <w:rPr>
          <w:i/>
          <w:iCs/>
        </w:rPr>
        <w:t>feedback</w:t>
      </w:r>
      <w:r w:rsidR="007B4111">
        <w:rPr>
          <w:i/>
          <w:iCs/>
        </w:rPr>
        <w:t>,</w:t>
      </w:r>
      <w:r w:rsidR="008A7FB4">
        <w:t xml:space="preserve"> tanto em forma de pontuação quanto auxílio textual.</w:t>
      </w:r>
      <w:r w:rsidR="00A23065">
        <w:t xml:space="preserve"> </w:t>
      </w:r>
      <w:r w:rsidR="008A7FB4">
        <w:t xml:space="preserve">A estória </w:t>
      </w:r>
      <w:r w:rsidR="00B73552">
        <w:t xml:space="preserve">do </w:t>
      </w:r>
      <w:r w:rsidR="009F73B7">
        <w:fldChar w:fldCharType="begin"/>
      </w:r>
      <w:r w:rsidR="009F73B7">
        <w:instrText xml:space="preserve"> REF _Ref23522576 \h </w:instrText>
      </w:r>
      <w:r w:rsidR="009F73B7">
        <w:fldChar w:fldCharType="separate"/>
      </w:r>
      <w:r w:rsidR="00F37282">
        <w:t xml:space="preserve">Quadro </w:t>
      </w:r>
      <w:r w:rsidR="00F37282">
        <w:rPr>
          <w:noProof/>
        </w:rPr>
        <w:t>37</w:t>
      </w:r>
      <w:r w:rsidR="009F73B7">
        <w:fldChar w:fldCharType="end"/>
      </w:r>
      <w:r w:rsidR="009F73B7">
        <w:t xml:space="preserve"> </w:t>
      </w:r>
      <w:r w:rsidR="008A7FB4">
        <w:t>demonstra esse anseio por parte do professor</w:t>
      </w:r>
      <w:r w:rsidR="00A23065">
        <w:t xml:space="preserve">. </w:t>
      </w:r>
    </w:p>
    <w:p w14:paraId="5061D565" w14:textId="77777777" w:rsidR="009F73B7" w:rsidRDefault="009F73B7" w:rsidP="009F73B7"/>
    <w:p w14:paraId="621717CA" w14:textId="0FC03948" w:rsidR="009F73B7" w:rsidRDefault="009F73B7" w:rsidP="009F73B7">
      <w:pPr>
        <w:pStyle w:val="Legenda"/>
      </w:pPr>
      <w:bookmarkStart w:id="1245" w:name="_Ref23522576"/>
      <w:r>
        <w:t xml:space="preserve">Quadro </w:t>
      </w:r>
      <w:r w:rsidR="00CD06EF">
        <w:fldChar w:fldCharType="begin"/>
      </w:r>
      <w:r w:rsidR="00CD06EF">
        <w:instrText xml:space="preserve"> SEQ Quadro \* ARABIC </w:instrText>
      </w:r>
      <w:r w:rsidR="00CD06EF">
        <w:fldChar w:fldCharType="separate"/>
      </w:r>
      <w:r w:rsidR="00F37282">
        <w:rPr>
          <w:noProof/>
        </w:rPr>
        <w:t>37</w:t>
      </w:r>
      <w:r w:rsidR="00CD06EF">
        <w:rPr>
          <w:noProof/>
        </w:rPr>
        <w:fldChar w:fldCharType="end"/>
      </w:r>
      <w:bookmarkEnd w:id="1245"/>
      <w:r>
        <w:t xml:space="preserve"> - </w:t>
      </w:r>
      <w:r w:rsidRPr="008556EE">
        <w:t>Estória de correção de atividades</w:t>
      </w:r>
    </w:p>
    <w:p w14:paraId="2D29909E" w14:textId="4F11B9DE" w:rsidR="008A7FB4" w:rsidRDefault="008A7FB4" w:rsidP="008A7FB4">
      <w:pPr>
        <w:pStyle w:val="estrias"/>
      </w:pPr>
      <w:r w:rsidRPr="005B582B">
        <w:t>Como p</w:t>
      </w:r>
      <w:r>
        <w:t>rofessor desejo ser capaz de corrigir as atividades respondidas pelos alunos</w:t>
      </w:r>
      <w:r w:rsidR="00EC4082">
        <w:t>, p</w:t>
      </w:r>
      <w:r w:rsidR="00512FE6">
        <w:t>ois assim posso pontuá-los e auxiliá-los quanto</w:t>
      </w:r>
      <w:r w:rsidR="00EC4082">
        <w:t xml:space="preserve"> à</w:t>
      </w:r>
      <w:r w:rsidR="00512FE6">
        <w:t xml:space="preserve">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7614573B" w:rsidR="008A7FB4" w:rsidRPr="005B582B" w:rsidRDefault="00FB6641" w:rsidP="008A7FB4">
      <w:pPr>
        <w:pStyle w:val="estrias"/>
        <w:numPr>
          <w:ilvl w:val="0"/>
          <w:numId w:val="24"/>
        </w:numPr>
        <w:rPr>
          <w:b/>
          <w:bCs/>
        </w:rPr>
      </w:pPr>
      <w:r>
        <w:t>Na listagem das atividades recebidas</w:t>
      </w:r>
      <w:r w:rsidR="00EC4082">
        <w:t>,</w:t>
      </w:r>
      <w:r>
        <w:t xml:space="preserve"> </w:t>
      </w:r>
      <w:r w:rsidR="00EC4082">
        <w:t>quero</w:t>
      </w:r>
      <w:r>
        <w:t xml:space="preserve"> ser capaz </w:t>
      </w:r>
      <w:r w:rsidR="00EC4082">
        <w:t xml:space="preserve">de </w:t>
      </w:r>
      <w:r>
        <w:t>distinguir quais eu já corrigi e quais ainda faltam para corrigir.</w:t>
      </w:r>
    </w:p>
    <w:p w14:paraId="385E454B" w14:textId="05637C01" w:rsidR="008A7FB4" w:rsidRDefault="00FB6641" w:rsidP="00487208">
      <w:pPr>
        <w:pStyle w:val="estrias"/>
        <w:numPr>
          <w:ilvl w:val="0"/>
          <w:numId w:val="24"/>
        </w:numPr>
      </w:pPr>
      <w:r>
        <w:t xml:space="preserve">Na correção, </w:t>
      </w:r>
      <w:r w:rsidR="00EC4082">
        <w:t>desejo ser</w:t>
      </w:r>
      <w:r>
        <w:t xml:space="preserve">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391462"/>
    <w:p w14:paraId="72A6854E" w14:textId="73FD78CE" w:rsidR="00A23065" w:rsidRDefault="00A23065">
      <w:r>
        <w:lastRenderedPageBreak/>
        <w:t xml:space="preserve">A </w:t>
      </w:r>
      <w:del w:id="1246" w:author="Ryan Lemos" w:date="2019-11-25T14:40:00Z">
        <w:r w:rsidDel="007612E4">
          <w:delText xml:space="preserve">implementação </w:delText>
        </w:r>
      </w:del>
      <w:ins w:id="1247" w:author="Ryan Lemos" w:date="2019-11-25T14:40:00Z">
        <w:r w:rsidR="007612E4">
          <w:t>interface</w:t>
        </w:r>
        <w:r w:rsidR="007612E4">
          <w:t xml:space="preserve"> </w:t>
        </w:r>
      </w:ins>
      <w:r>
        <w:t>dessa estória é demonstrada pela</w:t>
      </w:r>
      <w:r w:rsidR="0023197E">
        <w:t xml:space="preserve"> </w:t>
      </w:r>
      <w:r w:rsidR="0023197E">
        <w:fldChar w:fldCharType="begin"/>
      </w:r>
      <w:r w:rsidR="0023197E">
        <w:instrText xml:space="preserve"> REF _Ref20053266 \h </w:instrText>
      </w:r>
      <w:r w:rsidR="0023197E">
        <w:fldChar w:fldCharType="separate"/>
      </w:r>
      <w:r w:rsidR="00F37282">
        <w:t xml:space="preserve">Figura </w:t>
      </w:r>
      <w:r w:rsidR="00F37282">
        <w:rPr>
          <w:noProof/>
        </w:rPr>
        <w:t>100</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t xml:space="preserve">. A </w:t>
      </w:r>
      <w:r w:rsidR="0023197E">
        <w:fldChar w:fldCharType="begin"/>
      </w:r>
      <w:r w:rsidR="0023197E">
        <w:instrText xml:space="preserve"> REF _Ref20053266 \h </w:instrText>
      </w:r>
      <w:r w:rsidR="0023197E">
        <w:fldChar w:fldCharType="separate"/>
      </w:r>
      <w:r w:rsidR="00F37282">
        <w:t xml:space="preserve">Figura </w:t>
      </w:r>
      <w:r w:rsidR="00F37282">
        <w:rPr>
          <w:noProof/>
        </w:rPr>
        <w:t>100</w:t>
      </w:r>
      <w:r w:rsidR="0023197E">
        <w:fldChar w:fldCharType="end"/>
      </w:r>
      <w:r w:rsidR="0023197E">
        <w:t xml:space="preserve"> </w:t>
      </w:r>
      <w:r>
        <w:t>se trata das atividades recebidas pelo professor</w:t>
      </w:r>
      <w:r w:rsidR="002C3A9E">
        <w:t>,</w:t>
      </w:r>
      <w:del w:id="1248" w:author="Ryan Lemos" w:date="2019-11-25T14:41:00Z">
        <w:r w:rsidR="002C3A9E" w:rsidDel="007612E4">
          <w:delText xml:space="preserve"> </w:delText>
        </w:r>
        <w:r w:rsidR="007B4111" w:rsidDel="007612E4">
          <w:delText>em que</w:delText>
        </w:r>
      </w:del>
      <w:r w:rsidR="007B4111">
        <w:t xml:space="preserve"> consta</w:t>
      </w:r>
      <w:ins w:id="1249" w:author="Ryan Lemos" w:date="2019-11-25T14:41:00Z">
        <w:r w:rsidR="007612E4">
          <w:t>ndo</w:t>
        </w:r>
      </w:ins>
      <w:r w:rsidR="002C3A9E">
        <w:t xml:space="preserve"> </w:t>
      </w:r>
      <w:del w:id="1250" w:author="Ryan Lemos" w:date="2019-11-25T14:41:00Z">
        <w:r w:rsidR="002C3A9E" w:rsidDel="007612E4">
          <w:delText xml:space="preserve">uma </w:delText>
        </w:r>
      </w:del>
      <w:r w:rsidR="002C3A9E">
        <w:t xml:space="preserve">lista de atividades para correção. </w:t>
      </w:r>
      <w:r w:rsidR="00512FE6">
        <w:t xml:space="preserve">Para corrigir </w:t>
      </w:r>
      <w:del w:id="1251" w:author="Ryan Lemos" w:date="2019-11-25T14:41:00Z">
        <w:r w:rsidR="00512FE6" w:rsidDel="007612E4">
          <w:delText xml:space="preserve">basta </w:delText>
        </w:r>
      </w:del>
      <w:ins w:id="1252" w:author="Ryan Lemos" w:date="2019-11-25T14:41:00Z">
        <w:r w:rsidR="007612E4">
          <w:t>deve-se</w:t>
        </w:r>
        <w:r w:rsidR="007612E4">
          <w:t xml:space="preserve"> </w:t>
        </w:r>
      </w:ins>
      <w:r w:rsidR="00512FE6">
        <w:t>clicar no botão de edição</w:t>
      </w:r>
      <w:r w:rsidR="00EC4082">
        <w:t>,</w:t>
      </w:r>
      <w:r w:rsidR="00512FE6">
        <w:t xml:space="preserve"> conforme seção </w:t>
      </w:r>
      <w:r w:rsidR="00512FE6">
        <w:fldChar w:fldCharType="begin"/>
      </w:r>
      <w:r w:rsidR="00512FE6">
        <w:instrText xml:space="preserve"> REF _Ref22983112 \r \h </w:instrText>
      </w:r>
      <w:r w:rsidR="00512FE6">
        <w:fldChar w:fldCharType="separate"/>
      </w:r>
      <w:r w:rsidR="00F37282">
        <w:t>3.5.1</w:t>
      </w:r>
      <w:r w:rsidR="00512FE6">
        <w:fldChar w:fldCharType="end"/>
      </w:r>
      <w:r w:rsidR="00EC4082">
        <w:t>,</w:t>
      </w:r>
      <w:r w:rsidR="00512FE6">
        <w:t xml:space="preserve"> ou caso já tenha sido corrigida, no botão verde</w:t>
      </w:r>
      <w:r w:rsidR="00EC4082">
        <w:t>,</w:t>
      </w:r>
      <w:r w:rsidR="00512FE6">
        <w:t xml:space="preserve"> conforme a </w:t>
      </w:r>
      <w:r w:rsidR="00512FE6">
        <w:fldChar w:fldCharType="begin"/>
      </w:r>
      <w:r w:rsidR="00512FE6">
        <w:instrText xml:space="preserve"> REF _Ref20053266 \h </w:instrText>
      </w:r>
      <w:r w:rsidR="00512FE6">
        <w:fldChar w:fldCharType="separate"/>
      </w:r>
      <w:r w:rsidR="00F37282">
        <w:t xml:space="preserve">Figura </w:t>
      </w:r>
      <w:r w:rsidR="00F37282">
        <w:rPr>
          <w:noProof/>
        </w:rPr>
        <w:t>100</w:t>
      </w:r>
      <w:r w:rsidR="00512FE6">
        <w:fldChar w:fldCharType="end"/>
      </w:r>
      <w:r w:rsidR="00512FE6">
        <w:t>.</w:t>
      </w:r>
    </w:p>
    <w:p w14:paraId="7954FA58" w14:textId="77777777" w:rsidR="00A23065" w:rsidRDefault="00A23065" w:rsidP="00391462"/>
    <w:p w14:paraId="59F0932A" w14:textId="21112C57" w:rsidR="00921163" w:rsidRDefault="00921163" w:rsidP="00B70A30">
      <w:pPr>
        <w:pStyle w:val="Legenda"/>
        <w:keepNext/>
      </w:pPr>
      <w:bookmarkStart w:id="1253" w:name="_Ref20053266"/>
      <w:bookmarkStart w:id="1254" w:name="_Toc21974038"/>
      <w:bookmarkStart w:id="1255" w:name="_Toc22986226"/>
      <w:r>
        <w:t xml:space="preserve">Figura </w:t>
      </w:r>
      <w:r w:rsidR="00CD06EF">
        <w:fldChar w:fldCharType="begin"/>
      </w:r>
      <w:r w:rsidR="00CD06EF">
        <w:instrText xml:space="preserve"> SEQ Figura \* ARABIC </w:instrText>
      </w:r>
      <w:r w:rsidR="00CD06EF">
        <w:fldChar w:fldCharType="separate"/>
      </w:r>
      <w:r w:rsidR="00F37282">
        <w:rPr>
          <w:noProof/>
        </w:rPr>
        <w:t>100</w:t>
      </w:r>
      <w:r w:rsidR="00CD06EF">
        <w:rPr>
          <w:noProof/>
        </w:rPr>
        <w:fldChar w:fldCharType="end"/>
      </w:r>
      <w:bookmarkEnd w:id="1253"/>
      <w:r>
        <w:t xml:space="preserve"> - Tela de listagem de atividades recebidas</w:t>
      </w:r>
      <w:bookmarkEnd w:id="1254"/>
      <w:bookmarkEnd w:id="125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391462"/>
    <w:p w14:paraId="731038B2" w14:textId="63CCB0D6" w:rsidR="00B30211" w:rsidRDefault="002C3A9E" w:rsidP="00391462">
      <w:r>
        <w:t xml:space="preserve">Ao clicar </w:t>
      </w:r>
      <w:r w:rsidR="00512FE6">
        <w:t>em um desses botões</w:t>
      </w:r>
      <w:r>
        <w:t xml:space="preserve"> surge a tela </w:t>
      </w:r>
      <w:r w:rsidR="00EC4082">
        <w:t>d</w:t>
      </w:r>
      <w:r w:rsidR="00512FE6">
        <w:t>a</w:t>
      </w:r>
      <w:r w:rsidR="0023197E">
        <w:t xml:space="preserve">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w:t>
      </w:r>
      <w:del w:id="1256" w:author="Ryan Lemos" w:date="2019-11-25T14:41:00Z">
        <w:r w:rsidR="0019114F" w:rsidDel="007612E4">
          <w:delText xml:space="preserve">todos </w:delText>
        </w:r>
      </w:del>
      <w:r w:rsidR="0019114F">
        <w:t>os seus dados chave</w:t>
      </w:r>
      <w:r w:rsidR="00EC4082">
        <w:t>s</w:t>
      </w:r>
      <w:r w:rsidR="0019114F">
        <w:t xml:space="preser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w:t>
      </w:r>
      <w:r w:rsidR="00D4158C">
        <w:t>:</w:t>
      </w:r>
      <w:r>
        <w:t xml:space="preserve"> dar nota</w:t>
      </w:r>
      <w:r w:rsidR="0019114F">
        <w:t xml:space="preserve"> (que é obrigatório preencher) e colocar uma observação acerca da resposta do aluno.</w:t>
      </w:r>
      <w:r>
        <w:t xml:space="preserve"> </w:t>
      </w:r>
      <w:ins w:id="1257" w:author="Ryan Lemos" w:date="2019-11-25T14:41:00Z">
        <w:r w:rsidR="007612E4">
          <w:t>Na</w:t>
        </w:r>
      </w:ins>
      <w:del w:id="1258" w:author="Ryan Lemos" w:date="2019-11-25T14:41:00Z">
        <w:r w:rsidDel="007612E4">
          <w:delText>A</w:delText>
        </w:r>
      </w:del>
      <w:r>
        <w:t xml:space="preserve">s questões de </w:t>
      </w:r>
      <w:del w:id="1259" w:author="Ryan Lemos" w:date="2019-11-25T14:41:00Z">
        <w:r w:rsidDel="007612E4">
          <w:delText xml:space="preserve">marcar </w:delText>
        </w:r>
      </w:del>
      <w:ins w:id="1260" w:author="Ryan Lemos" w:date="2019-11-25T14:41:00Z">
        <w:r w:rsidR="007612E4">
          <w:t>m</w:t>
        </w:r>
        <w:r w:rsidR="007612E4">
          <w:t>últipla escolha</w:t>
        </w:r>
      </w:ins>
      <w:ins w:id="1261" w:author="Ryan Lemos" w:date="2019-11-25T14:42:00Z">
        <w:r w:rsidR="007612E4">
          <w:t>,</w:t>
        </w:r>
      </w:ins>
      <w:ins w:id="1262" w:author="Ryan Lemos" w:date="2019-11-25T14:41:00Z">
        <w:r w:rsidR="007612E4">
          <w:t xml:space="preserve"> </w:t>
        </w:r>
      </w:ins>
      <w:r>
        <w:t>o professor não precisa dar nota, somente</w:t>
      </w:r>
      <w:r w:rsidR="0019114F">
        <w:t xml:space="preserve"> a observação</w:t>
      </w:r>
      <w:r w:rsidR="00D4158C">
        <w:t>,</w:t>
      </w:r>
      <w:r w:rsidR="00512FE6">
        <w:t xml:space="preserve"> se achar necessário</w:t>
      </w:r>
      <w:r w:rsidR="0019114F">
        <w:t>. Nelas</w:t>
      </w:r>
      <w:r w:rsidR="007B4111">
        <w:t>,</w:t>
      </w:r>
      <w:ins w:id="1263" w:author="Ryan Lemos" w:date="2019-11-25T14:42:00Z">
        <w:r w:rsidR="007612E4">
          <w:t xml:space="preserve"> há</w:t>
        </w:r>
      </w:ins>
      <w:r w:rsidR="0019114F">
        <w:t xml:space="preserve"> a nota </w:t>
      </w:r>
      <w:del w:id="1264" w:author="Ryan Lemos" w:date="2019-11-25T14:42:00Z">
        <w:r w:rsidR="0019114F" w:rsidDel="007612E4">
          <w:delText xml:space="preserve">do </w:delText>
        </w:r>
      </w:del>
      <w:ins w:id="1265" w:author="Ryan Lemos" w:date="2019-11-25T14:42:00Z">
        <w:r w:rsidR="007612E4">
          <w:t>obtida pelo</w:t>
        </w:r>
        <w:r w:rsidR="007612E4">
          <w:t xml:space="preserve"> </w:t>
        </w:r>
      </w:ins>
      <w:r w:rsidR="0019114F">
        <w:t>aluno</w:t>
      </w:r>
      <w:del w:id="1266" w:author="Ryan Lemos" w:date="2019-11-25T14:42:00Z">
        <w:r w:rsidR="0019114F" w:rsidDel="007612E4">
          <w:delText xml:space="preserve"> já aparece</w:delText>
        </w:r>
      </w:del>
      <w:r w:rsidR="007B4111">
        <w:t>,</w:t>
      </w:r>
      <w:r w:rsidR="0019114F">
        <w:t xml:space="preserve"> juntamente com a questão</w:t>
      </w:r>
      <w:del w:id="1267" w:author="Ryan Lemos" w:date="2019-11-25T14:42:00Z">
        <w:r w:rsidR="0019114F" w:rsidDel="007612E4">
          <w:delText xml:space="preserve"> em si</w:delText>
        </w:r>
      </w:del>
      <w:r w:rsidR="0019114F">
        <w:t xml:space="preserve">, conforme </w:t>
      </w:r>
      <w:r w:rsidR="00D4158C">
        <w:t xml:space="preserve">observado </w:t>
      </w:r>
      <w:r w:rsidR="0019114F">
        <w:t>na</w:t>
      </w:r>
      <w:r w:rsidR="0023197E">
        <w:t xml:space="preserve">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rsidR="0019114F">
        <w:t xml:space="preserve">. Em caso de questões do tipo fala, surge </w:t>
      </w:r>
      <w:r w:rsidR="007B4111">
        <w:t xml:space="preserve">para o </w:t>
      </w:r>
      <w:r w:rsidR="0019114F">
        <w:t xml:space="preserve">professor </w:t>
      </w:r>
      <w:del w:id="1268" w:author="Ryan Lemos" w:date="2019-11-25T14:42:00Z">
        <w:r w:rsidR="0019114F" w:rsidDel="007612E4">
          <w:delText xml:space="preserve">também </w:delText>
        </w:r>
      </w:del>
      <w:r w:rsidR="0019114F">
        <w:t xml:space="preserve">a possibilidade de escuta do áudio do aluno, que é gravado ao responder </w:t>
      </w:r>
      <w:r w:rsidR="004F46AF">
        <w:t>à</w:t>
      </w:r>
      <w:r w:rsidR="0019114F">
        <w:t xml:space="preserve"> questão.</w:t>
      </w:r>
    </w:p>
    <w:p w14:paraId="6AEB790C" w14:textId="2D9F598B" w:rsidR="00921163" w:rsidRDefault="00921163" w:rsidP="00B70A30">
      <w:pPr>
        <w:pStyle w:val="Legenda"/>
        <w:keepNext/>
      </w:pPr>
      <w:bookmarkStart w:id="1269" w:name="_Ref20053275"/>
      <w:bookmarkStart w:id="1270" w:name="_Toc21974039"/>
      <w:bookmarkStart w:id="1271" w:name="_Toc22986227"/>
      <w:r>
        <w:lastRenderedPageBreak/>
        <w:t xml:space="preserve">Figura </w:t>
      </w:r>
      <w:r w:rsidR="00CD06EF">
        <w:fldChar w:fldCharType="begin"/>
      </w:r>
      <w:r w:rsidR="00CD06EF">
        <w:instrText xml:space="preserve"> SEQ Figura \* ARABIC </w:instrText>
      </w:r>
      <w:r w:rsidR="00CD06EF">
        <w:fldChar w:fldCharType="separate"/>
      </w:r>
      <w:r w:rsidR="00F37282">
        <w:rPr>
          <w:noProof/>
        </w:rPr>
        <w:t>101</w:t>
      </w:r>
      <w:r w:rsidR="00CD06EF">
        <w:rPr>
          <w:noProof/>
        </w:rPr>
        <w:fldChar w:fldCharType="end"/>
      </w:r>
      <w:bookmarkEnd w:id="1269"/>
      <w:r>
        <w:t xml:space="preserve"> - Tela de correção de uma atividade</w:t>
      </w:r>
      <w:bookmarkEnd w:id="1270"/>
      <w:bookmarkEnd w:id="1271"/>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1272" w:name="_Toc22197514"/>
      <w:bookmarkStart w:id="1273" w:name="_Toc22841368"/>
      <w:bookmarkStart w:id="1274" w:name="_Toc22986326"/>
      <w:r>
        <w:t>Aluno</w:t>
      </w:r>
      <w:bookmarkEnd w:id="1272"/>
      <w:bookmarkEnd w:id="1273"/>
      <w:bookmarkEnd w:id="1274"/>
    </w:p>
    <w:p w14:paraId="05FD0E2C" w14:textId="77777777" w:rsidR="004F46AF" w:rsidRDefault="004F46AF" w:rsidP="004F46AF"/>
    <w:p w14:paraId="58156CB3" w14:textId="525A95DC" w:rsidR="004F46AF" w:rsidRDefault="004F46AF" w:rsidP="004F46AF">
      <w:r>
        <w:t xml:space="preserve">Ao aluno foi </w:t>
      </w:r>
      <w:del w:id="1275" w:author="Ryan Lemos" w:date="2019-11-25T14:43:00Z">
        <w:r w:rsidDel="006309B1">
          <w:delText xml:space="preserve">acrescido </w:delText>
        </w:r>
      </w:del>
      <w:ins w:id="1276" w:author="Ryan Lemos" w:date="2019-11-25T14:43:00Z">
        <w:r w:rsidR="006309B1">
          <w:t>acrescid</w:t>
        </w:r>
        <w:r w:rsidR="006309B1">
          <w:t>a</w:t>
        </w:r>
        <w:r w:rsidR="006309B1">
          <w:t xml:space="preserve"> </w:t>
        </w:r>
      </w:ins>
      <w:r>
        <w:t xml:space="preserve">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3644BC91"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F37282">
        <w:t xml:space="preserve">Quadro </w:t>
      </w:r>
      <w:r w:rsidR="00F37282">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5BACC" w14:textId="77777777" w:rsidR="00D4158C" w:rsidRDefault="00D4158C" w:rsidP="00021305"/>
    <w:p w14:paraId="12B239E9" w14:textId="051B46BB" w:rsidR="00300D1E" w:rsidRDefault="00FE4DD4" w:rsidP="00B70A30">
      <w:pPr>
        <w:pStyle w:val="Legenda"/>
      </w:pPr>
      <w:bookmarkStart w:id="1277" w:name="_Ref21547990"/>
      <w:bookmarkStart w:id="1278" w:name="_Toc22986277"/>
      <w:r>
        <w:t xml:space="preserve">Quadro </w:t>
      </w:r>
      <w:r w:rsidR="00CD06EF">
        <w:fldChar w:fldCharType="begin"/>
      </w:r>
      <w:r w:rsidR="00CD06EF">
        <w:instrText xml:space="preserve"> SEQ Quadro \* ARABIC </w:instrText>
      </w:r>
      <w:r w:rsidR="00CD06EF">
        <w:fldChar w:fldCharType="separate"/>
      </w:r>
      <w:r w:rsidR="00F37282">
        <w:rPr>
          <w:noProof/>
        </w:rPr>
        <w:t>38</w:t>
      </w:r>
      <w:r w:rsidR="00CD06EF">
        <w:rPr>
          <w:noProof/>
        </w:rPr>
        <w:fldChar w:fldCharType="end"/>
      </w:r>
      <w:bookmarkEnd w:id="1277"/>
      <w:r w:rsidRPr="00332C38">
        <w:t xml:space="preserve"> - Estória de </w:t>
      </w:r>
      <w:r>
        <w:t>visualização de atividades recebidas para um aluno</w:t>
      </w:r>
      <w:bookmarkEnd w:id="1278"/>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ABDC7F8" w14:textId="6AB43143" w:rsidR="00ED291E" w:rsidRDefault="00ED291E" w:rsidP="00021305">
      <w:r>
        <w:lastRenderedPageBreak/>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F37282">
        <w:t xml:space="preserve">Figura </w:t>
      </w:r>
      <w:r w:rsidR="00F37282">
        <w:rPr>
          <w:noProof/>
        </w:rPr>
        <w:t>102</w:t>
      </w:r>
      <w:r w:rsidR="0023197E">
        <w:fldChar w:fldCharType="end"/>
      </w:r>
      <w:r>
        <w:t xml:space="preserve">. </w:t>
      </w:r>
      <w:r w:rsidR="00021305">
        <w:t>Como especificado, atividades já respondidas podem ser reconhecidas p</w:t>
      </w:r>
      <w:del w:id="1279" w:author="Ryan Lemos" w:date="2019-11-25T14:44:00Z">
        <w:r w:rsidR="00021305" w:rsidDel="006309B1">
          <w:delText>or sua</w:delText>
        </w:r>
      </w:del>
      <w:ins w:id="1280" w:author="Ryan Lemos" w:date="2019-11-25T14:44:00Z">
        <w:r w:rsidR="006309B1">
          <w:t>ela</w:t>
        </w:r>
      </w:ins>
      <w:r w:rsidR="00021305">
        <w:t xml:space="preserve"> ação </w:t>
      </w:r>
      <w:del w:id="1281" w:author="Ryan Lemos" w:date="2019-11-25T14:44:00Z">
        <w:r w:rsidR="00021305" w:rsidDel="006309B1">
          <w:delText xml:space="preserve">de </w:delText>
        </w:r>
      </w:del>
      <w:ins w:id="1282" w:author="Ryan Lemos" w:date="2019-11-25T14:44:00Z">
        <w:r w:rsidR="006309B1">
          <w:t>d</w:t>
        </w:r>
        <w:r w:rsidR="006309B1">
          <w:t>o</w:t>
        </w:r>
        <w:r w:rsidR="006309B1">
          <w:t xml:space="preserve"> </w:t>
        </w:r>
      </w:ins>
      <w:r w:rsidR="00021305">
        <w:t>botão</w:t>
      </w:r>
      <w:r w:rsidR="009801FC">
        <w:t>,</w:t>
      </w:r>
      <w:r w:rsidR="00021305">
        <w:t xml:space="preserve"> </w:t>
      </w:r>
      <w:r w:rsidR="00512FE6">
        <w:t>de visualização</w:t>
      </w:r>
      <w:r w:rsidR="00021305">
        <w:t xml:space="preserve"> na cor amarela. Já</w:t>
      </w:r>
      <w:ins w:id="1283" w:author="Ryan Lemos" w:date="2019-11-25T14:43:00Z">
        <w:r w:rsidR="006309B1">
          <w:t>,</w:t>
        </w:r>
      </w:ins>
      <w:r w:rsidR="00021305">
        <w:t xml:space="preserve"> as atividades a serem respondidas são identificadas através d</w:t>
      </w:r>
      <w:r w:rsidR="00512FE6">
        <w:t>o botão de edição</w:t>
      </w:r>
      <w:r w:rsidR="00021305">
        <w:t>.</w:t>
      </w:r>
    </w:p>
    <w:p w14:paraId="5DAD785E" w14:textId="77777777" w:rsidR="008057E8" w:rsidRDefault="008057E8" w:rsidP="004F46AF"/>
    <w:p w14:paraId="39DE62A5" w14:textId="6E75C9CD" w:rsidR="00921163" w:rsidRDefault="00921163" w:rsidP="00B70A30">
      <w:pPr>
        <w:pStyle w:val="Legenda"/>
        <w:keepNext/>
      </w:pPr>
      <w:bookmarkStart w:id="1284" w:name="_Ref20053355"/>
      <w:bookmarkStart w:id="1285" w:name="_Toc21974040"/>
      <w:bookmarkStart w:id="1286" w:name="_Toc22986228"/>
      <w:r>
        <w:t xml:space="preserve">Figura </w:t>
      </w:r>
      <w:r w:rsidR="00CD06EF">
        <w:fldChar w:fldCharType="begin"/>
      </w:r>
      <w:r w:rsidR="00CD06EF">
        <w:instrText xml:space="preserve"> SEQ Figura \* ARABIC </w:instrText>
      </w:r>
      <w:r w:rsidR="00CD06EF">
        <w:fldChar w:fldCharType="separate"/>
      </w:r>
      <w:r w:rsidR="00F37282">
        <w:rPr>
          <w:noProof/>
        </w:rPr>
        <w:t>102</w:t>
      </w:r>
      <w:r w:rsidR="00CD06EF">
        <w:rPr>
          <w:noProof/>
        </w:rPr>
        <w:fldChar w:fldCharType="end"/>
      </w:r>
      <w:bookmarkEnd w:id="1284"/>
      <w:r>
        <w:t xml:space="preserve"> - Tela de listagem de atividades recebidas por um aluno</w:t>
      </w:r>
      <w:bookmarkEnd w:id="1285"/>
      <w:bookmarkEnd w:id="1286"/>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190158"/>
    <w:p w14:paraId="4224C014" w14:textId="1DD2CF01" w:rsidR="00190158" w:rsidRDefault="00021305" w:rsidP="006B3E07">
      <w:r>
        <w:t xml:space="preserve">Quanto à possibilidade de o aluno responder as atividades pelo ambiente, </w:t>
      </w:r>
      <w:r w:rsidR="00693EDB">
        <w:t>surge a estória demonstrada pel</w:t>
      </w:r>
      <w:r w:rsidR="00B73552">
        <w:t>o</w:t>
      </w:r>
      <w:r w:rsidR="00BC0675">
        <w:t xml:space="preserve"> </w:t>
      </w:r>
      <w:r w:rsidR="00BC0675">
        <w:fldChar w:fldCharType="begin"/>
      </w:r>
      <w:r w:rsidR="00BC0675">
        <w:instrText xml:space="preserve"> REF _Ref23522641 \h </w:instrText>
      </w:r>
      <w:r w:rsidR="006B3E07">
        <w:instrText xml:space="preserve"> \* MERGEFORMAT </w:instrText>
      </w:r>
      <w:r w:rsidR="00BC0675">
        <w:fldChar w:fldCharType="separate"/>
      </w:r>
      <w:r w:rsidR="00F37282">
        <w:t xml:space="preserve">Quadro </w:t>
      </w:r>
      <w:r w:rsidR="00F37282">
        <w:rPr>
          <w:noProof/>
        </w:rPr>
        <w:t>39</w:t>
      </w:r>
      <w:r w:rsidR="00BC0675">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w:t>
      </w:r>
      <w:del w:id="1287" w:author="Ryan Lemos" w:date="2019-11-25T14:44:00Z">
        <w:r w:rsidR="00693EDB" w:rsidDel="006309B1">
          <w:delText xml:space="preserve">como áudios propriamente ditos, </w:delText>
        </w:r>
      </w:del>
      <w:del w:id="1288" w:author="Ryan Lemos" w:date="2019-11-25T14:45:00Z">
        <w:r w:rsidR="00693EDB" w:rsidDel="006309B1">
          <w:delText xml:space="preserve">e </w:delText>
        </w:r>
      </w:del>
      <w:r w:rsidR="00693EDB">
        <w:t>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bookmarkStart w:id="1289" w:name="_Ref21548007"/>
      <w:bookmarkStart w:id="1290" w:name="_Toc22986278"/>
    </w:p>
    <w:p w14:paraId="0939E396" w14:textId="77777777" w:rsidR="007336FA" w:rsidRDefault="007336FA" w:rsidP="00190158"/>
    <w:p w14:paraId="072677EF" w14:textId="4FFAC8C6" w:rsidR="00190158" w:rsidRDefault="00190158">
      <w:pPr>
        <w:spacing w:line="240" w:lineRule="auto"/>
        <w:ind w:firstLine="0"/>
        <w:jc w:val="left"/>
        <w:outlineLvl w:val="9"/>
      </w:pPr>
      <w:r>
        <w:br w:type="page"/>
      </w:r>
    </w:p>
    <w:p w14:paraId="62F53FD3" w14:textId="34B2CE9F" w:rsidR="00BC0675" w:rsidRDefault="00BC0675" w:rsidP="00BC0675">
      <w:pPr>
        <w:pStyle w:val="Legenda"/>
      </w:pPr>
      <w:bookmarkStart w:id="1291" w:name="_Ref23522641"/>
      <w:r>
        <w:lastRenderedPageBreak/>
        <w:t xml:space="preserve">Quadro </w:t>
      </w:r>
      <w:r w:rsidR="00CD06EF">
        <w:fldChar w:fldCharType="begin"/>
      </w:r>
      <w:r w:rsidR="00CD06EF">
        <w:instrText xml:space="preserve"> SEQ Quadro \* ARABIC </w:instrText>
      </w:r>
      <w:r w:rsidR="00CD06EF">
        <w:fldChar w:fldCharType="separate"/>
      </w:r>
      <w:r w:rsidR="00F37282">
        <w:rPr>
          <w:noProof/>
        </w:rPr>
        <w:t>39</w:t>
      </w:r>
      <w:r w:rsidR="00CD06EF">
        <w:rPr>
          <w:noProof/>
        </w:rPr>
        <w:fldChar w:fldCharType="end"/>
      </w:r>
      <w:bookmarkEnd w:id="1291"/>
      <w:r>
        <w:t xml:space="preserve"> - </w:t>
      </w:r>
      <w:r w:rsidRPr="00782DAB">
        <w:t>Estória de resolução de atividades</w:t>
      </w:r>
    </w:p>
    <w:bookmarkEnd w:id="1289"/>
    <w:bookmarkEnd w:id="1290"/>
    <w:p w14:paraId="07AC4985" w14:textId="5A732241" w:rsidR="00300D1E" w:rsidRDefault="00300D1E" w:rsidP="00596E44">
      <w:pPr>
        <w:pStyle w:val="estrias"/>
        <w:pBdr>
          <w:bottom w:val="single" w:sz="4" w:space="9" w:color="auto"/>
        </w:pBdr>
      </w:pPr>
      <w:r>
        <w:t>Como aluno quero ser capaz de responder as atividades enviadas pelos professores pelo ambiente</w:t>
      </w:r>
      <w:r w:rsidR="00D4158C">
        <w:t>, u</w:t>
      </w:r>
      <w:r w:rsidR="00512FE6">
        <w:t>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0DF5EE29" w:rsidR="00300D1E" w:rsidRDefault="00300D1E" w:rsidP="00596E44">
      <w:pPr>
        <w:pStyle w:val="estrias"/>
        <w:numPr>
          <w:ilvl w:val="0"/>
          <w:numId w:val="16"/>
        </w:numPr>
      </w:pPr>
      <w:r>
        <w:t>O aluno também deve ser capaz de saber em qual questão está e quantas são</w:t>
      </w:r>
      <w:r w:rsidR="00D4158C">
        <w:t xml:space="preserve"> da atividade.</w:t>
      </w:r>
    </w:p>
    <w:p w14:paraId="2C20FD09" w14:textId="61879E82" w:rsidR="00300D1E" w:rsidRDefault="00300D1E" w:rsidP="00596E44">
      <w:pPr>
        <w:pStyle w:val="estrias"/>
        <w:numPr>
          <w:ilvl w:val="0"/>
          <w:numId w:val="16"/>
        </w:numPr>
      </w:pPr>
      <w:r>
        <w:t xml:space="preserve">O aluno não pode sair da página, </w:t>
      </w:r>
      <w:r w:rsidR="00D4158C">
        <w:t xml:space="preserve">e </w:t>
      </w:r>
      <w:r>
        <w:t xml:space="preserve">isso se dá em função de segurança para </w:t>
      </w:r>
      <w:r w:rsidR="009801FC">
        <w:t>evitar “</w:t>
      </w:r>
      <w:r>
        <w:t>cola</w:t>
      </w:r>
      <w:r w:rsidR="009801FC">
        <w:t>r”</w:t>
      </w:r>
      <w:r>
        <w:t>.</w:t>
      </w:r>
    </w:p>
    <w:p w14:paraId="08980EA0" w14:textId="47E48842" w:rsidR="00300D1E" w:rsidRDefault="00300D1E" w:rsidP="00596E44">
      <w:pPr>
        <w:pStyle w:val="estrias"/>
        <w:numPr>
          <w:ilvl w:val="0"/>
          <w:numId w:val="16"/>
        </w:numPr>
      </w:pPr>
      <w:r>
        <w:t xml:space="preserve">O aluno não deve ser capaz de </w:t>
      </w:r>
      <w:r w:rsidR="00D4158C">
        <w:t>“</w:t>
      </w:r>
      <w:r>
        <w:t>colar</w:t>
      </w:r>
      <w:r w:rsidR="00D4158C">
        <w:t>”</w:t>
      </w:r>
      <w:r>
        <w:t xml:space="preserve">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rsidP="00391462"/>
    <w:p w14:paraId="4F66B460" w14:textId="41AE4793" w:rsidR="001F718F" w:rsidRPr="00021305" w:rsidRDefault="00227575" w:rsidP="00391462">
      <w:r>
        <w:t xml:space="preserve">A </w:t>
      </w:r>
      <w:r w:rsidR="0023197E">
        <w:fldChar w:fldCharType="begin"/>
      </w:r>
      <w:r w:rsidR="0023197E">
        <w:instrText xml:space="preserve"> REF _Ref20053371 \h </w:instrText>
      </w:r>
      <w:r w:rsidR="0023197E">
        <w:fldChar w:fldCharType="separate"/>
      </w:r>
      <w:r w:rsidR="00F37282">
        <w:t xml:space="preserve">Figura </w:t>
      </w:r>
      <w:r w:rsidR="00F37282">
        <w:rPr>
          <w:noProof/>
        </w:rPr>
        <w:t>103</w:t>
      </w:r>
      <w:r w:rsidR="0023197E">
        <w:fldChar w:fldCharType="end"/>
      </w:r>
      <w:r w:rsidR="0023197E">
        <w:t xml:space="preserve"> </w:t>
      </w:r>
      <w:r>
        <w:t xml:space="preserve">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w:t>
      </w:r>
      <w:r w:rsidR="00D4158C">
        <w:t>“</w:t>
      </w:r>
      <w:r>
        <w:t>cola</w:t>
      </w:r>
      <w:r w:rsidR="00D4158C">
        <w:t>”</w:t>
      </w:r>
      <w:r>
        <w:t>.</w:t>
      </w:r>
    </w:p>
    <w:p w14:paraId="3D563AF0" w14:textId="625B9656" w:rsidR="00921163" w:rsidRDefault="00921163" w:rsidP="00B70A30">
      <w:pPr>
        <w:pStyle w:val="Legenda"/>
        <w:keepNext/>
      </w:pPr>
      <w:bookmarkStart w:id="1292" w:name="_Ref20053371"/>
      <w:bookmarkStart w:id="1293" w:name="_Toc21974041"/>
      <w:bookmarkStart w:id="1294" w:name="_Toc22986229"/>
      <w:r>
        <w:lastRenderedPageBreak/>
        <w:t xml:space="preserve">Figura </w:t>
      </w:r>
      <w:r w:rsidR="00CD06EF">
        <w:fldChar w:fldCharType="begin"/>
      </w:r>
      <w:r w:rsidR="00CD06EF">
        <w:instrText xml:space="preserve"> SEQ Figura \* ARABIC </w:instrText>
      </w:r>
      <w:r w:rsidR="00CD06EF">
        <w:fldChar w:fldCharType="separate"/>
      </w:r>
      <w:r w:rsidR="00F37282">
        <w:rPr>
          <w:noProof/>
        </w:rPr>
        <w:t>103</w:t>
      </w:r>
      <w:r w:rsidR="00CD06EF">
        <w:rPr>
          <w:noProof/>
        </w:rPr>
        <w:fldChar w:fldCharType="end"/>
      </w:r>
      <w:bookmarkEnd w:id="1292"/>
      <w:r>
        <w:t xml:space="preserve"> - Tela de primeiro acesso a uma atividade</w:t>
      </w:r>
      <w:bookmarkEnd w:id="1293"/>
      <w:bookmarkEnd w:id="1294"/>
    </w:p>
    <w:p w14:paraId="1B99B711" w14:textId="4E8EFAFE" w:rsidR="00226055" w:rsidRDefault="00693EDB">
      <w:pPr>
        <w:ind w:firstLine="0"/>
        <w:jc w:val="center"/>
      </w:pPr>
      <w:r>
        <w:rPr>
          <w:noProof/>
        </w:rPr>
        <w:drawing>
          <wp:inline distT="0" distB="0" distL="0" distR="0" wp14:anchorId="6225B67D" wp14:editId="451D7C77">
            <wp:extent cx="5898825" cy="3914775"/>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082" cy="3942155"/>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391462"/>
    <w:p w14:paraId="5E3FBF68" w14:textId="5AA09F83" w:rsidR="00227575" w:rsidRDefault="00227575" w:rsidP="00596E44">
      <w:r>
        <w:t xml:space="preserve">O módulo de resolução de atividades foi o que necessitou de todas as características do Angular. Nele o aluno responde </w:t>
      </w:r>
      <w:del w:id="1295" w:author="Ryan Lemos" w:date="2019-11-25T14:45:00Z">
        <w:r w:rsidDel="00B9367C">
          <w:delText xml:space="preserve">a todas </w:delText>
        </w:r>
      </w:del>
      <w:r>
        <w:t>as questões da atividade</w:t>
      </w:r>
      <w:r w:rsidR="009801FC">
        <w:t>,</w:t>
      </w:r>
      <w:r>
        <w:t xml:space="preserve"> sem que haja recarregamento da página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F37282">
        <w:t xml:space="preserve">Figura </w:t>
      </w:r>
      <w:r w:rsidR="00F37282">
        <w:rPr>
          <w:noProof/>
        </w:rPr>
        <w:t>104</w:t>
      </w:r>
      <w:r w:rsidR="0023197E">
        <w:fldChar w:fldCharType="end"/>
      </w:r>
      <w:r w:rsidR="0023197E">
        <w:t>)</w:t>
      </w:r>
      <w:r w:rsidR="00A05EF6">
        <w:t xml:space="preserve">, utilizando o gravador de voz do navegador. </w:t>
      </w:r>
      <w:r>
        <w:t xml:space="preserve">Além </w:t>
      </w:r>
      <w:r w:rsidR="00512FE6">
        <w:t>d</w:t>
      </w:r>
      <w:del w:id="1296" w:author="Ryan Lemos" w:date="2019-11-25T14:45:00Z">
        <w:r w:rsidR="00512FE6" w:rsidDel="00B9367C">
          <w:delText>e que</w:delText>
        </w:r>
      </w:del>
      <w:ins w:id="1297" w:author="Ryan Lemos" w:date="2019-11-25T14:45:00Z">
        <w:r w:rsidR="00B9367C">
          <w:t>isso</w:t>
        </w:r>
      </w:ins>
      <w:r w:rsidR="00D4158C">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391462"/>
    <w:p w14:paraId="3C35A685" w14:textId="5FA5F92C" w:rsidR="00921163" w:rsidRDefault="00921163" w:rsidP="00B70A30">
      <w:pPr>
        <w:pStyle w:val="Legenda"/>
        <w:keepNext/>
      </w:pPr>
      <w:bookmarkStart w:id="1298" w:name="_Ref20053387"/>
      <w:bookmarkStart w:id="1299" w:name="_Toc21974042"/>
      <w:bookmarkStart w:id="1300" w:name="_Toc22986230"/>
      <w:r>
        <w:t xml:space="preserve">Figura </w:t>
      </w:r>
      <w:r w:rsidR="00CD06EF">
        <w:fldChar w:fldCharType="begin"/>
      </w:r>
      <w:r w:rsidR="00CD06EF">
        <w:instrText xml:space="preserve"> SEQ Figura \* ARABIC </w:instrText>
      </w:r>
      <w:r w:rsidR="00CD06EF">
        <w:fldChar w:fldCharType="separate"/>
      </w:r>
      <w:r w:rsidR="00F37282">
        <w:rPr>
          <w:noProof/>
        </w:rPr>
        <w:t>104</w:t>
      </w:r>
      <w:r w:rsidR="00CD06EF">
        <w:rPr>
          <w:noProof/>
        </w:rPr>
        <w:fldChar w:fldCharType="end"/>
      </w:r>
      <w:bookmarkEnd w:id="1298"/>
      <w:r>
        <w:t xml:space="preserve"> - Tela de resolução do tipo fala</w:t>
      </w:r>
      <w:bookmarkEnd w:id="1299"/>
      <w:bookmarkEnd w:id="1300"/>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5BEF696" w14:textId="6FAA0292" w:rsidR="00A05EF6" w:rsidRDefault="00A05EF6" w:rsidP="00596E44">
      <w:r>
        <w:lastRenderedPageBreak/>
        <w:t>Os recursos adicionais podem ser vistos</w:t>
      </w:r>
      <w:ins w:id="1301" w:author="Ryan Lemos" w:date="2019-11-25T14:46:00Z">
        <w:r w:rsidR="00B9367C">
          <w:t xml:space="preserve"> </w:t>
        </w:r>
      </w:ins>
      <w:del w:id="1302" w:author="Ryan Lemos" w:date="2019-11-25T14:46:00Z">
        <w:r w:rsidDel="00B9367C">
          <w:delText xml:space="preserve"> tanto ao fundo </w:delText>
        </w:r>
      </w:del>
      <w:ins w:id="1303" w:author="Ryan Lemos" w:date="2019-11-25T14:46:00Z">
        <w:r w:rsidR="00B9367C">
          <w:t>n</w:t>
        </w:r>
      </w:ins>
      <w:del w:id="1304" w:author="Ryan Lemos" w:date="2019-11-25T14:46:00Z">
        <w:r w:rsidDel="00B9367C">
          <w:delText>d</w:delText>
        </w:r>
      </w:del>
      <w:r>
        <w:t>a</w:t>
      </w:r>
      <w:r w:rsidR="0023197E">
        <w:t xml:space="preserve"> </w:t>
      </w:r>
      <w:r w:rsidR="0023197E">
        <w:fldChar w:fldCharType="begin"/>
      </w:r>
      <w:r w:rsidR="0023197E">
        <w:instrText xml:space="preserve"> REF _Ref20053371 \h </w:instrText>
      </w:r>
      <w:r w:rsidR="0023197E">
        <w:fldChar w:fldCharType="separate"/>
      </w:r>
      <w:r w:rsidR="00F37282">
        <w:t xml:space="preserve">Figura </w:t>
      </w:r>
      <w:r w:rsidR="00F37282">
        <w:rPr>
          <w:noProof/>
        </w:rPr>
        <w:t>103</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F37282">
        <w:t xml:space="preserve">Figura </w:t>
      </w:r>
      <w:r w:rsidR="00F37282">
        <w:rPr>
          <w:noProof/>
        </w:rPr>
        <w:t>105</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rsidP="00391462"/>
    <w:p w14:paraId="5AD7F050" w14:textId="4E1E555E" w:rsidR="00921163" w:rsidRDefault="00921163" w:rsidP="00B70A30">
      <w:pPr>
        <w:pStyle w:val="Legenda"/>
        <w:keepNext/>
      </w:pPr>
      <w:bookmarkStart w:id="1305" w:name="_Ref20053454"/>
      <w:bookmarkStart w:id="1306" w:name="_Toc21974043"/>
      <w:bookmarkStart w:id="1307" w:name="_Toc22986231"/>
      <w:r>
        <w:t xml:space="preserve">Figura </w:t>
      </w:r>
      <w:r w:rsidR="00CD06EF">
        <w:fldChar w:fldCharType="begin"/>
      </w:r>
      <w:r w:rsidR="00CD06EF">
        <w:instrText xml:space="preserve"> SEQ Figura \* ARABIC </w:instrText>
      </w:r>
      <w:r w:rsidR="00CD06EF">
        <w:fldChar w:fldCharType="separate"/>
      </w:r>
      <w:r w:rsidR="00F37282">
        <w:rPr>
          <w:noProof/>
        </w:rPr>
        <w:t>105</w:t>
      </w:r>
      <w:r w:rsidR="00CD06EF">
        <w:rPr>
          <w:noProof/>
        </w:rPr>
        <w:fldChar w:fldCharType="end"/>
      </w:r>
      <w:bookmarkEnd w:id="1305"/>
      <w:r>
        <w:t xml:space="preserve"> - Tela de questão com recurso de áudio</w:t>
      </w:r>
      <w:bookmarkEnd w:id="1306"/>
      <w:bookmarkEnd w:id="1307"/>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91462"/>
    <w:p w14:paraId="710A2C0D" w14:textId="03CD7040"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F37282">
        <w:t xml:space="preserve">Quadro </w:t>
      </w:r>
      <w:r w:rsidR="00F37282">
        <w:rPr>
          <w:noProof/>
        </w:rPr>
        <w:t>40</w:t>
      </w:r>
      <w:r w:rsidR="00B73552">
        <w:fldChar w:fldCharType="end"/>
      </w:r>
      <w:r>
        <w:t xml:space="preserve"> representa esse requisito.</w:t>
      </w:r>
    </w:p>
    <w:p w14:paraId="013D8A95" w14:textId="77777777" w:rsidR="00B73552" w:rsidRDefault="00B73552" w:rsidP="00391462"/>
    <w:p w14:paraId="404037C0" w14:textId="33388847" w:rsidR="00300D1E" w:rsidRDefault="00FE4DD4" w:rsidP="00B70A30">
      <w:pPr>
        <w:pStyle w:val="Legenda"/>
      </w:pPr>
      <w:bookmarkStart w:id="1308" w:name="_Ref21548023"/>
      <w:bookmarkStart w:id="1309" w:name="_Toc22986279"/>
      <w:r>
        <w:t xml:space="preserve">Quadro </w:t>
      </w:r>
      <w:r w:rsidR="00CD06EF">
        <w:fldChar w:fldCharType="begin"/>
      </w:r>
      <w:r w:rsidR="00CD06EF">
        <w:instrText xml:space="preserve"> SEQ Quadro \* ARABIC </w:instrText>
      </w:r>
      <w:r w:rsidR="00CD06EF">
        <w:fldChar w:fldCharType="separate"/>
      </w:r>
      <w:r w:rsidR="00F37282">
        <w:rPr>
          <w:noProof/>
        </w:rPr>
        <w:t>40</w:t>
      </w:r>
      <w:r w:rsidR="00CD06EF">
        <w:rPr>
          <w:noProof/>
        </w:rPr>
        <w:fldChar w:fldCharType="end"/>
      </w:r>
      <w:bookmarkEnd w:id="1308"/>
      <w:r w:rsidRPr="00F35E2D">
        <w:t xml:space="preserve"> - Estória de </w:t>
      </w:r>
      <w:r>
        <w:t>visualização de resultado de uma atividade</w:t>
      </w:r>
      <w:r w:rsidR="00454122">
        <w:t xml:space="preserve"> para um aluno</w:t>
      </w:r>
      <w:bookmarkEnd w:id="1309"/>
    </w:p>
    <w:p w14:paraId="31A496CB" w14:textId="2EE57CBE" w:rsidR="00300D1E" w:rsidRDefault="00300D1E" w:rsidP="00596E44">
      <w:pPr>
        <w:pStyle w:val="estrias"/>
      </w:pPr>
      <w:r>
        <w:t>Como aluno quero ser capaz de verificar meus resultados nas atividades, de maneira a compreender todas as questões da atividade</w:t>
      </w:r>
      <w:r w:rsidR="00E53DA9">
        <w:t>,</w:t>
      </w:r>
      <w:r>
        <w:t xml:space="preserv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91462"/>
    <w:p w14:paraId="6D028BE1" w14:textId="6831801D"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F37282">
        <w:t xml:space="preserve">Figura </w:t>
      </w:r>
      <w:r w:rsidR="00F37282">
        <w:rPr>
          <w:noProof/>
        </w:rPr>
        <w:t>106</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F37282">
        <w:t xml:space="preserve">Quadro </w:t>
      </w:r>
      <w:r w:rsidR="00F37282">
        <w:rPr>
          <w:noProof/>
        </w:rPr>
        <w:t>40</w:t>
      </w:r>
      <w:r w:rsidR="005A7551">
        <w:fldChar w:fldCharType="end"/>
      </w:r>
      <w:r>
        <w:t>. Nessa interação</w:t>
      </w:r>
      <w:ins w:id="1310" w:author="Ryan Lemos" w:date="2019-11-25T14:46:00Z">
        <w:r w:rsidR="00B9367C">
          <w:t>,</w:t>
        </w:r>
      </w:ins>
      <w:r>
        <w:t xml:space="preserve"> o aluno tem um relatório acerca da atividade respondida, contendo a nota de cada questão respondida, suas respostas e observações deixadas pelo professor.</w:t>
      </w:r>
    </w:p>
    <w:p w14:paraId="77A14BCE" w14:textId="6FCD80D6" w:rsidR="00921163" w:rsidRDefault="00921163" w:rsidP="00B70A30">
      <w:pPr>
        <w:pStyle w:val="Legenda"/>
        <w:keepNext/>
      </w:pPr>
      <w:bookmarkStart w:id="1311" w:name="_Ref20053469"/>
      <w:bookmarkStart w:id="1312" w:name="_Toc21974044"/>
      <w:bookmarkStart w:id="1313" w:name="_Toc22986232"/>
      <w:r>
        <w:lastRenderedPageBreak/>
        <w:t xml:space="preserve">Figura </w:t>
      </w:r>
      <w:r w:rsidR="00CD06EF">
        <w:fldChar w:fldCharType="begin"/>
      </w:r>
      <w:r w:rsidR="00CD06EF">
        <w:instrText xml:space="preserve"> SEQ Figura \* ARABIC </w:instrText>
      </w:r>
      <w:r w:rsidR="00CD06EF">
        <w:fldChar w:fldCharType="separate"/>
      </w:r>
      <w:r w:rsidR="00F37282">
        <w:rPr>
          <w:noProof/>
        </w:rPr>
        <w:t>106</w:t>
      </w:r>
      <w:r w:rsidR="00CD06EF">
        <w:rPr>
          <w:noProof/>
        </w:rPr>
        <w:fldChar w:fldCharType="end"/>
      </w:r>
      <w:bookmarkEnd w:id="1311"/>
      <w:r>
        <w:t xml:space="preserve"> - Tela de resultado da atividade para um aluno</w:t>
      </w:r>
      <w:bookmarkEnd w:id="1312"/>
      <w:bookmarkEnd w:id="131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391462"/>
    <w:p w14:paraId="15667703" w14:textId="162008B1" w:rsidR="003C127D" w:rsidRDefault="003C127D">
      <w:pPr>
        <w:pStyle w:val="Ttulo2"/>
      </w:pPr>
      <w:bookmarkStart w:id="1314" w:name="_Toc22197515"/>
      <w:bookmarkStart w:id="1315" w:name="_Toc22841369"/>
      <w:bookmarkStart w:id="1316" w:name="_Toc22986327"/>
      <w:r>
        <w:t>Release 3 – Complementos</w:t>
      </w:r>
      <w:bookmarkEnd w:id="1314"/>
      <w:bookmarkEnd w:id="1315"/>
      <w:bookmarkEnd w:id="1316"/>
    </w:p>
    <w:p w14:paraId="49F4182A" w14:textId="77777777" w:rsidR="00C57C44" w:rsidRDefault="00C57C44" w:rsidP="00C57C44"/>
    <w:p w14:paraId="65FA3674" w14:textId="5FCEC661"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F37282">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w:t>
      </w:r>
      <w:r w:rsidR="00E53DA9">
        <w:t xml:space="preserve">aspectos </w:t>
      </w:r>
      <w:r w:rsidR="009B5E45">
        <w:t xml:space="preserve">visuais como: adoção um padrão de </w:t>
      </w:r>
      <w:r w:rsidR="009B5E45" w:rsidRPr="005B582B">
        <w:rPr>
          <w:i/>
          <w:iCs/>
        </w:rPr>
        <w:t>design</w:t>
      </w:r>
      <w:r w:rsidR="009B5E45">
        <w:t xml:space="preserve"> minimalista, inclusão de mensagens de aviso em todos os botões da aplicação, notificações para atividades, </w:t>
      </w:r>
      <w:ins w:id="1317" w:author="Ryan Lemos" w:date="2019-11-25T14:47:00Z">
        <w:r w:rsidR="00B9367C">
          <w:t xml:space="preserve">e </w:t>
        </w:r>
      </w:ins>
      <w:r w:rsidR="009B5E45">
        <w:t>melhoria na barra lateral</w:t>
      </w:r>
      <w:ins w:id="1318" w:author="Ryan Lemos" w:date="2019-11-25T14:47:00Z">
        <w:r w:rsidR="00B9367C">
          <w:t>.</w:t>
        </w:r>
      </w:ins>
      <w:del w:id="1319" w:author="Ryan Lemos" w:date="2019-11-25T14:47:00Z">
        <w:r w:rsidR="0001061E" w:rsidDel="00B9367C">
          <w:delText>,</w:delText>
        </w:r>
      </w:del>
      <w:ins w:id="1320" w:author="Ryan Lemos" w:date="2019-11-25T14:47:00Z">
        <w:r w:rsidR="00B9367C" w:rsidDel="00B9367C">
          <w:t xml:space="preserve"> </w:t>
        </w:r>
      </w:ins>
      <w:del w:id="1321" w:author="Ryan Lemos" w:date="2019-11-25T14:47:00Z">
        <w:r w:rsidR="0001061E" w:rsidDel="00B9367C">
          <w:delText xml:space="preserve"> dentre outros</w:delText>
        </w:r>
        <w:r w:rsidR="00E53DA9" w:rsidDel="00B9367C">
          <w:delText>, c</w:delText>
        </w:r>
        <w:r w:rsidR="009B5E45" w:rsidDel="00B9367C">
          <w:delText xml:space="preserve">omo </w:delText>
        </w:r>
      </w:del>
      <w:ins w:id="1322" w:author="Ryan Lemos" w:date="2019-11-25T14:47:00Z">
        <w:r w:rsidR="00B9367C">
          <w:t>T</w:t>
        </w:r>
      </w:ins>
      <w:del w:id="1323" w:author="Ryan Lemos" w:date="2019-11-25T14:47:00Z">
        <w:r w:rsidR="009B5E45" w:rsidDel="00B9367C">
          <w:delText>t</w:delText>
        </w:r>
      </w:del>
      <w:r w:rsidR="009B5E45">
        <w:t>ambém</w:t>
      </w:r>
      <w:ins w:id="1324" w:author="Ryan Lemos" w:date="2019-11-25T14:47:00Z">
        <w:r w:rsidR="00B9367C">
          <w:t xml:space="preserve"> houveram</w:t>
        </w:r>
      </w:ins>
      <w:r w:rsidR="009B5E45">
        <w:t xml:space="preserve"> melhorias no código</w:t>
      </w:r>
      <w:del w:id="1325" w:author="Ryan Lemos" w:date="2019-11-25T14:47:00Z">
        <w:r w:rsidR="009B5E45" w:rsidDel="00B9367C">
          <w:delText>,</w:delText>
        </w:r>
      </w:del>
      <w:r w:rsidR="009B5E45">
        <w:t xml:space="preserve"> como</w:t>
      </w:r>
      <w:ins w:id="1326" w:author="Ryan Lemos" w:date="2019-11-25T14:47:00Z">
        <w:r w:rsidR="00B9367C">
          <w:t>:</w:t>
        </w:r>
      </w:ins>
      <w:r w:rsidR="009B5E45">
        <w:t xml:space="preserve"> uma melhor organização, uma divisão de tarefas entre cliente e servidor mais balanceada, tipagem de variáveis</w:t>
      </w:r>
      <w:r w:rsidR="0001061E">
        <w:t>,</w:t>
      </w:r>
      <w:r w:rsidR="009B5E45">
        <w:t xml:space="preserve"> </w:t>
      </w:r>
      <w:r w:rsidR="00A1647B">
        <w:t>e outras correções</w:t>
      </w:r>
      <w:r w:rsidR="009B5E45">
        <w:t xml:space="preserve">. Todas as mudanças visuais podem ser vistas nas figuras dessa monografia que demonstram </w:t>
      </w:r>
      <w:del w:id="1327" w:author="Ryan Lemos" w:date="2019-11-25T14:48:00Z">
        <w:r w:rsidR="009B5E45" w:rsidDel="00B9367C">
          <w:delText xml:space="preserve">alguma </w:delText>
        </w:r>
      </w:del>
      <w:ins w:id="1328" w:author="Ryan Lemos" w:date="2019-11-25T14:48:00Z">
        <w:r w:rsidR="00B9367C">
          <w:t>a</w:t>
        </w:r>
        <w:r w:rsidR="00B9367C">
          <w:t>s</w:t>
        </w:r>
        <w:r w:rsidR="00B9367C">
          <w:t xml:space="preserve"> </w:t>
        </w:r>
      </w:ins>
      <w:r w:rsidR="009B5E45">
        <w:t>interaç</w:t>
      </w:r>
      <w:ins w:id="1329" w:author="Ryan Lemos" w:date="2019-11-25T14:48:00Z">
        <w:r w:rsidR="00B9367C">
          <w:t>ões</w:t>
        </w:r>
      </w:ins>
      <w:del w:id="1330" w:author="Ryan Lemos" w:date="2019-11-25T14:48:00Z">
        <w:r w:rsidR="009B5E45" w:rsidDel="00B9367C">
          <w:delText>ão</w:delText>
        </w:r>
      </w:del>
      <w:r w:rsidR="009B5E45">
        <w:t xml:space="preserve"> com o ambiente proposto.</w:t>
      </w:r>
    </w:p>
    <w:p w14:paraId="48FF1FCF" w14:textId="77777777" w:rsidR="00C57C44" w:rsidRPr="00134BC2" w:rsidRDefault="00C57C44" w:rsidP="00391462"/>
    <w:p w14:paraId="0518675D" w14:textId="00683B5B" w:rsidR="003C127D" w:rsidRDefault="003C127D" w:rsidP="003C127D">
      <w:pPr>
        <w:pStyle w:val="Ttulo3"/>
      </w:pPr>
      <w:bookmarkStart w:id="1331" w:name="_Ref21873575"/>
      <w:bookmarkStart w:id="1332" w:name="_Toc22197516"/>
      <w:bookmarkStart w:id="1333" w:name="_Toc22841370"/>
      <w:bookmarkStart w:id="1334" w:name="_Toc22986328"/>
      <w:r>
        <w:t>Sistema desenvolvido</w:t>
      </w:r>
      <w:bookmarkEnd w:id="1331"/>
      <w:bookmarkEnd w:id="1332"/>
      <w:bookmarkEnd w:id="1333"/>
      <w:bookmarkEnd w:id="1334"/>
    </w:p>
    <w:p w14:paraId="3AA80399" w14:textId="77777777" w:rsidR="009B5E45" w:rsidRDefault="009B5E45" w:rsidP="00391462"/>
    <w:p w14:paraId="39B9B606" w14:textId="05A3DBEE"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w:t>
      </w:r>
      <w:del w:id="1335" w:author="Ryan Lemos" w:date="2019-11-25T14:48:00Z">
        <w:r w:rsidDel="00B9367C">
          <w:delText xml:space="preserve">Ao </w:delText>
        </w:r>
      </w:del>
      <w:ins w:id="1336" w:author="Ryan Lemos" w:date="2019-11-25T14:48:00Z">
        <w:r w:rsidR="00B9367C">
          <w:t>O</w:t>
        </w:r>
        <w:r w:rsidR="00B9367C">
          <w:t xml:space="preserve"> </w:t>
        </w:r>
      </w:ins>
      <w:r>
        <w:t xml:space="preserve">professor </w:t>
      </w:r>
      <w:del w:id="1337" w:author="Ryan Lemos" w:date="2019-11-25T14:48:00Z">
        <w:r w:rsidDel="00B9367C">
          <w:delText xml:space="preserve">é </w:delText>
        </w:r>
      </w:del>
      <w:r>
        <w:t>po</w:t>
      </w:r>
      <w:del w:id="1338" w:author="Ryan Lemos" w:date="2019-11-25T14:48:00Z">
        <w:r w:rsidDel="00B9367C">
          <w:delText>ssível</w:delText>
        </w:r>
      </w:del>
      <w:ins w:id="1339" w:author="Ryan Lemos" w:date="2019-11-25T14:48:00Z">
        <w:r w:rsidR="00B9367C">
          <w:t>de</w:t>
        </w:r>
      </w:ins>
      <w:del w:id="1340" w:author="Ryan Lemos" w:date="2019-11-25T14:48:00Z">
        <w:r w:rsidDel="00B9367C">
          <w:delText xml:space="preserve"> que</w:delText>
        </w:r>
      </w:del>
      <w:r>
        <w:t xml:space="preserve"> </w:t>
      </w:r>
      <w:del w:id="1341" w:author="Ryan Lemos" w:date="2019-11-25T14:48:00Z">
        <w:r w:rsidDel="00B9367C">
          <w:delText xml:space="preserve">verifique </w:delText>
        </w:r>
      </w:del>
      <w:ins w:id="1342" w:author="Ryan Lemos" w:date="2019-11-25T14:48:00Z">
        <w:r w:rsidR="00B9367C">
          <w:t>verifi</w:t>
        </w:r>
        <w:r w:rsidR="00B9367C">
          <w:t>car</w:t>
        </w:r>
        <w:r w:rsidR="00B9367C">
          <w:t xml:space="preserve"> </w:t>
        </w:r>
      </w:ins>
      <w:r>
        <w:t xml:space="preserve">o desempenho do aluno assim que ele entra na sua tela de gestão da turma. Já </w:t>
      </w:r>
      <w:del w:id="1343" w:author="Ryan Lemos" w:date="2019-11-25T14:48:00Z">
        <w:r w:rsidDel="00E72C9F">
          <w:delText xml:space="preserve">para </w:delText>
        </w:r>
      </w:del>
      <w:r>
        <w:t>o aluno</w:t>
      </w:r>
      <w:r w:rsidR="0001061E">
        <w:t>,</w:t>
      </w:r>
      <w:r>
        <w:t xml:space="preserve"> ao entrar no ambiente</w:t>
      </w:r>
      <w:r w:rsidR="0001061E">
        <w:t>,</w:t>
      </w:r>
      <w:del w:id="1344" w:author="Ryan Lemos" w:date="2019-11-25T14:49:00Z">
        <w:r w:rsidDel="00E72C9F">
          <w:delText xml:space="preserve"> ele</w:delText>
        </w:r>
      </w:del>
      <w:r>
        <w:t xml:space="preserv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1345" w:name="_Ref22071839"/>
      <w:bookmarkStart w:id="1346" w:name="_Toc22197517"/>
      <w:bookmarkStart w:id="1347" w:name="_Toc22841371"/>
      <w:bookmarkStart w:id="1348" w:name="_Toc22986329"/>
      <w:r>
        <w:lastRenderedPageBreak/>
        <w:t>Professor</w:t>
      </w:r>
      <w:bookmarkEnd w:id="1345"/>
      <w:bookmarkEnd w:id="1346"/>
      <w:bookmarkEnd w:id="1347"/>
      <w:bookmarkEnd w:id="1348"/>
    </w:p>
    <w:p w14:paraId="1E362F4C" w14:textId="3E692FAB" w:rsidR="00394EB9" w:rsidRDefault="00394EB9" w:rsidP="00394EB9"/>
    <w:p w14:paraId="645696A0" w14:textId="1A12273F"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F37282">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F37282">
        <w:t xml:space="preserve">Quadro </w:t>
      </w:r>
      <w:r w:rsidR="00F37282">
        <w:rPr>
          <w:noProof/>
        </w:rPr>
        <w:t>41</w:t>
      </w:r>
      <w:r w:rsidR="00B73552">
        <w:fldChar w:fldCharType="end"/>
      </w:r>
      <w:r w:rsidR="00403EF2">
        <w:t>.</w:t>
      </w:r>
    </w:p>
    <w:p w14:paraId="61CFC4F5" w14:textId="77777777" w:rsidR="00454122" w:rsidRPr="00B70A30" w:rsidRDefault="00454122" w:rsidP="00391462"/>
    <w:p w14:paraId="101ABF94" w14:textId="00AABC55" w:rsidR="00403EF2" w:rsidRDefault="00454122" w:rsidP="00B70A30">
      <w:pPr>
        <w:pStyle w:val="Legenda"/>
      </w:pPr>
      <w:bookmarkStart w:id="1349" w:name="_Ref21548045"/>
      <w:bookmarkStart w:id="1350" w:name="_Toc22986280"/>
      <w:r>
        <w:t xml:space="preserve">Quadro </w:t>
      </w:r>
      <w:r w:rsidR="00CD06EF">
        <w:fldChar w:fldCharType="begin"/>
      </w:r>
      <w:r w:rsidR="00CD06EF">
        <w:instrText xml:space="preserve"> SEQ Quadro \* ARABIC </w:instrText>
      </w:r>
      <w:r w:rsidR="00CD06EF">
        <w:fldChar w:fldCharType="separate"/>
      </w:r>
      <w:r w:rsidR="00F37282">
        <w:rPr>
          <w:noProof/>
        </w:rPr>
        <w:t>41</w:t>
      </w:r>
      <w:r w:rsidR="00CD06EF">
        <w:rPr>
          <w:noProof/>
        </w:rPr>
        <w:fldChar w:fldCharType="end"/>
      </w:r>
      <w:bookmarkEnd w:id="1349"/>
      <w:r w:rsidRPr="0068662A">
        <w:t xml:space="preserve"> - Estória de </w:t>
      </w:r>
      <w:r>
        <w:t>visualização de desempenho de uma turma</w:t>
      </w:r>
      <w:bookmarkEnd w:id="1350"/>
    </w:p>
    <w:p w14:paraId="0BD9D14A" w14:textId="27C6F566" w:rsidR="00403EF2" w:rsidRDefault="00584E31" w:rsidP="00596E44">
      <w:pPr>
        <w:pStyle w:val="estrias"/>
      </w:pPr>
      <w:r w:rsidRPr="00584E31">
        <w:t>Como professor quero ser capaz de visualizar o desempenho dos meus alunos</w:t>
      </w:r>
      <w:r w:rsidR="00E53DA9">
        <w:t>, p</w:t>
      </w:r>
      <w:r w:rsidR="00A1647B">
        <w:t>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1FC1E346" w:rsidR="00394EB9" w:rsidRDefault="00394EB9" w:rsidP="00394EB9">
      <w:r>
        <w:t xml:space="preserve">Para o professor foi </w:t>
      </w:r>
      <w:del w:id="1351" w:author="Ryan Lemos" w:date="2019-11-25T14:49:00Z">
        <w:r w:rsidDel="00E72C9F">
          <w:delText xml:space="preserve">introduzido </w:delText>
        </w:r>
      </w:del>
      <w:ins w:id="1352" w:author="Ryan Lemos" w:date="2019-11-25T14:49:00Z">
        <w:r w:rsidR="00E72C9F">
          <w:t>introduzid</w:t>
        </w:r>
        <w:r w:rsidR="00E72C9F">
          <w:t>a</w:t>
        </w:r>
        <w:r w:rsidR="00E72C9F">
          <w:t xml:space="preserve"> </w:t>
        </w:r>
      </w:ins>
      <w:r>
        <w:t>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E53DA9">
        <w:t xml:space="preserve">é </w:t>
      </w:r>
      <w:r w:rsidR="004959D0">
        <w:t>capaz de avaliar o desempenho do aluno em sua classe e até comparar com o desempenho que o aluno teve em outras turmas anteriores a turma atual. Ainda ao professor é possível visualizar a média geral da turma</w:t>
      </w:r>
      <w:del w:id="1353" w:author="Ryan Lemos" w:date="2019-11-25T14:49:00Z">
        <w:r w:rsidR="004959D0" w:rsidDel="00E72C9F">
          <w:delText xml:space="preserve"> e avaliar se cada aluno está dentro ou não da média</w:delText>
        </w:r>
      </w:del>
      <w:r w:rsidR="004959D0">
        <w:t>.</w:t>
      </w:r>
    </w:p>
    <w:p w14:paraId="679562D8" w14:textId="77777777" w:rsidR="004959D0" w:rsidRDefault="004959D0" w:rsidP="00394EB9"/>
    <w:p w14:paraId="0A35BEAF" w14:textId="7E88FCCC" w:rsidR="00921163" w:rsidRDefault="00921163" w:rsidP="00B70A30">
      <w:pPr>
        <w:pStyle w:val="Legenda"/>
        <w:keepNext/>
      </w:pPr>
      <w:bookmarkStart w:id="1354" w:name="_Toc21974045"/>
      <w:bookmarkStart w:id="1355" w:name="_Toc22986233"/>
      <w:r>
        <w:t xml:space="preserve">Figura </w:t>
      </w:r>
      <w:r w:rsidR="00CD06EF">
        <w:fldChar w:fldCharType="begin"/>
      </w:r>
      <w:r w:rsidR="00CD06EF">
        <w:instrText xml:space="preserve"> SEQ Figura \* ARABIC </w:instrText>
      </w:r>
      <w:r w:rsidR="00CD06EF">
        <w:fldChar w:fldCharType="separate"/>
      </w:r>
      <w:r w:rsidR="00F37282">
        <w:rPr>
          <w:noProof/>
        </w:rPr>
        <w:t>107</w:t>
      </w:r>
      <w:r w:rsidR="00CD06EF">
        <w:rPr>
          <w:noProof/>
        </w:rPr>
        <w:fldChar w:fldCharType="end"/>
      </w:r>
      <w:r>
        <w:t xml:space="preserve"> - Tela de desempenho da turma</w:t>
      </w:r>
      <w:bookmarkEnd w:id="1354"/>
      <w:bookmarkEnd w:id="1355"/>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1356" w:name="_Ref22071741"/>
      <w:bookmarkStart w:id="1357" w:name="_Toc22197518"/>
      <w:bookmarkStart w:id="1358" w:name="_Toc22841372"/>
      <w:bookmarkStart w:id="1359" w:name="_Toc22986330"/>
      <w:r>
        <w:t>Aluno</w:t>
      </w:r>
      <w:bookmarkEnd w:id="1356"/>
      <w:bookmarkEnd w:id="1357"/>
      <w:bookmarkEnd w:id="1358"/>
      <w:bookmarkEnd w:id="1359"/>
    </w:p>
    <w:p w14:paraId="016A5287" w14:textId="77777777" w:rsidR="00353AF5" w:rsidRPr="00753186" w:rsidRDefault="00353AF5" w:rsidP="005B582B"/>
    <w:p w14:paraId="29CADA4E" w14:textId="7C6565C1" w:rsidR="00353AF5" w:rsidRDefault="00353AF5" w:rsidP="00353AF5">
      <w:r>
        <w:t xml:space="preserve">Quanto ao aluno introduziu-se na página </w:t>
      </w:r>
      <w:r w:rsidRPr="005B582B">
        <w:rPr>
          <w:i/>
          <w:iCs/>
        </w:rPr>
        <w:t>home</w:t>
      </w:r>
      <w:r>
        <w:t xml:space="preserve"> um gráfico dinâmico que contém as médias no decorrer dos níveis </w:t>
      </w:r>
      <w:r w:rsidR="00E53DA9">
        <w:t xml:space="preserve">de aprendizagem </w:t>
      </w:r>
      <w:r>
        <w:t xml:space="preserve">e as médias por tipo de questão respondida. Com isso o aluno consegue enxergar visualmente seu desempenho e como tem evoluído no </w:t>
      </w:r>
      <w:r>
        <w:lastRenderedPageBreak/>
        <w:t>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F37282">
        <w:t xml:space="preserve">Quadro </w:t>
      </w:r>
      <w:r w:rsidR="00F37282">
        <w:rPr>
          <w:noProof/>
        </w:rPr>
        <w:t>42</w:t>
      </w:r>
      <w:r w:rsidR="00B73552">
        <w:fldChar w:fldCharType="end"/>
      </w:r>
      <w:r w:rsidR="00B73552">
        <w:t>.</w:t>
      </w:r>
    </w:p>
    <w:p w14:paraId="7D37E33A" w14:textId="77777777" w:rsidR="00454122" w:rsidRPr="00B70A30" w:rsidRDefault="00454122" w:rsidP="00391462"/>
    <w:p w14:paraId="66930498" w14:textId="0604785D" w:rsidR="00353AF5" w:rsidRDefault="00454122" w:rsidP="00B70A30">
      <w:pPr>
        <w:pStyle w:val="Legenda"/>
      </w:pPr>
      <w:bookmarkStart w:id="1360" w:name="_Ref21548073"/>
      <w:bookmarkStart w:id="1361" w:name="_Toc22986281"/>
      <w:r>
        <w:t xml:space="preserve">Quadro </w:t>
      </w:r>
      <w:r w:rsidR="00CD06EF">
        <w:fldChar w:fldCharType="begin"/>
      </w:r>
      <w:r w:rsidR="00CD06EF">
        <w:instrText xml:space="preserve"> SEQ Quadro \* ARABIC </w:instrText>
      </w:r>
      <w:r w:rsidR="00CD06EF">
        <w:fldChar w:fldCharType="separate"/>
      </w:r>
      <w:r w:rsidR="00F37282">
        <w:rPr>
          <w:noProof/>
        </w:rPr>
        <w:t>42</w:t>
      </w:r>
      <w:r w:rsidR="00CD06EF">
        <w:rPr>
          <w:noProof/>
        </w:rPr>
        <w:fldChar w:fldCharType="end"/>
      </w:r>
      <w:bookmarkEnd w:id="1360"/>
      <w:r>
        <w:t xml:space="preserve"> - </w:t>
      </w:r>
      <w:r w:rsidRPr="00491E62">
        <w:t>Estória de</w:t>
      </w:r>
      <w:r>
        <w:t xml:space="preserve"> visualização de desempenho para um aluno</w:t>
      </w:r>
      <w:bookmarkEnd w:id="1361"/>
    </w:p>
    <w:p w14:paraId="1C914B2C" w14:textId="3D14A9C5"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00E53DA9">
        <w:t>, p</w:t>
      </w:r>
      <w:r w:rsidR="00A1647B">
        <w:t>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19DB38E9" w:rsidR="00353AF5" w:rsidRDefault="00611F3F" w:rsidP="00353AF5">
      <w:r>
        <w:t xml:space="preserve">O </w:t>
      </w:r>
      <w:r w:rsidR="0023197E">
        <w:fldChar w:fldCharType="begin"/>
      </w:r>
      <w:r w:rsidR="0023197E">
        <w:instrText xml:space="preserve"> REF _Ref20053527 \h </w:instrText>
      </w:r>
      <w:r w:rsidR="0023197E">
        <w:fldChar w:fldCharType="separate"/>
      </w:r>
      <w:r w:rsidR="00F37282">
        <w:t xml:space="preserve">Gráfico </w:t>
      </w:r>
      <w:r w:rsidR="00F37282">
        <w:rPr>
          <w:noProof/>
        </w:rPr>
        <w:t>2</w:t>
      </w:r>
      <w:r w:rsidR="0023197E">
        <w:fldChar w:fldCharType="end"/>
      </w:r>
      <w:r w:rsidR="0023197E">
        <w:t xml:space="preserve"> </w:t>
      </w:r>
      <w:r w:rsidR="00353AF5">
        <w:t xml:space="preserve">representa </w:t>
      </w:r>
      <w:del w:id="1362" w:author="Ryan Lemos" w:date="2019-11-25T14:50:00Z">
        <w:r w:rsidR="00353AF5" w:rsidDel="00E72C9F">
          <w:delText>o primeiro gráfico que condiz a</w:delText>
        </w:r>
      </w:del>
      <w:r w:rsidR="00353AF5">
        <w:t>o desempenho do aluno</w:t>
      </w:r>
      <w:r w:rsidR="00A844C7">
        <w:t>,</w:t>
      </w:r>
      <w:r w:rsidR="00353AF5">
        <w:t xml:space="preserve"> conforme os níveis</w:t>
      </w:r>
      <w:r w:rsidR="00E53DA9">
        <w:t xml:space="preserve"> de aprendizagem</w:t>
      </w:r>
      <w:r w:rsidR="00353AF5">
        <w:t>. Pode ser que o aluno não tenha concluído todos os níveis</w:t>
      </w:r>
      <w:ins w:id="1363" w:author="Ryan Lemos" w:date="2019-11-25T14:51:00Z">
        <w:r w:rsidR="00E72C9F">
          <w:t>.</w:t>
        </w:r>
      </w:ins>
      <w:r w:rsidR="00E53DA9">
        <w:t xml:space="preserve"> </w:t>
      </w:r>
      <w:del w:id="1364" w:author="Ryan Lemos" w:date="2019-11-25T14:50:00Z">
        <w:r w:rsidR="00E53DA9" w:rsidDel="00E72C9F">
          <w:delText>e</w:delText>
        </w:r>
      </w:del>
      <w:ins w:id="1365" w:author="Ryan Lemos" w:date="2019-11-25T14:51:00Z">
        <w:r w:rsidR="00E72C9F">
          <w:t>Q</w:t>
        </w:r>
      </w:ins>
      <w:del w:id="1366" w:author="Ryan Lemos" w:date="2019-11-25T14:51:00Z">
        <w:r w:rsidR="00E53DA9" w:rsidDel="00E72C9F">
          <w:delText xml:space="preserve"> p</w:delText>
        </w:r>
        <w:r w:rsidR="00353AF5" w:rsidDel="00E72C9F">
          <w:delText>ortanto</w:delText>
        </w:r>
        <w:r w:rsidR="00E53DA9" w:rsidDel="00E72C9F">
          <w:delText>,</w:delText>
        </w:r>
        <w:r w:rsidR="00353AF5" w:rsidDel="00E72C9F">
          <w:delText xml:space="preserve"> q</w:delText>
        </w:r>
      </w:del>
      <w:r w:rsidR="00353AF5">
        <w:t>uando</w:t>
      </w:r>
      <w:ins w:id="1367" w:author="Ryan Lemos" w:date="2019-11-25T14:51:00Z">
        <w:r w:rsidR="00E72C9F">
          <w:t xml:space="preserve"> isso acontecer</w:t>
        </w:r>
      </w:ins>
      <w:ins w:id="1368" w:author="Ryan Lemos" w:date="2019-11-25T14:52:00Z">
        <w:r w:rsidR="00E72C9F">
          <w:t xml:space="preserve"> </w:t>
        </w:r>
      </w:ins>
      <w:del w:id="1369" w:author="Ryan Lemos" w:date="2019-11-25T14:52:00Z">
        <w:r w:rsidR="00353AF5" w:rsidDel="00E72C9F">
          <w:delText xml:space="preserve"> não existir esse dado</w:delText>
        </w:r>
        <w:r w:rsidDel="00E72C9F">
          <w:delText>,</w:delText>
        </w:r>
        <w:r w:rsidR="00353AF5" w:rsidDel="00E72C9F">
          <w:delText xml:space="preserve"> </w:delText>
        </w:r>
      </w:del>
      <w:r w:rsidR="00353AF5">
        <w:t xml:space="preserve">o gráfico </w:t>
      </w:r>
      <w:del w:id="1370" w:author="Ryan Lemos" w:date="2019-11-25T14:50:00Z">
        <w:r w:rsidR="00353AF5" w:rsidDel="00E72C9F">
          <w:delText>simplesmente será ignorado</w:delText>
        </w:r>
      </w:del>
      <w:ins w:id="1371" w:author="Ryan Lemos" w:date="2019-11-25T14:50:00Z">
        <w:r w:rsidR="00E72C9F">
          <w:t>não exibe a barra</w:t>
        </w:r>
      </w:ins>
      <w:ins w:id="1372" w:author="Ryan Lemos" w:date="2019-11-25T14:52:00Z">
        <w:r w:rsidR="00E72C9F">
          <w:t>, do nível em que o aluno não cursou,</w:t>
        </w:r>
      </w:ins>
      <w:ins w:id="1373" w:author="Ryan Lemos" w:date="2019-11-25T14:51:00Z">
        <w:r w:rsidR="00E72C9F">
          <w:t xml:space="preserve"> considerando o</w:t>
        </w:r>
      </w:ins>
      <w:ins w:id="1374" w:author="Ryan Lemos" w:date="2019-11-25T14:52:00Z">
        <w:r w:rsidR="00E72C9F">
          <w:t xml:space="preserve"> seu</w:t>
        </w:r>
      </w:ins>
      <w:ins w:id="1375" w:author="Ryan Lemos" w:date="2019-11-25T14:51:00Z">
        <w:r w:rsidR="00E72C9F">
          <w:t xml:space="preserve"> resultado como 0</w:t>
        </w:r>
      </w:ins>
      <w:r w:rsidR="00353AF5">
        <w:t>.</w:t>
      </w:r>
    </w:p>
    <w:p w14:paraId="6B035F38" w14:textId="77777777" w:rsidR="00FD5D46" w:rsidRDefault="00FD5D46" w:rsidP="00391462"/>
    <w:p w14:paraId="3010F360" w14:textId="291FF667" w:rsidR="00921163" w:rsidRDefault="00921163" w:rsidP="00B70A30">
      <w:pPr>
        <w:pStyle w:val="Legenda"/>
        <w:keepNext/>
      </w:pPr>
      <w:bookmarkStart w:id="1376" w:name="_Ref20053527"/>
      <w:bookmarkStart w:id="1377" w:name="_Toc23196073"/>
      <w:r>
        <w:t xml:space="preserve">Gráfico </w:t>
      </w:r>
      <w:r w:rsidR="00CD06EF">
        <w:fldChar w:fldCharType="begin"/>
      </w:r>
      <w:r w:rsidR="00CD06EF">
        <w:instrText xml:space="preserve"> SEQ Gráfico \* ARABIC </w:instrText>
      </w:r>
      <w:r w:rsidR="00CD06EF">
        <w:fldChar w:fldCharType="separate"/>
      </w:r>
      <w:r w:rsidR="00F37282">
        <w:rPr>
          <w:noProof/>
        </w:rPr>
        <w:t>2</w:t>
      </w:r>
      <w:r w:rsidR="00CD06EF">
        <w:rPr>
          <w:noProof/>
        </w:rPr>
        <w:fldChar w:fldCharType="end"/>
      </w:r>
      <w:bookmarkEnd w:id="1376"/>
      <w:r w:rsidR="0023197E">
        <w:t xml:space="preserve"> </w:t>
      </w:r>
      <w:r>
        <w:t>- Visualização do d</w:t>
      </w:r>
      <w:r w:rsidRPr="00411AA1">
        <w:t xml:space="preserve">esempenho dos </w:t>
      </w:r>
      <w:r>
        <w:t>alunos pelos anos</w:t>
      </w:r>
      <w:bookmarkEnd w:id="1377"/>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391462"/>
    <w:p w14:paraId="0115E590" w14:textId="610F28EE" w:rsidR="00FD5D46" w:rsidRDefault="001511E1" w:rsidP="00A1647B">
      <w:r>
        <w:t>Já</w:t>
      </w:r>
      <w:ins w:id="1378" w:author="Ryan Lemos" w:date="2019-11-25T14:52:00Z">
        <w:r w:rsidR="003F43CD">
          <w:t>,</w:t>
        </w:r>
      </w:ins>
      <w:r>
        <w:t xml:space="preserve"> </w:t>
      </w:r>
      <w:r w:rsidR="00611F3F">
        <w:t>o</w:t>
      </w:r>
      <w:r w:rsidR="0023197E">
        <w:t xml:space="preserve"> </w:t>
      </w:r>
      <w:r w:rsidR="0023197E">
        <w:fldChar w:fldCharType="begin"/>
      </w:r>
      <w:r w:rsidR="0023197E">
        <w:instrText xml:space="preserve"> REF _Ref20053546 \h </w:instrText>
      </w:r>
      <w:r w:rsidR="0023197E">
        <w:fldChar w:fldCharType="separate"/>
      </w:r>
      <w:r w:rsidR="00F37282">
        <w:t xml:space="preserve">Gráfico </w:t>
      </w:r>
      <w:r w:rsidR="00F37282">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w:t>
      </w:r>
      <w:del w:id="1379" w:author="Ryan Lemos" w:date="2019-11-25T14:53:00Z">
        <w:r w:rsidR="008B44C6" w:rsidDel="003F43CD">
          <w:delText xml:space="preserve">Para </w:delText>
        </w:r>
      </w:del>
      <w:ins w:id="1380" w:author="Ryan Lemos" w:date="2019-11-25T14:53:00Z">
        <w:r w:rsidR="003F43CD">
          <w:t>N</w:t>
        </w:r>
      </w:ins>
      <w:r w:rsidR="008B44C6">
        <w:t>o lado esquerdo visualiza-se o gráfico por níve</w:t>
      </w:r>
      <w:r w:rsidR="003B2AF5">
        <w:t>is</w:t>
      </w:r>
      <w:r w:rsidR="008B44C6">
        <w:t xml:space="preserve">, </w:t>
      </w:r>
      <w:del w:id="1381" w:author="Ryan Lemos" w:date="2019-11-25T14:53:00Z">
        <w:r w:rsidR="008B44C6" w:rsidDel="003F43CD">
          <w:delText xml:space="preserve">ao ser levado para </w:delText>
        </w:r>
      </w:del>
      <w:ins w:id="1382" w:author="Ryan Lemos" w:date="2019-11-25T14:53:00Z">
        <w:r w:rsidR="003F43CD">
          <w:t xml:space="preserve">e </w:t>
        </w:r>
      </w:ins>
      <w:r w:rsidR="008B44C6">
        <w:t xml:space="preserve">a direita visualiza-se o gráfico por </w:t>
      </w:r>
      <w:r w:rsidR="003B2AF5">
        <w:t>tipos de questões</w:t>
      </w:r>
      <w:r w:rsidR="008B44C6">
        <w:t>.</w:t>
      </w:r>
    </w:p>
    <w:p w14:paraId="5E33F522" w14:textId="2D7ECACB" w:rsidR="00921163" w:rsidRDefault="00921163" w:rsidP="00B70A30">
      <w:pPr>
        <w:pStyle w:val="Legenda"/>
        <w:keepNext/>
      </w:pPr>
      <w:bookmarkStart w:id="1383" w:name="_Ref20053546"/>
      <w:bookmarkStart w:id="1384" w:name="_Toc23196074"/>
      <w:r>
        <w:lastRenderedPageBreak/>
        <w:t xml:space="preserve">Gráfico </w:t>
      </w:r>
      <w:r w:rsidR="00CD06EF">
        <w:fldChar w:fldCharType="begin"/>
      </w:r>
      <w:r w:rsidR="00CD06EF">
        <w:instrText xml:space="preserve"> SEQ Gráfico \* ARABIC </w:instrText>
      </w:r>
      <w:r w:rsidR="00CD06EF">
        <w:fldChar w:fldCharType="separate"/>
      </w:r>
      <w:r w:rsidR="00F37282">
        <w:rPr>
          <w:noProof/>
        </w:rPr>
        <w:t>3</w:t>
      </w:r>
      <w:r w:rsidR="00CD06EF">
        <w:rPr>
          <w:noProof/>
        </w:rPr>
        <w:fldChar w:fldCharType="end"/>
      </w:r>
      <w:bookmarkEnd w:id="1383"/>
      <w:r>
        <w:t xml:space="preserve"> - </w:t>
      </w:r>
      <w:r w:rsidRPr="009E4A47">
        <w:t>Visualização do desempenho dos alunos p</w:t>
      </w:r>
      <w:r>
        <w:t>or tipo de questão</w:t>
      </w:r>
      <w:bookmarkEnd w:id="1384"/>
    </w:p>
    <w:p w14:paraId="31930348" w14:textId="11E7526E" w:rsidR="00FD5D46" w:rsidRPr="00753186" w:rsidRDefault="00FD5D46" w:rsidP="005B582B">
      <w:pPr>
        <w:ind w:firstLine="0"/>
        <w:jc w:val="center"/>
      </w:pPr>
      <w:r>
        <w:rPr>
          <w:noProof/>
        </w:rPr>
        <w:drawing>
          <wp:inline distT="0" distB="0" distL="0" distR="0" wp14:anchorId="7251FFE1" wp14:editId="39CCE15B">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70733" cy="2834640"/>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rsidP="00391462"/>
    <w:p w14:paraId="392F0DE8" w14:textId="36FD37EE" w:rsidR="00883B09" w:rsidRDefault="00883B09">
      <w:pPr>
        <w:pStyle w:val="Ttulo2"/>
      </w:pPr>
      <w:bookmarkStart w:id="1385" w:name="_Ref22061008"/>
      <w:bookmarkStart w:id="1386" w:name="_Ref22069296"/>
      <w:bookmarkStart w:id="1387" w:name="_Toc22197519"/>
      <w:bookmarkStart w:id="1388" w:name="_Toc22841373"/>
      <w:bookmarkStart w:id="1389" w:name="_Toc22986331"/>
      <w:r>
        <w:t>Aplicação da metodologia XP no desenvolvimento</w:t>
      </w:r>
      <w:bookmarkEnd w:id="1385"/>
      <w:bookmarkEnd w:id="1386"/>
      <w:bookmarkEnd w:id="1387"/>
      <w:bookmarkEnd w:id="1388"/>
      <w:bookmarkEnd w:id="1389"/>
    </w:p>
    <w:p w14:paraId="530BA3E1" w14:textId="77777777" w:rsidR="00C84EFD" w:rsidRDefault="00C84EFD" w:rsidP="00391462"/>
    <w:p w14:paraId="191FE15E" w14:textId="3DA600FB" w:rsidR="00C84EFD" w:rsidRDefault="007D7000">
      <w:r>
        <w:t>A metodologia XP trouxe</w:t>
      </w:r>
      <w:ins w:id="1390" w:author="Ryan Lemos" w:date="2019-11-25T19:58:00Z">
        <w:r w:rsidR="00253517">
          <w:t xml:space="preserve"> </w:t>
        </w:r>
      </w:ins>
      <w:del w:id="1391" w:author="Ryan Lemos" w:date="2019-11-25T19:58:00Z">
        <w:r w:rsidDel="00253517">
          <w:delText xml:space="preserve"> um </w:delText>
        </w:r>
      </w:del>
      <w:r>
        <w:t>ganho de tempo no desenvolvimento da aplicação. Inicialmente na etapa de projeto</w:t>
      </w:r>
      <w:ins w:id="1392" w:author="Ryan Lemos" w:date="2019-11-25T19:58:00Z">
        <w:r w:rsidR="00253517">
          <w:t xml:space="preserve"> da monografia</w:t>
        </w:r>
      </w:ins>
      <w:r>
        <w:t xml:space="preserve">, imaginou-se que a aplicação seria concebida em 6 meses. O tempo restante seria utilizado para correções e melhorias. O cronograma foi respeitado, e o desenvolvimento finalizado ao final do sexto mês. Porém, vale destacar que o segundo </w:t>
      </w:r>
      <w:r w:rsidRPr="004B7BAF">
        <w:rPr>
          <w:i/>
          <w:iCs/>
        </w:rPr>
        <w:t>release</w:t>
      </w:r>
      <w:r>
        <w:t xml:space="preserve"> demandou mais tempo do que o esperado, pois o módulo de banco de questões se demonstrou complexo e </w:t>
      </w:r>
      <w:r w:rsidR="00E53DA9">
        <w:t xml:space="preserve">foi necessária </w:t>
      </w:r>
      <w:r>
        <w:t xml:space="preserve">ajuda externa na concepção. </w:t>
      </w:r>
      <w:del w:id="1393" w:author="Ryan Lemos" w:date="2019-11-25T19:58:00Z">
        <w:r w:rsidDel="00253517">
          <w:delText xml:space="preserve">O </w:delText>
        </w:r>
      </w:del>
      <w:ins w:id="1394" w:author="Ryan Lemos" w:date="2019-11-25T19:58:00Z">
        <w:r w:rsidR="00253517">
          <w:t>Um</w:t>
        </w:r>
        <w:r w:rsidR="00253517">
          <w:t xml:space="preserve"> </w:t>
        </w:r>
      </w:ins>
      <w:r>
        <w:t xml:space="preserve">professor </w:t>
      </w:r>
      <w:del w:id="1395" w:author="Ryan Lemos" w:date="2019-11-25T19:58:00Z">
        <w:r w:rsidDel="00253517">
          <w:delText>Leonardo</w:delText>
        </w:r>
        <w:r w:rsidR="00C84EFD" w:rsidDel="00253517">
          <w:delText xml:space="preserve"> </w:delText>
        </w:r>
        <w:r w:rsidR="00CC1F23" w:rsidDel="00253517">
          <w:delText>Neves Correa</w:delText>
        </w:r>
        <w:r w:rsidR="00C84EFD" w:rsidDel="00253517">
          <w:delText xml:space="preserve"> </w:delText>
        </w:r>
      </w:del>
      <w:r w:rsidR="00C84EFD">
        <w:t xml:space="preserve">do </w:t>
      </w:r>
      <w:r w:rsidR="00CC1F23">
        <w:t>Departamento de Comunicação e Letras</w:t>
      </w:r>
      <w:r w:rsidR="00C84EFD">
        <w:t xml:space="preserve"> da U</w:t>
      </w:r>
      <w:r w:rsidR="002E6FE7">
        <w:t>niversidade Estadual de Montes Claros (</w:t>
      </w:r>
      <w:proofErr w:type="spellStart"/>
      <w:r w:rsidR="002E6FE7">
        <w:t>U</w:t>
      </w:r>
      <w:r w:rsidR="00DA29FA">
        <w:t>nimontes</w:t>
      </w:r>
      <w:proofErr w:type="spellEnd"/>
      <w:r w:rsidR="00DA29FA">
        <w:t>)</w:t>
      </w:r>
      <w:r w:rsidR="00C84EFD">
        <w:t xml:space="preserve"> </w:t>
      </w:r>
      <w:del w:id="1396" w:author="Ryan Lemos" w:date="2019-11-25T20:11:00Z">
        <w:r w:rsidR="00C84EFD" w:rsidDel="00BA3E22">
          <w:delText>viu o</w:delText>
        </w:r>
      </w:del>
      <w:ins w:id="1397" w:author="Ryan Lemos" w:date="2019-11-25T20:11:00Z">
        <w:r w:rsidR="00BA3E22">
          <w:t>analisou o</w:t>
        </w:r>
      </w:ins>
      <w:r w:rsidR="00C84EFD">
        <w:t xml:space="preserve"> ambiente</w:t>
      </w:r>
      <w:del w:id="1398" w:author="Ryan Lemos" w:date="2019-11-25T20:11:00Z">
        <w:r w:rsidR="00C84EFD" w:rsidDel="00BA3E22">
          <w:delText xml:space="preserve"> de perto</w:delText>
        </w:r>
      </w:del>
      <w:r w:rsidR="00C84EFD">
        <w:t xml:space="preserve">, e auxiliou na concepção do módulo de banco de questões. Como professor de línguas a sua visão a respeito do tema foi essencial para a modelagem e concepção desse módulo. Com esse atraso, concluiu-se o terceiro </w:t>
      </w:r>
      <w:r w:rsidR="00C84EFD" w:rsidRPr="004B7BAF">
        <w:rPr>
          <w:i/>
          <w:iCs/>
        </w:rPr>
        <w:t>release</w:t>
      </w:r>
      <w:r w:rsidR="00C84EFD">
        <w:t xml:space="preserve"> em menos tempo, já que o terceiro </w:t>
      </w:r>
      <w:r w:rsidR="00C84EFD" w:rsidRPr="004B7BAF">
        <w:rPr>
          <w:i/>
          <w:iCs/>
        </w:rPr>
        <w:t>release</w:t>
      </w:r>
      <w:r w:rsidR="00C84EFD">
        <w:t xml:space="preserve"> </w:t>
      </w:r>
      <w:r w:rsidR="00E53DA9">
        <w:t xml:space="preserve">foi </w:t>
      </w:r>
      <w:r w:rsidR="00C84EFD">
        <w:t>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37282">
        <w:t xml:space="preserve">Tabela </w:t>
      </w:r>
      <w:r w:rsidR="00F37282">
        <w:rPr>
          <w:noProof/>
        </w:rPr>
        <w:t>1</w:t>
      </w:r>
      <w:r w:rsidR="00FD09D9">
        <w:fldChar w:fldCharType="end"/>
      </w:r>
      <w:r w:rsidR="00B40550">
        <w:t xml:space="preserve"> demonstra o cronograma de desenvolvimento da aplicação.</w:t>
      </w:r>
    </w:p>
    <w:p w14:paraId="441749A8" w14:textId="77777777" w:rsidR="007336FA" w:rsidRDefault="007336FA"/>
    <w:p w14:paraId="76801727" w14:textId="2D0FFFD7" w:rsidR="00A1647B" w:rsidRDefault="00A1647B">
      <w:pPr>
        <w:spacing w:line="240" w:lineRule="auto"/>
        <w:ind w:firstLine="0"/>
        <w:jc w:val="left"/>
        <w:outlineLvl w:val="9"/>
      </w:pPr>
      <w:r>
        <w:br w:type="page"/>
      </w:r>
    </w:p>
    <w:p w14:paraId="4ACA0A61" w14:textId="26DD6024" w:rsidR="00C84EFD" w:rsidRDefault="00EC6FD7" w:rsidP="005074A5">
      <w:pPr>
        <w:pStyle w:val="Legenda"/>
      </w:pPr>
      <w:bookmarkStart w:id="1399" w:name="_Ref22542421"/>
      <w:r>
        <w:lastRenderedPageBreak/>
        <w:t xml:space="preserve">Tabela </w:t>
      </w:r>
      <w:r w:rsidR="00CD06EF">
        <w:fldChar w:fldCharType="begin"/>
      </w:r>
      <w:r w:rsidR="00CD06EF">
        <w:instrText xml:space="preserve"> SEQ Tabela \* ARABIC </w:instrText>
      </w:r>
      <w:r w:rsidR="00CD06EF">
        <w:fldChar w:fldCharType="separate"/>
      </w:r>
      <w:r w:rsidR="00F37282">
        <w:rPr>
          <w:noProof/>
        </w:rPr>
        <w:t>1</w:t>
      </w:r>
      <w:r w:rsidR="00CD06EF">
        <w:rPr>
          <w:noProof/>
        </w:rPr>
        <w:fldChar w:fldCharType="end"/>
      </w:r>
      <w:bookmarkEnd w:id="1399"/>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128FFEB0" w:rsidR="00C84EFD" w:rsidRDefault="00B40550" w:rsidP="00B40550">
      <w:r>
        <w:t>Outro ganho com a utilização da metodologia foi em quesito de qualidade de código</w:t>
      </w:r>
      <w:r w:rsidR="00E53DA9">
        <w:t>. O</w:t>
      </w:r>
      <w:r>
        <w:t xml:space="preserve">s </w:t>
      </w:r>
      <w:proofErr w:type="spellStart"/>
      <w:r w:rsidRPr="005074A5">
        <w:rPr>
          <w:i/>
          <w:iCs/>
        </w:rPr>
        <w:t>refactorings</w:t>
      </w:r>
      <w:proofErr w:type="spellEnd"/>
      <w:r>
        <w:t xml:space="preserve"> e os testes auxilia</w:t>
      </w:r>
      <w:ins w:id="1400" w:author="Ryan Lemos" w:date="2019-11-25T19:59:00Z">
        <w:r w:rsidR="00253517">
          <w:t xml:space="preserve">ram o desenvolvimento e </w:t>
        </w:r>
      </w:ins>
      <w:del w:id="1401" w:author="Ryan Lemos" w:date="2019-11-25T19:59:00Z">
        <w:r w:rsidDel="00253517">
          <w:delText xml:space="preserve">m de maneira a que </w:delText>
        </w:r>
      </w:del>
      <w:r>
        <w:t>o código</w:t>
      </w:r>
      <w:ins w:id="1402" w:author="Ryan Lemos" w:date="2019-11-25T20:00:00Z">
        <w:r w:rsidR="00253517">
          <w:t>,</w:t>
        </w:r>
      </w:ins>
      <w:del w:id="1403" w:author="Ryan Lemos" w:date="2019-11-25T20:00:00Z">
        <w:r w:rsidDel="00253517">
          <w:delText xml:space="preserve"> sempre se encontre em sua melhor maneira. Isso foi</w:delText>
        </w:r>
      </w:del>
      <w:ins w:id="1404" w:author="Ryan Lemos" w:date="2019-11-25T20:00:00Z">
        <w:r w:rsidR="00253517">
          <w:t xml:space="preserve"> sendo</w:t>
        </w:r>
      </w:ins>
      <w:r>
        <w:t xml:space="preserve"> importante principalmente na utilização do </w:t>
      </w:r>
      <w:r w:rsidRPr="005074A5">
        <w:rPr>
          <w:i/>
          <w:iCs/>
        </w:rPr>
        <w:t>framework</w:t>
      </w:r>
      <w:r>
        <w:t xml:space="preserve"> Angular</w:t>
      </w:r>
      <w:del w:id="1405" w:author="Ryan Lemos" w:date="2019-11-25T20:00:00Z">
        <w:r w:rsidDel="00253517">
          <w:delText xml:space="preserve">, </w:delText>
        </w:r>
      </w:del>
      <w:ins w:id="1406" w:author="Ryan Lemos" w:date="2019-11-25T20:00:00Z">
        <w:r w:rsidR="00253517">
          <w:t>.</w:t>
        </w:r>
        <w:r w:rsidR="00253517">
          <w:t xml:space="preserve"> </w:t>
        </w:r>
      </w:ins>
      <w:del w:id="1407" w:author="Ryan Lemos" w:date="2019-11-25T20:00:00Z">
        <w:r w:rsidDel="00253517">
          <w:delText xml:space="preserve">já </w:delText>
        </w:r>
      </w:del>
      <w:ins w:id="1408" w:author="Ryan Lemos" w:date="2019-11-25T20:00:00Z">
        <w:r w:rsidR="00253517">
          <w:t>Já,</w:t>
        </w:r>
        <w:r w:rsidR="00253517">
          <w:t xml:space="preserve"> </w:t>
        </w:r>
      </w:ins>
      <w:r>
        <w:t>que não havia conhecimento prévio de</w:t>
      </w:r>
      <w:ins w:id="1409" w:author="Ryan Lemos" w:date="2019-11-25T20:00:00Z">
        <w:r w:rsidR="00253517">
          <w:t xml:space="preserve"> sua</w:t>
        </w:r>
      </w:ins>
      <w:r>
        <w:t xml:space="preserve"> implementação e utilização. Com os </w:t>
      </w:r>
      <w:proofErr w:type="spellStart"/>
      <w:r w:rsidRPr="005074A5">
        <w:rPr>
          <w:i/>
          <w:iCs/>
        </w:rPr>
        <w:t>refactorings</w:t>
      </w:r>
      <w:proofErr w:type="spellEnd"/>
      <w:r w:rsidR="00E53DA9">
        <w:rPr>
          <w:i/>
          <w:iCs/>
        </w:rPr>
        <w:t>,</w:t>
      </w:r>
      <w:r>
        <w:t xml:space="preserve"> a partir do momento em que alguma solução de código </w:t>
      </w:r>
      <w:del w:id="1410" w:author="Ryan Lemos" w:date="2019-11-25T20:01:00Z">
        <w:r w:rsidDel="00253517">
          <w:delText xml:space="preserve">mais limpo e </w:delText>
        </w:r>
      </w:del>
      <w:r>
        <w:t>otimizado era descoberta</w:t>
      </w:r>
      <w:r w:rsidR="00E53DA9">
        <w:t>,</w:t>
      </w:r>
      <w:r>
        <w:t xml:space="preserve"> o código anterior era substituído e melhorado. </w:t>
      </w:r>
    </w:p>
    <w:p w14:paraId="53B395BA" w14:textId="3BA85D36" w:rsidR="00B40550" w:rsidRDefault="00B40550" w:rsidP="00391462">
      <w:r>
        <w:t>Um problema encontrado na aplicação foi em relação ao pilar do cliente presente</w:t>
      </w:r>
      <w:r w:rsidR="00E53DA9">
        <w:t>, p</w:t>
      </w:r>
      <w:r>
        <w:t>ois é algo dificilmente alcançável</w:t>
      </w:r>
      <w:r w:rsidR="00E53DA9">
        <w:t>:</w:t>
      </w:r>
      <w:r w:rsidR="00515F3D">
        <w:t xml:space="preserve"> horários que não se conciliam, distância, dificuldade de comunicação, mesmo utilizando metáforas </w:t>
      </w:r>
      <w:r w:rsidR="00A1647B">
        <w:t>(</w:t>
      </w:r>
      <w:r w:rsidR="00515F3D">
        <w:t>outro pilar do XP</w:t>
      </w:r>
      <w:r w:rsidR="00A1647B">
        <w:t>)</w:t>
      </w:r>
      <w:r w:rsidR="00E53DA9">
        <w:t>, são alguns exemplos de dificuldades</w:t>
      </w:r>
      <w:r w:rsidR="00515F3D">
        <w:t xml:space="preserve">. </w:t>
      </w:r>
    </w:p>
    <w:p w14:paraId="7FB9866F" w14:textId="1E9E3B06" w:rsidR="00515F3D" w:rsidRPr="00515F3D" w:rsidRDefault="00515F3D" w:rsidP="00B40550">
      <w:r>
        <w:t>Os testes são outro ponto importante,</w:t>
      </w:r>
      <w:r w:rsidR="00025CC4">
        <w:t xml:space="preserve"> e</w:t>
      </w:r>
      <w:r>
        <w:t xml:space="preserve"> o TDD auxiliou especialmente na concepção da API de </w:t>
      </w:r>
      <w:proofErr w:type="spellStart"/>
      <w:r w:rsidRPr="005074A5">
        <w:rPr>
          <w:i/>
          <w:iCs/>
        </w:rPr>
        <w:t>back</w:t>
      </w:r>
      <w:proofErr w:type="spellEnd"/>
      <w:r w:rsidRPr="005074A5">
        <w:rPr>
          <w:i/>
          <w:iCs/>
        </w:rPr>
        <w:t>-end</w:t>
      </w:r>
      <w:r>
        <w:t xml:space="preserve">. Através dos testes </w:t>
      </w:r>
      <w:del w:id="1411" w:author="Ryan Lemos" w:date="2019-11-25T20:01:00Z">
        <w:r w:rsidDel="00253517">
          <w:delText xml:space="preserve">era possível </w:delText>
        </w:r>
      </w:del>
      <w:r>
        <w:t>verific</w:t>
      </w:r>
      <w:del w:id="1412" w:author="Ryan Lemos" w:date="2019-11-25T20:01:00Z">
        <w:r w:rsidDel="00253517">
          <w:delText>ar</w:delText>
        </w:r>
      </w:del>
      <w:ins w:id="1413" w:author="Ryan Lemos" w:date="2019-11-25T20:01:00Z">
        <w:r w:rsidR="00253517">
          <w:t>ou-se</w:t>
        </w:r>
      </w:ins>
      <w:r>
        <w:t xml:space="preserve"> o retorno da API, </w:t>
      </w:r>
      <w:del w:id="1414" w:author="Ryan Lemos" w:date="2019-11-25T20:01:00Z">
        <w:r w:rsidDel="00253517">
          <w:delText xml:space="preserve">validar </w:delText>
        </w:r>
      </w:del>
      <w:ins w:id="1415" w:author="Ryan Lemos" w:date="2019-11-25T20:01:00Z">
        <w:r w:rsidR="00253517">
          <w:t>valida</w:t>
        </w:r>
        <w:r w:rsidR="00253517">
          <w:t xml:space="preserve">ção </w:t>
        </w:r>
      </w:ins>
      <w:ins w:id="1416" w:author="Ryan Lemos" w:date="2019-11-25T20:02:00Z">
        <w:r w:rsidR="00253517">
          <w:t>de</w:t>
        </w:r>
      </w:ins>
      <w:ins w:id="1417" w:author="Ryan Lemos" w:date="2019-11-25T20:01:00Z">
        <w:r w:rsidR="00253517">
          <w:t xml:space="preserve"> </w:t>
        </w:r>
      </w:ins>
      <w:r>
        <w:t>salvamentos na base de dados e</w:t>
      </w:r>
      <w:del w:id="1418" w:author="Ryan Lemos" w:date="2019-11-25T20:02:00Z">
        <w:r w:rsidDel="00253517">
          <w:delText xml:space="preserve"> </w:delText>
        </w:r>
      </w:del>
      <w:ins w:id="1419" w:author="Ryan Lemos" w:date="2019-11-25T20:02:00Z">
        <w:r w:rsidR="00253517">
          <w:t>ntre outros</w:t>
        </w:r>
      </w:ins>
      <w:del w:id="1420" w:author="Ryan Lemos" w:date="2019-11-25T20:02:00Z">
        <w:r w:rsidDel="00253517">
          <w:delText>validações</w:delText>
        </w:r>
      </w:del>
      <w:r>
        <w:t xml:space="preserve">. A seção </w:t>
      </w:r>
      <w:r w:rsidR="00A768C5">
        <w:fldChar w:fldCharType="begin"/>
      </w:r>
      <w:r w:rsidR="00A768C5">
        <w:instrText xml:space="preserve"> REF _Ref21873589 \r \h </w:instrText>
      </w:r>
      <w:r w:rsidR="00A768C5">
        <w:fldChar w:fldCharType="separate"/>
      </w:r>
      <w:r w:rsidR="00F37282">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391462"/>
    <w:p w14:paraId="4211DBC7" w14:textId="1AFB993B" w:rsidR="009A2E13" w:rsidRDefault="009A2E13" w:rsidP="005074A5">
      <w:pPr>
        <w:pStyle w:val="Ttulo3"/>
      </w:pPr>
      <w:bookmarkStart w:id="1421" w:name="_Ref21873589"/>
      <w:bookmarkStart w:id="1422" w:name="_Toc22197520"/>
      <w:bookmarkStart w:id="1423" w:name="_Toc22841374"/>
      <w:bookmarkStart w:id="1424" w:name="_Toc22986332"/>
      <w:r>
        <w:t>Testes</w:t>
      </w:r>
      <w:bookmarkEnd w:id="1421"/>
      <w:bookmarkEnd w:id="1422"/>
      <w:bookmarkEnd w:id="1423"/>
      <w:bookmarkEnd w:id="1424"/>
    </w:p>
    <w:p w14:paraId="57C29D3B" w14:textId="53943362" w:rsidR="007D7000" w:rsidRDefault="007D7000" w:rsidP="009A2E13"/>
    <w:p w14:paraId="77841E39" w14:textId="7D04CE6C"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t xml:space="preserve">, o XP utiliza </w:t>
      </w:r>
      <w:del w:id="1425" w:author="Ryan Lemos" w:date="2019-11-25T20:02:00Z">
        <w:r w:rsidDel="00253517">
          <w:delText>d</w:delText>
        </w:r>
      </w:del>
      <w:r>
        <w:t>o que se conhece como TDD</w:t>
      </w:r>
      <w:ins w:id="1426" w:author="Ryan Lemos" w:date="2019-11-25T20:02:00Z">
        <w:r w:rsidR="00253517">
          <w:t>,</w:t>
        </w:r>
      </w:ins>
      <w:del w:id="1427" w:author="Ryan Lemos" w:date="2019-11-25T20:02:00Z">
        <w:r w:rsidDel="00253517">
          <w:delText>. O TDD prega</w:delText>
        </w:r>
      </w:del>
      <w:r>
        <w:t xml:space="preserve"> que</w:t>
      </w:r>
      <w:ins w:id="1428" w:author="Ryan Lemos" w:date="2019-11-25T20:02:00Z">
        <w:r w:rsidR="00253517">
          <w:t xml:space="preserve"> se </w:t>
        </w:r>
      </w:ins>
      <w:ins w:id="1429" w:author="Ryan Lemos" w:date="2019-11-25T20:03:00Z">
        <w:r w:rsidR="00253517">
          <w:t>trata do desenvolvimento guiado a testes</w:t>
        </w:r>
      </w:ins>
      <w:del w:id="1430" w:author="Ryan Lemos" w:date="2019-11-25T20:03:00Z">
        <w:r w:rsidDel="00253517">
          <w:delText xml:space="preserve"> os testes sejam concebidos antes mesmo de que a funcionalidade seja criada</w:delText>
        </w:r>
      </w:del>
      <w:r>
        <w:t xml:space="preserve">. </w:t>
      </w:r>
      <w:del w:id="1431" w:author="Ryan Lemos" w:date="2019-11-25T20:03:00Z">
        <w:r w:rsidDel="00253517">
          <w:delText>E que o</w:delText>
        </w:r>
      </w:del>
      <w:del w:id="1432" w:author="Ryan Lemos" w:date="2019-11-25T20:04:00Z">
        <w:r w:rsidDel="00253517">
          <w:delText xml:space="preserve"> teste em si </w:delText>
        </w:r>
      </w:del>
      <w:del w:id="1433" w:author="Ryan Lemos" w:date="2019-11-25T20:03:00Z">
        <w:r w:rsidDel="00253517">
          <w:delText xml:space="preserve">seja </w:delText>
        </w:r>
      </w:del>
      <w:del w:id="1434" w:author="Ryan Lemos" w:date="2019-11-25T20:04:00Z">
        <w:r w:rsidDel="00253517">
          <w:delText xml:space="preserve">extremamente simples. </w:delText>
        </w:r>
      </w:del>
      <w:r>
        <w:t>A cada passag</w:t>
      </w:r>
      <w:r w:rsidR="00A1647B">
        <w:t>em</w:t>
      </w:r>
      <w:r>
        <w:t>,</w:t>
      </w:r>
      <w:r w:rsidR="00A1647B">
        <w:t xml:space="preserve"> o teste</w:t>
      </w:r>
      <w:r>
        <w:t xml:space="preserve"> é melhorado de maneira a conceber a necessidade da estória e validações necessárias.</w:t>
      </w:r>
    </w:p>
    <w:p w14:paraId="3FE2FAA6" w14:textId="7A263D07" w:rsidR="009A2E13" w:rsidRDefault="009A2E13" w:rsidP="009A2E13">
      <w:r>
        <w:lastRenderedPageBreak/>
        <w:t>A biblioteca de testes utilizada</w:t>
      </w:r>
      <w:r w:rsidR="00515F3D">
        <w:t xml:space="preserve"> no desenvolvimento</w:t>
      </w:r>
      <w:r>
        <w:t xml:space="preserve"> foi o </w:t>
      </w:r>
      <w:proofErr w:type="spellStart"/>
      <w:r>
        <w:t>PHPUnit</w:t>
      </w:r>
      <w:proofErr w:type="spellEnd"/>
      <w:r>
        <w:t xml:space="preserve">, que </w:t>
      </w:r>
      <w:del w:id="1435" w:author="Ryan Lemos" w:date="2019-11-25T20:04:00Z">
        <w:r w:rsidDel="00253517">
          <w:delText xml:space="preserve">já </w:delText>
        </w:r>
      </w:del>
      <w:r>
        <w:t xml:space="preserve">vem integrado </w:t>
      </w:r>
      <w:del w:id="1436" w:author="Ryan Lemos" w:date="2019-11-25T20:04:00Z">
        <w:r w:rsidDel="00253517">
          <w:delText xml:space="preserve">com </w:delText>
        </w:r>
      </w:del>
      <w:ins w:id="1437" w:author="Ryan Lemos" w:date="2019-11-25T20:04:00Z">
        <w:r w:rsidR="00253517">
          <w:t>a</w:t>
        </w:r>
      </w:ins>
      <w:r>
        <w:t xml:space="preserve">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w:t>
      </w:r>
      <w:del w:id="1438" w:author="Ryan Lemos" w:date="2019-11-25T20:04:00Z">
        <w:r w:rsidDel="00253517">
          <w:delText xml:space="preserve">momentos de </w:delText>
        </w:r>
      </w:del>
      <w:r>
        <w:t>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289D2AB6" w14:textId="3D879A9D" w:rsidR="00C1722C" w:rsidRDefault="009A2E13" w:rsidP="007336FA">
      <w:r>
        <w:t>O primeiro exemplo de teste se trata do trecho de código</w:t>
      </w:r>
      <w:ins w:id="1439" w:author="Ryan Lemos" w:date="2019-11-25T20:05:00Z">
        <w:r w:rsidR="00253517">
          <w:t xml:space="preserve"> exibido n</w:t>
        </w:r>
      </w:ins>
      <w:del w:id="1440" w:author="Ryan Lemos" w:date="2019-11-25T20:05:00Z">
        <w:r w:rsidDel="00253517">
          <w:delText xml:space="preserve"> </w:delText>
        </w:r>
        <w:r w:rsidR="00A768C5" w:rsidDel="00253517">
          <w:delText>d</w:delText>
        </w:r>
      </w:del>
      <w:r w:rsidR="00A768C5">
        <w:t>a</w:t>
      </w:r>
      <w:r w:rsidR="00025CC4">
        <w:t xml:space="preserve"> </w:t>
      </w:r>
      <w:r w:rsidR="009E523D">
        <w:fldChar w:fldCharType="begin"/>
      </w:r>
      <w:r w:rsidR="009E523D">
        <w:instrText xml:space="preserve"> REF _Ref23522751 \h </w:instrText>
      </w:r>
      <w:r w:rsidR="009E523D">
        <w:fldChar w:fldCharType="separate"/>
      </w:r>
      <w:r w:rsidR="00F37282">
        <w:t xml:space="preserve">Figura </w:t>
      </w:r>
      <w:r w:rsidR="00F37282">
        <w:rPr>
          <w:noProof/>
        </w:rPr>
        <w:t>108</w:t>
      </w:r>
      <w:r w:rsidR="009E523D">
        <w:fldChar w:fldCharType="end"/>
      </w:r>
      <w:r w:rsidR="009E523D">
        <w:t xml:space="preserve"> </w:t>
      </w:r>
      <w:r>
        <w:t xml:space="preserve">que compreende na classe de Teste de usuário, demonstrando a função de teste de inserção. </w:t>
      </w:r>
      <w:r w:rsidR="00515F3D">
        <w:t>Houve a</w:t>
      </w:r>
      <w:r>
        <w:t xml:space="preserve"> utilização do ‘</w:t>
      </w:r>
      <w:proofErr w:type="spellStart"/>
      <w:r w:rsidRPr="004B7BAF">
        <w:t>WithoutMiddleware</w:t>
      </w:r>
      <w:proofErr w:type="spellEnd"/>
      <w:r w:rsidRPr="004B7BAF">
        <w:t>’ e ‘</w:t>
      </w:r>
      <w:proofErr w:type="spellStart"/>
      <w:r w:rsidRPr="004B7BAF">
        <w:t>DatabaseMigrations</w:t>
      </w:r>
      <w:proofErr w:type="spellEnd"/>
      <w:r w:rsidRPr="004B7BAF">
        <w:t>’</w:t>
      </w:r>
      <w:r>
        <w:t xml:space="preserve">. O primeiro serve para não utilizar </w:t>
      </w:r>
      <w:r w:rsidRPr="004B7BAF">
        <w:rPr>
          <w:i/>
          <w:iCs/>
        </w:rPr>
        <w:t>middlewares</w:t>
      </w:r>
      <w:r>
        <w:t xml:space="preserve"> que podem impedir o acesso a determinados conteúdos</w:t>
      </w:r>
      <w:r w:rsidR="00A26001">
        <w:t>,</w:t>
      </w:r>
      <w:r>
        <w:t xml:space="preserve"> para determinados tipos de usuários. O segundo acrescenta as migrações que cria </w:t>
      </w:r>
      <w:del w:id="1441" w:author="Ryan Lemos" w:date="2019-11-25T20:05:00Z">
        <w:r w:rsidDel="00253517">
          <w:delText xml:space="preserve">toda </w:delText>
        </w:r>
      </w:del>
      <w:r>
        <w:t>a base de dados no ambiente de teste</w:t>
      </w:r>
      <w:r w:rsidR="00515F3D">
        <w:t>, e a cada passagem pelos testes</w:t>
      </w:r>
      <w:r w:rsidR="00025CC4">
        <w:t>,</w:t>
      </w:r>
      <w:r w:rsidR="00515F3D">
        <w:t xml:space="preserve"> a base é </w:t>
      </w:r>
      <w:del w:id="1442" w:author="Ryan Lemos" w:date="2019-11-25T20:05:00Z">
        <w:r w:rsidR="00515F3D" w:rsidDel="00253517">
          <w:delText xml:space="preserve">criada para o teste e </w:delText>
        </w:r>
      </w:del>
      <w:r w:rsidR="00515F3D">
        <w:t>apagada no final do teste.</w:t>
      </w:r>
      <w:r w:rsidR="00A1647B">
        <w:t xml:space="preserve"> </w:t>
      </w:r>
      <w:r>
        <w:t>Há ainda uma função chamada ‘</w:t>
      </w:r>
      <w:proofErr w:type="spellStart"/>
      <w:r>
        <w:t>setUp</w:t>
      </w:r>
      <w:proofErr w:type="spellEnd"/>
      <w:r>
        <w:t xml:space="preserve">’, que </w:t>
      </w:r>
      <w:del w:id="1443" w:author="Ryan Lemos" w:date="2019-11-25T20:05:00Z">
        <w:r w:rsidDel="00253517">
          <w:delText xml:space="preserve">seria </w:delText>
        </w:r>
      </w:del>
      <w:ins w:id="1444" w:author="Ryan Lemos" w:date="2019-11-25T20:05:00Z">
        <w:r w:rsidR="00253517">
          <w:t>é</w:t>
        </w:r>
        <w:r w:rsidR="00253517">
          <w:t xml:space="preserve"> </w:t>
        </w:r>
      </w:ins>
      <w:r>
        <w:t xml:space="preserve">uma configuração inicial dos testes, </w:t>
      </w:r>
      <w:r w:rsidR="00515F3D">
        <w:t>sendo</w:t>
      </w:r>
      <w:r>
        <w:t xml:space="preserve"> possível configurar o que for necessário</w:t>
      </w:r>
      <w:del w:id="1445" w:author="Ryan Lemos" w:date="2019-11-25T20:06:00Z">
        <w:r w:rsidDel="00253517">
          <w:delText xml:space="preserve"> para todos os testes</w:delText>
        </w:r>
      </w:del>
      <w:r>
        <w:t>. Para isso</w:t>
      </w:r>
      <w:r w:rsidR="00025CC4">
        <w:t>,</w:t>
      </w:r>
      <w:r>
        <w:t xml:space="preserve"> usou-se o comando </w:t>
      </w:r>
      <w:proofErr w:type="spellStart"/>
      <w:r>
        <w:t>artisan</w:t>
      </w:r>
      <w:proofErr w:type="spellEnd"/>
      <w:r>
        <w:t xml:space="preserve"> ‘</w:t>
      </w:r>
      <w:proofErr w:type="spellStart"/>
      <w:r>
        <w:t>db:seed</w:t>
      </w:r>
      <w:proofErr w:type="spellEnd"/>
      <w:r>
        <w:t xml:space="preserve">’ que serve para </w:t>
      </w:r>
      <w:r w:rsidR="00F4093A">
        <w:t xml:space="preserve">incluir registros na </w:t>
      </w:r>
      <w:r>
        <w:t>base de dados. O restante da função serve para autenticar um usuário</w:t>
      </w:r>
      <w:r w:rsidR="00A26001">
        <w:t>,</w:t>
      </w:r>
      <w:r>
        <w:t xml:space="preserve"> que será utilizado em outro trecho da classe de testes de usuário.</w:t>
      </w:r>
      <w:bookmarkStart w:id="1446" w:name="_Ref21873756"/>
      <w:bookmarkStart w:id="1447" w:name="_Toc21974046"/>
      <w:bookmarkStart w:id="1448" w:name="_Toc22986234"/>
    </w:p>
    <w:p w14:paraId="5F4A328D" w14:textId="77777777" w:rsidR="007336FA" w:rsidRDefault="007336FA" w:rsidP="004C553C"/>
    <w:p w14:paraId="098621CF" w14:textId="77777777" w:rsidR="00C1722C" w:rsidRDefault="00C1722C">
      <w:pPr>
        <w:spacing w:line="240" w:lineRule="auto"/>
        <w:ind w:firstLine="0"/>
        <w:jc w:val="left"/>
        <w:outlineLvl w:val="9"/>
      </w:pPr>
      <w:r>
        <w:br w:type="page"/>
      </w:r>
    </w:p>
    <w:p w14:paraId="47E63CC8" w14:textId="7AA3FDCA" w:rsidR="003C2BE6" w:rsidRDefault="009E523D" w:rsidP="009E523D">
      <w:pPr>
        <w:pStyle w:val="Legenda"/>
      </w:pPr>
      <w:bookmarkStart w:id="1449" w:name="_Ref23522751"/>
      <w:r>
        <w:lastRenderedPageBreak/>
        <w:t xml:space="preserve">Figura </w:t>
      </w:r>
      <w:r w:rsidR="00CD06EF">
        <w:fldChar w:fldCharType="begin"/>
      </w:r>
      <w:r w:rsidR="00CD06EF">
        <w:instrText xml:space="preserve"> SEQ Figura \* ARABIC </w:instrText>
      </w:r>
      <w:r w:rsidR="00CD06EF">
        <w:fldChar w:fldCharType="separate"/>
      </w:r>
      <w:r w:rsidR="00F37282">
        <w:rPr>
          <w:noProof/>
        </w:rPr>
        <w:t>108</w:t>
      </w:r>
      <w:r w:rsidR="00CD06EF">
        <w:rPr>
          <w:noProof/>
        </w:rPr>
        <w:fldChar w:fldCharType="end"/>
      </w:r>
      <w:bookmarkEnd w:id="1449"/>
      <w:r>
        <w:t xml:space="preserve"> - </w:t>
      </w:r>
      <w:r w:rsidRPr="000E6665">
        <w:t>Trecho da classe de teste do usuário</w:t>
      </w:r>
    </w:p>
    <w:bookmarkEnd w:id="1446"/>
    <w:bookmarkEnd w:id="1447"/>
    <w:bookmarkEnd w:id="1448"/>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391462"/>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2D53E9A1"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F37282">
        <w:t xml:space="preserve">Figura </w:t>
      </w:r>
      <w:r w:rsidR="00F37282">
        <w:rPr>
          <w:noProof/>
        </w:rPr>
        <w:t>109</w:t>
      </w:r>
      <w:r w:rsidR="00A768C5">
        <w:fldChar w:fldCharType="end"/>
      </w:r>
      <w:r w:rsidR="00A768C5">
        <w:t xml:space="preserve"> </w:t>
      </w:r>
      <w:r>
        <w:t>se trata da atualização de um evento criado por um professor</w:t>
      </w:r>
      <w:r w:rsidR="00265C22">
        <w:t>. Primeiramente</w:t>
      </w:r>
      <w:ins w:id="1450" w:author="Ryan Lemos" w:date="2019-11-25T20:06:00Z">
        <w:r w:rsidR="00253517">
          <w:t>,</w:t>
        </w:r>
      </w:ins>
      <w:r w:rsidR="00265C22">
        <w:t xml:space="preserve"> há duas funções responsáveis por criar as dependências desse teste. A primeira cria uma turma e associa o professor a essa turma. A segunda cria </w:t>
      </w:r>
      <w:r w:rsidR="00610173">
        <w:t>um evento, associando-o a turma criada na função anterior. Então é feit</w:t>
      </w:r>
      <w:ins w:id="1451" w:author="Ryan Lemos" w:date="2019-11-25T20:07:00Z">
        <w:r w:rsidR="00253517">
          <w:t>a</w:t>
        </w:r>
      </w:ins>
      <w:del w:id="1452" w:author="Ryan Lemos" w:date="2019-11-25T20:07:00Z">
        <w:r w:rsidR="00610173" w:rsidDel="00253517">
          <w:delText>o</w:delText>
        </w:r>
      </w:del>
      <w:r w:rsidR="00610173">
        <w:t xml:space="preserve"> uma requisição a API por meio da função do PHPUNIT chamada </w:t>
      </w:r>
      <w:proofErr w:type="spellStart"/>
      <w:r w:rsidR="00610173">
        <w:t>json</w:t>
      </w:r>
      <w:proofErr w:type="spellEnd"/>
      <w:r w:rsidR="00610173">
        <w:t>. Passa-se o método a ser utilizado, nesse caso o verbo PUT</w:t>
      </w:r>
      <w:r w:rsidR="00025CC4">
        <w:t>,</w:t>
      </w:r>
      <w:r w:rsidR="00610173">
        <w:t xml:space="preserve"> conforme descrito na seção</w:t>
      </w:r>
      <w:r w:rsidR="00A768C5">
        <w:t xml:space="preserve"> </w:t>
      </w:r>
      <w:r w:rsidR="00A768C5">
        <w:fldChar w:fldCharType="begin"/>
      </w:r>
      <w:r w:rsidR="00A768C5">
        <w:instrText xml:space="preserve"> REF _Ref21873642 \r \h </w:instrText>
      </w:r>
      <w:r w:rsidR="00A768C5">
        <w:fldChar w:fldCharType="separate"/>
      </w:r>
      <w:r w:rsidR="00F37282">
        <w:t>2.2.3.10</w:t>
      </w:r>
      <w:r w:rsidR="00A768C5">
        <w:fldChar w:fldCharType="end"/>
      </w:r>
      <w:r w:rsidR="00610173">
        <w:t>, enviando os dados a serem atualizados. Por último</w:t>
      </w:r>
      <w:r w:rsidR="00025CC4">
        <w:t>,</w:t>
      </w:r>
      <w:r w:rsidR="00610173">
        <w:t xml:space="preserve"> entram as asserções que verificam o retorno da API, se o dado foi incluído na base e se o dado anterior foi excluído.</w:t>
      </w:r>
    </w:p>
    <w:p w14:paraId="6663EF42" w14:textId="77777777" w:rsidR="001A66C9" w:rsidRDefault="001A66C9" w:rsidP="00391462"/>
    <w:p w14:paraId="1C856177" w14:textId="1D988A94" w:rsidR="009A2E13" w:rsidRPr="00A118AA" w:rsidRDefault="001A66C9" w:rsidP="00487208">
      <w:pPr>
        <w:pStyle w:val="Legenda"/>
      </w:pPr>
      <w:bookmarkStart w:id="1453" w:name="_Ref21873733"/>
      <w:bookmarkStart w:id="1454" w:name="_Toc21974047"/>
      <w:bookmarkStart w:id="1455" w:name="_Toc22986235"/>
      <w:r>
        <w:t xml:space="preserve">Figura </w:t>
      </w:r>
      <w:r w:rsidR="00CD06EF">
        <w:fldChar w:fldCharType="begin"/>
      </w:r>
      <w:r w:rsidR="00CD06EF">
        <w:instrText xml:space="preserve"> SEQ Figura \* ARABIC </w:instrText>
      </w:r>
      <w:r w:rsidR="00CD06EF">
        <w:fldChar w:fldCharType="separate"/>
      </w:r>
      <w:r w:rsidR="00F37282">
        <w:rPr>
          <w:noProof/>
        </w:rPr>
        <w:t>109</w:t>
      </w:r>
      <w:r w:rsidR="00CD06EF">
        <w:rPr>
          <w:noProof/>
        </w:rPr>
        <w:fldChar w:fldCharType="end"/>
      </w:r>
      <w:bookmarkEnd w:id="1453"/>
      <w:r>
        <w:t xml:space="preserve"> - Teste de atualização de um evento</w:t>
      </w:r>
      <w:bookmarkEnd w:id="1454"/>
      <w:bookmarkEnd w:id="1455"/>
    </w:p>
    <w:p w14:paraId="6D716019" w14:textId="77777777" w:rsidR="00040E23" w:rsidRDefault="009A2E13" w:rsidP="009A2E13">
      <w:pPr>
        <w:pStyle w:val="Pr-formataoHTML"/>
        <w:shd w:val="clear" w:color="auto" w:fill="2B2B2B"/>
        <w:rPr>
          <w:color w:val="A9B7C6"/>
          <w:shd w:val="clear" w:color="auto" w:fill="232525"/>
          <w:lang w:val="en-US"/>
        </w:rPr>
      </w:pPr>
      <w:r w:rsidRPr="0068359F">
        <w:rPr>
          <w:color w:val="A9B7C6"/>
          <w:shd w:val="clear" w:color="auto" w:fill="232525"/>
          <w:lang w:val="en-US"/>
          <w:rPrChange w:id="1456" w:author="Ryan Lemos" w:date="2019-11-25T13:43:00Z">
            <w:rPr>
              <w:color w:val="A9B7C6"/>
              <w:shd w:val="clear" w:color="auto" w:fill="232525"/>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073694EB"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F37282" w:rsidRPr="001004C4">
        <w:t xml:space="preserve">Figura </w:t>
      </w:r>
      <w:r w:rsidR="00F37282" w:rsidRPr="001004C4">
        <w:rPr>
          <w:noProof/>
        </w:rPr>
        <w:t>110</w:t>
      </w:r>
      <w:r w:rsidR="00A768C5">
        <w:fldChar w:fldCharType="end"/>
      </w:r>
      <w:r>
        <w:t xml:space="preserve">, que foi retirado da classe de teste de </w:t>
      </w:r>
      <w:r w:rsidR="00391462">
        <w:t>autenticação, demonstra</w:t>
      </w:r>
      <w:r>
        <w:t xml:space="preserve"> as funções de teste utilizadas para autenticação de usuários no ambiente. A função </w:t>
      </w:r>
      <w:proofErr w:type="spellStart"/>
      <w:r w:rsidRPr="005074A5">
        <w:rPr>
          <w:i/>
          <w:iCs/>
        </w:rPr>
        <w:t>testIfCanLogin</w:t>
      </w:r>
      <w:proofErr w:type="spellEnd"/>
      <w:r>
        <w:t xml:space="preserve"> testa se ao enviar os dados de acesso</w:t>
      </w:r>
      <w:ins w:id="1457" w:author="Ryan Lemos" w:date="2019-11-25T20:07:00Z">
        <w:r w:rsidR="00253517">
          <w:t>,</w:t>
        </w:r>
      </w:ins>
      <w:r>
        <w:t xml:space="preserve"> o usuário consegue obter o </w:t>
      </w:r>
      <w:r w:rsidRPr="005074A5">
        <w:rPr>
          <w:i/>
          <w:iCs/>
        </w:rPr>
        <w:t>token</w:t>
      </w:r>
      <w:r>
        <w:t xml:space="preserve"> de autenticação</w:t>
      </w:r>
      <w:r w:rsidR="00025CC4">
        <w:t>,</w:t>
      </w:r>
      <w:r>
        <w:t xml:space="preserve">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rsidR="00025CC4">
        <w:rPr>
          <w:i/>
          <w:iCs/>
        </w:rPr>
        <w:t>,</w:t>
      </w:r>
      <w:r>
        <w:t xml:space="preserve"> como ocorre nas seções.</w:t>
      </w:r>
    </w:p>
    <w:p w14:paraId="454F0421" w14:textId="77777777" w:rsidR="00025CC4" w:rsidRDefault="00025CC4" w:rsidP="00391462">
      <w:pPr>
        <w:rPr>
          <w:szCs w:val="18"/>
        </w:rPr>
      </w:pPr>
      <w:r>
        <w:br w:type="page"/>
      </w:r>
    </w:p>
    <w:p w14:paraId="6ACD6847" w14:textId="6141476C" w:rsidR="001D5294" w:rsidRPr="00487208" w:rsidRDefault="001A66C9" w:rsidP="00487208">
      <w:pPr>
        <w:pStyle w:val="Legenda"/>
        <w:rPr>
          <w:lang w:val="en-US"/>
        </w:rPr>
      </w:pPr>
      <w:bookmarkStart w:id="1458" w:name="_Ref21873715"/>
      <w:bookmarkStart w:id="1459" w:name="_Toc21974048"/>
      <w:bookmarkStart w:id="1460" w:name="_Toc22986236"/>
      <w:proofErr w:type="spellStart"/>
      <w:r w:rsidRPr="00487208">
        <w:rPr>
          <w:lang w:val="en-US"/>
        </w:rPr>
        <w:lastRenderedPageBreak/>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F37282">
        <w:rPr>
          <w:noProof/>
          <w:lang w:val="en-US"/>
        </w:rPr>
        <w:t>110</w:t>
      </w:r>
      <w:r>
        <w:fldChar w:fldCharType="end"/>
      </w:r>
      <w:bookmarkEnd w:id="1458"/>
      <w:r w:rsidRPr="00487208">
        <w:rPr>
          <w:lang w:val="en-US"/>
        </w:rPr>
        <w:t xml:space="preserve"> - Teste de login</w:t>
      </w:r>
      <w:bookmarkEnd w:id="1459"/>
      <w:bookmarkEnd w:id="1460"/>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6065B28E" w:rsidR="003E02E6" w:rsidRDefault="003E02E6" w:rsidP="009C65BE">
      <w:r>
        <w:t xml:space="preserve">Para executar os testes, </w:t>
      </w:r>
      <w:r w:rsidR="00025CC4">
        <w:t xml:space="preserve">foi </w:t>
      </w:r>
      <w:r>
        <w:t xml:space="preserve">preciso executar o </w:t>
      </w:r>
      <w:proofErr w:type="spellStart"/>
      <w:r>
        <w:t>PHP</w:t>
      </w:r>
      <w:r w:rsidR="00B642ED">
        <w:t>Unit</w:t>
      </w:r>
      <w:proofErr w:type="spellEnd"/>
      <w:r>
        <w:t xml:space="preserve"> por meio de um terminal</w:t>
      </w:r>
      <w:r w:rsidR="00025CC4">
        <w:t>,</w:t>
      </w:r>
      <w:r>
        <w:t xml:space="preserve"> conforme visto pela</w:t>
      </w:r>
      <w:r w:rsidR="001A66C9">
        <w:t xml:space="preserve"> </w:t>
      </w:r>
      <w:r w:rsidR="001A66C9">
        <w:fldChar w:fldCharType="begin"/>
      </w:r>
      <w:r w:rsidR="001A66C9">
        <w:instrText xml:space="preserve"> REF _Ref21546662 \h </w:instrText>
      </w:r>
      <w:r w:rsidR="001A66C9">
        <w:fldChar w:fldCharType="separate"/>
      </w:r>
      <w:r w:rsidR="00F37282">
        <w:t xml:space="preserve">Figura </w:t>
      </w:r>
      <w:r w:rsidR="00F37282">
        <w:rPr>
          <w:noProof/>
        </w:rPr>
        <w:t>111</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F37282">
        <w:t xml:space="preserve">Figura </w:t>
      </w:r>
      <w:r w:rsidR="00F37282">
        <w:rPr>
          <w:noProof/>
        </w:rPr>
        <w:t>111</w:t>
      </w:r>
      <w:r w:rsidR="005A7551">
        <w:fldChar w:fldCharType="end"/>
      </w:r>
      <w:r w:rsidR="00025CC4">
        <w:t>,</w:t>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F37282">
        <w:t xml:space="preserve">Figura </w:t>
      </w:r>
      <w:r w:rsidR="00F37282">
        <w:rPr>
          <w:noProof/>
        </w:rPr>
        <w:t>111</w:t>
      </w:r>
      <w:r w:rsidR="005A7551">
        <w:fldChar w:fldCharType="end"/>
      </w:r>
      <w:r w:rsidR="009C65BE">
        <w:t>, o teste de uma função demorou para executar quase um minuto, 58 segundos</w:t>
      </w:r>
      <w:r w:rsidR="00B642ED">
        <w:t xml:space="preserve"> mais precisamente</w:t>
      </w:r>
      <w:r w:rsidR="009C65BE">
        <w:t xml:space="preserve">. Isso se dá, pois, a biblioteca </w:t>
      </w:r>
      <w:proofErr w:type="spellStart"/>
      <w:r w:rsidR="009C65BE">
        <w:t>PHPU</w:t>
      </w:r>
      <w:r w:rsidR="00B642ED">
        <w:t>nit</w:t>
      </w:r>
      <w:proofErr w:type="spellEnd"/>
      <w:r w:rsidR="009C65BE">
        <w:t xml:space="preserve"> te</w:t>
      </w:r>
      <w:r w:rsidR="00025CC4">
        <w:t>m</w:t>
      </w:r>
      <w:r w:rsidR="009C65BE">
        <w:t xml:space="preserve"> que criar, excluir e preencher os registros em uma base de dados</w:t>
      </w:r>
      <w:ins w:id="1461" w:author="Ryan Lemos" w:date="2019-11-25T20:08:00Z">
        <w:r w:rsidR="00BA3E22">
          <w:t>,</w:t>
        </w:r>
      </w:ins>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6A23194F" w:rsidR="00EC6FD7" w:rsidRDefault="00EC6FD7" w:rsidP="005074A5">
      <w:pPr>
        <w:pStyle w:val="Legenda"/>
        <w:keepNext/>
      </w:pPr>
      <w:bookmarkStart w:id="1462" w:name="_Ref21546662"/>
      <w:bookmarkStart w:id="1463" w:name="_Toc21974049"/>
      <w:bookmarkStart w:id="1464" w:name="_Toc22986237"/>
      <w:r>
        <w:t xml:space="preserve">Figura </w:t>
      </w:r>
      <w:r w:rsidR="00CD06EF">
        <w:fldChar w:fldCharType="begin"/>
      </w:r>
      <w:r w:rsidR="00CD06EF">
        <w:instrText xml:space="preserve"> SEQ Figura \* ARABIC </w:instrText>
      </w:r>
      <w:r w:rsidR="00CD06EF">
        <w:fldChar w:fldCharType="separate"/>
      </w:r>
      <w:r w:rsidR="00F37282">
        <w:rPr>
          <w:noProof/>
        </w:rPr>
        <w:t>111</w:t>
      </w:r>
      <w:r w:rsidR="00CD06EF">
        <w:rPr>
          <w:noProof/>
        </w:rPr>
        <w:fldChar w:fldCharType="end"/>
      </w:r>
      <w:bookmarkEnd w:id="1462"/>
      <w:r>
        <w:t xml:space="preserve"> - Execução de um teste no PHPUNIT</w:t>
      </w:r>
      <w:bookmarkEnd w:id="1463"/>
      <w:bookmarkEnd w:id="1464"/>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rsidP="007E5E42">
      <w:r>
        <w:br w:type="page"/>
      </w:r>
    </w:p>
    <w:p w14:paraId="6C31B15E" w14:textId="222FDAF2" w:rsidR="00E55893" w:rsidRPr="005074A5" w:rsidRDefault="00E55893" w:rsidP="00E55893">
      <w:pPr>
        <w:pStyle w:val="Ttulo1"/>
      </w:pPr>
      <w:bookmarkStart w:id="1465" w:name="_Toc22197521"/>
      <w:bookmarkStart w:id="1466" w:name="_Toc22841375"/>
      <w:bookmarkStart w:id="1467" w:name="_Toc22986333"/>
      <w:r w:rsidRPr="005074A5">
        <w:lastRenderedPageBreak/>
        <w:t>Utilização</w:t>
      </w:r>
      <w:r w:rsidR="00723C16" w:rsidRPr="005074A5">
        <w:t xml:space="preserve"> do ambiente</w:t>
      </w:r>
      <w:bookmarkEnd w:id="1465"/>
      <w:bookmarkEnd w:id="1466"/>
      <w:bookmarkEnd w:id="1467"/>
    </w:p>
    <w:p w14:paraId="33C87CA9" w14:textId="77777777" w:rsidR="00BE08AB" w:rsidRPr="005074A5" w:rsidRDefault="00BE08AB" w:rsidP="00BE08AB"/>
    <w:p w14:paraId="6A6EE593" w14:textId="387FE61A"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t>, a cada iteração (ou entrega) uma versão estável e utilizável do sistema deve</w:t>
      </w:r>
      <w:del w:id="1468" w:author="Ryan Lemos" w:date="2019-11-25T20:08:00Z">
        <w:r w:rsidDel="00BA3E22">
          <w:delText>ria</w:delText>
        </w:r>
      </w:del>
      <w:r>
        <w:t xml:space="preserve"> ser disponibilizada para uso. Dessa maneira, a partir do final do primeiro </w:t>
      </w:r>
      <w:r w:rsidRPr="004B7BAF">
        <w:rPr>
          <w:i/>
          <w:iCs/>
        </w:rPr>
        <w:t>release</w:t>
      </w:r>
      <w:r w:rsidR="000020DE">
        <w:rPr>
          <w:i/>
          <w:iCs/>
        </w:rPr>
        <w:t>,</w:t>
      </w:r>
      <w:r>
        <w:t xml:space="preserve"> a</w:t>
      </w:r>
      <w:r w:rsidR="00040E23">
        <w:t xml:space="preserve"> primeira</w:t>
      </w:r>
      <w:r>
        <w:t xml:space="preserve"> versão estável da aplicação foi disponibilizada para utilização</w:t>
      </w:r>
      <w:r w:rsidR="00040E23">
        <w:t>. E no final de cada iteração</w:t>
      </w:r>
      <w:r w:rsidR="000020DE">
        <w:t>,</w:t>
      </w:r>
      <w:r w:rsidR="00040E23">
        <w:t xml:space="preserve"> uma nova gama de funcionalidades eram inseridas.</w:t>
      </w:r>
      <w:r w:rsidR="008C1760">
        <w:t xml:space="preserve"> Além do ambiente, foi confeccionado um novo </w:t>
      </w:r>
      <w:r w:rsidR="008C1760" w:rsidRPr="004B7BAF">
        <w:rPr>
          <w:i/>
          <w:iCs/>
        </w:rPr>
        <w:t>site</w:t>
      </w:r>
      <w:r w:rsidR="008C1760">
        <w:t xml:space="preserve"> para a escola, com um </w:t>
      </w:r>
      <w:r w:rsidR="008C1760" w:rsidRPr="00487208">
        <w:rPr>
          <w:i/>
          <w:iCs/>
        </w:rPr>
        <w:t>layout</w:t>
      </w:r>
      <w:r w:rsidR="008C1760">
        <w:t xml:space="preserve"> mais moderno e chamativo apontando principais pontos de ensino da escola, professores e depoimentos de alguns alunos</w:t>
      </w:r>
      <w:r w:rsidR="000020DE">
        <w:t>, e</w:t>
      </w:r>
      <w:r w:rsidR="008C1760">
        <w:t xml:space="preserve">stando disponível a partir da URL </w:t>
      </w:r>
      <w:hyperlink r:id="rId128" w:history="1">
        <w:r w:rsidR="008C1760">
          <w:rPr>
            <w:rStyle w:val="Hyperlink"/>
          </w:rPr>
          <w:t>https://ilcidiomas.com.br</w:t>
        </w:r>
      </w:hyperlink>
      <w:r w:rsidR="008C1760">
        <w:t xml:space="preserve">. Já o ambiente </w:t>
      </w:r>
      <w:r w:rsidR="00B642ED">
        <w:t>pode</w:t>
      </w:r>
      <w:r w:rsidR="008C1760">
        <w:t xml:space="preserve"> ser acessado pela URL </w:t>
      </w:r>
      <w:hyperlink r:id="rId129"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que faz requisições a API </w:t>
      </w:r>
      <w:r w:rsidR="00B642ED">
        <w:t>que fica</w:t>
      </w:r>
      <w:r w:rsidR="002B1E8B">
        <w:t xml:space="preserve"> disponível em </w:t>
      </w:r>
      <w:hyperlink r:id="rId130" w:history="1">
        <w:r w:rsidR="002B1E8B" w:rsidRPr="00DB480D">
          <w:rPr>
            <w:rStyle w:val="Hyperlink"/>
          </w:rPr>
          <w:t>https://ilcidiomas.com.br/backend/</w:t>
        </w:r>
      </w:hyperlink>
      <w:r w:rsidR="008C1760">
        <w:t xml:space="preserve">. </w:t>
      </w:r>
    </w:p>
    <w:p w14:paraId="3BE98418" w14:textId="6F86DC20"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175E4F">
        <w:t>, s</w:t>
      </w:r>
      <w:r w:rsidR="00324287">
        <w:t xml:space="preserve">endo </w:t>
      </w:r>
      <w:r w:rsidR="00040E23">
        <w:t>cadastrados professores e alunos. Em primeiro momento pensou-se que a escola cadastraria cada usuário e no momento do cadastro possibilitasse a escolha da senha e do nome do usuário pela pessoa cadastrada</w:t>
      </w:r>
      <w:r w:rsidR="00175E4F">
        <w:t>,</w:t>
      </w:r>
      <w:r w:rsidR="002B1E8B">
        <w:t xml:space="preserve"> conforme descrito na modelagem feita na seção</w:t>
      </w:r>
      <w:del w:id="1469" w:author="Ryan Lemos" w:date="2019-11-25T20:09:00Z">
        <w:r w:rsidR="002B1E8B" w:rsidDel="00BA3E22">
          <w:delText xml:space="preserve"> </w:delText>
        </w:r>
      </w:del>
      <w:ins w:id="1470" w:author="Ryan Lemos" w:date="2019-11-25T20:09:00Z">
        <w:r w:rsidR="00BA3E22">
          <w:t xml:space="preserve"> </w:t>
        </w:r>
        <w:r w:rsidR="00BA3E22">
          <w:fldChar w:fldCharType="begin"/>
        </w:r>
        <w:r w:rsidR="00BA3E22">
          <w:instrText xml:space="preserve"> REF _Ref24910113 \r \h </w:instrText>
        </w:r>
      </w:ins>
      <w:r w:rsidR="00BA3E22">
        <w:fldChar w:fldCharType="separate"/>
      </w:r>
      <w:ins w:id="1471" w:author="Ryan Lemos" w:date="2019-11-25T20:09:00Z">
        <w:r w:rsidR="00BA3E22">
          <w:t>3.4</w:t>
        </w:r>
        <w:r w:rsidR="00BA3E22">
          <w:fldChar w:fldCharType="end"/>
        </w:r>
      </w:ins>
      <w:del w:id="1472" w:author="Ryan Lemos" w:date="2019-11-25T20:09:00Z">
        <w:r w:rsidR="002B1E8B" w:rsidDel="00BA3E22">
          <w:fldChar w:fldCharType="begin"/>
        </w:r>
        <w:r w:rsidR="002B1E8B" w:rsidDel="00BA3E22">
          <w:delInstrText xml:space="preserve"> REF _Ref21873241 \r \h </w:delInstrText>
        </w:r>
        <w:r w:rsidR="002B1E8B" w:rsidDel="00BA3E22">
          <w:fldChar w:fldCharType="separate"/>
        </w:r>
        <w:r w:rsidR="00F37282" w:rsidDel="00BA3E22">
          <w:delText>0</w:delText>
        </w:r>
        <w:r w:rsidR="002B1E8B" w:rsidDel="00BA3E22">
          <w:fldChar w:fldCharType="end"/>
        </w:r>
      </w:del>
      <w:r w:rsidR="00040E23">
        <w:t>. Porém</w:t>
      </w:r>
      <w:r w:rsidR="00175E4F">
        <w:t>,</w:t>
      </w:r>
      <w:r w:rsidR="00040E23">
        <w:t xml:space="preserve"> não foi isso que ocorreu,</w:t>
      </w:r>
      <w:r w:rsidR="00175E4F">
        <w:t xml:space="preserve"> pois</w:t>
      </w:r>
      <w:r w:rsidR="00040E23">
        <w:t xml:space="preserve"> </w:t>
      </w:r>
      <w:r w:rsidR="00801304">
        <w:t xml:space="preserve">a escola cadastrou todos os alunos e professores e manteve um registro em um caderno de nomes de usuários e senhas. </w:t>
      </w:r>
      <w:r w:rsidR="002B1E8B">
        <w:t>Além disso</w:t>
      </w:r>
      <w:r w:rsidR="00175E4F">
        <w:t>,</w:t>
      </w:r>
      <w:r w:rsidR="002B1E8B">
        <w:t xml:space="preserve"> optou por registrar todos os campos em caixa alta, conforme visto na </w:t>
      </w:r>
      <w:r w:rsidR="002B1E8B">
        <w:fldChar w:fldCharType="begin"/>
      </w:r>
      <w:r w:rsidR="002B1E8B">
        <w:instrText xml:space="preserve"> REF _Ref21978976 \h </w:instrText>
      </w:r>
      <w:r w:rsidR="002B1E8B">
        <w:fldChar w:fldCharType="separate"/>
      </w:r>
      <w:r w:rsidR="00F37282">
        <w:t xml:space="preserve">Figura </w:t>
      </w:r>
      <w:r w:rsidR="00F37282">
        <w:rPr>
          <w:noProof/>
        </w:rPr>
        <w:t>112</w:t>
      </w:r>
      <w:r w:rsidR="002B1E8B">
        <w:fldChar w:fldCharType="end"/>
      </w:r>
      <w:r w:rsidR="002B1E8B">
        <w:t>.</w:t>
      </w:r>
      <w:r w:rsidR="00801304">
        <w:t xml:space="preserve"> </w:t>
      </w:r>
    </w:p>
    <w:p w14:paraId="2805893D" w14:textId="3C272E46" w:rsidR="002B1E8B" w:rsidRDefault="002B1E8B" w:rsidP="00487208">
      <w:pPr>
        <w:pStyle w:val="Legenda"/>
        <w:keepNext/>
      </w:pPr>
      <w:bookmarkStart w:id="1473" w:name="_Ref21978976"/>
      <w:bookmarkStart w:id="1474" w:name="_Toc22986238"/>
      <w:r>
        <w:lastRenderedPageBreak/>
        <w:t xml:space="preserve">Figura </w:t>
      </w:r>
      <w:r w:rsidR="00CD06EF">
        <w:fldChar w:fldCharType="begin"/>
      </w:r>
      <w:r w:rsidR="00CD06EF">
        <w:instrText xml:space="preserve"> SEQ Figura \* ARABIC </w:instrText>
      </w:r>
      <w:r w:rsidR="00CD06EF">
        <w:fldChar w:fldCharType="separate"/>
      </w:r>
      <w:r w:rsidR="00F37282">
        <w:rPr>
          <w:noProof/>
        </w:rPr>
        <w:t>112</w:t>
      </w:r>
      <w:r w:rsidR="00CD06EF">
        <w:rPr>
          <w:noProof/>
        </w:rPr>
        <w:fldChar w:fldCharType="end"/>
      </w:r>
      <w:bookmarkEnd w:id="1473"/>
      <w:r>
        <w:t xml:space="preserve"> - Lista de alunos cadastrados na produção</w:t>
      </w:r>
      <w:bookmarkEnd w:id="1474"/>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7E5E42"/>
    <w:p w14:paraId="2E026BFA" w14:textId="5D27517D" w:rsidR="00E210C9" w:rsidRDefault="00801304" w:rsidP="00B642ED">
      <w:r>
        <w:t xml:space="preserve">Nesse tempo de cadastro, alguns </w:t>
      </w:r>
      <w:r w:rsidRPr="004B7BAF">
        <w:rPr>
          <w:i/>
          <w:iCs/>
        </w:rPr>
        <w:t>bugs</w:t>
      </w:r>
      <w:r>
        <w:t xml:space="preserve">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rsidR="00175E4F">
        <w:t>, p</w:t>
      </w:r>
      <w:r>
        <w:t xml:space="preserve">ossibilitando assim que os professores utilizassem e testassem a aplicação. </w:t>
      </w:r>
      <w:r w:rsidR="00324287">
        <w:t>U</w:t>
      </w:r>
      <w:r>
        <w:t>m dos professores</w:t>
      </w:r>
      <w:r w:rsidR="00324287">
        <w:t xml:space="preserve"> testou </w:t>
      </w:r>
      <w:r w:rsidR="00175E4F">
        <w:t>na íntegra</w:t>
      </w:r>
      <w:r w:rsidR="00324287">
        <w:t xml:space="preserve"> a aplicação</w:t>
      </w:r>
      <w:r>
        <w:t xml:space="preserve"> </w:t>
      </w:r>
      <w:r w:rsidR="00324287">
        <w:t xml:space="preserve">e </w:t>
      </w:r>
      <w:r>
        <w:t>sugeriu algumas modificações</w:t>
      </w:r>
      <w:r w:rsidR="00324287">
        <w:t xml:space="preserve"> e correções. Dentre as correções</w:t>
      </w:r>
      <w:r w:rsidR="00175E4F">
        <w:t>,</w:t>
      </w:r>
      <w:r w:rsidR="00B57B6A">
        <w:t xml:space="preserve"> citou</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F37282">
        <w:t>2.1.1</w:t>
      </w:r>
      <w:r w:rsidR="00E210C9">
        <w:fldChar w:fldCharType="end"/>
      </w:r>
      <w:r w:rsidR="00175E4F">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F37282">
        <w:t>3.9</w:t>
      </w:r>
      <w:r w:rsidR="00E210C9">
        <w:fldChar w:fldCharType="end"/>
      </w:r>
      <w:r w:rsidR="00E210C9">
        <w:t>,</w:t>
      </w:r>
      <w:r w:rsidR="004800CC">
        <w:t xml:space="preserve"> professor </w:t>
      </w:r>
      <w:del w:id="1475" w:author="Ryan Lemos" w:date="2019-11-25T20:10:00Z">
        <w:r w:rsidR="004800CC" w:rsidDel="00BA3E22">
          <w:delText>Leonardo</w:delText>
        </w:r>
        <w:r w:rsidR="00E210C9" w:rsidDel="00BA3E22">
          <w:delText xml:space="preserve"> </w:delText>
        </w:r>
      </w:del>
      <w:ins w:id="1476" w:author="Ryan Lemos" w:date="2019-11-25T20:10:00Z">
        <w:r w:rsidR="00BA3E22">
          <w:t xml:space="preserve">do Departamento de Comunicação e Letras da </w:t>
        </w:r>
        <w:proofErr w:type="spellStart"/>
        <w:r w:rsidR="00BA3E22">
          <w:t>Unimontes</w:t>
        </w:r>
        <w:proofErr w:type="spellEnd"/>
        <w:r w:rsidR="00BA3E22">
          <w:t xml:space="preserve"> </w:t>
        </w:r>
      </w:ins>
      <w:r w:rsidR="004800CC">
        <w:t>citou a utilização em massa das escolas deste padrão para avaliar os alunos. Porém</w:t>
      </w:r>
      <w:r w:rsidR="00175E4F">
        <w:t>,</w:t>
      </w:r>
      <w:r w:rsidR="004800CC">
        <w:t xml:space="preserve"> a ILC utiliza os níveis de anos, do primeiro ao quinto ano, sendo o primeiro o mais básico e o quinto o mais avançado. Então essa mudança foi corrigida</w:t>
      </w:r>
      <w:r w:rsidR="00175E4F">
        <w:t>,</w:t>
      </w:r>
      <w:r w:rsidR="004800CC">
        <w:t xml:space="preserve"> conforme</w:t>
      </w:r>
      <w:r w:rsidR="00175E4F">
        <w:t xml:space="preserve"> consta n</w:t>
      </w:r>
      <w:r w:rsidR="004800CC">
        <w:t xml:space="preserve">a </w:t>
      </w:r>
      <w:r w:rsidR="004800CC">
        <w:fldChar w:fldCharType="begin"/>
      </w:r>
      <w:r w:rsidR="004800CC">
        <w:instrText xml:space="preserve"> REF _Ref22061310 \h </w:instrText>
      </w:r>
      <w:r w:rsidR="004800CC">
        <w:fldChar w:fldCharType="separate"/>
      </w:r>
      <w:r w:rsidR="00F37282">
        <w:t xml:space="preserve">Figura </w:t>
      </w:r>
      <w:r w:rsidR="00F37282">
        <w:rPr>
          <w:noProof/>
        </w:rPr>
        <w:t>113</w:t>
      </w:r>
      <w:r w:rsidR="004800CC">
        <w:fldChar w:fldCharType="end"/>
      </w:r>
      <w:r w:rsidR="004800CC">
        <w:t>.</w:t>
      </w:r>
    </w:p>
    <w:p w14:paraId="4FB6A439" w14:textId="7CB80D7E" w:rsidR="004800CC" w:rsidRDefault="004800CC" w:rsidP="00487208">
      <w:pPr>
        <w:pStyle w:val="Legenda"/>
        <w:keepNext/>
      </w:pPr>
      <w:bookmarkStart w:id="1477" w:name="_Ref22061310"/>
      <w:bookmarkStart w:id="1478" w:name="_Toc22986239"/>
      <w:r>
        <w:lastRenderedPageBreak/>
        <w:t xml:space="preserve">Figura </w:t>
      </w:r>
      <w:r w:rsidR="00CD06EF">
        <w:fldChar w:fldCharType="begin"/>
      </w:r>
      <w:r w:rsidR="00CD06EF">
        <w:instrText xml:space="preserve"> SEQ Figura \* ARABIC </w:instrText>
      </w:r>
      <w:r w:rsidR="00CD06EF">
        <w:fldChar w:fldCharType="separate"/>
      </w:r>
      <w:r w:rsidR="00F37282">
        <w:rPr>
          <w:noProof/>
        </w:rPr>
        <w:t>113</w:t>
      </w:r>
      <w:r w:rsidR="00CD06EF">
        <w:rPr>
          <w:noProof/>
        </w:rPr>
        <w:fldChar w:fldCharType="end"/>
      </w:r>
      <w:bookmarkEnd w:id="1477"/>
      <w:r>
        <w:t xml:space="preserve"> - Listagem do padrão de anos pela ILC</w:t>
      </w:r>
      <w:bookmarkEnd w:id="1478"/>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7E5E42"/>
    <w:p w14:paraId="4ED5249F" w14:textId="24806112" w:rsidR="00801304" w:rsidRDefault="004800CC" w:rsidP="00487208">
      <w:r>
        <w:t>Dentre as mudanças</w:t>
      </w:r>
      <w:ins w:id="1479" w:author="Ryan Lemos" w:date="2019-11-25T20:12:00Z">
        <w:r w:rsidR="00BA3E22">
          <w:t>,</w:t>
        </w:r>
      </w:ins>
      <w:r>
        <w:t xml:space="preserve">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F37282">
        <w:t>5.1</w:t>
      </w:r>
      <w:r w:rsidR="002B1E8B">
        <w:fldChar w:fldCharType="end"/>
      </w:r>
      <w:r w:rsidR="00175E4F">
        <w:t>,</w:t>
      </w:r>
      <w:r w:rsidR="00691EDB">
        <w:t xml:space="preserve"> juntamente com algumas ideias de melhoria</w:t>
      </w:r>
      <w:r w:rsidR="00801304">
        <w:t>.</w:t>
      </w:r>
    </w:p>
    <w:p w14:paraId="452D63AD" w14:textId="12085BA3"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rsidR="00175E4F">
        <w:t>, s</w:t>
      </w:r>
      <w:r w:rsidR="000E71B6">
        <w:t xml:space="preserve">endo </w:t>
      </w:r>
      <w:r>
        <w:t>11</w:t>
      </w:r>
      <w:r w:rsidR="000E71B6">
        <w:t>4</w:t>
      </w:r>
      <w:r>
        <w:t xml:space="preserve"> usuários cadastrados</w:t>
      </w:r>
      <w:r w:rsidR="00175E4F">
        <w:t>:</w:t>
      </w:r>
      <w:r w:rsidR="00B642ED">
        <w:t xml:space="preserve"> </w:t>
      </w:r>
      <w:r w:rsidR="004800CC">
        <w:t>106</w:t>
      </w:r>
      <w:r w:rsidR="003E32AD">
        <w:t xml:space="preserve"> com perfil de</w:t>
      </w:r>
      <w:r w:rsidR="004800CC">
        <w:t xml:space="preserve"> aluno</w:t>
      </w:r>
      <w:r w:rsidR="000E71B6">
        <w:t>,</w:t>
      </w:r>
      <w:r w:rsidR="004800CC">
        <w:t xml:space="preserve"> </w:t>
      </w:r>
      <w:r w:rsidR="00175E4F">
        <w:t>0</w:t>
      </w:r>
      <w:r w:rsidR="004800CC">
        <w:t>6</w:t>
      </w:r>
      <w:r w:rsidR="00175E4F">
        <w:t xml:space="preserve"> (seis)</w:t>
      </w:r>
      <w:r w:rsidR="003E32AD">
        <w:t xml:space="preserve"> com de</w:t>
      </w:r>
      <w:r w:rsidR="004800CC">
        <w:t xml:space="preserve"> professor</w:t>
      </w:r>
      <w:r w:rsidR="000E71B6">
        <w:t xml:space="preserve">, </w:t>
      </w:r>
      <w:r w:rsidR="00175E4F">
        <w:t>0</w:t>
      </w:r>
      <w:r w:rsidR="000E71B6">
        <w:t>1</w:t>
      </w:r>
      <w:r w:rsidR="00175E4F">
        <w:t xml:space="preserve"> (um)</w:t>
      </w:r>
      <w:r w:rsidR="000E71B6">
        <w:t xml:space="preserve"> como gestor e </w:t>
      </w:r>
      <w:r w:rsidR="00175E4F">
        <w:t>0</w:t>
      </w:r>
      <w:r w:rsidR="000E71B6">
        <w:t>1</w:t>
      </w:r>
      <w:r w:rsidR="00175E4F">
        <w:t xml:space="preserve"> (um)</w:t>
      </w:r>
      <w:r w:rsidR="000E71B6">
        <w:t xml:space="preserve"> como administrador</w:t>
      </w:r>
      <w:r w:rsidR="004800CC">
        <w:t>.</w:t>
      </w:r>
      <w:r w:rsidR="000E71B6">
        <w:t xml:space="preserve"> </w:t>
      </w:r>
      <w:r w:rsidR="00796289">
        <w:t>Havia um total de 130 permissões cadastradas</w:t>
      </w:r>
      <w:r w:rsidR="00577DEF">
        <w:t xml:space="preserve"> e</w:t>
      </w:r>
      <w:r w:rsidR="00796289">
        <w:t xml:space="preserve"> 12 </w:t>
      </w:r>
      <w:r w:rsidR="00796289" w:rsidRPr="004B7BAF">
        <w:rPr>
          <w:i/>
          <w:iCs/>
        </w:rPr>
        <w:t>menus</w:t>
      </w:r>
      <w:r w:rsidR="00796289">
        <w:t>.</w:t>
      </w:r>
      <w:r w:rsidR="00577DEF">
        <w:t xml:space="preserve"> </w:t>
      </w:r>
      <w:del w:id="1480" w:author="Ryan Lemos" w:date="2019-11-25T20:12:00Z">
        <w:r w:rsidR="000E71B6" w:rsidDel="00BA3E22">
          <w:delText>Quanto as turmas, f</w:delText>
        </w:r>
      </w:del>
      <w:ins w:id="1481" w:author="Ryan Lemos" w:date="2019-11-25T20:12:00Z">
        <w:r w:rsidR="00BA3E22">
          <w:t>F</w:t>
        </w:r>
      </w:ins>
      <w:r w:rsidR="000E71B6">
        <w:t xml:space="preserve">oram inseridas </w:t>
      </w:r>
      <w:del w:id="1482" w:author="Ryan Lemos" w:date="2019-11-25T20:12:00Z">
        <w:r w:rsidR="000E71B6" w:rsidDel="00BA3E22">
          <w:delText xml:space="preserve">ao </w:delText>
        </w:r>
      </w:del>
      <w:ins w:id="1483" w:author="Ryan Lemos" w:date="2019-11-25T20:12:00Z">
        <w:r w:rsidR="00BA3E22">
          <w:t>um</w:t>
        </w:r>
        <w:r w:rsidR="00BA3E22">
          <w:t xml:space="preserve"> </w:t>
        </w:r>
      </w:ins>
      <w:r w:rsidR="000E71B6">
        <w:t xml:space="preserve">total </w:t>
      </w:r>
      <w:r w:rsidR="00175E4F">
        <w:t>0</w:t>
      </w:r>
      <w:r w:rsidR="000E71B6">
        <w:t xml:space="preserve">8 </w:t>
      </w:r>
      <w:r w:rsidR="00175E4F">
        <w:t xml:space="preserve">(oito) </w:t>
      </w:r>
      <w:r w:rsidR="000E71B6">
        <w:t xml:space="preserve">turmas, variando do primeiro ao </w:t>
      </w:r>
      <w:r w:rsidR="00577DEF">
        <w:t xml:space="preserve">quarto </w:t>
      </w:r>
      <w:r w:rsidR="000E71B6">
        <w:t>ano.</w:t>
      </w:r>
      <w:r w:rsidR="00577DEF">
        <w:t xml:space="preserve"> </w:t>
      </w:r>
      <w:r w:rsidR="000E71B6">
        <w:t>Algumas das turmas cadastradas podem ser vistas n</w:t>
      </w:r>
      <w:del w:id="1484" w:author="Ryan Lemos" w:date="2019-11-25T20:13:00Z">
        <w:r w:rsidR="000E71B6" w:rsidDel="00BA3E22">
          <w:delText>o fundo d</w:delText>
        </w:r>
      </w:del>
      <w:r w:rsidR="000E71B6">
        <w:t xml:space="preserve">a </w:t>
      </w:r>
      <w:r w:rsidR="000E71B6">
        <w:fldChar w:fldCharType="begin"/>
      </w:r>
      <w:r w:rsidR="000E71B6">
        <w:instrText xml:space="preserve"> REF _Ref22061310 \h </w:instrText>
      </w:r>
      <w:r w:rsidR="000E71B6">
        <w:fldChar w:fldCharType="separate"/>
      </w:r>
      <w:r w:rsidR="00F37282">
        <w:t xml:space="preserve">Figura </w:t>
      </w:r>
      <w:r w:rsidR="00F37282">
        <w:rPr>
          <w:noProof/>
        </w:rPr>
        <w:t>113</w:t>
      </w:r>
      <w:r w:rsidR="000E71B6">
        <w:fldChar w:fldCharType="end"/>
      </w:r>
      <w:r w:rsidR="000E71B6">
        <w:t xml:space="preserve">. </w:t>
      </w:r>
      <w:r w:rsidR="00577DEF">
        <w:t>Te</w:t>
      </w:r>
      <w:r w:rsidR="00175E4F">
        <w:t>m</w:t>
      </w:r>
      <w:r w:rsidR="00577DEF">
        <w:t xml:space="preserve"> também </w:t>
      </w:r>
      <w:r w:rsidR="00175E4F">
        <w:t>0</w:t>
      </w:r>
      <w:r w:rsidR="00577DEF">
        <w:t>5</w:t>
      </w:r>
      <w:r w:rsidR="00175E4F">
        <w:t xml:space="preserve"> (cinco)</w:t>
      </w:r>
      <w:r w:rsidR="00577DEF">
        <w:t xml:space="preserve"> eventos, sendo </w:t>
      </w:r>
      <w:r w:rsidR="00175E4F">
        <w:t>0</w:t>
      </w:r>
      <w:r w:rsidR="00577DEF">
        <w:t xml:space="preserve">4 </w:t>
      </w:r>
      <w:r w:rsidR="00175E4F">
        <w:t xml:space="preserve">(quatro) </w:t>
      </w:r>
      <w:r w:rsidR="00577DEF">
        <w:t xml:space="preserve">associados </w:t>
      </w:r>
      <w:proofErr w:type="gramStart"/>
      <w:r w:rsidR="00175E4F">
        <w:t>à</w:t>
      </w:r>
      <w:proofErr w:type="gramEnd"/>
      <w:r w:rsidR="00175E4F">
        <w:t xml:space="preserve"> </w:t>
      </w:r>
      <w:r w:rsidR="00577DEF">
        <w:t xml:space="preserve">turmas e </w:t>
      </w:r>
      <w:r w:rsidR="00175E4F">
        <w:t>01 (</w:t>
      </w:r>
      <w:r w:rsidR="00577DEF">
        <w:t>um</w:t>
      </w:r>
      <w:r w:rsidR="00175E4F">
        <w:t>)</w:t>
      </w:r>
      <w:r w:rsidR="00577DEF">
        <w:t xml:space="preserve">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r w:rsidR="00175E4F">
        <w:t xml:space="preserve"> até a data supramencionada</w:t>
      </w:r>
      <w:r w:rsidR="000E71B6">
        <w:t>.</w:t>
      </w:r>
    </w:p>
    <w:p w14:paraId="4DDC22AB" w14:textId="4E11A4D3" w:rsidR="008C1760" w:rsidRDefault="000E71B6" w:rsidP="00BE08AB">
      <w:r>
        <w:t xml:space="preserve"> </w:t>
      </w:r>
    </w:p>
    <w:p w14:paraId="274C9173" w14:textId="4D7DC587" w:rsidR="008C1760" w:rsidRDefault="008C1760">
      <w:pPr>
        <w:pStyle w:val="Ttulo2"/>
      </w:pPr>
      <w:bookmarkStart w:id="1485" w:name="_Toc22197522"/>
      <w:bookmarkStart w:id="1486" w:name="_Toc22841376"/>
      <w:bookmarkStart w:id="1487" w:name="_Toc22986334"/>
      <w:r>
        <w:t>MAnual de utilização</w:t>
      </w:r>
      <w:bookmarkEnd w:id="1485"/>
      <w:bookmarkEnd w:id="1486"/>
      <w:bookmarkEnd w:id="1487"/>
    </w:p>
    <w:p w14:paraId="6D0FAFD8" w14:textId="77777777" w:rsidR="008C1760" w:rsidRPr="008C1760" w:rsidRDefault="008C1760"/>
    <w:p w14:paraId="7A032685" w14:textId="204AC2DC" w:rsidR="00801304" w:rsidRDefault="00801304" w:rsidP="00BE08AB">
      <w:r>
        <w:t>Percebendo a importância da utilização de um ambiente informacional, a escola entrou em contato e sugeriu um treinamento aos professores. Porém</w:t>
      </w:r>
      <w:r w:rsidR="00175E4F">
        <w:t>,</w:t>
      </w:r>
      <w:r>
        <w:t xml:space="preserve"> não foi possível estabelecer um horário em que todos estivessem disponíveis.</w:t>
      </w:r>
      <w:r w:rsidR="003E2FFA">
        <w:t xml:space="preserve"> A escola funciona somente no </w:t>
      </w:r>
      <w:r w:rsidR="003E2FFA">
        <w:lastRenderedPageBreak/>
        <w:t>período da tarde/noite.</w:t>
      </w:r>
      <w:r>
        <w:t xml:space="preserve"> Assim, foi </w:t>
      </w:r>
      <w:del w:id="1488" w:author="Ryan Lemos" w:date="2019-11-25T20:15:00Z">
        <w:r w:rsidDel="00BA3E22">
          <w:delText xml:space="preserve">sugerido </w:delText>
        </w:r>
      </w:del>
      <w:ins w:id="1489" w:author="Ryan Lemos" w:date="2019-11-25T20:15:00Z">
        <w:r w:rsidR="00BA3E22">
          <w:t>sugerid</w:t>
        </w:r>
        <w:r w:rsidR="00BA3E22">
          <w:t>a</w:t>
        </w:r>
        <w:r w:rsidR="00BA3E22">
          <w:t xml:space="preserve"> </w:t>
        </w:r>
      </w:ins>
      <w:r>
        <w:t>pela gestora da escola, a confecção de um manual de utilização do ambiente</w:t>
      </w:r>
      <w:r w:rsidR="00175E4F">
        <w:t>,</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7E03E6F9" w:rsidR="003E2FFA" w:rsidRPr="003E2FFA" w:rsidRDefault="003537E2">
      <w:r>
        <w:t>Através desse</w:t>
      </w:r>
      <w:r w:rsidR="003E2FFA">
        <w:t xml:space="preserve"> manual</w:t>
      </w:r>
      <w:ins w:id="1490" w:author="Ryan Lemos" w:date="2019-11-25T20:15:00Z">
        <w:r w:rsidR="00BA3E22">
          <w:t>,</w:t>
        </w:r>
      </w:ins>
      <w:r w:rsidR="003E2FFA">
        <w:t xml:space="preserve"> </w:t>
      </w:r>
      <w:del w:id="1491" w:author="Ryan Lemos" w:date="2019-11-25T20:15:00Z">
        <w:r w:rsidR="003E2FFA" w:rsidDel="00BA3E22">
          <w:delText xml:space="preserve">todas </w:delText>
        </w:r>
      </w:del>
      <w:r w:rsidR="003E2FFA">
        <w:t>as interações do professor com o ambiente foram descritas</w:t>
      </w:r>
      <w:r w:rsidR="00175E4F">
        <w:t>,</w:t>
      </w:r>
      <w:r w:rsidR="003E2FFA">
        <w:t xml:space="preserve">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xml:space="preserve">. Por exemplo, o cadastro de questões vem antes do </w:t>
      </w:r>
      <w:r w:rsidR="00175E4F">
        <w:t xml:space="preserve">cadastro </w:t>
      </w:r>
      <w:r w:rsidR="003E2FFA">
        <w:t>de atividades, que vem antes da associação da atividade para uma turma, de maneira a simular uma progressão no aprendizado de utilização.</w:t>
      </w:r>
      <w:r w:rsidR="005268A6">
        <w:t xml:space="preserve"> Também foi incluído</w:t>
      </w:r>
      <w:r w:rsidR="00175E4F">
        <w:t>,</w:t>
      </w:r>
      <w:r w:rsidR="005268A6">
        <w:t xml:space="preserve"> como na seção </w:t>
      </w:r>
      <w:r w:rsidR="005268A6">
        <w:fldChar w:fldCharType="begin"/>
      </w:r>
      <w:r w:rsidR="005268A6">
        <w:instrText xml:space="preserve"> REF _Ref22063014 \r \h </w:instrText>
      </w:r>
      <w:r w:rsidR="005268A6">
        <w:fldChar w:fldCharType="separate"/>
      </w:r>
      <w:r w:rsidR="00F37282">
        <w:t>3.5</w:t>
      </w:r>
      <w:r w:rsidR="005268A6">
        <w:fldChar w:fldCharType="end"/>
      </w:r>
      <w:r w:rsidR="00175E4F">
        <w:t>,</w:t>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ins w:id="1492" w:author="Ryan Lemos" w:date="2019-11-25T20:16:00Z">
        <w:r w:rsidR="00BA3E22">
          <w:fldChar w:fldCharType="begin"/>
        </w:r>
        <w:r w:rsidR="00BA3E22">
          <w:instrText xml:space="preserve"> HYPERLINK "</w:instrText>
        </w:r>
        <w:r w:rsidR="00BA3E22" w:rsidRPr="00BA3E22">
          <w:rPr>
            <w:rPrChange w:id="1493" w:author="Ryan Lemos" w:date="2019-11-25T20:16:00Z">
              <w:rPr>
                <w:rStyle w:val="Hyperlink"/>
              </w:rPr>
            </w:rPrChange>
          </w:rPr>
          <w:instrText>https://ilcidiomas.com.br/wp-content/uploads/2019/10/Manual-de-Usuário-Ambiente-ILC.pdf</w:instrText>
        </w:r>
        <w:r w:rsidR="00BA3E22">
          <w:instrText xml:space="preserve">" </w:instrText>
        </w:r>
        <w:r w:rsidR="00BA3E22">
          <w:fldChar w:fldCharType="separate"/>
        </w:r>
        <w:r w:rsidR="00BA3E22" w:rsidRPr="001A1806">
          <w:rPr>
            <w:rStyle w:val="Hyperlink"/>
            <w:rPrChange w:id="1494" w:author="Ryan Lemos" w:date="2019-11-25T20:16:00Z">
              <w:rPr>
                <w:rStyle w:val="Hyperlink"/>
              </w:rPr>
            </w:rPrChange>
          </w:rPr>
          <w:t>https://ilcidiomas.com.br/wp-content/uploads/2019/10/Manual-de-Usuário-Ambiente-ILC.pdf</w:t>
        </w:r>
        <w:r w:rsidR="00BA3E22">
          <w:fldChar w:fldCharType="end"/>
        </w:r>
      </w:ins>
      <w:del w:id="1495" w:author="Ryan Lemos" w:date="2019-11-25T20:16:00Z">
        <w:r w:rsidR="00CD06EF" w:rsidDel="00BA3E22">
          <w:fldChar w:fldCharType="begin"/>
        </w:r>
        <w:r w:rsidR="00CD06EF" w:rsidDel="00BA3E22">
          <w:delInstrText xml:space="preserve"> HYPERLINK "https://ilcidiomas.com.br/wp-content/uploads/2019/10/Manual-de-Usu%C3%A1rio-Ambiente-ILC.pdf" </w:delInstrText>
        </w:r>
        <w:r w:rsidR="00CD06EF" w:rsidDel="00BA3E22">
          <w:fldChar w:fldCharType="separate"/>
        </w:r>
        <w:r w:rsidR="003E2FFA" w:rsidDel="00BA3E22">
          <w:rPr>
            <w:rStyle w:val="Hyperlink"/>
          </w:rPr>
          <w:delText>https://ilcidiomas.com.br/wp-content/uploads/2019/10/Manual-de-Usu%C3%A1rio-Amb</w:delText>
        </w:r>
        <w:r w:rsidR="003E2FFA" w:rsidDel="00BA3E22">
          <w:rPr>
            <w:rStyle w:val="Hyperlink"/>
          </w:rPr>
          <w:delText>i</w:delText>
        </w:r>
        <w:r w:rsidR="003E2FFA" w:rsidDel="00BA3E22">
          <w:rPr>
            <w:rStyle w:val="Hyperlink"/>
          </w:rPr>
          <w:delText>ente-ILC.pdf</w:delText>
        </w:r>
        <w:r w:rsidR="00CD06EF" w:rsidDel="00BA3E22">
          <w:rPr>
            <w:rStyle w:val="Hyperlink"/>
          </w:rPr>
          <w:fldChar w:fldCharType="end"/>
        </w:r>
      </w:del>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31CD517D" w14:textId="77777777" w:rsidR="00175E4F" w:rsidRDefault="00175E4F">
      <w:pPr>
        <w:spacing w:line="240" w:lineRule="auto"/>
        <w:ind w:firstLine="0"/>
        <w:jc w:val="left"/>
        <w:outlineLvl w:val="9"/>
        <w:rPr>
          <w:rFonts w:eastAsia="Times New Roman"/>
          <w:b/>
          <w:caps/>
          <w:szCs w:val="32"/>
        </w:rPr>
      </w:pPr>
      <w:bookmarkStart w:id="1496" w:name="_Toc22197523"/>
      <w:bookmarkStart w:id="1497" w:name="_Toc22841377"/>
      <w:bookmarkStart w:id="1498" w:name="_Toc22986335"/>
      <w:r>
        <w:br w:type="page"/>
      </w:r>
    </w:p>
    <w:p w14:paraId="4E25139D" w14:textId="43AF2939" w:rsidR="00E55893" w:rsidRDefault="00E55893" w:rsidP="00E55893">
      <w:pPr>
        <w:pStyle w:val="Ttulo1"/>
      </w:pPr>
      <w:r w:rsidRPr="005074A5">
        <w:lastRenderedPageBreak/>
        <w:t>Considerações finais</w:t>
      </w:r>
      <w:bookmarkEnd w:id="1496"/>
      <w:bookmarkEnd w:id="1497"/>
      <w:bookmarkEnd w:id="1498"/>
    </w:p>
    <w:p w14:paraId="290E5B16" w14:textId="26C91D9B" w:rsidR="00AE0D01" w:rsidRDefault="00AE0D01" w:rsidP="007E5E42"/>
    <w:p w14:paraId="0C818925" w14:textId="762CE12E"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1950CA">
        <w:t>,</w:t>
      </w:r>
      <w:r w:rsidR="00B15FAD">
        <w:t xml:space="preserve"> por exemplo</w:t>
      </w:r>
      <w:r w:rsidR="001950CA">
        <w:t>, e</w:t>
      </w:r>
      <w:r w:rsidR="002D40CD">
        <w:t xml:space="preserve">m um mundo em que cada vez mais jovens e crianças pertencem a uma geração conectada e antenada </w:t>
      </w:r>
      <w:r w:rsidR="001950CA">
        <w:t xml:space="preserve">à </w:t>
      </w:r>
      <w:r w:rsidR="002D40CD">
        <w:t xml:space="preserve">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A escola ILC</w:t>
      </w:r>
      <w:r w:rsidR="001950CA">
        <w:t>,</w:t>
      </w:r>
      <w:r w:rsidR="002D40CD">
        <w:t xml:space="preserve"> que é situada em Montes Claros</w:t>
      </w:r>
      <w:r w:rsidR="001950CA">
        <w:t>/</w:t>
      </w:r>
      <w:r w:rsidR="002D40CD">
        <w:t>Minas Gerais</w:t>
      </w:r>
      <w:r w:rsidR="001950CA">
        <w:t>,</w:t>
      </w:r>
      <w:r w:rsidR="002D40CD">
        <w:t xml:space="preserve"> não detinha de nenhuma solução tecnológica voltada ao apoio do inglês. </w:t>
      </w:r>
      <w:r w:rsidR="00B15FAD">
        <w:t xml:space="preserve">O objetivo principal desse trabalho foi prover </w:t>
      </w:r>
      <w:del w:id="1499" w:author="Ryan Lemos" w:date="2019-11-25T20:19:00Z">
        <w:r w:rsidR="00B15FAD" w:rsidDel="00614665">
          <w:delText xml:space="preserve">esse </w:delText>
        </w:r>
      </w:del>
      <w:r w:rsidR="00B15FAD">
        <w:t>apoio tecnológico e informacional</w:t>
      </w:r>
      <w:ins w:id="1500" w:author="Ryan Lemos" w:date="2019-11-25T20:19:00Z">
        <w:r w:rsidR="00614665">
          <w:t xml:space="preserve"> aos processos de ensino</w:t>
        </w:r>
      </w:ins>
      <w:r w:rsidR="00B15FAD">
        <w:t xml:space="preserve"> </w:t>
      </w:r>
      <w:ins w:id="1501" w:author="Ryan Lemos" w:date="2019-11-25T20:19:00Z">
        <w:r w:rsidR="00614665">
          <w:t>d</w:t>
        </w:r>
      </w:ins>
      <w:r w:rsidR="00B15FAD">
        <w:t>a escola</w:t>
      </w:r>
      <w:ins w:id="1502" w:author="Ryan Lemos" w:date="2019-11-25T20:19:00Z">
        <w:r w:rsidR="00614665">
          <w:t xml:space="preserve"> ILC</w:t>
        </w:r>
      </w:ins>
      <w:r w:rsidR="001950CA">
        <w:t>, e</w:t>
      </w:r>
      <w:r w:rsidR="00D530D6">
        <w:t xml:space="preserve"> como objetivos específicos garantir que algumas funcionalidades espec</w:t>
      </w:r>
      <w:r w:rsidR="001950CA">
        <w:t>í</w:t>
      </w:r>
      <w:r w:rsidR="00D530D6">
        <w:t>ficas fossem implementadas</w:t>
      </w:r>
      <w:r w:rsidR="001950CA">
        <w:t>,</w:t>
      </w:r>
      <w:r w:rsidR="00D530D6">
        <w:t xml:space="preserve"> como</w:t>
      </w:r>
      <w:r w:rsidR="001950CA">
        <w:t>,</w:t>
      </w:r>
      <w:r w:rsidR="00D530D6">
        <w:t xml:space="preserve"> por exemplo</w:t>
      </w:r>
      <w:r w:rsidR="001950CA">
        <w:t>,</w:t>
      </w:r>
      <w:r w:rsidR="00D530D6">
        <w:t xml:space="preserve"> o banco de questões e atividades, calendário interativo</w:t>
      </w:r>
      <w:r w:rsidR="00384410">
        <w:t xml:space="preserve">, desempenho em forma de gráficos e disponibilização de materiais para estudo. </w:t>
      </w:r>
    </w:p>
    <w:p w14:paraId="0A9D4457" w14:textId="340BD844"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w:t>
      </w:r>
      <w:del w:id="1503" w:author="Ryan Lemos" w:date="2019-11-25T20:19:00Z">
        <w:r w:rsidR="002D40CD" w:rsidDel="00614665">
          <w:delText xml:space="preserve"> desenvolvidas</w:delText>
        </w:r>
      </w:del>
      <w:r w:rsidR="001950CA">
        <w:t>,</w:t>
      </w:r>
      <w:r w:rsidR="002D40CD">
        <w:t xml:space="preserve"> </w:t>
      </w:r>
      <w:del w:id="1504" w:author="Ryan Lemos" w:date="2019-11-25T20:19:00Z">
        <w:r w:rsidR="002D40CD" w:rsidDel="00614665">
          <w:delText xml:space="preserve">através da aplicação gerada, </w:delText>
        </w:r>
      </w:del>
      <w:r w:rsidR="002D40CD">
        <w:t>e</w:t>
      </w:r>
      <w:ins w:id="1505" w:author="Ryan Lemos" w:date="2019-11-25T20:19:00Z">
        <w:r w:rsidR="00614665">
          <w:t xml:space="preserve"> os</w:t>
        </w:r>
      </w:ins>
      <w:r w:rsidR="002D40CD">
        <w:t xml:space="preserve"> alunos </w:t>
      </w:r>
      <w:del w:id="1506" w:author="Ryan Lemos" w:date="2019-11-25T20:19:00Z">
        <w:r w:rsidR="002D40CD" w:rsidDel="00614665">
          <w:delText xml:space="preserve">puderam </w:delText>
        </w:r>
      </w:del>
      <w:ins w:id="1507" w:author="Ryan Lemos" w:date="2019-11-25T20:19:00Z">
        <w:r w:rsidR="00614665">
          <w:t>p</w:t>
        </w:r>
        <w:r w:rsidR="00614665">
          <w:t>odem</w:t>
        </w:r>
        <w:r w:rsidR="00614665">
          <w:t xml:space="preserve"> </w:t>
        </w:r>
      </w:ins>
      <w:r w:rsidR="002D40CD">
        <w:t>ser auxiliados no processo de ensino. Então</w:t>
      </w:r>
      <w:r w:rsidR="00442687">
        <w:t>,</w:t>
      </w:r>
      <w:r w:rsidR="002D40CD">
        <w:t xml:space="preserve"> o presente trabalho conseguiu alcançar os objetivos almejados.</w:t>
      </w:r>
      <w:del w:id="1508" w:author="Ryan Lemos" w:date="2019-11-25T20:20:00Z">
        <w:r w:rsidR="002D40CD" w:rsidDel="00614665">
          <w:delText xml:space="preserve"> Mas não somente isso, principalmente gera valor e </w:delText>
        </w:r>
        <w:r w:rsidR="00442687" w:rsidDel="00614665">
          <w:delText xml:space="preserve">é </w:delText>
        </w:r>
        <w:r w:rsidR="002D40CD" w:rsidDel="00614665">
          <w:delText>útil no contexto educacional.</w:delText>
        </w:r>
      </w:del>
    </w:p>
    <w:p w14:paraId="48BF8FA5" w14:textId="36B69EE6" w:rsidR="00AE0D01" w:rsidDel="00614665" w:rsidRDefault="00614665" w:rsidP="00AE0D01">
      <w:pPr>
        <w:rPr>
          <w:del w:id="1509" w:author="Ryan Lemos" w:date="2019-11-25T20:22:00Z"/>
        </w:rPr>
      </w:pPr>
      <w:ins w:id="1510" w:author="Ryan Lemos" w:date="2019-11-25T20:21:00Z">
        <w:r>
          <w:t xml:space="preserve">Com </w:t>
        </w:r>
      </w:ins>
      <w:del w:id="1511" w:author="Ryan Lemos" w:date="2019-11-25T20:20:00Z">
        <w:r w:rsidR="00323085" w:rsidDel="00614665">
          <w:delText xml:space="preserve">Além de gerar valor aos atores referentes </w:delText>
        </w:r>
        <w:r w:rsidR="00442687" w:rsidDel="00614665">
          <w:delText xml:space="preserve">à </w:delText>
        </w:r>
        <w:r w:rsidR="00323085" w:rsidDel="00614665">
          <w:delText xml:space="preserve">escola ILC, </w:delText>
        </w:r>
      </w:del>
      <w:ins w:id="1512" w:author="Ryan Lemos" w:date="2019-11-25T20:21:00Z">
        <w:r>
          <w:t>e</w:t>
        </w:r>
      </w:ins>
      <w:ins w:id="1513" w:author="Ryan Lemos" w:date="2019-11-25T20:20:00Z">
        <w:r>
          <w:t>sse trabalho</w:t>
        </w:r>
      </w:ins>
      <w:ins w:id="1514" w:author="Ryan Lemos" w:date="2019-11-25T20:21:00Z">
        <w:r>
          <w:t xml:space="preserve"> de conclusão</w:t>
        </w:r>
      </w:ins>
      <w:ins w:id="1515" w:author="Ryan Lemos" w:date="2019-11-25T20:20:00Z">
        <w:r>
          <w:t xml:space="preserve"> </w:t>
        </w:r>
      </w:ins>
      <w:ins w:id="1516" w:author="Ryan Lemos" w:date="2019-11-25T20:21:00Z">
        <w:r>
          <w:t>se</w:t>
        </w:r>
      </w:ins>
      <w:del w:id="1517" w:author="Ryan Lemos" w:date="2019-11-25T20:20:00Z">
        <w:r w:rsidR="00323085" w:rsidDel="00614665">
          <w:delText xml:space="preserve">houve um ganho de </w:delText>
        </w:r>
      </w:del>
      <w:del w:id="1518" w:author="Ryan Lemos" w:date="2019-11-25T20:21:00Z">
        <w:r w:rsidR="00323085" w:rsidDel="00614665">
          <w:delText>conhecimento e</w:delText>
        </w:r>
      </w:del>
      <w:r w:rsidR="00323085">
        <w:t xml:space="preserve"> </w:t>
      </w:r>
      <w:del w:id="1519" w:author="Ryan Lemos" w:date="2019-11-25T20:21:00Z">
        <w:r w:rsidR="00323085" w:rsidDel="00614665">
          <w:delText xml:space="preserve">assimilação </w:delText>
        </w:r>
      </w:del>
      <w:ins w:id="1520" w:author="Ryan Lemos" w:date="2019-11-25T20:21:00Z">
        <w:r>
          <w:t>assimil</w:t>
        </w:r>
        <w:r>
          <w:t>ou</w:t>
        </w:r>
        <w:r>
          <w:t xml:space="preserve"> </w:t>
        </w:r>
      </w:ins>
      <w:del w:id="1521" w:author="Ryan Lemos" w:date="2019-11-25T20:21:00Z">
        <w:r w:rsidR="00323085" w:rsidDel="00614665">
          <w:delText>d</w:delText>
        </w:r>
      </w:del>
      <w:r w:rsidR="00323085">
        <w:t>o conteúdo estudado no decorrer do curso</w:t>
      </w:r>
      <w:ins w:id="1522" w:author="Ryan Lemos" w:date="2019-11-25T20:21:00Z">
        <w:r>
          <w:t xml:space="preserve"> de Sistemas</w:t>
        </w:r>
      </w:ins>
      <w:ins w:id="1523" w:author="Ryan Lemos" w:date="2019-11-25T20:22:00Z">
        <w:r>
          <w:t xml:space="preserve"> de Informação</w:t>
        </w:r>
      </w:ins>
      <w:r w:rsidR="00323085">
        <w:t xml:space="preserve">. Vale destacar os conhecimentos em desenvolvimento </w:t>
      </w:r>
      <w:r w:rsidR="00323085" w:rsidRPr="00487208">
        <w:rPr>
          <w:i/>
          <w:iCs/>
        </w:rPr>
        <w:t>front-</w:t>
      </w:r>
      <w:proofErr w:type="spellStart"/>
      <w:r w:rsidR="00323085" w:rsidRPr="00487208">
        <w:rPr>
          <w:i/>
          <w:iCs/>
        </w:rPr>
        <w:t>end</w:t>
      </w:r>
      <w:proofErr w:type="spellEnd"/>
      <w:r w:rsidR="00323085">
        <w:t xml:space="preserve">, concepção e consumação de dados em uma API, segurança no controle de acesso no âmbito de sistemas </w:t>
      </w:r>
      <w:r w:rsidR="00323085" w:rsidRPr="00487208">
        <w:rPr>
          <w:i/>
          <w:iCs/>
        </w:rPr>
        <w:t>web</w:t>
      </w:r>
      <w:r w:rsidR="00323085">
        <w:t>, ger</w:t>
      </w:r>
      <w:r w:rsidR="00442687">
        <w:t>ê</w:t>
      </w:r>
      <w:r w:rsidR="00323085">
        <w:t>ncia de um projeto de desenvolvimento, aplicação de uma metodologia ágil, dentre outros.</w:t>
      </w:r>
      <w:ins w:id="1524" w:author="Ryan Lemos" w:date="2019-11-25T20:22:00Z">
        <w:r>
          <w:t xml:space="preserve"> </w:t>
        </w:r>
      </w:ins>
    </w:p>
    <w:p w14:paraId="33626CE2" w14:textId="2D1C86A0" w:rsidR="00323085" w:rsidRDefault="00442687" w:rsidP="00614665">
      <w:pPr>
        <w:pPrChange w:id="1525" w:author="Ryan Lemos" w:date="2019-11-25T20:22:00Z">
          <w:pPr/>
        </w:pPrChange>
      </w:pPr>
      <w:del w:id="1526" w:author="Ryan Lemos" w:date="2019-11-25T20:22:00Z">
        <w:r w:rsidDel="00614665">
          <w:delText>No</w:delText>
        </w:r>
        <w:r w:rsidR="00323085" w:rsidDel="00614665">
          <w:delText xml:space="preserve"> assunto do desenvolvimento ágil,</w:delText>
        </w:r>
        <w:r w:rsidR="00D530D6" w:rsidDel="00614665">
          <w:delText xml:space="preserve"> através desse trabalho</w:delText>
        </w:r>
        <w:r w:rsidDel="00614665">
          <w:delText>,</w:delText>
        </w:r>
        <w:r w:rsidR="00D530D6" w:rsidDel="00614665">
          <w:delText xml:space="preserve"> f</w:delText>
        </w:r>
      </w:del>
      <w:ins w:id="1527" w:author="Ryan Lemos" w:date="2019-11-25T20:22:00Z">
        <w:r w:rsidR="00614665">
          <w:t>F</w:t>
        </w:r>
      </w:ins>
      <w:r w:rsidR="00D530D6">
        <w:t>oi possível</w:t>
      </w:r>
      <w:ins w:id="1528" w:author="Ryan Lemos" w:date="2019-11-25T20:22:00Z">
        <w:r w:rsidR="00614665">
          <w:t xml:space="preserve"> também</w:t>
        </w:r>
      </w:ins>
      <w:r w:rsidR="00D530D6">
        <w:t xml:space="preserve"> conhecer </w:t>
      </w:r>
      <w:del w:id="1529" w:author="Ryan Lemos" w:date="2019-11-25T20:22:00Z">
        <w:r w:rsidR="00D530D6" w:rsidDel="00614665">
          <w:delText xml:space="preserve">um pouco </w:delText>
        </w:r>
      </w:del>
      <w:r w:rsidR="00D530D6">
        <w:t>sobre o</w:t>
      </w:r>
      <w:r w:rsidR="00323085">
        <w:t xml:space="preserve"> XP</w:t>
      </w:r>
      <w:r>
        <w:t>, q</w:t>
      </w:r>
      <w:r w:rsidR="00D530D6">
        <w:t>ue aliás</w:t>
      </w:r>
      <w:r w:rsidR="00323085">
        <w:t xml:space="preserve"> </w:t>
      </w:r>
      <w:r w:rsidR="00D530D6">
        <w:t>possibilitou</w:t>
      </w:r>
      <w:r w:rsidR="00323085">
        <w:t xml:space="preserve"> </w:t>
      </w:r>
      <w:r w:rsidR="00D530D6">
        <w:t xml:space="preserve">o desenvolvimento de uma forma rápida e com qualidade. Os conceitos e pilares </w:t>
      </w:r>
      <w:del w:id="1530" w:author="Ryan Lemos" w:date="2019-11-25T20:22:00Z">
        <w:r w:rsidR="00D530D6" w:rsidDel="00614665">
          <w:delText xml:space="preserve">em volta </w:delText>
        </w:r>
      </w:del>
      <w:r w:rsidR="00D530D6">
        <w:t>do XP se completam</w:t>
      </w:r>
      <w:del w:id="1531" w:author="Ryan Lemos" w:date="2019-11-25T20:22:00Z">
        <w:r w:rsidR="00D530D6" w:rsidDel="00614665">
          <w:delText xml:space="preserve"> então</w:delText>
        </w:r>
      </w:del>
      <w:r>
        <w:t>, e</w:t>
      </w:r>
      <w:r w:rsidR="00D530D6">
        <w:t xml:space="preserve"> o detrimento de algum deles podem trazer dificuldades no processo de desenvolvimento. </w:t>
      </w:r>
      <w:del w:id="1532" w:author="Ryan Lemos" w:date="2019-11-25T20:23:00Z">
        <w:r w:rsidR="00D530D6" w:rsidDel="00614665">
          <w:delText>No caso desse trabalho</w:delText>
        </w:r>
        <w:r w:rsidDel="00614665">
          <w:delText>,</w:delText>
        </w:r>
        <w:r w:rsidR="00D530D6" w:rsidDel="00614665">
          <w:delText xml:space="preserve"> a</w:delText>
        </w:r>
      </w:del>
      <w:ins w:id="1533" w:author="Ryan Lemos" w:date="2019-11-25T20:23:00Z">
        <w:r w:rsidR="00614665">
          <w:t>A</w:t>
        </w:r>
      </w:ins>
      <w:r w:rsidR="00D530D6">
        <w:t xml:space="preserve"> principal dificuldade foi o contato direto com o cliente, que é um dos pontos chave</w:t>
      </w:r>
      <w:r>
        <w:t>s</w:t>
      </w:r>
      <w:r w:rsidR="00D530D6">
        <w:t xml:space="preserve"> do XP. Porém</w:t>
      </w:r>
      <w:r>
        <w:t>,</w:t>
      </w:r>
      <w:r w:rsidR="00D530D6">
        <w:t xml:space="preserve"> vale destacar que os testes unitários e o </w:t>
      </w:r>
      <w:proofErr w:type="spellStart"/>
      <w:r w:rsidR="00D530D6" w:rsidRPr="00D530D6">
        <w:rPr>
          <w:i/>
          <w:iCs/>
        </w:rPr>
        <w:t>refactoring</w:t>
      </w:r>
      <w:proofErr w:type="spellEnd"/>
      <w:r w:rsidR="00D530D6">
        <w:t xml:space="preserve"> foram de suma importância</w:t>
      </w:r>
      <w:r>
        <w:t>,</w:t>
      </w:r>
      <w:r w:rsidR="00D530D6">
        <w:t xml:space="preserve"> garantindo um melhor código a cada entrega.</w:t>
      </w:r>
    </w:p>
    <w:p w14:paraId="5B851A9B" w14:textId="67857B40" w:rsidR="00323085" w:rsidRPr="00323085" w:rsidRDefault="00D530D6">
      <w:r>
        <w:t>Como dito</w:t>
      </w:r>
      <w:r w:rsidR="00442687">
        <w:t>,</w:t>
      </w:r>
      <w:r w:rsidR="00323085">
        <w:t xml:space="preserve"> os objetivos</w:t>
      </w:r>
      <w:r>
        <w:t xml:space="preserve"> almejados</w:t>
      </w:r>
      <w:r w:rsidR="00323085">
        <w:t xml:space="preserve"> foram alcançados. Porém, um sistema deve estar em constante evolução. Com isso listou-se uma s</w:t>
      </w:r>
      <w:r w:rsidR="00442687">
        <w:t>é</w:t>
      </w:r>
      <w:r w:rsidR="00323085">
        <w:t xml:space="preserve">rie de melhorias e acréscimos que </w:t>
      </w:r>
      <w:del w:id="1534" w:author="Ryan Lemos" w:date="2019-11-25T20:23:00Z">
        <w:r w:rsidR="00323085" w:rsidDel="00614665">
          <w:delText xml:space="preserve">poderiam </w:delText>
        </w:r>
      </w:del>
      <w:ins w:id="1535" w:author="Ryan Lemos" w:date="2019-11-25T20:23:00Z">
        <w:r w:rsidR="00614665">
          <w:t>podem</w:t>
        </w:r>
        <w:r w:rsidR="00614665">
          <w:t xml:space="preserve"> </w:t>
        </w:r>
      </w:ins>
      <w:r w:rsidR="00323085">
        <w:t xml:space="preserve">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F37282">
        <w:t>5.1</w:t>
      </w:r>
      <w:r w:rsidR="00AB5E7C">
        <w:fldChar w:fldCharType="end"/>
      </w:r>
      <w:r w:rsidR="00AB5E7C">
        <w:t>.</w:t>
      </w:r>
      <w:r w:rsidR="00323085">
        <w:t xml:space="preserve"> </w:t>
      </w:r>
    </w:p>
    <w:p w14:paraId="70DB8B3D" w14:textId="06D637C5" w:rsidR="00614665" w:rsidRDefault="00614665">
      <w:pPr>
        <w:spacing w:line="240" w:lineRule="auto"/>
        <w:ind w:firstLine="0"/>
        <w:jc w:val="left"/>
        <w:outlineLvl w:val="9"/>
        <w:rPr>
          <w:ins w:id="1536" w:author="Ryan Lemos" w:date="2019-11-25T20:23:00Z"/>
        </w:rPr>
      </w:pPr>
      <w:ins w:id="1537" w:author="Ryan Lemos" w:date="2019-11-25T20:23:00Z">
        <w:r>
          <w:br w:type="page"/>
        </w:r>
      </w:ins>
    </w:p>
    <w:p w14:paraId="63263B29" w14:textId="4CB86F62" w:rsidR="00323085" w:rsidRPr="002E5038" w:rsidDel="00614665" w:rsidRDefault="00323085" w:rsidP="00487208">
      <w:pPr>
        <w:rPr>
          <w:del w:id="1538" w:author="Ryan Lemos" w:date="2019-11-25T20:23:00Z"/>
        </w:rPr>
      </w:pPr>
    </w:p>
    <w:p w14:paraId="7A57C61D" w14:textId="19748FFB" w:rsidR="007B5D5C" w:rsidRDefault="00E55893">
      <w:pPr>
        <w:pStyle w:val="Ttulo2"/>
      </w:pPr>
      <w:bookmarkStart w:id="1539" w:name="_Ref21979044"/>
      <w:bookmarkStart w:id="1540" w:name="_Toc22197524"/>
      <w:bookmarkStart w:id="1541" w:name="_Toc22841378"/>
      <w:bookmarkStart w:id="1542" w:name="_Toc22986336"/>
      <w:r w:rsidRPr="005074A5">
        <w:t>Trabalhos futuros</w:t>
      </w:r>
      <w:bookmarkEnd w:id="1539"/>
      <w:bookmarkEnd w:id="1540"/>
      <w:bookmarkEnd w:id="1541"/>
      <w:bookmarkEnd w:id="1542"/>
    </w:p>
    <w:p w14:paraId="27C45305" w14:textId="77777777" w:rsidR="007B5D5C" w:rsidRPr="002E5038" w:rsidRDefault="007B5D5C" w:rsidP="00487208"/>
    <w:p w14:paraId="4C205D8F" w14:textId="01AF3F51" w:rsidR="007B5D5C" w:rsidRDefault="007B5D5C" w:rsidP="007B5D5C">
      <w:r w:rsidRPr="00487208">
        <w:t>Essa seção vem a</w:t>
      </w:r>
      <w:r>
        <w:t xml:space="preserve">bordar </w:t>
      </w:r>
      <w:del w:id="1543" w:author="Ryan Lemos" w:date="2019-11-25T20:24:00Z">
        <w:r w:rsidDel="00614665">
          <w:delText>o que se pensa que possa ser melhorado ou adicionado ao que foi desenvolvido nesse trabalho</w:delText>
        </w:r>
      </w:del>
      <w:ins w:id="1544" w:author="Ryan Lemos" w:date="2019-11-25T20:24:00Z">
        <w:r w:rsidR="00614665">
          <w:t>sobre as melhorias</w:t>
        </w:r>
      </w:ins>
      <w:ins w:id="1545" w:author="Ryan Lemos" w:date="2019-11-25T20:25:00Z">
        <w:r w:rsidR="00614665">
          <w:t xml:space="preserve"> de sistema</w:t>
        </w:r>
      </w:ins>
      <w:ins w:id="1546" w:author="Ryan Lemos" w:date="2019-11-25T20:24:00Z">
        <w:r w:rsidR="00614665">
          <w:t xml:space="preserve"> ad</w:t>
        </w:r>
      </w:ins>
      <w:ins w:id="1547" w:author="Ryan Lemos" w:date="2019-11-25T20:25:00Z">
        <w:r w:rsidR="00614665">
          <w:t>i</w:t>
        </w:r>
      </w:ins>
      <w:ins w:id="1548" w:author="Ryan Lemos" w:date="2019-11-25T20:24:00Z">
        <w:r w:rsidR="00614665">
          <w:t>cionais</w:t>
        </w:r>
      </w:ins>
      <w:r>
        <w:t>. Primeiramente</w:t>
      </w:r>
      <w:ins w:id="1549" w:author="Ryan Lemos" w:date="2019-11-25T20:25:00Z">
        <w:r w:rsidR="00614665">
          <w:t>,</w:t>
        </w:r>
      </w:ins>
      <w:r>
        <w:t xml:space="preserve"> uma proposta seria a materialização de um ambiente desenvolvido para dispositivos móveis. Isso faz sentido pelo fato de que os </w:t>
      </w:r>
      <w:r w:rsidRPr="00487208">
        <w:rPr>
          <w:i/>
          <w:iCs/>
        </w:rPr>
        <w:t>smartphones</w:t>
      </w:r>
      <w:r>
        <w:t xml:space="preserve"> tem se tornado bastante populares e acessíveis</w:t>
      </w:r>
      <w:r w:rsidR="00442687">
        <w:t>,</w:t>
      </w:r>
      <w:r>
        <w:t xml:space="preserve"> o que leva a uma maior utilização pelos alunos e professores pelo meio </w:t>
      </w:r>
      <w:r w:rsidRPr="00487208">
        <w:rPr>
          <w:i/>
          <w:iCs/>
        </w:rPr>
        <w:t>mobile</w:t>
      </w:r>
      <w:r>
        <w:t xml:space="preserve">. Uma aplicação móvel </w:t>
      </w:r>
      <w:del w:id="1550" w:author="Ryan Lemos" w:date="2019-11-25T20:25:00Z">
        <w:r w:rsidDel="00614665">
          <w:delText xml:space="preserve">poderia </w:delText>
        </w:r>
      </w:del>
      <w:ins w:id="1551" w:author="Ryan Lemos" w:date="2019-11-25T20:25:00Z">
        <w:r w:rsidR="00614665">
          <w:t>pode</w:t>
        </w:r>
        <w:r w:rsidR="00614665">
          <w:t xml:space="preserve"> </w:t>
        </w:r>
      </w:ins>
      <w:r>
        <w:t xml:space="preserve">melhorar as interações com os usuários e poupar o gasto de dados trafegados </w:t>
      </w:r>
      <w:r w:rsidR="00442687">
        <w:t>n</w:t>
      </w:r>
      <w:r>
        <w:t xml:space="preserve">a </w:t>
      </w:r>
      <w:r w:rsidRPr="00487208">
        <w:rPr>
          <w:i/>
          <w:iCs/>
        </w:rPr>
        <w:t>internet</w:t>
      </w:r>
      <w:r>
        <w:t>. A construção de uma API de consumo de dados deixa essa proposta possível</w:t>
      </w:r>
      <w:r w:rsidR="00442687">
        <w:t>, j</w:t>
      </w:r>
      <w:r>
        <w:t>á que a API possibilita</w:t>
      </w:r>
      <w:del w:id="1552" w:author="Ryan Lemos" w:date="2019-11-25T20:25:00Z">
        <w:r w:rsidDel="00614665">
          <w:delText xml:space="preserve"> que</w:delText>
        </w:r>
      </w:del>
      <w:r w:rsidR="00442687">
        <w:t>,</w:t>
      </w:r>
      <w:r>
        <w:t xml:space="preserve"> </w:t>
      </w:r>
      <w:del w:id="1553" w:author="Ryan Lemos" w:date="2019-11-25T20:25:00Z">
        <w:r w:rsidDel="00614665">
          <w:delText xml:space="preserve">tanto </w:delText>
        </w:r>
      </w:del>
      <w:r>
        <w:t xml:space="preserve">o </w:t>
      </w:r>
      <w:r w:rsidRPr="00487208">
        <w:rPr>
          <w:i/>
          <w:iCs/>
        </w:rPr>
        <w:t>front-</w:t>
      </w:r>
      <w:proofErr w:type="spellStart"/>
      <w:r w:rsidRPr="00487208">
        <w:rPr>
          <w:i/>
          <w:iCs/>
        </w:rPr>
        <w:t>end</w:t>
      </w:r>
      <w:proofErr w:type="spellEnd"/>
      <w:r>
        <w:t xml:space="preserve"> do ambiente </w:t>
      </w:r>
      <w:r w:rsidRPr="00487208">
        <w:rPr>
          <w:i/>
          <w:iCs/>
        </w:rPr>
        <w:t>web</w:t>
      </w:r>
      <w:r>
        <w:t xml:space="preserve">, </w:t>
      </w:r>
      <w:del w:id="1554" w:author="Ryan Lemos" w:date="2019-11-25T20:25:00Z">
        <w:r w:rsidDel="00614665">
          <w:delText xml:space="preserve">quanto </w:delText>
        </w:r>
      </w:del>
      <w:ins w:id="1555" w:author="Ryan Lemos" w:date="2019-11-25T20:25:00Z">
        <w:r w:rsidR="00614665">
          <w:t>e</w:t>
        </w:r>
        <w:r w:rsidR="00614665">
          <w:t xml:space="preserve"> </w:t>
        </w:r>
      </w:ins>
      <w:r>
        <w:t xml:space="preserve">a aplicação </w:t>
      </w:r>
      <w:r>
        <w:rPr>
          <w:i/>
          <w:iCs/>
        </w:rPr>
        <w:t>m</w:t>
      </w:r>
      <w:r w:rsidRPr="00487208">
        <w:rPr>
          <w:i/>
          <w:iCs/>
        </w:rPr>
        <w:t>obile</w:t>
      </w:r>
      <w:r w:rsidR="00442687">
        <w:rPr>
          <w:i/>
          <w:iCs/>
        </w:rPr>
        <w:t>,</w:t>
      </w:r>
      <w:r>
        <w:t xml:space="preserve"> consumam os mesmos dados</w:t>
      </w:r>
      <w:ins w:id="1556" w:author="Ryan Lemos" w:date="2019-11-25T20:26:00Z">
        <w:r w:rsidR="00614665">
          <w:t>,</w:t>
        </w:r>
      </w:ins>
      <w:r>
        <w:t xml:space="preserve"> </w:t>
      </w:r>
      <w:ins w:id="1557" w:author="Ryan Lemos" w:date="2019-11-25T20:26:00Z">
        <w:r w:rsidR="00614665">
          <w:t xml:space="preserve">e </w:t>
        </w:r>
      </w:ins>
      <w:del w:id="1558" w:author="Ryan Lemos" w:date="2019-11-25T20:26:00Z">
        <w:r w:rsidR="00442687" w:rsidDel="00614665">
          <w:delText xml:space="preserve">e </w:delText>
        </w:r>
        <w:r w:rsidDel="00614665">
          <w:delText>da mesma maneir</w:delText>
        </w:r>
        <w:r w:rsidR="00442687" w:rsidDel="00614665">
          <w:delText xml:space="preserve">a, </w:delText>
        </w:r>
      </w:del>
      <w:r w:rsidR="00442687">
        <w:t>d</w:t>
      </w:r>
      <w:r>
        <w:t>emandando</w:t>
      </w:r>
      <w:ins w:id="1559" w:author="Ryan Lemos" w:date="2019-11-25T20:26:00Z">
        <w:r w:rsidR="00614665">
          <w:t>,</w:t>
        </w:r>
      </w:ins>
      <w:r>
        <w:t xml:space="preserve"> assim</w:t>
      </w:r>
      <w:ins w:id="1560" w:author="Ryan Lemos" w:date="2019-11-25T20:26:00Z">
        <w:r w:rsidR="00614665">
          <w:t>.</w:t>
        </w:r>
      </w:ins>
      <w:r>
        <w:t xml:space="preserve"> menor tempo de desenvolvimento, pois a parte de consumação de dados já estaria pronta.</w:t>
      </w:r>
    </w:p>
    <w:p w14:paraId="33E6A0B4" w14:textId="7C32EDD7" w:rsidR="00D76E41" w:rsidRDefault="00C11906" w:rsidP="00487208">
      <w:r>
        <w:t xml:space="preserve">Uma outra visão de melhoria </w:t>
      </w:r>
      <w:del w:id="1561" w:author="Ryan Lemos" w:date="2019-11-25T20:26:00Z">
        <w:r w:rsidDel="00614665">
          <w:delText xml:space="preserve">seria </w:delText>
        </w:r>
      </w:del>
      <w:ins w:id="1562" w:author="Ryan Lemos" w:date="2019-11-25T20:26:00Z">
        <w:r w:rsidR="00614665">
          <w:t>é</w:t>
        </w:r>
        <w:r w:rsidR="00614665">
          <w:t xml:space="preserve"> </w:t>
        </w:r>
      </w:ins>
      <w:r>
        <w:t xml:space="preserve">a inclusão de conceitos de gamificação e jogos na educação. Esse acréscimo traria </w:t>
      </w:r>
      <w:del w:id="1563" w:author="Ryan Lemos" w:date="2019-11-25T20:27:00Z">
        <w:r w:rsidDel="00614665">
          <w:delText xml:space="preserve">uma </w:delText>
        </w:r>
      </w:del>
      <w:r>
        <w:t xml:space="preserve">dinamicidade e </w:t>
      </w:r>
      <w:del w:id="1564" w:author="Ryan Lemos" w:date="2019-11-25T20:27:00Z">
        <w:r w:rsidDel="00614665">
          <w:delText xml:space="preserve">poderia </w:delText>
        </w:r>
      </w:del>
      <w:r>
        <w:t>chamar</w:t>
      </w:r>
      <w:ins w:id="1565" w:author="Ryan Lemos" w:date="2019-11-25T20:27:00Z">
        <w:r w:rsidR="00614665">
          <w:t>ia</w:t>
        </w:r>
      </w:ins>
      <w:r>
        <w:t xml:space="preserve"> atenção dos alunos mais jovens. Além disso</w:t>
      </w:r>
      <w:r w:rsidR="00442687">
        <w:t>,</w:t>
      </w:r>
      <w:r>
        <w:t xml:space="preserve"> a progressão</w:t>
      </w:r>
      <w:r w:rsidR="00442687">
        <w:t>,</w:t>
      </w:r>
      <w:r>
        <w:t xml:space="preserve"> que é um dos pilares na educação de idiomas</w:t>
      </w:r>
      <w:r w:rsidR="00442687">
        <w:t>,</w:t>
      </w:r>
      <w:r>
        <w:t xml:space="preserve"> também é retratada nos </w:t>
      </w:r>
      <w:r w:rsidRPr="004B7BAF">
        <w:rPr>
          <w:i/>
          <w:iCs/>
        </w:rPr>
        <w:t>games</w:t>
      </w:r>
      <w:r w:rsidR="00442687">
        <w:rPr>
          <w:i/>
          <w:iCs/>
        </w:rPr>
        <w:t>,</w:t>
      </w:r>
      <w:r>
        <w:t xml:space="preserve"> pela forma de níveis. Um outro acréscimo pensado foi adicionar as atividades</w:t>
      </w:r>
      <w:ins w:id="1566" w:author="Ryan Lemos" w:date="2019-11-25T20:27:00Z">
        <w:r w:rsidR="00614665">
          <w:t>,</w:t>
        </w:r>
      </w:ins>
      <w:r>
        <w:t xml:space="preserve"> um sistema de repetição espaçada, que repetiria atividades aos alunos baseada na dificuldade em se resolver determinada questão. Por exemplo, o aluno encontrou muita dificuldade em resolver determinada questão. Com isso o ambiente </w:t>
      </w:r>
      <w:del w:id="1567" w:author="Ryan Lemos" w:date="2019-11-25T20:27:00Z">
        <w:r w:rsidDel="00614665">
          <w:delText xml:space="preserve">deveria </w:delText>
        </w:r>
      </w:del>
      <w:r>
        <w:t>repetir</w:t>
      </w:r>
      <w:ins w:id="1568" w:author="Ryan Lemos" w:date="2019-11-25T20:27:00Z">
        <w:r w:rsidR="00614665">
          <w:t>ia</w:t>
        </w:r>
      </w:ins>
      <w:r>
        <w:t xml:space="preserve"> aquela questão com maior frequência e em menores intervalos de tempo, de maneira </w:t>
      </w:r>
      <w:r w:rsidR="00442687">
        <w:t xml:space="preserve">que </w:t>
      </w:r>
      <w:r>
        <w:t>o aluno absorv</w:t>
      </w:r>
      <w:r w:rsidR="00442687">
        <w:t>a</w:t>
      </w:r>
      <w:r>
        <w:t xml:space="preserve"> o conteúdo e não esque</w:t>
      </w:r>
      <w:r w:rsidR="00442687">
        <w:t>ça</w:t>
      </w:r>
      <w:r>
        <w:t xml:space="preserve"> o que foi aprendido</w:t>
      </w:r>
      <w:r w:rsidR="00B15FAD">
        <w:t xml:space="preserve"> (VERGARA, 2014)</w:t>
      </w:r>
      <w:r>
        <w:t>.</w:t>
      </w:r>
      <w:r w:rsidR="00B15FAD">
        <w:t xml:space="preserve"> </w:t>
      </w:r>
      <w:r w:rsidR="00D76E41">
        <w:t>Foi pensado também em um agrupamento de questões, por exemplo</w:t>
      </w:r>
      <w:r w:rsidR="00442687">
        <w:t>,</w:t>
      </w:r>
      <w:r w:rsidR="00D76E41">
        <w:t xml:space="preserve"> um grupo de questões utiliza</w:t>
      </w:r>
      <w:r w:rsidR="00442687">
        <w:t>ndo</w:t>
      </w:r>
      <w:r w:rsidR="00D76E41">
        <w:t xml:space="preserve"> do mesmo texto de apoio, </w:t>
      </w:r>
      <w:r w:rsidR="00442687">
        <w:t xml:space="preserve">e </w:t>
      </w:r>
      <w:r w:rsidR="00D76E41">
        <w:t>assim</w:t>
      </w:r>
      <w:r w:rsidR="00442687">
        <w:t>,</w:t>
      </w:r>
      <w:r w:rsidR="00D76E41">
        <w:t xml:space="preserve"> ao gerar uma atividade</w:t>
      </w:r>
      <w:r w:rsidR="00442687">
        <w:t>,</w:t>
      </w:r>
      <w:r w:rsidR="00D76E41">
        <w:t xml:space="preserve"> essas questões viriam juntas</w:t>
      </w:r>
      <w:ins w:id="1569" w:author="Ryan Lemos" w:date="2019-11-25T20:28:00Z">
        <w:r w:rsidR="00614665">
          <w:t>,</w:t>
        </w:r>
      </w:ins>
      <w:del w:id="1570" w:author="Ryan Lemos" w:date="2019-11-25T20:28:00Z">
        <w:r w:rsidR="00D76E41" w:rsidDel="00614665">
          <w:delText xml:space="preserve"> e</w:delText>
        </w:r>
      </w:del>
      <w:r w:rsidR="00D76E41">
        <w:t xml:space="preserve"> compartilhando o </w:t>
      </w:r>
      <w:r w:rsidR="00442687">
        <w:t xml:space="preserve">mesmo </w:t>
      </w:r>
      <w:r w:rsidR="00D76E41">
        <w:t xml:space="preserve">texto. </w:t>
      </w:r>
    </w:p>
    <w:p w14:paraId="5BE1101D" w14:textId="057FE32D"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w:t>
      </w:r>
      <w:r w:rsidR="00442687">
        <w:t>,</w:t>
      </w:r>
      <w:r>
        <w:t xml:space="preserve"> que foram</w:t>
      </w:r>
      <w:ins w:id="1571" w:author="Ryan Lemos" w:date="2019-11-25T20:28:00Z">
        <w:r w:rsidR="00614665">
          <w:t xml:space="preserve"> concebidas e</w:t>
        </w:r>
      </w:ins>
      <w:r>
        <w:t xml:space="preserve"> realizadas antes da implementação do ambiente</w:t>
      </w:r>
      <w:r w:rsidR="00442687">
        <w:t>,</w:t>
      </w:r>
      <w:r>
        <w:t xml:space="preserve"> e </w:t>
      </w:r>
      <w:r w:rsidR="00442687">
        <w:t xml:space="preserve">por fim, </w:t>
      </w:r>
      <w:r>
        <w:t>publicar notas para que os alunos possam visualizá-las. Espera-se realizar essas correções solicitadas pelos professores em detrimento da última</w:t>
      </w:r>
      <w:r w:rsidR="00442687">
        <w:t>, p</w:t>
      </w:r>
      <w:r>
        <w:t>ois o professor pode criar uma atividade</w:t>
      </w:r>
      <w:r w:rsidR="00442687">
        <w:t>,</w:t>
      </w:r>
      <w:r>
        <w:t xml:space="preserve"> incluir </w:t>
      </w:r>
      <w:del w:id="1572" w:author="Ryan Lemos" w:date="2019-11-25T20:28:00Z">
        <w:r w:rsidDel="00614665">
          <w:delText xml:space="preserve">com </w:delText>
        </w:r>
      </w:del>
      <w:r>
        <w:t>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573" w:name="_Toc22197525"/>
      <w:bookmarkStart w:id="1574" w:name="_Toc22841379"/>
      <w:bookmarkStart w:id="1575" w:name="_Toc22986337"/>
      <w:r>
        <w:lastRenderedPageBreak/>
        <w:t>Referências</w:t>
      </w:r>
      <w:bookmarkEnd w:id="1573"/>
      <w:bookmarkEnd w:id="1574"/>
      <w:bookmarkEnd w:id="1575"/>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4CC3538B"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w:t>
      </w:r>
      <w:r w:rsidR="00F2779F">
        <w:rPr>
          <w:noProof/>
        </w:rPr>
        <w:t>9</w:t>
      </w:r>
      <w:r w:rsidR="00F85EFB" w:rsidRPr="005074A5">
        <w:rPr>
          <w:noProof/>
        </w:rPr>
        <w:t>.</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54033FEC" w14:textId="161D6FA0" w:rsidR="00C00F6E" w:rsidRPr="00BD6D85"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BD6D85">
        <w:rPr>
          <w:noProof/>
          <w:lang w:val="en-US"/>
        </w:rPr>
        <w:t xml:space="preserve">Acesso em: </w:t>
      </w:r>
      <w:r w:rsidR="00CF506D" w:rsidRPr="00BD6D85">
        <w:rPr>
          <w:noProof/>
          <w:lang w:val="en-US"/>
        </w:rPr>
        <w:t>02 mai</w:t>
      </w:r>
      <w:r w:rsidR="0053624F" w:rsidRPr="00BD6D85">
        <w:rPr>
          <w:noProof/>
          <w:lang w:val="en-US"/>
        </w:rPr>
        <w:t>o</w:t>
      </w:r>
      <w:r w:rsidR="00CF506D" w:rsidRPr="00BD6D85">
        <w:rPr>
          <w:noProof/>
          <w:lang w:val="en-US"/>
        </w:rPr>
        <w:t xml:space="preserve"> 2019.</w:t>
      </w:r>
    </w:p>
    <w:p w14:paraId="1BB81E66" w14:textId="77777777" w:rsidR="00D339A1" w:rsidRPr="00BD6D85" w:rsidRDefault="00D339A1" w:rsidP="000809C2">
      <w:pPr>
        <w:spacing w:line="240" w:lineRule="auto"/>
        <w:ind w:firstLine="0"/>
        <w:jc w:val="left"/>
        <w:rPr>
          <w:noProof/>
          <w:lang w:val="en-US"/>
        </w:rPr>
      </w:pPr>
    </w:p>
    <w:p w14:paraId="0172E47C" w14:textId="77777777" w:rsidR="00D339A1" w:rsidRPr="00BD6D85"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w:t>
      </w:r>
      <w:r w:rsidRPr="00BD6D85">
        <w:rPr>
          <w:noProof/>
          <w:lang w:val="en-US"/>
        </w:rPr>
        <w:t>Sebastopol: O'Reilly, 2008.</w:t>
      </w:r>
      <w:r w:rsidR="000158A8" w:rsidRPr="00BD6D85">
        <w:rPr>
          <w:noProof/>
          <w:lang w:val="en-US"/>
        </w:rPr>
        <w:t xml:space="preserve"> </w:t>
      </w:r>
    </w:p>
    <w:p w14:paraId="2FB409B8" w14:textId="77777777" w:rsidR="00D339A1" w:rsidRPr="00BD6D85"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lastRenderedPageBreak/>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4B24561C" w:rsidR="00552280" w:rsidRPr="00487208" w:rsidRDefault="00552280" w:rsidP="000809C2">
      <w:pPr>
        <w:spacing w:line="240" w:lineRule="auto"/>
        <w:ind w:firstLine="0"/>
        <w:jc w:val="left"/>
        <w:rPr>
          <w:noProof/>
          <w:lang w:val="en-US"/>
        </w:rPr>
      </w:pPr>
      <w:r w:rsidRPr="00487208">
        <w:rPr>
          <w:noProof/>
          <w:lang w:val="en-US"/>
        </w:rPr>
        <w:t>DUCKETT, J</w:t>
      </w:r>
      <w:r w:rsidRPr="004B7BAF">
        <w:rPr>
          <w:b/>
          <w:bCs/>
          <w:noProof/>
          <w:lang w:val="en-US"/>
        </w:rPr>
        <w:t>. JavaScript &amp; JQUERY</w:t>
      </w:r>
      <w:r w:rsidRPr="00487208">
        <w:rPr>
          <w:noProof/>
          <w:lang w:val="en-US"/>
        </w:rPr>
        <w:t xml:space="preserve">: </w:t>
      </w:r>
      <w:r w:rsidRPr="004B7BAF">
        <w:rPr>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3C9163EC"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w:t>
      </w:r>
      <w:r w:rsidR="00AE0F52">
        <w:rPr>
          <w:b/>
          <w:bCs/>
          <w:sz w:val="23"/>
          <w:szCs w:val="23"/>
        </w:rPr>
        <w:t>t</w:t>
      </w:r>
      <w:r>
        <w:rPr>
          <w:b/>
          <w:bCs/>
          <w:sz w:val="23"/>
          <w:szCs w:val="23"/>
        </w:rPr>
        <w:t>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32DA9D50" w14:textId="2DC1FB8E" w:rsidR="00AE0F52" w:rsidRDefault="00AE0F52" w:rsidP="000809C2">
      <w:pPr>
        <w:spacing w:line="240" w:lineRule="auto"/>
        <w:ind w:firstLine="0"/>
        <w:jc w:val="left"/>
        <w:rPr>
          <w:noProof/>
        </w:rPr>
      </w:pPr>
      <w:r w:rsidRPr="005074A5">
        <w:rPr>
          <w:noProof/>
        </w:rPr>
        <w:t xml:space="preserve">GOOGLE. </w:t>
      </w:r>
      <w:r w:rsidRPr="005074A5">
        <w:rPr>
          <w:b/>
          <w:bCs/>
          <w:noProof/>
        </w:rPr>
        <w:t>Angular</w:t>
      </w:r>
      <w:r w:rsidRPr="005074A5">
        <w:rPr>
          <w:noProof/>
        </w:rPr>
        <w:t>. 2019</w:t>
      </w:r>
      <w:r>
        <w:rPr>
          <w:noProof/>
        </w:rPr>
        <w:t>c</w:t>
      </w:r>
      <w:r w:rsidRPr="005074A5">
        <w:rPr>
          <w:noProof/>
        </w:rPr>
        <w:t>. Disponível em: &lt;https://angular.io/&gt;. Acesso em: 08 fev. 2019.</w:t>
      </w:r>
    </w:p>
    <w:p w14:paraId="05DC36BA" w14:textId="77777777" w:rsidR="00AE0F52" w:rsidRPr="00723C16" w:rsidRDefault="00AE0F52" w:rsidP="000809C2">
      <w:pPr>
        <w:spacing w:line="240" w:lineRule="auto"/>
        <w:ind w:firstLine="0"/>
        <w:jc w:val="left"/>
        <w:rPr>
          <w:noProof/>
        </w:rPr>
      </w:pPr>
    </w:p>
    <w:p w14:paraId="07D1D56A" w14:textId="6C2C43A0" w:rsidR="00AE0F52" w:rsidRDefault="00AE0F52" w:rsidP="000809C2">
      <w:pPr>
        <w:spacing w:line="240" w:lineRule="auto"/>
        <w:ind w:firstLine="0"/>
        <w:jc w:val="left"/>
        <w:rPr>
          <w:noProof/>
        </w:rPr>
      </w:pPr>
      <w:r>
        <w:rPr>
          <w:noProof/>
        </w:rPr>
        <w:t xml:space="preserve">GOOGLE. </w:t>
      </w:r>
      <w:r w:rsidRPr="00BB6D2A">
        <w:rPr>
          <w:b/>
          <w:bCs/>
          <w:noProof/>
        </w:rPr>
        <w:t>Chrome DevTools</w:t>
      </w:r>
      <w:r>
        <w:rPr>
          <w:noProof/>
        </w:rPr>
        <w:t>. 2019b. Disponível em: &lt;</w:t>
      </w:r>
      <w:r w:rsidRPr="00E53873">
        <w:t xml:space="preserve"> </w:t>
      </w:r>
      <w:r w:rsidRPr="00BB6D2A">
        <w:rPr>
          <w:noProof/>
        </w:rPr>
        <w:t xml:space="preserve">https://developers.google.com/web/tools/chrome-devtools?hl=pt-br </w:t>
      </w:r>
      <w:r>
        <w:rPr>
          <w:noProof/>
        </w:rPr>
        <w:t>&gt; Acesso em: 07 out. 2019.</w:t>
      </w:r>
    </w:p>
    <w:p w14:paraId="792B4AF5" w14:textId="77777777" w:rsidR="00AE0F52" w:rsidRPr="00723C16" w:rsidRDefault="00AE0F52" w:rsidP="000809C2">
      <w:pPr>
        <w:spacing w:line="240" w:lineRule="auto"/>
        <w:ind w:firstLine="0"/>
        <w:jc w:val="left"/>
        <w:rPr>
          <w:noProof/>
        </w:rPr>
      </w:pPr>
    </w:p>
    <w:p w14:paraId="17F504B3" w14:textId="77777777" w:rsidR="00AE0F52" w:rsidRDefault="00AE0F52" w:rsidP="000809C2">
      <w:pPr>
        <w:spacing w:line="240" w:lineRule="auto"/>
        <w:ind w:firstLine="0"/>
        <w:jc w:val="left"/>
        <w:rPr>
          <w:noProof/>
        </w:rPr>
      </w:pPr>
      <w:r w:rsidRPr="005074A5">
        <w:rPr>
          <w:noProof/>
        </w:rPr>
        <w:t xml:space="preserve">GOOGLE. </w:t>
      </w:r>
      <w:r w:rsidRPr="005074A5">
        <w:rPr>
          <w:b/>
          <w:noProof/>
        </w:rPr>
        <w:t>Introduction</w:t>
      </w:r>
      <w:r w:rsidRPr="005074A5">
        <w:rPr>
          <w:noProof/>
        </w:rPr>
        <w:t>. 2019</w:t>
      </w:r>
      <w:r>
        <w:rPr>
          <w:noProof/>
        </w:rPr>
        <w:t>a</w:t>
      </w:r>
      <w:r w:rsidRPr="005074A5">
        <w:rPr>
          <w:noProof/>
        </w:rPr>
        <w:t>. Disponível em: &lt;https://material.io/design/introduction/#principles&gt;. Acesso em: 29 abr.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5F275193" w:rsidR="008839CF" w:rsidRPr="008839CF" w:rsidRDefault="008839CF" w:rsidP="000809C2">
      <w:pPr>
        <w:spacing w:line="240" w:lineRule="auto"/>
        <w:ind w:firstLine="0"/>
        <w:jc w:val="left"/>
        <w:rPr>
          <w:noProof/>
        </w:rPr>
      </w:pPr>
      <w:r w:rsidRPr="008839CF">
        <w:rPr>
          <w:noProof/>
        </w:rPr>
        <w:t xml:space="preserve">LEWIS; M. </w:t>
      </w:r>
      <w:r w:rsidR="00AE0F52">
        <w:rPr>
          <w:b/>
          <w:bCs/>
          <w:noProof/>
        </w:rPr>
        <w:t>A</w:t>
      </w:r>
      <w:r w:rsidRPr="00487208">
        <w:rPr>
          <w:b/>
          <w:bCs/>
          <w:noProof/>
        </w:rPr>
        <w:t>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5BCDCCA3" w14:textId="1BB8D88B" w:rsidR="005F6213" w:rsidRPr="005F6213" w:rsidRDefault="005F6213" w:rsidP="000809C2">
      <w:pPr>
        <w:spacing w:line="240" w:lineRule="auto"/>
        <w:ind w:firstLine="0"/>
        <w:jc w:val="left"/>
        <w:rPr>
          <w:noProof/>
        </w:rPr>
      </w:pPr>
      <w:r w:rsidRPr="001D3106">
        <w:rPr>
          <w:noProof/>
        </w:rPr>
        <w:lastRenderedPageBreak/>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68359F">
        <w:rPr>
          <w:noProof/>
          <w:lang w:val="en-US"/>
          <w:rPrChange w:id="1576" w:author="Ryan Lemos" w:date="2019-11-25T13:43:00Z">
            <w:rPr>
              <w:noProof/>
            </w:rPr>
          </w:rPrChange>
        </w:rPr>
        <w:t xml:space="preserve">MASSÉ, M. </w:t>
      </w:r>
      <w:r w:rsidRPr="0068359F">
        <w:rPr>
          <w:b/>
          <w:noProof/>
          <w:lang w:val="en-US"/>
          <w:rPrChange w:id="1577" w:author="Ryan Lemos" w:date="2019-11-25T13:43:00Z">
            <w:rPr>
              <w:b/>
              <w:noProof/>
            </w:rPr>
          </w:rPrChange>
        </w:rPr>
        <w:t xml:space="preserve">REST API: </w:t>
      </w:r>
      <w:r w:rsidRPr="0068359F">
        <w:rPr>
          <w:noProof/>
          <w:lang w:val="en-US"/>
          <w:rPrChange w:id="1578" w:author="Ryan Lemos" w:date="2019-11-25T13:43:00Z">
            <w:rPr>
              <w:noProof/>
            </w:rPr>
          </w:rPrChange>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196A234F"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w:t>
      </w:r>
      <w:r w:rsidR="00AE0F52">
        <w:rPr>
          <w:noProof/>
        </w:rPr>
        <w:t xml:space="preserve">v. 2. </w:t>
      </w:r>
      <w:r w:rsidRPr="005074A5">
        <w:rPr>
          <w:noProof/>
        </w:rPr>
        <w:t>São Paulo: Pearson Education do Brasil,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720DF6F5" w14:textId="5836335E" w:rsidR="00ED0C47" w:rsidRPr="009D3286" w:rsidRDefault="00ED0C47" w:rsidP="000809C2">
      <w:pPr>
        <w:spacing w:line="240" w:lineRule="auto"/>
        <w:ind w:firstLine="0"/>
        <w:jc w:val="left"/>
        <w:rPr>
          <w:noProof/>
        </w:rPr>
      </w:pPr>
      <w:r w:rsidRPr="004B7BAF">
        <w:rPr>
          <w:noProof/>
        </w:rPr>
        <w:lastRenderedPageBreak/>
        <w:t xml:space="preserve">SOLE, A. D. </w:t>
      </w:r>
      <w:r w:rsidRPr="004B7BAF">
        <w:rPr>
          <w:b/>
          <w:bCs/>
          <w:noProof/>
        </w:rPr>
        <w:t>Visual Studio Code:</w:t>
      </w:r>
      <w:r w:rsidRPr="004B7BAF">
        <w:rPr>
          <w:noProof/>
        </w:rPr>
        <w:t xml:space="preserve"> Succinctly.</w:t>
      </w:r>
      <w:r w:rsidR="009D3286" w:rsidRPr="004B7BAF">
        <w:rPr>
          <w:noProof/>
        </w:rPr>
        <w:t xml:space="preserve"> </w:t>
      </w:r>
      <w:r w:rsidR="009D3286" w:rsidRPr="00487208">
        <w:rPr>
          <w:noProof/>
        </w:rPr>
        <w:t xml:space="preserve">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rsidP="003C2BE6">
      <w:pPr>
        <w:rPr>
          <w:rFonts w:eastAsia="Times New Roman"/>
          <w:szCs w:val="32"/>
        </w:rPr>
      </w:pPr>
      <w:r>
        <w:br w:type="page"/>
      </w:r>
    </w:p>
    <w:p w14:paraId="3D82675E" w14:textId="49BDE5E3" w:rsidR="00A7499D" w:rsidRDefault="00A7499D" w:rsidP="00E95C78">
      <w:pPr>
        <w:pStyle w:val="Ttulo1"/>
        <w:numPr>
          <w:ilvl w:val="0"/>
          <w:numId w:val="0"/>
        </w:numPr>
        <w:jc w:val="center"/>
      </w:pPr>
      <w:bookmarkStart w:id="1579" w:name="_Ref22151219"/>
      <w:bookmarkStart w:id="1580" w:name="_Toc22197526"/>
      <w:bookmarkStart w:id="1581" w:name="_Toc22841380"/>
      <w:bookmarkStart w:id="1582" w:name="_Toc22986338"/>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579"/>
      <w:bookmarkEnd w:id="1580"/>
      <w:bookmarkEnd w:id="1581"/>
      <w:bookmarkEnd w:id="158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yan Lemos" w:date="2019-11-17T18:51:00Z" w:initials="RL">
    <w:p w14:paraId="69E6C011" w14:textId="5097958B" w:rsidR="00CD06EF" w:rsidRDefault="00CD06EF">
      <w:pPr>
        <w:pStyle w:val="Textodecomentrio"/>
      </w:pPr>
      <w:r>
        <w:rPr>
          <w:rStyle w:val="Refdecomentrio"/>
        </w:rPr>
        <w:annotationRef/>
      </w:r>
      <w:r>
        <w:t>Colocar o nome dos professores</w:t>
      </w:r>
    </w:p>
  </w:comment>
  <w:comment w:id="174" w:author="Ryan Lemos" w:date="2019-11-16T14:29:00Z" w:initials="RL">
    <w:p w14:paraId="12DFB744" w14:textId="7FEA862B" w:rsidR="00CD06EF" w:rsidRDefault="00CD06EF">
      <w:pPr>
        <w:pStyle w:val="Textodecomentrio"/>
      </w:pPr>
      <w:r>
        <w:rPr>
          <w:rStyle w:val="Refdecomentrio"/>
        </w:rPr>
        <w:annotationRef/>
      </w:r>
      <w:r>
        <w:t>Já disse antes, fale igual no resumo</w:t>
      </w:r>
    </w:p>
  </w:comment>
  <w:comment w:id="636" w:author="Ryan Lemos" w:date="2019-11-22T16:45:00Z" w:initials="RL">
    <w:p w14:paraId="77D3C482" w14:textId="2EA81D11" w:rsidR="00CD06EF" w:rsidRDefault="00CD06EF">
      <w:pPr>
        <w:pStyle w:val="Textodecomentrio"/>
      </w:pPr>
      <w:r>
        <w:rPr>
          <w:rStyle w:val="Refdecomentrio"/>
        </w:rPr>
        <w:annotationRef/>
      </w:r>
      <w:r>
        <w:t>Começar a correção daqui</w:t>
      </w:r>
    </w:p>
  </w:comment>
  <w:comment w:id="1162" w:author="Ryan Lemos" w:date="2019-11-25T14:32:00Z" w:initials="RL">
    <w:p w14:paraId="33F16D08" w14:textId="0DF5FAE7" w:rsidR="00DD47D7" w:rsidRDefault="00DD47D7">
      <w:pPr>
        <w:pStyle w:val="Textodecomentrio"/>
      </w:pPr>
      <w:r>
        <w:rPr>
          <w:rStyle w:val="Refdecomentrio"/>
        </w:rPr>
        <w:annotationRef/>
      </w:r>
      <w:proofErr w:type="spellStart"/>
      <w:r>
        <w:t>Marilee</w:t>
      </w:r>
      <w:proofErr w:type="spellEnd"/>
      <w:r>
        <w:t xml:space="preserve"> pediu para mudar aqui, ver com </w:t>
      </w:r>
      <w:proofErr w:type="spellStart"/>
      <w:r>
        <w:t>chris</w:t>
      </w:r>
      <w:proofErr w:type="spellEnd"/>
    </w:p>
  </w:comment>
  <w:comment w:id="1230" w:author="Ryan Lemos" w:date="2019-11-25T14:39:00Z" w:initials="RL">
    <w:p w14:paraId="610EC535" w14:textId="057B1176" w:rsidR="007612E4" w:rsidRDefault="007612E4">
      <w:pPr>
        <w:pStyle w:val="Textodecomentrio"/>
      </w:pPr>
      <w:r>
        <w:rPr>
          <w:rStyle w:val="Refdecomentrio"/>
        </w:rPr>
        <w:annotationRef/>
      </w:r>
      <w:r>
        <w:t xml:space="preserve">Pediu para muda aqui também, também verificar com </w:t>
      </w:r>
      <w:proofErr w:type="spellStart"/>
      <w:r>
        <w:t>chris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E6C011" w15:done="0"/>
  <w15:commentEx w15:paraId="12DFB744" w15:done="0"/>
  <w15:commentEx w15:paraId="77D3C482" w15:done="0"/>
  <w15:commentEx w15:paraId="33F16D08" w15:done="0"/>
  <w15:commentEx w15:paraId="610EC5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E6C011" w16cid:durableId="217C153C"/>
  <w16cid:commentId w16cid:paraId="12DFB744" w16cid:durableId="217A8652"/>
  <w16cid:commentId w16cid:paraId="77D3C482" w16cid:durableId="21828F2D"/>
  <w16cid:commentId w16cid:paraId="33F16D08" w16cid:durableId="21866464"/>
  <w16cid:commentId w16cid:paraId="610EC535" w16cid:durableId="218666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07A73" w14:textId="77777777" w:rsidR="005923BE" w:rsidRDefault="005923BE" w:rsidP="00C24B28">
      <w:pPr>
        <w:spacing w:line="240" w:lineRule="auto"/>
      </w:pPr>
      <w:r>
        <w:separator/>
      </w:r>
    </w:p>
  </w:endnote>
  <w:endnote w:type="continuationSeparator" w:id="0">
    <w:p w14:paraId="04DD4E9A" w14:textId="77777777" w:rsidR="005923BE" w:rsidRDefault="005923B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436AB" w14:textId="77777777" w:rsidR="005923BE" w:rsidRDefault="005923BE" w:rsidP="00C24B28">
      <w:pPr>
        <w:spacing w:line="240" w:lineRule="auto"/>
      </w:pPr>
      <w:r>
        <w:separator/>
      </w:r>
    </w:p>
  </w:footnote>
  <w:footnote w:type="continuationSeparator" w:id="0">
    <w:p w14:paraId="38FF1DE7" w14:textId="77777777" w:rsidR="005923BE" w:rsidRDefault="005923B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CD06EF" w:rsidRDefault="00CD06E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CD06EF" w:rsidRDefault="00CD06E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CD06EF" w:rsidRDefault="00CD06E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CD06EF" w:rsidRDefault="00CD06E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CD06EF" w:rsidRDefault="00CD06E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CD06EF" w:rsidRDefault="00CD06E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CD06EF" w:rsidRPr="00C1350C" w:rsidRDefault="00CD06EF">
    <w:pPr>
      <w:pStyle w:val="Cabealho"/>
      <w:jc w:val="right"/>
      <w:rPr>
        <w:sz w:val="20"/>
        <w:szCs w:val="20"/>
      </w:rPr>
    </w:pPr>
  </w:p>
  <w:p w14:paraId="4574301F" w14:textId="77777777" w:rsidR="00CD06EF" w:rsidRPr="00475C34" w:rsidRDefault="00CD06E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CD06EF" w:rsidRPr="00C1350C" w:rsidRDefault="00CD06E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0DE"/>
    <w:rsid w:val="0000255B"/>
    <w:rsid w:val="000032A4"/>
    <w:rsid w:val="00004774"/>
    <w:rsid w:val="00004B2F"/>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3647"/>
    <w:rsid w:val="00024DAF"/>
    <w:rsid w:val="0002552A"/>
    <w:rsid w:val="00025794"/>
    <w:rsid w:val="00025BB2"/>
    <w:rsid w:val="00025CC4"/>
    <w:rsid w:val="00026623"/>
    <w:rsid w:val="0002745D"/>
    <w:rsid w:val="00027C62"/>
    <w:rsid w:val="000313A3"/>
    <w:rsid w:val="00031AD6"/>
    <w:rsid w:val="000320F6"/>
    <w:rsid w:val="000337A3"/>
    <w:rsid w:val="00033C37"/>
    <w:rsid w:val="000342CC"/>
    <w:rsid w:val="0003434F"/>
    <w:rsid w:val="000355D3"/>
    <w:rsid w:val="0003588E"/>
    <w:rsid w:val="000359CC"/>
    <w:rsid w:val="00035A41"/>
    <w:rsid w:val="00036533"/>
    <w:rsid w:val="00036E5A"/>
    <w:rsid w:val="000409C7"/>
    <w:rsid w:val="00040E23"/>
    <w:rsid w:val="00040E68"/>
    <w:rsid w:val="00042212"/>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38D"/>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27A"/>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4C4"/>
    <w:rsid w:val="00100BD4"/>
    <w:rsid w:val="00101595"/>
    <w:rsid w:val="00102069"/>
    <w:rsid w:val="00102687"/>
    <w:rsid w:val="0010288C"/>
    <w:rsid w:val="00103507"/>
    <w:rsid w:val="0010387C"/>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0ECA"/>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0F2"/>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474"/>
    <w:rsid w:val="00165DF0"/>
    <w:rsid w:val="001700C2"/>
    <w:rsid w:val="00171370"/>
    <w:rsid w:val="00171CCC"/>
    <w:rsid w:val="00171FB0"/>
    <w:rsid w:val="00172135"/>
    <w:rsid w:val="00172A13"/>
    <w:rsid w:val="00172F7F"/>
    <w:rsid w:val="00173121"/>
    <w:rsid w:val="0017466D"/>
    <w:rsid w:val="00175E4F"/>
    <w:rsid w:val="00176D82"/>
    <w:rsid w:val="001770D0"/>
    <w:rsid w:val="00182D61"/>
    <w:rsid w:val="00183145"/>
    <w:rsid w:val="0018329D"/>
    <w:rsid w:val="0018361B"/>
    <w:rsid w:val="001839A6"/>
    <w:rsid w:val="00183B0B"/>
    <w:rsid w:val="00184B24"/>
    <w:rsid w:val="001864F9"/>
    <w:rsid w:val="00186C79"/>
    <w:rsid w:val="00186D52"/>
    <w:rsid w:val="00190158"/>
    <w:rsid w:val="0019114F"/>
    <w:rsid w:val="00191B4D"/>
    <w:rsid w:val="001950CA"/>
    <w:rsid w:val="00195995"/>
    <w:rsid w:val="00195EE3"/>
    <w:rsid w:val="00196CD9"/>
    <w:rsid w:val="001A0B14"/>
    <w:rsid w:val="001A0EC3"/>
    <w:rsid w:val="001A0EE2"/>
    <w:rsid w:val="001A10DD"/>
    <w:rsid w:val="001A28E7"/>
    <w:rsid w:val="001A2AEE"/>
    <w:rsid w:val="001A2D1A"/>
    <w:rsid w:val="001A2DF1"/>
    <w:rsid w:val="001A4AEF"/>
    <w:rsid w:val="001A6399"/>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925"/>
    <w:rsid w:val="00211EBC"/>
    <w:rsid w:val="00211FD4"/>
    <w:rsid w:val="002126A0"/>
    <w:rsid w:val="00212D2E"/>
    <w:rsid w:val="00212D43"/>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405"/>
    <w:rsid w:val="00225A5E"/>
    <w:rsid w:val="00226055"/>
    <w:rsid w:val="00227575"/>
    <w:rsid w:val="00230247"/>
    <w:rsid w:val="0023071D"/>
    <w:rsid w:val="00230F23"/>
    <w:rsid w:val="0023197E"/>
    <w:rsid w:val="00232AE3"/>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3517"/>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9F5"/>
    <w:rsid w:val="00275AC4"/>
    <w:rsid w:val="00275CEC"/>
    <w:rsid w:val="00275E78"/>
    <w:rsid w:val="00280279"/>
    <w:rsid w:val="00280363"/>
    <w:rsid w:val="002806C9"/>
    <w:rsid w:val="0028153B"/>
    <w:rsid w:val="00281681"/>
    <w:rsid w:val="002828B7"/>
    <w:rsid w:val="00283BB8"/>
    <w:rsid w:val="00283F36"/>
    <w:rsid w:val="00284081"/>
    <w:rsid w:val="0028558C"/>
    <w:rsid w:val="00286499"/>
    <w:rsid w:val="00287736"/>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C84"/>
    <w:rsid w:val="002B0E14"/>
    <w:rsid w:val="002B1E8B"/>
    <w:rsid w:val="002B4006"/>
    <w:rsid w:val="002B57F3"/>
    <w:rsid w:val="002B58FE"/>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6D5F"/>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6FE7"/>
    <w:rsid w:val="002E766B"/>
    <w:rsid w:val="002F2A2C"/>
    <w:rsid w:val="002F306B"/>
    <w:rsid w:val="002F405A"/>
    <w:rsid w:val="002F4917"/>
    <w:rsid w:val="002F545B"/>
    <w:rsid w:val="002F6699"/>
    <w:rsid w:val="002F6CCE"/>
    <w:rsid w:val="002F7B02"/>
    <w:rsid w:val="00300D1E"/>
    <w:rsid w:val="00301625"/>
    <w:rsid w:val="00301E74"/>
    <w:rsid w:val="00302462"/>
    <w:rsid w:val="00302D09"/>
    <w:rsid w:val="0030499A"/>
    <w:rsid w:val="0030556F"/>
    <w:rsid w:val="00305B77"/>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075"/>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0CF5"/>
    <w:rsid w:val="0036117D"/>
    <w:rsid w:val="003614AE"/>
    <w:rsid w:val="003626AA"/>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1462"/>
    <w:rsid w:val="003921C1"/>
    <w:rsid w:val="003921E6"/>
    <w:rsid w:val="00392697"/>
    <w:rsid w:val="00393E6F"/>
    <w:rsid w:val="00394EB9"/>
    <w:rsid w:val="00396095"/>
    <w:rsid w:val="00396EF5"/>
    <w:rsid w:val="003979C5"/>
    <w:rsid w:val="003A1A8F"/>
    <w:rsid w:val="003A1F2B"/>
    <w:rsid w:val="003A3429"/>
    <w:rsid w:val="003A3433"/>
    <w:rsid w:val="003A5000"/>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BE6"/>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D6C51"/>
    <w:rsid w:val="003E02E6"/>
    <w:rsid w:val="003E1DF7"/>
    <w:rsid w:val="003E2FFA"/>
    <w:rsid w:val="003E32AD"/>
    <w:rsid w:val="003E66B2"/>
    <w:rsid w:val="003E72DF"/>
    <w:rsid w:val="003E7331"/>
    <w:rsid w:val="003E75C1"/>
    <w:rsid w:val="003E7993"/>
    <w:rsid w:val="003E7CFF"/>
    <w:rsid w:val="003F01C0"/>
    <w:rsid w:val="003F1B14"/>
    <w:rsid w:val="003F219C"/>
    <w:rsid w:val="003F2205"/>
    <w:rsid w:val="003F2BC4"/>
    <w:rsid w:val="003F342B"/>
    <w:rsid w:val="003F43CD"/>
    <w:rsid w:val="003F4E03"/>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070C0"/>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4447"/>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687"/>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4F40"/>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5832"/>
    <w:rsid w:val="00486C51"/>
    <w:rsid w:val="00487208"/>
    <w:rsid w:val="00491C21"/>
    <w:rsid w:val="004959D0"/>
    <w:rsid w:val="00496D42"/>
    <w:rsid w:val="0049723A"/>
    <w:rsid w:val="00497977"/>
    <w:rsid w:val="004A004A"/>
    <w:rsid w:val="004A00A9"/>
    <w:rsid w:val="004A19A3"/>
    <w:rsid w:val="004A2AEB"/>
    <w:rsid w:val="004A36E1"/>
    <w:rsid w:val="004A4061"/>
    <w:rsid w:val="004A4EB9"/>
    <w:rsid w:val="004A5655"/>
    <w:rsid w:val="004A674D"/>
    <w:rsid w:val="004B083A"/>
    <w:rsid w:val="004B0924"/>
    <w:rsid w:val="004B105B"/>
    <w:rsid w:val="004B117A"/>
    <w:rsid w:val="004B14A6"/>
    <w:rsid w:val="004B1CC8"/>
    <w:rsid w:val="004B2514"/>
    <w:rsid w:val="004B28B8"/>
    <w:rsid w:val="004B2AB8"/>
    <w:rsid w:val="004B5FC4"/>
    <w:rsid w:val="004B6856"/>
    <w:rsid w:val="004B749E"/>
    <w:rsid w:val="004B7BAF"/>
    <w:rsid w:val="004C0224"/>
    <w:rsid w:val="004C1578"/>
    <w:rsid w:val="004C160B"/>
    <w:rsid w:val="004C1618"/>
    <w:rsid w:val="004C2546"/>
    <w:rsid w:val="004C2D5D"/>
    <w:rsid w:val="004C3E78"/>
    <w:rsid w:val="004C52AB"/>
    <w:rsid w:val="004C553C"/>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0F97"/>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1D85"/>
    <w:rsid w:val="00542A68"/>
    <w:rsid w:val="005445EF"/>
    <w:rsid w:val="005450C9"/>
    <w:rsid w:val="00545842"/>
    <w:rsid w:val="005471E1"/>
    <w:rsid w:val="0055033F"/>
    <w:rsid w:val="00550481"/>
    <w:rsid w:val="005504EB"/>
    <w:rsid w:val="00552280"/>
    <w:rsid w:val="0055295B"/>
    <w:rsid w:val="005537DE"/>
    <w:rsid w:val="00553B49"/>
    <w:rsid w:val="00553E8E"/>
    <w:rsid w:val="00554CCC"/>
    <w:rsid w:val="00554E0D"/>
    <w:rsid w:val="005555D4"/>
    <w:rsid w:val="00557B59"/>
    <w:rsid w:val="0056248E"/>
    <w:rsid w:val="00562AC9"/>
    <w:rsid w:val="00562E3A"/>
    <w:rsid w:val="00563043"/>
    <w:rsid w:val="005653C4"/>
    <w:rsid w:val="00565472"/>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6FD3"/>
    <w:rsid w:val="0058721F"/>
    <w:rsid w:val="005873D5"/>
    <w:rsid w:val="00587C3B"/>
    <w:rsid w:val="00591448"/>
    <w:rsid w:val="005923BE"/>
    <w:rsid w:val="00592C27"/>
    <w:rsid w:val="00595635"/>
    <w:rsid w:val="005956EE"/>
    <w:rsid w:val="00596BF9"/>
    <w:rsid w:val="00596E44"/>
    <w:rsid w:val="005A01B5"/>
    <w:rsid w:val="005A0800"/>
    <w:rsid w:val="005A0BA5"/>
    <w:rsid w:val="005A1E50"/>
    <w:rsid w:val="005A26E4"/>
    <w:rsid w:val="005A2D83"/>
    <w:rsid w:val="005A47D2"/>
    <w:rsid w:val="005A55FD"/>
    <w:rsid w:val="005A61AA"/>
    <w:rsid w:val="005A6C1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4665"/>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09B1"/>
    <w:rsid w:val="006320F5"/>
    <w:rsid w:val="00633709"/>
    <w:rsid w:val="006339DC"/>
    <w:rsid w:val="00634322"/>
    <w:rsid w:val="00635E2C"/>
    <w:rsid w:val="00636936"/>
    <w:rsid w:val="00636A97"/>
    <w:rsid w:val="0063785A"/>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359F"/>
    <w:rsid w:val="00684D1C"/>
    <w:rsid w:val="00684DE0"/>
    <w:rsid w:val="00691107"/>
    <w:rsid w:val="0069115F"/>
    <w:rsid w:val="00691EDB"/>
    <w:rsid w:val="006921D0"/>
    <w:rsid w:val="00693235"/>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5413"/>
    <w:rsid w:val="006A6354"/>
    <w:rsid w:val="006A6FBB"/>
    <w:rsid w:val="006A741E"/>
    <w:rsid w:val="006A785C"/>
    <w:rsid w:val="006A7E46"/>
    <w:rsid w:val="006B26F1"/>
    <w:rsid w:val="006B2D58"/>
    <w:rsid w:val="006B35AD"/>
    <w:rsid w:val="006B3E07"/>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1F5F"/>
    <w:rsid w:val="006F204A"/>
    <w:rsid w:val="006F2907"/>
    <w:rsid w:val="006F2975"/>
    <w:rsid w:val="006F2F34"/>
    <w:rsid w:val="006F361B"/>
    <w:rsid w:val="006F3827"/>
    <w:rsid w:val="006F3CF0"/>
    <w:rsid w:val="006F3DF2"/>
    <w:rsid w:val="006F419E"/>
    <w:rsid w:val="006F54D5"/>
    <w:rsid w:val="006F5C5F"/>
    <w:rsid w:val="006F6206"/>
    <w:rsid w:val="00700026"/>
    <w:rsid w:val="0070046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512"/>
    <w:rsid w:val="0072691D"/>
    <w:rsid w:val="007274A5"/>
    <w:rsid w:val="00727E5E"/>
    <w:rsid w:val="007305F9"/>
    <w:rsid w:val="0073158C"/>
    <w:rsid w:val="00731834"/>
    <w:rsid w:val="0073216C"/>
    <w:rsid w:val="007336FA"/>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57E54"/>
    <w:rsid w:val="00760E3E"/>
    <w:rsid w:val="007612E4"/>
    <w:rsid w:val="0076151F"/>
    <w:rsid w:val="0076179B"/>
    <w:rsid w:val="0076363A"/>
    <w:rsid w:val="00764323"/>
    <w:rsid w:val="007645F1"/>
    <w:rsid w:val="00765C73"/>
    <w:rsid w:val="007660EE"/>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589"/>
    <w:rsid w:val="007819E1"/>
    <w:rsid w:val="0078399D"/>
    <w:rsid w:val="007853E0"/>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BF9"/>
    <w:rsid w:val="007A3F1B"/>
    <w:rsid w:val="007A44CD"/>
    <w:rsid w:val="007A5153"/>
    <w:rsid w:val="007A5F3B"/>
    <w:rsid w:val="007B05F6"/>
    <w:rsid w:val="007B145F"/>
    <w:rsid w:val="007B2832"/>
    <w:rsid w:val="007B300A"/>
    <w:rsid w:val="007B3856"/>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5E42"/>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16C"/>
    <w:rsid w:val="008514BF"/>
    <w:rsid w:val="00852792"/>
    <w:rsid w:val="0085292C"/>
    <w:rsid w:val="00853C68"/>
    <w:rsid w:val="008544CF"/>
    <w:rsid w:val="008563F5"/>
    <w:rsid w:val="00857A5A"/>
    <w:rsid w:val="00862146"/>
    <w:rsid w:val="0086249B"/>
    <w:rsid w:val="0086254D"/>
    <w:rsid w:val="00862D53"/>
    <w:rsid w:val="0086573A"/>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3884"/>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3FFB"/>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47B"/>
    <w:rsid w:val="008E7C40"/>
    <w:rsid w:val="008F079D"/>
    <w:rsid w:val="008F1446"/>
    <w:rsid w:val="008F2379"/>
    <w:rsid w:val="008F2615"/>
    <w:rsid w:val="008F3F52"/>
    <w:rsid w:val="008F460B"/>
    <w:rsid w:val="008F54BA"/>
    <w:rsid w:val="008F56A8"/>
    <w:rsid w:val="008F6CAC"/>
    <w:rsid w:val="008F6EE2"/>
    <w:rsid w:val="008F7A2E"/>
    <w:rsid w:val="00903662"/>
    <w:rsid w:val="009036CF"/>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6D8"/>
    <w:rsid w:val="00920C1E"/>
    <w:rsid w:val="00921163"/>
    <w:rsid w:val="00922B3D"/>
    <w:rsid w:val="009231FC"/>
    <w:rsid w:val="00923480"/>
    <w:rsid w:val="00923490"/>
    <w:rsid w:val="00923516"/>
    <w:rsid w:val="00923AE4"/>
    <w:rsid w:val="00925A2C"/>
    <w:rsid w:val="009302D2"/>
    <w:rsid w:val="009324F3"/>
    <w:rsid w:val="00932C42"/>
    <w:rsid w:val="00933692"/>
    <w:rsid w:val="00933E2B"/>
    <w:rsid w:val="00933FC4"/>
    <w:rsid w:val="00934CB9"/>
    <w:rsid w:val="00935E9F"/>
    <w:rsid w:val="00936B36"/>
    <w:rsid w:val="00937221"/>
    <w:rsid w:val="00940125"/>
    <w:rsid w:val="00940609"/>
    <w:rsid w:val="00942445"/>
    <w:rsid w:val="009450A1"/>
    <w:rsid w:val="0094531A"/>
    <w:rsid w:val="0094620F"/>
    <w:rsid w:val="00950439"/>
    <w:rsid w:val="00950525"/>
    <w:rsid w:val="0095215D"/>
    <w:rsid w:val="00952162"/>
    <w:rsid w:val="00952F49"/>
    <w:rsid w:val="00953BC6"/>
    <w:rsid w:val="00954B61"/>
    <w:rsid w:val="00954C93"/>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A6C"/>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6C8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BE2"/>
    <w:rsid w:val="009C2C9A"/>
    <w:rsid w:val="009C33D3"/>
    <w:rsid w:val="009C3D34"/>
    <w:rsid w:val="009C3DC3"/>
    <w:rsid w:val="009C3E01"/>
    <w:rsid w:val="009C52F5"/>
    <w:rsid w:val="009C5DEA"/>
    <w:rsid w:val="009C5E46"/>
    <w:rsid w:val="009C658F"/>
    <w:rsid w:val="009C65BE"/>
    <w:rsid w:val="009C6D9B"/>
    <w:rsid w:val="009C7E85"/>
    <w:rsid w:val="009D1767"/>
    <w:rsid w:val="009D2445"/>
    <w:rsid w:val="009D2A48"/>
    <w:rsid w:val="009D3286"/>
    <w:rsid w:val="009D33ED"/>
    <w:rsid w:val="009D474E"/>
    <w:rsid w:val="009D573C"/>
    <w:rsid w:val="009D68E1"/>
    <w:rsid w:val="009D6BC2"/>
    <w:rsid w:val="009E06D0"/>
    <w:rsid w:val="009E0DFF"/>
    <w:rsid w:val="009E0F65"/>
    <w:rsid w:val="009E252C"/>
    <w:rsid w:val="009E494C"/>
    <w:rsid w:val="009E523D"/>
    <w:rsid w:val="009E65CE"/>
    <w:rsid w:val="009E7024"/>
    <w:rsid w:val="009E73F3"/>
    <w:rsid w:val="009E79A9"/>
    <w:rsid w:val="009F069F"/>
    <w:rsid w:val="009F0B86"/>
    <w:rsid w:val="009F0CD8"/>
    <w:rsid w:val="009F4256"/>
    <w:rsid w:val="009F6736"/>
    <w:rsid w:val="009F6921"/>
    <w:rsid w:val="009F73A5"/>
    <w:rsid w:val="009F73B7"/>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2D05"/>
    <w:rsid w:val="00A33634"/>
    <w:rsid w:val="00A33B79"/>
    <w:rsid w:val="00A342E2"/>
    <w:rsid w:val="00A347EE"/>
    <w:rsid w:val="00A34E17"/>
    <w:rsid w:val="00A36A35"/>
    <w:rsid w:val="00A37067"/>
    <w:rsid w:val="00A37C7B"/>
    <w:rsid w:val="00A42C3B"/>
    <w:rsid w:val="00A4335D"/>
    <w:rsid w:val="00A439AF"/>
    <w:rsid w:val="00A44226"/>
    <w:rsid w:val="00A45C61"/>
    <w:rsid w:val="00A4688C"/>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41B9"/>
    <w:rsid w:val="00AA532A"/>
    <w:rsid w:val="00AA7640"/>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0F52"/>
    <w:rsid w:val="00AE1385"/>
    <w:rsid w:val="00AE5C1E"/>
    <w:rsid w:val="00AE608D"/>
    <w:rsid w:val="00AE6122"/>
    <w:rsid w:val="00AE622A"/>
    <w:rsid w:val="00AE6B4E"/>
    <w:rsid w:val="00AF04BD"/>
    <w:rsid w:val="00AF05AC"/>
    <w:rsid w:val="00AF0A7A"/>
    <w:rsid w:val="00AF0BDE"/>
    <w:rsid w:val="00AF0EB5"/>
    <w:rsid w:val="00AF155C"/>
    <w:rsid w:val="00AF22BD"/>
    <w:rsid w:val="00AF41EE"/>
    <w:rsid w:val="00AF4743"/>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11"/>
    <w:rsid w:val="00B15FAD"/>
    <w:rsid w:val="00B169B0"/>
    <w:rsid w:val="00B16BAC"/>
    <w:rsid w:val="00B170CF"/>
    <w:rsid w:val="00B17438"/>
    <w:rsid w:val="00B17950"/>
    <w:rsid w:val="00B17DCF"/>
    <w:rsid w:val="00B205FF"/>
    <w:rsid w:val="00B2068F"/>
    <w:rsid w:val="00B21300"/>
    <w:rsid w:val="00B224BF"/>
    <w:rsid w:val="00B23593"/>
    <w:rsid w:val="00B24BE4"/>
    <w:rsid w:val="00B251F7"/>
    <w:rsid w:val="00B26489"/>
    <w:rsid w:val="00B26539"/>
    <w:rsid w:val="00B265CE"/>
    <w:rsid w:val="00B26914"/>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548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67C"/>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E2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675"/>
    <w:rsid w:val="00BC0F18"/>
    <w:rsid w:val="00BC228A"/>
    <w:rsid w:val="00BC2CA1"/>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D6D85"/>
    <w:rsid w:val="00BE04C8"/>
    <w:rsid w:val="00BE08AB"/>
    <w:rsid w:val="00BE09F0"/>
    <w:rsid w:val="00BE0DBB"/>
    <w:rsid w:val="00BE29AD"/>
    <w:rsid w:val="00BE35DF"/>
    <w:rsid w:val="00BE3639"/>
    <w:rsid w:val="00BE398C"/>
    <w:rsid w:val="00BE3C05"/>
    <w:rsid w:val="00BE5291"/>
    <w:rsid w:val="00BE5F19"/>
    <w:rsid w:val="00BE6CD3"/>
    <w:rsid w:val="00BE70D7"/>
    <w:rsid w:val="00BE7E96"/>
    <w:rsid w:val="00BF36BC"/>
    <w:rsid w:val="00BF38D5"/>
    <w:rsid w:val="00BF3A66"/>
    <w:rsid w:val="00BF4602"/>
    <w:rsid w:val="00BF76C4"/>
    <w:rsid w:val="00BF7A9D"/>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1722C"/>
    <w:rsid w:val="00C22D6A"/>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5984"/>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69B0"/>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6EF"/>
    <w:rsid w:val="00CD0BF1"/>
    <w:rsid w:val="00CD0F11"/>
    <w:rsid w:val="00CD1ADB"/>
    <w:rsid w:val="00CD2E19"/>
    <w:rsid w:val="00CD315E"/>
    <w:rsid w:val="00CD5731"/>
    <w:rsid w:val="00CD5951"/>
    <w:rsid w:val="00CD5BEE"/>
    <w:rsid w:val="00CD610B"/>
    <w:rsid w:val="00CD6215"/>
    <w:rsid w:val="00CD6C49"/>
    <w:rsid w:val="00CD6D38"/>
    <w:rsid w:val="00CE078A"/>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485"/>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158C"/>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4A"/>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1DFF"/>
    <w:rsid w:val="00D93319"/>
    <w:rsid w:val="00D937AC"/>
    <w:rsid w:val="00D93A80"/>
    <w:rsid w:val="00D9623A"/>
    <w:rsid w:val="00DA129B"/>
    <w:rsid w:val="00DA1574"/>
    <w:rsid w:val="00DA29FA"/>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2F0"/>
    <w:rsid w:val="00DC4A43"/>
    <w:rsid w:val="00DC52B5"/>
    <w:rsid w:val="00DC6A31"/>
    <w:rsid w:val="00DC7DC0"/>
    <w:rsid w:val="00DD0050"/>
    <w:rsid w:val="00DD12F6"/>
    <w:rsid w:val="00DD1900"/>
    <w:rsid w:val="00DD1A6C"/>
    <w:rsid w:val="00DD261E"/>
    <w:rsid w:val="00DD2FB4"/>
    <w:rsid w:val="00DD30FE"/>
    <w:rsid w:val="00DD4017"/>
    <w:rsid w:val="00DD47D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1A3"/>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315D"/>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5D9D"/>
    <w:rsid w:val="00E376AE"/>
    <w:rsid w:val="00E419B2"/>
    <w:rsid w:val="00E428AD"/>
    <w:rsid w:val="00E44BB8"/>
    <w:rsid w:val="00E44F8E"/>
    <w:rsid w:val="00E50EAA"/>
    <w:rsid w:val="00E52242"/>
    <w:rsid w:val="00E524BE"/>
    <w:rsid w:val="00E535D5"/>
    <w:rsid w:val="00E53873"/>
    <w:rsid w:val="00E53DA9"/>
    <w:rsid w:val="00E54C0C"/>
    <w:rsid w:val="00E550EC"/>
    <w:rsid w:val="00E55893"/>
    <w:rsid w:val="00E56A1C"/>
    <w:rsid w:val="00E56CF6"/>
    <w:rsid w:val="00E572D4"/>
    <w:rsid w:val="00E57A9E"/>
    <w:rsid w:val="00E6023B"/>
    <w:rsid w:val="00E607A9"/>
    <w:rsid w:val="00E60B48"/>
    <w:rsid w:val="00E61662"/>
    <w:rsid w:val="00E61AC9"/>
    <w:rsid w:val="00E63AFD"/>
    <w:rsid w:val="00E64F18"/>
    <w:rsid w:val="00E7058B"/>
    <w:rsid w:val="00E70F3A"/>
    <w:rsid w:val="00E71EB8"/>
    <w:rsid w:val="00E72C9F"/>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3DBD"/>
    <w:rsid w:val="00EA5007"/>
    <w:rsid w:val="00EA5D98"/>
    <w:rsid w:val="00EA6338"/>
    <w:rsid w:val="00EA672B"/>
    <w:rsid w:val="00EA685B"/>
    <w:rsid w:val="00EB0643"/>
    <w:rsid w:val="00EB1513"/>
    <w:rsid w:val="00EB17D5"/>
    <w:rsid w:val="00EB3475"/>
    <w:rsid w:val="00EB56B1"/>
    <w:rsid w:val="00EB64E9"/>
    <w:rsid w:val="00EB6BF4"/>
    <w:rsid w:val="00EB7BBD"/>
    <w:rsid w:val="00EC07D0"/>
    <w:rsid w:val="00EC1726"/>
    <w:rsid w:val="00EC1FDE"/>
    <w:rsid w:val="00EC21AC"/>
    <w:rsid w:val="00EC2E3A"/>
    <w:rsid w:val="00EC3457"/>
    <w:rsid w:val="00EC3658"/>
    <w:rsid w:val="00EC36CF"/>
    <w:rsid w:val="00EC3852"/>
    <w:rsid w:val="00EC4082"/>
    <w:rsid w:val="00EC584A"/>
    <w:rsid w:val="00EC6E78"/>
    <w:rsid w:val="00EC6FD7"/>
    <w:rsid w:val="00ED0C47"/>
    <w:rsid w:val="00ED0FA2"/>
    <w:rsid w:val="00ED291E"/>
    <w:rsid w:val="00ED307C"/>
    <w:rsid w:val="00ED3263"/>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1D11"/>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2779F"/>
    <w:rsid w:val="00F302F5"/>
    <w:rsid w:val="00F3090E"/>
    <w:rsid w:val="00F31B22"/>
    <w:rsid w:val="00F31C32"/>
    <w:rsid w:val="00F32BEC"/>
    <w:rsid w:val="00F33407"/>
    <w:rsid w:val="00F33727"/>
    <w:rsid w:val="00F3562D"/>
    <w:rsid w:val="00F35642"/>
    <w:rsid w:val="00F35D6F"/>
    <w:rsid w:val="00F36371"/>
    <w:rsid w:val="00F37282"/>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4971"/>
    <w:rsid w:val="00F65C08"/>
    <w:rsid w:val="00F66F27"/>
    <w:rsid w:val="00F67347"/>
    <w:rsid w:val="00F7016B"/>
    <w:rsid w:val="00F70347"/>
    <w:rsid w:val="00F715E4"/>
    <w:rsid w:val="00F71701"/>
    <w:rsid w:val="00F71835"/>
    <w:rsid w:val="00F72E97"/>
    <w:rsid w:val="00F73317"/>
    <w:rsid w:val="00F73EF0"/>
    <w:rsid w:val="00F7481A"/>
    <w:rsid w:val="00F74ABC"/>
    <w:rsid w:val="00F74B19"/>
    <w:rsid w:val="00F74C23"/>
    <w:rsid w:val="00F75119"/>
    <w:rsid w:val="00F76F29"/>
    <w:rsid w:val="00F772BB"/>
    <w:rsid w:val="00F77CCE"/>
    <w:rsid w:val="00F80769"/>
    <w:rsid w:val="00F810C1"/>
    <w:rsid w:val="00F8198B"/>
    <w:rsid w:val="00F82B3D"/>
    <w:rsid w:val="00F82D45"/>
    <w:rsid w:val="00F85EFB"/>
    <w:rsid w:val="00F86B80"/>
    <w:rsid w:val="00F90045"/>
    <w:rsid w:val="00F9209E"/>
    <w:rsid w:val="00F93875"/>
    <w:rsid w:val="00F95A47"/>
    <w:rsid w:val="00F96272"/>
    <w:rsid w:val="00F97159"/>
    <w:rsid w:val="00F976DF"/>
    <w:rsid w:val="00F97B10"/>
    <w:rsid w:val="00F97B7F"/>
    <w:rsid w:val="00FA02E4"/>
    <w:rsid w:val="00FA1CB0"/>
    <w:rsid w:val="00FA1DBE"/>
    <w:rsid w:val="00FA306A"/>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179A"/>
    <w:rsid w:val="00FE22DA"/>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 w:type="character" w:styleId="HiperlinkVisitado">
    <w:name w:val="FollowedHyperlink"/>
    <w:basedOn w:val="Fontepargpadro"/>
    <w:uiPriority w:val="99"/>
    <w:semiHidden/>
    <w:unhideWhenUsed/>
    <w:rsid w:val="00BA3E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09938060">
      <w:bodyDiv w:val="1"/>
      <w:marLeft w:val="0"/>
      <w:marRight w:val="0"/>
      <w:marTop w:val="0"/>
      <w:marBottom w:val="0"/>
      <w:divBdr>
        <w:top w:val="none" w:sz="0" w:space="0" w:color="auto"/>
        <w:left w:val="none" w:sz="0" w:space="0" w:color="auto"/>
        <w:bottom w:val="none" w:sz="0" w:space="0" w:color="auto"/>
        <w:right w:val="none" w:sz="0" w:space="0" w:color="auto"/>
      </w:divBdr>
      <w:divsChild>
        <w:div w:id="398988257">
          <w:marLeft w:val="0"/>
          <w:marRight w:val="0"/>
          <w:marTop w:val="0"/>
          <w:marBottom w:val="0"/>
          <w:divBdr>
            <w:top w:val="none" w:sz="0" w:space="0" w:color="auto"/>
            <w:left w:val="none" w:sz="0" w:space="0" w:color="auto"/>
            <w:bottom w:val="none" w:sz="0" w:space="0" w:color="auto"/>
            <w:right w:val="none" w:sz="0" w:space="0" w:color="auto"/>
          </w:divBdr>
          <w:divsChild>
            <w:div w:id="1271552631">
              <w:marLeft w:val="0"/>
              <w:marRight w:val="0"/>
              <w:marTop w:val="0"/>
              <w:marBottom w:val="0"/>
              <w:divBdr>
                <w:top w:val="none" w:sz="0" w:space="0" w:color="auto"/>
                <w:left w:val="none" w:sz="0" w:space="0" w:color="auto"/>
                <w:bottom w:val="none" w:sz="0" w:space="0" w:color="auto"/>
                <w:right w:val="none" w:sz="0" w:space="0" w:color="auto"/>
              </w:divBdr>
              <w:divsChild>
                <w:div w:id="214708780">
                  <w:marLeft w:val="0"/>
                  <w:marRight w:val="0"/>
                  <w:marTop w:val="0"/>
                  <w:marBottom w:val="0"/>
                  <w:divBdr>
                    <w:top w:val="none" w:sz="0" w:space="0" w:color="auto"/>
                    <w:left w:val="none" w:sz="0" w:space="0" w:color="auto"/>
                    <w:bottom w:val="none" w:sz="0" w:space="0" w:color="auto"/>
                    <w:right w:val="none" w:sz="0" w:space="0" w:color="auto"/>
                  </w:divBdr>
                  <w:divsChild>
                    <w:div w:id="22439276">
                      <w:marLeft w:val="0"/>
                      <w:marRight w:val="0"/>
                      <w:marTop w:val="0"/>
                      <w:marBottom w:val="0"/>
                      <w:divBdr>
                        <w:top w:val="none" w:sz="0" w:space="0" w:color="auto"/>
                        <w:left w:val="none" w:sz="0" w:space="0" w:color="auto"/>
                        <w:bottom w:val="none" w:sz="0" w:space="0" w:color="auto"/>
                        <w:right w:val="none" w:sz="0" w:space="0" w:color="auto"/>
                      </w:divBdr>
                      <w:divsChild>
                        <w:div w:id="2080863954">
                          <w:marLeft w:val="0"/>
                          <w:marRight w:val="0"/>
                          <w:marTop w:val="0"/>
                          <w:marBottom w:val="0"/>
                          <w:divBdr>
                            <w:top w:val="none" w:sz="0" w:space="0" w:color="auto"/>
                            <w:left w:val="none" w:sz="0" w:space="0" w:color="auto"/>
                            <w:bottom w:val="none" w:sz="0" w:space="0" w:color="auto"/>
                            <w:right w:val="none" w:sz="0" w:space="0" w:color="auto"/>
                          </w:divBdr>
                          <w:divsChild>
                            <w:div w:id="239482296">
                              <w:marLeft w:val="0"/>
                              <w:marRight w:val="300"/>
                              <w:marTop w:val="180"/>
                              <w:marBottom w:val="0"/>
                              <w:divBdr>
                                <w:top w:val="none" w:sz="0" w:space="0" w:color="auto"/>
                                <w:left w:val="none" w:sz="0" w:space="0" w:color="auto"/>
                                <w:bottom w:val="none" w:sz="0" w:space="0" w:color="auto"/>
                                <w:right w:val="none" w:sz="0" w:space="0" w:color="auto"/>
                              </w:divBdr>
                              <w:divsChild>
                                <w:div w:id="7316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263032">
          <w:marLeft w:val="0"/>
          <w:marRight w:val="0"/>
          <w:marTop w:val="0"/>
          <w:marBottom w:val="0"/>
          <w:divBdr>
            <w:top w:val="none" w:sz="0" w:space="0" w:color="auto"/>
            <w:left w:val="none" w:sz="0" w:space="0" w:color="auto"/>
            <w:bottom w:val="none" w:sz="0" w:space="0" w:color="auto"/>
            <w:right w:val="none" w:sz="0" w:space="0" w:color="auto"/>
          </w:divBdr>
          <w:divsChild>
            <w:div w:id="12802761">
              <w:marLeft w:val="0"/>
              <w:marRight w:val="0"/>
              <w:marTop w:val="0"/>
              <w:marBottom w:val="0"/>
              <w:divBdr>
                <w:top w:val="none" w:sz="0" w:space="0" w:color="auto"/>
                <w:left w:val="none" w:sz="0" w:space="0" w:color="auto"/>
                <w:bottom w:val="none" w:sz="0" w:space="0" w:color="auto"/>
                <w:right w:val="none" w:sz="0" w:space="0" w:color="auto"/>
              </w:divBdr>
              <w:divsChild>
                <w:div w:id="683091907">
                  <w:marLeft w:val="0"/>
                  <w:marRight w:val="0"/>
                  <w:marTop w:val="0"/>
                  <w:marBottom w:val="0"/>
                  <w:divBdr>
                    <w:top w:val="none" w:sz="0" w:space="0" w:color="auto"/>
                    <w:left w:val="none" w:sz="0" w:space="0" w:color="auto"/>
                    <w:bottom w:val="none" w:sz="0" w:space="0" w:color="auto"/>
                    <w:right w:val="none" w:sz="0" w:space="0" w:color="auto"/>
                  </w:divBdr>
                  <w:divsChild>
                    <w:div w:id="315301881">
                      <w:marLeft w:val="0"/>
                      <w:marRight w:val="0"/>
                      <w:marTop w:val="0"/>
                      <w:marBottom w:val="0"/>
                      <w:divBdr>
                        <w:top w:val="none" w:sz="0" w:space="0" w:color="auto"/>
                        <w:left w:val="none" w:sz="0" w:space="0" w:color="auto"/>
                        <w:bottom w:val="none" w:sz="0" w:space="0" w:color="auto"/>
                        <w:right w:val="none" w:sz="0" w:space="0" w:color="auto"/>
                      </w:divBdr>
                      <w:divsChild>
                        <w:div w:id="75454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header" Target="header6.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hyperlink" Target="https://ilcidiomas.com.br/"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3.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yperlink" Target="https://ilcidiomas.com.br/app/" TargetMode="Externa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hyperlink" Target="https://ilcidiomas.com.br/backend/" TargetMode="External"/><Relationship Id="rId135" Type="http://schemas.openxmlformats.org/officeDocument/2006/relationships/image" Target="media/image114.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header" Target="header7.xm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jpe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8.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jpeg"/><Relationship Id="rId131" Type="http://schemas.openxmlformats.org/officeDocument/2006/relationships/image" Target="media/image110.png"/><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1.png"/><Relationship Id="rId15" Type="http://schemas.openxmlformats.org/officeDocument/2006/relationships/header" Target="header5.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microsoft.com/office/2016/09/relationships/commentsIds" Target="commentsIds.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6BCCC43-9300-4274-A20D-9FF06391E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143</Pages>
  <Words>33827</Words>
  <Characters>182667</Characters>
  <Application>Microsoft Office Word</Application>
  <DocSecurity>0</DocSecurity>
  <Lines>1522</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216062</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79</cp:revision>
  <cp:lastPrinted>2019-11-01T20:46:00Z</cp:lastPrinted>
  <dcterms:created xsi:type="dcterms:W3CDTF">2019-10-31T01:38:00Z</dcterms:created>
  <dcterms:modified xsi:type="dcterms:W3CDTF">2019-11-25T23:52:00Z</dcterms:modified>
</cp:coreProperties>
</file>