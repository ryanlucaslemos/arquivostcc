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77777777" w:rsidR="007A16FF" w:rsidRPr="00596BF9" w:rsidRDefault="007A16FF" w:rsidP="00596BF9">
      <w:pPr>
        <w:ind w:firstLine="0"/>
        <w:jc w:val="center"/>
        <w:rPr>
          <w:sz w:val="28"/>
          <w:szCs w:val="28"/>
        </w:rPr>
      </w:pPr>
      <w:r w:rsidRPr="00596BF9">
        <w:rPr>
          <w:sz w:val="28"/>
          <w:szCs w:val="28"/>
        </w:rPr>
        <w:t>Curso de Bacharelado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77777777"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14:paraId="7ED2D3E9" w14:textId="77777777" w:rsidR="00990568" w:rsidRPr="0028558C" w:rsidRDefault="00990568" w:rsidP="0028558C">
      <w:pPr>
        <w:ind w:firstLine="0"/>
        <w:jc w:val="center"/>
        <w:rPr>
          <w:sz w:val="28"/>
          <w:szCs w:val="28"/>
        </w:r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7777777"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7777777"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77777777"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14:paraId="17CBCDB0" w14:textId="77777777" w:rsidR="00172F7F" w:rsidRDefault="00172F7F" w:rsidP="00172F7F">
      <w:pPr>
        <w:jc w:val="center"/>
        <w:rPr>
          <w:sz w:val="28"/>
        </w:rPr>
        <w:sectPr w:rsidR="00172F7F">
          <w:pgSz w:w="11910" w:h="16840"/>
          <w:pgMar w:top="2020" w:right="1020" w:bottom="280" w:left="1400" w:header="1713" w:footer="0" w:gutter="0"/>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8"/>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9"/>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77777777"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14:paraId="11F43669" w14:textId="77777777" w:rsidR="00172F7F" w:rsidRDefault="00172F7F" w:rsidP="00172F7F">
      <w:pPr>
        <w:sectPr w:rsidR="00172F7F">
          <w:headerReference w:type="default" r:id="rId10"/>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1"/>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E103F4E" w14:textId="77777777"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77777777"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Centro de Cultura Anglo Americana</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t>Educação a distância</w:t>
      </w:r>
    </w:p>
    <w:p w14:paraId="30B2EFE8" w14:textId="77777777"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Institute of Eletrical and Eletronics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r w:rsidRPr="00AF41EE">
        <w:rPr>
          <w:i/>
        </w:rPr>
        <w:t>International Language Center</w:t>
      </w:r>
    </w:p>
    <w:p w14:paraId="3ABBEBAF" w14:textId="77777777"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564D5989" w14:textId="77777777" w:rsidR="00E95C78" w:rsidRPr="00596E44"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7070C91D" w14:textId="77777777" w:rsidR="00AF41EE" w:rsidRPr="00596E44" w:rsidRDefault="00AF41EE" w:rsidP="000032A4">
      <w:pPr>
        <w:spacing w:after="160"/>
        <w:ind w:firstLine="0"/>
      </w:pPr>
      <w:r w:rsidRPr="00596E44">
        <w:t>PHP</w:t>
      </w:r>
      <w:r w:rsidRPr="00596E44">
        <w:tab/>
      </w:r>
      <w:r w:rsidRPr="00596E44">
        <w:tab/>
      </w:r>
      <w:r w:rsidRPr="00596E44">
        <w:rPr>
          <w:i/>
        </w:rPr>
        <w:t>Hypertext PreProcessor</w:t>
      </w:r>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77777777" w:rsidR="00AF41EE" w:rsidRPr="00596E44" w:rsidRDefault="00AF41EE" w:rsidP="009C5E46">
      <w:pPr>
        <w:spacing w:after="160"/>
        <w:ind w:firstLine="0"/>
        <w:rPr>
          <w:i/>
          <w:lang w:val="en-US"/>
        </w:rPr>
      </w:pPr>
      <w:r w:rsidRPr="00596E44">
        <w:rPr>
          <w:lang w:val="en-US"/>
        </w:rPr>
        <w:t>SQL</w:t>
      </w:r>
      <w:r w:rsidRPr="00596E44">
        <w:rPr>
          <w:lang w:val="en-US"/>
        </w:rPr>
        <w:tab/>
      </w:r>
      <w:r w:rsidRPr="00596E44">
        <w:rPr>
          <w:lang w:val="en-US"/>
        </w:rPr>
        <w:tab/>
      </w:r>
      <w:r w:rsidRPr="00596E44">
        <w:rPr>
          <w:i/>
          <w:lang w:val="en-US"/>
        </w:rPr>
        <w:t>Structured Query Language</w:t>
      </w:r>
    </w:p>
    <w:p w14:paraId="5AC85E17" w14:textId="77777777" w:rsidR="0041581A" w:rsidRDefault="0041581A" w:rsidP="009C5E46">
      <w:pPr>
        <w:spacing w:after="160"/>
        <w:ind w:firstLine="0"/>
      </w:pPr>
      <w:r>
        <w:t>TS</w:t>
      </w:r>
      <w:r>
        <w:tab/>
      </w:r>
      <w:r>
        <w:tab/>
        <w:t>TypeScript</w:t>
      </w:r>
    </w:p>
    <w:p w14:paraId="53CE7185" w14:textId="77777777" w:rsidR="00AF41EE" w:rsidRDefault="00AF41EE" w:rsidP="009C5E46">
      <w:pPr>
        <w:spacing w:after="160"/>
        <w:ind w:firstLine="0"/>
      </w:pPr>
      <w:r w:rsidRPr="00AF41EE">
        <w:rPr>
          <w:szCs w:val="24"/>
        </w:rPr>
        <w:t>Unimontes</w:t>
      </w:r>
      <w:r>
        <w:tab/>
        <w:t>Universidade Estadual de Montes Claros</w:t>
      </w:r>
    </w:p>
    <w:p w14:paraId="31E5DB00" w14:textId="77777777"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5A0F671D" w14:textId="77777777"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r w:rsidRPr="00E95C78">
        <w:rPr>
          <w:i/>
          <w:lang w:val="en-US"/>
        </w:rPr>
        <w:t>eXtreme Programming</w:t>
      </w:r>
    </w:p>
    <w:p w14:paraId="1BF3B4C1" w14:textId="77777777" w:rsidR="0024032D" w:rsidRPr="00E95C78" w:rsidRDefault="0024032D" w:rsidP="009C5E46">
      <w:pPr>
        <w:spacing w:after="160"/>
        <w:ind w:firstLine="0"/>
        <w:rPr>
          <w:lang w:val="en-US"/>
        </w:rPr>
      </w:pPr>
    </w:p>
    <w:p w14:paraId="6F6A1532" w14:textId="77777777" w:rsidR="000032A4" w:rsidRDefault="000032A4">
      <w:pPr>
        <w:spacing w:line="240" w:lineRule="auto"/>
        <w:ind w:firstLine="0"/>
        <w:jc w:val="left"/>
        <w:outlineLvl w:val="9"/>
        <w:rPr>
          <w:lang w:val="en-US"/>
        </w:rPr>
      </w:pPr>
      <w:r>
        <w:rPr>
          <w:lang w:val="en-US"/>
        </w:rPr>
        <w:br w:type="page"/>
      </w:r>
    </w:p>
    <w:p w14:paraId="53BC0B23" w14:textId="77777777" w:rsidR="00AF615B" w:rsidRPr="00E95C78" w:rsidRDefault="00AF615B">
      <w:pPr>
        <w:spacing w:after="160" w:line="259" w:lineRule="auto"/>
        <w:ind w:firstLine="0"/>
        <w:jc w:val="left"/>
        <w:outlineLvl w:val="9"/>
        <w:rPr>
          <w:lang w:val="en-US"/>
        </w:rPr>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62981821" w14:textId="51BA4920" w:rsidR="00753186" w:rsidRDefault="003C5BA6">
      <w:pPr>
        <w:pStyle w:val="Sumrio1"/>
        <w:tabs>
          <w:tab w:val="left" w:pos="1200"/>
          <w:tab w:val="right" w:leader="dot" w:pos="9061"/>
        </w:tabs>
        <w:rPr>
          <w:ins w:id="0" w:author="Ryan Lemos" w:date="2019-08-19T19:02: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1" w:author="Ryan Lemos" w:date="2019-08-19T19:02:00Z">
        <w:r w:rsidR="00753186">
          <w:rPr>
            <w:noProof/>
          </w:rPr>
          <w:t>1</w:t>
        </w:r>
        <w:r w:rsidR="00753186">
          <w:rPr>
            <w:rFonts w:asciiTheme="minorHAnsi" w:eastAsiaTheme="minorEastAsia" w:hAnsiTheme="minorHAnsi" w:cstheme="minorBidi"/>
            <w:b w:val="0"/>
            <w:bCs w:val="0"/>
            <w:caps w:val="0"/>
            <w:noProof/>
            <w:sz w:val="22"/>
            <w:szCs w:val="22"/>
            <w:lang w:eastAsia="pt-BR"/>
          </w:rPr>
          <w:tab/>
        </w:r>
        <w:r w:rsidR="00753186">
          <w:rPr>
            <w:noProof/>
          </w:rPr>
          <w:t>INTRODUÇÃO</w:t>
        </w:r>
        <w:r w:rsidR="00753186">
          <w:rPr>
            <w:noProof/>
          </w:rPr>
          <w:tab/>
        </w:r>
        <w:r w:rsidR="00753186">
          <w:rPr>
            <w:noProof/>
          </w:rPr>
          <w:fldChar w:fldCharType="begin"/>
        </w:r>
        <w:r w:rsidR="00753186">
          <w:rPr>
            <w:noProof/>
          </w:rPr>
          <w:instrText xml:space="preserve"> PAGEREF _Toc17133774 \h </w:instrText>
        </w:r>
      </w:ins>
      <w:r w:rsidR="00753186">
        <w:rPr>
          <w:noProof/>
        </w:rPr>
      </w:r>
      <w:r w:rsidR="00753186">
        <w:rPr>
          <w:noProof/>
        </w:rPr>
        <w:fldChar w:fldCharType="separate"/>
      </w:r>
      <w:ins w:id="2" w:author="Ryan Lemos" w:date="2019-08-19T19:02:00Z">
        <w:r w:rsidR="00753186">
          <w:rPr>
            <w:noProof/>
          </w:rPr>
          <w:t>12</w:t>
        </w:r>
        <w:r w:rsidR="00753186">
          <w:rPr>
            <w:noProof/>
          </w:rPr>
          <w:fldChar w:fldCharType="end"/>
        </w:r>
      </w:ins>
    </w:p>
    <w:p w14:paraId="7FE28BE1" w14:textId="75B0A238" w:rsidR="00753186" w:rsidRDefault="00753186">
      <w:pPr>
        <w:pStyle w:val="Sumrio1"/>
        <w:tabs>
          <w:tab w:val="left" w:pos="1200"/>
          <w:tab w:val="right" w:leader="dot" w:pos="9061"/>
        </w:tabs>
        <w:rPr>
          <w:ins w:id="3" w:author="Ryan Lemos" w:date="2019-08-19T19:02:00Z"/>
          <w:rFonts w:asciiTheme="minorHAnsi" w:eastAsiaTheme="minorEastAsia" w:hAnsiTheme="minorHAnsi" w:cstheme="minorBidi"/>
          <w:b w:val="0"/>
          <w:bCs w:val="0"/>
          <w:caps w:val="0"/>
          <w:noProof/>
          <w:sz w:val="22"/>
          <w:szCs w:val="22"/>
          <w:lang w:eastAsia="pt-BR"/>
        </w:rPr>
      </w:pPr>
      <w:ins w:id="4" w:author="Ryan Lemos" w:date="2019-08-19T19:02: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_Toc17133775 \h </w:instrText>
        </w:r>
      </w:ins>
      <w:r>
        <w:rPr>
          <w:noProof/>
        </w:rPr>
      </w:r>
      <w:r>
        <w:rPr>
          <w:noProof/>
        </w:rPr>
        <w:fldChar w:fldCharType="separate"/>
      </w:r>
      <w:ins w:id="5" w:author="Ryan Lemos" w:date="2019-08-19T19:02:00Z">
        <w:r>
          <w:rPr>
            <w:noProof/>
          </w:rPr>
          <w:t>14</w:t>
        </w:r>
        <w:r>
          <w:rPr>
            <w:noProof/>
          </w:rPr>
          <w:fldChar w:fldCharType="end"/>
        </w:r>
      </w:ins>
    </w:p>
    <w:p w14:paraId="311D2FD3" w14:textId="70C33573" w:rsidR="00753186" w:rsidRDefault="00753186">
      <w:pPr>
        <w:pStyle w:val="Sumrio2"/>
        <w:tabs>
          <w:tab w:val="left" w:pos="1200"/>
          <w:tab w:val="right" w:leader="dot" w:pos="9061"/>
        </w:tabs>
        <w:rPr>
          <w:ins w:id="6" w:author="Ryan Lemos" w:date="2019-08-19T19:02:00Z"/>
          <w:rFonts w:asciiTheme="minorHAnsi" w:eastAsiaTheme="minorEastAsia" w:hAnsiTheme="minorHAnsi" w:cstheme="minorBidi"/>
          <w:caps w:val="0"/>
          <w:noProof/>
          <w:sz w:val="22"/>
          <w:szCs w:val="22"/>
          <w:lang w:eastAsia="pt-BR"/>
        </w:rPr>
      </w:pPr>
      <w:ins w:id="7" w:author="Ryan Lemos" w:date="2019-08-19T19:02: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_Toc17133776 \h </w:instrText>
        </w:r>
      </w:ins>
      <w:r>
        <w:rPr>
          <w:noProof/>
        </w:rPr>
      </w:r>
      <w:r>
        <w:rPr>
          <w:noProof/>
        </w:rPr>
        <w:fldChar w:fldCharType="separate"/>
      </w:r>
      <w:ins w:id="8" w:author="Ryan Lemos" w:date="2019-08-19T19:02:00Z">
        <w:r>
          <w:rPr>
            <w:noProof/>
          </w:rPr>
          <w:t>14</w:t>
        </w:r>
        <w:r>
          <w:rPr>
            <w:noProof/>
          </w:rPr>
          <w:fldChar w:fldCharType="end"/>
        </w:r>
      </w:ins>
    </w:p>
    <w:p w14:paraId="47C07982" w14:textId="55320468" w:rsidR="00753186" w:rsidRDefault="00753186">
      <w:pPr>
        <w:pStyle w:val="Sumrio3"/>
        <w:rPr>
          <w:ins w:id="9" w:author="Ryan Lemos" w:date="2019-08-19T19:02:00Z"/>
          <w:rFonts w:asciiTheme="minorHAnsi" w:eastAsiaTheme="minorEastAsia" w:hAnsiTheme="minorHAnsi" w:cstheme="minorBidi"/>
          <w:b w:val="0"/>
          <w:iCs w:val="0"/>
          <w:noProof/>
          <w:sz w:val="22"/>
          <w:szCs w:val="22"/>
          <w:lang w:eastAsia="pt-BR"/>
        </w:rPr>
      </w:pPr>
      <w:ins w:id="10" w:author="Ryan Lemos" w:date="2019-08-19T19:02: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_Toc17133777 \h </w:instrText>
        </w:r>
      </w:ins>
      <w:r>
        <w:rPr>
          <w:noProof/>
        </w:rPr>
      </w:r>
      <w:r>
        <w:rPr>
          <w:noProof/>
        </w:rPr>
        <w:fldChar w:fldCharType="separate"/>
      </w:r>
      <w:ins w:id="11" w:author="Ryan Lemos" w:date="2019-08-19T19:02:00Z">
        <w:r>
          <w:rPr>
            <w:noProof/>
          </w:rPr>
          <w:t>14</w:t>
        </w:r>
        <w:r>
          <w:rPr>
            <w:noProof/>
          </w:rPr>
          <w:fldChar w:fldCharType="end"/>
        </w:r>
      </w:ins>
    </w:p>
    <w:p w14:paraId="3E02517C" w14:textId="5F6920CF" w:rsidR="00753186" w:rsidRDefault="00753186">
      <w:pPr>
        <w:pStyle w:val="Sumrio2"/>
        <w:tabs>
          <w:tab w:val="left" w:pos="1200"/>
          <w:tab w:val="right" w:leader="dot" w:pos="9061"/>
        </w:tabs>
        <w:rPr>
          <w:ins w:id="12" w:author="Ryan Lemos" w:date="2019-08-19T19:02:00Z"/>
          <w:rFonts w:asciiTheme="minorHAnsi" w:eastAsiaTheme="minorEastAsia" w:hAnsiTheme="minorHAnsi" w:cstheme="minorBidi"/>
          <w:caps w:val="0"/>
          <w:noProof/>
          <w:sz w:val="22"/>
          <w:szCs w:val="22"/>
          <w:lang w:eastAsia="pt-BR"/>
        </w:rPr>
      </w:pPr>
      <w:ins w:id="13" w:author="Ryan Lemos" w:date="2019-08-19T19:02: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_Toc17133778 \h </w:instrText>
        </w:r>
      </w:ins>
      <w:r>
        <w:rPr>
          <w:noProof/>
        </w:rPr>
      </w:r>
      <w:r>
        <w:rPr>
          <w:noProof/>
        </w:rPr>
        <w:fldChar w:fldCharType="separate"/>
      </w:r>
      <w:ins w:id="14" w:author="Ryan Lemos" w:date="2019-08-19T19:02:00Z">
        <w:r>
          <w:rPr>
            <w:noProof/>
          </w:rPr>
          <w:t>17</w:t>
        </w:r>
        <w:r>
          <w:rPr>
            <w:noProof/>
          </w:rPr>
          <w:fldChar w:fldCharType="end"/>
        </w:r>
      </w:ins>
    </w:p>
    <w:p w14:paraId="79FCD30B" w14:textId="652DB6ED" w:rsidR="00753186" w:rsidRDefault="00753186">
      <w:pPr>
        <w:pStyle w:val="Sumrio3"/>
        <w:rPr>
          <w:ins w:id="15" w:author="Ryan Lemos" w:date="2019-08-19T19:02:00Z"/>
          <w:rFonts w:asciiTheme="minorHAnsi" w:eastAsiaTheme="minorEastAsia" w:hAnsiTheme="minorHAnsi" w:cstheme="minorBidi"/>
          <w:b w:val="0"/>
          <w:iCs w:val="0"/>
          <w:noProof/>
          <w:sz w:val="22"/>
          <w:szCs w:val="22"/>
          <w:lang w:eastAsia="pt-BR"/>
        </w:rPr>
      </w:pPr>
      <w:ins w:id="16" w:author="Ryan Lemos" w:date="2019-08-19T19:02:00Z">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_Toc17133779 \h </w:instrText>
        </w:r>
      </w:ins>
      <w:r>
        <w:rPr>
          <w:noProof/>
        </w:rPr>
      </w:r>
      <w:r>
        <w:rPr>
          <w:noProof/>
        </w:rPr>
        <w:fldChar w:fldCharType="separate"/>
      </w:r>
      <w:ins w:id="17" w:author="Ryan Lemos" w:date="2019-08-19T19:02:00Z">
        <w:r>
          <w:rPr>
            <w:noProof/>
          </w:rPr>
          <w:t>18</w:t>
        </w:r>
        <w:r>
          <w:rPr>
            <w:noProof/>
          </w:rPr>
          <w:fldChar w:fldCharType="end"/>
        </w:r>
      </w:ins>
    </w:p>
    <w:p w14:paraId="73393465" w14:textId="45CCC538" w:rsidR="00753186" w:rsidRDefault="00753186">
      <w:pPr>
        <w:pStyle w:val="Sumrio3"/>
        <w:rPr>
          <w:ins w:id="18" w:author="Ryan Lemos" w:date="2019-08-19T19:02:00Z"/>
          <w:rFonts w:asciiTheme="minorHAnsi" w:eastAsiaTheme="minorEastAsia" w:hAnsiTheme="minorHAnsi" w:cstheme="minorBidi"/>
          <w:b w:val="0"/>
          <w:iCs w:val="0"/>
          <w:noProof/>
          <w:sz w:val="22"/>
          <w:szCs w:val="22"/>
          <w:lang w:eastAsia="pt-BR"/>
        </w:rPr>
      </w:pPr>
      <w:ins w:id="19" w:author="Ryan Lemos" w:date="2019-08-19T19:02: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_Toc17133780 \h </w:instrText>
        </w:r>
      </w:ins>
      <w:r>
        <w:rPr>
          <w:noProof/>
        </w:rPr>
      </w:r>
      <w:r>
        <w:rPr>
          <w:noProof/>
        </w:rPr>
        <w:fldChar w:fldCharType="separate"/>
      </w:r>
      <w:ins w:id="20" w:author="Ryan Lemos" w:date="2019-08-19T19:02:00Z">
        <w:r>
          <w:rPr>
            <w:noProof/>
          </w:rPr>
          <w:t>19</w:t>
        </w:r>
        <w:r>
          <w:rPr>
            <w:noProof/>
          </w:rPr>
          <w:fldChar w:fldCharType="end"/>
        </w:r>
      </w:ins>
    </w:p>
    <w:p w14:paraId="749BFA01" w14:textId="65F14B2F" w:rsidR="00753186" w:rsidRDefault="00753186">
      <w:pPr>
        <w:pStyle w:val="Sumrio3"/>
        <w:rPr>
          <w:ins w:id="21" w:author="Ryan Lemos" w:date="2019-08-19T19:02:00Z"/>
          <w:rFonts w:asciiTheme="minorHAnsi" w:eastAsiaTheme="minorEastAsia" w:hAnsiTheme="minorHAnsi" w:cstheme="minorBidi"/>
          <w:b w:val="0"/>
          <w:iCs w:val="0"/>
          <w:noProof/>
          <w:sz w:val="22"/>
          <w:szCs w:val="22"/>
          <w:lang w:eastAsia="pt-BR"/>
        </w:rPr>
      </w:pPr>
      <w:ins w:id="22" w:author="Ryan Lemos" w:date="2019-08-19T19:02: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_Toc17133781 \h </w:instrText>
        </w:r>
      </w:ins>
      <w:r>
        <w:rPr>
          <w:noProof/>
        </w:rPr>
      </w:r>
      <w:r>
        <w:rPr>
          <w:noProof/>
        </w:rPr>
        <w:fldChar w:fldCharType="separate"/>
      </w:r>
      <w:ins w:id="23" w:author="Ryan Lemos" w:date="2019-08-19T19:02:00Z">
        <w:r>
          <w:rPr>
            <w:noProof/>
          </w:rPr>
          <w:t>20</w:t>
        </w:r>
        <w:r>
          <w:rPr>
            <w:noProof/>
          </w:rPr>
          <w:fldChar w:fldCharType="end"/>
        </w:r>
      </w:ins>
    </w:p>
    <w:p w14:paraId="1ED2E72F" w14:textId="277941AA" w:rsidR="00753186" w:rsidRDefault="00753186">
      <w:pPr>
        <w:pStyle w:val="Sumrio4"/>
        <w:tabs>
          <w:tab w:val="left" w:pos="1200"/>
          <w:tab w:val="right" w:leader="dot" w:pos="9061"/>
        </w:tabs>
        <w:rPr>
          <w:ins w:id="24" w:author="Ryan Lemos" w:date="2019-08-19T19:02:00Z"/>
          <w:rFonts w:asciiTheme="minorHAnsi" w:eastAsiaTheme="minorEastAsia" w:hAnsiTheme="minorHAnsi" w:cstheme="minorBidi"/>
          <w:noProof/>
          <w:sz w:val="22"/>
          <w:szCs w:val="22"/>
          <w:lang w:eastAsia="pt-BR"/>
        </w:rPr>
      </w:pPr>
      <w:ins w:id="25" w:author="Ryan Lemos" w:date="2019-08-19T19:02: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4458F7">
          <w:rPr>
            <w:i/>
            <w:noProof/>
          </w:rPr>
          <w:t>Business Process Model and Notation</w:t>
        </w:r>
        <w:r>
          <w:rPr>
            <w:noProof/>
          </w:rPr>
          <w:t xml:space="preserve"> (BPMN)</w:t>
        </w:r>
        <w:r>
          <w:rPr>
            <w:noProof/>
          </w:rPr>
          <w:tab/>
        </w:r>
        <w:r>
          <w:rPr>
            <w:noProof/>
          </w:rPr>
          <w:fldChar w:fldCharType="begin"/>
        </w:r>
        <w:r>
          <w:rPr>
            <w:noProof/>
          </w:rPr>
          <w:instrText xml:space="preserve"> PAGEREF _Toc17133782 \h </w:instrText>
        </w:r>
      </w:ins>
      <w:r>
        <w:rPr>
          <w:noProof/>
        </w:rPr>
      </w:r>
      <w:r>
        <w:rPr>
          <w:noProof/>
        </w:rPr>
        <w:fldChar w:fldCharType="separate"/>
      </w:r>
      <w:ins w:id="26" w:author="Ryan Lemos" w:date="2019-08-19T19:02:00Z">
        <w:r>
          <w:rPr>
            <w:noProof/>
          </w:rPr>
          <w:t>22</w:t>
        </w:r>
        <w:r>
          <w:rPr>
            <w:noProof/>
          </w:rPr>
          <w:fldChar w:fldCharType="end"/>
        </w:r>
      </w:ins>
    </w:p>
    <w:p w14:paraId="1BFBC26E" w14:textId="15B3BCC6" w:rsidR="00753186" w:rsidRDefault="00753186">
      <w:pPr>
        <w:pStyle w:val="Sumrio4"/>
        <w:tabs>
          <w:tab w:val="left" w:pos="1200"/>
          <w:tab w:val="right" w:leader="dot" w:pos="9061"/>
        </w:tabs>
        <w:rPr>
          <w:ins w:id="27" w:author="Ryan Lemos" w:date="2019-08-19T19:02:00Z"/>
          <w:rFonts w:asciiTheme="minorHAnsi" w:eastAsiaTheme="minorEastAsia" w:hAnsiTheme="minorHAnsi" w:cstheme="minorBidi"/>
          <w:noProof/>
          <w:sz w:val="22"/>
          <w:szCs w:val="22"/>
          <w:lang w:eastAsia="pt-BR"/>
        </w:rPr>
      </w:pPr>
      <w:ins w:id="28" w:author="Ryan Lemos" w:date="2019-08-19T19:02: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_Toc17133783 \h </w:instrText>
        </w:r>
      </w:ins>
      <w:r>
        <w:rPr>
          <w:noProof/>
        </w:rPr>
      </w:r>
      <w:r>
        <w:rPr>
          <w:noProof/>
        </w:rPr>
        <w:fldChar w:fldCharType="separate"/>
      </w:r>
      <w:ins w:id="29" w:author="Ryan Lemos" w:date="2019-08-19T19:02:00Z">
        <w:r>
          <w:rPr>
            <w:noProof/>
          </w:rPr>
          <w:t>25</w:t>
        </w:r>
        <w:r>
          <w:rPr>
            <w:noProof/>
          </w:rPr>
          <w:fldChar w:fldCharType="end"/>
        </w:r>
      </w:ins>
    </w:p>
    <w:p w14:paraId="245EACF6" w14:textId="68BD39D3" w:rsidR="00753186" w:rsidRDefault="00753186">
      <w:pPr>
        <w:pStyle w:val="Sumrio4"/>
        <w:tabs>
          <w:tab w:val="left" w:pos="1200"/>
          <w:tab w:val="right" w:leader="dot" w:pos="9061"/>
        </w:tabs>
        <w:rPr>
          <w:ins w:id="30" w:author="Ryan Lemos" w:date="2019-08-19T19:02:00Z"/>
          <w:rFonts w:asciiTheme="minorHAnsi" w:eastAsiaTheme="minorEastAsia" w:hAnsiTheme="minorHAnsi" w:cstheme="minorBidi"/>
          <w:noProof/>
          <w:sz w:val="22"/>
          <w:szCs w:val="22"/>
          <w:lang w:eastAsia="pt-BR"/>
        </w:rPr>
      </w:pPr>
      <w:ins w:id="31" w:author="Ryan Lemos" w:date="2019-08-19T19:02:00Z">
        <w:r>
          <w:rPr>
            <w:noProof/>
          </w:rPr>
          <w:t>2.2.3.3</w:t>
        </w:r>
        <w:r>
          <w:rPr>
            <w:rFonts w:asciiTheme="minorHAnsi" w:eastAsiaTheme="minorEastAsia" w:hAnsiTheme="minorHAnsi" w:cstheme="minorBidi"/>
            <w:noProof/>
            <w:sz w:val="22"/>
            <w:szCs w:val="22"/>
            <w:lang w:eastAsia="pt-BR"/>
          </w:rPr>
          <w:tab/>
        </w:r>
        <w:r w:rsidRPr="004458F7">
          <w:rPr>
            <w:i/>
            <w:noProof/>
          </w:rPr>
          <w:t>Extreme Programming</w:t>
        </w:r>
        <w:r>
          <w:rPr>
            <w:noProof/>
          </w:rPr>
          <w:t xml:space="preserve"> (XP)</w:t>
        </w:r>
        <w:r>
          <w:rPr>
            <w:noProof/>
          </w:rPr>
          <w:tab/>
        </w:r>
        <w:r>
          <w:rPr>
            <w:noProof/>
          </w:rPr>
          <w:fldChar w:fldCharType="begin"/>
        </w:r>
        <w:r>
          <w:rPr>
            <w:noProof/>
          </w:rPr>
          <w:instrText xml:space="preserve"> PAGEREF _Toc17133784 \h </w:instrText>
        </w:r>
      </w:ins>
      <w:r>
        <w:rPr>
          <w:noProof/>
        </w:rPr>
      </w:r>
      <w:r>
        <w:rPr>
          <w:noProof/>
        </w:rPr>
        <w:fldChar w:fldCharType="separate"/>
      </w:r>
      <w:ins w:id="32" w:author="Ryan Lemos" w:date="2019-08-19T19:02:00Z">
        <w:r>
          <w:rPr>
            <w:noProof/>
          </w:rPr>
          <w:t>26</w:t>
        </w:r>
        <w:r>
          <w:rPr>
            <w:noProof/>
          </w:rPr>
          <w:fldChar w:fldCharType="end"/>
        </w:r>
      </w:ins>
    </w:p>
    <w:p w14:paraId="5F1E1948" w14:textId="45408740" w:rsidR="00753186" w:rsidRDefault="00753186">
      <w:pPr>
        <w:pStyle w:val="Sumrio3"/>
        <w:rPr>
          <w:ins w:id="33" w:author="Ryan Lemos" w:date="2019-08-19T19:02:00Z"/>
          <w:rFonts w:asciiTheme="minorHAnsi" w:eastAsiaTheme="minorEastAsia" w:hAnsiTheme="minorHAnsi" w:cstheme="minorBidi"/>
          <w:b w:val="0"/>
          <w:iCs w:val="0"/>
          <w:noProof/>
          <w:sz w:val="22"/>
          <w:szCs w:val="22"/>
          <w:lang w:eastAsia="pt-BR"/>
        </w:rPr>
      </w:pPr>
      <w:ins w:id="34" w:author="Ryan Lemos" w:date="2019-08-19T19:02: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_Toc17133785 \h </w:instrText>
        </w:r>
      </w:ins>
      <w:r>
        <w:rPr>
          <w:noProof/>
        </w:rPr>
      </w:r>
      <w:r>
        <w:rPr>
          <w:noProof/>
        </w:rPr>
        <w:fldChar w:fldCharType="separate"/>
      </w:r>
      <w:ins w:id="35" w:author="Ryan Lemos" w:date="2019-08-19T19:02:00Z">
        <w:r>
          <w:rPr>
            <w:noProof/>
          </w:rPr>
          <w:t>29</w:t>
        </w:r>
        <w:r>
          <w:rPr>
            <w:noProof/>
          </w:rPr>
          <w:fldChar w:fldCharType="end"/>
        </w:r>
      </w:ins>
    </w:p>
    <w:p w14:paraId="20BCB6AD" w14:textId="6C1C7713" w:rsidR="00753186" w:rsidRPr="00753186" w:rsidRDefault="00753186">
      <w:pPr>
        <w:pStyle w:val="Sumrio4"/>
        <w:tabs>
          <w:tab w:val="left" w:pos="1200"/>
          <w:tab w:val="right" w:leader="dot" w:pos="9061"/>
        </w:tabs>
        <w:rPr>
          <w:ins w:id="36" w:author="Ryan Lemos" w:date="2019-08-19T19:02:00Z"/>
          <w:rFonts w:asciiTheme="minorHAnsi" w:eastAsiaTheme="minorEastAsia" w:hAnsiTheme="minorHAnsi" w:cstheme="minorBidi"/>
          <w:noProof/>
          <w:sz w:val="22"/>
          <w:szCs w:val="22"/>
          <w:lang w:val="en-US" w:eastAsia="pt-BR"/>
          <w:rPrChange w:id="37" w:author="Ryan Lemos" w:date="2019-08-19T19:03:00Z">
            <w:rPr>
              <w:ins w:id="38" w:author="Ryan Lemos" w:date="2019-08-19T19:02:00Z"/>
              <w:rFonts w:asciiTheme="minorHAnsi" w:eastAsiaTheme="minorEastAsia" w:hAnsiTheme="minorHAnsi" w:cstheme="minorBidi"/>
              <w:noProof/>
              <w:sz w:val="22"/>
              <w:szCs w:val="22"/>
              <w:lang w:eastAsia="pt-BR"/>
            </w:rPr>
          </w:rPrChange>
        </w:rPr>
      </w:pPr>
      <w:ins w:id="39" w:author="Ryan Lemos" w:date="2019-08-19T19:02:00Z">
        <w:r w:rsidRPr="004458F7">
          <w:rPr>
            <w:noProof/>
            <w:lang w:val="en-US"/>
          </w:rPr>
          <w:t>2.2.4.1</w:t>
        </w:r>
        <w:r w:rsidRPr="00753186">
          <w:rPr>
            <w:rFonts w:asciiTheme="minorHAnsi" w:eastAsiaTheme="minorEastAsia" w:hAnsiTheme="minorHAnsi" w:cstheme="minorBidi"/>
            <w:noProof/>
            <w:sz w:val="22"/>
            <w:szCs w:val="22"/>
            <w:lang w:val="en-US" w:eastAsia="pt-BR"/>
            <w:rPrChange w:id="40" w:author="Ryan Lemos" w:date="2019-08-19T19:03:00Z">
              <w:rPr>
                <w:rFonts w:asciiTheme="minorHAnsi" w:eastAsiaTheme="minorEastAsia" w:hAnsiTheme="minorHAnsi" w:cstheme="minorBidi"/>
                <w:noProof/>
                <w:sz w:val="22"/>
                <w:szCs w:val="22"/>
                <w:lang w:eastAsia="pt-BR"/>
              </w:rPr>
            </w:rPrChange>
          </w:rPr>
          <w:tab/>
        </w:r>
        <w:r w:rsidRPr="004458F7">
          <w:rPr>
            <w:i/>
            <w:noProof/>
            <w:lang w:val="en-US"/>
          </w:rPr>
          <w:t>Hyper Text Markup Language</w:t>
        </w:r>
        <w:r w:rsidRPr="004458F7">
          <w:rPr>
            <w:noProof/>
            <w:lang w:val="en-US"/>
          </w:rPr>
          <w:t xml:space="preserve"> (HTML)</w:t>
        </w:r>
        <w:r w:rsidRPr="00753186">
          <w:rPr>
            <w:noProof/>
            <w:lang w:val="en-US"/>
            <w:rPrChange w:id="41" w:author="Ryan Lemos" w:date="2019-08-19T19:03:00Z">
              <w:rPr>
                <w:noProof/>
              </w:rPr>
            </w:rPrChange>
          </w:rPr>
          <w:tab/>
        </w:r>
        <w:r>
          <w:rPr>
            <w:noProof/>
          </w:rPr>
          <w:fldChar w:fldCharType="begin"/>
        </w:r>
        <w:r w:rsidRPr="00753186">
          <w:rPr>
            <w:noProof/>
            <w:lang w:val="en-US"/>
            <w:rPrChange w:id="42" w:author="Ryan Lemos" w:date="2019-08-19T19:03:00Z">
              <w:rPr>
                <w:noProof/>
              </w:rPr>
            </w:rPrChange>
          </w:rPr>
          <w:instrText xml:space="preserve"> PAGEREF _Toc17133786 \h </w:instrText>
        </w:r>
      </w:ins>
      <w:r>
        <w:rPr>
          <w:noProof/>
        </w:rPr>
      </w:r>
      <w:r>
        <w:rPr>
          <w:noProof/>
        </w:rPr>
        <w:fldChar w:fldCharType="separate"/>
      </w:r>
      <w:ins w:id="43" w:author="Ryan Lemos" w:date="2019-08-19T19:02:00Z">
        <w:r w:rsidRPr="00753186">
          <w:rPr>
            <w:noProof/>
            <w:lang w:val="en-US"/>
            <w:rPrChange w:id="44" w:author="Ryan Lemos" w:date="2019-08-19T19:03:00Z">
              <w:rPr>
                <w:noProof/>
              </w:rPr>
            </w:rPrChange>
          </w:rPr>
          <w:t>29</w:t>
        </w:r>
        <w:r>
          <w:rPr>
            <w:noProof/>
          </w:rPr>
          <w:fldChar w:fldCharType="end"/>
        </w:r>
      </w:ins>
    </w:p>
    <w:p w14:paraId="02B8C452" w14:textId="5D2CC597" w:rsidR="00753186" w:rsidRPr="00753186" w:rsidRDefault="00753186">
      <w:pPr>
        <w:pStyle w:val="Sumrio4"/>
        <w:tabs>
          <w:tab w:val="left" w:pos="1200"/>
          <w:tab w:val="right" w:leader="dot" w:pos="9061"/>
        </w:tabs>
        <w:rPr>
          <w:ins w:id="45" w:author="Ryan Lemos" w:date="2019-08-19T19:02:00Z"/>
          <w:rFonts w:asciiTheme="minorHAnsi" w:eastAsiaTheme="minorEastAsia" w:hAnsiTheme="minorHAnsi" w:cstheme="minorBidi"/>
          <w:noProof/>
          <w:sz w:val="22"/>
          <w:szCs w:val="22"/>
          <w:lang w:val="en-US" w:eastAsia="pt-BR"/>
          <w:rPrChange w:id="46" w:author="Ryan Lemos" w:date="2019-08-19T19:03:00Z">
            <w:rPr>
              <w:ins w:id="47" w:author="Ryan Lemos" w:date="2019-08-19T19:02:00Z"/>
              <w:rFonts w:asciiTheme="minorHAnsi" w:eastAsiaTheme="minorEastAsia" w:hAnsiTheme="minorHAnsi" w:cstheme="minorBidi"/>
              <w:noProof/>
              <w:sz w:val="22"/>
              <w:szCs w:val="22"/>
              <w:lang w:eastAsia="pt-BR"/>
            </w:rPr>
          </w:rPrChange>
        </w:rPr>
      </w:pPr>
      <w:ins w:id="48" w:author="Ryan Lemos" w:date="2019-08-19T19:02:00Z">
        <w:r w:rsidRPr="00753186">
          <w:rPr>
            <w:noProof/>
            <w:lang w:val="en-US"/>
            <w:rPrChange w:id="49" w:author="Ryan Lemos" w:date="2019-08-19T19:03:00Z">
              <w:rPr>
                <w:noProof/>
              </w:rPr>
            </w:rPrChange>
          </w:rPr>
          <w:t>2.2.4.2</w:t>
        </w:r>
        <w:r w:rsidRPr="00753186">
          <w:rPr>
            <w:rFonts w:asciiTheme="minorHAnsi" w:eastAsiaTheme="minorEastAsia" w:hAnsiTheme="minorHAnsi" w:cstheme="minorBidi"/>
            <w:noProof/>
            <w:sz w:val="22"/>
            <w:szCs w:val="22"/>
            <w:lang w:val="en-US" w:eastAsia="pt-BR"/>
            <w:rPrChange w:id="50" w:author="Ryan Lemos" w:date="2019-08-19T19:03:00Z">
              <w:rPr>
                <w:rFonts w:asciiTheme="minorHAnsi" w:eastAsiaTheme="minorEastAsia" w:hAnsiTheme="minorHAnsi" w:cstheme="minorBidi"/>
                <w:noProof/>
                <w:sz w:val="22"/>
                <w:szCs w:val="22"/>
                <w:lang w:eastAsia="pt-BR"/>
              </w:rPr>
            </w:rPrChange>
          </w:rPr>
          <w:tab/>
        </w:r>
        <w:r w:rsidRPr="00753186">
          <w:rPr>
            <w:i/>
            <w:noProof/>
            <w:lang w:val="en-US"/>
            <w:rPrChange w:id="51" w:author="Ryan Lemos" w:date="2019-08-19T19:03:00Z">
              <w:rPr>
                <w:i/>
                <w:noProof/>
              </w:rPr>
            </w:rPrChange>
          </w:rPr>
          <w:t>Cascading Style Sheets</w:t>
        </w:r>
        <w:r w:rsidRPr="00753186">
          <w:rPr>
            <w:noProof/>
            <w:lang w:val="en-US"/>
            <w:rPrChange w:id="52" w:author="Ryan Lemos" w:date="2019-08-19T19:03:00Z">
              <w:rPr>
                <w:noProof/>
              </w:rPr>
            </w:rPrChange>
          </w:rPr>
          <w:t xml:space="preserve"> (CSS)</w:t>
        </w:r>
        <w:r w:rsidRPr="00753186">
          <w:rPr>
            <w:noProof/>
            <w:lang w:val="en-US"/>
            <w:rPrChange w:id="53" w:author="Ryan Lemos" w:date="2019-08-19T19:03:00Z">
              <w:rPr>
                <w:noProof/>
              </w:rPr>
            </w:rPrChange>
          </w:rPr>
          <w:tab/>
        </w:r>
        <w:r>
          <w:rPr>
            <w:noProof/>
          </w:rPr>
          <w:fldChar w:fldCharType="begin"/>
        </w:r>
        <w:r w:rsidRPr="00753186">
          <w:rPr>
            <w:noProof/>
            <w:lang w:val="en-US"/>
            <w:rPrChange w:id="54" w:author="Ryan Lemos" w:date="2019-08-19T19:03:00Z">
              <w:rPr>
                <w:noProof/>
              </w:rPr>
            </w:rPrChange>
          </w:rPr>
          <w:instrText xml:space="preserve"> PAGEREF _Toc17133787 \h </w:instrText>
        </w:r>
      </w:ins>
      <w:r>
        <w:rPr>
          <w:noProof/>
        </w:rPr>
      </w:r>
      <w:r>
        <w:rPr>
          <w:noProof/>
        </w:rPr>
        <w:fldChar w:fldCharType="separate"/>
      </w:r>
      <w:ins w:id="55" w:author="Ryan Lemos" w:date="2019-08-19T19:02:00Z">
        <w:r w:rsidRPr="00753186">
          <w:rPr>
            <w:noProof/>
            <w:lang w:val="en-US"/>
            <w:rPrChange w:id="56" w:author="Ryan Lemos" w:date="2019-08-19T19:03:00Z">
              <w:rPr>
                <w:noProof/>
              </w:rPr>
            </w:rPrChange>
          </w:rPr>
          <w:t>30</w:t>
        </w:r>
        <w:r>
          <w:rPr>
            <w:noProof/>
          </w:rPr>
          <w:fldChar w:fldCharType="end"/>
        </w:r>
      </w:ins>
    </w:p>
    <w:p w14:paraId="05503D7B" w14:textId="6A41C3E1" w:rsidR="00753186" w:rsidRPr="00753186" w:rsidRDefault="00753186">
      <w:pPr>
        <w:pStyle w:val="Sumrio4"/>
        <w:tabs>
          <w:tab w:val="left" w:pos="1200"/>
          <w:tab w:val="right" w:leader="dot" w:pos="9061"/>
        </w:tabs>
        <w:rPr>
          <w:ins w:id="57" w:author="Ryan Lemos" w:date="2019-08-19T19:02:00Z"/>
          <w:rFonts w:asciiTheme="minorHAnsi" w:eastAsiaTheme="minorEastAsia" w:hAnsiTheme="minorHAnsi" w:cstheme="minorBidi"/>
          <w:noProof/>
          <w:sz w:val="22"/>
          <w:szCs w:val="22"/>
          <w:lang w:val="en-US" w:eastAsia="pt-BR"/>
          <w:rPrChange w:id="58" w:author="Ryan Lemos" w:date="2019-08-19T19:03:00Z">
            <w:rPr>
              <w:ins w:id="59" w:author="Ryan Lemos" w:date="2019-08-19T19:02:00Z"/>
              <w:rFonts w:asciiTheme="minorHAnsi" w:eastAsiaTheme="minorEastAsia" w:hAnsiTheme="minorHAnsi" w:cstheme="minorBidi"/>
              <w:noProof/>
              <w:sz w:val="22"/>
              <w:szCs w:val="22"/>
              <w:lang w:eastAsia="pt-BR"/>
            </w:rPr>
          </w:rPrChange>
        </w:rPr>
      </w:pPr>
      <w:ins w:id="60" w:author="Ryan Lemos" w:date="2019-08-19T19:02:00Z">
        <w:r w:rsidRPr="00753186">
          <w:rPr>
            <w:noProof/>
            <w:lang w:val="en-US"/>
            <w:rPrChange w:id="61" w:author="Ryan Lemos" w:date="2019-08-19T19:03:00Z">
              <w:rPr>
                <w:noProof/>
              </w:rPr>
            </w:rPrChange>
          </w:rPr>
          <w:t>2.2.4.3</w:t>
        </w:r>
        <w:r w:rsidRPr="00753186">
          <w:rPr>
            <w:rFonts w:asciiTheme="minorHAnsi" w:eastAsiaTheme="minorEastAsia" w:hAnsiTheme="minorHAnsi" w:cstheme="minorBidi"/>
            <w:noProof/>
            <w:sz w:val="22"/>
            <w:szCs w:val="22"/>
            <w:lang w:val="en-US" w:eastAsia="pt-BR"/>
            <w:rPrChange w:id="62" w:author="Ryan Lemos" w:date="2019-08-19T19:03:00Z">
              <w:rPr>
                <w:rFonts w:asciiTheme="minorHAnsi" w:eastAsiaTheme="minorEastAsia" w:hAnsiTheme="minorHAnsi" w:cstheme="minorBidi"/>
                <w:noProof/>
                <w:sz w:val="22"/>
                <w:szCs w:val="22"/>
                <w:lang w:eastAsia="pt-BR"/>
              </w:rPr>
            </w:rPrChange>
          </w:rPr>
          <w:tab/>
        </w:r>
        <w:r w:rsidRPr="00753186">
          <w:rPr>
            <w:noProof/>
            <w:lang w:val="en-US"/>
            <w:rPrChange w:id="63" w:author="Ryan Lemos" w:date="2019-08-19T19:03:00Z">
              <w:rPr>
                <w:noProof/>
              </w:rPr>
            </w:rPrChange>
          </w:rPr>
          <w:t>MaterializeCSS</w:t>
        </w:r>
        <w:r w:rsidRPr="00753186">
          <w:rPr>
            <w:noProof/>
            <w:lang w:val="en-US"/>
            <w:rPrChange w:id="64" w:author="Ryan Lemos" w:date="2019-08-19T19:03:00Z">
              <w:rPr>
                <w:noProof/>
              </w:rPr>
            </w:rPrChange>
          </w:rPr>
          <w:tab/>
        </w:r>
        <w:r>
          <w:rPr>
            <w:noProof/>
          </w:rPr>
          <w:fldChar w:fldCharType="begin"/>
        </w:r>
        <w:r w:rsidRPr="00753186">
          <w:rPr>
            <w:noProof/>
            <w:lang w:val="en-US"/>
            <w:rPrChange w:id="65" w:author="Ryan Lemos" w:date="2019-08-19T19:03:00Z">
              <w:rPr>
                <w:noProof/>
              </w:rPr>
            </w:rPrChange>
          </w:rPr>
          <w:instrText xml:space="preserve"> PAGEREF _Toc17133788 \h </w:instrText>
        </w:r>
      </w:ins>
      <w:r>
        <w:rPr>
          <w:noProof/>
        </w:rPr>
      </w:r>
      <w:r>
        <w:rPr>
          <w:noProof/>
        </w:rPr>
        <w:fldChar w:fldCharType="separate"/>
      </w:r>
      <w:ins w:id="66" w:author="Ryan Lemos" w:date="2019-08-19T19:02:00Z">
        <w:r w:rsidRPr="00753186">
          <w:rPr>
            <w:noProof/>
            <w:lang w:val="en-US"/>
            <w:rPrChange w:id="67" w:author="Ryan Lemos" w:date="2019-08-19T19:03:00Z">
              <w:rPr>
                <w:noProof/>
              </w:rPr>
            </w:rPrChange>
          </w:rPr>
          <w:t>33</w:t>
        </w:r>
        <w:r>
          <w:rPr>
            <w:noProof/>
          </w:rPr>
          <w:fldChar w:fldCharType="end"/>
        </w:r>
      </w:ins>
    </w:p>
    <w:p w14:paraId="72535A4B" w14:textId="6965192F" w:rsidR="00753186" w:rsidRPr="00753186" w:rsidRDefault="00753186">
      <w:pPr>
        <w:pStyle w:val="Sumrio4"/>
        <w:tabs>
          <w:tab w:val="left" w:pos="1200"/>
          <w:tab w:val="right" w:leader="dot" w:pos="9061"/>
        </w:tabs>
        <w:rPr>
          <w:ins w:id="68" w:author="Ryan Lemos" w:date="2019-08-19T19:02:00Z"/>
          <w:rFonts w:asciiTheme="minorHAnsi" w:eastAsiaTheme="minorEastAsia" w:hAnsiTheme="minorHAnsi" w:cstheme="minorBidi"/>
          <w:noProof/>
          <w:sz w:val="22"/>
          <w:szCs w:val="22"/>
          <w:lang w:val="en-US" w:eastAsia="pt-BR"/>
          <w:rPrChange w:id="69" w:author="Ryan Lemos" w:date="2019-08-19T19:03:00Z">
            <w:rPr>
              <w:ins w:id="70" w:author="Ryan Lemos" w:date="2019-08-19T19:02:00Z"/>
              <w:rFonts w:asciiTheme="minorHAnsi" w:eastAsiaTheme="minorEastAsia" w:hAnsiTheme="minorHAnsi" w:cstheme="minorBidi"/>
              <w:noProof/>
              <w:sz w:val="22"/>
              <w:szCs w:val="22"/>
              <w:lang w:eastAsia="pt-BR"/>
            </w:rPr>
          </w:rPrChange>
        </w:rPr>
      </w:pPr>
      <w:ins w:id="71" w:author="Ryan Lemos" w:date="2019-08-19T19:02:00Z">
        <w:r w:rsidRPr="00753186">
          <w:rPr>
            <w:noProof/>
            <w:lang w:val="en-US"/>
            <w:rPrChange w:id="72" w:author="Ryan Lemos" w:date="2019-08-19T19:03:00Z">
              <w:rPr>
                <w:noProof/>
              </w:rPr>
            </w:rPrChange>
          </w:rPr>
          <w:t>2.2.4.4</w:t>
        </w:r>
        <w:r w:rsidRPr="00753186">
          <w:rPr>
            <w:rFonts w:asciiTheme="minorHAnsi" w:eastAsiaTheme="minorEastAsia" w:hAnsiTheme="minorHAnsi" w:cstheme="minorBidi"/>
            <w:noProof/>
            <w:sz w:val="22"/>
            <w:szCs w:val="22"/>
            <w:lang w:val="en-US" w:eastAsia="pt-BR"/>
            <w:rPrChange w:id="73" w:author="Ryan Lemos" w:date="2019-08-19T19:03:00Z">
              <w:rPr>
                <w:rFonts w:asciiTheme="minorHAnsi" w:eastAsiaTheme="minorEastAsia" w:hAnsiTheme="minorHAnsi" w:cstheme="minorBidi"/>
                <w:noProof/>
                <w:sz w:val="22"/>
                <w:szCs w:val="22"/>
                <w:lang w:eastAsia="pt-BR"/>
              </w:rPr>
            </w:rPrChange>
          </w:rPr>
          <w:tab/>
        </w:r>
        <w:r w:rsidRPr="00753186">
          <w:rPr>
            <w:noProof/>
            <w:lang w:val="en-US"/>
            <w:rPrChange w:id="74" w:author="Ryan Lemos" w:date="2019-08-19T19:03:00Z">
              <w:rPr>
                <w:noProof/>
              </w:rPr>
            </w:rPrChange>
          </w:rPr>
          <w:t>JavaScript (JS)</w:t>
        </w:r>
        <w:r w:rsidRPr="00753186">
          <w:rPr>
            <w:noProof/>
            <w:lang w:val="en-US"/>
            <w:rPrChange w:id="75" w:author="Ryan Lemos" w:date="2019-08-19T19:03:00Z">
              <w:rPr>
                <w:noProof/>
              </w:rPr>
            </w:rPrChange>
          </w:rPr>
          <w:tab/>
        </w:r>
        <w:r>
          <w:rPr>
            <w:noProof/>
          </w:rPr>
          <w:fldChar w:fldCharType="begin"/>
        </w:r>
        <w:r w:rsidRPr="00753186">
          <w:rPr>
            <w:noProof/>
            <w:lang w:val="en-US"/>
            <w:rPrChange w:id="76" w:author="Ryan Lemos" w:date="2019-08-19T19:03:00Z">
              <w:rPr>
                <w:noProof/>
              </w:rPr>
            </w:rPrChange>
          </w:rPr>
          <w:instrText xml:space="preserve"> PAGEREF _Toc17133789 \h </w:instrText>
        </w:r>
      </w:ins>
      <w:r>
        <w:rPr>
          <w:noProof/>
        </w:rPr>
      </w:r>
      <w:r>
        <w:rPr>
          <w:noProof/>
        </w:rPr>
        <w:fldChar w:fldCharType="separate"/>
      </w:r>
      <w:ins w:id="77" w:author="Ryan Lemos" w:date="2019-08-19T19:02:00Z">
        <w:r w:rsidRPr="00753186">
          <w:rPr>
            <w:noProof/>
            <w:lang w:val="en-US"/>
            <w:rPrChange w:id="78" w:author="Ryan Lemos" w:date="2019-08-19T19:03:00Z">
              <w:rPr>
                <w:noProof/>
              </w:rPr>
            </w:rPrChange>
          </w:rPr>
          <w:t>33</w:t>
        </w:r>
        <w:r>
          <w:rPr>
            <w:noProof/>
          </w:rPr>
          <w:fldChar w:fldCharType="end"/>
        </w:r>
      </w:ins>
    </w:p>
    <w:p w14:paraId="02BBF271" w14:textId="3DCBEF0B" w:rsidR="00753186" w:rsidRPr="00753186" w:rsidRDefault="00753186">
      <w:pPr>
        <w:pStyle w:val="Sumrio4"/>
        <w:tabs>
          <w:tab w:val="left" w:pos="1200"/>
          <w:tab w:val="right" w:leader="dot" w:pos="9061"/>
        </w:tabs>
        <w:rPr>
          <w:ins w:id="79" w:author="Ryan Lemos" w:date="2019-08-19T19:02:00Z"/>
          <w:rFonts w:asciiTheme="minorHAnsi" w:eastAsiaTheme="minorEastAsia" w:hAnsiTheme="minorHAnsi" w:cstheme="minorBidi"/>
          <w:noProof/>
          <w:sz w:val="22"/>
          <w:szCs w:val="22"/>
          <w:lang w:val="en-US" w:eastAsia="pt-BR"/>
          <w:rPrChange w:id="80" w:author="Ryan Lemos" w:date="2019-08-19T19:03:00Z">
            <w:rPr>
              <w:ins w:id="81" w:author="Ryan Lemos" w:date="2019-08-19T19:02:00Z"/>
              <w:rFonts w:asciiTheme="minorHAnsi" w:eastAsiaTheme="minorEastAsia" w:hAnsiTheme="minorHAnsi" w:cstheme="minorBidi"/>
              <w:noProof/>
              <w:sz w:val="22"/>
              <w:szCs w:val="22"/>
              <w:lang w:eastAsia="pt-BR"/>
            </w:rPr>
          </w:rPrChange>
        </w:rPr>
      </w:pPr>
      <w:ins w:id="82" w:author="Ryan Lemos" w:date="2019-08-19T19:02:00Z">
        <w:r w:rsidRPr="00753186">
          <w:rPr>
            <w:noProof/>
            <w:lang w:val="en-US"/>
            <w:rPrChange w:id="83" w:author="Ryan Lemos" w:date="2019-08-19T19:03:00Z">
              <w:rPr>
                <w:noProof/>
              </w:rPr>
            </w:rPrChange>
          </w:rPr>
          <w:t>2.2.4.5</w:t>
        </w:r>
        <w:r w:rsidRPr="00753186">
          <w:rPr>
            <w:rFonts w:asciiTheme="minorHAnsi" w:eastAsiaTheme="minorEastAsia" w:hAnsiTheme="minorHAnsi" w:cstheme="minorBidi"/>
            <w:noProof/>
            <w:sz w:val="22"/>
            <w:szCs w:val="22"/>
            <w:lang w:val="en-US" w:eastAsia="pt-BR"/>
            <w:rPrChange w:id="84" w:author="Ryan Lemos" w:date="2019-08-19T19:03:00Z">
              <w:rPr>
                <w:rFonts w:asciiTheme="minorHAnsi" w:eastAsiaTheme="minorEastAsia" w:hAnsiTheme="minorHAnsi" w:cstheme="minorBidi"/>
                <w:noProof/>
                <w:sz w:val="22"/>
                <w:szCs w:val="22"/>
                <w:lang w:eastAsia="pt-BR"/>
              </w:rPr>
            </w:rPrChange>
          </w:rPr>
          <w:tab/>
        </w:r>
        <w:r w:rsidRPr="00753186">
          <w:rPr>
            <w:noProof/>
            <w:lang w:val="en-US"/>
            <w:rPrChange w:id="85" w:author="Ryan Lemos" w:date="2019-08-19T19:03:00Z">
              <w:rPr>
                <w:noProof/>
              </w:rPr>
            </w:rPrChange>
          </w:rPr>
          <w:t>TypeScript</w:t>
        </w:r>
        <w:r w:rsidRPr="00753186">
          <w:rPr>
            <w:noProof/>
            <w:lang w:val="en-US"/>
            <w:rPrChange w:id="86" w:author="Ryan Lemos" w:date="2019-08-19T19:03:00Z">
              <w:rPr>
                <w:noProof/>
              </w:rPr>
            </w:rPrChange>
          </w:rPr>
          <w:tab/>
        </w:r>
        <w:r>
          <w:rPr>
            <w:noProof/>
          </w:rPr>
          <w:fldChar w:fldCharType="begin"/>
        </w:r>
        <w:r w:rsidRPr="00753186">
          <w:rPr>
            <w:noProof/>
            <w:lang w:val="en-US"/>
            <w:rPrChange w:id="87" w:author="Ryan Lemos" w:date="2019-08-19T19:03:00Z">
              <w:rPr>
                <w:noProof/>
              </w:rPr>
            </w:rPrChange>
          </w:rPr>
          <w:instrText xml:space="preserve"> PAGEREF _Toc17133790 \h </w:instrText>
        </w:r>
      </w:ins>
      <w:r>
        <w:rPr>
          <w:noProof/>
        </w:rPr>
      </w:r>
      <w:r>
        <w:rPr>
          <w:noProof/>
        </w:rPr>
        <w:fldChar w:fldCharType="separate"/>
      </w:r>
      <w:ins w:id="88" w:author="Ryan Lemos" w:date="2019-08-19T19:02:00Z">
        <w:r w:rsidRPr="00753186">
          <w:rPr>
            <w:noProof/>
            <w:lang w:val="en-US"/>
            <w:rPrChange w:id="89" w:author="Ryan Lemos" w:date="2019-08-19T19:03:00Z">
              <w:rPr>
                <w:noProof/>
              </w:rPr>
            </w:rPrChange>
          </w:rPr>
          <w:t>34</w:t>
        </w:r>
        <w:r>
          <w:rPr>
            <w:noProof/>
          </w:rPr>
          <w:fldChar w:fldCharType="end"/>
        </w:r>
      </w:ins>
    </w:p>
    <w:p w14:paraId="7F507F56" w14:textId="177294F4" w:rsidR="00753186" w:rsidRPr="00753186" w:rsidRDefault="00753186">
      <w:pPr>
        <w:pStyle w:val="Sumrio4"/>
        <w:tabs>
          <w:tab w:val="left" w:pos="1200"/>
          <w:tab w:val="right" w:leader="dot" w:pos="9061"/>
        </w:tabs>
        <w:rPr>
          <w:ins w:id="90" w:author="Ryan Lemos" w:date="2019-08-19T19:02:00Z"/>
          <w:rFonts w:asciiTheme="minorHAnsi" w:eastAsiaTheme="minorEastAsia" w:hAnsiTheme="minorHAnsi" w:cstheme="minorBidi"/>
          <w:noProof/>
          <w:sz w:val="22"/>
          <w:szCs w:val="22"/>
          <w:lang w:val="en-US" w:eastAsia="pt-BR"/>
          <w:rPrChange w:id="91" w:author="Ryan Lemos" w:date="2019-08-19T19:03:00Z">
            <w:rPr>
              <w:ins w:id="92" w:author="Ryan Lemos" w:date="2019-08-19T19:02:00Z"/>
              <w:rFonts w:asciiTheme="minorHAnsi" w:eastAsiaTheme="minorEastAsia" w:hAnsiTheme="minorHAnsi" w:cstheme="minorBidi"/>
              <w:noProof/>
              <w:sz w:val="22"/>
              <w:szCs w:val="22"/>
              <w:lang w:eastAsia="pt-BR"/>
            </w:rPr>
          </w:rPrChange>
        </w:rPr>
      </w:pPr>
      <w:ins w:id="93" w:author="Ryan Lemos" w:date="2019-08-19T19:02:00Z">
        <w:r w:rsidRPr="00753186">
          <w:rPr>
            <w:noProof/>
            <w:lang w:val="en-US"/>
            <w:rPrChange w:id="94" w:author="Ryan Lemos" w:date="2019-08-19T19:03:00Z">
              <w:rPr>
                <w:noProof/>
              </w:rPr>
            </w:rPrChange>
          </w:rPr>
          <w:t>2.2.4.6</w:t>
        </w:r>
        <w:r w:rsidRPr="00753186">
          <w:rPr>
            <w:rFonts w:asciiTheme="minorHAnsi" w:eastAsiaTheme="minorEastAsia" w:hAnsiTheme="minorHAnsi" w:cstheme="minorBidi"/>
            <w:noProof/>
            <w:sz w:val="22"/>
            <w:szCs w:val="22"/>
            <w:lang w:val="en-US" w:eastAsia="pt-BR"/>
            <w:rPrChange w:id="95" w:author="Ryan Lemos" w:date="2019-08-19T19:03:00Z">
              <w:rPr>
                <w:rFonts w:asciiTheme="minorHAnsi" w:eastAsiaTheme="minorEastAsia" w:hAnsiTheme="minorHAnsi" w:cstheme="minorBidi"/>
                <w:noProof/>
                <w:sz w:val="22"/>
                <w:szCs w:val="22"/>
                <w:lang w:eastAsia="pt-BR"/>
              </w:rPr>
            </w:rPrChange>
          </w:rPr>
          <w:tab/>
        </w:r>
        <w:r w:rsidRPr="00753186">
          <w:rPr>
            <w:noProof/>
            <w:lang w:val="en-US"/>
            <w:rPrChange w:id="96" w:author="Ryan Lemos" w:date="2019-08-19T19:03:00Z">
              <w:rPr>
                <w:noProof/>
              </w:rPr>
            </w:rPrChange>
          </w:rPr>
          <w:t>Angular</w:t>
        </w:r>
        <w:r w:rsidRPr="00753186">
          <w:rPr>
            <w:noProof/>
            <w:lang w:val="en-US"/>
            <w:rPrChange w:id="97" w:author="Ryan Lemos" w:date="2019-08-19T19:03:00Z">
              <w:rPr>
                <w:noProof/>
              </w:rPr>
            </w:rPrChange>
          </w:rPr>
          <w:tab/>
        </w:r>
        <w:r>
          <w:rPr>
            <w:noProof/>
          </w:rPr>
          <w:fldChar w:fldCharType="begin"/>
        </w:r>
        <w:r w:rsidRPr="00753186">
          <w:rPr>
            <w:noProof/>
            <w:lang w:val="en-US"/>
            <w:rPrChange w:id="98" w:author="Ryan Lemos" w:date="2019-08-19T19:03:00Z">
              <w:rPr>
                <w:noProof/>
              </w:rPr>
            </w:rPrChange>
          </w:rPr>
          <w:instrText xml:space="preserve"> PAGEREF _Toc17133791 \h </w:instrText>
        </w:r>
      </w:ins>
      <w:r>
        <w:rPr>
          <w:noProof/>
        </w:rPr>
      </w:r>
      <w:r>
        <w:rPr>
          <w:noProof/>
        </w:rPr>
        <w:fldChar w:fldCharType="separate"/>
      </w:r>
      <w:ins w:id="99" w:author="Ryan Lemos" w:date="2019-08-19T19:02:00Z">
        <w:r w:rsidRPr="00753186">
          <w:rPr>
            <w:noProof/>
            <w:lang w:val="en-US"/>
            <w:rPrChange w:id="100" w:author="Ryan Lemos" w:date="2019-08-19T19:03:00Z">
              <w:rPr>
                <w:noProof/>
              </w:rPr>
            </w:rPrChange>
          </w:rPr>
          <w:t>35</w:t>
        </w:r>
        <w:r>
          <w:rPr>
            <w:noProof/>
          </w:rPr>
          <w:fldChar w:fldCharType="end"/>
        </w:r>
      </w:ins>
    </w:p>
    <w:p w14:paraId="4E31FF7A" w14:textId="659CB798" w:rsidR="00753186" w:rsidRPr="00753186" w:rsidRDefault="00753186">
      <w:pPr>
        <w:pStyle w:val="Sumrio4"/>
        <w:tabs>
          <w:tab w:val="left" w:pos="1200"/>
          <w:tab w:val="right" w:leader="dot" w:pos="9061"/>
        </w:tabs>
        <w:rPr>
          <w:ins w:id="101" w:author="Ryan Lemos" w:date="2019-08-19T19:02:00Z"/>
          <w:rFonts w:asciiTheme="minorHAnsi" w:eastAsiaTheme="minorEastAsia" w:hAnsiTheme="minorHAnsi" w:cstheme="minorBidi"/>
          <w:noProof/>
          <w:sz w:val="22"/>
          <w:szCs w:val="22"/>
          <w:lang w:val="en-US" w:eastAsia="pt-BR"/>
          <w:rPrChange w:id="102" w:author="Ryan Lemos" w:date="2019-08-19T19:03:00Z">
            <w:rPr>
              <w:ins w:id="103" w:author="Ryan Lemos" w:date="2019-08-19T19:02:00Z"/>
              <w:rFonts w:asciiTheme="minorHAnsi" w:eastAsiaTheme="minorEastAsia" w:hAnsiTheme="minorHAnsi" w:cstheme="minorBidi"/>
              <w:noProof/>
              <w:sz w:val="22"/>
              <w:szCs w:val="22"/>
              <w:lang w:eastAsia="pt-BR"/>
            </w:rPr>
          </w:rPrChange>
        </w:rPr>
      </w:pPr>
      <w:ins w:id="104" w:author="Ryan Lemos" w:date="2019-08-19T19:02:00Z">
        <w:r w:rsidRPr="00753186">
          <w:rPr>
            <w:noProof/>
            <w:lang w:val="en-US"/>
            <w:rPrChange w:id="105" w:author="Ryan Lemos" w:date="2019-08-19T19:03:00Z">
              <w:rPr>
                <w:noProof/>
              </w:rPr>
            </w:rPrChange>
          </w:rPr>
          <w:t>2.2.4.7</w:t>
        </w:r>
        <w:r w:rsidRPr="00753186">
          <w:rPr>
            <w:rFonts w:asciiTheme="minorHAnsi" w:eastAsiaTheme="minorEastAsia" w:hAnsiTheme="minorHAnsi" w:cstheme="minorBidi"/>
            <w:noProof/>
            <w:sz w:val="22"/>
            <w:szCs w:val="22"/>
            <w:lang w:val="en-US" w:eastAsia="pt-BR"/>
            <w:rPrChange w:id="106" w:author="Ryan Lemos" w:date="2019-08-19T19:03:00Z">
              <w:rPr>
                <w:rFonts w:asciiTheme="minorHAnsi" w:eastAsiaTheme="minorEastAsia" w:hAnsiTheme="minorHAnsi" w:cstheme="minorBidi"/>
                <w:noProof/>
                <w:sz w:val="22"/>
                <w:szCs w:val="22"/>
                <w:lang w:eastAsia="pt-BR"/>
              </w:rPr>
            </w:rPrChange>
          </w:rPr>
          <w:tab/>
        </w:r>
        <w:r w:rsidRPr="00753186">
          <w:rPr>
            <w:i/>
            <w:noProof/>
            <w:lang w:val="en-US"/>
            <w:rPrChange w:id="107" w:author="Ryan Lemos" w:date="2019-08-19T19:03:00Z">
              <w:rPr>
                <w:i/>
                <w:noProof/>
              </w:rPr>
            </w:rPrChange>
          </w:rPr>
          <w:t>Hypertext PreProcessor</w:t>
        </w:r>
        <w:r w:rsidRPr="00753186">
          <w:rPr>
            <w:noProof/>
            <w:lang w:val="en-US"/>
            <w:rPrChange w:id="108" w:author="Ryan Lemos" w:date="2019-08-19T19:03:00Z">
              <w:rPr>
                <w:noProof/>
              </w:rPr>
            </w:rPrChange>
          </w:rPr>
          <w:t xml:space="preserve"> (PHP)</w:t>
        </w:r>
        <w:r w:rsidRPr="00753186">
          <w:rPr>
            <w:noProof/>
            <w:lang w:val="en-US"/>
            <w:rPrChange w:id="109" w:author="Ryan Lemos" w:date="2019-08-19T19:03:00Z">
              <w:rPr>
                <w:noProof/>
              </w:rPr>
            </w:rPrChange>
          </w:rPr>
          <w:tab/>
        </w:r>
        <w:r>
          <w:rPr>
            <w:noProof/>
          </w:rPr>
          <w:fldChar w:fldCharType="begin"/>
        </w:r>
        <w:r w:rsidRPr="00753186">
          <w:rPr>
            <w:noProof/>
            <w:lang w:val="en-US"/>
            <w:rPrChange w:id="110" w:author="Ryan Lemos" w:date="2019-08-19T19:03:00Z">
              <w:rPr>
                <w:noProof/>
              </w:rPr>
            </w:rPrChange>
          </w:rPr>
          <w:instrText xml:space="preserve"> PAGEREF _Toc17133792 \h </w:instrText>
        </w:r>
      </w:ins>
      <w:r>
        <w:rPr>
          <w:noProof/>
        </w:rPr>
      </w:r>
      <w:r>
        <w:rPr>
          <w:noProof/>
        </w:rPr>
        <w:fldChar w:fldCharType="separate"/>
      </w:r>
      <w:ins w:id="111" w:author="Ryan Lemos" w:date="2019-08-19T19:02:00Z">
        <w:r w:rsidRPr="00753186">
          <w:rPr>
            <w:noProof/>
            <w:lang w:val="en-US"/>
            <w:rPrChange w:id="112" w:author="Ryan Lemos" w:date="2019-08-19T19:03:00Z">
              <w:rPr>
                <w:noProof/>
              </w:rPr>
            </w:rPrChange>
          </w:rPr>
          <w:t>36</w:t>
        </w:r>
        <w:r>
          <w:rPr>
            <w:noProof/>
          </w:rPr>
          <w:fldChar w:fldCharType="end"/>
        </w:r>
      </w:ins>
    </w:p>
    <w:p w14:paraId="6F22D830" w14:textId="29783465" w:rsidR="00753186" w:rsidRPr="00753186" w:rsidRDefault="00753186">
      <w:pPr>
        <w:pStyle w:val="Sumrio4"/>
        <w:tabs>
          <w:tab w:val="left" w:pos="1200"/>
          <w:tab w:val="right" w:leader="dot" w:pos="9061"/>
        </w:tabs>
        <w:rPr>
          <w:ins w:id="113" w:author="Ryan Lemos" w:date="2019-08-19T19:02:00Z"/>
          <w:rFonts w:asciiTheme="minorHAnsi" w:eastAsiaTheme="minorEastAsia" w:hAnsiTheme="minorHAnsi" w:cstheme="minorBidi"/>
          <w:noProof/>
          <w:sz w:val="22"/>
          <w:szCs w:val="22"/>
          <w:lang w:val="en-US" w:eastAsia="pt-BR"/>
          <w:rPrChange w:id="114" w:author="Ryan Lemos" w:date="2019-08-19T19:03:00Z">
            <w:rPr>
              <w:ins w:id="115" w:author="Ryan Lemos" w:date="2019-08-19T19:02:00Z"/>
              <w:rFonts w:asciiTheme="minorHAnsi" w:eastAsiaTheme="minorEastAsia" w:hAnsiTheme="minorHAnsi" w:cstheme="minorBidi"/>
              <w:noProof/>
              <w:sz w:val="22"/>
              <w:szCs w:val="22"/>
              <w:lang w:eastAsia="pt-BR"/>
            </w:rPr>
          </w:rPrChange>
        </w:rPr>
      </w:pPr>
      <w:ins w:id="116" w:author="Ryan Lemos" w:date="2019-08-19T19:02:00Z">
        <w:r w:rsidRPr="00753186">
          <w:rPr>
            <w:noProof/>
            <w:lang w:val="en-US"/>
            <w:rPrChange w:id="117" w:author="Ryan Lemos" w:date="2019-08-19T19:03:00Z">
              <w:rPr>
                <w:noProof/>
              </w:rPr>
            </w:rPrChange>
          </w:rPr>
          <w:t>2.2.4.8</w:t>
        </w:r>
        <w:r w:rsidRPr="00753186">
          <w:rPr>
            <w:rFonts w:asciiTheme="minorHAnsi" w:eastAsiaTheme="minorEastAsia" w:hAnsiTheme="minorHAnsi" w:cstheme="minorBidi"/>
            <w:noProof/>
            <w:sz w:val="22"/>
            <w:szCs w:val="22"/>
            <w:lang w:val="en-US" w:eastAsia="pt-BR"/>
            <w:rPrChange w:id="118" w:author="Ryan Lemos" w:date="2019-08-19T19:03:00Z">
              <w:rPr>
                <w:rFonts w:asciiTheme="minorHAnsi" w:eastAsiaTheme="minorEastAsia" w:hAnsiTheme="minorHAnsi" w:cstheme="minorBidi"/>
                <w:noProof/>
                <w:sz w:val="22"/>
                <w:szCs w:val="22"/>
                <w:lang w:eastAsia="pt-BR"/>
              </w:rPr>
            </w:rPrChange>
          </w:rPr>
          <w:tab/>
        </w:r>
        <w:r w:rsidRPr="00753186">
          <w:rPr>
            <w:i/>
            <w:noProof/>
            <w:lang w:val="en-US"/>
            <w:rPrChange w:id="119" w:author="Ryan Lemos" w:date="2019-08-19T19:03:00Z">
              <w:rPr>
                <w:i/>
                <w:noProof/>
              </w:rPr>
            </w:rPrChange>
          </w:rPr>
          <w:t>Framework</w:t>
        </w:r>
        <w:r w:rsidRPr="00753186">
          <w:rPr>
            <w:noProof/>
            <w:lang w:val="en-US"/>
            <w:rPrChange w:id="120" w:author="Ryan Lemos" w:date="2019-08-19T19:03:00Z">
              <w:rPr>
                <w:noProof/>
              </w:rPr>
            </w:rPrChange>
          </w:rPr>
          <w:t xml:space="preserve"> Laravel</w:t>
        </w:r>
        <w:r w:rsidRPr="00753186">
          <w:rPr>
            <w:noProof/>
            <w:lang w:val="en-US"/>
            <w:rPrChange w:id="121" w:author="Ryan Lemos" w:date="2019-08-19T19:03:00Z">
              <w:rPr>
                <w:noProof/>
              </w:rPr>
            </w:rPrChange>
          </w:rPr>
          <w:tab/>
        </w:r>
        <w:r>
          <w:rPr>
            <w:noProof/>
          </w:rPr>
          <w:fldChar w:fldCharType="begin"/>
        </w:r>
        <w:r w:rsidRPr="00753186">
          <w:rPr>
            <w:noProof/>
            <w:lang w:val="en-US"/>
            <w:rPrChange w:id="122" w:author="Ryan Lemos" w:date="2019-08-19T19:03:00Z">
              <w:rPr>
                <w:noProof/>
              </w:rPr>
            </w:rPrChange>
          </w:rPr>
          <w:instrText xml:space="preserve"> PAGEREF _Toc17133793 \h </w:instrText>
        </w:r>
      </w:ins>
      <w:r>
        <w:rPr>
          <w:noProof/>
        </w:rPr>
      </w:r>
      <w:r>
        <w:rPr>
          <w:noProof/>
        </w:rPr>
        <w:fldChar w:fldCharType="separate"/>
      </w:r>
      <w:ins w:id="123" w:author="Ryan Lemos" w:date="2019-08-19T19:02:00Z">
        <w:r w:rsidRPr="00753186">
          <w:rPr>
            <w:noProof/>
            <w:lang w:val="en-US"/>
            <w:rPrChange w:id="124" w:author="Ryan Lemos" w:date="2019-08-19T19:03:00Z">
              <w:rPr>
                <w:noProof/>
              </w:rPr>
            </w:rPrChange>
          </w:rPr>
          <w:t>37</w:t>
        </w:r>
        <w:r>
          <w:rPr>
            <w:noProof/>
          </w:rPr>
          <w:fldChar w:fldCharType="end"/>
        </w:r>
      </w:ins>
    </w:p>
    <w:p w14:paraId="26CCA6B8" w14:textId="17155248" w:rsidR="00753186" w:rsidRPr="00753186" w:rsidRDefault="00753186">
      <w:pPr>
        <w:pStyle w:val="Sumrio4"/>
        <w:tabs>
          <w:tab w:val="left" w:pos="1200"/>
          <w:tab w:val="right" w:leader="dot" w:pos="9061"/>
        </w:tabs>
        <w:rPr>
          <w:ins w:id="125" w:author="Ryan Lemos" w:date="2019-08-19T19:02:00Z"/>
          <w:rFonts w:asciiTheme="minorHAnsi" w:eastAsiaTheme="minorEastAsia" w:hAnsiTheme="minorHAnsi" w:cstheme="minorBidi"/>
          <w:noProof/>
          <w:sz w:val="22"/>
          <w:szCs w:val="22"/>
          <w:lang w:val="en-US" w:eastAsia="pt-BR"/>
          <w:rPrChange w:id="126" w:author="Ryan Lemos" w:date="2019-08-19T19:03:00Z">
            <w:rPr>
              <w:ins w:id="127" w:author="Ryan Lemos" w:date="2019-08-19T19:02:00Z"/>
              <w:rFonts w:asciiTheme="minorHAnsi" w:eastAsiaTheme="minorEastAsia" w:hAnsiTheme="minorHAnsi" w:cstheme="minorBidi"/>
              <w:noProof/>
              <w:sz w:val="22"/>
              <w:szCs w:val="22"/>
              <w:lang w:eastAsia="pt-BR"/>
            </w:rPr>
          </w:rPrChange>
        </w:rPr>
      </w:pPr>
      <w:ins w:id="128" w:author="Ryan Lemos" w:date="2019-08-19T19:02:00Z">
        <w:r w:rsidRPr="004458F7">
          <w:rPr>
            <w:noProof/>
            <w:lang w:val="en-US"/>
          </w:rPr>
          <w:t>2.2.4.9</w:t>
        </w:r>
        <w:r w:rsidRPr="00753186">
          <w:rPr>
            <w:rFonts w:asciiTheme="minorHAnsi" w:eastAsiaTheme="minorEastAsia" w:hAnsiTheme="minorHAnsi" w:cstheme="minorBidi"/>
            <w:noProof/>
            <w:sz w:val="22"/>
            <w:szCs w:val="22"/>
            <w:lang w:val="en-US" w:eastAsia="pt-BR"/>
            <w:rPrChange w:id="129" w:author="Ryan Lemos" w:date="2019-08-19T19:03:00Z">
              <w:rPr>
                <w:rFonts w:asciiTheme="minorHAnsi" w:eastAsiaTheme="minorEastAsia" w:hAnsiTheme="minorHAnsi" w:cstheme="minorBidi"/>
                <w:noProof/>
                <w:sz w:val="22"/>
                <w:szCs w:val="22"/>
                <w:lang w:eastAsia="pt-BR"/>
              </w:rPr>
            </w:rPrChange>
          </w:rPr>
          <w:tab/>
        </w:r>
        <w:r w:rsidRPr="004458F7">
          <w:rPr>
            <w:i/>
            <w:noProof/>
            <w:lang w:val="en-US"/>
          </w:rPr>
          <w:t>Representational State Transfer Application Programming Interfaces</w:t>
        </w:r>
        <w:r w:rsidRPr="004458F7">
          <w:rPr>
            <w:noProof/>
            <w:lang w:val="en-US"/>
          </w:rPr>
          <w:t xml:space="preserve"> (API REST)</w:t>
        </w:r>
        <w:r w:rsidRPr="00753186">
          <w:rPr>
            <w:noProof/>
            <w:lang w:val="en-US"/>
            <w:rPrChange w:id="130" w:author="Ryan Lemos" w:date="2019-08-19T19:03:00Z">
              <w:rPr>
                <w:noProof/>
              </w:rPr>
            </w:rPrChange>
          </w:rPr>
          <w:tab/>
        </w:r>
        <w:r>
          <w:rPr>
            <w:noProof/>
          </w:rPr>
          <w:fldChar w:fldCharType="begin"/>
        </w:r>
        <w:r w:rsidRPr="00753186">
          <w:rPr>
            <w:noProof/>
            <w:lang w:val="en-US"/>
            <w:rPrChange w:id="131" w:author="Ryan Lemos" w:date="2019-08-19T19:03:00Z">
              <w:rPr>
                <w:noProof/>
              </w:rPr>
            </w:rPrChange>
          </w:rPr>
          <w:instrText xml:space="preserve"> PAGEREF _Toc17133794 \h </w:instrText>
        </w:r>
      </w:ins>
      <w:r>
        <w:rPr>
          <w:noProof/>
        </w:rPr>
      </w:r>
      <w:r>
        <w:rPr>
          <w:noProof/>
        </w:rPr>
        <w:fldChar w:fldCharType="separate"/>
      </w:r>
      <w:ins w:id="132" w:author="Ryan Lemos" w:date="2019-08-19T19:02:00Z">
        <w:r w:rsidRPr="00753186">
          <w:rPr>
            <w:noProof/>
            <w:lang w:val="en-US"/>
            <w:rPrChange w:id="133" w:author="Ryan Lemos" w:date="2019-08-19T19:03:00Z">
              <w:rPr>
                <w:noProof/>
              </w:rPr>
            </w:rPrChange>
          </w:rPr>
          <w:t>38</w:t>
        </w:r>
        <w:r>
          <w:rPr>
            <w:noProof/>
          </w:rPr>
          <w:fldChar w:fldCharType="end"/>
        </w:r>
      </w:ins>
    </w:p>
    <w:p w14:paraId="1424AF4C" w14:textId="218F6D29" w:rsidR="00753186" w:rsidRDefault="00753186">
      <w:pPr>
        <w:pStyle w:val="Sumrio3"/>
        <w:rPr>
          <w:ins w:id="134" w:author="Ryan Lemos" w:date="2019-08-19T19:02:00Z"/>
          <w:rFonts w:asciiTheme="minorHAnsi" w:eastAsiaTheme="minorEastAsia" w:hAnsiTheme="minorHAnsi" w:cstheme="minorBidi"/>
          <w:b w:val="0"/>
          <w:iCs w:val="0"/>
          <w:noProof/>
          <w:sz w:val="22"/>
          <w:szCs w:val="22"/>
          <w:lang w:eastAsia="pt-BR"/>
        </w:rPr>
      </w:pPr>
      <w:ins w:id="135" w:author="Ryan Lemos" w:date="2019-08-19T19:02:00Z">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_Toc17133795 \h </w:instrText>
        </w:r>
      </w:ins>
      <w:r>
        <w:rPr>
          <w:noProof/>
        </w:rPr>
      </w:r>
      <w:r>
        <w:rPr>
          <w:noProof/>
        </w:rPr>
        <w:fldChar w:fldCharType="separate"/>
      </w:r>
      <w:ins w:id="136" w:author="Ryan Lemos" w:date="2019-08-19T19:02:00Z">
        <w:r>
          <w:rPr>
            <w:noProof/>
          </w:rPr>
          <w:t>39</w:t>
        </w:r>
        <w:r>
          <w:rPr>
            <w:noProof/>
          </w:rPr>
          <w:fldChar w:fldCharType="end"/>
        </w:r>
      </w:ins>
    </w:p>
    <w:p w14:paraId="5E65B0E7" w14:textId="49680297" w:rsidR="00753186" w:rsidRDefault="00753186">
      <w:pPr>
        <w:pStyle w:val="Sumrio1"/>
        <w:tabs>
          <w:tab w:val="left" w:pos="1200"/>
          <w:tab w:val="right" w:leader="dot" w:pos="9061"/>
        </w:tabs>
        <w:rPr>
          <w:ins w:id="137" w:author="Ryan Lemos" w:date="2019-08-19T19:02:00Z"/>
          <w:rFonts w:asciiTheme="minorHAnsi" w:eastAsiaTheme="minorEastAsia" w:hAnsiTheme="minorHAnsi" w:cstheme="minorBidi"/>
          <w:b w:val="0"/>
          <w:bCs w:val="0"/>
          <w:caps w:val="0"/>
          <w:noProof/>
          <w:sz w:val="22"/>
          <w:szCs w:val="22"/>
          <w:lang w:eastAsia="pt-BR"/>
        </w:rPr>
      </w:pPr>
      <w:ins w:id="138" w:author="Ryan Lemos" w:date="2019-08-19T19:02: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_Toc17133796 \h </w:instrText>
        </w:r>
      </w:ins>
      <w:r>
        <w:rPr>
          <w:noProof/>
        </w:rPr>
      </w:r>
      <w:r>
        <w:rPr>
          <w:noProof/>
        </w:rPr>
        <w:fldChar w:fldCharType="separate"/>
      </w:r>
      <w:ins w:id="139" w:author="Ryan Lemos" w:date="2019-08-19T19:02:00Z">
        <w:r>
          <w:rPr>
            <w:noProof/>
          </w:rPr>
          <w:t>41</w:t>
        </w:r>
        <w:r>
          <w:rPr>
            <w:noProof/>
          </w:rPr>
          <w:fldChar w:fldCharType="end"/>
        </w:r>
      </w:ins>
    </w:p>
    <w:p w14:paraId="7E4073E4" w14:textId="2809C535" w:rsidR="00753186" w:rsidRDefault="00753186">
      <w:pPr>
        <w:pStyle w:val="Sumrio2"/>
        <w:tabs>
          <w:tab w:val="left" w:pos="1200"/>
          <w:tab w:val="right" w:leader="dot" w:pos="9061"/>
        </w:tabs>
        <w:rPr>
          <w:ins w:id="140" w:author="Ryan Lemos" w:date="2019-08-19T19:02:00Z"/>
          <w:rFonts w:asciiTheme="minorHAnsi" w:eastAsiaTheme="minorEastAsia" w:hAnsiTheme="minorHAnsi" w:cstheme="minorBidi"/>
          <w:caps w:val="0"/>
          <w:noProof/>
          <w:sz w:val="22"/>
          <w:szCs w:val="22"/>
          <w:lang w:eastAsia="pt-BR"/>
        </w:rPr>
      </w:pPr>
      <w:ins w:id="141" w:author="Ryan Lemos" w:date="2019-08-19T19:02: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_Toc17133797 \h </w:instrText>
        </w:r>
      </w:ins>
      <w:r>
        <w:rPr>
          <w:noProof/>
        </w:rPr>
      </w:r>
      <w:r>
        <w:rPr>
          <w:noProof/>
        </w:rPr>
        <w:fldChar w:fldCharType="separate"/>
      </w:r>
      <w:ins w:id="142" w:author="Ryan Lemos" w:date="2019-08-19T19:02:00Z">
        <w:r>
          <w:rPr>
            <w:noProof/>
          </w:rPr>
          <w:t>41</w:t>
        </w:r>
        <w:r>
          <w:rPr>
            <w:noProof/>
          </w:rPr>
          <w:fldChar w:fldCharType="end"/>
        </w:r>
      </w:ins>
    </w:p>
    <w:p w14:paraId="09AAFA34" w14:textId="5323678D" w:rsidR="00753186" w:rsidRDefault="00753186">
      <w:pPr>
        <w:pStyle w:val="Sumrio2"/>
        <w:tabs>
          <w:tab w:val="left" w:pos="1200"/>
          <w:tab w:val="right" w:leader="dot" w:pos="9061"/>
        </w:tabs>
        <w:rPr>
          <w:ins w:id="143" w:author="Ryan Lemos" w:date="2019-08-19T19:02:00Z"/>
          <w:rFonts w:asciiTheme="minorHAnsi" w:eastAsiaTheme="minorEastAsia" w:hAnsiTheme="minorHAnsi" w:cstheme="minorBidi"/>
          <w:caps w:val="0"/>
          <w:noProof/>
          <w:sz w:val="22"/>
          <w:szCs w:val="22"/>
          <w:lang w:eastAsia="pt-BR"/>
        </w:rPr>
      </w:pPr>
      <w:ins w:id="144" w:author="Ryan Lemos" w:date="2019-08-19T19:02:00Z">
        <w:r>
          <w:rPr>
            <w:noProof/>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_Toc17133798 \h </w:instrText>
        </w:r>
      </w:ins>
      <w:r>
        <w:rPr>
          <w:noProof/>
        </w:rPr>
      </w:r>
      <w:r>
        <w:rPr>
          <w:noProof/>
        </w:rPr>
        <w:fldChar w:fldCharType="separate"/>
      </w:r>
      <w:ins w:id="145" w:author="Ryan Lemos" w:date="2019-08-19T19:02:00Z">
        <w:r>
          <w:rPr>
            <w:noProof/>
          </w:rPr>
          <w:t>42</w:t>
        </w:r>
        <w:r>
          <w:rPr>
            <w:noProof/>
          </w:rPr>
          <w:fldChar w:fldCharType="end"/>
        </w:r>
      </w:ins>
    </w:p>
    <w:p w14:paraId="7F4D407A" w14:textId="6200DD9E" w:rsidR="00753186" w:rsidRDefault="00753186">
      <w:pPr>
        <w:pStyle w:val="Sumrio2"/>
        <w:tabs>
          <w:tab w:val="left" w:pos="1200"/>
          <w:tab w:val="right" w:leader="dot" w:pos="9061"/>
        </w:tabs>
        <w:rPr>
          <w:ins w:id="146" w:author="Ryan Lemos" w:date="2019-08-19T19:02:00Z"/>
          <w:rFonts w:asciiTheme="minorHAnsi" w:eastAsiaTheme="minorEastAsia" w:hAnsiTheme="minorHAnsi" w:cstheme="minorBidi"/>
          <w:caps w:val="0"/>
          <w:noProof/>
          <w:sz w:val="22"/>
          <w:szCs w:val="22"/>
          <w:lang w:eastAsia="pt-BR"/>
        </w:rPr>
      </w:pPr>
      <w:ins w:id="147" w:author="Ryan Lemos" w:date="2019-08-19T19:02:00Z">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_Toc17133799 \h </w:instrText>
        </w:r>
      </w:ins>
      <w:r>
        <w:rPr>
          <w:noProof/>
        </w:rPr>
      </w:r>
      <w:r>
        <w:rPr>
          <w:noProof/>
        </w:rPr>
        <w:fldChar w:fldCharType="separate"/>
      </w:r>
      <w:ins w:id="148" w:author="Ryan Lemos" w:date="2019-08-19T19:02:00Z">
        <w:r>
          <w:rPr>
            <w:noProof/>
          </w:rPr>
          <w:t>42</w:t>
        </w:r>
        <w:r>
          <w:rPr>
            <w:noProof/>
          </w:rPr>
          <w:fldChar w:fldCharType="end"/>
        </w:r>
      </w:ins>
    </w:p>
    <w:p w14:paraId="51AF933D" w14:textId="56743F97" w:rsidR="00753186" w:rsidRDefault="00753186">
      <w:pPr>
        <w:pStyle w:val="Sumrio2"/>
        <w:tabs>
          <w:tab w:val="left" w:pos="1200"/>
          <w:tab w:val="right" w:leader="dot" w:pos="9061"/>
        </w:tabs>
        <w:rPr>
          <w:ins w:id="149" w:author="Ryan Lemos" w:date="2019-08-19T19:02:00Z"/>
          <w:rFonts w:asciiTheme="minorHAnsi" w:eastAsiaTheme="minorEastAsia" w:hAnsiTheme="minorHAnsi" w:cstheme="minorBidi"/>
          <w:caps w:val="0"/>
          <w:noProof/>
          <w:sz w:val="22"/>
          <w:szCs w:val="22"/>
          <w:lang w:eastAsia="pt-BR"/>
        </w:rPr>
      </w:pPr>
      <w:ins w:id="150" w:author="Ryan Lemos" w:date="2019-08-19T19:02:00Z">
        <w:r>
          <w:rPr>
            <w:noProof/>
          </w:rPr>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_Toc17133800 \h </w:instrText>
        </w:r>
      </w:ins>
      <w:r>
        <w:rPr>
          <w:noProof/>
        </w:rPr>
      </w:r>
      <w:r>
        <w:rPr>
          <w:noProof/>
        </w:rPr>
        <w:fldChar w:fldCharType="separate"/>
      </w:r>
      <w:ins w:id="151" w:author="Ryan Lemos" w:date="2019-08-19T19:02:00Z">
        <w:r>
          <w:rPr>
            <w:noProof/>
          </w:rPr>
          <w:t>44</w:t>
        </w:r>
        <w:r>
          <w:rPr>
            <w:noProof/>
          </w:rPr>
          <w:fldChar w:fldCharType="end"/>
        </w:r>
      </w:ins>
    </w:p>
    <w:p w14:paraId="57B05C02" w14:textId="5ED9ABA7" w:rsidR="00753186" w:rsidRDefault="00753186">
      <w:pPr>
        <w:pStyle w:val="Sumrio2"/>
        <w:tabs>
          <w:tab w:val="left" w:pos="1200"/>
          <w:tab w:val="right" w:leader="dot" w:pos="9061"/>
        </w:tabs>
        <w:rPr>
          <w:ins w:id="152" w:author="Ryan Lemos" w:date="2019-08-19T19:02:00Z"/>
          <w:rFonts w:asciiTheme="minorHAnsi" w:eastAsiaTheme="minorEastAsia" w:hAnsiTheme="minorHAnsi" w:cstheme="minorBidi"/>
          <w:caps w:val="0"/>
          <w:noProof/>
          <w:sz w:val="22"/>
          <w:szCs w:val="22"/>
          <w:lang w:eastAsia="pt-BR"/>
        </w:rPr>
      </w:pPr>
      <w:ins w:id="153" w:author="Ryan Lemos" w:date="2019-08-19T19:02:00Z">
        <w:r>
          <w:rPr>
            <w:noProof/>
          </w:rPr>
          <w:t>3.5</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_Toc17133801 \h </w:instrText>
        </w:r>
      </w:ins>
      <w:r>
        <w:rPr>
          <w:noProof/>
        </w:rPr>
      </w:r>
      <w:r>
        <w:rPr>
          <w:noProof/>
        </w:rPr>
        <w:fldChar w:fldCharType="separate"/>
      </w:r>
      <w:ins w:id="154" w:author="Ryan Lemos" w:date="2019-08-19T19:02:00Z">
        <w:r>
          <w:rPr>
            <w:noProof/>
          </w:rPr>
          <w:t>48</w:t>
        </w:r>
        <w:r>
          <w:rPr>
            <w:noProof/>
          </w:rPr>
          <w:fldChar w:fldCharType="end"/>
        </w:r>
      </w:ins>
    </w:p>
    <w:p w14:paraId="23C69231" w14:textId="76ACC6C4" w:rsidR="00753186" w:rsidRDefault="00753186">
      <w:pPr>
        <w:pStyle w:val="Sumrio3"/>
        <w:rPr>
          <w:ins w:id="155" w:author="Ryan Lemos" w:date="2019-08-19T19:02:00Z"/>
          <w:rFonts w:asciiTheme="minorHAnsi" w:eastAsiaTheme="minorEastAsia" w:hAnsiTheme="minorHAnsi" w:cstheme="minorBidi"/>
          <w:b w:val="0"/>
          <w:iCs w:val="0"/>
          <w:noProof/>
          <w:sz w:val="22"/>
          <w:szCs w:val="22"/>
          <w:lang w:eastAsia="pt-BR"/>
        </w:rPr>
      </w:pPr>
      <w:ins w:id="156" w:author="Ryan Lemos" w:date="2019-08-19T19:02:00Z">
        <w:r>
          <w:rPr>
            <w:noProof/>
          </w:rPr>
          <w:lastRenderedPageBreak/>
          <w:t>3.5.1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_Toc17133802 \h </w:instrText>
        </w:r>
      </w:ins>
      <w:r>
        <w:rPr>
          <w:noProof/>
        </w:rPr>
      </w:r>
      <w:r>
        <w:rPr>
          <w:noProof/>
        </w:rPr>
        <w:fldChar w:fldCharType="separate"/>
      </w:r>
      <w:ins w:id="157" w:author="Ryan Lemos" w:date="2019-08-19T19:02:00Z">
        <w:r>
          <w:rPr>
            <w:noProof/>
          </w:rPr>
          <w:t>48</w:t>
        </w:r>
        <w:r>
          <w:rPr>
            <w:noProof/>
          </w:rPr>
          <w:fldChar w:fldCharType="end"/>
        </w:r>
      </w:ins>
    </w:p>
    <w:p w14:paraId="13E336FF" w14:textId="07AAD48D" w:rsidR="00753186" w:rsidRDefault="00753186">
      <w:pPr>
        <w:pStyle w:val="Sumrio4"/>
        <w:tabs>
          <w:tab w:val="left" w:pos="1200"/>
          <w:tab w:val="right" w:leader="dot" w:pos="9061"/>
        </w:tabs>
        <w:rPr>
          <w:ins w:id="158" w:author="Ryan Lemos" w:date="2019-08-19T19:02:00Z"/>
          <w:rFonts w:asciiTheme="minorHAnsi" w:eastAsiaTheme="minorEastAsia" w:hAnsiTheme="minorHAnsi" w:cstheme="minorBidi"/>
          <w:noProof/>
          <w:sz w:val="22"/>
          <w:szCs w:val="22"/>
          <w:lang w:eastAsia="pt-BR"/>
        </w:rPr>
      </w:pPr>
      <w:ins w:id="159" w:author="Ryan Lemos" w:date="2019-08-19T19:02:00Z">
        <w:r>
          <w:rPr>
            <w:noProof/>
          </w:rPr>
          <w:t>3.5.1.1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_Toc17133803 \h </w:instrText>
        </w:r>
      </w:ins>
      <w:r>
        <w:rPr>
          <w:noProof/>
        </w:rPr>
      </w:r>
      <w:r>
        <w:rPr>
          <w:noProof/>
        </w:rPr>
        <w:fldChar w:fldCharType="separate"/>
      </w:r>
      <w:ins w:id="160" w:author="Ryan Lemos" w:date="2019-08-19T19:02:00Z">
        <w:r>
          <w:rPr>
            <w:noProof/>
          </w:rPr>
          <w:t>53</w:t>
        </w:r>
        <w:r>
          <w:rPr>
            <w:noProof/>
          </w:rPr>
          <w:fldChar w:fldCharType="end"/>
        </w:r>
      </w:ins>
    </w:p>
    <w:p w14:paraId="0EC19C46" w14:textId="43AE5872" w:rsidR="00753186" w:rsidRDefault="00753186">
      <w:pPr>
        <w:pStyle w:val="Sumrio4"/>
        <w:tabs>
          <w:tab w:val="left" w:pos="1200"/>
          <w:tab w:val="right" w:leader="dot" w:pos="9061"/>
        </w:tabs>
        <w:rPr>
          <w:ins w:id="161" w:author="Ryan Lemos" w:date="2019-08-19T19:02:00Z"/>
          <w:rFonts w:asciiTheme="minorHAnsi" w:eastAsiaTheme="minorEastAsia" w:hAnsiTheme="minorHAnsi" w:cstheme="minorBidi"/>
          <w:noProof/>
          <w:sz w:val="22"/>
          <w:szCs w:val="22"/>
          <w:lang w:eastAsia="pt-BR"/>
        </w:rPr>
      </w:pPr>
      <w:ins w:id="162" w:author="Ryan Lemos" w:date="2019-08-19T19:02:00Z">
        <w:r>
          <w:rPr>
            <w:noProof/>
          </w:rPr>
          <w:t>3.5.1.2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_Toc17133804 \h </w:instrText>
        </w:r>
      </w:ins>
      <w:r>
        <w:rPr>
          <w:noProof/>
        </w:rPr>
      </w:r>
      <w:r>
        <w:rPr>
          <w:noProof/>
        </w:rPr>
        <w:fldChar w:fldCharType="separate"/>
      </w:r>
      <w:ins w:id="163" w:author="Ryan Lemos" w:date="2019-08-19T19:02:00Z">
        <w:r>
          <w:rPr>
            <w:noProof/>
          </w:rPr>
          <w:t>58</w:t>
        </w:r>
        <w:r>
          <w:rPr>
            <w:noProof/>
          </w:rPr>
          <w:fldChar w:fldCharType="end"/>
        </w:r>
      </w:ins>
    </w:p>
    <w:p w14:paraId="3494CF6B" w14:textId="6C894702" w:rsidR="00753186" w:rsidRDefault="00753186">
      <w:pPr>
        <w:pStyle w:val="Sumrio4"/>
        <w:tabs>
          <w:tab w:val="left" w:pos="1200"/>
          <w:tab w:val="right" w:leader="dot" w:pos="9061"/>
        </w:tabs>
        <w:rPr>
          <w:ins w:id="164" w:author="Ryan Lemos" w:date="2019-08-19T19:02:00Z"/>
          <w:rFonts w:asciiTheme="minorHAnsi" w:eastAsiaTheme="minorEastAsia" w:hAnsiTheme="minorHAnsi" w:cstheme="minorBidi"/>
          <w:noProof/>
          <w:sz w:val="22"/>
          <w:szCs w:val="22"/>
          <w:lang w:eastAsia="pt-BR"/>
        </w:rPr>
      </w:pPr>
      <w:ins w:id="165" w:author="Ryan Lemos" w:date="2019-08-19T19:02:00Z">
        <w:r>
          <w:rPr>
            <w:noProof/>
          </w:rPr>
          <w:t>3.5.1.3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_Toc17133805 \h </w:instrText>
        </w:r>
      </w:ins>
      <w:r>
        <w:rPr>
          <w:noProof/>
        </w:rPr>
      </w:r>
      <w:r>
        <w:rPr>
          <w:noProof/>
        </w:rPr>
        <w:fldChar w:fldCharType="separate"/>
      </w:r>
      <w:ins w:id="166" w:author="Ryan Lemos" w:date="2019-08-19T19:02:00Z">
        <w:r>
          <w:rPr>
            <w:noProof/>
          </w:rPr>
          <w:t>61</w:t>
        </w:r>
        <w:r>
          <w:rPr>
            <w:noProof/>
          </w:rPr>
          <w:fldChar w:fldCharType="end"/>
        </w:r>
      </w:ins>
    </w:p>
    <w:p w14:paraId="4BE6193B" w14:textId="7965371B" w:rsidR="00753186" w:rsidRDefault="00753186">
      <w:pPr>
        <w:pStyle w:val="Sumrio4"/>
        <w:tabs>
          <w:tab w:val="left" w:pos="1200"/>
          <w:tab w:val="right" w:leader="dot" w:pos="9061"/>
        </w:tabs>
        <w:rPr>
          <w:ins w:id="167" w:author="Ryan Lemos" w:date="2019-08-19T19:02:00Z"/>
          <w:rFonts w:asciiTheme="minorHAnsi" w:eastAsiaTheme="minorEastAsia" w:hAnsiTheme="minorHAnsi" w:cstheme="minorBidi"/>
          <w:noProof/>
          <w:sz w:val="22"/>
          <w:szCs w:val="22"/>
          <w:lang w:eastAsia="pt-BR"/>
        </w:rPr>
      </w:pPr>
      <w:ins w:id="168" w:author="Ryan Lemos" w:date="2019-08-19T19:02:00Z">
        <w:r>
          <w:rPr>
            <w:noProof/>
          </w:rPr>
          <w:t>3.5.1.4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_Toc17133806 \h </w:instrText>
        </w:r>
      </w:ins>
      <w:r>
        <w:rPr>
          <w:noProof/>
        </w:rPr>
      </w:r>
      <w:r>
        <w:rPr>
          <w:noProof/>
        </w:rPr>
        <w:fldChar w:fldCharType="separate"/>
      </w:r>
      <w:ins w:id="169" w:author="Ryan Lemos" w:date="2019-08-19T19:02:00Z">
        <w:r>
          <w:rPr>
            <w:noProof/>
          </w:rPr>
          <w:t>71</w:t>
        </w:r>
        <w:r>
          <w:rPr>
            <w:noProof/>
          </w:rPr>
          <w:fldChar w:fldCharType="end"/>
        </w:r>
      </w:ins>
    </w:p>
    <w:p w14:paraId="5562D2B6" w14:textId="27DE5858" w:rsidR="00753186" w:rsidRDefault="00753186">
      <w:pPr>
        <w:pStyle w:val="Sumrio2"/>
        <w:tabs>
          <w:tab w:val="left" w:pos="1200"/>
          <w:tab w:val="right" w:leader="dot" w:pos="9061"/>
        </w:tabs>
        <w:rPr>
          <w:ins w:id="170" w:author="Ryan Lemos" w:date="2019-08-19T19:02:00Z"/>
          <w:rFonts w:asciiTheme="minorHAnsi" w:eastAsiaTheme="minorEastAsia" w:hAnsiTheme="minorHAnsi" w:cstheme="minorBidi"/>
          <w:caps w:val="0"/>
          <w:noProof/>
          <w:sz w:val="22"/>
          <w:szCs w:val="22"/>
          <w:lang w:eastAsia="pt-BR"/>
        </w:rPr>
      </w:pPr>
      <w:ins w:id="171" w:author="Ryan Lemos" w:date="2019-08-19T19:02:00Z">
        <w:r>
          <w:rPr>
            <w:noProof/>
          </w:rPr>
          <w:t>3.6</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_Toc17133807 \h </w:instrText>
        </w:r>
      </w:ins>
      <w:r>
        <w:rPr>
          <w:noProof/>
        </w:rPr>
      </w:r>
      <w:r>
        <w:rPr>
          <w:noProof/>
        </w:rPr>
        <w:fldChar w:fldCharType="separate"/>
      </w:r>
      <w:ins w:id="172" w:author="Ryan Lemos" w:date="2019-08-19T19:02:00Z">
        <w:r>
          <w:rPr>
            <w:noProof/>
          </w:rPr>
          <w:t>75</w:t>
        </w:r>
        <w:r>
          <w:rPr>
            <w:noProof/>
          </w:rPr>
          <w:fldChar w:fldCharType="end"/>
        </w:r>
      </w:ins>
    </w:p>
    <w:p w14:paraId="4B3A67A2" w14:textId="48E57E9E" w:rsidR="00753186" w:rsidRDefault="00753186">
      <w:pPr>
        <w:pStyle w:val="Sumrio3"/>
        <w:rPr>
          <w:ins w:id="173" w:author="Ryan Lemos" w:date="2019-08-19T19:02:00Z"/>
          <w:rFonts w:asciiTheme="minorHAnsi" w:eastAsiaTheme="minorEastAsia" w:hAnsiTheme="minorHAnsi" w:cstheme="minorBidi"/>
          <w:b w:val="0"/>
          <w:iCs w:val="0"/>
          <w:noProof/>
          <w:sz w:val="22"/>
          <w:szCs w:val="22"/>
          <w:lang w:eastAsia="pt-BR"/>
        </w:rPr>
      </w:pPr>
      <w:ins w:id="174" w:author="Ryan Lemos" w:date="2019-08-19T19:02:00Z">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_Toc17133808 \h </w:instrText>
        </w:r>
      </w:ins>
      <w:r>
        <w:rPr>
          <w:noProof/>
        </w:rPr>
      </w:r>
      <w:r>
        <w:rPr>
          <w:noProof/>
        </w:rPr>
        <w:fldChar w:fldCharType="separate"/>
      </w:r>
      <w:ins w:id="175" w:author="Ryan Lemos" w:date="2019-08-19T19:02:00Z">
        <w:r>
          <w:rPr>
            <w:noProof/>
          </w:rPr>
          <w:t>75</w:t>
        </w:r>
        <w:r>
          <w:rPr>
            <w:noProof/>
          </w:rPr>
          <w:fldChar w:fldCharType="end"/>
        </w:r>
      </w:ins>
    </w:p>
    <w:p w14:paraId="1AA691B0" w14:textId="557CCFB5" w:rsidR="00753186" w:rsidRDefault="00753186">
      <w:pPr>
        <w:pStyle w:val="Sumrio4"/>
        <w:tabs>
          <w:tab w:val="left" w:pos="1200"/>
          <w:tab w:val="right" w:leader="dot" w:pos="9061"/>
        </w:tabs>
        <w:rPr>
          <w:ins w:id="176" w:author="Ryan Lemos" w:date="2019-08-19T19:02:00Z"/>
          <w:rFonts w:asciiTheme="minorHAnsi" w:eastAsiaTheme="minorEastAsia" w:hAnsiTheme="minorHAnsi" w:cstheme="minorBidi"/>
          <w:noProof/>
          <w:sz w:val="22"/>
          <w:szCs w:val="22"/>
          <w:lang w:eastAsia="pt-BR"/>
        </w:rPr>
      </w:pPr>
      <w:ins w:id="177" w:author="Ryan Lemos" w:date="2019-08-19T19:02:00Z">
        <w:r>
          <w:rPr>
            <w:noProof/>
          </w:rPr>
          <w:t>3.6.1.1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_Toc17133809 \h </w:instrText>
        </w:r>
      </w:ins>
      <w:r>
        <w:rPr>
          <w:noProof/>
        </w:rPr>
      </w:r>
      <w:r>
        <w:rPr>
          <w:noProof/>
        </w:rPr>
        <w:fldChar w:fldCharType="separate"/>
      </w:r>
      <w:ins w:id="178" w:author="Ryan Lemos" w:date="2019-08-19T19:02:00Z">
        <w:r>
          <w:rPr>
            <w:noProof/>
          </w:rPr>
          <w:t>75</w:t>
        </w:r>
        <w:r>
          <w:rPr>
            <w:noProof/>
          </w:rPr>
          <w:fldChar w:fldCharType="end"/>
        </w:r>
      </w:ins>
    </w:p>
    <w:p w14:paraId="032FCCA1" w14:textId="2FEC93DC" w:rsidR="00753186" w:rsidRDefault="00753186">
      <w:pPr>
        <w:pStyle w:val="Sumrio4"/>
        <w:tabs>
          <w:tab w:val="left" w:pos="1200"/>
          <w:tab w:val="right" w:leader="dot" w:pos="9061"/>
        </w:tabs>
        <w:rPr>
          <w:ins w:id="179" w:author="Ryan Lemos" w:date="2019-08-19T19:02:00Z"/>
          <w:rFonts w:asciiTheme="minorHAnsi" w:eastAsiaTheme="minorEastAsia" w:hAnsiTheme="minorHAnsi" w:cstheme="minorBidi"/>
          <w:noProof/>
          <w:sz w:val="22"/>
          <w:szCs w:val="22"/>
          <w:lang w:eastAsia="pt-BR"/>
        </w:rPr>
      </w:pPr>
      <w:ins w:id="180" w:author="Ryan Lemos" w:date="2019-08-19T19:02:00Z">
        <w:r>
          <w:rPr>
            <w:noProof/>
          </w:rPr>
          <w:t>3.6.1.2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_Toc17133810 \h </w:instrText>
        </w:r>
      </w:ins>
      <w:r>
        <w:rPr>
          <w:noProof/>
        </w:rPr>
      </w:r>
      <w:r>
        <w:rPr>
          <w:noProof/>
        </w:rPr>
        <w:fldChar w:fldCharType="separate"/>
      </w:r>
      <w:ins w:id="181" w:author="Ryan Lemos" w:date="2019-08-19T19:02:00Z">
        <w:r>
          <w:rPr>
            <w:noProof/>
          </w:rPr>
          <w:t>89</w:t>
        </w:r>
        <w:r>
          <w:rPr>
            <w:noProof/>
          </w:rPr>
          <w:fldChar w:fldCharType="end"/>
        </w:r>
      </w:ins>
    </w:p>
    <w:p w14:paraId="5BC9FF19" w14:textId="285BF221" w:rsidR="00753186" w:rsidRDefault="00753186">
      <w:pPr>
        <w:pStyle w:val="Sumrio2"/>
        <w:tabs>
          <w:tab w:val="left" w:pos="1200"/>
          <w:tab w:val="right" w:leader="dot" w:pos="9061"/>
        </w:tabs>
        <w:rPr>
          <w:ins w:id="182" w:author="Ryan Lemos" w:date="2019-08-19T19:02:00Z"/>
          <w:rFonts w:asciiTheme="minorHAnsi" w:eastAsiaTheme="minorEastAsia" w:hAnsiTheme="minorHAnsi" w:cstheme="minorBidi"/>
          <w:caps w:val="0"/>
          <w:noProof/>
          <w:sz w:val="22"/>
          <w:szCs w:val="22"/>
          <w:lang w:eastAsia="pt-BR"/>
        </w:rPr>
      </w:pPr>
      <w:ins w:id="183" w:author="Ryan Lemos" w:date="2019-08-19T19:02:00Z">
        <w:r>
          <w:rPr>
            <w:noProof/>
          </w:rPr>
          <w:t>3.7</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_Toc17133811 \h </w:instrText>
        </w:r>
      </w:ins>
      <w:r>
        <w:rPr>
          <w:noProof/>
        </w:rPr>
      </w:r>
      <w:r>
        <w:rPr>
          <w:noProof/>
        </w:rPr>
        <w:fldChar w:fldCharType="separate"/>
      </w:r>
      <w:ins w:id="184" w:author="Ryan Lemos" w:date="2019-08-19T19:02:00Z">
        <w:r>
          <w:rPr>
            <w:noProof/>
          </w:rPr>
          <w:t>94</w:t>
        </w:r>
        <w:r>
          <w:rPr>
            <w:noProof/>
          </w:rPr>
          <w:fldChar w:fldCharType="end"/>
        </w:r>
      </w:ins>
    </w:p>
    <w:p w14:paraId="6F4C4E47" w14:textId="7B06990C" w:rsidR="00753186" w:rsidRDefault="00753186">
      <w:pPr>
        <w:pStyle w:val="Sumrio3"/>
        <w:rPr>
          <w:ins w:id="185" w:author="Ryan Lemos" w:date="2019-08-19T19:02:00Z"/>
          <w:rFonts w:asciiTheme="minorHAnsi" w:eastAsiaTheme="minorEastAsia" w:hAnsiTheme="minorHAnsi" w:cstheme="minorBidi"/>
          <w:b w:val="0"/>
          <w:iCs w:val="0"/>
          <w:noProof/>
          <w:sz w:val="22"/>
          <w:szCs w:val="22"/>
          <w:lang w:eastAsia="pt-BR"/>
        </w:rPr>
      </w:pPr>
      <w:ins w:id="186" w:author="Ryan Lemos" w:date="2019-08-19T19:02:00Z">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_Toc17133812 \h </w:instrText>
        </w:r>
      </w:ins>
      <w:r>
        <w:rPr>
          <w:noProof/>
        </w:rPr>
      </w:r>
      <w:r>
        <w:rPr>
          <w:noProof/>
        </w:rPr>
        <w:fldChar w:fldCharType="separate"/>
      </w:r>
      <w:ins w:id="187" w:author="Ryan Lemos" w:date="2019-08-19T19:02:00Z">
        <w:r>
          <w:rPr>
            <w:noProof/>
          </w:rPr>
          <w:t>94</w:t>
        </w:r>
        <w:r>
          <w:rPr>
            <w:noProof/>
          </w:rPr>
          <w:fldChar w:fldCharType="end"/>
        </w:r>
      </w:ins>
    </w:p>
    <w:p w14:paraId="5D63F5B9" w14:textId="43FB696E" w:rsidR="00753186" w:rsidRDefault="00753186">
      <w:pPr>
        <w:pStyle w:val="Sumrio4"/>
        <w:tabs>
          <w:tab w:val="left" w:pos="1200"/>
          <w:tab w:val="right" w:leader="dot" w:pos="9061"/>
        </w:tabs>
        <w:rPr>
          <w:ins w:id="188" w:author="Ryan Lemos" w:date="2019-08-19T19:02:00Z"/>
          <w:rFonts w:asciiTheme="minorHAnsi" w:eastAsiaTheme="minorEastAsia" w:hAnsiTheme="minorHAnsi" w:cstheme="minorBidi"/>
          <w:noProof/>
          <w:sz w:val="22"/>
          <w:szCs w:val="22"/>
          <w:lang w:eastAsia="pt-BR"/>
        </w:rPr>
      </w:pPr>
      <w:ins w:id="189" w:author="Ryan Lemos" w:date="2019-08-19T19:02:00Z">
        <w:r>
          <w:rPr>
            <w:noProof/>
          </w:rPr>
          <w:t>3.7.1.1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_Toc17133813 \h </w:instrText>
        </w:r>
      </w:ins>
      <w:r>
        <w:rPr>
          <w:noProof/>
        </w:rPr>
      </w:r>
      <w:r>
        <w:rPr>
          <w:noProof/>
        </w:rPr>
        <w:fldChar w:fldCharType="separate"/>
      </w:r>
      <w:ins w:id="190" w:author="Ryan Lemos" w:date="2019-08-19T19:02:00Z">
        <w:r>
          <w:rPr>
            <w:noProof/>
          </w:rPr>
          <w:t>95</w:t>
        </w:r>
        <w:r>
          <w:rPr>
            <w:noProof/>
          </w:rPr>
          <w:fldChar w:fldCharType="end"/>
        </w:r>
      </w:ins>
    </w:p>
    <w:p w14:paraId="5ED6A4D4" w14:textId="7C2898EE" w:rsidR="00753186" w:rsidRDefault="00753186">
      <w:pPr>
        <w:pStyle w:val="Sumrio4"/>
        <w:tabs>
          <w:tab w:val="left" w:pos="1200"/>
          <w:tab w:val="right" w:leader="dot" w:pos="9061"/>
        </w:tabs>
        <w:rPr>
          <w:ins w:id="191" w:author="Ryan Lemos" w:date="2019-08-19T19:02:00Z"/>
          <w:rFonts w:asciiTheme="minorHAnsi" w:eastAsiaTheme="minorEastAsia" w:hAnsiTheme="minorHAnsi" w:cstheme="minorBidi"/>
          <w:noProof/>
          <w:sz w:val="22"/>
          <w:szCs w:val="22"/>
          <w:lang w:eastAsia="pt-BR"/>
        </w:rPr>
      </w:pPr>
      <w:ins w:id="192" w:author="Ryan Lemos" w:date="2019-08-19T19:02:00Z">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_Toc17133814 \h </w:instrText>
        </w:r>
      </w:ins>
      <w:r>
        <w:rPr>
          <w:noProof/>
        </w:rPr>
      </w:r>
      <w:r>
        <w:rPr>
          <w:noProof/>
        </w:rPr>
        <w:fldChar w:fldCharType="separate"/>
      </w:r>
      <w:ins w:id="193" w:author="Ryan Lemos" w:date="2019-08-19T19:02:00Z">
        <w:r>
          <w:rPr>
            <w:noProof/>
          </w:rPr>
          <w:t>95</w:t>
        </w:r>
        <w:r>
          <w:rPr>
            <w:noProof/>
          </w:rPr>
          <w:fldChar w:fldCharType="end"/>
        </w:r>
      </w:ins>
    </w:p>
    <w:p w14:paraId="6B7E450F" w14:textId="4F738181" w:rsidR="00753186" w:rsidRDefault="00753186">
      <w:pPr>
        <w:pStyle w:val="Sumrio2"/>
        <w:tabs>
          <w:tab w:val="left" w:pos="1200"/>
          <w:tab w:val="right" w:leader="dot" w:pos="9061"/>
        </w:tabs>
        <w:rPr>
          <w:ins w:id="194" w:author="Ryan Lemos" w:date="2019-08-19T19:02:00Z"/>
          <w:rFonts w:asciiTheme="minorHAnsi" w:eastAsiaTheme="minorEastAsia" w:hAnsiTheme="minorHAnsi" w:cstheme="minorBidi"/>
          <w:caps w:val="0"/>
          <w:noProof/>
          <w:sz w:val="22"/>
          <w:szCs w:val="22"/>
          <w:lang w:eastAsia="pt-BR"/>
        </w:rPr>
      </w:pPr>
      <w:ins w:id="195" w:author="Ryan Lemos" w:date="2019-08-19T19:02:00Z">
        <w:r>
          <w:rPr>
            <w:noProof/>
          </w:rPr>
          <w:t>3.8</w:t>
        </w:r>
        <w:r>
          <w:rPr>
            <w:rFonts w:asciiTheme="minorHAnsi" w:eastAsiaTheme="minorEastAsia" w:hAnsiTheme="minorHAnsi" w:cstheme="minorBidi"/>
            <w:caps w:val="0"/>
            <w:noProof/>
            <w:sz w:val="22"/>
            <w:szCs w:val="22"/>
            <w:lang w:eastAsia="pt-BR"/>
          </w:rPr>
          <w:tab/>
        </w:r>
        <w:r>
          <w:rPr>
            <w:noProof/>
          </w:rPr>
          <w:t>Testes</w:t>
        </w:r>
        <w:r>
          <w:rPr>
            <w:noProof/>
          </w:rPr>
          <w:tab/>
        </w:r>
        <w:r>
          <w:rPr>
            <w:noProof/>
          </w:rPr>
          <w:fldChar w:fldCharType="begin"/>
        </w:r>
        <w:r>
          <w:rPr>
            <w:noProof/>
          </w:rPr>
          <w:instrText xml:space="preserve"> PAGEREF _Toc17133815 \h </w:instrText>
        </w:r>
      </w:ins>
      <w:r>
        <w:rPr>
          <w:noProof/>
        </w:rPr>
      </w:r>
      <w:r>
        <w:rPr>
          <w:noProof/>
        </w:rPr>
        <w:fldChar w:fldCharType="separate"/>
      </w:r>
      <w:ins w:id="196" w:author="Ryan Lemos" w:date="2019-08-19T19:02:00Z">
        <w:r>
          <w:rPr>
            <w:noProof/>
          </w:rPr>
          <w:t>97</w:t>
        </w:r>
        <w:r>
          <w:rPr>
            <w:noProof/>
          </w:rPr>
          <w:fldChar w:fldCharType="end"/>
        </w:r>
      </w:ins>
    </w:p>
    <w:p w14:paraId="662C4DCD" w14:textId="7D8F054A" w:rsidR="00753186" w:rsidRDefault="00753186">
      <w:pPr>
        <w:pStyle w:val="Sumrio1"/>
        <w:tabs>
          <w:tab w:val="left" w:pos="1200"/>
          <w:tab w:val="right" w:leader="dot" w:pos="9061"/>
        </w:tabs>
        <w:rPr>
          <w:ins w:id="197" w:author="Ryan Lemos" w:date="2019-08-19T19:02:00Z"/>
          <w:rFonts w:asciiTheme="minorHAnsi" w:eastAsiaTheme="minorEastAsia" w:hAnsiTheme="minorHAnsi" w:cstheme="minorBidi"/>
          <w:b w:val="0"/>
          <w:bCs w:val="0"/>
          <w:caps w:val="0"/>
          <w:noProof/>
          <w:sz w:val="22"/>
          <w:szCs w:val="22"/>
          <w:lang w:eastAsia="pt-BR"/>
        </w:rPr>
      </w:pPr>
      <w:ins w:id="198" w:author="Ryan Lemos" w:date="2019-08-19T19:02:00Z">
        <w:r w:rsidRPr="00753186">
          <w:rPr>
            <w:noProof/>
            <w:rPrChange w:id="199" w:author="Ryan Lemos" w:date="2019-08-19T19:03:00Z">
              <w:rPr>
                <w:noProof/>
                <w:lang w:val="en-US"/>
              </w:rPr>
            </w:rPrChange>
          </w:rPr>
          <w:t>4</w:t>
        </w:r>
        <w:r>
          <w:rPr>
            <w:rFonts w:asciiTheme="minorHAnsi" w:eastAsiaTheme="minorEastAsia" w:hAnsiTheme="minorHAnsi" w:cstheme="minorBidi"/>
            <w:b w:val="0"/>
            <w:bCs w:val="0"/>
            <w:caps w:val="0"/>
            <w:noProof/>
            <w:sz w:val="22"/>
            <w:szCs w:val="22"/>
            <w:lang w:eastAsia="pt-BR"/>
          </w:rPr>
          <w:tab/>
        </w:r>
        <w:r w:rsidRPr="00753186">
          <w:rPr>
            <w:noProof/>
            <w:rPrChange w:id="200" w:author="Ryan Lemos" w:date="2019-08-19T19:03:00Z">
              <w:rPr>
                <w:noProof/>
                <w:lang w:val="en-US"/>
              </w:rPr>
            </w:rPrChange>
          </w:rPr>
          <w:t>Utilização</w:t>
        </w:r>
        <w:r>
          <w:rPr>
            <w:noProof/>
          </w:rPr>
          <w:tab/>
        </w:r>
        <w:r>
          <w:rPr>
            <w:noProof/>
          </w:rPr>
          <w:fldChar w:fldCharType="begin"/>
        </w:r>
        <w:r>
          <w:rPr>
            <w:noProof/>
          </w:rPr>
          <w:instrText xml:space="preserve"> PAGEREF _Toc17133816 \h </w:instrText>
        </w:r>
      </w:ins>
      <w:r>
        <w:rPr>
          <w:noProof/>
        </w:rPr>
      </w:r>
      <w:r>
        <w:rPr>
          <w:noProof/>
        </w:rPr>
        <w:fldChar w:fldCharType="separate"/>
      </w:r>
      <w:ins w:id="201" w:author="Ryan Lemos" w:date="2019-08-19T19:02:00Z">
        <w:r>
          <w:rPr>
            <w:noProof/>
          </w:rPr>
          <w:t>99</w:t>
        </w:r>
        <w:r>
          <w:rPr>
            <w:noProof/>
          </w:rPr>
          <w:fldChar w:fldCharType="end"/>
        </w:r>
      </w:ins>
    </w:p>
    <w:p w14:paraId="4CB1AD54" w14:textId="41596363" w:rsidR="00753186" w:rsidRDefault="00753186">
      <w:pPr>
        <w:pStyle w:val="Sumrio1"/>
        <w:tabs>
          <w:tab w:val="left" w:pos="1200"/>
          <w:tab w:val="right" w:leader="dot" w:pos="9061"/>
        </w:tabs>
        <w:rPr>
          <w:ins w:id="202" w:author="Ryan Lemos" w:date="2019-08-19T19:02:00Z"/>
          <w:rFonts w:asciiTheme="minorHAnsi" w:eastAsiaTheme="minorEastAsia" w:hAnsiTheme="minorHAnsi" w:cstheme="minorBidi"/>
          <w:b w:val="0"/>
          <w:bCs w:val="0"/>
          <w:caps w:val="0"/>
          <w:noProof/>
          <w:sz w:val="22"/>
          <w:szCs w:val="22"/>
          <w:lang w:eastAsia="pt-BR"/>
        </w:rPr>
      </w:pPr>
      <w:ins w:id="203" w:author="Ryan Lemos" w:date="2019-08-19T19:02:00Z">
        <w:r w:rsidRPr="00753186">
          <w:rPr>
            <w:noProof/>
            <w:rPrChange w:id="204" w:author="Ryan Lemos" w:date="2019-08-19T19:03:00Z">
              <w:rPr>
                <w:noProof/>
                <w:lang w:val="en-US"/>
              </w:rPr>
            </w:rPrChange>
          </w:rPr>
          <w:t>5</w:t>
        </w:r>
        <w:r>
          <w:rPr>
            <w:rFonts w:asciiTheme="minorHAnsi" w:eastAsiaTheme="minorEastAsia" w:hAnsiTheme="minorHAnsi" w:cstheme="minorBidi"/>
            <w:b w:val="0"/>
            <w:bCs w:val="0"/>
            <w:caps w:val="0"/>
            <w:noProof/>
            <w:sz w:val="22"/>
            <w:szCs w:val="22"/>
            <w:lang w:eastAsia="pt-BR"/>
          </w:rPr>
          <w:tab/>
        </w:r>
        <w:r w:rsidRPr="00753186">
          <w:rPr>
            <w:noProof/>
            <w:rPrChange w:id="205" w:author="Ryan Lemos" w:date="2019-08-19T19:03:00Z">
              <w:rPr>
                <w:noProof/>
                <w:lang w:val="en-US"/>
              </w:rPr>
            </w:rPrChange>
          </w:rPr>
          <w:t>Considerações finais</w:t>
        </w:r>
        <w:r>
          <w:rPr>
            <w:noProof/>
          </w:rPr>
          <w:tab/>
        </w:r>
        <w:r>
          <w:rPr>
            <w:noProof/>
          </w:rPr>
          <w:fldChar w:fldCharType="begin"/>
        </w:r>
        <w:r>
          <w:rPr>
            <w:noProof/>
          </w:rPr>
          <w:instrText xml:space="preserve"> PAGEREF _Toc17133817 \h </w:instrText>
        </w:r>
      </w:ins>
      <w:r>
        <w:rPr>
          <w:noProof/>
        </w:rPr>
      </w:r>
      <w:r>
        <w:rPr>
          <w:noProof/>
        </w:rPr>
        <w:fldChar w:fldCharType="separate"/>
      </w:r>
      <w:ins w:id="206" w:author="Ryan Lemos" w:date="2019-08-19T19:02:00Z">
        <w:r>
          <w:rPr>
            <w:noProof/>
          </w:rPr>
          <w:t>99</w:t>
        </w:r>
        <w:r>
          <w:rPr>
            <w:noProof/>
          </w:rPr>
          <w:fldChar w:fldCharType="end"/>
        </w:r>
      </w:ins>
    </w:p>
    <w:p w14:paraId="57535305" w14:textId="4C3BFC6B" w:rsidR="00753186" w:rsidRDefault="00753186">
      <w:pPr>
        <w:pStyle w:val="Sumrio2"/>
        <w:tabs>
          <w:tab w:val="left" w:pos="1200"/>
          <w:tab w:val="right" w:leader="dot" w:pos="9061"/>
        </w:tabs>
        <w:rPr>
          <w:ins w:id="207" w:author="Ryan Lemos" w:date="2019-08-19T19:02:00Z"/>
          <w:rFonts w:asciiTheme="minorHAnsi" w:eastAsiaTheme="minorEastAsia" w:hAnsiTheme="minorHAnsi" w:cstheme="minorBidi"/>
          <w:caps w:val="0"/>
          <w:noProof/>
          <w:sz w:val="22"/>
          <w:szCs w:val="22"/>
          <w:lang w:eastAsia="pt-BR"/>
        </w:rPr>
      </w:pPr>
      <w:ins w:id="208" w:author="Ryan Lemos" w:date="2019-08-19T19:02:00Z">
        <w:r w:rsidRPr="00753186">
          <w:rPr>
            <w:noProof/>
            <w:rPrChange w:id="209" w:author="Ryan Lemos" w:date="2019-08-19T19:03:00Z">
              <w:rPr>
                <w:noProof/>
                <w:lang w:val="en-US"/>
              </w:rPr>
            </w:rPrChange>
          </w:rPr>
          <w:t>5.1</w:t>
        </w:r>
        <w:r>
          <w:rPr>
            <w:rFonts w:asciiTheme="minorHAnsi" w:eastAsiaTheme="minorEastAsia" w:hAnsiTheme="minorHAnsi" w:cstheme="minorBidi"/>
            <w:caps w:val="0"/>
            <w:noProof/>
            <w:sz w:val="22"/>
            <w:szCs w:val="22"/>
            <w:lang w:eastAsia="pt-BR"/>
          </w:rPr>
          <w:tab/>
        </w:r>
        <w:r w:rsidRPr="00753186">
          <w:rPr>
            <w:noProof/>
            <w:rPrChange w:id="210" w:author="Ryan Lemos" w:date="2019-08-19T19:03:00Z">
              <w:rPr>
                <w:noProof/>
                <w:lang w:val="en-US"/>
              </w:rPr>
            </w:rPrChange>
          </w:rPr>
          <w:t>Trabalhos futuros</w:t>
        </w:r>
        <w:r>
          <w:rPr>
            <w:noProof/>
          </w:rPr>
          <w:tab/>
        </w:r>
        <w:r>
          <w:rPr>
            <w:noProof/>
          </w:rPr>
          <w:fldChar w:fldCharType="begin"/>
        </w:r>
        <w:r>
          <w:rPr>
            <w:noProof/>
          </w:rPr>
          <w:instrText xml:space="preserve"> PAGEREF _Toc17133818 \h </w:instrText>
        </w:r>
      </w:ins>
      <w:r>
        <w:rPr>
          <w:noProof/>
        </w:rPr>
      </w:r>
      <w:r>
        <w:rPr>
          <w:noProof/>
        </w:rPr>
        <w:fldChar w:fldCharType="separate"/>
      </w:r>
      <w:ins w:id="211" w:author="Ryan Lemos" w:date="2019-08-19T19:02:00Z">
        <w:r>
          <w:rPr>
            <w:noProof/>
          </w:rPr>
          <w:t>99</w:t>
        </w:r>
        <w:r>
          <w:rPr>
            <w:noProof/>
          </w:rPr>
          <w:fldChar w:fldCharType="end"/>
        </w:r>
      </w:ins>
    </w:p>
    <w:p w14:paraId="32A4C90C" w14:textId="4A01FBCC" w:rsidR="00753186" w:rsidRDefault="00753186">
      <w:pPr>
        <w:pStyle w:val="Sumrio1"/>
        <w:tabs>
          <w:tab w:val="right" w:leader="dot" w:pos="9061"/>
        </w:tabs>
        <w:rPr>
          <w:ins w:id="212" w:author="Ryan Lemos" w:date="2019-08-19T19:02:00Z"/>
          <w:rFonts w:asciiTheme="minorHAnsi" w:eastAsiaTheme="minorEastAsia" w:hAnsiTheme="minorHAnsi" w:cstheme="minorBidi"/>
          <w:b w:val="0"/>
          <w:bCs w:val="0"/>
          <w:caps w:val="0"/>
          <w:noProof/>
          <w:sz w:val="22"/>
          <w:szCs w:val="22"/>
          <w:lang w:eastAsia="pt-BR"/>
        </w:rPr>
      </w:pPr>
      <w:ins w:id="213" w:author="Ryan Lemos" w:date="2019-08-19T19:02:00Z">
        <w:r>
          <w:rPr>
            <w:noProof/>
          </w:rPr>
          <w:t>Referências</w:t>
        </w:r>
        <w:r>
          <w:rPr>
            <w:noProof/>
          </w:rPr>
          <w:tab/>
        </w:r>
        <w:r>
          <w:rPr>
            <w:noProof/>
          </w:rPr>
          <w:fldChar w:fldCharType="begin"/>
        </w:r>
        <w:r>
          <w:rPr>
            <w:noProof/>
          </w:rPr>
          <w:instrText xml:space="preserve"> PAGEREF _Toc17133819 \h </w:instrText>
        </w:r>
      </w:ins>
      <w:r>
        <w:rPr>
          <w:noProof/>
        </w:rPr>
      </w:r>
      <w:r>
        <w:rPr>
          <w:noProof/>
        </w:rPr>
        <w:fldChar w:fldCharType="separate"/>
      </w:r>
      <w:ins w:id="214" w:author="Ryan Lemos" w:date="2019-08-19T19:02:00Z">
        <w:r>
          <w:rPr>
            <w:noProof/>
          </w:rPr>
          <w:t>100</w:t>
        </w:r>
        <w:r>
          <w:rPr>
            <w:noProof/>
          </w:rPr>
          <w:fldChar w:fldCharType="end"/>
        </w:r>
      </w:ins>
    </w:p>
    <w:p w14:paraId="76C1B037" w14:textId="6E31A3B0" w:rsidR="00753186" w:rsidRDefault="00753186">
      <w:pPr>
        <w:pStyle w:val="Sumrio1"/>
        <w:tabs>
          <w:tab w:val="right" w:leader="dot" w:pos="9061"/>
        </w:tabs>
        <w:rPr>
          <w:ins w:id="215" w:author="Ryan Lemos" w:date="2019-08-19T19:02:00Z"/>
          <w:rFonts w:asciiTheme="minorHAnsi" w:eastAsiaTheme="minorEastAsia" w:hAnsiTheme="minorHAnsi" w:cstheme="minorBidi"/>
          <w:b w:val="0"/>
          <w:bCs w:val="0"/>
          <w:caps w:val="0"/>
          <w:noProof/>
          <w:sz w:val="22"/>
          <w:szCs w:val="22"/>
          <w:lang w:eastAsia="pt-BR"/>
        </w:rPr>
      </w:pPr>
      <w:ins w:id="216" w:author="Ryan Lemos" w:date="2019-08-19T19:02: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_Toc17133820 \h </w:instrText>
        </w:r>
      </w:ins>
      <w:r>
        <w:rPr>
          <w:noProof/>
        </w:rPr>
      </w:r>
      <w:r>
        <w:rPr>
          <w:noProof/>
        </w:rPr>
        <w:fldChar w:fldCharType="separate"/>
      </w:r>
      <w:ins w:id="217" w:author="Ryan Lemos" w:date="2019-08-19T19:02:00Z">
        <w:r>
          <w:rPr>
            <w:noProof/>
          </w:rPr>
          <w:t>103</w:t>
        </w:r>
        <w:r>
          <w:rPr>
            <w:noProof/>
          </w:rPr>
          <w:fldChar w:fldCharType="end"/>
        </w:r>
      </w:ins>
    </w:p>
    <w:p w14:paraId="27A51221" w14:textId="270AC0ED" w:rsidR="00085AE7" w:rsidDel="00753186" w:rsidRDefault="00085AE7">
      <w:pPr>
        <w:pStyle w:val="Sumrio1"/>
        <w:tabs>
          <w:tab w:val="left" w:pos="1200"/>
          <w:tab w:val="right" w:leader="dot" w:pos="9061"/>
        </w:tabs>
        <w:rPr>
          <w:del w:id="218" w:author="Ryan Lemos" w:date="2019-08-19T19:02:00Z"/>
          <w:rFonts w:asciiTheme="minorHAnsi" w:eastAsiaTheme="minorEastAsia" w:hAnsiTheme="minorHAnsi" w:cstheme="minorBidi"/>
          <w:b w:val="0"/>
          <w:bCs w:val="0"/>
          <w:caps w:val="0"/>
          <w:noProof/>
          <w:sz w:val="22"/>
          <w:szCs w:val="22"/>
          <w:lang w:eastAsia="pt-BR"/>
        </w:rPr>
      </w:pPr>
      <w:del w:id="219" w:author="Ryan Lemos" w:date="2019-08-19T19:02:00Z">
        <w:r w:rsidDel="00753186">
          <w:rPr>
            <w:noProof/>
          </w:rPr>
          <w:delText>1</w:delText>
        </w:r>
        <w:r w:rsidDel="00753186">
          <w:rPr>
            <w:rFonts w:asciiTheme="minorHAnsi" w:eastAsiaTheme="minorEastAsia" w:hAnsiTheme="minorHAnsi" w:cstheme="minorBidi"/>
            <w:b w:val="0"/>
            <w:bCs w:val="0"/>
            <w:caps w:val="0"/>
            <w:noProof/>
            <w:sz w:val="22"/>
            <w:szCs w:val="22"/>
            <w:lang w:eastAsia="pt-BR"/>
          </w:rPr>
          <w:tab/>
        </w:r>
        <w:r w:rsidDel="00753186">
          <w:rPr>
            <w:noProof/>
          </w:rPr>
          <w:delText>INTRODUÇÃO</w:delText>
        </w:r>
        <w:r w:rsidDel="00753186">
          <w:rPr>
            <w:noProof/>
          </w:rPr>
          <w:tab/>
          <w:delText>12</w:delText>
        </w:r>
      </w:del>
    </w:p>
    <w:p w14:paraId="02B53C95" w14:textId="015E970C" w:rsidR="00085AE7" w:rsidDel="00753186" w:rsidRDefault="00085AE7">
      <w:pPr>
        <w:pStyle w:val="Sumrio1"/>
        <w:tabs>
          <w:tab w:val="left" w:pos="1200"/>
          <w:tab w:val="right" w:leader="dot" w:pos="9061"/>
        </w:tabs>
        <w:rPr>
          <w:del w:id="220" w:author="Ryan Lemos" w:date="2019-08-19T19:02:00Z"/>
          <w:rFonts w:asciiTheme="minorHAnsi" w:eastAsiaTheme="minorEastAsia" w:hAnsiTheme="minorHAnsi" w:cstheme="minorBidi"/>
          <w:b w:val="0"/>
          <w:bCs w:val="0"/>
          <w:caps w:val="0"/>
          <w:noProof/>
          <w:sz w:val="22"/>
          <w:szCs w:val="22"/>
          <w:lang w:eastAsia="pt-BR"/>
        </w:rPr>
      </w:pPr>
      <w:del w:id="221" w:author="Ryan Lemos" w:date="2019-08-19T19:02:00Z">
        <w:r w:rsidDel="00753186">
          <w:rPr>
            <w:noProof/>
          </w:rPr>
          <w:delText>2</w:delText>
        </w:r>
        <w:r w:rsidDel="00753186">
          <w:rPr>
            <w:rFonts w:asciiTheme="minorHAnsi" w:eastAsiaTheme="minorEastAsia" w:hAnsiTheme="minorHAnsi" w:cstheme="minorBidi"/>
            <w:b w:val="0"/>
            <w:bCs w:val="0"/>
            <w:caps w:val="0"/>
            <w:noProof/>
            <w:sz w:val="22"/>
            <w:szCs w:val="22"/>
            <w:lang w:eastAsia="pt-BR"/>
          </w:rPr>
          <w:tab/>
        </w:r>
        <w:r w:rsidDel="00753186">
          <w:rPr>
            <w:noProof/>
          </w:rPr>
          <w:delText>Referencial teórico</w:delText>
        </w:r>
        <w:r w:rsidDel="00753186">
          <w:rPr>
            <w:noProof/>
          </w:rPr>
          <w:tab/>
          <w:delText>14</w:delText>
        </w:r>
      </w:del>
    </w:p>
    <w:p w14:paraId="7DE1C344" w14:textId="14A6EACF" w:rsidR="00085AE7" w:rsidDel="00753186" w:rsidRDefault="00085AE7">
      <w:pPr>
        <w:pStyle w:val="Sumrio2"/>
        <w:tabs>
          <w:tab w:val="left" w:pos="1200"/>
          <w:tab w:val="right" w:leader="dot" w:pos="9061"/>
        </w:tabs>
        <w:rPr>
          <w:del w:id="222" w:author="Ryan Lemos" w:date="2019-08-19T19:02:00Z"/>
          <w:rFonts w:asciiTheme="minorHAnsi" w:eastAsiaTheme="minorEastAsia" w:hAnsiTheme="minorHAnsi" w:cstheme="minorBidi"/>
          <w:caps w:val="0"/>
          <w:noProof/>
          <w:sz w:val="22"/>
          <w:szCs w:val="22"/>
          <w:lang w:eastAsia="pt-BR"/>
        </w:rPr>
      </w:pPr>
      <w:del w:id="223" w:author="Ryan Lemos" w:date="2019-08-19T19:02:00Z">
        <w:r w:rsidDel="00753186">
          <w:rPr>
            <w:noProof/>
          </w:rPr>
          <w:delText>2.1</w:delText>
        </w:r>
        <w:r w:rsidDel="00753186">
          <w:rPr>
            <w:rFonts w:asciiTheme="minorHAnsi" w:eastAsiaTheme="minorEastAsia" w:hAnsiTheme="minorHAnsi" w:cstheme="minorBidi"/>
            <w:caps w:val="0"/>
            <w:noProof/>
            <w:sz w:val="22"/>
            <w:szCs w:val="22"/>
            <w:lang w:eastAsia="pt-BR"/>
          </w:rPr>
          <w:tab/>
        </w:r>
        <w:r w:rsidDel="00753186">
          <w:rPr>
            <w:noProof/>
          </w:rPr>
          <w:delText>Educação a distância – ambiente virtual</w:delText>
        </w:r>
        <w:r w:rsidDel="00753186">
          <w:rPr>
            <w:noProof/>
          </w:rPr>
          <w:tab/>
          <w:delText>14</w:delText>
        </w:r>
      </w:del>
    </w:p>
    <w:p w14:paraId="590D0F2D" w14:textId="35145011" w:rsidR="00085AE7" w:rsidDel="00753186" w:rsidRDefault="00085AE7">
      <w:pPr>
        <w:pStyle w:val="Sumrio3"/>
        <w:rPr>
          <w:del w:id="224" w:author="Ryan Lemos" w:date="2019-08-19T19:02:00Z"/>
          <w:rFonts w:asciiTheme="minorHAnsi" w:eastAsiaTheme="minorEastAsia" w:hAnsiTheme="minorHAnsi" w:cstheme="minorBidi"/>
          <w:b w:val="0"/>
          <w:iCs w:val="0"/>
          <w:noProof/>
          <w:sz w:val="22"/>
          <w:szCs w:val="22"/>
          <w:lang w:eastAsia="pt-BR"/>
        </w:rPr>
      </w:pPr>
      <w:del w:id="225" w:author="Ryan Lemos" w:date="2019-08-19T19:02:00Z">
        <w:r w:rsidDel="00753186">
          <w:rPr>
            <w:noProof/>
          </w:rPr>
          <w:delText>2.1.1</w:delText>
        </w:r>
        <w:r w:rsidDel="00753186">
          <w:rPr>
            <w:rFonts w:asciiTheme="minorHAnsi" w:eastAsiaTheme="minorEastAsia" w:hAnsiTheme="minorHAnsi" w:cstheme="minorBidi"/>
            <w:b w:val="0"/>
            <w:iCs w:val="0"/>
            <w:noProof/>
            <w:sz w:val="22"/>
            <w:szCs w:val="22"/>
            <w:lang w:eastAsia="pt-BR"/>
          </w:rPr>
          <w:tab/>
        </w:r>
        <w:r w:rsidDel="00753186">
          <w:rPr>
            <w:noProof/>
          </w:rPr>
          <w:delText>Metodologias/sistemas de apoio de ensino de idiomas</w:delText>
        </w:r>
        <w:r w:rsidDel="00753186">
          <w:rPr>
            <w:noProof/>
          </w:rPr>
          <w:tab/>
          <w:delText>14</w:delText>
        </w:r>
      </w:del>
    </w:p>
    <w:p w14:paraId="650C0B7C" w14:textId="77F303E0" w:rsidR="00085AE7" w:rsidDel="00753186" w:rsidRDefault="00085AE7">
      <w:pPr>
        <w:pStyle w:val="Sumrio2"/>
        <w:tabs>
          <w:tab w:val="left" w:pos="1200"/>
          <w:tab w:val="right" w:leader="dot" w:pos="9061"/>
        </w:tabs>
        <w:rPr>
          <w:del w:id="226" w:author="Ryan Lemos" w:date="2019-08-19T19:02:00Z"/>
          <w:rFonts w:asciiTheme="minorHAnsi" w:eastAsiaTheme="minorEastAsia" w:hAnsiTheme="minorHAnsi" w:cstheme="minorBidi"/>
          <w:caps w:val="0"/>
          <w:noProof/>
          <w:sz w:val="22"/>
          <w:szCs w:val="22"/>
          <w:lang w:eastAsia="pt-BR"/>
        </w:rPr>
      </w:pPr>
      <w:del w:id="227" w:author="Ryan Lemos" w:date="2019-08-19T19:02:00Z">
        <w:r w:rsidDel="00753186">
          <w:rPr>
            <w:noProof/>
          </w:rPr>
          <w:delText>2.2</w:delText>
        </w:r>
        <w:r w:rsidDel="00753186">
          <w:rPr>
            <w:rFonts w:asciiTheme="minorHAnsi" w:eastAsiaTheme="minorEastAsia" w:hAnsiTheme="minorHAnsi" w:cstheme="minorBidi"/>
            <w:caps w:val="0"/>
            <w:noProof/>
            <w:sz w:val="22"/>
            <w:szCs w:val="22"/>
            <w:lang w:eastAsia="pt-BR"/>
          </w:rPr>
          <w:tab/>
        </w:r>
        <w:r w:rsidDel="00753186">
          <w:rPr>
            <w:noProof/>
          </w:rPr>
          <w:delText>Desenvolvimento e tecnologias de sistemas Web</w:delText>
        </w:r>
        <w:r w:rsidDel="00753186">
          <w:rPr>
            <w:noProof/>
          </w:rPr>
          <w:tab/>
          <w:delText>17</w:delText>
        </w:r>
      </w:del>
    </w:p>
    <w:p w14:paraId="1A218198" w14:textId="05C3DC80" w:rsidR="00085AE7" w:rsidDel="00753186" w:rsidRDefault="00085AE7">
      <w:pPr>
        <w:pStyle w:val="Sumrio3"/>
        <w:rPr>
          <w:del w:id="228" w:author="Ryan Lemos" w:date="2019-08-19T19:02:00Z"/>
          <w:rFonts w:asciiTheme="minorHAnsi" w:eastAsiaTheme="minorEastAsia" w:hAnsiTheme="minorHAnsi" w:cstheme="minorBidi"/>
          <w:b w:val="0"/>
          <w:iCs w:val="0"/>
          <w:noProof/>
          <w:sz w:val="22"/>
          <w:szCs w:val="22"/>
          <w:lang w:eastAsia="pt-BR"/>
        </w:rPr>
      </w:pPr>
      <w:del w:id="229" w:author="Ryan Lemos" w:date="2019-08-19T19:02:00Z">
        <w:r w:rsidDel="00753186">
          <w:rPr>
            <w:noProof/>
          </w:rPr>
          <w:delText>2.2.1</w:delText>
        </w:r>
        <w:r w:rsidDel="00753186">
          <w:rPr>
            <w:rFonts w:asciiTheme="minorHAnsi" w:eastAsiaTheme="minorEastAsia" w:hAnsiTheme="minorHAnsi" w:cstheme="minorBidi"/>
            <w:b w:val="0"/>
            <w:iCs w:val="0"/>
            <w:noProof/>
            <w:sz w:val="22"/>
            <w:szCs w:val="22"/>
            <w:lang w:eastAsia="pt-BR"/>
          </w:rPr>
          <w:tab/>
        </w:r>
        <w:r w:rsidDel="00753186">
          <w:rPr>
            <w:noProof/>
          </w:rPr>
          <w:delText>Criptografia e controle de acessos</w:delText>
        </w:r>
        <w:r w:rsidDel="00753186">
          <w:rPr>
            <w:noProof/>
          </w:rPr>
          <w:tab/>
          <w:delText>18</w:delText>
        </w:r>
      </w:del>
    </w:p>
    <w:p w14:paraId="12756D21" w14:textId="09FD6782" w:rsidR="00085AE7" w:rsidDel="00753186" w:rsidRDefault="00085AE7">
      <w:pPr>
        <w:pStyle w:val="Sumrio3"/>
        <w:rPr>
          <w:del w:id="230" w:author="Ryan Lemos" w:date="2019-08-19T19:02:00Z"/>
          <w:rFonts w:asciiTheme="minorHAnsi" w:eastAsiaTheme="minorEastAsia" w:hAnsiTheme="minorHAnsi" w:cstheme="minorBidi"/>
          <w:b w:val="0"/>
          <w:iCs w:val="0"/>
          <w:noProof/>
          <w:sz w:val="22"/>
          <w:szCs w:val="22"/>
          <w:lang w:eastAsia="pt-BR"/>
        </w:rPr>
      </w:pPr>
      <w:del w:id="231" w:author="Ryan Lemos" w:date="2019-08-19T19:02:00Z">
        <w:r w:rsidDel="00753186">
          <w:rPr>
            <w:noProof/>
          </w:rPr>
          <w:delText>2.2.2</w:delText>
        </w:r>
        <w:r w:rsidDel="00753186">
          <w:rPr>
            <w:rFonts w:asciiTheme="minorHAnsi" w:eastAsiaTheme="minorEastAsia" w:hAnsiTheme="minorHAnsi" w:cstheme="minorBidi"/>
            <w:b w:val="0"/>
            <w:iCs w:val="0"/>
            <w:noProof/>
            <w:sz w:val="22"/>
            <w:szCs w:val="22"/>
            <w:lang w:eastAsia="pt-BR"/>
          </w:rPr>
          <w:tab/>
        </w:r>
        <w:r w:rsidDel="00753186">
          <w:rPr>
            <w:noProof/>
          </w:rPr>
          <w:delText>Interação humano computador (IHC)</w:delText>
        </w:r>
        <w:r w:rsidDel="00753186">
          <w:rPr>
            <w:noProof/>
          </w:rPr>
          <w:tab/>
          <w:delText>19</w:delText>
        </w:r>
      </w:del>
    </w:p>
    <w:p w14:paraId="3DE83459" w14:textId="236D5EB3" w:rsidR="00085AE7" w:rsidDel="00753186" w:rsidRDefault="00085AE7">
      <w:pPr>
        <w:pStyle w:val="Sumrio3"/>
        <w:rPr>
          <w:del w:id="232" w:author="Ryan Lemos" w:date="2019-08-19T19:02:00Z"/>
          <w:rFonts w:asciiTheme="minorHAnsi" w:eastAsiaTheme="minorEastAsia" w:hAnsiTheme="minorHAnsi" w:cstheme="minorBidi"/>
          <w:b w:val="0"/>
          <w:iCs w:val="0"/>
          <w:noProof/>
          <w:sz w:val="22"/>
          <w:szCs w:val="22"/>
          <w:lang w:eastAsia="pt-BR"/>
        </w:rPr>
      </w:pPr>
      <w:del w:id="233" w:author="Ryan Lemos" w:date="2019-08-19T19:02:00Z">
        <w:r w:rsidDel="00753186">
          <w:rPr>
            <w:noProof/>
          </w:rPr>
          <w:delText>2.2.3</w:delText>
        </w:r>
        <w:r w:rsidDel="00753186">
          <w:rPr>
            <w:rFonts w:asciiTheme="minorHAnsi" w:eastAsiaTheme="minorEastAsia" w:hAnsiTheme="minorHAnsi" w:cstheme="minorBidi"/>
            <w:b w:val="0"/>
            <w:iCs w:val="0"/>
            <w:noProof/>
            <w:sz w:val="22"/>
            <w:szCs w:val="22"/>
            <w:lang w:eastAsia="pt-BR"/>
          </w:rPr>
          <w:tab/>
        </w:r>
        <w:r w:rsidDel="00753186">
          <w:rPr>
            <w:noProof/>
          </w:rPr>
          <w:delText>Engenharia de Software</w:delText>
        </w:r>
        <w:r w:rsidDel="00753186">
          <w:rPr>
            <w:noProof/>
          </w:rPr>
          <w:tab/>
          <w:delText>20</w:delText>
        </w:r>
      </w:del>
    </w:p>
    <w:p w14:paraId="102D1E5D" w14:textId="4989E860" w:rsidR="00085AE7" w:rsidDel="00753186" w:rsidRDefault="00085AE7">
      <w:pPr>
        <w:pStyle w:val="Sumrio4"/>
        <w:tabs>
          <w:tab w:val="left" w:pos="1200"/>
          <w:tab w:val="right" w:leader="dot" w:pos="9061"/>
        </w:tabs>
        <w:rPr>
          <w:del w:id="234" w:author="Ryan Lemos" w:date="2019-08-19T19:02:00Z"/>
          <w:rFonts w:asciiTheme="minorHAnsi" w:eastAsiaTheme="minorEastAsia" w:hAnsiTheme="minorHAnsi" w:cstheme="minorBidi"/>
          <w:noProof/>
          <w:sz w:val="22"/>
          <w:szCs w:val="22"/>
          <w:lang w:eastAsia="pt-BR"/>
        </w:rPr>
      </w:pPr>
      <w:del w:id="235" w:author="Ryan Lemos" w:date="2019-08-19T19:02:00Z">
        <w:r w:rsidDel="00753186">
          <w:rPr>
            <w:noProof/>
          </w:rPr>
          <w:delText>2.2.3.1</w:delText>
        </w:r>
        <w:r w:rsidDel="00753186">
          <w:rPr>
            <w:rFonts w:asciiTheme="minorHAnsi" w:eastAsiaTheme="minorEastAsia" w:hAnsiTheme="minorHAnsi" w:cstheme="minorBidi"/>
            <w:noProof/>
            <w:sz w:val="22"/>
            <w:szCs w:val="22"/>
            <w:lang w:eastAsia="pt-BR"/>
          </w:rPr>
          <w:tab/>
        </w:r>
        <w:r w:rsidDel="00753186">
          <w:rPr>
            <w:noProof/>
          </w:rPr>
          <w:delText xml:space="preserve">Modelagem de processos com o </w:delText>
        </w:r>
        <w:r w:rsidRPr="008F5A95" w:rsidDel="00753186">
          <w:rPr>
            <w:i/>
            <w:noProof/>
          </w:rPr>
          <w:delText>Business Process Model and Notation</w:delText>
        </w:r>
        <w:r w:rsidDel="00753186">
          <w:rPr>
            <w:noProof/>
          </w:rPr>
          <w:delText xml:space="preserve"> (BPMN)</w:delText>
        </w:r>
        <w:r w:rsidDel="00753186">
          <w:rPr>
            <w:noProof/>
          </w:rPr>
          <w:tab/>
          <w:delText>22</w:delText>
        </w:r>
      </w:del>
    </w:p>
    <w:p w14:paraId="2DF29C12" w14:textId="32A04C4A" w:rsidR="00085AE7" w:rsidDel="00753186" w:rsidRDefault="00085AE7">
      <w:pPr>
        <w:pStyle w:val="Sumrio4"/>
        <w:tabs>
          <w:tab w:val="left" w:pos="1200"/>
          <w:tab w:val="right" w:leader="dot" w:pos="9061"/>
        </w:tabs>
        <w:rPr>
          <w:del w:id="236" w:author="Ryan Lemos" w:date="2019-08-19T19:02:00Z"/>
          <w:rFonts w:asciiTheme="minorHAnsi" w:eastAsiaTheme="minorEastAsia" w:hAnsiTheme="minorHAnsi" w:cstheme="minorBidi"/>
          <w:noProof/>
          <w:sz w:val="22"/>
          <w:szCs w:val="22"/>
          <w:lang w:eastAsia="pt-BR"/>
        </w:rPr>
      </w:pPr>
      <w:del w:id="237" w:author="Ryan Lemos" w:date="2019-08-19T19:02:00Z">
        <w:r w:rsidDel="00753186">
          <w:rPr>
            <w:noProof/>
          </w:rPr>
          <w:delText>2.2.3.2</w:delText>
        </w:r>
        <w:r w:rsidDel="00753186">
          <w:rPr>
            <w:rFonts w:asciiTheme="minorHAnsi" w:eastAsiaTheme="minorEastAsia" w:hAnsiTheme="minorHAnsi" w:cstheme="minorBidi"/>
            <w:noProof/>
            <w:sz w:val="22"/>
            <w:szCs w:val="22"/>
            <w:lang w:eastAsia="pt-BR"/>
          </w:rPr>
          <w:tab/>
        </w:r>
        <w:r w:rsidDel="00753186">
          <w:rPr>
            <w:noProof/>
          </w:rPr>
          <w:delText>Metodologia Ágil</w:delText>
        </w:r>
        <w:r w:rsidDel="00753186">
          <w:rPr>
            <w:noProof/>
          </w:rPr>
          <w:tab/>
          <w:delText>25</w:delText>
        </w:r>
      </w:del>
    </w:p>
    <w:p w14:paraId="4F5A208D" w14:textId="7BEBC821" w:rsidR="00085AE7" w:rsidDel="00753186" w:rsidRDefault="00085AE7">
      <w:pPr>
        <w:pStyle w:val="Sumrio4"/>
        <w:tabs>
          <w:tab w:val="left" w:pos="1200"/>
          <w:tab w:val="right" w:leader="dot" w:pos="9061"/>
        </w:tabs>
        <w:rPr>
          <w:del w:id="238" w:author="Ryan Lemos" w:date="2019-08-19T19:02:00Z"/>
          <w:rFonts w:asciiTheme="minorHAnsi" w:eastAsiaTheme="minorEastAsia" w:hAnsiTheme="minorHAnsi" w:cstheme="minorBidi"/>
          <w:noProof/>
          <w:sz w:val="22"/>
          <w:szCs w:val="22"/>
          <w:lang w:eastAsia="pt-BR"/>
        </w:rPr>
      </w:pPr>
      <w:del w:id="239" w:author="Ryan Lemos" w:date="2019-08-19T19:02:00Z">
        <w:r w:rsidDel="00753186">
          <w:rPr>
            <w:noProof/>
          </w:rPr>
          <w:delText>2.2.3.3</w:delText>
        </w:r>
        <w:r w:rsidDel="00753186">
          <w:rPr>
            <w:rFonts w:asciiTheme="minorHAnsi" w:eastAsiaTheme="minorEastAsia" w:hAnsiTheme="minorHAnsi" w:cstheme="minorBidi"/>
            <w:noProof/>
            <w:sz w:val="22"/>
            <w:szCs w:val="22"/>
            <w:lang w:eastAsia="pt-BR"/>
          </w:rPr>
          <w:tab/>
        </w:r>
        <w:r w:rsidRPr="008F5A95" w:rsidDel="00753186">
          <w:rPr>
            <w:i/>
            <w:noProof/>
          </w:rPr>
          <w:delText>Extreme Programming</w:delText>
        </w:r>
        <w:r w:rsidDel="00753186">
          <w:rPr>
            <w:noProof/>
          </w:rPr>
          <w:delText xml:space="preserve"> (XP)</w:delText>
        </w:r>
        <w:r w:rsidDel="00753186">
          <w:rPr>
            <w:noProof/>
          </w:rPr>
          <w:tab/>
          <w:delText>26</w:delText>
        </w:r>
      </w:del>
    </w:p>
    <w:p w14:paraId="4F9F9C09" w14:textId="4079B548" w:rsidR="00085AE7" w:rsidDel="00753186" w:rsidRDefault="00085AE7">
      <w:pPr>
        <w:pStyle w:val="Sumrio3"/>
        <w:rPr>
          <w:del w:id="240" w:author="Ryan Lemos" w:date="2019-08-19T19:02:00Z"/>
          <w:rFonts w:asciiTheme="minorHAnsi" w:eastAsiaTheme="minorEastAsia" w:hAnsiTheme="minorHAnsi" w:cstheme="minorBidi"/>
          <w:b w:val="0"/>
          <w:iCs w:val="0"/>
          <w:noProof/>
          <w:sz w:val="22"/>
          <w:szCs w:val="22"/>
          <w:lang w:eastAsia="pt-BR"/>
        </w:rPr>
      </w:pPr>
      <w:del w:id="241" w:author="Ryan Lemos" w:date="2019-08-19T19:02:00Z">
        <w:r w:rsidDel="00753186">
          <w:rPr>
            <w:noProof/>
          </w:rPr>
          <w:delText>2.2.4</w:delText>
        </w:r>
        <w:r w:rsidDel="00753186">
          <w:rPr>
            <w:rFonts w:asciiTheme="minorHAnsi" w:eastAsiaTheme="minorEastAsia" w:hAnsiTheme="minorHAnsi" w:cstheme="minorBidi"/>
            <w:b w:val="0"/>
            <w:iCs w:val="0"/>
            <w:noProof/>
            <w:sz w:val="22"/>
            <w:szCs w:val="22"/>
            <w:lang w:eastAsia="pt-BR"/>
          </w:rPr>
          <w:tab/>
        </w:r>
        <w:r w:rsidDel="00753186">
          <w:rPr>
            <w:noProof/>
          </w:rPr>
          <w:delText>Tecnologias para desenvolvimento WEB</w:delText>
        </w:r>
        <w:r w:rsidDel="00753186">
          <w:rPr>
            <w:noProof/>
          </w:rPr>
          <w:tab/>
          <w:delText>29</w:delText>
        </w:r>
      </w:del>
    </w:p>
    <w:p w14:paraId="3931E4CE" w14:textId="3CD0D3CB" w:rsidR="00085AE7" w:rsidRPr="00753186" w:rsidDel="00753186" w:rsidRDefault="00085AE7">
      <w:pPr>
        <w:pStyle w:val="Sumrio4"/>
        <w:tabs>
          <w:tab w:val="left" w:pos="1200"/>
          <w:tab w:val="right" w:leader="dot" w:pos="9061"/>
        </w:tabs>
        <w:rPr>
          <w:del w:id="242" w:author="Ryan Lemos" w:date="2019-08-19T19:02:00Z"/>
          <w:rFonts w:asciiTheme="minorHAnsi" w:eastAsiaTheme="minorEastAsia" w:hAnsiTheme="minorHAnsi" w:cstheme="minorBidi"/>
          <w:noProof/>
          <w:sz w:val="22"/>
          <w:szCs w:val="22"/>
          <w:lang w:eastAsia="pt-BR"/>
          <w:rPrChange w:id="243" w:author="Ryan Lemos" w:date="2019-08-19T19:03:00Z">
            <w:rPr>
              <w:del w:id="244" w:author="Ryan Lemos" w:date="2019-08-19T19:02:00Z"/>
              <w:rFonts w:asciiTheme="minorHAnsi" w:eastAsiaTheme="minorEastAsia" w:hAnsiTheme="minorHAnsi" w:cstheme="minorBidi"/>
              <w:noProof/>
              <w:sz w:val="22"/>
              <w:szCs w:val="22"/>
              <w:lang w:val="en-US" w:eastAsia="pt-BR"/>
            </w:rPr>
          </w:rPrChange>
        </w:rPr>
      </w:pPr>
      <w:del w:id="245" w:author="Ryan Lemos" w:date="2019-08-19T19:02:00Z">
        <w:r w:rsidRPr="00753186" w:rsidDel="00753186">
          <w:rPr>
            <w:noProof/>
            <w:rPrChange w:id="246" w:author="Ryan Lemos" w:date="2019-08-19T19:03:00Z">
              <w:rPr>
                <w:noProof/>
                <w:lang w:val="en-US"/>
              </w:rPr>
            </w:rPrChange>
          </w:rPr>
          <w:delText>2.2.4.1</w:delText>
        </w:r>
        <w:r w:rsidRPr="00753186" w:rsidDel="00753186">
          <w:rPr>
            <w:rFonts w:asciiTheme="minorHAnsi" w:eastAsiaTheme="minorEastAsia" w:hAnsiTheme="minorHAnsi" w:cstheme="minorBidi"/>
            <w:noProof/>
            <w:sz w:val="22"/>
            <w:lang w:eastAsia="pt-BR"/>
            <w:rPrChange w:id="247" w:author="Ryan Lemos" w:date="2019-08-19T19:03:00Z">
              <w:rPr>
                <w:rFonts w:asciiTheme="minorHAnsi" w:eastAsiaTheme="minorEastAsia" w:hAnsiTheme="minorHAnsi" w:cstheme="minorBidi"/>
                <w:noProof/>
                <w:sz w:val="22"/>
                <w:lang w:val="en-US" w:eastAsia="pt-BR"/>
              </w:rPr>
            </w:rPrChange>
          </w:rPr>
          <w:tab/>
        </w:r>
        <w:r w:rsidRPr="00753186" w:rsidDel="00753186">
          <w:rPr>
            <w:i/>
            <w:noProof/>
            <w:rPrChange w:id="248" w:author="Ryan Lemos" w:date="2019-08-19T19:03:00Z">
              <w:rPr>
                <w:i/>
                <w:noProof/>
                <w:lang w:val="en-US"/>
              </w:rPr>
            </w:rPrChange>
          </w:rPr>
          <w:delText>Hyper Text Markup Language</w:delText>
        </w:r>
        <w:r w:rsidRPr="00753186" w:rsidDel="00753186">
          <w:rPr>
            <w:noProof/>
            <w:rPrChange w:id="249" w:author="Ryan Lemos" w:date="2019-08-19T19:03:00Z">
              <w:rPr>
                <w:noProof/>
                <w:lang w:val="en-US"/>
              </w:rPr>
            </w:rPrChange>
          </w:rPr>
          <w:delText xml:space="preserve"> (HTML)</w:delText>
        </w:r>
        <w:r w:rsidRPr="00753186" w:rsidDel="00753186">
          <w:rPr>
            <w:noProof/>
            <w:rPrChange w:id="250" w:author="Ryan Lemos" w:date="2019-08-19T19:03:00Z">
              <w:rPr>
                <w:noProof/>
                <w:lang w:val="en-US"/>
              </w:rPr>
            </w:rPrChange>
          </w:rPr>
          <w:tab/>
          <w:delText>29</w:delText>
        </w:r>
      </w:del>
    </w:p>
    <w:p w14:paraId="4A237D04" w14:textId="4C897D18" w:rsidR="00085AE7" w:rsidRPr="00753186" w:rsidDel="00753186" w:rsidRDefault="00085AE7">
      <w:pPr>
        <w:pStyle w:val="Sumrio4"/>
        <w:tabs>
          <w:tab w:val="left" w:pos="1200"/>
          <w:tab w:val="right" w:leader="dot" w:pos="9061"/>
        </w:tabs>
        <w:rPr>
          <w:del w:id="251" w:author="Ryan Lemos" w:date="2019-08-19T19:02:00Z"/>
          <w:rFonts w:asciiTheme="minorHAnsi" w:eastAsiaTheme="minorEastAsia" w:hAnsiTheme="minorHAnsi" w:cstheme="minorBidi"/>
          <w:noProof/>
          <w:sz w:val="22"/>
          <w:szCs w:val="22"/>
          <w:lang w:eastAsia="pt-BR"/>
          <w:rPrChange w:id="252" w:author="Ryan Lemos" w:date="2019-08-19T19:03:00Z">
            <w:rPr>
              <w:del w:id="253" w:author="Ryan Lemos" w:date="2019-08-19T19:02:00Z"/>
              <w:rFonts w:asciiTheme="minorHAnsi" w:eastAsiaTheme="minorEastAsia" w:hAnsiTheme="minorHAnsi" w:cstheme="minorBidi"/>
              <w:noProof/>
              <w:sz w:val="22"/>
              <w:szCs w:val="22"/>
              <w:lang w:val="en-US" w:eastAsia="pt-BR"/>
            </w:rPr>
          </w:rPrChange>
        </w:rPr>
      </w:pPr>
      <w:del w:id="254" w:author="Ryan Lemos" w:date="2019-08-19T19:02:00Z">
        <w:r w:rsidRPr="00753186" w:rsidDel="00753186">
          <w:rPr>
            <w:noProof/>
            <w:rPrChange w:id="255" w:author="Ryan Lemos" w:date="2019-08-19T19:03:00Z">
              <w:rPr>
                <w:noProof/>
                <w:lang w:val="en-US"/>
              </w:rPr>
            </w:rPrChange>
          </w:rPr>
          <w:delText>2.2.4.2</w:delText>
        </w:r>
        <w:r w:rsidRPr="00753186" w:rsidDel="00753186">
          <w:rPr>
            <w:rFonts w:asciiTheme="minorHAnsi" w:eastAsiaTheme="minorEastAsia" w:hAnsiTheme="minorHAnsi" w:cstheme="minorBidi"/>
            <w:noProof/>
            <w:sz w:val="22"/>
            <w:lang w:eastAsia="pt-BR"/>
            <w:rPrChange w:id="256" w:author="Ryan Lemos" w:date="2019-08-19T19:03:00Z">
              <w:rPr>
                <w:rFonts w:asciiTheme="minorHAnsi" w:eastAsiaTheme="minorEastAsia" w:hAnsiTheme="minorHAnsi" w:cstheme="minorBidi"/>
                <w:noProof/>
                <w:sz w:val="22"/>
                <w:lang w:val="en-US" w:eastAsia="pt-BR"/>
              </w:rPr>
            </w:rPrChange>
          </w:rPr>
          <w:tab/>
        </w:r>
        <w:r w:rsidRPr="00753186" w:rsidDel="00753186">
          <w:rPr>
            <w:i/>
            <w:noProof/>
            <w:rPrChange w:id="257" w:author="Ryan Lemos" w:date="2019-08-19T19:03:00Z">
              <w:rPr>
                <w:i/>
                <w:noProof/>
                <w:lang w:val="en-US"/>
              </w:rPr>
            </w:rPrChange>
          </w:rPr>
          <w:delText>Cascading Style Sheets</w:delText>
        </w:r>
        <w:r w:rsidRPr="00753186" w:rsidDel="00753186">
          <w:rPr>
            <w:noProof/>
            <w:rPrChange w:id="258" w:author="Ryan Lemos" w:date="2019-08-19T19:03:00Z">
              <w:rPr>
                <w:noProof/>
                <w:lang w:val="en-US"/>
              </w:rPr>
            </w:rPrChange>
          </w:rPr>
          <w:delText xml:space="preserve"> (CSS)</w:delText>
        </w:r>
        <w:r w:rsidRPr="00753186" w:rsidDel="00753186">
          <w:rPr>
            <w:noProof/>
            <w:rPrChange w:id="259" w:author="Ryan Lemos" w:date="2019-08-19T19:03:00Z">
              <w:rPr>
                <w:noProof/>
                <w:lang w:val="en-US"/>
              </w:rPr>
            </w:rPrChange>
          </w:rPr>
          <w:tab/>
          <w:delText>30</w:delText>
        </w:r>
      </w:del>
    </w:p>
    <w:p w14:paraId="4E7FD58C" w14:textId="4B61B695" w:rsidR="00085AE7" w:rsidRPr="00753186" w:rsidDel="00753186" w:rsidRDefault="00085AE7">
      <w:pPr>
        <w:pStyle w:val="Sumrio4"/>
        <w:tabs>
          <w:tab w:val="left" w:pos="1200"/>
          <w:tab w:val="right" w:leader="dot" w:pos="9061"/>
        </w:tabs>
        <w:rPr>
          <w:del w:id="260" w:author="Ryan Lemos" w:date="2019-08-19T19:02:00Z"/>
          <w:rFonts w:asciiTheme="minorHAnsi" w:eastAsiaTheme="minorEastAsia" w:hAnsiTheme="minorHAnsi" w:cstheme="minorBidi"/>
          <w:noProof/>
          <w:sz w:val="22"/>
          <w:szCs w:val="22"/>
          <w:lang w:eastAsia="pt-BR"/>
          <w:rPrChange w:id="261" w:author="Ryan Lemos" w:date="2019-08-19T19:03:00Z">
            <w:rPr>
              <w:del w:id="262" w:author="Ryan Lemos" w:date="2019-08-19T19:02:00Z"/>
              <w:rFonts w:asciiTheme="minorHAnsi" w:eastAsiaTheme="minorEastAsia" w:hAnsiTheme="minorHAnsi" w:cstheme="minorBidi"/>
              <w:noProof/>
              <w:sz w:val="22"/>
              <w:szCs w:val="22"/>
              <w:lang w:val="en-US" w:eastAsia="pt-BR"/>
            </w:rPr>
          </w:rPrChange>
        </w:rPr>
      </w:pPr>
      <w:del w:id="263" w:author="Ryan Lemos" w:date="2019-08-19T19:02:00Z">
        <w:r w:rsidRPr="00753186" w:rsidDel="00753186">
          <w:rPr>
            <w:noProof/>
            <w:rPrChange w:id="264" w:author="Ryan Lemos" w:date="2019-08-19T19:03:00Z">
              <w:rPr>
                <w:noProof/>
                <w:lang w:val="en-US"/>
              </w:rPr>
            </w:rPrChange>
          </w:rPr>
          <w:delText>2.2.4.3</w:delText>
        </w:r>
        <w:r w:rsidRPr="00753186" w:rsidDel="00753186">
          <w:rPr>
            <w:rFonts w:asciiTheme="minorHAnsi" w:eastAsiaTheme="minorEastAsia" w:hAnsiTheme="minorHAnsi" w:cstheme="minorBidi"/>
            <w:noProof/>
            <w:sz w:val="22"/>
            <w:lang w:eastAsia="pt-BR"/>
            <w:rPrChange w:id="265" w:author="Ryan Lemos" w:date="2019-08-19T19:03:00Z">
              <w:rPr>
                <w:rFonts w:asciiTheme="minorHAnsi" w:eastAsiaTheme="minorEastAsia" w:hAnsiTheme="minorHAnsi" w:cstheme="minorBidi"/>
                <w:noProof/>
                <w:sz w:val="22"/>
                <w:lang w:val="en-US" w:eastAsia="pt-BR"/>
              </w:rPr>
            </w:rPrChange>
          </w:rPr>
          <w:tab/>
        </w:r>
        <w:r w:rsidRPr="00753186" w:rsidDel="00753186">
          <w:rPr>
            <w:noProof/>
            <w:rPrChange w:id="266" w:author="Ryan Lemos" w:date="2019-08-19T19:03:00Z">
              <w:rPr>
                <w:noProof/>
                <w:lang w:val="en-US"/>
              </w:rPr>
            </w:rPrChange>
          </w:rPr>
          <w:delText>MaterializeCSS</w:delText>
        </w:r>
        <w:r w:rsidRPr="00753186" w:rsidDel="00753186">
          <w:rPr>
            <w:noProof/>
            <w:rPrChange w:id="267" w:author="Ryan Lemos" w:date="2019-08-19T19:03:00Z">
              <w:rPr>
                <w:noProof/>
                <w:lang w:val="en-US"/>
              </w:rPr>
            </w:rPrChange>
          </w:rPr>
          <w:tab/>
          <w:delText>33</w:delText>
        </w:r>
      </w:del>
    </w:p>
    <w:p w14:paraId="1930468F" w14:textId="2ED446D4" w:rsidR="00085AE7" w:rsidRPr="00753186" w:rsidDel="00753186" w:rsidRDefault="00085AE7">
      <w:pPr>
        <w:pStyle w:val="Sumrio4"/>
        <w:tabs>
          <w:tab w:val="left" w:pos="1200"/>
          <w:tab w:val="right" w:leader="dot" w:pos="9061"/>
        </w:tabs>
        <w:rPr>
          <w:del w:id="268" w:author="Ryan Lemos" w:date="2019-08-19T19:02:00Z"/>
          <w:rFonts w:asciiTheme="minorHAnsi" w:eastAsiaTheme="minorEastAsia" w:hAnsiTheme="minorHAnsi" w:cstheme="minorBidi"/>
          <w:noProof/>
          <w:sz w:val="22"/>
          <w:szCs w:val="22"/>
          <w:lang w:eastAsia="pt-BR"/>
          <w:rPrChange w:id="269" w:author="Ryan Lemos" w:date="2019-08-19T19:03:00Z">
            <w:rPr>
              <w:del w:id="270" w:author="Ryan Lemos" w:date="2019-08-19T19:02:00Z"/>
              <w:rFonts w:asciiTheme="minorHAnsi" w:eastAsiaTheme="minorEastAsia" w:hAnsiTheme="minorHAnsi" w:cstheme="minorBidi"/>
              <w:noProof/>
              <w:sz w:val="22"/>
              <w:szCs w:val="22"/>
              <w:lang w:val="en-US" w:eastAsia="pt-BR"/>
            </w:rPr>
          </w:rPrChange>
        </w:rPr>
      </w:pPr>
      <w:del w:id="271" w:author="Ryan Lemos" w:date="2019-08-19T19:02:00Z">
        <w:r w:rsidRPr="00753186" w:rsidDel="00753186">
          <w:rPr>
            <w:noProof/>
            <w:rPrChange w:id="272" w:author="Ryan Lemos" w:date="2019-08-19T19:03:00Z">
              <w:rPr>
                <w:noProof/>
                <w:lang w:val="en-US"/>
              </w:rPr>
            </w:rPrChange>
          </w:rPr>
          <w:delText>2.2.4.4</w:delText>
        </w:r>
        <w:r w:rsidRPr="00753186" w:rsidDel="00753186">
          <w:rPr>
            <w:rFonts w:asciiTheme="minorHAnsi" w:eastAsiaTheme="minorEastAsia" w:hAnsiTheme="minorHAnsi" w:cstheme="minorBidi"/>
            <w:noProof/>
            <w:sz w:val="22"/>
            <w:lang w:eastAsia="pt-BR"/>
            <w:rPrChange w:id="273" w:author="Ryan Lemos" w:date="2019-08-19T19:03:00Z">
              <w:rPr>
                <w:rFonts w:asciiTheme="minorHAnsi" w:eastAsiaTheme="minorEastAsia" w:hAnsiTheme="minorHAnsi" w:cstheme="minorBidi"/>
                <w:noProof/>
                <w:sz w:val="22"/>
                <w:lang w:val="en-US" w:eastAsia="pt-BR"/>
              </w:rPr>
            </w:rPrChange>
          </w:rPr>
          <w:tab/>
        </w:r>
        <w:r w:rsidRPr="00753186" w:rsidDel="00753186">
          <w:rPr>
            <w:noProof/>
            <w:rPrChange w:id="274" w:author="Ryan Lemos" w:date="2019-08-19T19:03:00Z">
              <w:rPr>
                <w:noProof/>
                <w:lang w:val="en-US"/>
              </w:rPr>
            </w:rPrChange>
          </w:rPr>
          <w:delText>JavaScript (JS)</w:delText>
        </w:r>
        <w:r w:rsidRPr="00753186" w:rsidDel="00753186">
          <w:rPr>
            <w:noProof/>
            <w:rPrChange w:id="275" w:author="Ryan Lemos" w:date="2019-08-19T19:03:00Z">
              <w:rPr>
                <w:noProof/>
                <w:lang w:val="en-US"/>
              </w:rPr>
            </w:rPrChange>
          </w:rPr>
          <w:tab/>
          <w:delText>33</w:delText>
        </w:r>
      </w:del>
    </w:p>
    <w:p w14:paraId="6C0FA899" w14:textId="7E3289E8" w:rsidR="00085AE7" w:rsidRPr="00753186" w:rsidDel="00753186" w:rsidRDefault="00085AE7">
      <w:pPr>
        <w:pStyle w:val="Sumrio4"/>
        <w:tabs>
          <w:tab w:val="left" w:pos="1200"/>
          <w:tab w:val="right" w:leader="dot" w:pos="9061"/>
        </w:tabs>
        <w:rPr>
          <w:del w:id="276" w:author="Ryan Lemos" w:date="2019-08-19T19:02:00Z"/>
          <w:rFonts w:asciiTheme="minorHAnsi" w:eastAsiaTheme="minorEastAsia" w:hAnsiTheme="minorHAnsi" w:cstheme="minorBidi"/>
          <w:noProof/>
          <w:sz w:val="22"/>
          <w:szCs w:val="22"/>
          <w:lang w:eastAsia="pt-BR"/>
          <w:rPrChange w:id="277" w:author="Ryan Lemos" w:date="2019-08-19T19:03:00Z">
            <w:rPr>
              <w:del w:id="278" w:author="Ryan Lemos" w:date="2019-08-19T19:02:00Z"/>
              <w:rFonts w:asciiTheme="minorHAnsi" w:eastAsiaTheme="minorEastAsia" w:hAnsiTheme="minorHAnsi" w:cstheme="minorBidi"/>
              <w:noProof/>
              <w:sz w:val="22"/>
              <w:szCs w:val="22"/>
              <w:lang w:val="en-US" w:eastAsia="pt-BR"/>
            </w:rPr>
          </w:rPrChange>
        </w:rPr>
      </w:pPr>
      <w:del w:id="279" w:author="Ryan Lemos" w:date="2019-08-19T19:02:00Z">
        <w:r w:rsidRPr="00753186" w:rsidDel="00753186">
          <w:rPr>
            <w:noProof/>
            <w:rPrChange w:id="280" w:author="Ryan Lemos" w:date="2019-08-19T19:03:00Z">
              <w:rPr>
                <w:noProof/>
                <w:lang w:val="en-US"/>
              </w:rPr>
            </w:rPrChange>
          </w:rPr>
          <w:delText>2.2.4.5</w:delText>
        </w:r>
        <w:r w:rsidRPr="00753186" w:rsidDel="00753186">
          <w:rPr>
            <w:rFonts w:asciiTheme="minorHAnsi" w:eastAsiaTheme="minorEastAsia" w:hAnsiTheme="minorHAnsi" w:cstheme="minorBidi"/>
            <w:noProof/>
            <w:sz w:val="22"/>
            <w:lang w:eastAsia="pt-BR"/>
            <w:rPrChange w:id="281" w:author="Ryan Lemos" w:date="2019-08-19T19:03:00Z">
              <w:rPr>
                <w:rFonts w:asciiTheme="minorHAnsi" w:eastAsiaTheme="minorEastAsia" w:hAnsiTheme="minorHAnsi" w:cstheme="minorBidi"/>
                <w:noProof/>
                <w:sz w:val="22"/>
                <w:lang w:val="en-US" w:eastAsia="pt-BR"/>
              </w:rPr>
            </w:rPrChange>
          </w:rPr>
          <w:tab/>
        </w:r>
        <w:r w:rsidRPr="00753186" w:rsidDel="00753186">
          <w:rPr>
            <w:noProof/>
            <w:rPrChange w:id="282" w:author="Ryan Lemos" w:date="2019-08-19T19:03:00Z">
              <w:rPr>
                <w:noProof/>
                <w:lang w:val="en-US"/>
              </w:rPr>
            </w:rPrChange>
          </w:rPr>
          <w:delText>TypeScript</w:delText>
        </w:r>
        <w:r w:rsidRPr="00753186" w:rsidDel="00753186">
          <w:rPr>
            <w:noProof/>
            <w:rPrChange w:id="283" w:author="Ryan Lemos" w:date="2019-08-19T19:03:00Z">
              <w:rPr>
                <w:noProof/>
                <w:lang w:val="en-US"/>
              </w:rPr>
            </w:rPrChange>
          </w:rPr>
          <w:tab/>
          <w:delText>34</w:delText>
        </w:r>
      </w:del>
    </w:p>
    <w:p w14:paraId="2FC3EED1" w14:textId="670C18DA" w:rsidR="00085AE7" w:rsidRPr="00753186" w:rsidDel="00753186" w:rsidRDefault="00085AE7">
      <w:pPr>
        <w:pStyle w:val="Sumrio4"/>
        <w:tabs>
          <w:tab w:val="left" w:pos="1200"/>
          <w:tab w:val="right" w:leader="dot" w:pos="9061"/>
        </w:tabs>
        <w:rPr>
          <w:del w:id="284" w:author="Ryan Lemos" w:date="2019-08-19T19:02:00Z"/>
          <w:rFonts w:asciiTheme="minorHAnsi" w:eastAsiaTheme="minorEastAsia" w:hAnsiTheme="minorHAnsi" w:cstheme="minorBidi"/>
          <w:noProof/>
          <w:sz w:val="22"/>
          <w:szCs w:val="22"/>
          <w:lang w:eastAsia="pt-BR"/>
          <w:rPrChange w:id="285" w:author="Ryan Lemos" w:date="2019-08-19T19:03:00Z">
            <w:rPr>
              <w:del w:id="286" w:author="Ryan Lemos" w:date="2019-08-19T19:02:00Z"/>
              <w:rFonts w:asciiTheme="minorHAnsi" w:eastAsiaTheme="minorEastAsia" w:hAnsiTheme="minorHAnsi" w:cstheme="minorBidi"/>
              <w:noProof/>
              <w:sz w:val="22"/>
              <w:szCs w:val="22"/>
              <w:lang w:val="en-US" w:eastAsia="pt-BR"/>
            </w:rPr>
          </w:rPrChange>
        </w:rPr>
      </w:pPr>
      <w:del w:id="287" w:author="Ryan Lemos" w:date="2019-08-19T19:02:00Z">
        <w:r w:rsidRPr="00753186" w:rsidDel="00753186">
          <w:rPr>
            <w:noProof/>
            <w:rPrChange w:id="288" w:author="Ryan Lemos" w:date="2019-08-19T19:03:00Z">
              <w:rPr>
                <w:noProof/>
                <w:lang w:val="en-US"/>
              </w:rPr>
            </w:rPrChange>
          </w:rPr>
          <w:delText>2.2.4.6</w:delText>
        </w:r>
        <w:r w:rsidRPr="00753186" w:rsidDel="00753186">
          <w:rPr>
            <w:rFonts w:asciiTheme="minorHAnsi" w:eastAsiaTheme="minorEastAsia" w:hAnsiTheme="minorHAnsi" w:cstheme="minorBidi"/>
            <w:noProof/>
            <w:sz w:val="22"/>
            <w:lang w:eastAsia="pt-BR"/>
            <w:rPrChange w:id="289" w:author="Ryan Lemos" w:date="2019-08-19T19:03:00Z">
              <w:rPr>
                <w:rFonts w:asciiTheme="minorHAnsi" w:eastAsiaTheme="minorEastAsia" w:hAnsiTheme="minorHAnsi" w:cstheme="minorBidi"/>
                <w:noProof/>
                <w:sz w:val="22"/>
                <w:lang w:val="en-US" w:eastAsia="pt-BR"/>
              </w:rPr>
            </w:rPrChange>
          </w:rPr>
          <w:tab/>
        </w:r>
        <w:r w:rsidRPr="00753186" w:rsidDel="00753186">
          <w:rPr>
            <w:noProof/>
            <w:rPrChange w:id="290" w:author="Ryan Lemos" w:date="2019-08-19T19:03:00Z">
              <w:rPr>
                <w:noProof/>
                <w:lang w:val="en-US"/>
              </w:rPr>
            </w:rPrChange>
          </w:rPr>
          <w:delText>Angular</w:delText>
        </w:r>
        <w:r w:rsidRPr="00753186" w:rsidDel="00753186">
          <w:rPr>
            <w:noProof/>
            <w:rPrChange w:id="291" w:author="Ryan Lemos" w:date="2019-08-19T19:03:00Z">
              <w:rPr>
                <w:noProof/>
                <w:lang w:val="en-US"/>
              </w:rPr>
            </w:rPrChange>
          </w:rPr>
          <w:tab/>
          <w:delText>35</w:delText>
        </w:r>
      </w:del>
    </w:p>
    <w:p w14:paraId="0AAD9DDF" w14:textId="7D2EEDEB" w:rsidR="00085AE7" w:rsidRPr="00753186" w:rsidDel="00753186" w:rsidRDefault="00085AE7">
      <w:pPr>
        <w:pStyle w:val="Sumrio4"/>
        <w:tabs>
          <w:tab w:val="left" w:pos="1200"/>
          <w:tab w:val="right" w:leader="dot" w:pos="9061"/>
        </w:tabs>
        <w:rPr>
          <w:del w:id="292" w:author="Ryan Lemos" w:date="2019-08-19T19:02:00Z"/>
          <w:rFonts w:asciiTheme="minorHAnsi" w:eastAsiaTheme="minorEastAsia" w:hAnsiTheme="minorHAnsi" w:cstheme="minorBidi"/>
          <w:noProof/>
          <w:sz w:val="22"/>
          <w:szCs w:val="22"/>
          <w:lang w:eastAsia="pt-BR"/>
          <w:rPrChange w:id="293" w:author="Ryan Lemos" w:date="2019-08-19T19:03:00Z">
            <w:rPr>
              <w:del w:id="294" w:author="Ryan Lemos" w:date="2019-08-19T19:02:00Z"/>
              <w:rFonts w:asciiTheme="minorHAnsi" w:eastAsiaTheme="minorEastAsia" w:hAnsiTheme="minorHAnsi" w:cstheme="minorBidi"/>
              <w:noProof/>
              <w:sz w:val="22"/>
              <w:szCs w:val="22"/>
              <w:lang w:val="en-US" w:eastAsia="pt-BR"/>
            </w:rPr>
          </w:rPrChange>
        </w:rPr>
      </w:pPr>
      <w:del w:id="295" w:author="Ryan Lemos" w:date="2019-08-19T19:02:00Z">
        <w:r w:rsidRPr="00753186" w:rsidDel="00753186">
          <w:rPr>
            <w:noProof/>
            <w:rPrChange w:id="296" w:author="Ryan Lemos" w:date="2019-08-19T19:03:00Z">
              <w:rPr>
                <w:noProof/>
                <w:lang w:val="en-US"/>
              </w:rPr>
            </w:rPrChange>
          </w:rPr>
          <w:delText>2.2.4.7</w:delText>
        </w:r>
        <w:r w:rsidRPr="00753186" w:rsidDel="00753186">
          <w:rPr>
            <w:rFonts w:asciiTheme="minorHAnsi" w:eastAsiaTheme="minorEastAsia" w:hAnsiTheme="minorHAnsi" w:cstheme="minorBidi"/>
            <w:noProof/>
            <w:sz w:val="22"/>
            <w:lang w:eastAsia="pt-BR"/>
            <w:rPrChange w:id="297" w:author="Ryan Lemos" w:date="2019-08-19T19:03:00Z">
              <w:rPr>
                <w:rFonts w:asciiTheme="minorHAnsi" w:eastAsiaTheme="minorEastAsia" w:hAnsiTheme="minorHAnsi" w:cstheme="minorBidi"/>
                <w:noProof/>
                <w:sz w:val="22"/>
                <w:lang w:val="en-US" w:eastAsia="pt-BR"/>
              </w:rPr>
            </w:rPrChange>
          </w:rPr>
          <w:tab/>
        </w:r>
        <w:r w:rsidRPr="00753186" w:rsidDel="00753186">
          <w:rPr>
            <w:i/>
            <w:noProof/>
            <w:rPrChange w:id="298" w:author="Ryan Lemos" w:date="2019-08-19T19:03:00Z">
              <w:rPr>
                <w:i/>
                <w:noProof/>
                <w:lang w:val="en-US"/>
              </w:rPr>
            </w:rPrChange>
          </w:rPr>
          <w:delText>Hypertext PreProcessor</w:delText>
        </w:r>
        <w:r w:rsidRPr="00753186" w:rsidDel="00753186">
          <w:rPr>
            <w:noProof/>
            <w:rPrChange w:id="299" w:author="Ryan Lemos" w:date="2019-08-19T19:03:00Z">
              <w:rPr>
                <w:noProof/>
                <w:lang w:val="en-US"/>
              </w:rPr>
            </w:rPrChange>
          </w:rPr>
          <w:delText xml:space="preserve"> (PHP)</w:delText>
        </w:r>
        <w:r w:rsidRPr="00753186" w:rsidDel="00753186">
          <w:rPr>
            <w:noProof/>
            <w:rPrChange w:id="300" w:author="Ryan Lemos" w:date="2019-08-19T19:03:00Z">
              <w:rPr>
                <w:noProof/>
                <w:lang w:val="en-US"/>
              </w:rPr>
            </w:rPrChange>
          </w:rPr>
          <w:tab/>
          <w:delText>36</w:delText>
        </w:r>
      </w:del>
    </w:p>
    <w:p w14:paraId="418E349A" w14:textId="5FAD3574" w:rsidR="00085AE7" w:rsidRPr="00753186" w:rsidDel="00753186" w:rsidRDefault="00085AE7">
      <w:pPr>
        <w:pStyle w:val="Sumrio4"/>
        <w:tabs>
          <w:tab w:val="left" w:pos="1200"/>
          <w:tab w:val="right" w:leader="dot" w:pos="9061"/>
        </w:tabs>
        <w:rPr>
          <w:del w:id="301" w:author="Ryan Lemos" w:date="2019-08-19T19:02:00Z"/>
          <w:rFonts w:asciiTheme="minorHAnsi" w:eastAsiaTheme="minorEastAsia" w:hAnsiTheme="minorHAnsi" w:cstheme="minorBidi"/>
          <w:noProof/>
          <w:sz w:val="22"/>
          <w:szCs w:val="22"/>
          <w:lang w:eastAsia="pt-BR"/>
          <w:rPrChange w:id="302" w:author="Ryan Lemos" w:date="2019-08-19T19:03:00Z">
            <w:rPr>
              <w:del w:id="303" w:author="Ryan Lemos" w:date="2019-08-19T19:02:00Z"/>
              <w:rFonts w:asciiTheme="minorHAnsi" w:eastAsiaTheme="minorEastAsia" w:hAnsiTheme="minorHAnsi" w:cstheme="minorBidi"/>
              <w:noProof/>
              <w:sz w:val="22"/>
              <w:szCs w:val="22"/>
              <w:lang w:val="en-US" w:eastAsia="pt-BR"/>
            </w:rPr>
          </w:rPrChange>
        </w:rPr>
      </w:pPr>
      <w:del w:id="304" w:author="Ryan Lemos" w:date="2019-08-19T19:02:00Z">
        <w:r w:rsidRPr="00753186" w:rsidDel="00753186">
          <w:rPr>
            <w:noProof/>
            <w:rPrChange w:id="305" w:author="Ryan Lemos" w:date="2019-08-19T19:03:00Z">
              <w:rPr>
                <w:noProof/>
                <w:lang w:val="en-US"/>
              </w:rPr>
            </w:rPrChange>
          </w:rPr>
          <w:delText>2.2.4.8</w:delText>
        </w:r>
        <w:r w:rsidRPr="00753186" w:rsidDel="00753186">
          <w:rPr>
            <w:rFonts w:asciiTheme="minorHAnsi" w:eastAsiaTheme="minorEastAsia" w:hAnsiTheme="minorHAnsi" w:cstheme="minorBidi"/>
            <w:noProof/>
            <w:sz w:val="22"/>
            <w:lang w:eastAsia="pt-BR"/>
            <w:rPrChange w:id="306" w:author="Ryan Lemos" w:date="2019-08-19T19:03:00Z">
              <w:rPr>
                <w:rFonts w:asciiTheme="minorHAnsi" w:eastAsiaTheme="minorEastAsia" w:hAnsiTheme="minorHAnsi" w:cstheme="minorBidi"/>
                <w:noProof/>
                <w:sz w:val="22"/>
                <w:lang w:val="en-US" w:eastAsia="pt-BR"/>
              </w:rPr>
            </w:rPrChange>
          </w:rPr>
          <w:tab/>
        </w:r>
        <w:r w:rsidRPr="00753186" w:rsidDel="00753186">
          <w:rPr>
            <w:i/>
            <w:noProof/>
            <w:rPrChange w:id="307" w:author="Ryan Lemos" w:date="2019-08-19T19:03:00Z">
              <w:rPr>
                <w:i/>
                <w:noProof/>
                <w:lang w:val="en-US"/>
              </w:rPr>
            </w:rPrChange>
          </w:rPr>
          <w:delText>Framework</w:delText>
        </w:r>
        <w:r w:rsidRPr="00753186" w:rsidDel="00753186">
          <w:rPr>
            <w:noProof/>
            <w:rPrChange w:id="308" w:author="Ryan Lemos" w:date="2019-08-19T19:03:00Z">
              <w:rPr>
                <w:noProof/>
                <w:lang w:val="en-US"/>
              </w:rPr>
            </w:rPrChange>
          </w:rPr>
          <w:delText xml:space="preserve"> Laravel</w:delText>
        </w:r>
        <w:r w:rsidRPr="00753186" w:rsidDel="00753186">
          <w:rPr>
            <w:noProof/>
            <w:rPrChange w:id="309" w:author="Ryan Lemos" w:date="2019-08-19T19:03:00Z">
              <w:rPr>
                <w:noProof/>
                <w:lang w:val="en-US"/>
              </w:rPr>
            </w:rPrChange>
          </w:rPr>
          <w:tab/>
          <w:delText>37</w:delText>
        </w:r>
      </w:del>
    </w:p>
    <w:p w14:paraId="0784C174" w14:textId="283AEBCE" w:rsidR="00085AE7" w:rsidRPr="00753186" w:rsidDel="00753186" w:rsidRDefault="00085AE7">
      <w:pPr>
        <w:pStyle w:val="Sumrio4"/>
        <w:tabs>
          <w:tab w:val="left" w:pos="1200"/>
          <w:tab w:val="right" w:leader="dot" w:pos="9061"/>
        </w:tabs>
        <w:rPr>
          <w:del w:id="310" w:author="Ryan Lemos" w:date="2019-08-19T19:02:00Z"/>
          <w:rFonts w:asciiTheme="minorHAnsi" w:eastAsiaTheme="minorEastAsia" w:hAnsiTheme="minorHAnsi" w:cstheme="minorBidi"/>
          <w:noProof/>
          <w:sz w:val="22"/>
          <w:szCs w:val="22"/>
          <w:lang w:eastAsia="pt-BR"/>
          <w:rPrChange w:id="311" w:author="Ryan Lemos" w:date="2019-08-19T19:03:00Z">
            <w:rPr>
              <w:del w:id="312" w:author="Ryan Lemos" w:date="2019-08-19T19:02:00Z"/>
              <w:rFonts w:asciiTheme="minorHAnsi" w:eastAsiaTheme="minorEastAsia" w:hAnsiTheme="minorHAnsi" w:cstheme="minorBidi"/>
              <w:noProof/>
              <w:sz w:val="22"/>
              <w:szCs w:val="22"/>
              <w:lang w:val="en-US" w:eastAsia="pt-BR"/>
            </w:rPr>
          </w:rPrChange>
        </w:rPr>
      </w:pPr>
      <w:del w:id="313" w:author="Ryan Lemos" w:date="2019-08-19T19:02:00Z">
        <w:r w:rsidRPr="00753186" w:rsidDel="00753186">
          <w:rPr>
            <w:noProof/>
            <w:rPrChange w:id="314" w:author="Ryan Lemos" w:date="2019-08-19T19:03:00Z">
              <w:rPr>
                <w:noProof/>
                <w:lang w:val="en-US"/>
              </w:rPr>
            </w:rPrChange>
          </w:rPr>
          <w:delText>2.2.4.9</w:delText>
        </w:r>
        <w:r w:rsidRPr="00753186" w:rsidDel="00753186">
          <w:rPr>
            <w:rFonts w:asciiTheme="minorHAnsi" w:eastAsiaTheme="minorEastAsia" w:hAnsiTheme="minorHAnsi" w:cstheme="minorBidi"/>
            <w:noProof/>
            <w:sz w:val="22"/>
            <w:lang w:eastAsia="pt-BR"/>
            <w:rPrChange w:id="315" w:author="Ryan Lemos" w:date="2019-08-19T19:03:00Z">
              <w:rPr>
                <w:rFonts w:asciiTheme="minorHAnsi" w:eastAsiaTheme="minorEastAsia" w:hAnsiTheme="minorHAnsi" w:cstheme="minorBidi"/>
                <w:noProof/>
                <w:sz w:val="22"/>
                <w:lang w:val="en-US" w:eastAsia="pt-BR"/>
              </w:rPr>
            </w:rPrChange>
          </w:rPr>
          <w:tab/>
        </w:r>
        <w:r w:rsidRPr="00753186" w:rsidDel="00753186">
          <w:rPr>
            <w:i/>
            <w:noProof/>
            <w:rPrChange w:id="316" w:author="Ryan Lemos" w:date="2019-08-19T19:03:00Z">
              <w:rPr>
                <w:i/>
                <w:noProof/>
                <w:lang w:val="en-US"/>
              </w:rPr>
            </w:rPrChange>
          </w:rPr>
          <w:delText>Representational State Transfer Application Programming Interfaces</w:delText>
        </w:r>
        <w:r w:rsidRPr="00753186" w:rsidDel="00753186">
          <w:rPr>
            <w:noProof/>
            <w:rPrChange w:id="317" w:author="Ryan Lemos" w:date="2019-08-19T19:03:00Z">
              <w:rPr>
                <w:noProof/>
                <w:lang w:val="en-US"/>
              </w:rPr>
            </w:rPrChange>
          </w:rPr>
          <w:delText xml:space="preserve"> (API REST)</w:delText>
        </w:r>
        <w:r w:rsidRPr="00753186" w:rsidDel="00753186">
          <w:rPr>
            <w:noProof/>
            <w:rPrChange w:id="318" w:author="Ryan Lemos" w:date="2019-08-19T19:03:00Z">
              <w:rPr>
                <w:noProof/>
                <w:lang w:val="en-US"/>
              </w:rPr>
            </w:rPrChange>
          </w:rPr>
          <w:tab/>
          <w:delText>38</w:delText>
        </w:r>
      </w:del>
    </w:p>
    <w:p w14:paraId="0AFE39E3" w14:textId="6CCC12EC" w:rsidR="00085AE7" w:rsidDel="00753186" w:rsidRDefault="00085AE7">
      <w:pPr>
        <w:pStyle w:val="Sumrio3"/>
        <w:rPr>
          <w:del w:id="319" w:author="Ryan Lemos" w:date="2019-08-19T19:02:00Z"/>
          <w:rFonts w:asciiTheme="minorHAnsi" w:eastAsiaTheme="minorEastAsia" w:hAnsiTheme="minorHAnsi" w:cstheme="minorBidi"/>
          <w:b w:val="0"/>
          <w:iCs w:val="0"/>
          <w:noProof/>
          <w:sz w:val="22"/>
          <w:szCs w:val="22"/>
          <w:lang w:eastAsia="pt-BR"/>
        </w:rPr>
      </w:pPr>
      <w:del w:id="320" w:author="Ryan Lemos" w:date="2019-08-19T19:02:00Z">
        <w:r w:rsidDel="00753186">
          <w:rPr>
            <w:noProof/>
          </w:rPr>
          <w:delText>2.2.5</w:delText>
        </w:r>
        <w:r w:rsidDel="00753186">
          <w:rPr>
            <w:rFonts w:asciiTheme="minorHAnsi" w:eastAsiaTheme="minorEastAsia" w:hAnsiTheme="minorHAnsi" w:cstheme="minorBidi"/>
            <w:b w:val="0"/>
            <w:iCs w:val="0"/>
            <w:noProof/>
            <w:sz w:val="22"/>
            <w:szCs w:val="22"/>
            <w:lang w:eastAsia="pt-BR"/>
          </w:rPr>
          <w:tab/>
        </w:r>
        <w:r w:rsidDel="00753186">
          <w:rPr>
            <w:noProof/>
          </w:rPr>
          <w:delText>Sistema de Gerenciamento de Banco de Dados (MySQL)</w:delText>
        </w:r>
        <w:r w:rsidDel="00753186">
          <w:rPr>
            <w:noProof/>
          </w:rPr>
          <w:tab/>
          <w:delText>39</w:delText>
        </w:r>
      </w:del>
    </w:p>
    <w:p w14:paraId="55FF7C86" w14:textId="2E652C49" w:rsidR="00085AE7" w:rsidDel="00753186" w:rsidRDefault="00085AE7">
      <w:pPr>
        <w:pStyle w:val="Sumrio1"/>
        <w:tabs>
          <w:tab w:val="left" w:pos="1200"/>
          <w:tab w:val="right" w:leader="dot" w:pos="9061"/>
        </w:tabs>
        <w:rPr>
          <w:del w:id="321" w:author="Ryan Lemos" w:date="2019-08-19T19:02:00Z"/>
          <w:rFonts w:asciiTheme="minorHAnsi" w:eastAsiaTheme="minorEastAsia" w:hAnsiTheme="minorHAnsi" w:cstheme="minorBidi"/>
          <w:b w:val="0"/>
          <w:bCs w:val="0"/>
          <w:caps w:val="0"/>
          <w:noProof/>
          <w:sz w:val="22"/>
          <w:szCs w:val="22"/>
          <w:lang w:eastAsia="pt-BR"/>
        </w:rPr>
      </w:pPr>
      <w:del w:id="322" w:author="Ryan Lemos" w:date="2019-08-19T19:02:00Z">
        <w:r w:rsidDel="00753186">
          <w:rPr>
            <w:noProof/>
          </w:rPr>
          <w:delText>3</w:delText>
        </w:r>
        <w:r w:rsidDel="00753186">
          <w:rPr>
            <w:rFonts w:asciiTheme="minorHAnsi" w:eastAsiaTheme="minorEastAsia" w:hAnsiTheme="minorHAnsi" w:cstheme="minorBidi"/>
            <w:b w:val="0"/>
            <w:bCs w:val="0"/>
            <w:caps w:val="0"/>
            <w:noProof/>
            <w:sz w:val="22"/>
            <w:szCs w:val="22"/>
            <w:lang w:eastAsia="pt-BR"/>
          </w:rPr>
          <w:tab/>
        </w:r>
        <w:r w:rsidDel="00753186">
          <w:rPr>
            <w:noProof/>
          </w:rPr>
          <w:delText>desenvolvimento do ambiente proposto</w:delText>
        </w:r>
        <w:r w:rsidDel="00753186">
          <w:rPr>
            <w:noProof/>
          </w:rPr>
          <w:tab/>
          <w:delText>41</w:delText>
        </w:r>
      </w:del>
    </w:p>
    <w:p w14:paraId="45591053" w14:textId="05B2CC1E" w:rsidR="00085AE7" w:rsidDel="00753186" w:rsidRDefault="00085AE7">
      <w:pPr>
        <w:pStyle w:val="Sumrio2"/>
        <w:tabs>
          <w:tab w:val="left" w:pos="1200"/>
          <w:tab w:val="right" w:leader="dot" w:pos="9061"/>
        </w:tabs>
        <w:rPr>
          <w:del w:id="323" w:author="Ryan Lemos" w:date="2019-08-19T19:02:00Z"/>
          <w:rFonts w:asciiTheme="minorHAnsi" w:eastAsiaTheme="minorEastAsia" w:hAnsiTheme="minorHAnsi" w:cstheme="minorBidi"/>
          <w:caps w:val="0"/>
          <w:noProof/>
          <w:sz w:val="22"/>
          <w:szCs w:val="22"/>
          <w:lang w:eastAsia="pt-BR"/>
        </w:rPr>
      </w:pPr>
      <w:del w:id="324" w:author="Ryan Lemos" w:date="2019-08-19T19:02:00Z">
        <w:r w:rsidDel="00753186">
          <w:rPr>
            <w:noProof/>
          </w:rPr>
          <w:delText>3.1</w:delText>
        </w:r>
        <w:r w:rsidDel="00753186">
          <w:rPr>
            <w:rFonts w:asciiTheme="minorHAnsi" w:eastAsiaTheme="minorEastAsia" w:hAnsiTheme="minorHAnsi" w:cstheme="minorBidi"/>
            <w:caps w:val="0"/>
            <w:noProof/>
            <w:sz w:val="22"/>
            <w:szCs w:val="22"/>
            <w:lang w:eastAsia="pt-BR"/>
          </w:rPr>
          <w:tab/>
        </w:r>
        <w:r w:rsidDel="00753186">
          <w:rPr>
            <w:noProof/>
          </w:rPr>
          <w:delText>Ferramentas de desenvolvimento utilizadas</w:delText>
        </w:r>
        <w:r w:rsidDel="00753186">
          <w:rPr>
            <w:noProof/>
          </w:rPr>
          <w:tab/>
          <w:delText>41</w:delText>
        </w:r>
      </w:del>
    </w:p>
    <w:p w14:paraId="04D40C5C" w14:textId="68D0147E" w:rsidR="00085AE7" w:rsidDel="00753186" w:rsidRDefault="00085AE7">
      <w:pPr>
        <w:pStyle w:val="Sumrio2"/>
        <w:tabs>
          <w:tab w:val="left" w:pos="1200"/>
          <w:tab w:val="right" w:leader="dot" w:pos="9061"/>
        </w:tabs>
        <w:rPr>
          <w:del w:id="325" w:author="Ryan Lemos" w:date="2019-08-19T19:02:00Z"/>
          <w:rFonts w:asciiTheme="minorHAnsi" w:eastAsiaTheme="minorEastAsia" w:hAnsiTheme="minorHAnsi" w:cstheme="minorBidi"/>
          <w:caps w:val="0"/>
          <w:noProof/>
          <w:sz w:val="22"/>
          <w:szCs w:val="22"/>
          <w:lang w:eastAsia="pt-BR"/>
        </w:rPr>
      </w:pPr>
      <w:del w:id="326" w:author="Ryan Lemos" w:date="2019-08-19T19:02:00Z">
        <w:r w:rsidDel="00753186">
          <w:rPr>
            <w:noProof/>
          </w:rPr>
          <w:delText>3.2</w:delText>
        </w:r>
        <w:r w:rsidDel="00753186">
          <w:rPr>
            <w:rFonts w:asciiTheme="minorHAnsi" w:eastAsiaTheme="minorEastAsia" w:hAnsiTheme="minorHAnsi" w:cstheme="minorBidi"/>
            <w:caps w:val="0"/>
            <w:noProof/>
            <w:sz w:val="22"/>
            <w:szCs w:val="22"/>
            <w:lang w:eastAsia="pt-BR"/>
          </w:rPr>
          <w:tab/>
        </w:r>
        <w:r w:rsidDel="00753186">
          <w:rPr>
            <w:noProof/>
          </w:rPr>
          <w:delText>Estruturação do sistema</w:delText>
        </w:r>
        <w:r w:rsidDel="00753186">
          <w:rPr>
            <w:noProof/>
          </w:rPr>
          <w:tab/>
          <w:delText>42</w:delText>
        </w:r>
      </w:del>
    </w:p>
    <w:p w14:paraId="55EACE7B" w14:textId="4556C23B" w:rsidR="00085AE7" w:rsidDel="00753186" w:rsidRDefault="00085AE7">
      <w:pPr>
        <w:pStyle w:val="Sumrio2"/>
        <w:tabs>
          <w:tab w:val="left" w:pos="1200"/>
          <w:tab w:val="right" w:leader="dot" w:pos="9061"/>
        </w:tabs>
        <w:rPr>
          <w:del w:id="327" w:author="Ryan Lemos" w:date="2019-08-19T19:02:00Z"/>
          <w:rFonts w:asciiTheme="minorHAnsi" w:eastAsiaTheme="minorEastAsia" w:hAnsiTheme="minorHAnsi" w:cstheme="minorBidi"/>
          <w:caps w:val="0"/>
          <w:noProof/>
          <w:sz w:val="22"/>
          <w:szCs w:val="22"/>
          <w:lang w:eastAsia="pt-BR"/>
        </w:rPr>
      </w:pPr>
      <w:del w:id="328" w:author="Ryan Lemos" w:date="2019-08-19T19:02:00Z">
        <w:r w:rsidDel="00753186">
          <w:rPr>
            <w:noProof/>
          </w:rPr>
          <w:delText>3.3</w:delText>
        </w:r>
        <w:r w:rsidDel="00753186">
          <w:rPr>
            <w:rFonts w:asciiTheme="minorHAnsi" w:eastAsiaTheme="minorEastAsia" w:hAnsiTheme="minorHAnsi" w:cstheme="minorBidi"/>
            <w:caps w:val="0"/>
            <w:noProof/>
            <w:sz w:val="22"/>
            <w:szCs w:val="22"/>
            <w:lang w:eastAsia="pt-BR"/>
          </w:rPr>
          <w:tab/>
        </w:r>
        <w:r w:rsidDel="00753186">
          <w:rPr>
            <w:noProof/>
          </w:rPr>
          <w:delText>Diagrama de banco de dados</w:delText>
        </w:r>
        <w:r w:rsidDel="00753186">
          <w:rPr>
            <w:noProof/>
          </w:rPr>
          <w:tab/>
          <w:delText>42</w:delText>
        </w:r>
      </w:del>
    </w:p>
    <w:p w14:paraId="2C003334" w14:textId="073F2C0D" w:rsidR="00085AE7" w:rsidDel="00753186" w:rsidRDefault="00085AE7">
      <w:pPr>
        <w:pStyle w:val="Sumrio2"/>
        <w:tabs>
          <w:tab w:val="left" w:pos="1200"/>
          <w:tab w:val="right" w:leader="dot" w:pos="9061"/>
        </w:tabs>
        <w:rPr>
          <w:del w:id="329" w:author="Ryan Lemos" w:date="2019-08-19T19:02:00Z"/>
          <w:rFonts w:asciiTheme="minorHAnsi" w:eastAsiaTheme="minorEastAsia" w:hAnsiTheme="minorHAnsi" w:cstheme="minorBidi"/>
          <w:caps w:val="0"/>
          <w:noProof/>
          <w:sz w:val="22"/>
          <w:szCs w:val="22"/>
          <w:lang w:eastAsia="pt-BR"/>
        </w:rPr>
      </w:pPr>
      <w:del w:id="330" w:author="Ryan Lemos" w:date="2019-08-19T19:02:00Z">
        <w:r w:rsidDel="00753186">
          <w:rPr>
            <w:noProof/>
          </w:rPr>
          <w:delText>3.4</w:delText>
        </w:r>
        <w:r w:rsidDel="00753186">
          <w:rPr>
            <w:rFonts w:asciiTheme="minorHAnsi" w:eastAsiaTheme="minorEastAsia" w:hAnsiTheme="minorHAnsi" w:cstheme="minorBidi"/>
            <w:caps w:val="0"/>
            <w:noProof/>
            <w:sz w:val="22"/>
            <w:szCs w:val="22"/>
            <w:lang w:eastAsia="pt-BR"/>
          </w:rPr>
          <w:tab/>
        </w:r>
        <w:r w:rsidDel="00753186">
          <w:rPr>
            <w:noProof/>
          </w:rPr>
          <w:delText>Diagrama de processos</w:delText>
        </w:r>
        <w:r w:rsidDel="00753186">
          <w:rPr>
            <w:noProof/>
          </w:rPr>
          <w:tab/>
          <w:delText>44</w:delText>
        </w:r>
      </w:del>
    </w:p>
    <w:p w14:paraId="1EB928A9" w14:textId="62190557" w:rsidR="00085AE7" w:rsidDel="00753186" w:rsidRDefault="00085AE7">
      <w:pPr>
        <w:pStyle w:val="Sumrio2"/>
        <w:tabs>
          <w:tab w:val="left" w:pos="1200"/>
          <w:tab w:val="right" w:leader="dot" w:pos="9061"/>
        </w:tabs>
        <w:rPr>
          <w:del w:id="331" w:author="Ryan Lemos" w:date="2019-08-19T19:02:00Z"/>
          <w:rFonts w:asciiTheme="minorHAnsi" w:eastAsiaTheme="minorEastAsia" w:hAnsiTheme="minorHAnsi" w:cstheme="minorBidi"/>
          <w:caps w:val="0"/>
          <w:noProof/>
          <w:sz w:val="22"/>
          <w:szCs w:val="22"/>
          <w:lang w:eastAsia="pt-BR"/>
        </w:rPr>
      </w:pPr>
      <w:del w:id="332" w:author="Ryan Lemos" w:date="2019-08-19T19:02:00Z">
        <w:r w:rsidDel="00753186">
          <w:rPr>
            <w:noProof/>
          </w:rPr>
          <w:delText>3.5</w:delText>
        </w:r>
        <w:r w:rsidDel="00753186">
          <w:rPr>
            <w:rFonts w:asciiTheme="minorHAnsi" w:eastAsiaTheme="minorEastAsia" w:hAnsiTheme="minorHAnsi" w:cstheme="minorBidi"/>
            <w:caps w:val="0"/>
            <w:noProof/>
            <w:sz w:val="22"/>
            <w:szCs w:val="22"/>
            <w:lang w:eastAsia="pt-BR"/>
          </w:rPr>
          <w:tab/>
        </w:r>
        <w:r w:rsidDel="00753186">
          <w:rPr>
            <w:noProof/>
          </w:rPr>
          <w:delText>Release 1 – Cadastros Básicos</w:delText>
        </w:r>
        <w:r w:rsidDel="00753186">
          <w:rPr>
            <w:noProof/>
          </w:rPr>
          <w:tab/>
          <w:delText>48</w:delText>
        </w:r>
      </w:del>
    </w:p>
    <w:p w14:paraId="40599BE8" w14:textId="1ECFFB18" w:rsidR="00085AE7" w:rsidDel="00753186" w:rsidRDefault="00085AE7">
      <w:pPr>
        <w:pStyle w:val="Sumrio3"/>
        <w:rPr>
          <w:del w:id="333" w:author="Ryan Lemos" w:date="2019-08-19T19:02:00Z"/>
          <w:rFonts w:asciiTheme="minorHAnsi" w:eastAsiaTheme="minorEastAsia" w:hAnsiTheme="minorHAnsi" w:cstheme="minorBidi"/>
          <w:b w:val="0"/>
          <w:iCs w:val="0"/>
          <w:noProof/>
          <w:sz w:val="22"/>
          <w:szCs w:val="22"/>
          <w:lang w:eastAsia="pt-BR"/>
        </w:rPr>
      </w:pPr>
      <w:del w:id="334" w:author="Ryan Lemos" w:date="2019-08-19T19:02:00Z">
        <w:r w:rsidDel="00753186">
          <w:rPr>
            <w:noProof/>
          </w:rPr>
          <w:delText>3.5.1</w:delText>
        </w:r>
        <w:r w:rsidDel="00753186">
          <w:rPr>
            <w:rFonts w:asciiTheme="minorHAnsi" w:eastAsiaTheme="minorEastAsia" w:hAnsiTheme="minorHAnsi" w:cstheme="minorBidi"/>
            <w:b w:val="0"/>
            <w:iCs w:val="0"/>
            <w:noProof/>
            <w:sz w:val="22"/>
            <w:szCs w:val="22"/>
            <w:lang w:eastAsia="pt-BR"/>
          </w:rPr>
          <w:tab/>
        </w:r>
        <w:r w:rsidDel="00753186">
          <w:rPr>
            <w:noProof/>
          </w:rPr>
          <w:delText>Sistema desenvolvido</w:delText>
        </w:r>
        <w:r w:rsidDel="00753186">
          <w:rPr>
            <w:noProof/>
          </w:rPr>
          <w:tab/>
          <w:delText>48</w:delText>
        </w:r>
      </w:del>
    </w:p>
    <w:p w14:paraId="48BEFC2E" w14:textId="3922AAC8" w:rsidR="00085AE7" w:rsidDel="00753186" w:rsidRDefault="00085AE7">
      <w:pPr>
        <w:pStyle w:val="Sumrio4"/>
        <w:tabs>
          <w:tab w:val="left" w:pos="1200"/>
          <w:tab w:val="right" w:leader="dot" w:pos="9061"/>
        </w:tabs>
        <w:rPr>
          <w:del w:id="335" w:author="Ryan Lemos" w:date="2019-08-19T19:02:00Z"/>
          <w:rFonts w:asciiTheme="minorHAnsi" w:eastAsiaTheme="minorEastAsia" w:hAnsiTheme="minorHAnsi" w:cstheme="minorBidi"/>
          <w:noProof/>
          <w:sz w:val="22"/>
          <w:szCs w:val="22"/>
          <w:lang w:eastAsia="pt-BR"/>
        </w:rPr>
      </w:pPr>
      <w:del w:id="336" w:author="Ryan Lemos" w:date="2019-08-19T19:02:00Z">
        <w:r w:rsidDel="00753186">
          <w:rPr>
            <w:noProof/>
          </w:rPr>
          <w:delText>3.5.1.1</w:delText>
        </w:r>
        <w:r w:rsidDel="00753186">
          <w:rPr>
            <w:rFonts w:asciiTheme="minorHAnsi" w:eastAsiaTheme="minorEastAsia" w:hAnsiTheme="minorHAnsi" w:cstheme="minorBidi"/>
            <w:noProof/>
            <w:sz w:val="22"/>
            <w:szCs w:val="22"/>
            <w:lang w:eastAsia="pt-BR"/>
          </w:rPr>
          <w:tab/>
        </w:r>
        <w:r w:rsidDel="00753186">
          <w:rPr>
            <w:noProof/>
          </w:rPr>
          <w:delText>Gestor</w:delText>
        </w:r>
        <w:r w:rsidDel="00753186">
          <w:rPr>
            <w:noProof/>
          </w:rPr>
          <w:tab/>
          <w:delText>53</w:delText>
        </w:r>
      </w:del>
    </w:p>
    <w:p w14:paraId="61DD55F0" w14:textId="76555302" w:rsidR="00085AE7" w:rsidDel="00753186" w:rsidRDefault="00085AE7">
      <w:pPr>
        <w:pStyle w:val="Sumrio4"/>
        <w:tabs>
          <w:tab w:val="left" w:pos="1200"/>
          <w:tab w:val="right" w:leader="dot" w:pos="9061"/>
        </w:tabs>
        <w:rPr>
          <w:del w:id="337" w:author="Ryan Lemos" w:date="2019-08-19T19:02:00Z"/>
          <w:rFonts w:asciiTheme="minorHAnsi" w:eastAsiaTheme="minorEastAsia" w:hAnsiTheme="minorHAnsi" w:cstheme="minorBidi"/>
          <w:noProof/>
          <w:sz w:val="22"/>
          <w:szCs w:val="22"/>
          <w:lang w:eastAsia="pt-BR"/>
        </w:rPr>
      </w:pPr>
      <w:del w:id="338" w:author="Ryan Lemos" w:date="2019-08-19T19:02:00Z">
        <w:r w:rsidDel="00753186">
          <w:rPr>
            <w:noProof/>
          </w:rPr>
          <w:delText>3.5.1.2</w:delText>
        </w:r>
        <w:r w:rsidDel="00753186">
          <w:rPr>
            <w:rFonts w:asciiTheme="minorHAnsi" w:eastAsiaTheme="minorEastAsia" w:hAnsiTheme="minorHAnsi" w:cstheme="minorBidi"/>
            <w:noProof/>
            <w:sz w:val="22"/>
            <w:szCs w:val="22"/>
            <w:lang w:eastAsia="pt-BR"/>
          </w:rPr>
          <w:tab/>
        </w:r>
        <w:r w:rsidDel="00753186">
          <w:rPr>
            <w:noProof/>
          </w:rPr>
          <w:delText>Administrador</w:delText>
        </w:r>
        <w:r w:rsidDel="00753186">
          <w:rPr>
            <w:noProof/>
          </w:rPr>
          <w:tab/>
          <w:delText>58</w:delText>
        </w:r>
      </w:del>
    </w:p>
    <w:p w14:paraId="0336C13E" w14:textId="055B79CE" w:rsidR="00085AE7" w:rsidDel="00753186" w:rsidRDefault="00085AE7">
      <w:pPr>
        <w:pStyle w:val="Sumrio4"/>
        <w:tabs>
          <w:tab w:val="left" w:pos="1200"/>
          <w:tab w:val="right" w:leader="dot" w:pos="9061"/>
        </w:tabs>
        <w:rPr>
          <w:del w:id="339" w:author="Ryan Lemos" w:date="2019-08-19T19:02:00Z"/>
          <w:rFonts w:asciiTheme="minorHAnsi" w:eastAsiaTheme="minorEastAsia" w:hAnsiTheme="minorHAnsi" w:cstheme="minorBidi"/>
          <w:noProof/>
          <w:sz w:val="22"/>
          <w:szCs w:val="22"/>
          <w:lang w:eastAsia="pt-BR"/>
        </w:rPr>
      </w:pPr>
      <w:del w:id="340" w:author="Ryan Lemos" w:date="2019-08-19T19:02:00Z">
        <w:r w:rsidDel="00753186">
          <w:rPr>
            <w:noProof/>
          </w:rPr>
          <w:delText>3.5.1.3</w:delText>
        </w:r>
        <w:r w:rsidDel="00753186">
          <w:rPr>
            <w:rFonts w:asciiTheme="minorHAnsi" w:eastAsiaTheme="minorEastAsia" w:hAnsiTheme="minorHAnsi" w:cstheme="minorBidi"/>
            <w:noProof/>
            <w:sz w:val="22"/>
            <w:szCs w:val="22"/>
            <w:lang w:eastAsia="pt-BR"/>
          </w:rPr>
          <w:tab/>
        </w:r>
        <w:r w:rsidDel="00753186">
          <w:rPr>
            <w:noProof/>
          </w:rPr>
          <w:delText>Professor</w:delText>
        </w:r>
        <w:r w:rsidDel="00753186">
          <w:rPr>
            <w:noProof/>
          </w:rPr>
          <w:tab/>
          <w:delText>61</w:delText>
        </w:r>
      </w:del>
    </w:p>
    <w:p w14:paraId="66A00DF6" w14:textId="7E0A6B4B" w:rsidR="00085AE7" w:rsidDel="00753186" w:rsidRDefault="00085AE7">
      <w:pPr>
        <w:pStyle w:val="Sumrio4"/>
        <w:tabs>
          <w:tab w:val="left" w:pos="1200"/>
          <w:tab w:val="right" w:leader="dot" w:pos="9061"/>
        </w:tabs>
        <w:rPr>
          <w:del w:id="341" w:author="Ryan Lemos" w:date="2019-08-19T19:02:00Z"/>
          <w:rFonts w:asciiTheme="minorHAnsi" w:eastAsiaTheme="minorEastAsia" w:hAnsiTheme="minorHAnsi" w:cstheme="minorBidi"/>
          <w:noProof/>
          <w:sz w:val="22"/>
          <w:szCs w:val="22"/>
          <w:lang w:eastAsia="pt-BR"/>
        </w:rPr>
      </w:pPr>
      <w:del w:id="342" w:author="Ryan Lemos" w:date="2019-08-19T19:02:00Z">
        <w:r w:rsidDel="00753186">
          <w:rPr>
            <w:noProof/>
          </w:rPr>
          <w:delText>3.5.1.4</w:delText>
        </w:r>
        <w:r w:rsidDel="00753186">
          <w:rPr>
            <w:rFonts w:asciiTheme="minorHAnsi" w:eastAsiaTheme="minorEastAsia" w:hAnsiTheme="minorHAnsi" w:cstheme="minorBidi"/>
            <w:noProof/>
            <w:sz w:val="22"/>
            <w:szCs w:val="22"/>
            <w:lang w:eastAsia="pt-BR"/>
          </w:rPr>
          <w:tab/>
        </w:r>
        <w:r w:rsidDel="00753186">
          <w:rPr>
            <w:noProof/>
          </w:rPr>
          <w:delText>Estórias dos alunos</w:delText>
        </w:r>
        <w:r w:rsidDel="00753186">
          <w:rPr>
            <w:noProof/>
          </w:rPr>
          <w:tab/>
          <w:delText>73</w:delText>
        </w:r>
      </w:del>
    </w:p>
    <w:p w14:paraId="2544772E" w14:textId="7A97DDC3" w:rsidR="00085AE7" w:rsidDel="00753186" w:rsidRDefault="00085AE7">
      <w:pPr>
        <w:pStyle w:val="Sumrio2"/>
        <w:tabs>
          <w:tab w:val="left" w:pos="1200"/>
          <w:tab w:val="right" w:leader="dot" w:pos="9061"/>
        </w:tabs>
        <w:rPr>
          <w:del w:id="343" w:author="Ryan Lemos" w:date="2019-08-19T19:02:00Z"/>
          <w:rFonts w:asciiTheme="minorHAnsi" w:eastAsiaTheme="minorEastAsia" w:hAnsiTheme="minorHAnsi" w:cstheme="minorBidi"/>
          <w:caps w:val="0"/>
          <w:noProof/>
          <w:sz w:val="22"/>
          <w:szCs w:val="22"/>
          <w:lang w:eastAsia="pt-BR"/>
        </w:rPr>
      </w:pPr>
      <w:del w:id="344" w:author="Ryan Lemos" w:date="2019-08-19T19:02:00Z">
        <w:r w:rsidDel="00753186">
          <w:rPr>
            <w:noProof/>
          </w:rPr>
          <w:delText>3.6</w:delText>
        </w:r>
        <w:r w:rsidDel="00753186">
          <w:rPr>
            <w:rFonts w:asciiTheme="minorHAnsi" w:eastAsiaTheme="minorEastAsia" w:hAnsiTheme="minorHAnsi" w:cstheme="minorBidi"/>
            <w:caps w:val="0"/>
            <w:noProof/>
            <w:sz w:val="22"/>
            <w:szCs w:val="22"/>
            <w:lang w:eastAsia="pt-BR"/>
          </w:rPr>
          <w:tab/>
        </w:r>
        <w:r w:rsidDel="00753186">
          <w:rPr>
            <w:noProof/>
          </w:rPr>
          <w:delText>Release 2 – Banco de questões</w:delText>
        </w:r>
        <w:r w:rsidDel="00753186">
          <w:rPr>
            <w:noProof/>
          </w:rPr>
          <w:tab/>
          <w:delText>78</w:delText>
        </w:r>
      </w:del>
    </w:p>
    <w:p w14:paraId="4E9CDDE7" w14:textId="61B6365D" w:rsidR="00085AE7" w:rsidDel="00753186" w:rsidRDefault="00085AE7">
      <w:pPr>
        <w:pStyle w:val="Sumrio3"/>
        <w:rPr>
          <w:del w:id="345" w:author="Ryan Lemos" w:date="2019-08-19T19:02:00Z"/>
          <w:rFonts w:asciiTheme="minorHAnsi" w:eastAsiaTheme="minorEastAsia" w:hAnsiTheme="minorHAnsi" w:cstheme="minorBidi"/>
          <w:b w:val="0"/>
          <w:iCs w:val="0"/>
          <w:noProof/>
          <w:sz w:val="22"/>
          <w:szCs w:val="22"/>
          <w:lang w:eastAsia="pt-BR"/>
        </w:rPr>
      </w:pPr>
      <w:del w:id="346" w:author="Ryan Lemos" w:date="2019-08-19T19:02:00Z">
        <w:r w:rsidDel="00753186">
          <w:rPr>
            <w:noProof/>
          </w:rPr>
          <w:delText>3.6.1</w:delText>
        </w:r>
        <w:r w:rsidDel="00753186">
          <w:rPr>
            <w:rFonts w:asciiTheme="minorHAnsi" w:eastAsiaTheme="minorEastAsia" w:hAnsiTheme="minorHAnsi" w:cstheme="minorBidi"/>
            <w:b w:val="0"/>
            <w:iCs w:val="0"/>
            <w:noProof/>
            <w:sz w:val="22"/>
            <w:szCs w:val="22"/>
            <w:lang w:eastAsia="pt-BR"/>
          </w:rPr>
          <w:tab/>
        </w:r>
        <w:r w:rsidDel="00753186">
          <w:rPr>
            <w:noProof/>
          </w:rPr>
          <w:delText>Sistema desenvolvido</w:delText>
        </w:r>
        <w:r w:rsidDel="00753186">
          <w:rPr>
            <w:noProof/>
          </w:rPr>
          <w:tab/>
          <w:delText>78</w:delText>
        </w:r>
      </w:del>
    </w:p>
    <w:p w14:paraId="72F9B79D" w14:textId="4F5FAF59" w:rsidR="00085AE7" w:rsidDel="00753186" w:rsidRDefault="00085AE7">
      <w:pPr>
        <w:pStyle w:val="Sumrio4"/>
        <w:tabs>
          <w:tab w:val="left" w:pos="1200"/>
          <w:tab w:val="right" w:leader="dot" w:pos="9061"/>
        </w:tabs>
        <w:rPr>
          <w:del w:id="347" w:author="Ryan Lemos" w:date="2019-08-19T19:02:00Z"/>
          <w:rFonts w:asciiTheme="minorHAnsi" w:eastAsiaTheme="minorEastAsia" w:hAnsiTheme="minorHAnsi" w:cstheme="minorBidi"/>
          <w:noProof/>
          <w:sz w:val="22"/>
          <w:szCs w:val="22"/>
          <w:lang w:eastAsia="pt-BR"/>
        </w:rPr>
      </w:pPr>
      <w:del w:id="348" w:author="Ryan Lemos" w:date="2019-08-19T19:02:00Z">
        <w:r w:rsidDel="00753186">
          <w:rPr>
            <w:noProof/>
          </w:rPr>
          <w:delText>3.6.1.1</w:delText>
        </w:r>
        <w:r w:rsidDel="00753186">
          <w:rPr>
            <w:rFonts w:asciiTheme="minorHAnsi" w:eastAsiaTheme="minorEastAsia" w:hAnsiTheme="minorHAnsi" w:cstheme="minorBidi"/>
            <w:noProof/>
            <w:sz w:val="22"/>
            <w:szCs w:val="22"/>
            <w:lang w:eastAsia="pt-BR"/>
          </w:rPr>
          <w:tab/>
        </w:r>
        <w:r w:rsidDel="00753186">
          <w:rPr>
            <w:noProof/>
          </w:rPr>
          <w:delText>Professor</w:delText>
        </w:r>
        <w:r w:rsidDel="00753186">
          <w:rPr>
            <w:noProof/>
          </w:rPr>
          <w:tab/>
          <w:delText>78</w:delText>
        </w:r>
      </w:del>
    </w:p>
    <w:p w14:paraId="7105F3EC" w14:textId="6AF14DF0" w:rsidR="00085AE7" w:rsidDel="00753186" w:rsidRDefault="00085AE7">
      <w:pPr>
        <w:pStyle w:val="Sumrio4"/>
        <w:tabs>
          <w:tab w:val="left" w:pos="1200"/>
          <w:tab w:val="right" w:leader="dot" w:pos="9061"/>
        </w:tabs>
        <w:rPr>
          <w:del w:id="349" w:author="Ryan Lemos" w:date="2019-08-19T19:02:00Z"/>
          <w:rFonts w:asciiTheme="minorHAnsi" w:eastAsiaTheme="minorEastAsia" w:hAnsiTheme="minorHAnsi" w:cstheme="minorBidi"/>
          <w:noProof/>
          <w:sz w:val="22"/>
          <w:szCs w:val="22"/>
          <w:lang w:eastAsia="pt-BR"/>
        </w:rPr>
      </w:pPr>
      <w:del w:id="350" w:author="Ryan Lemos" w:date="2019-08-19T19:02:00Z">
        <w:r w:rsidDel="00753186">
          <w:rPr>
            <w:noProof/>
          </w:rPr>
          <w:delText>3.6.1.2</w:delText>
        </w:r>
        <w:r w:rsidDel="00753186">
          <w:rPr>
            <w:rFonts w:asciiTheme="minorHAnsi" w:eastAsiaTheme="minorEastAsia" w:hAnsiTheme="minorHAnsi" w:cstheme="minorBidi"/>
            <w:noProof/>
            <w:sz w:val="22"/>
            <w:szCs w:val="22"/>
            <w:lang w:eastAsia="pt-BR"/>
          </w:rPr>
          <w:tab/>
        </w:r>
        <w:r w:rsidDel="00753186">
          <w:rPr>
            <w:noProof/>
          </w:rPr>
          <w:delText>Aluno</w:delText>
        </w:r>
        <w:r w:rsidDel="00753186">
          <w:rPr>
            <w:noProof/>
          </w:rPr>
          <w:tab/>
          <w:delText>92</w:delText>
        </w:r>
      </w:del>
    </w:p>
    <w:p w14:paraId="0C6BA889" w14:textId="67DB1531" w:rsidR="00085AE7" w:rsidDel="00753186" w:rsidRDefault="00085AE7">
      <w:pPr>
        <w:pStyle w:val="Sumrio2"/>
        <w:tabs>
          <w:tab w:val="left" w:pos="1200"/>
          <w:tab w:val="right" w:leader="dot" w:pos="9061"/>
        </w:tabs>
        <w:rPr>
          <w:del w:id="351" w:author="Ryan Lemos" w:date="2019-08-19T19:02:00Z"/>
          <w:rFonts w:asciiTheme="minorHAnsi" w:eastAsiaTheme="minorEastAsia" w:hAnsiTheme="minorHAnsi" w:cstheme="minorBidi"/>
          <w:caps w:val="0"/>
          <w:noProof/>
          <w:sz w:val="22"/>
          <w:szCs w:val="22"/>
          <w:lang w:eastAsia="pt-BR"/>
        </w:rPr>
      </w:pPr>
      <w:del w:id="352" w:author="Ryan Lemos" w:date="2019-08-19T19:02:00Z">
        <w:r w:rsidDel="00753186">
          <w:rPr>
            <w:noProof/>
          </w:rPr>
          <w:delText>3.7</w:delText>
        </w:r>
        <w:r w:rsidDel="00753186">
          <w:rPr>
            <w:rFonts w:asciiTheme="minorHAnsi" w:eastAsiaTheme="minorEastAsia" w:hAnsiTheme="minorHAnsi" w:cstheme="minorBidi"/>
            <w:caps w:val="0"/>
            <w:noProof/>
            <w:sz w:val="22"/>
            <w:szCs w:val="22"/>
            <w:lang w:eastAsia="pt-BR"/>
          </w:rPr>
          <w:tab/>
        </w:r>
        <w:r w:rsidDel="00753186">
          <w:rPr>
            <w:noProof/>
          </w:rPr>
          <w:delText>Release 3 – Complementos</w:delText>
        </w:r>
        <w:r w:rsidDel="00753186">
          <w:rPr>
            <w:noProof/>
          </w:rPr>
          <w:tab/>
          <w:delText>96</w:delText>
        </w:r>
      </w:del>
    </w:p>
    <w:p w14:paraId="192D56BB" w14:textId="3AA3CF1D" w:rsidR="00085AE7" w:rsidDel="00753186" w:rsidRDefault="00085AE7">
      <w:pPr>
        <w:pStyle w:val="Sumrio3"/>
        <w:rPr>
          <w:del w:id="353" w:author="Ryan Lemos" w:date="2019-08-19T19:02:00Z"/>
          <w:rFonts w:asciiTheme="minorHAnsi" w:eastAsiaTheme="minorEastAsia" w:hAnsiTheme="minorHAnsi" w:cstheme="minorBidi"/>
          <w:b w:val="0"/>
          <w:iCs w:val="0"/>
          <w:noProof/>
          <w:sz w:val="22"/>
          <w:szCs w:val="22"/>
          <w:lang w:eastAsia="pt-BR"/>
        </w:rPr>
      </w:pPr>
      <w:del w:id="354" w:author="Ryan Lemos" w:date="2019-08-19T19:02:00Z">
        <w:r w:rsidDel="00753186">
          <w:rPr>
            <w:noProof/>
          </w:rPr>
          <w:delText>3.7.1</w:delText>
        </w:r>
        <w:r w:rsidDel="00753186">
          <w:rPr>
            <w:rFonts w:asciiTheme="minorHAnsi" w:eastAsiaTheme="minorEastAsia" w:hAnsiTheme="minorHAnsi" w:cstheme="minorBidi"/>
            <w:b w:val="0"/>
            <w:iCs w:val="0"/>
            <w:noProof/>
            <w:sz w:val="22"/>
            <w:szCs w:val="22"/>
            <w:lang w:eastAsia="pt-BR"/>
          </w:rPr>
          <w:tab/>
        </w:r>
        <w:r w:rsidDel="00753186">
          <w:rPr>
            <w:noProof/>
          </w:rPr>
          <w:delText>Sistema desenvolvido</w:delText>
        </w:r>
        <w:r w:rsidDel="00753186">
          <w:rPr>
            <w:noProof/>
          </w:rPr>
          <w:tab/>
          <w:delText>96</w:delText>
        </w:r>
      </w:del>
    </w:p>
    <w:p w14:paraId="7B64F7EE" w14:textId="76476399" w:rsidR="00085AE7" w:rsidDel="00753186" w:rsidRDefault="00085AE7">
      <w:pPr>
        <w:pStyle w:val="Sumrio4"/>
        <w:tabs>
          <w:tab w:val="left" w:pos="1200"/>
          <w:tab w:val="right" w:leader="dot" w:pos="9061"/>
        </w:tabs>
        <w:rPr>
          <w:del w:id="355" w:author="Ryan Lemos" w:date="2019-08-19T19:02:00Z"/>
          <w:rFonts w:asciiTheme="minorHAnsi" w:eastAsiaTheme="minorEastAsia" w:hAnsiTheme="minorHAnsi" w:cstheme="minorBidi"/>
          <w:noProof/>
          <w:sz w:val="22"/>
          <w:szCs w:val="22"/>
          <w:lang w:eastAsia="pt-BR"/>
        </w:rPr>
      </w:pPr>
      <w:del w:id="356" w:author="Ryan Lemos" w:date="2019-08-19T19:02:00Z">
        <w:r w:rsidDel="00753186">
          <w:rPr>
            <w:noProof/>
          </w:rPr>
          <w:delText>3.7.1.1</w:delText>
        </w:r>
        <w:r w:rsidDel="00753186">
          <w:rPr>
            <w:rFonts w:asciiTheme="minorHAnsi" w:eastAsiaTheme="minorEastAsia" w:hAnsiTheme="minorHAnsi" w:cstheme="minorBidi"/>
            <w:noProof/>
            <w:sz w:val="22"/>
            <w:szCs w:val="22"/>
            <w:lang w:eastAsia="pt-BR"/>
          </w:rPr>
          <w:tab/>
        </w:r>
        <w:r w:rsidDel="00753186">
          <w:rPr>
            <w:noProof/>
          </w:rPr>
          <w:delText>Professor</w:delText>
        </w:r>
        <w:r w:rsidDel="00753186">
          <w:rPr>
            <w:noProof/>
          </w:rPr>
          <w:tab/>
          <w:delText>97</w:delText>
        </w:r>
      </w:del>
    </w:p>
    <w:p w14:paraId="6B8867E9" w14:textId="25E5DA18" w:rsidR="00085AE7" w:rsidDel="00753186" w:rsidRDefault="00085AE7">
      <w:pPr>
        <w:pStyle w:val="Sumrio4"/>
        <w:tabs>
          <w:tab w:val="left" w:pos="1200"/>
          <w:tab w:val="right" w:leader="dot" w:pos="9061"/>
        </w:tabs>
        <w:rPr>
          <w:del w:id="357" w:author="Ryan Lemos" w:date="2019-08-19T19:02:00Z"/>
          <w:rFonts w:asciiTheme="minorHAnsi" w:eastAsiaTheme="minorEastAsia" w:hAnsiTheme="minorHAnsi" w:cstheme="minorBidi"/>
          <w:noProof/>
          <w:sz w:val="22"/>
          <w:szCs w:val="22"/>
          <w:lang w:eastAsia="pt-BR"/>
        </w:rPr>
      </w:pPr>
      <w:del w:id="358" w:author="Ryan Lemos" w:date="2019-08-19T19:02:00Z">
        <w:r w:rsidDel="00753186">
          <w:rPr>
            <w:noProof/>
          </w:rPr>
          <w:delText>3.7.1.2</w:delText>
        </w:r>
        <w:r w:rsidDel="00753186">
          <w:rPr>
            <w:rFonts w:asciiTheme="minorHAnsi" w:eastAsiaTheme="minorEastAsia" w:hAnsiTheme="minorHAnsi" w:cstheme="minorBidi"/>
            <w:noProof/>
            <w:sz w:val="22"/>
            <w:szCs w:val="22"/>
            <w:lang w:eastAsia="pt-BR"/>
          </w:rPr>
          <w:tab/>
        </w:r>
        <w:r w:rsidDel="00753186">
          <w:rPr>
            <w:noProof/>
          </w:rPr>
          <w:delText>Aluno</w:delText>
        </w:r>
        <w:r w:rsidDel="00753186">
          <w:rPr>
            <w:noProof/>
          </w:rPr>
          <w:tab/>
          <w:delText>97</w:delText>
        </w:r>
      </w:del>
    </w:p>
    <w:p w14:paraId="6B07389F" w14:textId="73E3D2C5" w:rsidR="00085AE7" w:rsidDel="00753186" w:rsidRDefault="00085AE7">
      <w:pPr>
        <w:pStyle w:val="Sumrio2"/>
        <w:tabs>
          <w:tab w:val="left" w:pos="1200"/>
          <w:tab w:val="right" w:leader="dot" w:pos="9061"/>
        </w:tabs>
        <w:rPr>
          <w:del w:id="359" w:author="Ryan Lemos" w:date="2019-08-19T19:02:00Z"/>
          <w:rFonts w:asciiTheme="minorHAnsi" w:eastAsiaTheme="minorEastAsia" w:hAnsiTheme="minorHAnsi" w:cstheme="minorBidi"/>
          <w:caps w:val="0"/>
          <w:noProof/>
          <w:sz w:val="22"/>
          <w:szCs w:val="22"/>
          <w:lang w:eastAsia="pt-BR"/>
        </w:rPr>
      </w:pPr>
      <w:del w:id="360" w:author="Ryan Lemos" w:date="2019-08-19T19:02:00Z">
        <w:r w:rsidDel="00753186">
          <w:rPr>
            <w:noProof/>
          </w:rPr>
          <w:delText>3.8</w:delText>
        </w:r>
        <w:r w:rsidDel="00753186">
          <w:rPr>
            <w:rFonts w:asciiTheme="minorHAnsi" w:eastAsiaTheme="minorEastAsia" w:hAnsiTheme="minorHAnsi" w:cstheme="minorBidi"/>
            <w:caps w:val="0"/>
            <w:noProof/>
            <w:sz w:val="22"/>
            <w:szCs w:val="22"/>
            <w:lang w:eastAsia="pt-BR"/>
          </w:rPr>
          <w:tab/>
        </w:r>
        <w:r w:rsidDel="00753186">
          <w:rPr>
            <w:noProof/>
          </w:rPr>
          <w:delText>Testes</w:delText>
        </w:r>
        <w:r w:rsidDel="00753186">
          <w:rPr>
            <w:noProof/>
          </w:rPr>
          <w:tab/>
          <w:delText>97</w:delText>
        </w:r>
      </w:del>
    </w:p>
    <w:p w14:paraId="0F142A05" w14:textId="3975C07E" w:rsidR="00085AE7" w:rsidDel="00753186" w:rsidRDefault="00085AE7">
      <w:pPr>
        <w:pStyle w:val="Sumrio2"/>
        <w:tabs>
          <w:tab w:val="right" w:leader="dot" w:pos="9061"/>
        </w:tabs>
        <w:rPr>
          <w:del w:id="361" w:author="Ryan Lemos" w:date="2019-08-19T19:02:00Z"/>
          <w:rFonts w:asciiTheme="minorHAnsi" w:eastAsiaTheme="minorEastAsia" w:hAnsiTheme="minorHAnsi" w:cstheme="minorBidi"/>
          <w:caps w:val="0"/>
          <w:noProof/>
          <w:sz w:val="22"/>
          <w:szCs w:val="22"/>
          <w:lang w:eastAsia="pt-BR"/>
        </w:rPr>
      </w:pPr>
      <w:del w:id="362" w:author="Ryan Lemos" w:date="2019-08-19T19:02:00Z">
        <w:r w:rsidRPr="00596E44" w:rsidDel="00753186">
          <w:rPr>
            <w:noProof/>
          </w:rPr>
          <w:delText>3.9</w:delText>
        </w:r>
        <w:r w:rsidDel="00753186">
          <w:rPr>
            <w:noProof/>
          </w:rPr>
          <w:tab/>
          <w:delText>99</w:delText>
        </w:r>
      </w:del>
    </w:p>
    <w:p w14:paraId="139CB7D8" w14:textId="4D9AB178" w:rsidR="00085AE7" w:rsidDel="00753186" w:rsidRDefault="00085AE7">
      <w:pPr>
        <w:pStyle w:val="Sumrio1"/>
        <w:tabs>
          <w:tab w:val="right" w:leader="dot" w:pos="9061"/>
        </w:tabs>
        <w:rPr>
          <w:del w:id="363" w:author="Ryan Lemos" w:date="2019-08-19T19:02:00Z"/>
          <w:rFonts w:asciiTheme="minorHAnsi" w:eastAsiaTheme="minorEastAsia" w:hAnsiTheme="minorHAnsi" w:cstheme="minorBidi"/>
          <w:b w:val="0"/>
          <w:bCs w:val="0"/>
          <w:caps w:val="0"/>
          <w:noProof/>
          <w:sz w:val="22"/>
          <w:szCs w:val="22"/>
          <w:lang w:eastAsia="pt-BR"/>
        </w:rPr>
      </w:pPr>
      <w:del w:id="364" w:author="Ryan Lemos" w:date="2019-08-19T19:02:00Z">
        <w:r w:rsidDel="00753186">
          <w:rPr>
            <w:noProof/>
          </w:rPr>
          <w:delText>Referências</w:delText>
        </w:r>
        <w:r w:rsidDel="00753186">
          <w:rPr>
            <w:noProof/>
          </w:rPr>
          <w:tab/>
          <w:delText>100</w:delText>
        </w:r>
      </w:del>
    </w:p>
    <w:p w14:paraId="7E458B84" w14:textId="4A7E0D63" w:rsidR="00085AE7" w:rsidDel="00753186" w:rsidRDefault="00085AE7">
      <w:pPr>
        <w:pStyle w:val="Sumrio1"/>
        <w:tabs>
          <w:tab w:val="right" w:leader="dot" w:pos="9061"/>
        </w:tabs>
        <w:rPr>
          <w:del w:id="365" w:author="Ryan Lemos" w:date="2019-08-19T19:02:00Z"/>
          <w:rFonts w:asciiTheme="minorHAnsi" w:eastAsiaTheme="minorEastAsia" w:hAnsiTheme="minorHAnsi" w:cstheme="minorBidi"/>
          <w:b w:val="0"/>
          <w:bCs w:val="0"/>
          <w:caps w:val="0"/>
          <w:noProof/>
          <w:sz w:val="22"/>
          <w:szCs w:val="22"/>
          <w:lang w:eastAsia="pt-BR"/>
        </w:rPr>
      </w:pPr>
      <w:del w:id="366" w:author="Ryan Lemos" w:date="2019-08-19T19:02:00Z">
        <w:r w:rsidDel="00753186">
          <w:rPr>
            <w:noProof/>
          </w:rPr>
          <w:delText>Apendice A - carta de pedido de permissão para uso de informações da escola International language center</w:delText>
        </w:r>
        <w:r w:rsidDel="00753186">
          <w:rPr>
            <w:noProof/>
          </w:rPr>
          <w:tab/>
          <w:delText>103</w:delText>
        </w:r>
      </w:del>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367" w:name="_Ref528267984"/>
      <w:bookmarkStart w:id="368" w:name="_Toc17133774"/>
      <w:r w:rsidRPr="006A6D09">
        <w:rPr>
          <w:szCs w:val="24"/>
        </w:rPr>
        <w:lastRenderedPageBreak/>
        <w:t>INTRODUÇÃO</w:t>
      </w:r>
      <w:bookmarkEnd w:id="367"/>
      <w:bookmarkEnd w:id="368"/>
    </w:p>
    <w:p w14:paraId="061C0C56" w14:textId="77777777" w:rsidR="00674022" w:rsidRDefault="00674022" w:rsidP="00674022"/>
    <w:p w14:paraId="7D11E72D" w14:textId="77777777"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504DDAAB"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r w:rsidR="002D1A7B" w:rsidRPr="002D1A7B">
        <w:rPr>
          <w:i/>
        </w:rPr>
        <w:t>International Language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r w:rsidR="007701B4" w:rsidRPr="005F0557">
        <w:t>Unimontes</w:t>
      </w:r>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um </w:t>
      </w:r>
      <w:r w:rsidR="00B9384C">
        <w:t>ambiente</w:t>
      </w:r>
      <w:r w:rsidR="00BB0CD7">
        <w:t xml:space="preserve"> </w:t>
      </w:r>
      <w:r w:rsidR="00BB0CD7" w:rsidRPr="00E95C78">
        <w:rPr>
          <w:i/>
        </w:rPr>
        <w:t>web</w:t>
      </w:r>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r w:rsidR="003B49D8">
        <w:t xml:space="preserve"> o</w:t>
      </w:r>
      <w:r w:rsidR="00171370">
        <w:t xml:space="preserve"> conte</w:t>
      </w:r>
      <w:r w:rsidR="007B61FF">
        <w:t>ú</w:t>
      </w:r>
      <w:r w:rsidR="00171370">
        <w:t>do.</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r w:rsidR="003D0104" w:rsidRPr="003D0104">
        <w:rPr>
          <w:i/>
        </w:rPr>
        <w:t>e</w:t>
      </w:r>
      <w:r w:rsidR="00A2494E" w:rsidRPr="003D0104">
        <w:rPr>
          <w:i/>
        </w:rPr>
        <w:t>X</w:t>
      </w:r>
      <w:r w:rsidR="003D0104" w:rsidRPr="003D0104">
        <w:rPr>
          <w:i/>
        </w:rPr>
        <w:t xml:space="preserve">tremme </w:t>
      </w:r>
      <w:r w:rsidR="00A2494E" w:rsidRPr="003D0104">
        <w:rPr>
          <w:i/>
        </w:rPr>
        <w:t>P</w:t>
      </w:r>
      <w:r w:rsidR="003D0104" w:rsidRPr="003D0104">
        <w:rPr>
          <w:i/>
        </w:rPr>
        <w:t>rogramming</w:t>
      </w:r>
      <w:r w:rsidR="003D0104">
        <w:t xml:space="preserve"> (XP)</w:t>
      </w:r>
      <w:r w:rsidR="00A2494E">
        <w:t xml:space="preserve"> </w:t>
      </w:r>
      <w:r w:rsidR="009765C6">
        <w:t>para apoiar e agilizar o processo de desenvolvimento do sistema.</w:t>
      </w:r>
    </w:p>
    <w:p w14:paraId="6AE1F017" w14:textId="77777777" w:rsidR="00661406" w:rsidRDefault="009765C6" w:rsidP="00661406">
      <w:r>
        <w:t>Portanto o tema deste trabalho pode ser descrito como o desenvolvimento web com técnicas ágeis, por aliar o desenvolvimento de um ambiente web utilizando-se da metodologia ágil XP.</w:t>
      </w:r>
      <w:r w:rsidR="00953BC6">
        <w:t xml:space="preserve"> </w:t>
      </w:r>
      <w:r w:rsidR="007701B4">
        <w:t>Então busca-se resolver o seguinte problema, de entender como o XP pode apoiar no processo de desenvolvimento de um ambiente web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r w:rsidR="007701B4" w:rsidRPr="00F71701">
        <w:rPr>
          <w:i/>
        </w:rPr>
        <w:t>Internation</w:t>
      </w:r>
      <w:r w:rsidR="007701B4">
        <w:rPr>
          <w:i/>
        </w:rPr>
        <w:t>al</w:t>
      </w:r>
      <w:r w:rsidR="007701B4" w:rsidRPr="00F71701">
        <w:rPr>
          <w:i/>
        </w:rPr>
        <w:t xml:space="preserve"> </w:t>
      </w:r>
      <w:r w:rsidR="007701B4">
        <w:rPr>
          <w:i/>
        </w:rPr>
        <w:t>Language</w:t>
      </w:r>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369" w:name="_Ref528269096"/>
      <w:bookmarkStart w:id="370" w:name="_Toc17133775"/>
      <w:r>
        <w:lastRenderedPageBreak/>
        <w:t>Referencial teórico</w:t>
      </w:r>
      <w:bookmarkEnd w:id="369"/>
      <w:bookmarkEnd w:id="370"/>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371" w:name="_Toc17133776"/>
      <w:r>
        <w:t xml:space="preserve">Educação </w:t>
      </w:r>
      <w:r w:rsidR="00D61CB9">
        <w:t>a distância – ambiente virtual</w:t>
      </w:r>
      <w:bookmarkEnd w:id="371"/>
    </w:p>
    <w:p w14:paraId="49AD7F84" w14:textId="77777777" w:rsidR="00A8212E" w:rsidRPr="00A8212E" w:rsidRDefault="00A8212E" w:rsidP="005A2D83"/>
    <w:p w14:paraId="2001BE93" w14:textId="77777777"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372" w:name="_Ref527667254"/>
      <w:bookmarkStart w:id="373" w:name="_Toc17133777"/>
      <w:r w:rsidRPr="00C119E4">
        <w:t>Metodologias/sistemas de apoio de ensino de idiomas</w:t>
      </w:r>
      <w:bookmarkEnd w:id="372"/>
      <w:bookmarkEnd w:id="373"/>
    </w:p>
    <w:p w14:paraId="7BE35BA2" w14:textId="77777777" w:rsidR="00A8212E" w:rsidRPr="00A8212E" w:rsidRDefault="00A8212E" w:rsidP="005A2D83"/>
    <w:p w14:paraId="5C3F4365" w14:textId="77777777"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77777777"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r w:rsidR="00D61CB9" w:rsidRPr="00347720">
        <w:rPr>
          <w:i/>
        </w:rPr>
        <w:t>Wizard by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r w:rsidR="00D61CB9" w:rsidRPr="00347720">
        <w:rPr>
          <w:i/>
        </w:rPr>
        <w:t>Wizard</w:t>
      </w:r>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r w:rsidR="00D61CB9" w:rsidRPr="00347720">
        <w:rPr>
          <w:i/>
        </w:rPr>
        <w:t>Interactive</w:t>
      </w:r>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r w:rsidR="00D61CB9" w:rsidRPr="00347720">
        <w:rPr>
          <w:i/>
        </w:rPr>
        <w:t>interactive</w:t>
      </w:r>
      <w:r w:rsidR="00D61CB9">
        <w:rPr>
          <w:i/>
        </w:rPr>
        <w:t xml:space="preserve"> </w:t>
      </w:r>
      <w:r w:rsidR="00D61CB9">
        <w:t xml:space="preserve">o aluno recebe apoio informatizado por meio de um </w:t>
      </w:r>
      <w:r w:rsidR="00D61CB9" w:rsidRPr="00C248E8">
        <w:rPr>
          <w:i/>
        </w:rPr>
        <w:t>tablet</w:t>
      </w:r>
      <w:r w:rsidR="00D61CB9">
        <w:t xml:space="preserve"> denominado Wiz.tab. Para auxiliar a pronúncia dos alunos dispõe-se de uma caneta (denominada Wiz.pen),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demonstra o modelo de aprendizagem da Wizard</w:t>
      </w:r>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55CAA285" w:rsidR="00C87DBE" w:rsidRDefault="00C87DBE" w:rsidP="00FC0021">
      <w:pPr>
        <w:pStyle w:val="Legenda"/>
        <w:keepNext/>
      </w:pPr>
      <w:bookmarkStart w:id="374" w:name="_Ref526524016"/>
      <w:r>
        <w:t xml:space="preserve">Figura </w:t>
      </w:r>
      <w:fldSimple w:instr=" SEQ Figura \* ARABIC ">
        <w:r w:rsidR="00483DF4">
          <w:rPr>
            <w:noProof/>
          </w:rPr>
          <w:t>1</w:t>
        </w:r>
      </w:fldSimple>
      <w:bookmarkEnd w:id="374"/>
      <w:r>
        <w:t xml:space="preserve"> - Modelo de aprendizagem da Wizard</w:t>
      </w:r>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77777777" w:rsidR="00366A95" w:rsidRDefault="00B300A5" w:rsidP="00952162">
      <w:bookmarkStart w:id="375"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02EFFFC2" w:rsidR="00C87DBE" w:rsidRDefault="00C87DBE" w:rsidP="00FC0021">
      <w:pPr>
        <w:pStyle w:val="Legenda"/>
        <w:keepNext/>
      </w:pPr>
      <w:r>
        <w:t xml:space="preserve">Figura </w:t>
      </w:r>
      <w:fldSimple w:instr=" SEQ Figura \* ARABIC ">
        <w:r w:rsidR="00483DF4">
          <w:rPr>
            <w:noProof/>
          </w:rPr>
          <w:t>2</w:t>
        </w:r>
      </w:fldSimple>
      <w:bookmarkEnd w:id="375"/>
      <w:r>
        <w:t xml:space="preserve"> - Funcionalidades do Wiz.me</w:t>
      </w:r>
    </w:p>
    <w:p w14:paraId="2F91A69F" w14:textId="77777777" w:rsidR="00D61CB9" w:rsidRDefault="00CB768F" w:rsidP="00952162">
      <w:pPr>
        <w:pStyle w:val="Fontes"/>
      </w:pPr>
      <w:r w:rsidRPr="00832539">
        <w:rPr>
          <w:noProof/>
          <w:lang w:eastAsia="pt-BR"/>
        </w:rPr>
        <w:drawing>
          <wp:inline distT="0" distB="0" distL="0" distR="0" wp14:anchorId="068E2172" wp14:editId="15A5D268">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77777777"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14:paraId="246FD039" w14:textId="77777777" w:rsidR="00BE0DBB" w:rsidRDefault="00BE0DBB" w:rsidP="00BE0DBB">
      <w:pPr>
        <w:pStyle w:val="Fontes"/>
      </w:pPr>
    </w:p>
    <w:p w14:paraId="7093DB12" w14:textId="77777777"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r w:rsidR="00A77025" w:rsidRPr="00347720">
        <w:rPr>
          <w:i/>
        </w:rPr>
        <w:t>Assisted Language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14:paraId="73483381" w14:textId="77777777"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o Babbel,</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14:paraId="33ECC058" w14:textId="77777777" w:rsidR="00F90045" w:rsidRPr="009B3841" w:rsidRDefault="00F90045" w:rsidP="00952162"/>
    <w:p w14:paraId="1C9BB9C7" w14:textId="40DA6347" w:rsidR="00C87DBE" w:rsidRDefault="00C87DBE" w:rsidP="00FC0021">
      <w:pPr>
        <w:pStyle w:val="Legenda"/>
        <w:keepNext/>
      </w:pPr>
      <w:bookmarkStart w:id="376" w:name="_Ref526523978"/>
      <w:r>
        <w:t xml:space="preserve">Figura </w:t>
      </w:r>
      <w:fldSimple w:instr=" SEQ Figura \* ARABIC ">
        <w:r w:rsidR="00483DF4">
          <w:rPr>
            <w:noProof/>
          </w:rPr>
          <w:t>3</w:t>
        </w:r>
      </w:fldSimple>
      <w:bookmarkEnd w:id="376"/>
      <w:r>
        <w:t xml:space="preserve"> </w:t>
      </w:r>
      <w:r w:rsidRPr="009C7923">
        <w:t>- Preços do Babel</w:t>
      </w:r>
    </w:p>
    <w:p w14:paraId="1D32B78D" w14:textId="77777777" w:rsidR="00D61CB9" w:rsidRDefault="00CB768F" w:rsidP="00952162">
      <w:pPr>
        <w:pStyle w:val="Fontes"/>
      </w:pPr>
      <w:r w:rsidRPr="00832539">
        <w:rPr>
          <w:noProof/>
          <w:lang w:eastAsia="pt-BR"/>
        </w:rPr>
        <w:drawing>
          <wp:inline distT="0" distB="0" distL="0" distR="0" wp14:anchorId="158597E8" wp14:editId="412154A1">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14:paraId="3DB84ECD" w14:textId="77777777"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14:paraId="62B3D940" w14:textId="77777777" w:rsidR="00F62E89" w:rsidRDefault="00F62E89" w:rsidP="00F62E89">
      <w:pPr>
        <w:pStyle w:val="Fontes"/>
      </w:pPr>
    </w:p>
    <w:p w14:paraId="28A250BB" w14:textId="77777777" w:rsidR="00212D2E" w:rsidRDefault="00D61CB9" w:rsidP="00212D2E">
      <w:r>
        <w:t>Outra aplicação semelhante ao Babbel é o Duolingo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ao fazer algo de errado ocorre penalização ou eliminação de uma vida, no Duolingo</w:t>
      </w:r>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r>
        <w:t>Duolingo.</w:t>
      </w:r>
    </w:p>
    <w:p w14:paraId="75FFDFA9" w14:textId="77777777" w:rsidR="00DB3739" w:rsidRPr="00FC0021" w:rsidRDefault="00DB3739" w:rsidP="00952162">
      <w:pPr>
        <w:pStyle w:val="Fontes"/>
      </w:pPr>
    </w:p>
    <w:p w14:paraId="74344C67" w14:textId="12A9EDB5" w:rsidR="00C87DBE" w:rsidRDefault="00C87DBE" w:rsidP="00FC0021">
      <w:pPr>
        <w:pStyle w:val="Legenda"/>
        <w:keepNext/>
      </w:pPr>
      <w:bookmarkStart w:id="377" w:name="_Ref526523959"/>
      <w:r>
        <w:lastRenderedPageBreak/>
        <w:t xml:space="preserve">Figura </w:t>
      </w:r>
      <w:fldSimple w:instr=" SEQ Figura \* ARABIC ">
        <w:r w:rsidR="00483DF4">
          <w:rPr>
            <w:noProof/>
          </w:rPr>
          <w:t>4</w:t>
        </w:r>
      </w:fldSimple>
      <w:bookmarkEnd w:id="377"/>
      <w:r>
        <w:t xml:space="preserve"> - </w:t>
      </w:r>
      <w:r w:rsidRPr="00F93035">
        <w:t>Características do Duolingo</w:t>
      </w:r>
    </w:p>
    <w:p w14:paraId="15640EEC" w14:textId="77777777" w:rsidR="00D61CB9" w:rsidRDefault="00CB768F" w:rsidP="00952162">
      <w:pPr>
        <w:pStyle w:val="Fontes"/>
      </w:pPr>
      <w:r w:rsidRPr="00832539">
        <w:rPr>
          <w:noProof/>
          <w:lang w:eastAsia="pt-BR"/>
        </w:rPr>
        <w:drawing>
          <wp:inline distT="0" distB="0" distL="0" distR="0" wp14:anchorId="36B88AEB" wp14:editId="60B61876">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14:paraId="3A9D1ED2" w14:textId="77777777" w:rsidR="00D61CB9" w:rsidRDefault="00DB3739" w:rsidP="00DB3739">
      <w:pPr>
        <w:pStyle w:val="Fontes"/>
      </w:pPr>
      <w:r>
        <w:t>Fonte: DUOLINGO</w:t>
      </w:r>
      <w:r w:rsidR="00BB25A9">
        <w:t>, p.1</w:t>
      </w:r>
      <w:r w:rsidR="008D625B">
        <w:t>.</w:t>
      </w:r>
    </w:p>
    <w:p w14:paraId="38B422C6" w14:textId="77777777" w:rsidR="00DB3739" w:rsidRDefault="00DB3739" w:rsidP="00DB3739">
      <w:pPr>
        <w:pStyle w:val="Fontes"/>
      </w:pPr>
    </w:p>
    <w:p w14:paraId="71A6E084" w14:textId="1E2CC850" w:rsidR="009113A0" w:rsidRDefault="009113A0" w:rsidP="009113A0">
      <w:r>
        <w:t>O ambiente proposto deseja unir algumas características dos sistemas citados</w:t>
      </w:r>
      <w:r w:rsidR="002B57F3">
        <w:t>, como a possibilidade de encontrar conteúdos de auxílio (como no espaço do CCAA) e acesso a testes de escrita e escuta como no Duolingo</w:t>
      </w:r>
      <w:r>
        <w:t xml:space="preserve">. </w:t>
      </w:r>
      <w:r w:rsidR="002A5319">
        <w:t xml:space="preserve">Acredita-se que ao aliar essas funcionalidades já utilizadas em outros sistemas </w:t>
      </w:r>
      <w:r w:rsidR="00967B8A">
        <w:t>à</w:t>
      </w:r>
      <w:r w:rsidR="002A5319">
        <w:t xml:space="preserve"> novas funcionalidades, </w:t>
      </w:r>
      <w:r w:rsidR="00134BC2">
        <w:t>pode</w:t>
      </w:r>
      <w:r w:rsidR="002A5319">
        <w:t>-se criar um ambiente mais adequado para apoiar o ensino de língua inglesa</w:t>
      </w:r>
      <w:r w:rsidR="00967B8A">
        <w:t xml:space="preserve"> na ILC</w:t>
      </w:r>
      <w:r w:rsidR="002A5319">
        <w:t>.</w:t>
      </w:r>
    </w:p>
    <w:p w14:paraId="2A0018F2" w14:textId="77777777" w:rsidR="002B57F3" w:rsidRPr="00F96272" w:rsidRDefault="002B57F3" w:rsidP="00FC0021"/>
    <w:p w14:paraId="60C9D274" w14:textId="77777777" w:rsidR="00A8212E" w:rsidRPr="00A8212E" w:rsidRDefault="00D61CB9" w:rsidP="00952162">
      <w:pPr>
        <w:pStyle w:val="Ttulo2"/>
      </w:pPr>
      <w:bookmarkStart w:id="378" w:name="_Toc17133778"/>
      <w:r>
        <w:t>Desenvolvimento</w:t>
      </w:r>
      <w:r w:rsidR="00830B0E">
        <w:t xml:space="preserve"> e tecnologias</w:t>
      </w:r>
      <w:r>
        <w:t xml:space="preserve"> de </w:t>
      </w:r>
      <w:r w:rsidRPr="005329D1">
        <w:t>sistemas</w:t>
      </w:r>
      <w:r>
        <w:t xml:space="preserve"> Web</w:t>
      </w:r>
      <w:bookmarkEnd w:id="378"/>
    </w:p>
    <w:p w14:paraId="399BA47A" w14:textId="77777777" w:rsidR="00020A75" w:rsidRDefault="00020A75" w:rsidP="005A2D83"/>
    <w:p w14:paraId="2301AB39" w14:textId="77777777"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r>
        <w:t>Hirama</w:t>
      </w:r>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r w:rsidR="00DD5964" w:rsidRPr="005A2D83">
        <w:rPr>
          <w:i/>
        </w:rPr>
        <w:t>Web</w:t>
      </w:r>
      <w:r w:rsidR="001E6C37" w:rsidRPr="005A2D83">
        <w:rPr>
          <w:i/>
        </w:rPr>
        <w:t>Ap</w:t>
      </w:r>
      <w:r w:rsidR="00DD5964" w:rsidRPr="005A2D83">
        <w:rPr>
          <w:i/>
        </w:rPr>
        <w:t>ps</w:t>
      </w:r>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r w:rsidR="0025597C" w:rsidRPr="005A2D83">
        <w:rPr>
          <w:i/>
        </w:rPr>
        <w:t>WebApps</w:t>
      </w:r>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335A9F51" w:rsidR="00D61CB9" w:rsidRDefault="00D61CB9" w:rsidP="00FC0021">
      <w:pPr>
        <w:pStyle w:val="Ttulo3"/>
      </w:pPr>
      <w:bookmarkStart w:id="379" w:name="_Toc17133779"/>
      <w:r>
        <w:t>C</w:t>
      </w:r>
      <w:del w:id="380" w:author="Ryan Lemos" w:date="2019-08-26T09:01:00Z">
        <w:r w:rsidDel="00C33B5F">
          <w:delText>riptografia</w:delText>
        </w:r>
        <w:r w:rsidR="00C04015" w:rsidDel="00C33B5F">
          <w:delText xml:space="preserve"> e c</w:delText>
        </w:r>
      </w:del>
      <w:r w:rsidR="00C04015">
        <w:t>ontrole de acesso</w:t>
      </w:r>
      <w:r w:rsidR="00F71835">
        <w:t>s</w:t>
      </w:r>
      <w:bookmarkEnd w:id="379"/>
    </w:p>
    <w:p w14:paraId="76438C9E" w14:textId="77777777" w:rsidR="00C04015" w:rsidRPr="00FC0021" w:rsidRDefault="00C04015" w:rsidP="00FC0021"/>
    <w:p w14:paraId="18768BB4" w14:textId="16297856" w:rsidR="00CE2C77" w:rsidRPr="00CE2C77" w:rsidDel="00C33B5F" w:rsidRDefault="00CE2C77" w:rsidP="00CE2C77">
      <w:pPr>
        <w:rPr>
          <w:del w:id="381" w:author="Ryan Lemos" w:date="2019-08-26T09:01:00Z"/>
        </w:rPr>
      </w:pPr>
      <w:del w:id="382" w:author="Ryan Lemos" w:date="2019-08-26T09:01:00Z">
        <w:r w:rsidDel="00C33B5F">
          <w:delText>Criptografia pode ser entendido como o conjunto de métodos e técnicas capazes de modificar um texto legível transformando-o em um texto não legível</w:delText>
        </w:r>
        <w:r w:rsidR="003335C4" w:rsidDel="00C33B5F">
          <w:delText>.</w:delText>
        </w:r>
        <w:r w:rsidDel="00C33B5F">
          <w:delText xml:space="preserve">  Isso é possível por meio de um algoritmo, que codifica a mensagem baseado em algum padrão específico. A recuperação das informações originais se dá pelo processo inverso ao da criptografia </w:delText>
        </w:r>
        <w:r w:rsidR="00752E3D" w:rsidDel="00C33B5F">
          <w:rPr>
            <w:noProof/>
          </w:rPr>
          <w:delText>(MORENO; PEREIRA; CHIARAMONTE, 2005)</w:delText>
        </w:r>
        <w:r w:rsidDel="00C33B5F">
          <w:delText xml:space="preserve">. A </w:delText>
        </w:r>
        <w:r w:rsidR="009113A0" w:rsidDel="00C33B5F">
          <w:rPr>
            <w:b/>
          </w:rPr>
          <w:fldChar w:fldCharType="begin"/>
        </w:r>
        <w:r w:rsidR="009113A0" w:rsidDel="00C33B5F">
          <w:delInstrText xml:space="preserve"> REF _Ref526523937 \h </w:delInstrText>
        </w:r>
        <w:r w:rsidR="009113A0" w:rsidDel="00C33B5F">
          <w:rPr>
            <w:b/>
          </w:rPr>
        </w:r>
        <w:r w:rsidR="009113A0" w:rsidDel="00C33B5F">
          <w:rPr>
            <w:b/>
          </w:rPr>
          <w:fldChar w:fldCharType="separate"/>
        </w:r>
        <w:r w:rsidR="00640D2B" w:rsidDel="00C33B5F">
          <w:delText xml:space="preserve">Figura </w:delText>
        </w:r>
        <w:r w:rsidR="00640D2B" w:rsidDel="00C33B5F">
          <w:rPr>
            <w:noProof/>
          </w:rPr>
          <w:delText>5</w:delText>
        </w:r>
        <w:r w:rsidR="009113A0" w:rsidDel="00C33B5F">
          <w:rPr>
            <w:b/>
          </w:rPr>
          <w:fldChar w:fldCharType="end"/>
        </w:r>
        <w:r w:rsidR="009113A0" w:rsidDel="00C33B5F">
          <w:rPr>
            <w:b/>
          </w:rPr>
          <w:delText xml:space="preserve"> </w:delText>
        </w:r>
        <w:r w:rsidRPr="00FC0021" w:rsidDel="00C33B5F">
          <w:delText>demonst</w:delText>
        </w:r>
        <w:r w:rsidDel="00C33B5F">
          <w:delText xml:space="preserve">ra esse processo de transformação de uma mensagem e o seu retorno a mensagem original. </w:delText>
        </w:r>
      </w:del>
    </w:p>
    <w:p w14:paraId="16DA2713" w14:textId="4FFA2A99" w:rsidR="00CE2C77" w:rsidDel="00C33B5F" w:rsidRDefault="00CE2C77" w:rsidP="00952162">
      <w:pPr>
        <w:pStyle w:val="Fontes"/>
        <w:rPr>
          <w:del w:id="383" w:author="Ryan Lemos" w:date="2019-08-26T09:01:00Z"/>
        </w:rPr>
      </w:pPr>
    </w:p>
    <w:p w14:paraId="4A19BD99" w14:textId="7B032B7F" w:rsidR="00C87DBE" w:rsidDel="00C33B5F" w:rsidRDefault="00C87DBE" w:rsidP="00FC0021">
      <w:pPr>
        <w:pStyle w:val="Legenda"/>
        <w:keepNext/>
        <w:rPr>
          <w:del w:id="384" w:author="Ryan Lemos" w:date="2019-08-26T09:01:00Z"/>
        </w:rPr>
      </w:pPr>
      <w:bookmarkStart w:id="385" w:name="_Ref526523937"/>
      <w:del w:id="386" w:author="Ryan Lemos" w:date="2019-08-26T09:01:00Z">
        <w:r w:rsidDel="00C33B5F">
          <w:delText xml:space="preserve">Figura </w:delText>
        </w:r>
        <w:r w:rsidR="00753186" w:rsidDel="00C33B5F">
          <w:fldChar w:fldCharType="begin"/>
        </w:r>
        <w:r w:rsidR="00753186" w:rsidDel="00C33B5F">
          <w:delInstrText xml:space="preserve"> SEQ Figura \* ARABIC </w:delInstrText>
        </w:r>
        <w:r w:rsidR="00753186" w:rsidDel="00C33B5F">
          <w:fldChar w:fldCharType="separate"/>
        </w:r>
        <w:r w:rsidR="00483DF4" w:rsidDel="00C33B5F">
          <w:rPr>
            <w:noProof/>
          </w:rPr>
          <w:delText>5</w:delText>
        </w:r>
        <w:r w:rsidR="00753186" w:rsidDel="00C33B5F">
          <w:rPr>
            <w:noProof/>
          </w:rPr>
          <w:fldChar w:fldCharType="end"/>
        </w:r>
        <w:bookmarkEnd w:id="385"/>
        <w:r w:rsidDel="00C33B5F">
          <w:delText xml:space="preserve"> - Esquema geral para </w:delText>
        </w:r>
        <w:r w:rsidR="00F8198B" w:rsidDel="00C33B5F">
          <w:delText xml:space="preserve">criptografia </w:delText>
        </w:r>
        <w:r w:rsidDel="00C33B5F">
          <w:delText>de um texto</w:delText>
        </w:r>
      </w:del>
    </w:p>
    <w:p w14:paraId="588B6B2D" w14:textId="7C6881FD" w:rsidR="00CE2C77" w:rsidDel="00C33B5F" w:rsidRDefault="00CB768F" w:rsidP="00952162">
      <w:pPr>
        <w:pStyle w:val="Fontes"/>
        <w:rPr>
          <w:del w:id="387" w:author="Ryan Lemos" w:date="2019-08-26T09:01:00Z"/>
        </w:rPr>
      </w:pPr>
      <w:del w:id="388" w:author="Ryan Lemos" w:date="2019-08-26T09:01:00Z">
        <w:r w:rsidRPr="00832539" w:rsidDel="00C33B5F">
          <w:rPr>
            <w:noProof/>
            <w:lang w:eastAsia="pt-BR"/>
          </w:rPr>
          <w:drawing>
            <wp:inline distT="0" distB="0" distL="0" distR="0" wp14:anchorId="44D53E75" wp14:editId="43C9F54E">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del>
    </w:p>
    <w:p w14:paraId="779B79F5" w14:textId="5DB137F1" w:rsidR="00CE2C77" w:rsidDel="00C33B5F" w:rsidRDefault="00CE2C77" w:rsidP="00DB29B6">
      <w:pPr>
        <w:pStyle w:val="Fontes"/>
        <w:rPr>
          <w:del w:id="389" w:author="Ryan Lemos" w:date="2019-08-26T09:01:00Z"/>
        </w:rPr>
      </w:pPr>
      <w:del w:id="390" w:author="Ryan Lemos" w:date="2019-08-26T09:01:00Z">
        <w:r w:rsidDel="00C33B5F">
          <w:delText>Fonte: M</w:delText>
        </w:r>
        <w:r w:rsidR="00612551" w:rsidDel="00C33B5F">
          <w:delText>ORENO;</w:delText>
        </w:r>
        <w:r w:rsidR="00DB29B6" w:rsidDel="00C33B5F">
          <w:delText xml:space="preserve"> PEREIRA</w:delText>
        </w:r>
        <w:r w:rsidR="00612551" w:rsidDel="00C33B5F">
          <w:delText>;</w:delText>
        </w:r>
        <w:r w:rsidR="00DB29B6" w:rsidDel="00C33B5F">
          <w:delText xml:space="preserve"> CHIARAMONTE, 2005</w:delText>
        </w:r>
        <w:r w:rsidR="00B300A5" w:rsidDel="00C33B5F">
          <w:delText>, p.21</w:delText>
        </w:r>
        <w:r w:rsidR="00DB29B6" w:rsidDel="00C33B5F">
          <w:delText>.</w:delText>
        </w:r>
      </w:del>
    </w:p>
    <w:p w14:paraId="22A29954" w14:textId="72BC0259" w:rsidR="00933E2B" w:rsidDel="00C33B5F" w:rsidRDefault="00933E2B" w:rsidP="00DB29B6">
      <w:pPr>
        <w:pStyle w:val="Fontes"/>
        <w:rPr>
          <w:del w:id="391" w:author="Ryan Lemos" w:date="2019-08-26T09:01:00Z"/>
        </w:rPr>
      </w:pPr>
    </w:p>
    <w:p w14:paraId="52E0DF97" w14:textId="18DA943B" w:rsidR="00DB29B6" w:rsidDel="00C33B5F" w:rsidRDefault="00DB29B6" w:rsidP="00DB29B6">
      <w:pPr>
        <w:rPr>
          <w:del w:id="392" w:author="Ryan Lemos" w:date="2019-08-26T09:01:00Z"/>
        </w:rPr>
      </w:pPr>
      <w:del w:id="393" w:author="Ryan Lemos" w:date="2019-08-26T09:01:00Z">
        <w:r w:rsidDel="00C33B5F">
          <w:delText>M</w:delText>
        </w:r>
        <w:r w:rsidR="00D021B8" w:rsidDel="00C33B5F">
          <w:delText>oreno</w:delText>
        </w:r>
        <w:r w:rsidDel="00C33B5F">
          <w:delText>, P</w:delText>
        </w:r>
        <w:r w:rsidR="00D021B8" w:rsidDel="00C33B5F">
          <w:delText>ereira</w:delText>
        </w:r>
        <w:r w:rsidDel="00C33B5F">
          <w:delText xml:space="preserve"> e C</w:delText>
        </w:r>
        <w:r w:rsidR="00D021B8" w:rsidDel="00C33B5F">
          <w:delText>hiaramonte</w:delText>
        </w:r>
        <w:r w:rsidR="00752E3D" w:rsidDel="00C33B5F">
          <w:rPr>
            <w:noProof/>
          </w:rPr>
          <w:delText xml:space="preserve"> (2005)</w:delText>
        </w:r>
        <w:r w:rsidDel="00C33B5F">
          <w:delText xml:space="preserve"> </w:delText>
        </w:r>
        <w:r w:rsidR="00D021B8" w:rsidDel="00C33B5F">
          <w:delText xml:space="preserve">afirmam haver </w:delText>
        </w:r>
        <w:r w:rsidDel="00C33B5F">
          <w:delText>dois meios de se criptografar uma mensagem, por meio de códigos ou por meio de cifras.</w:delText>
        </w:r>
      </w:del>
    </w:p>
    <w:p w14:paraId="17EE86EA" w14:textId="14754D1D" w:rsidR="00252CB2" w:rsidDel="00C33B5F" w:rsidRDefault="00252CB2" w:rsidP="00DB29B6">
      <w:pPr>
        <w:pStyle w:val="CitaoLonga"/>
        <w:rPr>
          <w:del w:id="394" w:author="Ryan Lemos" w:date="2019-08-26T09:01:00Z"/>
        </w:rPr>
      </w:pPr>
    </w:p>
    <w:p w14:paraId="34BA776E" w14:textId="6C17B4B7" w:rsidR="00DB29B6" w:rsidDel="00C33B5F" w:rsidRDefault="00DB29B6" w:rsidP="00DB29B6">
      <w:pPr>
        <w:pStyle w:val="CitaoLonga"/>
        <w:rPr>
          <w:del w:id="395" w:author="Ryan Lemos" w:date="2019-08-26T09:01:00Z"/>
        </w:rPr>
      </w:pPr>
      <w:del w:id="396" w:author="Ryan Lemos" w:date="2019-08-26T09:01:00Z">
        <w:r w:rsidDel="00C33B5F">
          <w:delTex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delText>
        </w:r>
        <w:r w:rsidR="00C1350C" w:rsidDel="00C33B5F">
          <w:delText>nhecendo o processo de cifragem</w:delText>
        </w:r>
        <w:r w:rsidR="00252CB2" w:rsidDel="00C33B5F">
          <w:delText xml:space="preserve"> </w:delText>
        </w:r>
        <w:r w:rsidR="00752E3D" w:rsidDel="00C33B5F">
          <w:rPr>
            <w:noProof/>
          </w:rPr>
          <w:delText>(MORENO; PEREIRA; CHIARAMONTE, 2005, p. 21)</w:delText>
        </w:r>
        <w:r w:rsidR="00252CB2" w:rsidDel="00C33B5F">
          <w:delText>.</w:delText>
        </w:r>
      </w:del>
    </w:p>
    <w:p w14:paraId="7084882E" w14:textId="647CC930" w:rsidR="00252CB2" w:rsidRPr="00CE2C77" w:rsidDel="00C33B5F" w:rsidRDefault="00252CB2" w:rsidP="00FC0021">
      <w:pPr>
        <w:pStyle w:val="CitaoLonga"/>
        <w:rPr>
          <w:del w:id="397" w:author="Ryan Lemos" w:date="2019-08-26T09:01:00Z"/>
        </w:rPr>
      </w:pPr>
    </w:p>
    <w:p w14:paraId="27694905" w14:textId="55EF45DD" w:rsidR="00862146" w:rsidDel="00C33B5F" w:rsidRDefault="00862146" w:rsidP="005A2D83">
      <w:pPr>
        <w:rPr>
          <w:del w:id="398" w:author="Ryan Lemos" w:date="2019-08-26T09:01:00Z"/>
        </w:rPr>
      </w:pPr>
      <w:del w:id="399" w:author="Ryan Lemos" w:date="2019-08-26T09:01:00Z">
        <w:r w:rsidDel="00C33B5F">
          <w:delText>Existem algoritmos que implementam</w:delText>
        </w:r>
        <w:r w:rsidR="00B86943" w:rsidDel="00C33B5F">
          <w:delText xml:space="preserve"> processos de</w:delText>
        </w:r>
        <w:r w:rsidDel="00C33B5F">
          <w:delText xml:space="preserve"> criptografia, gera</w:delText>
        </w:r>
        <w:r w:rsidR="00C1350C" w:rsidDel="00C33B5F">
          <w:delText>ndo</w:delText>
        </w:r>
        <w:r w:rsidDel="00C33B5F">
          <w:delText xml:space="preserve"> um </w:delText>
        </w:r>
        <w:r w:rsidRPr="00FC0021" w:rsidDel="00C33B5F">
          <w:rPr>
            <w:i/>
          </w:rPr>
          <w:delText>hash</w:delText>
        </w:r>
        <w:r w:rsidR="00C1350C" w:rsidDel="00C33B5F">
          <w:delText xml:space="preserve"> contendo uma quantidade pr</w:delText>
        </w:r>
        <w:r w:rsidR="00FA394F" w:rsidDel="00C33B5F">
          <w:delText>e</w:delText>
        </w:r>
        <w:r w:rsidDel="00C33B5F">
          <w:delText>determinada de caracteres</w:delText>
        </w:r>
        <w:r w:rsidR="00B86943" w:rsidDel="00C33B5F">
          <w:delText xml:space="preserve"> a partir de um determinado conteúdo</w:delText>
        </w:r>
        <w:r w:rsidR="00063EEB" w:rsidDel="00C33B5F">
          <w:delText>.</w:delText>
        </w:r>
        <w:r w:rsidR="00A25502" w:rsidDel="00C33B5F">
          <w:delText xml:space="preserve"> Cada algoritmo vem aliado a uma chave,</w:delText>
        </w:r>
        <w:r w:rsidR="00D021B8" w:rsidDel="00C33B5F">
          <w:delText xml:space="preserve"> que é um</w:delText>
        </w:r>
        <w:r w:rsidR="00A25502" w:rsidDel="00C33B5F">
          <w:delText xml:space="preserve"> valor</w:delText>
        </w:r>
        <w:r w:rsidR="00D021B8" w:rsidDel="00C33B5F">
          <w:delText xml:space="preserve"> alterável </w:delText>
        </w:r>
        <w:r w:rsidR="00063EEB" w:rsidDel="00C33B5F">
          <w:delText>dentro do</w:delText>
        </w:r>
        <w:r w:rsidR="00D021B8" w:rsidDel="00C33B5F">
          <w:delText xml:space="preserve"> algoritmo</w:delText>
        </w:r>
        <w:r w:rsidR="00063EEB" w:rsidDel="00C33B5F">
          <w:delText xml:space="preserve"> e</w:delText>
        </w:r>
        <w:r w:rsidR="00A25502" w:rsidDel="00C33B5F">
          <w:delText xml:space="preserve"> que pode ser modificado para se adequar as necessidades</w:delText>
        </w:r>
        <w:r w:rsidR="00366A95" w:rsidDel="00C33B5F">
          <w:delText xml:space="preserve"> do utilizador</w:delText>
        </w:r>
        <w:r w:rsidR="00A25502" w:rsidDel="00C33B5F">
          <w:delText>. Isso implica que mesmo que se conheça o funcionamento do algoritmo de criptografia uma pessoa só seria capaz de reproduzir o mesmo resultado de outra se ambas usassem a mesma chave no processo de criptografia</w:delText>
        </w:r>
        <w:r w:rsidR="00F70347" w:rsidDel="00C33B5F">
          <w:delText xml:space="preserve"> </w:delText>
        </w:r>
        <w:r w:rsidR="00752E3D" w:rsidDel="00C33B5F">
          <w:rPr>
            <w:noProof/>
          </w:rPr>
          <w:delText>(HINZ, 2000)</w:delText>
        </w:r>
        <w:r w:rsidR="00A25502" w:rsidDel="00C33B5F">
          <w:delText xml:space="preserve">. </w:delText>
        </w:r>
      </w:del>
    </w:p>
    <w:p w14:paraId="0D23057C" w14:textId="10EA6C89" w:rsidR="002E6C75" w:rsidDel="00C33B5F" w:rsidRDefault="004B749E" w:rsidP="005A2D83">
      <w:pPr>
        <w:rPr>
          <w:del w:id="400" w:author="Ryan Lemos" w:date="2019-08-26T09:01:00Z"/>
        </w:rPr>
      </w:pPr>
      <w:del w:id="401" w:author="Ryan Lemos" w:date="2019-08-26T09:01:00Z">
        <w:r w:rsidDel="00C33B5F">
          <w:delText>O processo de criptografia é utilizado</w:delText>
        </w:r>
        <w:r w:rsidR="00862146" w:rsidDel="00C33B5F">
          <w:delText xml:space="preserve"> </w:delText>
        </w:r>
        <w:r w:rsidR="002B57F3" w:rsidDel="00C33B5F">
          <w:delText xml:space="preserve">em auxílio </w:delText>
        </w:r>
        <w:r w:rsidR="00D021B8" w:rsidDel="00C33B5F">
          <w:delText xml:space="preserve">a </w:delText>
        </w:r>
        <w:r w:rsidR="002B57F3" w:rsidDel="00C33B5F">
          <w:delText xml:space="preserve">segurança de senhas de usuário. </w:delText>
        </w:r>
        <w:r w:rsidR="0008077F" w:rsidDel="00C33B5F">
          <w:delText>Os dados sensíveis advindos do usuário,</w:delText>
        </w:r>
        <w:r w:rsidR="00A46F18" w:rsidDel="00C33B5F">
          <w:delText xml:space="preserve"> como</w:delText>
        </w:r>
        <w:r w:rsidR="0008077F" w:rsidDel="00C33B5F">
          <w:delText xml:space="preserve"> no caso </w:delText>
        </w:r>
        <w:r w:rsidR="00A46F18" w:rsidDel="00C33B5F">
          <w:delText>d</w:delText>
        </w:r>
        <w:r w:rsidR="0008077F" w:rsidDel="00C33B5F">
          <w:delText>a senha,</w:delText>
        </w:r>
        <w:r w:rsidR="00A46F18" w:rsidDel="00C33B5F">
          <w:delText xml:space="preserve"> somente</w:delText>
        </w:r>
        <w:r w:rsidR="0008077F" w:rsidDel="00C33B5F">
          <w:delText xml:space="preserve"> são </w:delText>
        </w:r>
        <w:r w:rsidR="00A46F18" w:rsidDel="00C33B5F">
          <w:delText xml:space="preserve">salvos na base de dados </w:delText>
        </w:r>
        <w:r w:rsidR="0008077F" w:rsidDel="00C33B5F">
          <w:delText>após</w:delText>
        </w:r>
        <w:r w:rsidR="00A46F18" w:rsidDel="00C33B5F">
          <w:delText xml:space="preserve"> serem submetidos a um processo de criptografia, utilizando-se de algum algoritmo em específico</w:delText>
        </w:r>
        <w:r w:rsidR="0008077F" w:rsidDel="00C33B5F">
          <w:delText xml:space="preserve"> </w:delText>
        </w:r>
        <w:r w:rsidR="00752E3D" w:rsidDel="00C33B5F">
          <w:rPr>
            <w:noProof/>
          </w:rPr>
          <w:delText>(PHP, 2018a)</w:delText>
        </w:r>
        <w:r w:rsidR="0008077F" w:rsidDel="00C33B5F">
          <w:delText xml:space="preserve">. </w:delText>
        </w:r>
      </w:del>
    </w:p>
    <w:p w14:paraId="13961029" w14:textId="523CC2FD" w:rsidR="009C1098" w:rsidRDefault="00A46F18">
      <w:del w:id="402" w:author="Ryan Lemos" w:date="2019-08-26T09:01:00Z">
        <w:r w:rsidDel="00C33B5F">
          <w:delText>Já o</w:delText>
        </w:r>
      </w:del>
      <w:ins w:id="403" w:author="Ryan Lemos" w:date="2019-08-26T09:01:00Z">
        <w:r w:rsidR="00C33B5F">
          <w:t>O</w:t>
        </w:r>
      </w:ins>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r w:rsidR="003D0104">
        <w:rPr>
          <w:i/>
        </w:rPr>
        <w:t>B</w:t>
      </w:r>
      <w:r w:rsidR="002E6C75" w:rsidRPr="005D020E">
        <w:rPr>
          <w:i/>
        </w:rPr>
        <w:t>ased Access Control</w:t>
      </w:r>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7EF6AB84" w14:textId="47256266"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r w:rsidR="00640D2B" w:rsidRPr="003635FC">
        <w:t>Laravel</w:t>
      </w:r>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del w:id="404" w:author="Ryan Lemos" w:date="2019-08-26T08:59:00Z">
        <w:r w:rsidR="00101595" w:rsidDel="00C33B5F">
          <w:delText xml:space="preserve">contém </w:delText>
        </w:r>
        <w:r w:rsidR="00483464" w:rsidDel="00C33B5F">
          <w:delText>avançados algoritmos de criptografia</w:delText>
        </w:r>
        <w:r w:rsidR="00E6023B" w:rsidDel="00C33B5F">
          <w:delText xml:space="preserve"> </w:delText>
        </w:r>
        <w:r w:rsidR="00752E3D" w:rsidDel="00C33B5F">
          <w:rPr>
            <w:noProof/>
          </w:rPr>
          <w:delText>(OTWELL, 2018)</w:delText>
        </w:r>
        <w:r w:rsidR="007A0577" w:rsidDel="00C33B5F">
          <w:delText xml:space="preserve">. Assim as senhas dos usuários serão submetidas a um processo de segurança. Além disso o Laravel </w:delText>
        </w:r>
      </w:del>
      <w:r w:rsidR="007A0577">
        <w:t>apoia o cont</w:t>
      </w:r>
      <w:r w:rsidR="00C1350C">
        <w:t>role de acessos por meio de pape</w:t>
      </w:r>
      <w:r w:rsidR="007A0577">
        <w:t>is como descrito anteriormente, para garantir que cada usuário só acesse o que lhe for permitido.</w:t>
      </w:r>
      <w:del w:id="405" w:author="Ryan Lemos" w:date="2019-08-26T09:02:00Z">
        <w:r w:rsidR="00483464" w:rsidDel="00C33B5F">
          <w:delText xml:space="preserve"> </w:delText>
        </w:r>
        <w:r w:rsidR="007A0577" w:rsidDel="00C33B5F">
          <w:delText>P</w:delText>
        </w:r>
        <w:r w:rsidR="00483464" w:rsidDel="00C33B5F">
          <w:delText xml:space="preserve">ensa-se que com </w:delText>
        </w:r>
        <w:r w:rsidR="00101595" w:rsidDel="00C33B5F">
          <w:delText>a utilização de tais mecanismos de segurança possa se</w:delText>
        </w:r>
        <w:r w:rsidR="00483464" w:rsidDel="00C33B5F">
          <w:delText xml:space="preserve"> conseguir uma melhora na segurança dos dados sensíveis dos usuários</w:delText>
        </w:r>
        <w:r w:rsidR="00F71835" w:rsidDel="00C33B5F">
          <w:delText xml:space="preserve"> e dos acessos no ambiente</w:delText>
        </w:r>
        <w:r w:rsidR="00483464" w:rsidDel="00C33B5F">
          <w:delText xml:space="preserve">. </w:delText>
        </w:r>
      </w:del>
    </w:p>
    <w:p w14:paraId="581ED0C0" w14:textId="77777777" w:rsidR="005A2D83" w:rsidRPr="005A2D83" w:rsidRDefault="005A2D83" w:rsidP="005A2D83"/>
    <w:p w14:paraId="313B41DF" w14:textId="77777777" w:rsidR="00D61CB9" w:rsidRDefault="00D61CB9" w:rsidP="00D61CB9">
      <w:pPr>
        <w:pStyle w:val="Ttulo3"/>
      </w:pPr>
      <w:bookmarkStart w:id="406" w:name="_Toc17133780"/>
      <w:r>
        <w:t>Interação humano computador (IHC)</w:t>
      </w:r>
      <w:bookmarkEnd w:id="406"/>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77777777"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Baranauskas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w:t>
      </w:r>
      <w:r w:rsidR="00657261">
        <w:lastRenderedPageBreak/>
        <w:t xml:space="preserve">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3E08469E" w:rsidR="00C87DBE" w:rsidRDefault="00C87DBE" w:rsidP="00FC0021">
      <w:pPr>
        <w:pStyle w:val="Legenda"/>
        <w:keepNext/>
      </w:pPr>
      <w:bookmarkStart w:id="407" w:name="_Ref526523912"/>
      <w:r>
        <w:t xml:space="preserve">Figura </w:t>
      </w:r>
      <w:fldSimple w:instr=" SEQ Figura \* ARABIC ">
        <w:r w:rsidR="00483DF4">
          <w:rPr>
            <w:noProof/>
          </w:rPr>
          <w:t>6</w:t>
        </w:r>
      </w:fldSimple>
      <w:bookmarkEnd w:id="407"/>
      <w:r>
        <w:t xml:space="preserve"> - </w:t>
      </w:r>
      <w:r w:rsidRPr="00312279">
        <w:t>Interação humano-computador adaptada da descrição do comitê SIGCHI 1992</w:t>
      </w:r>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64C17156" w14:textId="77777777" w:rsidR="000D5CF0" w:rsidRDefault="000D5CF0" w:rsidP="00952162">
      <w:pPr>
        <w:pStyle w:val="Fontes"/>
      </w:pPr>
    </w:p>
    <w:p w14:paraId="6C25D4A5" w14:textId="77777777"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14:paraId="025BA712" w14:textId="77777777" w:rsidR="00393E6F" w:rsidRDefault="00265270">
      <w:r>
        <w:t xml:space="preserve"> </w:t>
      </w:r>
    </w:p>
    <w:p w14:paraId="11250B06" w14:textId="77777777" w:rsidR="00D61CB9" w:rsidRDefault="00D61CB9" w:rsidP="00D61CB9">
      <w:pPr>
        <w:pStyle w:val="Ttulo3"/>
      </w:pPr>
      <w:bookmarkStart w:id="408" w:name="_Toc17133781"/>
      <w:r>
        <w:t>Engenharia de Software</w:t>
      </w:r>
      <w:bookmarkEnd w:id="408"/>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Hirama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w:t>
      </w:r>
      <w:r>
        <w:lastRenderedPageBreak/>
        <w:t xml:space="preserve">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r w:rsidRPr="00E55193">
        <w:t>Sommerville</w:t>
      </w:r>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r w:rsidRPr="00DB6973">
        <w:rPr>
          <w:i/>
        </w:rPr>
        <w:t>Institute of Eletrical and Eletronics Engineers</w:t>
      </w:r>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77777777"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3177333D" w:rsidR="00D51047" w:rsidRDefault="00D51047" w:rsidP="00D51047">
      <w:pPr>
        <w:pStyle w:val="Legenda"/>
        <w:keepNext/>
      </w:pPr>
      <w:bookmarkStart w:id="409" w:name="_Ref527140900"/>
      <w:r>
        <w:t xml:space="preserve">Figura </w:t>
      </w:r>
      <w:fldSimple w:instr=" SEQ Figura \* ARABIC ">
        <w:r w:rsidR="00483DF4">
          <w:rPr>
            <w:noProof/>
          </w:rPr>
          <w:t>7</w:t>
        </w:r>
      </w:fldSimple>
      <w:bookmarkEnd w:id="409"/>
      <w:r>
        <w:t xml:space="preserve"> - </w:t>
      </w:r>
      <w:r w:rsidRPr="006D464E">
        <w:t>Camadas da Engenharia de Software</w:t>
      </w:r>
    </w:p>
    <w:p w14:paraId="67280915" w14:textId="77777777" w:rsidR="00D51047" w:rsidRDefault="00CB768F" w:rsidP="00D51047">
      <w:pPr>
        <w:pStyle w:val="Fontes"/>
      </w:pPr>
      <w:r w:rsidRPr="00832539">
        <w:rPr>
          <w:noProof/>
          <w:lang w:eastAsia="pt-BR"/>
        </w:rPr>
        <w:drawing>
          <wp:inline distT="0" distB="0" distL="0" distR="0" wp14:anchorId="41BDB866" wp14:editId="2657F161">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w:t>
      </w:r>
      <w:r w:rsidR="00291EA3">
        <w:lastRenderedPageBreak/>
        <w:t>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documentos, dados, relatórios, formulários etc),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r w:rsidR="001A0EC3" w:rsidRPr="001A0EC3">
        <w:rPr>
          <w:i/>
        </w:rPr>
        <w:t>Integrated Development Environment</w:t>
      </w:r>
      <w:r w:rsidR="001A0EC3">
        <w:rPr>
          <w:i/>
        </w:rPr>
        <w:t>s</w:t>
      </w:r>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410" w:name="_Toc17133782"/>
      <w:r>
        <w:t>Modelagem de processos</w:t>
      </w:r>
      <w:r w:rsidR="00F73317">
        <w:t xml:space="preserve"> </w:t>
      </w:r>
      <w:r w:rsidR="002A2A2B">
        <w:t xml:space="preserve">com o </w:t>
      </w:r>
      <w:r w:rsidR="002A2A2B" w:rsidRPr="004F6192">
        <w:rPr>
          <w:i/>
        </w:rPr>
        <w:t>Business Process Model and Notation</w:t>
      </w:r>
      <w:r w:rsidR="002A2A2B">
        <w:t xml:space="preserve"> (</w:t>
      </w:r>
      <w:r w:rsidR="00F73317">
        <w:t>BPMN)</w:t>
      </w:r>
      <w:bookmarkEnd w:id="410"/>
    </w:p>
    <w:p w14:paraId="4DD245A6" w14:textId="77777777" w:rsidR="00CB3C88" w:rsidRDefault="00CB3C88" w:rsidP="00952162"/>
    <w:p w14:paraId="16C6DBA1" w14:textId="77777777"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14:paraId="65E47FA9" w14:textId="77777777" w:rsidR="000A7001" w:rsidRDefault="009B1B55" w:rsidP="008D625B">
      <w:r>
        <w:t xml:space="preserve"> </w:t>
      </w:r>
    </w:p>
    <w:p w14:paraId="0A025DE0" w14:textId="58B60612" w:rsidR="009B1B55" w:rsidRDefault="009B1B55" w:rsidP="00952162">
      <w:pPr>
        <w:pStyle w:val="Legenda"/>
        <w:keepNext/>
      </w:pPr>
      <w:bookmarkStart w:id="411" w:name="_Ref527049055"/>
      <w:r>
        <w:t xml:space="preserve">Figura </w:t>
      </w:r>
      <w:fldSimple w:instr=" SEQ Figura \* ARABIC ">
        <w:r w:rsidR="00483DF4">
          <w:rPr>
            <w:noProof/>
          </w:rPr>
          <w:t>8</w:t>
        </w:r>
      </w:fldSimple>
      <w:bookmarkEnd w:id="411"/>
      <w:r>
        <w:t xml:space="preserve"> - Exemplo de processo</w:t>
      </w:r>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77777777" w:rsidR="009B1B55" w:rsidRDefault="009B1B55" w:rsidP="009B1B55">
      <w:pPr>
        <w:pStyle w:val="Fontes"/>
      </w:pPr>
      <w:r>
        <w:t>Fonte: CAMPOS, 2014, p.18</w:t>
      </w:r>
    </w:p>
    <w:p w14:paraId="209CB1AE" w14:textId="77777777" w:rsidR="00D51047" w:rsidRDefault="00D51047" w:rsidP="009B1B55">
      <w:pPr>
        <w:pStyle w:val="Fontes"/>
      </w:pPr>
    </w:p>
    <w:p w14:paraId="365910D7" w14:textId="77777777"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14:paraId="11E7DD87" w14:textId="77777777" w:rsidR="009B1B55" w:rsidRDefault="009B1B55" w:rsidP="009B1B55">
      <w:r>
        <w:lastRenderedPageBreak/>
        <w:t>Buscando a padronização da</w:t>
      </w:r>
      <w:r w:rsidR="002A2A2B">
        <w:t xml:space="preserve"> notação de</w:t>
      </w:r>
      <w:r>
        <w:t xml:space="preserve"> modelagem dos processos</w:t>
      </w:r>
      <w:r w:rsidR="002A2A2B">
        <w:t xml:space="preserve"> de negócios criou-se o </w:t>
      </w:r>
      <w:r w:rsidR="002A2A2B" w:rsidRPr="00952162">
        <w:rPr>
          <w:i/>
        </w:rPr>
        <w:t>Business Process Model and Notation</w:t>
      </w:r>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77777777"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data objects</w:t>
      </w:r>
      <w:r w:rsidR="00C91611">
        <w:t xml:space="preserve">, </w:t>
      </w:r>
      <w:r w:rsidR="00C91611" w:rsidRPr="00952162">
        <w:rPr>
          <w:i/>
        </w:rPr>
        <w:t>pool</w:t>
      </w:r>
      <w:r w:rsidR="00C91611">
        <w:rPr>
          <w:i/>
        </w:rPr>
        <w:t>s</w:t>
      </w:r>
      <w:r w:rsidR="00C91611">
        <w:t xml:space="preserve"> e </w:t>
      </w:r>
      <w:r w:rsidR="00C91611" w:rsidRPr="00952162">
        <w:rPr>
          <w:i/>
        </w:rPr>
        <w:t>lane</w:t>
      </w:r>
      <w:r w:rsidR="00C91611">
        <w:rPr>
          <w:i/>
        </w:rPr>
        <w:t>s</w:t>
      </w:r>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77777777"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14:paraId="2819395E" w14:textId="77777777" w:rsidR="00C91611" w:rsidRDefault="00C91611" w:rsidP="009B1B55"/>
    <w:p w14:paraId="6ABA8092" w14:textId="654324BC" w:rsidR="00C91611" w:rsidRDefault="00C91611" w:rsidP="00952162">
      <w:pPr>
        <w:pStyle w:val="Legenda"/>
        <w:keepNext/>
      </w:pPr>
      <w:bookmarkStart w:id="412" w:name="_Ref527053242"/>
      <w:r>
        <w:t xml:space="preserve">Figura </w:t>
      </w:r>
      <w:fldSimple w:instr=" SEQ Figura \* ARABIC ">
        <w:r w:rsidR="00483DF4">
          <w:rPr>
            <w:noProof/>
          </w:rPr>
          <w:t>9</w:t>
        </w:r>
      </w:fldSimple>
      <w:bookmarkEnd w:id="412"/>
      <w:r>
        <w:t xml:space="preserve"> – Exemplo de conectores em um processo de compra</w:t>
      </w:r>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77777777"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14:paraId="2C237AB3" w14:textId="77777777" w:rsidR="000C5598" w:rsidRDefault="000C5598" w:rsidP="00C91611">
      <w:r>
        <w:t xml:space="preserve"> </w:t>
      </w:r>
    </w:p>
    <w:p w14:paraId="6826E9E2" w14:textId="6168B75D" w:rsidR="000C5598" w:rsidRDefault="000C5598" w:rsidP="00952162">
      <w:pPr>
        <w:pStyle w:val="Legenda"/>
        <w:keepNext/>
      </w:pPr>
      <w:bookmarkStart w:id="413" w:name="_Ref527053785"/>
      <w:r>
        <w:lastRenderedPageBreak/>
        <w:t xml:space="preserve">Figura </w:t>
      </w:r>
      <w:fldSimple w:instr=" SEQ Figura \* ARABIC ">
        <w:r w:rsidR="00483DF4">
          <w:rPr>
            <w:noProof/>
          </w:rPr>
          <w:t>10</w:t>
        </w:r>
      </w:fldSimple>
      <w:bookmarkEnd w:id="413"/>
      <w:r>
        <w:t xml:space="preserve"> - Exemplo de </w:t>
      </w:r>
      <w:r w:rsidRPr="00952162">
        <w:rPr>
          <w:i/>
        </w:rPr>
        <w:t>gateway</w:t>
      </w:r>
      <w:r>
        <w:t xml:space="preserve"> em um processo de compra</w:t>
      </w:r>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6522B59E"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ins w:id="414" w:author="Ryan Lemos" w:date="2019-08-26T10:53:00Z">
        <w:r w:rsidR="00DF726D">
          <w:t>ê</w:t>
        </w:r>
      </w:ins>
      <w:del w:id="415" w:author="Ryan Lemos" w:date="2019-08-26T10:53:00Z">
        <w:r w:rsidR="00442213" w:rsidDel="00DF726D">
          <w:delText>e</w:delText>
        </w:r>
      </w:del>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14:paraId="55ABC2B9" w14:textId="77777777" w:rsidR="00442213" w:rsidRDefault="00442213" w:rsidP="00B51C84"/>
    <w:p w14:paraId="395A20AE" w14:textId="57AAF733" w:rsidR="00442213" w:rsidRDefault="00442213" w:rsidP="00952162">
      <w:pPr>
        <w:pStyle w:val="Legenda"/>
        <w:keepNext/>
      </w:pPr>
      <w:bookmarkStart w:id="416" w:name="_Ref527057497"/>
      <w:r>
        <w:t xml:space="preserve">Figura </w:t>
      </w:r>
      <w:fldSimple w:instr=" SEQ Figura \* ARABIC ">
        <w:r w:rsidR="00483DF4">
          <w:rPr>
            <w:noProof/>
          </w:rPr>
          <w:t>11</w:t>
        </w:r>
      </w:fldSimple>
      <w:bookmarkEnd w:id="416"/>
      <w:r>
        <w:t xml:space="preserve"> - Exemplo de utilização de eventos em um processo de compra</w:t>
      </w:r>
    </w:p>
    <w:p w14:paraId="51A47526" w14:textId="77777777" w:rsidR="00442213" w:rsidRDefault="00CB768F" w:rsidP="00442213">
      <w:pPr>
        <w:ind w:firstLine="0"/>
        <w:jc w:val="center"/>
      </w:pPr>
      <w:r w:rsidRPr="00832539">
        <w:rPr>
          <w:noProof/>
          <w:lang w:eastAsia="pt-BR"/>
        </w:rPr>
        <w:drawing>
          <wp:inline distT="0" distB="0" distL="0" distR="0" wp14:anchorId="084DA3F6" wp14:editId="2597C61F">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lastRenderedPageBreak/>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77777777" w:rsidR="000337A3" w:rsidRDefault="000337A3" w:rsidP="009E0F65">
      <w:r w:rsidRPr="00952162">
        <w:rPr>
          <w:i/>
        </w:rPr>
        <w:t>Lanes</w:t>
      </w:r>
      <w:r>
        <w:t>, ou raias em português, representam os atores participantes de um processo, sendo esses atores pessoas, departamentos, setores, cargos</w:t>
      </w:r>
      <w:del w:id="417" w:author="Ryan Lemos" w:date="2019-08-26T10:53:00Z">
        <w:r w:rsidDel="00DF726D">
          <w:delText>,</w:delText>
        </w:r>
      </w:del>
      <w:r>
        <w:t xml:space="preserve">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14:paraId="63ABDE0D" w14:textId="77777777" w:rsidR="00E33640" w:rsidRDefault="00E33640" w:rsidP="009E0F65"/>
    <w:p w14:paraId="53728571" w14:textId="73A8E922" w:rsidR="000337A3" w:rsidRDefault="000337A3" w:rsidP="00952162">
      <w:pPr>
        <w:pStyle w:val="Legenda"/>
        <w:keepNext/>
      </w:pPr>
      <w:bookmarkStart w:id="418" w:name="_Ref527059135"/>
      <w:r>
        <w:t xml:space="preserve">Figura </w:t>
      </w:r>
      <w:fldSimple w:instr=" SEQ Figura \* ARABIC ">
        <w:r w:rsidR="00483DF4">
          <w:rPr>
            <w:noProof/>
          </w:rPr>
          <w:t>13</w:t>
        </w:r>
      </w:fldSimple>
      <w:bookmarkEnd w:id="418"/>
      <w:r>
        <w:t xml:space="preserve"> - Exemplo de utilização de piscinas e raias em um processo de compra</w:t>
      </w:r>
    </w:p>
    <w:p w14:paraId="6B762F64" w14:textId="77777777" w:rsidR="00442213" w:rsidRDefault="00CB768F" w:rsidP="000337A3">
      <w:pPr>
        <w:ind w:firstLine="0"/>
        <w:jc w:val="center"/>
      </w:pPr>
      <w:r w:rsidRPr="00832539">
        <w:rPr>
          <w:noProof/>
          <w:lang w:eastAsia="pt-BR"/>
        </w:rPr>
        <w:drawing>
          <wp:inline distT="0" distB="0" distL="0" distR="0" wp14:anchorId="3171AE28" wp14:editId="7133048D">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419" w:name="_Ref528268444"/>
      <w:bookmarkStart w:id="420" w:name="_Toc17133783"/>
      <w:r>
        <w:t xml:space="preserve">Metodologia </w:t>
      </w:r>
      <w:r w:rsidR="00DD30FE">
        <w:t>Ágil</w:t>
      </w:r>
      <w:bookmarkEnd w:id="419"/>
      <w:bookmarkEnd w:id="420"/>
    </w:p>
    <w:p w14:paraId="45BFF314" w14:textId="77777777" w:rsidR="00A82B12" w:rsidRDefault="00A82B12" w:rsidP="00A82B12"/>
    <w:p w14:paraId="6FDD32D6" w14:textId="77777777"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 xml:space="preserve">(HIRAMA, </w:t>
      </w:r>
      <w:r w:rsidR="00752E3D">
        <w:rPr>
          <w:noProof/>
        </w:rPr>
        <w:lastRenderedPageBreak/>
        <w:t>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2DDFE4CC" w:rsidR="00D069A7" w:rsidRDefault="00D069A7" w:rsidP="00952162">
      <w:pPr>
        <w:pStyle w:val="Legenda"/>
        <w:keepNext/>
      </w:pPr>
      <w:bookmarkStart w:id="421" w:name="_Ref526797528"/>
      <w:r>
        <w:t xml:space="preserve">Figura </w:t>
      </w:r>
      <w:fldSimple w:instr=" SEQ Figura \* ARABIC ">
        <w:r w:rsidR="00483DF4">
          <w:rPr>
            <w:noProof/>
          </w:rPr>
          <w:t>14</w:t>
        </w:r>
      </w:fldSimple>
      <w:bookmarkEnd w:id="421"/>
      <w:r>
        <w:t xml:space="preserve"> - Modelo em espiral</w:t>
      </w:r>
    </w:p>
    <w:p w14:paraId="395B46D2" w14:textId="77777777" w:rsidR="00D45E2C" w:rsidRDefault="00CB768F" w:rsidP="00952162">
      <w:pPr>
        <w:pStyle w:val="Fontes"/>
      </w:pPr>
      <w:r w:rsidRPr="00832539">
        <w:rPr>
          <w:noProof/>
          <w:lang w:eastAsia="pt-BR"/>
        </w:rPr>
        <w:drawing>
          <wp:inline distT="0" distB="0" distL="0" distR="0" wp14:anchorId="4D429520" wp14:editId="0E5FC8DD">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5"/>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77777777"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422" w:name="_Ref527668666"/>
      <w:bookmarkStart w:id="423" w:name="_Toc17133784"/>
      <w:r w:rsidRPr="00952162">
        <w:rPr>
          <w:i/>
        </w:rPr>
        <w:t>Extreme Programming</w:t>
      </w:r>
      <w:r w:rsidR="00B26489">
        <w:t xml:space="preserve"> </w:t>
      </w:r>
      <w:r>
        <w:t>(XP)</w:t>
      </w:r>
      <w:bookmarkEnd w:id="422"/>
      <w:bookmarkEnd w:id="423"/>
    </w:p>
    <w:p w14:paraId="1535B8CA" w14:textId="77777777" w:rsidR="00393E6F" w:rsidRPr="008D625B" w:rsidRDefault="00393E6F" w:rsidP="00393E6F"/>
    <w:p w14:paraId="48FEE251" w14:textId="51CCD242" w:rsidR="00176D82" w:rsidRDefault="009B3841" w:rsidP="00393E6F">
      <w:r>
        <w:t xml:space="preserve">O </w:t>
      </w:r>
      <w:r w:rsidRPr="00952162">
        <w:rPr>
          <w:i/>
        </w:rPr>
        <w:t>Extreme Programming</w:t>
      </w:r>
      <w:r>
        <w:rPr>
          <w:i/>
        </w:rPr>
        <w:t xml:space="preserve"> </w:t>
      </w:r>
      <w:r>
        <w:t xml:space="preserve">(XP), se trata de uma metodologia de desenvolvimento ágil, que busca aliar agilidade no desenvolvimento, com qualidade </w:t>
      </w:r>
      <w:del w:id="424" w:author="Ryan Lemos" w:date="2019-09-01T17:45:00Z">
        <w:r w:rsidDel="005D0C26">
          <w:delText xml:space="preserve">no produto </w:delText>
        </w:r>
      </w:del>
      <w:r>
        <w:t xml:space="preserve">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lastRenderedPageBreak/>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17ED3208"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xml:space="preserve">. A diferença de se ter um contato frente a frente, para uma documentação escrita, é que a documentação não exprime emoções ou sentimentos, já na comunicação direta a linguagem corporal toma forma, e o sentimento é </w:t>
      </w:r>
      <w:del w:id="425" w:author="Ryan Lemos" w:date="2019-08-19T19:04:00Z">
        <w:r w:rsidR="00176D82" w:rsidDel="00753186">
          <w:delText>expressado</w:delText>
        </w:r>
      </w:del>
      <w:ins w:id="426" w:author="Ryan Lemos" w:date="2019-08-19T19:04:00Z">
        <w:r w:rsidR="00753186">
          <w:t>expresso</w:t>
        </w:r>
      </w:ins>
      <w:r w:rsidR="00176D82">
        <w:t xml:space="preserve"> de maneira mais eficaz</w:t>
      </w:r>
      <w:r w:rsidR="001A0EE2">
        <w:t xml:space="preserve"> como afirma Teles</w:t>
      </w:r>
      <w:r w:rsidR="00176D82">
        <w:t xml:space="preserve"> </w:t>
      </w:r>
      <w:r w:rsidR="00752E3D">
        <w:rPr>
          <w:noProof/>
        </w:rPr>
        <w:t>(2014)</w:t>
      </w:r>
      <w:r w:rsidR="00176D82">
        <w:t>.</w:t>
      </w:r>
      <w:r w:rsidR="00412250">
        <w:t xml:space="preserve"> </w:t>
      </w:r>
    </w:p>
    <w:p w14:paraId="4C1C2F4B" w14:textId="77777777"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14:paraId="704F1B06" w14:textId="77777777"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7777777"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stand up meeting</w:t>
      </w:r>
      <w:r w:rsidR="008D6640" w:rsidRPr="00952162">
        <w:t>,</w:t>
      </w:r>
      <w:r w:rsidR="008D6640">
        <w:t xml:space="preserve"> desenvolvimento guiado a testes, </w:t>
      </w:r>
      <w:r w:rsidR="008D6640" w:rsidRPr="00952162">
        <w:rPr>
          <w:i/>
        </w:rPr>
        <w:t>refactoring</w:t>
      </w:r>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w:t>
      </w:r>
      <w:r>
        <w:lastRenderedPageBreak/>
        <w:t>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77777777"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77777777"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14:paraId="42A1D562" w14:textId="77777777" w:rsidR="003B2B7A" w:rsidRPr="005854F3" w:rsidRDefault="003B2B7A" w:rsidP="005854F3"/>
    <w:p w14:paraId="5583DB62" w14:textId="66D3C760" w:rsidR="00F03DA2" w:rsidRDefault="00F03DA2" w:rsidP="00F03DA2">
      <w:pPr>
        <w:pStyle w:val="Legenda"/>
        <w:keepNext/>
      </w:pPr>
      <w:r>
        <w:t xml:space="preserve">Figura </w:t>
      </w:r>
      <w:fldSimple w:instr=" SEQ Figura \* ARABIC ">
        <w:r w:rsidR="00483DF4">
          <w:rPr>
            <w:noProof/>
          </w:rPr>
          <w:t>15</w:t>
        </w:r>
      </w:fldSimple>
      <w:r>
        <w:t xml:space="preserve"> - Exemplo de uma estória de usuário</w:t>
      </w:r>
    </w:p>
    <w:p w14:paraId="3E8413B8" w14:textId="77777777" w:rsidR="00F03DA2" w:rsidRDefault="00CB768F" w:rsidP="00F03DA2">
      <w:pPr>
        <w:pStyle w:val="Fontes"/>
      </w:pPr>
      <w:r w:rsidRPr="00832539">
        <w:rPr>
          <w:noProof/>
          <w:lang w:eastAsia="pt-BR"/>
        </w:rPr>
        <w:drawing>
          <wp:inline distT="0" distB="0" distL="0" distR="0" wp14:anchorId="0BA990C4" wp14:editId="032377D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6"/>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77777777"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w:t>
      </w:r>
      <w:r w:rsidR="00B116AB">
        <w:lastRenderedPageBreak/>
        <w:t xml:space="preserve">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14:paraId="0D127973" w14:textId="77777777" w:rsidR="00644138" w:rsidRDefault="0064714D">
      <w:r>
        <w:t>P</w:t>
      </w:r>
      <w:r w:rsidR="001B5BE5">
        <w:t>retende-se neste trabalho fazer utilização da metodologia de desenvolvimento denominada XP.</w:t>
      </w:r>
      <w:r>
        <w:t xml:space="preserve"> Hirama</w:t>
      </w:r>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14:paraId="18C9EE4C" w14:textId="77777777" w:rsidR="00E572D4" w:rsidRPr="002126A0" w:rsidRDefault="00393E6F" w:rsidP="000359CC">
      <w:pPr>
        <w:ind w:firstLine="0"/>
      </w:pPr>
      <w:r>
        <w:t xml:space="preserve"> </w:t>
      </w:r>
    </w:p>
    <w:p w14:paraId="15C791F5" w14:textId="77777777" w:rsidR="00D61CB9" w:rsidRDefault="00557B59" w:rsidP="00D61CB9">
      <w:pPr>
        <w:pStyle w:val="Ttulo3"/>
      </w:pPr>
      <w:bookmarkStart w:id="427" w:name="_Toc17133785"/>
      <w:r>
        <w:t xml:space="preserve">Tecnologias para desenvolvimento </w:t>
      </w:r>
      <w:r w:rsidR="00D61CB9">
        <w:t>WEB</w:t>
      </w:r>
      <w:bookmarkEnd w:id="427"/>
    </w:p>
    <w:p w14:paraId="24372E43" w14:textId="77777777" w:rsidR="008D625B" w:rsidRDefault="008D625B" w:rsidP="008D625B"/>
    <w:p w14:paraId="73F6740A" w14:textId="77777777"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Front-End</w:t>
      </w:r>
      <w:r w:rsidR="009D2445">
        <w:t xml:space="preserve"> e </w:t>
      </w:r>
      <w:r w:rsidR="009D2445" w:rsidRPr="00952162">
        <w:rPr>
          <w:i/>
        </w:rPr>
        <w:t>Back-End</w:t>
      </w:r>
      <w:r w:rsidR="009D2445">
        <w:t xml:space="preserve">. Tecnologias </w:t>
      </w:r>
      <w:r w:rsidR="009D2445" w:rsidRPr="00952162">
        <w:rPr>
          <w:i/>
        </w:rPr>
        <w:t>Front-End</w:t>
      </w:r>
      <w:r w:rsidR="009D2445">
        <w:t xml:space="preserve"> são aquelas que estão em contato direto com o usuário, como </w:t>
      </w:r>
      <w:r w:rsidR="003538E1">
        <w:t>por exemplo,</w:t>
      </w:r>
      <w:r w:rsidR="009D2445">
        <w:t xml:space="preserve"> o </w:t>
      </w:r>
      <w:r w:rsidR="003538E1" w:rsidRPr="00E95C78">
        <w:rPr>
          <w:i/>
        </w:rPr>
        <w:t>Hypertext Markup Language</w:t>
      </w:r>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Back-End</w:t>
      </w:r>
      <w:r w:rsidR="009D2445">
        <w:t xml:space="preserve"> são as que estão em contato direto com o servidor e não mantém vínculo direto com o usuário final, um exemplo é a linguagem de </w:t>
      </w:r>
      <w:r w:rsidR="009D2445" w:rsidRPr="00952162">
        <w:rPr>
          <w:i/>
        </w:rPr>
        <w:t>scripting</w:t>
      </w:r>
      <w:r w:rsidR="00A80249">
        <w:rPr>
          <w:i/>
        </w:rPr>
        <w:t xml:space="preserve"> </w:t>
      </w:r>
      <w:r w:rsidR="00A80249" w:rsidRPr="005854F3">
        <w:t>PHP:</w:t>
      </w:r>
      <w:r w:rsidR="009D2445">
        <w:t xml:space="preserve"> </w:t>
      </w:r>
      <w:r w:rsidR="003538E1" w:rsidRPr="00E95C78">
        <w:rPr>
          <w:i/>
        </w:rPr>
        <w:t>Hypertext Preprocessor</w:t>
      </w:r>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77777777" w:rsidR="000359CC" w:rsidRDefault="000359CC" w:rsidP="008D625B"/>
    <w:p w14:paraId="1E9906B9" w14:textId="77777777" w:rsidR="00D61CB9" w:rsidRPr="00D8016C" w:rsidRDefault="0034001E" w:rsidP="00D61CB9">
      <w:pPr>
        <w:pStyle w:val="Ttulo4"/>
        <w:rPr>
          <w:lang w:val="en-US"/>
        </w:rPr>
      </w:pPr>
      <w:bookmarkStart w:id="428" w:name="_Toc17133786"/>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428"/>
    </w:p>
    <w:p w14:paraId="6FA39729" w14:textId="77777777" w:rsidR="00CA0AB3" w:rsidRPr="00D8016C" w:rsidRDefault="00CA0AB3" w:rsidP="00952162">
      <w:pPr>
        <w:rPr>
          <w:lang w:val="en-US"/>
        </w:rPr>
      </w:pPr>
    </w:p>
    <w:p w14:paraId="71EAE352" w14:textId="77777777" w:rsidR="00295B4E" w:rsidRDefault="004156AE" w:rsidP="008D625B">
      <w:r w:rsidRPr="005D020E">
        <w:rPr>
          <w:i/>
        </w:rPr>
        <w:t>Hyper Text Markup Language</w:t>
      </w:r>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r w:rsidR="002A2766" w:rsidRPr="00952162">
        <w:rPr>
          <w:i/>
        </w:rPr>
        <w:t>tags</w:t>
      </w:r>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r w:rsidR="00466E6F" w:rsidRPr="00952162">
        <w:rPr>
          <w:i/>
        </w:rPr>
        <w:t>tags</w:t>
      </w:r>
      <w:r w:rsidR="00466E6F">
        <w:t xml:space="preserve"> básica de um documento HTML. </w:t>
      </w:r>
    </w:p>
    <w:p w14:paraId="5B1FC27D" w14:textId="77777777" w:rsidR="00CA0AB3" w:rsidRPr="00F434C7" w:rsidRDefault="00FC5A32" w:rsidP="008D625B">
      <w:r>
        <w:lastRenderedPageBreak/>
        <w:t xml:space="preserve">A </w:t>
      </w:r>
      <w:r w:rsidRPr="00952162">
        <w:rPr>
          <w:i/>
        </w:rPr>
        <w:t>tag</w:t>
      </w:r>
      <w:r>
        <w:t xml:space="preserve"> </w:t>
      </w:r>
      <w:r w:rsidR="00324A16">
        <w:t>‘html’</w:t>
      </w:r>
      <w:r>
        <w:t xml:space="preserve"> indica onde se inicia e onde se termina o documento HTML</w:t>
      </w:r>
      <w:r w:rsidR="001D0075">
        <w:t xml:space="preserve">. A </w:t>
      </w:r>
      <w:r w:rsidR="001D0075" w:rsidRPr="00952162">
        <w:rPr>
          <w:i/>
        </w:rPr>
        <w:t>tag</w:t>
      </w:r>
      <w:r w:rsidR="001D0075">
        <w:t xml:space="preserve"> </w:t>
      </w:r>
      <w:r w:rsidR="00324A16">
        <w:t>‘</w:t>
      </w:r>
      <w:r w:rsidR="00F434C7" w:rsidRPr="00952162">
        <w:rPr>
          <w:i/>
        </w:rPr>
        <w:t>h</w:t>
      </w:r>
      <w:r w:rsidR="001D0075" w:rsidRPr="00952162">
        <w:rPr>
          <w:i/>
        </w:rPr>
        <w:t>ead</w:t>
      </w:r>
      <w:r w:rsidR="00324A16">
        <w:t>’</w:t>
      </w:r>
      <w:r w:rsidR="001D0075">
        <w:t xml:space="preserve"> </w:t>
      </w:r>
      <w:r w:rsidR="00324A16">
        <w:t xml:space="preserve">representa o cabeçalho do documento, dentro dela há uma outra </w:t>
      </w:r>
      <w:r w:rsidR="00324A16" w:rsidRPr="00952162">
        <w:rPr>
          <w:i/>
        </w:rPr>
        <w:t>tag</w:t>
      </w:r>
      <w:r w:rsidR="00324A16">
        <w:t xml:space="preserve"> chamada ‘</w:t>
      </w:r>
      <w:r w:rsidR="00324A16" w:rsidRPr="00952162">
        <w:rPr>
          <w:i/>
        </w:rPr>
        <w:t>title</w:t>
      </w:r>
      <w:r w:rsidR="00324A16">
        <w:t>’</w:t>
      </w:r>
      <w:r w:rsidR="00A80249">
        <w:t xml:space="preserve"> que</w:t>
      </w:r>
      <w:r w:rsidR="001D0075">
        <w:t xml:space="preserve"> </w:t>
      </w:r>
      <w:r w:rsidR="00324A16">
        <w:t>indica o título da página</w:t>
      </w:r>
      <w:r w:rsidR="00F434C7">
        <w:t>. Já a ‘</w:t>
      </w:r>
      <w:r w:rsidR="00F434C7" w:rsidRPr="00952162">
        <w:rPr>
          <w:i/>
        </w:rPr>
        <w:t>body</w:t>
      </w:r>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6594A3BC" w:rsidR="001C7EEF" w:rsidRDefault="001C7EEF" w:rsidP="00952162">
      <w:pPr>
        <w:pStyle w:val="Legenda"/>
        <w:keepNext/>
      </w:pPr>
      <w:bookmarkStart w:id="429" w:name="_Ref526671958"/>
      <w:r>
        <w:t xml:space="preserve">Figura </w:t>
      </w:r>
      <w:fldSimple w:instr=" SEQ Figura \* ARABIC ">
        <w:r w:rsidR="00483DF4">
          <w:rPr>
            <w:noProof/>
          </w:rPr>
          <w:t>16</w:t>
        </w:r>
      </w:fldSimple>
      <w:bookmarkEnd w:id="429"/>
      <w:r>
        <w:t xml:space="preserve"> - Estrutura básica do HTML</w:t>
      </w:r>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77777777" w:rsidR="001C7EEF" w:rsidRDefault="001C7EEF" w:rsidP="001C7EEF">
      <w:pPr>
        <w:pStyle w:val="Fontes"/>
      </w:pPr>
      <w:r>
        <w:t>Fonte: PRÓPRIA</w:t>
      </w:r>
      <w:r w:rsidR="00BB25A9">
        <w:t>, utilizando o SublimeText 4</w:t>
      </w:r>
      <w:r>
        <w:t>.</w:t>
      </w:r>
    </w:p>
    <w:p w14:paraId="414B0D6F" w14:textId="77777777" w:rsidR="008C38D8" w:rsidRDefault="008C38D8" w:rsidP="00952162">
      <w:pPr>
        <w:pStyle w:val="Fontes"/>
      </w:pPr>
    </w:p>
    <w:p w14:paraId="774F2773" w14:textId="77777777"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r w:rsidR="002338C8" w:rsidRPr="00952162">
        <w:rPr>
          <w:i/>
        </w:rPr>
        <w:t>tags</w:t>
      </w:r>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32A95599" w14:textId="77777777" w:rsidR="008D625B" w:rsidRPr="002338C8" w:rsidRDefault="00345B8B" w:rsidP="008D625B">
      <w:r>
        <w:t>Por acreditar que o HTML seja uma maneira simples e con</w:t>
      </w:r>
      <w:r w:rsidR="0044384E">
        <w:t>cisa de marcação, além do Laravel reconhecer HTML, optou-se então pelo seu uso no desenvolvimento deste trabalho.</w:t>
      </w:r>
    </w:p>
    <w:p w14:paraId="25459AF0" w14:textId="77777777" w:rsidR="00CA0AB3" w:rsidRPr="008D625B" w:rsidRDefault="00CA0AB3" w:rsidP="008D625B"/>
    <w:p w14:paraId="7A55A02E" w14:textId="77777777" w:rsidR="009F7D5B" w:rsidRDefault="0034001E" w:rsidP="00510265">
      <w:pPr>
        <w:pStyle w:val="Ttulo4"/>
      </w:pPr>
      <w:bookmarkStart w:id="430" w:name="_Toc17133787"/>
      <w:r w:rsidRPr="00952162">
        <w:rPr>
          <w:i/>
        </w:rPr>
        <w:t>Cascading Style Sheets</w:t>
      </w:r>
      <w:r>
        <w:t xml:space="preserve"> (</w:t>
      </w:r>
      <w:r w:rsidR="00D61CB9" w:rsidRPr="003635FC">
        <w:t>CSS</w:t>
      </w:r>
      <w:r>
        <w:t>)</w:t>
      </w:r>
      <w:bookmarkEnd w:id="430"/>
    </w:p>
    <w:p w14:paraId="41EF115A" w14:textId="77777777" w:rsidR="00510265" w:rsidRDefault="00510265" w:rsidP="00510265"/>
    <w:p w14:paraId="0B79814A" w14:textId="77777777" w:rsidR="00BC59B8" w:rsidRDefault="00BC59B8" w:rsidP="00510265">
      <w:r w:rsidRPr="005D020E">
        <w:rPr>
          <w:i/>
        </w:rPr>
        <w:t>Cascading Style Sheets</w:t>
      </w:r>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14:paraId="4F61B452" w14:textId="77777777" w:rsidR="00113E53" w:rsidRDefault="00113E53" w:rsidP="00952162">
      <w:pPr>
        <w:pStyle w:val="Fontes"/>
      </w:pPr>
    </w:p>
    <w:p w14:paraId="724F8FB8" w14:textId="6BFCB2E2" w:rsidR="00211EBC" w:rsidRDefault="00211EBC" w:rsidP="00952162">
      <w:pPr>
        <w:pStyle w:val="Legenda"/>
        <w:keepNext/>
      </w:pPr>
      <w:bookmarkStart w:id="431" w:name="_Ref527141144"/>
      <w:r>
        <w:lastRenderedPageBreak/>
        <w:t xml:space="preserve">Figura </w:t>
      </w:r>
      <w:fldSimple w:instr=" SEQ Figura \* ARABIC ">
        <w:r w:rsidR="00483DF4">
          <w:rPr>
            <w:noProof/>
          </w:rPr>
          <w:t>17</w:t>
        </w:r>
      </w:fldSimple>
      <w:bookmarkEnd w:id="431"/>
      <w:r>
        <w:t xml:space="preserve"> </w:t>
      </w:r>
      <w:r w:rsidRPr="003D5836">
        <w:t>- Sintaxe CSS</w:t>
      </w:r>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8"/>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RDefault="00113E53" w:rsidP="00113E53">
      <w:pPr>
        <w:pStyle w:val="Fontes"/>
      </w:pPr>
    </w:p>
    <w:p w14:paraId="77DE5FA4" w14:textId="77777777" w:rsidR="00113E53" w:rsidRDefault="001B67AB" w:rsidP="00113E53">
      <w:r>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r w:rsidR="000A60C7" w:rsidRPr="00952162">
        <w:rPr>
          <w:i/>
        </w:rPr>
        <w:t>tag</w:t>
      </w:r>
      <w:r w:rsidR="000A60C7">
        <w:t xml:space="preserve"> HTML do elemento</w:t>
      </w:r>
      <w:r w:rsidR="00EE588E">
        <w:t>, utilizando-se do atributo ‘</w:t>
      </w:r>
      <w:r w:rsidR="00EE588E" w:rsidRPr="00952162">
        <w:rPr>
          <w:i/>
        </w:rPr>
        <w:t>style</w:t>
      </w:r>
      <w:r w:rsidR="00EE588E">
        <w:t xml:space="preserve">’ da </w:t>
      </w:r>
      <w:r w:rsidR="00EE588E" w:rsidRPr="00952162">
        <w:rPr>
          <w:i/>
        </w:rPr>
        <w:t>tag</w:t>
      </w:r>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14:paraId="29080566" w14:textId="77777777" w:rsidR="00130966" w:rsidRDefault="00130966" w:rsidP="00952162">
      <w:pPr>
        <w:pStyle w:val="Fontes"/>
      </w:pPr>
    </w:p>
    <w:p w14:paraId="33C3E668" w14:textId="53F8A2C1" w:rsidR="00402C84" w:rsidRDefault="00402C84" w:rsidP="00952162">
      <w:pPr>
        <w:pStyle w:val="Legenda"/>
        <w:keepNext/>
      </w:pPr>
      <w:bookmarkStart w:id="432" w:name="_Ref527141178"/>
      <w:r>
        <w:t xml:space="preserve">Figura </w:t>
      </w:r>
      <w:fldSimple w:instr=" SEQ Figura \* ARABIC ">
        <w:r w:rsidR="00483DF4">
          <w:rPr>
            <w:noProof/>
          </w:rPr>
          <w:t>18</w:t>
        </w:r>
      </w:fldSimple>
      <w:bookmarkEnd w:id="432"/>
      <w:r>
        <w:t xml:space="preserve"> -</w:t>
      </w:r>
      <w:r w:rsidRPr="009F6613">
        <w:t xml:space="preserve"> CSS inserido diretamente na tag HTML</w:t>
      </w:r>
    </w:p>
    <w:p w14:paraId="7D6B0123" w14:textId="77777777" w:rsidR="00D0103C" w:rsidRDefault="00CB768F" w:rsidP="00952162">
      <w:pPr>
        <w:pStyle w:val="Fontes"/>
      </w:pPr>
      <w:r w:rsidRPr="00832539">
        <w:rPr>
          <w:noProof/>
          <w:lang w:eastAsia="pt-BR"/>
        </w:rPr>
        <w:drawing>
          <wp:inline distT="0" distB="0" distL="0" distR="0" wp14:anchorId="7A0EB76A" wp14:editId="219F5612">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29"/>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14:paraId="0D17A85C" w14:textId="77777777" w:rsidR="00130966" w:rsidRDefault="00130966">
      <w:pPr>
        <w:pStyle w:val="Fontes"/>
      </w:pPr>
      <w:r>
        <w:t>Fonte: CAELUM, 2018</w:t>
      </w:r>
      <w:r w:rsidR="00237DB9">
        <w:t>, p.21</w:t>
      </w:r>
      <w:r>
        <w:t>.</w:t>
      </w:r>
    </w:p>
    <w:p w14:paraId="5FA282A6" w14:textId="77777777" w:rsidR="00322554" w:rsidRDefault="00322554">
      <w:pPr>
        <w:pStyle w:val="Fontes"/>
      </w:pPr>
    </w:p>
    <w:p w14:paraId="787B011A" w14:textId="77777777" w:rsidR="00322554" w:rsidRDefault="000451C9">
      <w:r>
        <w:t>Outra maneira de se inserir o CSS é p</w:t>
      </w:r>
      <w:r w:rsidR="00322554" w:rsidRPr="00322554">
        <w:t>or</w:t>
      </w:r>
      <w:r>
        <w:t xml:space="preserve"> meio de</w:t>
      </w:r>
      <w:r w:rsidR="00322554" w:rsidRPr="00322554">
        <w:t xml:space="preserve"> uma </w:t>
      </w:r>
      <w:r w:rsidR="00322554" w:rsidRPr="00952162">
        <w:rPr>
          <w:i/>
        </w:rPr>
        <w:t>tag</w:t>
      </w:r>
      <w:r w:rsidR="00322554" w:rsidRPr="00322554">
        <w:t xml:space="preserve"> </w:t>
      </w:r>
      <w:r>
        <w:t>HTML</w:t>
      </w:r>
      <w:r w:rsidR="00322554" w:rsidRPr="00322554">
        <w:t xml:space="preserve"> denominada ‘</w:t>
      </w:r>
      <w:r w:rsidR="00322554" w:rsidRPr="00952162">
        <w:rPr>
          <w:i/>
        </w:rPr>
        <w:t>style</w:t>
      </w:r>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r w:rsidR="00322554" w:rsidRPr="00582E70">
        <w:rPr>
          <w:i/>
        </w:rPr>
        <w:t>class</w:t>
      </w:r>
      <w:r w:rsidR="00322554" w:rsidRPr="00322554">
        <w:t xml:space="preserve"> (identificado com o ponto final), ou pela </w:t>
      </w:r>
      <w:r w:rsidR="00322554" w:rsidRPr="00582E70">
        <w:rPr>
          <w:i/>
        </w:rPr>
        <w:t>tag</w:t>
      </w:r>
      <w:r w:rsidR="00322554" w:rsidRPr="00322554">
        <w:t xml:space="preserve"> d</w:t>
      </w:r>
      <w:r w:rsidR="0061287F">
        <w:t>e um</w:t>
      </w:r>
      <w:r w:rsidR="00322554" w:rsidRPr="00322554">
        <w:t xml:space="preserve"> elemento.</w:t>
      </w:r>
      <w:r w:rsidR="001B67AB">
        <w:t xml:space="preserve"> Na sintaxe CSS dentro da </w:t>
      </w:r>
      <w:r w:rsidR="001B67AB" w:rsidRPr="00582E70">
        <w:rPr>
          <w:i/>
        </w:rPr>
        <w:t>tag</w:t>
      </w:r>
      <w:r w:rsidR="001B67AB">
        <w:t xml:space="preserve"> </w:t>
      </w:r>
      <w:r w:rsidR="005F248C">
        <w:t>‘</w:t>
      </w:r>
      <w:r w:rsidR="001B67AB" w:rsidRPr="00582E70">
        <w:rPr>
          <w:i/>
        </w:rPr>
        <w:t>style</w:t>
      </w:r>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r w:rsidR="001B67AB" w:rsidRPr="00952162">
        <w:rPr>
          <w:i/>
        </w:rPr>
        <w:t>tag</w:t>
      </w:r>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RDefault="00322554" w:rsidP="00952162">
      <w:pPr>
        <w:pStyle w:val="Fontes"/>
      </w:pPr>
      <w:bookmarkStart w:id="433" w:name="_Ref526690766"/>
    </w:p>
    <w:p w14:paraId="1ACE1E16" w14:textId="7D5A302E" w:rsidR="00130966" w:rsidRDefault="00130966" w:rsidP="00952162">
      <w:pPr>
        <w:pStyle w:val="Legenda"/>
        <w:keepNext/>
      </w:pPr>
      <w:bookmarkStart w:id="434" w:name="_Ref527141224"/>
      <w:r>
        <w:lastRenderedPageBreak/>
        <w:t xml:space="preserve">Figura </w:t>
      </w:r>
      <w:fldSimple w:instr=" SEQ Figura \* ARABIC ">
        <w:r w:rsidR="00483DF4">
          <w:rPr>
            <w:noProof/>
          </w:rPr>
          <w:t>19</w:t>
        </w:r>
      </w:fldSimple>
      <w:bookmarkEnd w:id="433"/>
      <w:bookmarkEnd w:id="434"/>
      <w:r>
        <w:t xml:space="preserve"> - CSS inserido através da </w:t>
      </w:r>
      <w:r w:rsidRPr="00952162">
        <w:rPr>
          <w:i/>
        </w:rPr>
        <w:t>tag style</w:t>
      </w:r>
    </w:p>
    <w:p w14:paraId="7064FB45" w14:textId="77777777" w:rsidR="00DC4A43" w:rsidRDefault="00CB768F" w:rsidP="00952162">
      <w:pPr>
        <w:pStyle w:val="Fontes"/>
      </w:pPr>
      <w:r w:rsidRPr="00832539">
        <w:rPr>
          <w:noProof/>
          <w:lang w:eastAsia="pt-BR"/>
        </w:rPr>
        <w:drawing>
          <wp:inline distT="0" distB="0" distL="0" distR="0" wp14:anchorId="78B5AE0D" wp14:editId="6CE32DC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0"/>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878A1" w14:textId="77777777" w:rsidR="00130966" w:rsidRDefault="00130966" w:rsidP="00130966">
      <w:pPr>
        <w:pStyle w:val="Fontes"/>
      </w:pPr>
      <w:r>
        <w:t>Fonte: CAELUM, 2018</w:t>
      </w:r>
      <w:r w:rsidR="00237DB9">
        <w:t>, p.22</w:t>
      </w:r>
      <w:r>
        <w:t>.</w:t>
      </w:r>
    </w:p>
    <w:p w14:paraId="7908AE59" w14:textId="77777777" w:rsidR="00130966" w:rsidRDefault="00130966">
      <w:pPr>
        <w:pStyle w:val="Fontes"/>
      </w:pPr>
    </w:p>
    <w:p w14:paraId="5D1581E5" w14:textId="77777777" w:rsidR="00322554" w:rsidRDefault="000451C9" w:rsidP="00322554">
      <w:r>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14:paraId="1D2507E2" w14:textId="77777777" w:rsidR="00322554" w:rsidRDefault="00322554" w:rsidP="00952162">
      <w:pPr>
        <w:pStyle w:val="Fontes"/>
      </w:pPr>
    </w:p>
    <w:p w14:paraId="30AC2CD7" w14:textId="45DB6653" w:rsidR="00322554" w:rsidRDefault="00322554" w:rsidP="00952162">
      <w:pPr>
        <w:pStyle w:val="Legenda"/>
        <w:keepNext/>
      </w:pPr>
      <w:bookmarkStart w:id="435" w:name="_Ref527043688"/>
      <w:r>
        <w:t xml:space="preserve">Figura </w:t>
      </w:r>
      <w:fldSimple w:instr=" SEQ Figura \* ARABIC ">
        <w:r w:rsidR="00483DF4">
          <w:rPr>
            <w:noProof/>
          </w:rPr>
          <w:t>20</w:t>
        </w:r>
      </w:fldSimple>
      <w:bookmarkEnd w:id="435"/>
      <w:r>
        <w:t xml:space="preserve"> - </w:t>
      </w:r>
      <w:r w:rsidRPr="00CB6BC3">
        <w:t>CSS contido no arquivo estilos.css</w:t>
      </w:r>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1"/>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RDefault="00322554" w:rsidP="00952162">
      <w:pPr>
        <w:pStyle w:val="Fontes"/>
      </w:pPr>
    </w:p>
    <w:p w14:paraId="772DBE98" w14:textId="77777777"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r w:rsidR="00CB211B" w:rsidRPr="00952162">
        <w:rPr>
          <w:i/>
        </w:rPr>
        <w:t>tag</w:t>
      </w:r>
      <w:r w:rsidR="005F248C">
        <w:rPr>
          <w:i/>
        </w:rPr>
        <w:t xml:space="preserve"> </w:t>
      </w:r>
      <w:r w:rsidR="000451C9">
        <w:t>‘</w:t>
      </w:r>
      <w:r w:rsidR="00CB211B" w:rsidRPr="00952162">
        <w:rPr>
          <w:i/>
        </w:rPr>
        <w:t>link</w:t>
      </w:r>
      <w:r w:rsidR="000451C9" w:rsidRPr="00952162">
        <w:t>’</w:t>
      </w:r>
      <w:r w:rsidR="00406AB2">
        <w:t>.</w:t>
      </w:r>
      <w:r w:rsidR="000451C9">
        <w:t xml:space="preserve"> A </w:t>
      </w:r>
      <w:r w:rsidR="000451C9" w:rsidRPr="00952162">
        <w:rPr>
          <w:i/>
        </w:rPr>
        <w:t>tag</w:t>
      </w:r>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r w:rsidR="00CB211B" w:rsidRPr="00952162">
        <w:rPr>
          <w:i/>
        </w:rPr>
        <w:t>tag</w:t>
      </w:r>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r w:rsidR="00CB211B">
        <w:t>href</w:t>
      </w:r>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r w:rsidR="00CB211B" w:rsidRPr="00952162">
        <w:rPr>
          <w:i/>
        </w:rPr>
        <w:t>tag</w:t>
      </w:r>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14:paraId="30F5D0B8" w14:textId="77777777" w:rsidR="000451C9" w:rsidRPr="00CB211B" w:rsidRDefault="000451C9" w:rsidP="00952162"/>
    <w:p w14:paraId="6154F44A" w14:textId="5358B0B6" w:rsidR="00130966" w:rsidRDefault="00130966" w:rsidP="00952162">
      <w:pPr>
        <w:pStyle w:val="Legenda"/>
        <w:keepNext/>
      </w:pPr>
      <w:bookmarkStart w:id="436" w:name="_Ref526690737"/>
      <w:r>
        <w:lastRenderedPageBreak/>
        <w:t xml:space="preserve">Figura </w:t>
      </w:r>
      <w:fldSimple w:instr=" SEQ Figura \* ARABIC ">
        <w:r w:rsidR="00483DF4">
          <w:rPr>
            <w:noProof/>
          </w:rPr>
          <w:t>21</w:t>
        </w:r>
      </w:fldSimple>
      <w:bookmarkEnd w:id="436"/>
      <w:r>
        <w:t xml:space="preserve"> - CSS inserido através de um arquivo externo</w:t>
      </w:r>
    </w:p>
    <w:p w14:paraId="132CA5BC" w14:textId="77777777" w:rsidR="00DC4A43" w:rsidRDefault="00CB768F" w:rsidP="00952162">
      <w:pPr>
        <w:pStyle w:val="Fontes"/>
      </w:pPr>
      <w:r w:rsidRPr="00832539">
        <w:rPr>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2"/>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DED186" w14:textId="77777777" w:rsidR="00130966" w:rsidRDefault="00130966" w:rsidP="00130966">
      <w:pPr>
        <w:pStyle w:val="Fontes"/>
      </w:pPr>
      <w:r>
        <w:t>Fonte: CAELUM, 2018</w:t>
      </w:r>
      <w:r w:rsidR="00237DB9">
        <w:t>, p.22</w:t>
      </w:r>
      <w:r>
        <w:t>.</w:t>
      </w:r>
    </w:p>
    <w:p w14:paraId="2918CC4F" w14:textId="77777777" w:rsidR="00130966" w:rsidRPr="00EC3457" w:rsidRDefault="00130966" w:rsidP="00952162">
      <w:pPr>
        <w:pStyle w:val="Fontes"/>
      </w:pPr>
    </w:p>
    <w:p w14:paraId="3762C93E" w14:textId="77777777" w:rsidR="00316C86" w:rsidRDefault="00014B39" w:rsidP="00510265">
      <w:r>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14:paraId="1C44D40A" w14:textId="5FCF0BE7" w:rsidR="005E32C9" w:rsidRPr="009B3841" w:rsidRDefault="005E32C9" w:rsidP="00596E44">
      <w:pPr>
        <w:ind w:firstLine="0"/>
      </w:pPr>
    </w:p>
    <w:p w14:paraId="17874160" w14:textId="77777777" w:rsidR="00705B26" w:rsidRDefault="00705B26" w:rsidP="00952162">
      <w:pPr>
        <w:pStyle w:val="Ttulo4"/>
      </w:pPr>
      <w:bookmarkStart w:id="437" w:name="_Toc17133788"/>
      <w:r>
        <w:t>MaterializeCSS</w:t>
      </w:r>
      <w:bookmarkEnd w:id="437"/>
    </w:p>
    <w:p w14:paraId="3AE3CD20" w14:textId="77777777" w:rsidR="00705B26" w:rsidRDefault="00705B26" w:rsidP="00705B26"/>
    <w:p w14:paraId="504128E1" w14:textId="77777777" w:rsidR="00705B26" w:rsidRPr="00FD0909" w:rsidRDefault="006C52DB" w:rsidP="00705B26">
      <w:r>
        <w:t>O MaterializeCSS</w:t>
      </w:r>
      <w:r w:rsidR="008051B4">
        <w:t>, ou somente Materialize,</w:t>
      </w:r>
      <w:r>
        <w:t xml:space="preserve"> se trata de um framework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2019b, p.1). </w:t>
      </w:r>
      <w:r w:rsidR="00FD0909">
        <w:t xml:space="preserve">Em outras palavras o </w:t>
      </w:r>
      <w:r w:rsidR="00FD0909" w:rsidRPr="00596E44">
        <w:rPr>
          <w:i/>
        </w:rPr>
        <w:t>Material Design</w:t>
      </w:r>
      <w:r w:rsidR="00FD0909">
        <w:t xml:space="preserve"> é uma metodologia de design desenvolvida pela Google</w:t>
      </w:r>
      <w:r w:rsidR="008051B4">
        <w:t xml:space="preserve"> e</w:t>
      </w:r>
      <w:r w:rsidR="00FD0909">
        <w:t xml:space="preserve"> utilizada no seu sistema de aparelhos móveis, o Android.</w:t>
      </w:r>
      <w:r w:rsidR="0022253C">
        <w:t xml:space="preserve"> Quanto ao Materialize se trata de um framework</w:t>
      </w:r>
      <w:r w:rsidR="008051B4">
        <w:t xml:space="preserve"> CSS</w:t>
      </w:r>
      <w:r w:rsidR="0022253C">
        <w:t xml:space="preserve"> que utiliza os conceitos de Material Design em seus elementos</w:t>
      </w:r>
      <w:r w:rsidR="001B55B1">
        <w:t xml:space="preserve"> (MATERIALIZE, 2019)</w:t>
      </w:r>
      <w:r w:rsidR="0022253C">
        <w:t xml:space="preserve">. </w:t>
      </w:r>
      <w:r w:rsidR="008051B4">
        <w:t>O Materialize detém uma grande quantidade de elementos, o que a</w:t>
      </w:r>
      <w:r w:rsidR="001B55B1">
        <w:t>uxilia ao desenvolvedor na hora de desenvolver as interfaces de interação com o usuário.</w:t>
      </w:r>
    </w:p>
    <w:p w14:paraId="6ECA1AEC" w14:textId="77777777" w:rsidR="00705B26" w:rsidRPr="008051B4" w:rsidRDefault="00705B26" w:rsidP="00596E44"/>
    <w:p w14:paraId="5A77D21C" w14:textId="77777777" w:rsidR="008D625B" w:rsidRDefault="00D61CB9" w:rsidP="00952162">
      <w:pPr>
        <w:pStyle w:val="Ttulo4"/>
      </w:pPr>
      <w:bookmarkStart w:id="438" w:name="_Toc17133789"/>
      <w:r w:rsidRPr="003635FC">
        <w:t>J</w:t>
      </w:r>
      <w:r w:rsidR="0034001E" w:rsidRPr="003635FC">
        <w:t>ava</w:t>
      </w:r>
      <w:r w:rsidRPr="003635FC">
        <w:t>S</w:t>
      </w:r>
      <w:r w:rsidR="0034001E" w:rsidRPr="003635FC">
        <w:t>cript</w:t>
      </w:r>
      <w:r w:rsidR="004B14A6">
        <w:t xml:space="preserve"> (JS)</w:t>
      </w:r>
      <w:bookmarkEnd w:id="438"/>
    </w:p>
    <w:p w14:paraId="41C4581C" w14:textId="77777777" w:rsidR="003C5D1B" w:rsidRDefault="003C5D1B" w:rsidP="008D625B"/>
    <w:p w14:paraId="2474FF24" w14:textId="77777777" w:rsidR="00C77717" w:rsidRDefault="00C77717" w:rsidP="008D625B">
      <w:r>
        <w:t xml:space="preserve">O </w:t>
      </w:r>
      <w:r w:rsidR="003C5D1B">
        <w:t>Java</w:t>
      </w:r>
      <w:r w:rsidR="00A95801">
        <w:t>S</w:t>
      </w:r>
      <w:r w:rsidR="003C5D1B">
        <w:t>cript</w:t>
      </w:r>
      <w:r w:rsidR="004B14A6">
        <w:t xml:space="preserve"> (JS)</w:t>
      </w:r>
      <w:r w:rsidR="003C5D1B">
        <w:t xml:space="preserve"> se trata de uma linguagem</w:t>
      </w:r>
      <w:r w:rsidR="00D16277">
        <w:t xml:space="preserve"> de </w:t>
      </w:r>
      <w:r w:rsidR="00D16277" w:rsidRPr="00952162">
        <w:rPr>
          <w:i/>
        </w:rPr>
        <w:t>scripting</w:t>
      </w:r>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lastRenderedPageBreak/>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int, </w:t>
      </w:r>
      <w:r w:rsidR="00642378" w:rsidRPr="00952162">
        <w:rPr>
          <w:i/>
        </w:rPr>
        <w:t>double</w:t>
      </w:r>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77777777" w:rsidR="00BF4602" w:rsidRDefault="00C77717" w:rsidP="008D625B">
      <w:r>
        <w:t>O JavaScript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m o papel de interpretar o código em Java</w:t>
      </w:r>
      <w:r w:rsidR="00A95801">
        <w:t>Sc</w:t>
      </w:r>
      <w:r w:rsidR="003C5F5F">
        <w:t>ript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JavaScript em páginas HTML é necessário que se </w:t>
      </w:r>
      <w:r w:rsidR="004D40BE">
        <w:t xml:space="preserve">faça uso de uma </w:t>
      </w:r>
      <w:r w:rsidR="004D40BE" w:rsidRPr="00952162">
        <w:rPr>
          <w:i/>
        </w:rPr>
        <w:t>tag</w:t>
      </w:r>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14:paraId="67070756" w14:textId="77777777" w:rsidR="00C8070A" w:rsidRDefault="00C8070A" w:rsidP="008D625B"/>
    <w:p w14:paraId="13B14A7B" w14:textId="0408B4A5" w:rsidR="00BC5765" w:rsidRDefault="00BC5765" w:rsidP="00952162">
      <w:pPr>
        <w:pStyle w:val="Legenda"/>
        <w:keepNext/>
      </w:pPr>
      <w:bookmarkStart w:id="439" w:name="_Ref527139744"/>
      <w:bookmarkStart w:id="440" w:name="_Ref526686669"/>
      <w:r>
        <w:t xml:space="preserve">Figura </w:t>
      </w:r>
      <w:fldSimple w:instr=" SEQ Figura \* ARABIC ">
        <w:r w:rsidR="00483DF4">
          <w:rPr>
            <w:noProof/>
          </w:rPr>
          <w:t>22</w:t>
        </w:r>
      </w:fldSimple>
      <w:bookmarkEnd w:id="439"/>
      <w:r>
        <w:t xml:space="preserve"> - Exemplo de uso do </w:t>
      </w:r>
      <w:r w:rsidR="00A95801">
        <w:rPr>
          <w:noProof/>
        </w:rPr>
        <w:t>JavaScript</w:t>
      </w:r>
      <w:r w:rsidR="00A95801">
        <w:t xml:space="preserve"> </w:t>
      </w:r>
      <w:r>
        <w:t>diretamente no HTML</w:t>
      </w:r>
      <w:bookmarkEnd w:id="440"/>
    </w:p>
    <w:p w14:paraId="13831B2A" w14:textId="77777777" w:rsidR="008D625B" w:rsidRDefault="00CB768F" w:rsidP="00952162">
      <w:pPr>
        <w:pStyle w:val="Fontes"/>
      </w:pPr>
      <w:r w:rsidRPr="00832539">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14:paraId="27B5E2DD" w14:textId="77777777" w:rsidR="00BC5765" w:rsidRDefault="00C8070A" w:rsidP="00A131B7">
      <w:pPr>
        <w:pStyle w:val="Fontes"/>
      </w:pPr>
      <w:r>
        <w:t>Fonte: PRÓPRIA</w:t>
      </w:r>
      <w:r w:rsidR="00BB25A9">
        <w:t>, utilizando o SublimeText 4</w:t>
      </w:r>
      <w:r>
        <w:t>.</w:t>
      </w:r>
    </w:p>
    <w:p w14:paraId="07CD1281" w14:textId="77777777" w:rsidR="00CB211B" w:rsidRDefault="00CB211B" w:rsidP="00A131B7">
      <w:pPr>
        <w:pStyle w:val="Fontes"/>
      </w:pPr>
    </w:p>
    <w:p w14:paraId="614B86A6" w14:textId="77777777" w:rsidR="00CB211B" w:rsidRDefault="00C77717" w:rsidP="00CB211B">
      <w:r>
        <w:t>A o</w:t>
      </w:r>
      <w:r w:rsidR="00CB211B">
        <w:t xml:space="preserve">utra maneira de se utilizar o JavaScript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Acredita-se que assim possa separar melhor HTML de JavaScript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14:paraId="29797974" w14:textId="77777777" w:rsidR="00A131B7" w:rsidRDefault="00A131B7" w:rsidP="00952162">
      <w:pPr>
        <w:pStyle w:val="Fontes"/>
      </w:pPr>
    </w:p>
    <w:p w14:paraId="3435273D" w14:textId="41D0220C" w:rsidR="00C8070A" w:rsidRDefault="00C8070A" w:rsidP="00952162">
      <w:pPr>
        <w:pStyle w:val="Legenda"/>
        <w:keepNext/>
      </w:pPr>
      <w:bookmarkStart w:id="441" w:name="_Ref526686696"/>
      <w:r>
        <w:t xml:space="preserve">Figura </w:t>
      </w:r>
      <w:fldSimple w:instr=" SEQ Figura \* ARABIC ">
        <w:r w:rsidR="00483DF4">
          <w:rPr>
            <w:noProof/>
          </w:rPr>
          <w:t>23</w:t>
        </w:r>
      </w:fldSimple>
      <w:bookmarkEnd w:id="441"/>
      <w:r>
        <w:t xml:space="preserve"> - Exemplo de</w:t>
      </w:r>
      <w:r>
        <w:rPr>
          <w:noProof/>
        </w:rPr>
        <w:t xml:space="preserve"> uso do JavaScript por meio de um arquivo externo</w:t>
      </w:r>
    </w:p>
    <w:p w14:paraId="762F2FAA" w14:textId="77777777" w:rsidR="003C5D1B" w:rsidRDefault="00CB768F" w:rsidP="00952162">
      <w:pPr>
        <w:pStyle w:val="Fontes"/>
      </w:pPr>
      <w:r w:rsidRPr="00832539">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14:paraId="0B448B2A" w14:textId="77777777" w:rsidR="00A131B7" w:rsidRDefault="00A131B7" w:rsidP="00A131B7">
      <w:pPr>
        <w:pStyle w:val="Fontes"/>
      </w:pPr>
      <w:r>
        <w:t>Fonte: PRÓPRIA</w:t>
      </w:r>
      <w:r w:rsidR="00BB25A9">
        <w:t>, utilizando o SublimeText 4</w:t>
      </w:r>
      <w:r>
        <w:t>.</w:t>
      </w:r>
    </w:p>
    <w:p w14:paraId="5F9B8E37" w14:textId="77777777" w:rsidR="00CB211B" w:rsidRDefault="00CB211B" w:rsidP="00A131B7">
      <w:pPr>
        <w:pStyle w:val="Fontes"/>
      </w:pPr>
    </w:p>
    <w:p w14:paraId="6DABCA84" w14:textId="77777777" w:rsidR="00CB211B" w:rsidRDefault="00CB211B" w:rsidP="00952162">
      <w:r>
        <w:t>Portanto, visando alcançar dinamicidade nos documentos HTML, optou-se pela utilização do JavaScript</w:t>
      </w:r>
      <w:r w:rsidR="00B65AD2">
        <w:t>.</w:t>
      </w:r>
      <w:r>
        <w:t xml:space="preserve"> </w:t>
      </w:r>
      <w:r w:rsidR="00B65AD2">
        <w:t>Pensa</w:t>
      </w:r>
      <w:r>
        <w:t xml:space="preserve">-se que assim a experiência final do usuário com o sistema possa ser </w:t>
      </w:r>
      <w:r w:rsidR="00B65AD2">
        <w:t>mais dinâmica</w:t>
      </w:r>
      <w:r>
        <w:t>.</w:t>
      </w:r>
    </w:p>
    <w:p w14:paraId="7285116D" w14:textId="77777777" w:rsidR="0041581A" w:rsidRDefault="0041581A" w:rsidP="00952162"/>
    <w:p w14:paraId="75FA7CF4" w14:textId="10071934" w:rsidR="0041581A" w:rsidRDefault="0041581A" w:rsidP="0041581A">
      <w:pPr>
        <w:pStyle w:val="Ttulo4"/>
        <w:rPr>
          <w:ins w:id="442" w:author="Ryan Lemos" w:date="2019-08-26T09:03:00Z"/>
        </w:rPr>
      </w:pPr>
      <w:bookmarkStart w:id="443" w:name="_Toc17133790"/>
      <w:r>
        <w:t>TypeScript</w:t>
      </w:r>
      <w:bookmarkEnd w:id="443"/>
    </w:p>
    <w:p w14:paraId="7B5E8BF2" w14:textId="77777777" w:rsidR="00755FAF" w:rsidRPr="00532250" w:rsidRDefault="00755FAF">
      <w:pPr>
        <w:pPrChange w:id="444" w:author="Ryan Lemos" w:date="2019-08-26T09:03:00Z">
          <w:pPr>
            <w:pStyle w:val="Ttulo4"/>
          </w:pPr>
        </w:pPrChange>
      </w:pPr>
    </w:p>
    <w:p w14:paraId="25988E4F" w14:textId="754AD235" w:rsidR="0041581A" w:rsidDel="00073CBF" w:rsidRDefault="0041581A" w:rsidP="0041581A">
      <w:pPr>
        <w:rPr>
          <w:del w:id="445" w:author="Ryan Lemos" w:date="2019-08-26T09:11:00Z"/>
        </w:rPr>
      </w:pPr>
      <w:r>
        <w:lastRenderedPageBreak/>
        <w:t>O TypeScript, ou TS, é um “superconjunto” ou “</w:t>
      </w:r>
      <w:r w:rsidRPr="0041581A">
        <w:rPr>
          <w:i/>
        </w:rPr>
        <w:t>superset</w:t>
      </w:r>
      <w:r>
        <w:t>” em inglês da linguagem JavaScript</w:t>
      </w:r>
      <w:ins w:id="446" w:author="Ryan Lemos" w:date="2019-08-26T09:08:00Z">
        <w:r w:rsidR="00073CBF">
          <w:t>, criado pela Microsoft</w:t>
        </w:r>
      </w:ins>
      <w:r>
        <w:t xml:space="preserve">. </w:t>
      </w:r>
      <w:del w:id="447" w:author="Ryan Lemos" w:date="2019-08-26T09:05:00Z">
        <w:r w:rsidDel="00755FAF">
          <w:delText>Isso significa que o TS serve para agregar funcionalidades e melhorias a linguagem JavaScript como o exemplo a criação de classes, objetos e atributos das classes como herança e polimorfismo. Porém o</w:delText>
        </w:r>
      </w:del>
      <w:ins w:id="448" w:author="Ryan Lemos" w:date="2019-08-26T09:05:00Z">
        <w:r w:rsidR="00755FAF">
          <w:t>O</w:t>
        </w:r>
      </w:ins>
      <w:r>
        <w:t xml:space="preserve"> que</w:t>
      </w:r>
      <w:ins w:id="449" w:author="Ryan Lemos" w:date="2019-08-26T09:05:00Z">
        <w:r w:rsidR="00755FAF">
          <w:t xml:space="preserve"> mais</w:t>
        </w:r>
      </w:ins>
      <w:r>
        <w:t xml:space="preserve"> se destaca </w:t>
      </w:r>
      <w:del w:id="450" w:author="Ryan Lemos" w:date="2019-08-26T09:05:00Z">
        <w:r w:rsidDel="00755FAF">
          <w:delText xml:space="preserve">mais </w:delText>
        </w:r>
      </w:del>
      <w:r>
        <w:t xml:space="preserve">no TypeScript </w:t>
      </w:r>
      <w:del w:id="451" w:author="Ryan Lemos" w:date="2019-08-26T09:05:00Z">
        <w:r w:rsidDel="00755FAF">
          <w:delText xml:space="preserve">em diferença ao JavaScript </w:delText>
        </w:r>
      </w:del>
      <w:r>
        <w:t>é a tipagem dos dados</w:t>
      </w:r>
      <w:ins w:id="452" w:author="Ryan Lemos" w:date="2019-08-26T09:10:00Z">
        <w:r w:rsidR="00073CBF">
          <w:t>.</w:t>
        </w:r>
      </w:ins>
      <w:del w:id="453" w:author="Ryan Lemos" w:date="2019-08-26T09:10:00Z">
        <w:r w:rsidDel="00073CBF">
          <w:delText>,</w:delText>
        </w:r>
      </w:del>
      <w:r>
        <w:t xml:space="preserve"> </w:t>
      </w:r>
      <w:del w:id="454" w:author="Ryan Lemos" w:date="2019-08-26T09:08:00Z">
        <w:r w:rsidDel="00073CBF">
          <w:delText xml:space="preserve">onde </w:delText>
        </w:r>
      </w:del>
      <w:ins w:id="455" w:author="Ryan Lemos" w:date="2019-08-26T09:08:00Z">
        <w:r w:rsidR="00073CBF">
          <w:t xml:space="preserve"> </w:t>
        </w:r>
      </w:ins>
      <w:ins w:id="456" w:author="Ryan Lemos" w:date="2019-08-26T09:10:00Z">
        <w:r w:rsidR="00073CBF">
          <w:t>E</w:t>
        </w:r>
      </w:ins>
      <w:del w:id="457" w:author="Ryan Lemos" w:date="2019-08-26T09:10:00Z">
        <w:r w:rsidDel="00073CBF">
          <w:delText>e</w:delText>
        </w:r>
      </w:del>
      <w:r>
        <w:t xml:space="preserve">m um Script TypeScript </w:t>
      </w:r>
      <w:del w:id="458" w:author="Ryan Lemos" w:date="2019-08-26T09:09:00Z">
        <w:r w:rsidDel="00073CBF">
          <w:delText>os dados devem ser tipados</w:delText>
        </w:r>
      </w:del>
      <w:ins w:id="459" w:author="Ryan Lemos" w:date="2019-08-26T09:09:00Z">
        <w:r w:rsidR="00073CBF">
          <w:t>deve-se definir para cada variável o tipo</w:t>
        </w:r>
      </w:ins>
      <w:ins w:id="460" w:author="Ryan Lemos" w:date="2019-08-26T09:10:00Z">
        <w:r w:rsidR="00073CBF">
          <w:t xml:space="preserve"> de dado que ela deve receber, seja numérico,</w:t>
        </w:r>
      </w:ins>
      <w:ins w:id="461" w:author="Ryan Lemos" w:date="2019-08-26T09:11:00Z">
        <w:r w:rsidR="00073CBF">
          <w:t xml:space="preserve"> string, boleano etc.</w:t>
        </w:r>
      </w:ins>
      <w:ins w:id="462" w:author="Ryan Lemos" w:date="2019-08-26T09:10:00Z">
        <w:r w:rsidR="00073CBF">
          <w:t xml:space="preserve"> </w:t>
        </w:r>
      </w:ins>
      <w:ins w:id="463" w:author="Ryan Lemos" w:date="2019-08-26T09:11:00Z">
        <w:r w:rsidR="00073CBF">
          <w:t>Isso deve ser utilizado</w:t>
        </w:r>
      </w:ins>
      <w:ins w:id="464" w:author="Ryan Lemos" w:date="2019-08-26T09:10:00Z">
        <w:r w:rsidR="00073CBF">
          <w:t xml:space="preserve"> </w:t>
        </w:r>
      </w:ins>
      <w:del w:id="465" w:author="Ryan Lemos" w:date="2019-08-26T09:09:00Z">
        <w:r w:rsidDel="00073CBF">
          <w:delText xml:space="preserve"> </w:delText>
        </w:r>
      </w:del>
      <w:r>
        <w:t xml:space="preserve">para </w:t>
      </w:r>
      <w:r w:rsidR="00D534F8">
        <w:t xml:space="preserve">facilitar a leitura e compreensão do código, além de evitar que uma variável receba um tipo de dado não esperado </w:t>
      </w:r>
      <w:r w:rsidR="00D534F8">
        <w:rPr>
          <w:noProof/>
        </w:rPr>
        <w:t>(ABREU, 2017)</w:t>
      </w:r>
      <w:r w:rsidR="00D534F8">
        <w:t>.</w:t>
      </w:r>
      <w:ins w:id="466" w:author="Ryan Lemos" w:date="2019-08-26T09:12:00Z">
        <w:r w:rsidR="00073CBF">
          <w:t xml:space="preserve"> </w:t>
        </w:r>
      </w:ins>
      <w:moveToRangeStart w:id="467" w:author="Ryan Lemos" w:date="2019-08-26T09:12:00Z" w:name="move17703149"/>
      <w:moveTo w:id="468" w:author="Ryan Lemos" w:date="2019-08-26T09:12:00Z">
        <w:r w:rsidR="00073CBF">
          <w:t>Para que o TS seja reconhecido nos navegadores é necessário um processo de compilação que transforma o código TypeScript para JavaScript que é entendido pelos navegadores.</w:t>
        </w:r>
      </w:moveTo>
      <w:moveToRangeEnd w:id="467"/>
      <w:ins w:id="469" w:author="Ryan Lemos" w:date="2019-08-26T09:11:00Z">
        <w:r w:rsidR="00073CBF">
          <w:t xml:space="preserve"> </w:t>
        </w:r>
      </w:ins>
    </w:p>
    <w:p w14:paraId="6898354D" w14:textId="101DBCBE" w:rsidR="00D534F8" w:rsidDel="00073CBF" w:rsidRDefault="00D534F8" w:rsidP="00073CBF">
      <w:pPr>
        <w:rPr>
          <w:del w:id="470" w:author="Ryan Lemos" w:date="2019-08-26T09:12:00Z"/>
        </w:rPr>
      </w:pPr>
      <w:r>
        <w:t xml:space="preserve">O trecho de código da figura 27 se trata de um exemplo de Script TS. Nota-se a tipagem da variável modelo definindo seu tipo como </w:t>
      </w:r>
      <w:r w:rsidRPr="00D534F8">
        <w:rPr>
          <w:i/>
        </w:rPr>
        <w:t>string</w:t>
      </w:r>
      <w:ins w:id="471" w:author="Ryan Lemos" w:date="2019-08-26T09:06:00Z">
        <w:r w:rsidR="00073CBF">
          <w:t>, como também definindo</w:t>
        </w:r>
      </w:ins>
      <w:ins w:id="472" w:author="Ryan Lemos" w:date="2019-08-26T09:07:00Z">
        <w:r w:rsidR="00073CBF">
          <w:t xml:space="preserve"> o tipo de retorno das funções das classes.</w:t>
        </w:r>
      </w:ins>
      <w:del w:id="473" w:author="Ryan Lemos" w:date="2019-08-26T09:06:00Z">
        <w:r w:rsidDel="00073CBF">
          <w:delText>. Além disso como dito anteriormente há também o acréscimo de funcionalidades, na figura demonstra-se o exemplo das classes, algo que não existe no JS comum.</w:delText>
        </w:r>
      </w:del>
    </w:p>
    <w:p w14:paraId="5FDE7B7F" w14:textId="77777777" w:rsidR="00073CBF" w:rsidRDefault="00073CBF">
      <w:pPr>
        <w:rPr>
          <w:ins w:id="474" w:author="Ryan Lemos" w:date="2019-08-26T09:12:00Z"/>
        </w:rPr>
      </w:pPr>
    </w:p>
    <w:p w14:paraId="3241CB8D" w14:textId="77777777" w:rsidR="00D534F8" w:rsidRDefault="00D534F8"/>
    <w:p w14:paraId="212AAE60" w14:textId="7AB46755" w:rsidR="00A1768E" w:rsidRDefault="00A1768E" w:rsidP="00A1768E">
      <w:pPr>
        <w:pStyle w:val="Legenda"/>
        <w:keepNext/>
      </w:pPr>
      <w:r>
        <w:t xml:space="preserve">Figura </w:t>
      </w:r>
      <w:fldSimple w:instr=" SEQ Figura \* ARABIC ">
        <w:r w:rsidR="00483DF4">
          <w:rPr>
            <w:noProof/>
          </w:rPr>
          <w:t>24</w:t>
        </w:r>
      </w:fldSimple>
      <w:r>
        <w:t xml:space="preserve"> - Classe em TypeScript</w:t>
      </w:r>
    </w:p>
    <w:p w14:paraId="7D705DA8" w14:textId="77777777" w:rsidR="00D534F8" w:rsidRDefault="00D534F8" w:rsidP="00D534F8">
      <w:pPr>
        <w:ind w:firstLine="0"/>
        <w:jc w:val="center"/>
      </w:pPr>
      <w:r>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71837" cy="2384336"/>
                    </a:xfrm>
                    <a:prstGeom prst="rect">
                      <a:avLst/>
                    </a:prstGeom>
                  </pic:spPr>
                </pic:pic>
              </a:graphicData>
            </a:graphic>
          </wp:inline>
        </w:drawing>
      </w:r>
    </w:p>
    <w:p w14:paraId="5AC5EC7E" w14:textId="77777777" w:rsidR="00A1768E" w:rsidRDefault="00A1768E" w:rsidP="00A1768E">
      <w:pPr>
        <w:pStyle w:val="Fontes"/>
      </w:pPr>
      <w:r>
        <w:t>Fonte: PRÓPRIA, utilizando o Visual Studio Code.</w:t>
      </w:r>
    </w:p>
    <w:p w14:paraId="760E7E5A" w14:textId="753492FF" w:rsidR="00D534F8" w:rsidDel="00073CBF" w:rsidRDefault="00D534F8" w:rsidP="00D93A80">
      <w:pPr>
        <w:ind w:firstLine="0"/>
        <w:rPr>
          <w:del w:id="475" w:author="Ryan Lemos" w:date="2019-08-26T09:12:00Z"/>
        </w:rPr>
      </w:pPr>
    </w:p>
    <w:p w14:paraId="25124812" w14:textId="4AA13CDF" w:rsidR="00462EDE" w:rsidDel="00073CBF" w:rsidRDefault="00462EDE" w:rsidP="00D534F8">
      <w:pPr>
        <w:rPr>
          <w:del w:id="476" w:author="Ryan Lemos" w:date="2019-08-26T09:12:00Z"/>
        </w:rPr>
      </w:pPr>
      <w:moveFromRangeStart w:id="477" w:author="Ryan Lemos" w:date="2019-08-26T09:12:00Z" w:name="move17703149"/>
      <w:moveFrom w:id="478" w:author="Ryan Lemos" w:date="2019-08-26T09:12:00Z">
        <w:r w:rsidDel="00073CBF">
          <w:t xml:space="preserve">Para que o TS seja reconhecido nos navegadores é necessário um processo de compilação que transforma o código TypeScript para JavaScript que é entendido pelos navegadores. </w:t>
        </w:r>
      </w:moveFrom>
      <w:moveFromRangeEnd w:id="477"/>
      <w:del w:id="479" w:author="Ryan Lemos" w:date="2019-08-26T09:08:00Z">
        <w:r w:rsidDel="00073CBF">
          <w:delText xml:space="preserve">Além disso esse processo de compilação, também conhecido como “transpilação”, converte o EcmaScript 6 que é a versão mais atual do JavaScript em uma versão ao qual a maioria dos navegadores interpreta que é a EcmaScript 5 </w:delText>
        </w:r>
        <w:r w:rsidDel="00073CBF">
          <w:rPr>
            <w:noProof/>
          </w:rPr>
          <w:delText>(ABREU, 2017)</w:delText>
        </w:r>
        <w:r w:rsidDel="00073CBF">
          <w:delText>.</w:delText>
        </w:r>
      </w:del>
    </w:p>
    <w:p w14:paraId="49639A4E" w14:textId="77777777" w:rsidR="00676588" w:rsidRDefault="00676588"/>
    <w:p w14:paraId="0D236BEB" w14:textId="7CF834FF" w:rsidR="00676588" w:rsidRDefault="00C05B5C" w:rsidP="00676588">
      <w:pPr>
        <w:pStyle w:val="Ttulo4"/>
        <w:rPr>
          <w:ins w:id="480" w:author="Ryan Lemos" w:date="2019-08-26T09:12:00Z"/>
        </w:rPr>
      </w:pPr>
      <w:bookmarkStart w:id="481" w:name="_Toc17133791"/>
      <w:r>
        <w:t>Angular</w:t>
      </w:r>
      <w:bookmarkEnd w:id="481"/>
    </w:p>
    <w:p w14:paraId="59161E49" w14:textId="24134187" w:rsidR="00073CBF" w:rsidRPr="00532250" w:rsidRDefault="00073CBF">
      <w:pPr>
        <w:pPrChange w:id="482" w:author="Ryan Lemos" w:date="2019-08-26T09:12:00Z">
          <w:pPr>
            <w:pStyle w:val="Ttulo4"/>
          </w:pPr>
        </w:pPrChange>
      </w:pPr>
    </w:p>
    <w:p w14:paraId="22EFD816" w14:textId="77777777" w:rsidR="00C05B5C" w:rsidRDefault="000D4682" w:rsidP="00095610">
      <w:r>
        <w:t xml:space="preserve">O </w:t>
      </w:r>
      <w:r w:rsidR="00C05B5C">
        <w:t>Angular</w:t>
      </w:r>
      <w:r>
        <w:t xml:space="preserve"> é uma tecnologia criada pela Google afim de prover dinamicidade no processo de utilização de sistemas web. </w:t>
      </w:r>
      <w:r w:rsidR="00C05B5C">
        <w:t>Segundo a Google (2019</w:t>
      </w:r>
      <w:r w:rsidR="006C52DB">
        <w:t>a</w:t>
      </w:r>
      <w:r w:rsidR="00C05B5C">
        <w:t xml:space="preserve">), o Angular apresenta como diferenciais: velocidade e desempenho, através de renderização no lado do servidor; </w:t>
      </w:r>
      <w:r w:rsidR="00BF38D5">
        <w:t>a possibilidade de desenvolvimento para diversas plataformas, como dispositivos móveis de maneira nativa ou não, desktop e web com um único código; grande quantidade de ferramentas disponíveis, um exemplo se dá neste trabalho com a utilização de um plugin Angular para gerar calendários dinâmicos; e por último, o fato de ser utilizado amplamente, oferecendo as características produtivas dos aplicativos Google.</w:t>
      </w:r>
    </w:p>
    <w:p w14:paraId="664182EE" w14:textId="77777777" w:rsidR="00C05B5C" w:rsidRDefault="000D4682" w:rsidP="00095610">
      <w:r>
        <w:lastRenderedPageBreak/>
        <w:t>Então pode se dizer que o</w:t>
      </w:r>
      <w:r w:rsidR="00676588">
        <w:t xml:space="preserve"> </w:t>
      </w:r>
      <w:r w:rsidR="00C05B5C">
        <w:t>Angular</w:t>
      </w:r>
      <w:r w:rsidR="00676588">
        <w:t xml:space="preserve"> se trata de um framework </w:t>
      </w:r>
      <w:r w:rsidR="00676588" w:rsidRPr="00676588">
        <w:rPr>
          <w:i/>
        </w:rPr>
        <w:t>frontend</w:t>
      </w:r>
      <w:r w:rsidR="00676588">
        <w:t xml:space="preserve"> que gera como resultado aplicações chamadas de </w:t>
      </w:r>
      <w:r w:rsidR="00676588" w:rsidRPr="00676588">
        <w:rPr>
          <w:i/>
        </w:rPr>
        <w:t>Single Page Application</w:t>
      </w:r>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77777777"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r w:rsidR="00095610" w:rsidRPr="00095610">
        <w:rPr>
          <w:i/>
        </w:rPr>
        <w:t>template</w:t>
      </w:r>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14:paraId="570C3B5D" w14:textId="77777777" w:rsidR="00676588" w:rsidRPr="00676588" w:rsidRDefault="00636936" w:rsidP="00095610">
      <w:r>
        <w:t xml:space="preserve">Tendo em vista que este seja um a ambiente que tem por característica a interação contínua com o usuário, optou-se pela utilização do </w:t>
      </w:r>
      <w:r w:rsidR="00C05B5C">
        <w:t>Angular</w:t>
      </w:r>
      <w:r>
        <w:t xml:space="preserve"> para auxiliar nesse processo e deixar a utilização mais fluída e dinâmica.</w:t>
      </w:r>
    </w:p>
    <w:p w14:paraId="0B4E401F" w14:textId="77777777" w:rsidR="00A95801" w:rsidRPr="008D625B" w:rsidRDefault="00A95801"/>
    <w:p w14:paraId="53FE96DD" w14:textId="77777777" w:rsidR="00D61CB9" w:rsidRDefault="003E72DF" w:rsidP="00D61CB9">
      <w:pPr>
        <w:pStyle w:val="Ttulo4"/>
      </w:pPr>
      <w:bookmarkStart w:id="483" w:name="_Toc17133792"/>
      <w:r w:rsidRPr="00952162">
        <w:rPr>
          <w:i/>
        </w:rPr>
        <w:t>Hypertext Pre</w:t>
      </w:r>
      <w:r w:rsidR="00B47F12" w:rsidRPr="00952162">
        <w:rPr>
          <w:i/>
        </w:rPr>
        <w:t>P</w:t>
      </w:r>
      <w:r w:rsidRPr="00952162">
        <w:rPr>
          <w:i/>
        </w:rPr>
        <w:t>rocessor</w:t>
      </w:r>
      <w:r w:rsidRPr="003E72DF">
        <w:t xml:space="preserve"> </w:t>
      </w:r>
      <w:r w:rsidR="00B47F12">
        <w:t>(</w:t>
      </w:r>
      <w:r w:rsidR="00D61CB9" w:rsidRPr="003635FC">
        <w:t>PHP</w:t>
      </w:r>
      <w:r w:rsidR="00B47F12">
        <w:t>)</w:t>
      </w:r>
      <w:bookmarkEnd w:id="483"/>
    </w:p>
    <w:p w14:paraId="68EE7F90" w14:textId="77777777" w:rsidR="008D625B" w:rsidRDefault="008D625B" w:rsidP="008D625B"/>
    <w:p w14:paraId="20A0AB01" w14:textId="77777777"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r w:rsidR="00B47F12" w:rsidRPr="00FC0021">
        <w:rPr>
          <w:i/>
        </w:rPr>
        <w:t>PreProcessor</w:t>
      </w:r>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Para seu uso é necessário a abertura e fechamento de uma </w:t>
      </w:r>
      <w:r w:rsidR="00B47F12" w:rsidRPr="00FC0021">
        <w:rPr>
          <w:i/>
        </w:rPr>
        <w:t>tag</w:t>
      </w:r>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14:paraId="4ECD0A39" w14:textId="77777777" w:rsidR="00B674FC" w:rsidRDefault="00B674FC" w:rsidP="00135E22">
      <w:pPr>
        <w:ind w:firstLine="0"/>
      </w:pPr>
    </w:p>
    <w:p w14:paraId="2B0E03C6" w14:textId="75ED1C04" w:rsidR="009113A0" w:rsidRDefault="009113A0" w:rsidP="00FC0021">
      <w:pPr>
        <w:pStyle w:val="Legenda"/>
        <w:keepNext/>
      </w:pPr>
      <w:bookmarkStart w:id="484" w:name="_Ref526523847"/>
      <w:r>
        <w:lastRenderedPageBreak/>
        <w:t xml:space="preserve">Figura </w:t>
      </w:r>
      <w:fldSimple w:instr=" SEQ Figura \* ARABIC ">
        <w:r w:rsidR="00483DF4">
          <w:rPr>
            <w:noProof/>
          </w:rPr>
          <w:t>25</w:t>
        </w:r>
      </w:fldSimple>
      <w:bookmarkEnd w:id="484"/>
      <w:r>
        <w:t xml:space="preserve"> - </w:t>
      </w:r>
      <w:r w:rsidRPr="007D2BD9">
        <w:t>Exemplo de código PHP em página HTML</w:t>
      </w:r>
    </w:p>
    <w:p w14:paraId="53B39F51" w14:textId="77777777" w:rsidR="00B47F12" w:rsidRDefault="00CB768F" w:rsidP="00952162">
      <w:pPr>
        <w:pStyle w:val="Fontes"/>
      </w:pPr>
      <w:r w:rsidRPr="00832539">
        <w:rPr>
          <w:noProof/>
          <w:lang w:eastAsia="pt-BR"/>
        </w:rPr>
        <w:drawing>
          <wp:inline distT="0" distB="0" distL="0" distR="0" wp14:anchorId="00B236B5" wp14:editId="4FE96A7C">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6"/>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7777777" w:rsidR="00B674FC" w:rsidRDefault="00B674FC" w:rsidP="00B674FC">
      <w:pPr>
        <w:pStyle w:val="Fontes"/>
      </w:pPr>
      <w:r>
        <w:t>Fonte: PHP, 2018</w:t>
      </w:r>
      <w:r w:rsidR="00062608">
        <w:t>a</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Server-Side</w:t>
      </w:r>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r w:rsidR="0045512D" w:rsidRPr="00E95C78">
        <w:rPr>
          <w:i/>
        </w:rPr>
        <w:t>Uniform Resource Locator</w:t>
      </w:r>
      <w:r w:rsidR="0045512D">
        <w:t xml:space="preserve"> (URL)</w:t>
      </w:r>
      <w:r w:rsidR="00B65AD2">
        <w:t xml:space="preserve"> </w:t>
      </w:r>
      <w:r w:rsidR="00752E3D">
        <w:rPr>
          <w:noProof/>
        </w:rPr>
        <w:t>(SKLAR, 2016)</w:t>
      </w:r>
      <w:r w:rsidR="0045512D">
        <w:t xml:space="preserve">. Sklar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Ngix </w:t>
      </w:r>
      <w:r w:rsidR="00752E3D">
        <w:rPr>
          <w:noProof/>
        </w:rPr>
        <w:t>(LOCKHART, 2015)</w:t>
      </w:r>
      <w:r w:rsidR="00AE0892">
        <w:t>.</w:t>
      </w:r>
    </w:p>
    <w:p w14:paraId="0E872914" w14:textId="77777777"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14:paraId="723FA633" w14:textId="77777777" w:rsidR="00B65AD2" w:rsidRDefault="00B65AD2" w:rsidP="008D625B">
      <w:r>
        <w:t xml:space="preserve">A utilização do PHP neste trabalho se dará por meio do </w:t>
      </w:r>
      <w:r w:rsidRPr="00952162">
        <w:rPr>
          <w:i/>
        </w:rPr>
        <w:t>Framework</w:t>
      </w:r>
      <w:r>
        <w:t xml:space="preserve"> Laravel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14:paraId="0ED7ECBD" w14:textId="77777777" w:rsidR="00755810" w:rsidRPr="008D625B" w:rsidRDefault="00755810" w:rsidP="008D625B"/>
    <w:p w14:paraId="0CA1CC08" w14:textId="77777777" w:rsidR="00D61CB9" w:rsidRDefault="00B9427B" w:rsidP="00D61CB9">
      <w:pPr>
        <w:pStyle w:val="Ttulo4"/>
      </w:pPr>
      <w:bookmarkStart w:id="485" w:name="_Ref526533823"/>
      <w:bookmarkStart w:id="486" w:name="_Toc17133793"/>
      <w:r w:rsidRPr="00952162">
        <w:rPr>
          <w:i/>
        </w:rPr>
        <w:t>Framework</w:t>
      </w:r>
      <w:r>
        <w:t xml:space="preserve"> </w:t>
      </w:r>
      <w:r w:rsidR="00D61CB9" w:rsidRPr="003635FC">
        <w:t>Laravel</w:t>
      </w:r>
      <w:bookmarkEnd w:id="485"/>
      <w:bookmarkEnd w:id="486"/>
    </w:p>
    <w:p w14:paraId="361CF951" w14:textId="77777777" w:rsidR="00AB636C" w:rsidRPr="00AB636C" w:rsidRDefault="00AB636C" w:rsidP="005A2D83"/>
    <w:p w14:paraId="10956AED" w14:textId="77777777" w:rsidR="00FF3822" w:rsidRDefault="007715AD" w:rsidP="00FF3822">
      <w:r>
        <w:t xml:space="preserve">O Laravel é um </w:t>
      </w:r>
      <w:r w:rsidRPr="00952162">
        <w:rPr>
          <w:i/>
        </w:rPr>
        <w:t>Framework</w:t>
      </w:r>
      <w:r w:rsidR="00C77717">
        <w:rPr>
          <w:i/>
        </w:rPr>
        <w:t xml:space="preserve"> </w:t>
      </w:r>
      <w:r w:rsidR="00C77717">
        <w:t xml:space="preserve">baseado na estratégia de desenvolvimento </w:t>
      </w:r>
      <w:r w:rsidR="00C77717" w:rsidRPr="009B4F8A">
        <w:rPr>
          <w:i/>
        </w:rPr>
        <w:t>Model</w:t>
      </w:r>
      <w:r w:rsidR="00C77717">
        <w:t xml:space="preserve">, </w:t>
      </w:r>
      <w:r w:rsidR="00C77717" w:rsidRPr="009B4F8A">
        <w:rPr>
          <w:i/>
        </w:rPr>
        <w:t>View</w:t>
      </w:r>
      <w:r w:rsidR="00C77717">
        <w:t xml:space="preserve"> e </w:t>
      </w:r>
      <w:r w:rsidR="00C77717" w:rsidRPr="009B4F8A">
        <w:rPr>
          <w:i/>
        </w:rPr>
        <w:t>Controller</w:t>
      </w:r>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r w:rsidR="003F4E51">
        <w:t xml:space="preserve">Stauffer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Frameworks como o Laravel – e o Symfony, Sliex, Lumen e Slim – pré</w:t>
      </w:r>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 xml:space="preserve">s. Logo, o benefício de usar um </w:t>
      </w:r>
      <w:r w:rsidR="007171E7">
        <w:lastRenderedPageBreak/>
        <w:t>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77777777" w:rsidR="00316E2E" w:rsidRDefault="00642888" w:rsidP="00FF3822">
      <w:r>
        <w:t xml:space="preserve">Portanto pode-se afirmar que </w:t>
      </w:r>
      <w:r w:rsidR="00005904">
        <w:t>um</w:t>
      </w:r>
      <w:r>
        <w:t xml:space="preserve"> </w:t>
      </w:r>
      <w:r w:rsidR="00675471" w:rsidRPr="00952162">
        <w:rPr>
          <w:i/>
        </w:rPr>
        <w:t>framework</w:t>
      </w:r>
      <w:r w:rsidR="00005904">
        <w:t xml:space="preserve"> como o Laravel</w:t>
      </w:r>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EB31121" w14:textId="77777777" w:rsidR="0097794D" w:rsidRDefault="00940125" w:rsidP="009B4F8A">
      <w:r>
        <w:t xml:space="preserve">O </w:t>
      </w:r>
      <w:r w:rsidR="00C34F84">
        <w:t>L</w:t>
      </w:r>
      <w:r>
        <w:t xml:space="preserve">aravel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14:paraId="26A4E1C0" w14:textId="77777777" w:rsidR="00AB636C" w:rsidRDefault="00401941" w:rsidP="009B4F8A">
      <w:r>
        <w:t>Tendo em vista a quantidade de recursos disponíveis pelo Laravel, uma comunidade que auxilia em momentos de dúvida, além do conhecimento prévio, decidiu-se pela</w:t>
      </w:r>
      <w:r w:rsidR="00B300A5">
        <w:t xml:space="preserve"> sua</w:t>
      </w:r>
      <w:r>
        <w:t xml:space="preserve"> utilização neste trabalho de conclus</w:t>
      </w:r>
      <w:r w:rsidR="00260075">
        <w:t>ão de curso.</w:t>
      </w:r>
    </w:p>
    <w:p w14:paraId="1E755686" w14:textId="77777777" w:rsidR="00F97B7F" w:rsidRDefault="00F97B7F" w:rsidP="009B4F8A"/>
    <w:p w14:paraId="16850901" w14:textId="77777777" w:rsidR="00F97B7F" w:rsidRPr="00596E44" w:rsidRDefault="00F97B7F" w:rsidP="00F97B7F">
      <w:pPr>
        <w:pStyle w:val="Ttulo4"/>
        <w:rPr>
          <w:lang w:val="en-US"/>
        </w:rPr>
      </w:pPr>
      <w:bookmarkStart w:id="487" w:name="_Toc17133794"/>
      <w:r w:rsidRPr="00596E44">
        <w:rPr>
          <w:i/>
          <w:lang w:val="en-US"/>
        </w:rPr>
        <w:t>Representational State Transfer Application Programming Interfaces</w:t>
      </w:r>
      <w:r w:rsidRPr="00596E44">
        <w:rPr>
          <w:lang w:val="en-US"/>
        </w:rPr>
        <w:t xml:space="preserve"> (API REST)</w:t>
      </w:r>
      <w:bookmarkEnd w:id="487"/>
    </w:p>
    <w:p w14:paraId="08B7394B" w14:textId="77777777" w:rsidR="00F97B7F" w:rsidRPr="00596E44" w:rsidRDefault="00F97B7F" w:rsidP="00F97B7F">
      <w:pPr>
        <w:rPr>
          <w:iCs/>
          <w:lang w:val="en-US"/>
        </w:rPr>
      </w:pPr>
    </w:p>
    <w:p w14:paraId="781DA21F" w14:textId="77777777" w:rsidR="00F97B7F" w:rsidRDefault="00883E88" w:rsidP="00F97B7F">
      <w:r>
        <w:t xml:space="preserve">Segundo Massé (2012) o termo </w:t>
      </w:r>
      <w:r w:rsidRPr="00596E44">
        <w:rPr>
          <w:i/>
        </w:rPr>
        <w:t>Representional State Transfer</w:t>
      </w:r>
      <w:r>
        <w:rPr>
          <w:i/>
        </w:rPr>
        <w:t xml:space="preserve"> </w:t>
      </w:r>
      <w:r>
        <w:t xml:space="preserve">(REST) surgiu devido a necessidade </w:t>
      </w:r>
      <w:r w:rsidR="00AE608D">
        <w:t xml:space="preserve">de se ter outros verbos </w:t>
      </w:r>
      <w:r w:rsidR="00AE608D" w:rsidRPr="00596E44">
        <w:rPr>
          <w:i/>
        </w:rPr>
        <w:t>Hyper Text Transfer Protocol</w:t>
      </w:r>
      <w:r w:rsidR="00AE608D">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23E18217" w14:textId="77777777" w:rsidR="005F5B8A" w:rsidRDefault="005F5B8A" w:rsidP="00F97B7F">
      <w:r>
        <w:t xml:space="preserve">Já o termo </w:t>
      </w:r>
      <w:r w:rsidRPr="00596E44">
        <w:rPr>
          <w:i/>
        </w:rPr>
        <w:t>Application Programming Interfaces</w:t>
      </w:r>
      <w:r>
        <w:rPr>
          <w:i/>
        </w:rPr>
        <w:t xml:space="preserve"> </w:t>
      </w:r>
      <w:r>
        <w:t>(API), surgem como o intermédio do usuário com serviços web. Servindo então de ponte entre o usuário e um serviço. Então quando se diz que uma aplicação funciona como uma API REST, quer dizer que essa aplicação possibilitará ao usuário</w:t>
      </w:r>
      <w:r w:rsidR="00483DF4">
        <w:t xml:space="preserve"> as ações conforme descritas no modelo REST, além de servir de ponte para os serviços web, como por exemplo o serviço de banco de dados (MASSÉ, 2012). O usuário fará requisições a API que então será responsável por processar essa requisição e entregar o serviço requisitado pelo usuário. </w:t>
      </w:r>
    </w:p>
    <w:p w14:paraId="1D486587" w14:textId="77777777" w:rsidR="00483DF4" w:rsidRDefault="00483DF4" w:rsidP="00F97B7F">
      <w:r>
        <w:t xml:space="preserve">Neste ambiente será utilizado dois frameworks que serão utilizados um no </w:t>
      </w:r>
      <w:r w:rsidRPr="00596E44">
        <w:rPr>
          <w:i/>
        </w:rPr>
        <w:t>frontend</w:t>
      </w:r>
      <w:r>
        <w:t xml:space="preserve"> (Angular), e outro no </w:t>
      </w:r>
      <w:r w:rsidRPr="00596E44">
        <w:rPr>
          <w:i/>
        </w:rPr>
        <w:t>backend</w:t>
      </w:r>
      <w:r>
        <w:t xml:space="preserve"> (Laravel). Então a aplicação Angular conforme descrita rodará </w:t>
      </w:r>
      <w:r>
        <w:lastRenderedPageBreak/>
        <w:t xml:space="preserve">diretamente no browser do usuário. Para que essa aplicação consiga comunicar-se com a base de dados será utilizado o Laravel como API ou intermédio. Ou seja, a aplicação Angular sempre que precisar de informações da base de dados irá requisitar a API Laravel que será responsável por processar a requisição e retornar os dados a aplicação Angular. Então a aplicação Angular demonstra os dados ao usuário, uma representação visual deste processo é descrita na </w:t>
      </w:r>
      <w:r w:rsidRPr="00596E44">
        <w:rPr>
          <w:highlight w:val="yellow"/>
        </w:rPr>
        <w:t>figura X.</w:t>
      </w:r>
      <w:r>
        <w:t xml:space="preserve"> </w:t>
      </w:r>
    </w:p>
    <w:p w14:paraId="7D6BB638" w14:textId="77777777" w:rsidR="00483DF4" w:rsidRDefault="00483DF4" w:rsidP="00F97B7F">
      <w:r>
        <w:t xml:space="preserve"> </w:t>
      </w:r>
    </w:p>
    <w:p w14:paraId="283A7BCE" w14:textId="77777777" w:rsidR="00483DF4" w:rsidRDefault="00483DF4" w:rsidP="00596E44">
      <w:pPr>
        <w:pStyle w:val="Legenda"/>
        <w:keepNext/>
      </w:pPr>
      <w:r>
        <w:t xml:space="preserve">Figura </w:t>
      </w:r>
      <w:fldSimple w:instr=" SEQ Figura \* ARABIC ">
        <w:r>
          <w:rPr>
            <w:noProof/>
          </w:rPr>
          <w:t>26</w:t>
        </w:r>
      </w:fldSimple>
      <w:r>
        <w:t xml:space="preserve"> - Funcionamento de uma API</w:t>
      </w:r>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38475" cy="685800"/>
                    </a:xfrm>
                    <a:prstGeom prst="rect">
                      <a:avLst/>
                    </a:prstGeom>
                  </pic:spPr>
                </pic:pic>
              </a:graphicData>
            </a:graphic>
          </wp:inline>
        </w:drawing>
      </w:r>
    </w:p>
    <w:p w14:paraId="7BDC0E81" w14:textId="77777777" w:rsidR="00483DF4" w:rsidRPr="007116CC" w:rsidRDefault="00483DF4" w:rsidP="00596E44">
      <w:pPr>
        <w:pStyle w:val="Fontes"/>
      </w:pPr>
      <w:r>
        <w:t>Fonte: MASSÉ, 2012, p6.</w:t>
      </w:r>
    </w:p>
    <w:p w14:paraId="44255FFA" w14:textId="77777777" w:rsidR="00B300A5" w:rsidRDefault="00B300A5" w:rsidP="009B4F8A"/>
    <w:p w14:paraId="68DFD010" w14:textId="77777777" w:rsidR="00D61CB9" w:rsidRDefault="00D61CB9" w:rsidP="00D61CB9">
      <w:pPr>
        <w:pStyle w:val="Ttulo3"/>
      </w:pPr>
      <w:bookmarkStart w:id="488" w:name="_Toc17133795"/>
      <w:r w:rsidRPr="00BB49CF">
        <w:t>Sistema de Gerenciamento de Banco de Dados</w:t>
      </w:r>
      <w:r w:rsidR="00773355">
        <w:t xml:space="preserve"> (MySQL)</w:t>
      </w:r>
      <w:bookmarkEnd w:id="488"/>
    </w:p>
    <w:p w14:paraId="6D3DD246" w14:textId="77777777" w:rsidR="00186C79" w:rsidRPr="009B3841" w:rsidRDefault="00186C79" w:rsidP="00952162"/>
    <w:p w14:paraId="77B8A6CF" w14:textId="77777777"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r w:rsidR="001F17E4">
        <w:t>Elmasri e Navathe</w:t>
      </w:r>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14:paraId="01E45C3F" w14:textId="77777777" w:rsidR="00641546" w:rsidRDefault="00641546" w:rsidP="00773355"/>
    <w:p w14:paraId="30B398E8" w14:textId="77777777"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14:paraId="74FDC2B7" w14:textId="77777777" w:rsidR="008256DD" w:rsidRDefault="002D6CD4" w:rsidP="000930CD">
      <w:pPr>
        <w:pStyle w:val="PargrafodaLista"/>
        <w:numPr>
          <w:ilvl w:val="0"/>
          <w:numId w:val="11"/>
        </w:numPr>
      </w:pPr>
      <w:r>
        <w:t xml:space="preserve">Ser </w:t>
      </w:r>
      <w:r w:rsidR="00580CCE">
        <w:t>um conjunto de dados que apresentem algum sentindo inerente;</w:t>
      </w:r>
    </w:p>
    <w:p w14:paraId="4623CD6F" w14:textId="77777777"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14:paraId="668CE4FA" w14:textId="77777777" w:rsidR="000E1A66" w:rsidRDefault="000E1A66"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77777777" w:rsidR="00F93875" w:rsidRDefault="004E03FA" w:rsidP="00773355">
      <w:r>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open source</w:t>
      </w:r>
      <w:r w:rsidR="002F6699">
        <w:t>, com ferramentas de desenvolvimento</w:t>
      </w:r>
      <w:r w:rsidR="00A37067">
        <w:t xml:space="preserve"> </w:t>
      </w:r>
      <w:r w:rsidR="00A37067">
        <w:lastRenderedPageBreak/>
        <w:t xml:space="preserve">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64DBE818" w:rsidR="00F93875" w:rsidRDefault="00F93875" w:rsidP="00952162">
      <w:pPr>
        <w:pStyle w:val="Legenda"/>
        <w:keepNext/>
      </w:pPr>
      <w:bookmarkStart w:id="489" w:name="_Ref526697739"/>
      <w:r>
        <w:t xml:space="preserve">Figura </w:t>
      </w:r>
      <w:fldSimple w:instr=" SEQ Figura \* ARABIC ">
        <w:r w:rsidR="00483DF4">
          <w:rPr>
            <w:noProof/>
          </w:rPr>
          <w:t>27</w:t>
        </w:r>
      </w:fldSimple>
      <w:bookmarkEnd w:id="489"/>
      <w:r>
        <w:t xml:space="preserve"> - Características do MySQL</w:t>
      </w:r>
    </w:p>
    <w:p w14:paraId="0829511A" w14:textId="77777777" w:rsidR="003C6E5C" w:rsidRDefault="00CB768F" w:rsidP="00952162">
      <w:pPr>
        <w:pStyle w:val="Fontes"/>
      </w:pPr>
      <w:r w:rsidRPr="00832539">
        <w:rPr>
          <w:noProof/>
          <w:lang w:eastAsia="pt-BR"/>
        </w:rPr>
        <w:drawing>
          <wp:inline distT="0" distB="0" distL="0" distR="0" wp14:anchorId="36B723B8" wp14:editId="2AE20EEE">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8"/>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123F46E3" w:rsidR="00C3517F" w:rsidRDefault="00D65636" w:rsidP="00952162">
      <w:r>
        <w:t>Com o MySQL é possível criar</w:t>
      </w:r>
      <w:r w:rsidR="00306B0C">
        <w:t xml:space="preserve">, editar e excluir dados através de sentenças na linguagem </w:t>
      </w:r>
      <w:r w:rsidR="0024032D" w:rsidRPr="0024032D">
        <w:rPr>
          <w:i/>
        </w:rPr>
        <w:t>Structured Query Language</w:t>
      </w:r>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del w:id="490" w:author="Ryan Lemos" w:date="2019-08-19T19:08:00Z">
        <w:r w:rsidR="009969D1" w:rsidDel="00753186">
          <w:delText>estabilidade, etc.</w:delText>
        </w:r>
      </w:del>
      <w:ins w:id="491" w:author="Ryan Lemos" w:date="2019-08-19T19:08:00Z">
        <w:r w:rsidR="00753186">
          <w:t>estabilidade etc.</w:t>
        </w:r>
      </w:ins>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Laravel</w:t>
      </w:r>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gratuito e a fácil integração com o Laravel,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492" w:name="_Toc17133796"/>
      <w:r>
        <w:lastRenderedPageBreak/>
        <w:t xml:space="preserve">desenvolvimento do </w:t>
      </w:r>
      <w:r w:rsidR="00B265CE">
        <w:t>ambiente</w:t>
      </w:r>
      <w:r>
        <w:t xml:space="preserve"> proposto</w:t>
      </w:r>
      <w:bookmarkEnd w:id="492"/>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419FF7A7" w14:textId="77777777" w:rsidR="00DD2FB4" w:rsidRDefault="00DD2FB4">
      <w:r>
        <w:t>Como o XP é um modelo de desenvolvimento incremental e dividido em entregas (</w:t>
      </w:r>
      <w:r w:rsidRPr="000B6DA0">
        <w:rPr>
          <w:i/>
        </w:rPr>
        <w:t>releases</w:t>
      </w:r>
      <w:r>
        <w:t xml:space="preserve">), como discutido na seção </w:t>
      </w:r>
      <w:r w:rsidRPr="000B6DA0">
        <w:rPr>
          <w:highlight w:val="yellow"/>
        </w:rPr>
        <w:t>numeroseção</w:t>
      </w:r>
      <w:r>
        <w:t>. Sabendo disso a estrutura deste trabalho foi dividida a contemplar cada release descrevendo as modelagens de cada release, as funcionalidades implementadas para cada perfil de usuário, e os testes utilizados para validar as funcionalidades.</w:t>
      </w:r>
    </w:p>
    <w:p w14:paraId="30ECA001" w14:textId="77777777" w:rsidR="00F21104" w:rsidRDefault="00F21104">
      <w:r>
        <w:t xml:space="preserve">Porém há um meio em específico que independe dos releases. Se trata das ferramentas utilizadas no processo de desenvolvimento. Para tal será destinado um tópico e após a finalização desse tópico, os </w:t>
      </w:r>
      <w:r w:rsidRPr="00596E44">
        <w:rPr>
          <w:i/>
        </w:rPr>
        <w:t>releases</w:t>
      </w:r>
      <w:r>
        <w:t xml:space="preserve"> serão abordados e destrinchados.</w:t>
      </w:r>
    </w:p>
    <w:p w14:paraId="00C31425" w14:textId="77777777" w:rsidR="00F21104" w:rsidRDefault="00F21104"/>
    <w:p w14:paraId="56E87162" w14:textId="77777777" w:rsidR="00F21104" w:rsidRDefault="00F21104" w:rsidP="00F21104">
      <w:pPr>
        <w:pStyle w:val="Ttulo2"/>
      </w:pPr>
      <w:bookmarkStart w:id="493" w:name="_Toc17133797"/>
      <w:r>
        <w:t>Ferramentas de desenvolvimento utilizadas</w:t>
      </w:r>
      <w:bookmarkEnd w:id="493"/>
    </w:p>
    <w:p w14:paraId="2E52A14F" w14:textId="77777777" w:rsidR="00F21104" w:rsidRPr="00436F61" w:rsidRDefault="00F21104" w:rsidP="00596E44"/>
    <w:p w14:paraId="3303176F" w14:textId="2E7E5B56" w:rsidR="00F21104" w:rsidRDefault="00F21104">
      <w:r>
        <w:t xml:space="preserve">Para o desenvolvimento da aplicação descrita foram utilizadas tecnologias que compreendem o </w:t>
      </w:r>
      <w:r w:rsidRPr="00596E44">
        <w:rPr>
          <w:i/>
        </w:rPr>
        <w:t>frontend</w:t>
      </w:r>
      <w:r>
        <w:t xml:space="preserve"> e o </w:t>
      </w:r>
      <w:r w:rsidRPr="00596E44">
        <w:rPr>
          <w:i/>
        </w:rPr>
        <w:t>backend</w:t>
      </w:r>
      <w:r>
        <w:t xml:space="preserve"> conforme descrito na </w:t>
      </w:r>
      <w:r w:rsidRPr="00596E44">
        <w:rPr>
          <w:highlight w:val="yellow"/>
        </w:rPr>
        <w:t>seção x</w:t>
      </w:r>
      <w:r>
        <w:t>. Além disso tem-se também ferramentas que apoiam o desenvolvimento, como as modelagens. E ferramentas de manipulação em bases de dados.</w:t>
      </w:r>
    </w:p>
    <w:p w14:paraId="18A6DEF5" w14:textId="77777777" w:rsidR="00F21104" w:rsidRDefault="00BB59C9">
      <w:r>
        <w:t xml:space="preserve">Quanto o </w:t>
      </w:r>
      <w:r w:rsidRPr="00596E44">
        <w:rPr>
          <w:i/>
        </w:rPr>
        <w:t>frontend</w:t>
      </w:r>
      <w:r>
        <w:t xml:space="preserve"> foi-se utilizado o framework Angular na versão</w:t>
      </w:r>
      <w:r w:rsidR="00F21104">
        <w:t xml:space="preserve"> </w:t>
      </w:r>
      <w:r>
        <w:t xml:space="preserve">7.1.4 a versão mais atual na data em que se iniciou o desenvolvimento, tal como o TypeScript que se utilizou a versão 3.1.6. </w:t>
      </w:r>
      <w:r w:rsidR="00DF48AC">
        <w:t>Utilizando</w:t>
      </w:r>
      <w:r w:rsidR="00646DE8">
        <w:t xml:space="preserve">-se </w:t>
      </w:r>
      <w:r w:rsidR="00646DE8" w:rsidRPr="00596E44">
        <w:rPr>
          <w:i/>
        </w:rPr>
        <w:t>tags</w:t>
      </w:r>
      <w:r w:rsidR="00646DE8">
        <w:t xml:space="preserve"> e diretivas próprias do Angular,</w:t>
      </w:r>
      <w:r w:rsidR="00DF48AC">
        <w:t xml:space="preserve"> juntamente com HTML na versão 5 e CSS na versão 3. Isso se deu para buscar uma melhor qualidade visual. Juntamente utilizou-se o Framework CSS chamado Materialize CSS que traz componentes baseados no Material Design da Google.</w:t>
      </w:r>
    </w:p>
    <w:p w14:paraId="54C42A7B" w14:textId="70E560F3" w:rsidR="00DF48AC" w:rsidRDefault="00DF48AC">
      <w:r>
        <w:t xml:space="preserve">Para o </w:t>
      </w:r>
      <w:r w:rsidRPr="008B441C">
        <w:rPr>
          <w:i/>
          <w:iCs/>
          <w:rPrChange w:id="494" w:author="Ryan Lemos" w:date="2019-08-26T09:13:00Z">
            <w:rPr/>
          </w:rPrChange>
        </w:rPr>
        <w:t>backend</w:t>
      </w:r>
      <w:r>
        <w:t xml:space="preserve"> foi-se utilizado o</w:t>
      </w:r>
      <w:r w:rsidR="00646DE8">
        <w:t xml:space="preserve"> framework</w:t>
      </w:r>
      <w:r>
        <w:t xml:space="preserve"> Laravel na versão </w:t>
      </w:r>
      <w:r w:rsidR="00646DE8" w:rsidRPr="00646DE8">
        <w:t>5.5.44</w:t>
      </w:r>
      <w:r w:rsidR="00646DE8">
        <w:t xml:space="preserve"> com o PHP na versão 7.2.13. Foi-se utilizado o XAMPP que é a junção do Servidor Apache, o PHP e o MySQL. Como dito na </w:t>
      </w:r>
      <w:r w:rsidR="00646DE8" w:rsidRPr="00596E44">
        <w:rPr>
          <w:highlight w:val="yellow"/>
        </w:rPr>
        <w:t>seção x</w:t>
      </w:r>
      <w:r w:rsidR="00646DE8">
        <w:t xml:space="preserve">. O Laravel foi utilizado como API sendo o intermédio entre o </w:t>
      </w:r>
      <w:r w:rsidR="00646DE8" w:rsidRPr="00596E44">
        <w:rPr>
          <w:i/>
        </w:rPr>
        <w:t>frontend</w:t>
      </w:r>
      <w:r w:rsidR="00646DE8">
        <w:t xml:space="preserve"> e a base de dados. Isso se deu pelo fato de se utilizar uma ferramenta específica para a parte visual da aplicação, deixando de lado os componentes de aux</w:t>
      </w:r>
      <w:r w:rsidR="00085AE7">
        <w:t>í</w:t>
      </w:r>
      <w:r w:rsidR="00646DE8">
        <w:t>lio visual do Laravel.</w:t>
      </w:r>
    </w:p>
    <w:p w14:paraId="049E837C" w14:textId="77777777" w:rsidR="00554CCC" w:rsidRDefault="00554CCC">
      <w:r>
        <w:t xml:space="preserve">Para a modelagem de processos, foi-se utilizado o Bizagi Modeler, que oferece todos os componentes necessários para se modelar um processo, além de oferecer uma funcionalidade de validação da modelagem. Ainda é possível exportar as modelagens para </w:t>
      </w:r>
      <w:r>
        <w:lastRenderedPageBreak/>
        <w:t>diversos tipos de extensão, como png</w:t>
      </w:r>
      <w:r w:rsidR="004D32E9">
        <w:t>, além de oferecer todos esses recursos de maneira gratuita</w:t>
      </w:r>
      <w:r>
        <w:t>.</w:t>
      </w:r>
      <w:r w:rsidR="004D32E9">
        <w:t xml:space="preserve"> </w:t>
      </w:r>
      <w:r>
        <w:t xml:space="preserve"> Essa validação ajuda a encontrar erros de modelagem, bem como erros de conexão entre as atividades do processo. Já para a modelagem de banco de dados relacional foi-se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4F5A8647" w:rsidR="004D32E9" w:rsidRDefault="004D32E9">
      <w:r>
        <w:t xml:space="preserve">Quanto as tecnologias de codificação utilizadas, foi-se utilizado duas distintas. Uma para o </w:t>
      </w:r>
      <w:r w:rsidRPr="00596E44">
        <w:rPr>
          <w:i/>
        </w:rPr>
        <w:t>frontend</w:t>
      </w:r>
      <w:r>
        <w:t xml:space="preserve"> e outra para o </w:t>
      </w:r>
      <w:r w:rsidRPr="00596E44">
        <w:rPr>
          <w:i/>
        </w:rPr>
        <w:t>backend</w:t>
      </w:r>
      <w:r>
        <w:t xml:space="preserve">. Para a primeira foi-se utilizada o Visual Studio Code (VSCODE) da Microsoft, pois apoia o desenvolvimento em TypeScript auxiliando em complementação de nomes de funções e pacotes. É uma solução gratuita e completa, pois conta com uma comunidade que desenvolve uma série de plugins que auxiliam vários processos de desenvolvimento. Já para o </w:t>
      </w:r>
      <w:r w:rsidRPr="00596E44">
        <w:rPr>
          <w:i/>
        </w:rPr>
        <w:t>backend</w:t>
      </w:r>
      <w:r>
        <w:t xml:space="preserve"> utilizou-se uma ferramenta paga chamada PHP Storm. Porém há distribuição gratuita para estudantes até que concluam seus estudos. Ela oferece uma série de recursos que auxiliam o desenvolvimento, aumentando a produtividade e velocidade de desenvolvimento. </w:t>
      </w:r>
    </w:p>
    <w:p w14:paraId="5EDE27A9" w14:textId="77777777" w:rsidR="009A2E13" w:rsidRDefault="009A2E13"/>
    <w:p w14:paraId="40F197ED" w14:textId="77777777" w:rsidR="009A2E13" w:rsidRDefault="009A2E13" w:rsidP="00596E44">
      <w:pPr>
        <w:pStyle w:val="Ttulo2"/>
      </w:pPr>
      <w:bookmarkStart w:id="495" w:name="_Toc17133798"/>
      <w:r>
        <w:t>Estruturação do sistema</w:t>
      </w:r>
      <w:bookmarkEnd w:id="495"/>
    </w:p>
    <w:p w14:paraId="0F5E32CC" w14:textId="77777777" w:rsidR="009A2E13" w:rsidRDefault="009A2E13" w:rsidP="009A2E13"/>
    <w:p w14:paraId="2BCF6B77" w14:textId="336D1ABA" w:rsidR="009A2E13" w:rsidRDefault="009A2E13" w:rsidP="009A2E13">
      <w:r w:rsidRPr="00532250">
        <w:rPr>
          <w:rPrChange w:id="496" w:author="Ryan Lemos" w:date="2019-08-26T19:35:00Z">
            <w:rPr>
              <w:highlight w:val="cyan"/>
            </w:rPr>
          </w:rPrChange>
        </w:rPr>
        <w:t xml:space="preserve">Alguns modelos de dados e documentos foram utilizados para suportar o desenvolvimento do ambiente. Como modelos têm-se a modelagem de banco de dados e a modelagem de processos com o BPMN. Essas modelagens servem de auxílio ao desenvolvedor já que </w:t>
      </w:r>
      <w:del w:id="497" w:author="Ryan Lemos" w:date="2019-08-26T19:35:00Z">
        <w:r w:rsidRPr="00532250" w:rsidDel="00532250">
          <w:rPr>
            <w:rPrChange w:id="498" w:author="Ryan Lemos" w:date="2019-08-26T19:35:00Z">
              <w:rPr>
                <w:highlight w:val="cyan"/>
              </w:rPr>
            </w:rPrChange>
          </w:rPr>
          <w:delText xml:space="preserve">dá </w:delText>
        </w:r>
      </w:del>
      <w:ins w:id="499" w:author="Ryan Lemos" w:date="2019-08-26T19:35:00Z">
        <w:r w:rsidR="00532250" w:rsidRPr="00532250">
          <w:rPr>
            <w:rPrChange w:id="500" w:author="Ryan Lemos" w:date="2019-08-26T19:35:00Z">
              <w:rPr>
                <w:highlight w:val="cyan"/>
              </w:rPr>
            </w:rPrChange>
          </w:rPr>
          <w:t xml:space="preserve">dão </w:t>
        </w:r>
      </w:ins>
      <w:r w:rsidRPr="00532250">
        <w:rPr>
          <w:rPrChange w:id="501" w:author="Ryan Lemos" w:date="2019-08-26T19:35:00Z">
            <w:rPr>
              <w:highlight w:val="cyan"/>
            </w:rPr>
          </w:rPrChange>
        </w:rPr>
        <w:t>uma visão acerca do problema a ser resolvido. Como documentação para o ambiente, seguindo o que é pregado pela metodologia XP, foram utilizados além das modelagens, as estórias de usuário e os testes</w:t>
      </w:r>
      <w:ins w:id="502" w:author="Ryan Lemos" w:date="2019-08-26T19:35:00Z">
        <w:r w:rsidR="00532250" w:rsidRPr="00532250">
          <w:rPr>
            <w:rPrChange w:id="503" w:author="Ryan Lemos" w:date="2019-08-26T19:35:00Z">
              <w:rPr>
                <w:highlight w:val="cyan"/>
              </w:rPr>
            </w:rPrChange>
          </w:rPr>
          <w:t xml:space="preserve"> unitários</w:t>
        </w:r>
      </w:ins>
      <w:r w:rsidRPr="00532250">
        <w:rPr>
          <w:rPrChange w:id="504" w:author="Ryan Lemos" w:date="2019-08-26T19:35:00Z">
            <w:rPr>
              <w:highlight w:val="cyan"/>
            </w:rPr>
          </w:rPrChange>
        </w:rPr>
        <w:t>. Esses documentos serão descritos e apresentados nas seções seguintes.</w:t>
      </w:r>
    </w:p>
    <w:p w14:paraId="4BBAC63B" w14:textId="77777777" w:rsidR="009A2E13" w:rsidRDefault="009A2E13" w:rsidP="009A2E13"/>
    <w:p w14:paraId="4AE3DD7D" w14:textId="77777777" w:rsidR="009A2E13" w:rsidRDefault="009A2E13" w:rsidP="00596E44">
      <w:pPr>
        <w:pStyle w:val="Ttulo2"/>
      </w:pPr>
      <w:bookmarkStart w:id="505" w:name="_Toc17133799"/>
      <w:r>
        <w:t>Diagrama de banco de dados</w:t>
      </w:r>
      <w:bookmarkEnd w:id="505"/>
    </w:p>
    <w:p w14:paraId="22B4D6FC" w14:textId="77777777" w:rsidR="009A2E13" w:rsidRDefault="009A2E13" w:rsidP="009A2E13"/>
    <w:p w14:paraId="07FCB4FF" w14:textId="7EDE9AA9" w:rsidR="00017D8C" w:rsidRDefault="009A2E13">
      <w:pPr>
        <w:rPr>
          <w:ins w:id="506" w:author="Ryan Lemos" w:date="2019-08-26T20:00:00Z"/>
        </w:rPr>
        <w:sectPr w:rsidR="00017D8C" w:rsidSect="00C1350C">
          <w:headerReference w:type="default" r:id="rId39"/>
          <w:pgSz w:w="11906" w:h="16838"/>
          <w:pgMar w:top="1701" w:right="1134" w:bottom="1134" w:left="1701" w:header="1134" w:footer="567" w:gutter="0"/>
          <w:cols w:space="708"/>
          <w:docGrid w:linePitch="360"/>
        </w:sectPr>
        <w:pPrChange w:id="507" w:author="Ryan Lemos" w:date="2019-08-26T20:03:00Z">
          <w:pPr>
            <w:spacing w:line="240" w:lineRule="auto"/>
            <w:ind w:firstLine="0"/>
            <w:jc w:val="left"/>
            <w:outlineLvl w:val="9"/>
          </w:pPr>
        </w:pPrChange>
      </w:pPr>
      <w:r w:rsidRPr="00532250">
        <w:rPr>
          <w:rPrChange w:id="508" w:author="Ryan Lemos" w:date="2019-08-26T19:36:00Z">
            <w:rPr>
              <w:highlight w:val="cyan"/>
            </w:rPr>
          </w:rPrChange>
        </w:rPr>
        <w:t>Através de entrevistas e estudo dos requisitos gerou-se um modelo de banco de dados do ambiente</w:t>
      </w:r>
      <w:del w:id="509" w:author="Ryan Lemos" w:date="2019-08-26T19:36:00Z">
        <w:r w:rsidRPr="00532250" w:rsidDel="00532250">
          <w:rPr>
            <w:rPrChange w:id="510" w:author="Ryan Lemos" w:date="2019-08-26T19:36:00Z">
              <w:rPr>
                <w:highlight w:val="cyan"/>
              </w:rPr>
            </w:rPrChange>
          </w:rPr>
          <w:delText xml:space="preserve"> para o primeiro release</w:delText>
        </w:r>
      </w:del>
      <w:r w:rsidRPr="00532250">
        <w:rPr>
          <w:rPrChange w:id="511" w:author="Ryan Lemos" w:date="2019-08-26T19:36:00Z">
            <w:rPr>
              <w:highlight w:val="cyan"/>
            </w:rPr>
          </w:rPrChange>
        </w:rPr>
        <w:t xml:space="preserve">. Este modelo, por se tratar de um banco de dados relacional, vem explicitar as entidades e os seus relacionamentos. Assim os próximos parágrafos explicam o significado de cada tabela e o seu motivo de relacionar com outras tabelas. </w:t>
      </w:r>
    </w:p>
    <w:p w14:paraId="41A9EC0B" w14:textId="77777777" w:rsidR="009A2E13" w:rsidRPr="00532250" w:rsidDel="00532250" w:rsidRDefault="009A2E13">
      <w:pPr>
        <w:rPr>
          <w:del w:id="512" w:author="Ryan Lemos" w:date="2019-08-26T19:36:00Z"/>
          <w:rPrChange w:id="513" w:author="Ryan Lemos" w:date="2019-08-26T19:36:00Z">
            <w:rPr>
              <w:del w:id="514" w:author="Ryan Lemos" w:date="2019-08-26T19:36:00Z"/>
              <w:highlight w:val="cyan"/>
            </w:rPr>
          </w:rPrChange>
        </w:rPr>
      </w:pPr>
    </w:p>
    <w:p w14:paraId="66FE2DBA" w14:textId="438B2606" w:rsidR="009A2E13" w:rsidRPr="00596E44" w:rsidDel="00532250" w:rsidRDefault="009A2E13">
      <w:pPr>
        <w:rPr>
          <w:del w:id="515" w:author="Ryan Lemos" w:date="2019-08-26T19:36:00Z"/>
          <w:highlight w:val="cyan"/>
        </w:rPr>
      </w:pPr>
      <w:del w:id="516" w:author="Ryan Lemos" w:date="2019-08-26T19:36:00Z">
        <w:r w:rsidRPr="00596E44" w:rsidDel="00532250">
          <w:rPr>
            <w:highlight w:val="cyan"/>
          </w:rPr>
          <w:delText xml:space="preserve">A figura x representa o modelo de banco de dados relacional do primeiro release. Nota-se primeiramente ao observar a figura que as tabelas têm seus nomes no idioma inglês. Isso se dá para uma melhor adequação ao Laravel que reconhece os nomes das tabelas em seu </w:delText>
        </w:r>
        <w:r w:rsidRPr="00596E44" w:rsidDel="00532250">
          <w:rPr>
            <w:i/>
            <w:highlight w:val="cyan"/>
          </w:rPr>
          <w:delText>Models</w:delText>
        </w:r>
        <w:r w:rsidRPr="00596E44" w:rsidDel="00532250">
          <w:rPr>
            <w:highlight w:val="cyan"/>
          </w:rPr>
          <w:delText xml:space="preserve"> e acrescenta a pluralização através do idioma inglês. Se o </w:delText>
        </w:r>
        <w:r w:rsidRPr="00596E44" w:rsidDel="00532250">
          <w:rPr>
            <w:i/>
            <w:highlight w:val="cyan"/>
          </w:rPr>
          <w:delText>model</w:delText>
        </w:r>
        <w:r w:rsidRPr="00596E44" w:rsidDel="00532250">
          <w:rPr>
            <w:highlight w:val="cyan"/>
          </w:rPr>
          <w:delText xml:space="preserve"> se chama </w:delText>
        </w:r>
        <w:r w:rsidRPr="00596E44" w:rsidDel="00532250">
          <w:rPr>
            <w:i/>
            <w:highlight w:val="cyan"/>
          </w:rPr>
          <w:delText>User</w:delText>
        </w:r>
        <w:r w:rsidRPr="00596E44" w:rsidDel="00532250">
          <w:rPr>
            <w:highlight w:val="cyan"/>
          </w:rPr>
          <w:delText xml:space="preserve">, o Laravel automaticamente entende que deve procurar na base de dados uma tabela com nome </w:delText>
        </w:r>
        <w:r w:rsidRPr="00596E44" w:rsidDel="00532250">
          <w:rPr>
            <w:i/>
            <w:highlight w:val="cyan"/>
          </w:rPr>
          <w:delText>users</w:delText>
        </w:r>
        <w:r w:rsidRPr="00596E44" w:rsidDel="00532250">
          <w:rPr>
            <w:highlight w:val="cyan"/>
          </w:rPr>
          <w:delText xml:space="preserve">. Porém isso pode ser mudado na configuração do Laravel, mas a escolha do idioma inglês poupa esse tempo de trocar as configurações de cada </w:delText>
        </w:r>
        <w:r w:rsidRPr="00596E44" w:rsidDel="00532250">
          <w:rPr>
            <w:i/>
            <w:highlight w:val="cyan"/>
          </w:rPr>
          <w:delText>model</w:delText>
        </w:r>
        <w:r w:rsidRPr="00596E44" w:rsidDel="00532250">
          <w:rPr>
            <w:highlight w:val="cyan"/>
          </w:rPr>
          <w:delText>. Outro motivo pela escolha do idioma inglês se dá pelo pensamento de expandir esse projeto no futuro, então para padronizar deixou-se os nomes em inglês e seguindo o padrão do Laravel.</w:delText>
        </w:r>
      </w:del>
    </w:p>
    <w:p w14:paraId="402D2F2F" w14:textId="36FAE331" w:rsidR="009A2E13" w:rsidRPr="00596E44" w:rsidDel="00532250" w:rsidRDefault="009A2E13">
      <w:pPr>
        <w:rPr>
          <w:del w:id="517" w:author="Ryan Lemos" w:date="2019-08-26T19:36:00Z"/>
          <w:highlight w:val="cyan"/>
        </w:rPr>
      </w:pPr>
      <w:del w:id="518" w:author="Ryan Lemos" w:date="2019-08-26T19:36:00Z">
        <w:r w:rsidRPr="00596E44" w:rsidDel="00532250">
          <w:rPr>
            <w:highlight w:val="cyan"/>
          </w:rPr>
          <w:delText>Como dito nos parágrafos anteriores, a confecção das tabelas foi feita através de entrevistas aos professores e gestores da escola. Tem-se a tabela base de usuários (</w:delText>
        </w:r>
        <w:r w:rsidRPr="00596E44" w:rsidDel="00532250">
          <w:rPr>
            <w:i/>
            <w:highlight w:val="cyan"/>
          </w:rPr>
          <w:delText>users</w:delText>
        </w:r>
        <w:r w:rsidRPr="00596E44" w:rsidDel="00532250">
          <w:rPr>
            <w:highlight w:val="cyan"/>
          </w:rPr>
          <w:delText>) que se relaciona com diversas tabelas, um desses relacionamentos é com a tabela de perfis (</w:delText>
        </w:r>
        <w:r w:rsidRPr="00596E44" w:rsidDel="00532250">
          <w:rPr>
            <w:i/>
            <w:highlight w:val="cyan"/>
          </w:rPr>
          <w:delText>roles</w:delText>
        </w:r>
        <w:r w:rsidRPr="00596E44" w:rsidDel="00532250">
          <w:rPr>
            <w:highlight w:val="cyan"/>
          </w:rPr>
          <w:delText>) que dita qual perfil o usuário tem. Além disso a tabela de usuários também se relaciona com a tabela de turmas (</w:delText>
        </w:r>
        <w:r w:rsidRPr="00596E44" w:rsidDel="00532250">
          <w:rPr>
            <w:i/>
            <w:highlight w:val="cyan"/>
          </w:rPr>
          <w:delText>groups</w:delText>
        </w:r>
        <w:r w:rsidRPr="00596E44" w:rsidDel="00532250">
          <w:rPr>
            <w:highlight w:val="cyan"/>
          </w:rPr>
          <w:delText>), de duas maneiras uma sendo aluno e outro um usuário professor. Por último a tabela de usuário se relaciona com a tabela de dúvidas (</w:delText>
        </w:r>
        <w:r w:rsidRPr="00596E44" w:rsidDel="00532250">
          <w:rPr>
            <w:i/>
            <w:highlight w:val="cyan"/>
          </w:rPr>
          <w:delText>doubts</w:delText>
        </w:r>
        <w:r w:rsidRPr="00596E44" w:rsidDel="00532250">
          <w:rPr>
            <w:highlight w:val="cyan"/>
          </w:rPr>
          <w:delText>). Esse relacionamento se trata de uma dúvida de um aluno.</w:delText>
        </w:r>
      </w:del>
    </w:p>
    <w:p w14:paraId="2077E628" w14:textId="1206548E" w:rsidR="009A2E13" w:rsidRPr="00596E44" w:rsidDel="00532250" w:rsidRDefault="009A2E13">
      <w:pPr>
        <w:rPr>
          <w:del w:id="519" w:author="Ryan Lemos" w:date="2019-08-26T19:36:00Z"/>
          <w:highlight w:val="cyan"/>
        </w:rPr>
      </w:pPr>
      <w:del w:id="520" w:author="Ryan Lemos" w:date="2019-08-26T19:36:00Z">
        <w:r w:rsidRPr="00596E44" w:rsidDel="00532250">
          <w:rPr>
            <w:highlight w:val="cyan"/>
          </w:rPr>
          <w:delText>Quanto as turmas, podem-se relacionar com os eventos (</w:delText>
        </w:r>
        <w:r w:rsidRPr="00596E44" w:rsidDel="00532250">
          <w:rPr>
            <w:i/>
            <w:highlight w:val="cyan"/>
          </w:rPr>
          <w:delText>events</w:delText>
        </w:r>
        <w:r w:rsidRPr="00596E44" w:rsidDel="00532250">
          <w:rPr>
            <w:highlight w:val="cyan"/>
          </w:rPr>
          <w:delText xml:space="preserve">), já que um evento pode ou não pertencer a uma turma. O atributo </w:delText>
        </w:r>
        <w:r w:rsidRPr="00596E44" w:rsidDel="00532250">
          <w:rPr>
            <w:i/>
            <w:highlight w:val="cyan"/>
          </w:rPr>
          <w:delText>public</w:delText>
        </w:r>
        <w:r w:rsidRPr="00596E44" w:rsidDel="00532250">
          <w:rPr>
            <w:highlight w:val="cyan"/>
          </w:rPr>
          <w:delText xml:space="preserve"> da tabela de eventos, indica se o evento foi cadastrado para uma turma em específico ou para toda a escola.</w:delText>
        </w:r>
      </w:del>
    </w:p>
    <w:p w14:paraId="32C55C55" w14:textId="077A5A24" w:rsidR="009A2E13" w:rsidRPr="00596E44" w:rsidDel="00532250" w:rsidRDefault="009A2E13">
      <w:pPr>
        <w:rPr>
          <w:del w:id="521" w:author="Ryan Lemos" w:date="2019-08-26T19:36:00Z"/>
          <w:highlight w:val="cyan"/>
        </w:rPr>
      </w:pPr>
      <w:del w:id="522" w:author="Ryan Lemos" w:date="2019-08-26T19:36:00Z">
        <w:r w:rsidRPr="00596E44" w:rsidDel="00532250">
          <w:rPr>
            <w:highlight w:val="cyan"/>
          </w:rPr>
          <w:delText>Tem-se ainda a tabela de permissões (</w:delText>
        </w:r>
        <w:r w:rsidRPr="00596E44" w:rsidDel="00532250">
          <w:rPr>
            <w:i/>
            <w:highlight w:val="cyan"/>
          </w:rPr>
          <w:delText>permissions</w:delText>
        </w:r>
        <w:r w:rsidRPr="00596E44" w:rsidDel="00532250">
          <w:rPr>
            <w:highlight w:val="cyan"/>
          </w:rPr>
          <w:delText>), que se relaciona com duas outras tabelas, a de perfis, indicando que cada perfil pode ter n permissões. E se relaciona com um menu indicando que o menu deve conter uma permissão, permissão essa que vai indicar qual o caminho o usuário deve seguir ao clicar no menu.</w:delText>
        </w:r>
      </w:del>
    </w:p>
    <w:p w14:paraId="5873ED83" w14:textId="5BB4DB9C" w:rsidR="009A2E13" w:rsidDel="00017D8C" w:rsidRDefault="009A2E13">
      <w:pPr>
        <w:rPr>
          <w:del w:id="523" w:author="Ryan Lemos" w:date="2019-08-26T20:03:00Z"/>
        </w:rPr>
      </w:pPr>
      <w:del w:id="524" w:author="Ryan Lemos" w:date="2019-08-26T19:36:00Z">
        <w:r w:rsidRPr="00596E44" w:rsidDel="00532250">
          <w:rPr>
            <w:highlight w:val="cyan"/>
          </w:rPr>
          <w:delText>Tem-se a tabela de materiais (</w:delText>
        </w:r>
        <w:r w:rsidRPr="00596E44" w:rsidDel="00532250">
          <w:rPr>
            <w:i/>
            <w:highlight w:val="cyan"/>
          </w:rPr>
          <w:delText>materials</w:delText>
        </w:r>
        <w:r w:rsidRPr="00596E44" w:rsidDel="00532250">
          <w:rPr>
            <w:highlight w:val="cyan"/>
          </w:rPr>
          <w:delText>) que não se relaciona aparentemente com ninguém, porém os materiais que um aluno recebe podem ser filtrados por meio do ano em que o aluno se encontra. Então há um relacionamento indireto da tabela de materiais com as tabelas de aluno e turma (já que é na turma que se encontra o ano em que o aluno está).</w:delText>
        </w:r>
        <w:r w:rsidDel="00532250">
          <w:delText xml:space="preserve">   </w:delText>
        </w:r>
      </w:del>
    </w:p>
    <w:p w14:paraId="726BA31D" w14:textId="49954756" w:rsidR="009A2E13" w:rsidDel="00017D8C" w:rsidRDefault="009A2E13">
      <w:pPr>
        <w:rPr>
          <w:del w:id="525" w:author="Ryan Lemos" w:date="2019-08-26T20:03:00Z"/>
        </w:rPr>
      </w:pPr>
    </w:p>
    <w:p w14:paraId="03A3123D" w14:textId="448CF005" w:rsidR="00017D8C" w:rsidRDefault="009A2E13">
      <w:pPr>
        <w:ind w:firstLine="0"/>
        <w:jc w:val="center"/>
        <w:rPr>
          <w:ins w:id="526" w:author="Ryan Lemos" w:date="2019-08-26T20:00:00Z"/>
        </w:rPr>
        <w:pPrChange w:id="527" w:author="Ryan Lemos" w:date="2019-08-26T20:03:00Z">
          <w:pPr>
            <w:ind w:firstLine="0"/>
          </w:pPr>
        </w:pPrChange>
      </w:pPr>
      <w:del w:id="528" w:author="Ryan Lemos" w:date="2019-08-26T19:56:00Z">
        <w:r w:rsidDel="00017D8C">
          <w:rPr>
            <w:noProof/>
          </w:rPr>
          <w:drawing>
            <wp:inline distT="0" distB="0" distL="0" distR="0" wp14:anchorId="3FB90D07" wp14:editId="58BDC7A8">
              <wp:extent cx="5760085" cy="496189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agem v0.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4961890"/>
                      </a:xfrm>
                      <a:prstGeom prst="rect">
                        <a:avLst/>
                      </a:prstGeom>
                    </pic:spPr>
                  </pic:pic>
                </a:graphicData>
              </a:graphic>
            </wp:inline>
          </w:drawing>
        </w:r>
      </w:del>
      <w:ins w:id="529" w:author="Ryan Lemos" w:date="2019-08-26T20:02:00Z">
        <w:r w:rsidR="00017D8C">
          <w:rPr>
            <w:noProof/>
          </w:rPr>
          <w:drawing>
            <wp:inline distT="0" distB="0" distL="0" distR="0" wp14:anchorId="6DE0CB00" wp14:editId="46F41BEF">
              <wp:extent cx="9151620" cy="5269641"/>
              <wp:effectExtent l="0" t="0" r="0" b="7620"/>
              <wp:docPr id="37" name="Imagem 37" descr="Uma imagem contendo captura de t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delagem v1.png"/>
                      <pic:cNvPicPr/>
                    </pic:nvPicPr>
                    <pic:blipFill>
                      <a:blip r:embed="rId41">
                        <a:extLst>
                          <a:ext uri="{28A0092B-C50C-407E-A947-70E740481C1C}">
                            <a14:useLocalDpi xmlns:a14="http://schemas.microsoft.com/office/drawing/2010/main" val="0"/>
                          </a:ext>
                        </a:extLst>
                      </a:blip>
                      <a:stretch>
                        <a:fillRect/>
                      </a:stretch>
                    </pic:blipFill>
                    <pic:spPr>
                      <a:xfrm>
                        <a:off x="0" y="0"/>
                        <a:ext cx="9195511" cy="5294914"/>
                      </a:xfrm>
                      <a:prstGeom prst="rect">
                        <a:avLst/>
                      </a:prstGeom>
                    </pic:spPr>
                  </pic:pic>
                </a:graphicData>
              </a:graphic>
            </wp:inline>
          </w:drawing>
        </w:r>
      </w:ins>
    </w:p>
    <w:p w14:paraId="5BED0BEC" w14:textId="77777777" w:rsidR="00017D8C" w:rsidRDefault="00017D8C" w:rsidP="009A2E13">
      <w:pPr>
        <w:ind w:firstLine="0"/>
        <w:rPr>
          <w:ins w:id="530" w:author="Ryan Lemos" w:date="2019-08-26T20:00:00Z"/>
        </w:rPr>
      </w:pPr>
    </w:p>
    <w:p w14:paraId="288BF466" w14:textId="21FF5859" w:rsidR="00017D8C" w:rsidRDefault="00017D8C" w:rsidP="009A2E13">
      <w:pPr>
        <w:ind w:firstLine="0"/>
        <w:rPr>
          <w:ins w:id="531" w:author="Ryan Lemos" w:date="2019-08-26T19:59:00Z"/>
        </w:rPr>
        <w:sectPr w:rsidR="00017D8C" w:rsidSect="00017D8C">
          <w:headerReference w:type="default" r:id="rId42"/>
          <w:pgSz w:w="16838" w:h="11906" w:orient="landscape"/>
          <w:pgMar w:top="1701" w:right="1701" w:bottom="1134" w:left="1134" w:header="1134" w:footer="567" w:gutter="0"/>
          <w:cols w:space="708"/>
          <w:docGrid w:linePitch="360"/>
          <w:sectPrChange w:id="532" w:author="Ryan Lemos" w:date="2019-08-26T20:01:00Z">
            <w:sectPr w:rsidR="00017D8C" w:rsidSect="00017D8C">
              <w:pgSz w:w="11906" w:h="16838" w:orient="portrait"/>
              <w:pgMar w:top="1701" w:right="1134" w:bottom="1134" w:left="1701" w:header="1134" w:footer="567" w:gutter="0"/>
            </w:sectPr>
          </w:sectPrChange>
        </w:sectPr>
      </w:pPr>
    </w:p>
    <w:p w14:paraId="265D7849" w14:textId="68FC0D02" w:rsidR="009A2E13" w:rsidDel="00017D8C" w:rsidRDefault="009A2E13" w:rsidP="009A2E13">
      <w:pPr>
        <w:ind w:firstLine="0"/>
        <w:rPr>
          <w:del w:id="533" w:author="Ryan Lemos" w:date="2019-08-26T20:00:00Z"/>
        </w:rPr>
      </w:pPr>
    </w:p>
    <w:p w14:paraId="6ADC5FF5" w14:textId="77777777" w:rsidR="009A2E13" w:rsidDel="00017D8C" w:rsidRDefault="009A2E13" w:rsidP="009A2E13">
      <w:pPr>
        <w:rPr>
          <w:del w:id="534" w:author="Ryan Lemos" w:date="2019-08-26T20:00:00Z"/>
        </w:rPr>
      </w:pPr>
    </w:p>
    <w:p w14:paraId="235A393C" w14:textId="77777777" w:rsidR="009A2E13" w:rsidDel="00017D8C" w:rsidRDefault="009A2E13">
      <w:pPr>
        <w:ind w:firstLine="0"/>
        <w:rPr>
          <w:del w:id="535" w:author="Ryan Lemos" w:date="2019-08-26T20:00:00Z"/>
        </w:rPr>
        <w:pPrChange w:id="536" w:author="Ryan Lemos" w:date="2019-08-26T20:00:00Z">
          <w:pPr/>
        </w:pPrChange>
      </w:pPr>
    </w:p>
    <w:p w14:paraId="575276C1" w14:textId="2FEF426A" w:rsidR="009A2E13" w:rsidDel="00017D8C" w:rsidRDefault="009A2E13">
      <w:pPr>
        <w:ind w:firstLine="0"/>
        <w:rPr>
          <w:del w:id="537" w:author="Ryan Lemos" w:date="2019-08-26T20:00:00Z"/>
        </w:rPr>
        <w:pPrChange w:id="538" w:author="Ryan Lemos" w:date="2019-08-26T20:00:00Z">
          <w:pPr/>
        </w:pPrChange>
      </w:pPr>
    </w:p>
    <w:p w14:paraId="11A2C0A7" w14:textId="77777777" w:rsidR="009A2E13" w:rsidRDefault="009A2E13" w:rsidP="00596E44">
      <w:pPr>
        <w:pStyle w:val="Ttulo2"/>
      </w:pPr>
      <w:bookmarkStart w:id="539" w:name="_Toc17133800"/>
      <w:r>
        <w:t>Diagrama de processos</w:t>
      </w:r>
      <w:bookmarkEnd w:id="539"/>
    </w:p>
    <w:p w14:paraId="2BC587C8" w14:textId="77777777" w:rsidR="009A2E13" w:rsidRDefault="009A2E13" w:rsidP="009A2E13"/>
    <w:p w14:paraId="7D55B990" w14:textId="586096E0" w:rsidR="007216C5" w:rsidRDefault="009A2E13" w:rsidP="00596E44">
      <w:pPr>
        <w:ind w:firstLine="0"/>
      </w:pPr>
      <w:r w:rsidRPr="00596E44">
        <w:rPr>
          <w:highlight w:val="cyan"/>
        </w:rPr>
        <w:t>Para o primeiro release, como foi dito anteriormente, focou-se em funcionalidades iniciais de cadastro juntamente com as dúvidas dos alunos e as turmas. O processo foi modelado a contemplar esse processo de cadastros. Então há a figura inicial do administrador que é responsável por cadastrar o gestor na base. Feito isso o administrador é responsável por cadastrar os menus da aplicação e autorizar o que cada perfil pode fazer dentro da aplicação. Ao término dessa etapa, o usuário com perfil de gestor entra no sistema e cadastra os professores da escola, posteriormente cadastra todos os alunos também. Assim os professores podem criar suas turmas e posteriormente associar esses alunos que foram cadastrados pelo gestor. Porém 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enviá-la ao professor que a responderá. Todo esse processo pode ser visto na figura X.</w:t>
      </w:r>
      <w:r w:rsidRPr="00596E44">
        <w:rPr>
          <w:noProof/>
          <w:highlight w:val="cyan"/>
        </w:rPr>
        <w:t xml:space="preserve"> </w:t>
      </w:r>
    </w:p>
    <w:p w14:paraId="5CBCC53E" w14:textId="77777777" w:rsidR="007216C5" w:rsidRDefault="007216C5" w:rsidP="00B930B2">
      <w:pPr>
        <w:sectPr w:rsidR="007216C5" w:rsidSect="00C1350C">
          <w:headerReference w:type="default" r:id="rId43"/>
          <w:pgSz w:w="11906" w:h="16838"/>
          <w:pgMar w:top="1701" w:right="1134" w:bottom="1134" w:left="1701" w:header="1134" w:footer="567" w:gutter="0"/>
          <w:cols w:space="708"/>
          <w:docGrid w:linePitch="360"/>
        </w:sectPr>
      </w:pPr>
    </w:p>
    <w:p w14:paraId="564CF12A" w14:textId="0C88E180" w:rsidR="007216C5" w:rsidRDefault="009C658F" w:rsidP="00596E44">
      <w:pPr>
        <w:spacing w:line="240" w:lineRule="auto"/>
        <w:ind w:firstLine="0"/>
        <w:jc w:val="center"/>
        <w:outlineLvl w:val="9"/>
      </w:pPr>
      <w:r>
        <w:rPr>
          <w:noProof/>
        </w:rPr>
        <w:lastRenderedPageBreak/>
        <w:drawing>
          <wp:inline distT="0" distB="0" distL="0" distR="0" wp14:anchorId="7C371CEE" wp14:editId="695DC98C">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p>
    <w:p w14:paraId="50E7C625" w14:textId="29C7A483" w:rsidR="0060102B" w:rsidRDefault="0060102B" w:rsidP="00596E44">
      <w:pPr>
        <w:spacing w:line="240" w:lineRule="auto"/>
        <w:ind w:firstLine="0"/>
        <w:jc w:val="center"/>
        <w:outlineLvl w:val="9"/>
        <w:sectPr w:rsidR="0060102B" w:rsidSect="007216C5">
          <w:pgSz w:w="16838" w:h="11906" w:orient="landscape"/>
          <w:pgMar w:top="1701" w:right="1701" w:bottom="1134" w:left="1134" w:header="1134" w:footer="567" w:gutter="0"/>
          <w:cols w:space="708"/>
          <w:docGrid w:linePitch="360"/>
        </w:sectPr>
      </w:pPr>
      <w:r>
        <w:rPr>
          <w:noProof/>
        </w:rPr>
        <w:lastRenderedPageBreak/>
        <w:drawing>
          <wp:inline distT="0" distB="0" distL="0" distR="0" wp14:anchorId="6AFEFCB2" wp14:editId="5E5084BA">
            <wp:extent cx="8891905" cy="3941985"/>
            <wp:effectExtent l="0" t="0" r="4445" b="1905"/>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45">
                      <a:extLst>
                        <a:ext uri="{28A0092B-C50C-407E-A947-70E740481C1C}">
                          <a14:useLocalDpi xmlns:a14="http://schemas.microsoft.com/office/drawing/2010/main" val="0"/>
                        </a:ext>
                      </a:extLst>
                    </a:blip>
                    <a:stretch>
                      <a:fillRect/>
                    </a:stretch>
                  </pic:blipFill>
                  <pic:spPr>
                    <a:xfrm>
                      <a:off x="0" y="0"/>
                      <a:ext cx="8891905" cy="3941985"/>
                    </a:xfrm>
                    <a:prstGeom prst="rect">
                      <a:avLst/>
                    </a:prstGeom>
                  </pic:spPr>
                </pic:pic>
              </a:graphicData>
            </a:graphic>
          </wp:inline>
        </w:drawing>
      </w:r>
    </w:p>
    <w:p w14:paraId="2883A2C9" w14:textId="1E42A818" w:rsidR="00FB122B" w:rsidRPr="00F97B7F" w:rsidDel="008942AD" w:rsidRDefault="00FB122B" w:rsidP="00596E44">
      <w:pPr>
        <w:rPr>
          <w:del w:id="540" w:author="Ryan Lemos" w:date="2019-08-26T20:41:00Z"/>
        </w:rPr>
      </w:pPr>
    </w:p>
    <w:p w14:paraId="752C125A" w14:textId="39B8C75E" w:rsidR="009A2E13" w:rsidDel="008942AD" w:rsidRDefault="009A2E13" w:rsidP="009A2E13">
      <w:pPr>
        <w:ind w:firstLine="0"/>
        <w:rPr>
          <w:del w:id="541" w:author="Ryan Lemos" w:date="2019-08-26T20:41:00Z"/>
        </w:rPr>
      </w:pPr>
    </w:p>
    <w:p w14:paraId="36C8F8D0" w14:textId="77777777" w:rsidR="009A2E13" w:rsidRDefault="009A2E13" w:rsidP="009A2E13">
      <w:pPr>
        <w:pStyle w:val="Ttulo2"/>
      </w:pPr>
      <w:r>
        <w:t xml:space="preserve"> </w:t>
      </w:r>
      <w:bookmarkStart w:id="542" w:name="_Toc17133801"/>
      <w:r>
        <w:t>Release 1 – Cadastros Básicos</w:t>
      </w:r>
      <w:bookmarkEnd w:id="542"/>
    </w:p>
    <w:p w14:paraId="56FE0F9D" w14:textId="77777777" w:rsidR="009A2E13" w:rsidRDefault="009A2E13" w:rsidP="009A2E13"/>
    <w:p w14:paraId="6BA9E1E2" w14:textId="77777777" w:rsidR="009A2E13" w:rsidRDefault="009A2E13" w:rsidP="009A2E13">
      <w:r>
        <w:t xml:space="preserve">O primeiro release é marcado por ser a inicialização e estruturação do projeto. Pode compreender as funcionalidades mais básicas, mas como pregado no XP, deve-se desenvolver o que for de maior necessidade para o usuário no momento. Então serão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596E44">
      <w:pPr>
        <w:pStyle w:val="Ttulo3"/>
        <w:numPr>
          <w:ilvl w:val="0"/>
          <w:numId w:val="0"/>
        </w:numPr>
        <w:ind w:left="720"/>
      </w:pPr>
    </w:p>
    <w:p w14:paraId="5D08B303" w14:textId="06143EE6" w:rsidR="00FB122B" w:rsidRDefault="009648A4" w:rsidP="00596E44">
      <w:pPr>
        <w:pStyle w:val="Ttulo3"/>
      </w:pPr>
      <w:bookmarkStart w:id="543" w:name="_Toc17133802"/>
      <w:r>
        <w:t>Sistema desenvolvido</w:t>
      </w:r>
      <w:bookmarkEnd w:id="543"/>
    </w:p>
    <w:p w14:paraId="31C86A8F" w14:textId="77777777" w:rsidR="00C778D2" w:rsidRDefault="00C778D2" w:rsidP="00C778D2"/>
    <w:p w14:paraId="70ACBC13" w14:textId="44A22425" w:rsidR="00C778D2" w:rsidRPr="00C778D2" w:rsidRDefault="00FB122B">
      <w:r>
        <w:t>As estórias de usuários</w:t>
      </w:r>
      <w:r w:rsidR="00C778D2">
        <w:t xml:space="preserve">, conforme descrito na seção </w:t>
      </w:r>
      <w:r w:rsidR="00C778D2" w:rsidRPr="00596E44">
        <w:rPr>
          <w:highlight w:val="yellow"/>
        </w:rPr>
        <w:t>X</w:t>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74F6D194" w:rsidR="00FB122B" w:rsidRDefault="00C778D2">
      <w:r>
        <w:t>O release foi dividido por cada perfil de usuário, sendo apresentado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login descrit</w:t>
      </w:r>
      <w:r w:rsidR="004B083A">
        <w:t>a</w:t>
      </w:r>
      <w:r w:rsidR="00FB122B">
        <w:t xml:space="preserve"> na </w:t>
      </w:r>
      <w:r w:rsidR="00FB122B" w:rsidRPr="00B21C4F">
        <w:rPr>
          <w:highlight w:val="yellow"/>
        </w:rPr>
        <w:t>figura X</w:t>
      </w:r>
      <w:r w:rsidR="004B083A">
        <w:t xml:space="preserve">, a funcionalidade de notificação descrita pela </w:t>
      </w:r>
      <w:r w:rsidR="004B083A" w:rsidRPr="00596E44">
        <w:rPr>
          <w:highlight w:val="yellow"/>
        </w:rPr>
        <w:t>figura x</w:t>
      </w:r>
      <w:r w:rsidR="00826E27">
        <w:t xml:space="preserve"> e a troca de senhas</w:t>
      </w:r>
      <w:r w:rsidR="00FB122B">
        <w:t>.</w:t>
      </w:r>
    </w:p>
    <w:p w14:paraId="3BD31FC4" w14:textId="77777777" w:rsidR="00646DF8" w:rsidRDefault="00646DF8"/>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77777777" w:rsidR="00FB122B" w:rsidRDefault="00FB122B" w:rsidP="00FB122B">
      <w:pPr>
        <w:ind w:firstLine="0"/>
        <w:jc w:val="center"/>
      </w:pPr>
    </w:p>
    <w:p w14:paraId="45019969" w14:textId="77777777" w:rsidR="00FB122B" w:rsidRDefault="00FB122B" w:rsidP="00FB122B">
      <w:r>
        <w:t xml:space="preserve">Essa estória define como será a interface de login que pode ser vista na </w:t>
      </w:r>
      <w:r w:rsidRPr="00B21C4F">
        <w:rPr>
          <w:highlight w:val="yellow"/>
        </w:rPr>
        <w:t>figura X</w:t>
      </w:r>
      <w:r>
        <w:t>. Além disso as estórias descritas nes</w:t>
      </w:r>
      <w:r w:rsidR="00634322">
        <w:t>t</w:t>
      </w:r>
      <w:r>
        <w:t>e trabalho seguem o modelo ideal de estória definido por Santos (2017), que define como estrutura: O nome do perfil de usuário que utilizará a funcionalidade, acompanhado do que o usuário gostaria de ser feito, e o porquê.</w:t>
      </w:r>
    </w:p>
    <w:p w14:paraId="696737F2" w14:textId="77777777" w:rsidR="00C778D2" w:rsidRDefault="00C778D2" w:rsidP="00FB122B"/>
    <w:p w14:paraId="37DA20D9" w14:textId="77777777" w:rsidR="00506933" w:rsidRDefault="00506933" w:rsidP="00506933">
      <w:pPr>
        <w:ind w:firstLine="0"/>
        <w:jc w:val="center"/>
      </w:pPr>
      <w:r>
        <w:rPr>
          <w:noProof/>
        </w:rPr>
        <w:lastRenderedPageBreak/>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7331" cy="2674323"/>
                    </a:xfrm>
                    <a:prstGeom prst="rect">
                      <a:avLst/>
                    </a:prstGeom>
                  </pic:spPr>
                </pic:pic>
              </a:graphicData>
            </a:graphic>
          </wp:inline>
        </w:drawing>
      </w:r>
    </w:p>
    <w:p w14:paraId="462AE7D1" w14:textId="77777777" w:rsidR="003B49D8" w:rsidDel="00DF726D" w:rsidRDefault="003B49D8" w:rsidP="00506933">
      <w:pPr>
        <w:ind w:firstLine="0"/>
        <w:jc w:val="center"/>
        <w:rPr>
          <w:del w:id="544" w:author="Ryan Lemos" w:date="2019-08-26T10:54:00Z"/>
        </w:rPr>
      </w:pPr>
    </w:p>
    <w:p w14:paraId="770C2599" w14:textId="6AA0A409" w:rsidR="003B49D8" w:rsidDel="00C33B5F" w:rsidRDefault="003B49D8">
      <w:pPr>
        <w:rPr>
          <w:del w:id="545" w:author="Ryan Lemos" w:date="2019-08-26T08:58:00Z"/>
        </w:rPr>
      </w:pPr>
      <w:del w:id="546" w:author="Ryan Lemos" w:date="2019-08-26T08:58:00Z">
        <w:r w:rsidDel="00C33B5F">
          <w:delText xml:space="preserve">Deve-se ressaltar, como discutido na </w:delText>
        </w:r>
        <w:r w:rsidRPr="00596E44" w:rsidDel="00C33B5F">
          <w:rPr>
            <w:highlight w:val="red"/>
          </w:rPr>
          <w:delText>seção X</w:delText>
        </w:r>
        <w:r w:rsidDel="00C33B5F">
          <w:delText xml:space="preserve"> os dados sensíveis, como a senha do usuário passaram por um processo de criptografia utilizado pelo Laravel, possibilitando assim a segurança dos dados. Porém por se tratar de uma aplicação que une um </w:delText>
        </w:r>
        <w:r w:rsidRPr="00596E44" w:rsidDel="00C33B5F">
          <w:rPr>
            <w:i/>
          </w:rPr>
          <w:delText>backend</w:delText>
        </w:r>
        <w:r w:rsidDel="00C33B5F">
          <w:delText xml:space="preserve"> e </w:delText>
        </w:r>
        <w:r w:rsidRPr="00596E44" w:rsidDel="00C33B5F">
          <w:rPr>
            <w:i/>
          </w:rPr>
          <w:delText>frontend</w:delText>
        </w:r>
        <w:r w:rsidDel="00C33B5F">
          <w:delText xml:space="preserve"> gerenciado por frameworks diferentes se fez necessário em alguns momentos criptografar os dados em que as duas aplicações conversam. </w:delText>
        </w:r>
      </w:del>
      <w:del w:id="547" w:author="Ryan Lemos" w:date="2019-08-19T19:10:00Z">
        <w:r w:rsidDel="00753186">
          <w:delText xml:space="preserve">Porém </w:delText>
        </w:r>
      </w:del>
      <w:del w:id="548" w:author="Ryan Lemos" w:date="2019-08-26T08:58:00Z">
        <w:r w:rsidDel="00C33B5F">
          <w:delText xml:space="preserve">se faz necessário recuperar a informação no estado anterior a criptografia, então surge o processo de criptografia como sugerido na </w:delText>
        </w:r>
        <w:r w:rsidRPr="00596E44" w:rsidDel="00C33B5F">
          <w:rPr>
            <w:highlight w:val="red"/>
          </w:rPr>
          <w:delText>seção x</w:delText>
        </w:r>
        <w:r w:rsidDel="00C33B5F">
          <w:delText xml:space="preserve">. Um desses momentos se dá no retorno das informações do usuário no momento de login feito pela API. Alguns dados como informações dos usuários, menus, permissões, são salvas no </w:delText>
        </w:r>
        <w:r w:rsidRPr="00596E44" w:rsidDel="00C33B5F">
          <w:rPr>
            <w:i/>
          </w:rPr>
          <w:delText>LocalStorage</w:delText>
        </w:r>
        <w:r w:rsidDel="00C33B5F">
          <w:delText xml:space="preserve"> que é uma espécie de memória local do navegador, que pode ser acessada e recuperada a partir do navegador. Então o usuário poderia facilmente descobrir o processo de criptografia, já que há como descriptografar.</w:delText>
        </w:r>
        <w:r w:rsidR="003A7E2E" w:rsidDel="00C33B5F">
          <w:delText xml:space="preserve"> Pensando nesses problemas descritos desenvolveu-se uma função de criptografia e outra de descriptografia,</w:delText>
        </w:r>
        <w:r w:rsidR="00521931" w:rsidDel="00C33B5F">
          <w:delText xml:space="preserve"> como visto</w:delText>
        </w:r>
        <w:r w:rsidR="003A7E2E" w:rsidDel="00C33B5F">
          <w:delText xml:space="preserve"> </w:delText>
        </w:r>
        <w:r w:rsidR="00521931" w:rsidDel="00C33B5F">
          <w:delText>n</w:delText>
        </w:r>
        <w:r w:rsidR="003A7E2E" w:rsidDel="00C33B5F">
          <w:delText>a</w:delText>
        </w:r>
        <w:r w:rsidR="00521931" w:rsidDel="00C33B5F">
          <w:delText>s</w:delText>
        </w:r>
        <w:r w:rsidR="003A7E2E" w:rsidDel="00C33B5F">
          <w:delText xml:space="preserve"> figura</w:delText>
        </w:r>
        <w:r w:rsidR="00521931" w:rsidDel="00C33B5F">
          <w:delText>s</w:delText>
        </w:r>
        <w:r w:rsidR="003A7E2E" w:rsidRPr="00596E44" w:rsidDel="00C33B5F">
          <w:rPr>
            <w:highlight w:val="yellow"/>
          </w:rPr>
          <w:delText xml:space="preserve"> x</w:delText>
        </w:r>
        <w:r w:rsidR="00521931" w:rsidDel="00C33B5F">
          <w:delText xml:space="preserve"> </w:delText>
        </w:r>
        <w:r w:rsidR="00521931" w:rsidRPr="00596E44" w:rsidDel="00C33B5F">
          <w:rPr>
            <w:highlight w:val="yellow"/>
          </w:rPr>
          <w:delText>e x</w:delText>
        </w:r>
        <w:r w:rsidR="003A7E2E" w:rsidDel="00C33B5F">
          <w:delText>.</w:delText>
        </w:r>
        <w:r w:rsidR="00521931" w:rsidDel="00C33B5F">
          <w:delText xml:space="preserve"> Essas funções foram implementadas tanto no </w:delText>
        </w:r>
        <w:r w:rsidR="00521931" w:rsidRPr="00596E44" w:rsidDel="00C33B5F">
          <w:rPr>
            <w:i/>
          </w:rPr>
          <w:delText>backend</w:delText>
        </w:r>
        <w:r w:rsidR="00521931" w:rsidDel="00C33B5F">
          <w:delText xml:space="preserve"> quanto no </w:delText>
        </w:r>
        <w:r w:rsidR="00521931" w:rsidRPr="00596E44" w:rsidDel="00C33B5F">
          <w:rPr>
            <w:i/>
          </w:rPr>
          <w:delText>frontend</w:delText>
        </w:r>
        <w:r w:rsidR="00521931" w:rsidDel="00C33B5F">
          <w:delText xml:space="preserve"> para que assim as duas faces da aplicação consigam comunicar os dados sensíveis de maneira mais segura.</w:delText>
        </w:r>
      </w:del>
    </w:p>
    <w:p w14:paraId="280B5545" w14:textId="00EF224D" w:rsidR="00521931" w:rsidDel="00C33B5F" w:rsidRDefault="00521931">
      <w:pPr>
        <w:ind w:firstLine="0"/>
        <w:rPr>
          <w:del w:id="549" w:author="Ryan Lemos" w:date="2019-08-26T08:58:00Z"/>
        </w:rPr>
        <w:pPrChange w:id="550" w:author="Ryan Lemos" w:date="2019-08-26T10:54:00Z">
          <w:pPr>
            <w:ind w:firstLine="0"/>
            <w:jc w:val="center"/>
          </w:pPr>
        </w:pPrChange>
      </w:pPr>
      <w:del w:id="551" w:author="Ryan Lemos" w:date="2019-08-26T08:58:00Z">
        <w:r w:rsidDel="00C33B5F">
          <w:rPr>
            <w:noProof/>
          </w:rPr>
          <w:drawing>
            <wp:inline distT="0" distB="0" distL="0" distR="0" wp14:anchorId="045945E0" wp14:editId="6FDA58EC">
              <wp:extent cx="5760085" cy="2887345"/>
              <wp:effectExtent l="0" t="0" r="0" b="825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887345"/>
                      </a:xfrm>
                      <a:prstGeom prst="rect">
                        <a:avLst/>
                      </a:prstGeom>
                    </pic:spPr>
                  </pic:pic>
                </a:graphicData>
              </a:graphic>
            </wp:inline>
          </w:drawing>
        </w:r>
      </w:del>
    </w:p>
    <w:p w14:paraId="55D3071D" w14:textId="71038ED4" w:rsidR="00521931" w:rsidDel="00C33B5F" w:rsidRDefault="00521931">
      <w:pPr>
        <w:ind w:firstLine="0"/>
        <w:rPr>
          <w:del w:id="552" w:author="Ryan Lemos" w:date="2019-08-26T08:58:00Z"/>
        </w:rPr>
        <w:pPrChange w:id="553" w:author="Ryan Lemos" w:date="2019-08-26T10:54:00Z">
          <w:pPr>
            <w:ind w:firstLine="0"/>
            <w:jc w:val="center"/>
          </w:pPr>
        </w:pPrChange>
      </w:pPr>
    </w:p>
    <w:p w14:paraId="1BC4D594" w14:textId="79FB3D04" w:rsidR="00521931" w:rsidDel="00C33B5F" w:rsidRDefault="00521931">
      <w:pPr>
        <w:rPr>
          <w:del w:id="554" w:author="Ryan Lemos" w:date="2019-08-26T08:58:00Z"/>
        </w:rPr>
      </w:pPr>
      <w:del w:id="555" w:author="Ryan Lemos" w:date="2019-08-26T08:58:00Z">
        <w:r w:rsidDel="00C33B5F">
          <w:delText xml:space="preserve">A </w:delText>
        </w:r>
        <w:r w:rsidRPr="00596E44" w:rsidDel="00C33B5F">
          <w:rPr>
            <w:highlight w:val="yellow"/>
          </w:rPr>
          <w:delText>figura x</w:delText>
        </w:r>
        <w:r w:rsidDel="00C33B5F">
          <w:delText xml:space="preserve"> se trata das funções de criptografia e descriptografia, implementadas no </w:delText>
        </w:r>
        <w:r w:rsidRPr="00596E44" w:rsidDel="00C33B5F">
          <w:rPr>
            <w:i/>
          </w:rPr>
          <w:delText>frontend</w:delText>
        </w:r>
        <w:r w:rsidDel="00C33B5F">
          <w:delText xml:space="preserve">. O que a função de criptografia faz é rodar a função ‘btoa’ que codifica o texto passado para </w:delText>
        </w:r>
        <w:r w:rsidR="00F302F5" w:rsidDel="00C33B5F">
          <w:delText xml:space="preserve">o método de codificação base-64. Essa técnica utiliza os caracteres como letras maiúsculas e minúsculas, números, ‘+’, ‘/’ e ‘=’. Além disso pode ser criptografada e descriptografada, a descriptografia é feita no JavaScript pela função ‘atob’. O que o algoritmo de criptografia faz é repetir a função ‘btoa’ um número de vezes definidas na codificação. Desse jeito ainda seria possível a um intruso pensar a mesma coisa. Aí entra o que foi discutido na </w:delText>
        </w:r>
        <w:r w:rsidR="00F302F5" w:rsidRPr="00596E44" w:rsidDel="00C33B5F">
          <w:rPr>
            <w:highlight w:val="red"/>
          </w:rPr>
          <w:delText>seção x</w:delText>
        </w:r>
        <w:r w:rsidR="00F302F5" w:rsidDel="00C33B5F">
          <w:delText xml:space="preserve"> o acréscimo de uma chave de segurança. Então em algum momento definido, como visto pela variável ‘this.time_to_add_key” o algoritmo acrescenta uma chave ao texto já criptografado. Isso dificulta já que para descobrir o texto original, deve-se conhecer a chave e saber em qual momento ela é utilizada. No processo de recuperação da mensagem original</w:delText>
        </w:r>
        <w:r w:rsidR="007D7C65" w:rsidDel="00C33B5F">
          <w:delText xml:space="preserve"> o que acontece é que simplesmente pegar essa posição de adição não resolveria já que o processo de recuperação é o inverso da criptografia, para não perder a refer</w:delText>
        </w:r>
        <w:r w:rsidR="001F718F" w:rsidDel="00C33B5F">
          <w:delText>ê</w:delText>
        </w:r>
        <w:r w:rsidR="007D7C65" w:rsidDel="00C33B5F">
          <w:delText xml:space="preserve">ncia e saber em qual momento se deve adicionar a chave, pega-se quantas vezes são utilizadas para criptografar subtraído ao momento de se adicionar a chave. Para-se entender </w:delText>
        </w:r>
        <w:r w:rsidR="00004774" w:rsidDel="00C33B5F">
          <w:delText>utilizemos um artificio</w:delText>
        </w:r>
        <w:r w:rsidR="007D7C65" w:rsidDel="00C33B5F">
          <w:delText xml:space="preserve"> utilizad</w:delText>
        </w:r>
        <w:r w:rsidR="00004774" w:rsidDel="00C33B5F">
          <w:delText>o</w:delText>
        </w:r>
        <w:r w:rsidR="007D7C65" w:rsidDel="00C33B5F">
          <w:delText xml:space="preserve"> no XP</w:delText>
        </w:r>
        <w:r w:rsidR="00004774" w:rsidDel="00C33B5F">
          <w:delText xml:space="preserve">, </w:delText>
        </w:r>
        <w:r w:rsidR="00004774" w:rsidRPr="00596E44" w:rsidDel="00C33B5F">
          <w:rPr>
            <w:highlight w:val="yellow"/>
          </w:rPr>
          <w:delText>seção x</w:delText>
        </w:r>
        <w:r w:rsidR="00004774" w:rsidDel="00C33B5F">
          <w:delText xml:space="preserve">, </w:delText>
        </w:r>
        <w:r w:rsidR="007D7C65" w:rsidDel="00C33B5F">
          <w:delText>chamada de ‘metáfora’</w:delText>
        </w:r>
        <w:r w:rsidR="00004774" w:rsidDel="00C33B5F">
          <w:delText xml:space="preserve">. Teles (2014) afirma que a metáfora é um ótimo meio para se entender situações relativamente complexas, já que utiliza outros meios associativos, simplificando o problema complexo. </w:delText>
        </w:r>
      </w:del>
    </w:p>
    <w:p w14:paraId="694253C6" w14:textId="6C793446" w:rsidR="00F97159" w:rsidDel="00C33B5F" w:rsidRDefault="007D7C65">
      <w:pPr>
        <w:rPr>
          <w:del w:id="556" w:author="Ryan Lemos" w:date="2019-08-26T08:58:00Z"/>
        </w:rPr>
      </w:pPr>
      <w:del w:id="557" w:author="Ryan Lemos" w:date="2019-08-26T08:58:00Z">
        <w:r w:rsidDel="00C33B5F">
          <w:delText>Imagine-se que se está empacotando caixas, colocando umas dentro das outras. São um total de 5 caixas (que seria quantas vezes o dado será criptografado). Digamos que antes de empacotar a segunda caixa, colocou-se um selo. E assim, continua-se o processo de empacotamento até que as 5 caixas estejam uma dento da outra, algo como uma camada. Para que eu possa saber qual caixa eu devo retirar o selo, devo desempacotar a primeira caixa (que seria a última no processo de empacotamento), restando 4 caixas, fazendo o mesmo processo novamente, tira-se mais uma caixa (que seria a número 4 no processo de empacotamento), tira-se mais uma (que seria a número 3</w:delText>
        </w:r>
        <w:r w:rsidR="002D073A" w:rsidDel="00C33B5F">
          <w:delText>) e chegamos na caixa que inserimos o selo. Podemos assim removê-lo e ter a caixa em seu estado natural. Ou seja, adicionamos na segunda caixa, e removemos na terceira (5-2). Assim se dá essa função de criptografia criada, algo como empacotando o dado e um determinado momento inserindo uma chave, que ao desempacotar deve ser removida para que se consiga acesso ao dado original.</w:delText>
        </w:r>
        <w:r w:rsidR="009713E5" w:rsidDel="00C33B5F">
          <w:delText xml:space="preserve"> Esse processo é visto na </w:delText>
        </w:r>
        <w:r w:rsidR="009713E5" w:rsidRPr="00596E44" w:rsidDel="00C33B5F">
          <w:rPr>
            <w:highlight w:val="yellow"/>
          </w:rPr>
          <w:delText>figura x</w:delText>
        </w:r>
        <w:r w:rsidR="009713E5" w:rsidDel="00C33B5F">
          <w:delText>.</w:delText>
        </w:r>
      </w:del>
    </w:p>
    <w:p w14:paraId="3094B7EF" w14:textId="00D75EA4" w:rsidR="009713E5" w:rsidDel="00DF726D" w:rsidRDefault="009713E5">
      <w:pPr>
        <w:ind w:firstLine="0"/>
        <w:rPr>
          <w:del w:id="558" w:author="Ryan Lemos" w:date="2019-08-26T10:54:00Z"/>
        </w:rPr>
        <w:pPrChange w:id="559" w:author="Ryan Lemos" w:date="2019-08-26T10:54:00Z">
          <w:pPr>
            <w:ind w:firstLine="0"/>
            <w:jc w:val="center"/>
          </w:pPr>
        </w:pPrChange>
      </w:pPr>
      <w:del w:id="560" w:author="Ryan Lemos" w:date="2019-08-26T08:58:00Z">
        <w:r w:rsidDel="00C33B5F">
          <w:rPr>
            <w:noProof/>
          </w:rPr>
          <w:drawing>
            <wp:inline distT="0" distB="0" distL="0" distR="0" wp14:anchorId="26923891" wp14:editId="61565AC5">
              <wp:extent cx="5180916" cy="2148840"/>
              <wp:effectExtent l="0" t="0" r="1270"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iptografia e descriptografia.png"/>
                      <pic:cNvPicPr/>
                    </pic:nvPicPr>
                    <pic:blipFill rotWithShape="1">
                      <a:blip r:embed="rId48">
                        <a:extLst>
                          <a:ext uri="{28A0092B-C50C-407E-A947-70E740481C1C}">
                            <a14:useLocalDpi xmlns:a14="http://schemas.microsoft.com/office/drawing/2010/main" val="0"/>
                          </a:ext>
                        </a:extLst>
                      </a:blip>
                      <a:srcRect b="26258"/>
                      <a:stretch/>
                    </pic:blipFill>
                    <pic:spPr bwMode="auto">
                      <a:xfrm>
                        <a:off x="0" y="0"/>
                        <a:ext cx="5198345" cy="2156069"/>
                      </a:xfrm>
                      <a:prstGeom prst="rect">
                        <a:avLst/>
                      </a:prstGeom>
                      <a:ln>
                        <a:noFill/>
                      </a:ln>
                      <a:extLst>
                        <a:ext uri="{53640926-AAD7-44D8-BBD7-CCE9431645EC}">
                          <a14:shadowObscured xmlns:a14="http://schemas.microsoft.com/office/drawing/2010/main"/>
                        </a:ext>
                      </a:extLst>
                    </pic:spPr>
                  </pic:pic>
                </a:graphicData>
              </a:graphic>
            </wp:inline>
          </w:drawing>
        </w:r>
      </w:del>
    </w:p>
    <w:p w14:paraId="54611FF8" w14:textId="77777777" w:rsidR="00F97159" w:rsidRDefault="00F97159">
      <w:pPr>
        <w:ind w:firstLine="0"/>
        <w:pPrChange w:id="561" w:author="Ryan Lemos" w:date="2019-08-26T10:54:00Z">
          <w:pPr/>
        </w:pPrChange>
      </w:pPr>
    </w:p>
    <w:p w14:paraId="2D144643" w14:textId="77777777" w:rsidR="004B083A" w:rsidRDefault="004B083A" w:rsidP="004B083A">
      <w:r>
        <w:t xml:space="preserve">As notificações são um recurso responsável por avisar o usuário a respeito de algo novo que ocorreu. Serve para facilitar a utilização e identificação de recursos a serem utilizados no ambiente. A estória da </w:t>
      </w:r>
      <w:r w:rsidRPr="00596E44">
        <w:rPr>
          <w:highlight w:val="yellow"/>
        </w:rPr>
        <w:t>figura x</w:t>
      </w:r>
      <w:r>
        <w:t xml:space="preserve"> define como o usuário imaginou o recurso. A </w:t>
      </w:r>
      <w:r w:rsidRPr="00596E44">
        <w:rPr>
          <w:highlight w:val="yellow"/>
        </w:rPr>
        <w:t>figura X</w:t>
      </w:r>
      <w:r>
        <w:t xml:space="preserve"> é a demonstração de como ele foi implementado.</w:t>
      </w:r>
    </w:p>
    <w:p w14:paraId="7DD831A8" w14:textId="77777777" w:rsidR="00521931" w:rsidRDefault="00521931" w:rsidP="00596E44">
      <w:pPr>
        <w:ind w:hanging="142"/>
        <w:jc w:val="center"/>
      </w:pPr>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5712CA1B" w14:textId="250D061D" w:rsidR="004B083A" w:rsidRDefault="004B083A" w:rsidP="004B083A">
      <w:r>
        <w:t>Assim como foi solicitado pelo usuário foram-se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6E06433" w14:textId="77777777" w:rsidR="004B083A" w:rsidRDefault="004B083A" w:rsidP="00596E44"/>
    <w:p w14:paraId="6970ABB3" w14:textId="77777777" w:rsidR="00F420BA" w:rsidRDefault="00F420BA">
      <w:pPr>
        <w:ind w:firstLine="0"/>
        <w:jc w:val="center"/>
      </w:pPr>
      <w:r>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2835" cy="640310"/>
                    </a:xfrm>
                    <a:prstGeom prst="rect">
                      <a:avLst/>
                    </a:prstGeom>
                  </pic:spPr>
                </pic:pic>
              </a:graphicData>
            </a:graphic>
          </wp:inline>
        </w:drawing>
      </w:r>
    </w:p>
    <w:p w14:paraId="2277F48E" w14:textId="77777777" w:rsidR="00B672E1" w:rsidRDefault="00B672E1" w:rsidP="00B672E1"/>
    <w:p w14:paraId="6EEDAF18" w14:textId="3B16EAAA" w:rsidR="00B672E1" w:rsidRDefault="00B672E1">
      <w:r>
        <w:t xml:space="preserve">As notificações foram criadas utilizando uma funcionalidade própria do Laravel. Através dela pode-se mandar notificações de e-mail ou até salvar na base de dados, como é o caso da aplicação. A notificação é associada a um usuário, ao qual deve receber a notificação, e outros dados podem ser passados, como um texto ou dados do usuário que enviou a notificação. Esses dados adicionais são salvos por meio de um campo JSON. Sendo assim é possível criar vários tipos de notificação, cada uma com suas especificidades e utilizar uma </w:t>
      </w:r>
      <w:r>
        <w:lastRenderedPageBreak/>
        <w:t>mesma tabela de dados. Cada tipo de notificação criada no Laravel é compost</w:t>
      </w:r>
      <w:r w:rsidR="00D72925">
        <w:t>o</w:t>
      </w:r>
      <w:r>
        <w:t xml:space="preserve"> por uma classe que deve ser criada pelo usuário, e pode ser criada utilizando o artisan</w:t>
      </w:r>
      <w:r w:rsidR="00D72925">
        <w:t>,</w:t>
      </w:r>
      <w:r>
        <w:t xml:space="preserve"> que é a ferramenta de linha de comandos do Laravel.</w:t>
      </w:r>
      <w:r w:rsidR="00A05EF6">
        <w:t xml:space="preserve"> Vale ressaltar ainda que, todos os botões da aplicação têm uma mensagem que indica qual é a interação proposta para o botão. Essa mensagem somente é exibida quando o usuário passa o mouse sobre o botão, conforme visto na </w:t>
      </w:r>
      <w:r w:rsidR="00A05EF6" w:rsidRPr="00596E44">
        <w:rPr>
          <w:highlight w:val="yellow"/>
        </w:rPr>
        <w:t>figura x</w:t>
      </w:r>
      <w:r w:rsidR="00A05EF6">
        <w:t>.</w:t>
      </w:r>
      <w:r w:rsidR="00D72925">
        <w:t xml:space="preserve"> E auxilia o usuário no compreendimento da interação com o sistema.</w:t>
      </w:r>
    </w:p>
    <w:p w14:paraId="206BC812" w14:textId="77777777" w:rsidR="00D72925" w:rsidRDefault="00D72925"/>
    <w:p w14:paraId="15FDA7E7" w14:textId="61E71B20" w:rsidR="00A05EF6" w:rsidRDefault="00D72925" w:rsidP="00D72925">
      <w:pPr>
        <w:ind w:firstLine="0"/>
        <w:jc w:val="center"/>
      </w:pPr>
      <w:r>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7A088A7D" w14:textId="77777777" w:rsidR="00D72925" w:rsidRDefault="00D72925" w:rsidP="00596E44">
      <w:pPr>
        <w:ind w:firstLine="0"/>
        <w:jc w:val="center"/>
      </w:pPr>
    </w:p>
    <w:p w14:paraId="2F631ECF" w14:textId="552303F6" w:rsidR="00CD1ADB" w:rsidRDefault="00CD1ADB">
      <w:r>
        <w:t xml:space="preserve">Quanto a troca de senha, a estória representada pela </w:t>
      </w:r>
      <w:r w:rsidRPr="00596E44">
        <w:rPr>
          <w:highlight w:val="yellow"/>
        </w:rPr>
        <w:t>figura X</w:t>
      </w:r>
      <w:r>
        <w:t xml:space="preserve"> representa o que foi requisitado pelo cliente. É uma função simples, e a sua interface pode ser vista na </w:t>
      </w:r>
      <w:r w:rsidRPr="00596E44">
        <w:rPr>
          <w:highlight w:val="yellow"/>
        </w:rPr>
        <w:t>figura X.</w:t>
      </w:r>
    </w:p>
    <w:p w14:paraId="3B5BD2C7" w14:textId="77777777" w:rsidR="00646DF8" w:rsidRDefault="00646DF8"/>
    <w:p w14:paraId="13AF65D8" w14:textId="4819ED29" w:rsidR="00646DF8" w:rsidRDefault="00646DF8" w:rsidP="00596E44">
      <w:pPr>
        <w:pStyle w:val="estrias"/>
      </w:pPr>
      <w:r>
        <w:t>Como usuário do ambiente, gostaria de ser capaz de trocar a minha senha de acesso.</w:t>
      </w:r>
    </w:p>
    <w:p w14:paraId="4110E24E" w14:textId="25AC115E" w:rsidR="00CD1ADB" w:rsidRDefault="00CD1ADB" w:rsidP="00596E44">
      <w:pPr>
        <w:ind w:firstLine="0"/>
      </w:pPr>
    </w:p>
    <w:p w14:paraId="3FC6A3BA" w14:textId="02863F6E" w:rsidR="00CD1ADB" w:rsidRDefault="00CD1ADB" w:rsidP="00CD1ADB">
      <w:pPr>
        <w:rPr>
          <w:ins w:id="562" w:author="Ryan Lemos" w:date="2019-09-02T19:49:00Z"/>
        </w:rPr>
      </w:pPr>
      <w:r>
        <w:t>O usuário é capaz de trocar sua senha, digitando e confirmando a senha digitada, lembrando que a senha deve ser de no mínimo 6 caracteres.</w:t>
      </w:r>
    </w:p>
    <w:p w14:paraId="733C02EC" w14:textId="77777777" w:rsidR="00DA42CB" w:rsidRDefault="00DA42CB" w:rsidP="00CD1ADB">
      <w:pPr>
        <w:rPr>
          <w:ins w:id="563" w:author="Ryan Lemos" w:date="2019-09-02T19:48:00Z"/>
        </w:rPr>
      </w:pPr>
    </w:p>
    <w:p w14:paraId="14AC40F0" w14:textId="6E9C64C2" w:rsidR="00DA42CB" w:rsidRDefault="00DA42CB" w:rsidP="00DA42CB">
      <w:pPr>
        <w:ind w:firstLine="0"/>
        <w:pPrChange w:id="564" w:author="Ryan Lemos" w:date="2019-09-02T19:49:00Z">
          <w:pPr/>
        </w:pPrChange>
      </w:pPr>
      <w:ins w:id="565" w:author="Ryan Lemos" w:date="2019-09-02T19:48:00Z">
        <w:r>
          <w:rPr>
            <w:noProof/>
          </w:rPr>
          <w:drawing>
            <wp:inline distT="0" distB="0" distL="0" distR="0" wp14:anchorId="00D258AC" wp14:editId="3D6F5E6D">
              <wp:extent cx="5760085" cy="189357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1893570"/>
                      </a:xfrm>
                      <a:prstGeom prst="rect">
                        <a:avLst/>
                      </a:prstGeom>
                    </pic:spPr>
                  </pic:pic>
                </a:graphicData>
              </a:graphic>
            </wp:inline>
          </w:drawing>
        </w:r>
      </w:ins>
    </w:p>
    <w:p w14:paraId="4283E4CC" w14:textId="4FCEB61C" w:rsidR="00CD1ADB" w:rsidDel="00DA42CB" w:rsidRDefault="00CD1ADB" w:rsidP="00596E44">
      <w:pPr>
        <w:rPr>
          <w:del w:id="566" w:author="Ryan Lemos" w:date="2019-09-02T19:49:00Z"/>
        </w:rPr>
      </w:pPr>
    </w:p>
    <w:p w14:paraId="58ED31DC" w14:textId="482D4330" w:rsidR="00826E27" w:rsidDel="00DA42CB" w:rsidRDefault="00826E27" w:rsidP="00DA42CB">
      <w:pPr>
        <w:ind w:firstLine="0"/>
        <w:rPr>
          <w:del w:id="567" w:author="Ryan Lemos" w:date="2019-09-02T19:49:00Z"/>
        </w:rPr>
        <w:pPrChange w:id="568" w:author="Ryan Lemos" w:date="2019-09-02T19:49:00Z">
          <w:pPr>
            <w:ind w:firstLine="0"/>
            <w:jc w:val="center"/>
          </w:pPr>
        </w:pPrChange>
      </w:pPr>
      <w:del w:id="569" w:author="Ryan Lemos" w:date="2019-09-02T19:49:00Z">
        <w:r w:rsidDel="00DA42CB">
          <w:rPr>
            <w:noProof/>
          </w:rPr>
          <w:drawing>
            <wp:inline distT="0" distB="0" distL="0" distR="0" wp14:anchorId="15D51C8A" wp14:editId="703C2E72">
              <wp:extent cx="5714491" cy="2148840"/>
              <wp:effectExtent l="0" t="0" r="635"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4617" cy="2148887"/>
                      </a:xfrm>
                      <a:prstGeom prst="rect">
                        <a:avLst/>
                      </a:prstGeom>
                    </pic:spPr>
                  </pic:pic>
                </a:graphicData>
              </a:graphic>
            </wp:inline>
          </w:drawing>
        </w:r>
      </w:del>
    </w:p>
    <w:p w14:paraId="1E9EB744" w14:textId="77777777" w:rsidR="00905032" w:rsidRDefault="00905032" w:rsidP="00596E44">
      <w:pPr>
        <w:ind w:firstLine="0"/>
      </w:pPr>
    </w:p>
    <w:p w14:paraId="49E96639" w14:textId="77777777" w:rsidR="00905032" w:rsidRDefault="00905032" w:rsidP="00905032">
      <w:pPr>
        <w:pStyle w:val="Ttulo4"/>
      </w:pPr>
      <w:bookmarkStart w:id="570" w:name="_Toc17133803"/>
      <w:r>
        <w:t>Gestor</w:t>
      </w:r>
      <w:bookmarkEnd w:id="570"/>
    </w:p>
    <w:p w14:paraId="1A036D3B" w14:textId="77777777" w:rsidR="00887225" w:rsidRPr="006F3DF2" w:rsidRDefault="00887225" w:rsidP="00596E44"/>
    <w:p w14:paraId="10821FB7" w14:textId="3C07BF1E" w:rsidR="00887225" w:rsidRDefault="00887225" w:rsidP="00887225">
      <w:r>
        <w:t xml:space="preserve">Os papeis do gestor nesse primeiro release compreendem em ações de cadastros de usuários (mais especificamente alunos e professores) e a gestão dos eventos da escola. Portanto a primeira estória compreende no cadastro e gestão de alunos e professores e pode ser descrita pela </w:t>
      </w:r>
      <w:r w:rsidRPr="00596E44">
        <w:rPr>
          <w:highlight w:val="yellow"/>
        </w:rPr>
        <w:t>figura X</w:t>
      </w:r>
      <w:r>
        <w:t>.</w:t>
      </w:r>
    </w:p>
    <w:p w14:paraId="103BAD0E" w14:textId="5C9D86CF" w:rsidR="00646DF8" w:rsidRDefault="00646DF8" w:rsidP="00596E44">
      <w:pPr>
        <w:pStyle w:val="estrias"/>
      </w:pPr>
      <w:r>
        <w:lastRenderedPageBreak/>
        <w:t>Como gestor eu gostaria de gerenciar professores e alunos.</w:t>
      </w:r>
    </w:p>
    <w:p w14:paraId="18F599F1" w14:textId="7579C826" w:rsidR="00905032" w:rsidRDefault="00905032" w:rsidP="00596E44">
      <w:pPr>
        <w:ind w:firstLine="0"/>
      </w:pPr>
    </w:p>
    <w:p w14:paraId="211F6BE0" w14:textId="77777777" w:rsidR="006F3DF2" w:rsidRDefault="006F3DF2" w:rsidP="00905032">
      <w:pPr>
        <w:ind w:firstLine="0"/>
        <w:jc w:val="center"/>
      </w:pPr>
    </w:p>
    <w:p w14:paraId="4D7A2220" w14:textId="77777777" w:rsidR="006F3DF2" w:rsidRDefault="006F3DF2" w:rsidP="006F3DF2">
      <w:r>
        <w:t xml:space="preserve">Na gestão dos alunos é possível que os gestores apaguem algum aluno ou troquem a senha do aluno. A troca de senhas é a mesma interação descrita pela </w:t>
      </w:r>
      <w:r w:rsidRPr="00596E44">
        <w:rPr>
          <w:highlight w:val="yellow"/>
        </w:rPr>
        <w:t>figura X</w:t>
      </w:r>
      <w:r>
        <w:t xml:space="preserve"> e permite trocar as senhas dos alunos em caso de perda ou esquecimento.</w:t>
      </w:r>
      <w:r w:rsidR="00485768">
        <w:t xml:space="preserve"> Foi-se utilizado um recurso chamado </w:t>
      </w:r>
      <w:r w:rsidR="00485768" w:rsidRPr="00596E44">
        <w:rPr>
          <w:i/>
        </w:rPr>
        <w:t>Datatables</w:t>
      </w:r>
      <w:r w:rsidR="00485768">
        <w:t xml:space="preserve"> que se trata de um plugin Jquery que monta uma tabela dinâmica. O próprio plugin adiciona os elementos de paginação, busca e filtragem. O que agiliza o processo de desenvolvimento. </w:t>
      </w:r>
    </w:p>
    <w:p w14:paraId="617C16D7" w14:textId="77777777" w:rsidR="006F3DF2" w:rsidRDefault="006F3DF2" w:rsidP="00596E44"/>
    <w:p w14:paraId="7085218D" w14:textId="51312F33" w:rsidR="00905032" w:rsidRDefault="00905032" w:rsidP="00905032">
      <w:pPr>
        <w:ind w:firstLine="0"/>
        <w:jc w:val="center"/>
      </w:pPr>
      <w:del w:id="571" w:author="Ryan Lemos" w:date="2019-09-02T19:50:00Z">
        <w:r w:rsidDel="00DA42CB">
          <w:rPr>
            <w:noProof/>
          </w:rPr>
          <w:drawing>
            <wp:inline distT="0" distB="0" distL="0" distR="0" wp14:anchorId="457E372B" wp14:editId="7CF6BB7D">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696845"/>
                      </a:xfrm>
                      <a:prstGeom prst="rect">
                        <a:avLst/>
                      </a:prstGeom>
                    </pic:spPr>
                  </pic:pic>
                </a:graphicData>
              </a:graphic>
            </wp:inline>
          </w:drawing>
        </w:r>
      </w:del>
      <w:ins w:id="572" w:author="Ryan Lemos" w:date="2019-09-02T19:50:00Z">
        <w:r w:rsidR="00DA42CB">
          <w:rPr>
            <w:noProof/>
          </w:rPr>
          <w:drawing>
            <wp:inline distT="0" distB="0" distL="0" distR="0" wp14:anchorId="66EC9290" wp14:editId="0E2B9CE6">
              <wp:extent cx="5760085" cy="344678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446780"/>
                      </a:xfrm>
                      <a:prstGeom prst="rect">
                        <a:avLst/>
                      </a:prstGeom>
                    </pic:spPr>
                  </pic:pic>
                </a:graphicData>
              </a:graphic>
            </wp:inline>
          </w:drawing>
        </w:r>
      </w:ins>
    </w:p>
    <w:p w14:paraId="3E650A32" w14:textId="77777777" w:rsidR="006F3DF2" w:rsidRDefault="006F3DF2" w:rsidP="00905032">
      <w:pPr>
        <w:ind w:firstLine="0"/>
        <w:jc w:val="center"/>
      </w:pPr>
    </w:p>
    <w:p w14:paraId="4544F043" w14:textId="77777777" w:rsidR="006F3DF2" w:rsidRDefault="006F3DF2" w:rsidP="00596E44">
      <w:r>
        <w:t xml:space="preserve">Quanto ao cadastro, foram identificados através de entrevistas juntamente com os gestores quais os dados constariam no cadastro. Foi definido então que teria o nome do aluno, juntamente com seu nome de usuário, e-mail caso o aluno tenha, a data de nascimento caso o aluno queira passar e a senha. Vale ressaltar que o </w:t>
      </w:r>
      <w:r w:rsidRPr="00596E44">
        <w:rPr>
          <w:i/>
        </w:rPr>
        <w:t>username</w:t>
      </w:r>
      <w:r>
        <w:t xml:space="preserve"> e o e-mail são identificações únicas. Portanto ao sair dos campos citados em caso de um </w:t>
      </w:r>
      <w:r w:rsidRPr="00596E44">
        <w:rPr>
          <w:i/>
        </w:rPr>
        <w:t>username</w:t>
      </w:r>
      <w:r>
        <w:t xml:space="preserve"> ou </w:t>
      </w:r>
      <w:r w:rsidRPr="00596E44">
        <w:rPr>
          <w:i/>
        </w:rPr>
        <w:t>email</w:t>
      </w:r>
      <w:r>
        <w:t xml:space="preserve"> já estiverem cadastrados na base, uma mensagem de erro surge dizendo que o usuário deve escolher outro </w:t>
      </w:r>
      <w:r w:rsidRPr="00596E44">
        <w:rPr>
          <w:i/>
        </w:rPr>
        <w:t>username</w:t>
      </w:r>
      <w:r>
        <w:t xml:space="preserve"> ou </w:t>
      </w:r>
      <w:r w:rsidRPr="00596E44">
        <w:rPr>
          <w:i/>
        </w:rPr>
        <w:t>e-mail</w:t>
      </w:r>
      <w:r>
        <w:t xml:space="preserve">. </w:t>
      </w:r>
      <w:r w:rsidR="00D719EF">
        <w:t xml:space="preserve">Como visto pela </w:t>
      </w:r>
      <w:r w:rsidR="00D719EF" w:rsidRPr="00596E44">
        <w:rPr>
          <w:highlight w:val="yellow"/>
        </w:rPr>
        <w:t>figura x</w:t>
      </w:r>
      <w:r w:rsidR="00D719EF">
        <w:t xml:space="preserve">, cada campo tem um ícone relacionando, os ícones utilizados são disponibilizados pelo Google e podem ser utilizados não somente no quesito web quanto </w:t>
      </w:r>
      <w:r w:rsidR="00D719EF" w:rsidRPr="00596E44">
        <w:rPr>
          <w:i/>
        </w:rPr>
        <w:t>mobile</w:t>
      </w:r>
      <w:r w:rsidR="00D719EF">
        <w:t xml:space="preserve"> também. Os ícones servem para dar um melhor entendimento da </w:t>
      </w:r>
      <w:r w:rsidR="00D719EF">
        <w:lastRenderedPageBreak/>
        <w:t>interação que o campo ou botão propõe. O MaterializeCSS</w:t>
      </w:r>
      <w:r w:rsidR="003979C5">
        <w:t xml:space="preserve"> contém elementos que se integram aos ícones disponibilizados pela Google, o que deixa a interface mais harmoniosa já que a integração é nativa.</w:t>
      </w:r>
    </w:p>
    <w:p w14:paraId="00C21ADA" w14:textId="77777777" w:rsidR="006F3DF2" w:rsidRDefault="006F3DF2" w:rsidP="00905032">
      <w:pPr>
        <w:ind w:firstLine="0"/>
        <w:jc w:val="center"/>
      </w:pPr>
    </w:p>
    <w:p w14:paraId="318CCEE0" w14:textId="53D50DC5" w:rsidR="00905032" w:rsidRDefault="00905032" w:rsidP="00905032">
      <w:pPr>
        <w:ind w:firstLine="0"/>
        <w:jc w:val="center"/>
      </w:pPr>
      <w:del w:id="573" w:author="Ryan Lemos" w:date="2019-09-02T19:51:00Z">
        <w:r w:rsidDel="00DA42CB">
          <w:rPr>
            <w:noProof/>
          </w:rPr>
          <w:drawing>
            <wp:inline distT="0" distB="0" distL="0" distR="0" wp14:anchorId="15DFEF94" wp14:editId="34F5DD4F">
              <wp:extent cx="5423167" cy="2545080"/>
              <wp:effectExtent l="0" t="0" r="6350"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26243" cy="2546524"/>
                      </a:xfrm>
                      <a:prstGeom prst="rect">
                        <a:avLst/>
                      </a:prstGeom>
                    </pic:spPr>
                  </pic:pic>
                </a:graphicData>
              </a:graphic>
            </wp:inline>
          </w:drawing>
        </w:r>
      </w:del>
      <w:ins w:id="574" w:author="Ryan Lemos" w:date="2019-09-02T19:51:00Z">
        <w:r w:rsidR="00DA42CB">
          <w:rPr>
            <w:noProof/>
          </w:rPr>
          <w:drawing>
            <wp:inline distT="0" distB="0" distL="0" distR="0" wp14:anchorId="2F7E0F1E" wp14:editId="32F2D766">
              <wp:extent cx="5760085" cy="265303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653030"/>
                      </a:xfrm>
                      <a:prstGeom prst="rect">
                        <a:avLst/>
                      </a:prstGeom>
                    </pic:spPr>
                  </pic:pic>
                </a:graphicData>
              </a:graphic>
            </wp:inline>
          </w:drawing>
        </w:r>
      </w:ins>
    </w:p>
    <w:p w14:paraId="01E92B44" w14:textId="77777777" w:rsidR="006F3DF2" w:rsidRDefault="006F3DF2" w:rsidP="00905032">
      <w:pPr>
        <w:ind w:firstLine="0"/>
        <w:jc w:val="center"/>
      </w:pPr>
    </w:p>
    <w:p w14:paraId="692D7E0B" w14:textId="77777777" w:rsidR="006F3DF2" w:rsidRDefault="006F3DF2" w:rsidP="00596E44">
      <w:r>
        <w:t>A listagem dos professores segue o mesmo princípio da de alunos. Pode-se pensar que poderia se utilizar somente uma interação para isso. Porém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47E44372" w14:textId="5710E9FC" w:rsidR="00905032" w:rsidRDefault="00905032" w:rsidP="00905032">
      <w:pPr>
        <w:ind w:firstLine="0"/>
        <w:jc w:val="center"/>
      </w:pPr>
      <w:del w:id="575" w:author="Ryan Lemos" w:date="2019-09-02T19:51:00Z">
        <w:r w:rsidDel="00DA42CB">
          <w:rPr>
            <w:noProof/>
          </w:rPr>
          <w:drawing>
            <wp:inline distT="0" distB="0" distL="0" distR="0" wp14:anchorId="748D4A48" wp14:editId="54A562AE">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703195"/>
                      </a:xfrm>
                      <a:prstGeom prst="rect">
                        <a:avLst/>
                      </a:prstGeom>
                    </pic:spPr>
                  </pic:pic>
                </a:graphicData>
              </a:graphic>
            </wp:inline>
          </w:drawing>
        </w:r>
      </w:del>
      <w:ins w:id="576" w:author="Ryan Lemos" w:date="2019-09-02T19:51:00Z">
        <w:r w:rsidR="00DA42CB">
          <w:rPr>
            <w:noProof/>
          </w:rPr>
          <w:drawing>
            <wp:inline distT="0" distB="0" distL="0" distR="0" wp14:anchorId="3EED4203" wp14:editId="10F63325">
              <wp:extent cx="5760085" cy="19075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1907540"/>
                      </a:xfrm>
                      <a:prstGeom prst="rect">
                        <a:avLst/>
                      </a:prstGeom>
                    </pic:spPr>
                  </pic:pic>
                </a:graphicData>
              </a:graphic>
            </wp:inline>
          </w:drawing>
        </w:r>
      </w:ins>
    </w:p>
    <w:p w14:paraId="1AFC4DF9" w14:textId="77777777" w:rsidR="00410D44" w:rsidRDefault="00410D44" w:rsidP="00410D44"/>
    <w:p w14:paraId="5C480FF7" w14:textId="722B0C85" w:rsidR="00410D44" w:rsidRDefault="00410D44">
      <w:r>
        <w:t xml:space="preserve">O cadastro dos professores também segue a linha do de 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3B44A7C1" w14:textId="2D9A59B7" w:rsidR="00905032" w:rsidRDefault="00905032" w:rsidP="00905032">
      <w:pPr>
        <w:ind w:firstLine="0"/>
        <w:jc w:val="center"/>
      </w:pPr>
      <w:del w:id="577" w:author="Ryan Lemos" w:date="2019-09-02T19:52:00Z">
        <w:r w:rsidDel="00DA42CB">
          <w:rPr>
            <w:noProof/>
          </w:rPr>
          <w:lastRenderedPageBreak/>
          <w:drawing>
            <wp:inline distT="0" distB="0" distL="0" distR="0" wp14:anchorId="7FA8C111" wp14:editId="48DF8FB2">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703195"/>
                      </a:xfrm>
                      <a:prstGeom prst="rect">
                        <a:avLst/>
                      </a:prstGeom>
                    </pic:spPr>
                  </pic:pic>
                </a:graphicData>
              </a:graphic>
            </wp:inline>
          </w:drawing>
        </w:r>
      </w:del>
      <w:ins w:id="578" w:author="Ryan Lemos" w:date="2019-09-02T19:52:00Z">
        <w:r w:rsidR="00DA42CB">
          <w:rPr>
            <w:noProof/>
          </w:rPr>
          <w:drawing>
            <wp:inline distT="0" distB="0" distL="0" distR="0" wp14:anchorId="157098B3" wp14:editId="51F8A554">
              <wp:extent cx="5234940" cy="3185055"/>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8282" cy="3187088"/>
                      </a:xfrm>
                      <a:prstGeom prst="rect">
                        <a:avLst/>
                      </a:prstGeom>
                    </pic:spPr>
                  </pic:pic>
                </a:graphicData>
              </a:graphic>
            </wp:inline>
          </w:drawing>
        </w:r>
      </w:ins>
    </w:p>
    <w:p w14:paraId="53E477C5" w14:textId="77777777" w:rsidR="00CC245E" w:rsidRDefault="00CC245E" w:rsidP="00905032">
      <w:pPr>
        <w:ind w:firstLine="0"/>
        <w:jc w:val="center"/>
      </w:pPr>
    </w:p>
    <w:p w14:paraId="7ED3A68A" w14:textId="34172472" w:rsidR="00CC245E" w:rsidRDefault="00CC245E">
      <w:r>
        <w:t xml:space="preserve">A escola como um todo pode oferecer eventos aos alunos, como uma gincana ou uma viagem por exemplo. Então surgiu-se a necessidade de que o gestor possa gerenciar esses eventos através do ambiente. Assim os alunos ficam sabendo do que está ocorrendo na escola. A estória definida pela </w:t>
      </w:r>
      <w:r w:rsidRPr="00596E44">
        <w:rPr>
          <w:highlight w:val="yellow"/>
        </w:rPr>
        <w:t>figura x</w:t>
      </w:r>
      <w:r>
        <w:t xml:space="preserve"> descreve esse processo pela visão do gestor.</w:t>
      </w:r>
    </w:p>
    <w:p w14:paraId="76DDF4DD" w14:textId="77777777" w:rsidR="00646DF8" w:rsidRDefault="00646DF8"/>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5AF3407A" w14:textId="77777777" w:rsidR="00CC245E" w:rsidRDefault="00CC245E" w:rsidP="00905032">
      <w:pPr>
        <w:ind w:firstLine="0"/>
        <w:jc w:val="center"/>
      </w:pPr>
    </w:p>
    <w:p w14:paraId="40FD7F62" w14:textId="77777777" w:rsidR="00CC245E" w:rsidRDefault="00CC245E" w:rsidP="00596E44">
      <w:r>
        <w:t xml:space="preserve">A </w:t>
      </w:r>
      <w:r w:rsidRPr="00596E44">
        <w:rPr>
          <w:highlight w:val="yellow"/>
        </w:rPr>
        <w:t>figura x</w:t>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o gestor fica livre para escolher a cor que mais lhe agrada.</w:t>
      </w:r>
    </w:p>
    <w:p w14:paraId="580C9E21" w14:textId="4AA6BD2B" w:rsidR="00905032" w:rsidRDefault="00905032" w:rsidP="00905032">
      <w:pPr>
        <w:ind w:firstLine="0"/>
        <w:jc w:val="center"/>
      </w:pPr>
      <w:del w:id="579" w:author="Ryan Lemos" w:date="2019-09-02T19:53:00Z">
        <w:r w:rsidDel="00DA42CB">
          <w:rPr>
            <w:noProof/>
          </w:rPr>
          <w:lastRenderedPageBreak/>
          <w:drawing>
            <wp:inline distT="0" distB="0" distL="0" distR="0" wp14:anchorId="4838F9F4" wp14:editId="444A62FD">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705735"/>
                      </a:xfrm>
                      <a:prstGeom prst="rect">
                        <a:avLst/>
                      </a:prstGeom>
                    </pic:spPr>
                  </pic:pic>
                </a:graphicData>
              </a:graphic>
            </wp:inline>
          </w:drawing>
        </w:r>
      </w:del>
      <w:ins w:id="580" w:author="Ryan Lemos" w:date="2019-09-02T19:53:00Z">
        <w:r w:rsidR="00DA42CB">
          <w:rPr>
            <w:noProof/>
          </w:rPr>
          <w:drawing>
            <wp:inline distT="0" distB="0" distL="0" distR="0" wp14:anchorId="79B40684" wp14:editId="3380643C">
              <wp:extent cx="5760085" cy="266319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663190"/>
                      </a:xfrm>
                      <a:prstGeom prst="rect">
                        <a:avLst/>
                      </a:prstGeom>
                    </pic:spPr>
                  </pic:pic>
                </a:graphicData>
              </a:graphic>
            </wp:inline>
          </w:drawing>
        </w:r>
      </w:ins>
    </w:p>
    <w:p w14:paraId="771B356C" w14:textId="77777777" w:rsidR="00CC245E" w:rsidRDefault="00CC245E" w:rsidP="00905032">
      <w:pPr>
        <w:ind w:firstLine="0"/>
        <w:jc w:val="center"/>
      </w:pPr>
    </w:p>
    <w:p w14:paraId="69DD5D7A" w14:textId="36EBBAE5" w:rsidR="00CC245E" w:rsidRDefault="00CC245E" w:rsidP="00596E44">
      <w:r>
        <w:t xml:space="preserve">Após o cadastro o gestor fica disposto a uma tela que lista todos os eventos que ele cadastrou em uma aba e na outra ele pode ver os eventos no calendário conforme demonstrada pela </w:t>
      </w:r>
      <w:r w:rsidRPr="00596E44">
        <w:rPr>
          <w:highlight w:val="yellow"/>
        </w:rPr>
        <w:t>figura x</w:t>
      </w:r>
      <w:r>
        <w:t>. Com a gestão dos eventos o gestor pode excluir um evento ou edit</w:t>
      </w:r>
      <w:r w:rsidR="00BB7F3D">
        <w:t>á</w:t>
      </w:r>
      <w:r>
        <w:t xml:space="preserve">-lo. A tela de edição é semelhante a de cadastros que é descrita pela </w:t>
      </w:r>
      <w:r w:rsidRPr="00596E44">
        <w:rPr>
          <w:highlight w:val="yellow"/>
        </w:rPr>
        <w:t>figura x</w:t>
      </w:r>
      <w:r>
        <w:t>.</w:t>
      </w:r>
    </w:p>
    <w:p w14:paraId="6C580B3A" w14:textId="77777777" w:rsidR="00CC245E" w:rsidRDefault="00CC245E" w:rsidP="00905032">
      <w:pPr>
        <w:ind w:firstLine="0"/>
        <w:jc w:val="center"/>
      </w:pPr>
    </w:p>
    <w:p w14:paraId="08B39E38" w14:textId="7FDFFC6F" w:rsidR="00905032" w:rsidRDefault="00905032" w:rsidP="00905032">
      <w:pPr>
        <w:ind w:firstLine="0"/>
        <w:jc w:val="center"/>
      </w:pPr>
      <w:del w:id="581" w:author="Ryan Lemos" w:date="2019-09-02T19:54:00Z">
        <w:r w:rsidDel="00DA42CB">
          <w:rPr>
            <w:noProof/>
          </w:rPr>
          <w:drawing>
            <wp:inline distT="0" distB="0" distL="0" distR="0" wp14:anchorId="5BE9942B" wp14:editId="03567846">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712085"/>
                      </a:xfrm>
                      <a:prstGeom prst="rect">
                        <a:avLst/>
                      </a:prstGeom>
                    </pic:spPr>
                  </pic:pic>
                </a:graphicData>
              </a:graphic>
            </wp:inline>
          </w:drawing>
        </w:r>
      </w:del>
      <w:ins w:id="582" w:author="Ryan Lemos" w:date="2019-09-02T19:54:00Z">
        <w:r w:rsidR="00DA42CB">
          <w:rPr>
            <w:noProof/>
          </w:rPr>
          <w:drawing>
            <wp:inline distT="0" distB="0" distL="0" distR="0" wp14:anchorId="4EE43E43" wp14:editId="72323A41">
              <wp:extent cx="5219700" cy="1770589"/>
              <wp:effectExtent l="0" t="0" r="0" b="127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30803" cy="1774355"/>
                      </a:xfrm>
                      <a:prstGeom prst="rect">
                        <a:avLst/>
                      </a:prstGeom>
                    </pic:spPr>
                  </pic:pic>
                </a:graphicData>
              </a:graphic>
            </wp:inline>
          </w:drawing>
        </w:r>
      </w:ins>
    </w:p>
    <w:p w14:paraId="6DC97E6B" w14:textId="77777777" w:rsidR="005537DE" w:rsidRDefault="005537DE" w:rsidP="00905032">
      <w:pPr>
        <w:ind w:firstLine="0"/>
        <w:jc w:val="center"/>
      </w:pPr>
    </w:p>
    <w:p w14:paraId="6603B1ED" w14:textId="77777777" w:rsidR="005537DE" w:rsidRDefault="005537DE" w:rsidP="005537DE">
      <w:r>
        <w:t xml:space="preserve">Ao clicar na aba de calendário o gestor tem um calendário interativo contendo os eventos cadastrados. </w:t>
      </w:r>
      <w:r w:rsidR="00097BA3">
        <w:t>Foi-se utilizado um plugin Angular que é responsável por gerar o calendário interativo, o que facilita a implementação já que se tem uma reutilização de algo já criado. Neste calendário o</w:t>
      </w:r>
      <w:r>
        <w:t xml:space="preserve"> gestor pode interagir, mudando sua visão para dia, semana ou mês. Além de se locomover pelos dias, semanas ou meses no calendário. Os eventos aparecem marcados no calendário com a cor escolhida no momento do cadastro. Ao clicar em uma data com o evento, uma descrição do evento surge. Ainda há outra funcionalidade, em caso de mais de um evento para o mesmo dia o calendário mostra um contador de eventos naquela data juntamente com as cores daqueles eventos.</w:t>
      </w:r>
    </w:p>
    <w:p w14:paraId="36CDB008" w14:textId="77777777" w:rsidR="005537DE" w:rsidRDefault="005537DE" w:rsidP="00596E44"/>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722245"/>
                    </a:xfrm>
                    <a:prstGeom prst="rect">
                      <a:avLst/>
                    </a:prstGeom>
                  </pic:spPr>
                </pic:pic>
              </a:graphicData>
            </a:graphic>
          </wp:inline>
        </w:drawing>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583" w:name="_Toc17133804"/>
      <w:r>
        <w:t>Administrador</w:t>
      </w:r>
      <w:bookmarkEnd w:id="583"/>
    </w:p>
    <w:p w14:paraId="36BCA1BA" w14:textId="77777777" w:rsidR="008F6EE2" w:rsidRPr="001D2BA8" w:rsidRDefault="008F6EE2" w:rsidP="00596E44"/>
    <w:p w14:paraId="7D953AD4" w14:textId="1C50827F" w:rsidR="008F6EE2" w:rsidRDefault="008F6EE2">
      <w:r>
        <w:t xml:space="preserve">O administrador é o perfil de usuário com acesso total ao sistema. Porém, há algumas funcionalidades, para ser mais exato duas, que somente o administrador pode desempenhar. Vale ressaltar que o administrador deve ter conhecimento em desenvolvimento para cumprir essas tarefas, já que as funcionalidades abordam aspectos específicos do desenvolvimento.  </w:t>
      </w:r>
      <w:r w:rsidR="00DA49B0">
        <w:t xml:space="preserve">A primeira função do administrador citada pela estória da </w:t>
      </w:r>
      <w:r w:rsidR="00DA49B0" w:rsidRPr="00596E44">
        <w:rPr>
          <w:highlight w:val="yellow"/>
        </w:rPr>
        <w:t>figura x</w:t>
      </w:r>
      <w:r w:rsidR="00DA49B0">
        <w:t xml:space="preserve"> se trata do gerenciamento dos menus. Isso se </w:t>
      </w:r>
      <w:r w:rsidR="00F045C8">
        <w:t>dá, pois,</w:t>
      </w:r>
      <w:r w:rsidR="00DA49B0">
        <w:t xml:space="preserve"> os menus</w:t>
      </w:r>
      <w:r w:rsidR="00F045C8">
        <w:t xml:space="preserve"> da aplicação são gerados de maneira dinâmica, não sendo assim fixos. O usuário tem a liberdade de trocar os nomes dos menus caso não se adapte ao nome.</w:t>
      </w:r>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63BDAF7C" w14:textId="77777777" w:rsidR="00F045C8" w:rsidRDefault="00F045C8" w:rsidP="00905032">
      <w:pPr>
        <w:ind w:firstLine="0"/>
        <w:jc w:val="center"/>
      </w:pPr>
    </w:p>
    <w:p w14:paraId="7F020614" w14:textId="77777777" w:rsidR="00F045C8" w:rsidRPr="00F045C8" w:rsidRDefault="00F045C8" w:rsidP="00F045C8">
      <w:r>
        <w:t xml:space="preserve">Como papel de gestão de menus, o administrador pode criar um menu ou excluir um menu já criado, conforme visto na </w:t>
      </w:r>
      <w:r w:rsidRPr="00596E44">
        <w:rPr>
          <w:highlight w:val="yellow"/>
        </w:rPr>
        <w:t>figura x</w:t>
      </w:r>
      <w:r>
        <w:t xml:space="preserve">. Cada menu está ligado a uma permissão do sistema. Na verdade, essa permissão nada mais é do que a rota em que o usuário será direcionado ao clicar no menu. </w:t>
      </w:r>
    </w:p>
    <w:p w14:paraId="0BB02BE6" w14:textId="77777777" w:rsidR="00F045C8" w:rsidRDefault="00F045C8" w:rsidP="00596E44"/>
    <w:p w14:paraId="0090C923" w14:textId="154E383D" w:rsidR="00905032" w:rsidRDefault="00905032" w:rsidP="00905032">
      <w:pPr>
        <w:ind w:firstLine="0"/>
        <w:jc w:val="center"/>
      </w:pPr>
      <w:del w:id="584" w:author="Ryan Lemos" w:date="2019-09-02T19:54:00Z">
        <w:r w:rsidDel="00DA42CB">
          <w:rPr>
            <w:noProof/>
          </w:rPr>
          <w:lastRenderedPageBreak/>
          <w:drawing>
            <wp:inline distT="0" distB="0" distL="0" distR="0" wp14:anchorId="3650A77E" wp14:editId="57B2AB9B">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35580"/>
                      </a:xfrm>
                      <a:prstGeom prst="rect">
                        <a:avLst/>
                      </a:prstGeom>
                    </pic:spPr>
                  </pic:pic>
                </a:graphicData>
              </a:graphic>
            </wp:inline>
          </w:drawing>
        </w:r>
      </w:del>
      <w:ins w:id="585" w:author="Ryan Lemos" w:date="2019-09-02T19:54:00Z">
        <w:r w:rsidR="00DA42CB">
          <w:rPr>
            <w:noProof/>
          </w:rPr>
          <w:drawing>
            <wp:inline distT="0" distB="0" distL="0" distR="0" wp14:anchorId="74D03C72" wp14:editId="4C1B8AAA">
              <wp:extent cx="5191521" cy="3055620"/>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93936" cy="3057042"/>
                      </a:xfrm>
                      <a:prstGeom prst="rect">
                        <a:avLst/>
                      </a:prstGeom>
                    </pic:spPr>
                  </pic:pic>
                </a:graphicData>
              </a:graphic>
            </wp:inline>
          </w:drawing>
        </w:r>
      </w:ins>
    </w:p>
    <w:p w14:paraId="4D80E821" w14:textId="77777777" w:rsidR="00F045C8" w:rsidRDefault="00F045C8" w:rsidP="00905032">
      <w:pPr>
        <w:ind w:firstLine="0"/>
        <w:jc w:val="center"/>
      </w:pPr>
    </w:p>
    <w:p w14:paraId="65561E77" w14:textId="77777777" w:rsidR="00F045C8" w:rsidRDefault="00F045C8" w:rsidP="00596E44">
      <w:r>
        <w:t xml:space="preserve">Ao clicar em cadastrar surge uma tela onde o administrador pode indicar o nome do menu a ser cadastrado, juntamente com a permissão associada ao menu como visto pela </w:t>
      </w:r>
      <w:r w:rsidRPr="00596E44">
        <w:rPr>
          <w:highlight w:val="yellow"/>
        </w:rPr>
        <w:t>figura x</w:t>
      </w:r>
      <w:r>
        <w:t>.</w:t>
      </w:r>
    </w:p>
    <w:p w14:paraId="33DBB6CA" w14:textId="77777777" w:rsidR="00F045C8" w:rsidRDefault="00F045C8" w:rsidP="00905032">
      <w:pPr>
        <w:ind w:firstLine="0"/>
        <w:jc w:val="center"/>
      </w:pPr>
    </w:p>
    <w:p w14:paraId="0F002B04" w14:textId="5979800A" w:rsidR="008F6EE2" w:rsidRDefault="008F6EE2" w:rsidP="00905032">
      <w:pPr>
        <w:ind w:firstLine="0"/>
        <w:jc w:val="center"/>
      </w:pPr>
      <w:del w:id="586" w:author="Ryan Lemos" w:date="2019-09-02T19:55:00Z">
        <w:r w:rsidDel="00DA42CB">
          <w:rPr>
            <w:noProof/>
          </w:rPr>
          <w:drawing>
            <wp:inline distT="0" distB="0" distL="0" distR="0" wp14:anchorId="751CA5EE" wp14:editId="35BAD68E">
              <wp:extent cx="5760085" cy="27330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33040"/>
                      </a:xfrm>
                      <a:prstGeom prst="rect">
                        <a:avLst/>
                      </a:prstGeom>
                    </pic:spPr>
                  </pic:pic>
                </a:graphicData>
              </a:graphic>
            </wp:inline>
          </w:drawing>
        </w:r>
      </w:del>
      <w:ins w:id="587" w:author="Ryan Lemos" w:date="2019-09-02T19:55:00Z">
        <w:r w:rsidR="00DA42CB">
          <w:rPr>
            <w:noProof/>
          </w:rPr>
          <w:drawing>
            <wp:inline distT="0" distB="0" distL="0" distR="0" wp14:anchorId="2531D50E" wp14:editId="58784BF3">
              <wp:extent cx="5760085" cy="271208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12085"/>
                      </a:xfrm>
                      <a:prstGeom prst="rect">
                        <a:avLst/>
                      </a:prstGeom>
                    </pic:spPr>
                  </pic:pic>
                </a:graphicData>
              </a:graphic>
            </wp:inline>
          </w:drawing>
        </w:r>
      </w:ins>
    </w:p>
    <w:p w14:paraId="147F04CF" w14:textId="77777777" w:rsidR="00F045C8" w:rsidRDefault="00F045C8" w:rsidP="00905032">
      <w:pPr>
        <w:ind w:firstLine="0"/>
        <w:jc w:val="center"/>
      </w:pPr>
    </w:p>
    <w:p w14:paraId="67E83032" w14:textId="77777777" w:rsidR="00F045C8" w:rsidRPr="00F045C8" w:rsidRDefault="00F045C8" w:rsidP="00F045C8">
      <w:r>
        <w:t xml:space="preserve">A </w:t>
      </w:r>
      <w:r w:rsidRPr="00596E44">
        <w:rPr>
          <w:highlight w:val="yellow"/>
        </w:rPr>
        <w:t>figura x</w:t>
      </w:r>
      <w:r>
        <w:t xml:space="preserve"> se trata de todos os menus da aplicação no release 1</w:t>
      </w:r>
      <w:r w:rsidR="005F0194">
        <w:t>. A listagem dos menus é feita com base no perfil do usuário e suas permissões. Ou seja, cada perfil tem um conjunto de menus associados.</w:t>
      </w:r>
      <w:r>
        <w:t xml:space="preserve"> </w:t>
      </w:r>
      <w:r w:rsidR="005F0194">
        <w:t>Contanto,</w:t>
      </w:r>
      <w:r>
        <w:t xml:space="preserve"> há um menu padrão para todos os usuários e que não fica salvo na base. Se trata do menu </w:t>
      </w:r>
      <w:r w:rsidRPr="00596E44">
        <w:rPr>
          <w:i/>
        </w:rPr>
        <w:t>home</w:t>
      </w:r>
      <w:r>
        <w:t>, que redireciona o usuário para a página inicial da aplicação.</w:t>
      </w:r>
    </w:p>
    <w:p w14:paraId="518DD471" w14:textId="77777777" w:rsidR="00F045C8" w:rsidRDefault="00F045C8" w:rsidP="00596E44"/>
    <w:p w14:paraId="491BCA91" w14:textId="6EDC6E28" w:rsidR="00DA49B0" w:rsidRDefault="00DA49B0" w:rsidP="00905032">
      <w:pPr>
        <w:ind w:firstLine="0"/>
        <w:jc w:val="center"/>
      </w:pPr>
      <w:del w:id="588" w:author="Ryan Lemos" w:date="2019-09-02T19:55:00Z">
        <w:r w:rsidDel="00DA42CB">
          <w:rPr>
            <w:noProof/>
          </w:rPr>
          <w:drawing>
            <wp:inline distT="0" distB="0" distL="0" distR="0" wp14:anchorId="6598C5F5" wp14:editId="068AAB74">
              <wp:extent cx="5760085" cy="2684780"/>
              <wp:effectExtent l="0" t="0" r="0" b="127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684780"/>
                      </a:xfrm>
                      <a:prstGeom prst="rect">
                        <a:avLst/>
                      </a:prstGeom>
                    </pic:spPr>
                  </pic:pic>
                </a:graphicData>
              </a:graphic>
            </wp:inline>
          </w:drawing>
        </w:r>
      </w:del>
      <w:ins w:id="589" w:author="Ryan Lemos" w:date="2019-09-02T19:56:00Z">
        <w:r w:rsidR="00DA42CB">
          <w:rPr>
            <w:noProof/>
          </w:rPr>
          <w:drawing>
            <wp:inline distT="0" distB="0" distL="0" distR="0" wp14:anchorId="197AF08A" wp14:editId="7B186E85">
              <wp:extent cx="5699760" cy="267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19566" cy="2681027"/>
                      </a:xfrm>
                      <a:prstGeom prst="rect">
                        <a:avLst/>
                      </a:prstGeom>
                    </pic:spPr>
                  </pic:pic>
                </a:graphicData>
              </a:graphic>
            </wp:inline>
          </w:drawing>
        </w:r>
      </w:ins>
    </w:p>
    <w:p w14:paraId="4A36FC82" w14:textId="77777777" w:rsidR="00F045C8" w:rsidRDefault="00F045C8" w:rsidP="00905032">
      <w:pPr>
        <w:ind w:firstLine="0"/>
        <w:jc w:val="center"/>
      </w:pPr>
    </w:p>
    <w:p w14:paraId="3A81ED48" w14:textId="1132BB50" w:rsidR="00F045C8" w:rsidRDefault="00F045C8" w:rsidP="00F045C8">
      <w:r>
        <w:t>Assim como os menus, as permissões dos usuários são dinâmicas. O administrador tem a função de delegar o que cada um pode acessar no ambiente. Portanto a próxima estória de usuário</w:t>
      </w:r>
      <w:r w:rsidR="004240B8">
        <w:t xml:space="preserve">, representada pela </w:t>
      </w:r>
      <w:r w:rsidR="004240B8" w:rsidRPr="00596E44">
        <w:rPr>
          <w:highlight w:val="yellow"/>
        </w:rPr>
        <w:t>figura x</w:t>
      </w:r>
      <w:r w:rsidR="004240B8">
        <w:t xml:space="preserve">, </w:t>
      </w:r>
      <w:r>
        <w:t xml:space="preserve">descreve </w:t>
      </w:r>
      <w:r w:rsidR="004240B8">
        <w:t>essa necessidade do ambiente.</w:t>
      </w:r>
      <w:r>
        <w:t xml:space="preserve"> </w:t>
      </w:r>
    </w:p>
    <w:p w14:paraId="6248A48F" w14:textId="77777777" w:rsidR="00646DF8" w:rsidRDefault="00646DF8" w:rsidP="00F045C8"/>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05330425" w:rsidR="00905032" w:rsidRDefault="00905032" w:rsidP="00596E44">
      <w:pPr>
        <w:ind w:firstLine="0"/>
      </w:pPr>
    </w:p>
    <w:p w14:paraId="5925F9FB" w14:textId="77777777" w:rsidR="00F045C8" w:rsidRDefault="00F045C8" w:rsidP="00905032">
      <w:pPr>
        <w:ind w:firstLine="0"/>
        <w:jc w:val="center"/>
      </w:pPr>
    </w:p>
    <w:p w14:paraId="20F405BA" w14:textId="77777777" w:rsidR="00F045C8" w:rsidRDefault="004240B8" w:rsidP="00F045C8">
      <w:r>
        <w:t xml:space="preserve">A interação descrita pela estória da </w:t>
      </w:r>
      <w:r w:rsidRPr="00596E44">
        <w:rPr>
          <w:highlight w:val="yellow"/>
        </w:rPr>
        <w:t>figura x</w:t>
      </w:r>
      <w:r>
        <w:t xml:space="preserve"> foi implementada conforme visto na </w:t>
      </w:r>
      <w:r w:rsidRPr="00596E44">
        <w:rPr>
          <w:highlight w:val="yellow"/>
        </w:rPr>
        <w:t>figura x</w:t>
      </w:r>
      <w:r>
        <w:t>. O administrador escolhe qual perfil quer autorizar e as permissões surgem em seguida. O administrador marca quais permissões deseja ao usuário e clica no botão salvar. Assim surge uma mensagem de confirmação de autorização para o perfil de usuário. E o usuário com aquele perfil autorizado consegue acessar o que lhe foi permitido. Como descrito, as permissões nada mais são do que as rotas da aplicação. Ma</w:t>
      </w:r>
      <w:r w:rsidR="00F045C8">
        <w:t>s</w:t>
      </w:r>
      <w:r>
        <w:t xml:space="preserve"> as</w:t>
      </w:r>
      <w:r w:rsidR="00F045C8">
        <w:t xml:space="preserve"> rotas foram divididas a contemplar os dois âmbitos da aplicação, o </w:t>
      </w:r>
      <w:r w:rsidR="00F045C8" w:rsidRPr="000B6DA0">
        <w:rPr>
          <w:i/>
        </w:rPr>
        <w:t>frontend</w:t>
      </w:r>
      <w:r w:rsidR="00F045C8">
        <w:t xml:space="preserve"> e o </w:t>
      </w:r>
      <w:r w:rsidR="00F045C8" w:rsidRPr="000B6DA0">
        <w:rPr>
          <w:i/>
        </w:rPr>
        <w:t>backend</w:t>
      </w:r>
      <w:r w:rsidR="00F045C8">
        <w:t>. Ou seja, há rotas espec</w:t>
      </w:r>
      <w:r w:rsidR="005F0194">
        <w:t>í</w:t>
      </w:r>
      <w:r w:rsidR="00F045C8">
        <w:t>ficas do Laravel (que tem seu sistema de rotas), e as rotas do Angular que também tem um módulo de roteamento.</w:t>
      </w:r>
      <w:r>
        <w:t xml:space="preserve"> Então para que o usuário acesse determinado recurso tem que lhe ser permitido as autorizações no Angular e no Laravel. Caso somente seja permitido em um âmbito, o perfil de usuário não conseguirá acesso por completo do recurso. Caso seja permitido acesso somente a rota do Angular o perfil só conseguirá visualizar a tela, porém não conseguirá interagir com a base de </w:t>
      </w:r>
      <w:r>
        <w:lastRenderedPageBreak/>
        <w:t>dados. Caso só permitir no Laravel o usuário não terá uma tela de interação, somente a possibilidade de requisição na API. Por isso se faz necessário que o usuário administrador tenha os conhecimentos necessários no desenvolvimento para permitir o acesso.</w:t>
      </w:r>
    </w:p>
    <w:p w14:paraId="4C8C677E" w14:textId="77777777" w:rsidR="00F045C8" w:rsidRDefault="00F045C8" w:rsidP="00905032">
      <w:pPr>
        <w:ind w:firstLine="0"/>
        <w:jc w:val="center"/>
      </w:pPr>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716530"/>
                    </a:xfrm>
                    <a:prstGeom prst="rect">
                      <a:avLst/>
                    </a:prstGeom>
                  </pic:spPr>
                </pic:pic>
              </a:graphicData>
            </a:graphic>
          </wp:inline>
        </w:drawing>
      </w:r>
    </w:p>
    <w:p w14:paraId="4786FD44" w14:textId="77777777" w:rsidR="00905032" w:rsidRDefault="00905032" w:rsidP="00987BE5">
      <w:pPr>
        <w:ind w:firstLine="0"/>
        <w:jc w:val="center"/>
      </w:pPr>
    </w:p>
    <w:p w14:paraId="20AEF92A" w14:textId="77777777" w:rsidR="00987BE5" w:rsidRDefault="00987BE5" w:rsidP="00987BE5">
      <w:pPr>
        <w:pStyle w:val="Ttulo4"/>
      </w:pPr>
      <w:bookmarkStart w:id="590" w:name="_Toc17133805"/>
      <w:r>
        <w:t>Professor</w:t>
      </w:r>
      <w:bookmarkEnd w:id="590"/>
    </w:p>
    <w:p w14:paraId="73998377" w14:textId="77777777" w:rsidR="00987BE5" w:rsidRPr="00F97B7F" w:rsidRDefault="00987BE5" w:rsidP="00987BE5"/>
    <w:p w14:paraId="635569CF" w14:textId="68C0F141" w:rsidR="00987BE5" w:rsidRDefault="00987BE5" w:rsidP="00987BE5">
      <w:r>
        <w:t xml:space="preserve">Esta seção se trata das funcionalidades implementadas no primeiro release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p>
    <w:p w14:paraId="4CF446C5" w14:textId="77777777" w:rsidR="00646DF8" w:rsidRDefault="00646DF8" w:rsidP="00987BE5"/>
    <w:p w14:paraId="239D1AAC" w14:textId="1578874F" w:rsidR="00987BE5" w:rsidRDefault="00646DF8" w:rsidP="00596E44">
      <w:pPr>
        <w:pStyle w:val="estrias"/>
      </w:pPr>
      <w:r>
        <w:t>Como professor desejo ser capaz de cadastrar os materiais e disponibilizá-los aos alunos.</w:t>
      </w:r>
    </w:p>
    <w:p w14:paraId="299F8BBF" w14:textId="77777777" w:rsidR="00646DF8" w:rsidRDefault="00646DF8" w:rsidP="00987BE5"/>
    <w:p w14:paraId="5D150C67" w14:textId="4BEBA180" w:rsidR="00987BE5" w:rsidRDefault="00987BE5" w:rsidP="00987BE5">
      <w:r>
        <w:t xml:space="preserve">A implementação desta estória pode ser vista na </w:t>
      </w:r>
      <w:r w:rsidRPr="00FA2F5B">
        <w:rPr>
          <w:highlight w:val="yellow"/>
        </w:rPr>
        <w:t>figura X</w:t>
      </w:r>
      <w:r>
        <w:t xml:space="preserve">. Vale ressaltar que em entrevistas feitas aos professores, foi identificado que os tipos de materiais usados por eles são links ou áudios. Então o professor pode escolher se quer cadastrar um link ou um áudio. Em caso de escolha de link, surge-se um campo de digitação para indicar o endereço do link. Caso contrário surge um botão ao qual o professor pode enviar um arquivo de </w:t>
      </w:r>
      <w:r w:rsidR="001F718F">
        <w:t>áu</w:t>
      </w:r>
      <w:r>
        <w:t>dio.</w:t>
      </w:r>
    </w:p>
    <w:p w14:paraId="0B89B60B" w14:textId="77777777" w:rsidR="00987BE5" w:rsidRDefault="00987BE5" w:rsidP="00987BE5">
      <w:pPr>
        <w:ind w:firstLine="0"/>
        <w:jc w:val="center"/>
      </w:pPr>
    </w:p>
    <w:p w14:paraId="3D1989AE" w14:textId="4924CCB5" w:rsidR="00987BE5" w:rsidRDefault="00987BE5" w:rsidP="00987BE5">
      <w:pPr>
        <w:ind w:firstLine="0"/>
        <w:jc w:val="center"/>
      </w:pPr>
      <w:del w:id="591" w:author="Ryan Lemos" w:date="2019-09-02T19:56:00Z">
        <w:r w:rsidDel="00DA42CB">
          <w:rPr>
            <w:noProof/>
          </w:rPr>
          <w:lastRenderedPageBreak/>
          <w:drawing>
            <wp:inline distT="0" distB="0" distL="0" distR="0" wp14:anchorId="45901CF2" wp14:editId="1C6201F6">
              <wp:extent cx="5760085" cy="270891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708910"/>
                      </a:xfrm>
                      <a:prstGeom prst="rect">
                        <a:avLst/>
                      </a:prstGeom>
                    </pic:spPr>
                  </pic:pic>
                </a:graphicData>
              </a:graphic>
            </wp:inline>
          </w:drawing>
        </w:r>
      </w:del>
      <w:ins w:id="592" w:author="Ryan Lemos" w:date="2019-09-02T19:56:00Z">
        <w:r w:rsidR="00DA42CB">
          <w:rPr>
            <w:noProof/>
          </w:rPr>
          <w:drawing>
            <wp:inline distT="0" distB="0" distL="0" distR="0" wp14:anchorId="23CE23D5" wp14:editId="580E485A">
              <wp:extent cx="5823620" cy="2735580"/>
              <wp:effectExtent l="0" t="0" r="5715"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44527" cy="2745401"/>
                      </a:xfrm>
                      <a:prstGeom prst="rect">
                        <a:avLst/>
                      </a:prstGeom>
                    </pic:spPr>
                  </pic:pic>
                </a:graphicData>
              </a:graphic>
            </wp:inline>
          </w:drawing>
        </w:r>
      </w:ins>
    </w:p>
    <w:p w14:paraId="17C3AF35" w14:textId="77777777" w:rsidR="006476E9" w:rsidRDefault="006476E9" w:rsidP="00987BE5">
      <w:pPr>
        <w:ind w:firstLine="0"/>
        <w:jc w:val="center"/>
      </w:pPr>
    </w:p>
    <w:p w14:paraId="4925334F" w14:textId="2072F0B7" w:rsidR="00987BE5" w:rsidRDefault="00987BE5" w:rsidP="00987BE5">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p>
    <w:p w14:paraId="748957F8" w14:textId="77777777" w:rsidR="00646DF8" w:rsidRDefault="00646DF8" w:rsidP="00987BE5"/>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5ED4B00E" w:rsidR="00987BE5" w:rsidRDefault="004B1CC8" w:rsidP="00596E44">
      <w:pPr>
        <w:pStyle w:val="estrias"/>
        <w:numPr>
          <w:ilvl w:val="0"/>
          <w:numId w:val="22"/>
        </w:numPr>
      </w:pPr>
      <w:r>
        <w:t xml:space="preserve">Ao lado de cada nível deve ficar </w:t>
      </w:r>
      <w:r w:rsidR="00646DF8">
        <w:t>as imagens dos livros que a escola utiliza, para os níveis que fizerem utilização dos livros Interchange.</w:t>
      </w:r>
    </w:p>
    <w:p w14:paraId="47FBEE4A" w14:textId="77777777" w:rsidR="00987BE5" w:rsidRDefault="00987BE5" w:rsidP="00987BE5">
      <w:pPr>
        <w:ind w:firstLine="0"/>
        <w:jc w:val="center"/>
      </w:pPr>
    </w:p>
    <w:p w14:paraId="26F16899" w14:textId="77777777" w:rsidR="00987BE5" w:rsidRDefault="00987BE5" w:rsidP="00987BE5">
      <w:r>
        <w:t xml:space="preserve">A implementação da funcionalidade pode ser constatada pela </w:t>
      </w:r>
      <w:r w:rsidRPr="00FA2F5B">
        <w:rPr>
          <w:highlight w:val="yellow"/>
        </w:rPr>
        <w:t>figura x</w:t>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 </w:t>
      </w:r>
      <w:r w:rsidRPr="00FA2F5B">
        <w:rPr>
          <w:highlight w:val="yellow"/>
        </w:rPr>
        <w:t>figura X</w:t>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281C2065" w14:textId="402C37D8" w:rsidR="00987BE5" w:rsidRDefault="00987BE5" w:rsidP="00987BE5">
      <w:pPr>
        <w:ind w:firstLine="0"/>
        <w:jc w:val="center"/>
      </w:pPr>
      <w:del w:id="593" w:author="Ryan Lemos" w:date="2019-09-02T19:57:00Z">
        <w:r w:rsidDel="00DA42CB">
          <w:rPr>
            <w:noProof/>
          </w:rPr>
          <w:lastRenderedPageBreak/>
          <w:drawing>
            <wp:inline distT="0" distB="0" distL="0" distR="0" wp14:anchorId="3B878E53" wp14:editId="43AF959D">
              <wp:extent cx="5494020" cy="248434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23404" cy="2497629"/>
                      </a:xfrm>
                      <a:prstGeom prst="rect">
                        <a:avLst/>
                      </a:prstGeom>
                    </pic:spPr>
                  </pic:pic>
                </a:graphicData>
              </a:graphic>
            </wp:inline>
          </w:drawing>
        </w:r>
      </w:del>
      <w:ins w:id="594" w:author="Ryan Lemos" w:date="2019-09-02T19:57:00Z">
        <w:r w:rsidR="00DA42CB">
          <w:rPr>
            <w:noProof/>
          </w:rPr>
          <w:drawing>
            <wp:inline distT="0" distB="0" distL="0" distR="0" wp14:anchorId="7B67361D" wp14:editId="17A0D9A6">
              <wp:extent cx="5417820" cy="3369787"/>
              <wp:effectExtent l="0" t="0" r="0" b="254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21337" cy="3371974"/>
                      </a:xfrm>
                      <a:prstGeom prst="rect">
                        <a:avLst/>
                      </a:prstGeom>
                    </pic:spPr>
                  </pic:pic>
                </a:graphicData>
              </a:graphic>
            </wp:inline>
          </w:drawing>
        </w:r>
      </w:ins>
    </w:p>
    <w:p w14:paraId="5A139A48" w14:textId="77777777" w:rsidR="00987BE5" w:rsidRDefault="00987BE5" w:rsidP="00987BE5">
      <w:pPr>
        <w:ind w:firstLine="0"/>
        <w:jc w:val="center"/>
      </w:pPr>
    </w:p>
    <w:p w14:paraId="3D12A2F5" w14:textId="77777777" w:rsidR="00987BE5" w:rsidRDefault="00987BE5" w:rsidP="00987BE5">
      <w:r>
        <w:t xml:space="preserve">A segunda restrição descrita pela </w:t>
      </w:r>
      <w:r w:rsidRPr="00FA2F5B">
        <w:rPr>
          <w:highlight w:val="yellow"/>
        </w:rPr>
        <w:t>figura X</w:t>
      </w:r>
      <w:r>
        <w:t xml:space="preserve"> implementada pode ser vista na </w:t>
      </w:r>
      <w:r w:rsidRPr="00FA2F5B">
        <w:rPr>
          <w:highlight w:val="yellow"/>
        </w:rPr>
        <w:t>figura X</w:t>
      </w:r>
      <w:r>
        <w:t xml:space="preserve">. Ao clicar sobre o ano executa-se um efeito de sanfona abrindo e então os materiais daquele ano surgem. </w:t>
      </w:r>
      <w:r w:rsidR="00097BA3">
        <w:t>Para essa interface foi-se utilizado um componente do MaterializeCSS que é responsável por gerar esse efeito sanfona descrito.</w:t>
      </w:r>
    </w:p>
    <w:p w14:paraId="0F0272F0" w14:textId="77777777" w:rsidR="00987BE5" w:rsidRDefault="00987BE5" w:rsidP="00987BE5"/>
    <w:p w14:paraId="6C00242C" w14:textId="77777777" w:rsidR="00987BE5" w:rsidRDefault="00987BE5" w:rsidP="00987BE5">
      <w:pPr>
        <w:ind w:firstLine="0"/>
        <w:jc w:val="center"/>
      </w:pPr>
      <w:r>
        <w:rPr>
          <w:noProof/>
        </w:rPr>
        <w:drawing>
          <wp:inline distT="0" distB="0" distL="0" distR="0" wp14:anchorId="76D06CB4" wp14:editId="34E71FDD">
            <wp:extent cx="5166360" cy="2491509"/>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98359" cy="2506941"/>
                    </a:xfrm>
                    <a:prstGeom prst="rect">
                      <a:avLst/>
                    </a:prstGeom>
                  </pic:spPr>
                </pic:pic>
              </a:graphicData>
            </a:graphic>
          </wp:inline>
        </w:drawing>
      </w:r>
    </w:p>
    <w:p w14:paraId="5C7894A8" w14:textId="77777777" w:rsidR="00097BA3" w:rsidRDefault="00097BA3" w:rsidP="00987BE5">
      <w:pPr>
        <w:ind w:firstLine="0"/>
        <w:jc w:val="center"/>
      </w:pPr>
    </w:p>
    <w:p w14:paraId="18EBE7CC" w14:textId="353B0E7E" w:rsidR="002C0E60" w:rsidRDefault="002C0E60" w:rsidP="002C0E60">
      <w:pPr>
        <w:rPr>
          <w:ins w:id="595" w:author="Ryan Lemos" w:date="2019-08-19T19:16:00Z"/>
        </w:rPr>
      </w:pPr>
      <w:r>
        <w:t>A estória seguinte se tra</w:t>
      </w:r>
      <w:r w:rsidR="006476E9">
        <w:t xml:space="preserve">ta de como será o cadastro das turmas pelo professor. A </w:t>
      </w:r>
      <w:r w:rsidR="006476E9" w:rsidRPr="00596E44">
        <w:rPr>
          <w:highlight w:val="yellow"/>
        </w:rPr>
        <w:t>figura X</w:t>
      </w:r>
      <w:r w:rsidR="006476E9">
        <w:t xml:space="preserve"> representa essa estória. Nela o professor explica que cada turma é identificada pelo ano de graduação (no caso primeiro, segundo, até o quinto ano), o dia e horários em que a aula é realizada.</w:t>
      </w:r>
    </w:p>
    <w:p w14:paraId="35A7CD1E" w14:textId="77777777" w:rsidR="00885747" w:rsidRDefault="00885747" w:rsidP="002C0E60"/>
    <w:p w14:paraId="2D282CC4" w14:textId="267CE1C8" w:rsidR="002C0E60" w:rsidRDefault="00885747">
      <w:pPr>
        <w:pStyle w:val="estrias"/>
        <w:pPrChange w:id="596" w:author="Ryan Lemos" w:date="2019-08-19T19:15:00Z">
          <w:pPr>
            <w:ind w:firstLine="0"/>
            <w:jc w:val="center"/>
          </w:pPr>
        </w:pPrChange>
      </w:pPr>
      <w:ins w:id="597" w:author="Ryan Lemos" w:date="2019-08-19T19:15:00Z">
        <w:r>
          <w:t>Como professor gostaria de ser capaz de criar minhas turmas conforme</w:t>
        </w:r>
      </w:ins>
      <w:ins w:id="598" w:author="Ryan Lemos" w:date="2019-08-19T19:16:00Z">
        <w:r>
          <w:t xml:space="preserve"> dias, horários, e níveis de cada turma.</w:t>
        </w:r>
      </w:ins>
    </w:p>
    <w:p w14:paraId="794A22C2" w14:textId="1FEE6A8F" w:rsidR="002C0E60" w:rsidDel="00885747" w:rsidRDefault="002C0E60" w:rsidP="002C0E60">
      <w:pPr>
        <w:ind w:firstLine="0"/>
        <w:jc w:val="center"/>
        <w:rPr>
          <w:del w:id="599" w:author="Ryan Lemos" w:date="2019-08-19T19:16:00Z"/>
        </w:rPr>
      </w:pPr>
      <w:del w:id="600" w:author="Ryan Lemos" w:date="2019-08-19T19:16:00Z">
        <w:r w:rsidDel="00885747">
          <w:rPr>
            <w:noProof/>
          </w:rPr>
          <w:drawing>
            <wp:inline distT="0" distB="0" distL="0" distR="0" wp14:anchorId="21BE3F79" wp14:editId="187AAC92">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2C24583A" w14:textId="77777777" w:rsidR="006476E9" w:rsidRDefault="006476E9">
      <w:pPr>
        <w:ind w:firstLine="0"/>
        <w:jc w:val="center"/>
      </w:pPr>
    </w:p>
    <w:p w14:paraId="09596458" w14:textId="77777777" w:rsidR="006476E9" w:rsidRDefault="006476E9" w:rsidP="006476E9">
      <w:r>
        <w:t xml:space="preserve">A implementação desta funcionalidade é descrita pela </w:t>
      </w:r>
      <w:r w:rsidRPr="00596E44">
        <w:rPr>
          <w:highlight w:val="yellow"/>
        </w:rPr>
        <w:t>figura X</w:t>
      </w:r>
      <w:r>
        <w:t xml:space="preserve"> que explicita os campos indicados pelo professor que são o dia, horário e ano.</w:t>
      </w:r>
    </w:p>
    <w:p w14:paraId="456B2B15" w14:textId="77777777" w:rsidR="006476E9" w:rsidRDefault="006476E9" w:rsidP="00596E44"/>
    <w:p w14:paraId="3B60976D" w14:textId="2E11F29C" w:rsidR="002C0E60" w:rsidRDefault="002C0E60" w:rsidP="002C0E60">
      <w:pPr>
        <w:ind w:firstLine="0"/>
        <w:jc w:val="center"/>
      </w:pPr>
      <w:del w:id="601" w:author="Ryan Lemos" w:date="2019-09-02T20:17:00Z">
        <w:r w:rsidDel="00AF04BD">
          <w:rPr>
            <w:noProof/>
          </w:rPr>
          <w:drawing>
            <wp:inline distT="0" distB="0" distL="0" distR="0" wp14:anchorId="7EAB96A7" wp14:editId="1B2615C1">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708910"/>
                      </a:xfrm>
                      <a:prstGeom prst="rect">
                        <a:avLst/>
                      </a:prstGeom>
                    </pic:spPr>
                  </pic:pic>
                </a:graphicData>
              </a:graphic>
            </wp:inline>
          </w:drawing>
        </w:r>
      </w:del>
      <w:ins w:id="602" w:author="Ryan Lemos" w:date="2019-09-02T20:17:00Z">
        <w:r w:rsidR="00AF04BD">
          <w:rPr>
            <w:noProof/>
          </w:rPr>
          <w:drawing>
            <wp:inline distT="0" distB="0" distL="0" distR="0" wp14:anchorId="019511A2" wp14:editId="112A7199">
              <wp:extent cx="5905500" cy="2925081"/>
              <wp:effectExtent l="0" t="0" r="0" b="889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21261" cy="2932888"/>
                      </a:xfrm>
                      <a:prstGeom prst="rect">
                        <a:avLst/>
                      </a:prstGeom>
                    </pic:spPr>
                  </pic:pic>
                </a:graphicData>
              </a:graphic>
            </wp:inline>
          </w:drawing>
        </w:r>
      </w:ins>
    </w:p>
    <w:p w14:paraId="039DFF6D" w14:textId="77777777" w:rsidR="006476E9" w:rsidRDefault="006476E9" w:rsidP="002C0E60">
      <w:pPr>
        <w:ind w:firstLine="0"/>
        <w:jc w:val="center"/>
      </w:pPr>
    </w:p>
    <w:p w14:paraId="5F5CAF5E" w14:textId="72F9D35A" w:rsidR="006476E9" w:rsidRDefault="0013326D">
      <w:r>
        <w:t xml:space="preserve">Ao professor também é possível visualizar suas turmas. A </w:t>
      </w:r>
      <w:r w:rsidRPr="00596E44">
        <w:rPr>
          <w:highlight w:val="yellow"/>
        </w:rPr>
        <w:t>figura X</w:t>
      </w:r>
      <w:r>
        <w:t xml:space="preserve"> se trata da estória que </w:t>
      </w:r>
      <w:r w:rsidR="00905032">
        <w:t xml:space="preserve">explicita como o professor imaginou a listagem das turmas. Um dos desejos para essa funcionalidade é que as turmas sejam dispostas em forma de cartão, para que fique mais fácil de identificar a turma. </w:t>
      </w:r>
    </w:p>
    <w:p w14:paraId="752E1BA7" w14:textId="076F58FE" w:rsidR="004B1CC8" w:rsidRDefault="004B1CC8" w:rsidP="00596E44">
      <w:pPr>
        <w:pStyle w:val="estrias"/>
      </w:pPr>
      <w:r>
        <w:t>Como professor eu gostaria de visualizar minhas turmas em forma de cartões. Pois facilita a minha visualização.</w:t>
      </w:r>
    </w:p>
    <w:p w14:paraId="55E8E1FB" w14:textId="55B5C7A9" w:rsidR="002C0E60" w:rsidRDefault="002C0E60" w:rsidP="00596E44">
      <w:pPr>
        <w:ind w:firstLine="0"/>
      </w:pPr>
    </w:p>
    <w:p w14:paraId="623238E5" w14:textId="77777777" w:rsidR="00905032" w:rsidRDefault="00905032" w:rsidP="002C0E60">
      <w:pPr>
        <w:ind w:firstLine="0"/>
        <w:jc w:val="center"/>
      </w:pPr>
    </w:p>
    <w:p w14:paraId="3BBD8A73" w14:textId="77777777" w:rsidR="00905032" w:rsidRDefault="00905032" w:rsidP="00596E44">
      <w:r>
        <w:t xml:space="preserve">A </w:t>
      </w:r>
      <w:r w:rsidRPr="00596E44">
        <w:rPr>
          <w:highlight w:val="yellow"/>
        </w:rPr>
        <w:t>figura X</w:t>
      </w:r>
      <w:r>
        <w:t xml:space="preserve"> explicita como foi feita a implementação dessa funcionalidade. As turmas são listadas em forma de cartão conforme requisitado. Ainda é possível ao professor gerenciar uma turma em específico clicando no botão com a figura de um lápis. Além disso o professor pode pesquisar por uma turma, filtrando os resultados, e listando somente os cartões conforme a busca.</w:t>
      </w:r>
      <w:r w:rsidR="00097BA3">
        <w:t xml:space="preserve"> Essa visão em cartões é característica do Material Design, então é um </w:t>
      </w:r>
      <w:r w:rsidR="00097BA3">
        <w:lastRenderedPageBreak/>
        <w:t xml:space="preserve">componente que já vem nativo no MaterializeCSS, o que facilita a implementação do requisito desejado. </w:t>
      </w:r>
    </w:p>
    <w:p w14:paraId="71752EC6" w14:textId="77777777" w:rsidR="00905032" w:rsidRDefault="00905032" w:rsidP="002C0E60">
      <w:pPr>
        <w:ind w:firstLine="0"/>
        <w:jc w:val="center"/>
      </w:pPr>
    </w:p>
    <w:p w14:paraId="37904955" w14:textId="177C4F03" w:rsidR="002C0E60" w:rsidRDefault="002C0E60" w:rsidP="002C0E60">
      <w:pPr>
        <w:ind w:firstLine="0"/>
        <w:jc w:val="center"/>
      </w:pPr>
      <w:del w:id="603" w:author="Ryan Lemos" w:date="2019-09-02T20:20:00Z">
        <w:r w:rsidDel="00AF04BD">
          <w:rPr>
            <w:noProof/>
          </w:rPr>
          <w:drawing>
            <wp:inline distT="0" distB="0" distL="0" distR="0" wp14:anchorId="7E512B1B" wp14:editId="6357FC92">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712085"/>
                      </a:xfrm>
                      <a:prstGeom prst="rect">
                        <a:avLst/>
                      </a:prstGeom>
                    </pic:spPr>
                  </pic:pic>
                </a:graphicData>
              </a:graphic>
            </wp:inline>
          </w:drawing>
        </w:r>
      </w:del>
      <w:ins w:id="604" w:author="Ryan Lemos" w:date="2019-09-02T20:20:00Z">
        <w:r w:rsidR="00AF04BD">
          <w:rPr>
            <w:noProof/>
          </w:rPr>
          <w:drawing>
            <wp:inline distT="0" distB="0" distL="0" distR="0" wp14:anchorId="16EFE9E7" wp14:editId="0A928CDD">
              <wp:extent cx="5760085" cy="3343910"/>
              <wp:effectExtent l="0" t="0" r="0" b="889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343910"/>
                      </a:xfrm>
                      <a:prstGeom prst="rect">
                        <a:avLst/>
                      </a:prstGeom>
                    </pic:spPr>
                  </pic:pic>
                </a:graphicData>
              </a:graphic>
            </wp:inline>
          </w:drawing>
        </w:r>
      </w:ins>
    </w:p>
    <w:p w14:paraId="355A0ED5" w14:textId="77777777" w:rsidR="002C0E60" w:rsidRDefault="002C0E60" w:rsidP="002C0E60">
      <w:pPr>
        <w:ind w:firstLine="0"/>
        <w:jc w:val="center"/>
      </w:pPr>
    </w:p>
    <w:p w14:paraId="5AF7C9C2" w14:textId="77777777" w:rsidR="00E550EC" w:rsidRDefault="00E550EC" w:rsidP="00596E44">
      <w:r>
        <w:t xml:space="preserve">Como professor é possível dentro </w:t>
      </w:r>
      <w:r w:rsidR="00B96AC0">
        <w:t xml:space="preserve">de uma turma, gerenciar os eventos da determinada turma. A estória descrita pela </w:t>
      </w:r>
      <w:r w:rsidR="00B96AC0" w:rsidRPr="00596E44">
        <w:rPr>
          <w:highlight w:val="yellow"/>
        </w:rPr>
        <w:t>figura x</w:t>
      </w:r>
      <w:r w:rsidR="00B96AC0">
        <w:t xml:space="preserve"> representa esses anseios em se gerenciar os eventos.</w:t>
      </w:r>
    </w:p>
    <w:p w14:paraId="07F9A352" w14:textId="2F0BCE65" w:rsidR="00E550EC" w:rsidRDefault="004B1CC8" w:rsidP="00596E44">
      <w:pPr>
        <w:pStyle w:val="estrias"/>
      </w:pPr>
      <w:r>
        <w:t>Como professor eu gostaria de gerenciar os eventos das minhas turmas.</w:t>
      </w:r>
    </w:p>
    <w:p w14:paraId="0EFB4474" w14:textId="77777777" w:rsidR="00B96AC0" w:rsidRDefault="00B96AC0" w:rsidP="00B96AC0">
      <w:pPr>
        <w:rPr>
          <w:noProof/>
        </w:rPr>
      </w:pPr>
    </w:p>
    <w:p w14:paraId="587DCA70" w14:textId="77777777" w:rsidR="00B96AC0" w:rsidRDefault="00B96AC0" w:rsidP="00596E44">
      <w:pPr>
        <w:rPr>
          <w:noProof/>
        </w:rPr>
      </w:pPr>
      <w:r>
        <w:rPr>
          <w:noProof/>
        </w:rPr>
        <w:t xml:space="preserve">A </w:t>
      </w:r>
      <w:r w:rsidRPr="00596E44">
        <w:rPr>
          <w:noProof/>
          <w:highlight w:val="yellow"/>
        </w:rPr>
        <w:t>figura x</w:t>
      </w:r>
      <w:r>
        <w:rPr>
          <w:noProof/>
        </w:rPr>
        <w:t xml:space="preserve"> demonstra a implementação da estória da </w:t>
      </w:r>
      <w:r w:rsidRPr="00596E44">
        <w:rPr>
          <w:noProof/>
          <w:highlight w:val="yellow"/>
        </w:rPr>
        <w:t>figura x</w:t>
      </w:r>
      <w:r>
        <w:rPr>
          <w:noProof/>
        </w:rPr>
        <w:t xml:space="preserve">. Dentro da turma o professor escolhe a aba eventos e então os eventos cadastrados surgem. É possível ao professor cadastrar, excluir e editar um evento de uma turma. O funcionamento dessa estória, juntamente com as interfaces e interações, é semelhante a estória da </w:t>
      </w:r>
      <w:r w:rsidRPr="00596E44">
        <w:rPr>
          <w:noProof/>
          <w:highlight w:val="yellow"/>
        </w:rPr>
        <w:t>figura x</w:t>
      </w:r>
      <w:r>
        <w:rPr>
          <w:noProof/>
        </w:rPr>
        <w:t xml:space="preserve">. </w:t>
      </w:r>
    </w:p>
    <w:p w14:paraId="6CCC22A5" w14:textId="4A848576" w:rsidR="00987BE5" w:rsidRDefault="00987BE5" w:rsidP="00987BE5">
      <w:pPr>
        <w:ind w:firstLine="0"/>
        <w:jc w:val="center"/>
        <w:rPr>
          <w:noProof/>
        </w:rPr>
      </w:pPr>
      <w:r w:rsidRPr="00206A9E">
        <w:rPr>
          <w:noProof/>
        </w:rPr>
        <w:lastRenderedPageBreak/>
        <w:t xml:space="preserve"> </w:t>
      </w:r>
      <w:del w:id="605" w:author="Ryan Lemos" w:date="2019-09-02T20:23:00Z">
        <w:r w:rsidDel="008A32A5">
          <w:rPr>
            <w:noProof/>
          </w:rPr>
          <w:drawing>
            <wp:inline distT="0" distB="0" distL="0" distR="0" wp14:anchorId="189495A1" wp14:editId="0AA870CF">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44088" cy="2480278"/>
                      </a:xfrm>
                      <a:prstGeom prst="rect">
                        <a:avLst/>
                      </a:prstGeom>
                    </pic:spPr>
                  </pic:pic>
                </a:graphicData>
              </a:graphic>
            </wp:inline>
          </w:drawing>
        </w:r>
      </w:del>
      <w:ins w:id="606" w:author="Ryan Lemos" w:date="2019-09-02T20:23:00Z">
        <w:r w:rsidR="008A32A5">
          <w:rPr>
            <w:noProof/>
          </w:rPr>
          <w:drawing>
            <wp:inline distT="0" distB="0" distL="0" distR="0" wp14:anchorId="5900E3BF" wp14:editId="41558D5A">
              <wp:extent cx="5524500" cy="2129165"/>
              <wp:effectExtent l="0" t="0" r="0" b="444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29230" cy="2130988"/>
                      </a:xfrm>
                      <a:prstGeom prst="rect">
                        <a:avLst/>
                      </a:prstGeom>
                    </pic:spPr>
                  </pic:pic>
                </a:graphicData>
              </a:graphic>
            </wp:inline>
          </w:drawing>
        </w:r>
      </w:ins>
    </w:p>
    <w:p w14:paraId="6E5A0CB9" w14:textId="77777777" w:rsidR="00B96AC0" w:rsidRDefault="00B96AC0" w:rsidP="00596E44">
      <w:pPr>
        <w:ind w:firstLine="0"/>
        <w:rPr>
          <w:noProof/>
        </w:rPr>
      </w:pPr>
    </w:p>
    <w:p w14:paraId="0FA70DEB" w14:textId="2DD960A5" w:rsidR="00BD54C1" w:rsidRDefault="00BD54C1">
      <w:pPr>
        <w:rPr>
          <w:noProof/>
        </w:rPr>
      </w:pPr>
      <w:r>
        <w:rPr>
          <w:noProof/>
        </w:rPr>
        <w:t xml:space="preserve">Ainda é possível ao professor utilizar o calendário para se situar conforme descrito pela estória da </w:t>
      </w:r>
      <w:r w:rsidRPr="00596E44">
        <w:rPr>
          <w:noProof/>
          <w:highlight w:val="yellow"/>
        </w:rPr>
        <w:t>figura x</w:t>
      </w:r>
      <w:r>
        <w:rPr>
          <w:noProof/>
        </w:rPr>
        <w:t>.</w:t>
      </w:r>
    </w:p>
    <w:p w14:paraId="075D554A" w14:textId="06CEE5FA" w:rsidR="004B1CC8" w:rsidRDefault="004B1CC8" w:rsidP="00596E44">
      <w:pPr>
        <w:pStyle w:val="estrias"/>
        <w:rPr>
          <w:noProof/>
        </w:rPr>
      </w:pPr>
      <w:r>
        <w:rPr>
          <w:noProof/>
        </w:rPr>
        <w:t>Como professor eu gostaria de visualizar os eventos das minhas turmas num calendário.</w:t>
      </w:r>
    </w:p>
    <w:p w14:paraId="6DAB641E" w14:textId="4A59547A" w:rsidR="00987BE5" w:rsidRDefault="00987BE5" w:rsidP="00596E44">
      <w:pPr>
        <w:ind w:firstLine="0"/>
      </w:pPr>
    </w:p>
    <w:p w14:paraId="632CC443" w14:textId="77777777" w:rsidR="00BD54C1" w:rsidRDefault="00BD54C1" w:rsidP="00987BE5">
      <w:pPr>
        <w:ind w:firstLine="0"/>
        <w:jc w:val="center"/>
      </w:pPr>
    </w:p>
    <w:p w14:paraId="477237CC" w14:textId="77777777"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 xml:space="preserve">O formato do calendário é igual para o professor, aluno e gestor conforme visto na </w:t>
      </w:r>
      <w:r w:rsidRPr="00596E44">
        <w:rPr>
          <w:noProof/>
          <w:highlight w:val="yellow"/>
        </w:rPr>
        <w:t>figura x</w:t>
      </w:r>
      <w:r>
        <w:rPr>
          <w:noProof/>
        </w:rPr>
        <w:t>.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62A80CD9" w14:textId="77777777" w:rsidR="00987BE5" w:rsidRDefault="00987BE5" w:rsidP="00987BE5">
      <w:pPr>
        <w:ind w:firstLine="0"/>
        <w:jc w:val="center"/>
      </w:pPr>
      <w:r>
        <w:rPr>
          <w:noProof/>
        </w:rPr>
        <w:lastRenderedPageBreak/>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720340"/>
                    </a:xfrm>
                    <a:prstGeom prst="rect">
                      <a:avLst/>
                    </a:prstGeom>
                  </pic:spPr>
                </pic:pic>
              </a:graphicData>
            </a:graphic>
          </wp:inline>
        </w:drawing>
      </w:r>
    </w:p>
    <w:p w14:paraId="6401DA10" w14:textId="77777777" w:rsidR="005F0194" w:rsidRDefault="005F0194" w:rsidP="005F0194"/>
    <w:p w14:paraId="361793F8" w14:textId="308473BA" w:rsidR="005F0194" w:rsidRDefault="005F0194" w:rsidP="005F0194">
      <w:r>
        <w:t xml:space="preserve">A estória da </w:t>
      </w:r>
      <w:r w:rsidRPr="00596E44">
        <w:rPr>
          <w:highlight w:val="yellow"/>
        </w:rPr>
        <w:t>figura x</w:t>
      </w:r>
      <w:r>
        <w:t xml:space="preserve"> representa a visualização dos alunos da turma. Assim o professor pode ver quem são os alunos que fazem parte da sua turma.</w:t>
      </w:r>
    </w:p>
    <w:p w14:paraId="645862F6" w14:textId="77777777" w:rsidR="004B1CC8" w:rsidRDefault="004B1CC8" w:rsidP="005F0194"/>
    <w:p w14:paraId="75B785EA" w14:textId="224AF422" w:rsidR="00987BE5" w:rsidRDefault="004B1CC8" w:rsidP="00596E44">
      <w:pPr>
        <w:pStyle w:val="estrias"/>
      </w:pPr>
      <w:r>
        <w:t>Como professor eu gostaria de visualizar os alunos das minhas turmas.</w:t>
      </w:r>
    </w:p>
    <w:p w14:paraId="1C9968BB" w14:textId="77777777" w:rsidR="005F0194" w:rsidRDefault="005F0194" w:rsidP="00987BE5">
      <w:pPr>
        <w:ind w:firstLine="0"/>
        <w:jc w:val="center"/>
      </w:pPr>
    </w:p>
    <w:p w14:paraId="44539830" w14:textId="77777777" w:rsidR="005F0194" w:rsidRDefault="005F0194" w:rsidP="00596E44">
      <w:r>
        <w:t xml:space="preserve">Ao entrar numa turma em específico </w:t>
      </w:r>
      <w:r w:rsidR="002A4486">
        <w:t xml:space="preserve">o professor tem uma lista dos alunos que fazem parte da sua turma conforme descrito pela </w:t>
      </w:r>
      <w:r w:rsidR="002A4486" w:rsidRPr="00596E44">
        <w:rPr>
          <w:highlight w:val="yellow"/>
        </w:rPr>
        <w:t>figura x</w:t>
      </w:r>
      <w:r w:rsidR="002A4486">
        <w:t>.</w:t>
      </w:r>
    </w:p>
    <w:p w14:paraId="56024380" w14:textId="77777777" w:rsidR="005F0194" w:rsidRDefault="005F0194" w:rsidP="00987BE5">
      <w:pPr>
        <w:ind w:firstLine="0"/>
        <w:jc w:val="center"/>
      </w:pPr>
    </w:p>
    <w:p w14:paraId="2FE46C14" w14:textId="08AD1BB8" w:rsidR="00987BE5" w:rsidRDefault="00987BE5" w:rsidP="00987BE5">
      <w:pPr>
        <w:ind w:firstLine="0"/>
        <w:jc w:val="center"/>
      </w:pPr>
      <w:del w:id="607" w:author="Ryan Lemos" w:date="2019-08-26T20:57:00Z">
        <w:r w:rsidDel="008942AD">
          <w:rPr>
            <w:noProof/>
          </w:rPr>
          <w:drawing>
            <wp:inline distT="0" distB="0" distL="0" distR="0" wp14:anchorId="3C52215E" wp14:editId="05A13E05">
              <wp:extent cx="5760085" cy="252222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2522220"/>
                      </a:xfrm>
                      <a:prstGeom prst="rect">
                        <a:avLst/>
                      </a:prstGeom>
                    </pic:spPr>
                  </pic:pic>
                </a:graphicData>
              </a:graphic>
            </wp:inline>
          </w:drawing>
        </w:r>
      </w:del>
      <w:ins w:id="608" w:author="Ryan Lemos" w:date="2019-08-26T20:57:00Z">
        <w:r w:rsidR="008942AD">
          <w:rPr>
            <w:noProof/>
          </w:rPr>
          <w:drawing>
            <wp:inline distT="0" distB="0" distL="0" distR="0" wp14:anchorId="5D554F22" wp14:editId="5F883D86">
              <wp:extent cx="5760085" cy="290131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901315"/>
                      </a:xfrm>
                      <a:prstGeom prst="rect">
                        <a:avLst/>
                      </a:prstGeom>
                    </pic:spPr>
                  </pic:pic>
                </a:graphicData>
              </a:graphic>
            </wp:inline>
          </w:drawing>
        </w:r>
      </w:ins>
    </w:p>
    <w:p w14:paraId="6913084A" w14:textId="77777777" w:rsidR="002A4486" w:rsidRDefault="002A4486" w:rsidP="00987BE5">
      <w:pPr>
        <w:ind w:firstLine="0"/>
        <w:jc w:val="center"/>
      </w:pPr>
    </w:p>
    <w:p w14:paraId="1A31F499" w14:textId="4FFADDA7" w:rsidR="002A4486" w:rsidRDefault="00363A00">
      <w:r>
        <w:lastRenderedPageBreak/>
        <w:t xml:space="preserve">Ainda é possível ao professor, como evidenciado pela estória da </w:t>
      </w:r>
      <w:r w:rsidRPr="00596E44">
        <w:rPr>
          <w:highlight w:val="yellow"/>
        </w:rPr>
        <w:t>figura x</w:t>
      </w:r>
      <w:r>
        <w:t>, gerenciar os alunos que fazem parte da sua turma. Podendo então remover ou adicionar alunos a sua turma conforme a necessidade do professor.</w:t>
      </w:r>
    </w:p>
    <w:p w14:paraId="66162E86" w14:textId="77777777" w:rsidR="004B1CC8" w:rsidRDefault="004B1CC8"/>
    <w:p w14:paraId="41512A74" w14:textId="17B9DA5D" w:rsidR="00987BE5" w:rsidRDefault="004B1CC8" w:rsidP="00596E44">
      <w:pPr>
        <w:pStyle w:val="estrias"/>
      </w:pPr>
      <w:r>
        <w:t>Como professor eu gostaria de associar os alunos somente indicando quem é da minha turma e quem não é.</w:t>
      </w:r>
    </w:p>
    <w:p w14:paraId="61D68AA4" w14:textId="77777777" w:rsidR="00363A00" w:rsidRDefault="00363A00" w:rsidP="00987BE5">
      <w:pPr>
        <w:ind w:firstLine="0"/>
        <w:jc w:val="center"/>
      </w:pPr>
    </w:p>
    <w:p w14:paraId="7E91A1FF" w14:textId="77777777" w:rsidR="00363A00" w:rsidRDefault="00363A00" w:rsidP="00596E44">
      <w:r>
        <w:t xml:space="preserve">A </w:t>
      </w:r>
      <w:r w:rsidRPr="00596E44">
        <w:rPr>
          <w:highlight w:val="yellow"/>
        </w:rPr>
        <w:t>figura x</w:t>
      </w:r>
      <w:r>
        <w:t xml:space="preserve"> representa </w:t>
      </w:r>
      <w:r w:rsidR="0007209C">
        <w:t xml:space="preserve">essa maneira de associar descrita pela estória da </w:t>
      </w:r>
      <w:r w:rsidR="0007209C" w:rsidRPr="00596E44">
        <w:rPr>
          <w:highlight w:val="yellow"/>
        </w:rPr>
        <w:t>figura x</w:t>
      </w:r>
      <w:r w:rsidR="0007209C">
        <w:t xml:space="preserve">. Buscou-se deixar o processo de associação de alunos o mais simples possível como requerido pela estória. Ao professor, tem-se duas tabelas, a da esquerda e a da direita. A da esquerda contém os alunos que não fazem parte da turma. A da direita, por conseguinte se trata dos alunos que fazem parte da turma. Cabe ao professor marcar quem ele quer na turma, pode pesquisar em caso de muitos usuários, e ao marcar um aluno o botão com </w:t>
      </w:r>
      <w:r w:rsidR="006F54D5">
        <w:t>o ícone</w:t>
      </w:r>
      <w:r w:rsidR="0007209C">
        <w:t xml:space="preserve"> de seta em direção a direita fica ativa na cor verde indicando que o professor irá adicionar os alunos marcados. Ao clicar os alunos são associados a turma. Na tabela da direita o processo é o mesmo, ao marcar um aluno o botão com </w:t>
      </w:r>
      <w:r w:rsidR="006F54D5">
        <w:t xml:space="preserve">o ícone </w:t>
      </w:r>
      <w:r w:rsidR="0007209C">
        <w:t>de seta em direção a es</w:t>
      </w:r>
      <w:r w:rsidR="00386EE3">
        <w:t xml:space="preserve">querda é habilitado na cor vermelha, indicando que o professor irá retirar os alunos da turma, conforme visto na </w:t>
      </w:r>
      <w:r w:rsidR="00386EE3" w:rsidRPr="00596E44">
        <w:rPr>
          <w:highlight w:val="yellow"/>
        </w:rPr>
        <w:t>figura x</w:t>
      </w:r>
      <w:r w:rsidR="00386EE3">
        <w:t>. Ao clicar na seta os alunos são removidos.</w:t>
      </w:r>
      <w:r w:rsidR="00097BA3">
        <w:t xml:space="preserve"> Foi-se utilizado um plugin Angular para fazer a paginação dos alunos. Caso haja uma quantidade enorme de alunos, o plugin 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r w:rsidR="00151354" w:rsidRPr="00596E44">
        <w:rPr>
          <w:i/>
        </w:rPr>
        <w:t>frontend</w:t>
      </w:r>
      <w:r w:rsidR="00151354">
        <w:t>, não há o recarregamento da página na transição das páginas de alunos. Além disso o plugin possibilita a transição das páginas sem o carregamento dos dados a cada página clicada, a navegação é fluida e rápida.</w:t>
      </w:r>
      <w:r w:rsidR="00097BA3">
        <w:t xml:space="preserve"> </w:t>
      </w:r>
    </w:p>
    <w:p w14:paraId="3400AD79" w14:textId="77777777" w:rsidR="00363A00" w:rsidRDefault="00363A00" w:rsidP="00987BE5">
      <w:pPr>
        <w:ind w:firstLine="0"/>
        <w:jc w:val="center"/>
      </w:pPr>
    </w:p>
    <w:p w14:paraId="190BBBEC" w14:textId="2738DBE8" w:rsidR="00987BE5" w:rsidRDefault="00987BE5" w:rsidP="00987BE5">
      <w:pPr>
        <w:ind w:firstLine="0"/>
        <w:jc w:val="center"/>
      </w:pPr>
      <w:del w:id="609" w:author="Ryan Lemos" w:date="2019-08-26T20:59:00Z">
        <w:r w:rsidDel="008942AD">
          <w:rPr>
            <w:noProof/>
          </w:rPr>
          <w:lastRenderedPageBreak/>
          <w:drawing>
            <wp:inline distT="0" distB="0" distL="0" distR="0" wp14:anchorId="0058D4C0" wp14:editId="34BB5F2E">
              <wp:extent cx="5760085" cy="2722880"/>
              <wp:effectExtent l="0" t="0" r="0" b="12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722880"/>
                      </a:xfrm>
                      <a:prstGeom prst="rect">
                        <a:avLst/>
                      </a:prstGeom>
                    </pic:spPr>
                  </pic:pic>
                </a:graphicData>
              </a:graphic>
            </wp:inline>
          </w:drawing>
        </w:r>
      </w:del>
      <w:ins w:id="610" w:author="Ryan Lemos" w:date="2019-08-26T20:59:00Z">
        <w:r w:rsidR="008942AD">
          <w:rPr>
            <w:noProof/>
          </w:rPr>
          <w:drawing>
            <wp:inline distT="0" distB="0" distL="0" distR="0" wp14:anchorId="6FB2CF5F" wp14:editId="667E2C1C">
              <wp:extent cx="5760085" cy="4378960"/>
              <wp:effectExtent l="0" t="0" r="0" b="25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4378960"/>
                      </a:xfrm>
                      <a:prstGeom prst="rect">
                        <a:avLst/>
                      </a:prstGeom>
                    </pic:spPr>
                  </pic:pic>
                </a:graphicData>
              </a:graphic>
            </wp:inline>
          </w:drawing>
        </w:r>
      </w:ins>
    </w:p>
    <w:p w14:paraId="723512B7" w14:textId="77777777" w:rsidR="00386EE3" w:rsidRDefault="00386EE3" w:rsidP="00987BE5">
      <w:pPr>
        <w:ind w:firstLine="0"/>
        <w:jc w:val="center"/>
      </w:pPr>
    </w:p>
    <w:p w14:paraId="791BE958" w14:textId="40930197" w:rsidR="00386EE3" w:rsidRDefault="00386EE3">
      <w:r>
        <w:t xml:space="preserve">A estória apresentada na </w:t>
      </w:r>
      <w:r w:rsidRPr="00596E44">
        <w:rPr>
          <w:highlight w:val="yellow"/>
        </w:rPr>
        <w:t>figura x</w:t>
      </w:r>
      <w:r>
        <w:t xml:space="preserve"> representa o desejo do professor ao saber quando um aluno tem dúvida. Surge então a necessidade de avisar o professor de uma dúvida do aluno assim que ela é enviada. </w:t>
      </w:r>
    </w:p>
    <w:p w14:paraId="62B0CC9A" w14:textId="77777777" w:rsidR="004B1CC8" w:rsidRDefault="004B1CC8"/>
    <w:p w14:paraId="5C86AEAF" w14:textId="6AE72568" w:rsidR="00987BE5" w:rsidRDefault="004B1CC8" w:rsidP="00596E44">
      <w:pPr>
        <w:pStyle w:val="estrias"/>
      </w:pPr>
      <w:r>
        <w:t>Como professor gostaria de ser notificado quando um aluno tem uma dúvida, pois assim fica mais fácil saber quando devo responder.</w:t>
      </w:r>
    </w:p>
    <w:p w14:paraId="35E84AB0" w14:textId="77777777" w:rsidR="00386EE3" w:rsidRDefault="00386EE3" w:rsidP="00987BE5">
      <w:pPr>
        <w:ind w:firstLine="0"/>
        <w:jc w:val="center"/>
      </w:pPr>
    </w:p>
    <w:p w14:paraId="2B8616FC" w14:textId="77777777"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151354">
        <w:t xml:space="preserve"> A </w:t>
      </w:r>
      <w:r w:rsidR="00151354" w:rsidRPr="00596E44">
        <w:rPr>
          <w:highlight w:val="yellow"/>
        </w:rPr>
        <w:t>figura x</w:t>
      </w:r>
      <w:r w:rsidR="00151354">
        <w:t xml:space="preserve"> representa essa interação, que utiliza as notificações Laravel para retornar as notificações relacionadas a uma dúvida.</w:t>
      </w:r>
    </w:p>
    <w:p w14:paraId="522C7B3E" w14:textId="77777777" w:rsidR="00386EE3" w:rsidRDefault="00386EE3" w:rsidP="00987BE5">
      <w:pPr>
        <w:ind w:firstLine="0"/>
        <w:jc w:val="center"/>
      </w:pPr>
    </w:p>
    <w:p w14:paraId="0F80CE1F" w14:textId="2F5B335A" w:rsidR="00987BE5" w:rsidRDefault="00987BE5" w:rsidP="00987BE5">
      <w:pPr>
        <w:ind w:firstLine="0"/>
        <w:jc w:val="center"/>
      </w:pPr>
      <w:del w:id="611" w:author="Ryan Lemos" w:date="2019-08-26T21:06:00Z">
        <w:r w:rsidDel="000638D6">
          <w:rPr>
            <w:noProof/>
          </w:rPr>
          <w:lastRenderedPageBreak/>
          <w:drawing>
            <wp:inline distT="0" distB="0" distL="0" distR="0" wp14:anchorId="6BB79574" wp14:editId="6E7C8CD5">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96706" cy="1204185"/>
                      </a:xfrm>
                      <a:prstGeom prst="rect">
                        <a:avLst/>
                      </a:prstGeom>
                    </pic:spPr>
                  </pic:pic>
                </a:graphicData>
              </a:graphic>
            </wp:inline>
          </w:drawing>
        </w:r>
      </w:del>
      <w:ins w:id="612" w:author="Ryan Lemos" w:date="2019-08-26T21:06:00Z">
        <w:r w:rsidR="000638D6" w:rsidRPr="000638D6">
          <w:rPr>
            <w:noProof/>
          </w:rPr>
          <w:t xml:space="preserve"> </w:t>
        </w:r>
        <w:r w:rsidR="000638D6">
          <w:rPr>
            <w:noProof/>
          </w:rPr>
          <w:drawing>
            <wp:inline distT="0" distB="0" distL="0" distR="0" wp14:anchorId="029ECE27" wp14:editId="3B4D8213">
              <wp:extent cx="2049780" cy="2587762"/>
              <wp:effectExtent l="0" t="0" r="7620" b="317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56511" cy="2596259"/>
                      </a:xfrm>
                      <a:prstGeom prst="rect">
                        <a:avLst/>
                      </a:prstGeom>
                    </pic:spPr>
                  </pic:pic>
                </a:graphicData>
              </a:graphic>
            </wp:inline>
          </w:drawing>
        </w:r>
      </w:ins>
    </w:p>
    <w:p w14:paraId="5B703182" w14:textId="77777777" w:rsidR="00386EE3" w:rsidRDefault="00386EE3" w:rsidP="00987BE5">
      <w:pPr>
        <w:ind w:firstLine="0"/>
        <w:jc w:val="center"/>
      </w:pPr>
    </w:p>
    <w:p w14:paraId="7A28358B" w14:textId="55893C8A" w:rsidR="00386EE3" w:rsidRDefault="00386EE3" w:rsidP="00386EE3">
      <w:r>
        <w:t xml:space="preserve">A estória definida pela </w:t>
      </w:r>
      <w:r w:rsidRPr="00596E44">
        <w:rPr>
          <w:highlight w:val="yellow"/>
        </w:rPr>
        <w:t>figura x</w:t>
      </w:r>
      <w:r>
        <w:t xml:space="preserve"> se trata da necessidade de interação do aluno para com o professor. Ao surgir uma dúvida o professor deve ser capaz de respond</w:t>
      </w:r>
      <w:r w:rsidR="001F718F">
        <w:t>ê</w:t>
      </w:r>
      <w:r>
        <w:t xml:space="preserve">-la, e então ao ser notificado, seguir a notificação e verificar se consegue responder à pergunta. Caso contrário outro professor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0CE46B21" w14:textId="77777777" w:rsidR="004B1CC8" w:rsidRDefault="004B1CC8" w:rsidP="00386EE3"/>
    <w:p w14:paraId="07F55258" w14:textId="200C25A8" w:rsidR="004B1CC8" w:rsidRDefault="004B1CC8" w:rsidP="004B1CC8">
      <w:pPr>
        <w:pStyle w:val="estrias"/>
      </w:pPr>
      <w:r>
        <w:t>Como professor eu gostaria de ser capaz de responder a uma dúvida do aluno.</w:t>
      </w:r>
    </w:p>
    <w:p w14:paraId="4D1D6278" w14:textId="77777777" w:rsidR="00386EE3" w:rsidRDefault="00386EE3" w:rsidP="00596E44">
      <w:pPr>
        <w:ind w:firstLine="0"/>
      </w:pPr>
    </w:p>
    <w:p w14:paraId="7B57652A" w14:textId="58F1ADCC" w:rsidR="00386EE3" w:rsidRDefault="00386EE3" w:rsidP="00596E44">
      <w:r>
        <w:t xml:space="preserve">A </w:t>
      </w:r>
      <w:r w:rsidRPr="00596E44">
        <w:rPr>
          <w:highlight w:val="yellow"/>
        </w:rPr>
        <w:t>figura x</w:t>
      </w:r>
      <w:r>
        <w:t xml:space="preserve"> representa a interface de resposta à dúvida. Nessa interface o professor pode visualizar qual é o assunto da dúvida. E qual a dúvida em si. Assim tecer uma resposta ao questionamento do aluno. </w:t>
      </w:r>
      <w:r w:rsidR="004263B0">
        <w:t>É importante ressaltar que o sistema de dúvidas não foi implementado a se comportar como chat. Em caso de uma nova dúvida, o aluno deve envi</w:t>
      </w:r>
      <w:r w:rsidR="001F718F">
        <w:t>á</w:t>
      </w:r>
      <w:r w:rsidR="004263B0">
        <w:t>-la aos professores para retirada de dúvidas.</w:t>
      </w:r>
    </w:p>
    <w:p w14:paraId="62D0F8B6" w14:textId="77777777" w:rsidR="00386EE3" w:rsidRDefault="00386EE3" w:rsidP="00987BE5">
      <w:pPr>
        <w:ind w:firstLine="0"/>
        <w:jc w:val="center"/>
      </w:pPr>
      <w:r>
        <w:t xml:space="preserve"> </w:t>
      </w:r>
    </w:p>
    <w:p w14:paraId="05E25316" w14:textId="678F2CE6" w:rsidR="00987BE5" w:rsidRDefault="00987BE5" w:rsidP="00987BE5">
      <w:pPr>
        <w:ind w:firstLine="0"/>
        <w:jc w:val="center"/>
      </w:pPr>
      <w:del w:id="613" w:author="Ryan Lemos" w:date="2019-08-26T21:04:00Z">
        <w:r w:rsidDel="000638D6">
          <w:rPr>
            <w:noProof/>
          </w:rPr>
          <w:lastRenderedPageBreak/>
          <w:drawing>
            <wp:inline distT="0" distB="0" distL="0" distR="0" wp14:anchorId="4524C0F5" wp14:editId="25BFA66B">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715260"/>
                      </a:xfrm>
                      <a:prstGeom prst="rect">
                        <a:avLst/>
                      </a:prstGeom>
                    </pic:spPr>
                  </pic:pic>
                </a:graphicData>
              </a:graphic>
            </wp:inline>
          </w:drawing>
        </w:r>
      </w:del>
      <w:ins w:id="614" w:author="Ryan Lemos" w:date="2019-08-26T21:04:00Z">
        <w:r w:rsidR="000638D6" w:rsidRPr="000638D6">
          <w:rPr>
            <w:noProof/>
          </w:rPr>
          <w:t xml:space="preserve"> </w:t>
        </w:r>
        <w:r w:rsidR="000638D6">
          <w:rPr>
            <w:noProof/>
          </w:rPr>
          <w:drawing>
            <wp:inline distT="0" distB="0" distL="0" distR="0" wp14:anchorId="060E89DA" wp14:editId="32E9744D">
              <wp:extent cx="5760085" cy="34677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3467735"/>
                      </a:xfrm>
                      <a:prstGeom prst="rect">
                        <a:avLst/>
                      </a:prstGeom>
                    </pic:spPr>
                  </pic:pic>
                </a:graphicData>
              </a:graphic>
            </wp:inline>
          </w:drawing>
        </w:r>
      </w:ins>
    </w:p>
    <w:p w14:paraId="569A14DC" w14:textId="77777777" w:rsidR="00987BE5" w:rsidRDefault="00987BE5" w:rsidP="00987BE5">
      <w:pPr>
        <w:ind w:firstLine="0"/>
        <w:jc w:val="center"/>
      </w:pPr>
    </w:p>
    <w:p w14:paraId="701F19A8" w14:textId="293340BD" w:rsidR="006F54D5" w:rsidRDefault="006F54D5">
      <w:r>
        <w:t xml:space="preserve">Por último ao professor, pode surgir a necessidade de não exatamente seguir a notificação de uma dúvida, mas verificar quais são as dúvidas geradas pelos alunos e escolher qual responder. A </w:t>
      </w:r>
      <w:r w:rsidRPr="00596E44">
        <w:rPr>
          <w:highlight w:val="yellow"/>
        </w:rPr>
        <w:t>figura x</w:t>
      </w:r>
      <w:r>
        <w:t xml:space="preserve"> descreve a estória que representa esse processo, ou seja, a listagem de todas as dúvidas cadastradas.</w:t>
      </w:r>
    </w:p>
    <w:p w14:paraId="2E47665B" w14:textId="77777777" w:rsidR="004B1CC8" w:rsidRDefault="004B1CC8"/>
    <w:p w14:paraId="474ABEC7" w14:textId="3968162C" w:rsidR="004B1CC8" w:rsidRDefault="004B1CC8" w:rsidP="004B1CC8">
      <w:pPr>
        <w:pStyle w:val="estrias"/>
      </w:pPr>
      <w:r>
        <w:t>Como professor eu gostaria de visualizar todas as dúvidas recebidas para decidir qual responderei.</w:t>
      </w:r>
    </w:p>
    <w:p w14:paraId="69277152" w14:textId="77777777" w:rsidR="004B1CC8" w:rsidRDefault="004B1CC8" w:rsidP="00596E44">
      <w:pPr>
        <w:pStyle w:val="estrias"/>
      </w:pPr>
    </w:p>
    <w:p w14:paraId="43181C72" w14:textId="1E3D86C6" w:rsidR="00987BE5" w:rsidRDefault="00987BE5" w:rsidP="00596E44">
      <w:pPr>
        <w:ind w:firstLine="0"/>
      </w:pPr>
    </w:p>
    <w:p w14:paraId="0F080AC6" w14:textId="77777777" w:rsidR="006F54D5" w:rsidRDefault="006F54D5" w:rsidP="006F54D5"/>
    <w:p w14:paraId="4291FABD" w14:textId="77777777" w:rsidR="006F54D5" w:rsidRDefault="006F54D5" w:rsidP="00596E44">
      <w:r>
        <w:t xml:space="preserve">A listagem das dúvidas requisitada pela estória da </w:t>
      </w:r>
      <w:r w:rsidRPr="00596E44">
        <w:rPr>
          <w:highlight w:val="yellow"/>
        </w:rPr>
        <w:t>figura x</w:t>
      </w:r>
      <w:r>
        <w:t xml:space="preserve">, pode ser vista na </w:t>
      </w:r>
      <w:r w:rsidRPr="00596E44">
        <w:rPr>
          <w:highlight w:val="yellow"/>
        </w:rPr>
        <w:t>figura x</w:t>
      </w:r>
      <w:r>
        <w:t>. Nela o professor tem acesso a todas as dúvidas geradas pelos alunos até o determinado momento e pode escolher qual responder, clicando no botão com ícone de lápis.</w:t>
      </w:r>
      <w:r w:rsidR="00D76B51">
        <w:t xml:space="preserve"> A janela que surge ao clicar no botão citado é a apresentada na </w:t>
      </w:r>
      <w:r w:rsidR="00D76B51" w:rsidRPr="00596E44">
        <w:rPr>
          <w:highlight w:val="yellow"/>
        </w:rPr>
        <w:t>figura x</w:t>
      </w:r>
      <w:r w:rsidR="00D76B51">
        <w:t>.</w:t>
      </w:r>
    </w:p>
    <w:p w14:paraId="754CEFF6" w14:textId="77777777" w:rsidR="005F0194" w:rsidRDefault="005F0194" w:rsidP="00987BE5">
      <w:pPr>
        <w:ind w:firstLine="0"/>
        <w:jc w:val="center"/>
      </w:pPr>
    </w:p>
    <w:p w14:paraId="239E9F43" w14:textId="5E48F91C" w:rsidR="00987BE5" w:rsidRDefault="00987BE5" w:rsidP="00987BE5">
      <w:pPr>
        <w:ind w:firstLine="0"/>
        <w:jc w:val="center"/>
      </w:pPr>
      <w:del w:id="615" w:author="Ryan Lemos" w:date="2019-08-26T21:03:00Z">
        <w:r w:rsidDel="000638D6">
          <w:rPr>
            <w:noProof/>
          </w:rPr>
          <w:lastRenderedPageBreak/>
          <w:drawing>
            <wp:inline distT="0" distB="0" distL="0" distR="0" wp14:anchorId="1A6424D6" wp14:editId="7912B6FB">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148840"/>
                      </a:xfrm>
                      <a:prstGeom prst="rect">
                        <a:avLst/>
                      </a:prstGeom>
                    </pic:spPr>
                  </pic:pic>
                </a:graphicData>
              </a:graphic>
            </wp:inline>
          </w:drawing>
        </w:r>
      </w:del>
      <w:ins w:id="616" w:author="Ryan Lemos" w:date="2019-08-26T21:03:00Z">
        <w:r w:rsidR="000638D6">
          <w:rPr>
            <w:noProof/>
          </w:rPr>
          <w:drawing>
            <wp:inline distT="0" distB="0" distL="0" distR="0" wp14:anchorId="58093DFA" wp14:editId="7DF9413F">
              <wp:extent cx="5760085" cy="1632585"/>
              <wp:effectExtent l="0" t="0" r="0" b="57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1632585"/>
                      </a:xfrm>
                      <a:prstGeom prst="rect">
                        <a:avLst/>
                      </a:prstGeom>
                    </pic:spPr>
                  </pic:pic>
                </a:graphicData>
              </a:graphic>
            </wp:inline>
          </w:drawing>
        </w:r>
      </w:ins>
    </w:p>
    <w:p w14:paraId="1750A097" w14:textId="77777777" w:rsidR="00F420BA" w:rsidRDefault="00F420BA" w:rsidP="00596E44">
      <w:pPr>
        <w:jc w:val="center"/>
      </w:pPr>
    </w:p>
    <w:p w14:paraId="0B2D6CC4" w14:textId="77777777" w:rsidR="00FB122B" w:rsidRDefault="00FB122B">
      <w:pPr>
        <w:pStyle w:val="Ttulo4"/>
      </w:pPr>
      <w:bookmarkStart w:id="617" w:name="_Toc17133806"/>
      <w:r>
        <w:t>Estórias dos alunos</w:t>
      </w:r>
      <w:bookmarkEnd w:id="617"/>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1B7FF59E" w:rsidR="00FB122B" w:rsidRDefault="00FB122B" w:rsidP="00FB122B">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p>
    <w:p w14:paraId="16FE5E6E" w14:textId="77777777" w:rsidR="004B1CC8" w:rsidRDefault="004B1CC8" w:rsidP="00FB122B"/>
    <w:p w14:paraId="1E51748F" w14:textId="02F417B6" w:rsidR="004B1CC8" w:rsidRPr="00FB122B" w:rsidRDefault="004B1CC8" w:rsidP="00596E44">
      <w:pPr>
        <w:pStyle w:val="estrias"/>
      </w:pPr>
      <w:r>
        <w:t>Como aluno gostaria de visualizar o calendário da minha turma, para ver todos os eventos que eu posso participar.</w:t>
      </w:r>
    </w:p>
    <w:p w14:paraId="4EC1A4F2" w14:textId="77777777" w:rsidR="00BD54C1" w:rsidRDefault="00BD54C1" w:rsidP="00FB122B">
      <w:pPr>
        <w:ind w:firstLine="0"/>
        <w:jc w:val="center"/>
      </w:pPr>
    </w:p>
    <w:p w14:paraId="75E1BA24" w14:textId="0A6928A3" w:rsidR="008901B1" w:rsidRDefault="008901B1" w:rsidP="00596E44">
      <w:r>
        <w:t>É apresentado ao aluno um calendário interativo, ao qual o aluno pode navegar pelos dias, meses ou semanas, além disso é possível visuali</w:t>
      </w:r>
      <w:r w:rsidR="001F718F">
        <w:t>zá</w:t>
      </w:r>
      <w:r>
        <w:t xml:space="preserve">-lo pelo mês, pela semana ou pelo dia. O Aluno ainda pode conferir os eventos que a escola ou o professor da sua turma cadastrou. Os eventos ficam destacados no calendário conforme a cor escolhida por quem cadastrou o evento. Caso haja mais de um evento na mesma data ou horário o calendário apresenta um contador. Ao clicar no dia em que se há eventos, </w:t>
      </w:r>
      <w:r w:rsidR="001F718F">
        <w:t>a descrição dos eventos daquele dia é</w:t>
      </w:r>
      <w:r>
        <w:t xml:space="preserve"> apresentada.</w:t>
      </w:r>
    </w:p>
    <w:p w14:paraId="6FAEFC4C" w14:textId="77777777" w:rsidR="008901B1" w:rsidRDefault="008901B1" w:rsidP="00FB122B">
      <w:pPr>
        <w:ind w:firstLine="0"/>
        <w:jc w:val="center"/>
      </w:pPr>
    </w:p>
    <w:p w14:paraId="2711EE51" w14:textId="77777777" w:rsidR="009746E2" w:rsidRDefault="009746E2" w:rsidP="00FB122B">
      <w:pPr>
        <w:ind w:firstLine="0"/>
        <w:jc w:val="center"/>
      </w:pPr>
      <w:r>
        <w:rPr>
          <w:noProof/>
        </w:rPr>
        <w:lastRenderedPageBreak/>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2734945"/>
                    </a:xfrm>
                    <a:prstGeom prst="rect">
                      <a:avLst/>
                    </a:prstGeom>
                  </pic:spPr>
                </pic:pic>
              </a:graphicData>
            </a:graphic>
          </wp:inline>
        </w:drawing>
      </w:r>
    </w:p>
    <w:p w14:paraId="75F052E5" w14:textId="77777777" w:rsidR="00FB122B" w:rsidRDefault="00FB122B" w:rsidP="00FB122B">
      <w:pPr>
        <w:ind w:firstLine="0"/>
        <w:jc w:val="center"/>
      </w:pPr>
    </w:p>
    <w:p w14:paraId="1FA9013F" w14:textId="2FEDAB77" w:rsidR="00FB122B" w:rsidRDefault="00FB122B" w:rsidP="00FB122B">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p>
    <w:p w14:paraId="4BD7B199" w14:textId="77777777" w:rsidR="004B1CC8" w:rsidRDefault="004B1CC8" w:rsidP="00FB122B"/>
    <w:p w14:paraId="3F8F3ACE" w14:textId="3C59EC81" w:rsidR="004B1CC8" w:rsidRDefault="004B1CC8" w:rsidP="00596E44">
      <w:pPr>
        <w:pStyle w:val="estrias"/>
      </w:pPr>
      <w:r>
        <w:t>Como aluno, gostaria de enviar uma dúvida ao professor de um determinado assunto.</w:t>
      </w:r>
    </w:p>
    <w:p w14:paraId="1E370414" w14:textId="00C52BB5" w:rsidR="00FB122B" w:rsidDel="008942AD" w:rsidRDefault="00FB122B" w:rsidP="00596E44">
      <w:pPr>
        <w:ind w:firstLine="0"/>
        <w:rPr>
          <w:del w:id="618" w:author="Ryan Lemos" w:date="2019-08-26T20:41:00Z"/>
        </w:rPr>
      </w:pPr>
    </w:p>
    <w:p w14:paraId="3FA42997" w14:textId="77777777" w:rsidR="005D5225" w:rsidRDefault="005D5225" w:rsidP="00FB122B">
      <w:pPr>
        <w:ind w:firstLine="0"/>
        <w:jc w:val="center"/>
      </w:pPr>
    </w:p>
    <w:p w14:paraId="17DC53C9" w14:textId="77777777" w:rsidR="00CD1ADB" w:rsidRDefault="005D5225" w:rsidP="005D5225">
      <w:r>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26945505" w14:textId="4888D4DC" w:rsidR="004D7A94" w:rsidRDefault="004D7A94" w:rsidP="00FB122B">
      <w:pPr>
        <w:ind w:firstLine="0"/>
        <w:jc w:val="center"/>
      </w:pPr>
      <w:del w:id="619" w:author="Ryan Lemos" w:date="2019-08-26T20:56:00Z">
        <w:r w:rsidDel="008942AD">
          <w:rPr>
            <w:noProof/>
          </w:rPr>
          <w:lastRenderedPageBreak/>
          <w:drawing>
            <wp:inline distT="0" distB="0" distL="0" distR="0" wp14:anchorId="69AB52F0" wp14:editId="02C7F73A">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40298" cy="2591499"/>
                      </a:xfrm>
                      <a:prstGeom prst="rect">
                        <a:avLst/>
                      </a:prstGeom>
                    </pic:spPr>
                  </pic:pic>
                </a:graphicData>
              </a:graphic>
            </wp:inline>
          </w:drawing>
        </w:r>
      </w:del>
      <w:ins w:id="620" w:author="Ryan Lemos" w:date="2019-08-26T20:56:00Z">
        <w:r w:rsidR="008942AD" w:rsidRPr="008942AD">
          <w:rPr>
            <w:noProof/>
          </w:rPr>
          <w:t xml:space="preserve"> </w:t>
        </w:r>
      </w:ins>
      <w:ins w:id="621" w:author="Ryan Lemos" w:date="2019-08-26T21:02:00Z">
        <w:r w:rsidR="000638D6">
          <w:rPr>
            <w:noProof/>
          </w:rPr>
          <w:drawing>
            <wp:inline distT="0" distB="0" distL="0" distR="0" wp14:anchorId="3EDBDEA9" wp14:editId="01B681D7">
              <wp:extent cx="5006340" cy="3022790"/>
              <wp:effectExtent l="0" t="0" r="381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12535" cy="3026530"/>
                      </a:xfrm>
                      <a:prstGeom prst="rect">
                        <a:avLst/>
                      </a:prstGeom>
                    </pic:spPr>
                  </pic:pic>
                </a:graphicData>
              </a:graphic>
            </wp:inline>
          </w:drawing>
        </w:r>
      </w:ins>
    </w:p>
    <w:p w14:paraId="238E59FD" w14:textId="77777777" w:rsidR="00FB122B" w:rsidRDefault="00FB122B" w:rsidP="00FB122B">
      <w:pPr>
        <w:ind w:firstLine="0"/>
        <w:jc w:val="center"/>
      </w:pPr>
    </w:p>
    <w:p w14:paraId="038E65EF" w14:textId="77777777" w:rsidR="008942AD" w:rsidRDefault="008942AD" w:rsidP="008942AD">
      <w:pPr>
        <w:rPr>
          <w:ins w:id="622" w:author="Ryan Lemos" w:date="2019-08-26T20:47:00Z"/>
        </w:rPr>
      </w:pPr>
      <w:ins w:id="623" w:author="Ryan Lemos" w:date="2019-08-26T20:47:00Z">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ins>
    </w:p>
    <w:p w14:paraId="210768D5" w14:textId="77777777" w:rsidR="008942AD" w:rsidRDefault="008942AD" w:rsidP="008942AD">
      <w:pPr>
        <w:rPr>
          <w:ins w:id="624" w:author="Ryan Lemos" w:date="2019-08-26T20:47:00Z"/>
        </w:rPr>
      </w:pPr>
    </w:p>
    <w:p w14:paraId="344D84AD" w14:textId="77777777" w:rsidR="008942AD" w:rsidRDefault="008942AD" w:rsidP="008942AD">
      <w:pPr>
        <w:pStyle w:val="estrias"/>
        <w:rPr>
          <w:ins w:id="625" w:author="Ryan Lemos" w:date="2019-08-26T20:47:00Z"/>
        </w:rPr>
      </w:pPr>
      <w:ins w:id="626" w:author="Ryan Lemos" w:date="2019-08-26T20:47:00Z">
        <w:r>
          <w:t>Como aluno eu gostaria de ser notificado sempre que possível sobre atividades, dúvidas respondidas e eventos.</w:t>
        </w:r>
      </w:ins>
    </w:p>
    <w:p w14:paraId="1CE7BDC3" w14:textId="77777777" w:rsidR="008942AD" w:rsidRDefault="008942AD" w:rsidP="008942AD">
      <w:pPr>
        <w:pStyle w:val="estrias"/>
        <w:rPr>
          <w:ins w:id="627" w:author="Ryan Lemos" w:date="2019-08-26T20:47:00Z"/>
        </w:rPr>
      </w:pPr>
    </w:p>
    <w:p w14:paraId="7F310693" w14:textId="77777777" w:rsidR="008942AD" w:rsidRDefault="008942AD" w:rsidP="008942AD">
      <w:pPr>
        <w:ind w:firstLine="0"/>
        <w:jc w:val="center"/>
        <w:rPr>
          <w:ins w:id="628" w:author="Ryan Lemos" w:date="2019-08-26T20:47:00Z"/>
        </w:rPr>
      </w:pPr>
    </w:p>
    <w:p w14:paraId="16D6395B" w14:textId="77777777" w:rsidR="008942AD" w:rsidRDefault="008942AD" w:rsidP="008942AD">
      <w:pPr>
        <w:rPr>
          <w:ins w:id="629" w:author="Ryan Lemos" w:date="2019-08-26T20:47:00Z"/>
        </w:rPr>
      </w:pPr>
      <w:ins w:id="630" w:author="Ryan Lemos" w:date="2019-08-26T20:47:00Z">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ins>
    </w:p>
    <w:p w14:paraId="33631221" w14:textId="77777777" w:rsidR="008942AD" w:rsidRDefault="008942AD" w:rsidP="008942AD">
      <w:pPr>
        <w:rPr>
          <w:ins w:id="631" w:author="Ryan Lemos" w:date="2019-08-26T20:47:00Z"/>
        </w:rPr>
      </w:pPr>
    </w:p>
    <w:p w14:paraId="7ABB4D0F" w14:textId="77777777" w:rsidR="008942AD" w:rsidRDefault="008942AD" w:rsidP="008942AD">
      <w:pPr>
        <w:ind w:firstLine="0"/>
        <w:jc w:val="center"/>
        <w:rPr>
          <w:ins w:id="632" w:author="Ryan Lemos" w:date="2019-08-26T20:47:00Z"/>
        </w:rPr>
      </w:pPr>
      <w:ins w:id="633" w:author="Ryan Lemos" w:date="2019-08-26T20:47:00Z">
        <w:r>
          <w:rPr>
            <w:noProof/>
          </w:rPr>
          <w:drawing>
            <wp:inline distT="0" distB="0" distL="0" distR="0" wp14:anchorId="7E8826D1" wp14:editId="48460F32">
              <wp:extent cx="3408218" cy="1315578"/>
              <wp:effectExtent l="0" t="0" r="190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12904" cy="1355987"/>
                      </a:xfrm>
                      <a:prstGeom prst="rect">
                        <a:avLst/>
                      </a:prstGeom>
                    </pic:spPr>
                  </pic:pic>
                </a:graphicData>
              </a:graphic>
            </wp:inline>
          </w:drawing>
        </w:r>
      </w:ins>
    </w:p>
    <w:p w14:paraId="271F0917" w14:textId="011C85DC" w:rsidR="00FB122B" w:rsidRDefault="00FB122B" w:rsidP="00FB122B">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r w:rsidR="00CD1ADB">
        <w:t>.</w:t>
      </w:r>
    </w:p>
    <w:p w14:paraId="3E480145" w14:textId="008EFE9E" w:rsidR="004B1CC8" w:rsidRDefault="004B1CC8" w:rsidP="00596E44">
      <w:pPr>
        <w:pStyle w:val="estrias"/>
      </w:pPr>
      <w:r>
        <w:lastRenderedPageBreak/>
        <w:t>Como aluno desejo ser capaz de visualizar somente os materiais referentes a níveis inferiores ou iguais ao meu.</w:t>
      </w:r>
    </w:p>
    <w:p w14:paraId="3248487A" w14:textId="08CA98CB" w:rsidR="00FB122B" w:rsidRDefault="00FB122B" w:rsidP="00596E44">
      <w:pPr>
        <w:ind w:firstLine="0"/>
      </w:pPr>
    </w:p>
    <w:p w14:paraId="1A113CF9" w14:textId="77777777" w:rsidR="00CD1ADB" w:rsidRDefault="00CD1ADB" w:rsidP="00FB122B">
      <w:pPr>
        <w:ind w:firstLine="0"/>
        <w:jc w:val="center"/>
      </w:pPr>
    </w:p>
    <w:p w14:paraId="225CEF54" w14:textId="77777777" w:rsidR="00CD1ADB" w:rsidRDefault="00CD1ADB" w:rsidP="00596E44">
      <w:r>
        <w:t>A figura X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 chamada “</w:t>
      </w:r>
      <w:r w:rsidRPr="00596E44">
        <w:rPr>
          <w:i/>
        </w:rPr>
        <w:t>For All Years</w:t>
      </w:r>
      <w:r>
        <w:t xml:space="preserve">”. </w:t>
      </w:r>
    </w:p>
    <w:p w14:paraId="62563F4F" w14:textId="77777777" w:rsidR="00CD1ADB" w:rsidRDefault="00CD1ADB" w:rsidP="00FB122B">
      <w:pPr>
        <w:ind w:firstLine="0"/>
        <w:jc w:val="center"/>
      </w:pPr>
    </w:p>
    <w:p w14:paraId="21C792B7" w14:textId="77777777" w:rsidR="00A922DB" w:rsidRDefault="00A922DB" w:rsidP="00FB122B">
      <w:pPr>
        <w:ind w:firstLine="0"/>
        <w:jc w:val="center"/>
      </w:pPr>
      <w:r>
        <w:rPr>
          <w:noProof/>
        </w:rPr>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50102" cy="2421473"/>
                    </a:xfrm>
                    <a:prstGeom prst="rect">
                      <a:avLst/>
                    </a:prstGeom>
                  </pic:spPr>
                </pic:pic>
              </a:graphicData>
            </a:graphic>
          </wp:inline>
        </w:drawing>
      </w:r>
    </w:p>
    <w:p w14:paraId="0054483B" w14:textId="77777777" w:rsidR="006814E6" w:rsidRDefault="006814E6" w:rsidP="00FB122B">
      <w:pPr>
        <w:ind w:firstLine="0"/>
        <w:jc w:val="center"/>
      </w:pPr>
    </w:p>
    <w:p w14:paraId="3C63B96E" w14:textId="5757B83B" w:rsidR="006814E6" w:rsidRDefault="006814E6">
      <w:pPr>
        <w:rPr>
          <w:ins w:id="634" w:author="Ryan Lemos" w:date="2019-08-27T08:31:00Z"/>
        </w:rPr>
      </w:pPr>
      <w:r>
        <w:t xml:space="preserve">Ainda como aluno é possível que ele acesse o material cadastrado pelo professor. A </w:t>
      </w:r>
      <w:r w:rsidRPr="00596E44">
        <w:rPr>
          <w:highlight w:val="yellow"/>
        </w:rPr>
        <w:t>figura X</w:t>
      </w:r>
      <w:r>
        <w:t xml:space="preserve"> representa a estória que descreve esse anseio do aluno.</w:t>
      </w:r>
    </w:p>
    <w:p w14:paraId="5B439256" w14:textId="77777777" w:rsidR="00292289" w:rsidRDefault="00292289"/>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5DF715B0" w14:textId="1684D643" w:rsidR="00FB122B" w:rsidDel="00292289" w:rsidRDefault="00FB122B" w:rsidP="00596E44">
      <w:pPr>
        <w:ind w:firstLine="0"/>
        <w:rPr>
          <w:del w:id="635" w:author="Ryan Lemos" w:date="2019-08-27T08:31:00Z"/>
        </w:rPr>
      </w:pPr>
    </w:p>
    <w:p w14:paraId="6B07EAF5" w14:textId="77777777" w:rsidR="006814E6" w:rsidRDefault="006814E6">
      <w:pPr>
        <w:ind w:firstLine="0"/>
        <w:pPrChange w:id="636" w:author="Ryan Lemos" w:date="2019-08-27T08:31:00Z">
          <w:pPr>
            <w:ind w:firstLine="0"/>
            <w:jc w:val="center"/>
          </w:pPr>
        </w:pPrChange>
      </w:pPr>
    </w:p>
    <w:p w14:paraId="29CDBA08" w14:textId="272A67F7" w:rsidR="006814E6" w:rsidRDefault="006814E6" w:rsidP="006814E6">
      <w:pPr>
        <w:rPr>
          <w:ins w:id="637" w:author="Ryan Lemos" w:date="2019-08-26T20:43:00Z"/>
        </w:rPr>
      </w:pPr>
      <w:r>
        <w:t>A implementação dessa estória é composta de algumas etapas</w:t>
      </w:r>
      <w:r w:rsidR="00987BE5">
        <w:t xml:space="preserve">. Na listagem dos materiais surge um botão com ícone de olho conforme visto na </w:t>
      </w:r>
      <w:r w:rsidR="00987BE5" w:rsidRPr="00596E44">
        <w:rPr>
          <w:highlight w:val="yellow"/>
        </w:rPr>
        <w:t>figura X</w:t>
      </w:r>
      <w:r w:rsidR="00987BE5">
        <w:t xml:space="preserve">. Porém ao clicar nesse botão, dependendo do tipo do material a interação pode mudar. Em caso de link o usuário será redirecionado a página referente ao link indicado. </w:t>
      </w:r>
    </w:p>
    <w:p w14:paraId="20E344D4" w14:textId="77777777" w:rsidR="008942AD" w:rsidRDefault="008942AD" w:rsidP="006814E6"/>
    <w:p w14:paraId="546696A7" w14:textId="77777777" w:rsidR="00987BE5" w:rsidRDefault="00987BE5" w:rsidP="00987BE5">
      <w:pPr>
        <w:ind w:firstLine="0"/>
        <w:jc w:val="center"/>
      </w:pPr>
      <w:r>
        <w:rPr>
          <w:noProof/>
        </w:rPr>
        <w:lastRenderedPageBreak/>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72511" cy="2281863"/>
                    </a:xfrm>
                    <a:prstGeom prst="rect">
                      <a:avLst/>
                    </a:prstGeom>
                  </pic:spPr>
                </pic:pic>
              </a:graphicData>
            </a:graphic>
          </wp:inline>
        </w:drawing>
      </w:r>
    </w:p>
    <w:p w14:paraId="7EAE6506" w14:textId="77777777" w:rsidR="00987BE5" w:rsidRDefault="00987BE5" w:rsidP="00987BE5">
      <w:pPr>
        <w:ind w:firstLine="0"/>
        <w:jc w:val="center"/>
      </w:pPr>
    </w:p>
    <w:p w14:paraId="036687A7" w14:textId="77777777" w:rsidR="00987BE5" w:rsidRPr="00151354" w:rsidRDefault="00987BE5" w:rsidP="00596E44">
      <w:r>
        <w:t xml:space="preserve">Em caso de áudio, surgirá uma tela em que o aluno pode escutar o áudio. </w:t>
      </w:r>
      <w:r w:rsidRPr="00596E44">
        <w:rPr>
          <w:highlight w:val="yellow"/>
        </w:rPr>
        <w:t>A figura X</w:t>
      </w:r>
      <w:r>
        <w:t xml:space="preserve"> demonstra como é essa interface de visualização de materiais de áudio pelo aluno.</w:t>
      </w:r>
      <w:r w:rsidR="00151354">
        <w:t xml:space="preserve"> O Laravel conta com um sistema capaz de manipular o sistema de arquivos do servidor. Assim o cadastro de arquivos, bem como a sua recuperação é feita de maneira bem simples pelo </w:t>
      </w:r>
      <w:r w:rsidR="00151354" w:rsidRPr="00596E44">
        <w:rPr>
          <w:i/>
        </w:rPr>
        <w:t>frontend</w:t>
      </w:r>
      <w:r w:rsidR="00151354">
        <w:t xml:space="preserve"> que somente deve identificar o caminho do arquivo no </w:t>
      </w:r>
      <w:r w:rsidR="00151354" w:rsidRPr="00596E44">
        <w:rPr>
          <w:i/>
        </w:rPr>
        <w:t>backend</w:t>
      </w:r>
      <w:r w:rsidR="00151354">
        <w:t>.</w:t>
      </w:r>
    </w:p>
    <w:p w14:paraId="0F6EB783" w14:textId="77777777" w:rsidR="006814E6" w:rsidRDefault="006814E6" w:rsidP="00FB122B">
      <w:pPr>
        <w:ind w:firstLine="0"/>
        <w:jc w:val="center"/>
      </w:pPr>
    </w:p>
    <w:p w14:paraId="2582C5A7" w14:textId="77777777" w:rsidR="006814E6" w:rsidRDefault="00987BE5" w:rsidP="00FB122B">
      <w:pPr>
        <w:ind w:firstLine="0"/>
        <w:jc w:val="center"/>
      </w:pPr>
      <w:r>
        <w:rPr>
          <w:noProof/>
        </w:rPr>
        <w:drawing>
          <wp:inline distT="0" distB="0" distL="0" distR="0" wp14:anchorId="0C18214B" wp14:editId="450AC434">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92241" cy="2254799"/>
                    </a:xfrm>
                    <a:prstGeom prst="rect">
                      <a:avLst/>
                    </a:prstGeom>
                  </pic:spPr>
                </pic:pic>
              </a:graphicData>
            </a:graphic>
          </wp:inline>
        </w:drawing>
      </w:r>
    </w:p>
    <w:p w14:paraId="24E55FD3" w14:textId="77777777" w:rsidR="00987BE5" w:rsidDel="008942AD" w:rsidRDefault="00987BE5" w:rsidP="00FB122B">
      <w:pPr>
        <w:ind w:firstLine="0"/>
        <w:jc w:val="center"/>
        <w:rPr>
          <w:del w:id="638" w:author="Ryan Lemos" w:date="2019-08-26T20:47:00Z"/>
        </w:rPr>
      </w:pPr>
    </w:p>
    <w:p w14:paraId="0E99F86C" w14:textId="00C69FCC" w:rsidR="00FB122B" w:rsidDel="008942AD" w:rsidRDefault="00FB122B">
      <w:pPr>
        <w:ind w:firstLine="0"/>
        <w:rPr>
          <w:del w:id="639" w:author="Ryan Lemos" w:date="2019-08-26T20:47:00Z"/>
        </w:rPr>
        <w:pPrChange w:id="640" w:author="Ryan Lemos" w:date="2019-08-26T20:47:00Z">
          <w:pPr/>
        </w:pPrChange>
      </w:pPr>
      <w:del w:id="641" w:author="Ryan Lemos" w:date="2019-08-26T20:47:00Z">
        <w:r w:rsidDel="008942AD">
          <w:delText xml:space="preserve">Já a estória definida pela </w:delText>
        </w:r>
        <w:r w:rsidRPr="00B21C4F" w:rsidDel="008942AD">
          <w:rPr>
            <w:highlight w:val="yellow"/>
          </w:rPr>
          <w:delText>figura X</w:delText>
        </w:r>
        <w:r w:rsidDel="008942AD">
          <w:delText xml:space="preserve"> se trata da função de notificação do aluno a uma possível resposta do professor a uma dúvida, assim ele tem um </w:delText>
        </w:r>
        <w:r w:rsidRPr="00B21C4F" w:rsidDel="008942AD">
          <w:rPr>
            <w:i/>
          </w:rPr>
          <w:delText>feedback</w:delText>
        </w:r>
        <w:r w:rsidDel="008942AD">
          <w:delText xml:space="preserve"> visual de quando a pergunta foi respondida.</w:delText>
        </w:r>
      </w:del>
    </w:p>
    <w:p w14:paraId="35E8DC3E" w14:textId="5845BA66" w:rsidR="00857A5A" w:rsidDel="008942AD" w:rsidRDefault="00857A5A">
      <w:pPr>
        <w:ind w:firstLine="0"/>
        <w:rPr>
          <w:del w:id="642" w:author="Ryan Lemos" w:date="2019-08-26T20:46:00Z"/>
        </w:rPr>
        <w:pPrChange w:id="643" w:author="Ryan Lemos" w:date="2019-08-26T20:47:00Z">
          <w:pPr/>
        </w:pPrChange>
      </w:pPr>
    </w:p>
    <w:p w14:paraId="447627F7" w14:textId="46F5B00D" w:rsidR="00857A5A" w:rsidDel="008942AD" w:rsidRDefault="00857A5A">
      <w:pPr>
        <w:pStyle w:val="estrias"/>
        <w:ind w:left="0"/>
        <w:rPr>
          <w:del w:id="644" w:author="Ryan Lemos" w:date="2019-08-26T20:46:00Z"/>
        </w:rPr>
        <w:pPrChange w:id="645" w:author="Ryan Lemos" w:date="2019-08-26T20:47:00Z">
          <w:pPr>
            <w:pStyle w:val="estrias"/>
          </w:pPr>
        </w:pPrChange>
      </w:pPr>
      <w:del w:id="646" w:author="Ryan Lemos" w:date="2019-08-26T20:46:00Z">
        <w:r w:rsidDel="008942AD">
          <w:delText>Como aluno eu gostaria de ser notificado sempre que possível sobre atividades, dúvidas respondidas e eventos.</w:delText>
        </w:r>
      </w:del>
    </w:p>
    <w:p w14:paraId="1C5A217F" w14:textId="5A6FACFA" w:rsidR="00857A5A" w:rsidDel="008942AD" w:rsidRDefault="00857A5A">
      <w:pPr>
        <w:pStyle w:val="estrias"/>
        <w:ind w:left="0"/>
        <w:rPr>
          <w:del w:id="647" w:author="Ryan Lemos" w:date="2019-08-26T20:46:00Z"/>
        </w:rPr>
        <w:pPrChange w:id="648" w:author="Ryan Lemos" w:date="2019-08-26T20:47:00Z">
          <w:pPr>
            <w:pStyle w:val="estrias"/>
          </w:pPr>
        </w:pPrChange>
      </w:pPr>
    </w:p>
    <w:p w14:paraId="43DC07BF" w14:textId="094BCCE3" w:rsidR="00FB122B" w:rsidDel="008942AD" w:rsidRDefault="00FB122B">
      <w:pPr>
        <w:ind w:firstLine="0"/>
        <w:rPr>
          <w:del w:id="649" w:author="Ryan Lemos" w:date="2019-08-26T20:46:00Z"/>
        </w:rPr>
      </w:pPr>
    </w:p>
    <w:p w14:paraId="145486F3" w14:textId="3BFFE0AE" w:rsidR="009A2E13" w:rsidDel="008942AD" w:rsidRDefault="009A2E13">
      <w:pPr>
        <w:ind w:firstLine="0"/>
        <w:jc w:val="center"/>
        <w:rPr>
          <w:del w:id="650" w:author="Ryan Lemos" w:date="2019-08-26T20:46:00Z"/>
        </w:rPr>
      </w:pPr>
    </w:p>
    <w:p w14:paraId="6B221349" w14:textId="1B8E9537" w:rsidR="00A922DB" w:rsidDel="008942AD" w:rsidRDefault="00CD1ADB">
      <w:pPr>
        <w:ind w:firstLine="0"/>
        <w:rPr>
          <w:del w:id="651" w:author="Ryan Lemos" w:date="2019-08-26T20:46:00Z"/>
        </w:rPr>
        <w:pPrChange w:id="652" w:author="Ryan Lemos" w:date="2019-08-26T20:47:00Z">
          <w:pPr/>
        </w:pPrChange>
      </w:pPr>
      <w:del w:id="653" w:author="Ryan Lemos" w:date="2019-08-26T20:46:00Z">
        <w:r w:rsidDel="008942AD">
          <w:delTex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delText>
        </w:r>
      </w:del>
    </w:p>
    <w:p w14:paraId="154ABCC0" w14:textId="47FF250A" w:rsidR="00CD1ADB" w:rsidDel="008942AD" w:rsidRDefault="00CD1ADB">
      <w:pPr>
        <w:ind w:firstLine="0"/>
        <w:rPr>
          <w:del w:id="654" w:author="Ryan Lemos" w:date="2019-08-26T20:46:00Z"/>
        </w:rPr>
        <w:pPrChange w:id="655" w:author="Ryan Lemos" w:date="2019-08-26T20:47:00Z">
          <w:pPr/>
        </w:pPrChange>
      </w:pPr>
    </w:p>
    <w:p w14:paraId="6F37D482" w14:textId="019E0C21" w:rsidR="00A922DB" w:rsidDel="008942AD" w:rsidRDefault="00A922DB">
      <w:pPr>
        <w:ind w:firstLine="0"/>
        <w:jc w:val="center"/>
        <w:rPr>
          <w:del w:id="656" w:author="Ryan Lemos" w:date="2019-08-26T20:46:00Z"/>
        </w:rPr>
      </w:pPr>
      <w:del w:id="657" w:author="Ryan Lemos" w:date="2019-08-26T20:46:00Z">
        <w:r w:rsidDel="008942AD">
          <w:rPr>
            <w:noProof/>
          </w:rPr>
          <w:drawing>
            <wp:inline distT="0" distB="0" distL="0" distR="0" wp14:anchorId="238E1417" wp14:editId="1CA5694F">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12904" cy="1355987"/>
                      </a:xfrm>
                      <a:prstGeom prst="rect">
                        <a:avLst/>
                      </a:prstGeom>
                    </pic:spPr>
                  </pic:pic>
                </a:graphicData>
              </a:graphic>
            </wp:inline>
          </w:drawing>
        </w:r>
      </w:del>
    </w:p>
    <w:p w14:paraId="4BE0795C" w14:textId="274410AD" w:rsidR="006002C8" w:rsidRPr="007216C5" w:rsidDel="008942AD" w:rsidRDefault="006002C8">
      <w:pPr>
        <w:ind w:firstLine="0"/>
        <w:rPr>
          <w:del w:id="658" w:author="Ryan Lemos" w:date="2019-08-26T20:46:00Z"/>
        </w:rPr>
        <w:pPrChange w:id="659" w:author="Ryan Lemos" w:date="2019-08-26T20:47:00Z">
          <w:pPr/>
        </w:pPrChange>
      </w:pPr>
    </w:p>
    <w:p w14:paraId="2156491D" w14:textId="77777777" w:rsidR="00FB122B" w:rsidRPr="00596E44" w:rsidRDefault="00FB122B">
      <w:pPr>
        <w:ind w:firstLine="0"/>
        <w:rPr>
          <w:lang w:val="en-US"/>
        </w:rPr>
        <w:pPrChange w:id="660" w:author="Ryan Lemos" w:date="2019-08-26T20:47:00Z">
          <w:pPr/>
        </w:pPrChange>
      </w:pPr>
    </w:p>
    <w:p w14:paraId="063F9C54" w14:textId="77777777" w:rsidR="003C127D" w:rsidRDefault="003C127D" w:rsidP="007216C5">
      <w:pPr>
        <w:pStyle w:val="Ttulo2"/>
      </w:pPr>
      <w:bookmarkStart w:id="661" w:name="_Toc17133807"/>
      <w:r>
        <w:t>Release 2 – Banco de questões</w:t>
      </w:r>
      <w:bookmarkEnd w:id="661"/>
    </w:p>
    <w:p w14:paraId="515CFE3C" w14:textId="77777777" w:rsidR="00B224BF" w:rsidRPr="006D241F" w:rsidRDefault="00B224BF" w:rsidP="00596E44"/>
    <w:p w14:paraId="2FED62C1" w14:textId="44E79FEF" w:rsidR="00E33640" w:rsidRDefault="00B224BF" w:rsidP="00596E44">
      <w:r>
        <w:t>No release 2 foi-se proposto a implementação do banco de questões, juntamente com a gestão das atividades e a sua vinculação a um aluno/turma. Diversos aspectos foram discutidos com um dos professores da escola. Como por exemplo o funcionamento do sistema de pontuação da escola, prazos para entrega de atividades, tipos de questões utilizadas etc. A partir disso concebeu-se o que se acredita ser uma solução para as atividades capaz de incluir não somente a escola estudada, mas também pode ser utilizada por outras escolas de idioma.</w:t>
      </w:r>
    </w:p>
    <w:p w14:paraId="40F24F3E" w14:textId="77777777" w:rsidR="00E33640" w:rsidRPr="006D241F" w:rsidRDefault="00E33640" w:rsidP="00596E44"/>
    <w:p w14:paraId="16F9B1C3" w14:textId="13BFE132" w:rsidR="003C127D" w:rsidRDefault="003C127D" w:rsidP="003C127D">
      <w:pPr>
        <w:pStyle w:val="Ttulo3"/>
      </w:pPr>
      <w:bookmarkStart w:id="662" w:name="_Toc17133808"/>
      <w:r>
        <w:t>Sistema desenvolvido</w:t>
      </w:r>
      <w:bookmarkEnd w:id="662"/>
    </w:p>
    <w:p w14:paraId="042544A2" w14:textId="77777777" w:rsidR="000E3B98" w:rsidRDefault="000E3B98" w:rsidP="000E3B98"/>
    <w:p w14:paraId="24C6B692" w14:textId="77777777" w:rsidR="000E3B98" w:rsidRDefault="000E3B98" w:rsidP="000E3B98">
      <w:r>
        <w:t xml:space="preserve">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 tendo em vista as diversas variáveis que compõem uma atividade, suas questões e sua execução.  </w:t>
      </w:r>
    </w:p>
    <w:p w14:paraId="7656CFF5" w14:textId="77777777" w:rsidR="000E3B98" w:rsidRPr="004C0224" w:rsidRDefault="000E3B98" w:rsidP="00596E44"/>
    <w:p w14:paraId="7B74F0CC" w14:textId="77777777" w:rsidR="003C127D" w:rsidRDefault="003C127D" w:rsidP="003C127D">
      <w:pPr>
        <w:pStyle w:val="Ttulo4"/>
      </w:pPr>
      <w:bookmarkStart w:id="663" w:name="_Toc17133809"/>
      <w:r>
        <w:t>Professor</w:t>
      </w:r>
      <w:bookmarkEnd w:id="663"/>
    </w:p>
    <w:p w14:paraId="5046B99F" w14:textId="77777777" w:rsidR="003C127D" w:rsidRDefault="003C127D" w:rsidP="003C127D"/>
    <w:p w14:paraId="444BD7D0" w14:textId="78AE24C9" w:rsidR="002D05BB" w:rsidRDefault="008D6124" w:rsidP="003C127D">
      <w:r>
        <w:t xml:space="preserve">A primeira estória definida para o segundo release </w:t>
      </w:r>
      <w:r w:rsidR="002D05BB">
        <w:t xml:space="preserve">se trata de uma característica que uma questão pode ter que se diz respeito ao seu assunto, o que aquela questão se refere. Essa estória pode ser identificada pela </w:t>
      </w:r>
      <w:r w:rsidR="002D05BB" w:rsidRPr="00596E44">
        <w:rPr>
          <w:highlight w:val="yellow"/>
        </w:rPr>
        <w:t>figura X</w:t>
      </w:r>
      <w:r w:rsidR="002D05BB">
        <w:t xml:space="preserve">. </w:t>
      </w:r>
    </w:p>
    <w:p w14:paraId="4BC630D3" w14:textId="77777777" w:rsidR="008723DF" w:rsidRDefault="008723DF" w:rsidP="003C127D"/>
    <w:p w14:paraId="2CA3123E" w14:textId="48DB20BD" w:rsidR="00B224BF" w:rsidRDefault="008723DF" w:rsidP="008723DF">
      <w:pPr>
        <w:pStyle w:val="estrias"/>
      </w:pPr>
      <w:r>
        <w:t>Como professor desejo ser capaz de gerir os assuntos das questões.</w:t>
      </w:r>
    </w:p>
    <w:p w14:paraId="1983BEF1" w14:textId="77777777" w:rsidR="008723DF" w:rsidRDefault="008723DF" w:rsidP="00596E44">
      <w:pPr>
        <w:pStyle w:val="estrias"/>
      </w:pPr>
    </w:p>
    <w:p w14:paraId="60928393" w14:textId="695EE9BA" w:rsidR="008723DF" w:rsidRPr="00596E44" w:rsidRDefault="008723DF" w:rsidP="00596E44">
      <w:pPr>
        <w:pStyle w:val="estrias"/>
        <w:rPr>
          <w:b/>
          <w:bCs/>
        </w:rPr>
      </w:pPr>
      <w:r w:rsidRPr="00596E44">
        <w:rPr>
          <w:b/>
          <w:bCs/>
        </w:rPr>
        <w:t>Restrição da estória:</w:t>
      </w:r>
    </w:p>
    <w:p w14:paraId="42D7411B" w14:textId="11A01AB3" w:rsidR="008723DF" w:rsidRDefault="008723DF" w:rsidP="00596E44">
      <w:pPr>
        <w:pStyle w:val="estrias"/>
        <w:numPr>
          <w:ilvl w:val="0"/>
          <w:numId w:val="21"/>
        </w:numPr>
      </w:pPr>
      <w:r>
        <w:t>O professor não deve ser capaz de excluir um assunto, caso esse assunto esteja atrelado a uma questão.</w:t>
      </w:r>
    </w:p>
    <w:p w14:paraId="06FF9989" w14:textId="6E40D394" w:rsidR="002D05BB" w:rsidRDefault="002D05BB" w:rsidP="002D05BB">
      <w:pPr>
        <w:ind w:firstLine="0"/>
        <w:jc w:val="center"/>
      </w:pPr>
    </w:p>
    <w:p w14:paraId="16B1DB6A" w14:textId="77777777" w:rsidR="00B224BF" w:rsidRDefault="00B224BF" w:rsidP="002D05BB">
      <w:pPr>
        <w:ind w:firstLine="0"/>
        <w:jc w:val="center"/>
      </w:pPr>
    </w:p>
    <w:p w14:paraId="403B1F4A" w14:textId="77777777" w:rsidR="002D05BB" w:rsidRDefault="00C0541F" w:rsidP="00C0541F">
      <w:r>
        <w:t xml:space="preserve">Como descrito na </w:t>
      </w:r>
      <w:r w:rsidRPr="00596E44">
        <w:rPr>
          <w:highlight w:val="yellow"/>
        </w:rPr>
        <w:t>figura X</w:t>
      </w:r>
      <w:r>
        <w:t xml:space="preserve"> essa estória apresenta algumas restrições. Uma delas serve para barrar o professor em caso de tentativa de exclusão de um assunto que já pertença a uma questão. Isso serve para evitar inconsistências. Apesar de o sistema estar utilizando um recurso do framework Laravel, chamado </w:t>
      </w:r>
      <w:r w:rsidRPr="00596E44">
        <w:rPr>
          <w:i/>
        </w:rPr>
        <w:t>soft</w:t>
      </w:r>
      <w:r>
        <w:t xml:space="preserve"> </w:t>
      </w:r>
      <w:r w:rsidRPr="00596E44">
        <w:rPr>
          <w:i/>
        </w:rPr>
        <w:t>deletes</w:t>
      </w:r>
      <w:r>
        <w:t>, que evita a exclusão definitiva de um registro. Esse recurso funciona adicionando uma coluna na tabela denominada ‘</w:t>
      </w:r>
      <w:r w:rsidRPr="00596E44">
        <w:rPr>
          <w:i/>
        </w:rPr>
        <w:t>deleted_at</w:t>
      </w:r>
      <w:r>
        <w:rPr>
          <w:i/>
        </w:rPr>
        <w:t xml:space="preserve">’, </w:t>
      </w:r>
      <w:r>
        <w:t xml:space="preserve">que indica a data em que o registro foi excluído. Assim nas buscas pelo registro o Laravel ignora os registros que apresentem essa coluna com um valor diferente de nulo. Porém esse recurso no sistema está sendo utilizado de maneira a evitar a exclusão definitiva de registros importantes. Assim decidiu-se pelo bloqueio do botão </w:t>
      </w:r>
      <w:r w:rsidR="007169BE">
        <w:t xml:space="preserve">de exclusão, conforme visto na </w:t>
      </w:r>
      <w:r w:rsidR="007169BE" w:rsidRPr="00596E44">
        <w:rPr>
          <w:highlight w:val="yellow"/>
        </w:rPr>
        <w:t>figura x</w:t>
      </w:r>
      <w:r w:rsidR="007169BE">
        <w:t>, para evitar que questões cadastradas possam trazer consigo assuntos que já foram excluídos.</w:t>
      </w:r>
    </w:p>
    <w:p w14:paraId="372C330C" w14:textId="77777777" w:rsidR="007169BE" w:rsidRDefault="007169BE" w:rsidP="00C0541F"/>
    <w:p w14:paraId="35AF330B" w14:textId="15B147D1" w:rsidR="007169BE" w:rsidRDefault="007169BE" w:rsidP="007169BE">
      <w:pPr>
        <w:ind w:firstLine="0"/>
        <w:jc w:val="center"/>
      </w:pPr>
      <w:del w:id="664" w:author="Ryan Lemos" w:date="2019-08-26T21:10:00Z">
        <w:r w:rsidDel="000638D6">
          <w:rPr>
            <w:noProof/>
          </w:rPr>
          <w:lastRenderedPageBreak/>
          <w:drawing>
            <wp:inline distT="0" distB="0" distL="0" distR="0" wp14:anchorId="653186D9" wp14:editId="0A718E75">
              <wp:extent cx="5760085" cy="2727325"/>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2727325"/>
                      </a:xfrm>
                      <a:prstGeom prst="rect">
                        <a:avLst/>
                      </a:prstGeom>
                    </pic:spPr>
                  </pic:pic>
                </a:graphicData>
              </a:graphic>
            </wp:inline>
          </w:drawing>
        </w:r>
      </w:del>
      <w:ins w:id="665" w:author="Ryan Lemos" w:date="2019-08-26T21:10:00Z">
        <w:r w:rsidR="000638D6" w:rsidRPr="000638D6">
          <w:rPr>
            <w:noProof/>
          </w:rPr>
          <w:t xml:space="preserve"> </w:t>
        </w:r>
        <w:r w:rsidR="000638D6">
          <w:rPr>
            <w:noProof/>
          </w:rPr>
          <w:drawing>
            <wp:inline distT="0" distB="0" distL="0" distR="0" wp14:anchorId="46A5254E" wp14:editId="3C6FEF6C">
              <wp:extent cx="5814060" cy="4065548"/>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27837" cy="4075182"/>
                      </a:xfrm>
                      <a:prstGeom prst="rect">
                        <a:avLst/>
                      </a:prstGeom>
                    </pic:spPr>
                  </pic:pic>
                </a:graphicData>
              </a:graphic>
            </wp:inline>
          </w:drawing>
        </w:r>
      </w:ins>
    </w:p>
    <w:p w14:paraId="1D46051D" w14:textId="58BB2F80" w:rsidR="007169BE" w:rsidDel="00885747" w:rsidRDefault="007169BE">
      <w:pPr>
        <w:rPr>
          <w:del w:id="666" w:author="Ryan Lemos" w:date="2019-08-19T19:18:00Z"/>
        </w:rPr>
      </w:pPr>
    </w:p>
    <w:p w14:paraId="223EF464" w14:textId="4395BA79" w:rsidR="007169BE" w:rsidDel="00885747" w:rsidRDefault="007169BE">
      <w:pPr>
        <w:rPr>
          <w:del w:id="667" w:author="Ryan Lemos" w:date="2019-08-19T19:18:00Z"/>
        </w:rPr>
      </w:pPr>
      <w:del w:id="668" w:author="Ryan Lemos" w:date="2019-08-19T19:18:00Z">
        <w:r w:rsidRPr="00596E44" w:rsidDel="00885747">
          <w:rPr>
            <w:highlight w:val="yellow"/>
          </w:rPr>
          <w:delText>A figura x representa o cadastro de um assunto, com os campos contendo nome e o ícone. O ícone, porém, não é obrigatório.</w:delText>
        </w:r>
      </w:del>
    </w:p>
    <w:p w14:paraId="7AF32BB6" w14:textId="621F8A1F" w:rsidR="009A2E13" w:rsidDel="00885747" w:rsidRDefault="009A2E13">
      <w:pPr>
        <w:rPr>
          <w:del w:id="669" w:author="Ryan Lemos" w:date="2019-08-19T19:18:00Z"/>
        </w:rPr>
      </w:pPr>
    </w:p>
    <w:p w14:paraId="64326569" w14:textId="0174CD78" w:rsidR="007169BE" w:rsidDel="00885747" w:rsidRDefault="007169BE">
      <w:pPr>
        <w:ind w:firstLine="0"/>
        <w:rPr>
          <w:del w:id="670" w:author="Ryan Lemos" w:date="2019-08-19T19:18:00Z"/>
        </w:rPr>
        <w:pPrChange w:id="671" w:author="Ryan Lemos" w:date="2019-08-19T19:18:00Z">
          <w:pPr>
            <w:ind w:firstLine="0"/>
            <w:jc w:val="center"/>
          </w:pPr>
        </w:pPrChange>
      </w:pPr>
      <w:del w:id="672" w:author="Ryan Lemos" w:date="2019-08-19T19:18:00Z">
        <w:r w:rsidDel="00885747">
          <w:rPr>
            <w:noProof/>
          </w:rPr>
          <w:drawing>
            <wp:inline distT="0" distB="0" distL="0" distR="0" wp14:anchorId="393FBC4A" wp14:editId="78FB38B3">
              <wp:extent cx="3636818" cy="2195883"/>
              <wp:effectExtent l="0" t="0" r="190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57239" cy="2208213"/>
                      </a:xfrm>
                      <a:prstGeom prst="rect">
                        <a:avLst/>
                      </a:prstGeom>
                    </pic:spPr>
                  </pic:pic>
                </a:graphicData>
              </a:graphic>
            </wp:inline>
          </w:drawing>
        </w:r>
      </w:del>
    </w:p>
    <w:p w14:paraId="7C69591D" w14:textId="77777777" w:rsidR="007169BE" w:rsidDel="00885747" w:rsidRDefault="007169BE" w:rsidP="00596E44">
      <w:pPr>
        <w:ind w:firstLine="0"/>
        <w:rPr>
          <w:del w:id="673" w:author="Ryan Lemos" w:date="2019-08-19T19:18:00Z"/>
        </w:rPr>
      </w:pPr>
    </w:p>
    <w:p w14:paraId="708CA3EB" w14:textId="77777777" w:rsidR="0049723A" w:rsidRDefault="0049723A">
      <w:pPr>
        <w:ind w:firstLine="0"/>
        <w:pPrChange w:id="674" w:author="Ryan Lemos" w:date="2019-08-19T19:18:00Z">
          <w:pPr>
            <w:ind w:firstLine="0"/>
            <w:jc w:val="center"/>
          </w:pPr>
        </w:pPrChange>
      </w:pPr>
    </w:p>
    <w:p w14:paraId="5E796E46" w14:textId="06BDDF86" w:rsidR="0049723A" w:rsidRDefault="00894804" w:rsidP="0049723A">
      <w:r>
        <w:t>A estória seguinte se trata da criação de uma questão</w:t>
      </w:r>
      <w:r w:rsidR="00D54A70">
        <w:t xml:space="preserve">. Apesar de parecer um processo simples, tem uma série de vertentes que devem ser tratadas conforme visto na estória da </w:t>
      </w:r>
      <w:r w:rsidR="00D54A70" w:rsidRPr="00596E44">
        <w:rPr>
          <w:highlight w:val="yellow"/>
        </w:rPr>
        <w:t>figura x</w:t>
      </w:r>
      <w:r w:rsidR="00D54A70">
        <w:t xml:space="preserve">. </w:t>
      </w:r>
    </w:p>
    <w:p w14:paraId="3D34DE30" w14:textId="48863946"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339A1A02" w:rsidR="00EB7BBD" w:rsidRDefault="00EB7BBD" w:rsidP="00596E44">
      <w:pPr>
        <w:pStyle w:val="estrias"/>
        <w:numPr>
          <w:ilvl w:val="0"/>
          <w:numId w:val="20"/>
        </w:numPr>
      </w:pPr>
      <w:r>
        <w:t>Uma questão pode ser discursiva ou de marcar.</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752D65B3" w14:textId="77777777" w:rsidR="00705B26" w:rsidRDefault="00705B26" w:rsidP="00596E44">
      <w:pPr>
        <w:ind w:firstLine="0"/>
        <w:jc w:val="center"/>
      </w:pPr>
    </w:p>
    <w:p w14:paraId="69A36C2D" w14:textId="77777777" w:rsidR="00D54A70" w:rsidRDefault="00D54A70" w:rsidP="00D54A70">
      <w:r>
        <w:t xml:space="preserve">Desde a indicação se é uma questão discursiva ou não, se o professor quer disponibilizá-la para outros professores utilizarem em suas atividades, o nível (ou ano do </w:t>
      </w:r>
      <w:r>
        <w:lastRenderedPageBreak/>
        <w:t>aluno), dificuldade e tipo da questão (que é dividido em questões de fala, escuta, leitura e escrita) e itens de apoio a resolução</w:t>
      </w:r>
      <w:r w:rsidR="00467D55">
        <w:t xml:space="preserve"> e o seu assunto</w:t>
      </w:r>
      <w:r>
        <w:t>.</w:t>
      </w:r>
    </w:p>
    <w:p w14:paraId="3D79E6C5" w14:textId="77777777" w:rsidR="00D54A70" w:rsidRDefault="00D54A70" w:rsidP="00D54A70">
      <w:r>
        <w:t xml:space="preserve">Pelo fato de ser um processo </w:t>
      </w:r>
      <w:r w:rsidR="00467D55">
        <w:t>com um número grande</w:t>
      </w:r>
      <w:r w:rsidR="00893103">
        <w:t xml:space="preserve"> de entradas do usuário decidiu-se por dividir o processo de cadastro em etapas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por último se tem a etapa dos itens de apoio.</w:t>
      </w:r>
    </w:p>
    <w:p w14:paraId="0896E70A" w14:textId="77777777" w:rsidR="00893103" w:rsidRDefault="00893103" w:rsidP="00D54A70">
      <w:r>
        <w:t xml:space="preserve">A </w:t>
      </w:r>
      <w:r w:rsidRPr="00596E44">
        <w:rPr>
          <w:highlight w:val="yellow"/>
        </w:rPr>
        <w:t>figura X</w:t>
      </w:r>
      <w:r>
        <w:t xml:space="preserve"> se refere a primeira etapa que se dá pela escolha dos assuntos.</w:t>
      </w:r>
      <w:r w:rsidR="00B77D37">
        <w:t xml:space="preserve"> Foi-se utilizado uma estrutura semelhante a estrutura de </w:t>
      </w:r>
      <w:r w:rsidR="00B77D37" w:rsidRPr="00596E44">
        <w:rPr>
          <w:i/>
        </w:rPr>
        <w:t>tags</w:t>
      </w:r>
      <w:r w:rsidR="00B77D37">
        <w:t>, por meio de um recurso nativo do MaterializeCSS. Com esse recurso é possível ao usuário digitar o nome de um assunto e caso esse assunto esteja previamente cadastrado na base de dados ele aparecerá na lista de assuntos disponíveis, bastando clica</w:t>
      </w:r>
      <w:r w:rsidR="00EA685B">
        <w:t>r</w:t>
      </w:r>
      <w:r w:rsidR="00B77D37">
        <w:t xml:space="preserve"> sobre o assunto</w:t>
      </w:r>
      <w:r w:rsidR="00EA685B">
        <w:t xml:space="preserve">. Caso o assunto escolhido não esteja presente na base de dados o professor pode inseri-lo digitando-o e pressionando a tecla </w:t>
      </w:r>
      <w:r w:rsidR="00EA685B" w:rsidRPr="00596E44">
        <w:rPr>
          <w:i/>
        </w:rPr>
        <w:t>enter</w:t>
      </w:r>
      <w:r w:rsidR="00EA685B">
        <w:t xml:space="preserve"> para adicioná-lo a atividade e por conseguinte inclui-lo na base de dados. </w:t>
      </w:r>
    </w:p>
    <w:p w14:paraId="202A2B73" w14:textId="77777777" w:rsidR="00B224BF" w:rsidRDefault="00B224BF" w:rsidP="00D54A70"/>
    <w:p w14:paraId="0CD192D4" w14:textId="1F21B424" w:rsidR="004C0224" w:rsidRDefault="00C6685B">
      <w:pPr>
        <w:ind w:firstLine="0"/>
        <w:jc w:val="center"/>
      </w:pPr>
      <w:ins w:id="675" w:author="Ryan Lemos" w:date="2019-08-26T09:30:00Z">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2522220"/>
                      </a:xfrm>
                      <a:prstGeom prst="rect">
                        <a:avLst/>
                      </a:prstGeom>
                    </pic:spPr>
                  </pic:pic>
                </a:graphicData>
              </a:graphic>
            </wp:inline>
          </w:drawing>
        </w:r>
      </w:ins>
      <w:del w:id="676" w:author="Ryan Lemos" w:date="2019-08-26T09:30:00Z">
        <w:r w:rsidR="00B77D37" w:rsidDel="00C6685B">
          <w:rPr>
            <w:noProof/>
          </w:rPr>
          <w:drawing>
            <wp:inline distT="0" distB="0" distL="0" distR="0" wp14:anchorId="4611E7D2" wp14:editId="6B087B0E">
              <wp:extent cx="5666724" cy="2659380"/>
              <wp:effectExtent l="0" t="0" r="0" b="762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questao step -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690771" cy="2670665"/>
                      </a:xfrm>
                      <a:prstGeom prst="rect">
                        <a:avLst/>
                      </a:prstGeom>
                    </pic:spPr>
                  </pic:pic>
                </a:graphicData>
              </a:graphic>
            </wp:inline>
          </w:drawing>
        </w:r>
      </w:del>
    </w:p>
    <w:p w14:paraId="5EFA7D65" w14:textId="77777777" w:rsidR="004C0224" w:rsidRDefault="004C0224" w:rsidP="004C0224"/>
    <w:p w14:paraId="4AA9763D" w14:textId="77777777" w:rsidR="004C0224" w:rsidRDefault="004C0224" w:rsidP="004C0224">
      <w:r>
        <w:t xml:space="preserve">Já a </w:t>
      </w:r>
      <w:r w:rsidRPr="00596E44">
        <w:rPr>
          <w:highlight w:val="yellow"/>
        </w:rPr>
        <w:t>figura X</w:t>
      </w:r>
      <w:r>
        <w:t xml:space="preserve"> 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 contendo as instruções de preenchimento daquela etapa em específico.</w:t>
      </w:r>
      <w:r w:rsidR="00C00F6E">
        <w:t xml:space="preserve"> Para criar o elemento de edição de texto presente no campo questão foi-se utilizado um plugin JavaScript chamado CKEditor, que detém uma série de </w:t>
      </w:r>
      <w:r w:rsidR="00C00F6E">
        <w:lastRenderedPageBreak/>
        <w:t xml:space="preserve">ferramentas para edição de textos, como negrito, itálico, criação de </w:t>
      </w:r>
      <w:r w:rsidR="00CF506D">
        <w:t>listas etc.</w:t>
      </w:r>
      <w:r w:rsidR="00C00F6E">
        <w:t xml:space="preserve"> (CKEDITOR, 2019).</w:t>
      </w:r>
    </w:p>
    <w:p w14:paraId="6229E73D" w14:textId="77777777" w:rsidR="004C0224" w:rsidRDefault="004C0224" w:rsidP="00596E44"/>
    <w:p w14:paraId="7C98EA45" w14:textId="27C1A1A2" w:rsidR="004C0224" w:rsidRDefault="00C6685B">
      <w:pPr>
        <w:ind w:firstLine="0"/>
        <w:jc w:val="center"/>
      </w:pPr>
      <w:ins w:id="677" w:author="Ryan Lemos" w:date="2019-08-26T09:31:00Z">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4275455"/>
                      </a:xfrm>
                      <a:prstGeom prst="rect">
                        <a:avLst/>
                      </a:prstGeom>
                    </pic:spPr>
                  </pic:pic>
                </a:graphicData>
              </a:graphic>
            </wp:inline>
          </w:drawing>
        </w:r>
      </w:ins>
      <w:del w:id="678" w:author="Ryan Lemos" w:date="2019-08-26T09:31:00Z">
        <w:r w:rsidR="00B77D37" w:rsidDel="00C6685B">
          <w:rPr>
            <w:noProof/>
          </w:rPr>
          <w:drawing>
            <wp:inline distT="0" distB="0" distL="0" distR="0" wp14:anchorId="24891A4C" wp14:editId="4A6298D2">
              <wp:extent cx="5701145" cy="3009265"/>
              <wp:effectExtent l="0" t="0" r="0" b="63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questao step -2.JPG"/>
                      <pic:cNvPicPr/>
                    </pic:nvPicPr>
                    <pic:blipFill>
                      <a:blip r:embed="rId109" cstate="print">
                        <a:extLst>
                          <a:ext uri="{BEBA8EAE-BF5A-486C-A8C5-ECC9F3942E4B}">
                            <a14:imgProps xmlns:a14="http://schemas.microsoft.com/office/drawing/2010/main">
                              <a14:imgLayer r:embed="rId11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8683" cy="3029079"/>
                      </a:xfrm>
                      <a:prstGeom prst="rect">
                        <a:avLst/>
                      </a:prstGeom>
                    </pic:spPr>
                  </pic:pic>
                </a:graphicData>
              </a:graphic>
            </wp:inline>
          </w:drawing>
        </w:r>
      </w:del>
    </w:p>
    <w:p w14:paraId="1160547A" w14:textId="77777777" w:rsidR="004C0224" w:rsidRDefault="004C0224" w:rsidP="004C0224"/>
    <w:p w14:paraId="37958617" w14:textId="77777777" w:rsidR="004C0224" w:rsidRDefault="004C0224" w:rsidP="00596E44">
      <w:r>
        <w:t xml:space="preserve">Caso a questão seja de marcar a terceira etapa fica disponível, conforme visto na </w:t>
      </w:r>
      <w:r w:rsidRPr="00596E44">
        <w:rPr>
          <w:highlight w:val="yellow"/>
        </w:rPr>
        <w:t>figura X</w:t>
      </w:r>
      <w:r>
        <w:t>. Nela o professor deve inserir as alternativas uma a uma. Faz isso 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
    <w:p w14:paraId="7E45FBEA" w14:textId="77777777" w:rsidR="004C0224" w:rsidRDefault="004C0224">
      <w:pPr>
        <w:ind w:firstLine="0"/>
        <w:jc w:val="center"/>
      </w:pPr>
    </w:p>
    <w:p w14:paraId="5DDE3EDC" w14:textId="77777777" w:rsidR="004C0224" w:rsidRDefault="00B77D37">
      <w:pPr>
        <w:ind w:firstLine="0"/>
        <w:jc w:val="center"/>
      </w:pPr>
      <w:r>
        <w:rPr>
          <w:noProof/>
        </w:rPr>
        <w:lastRenderedPageBreak/>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321E6BB1" w14:textId="77777777" w:rsidR="00BC4BB5" w:rsidRDefault="00BC4BB5">
      <w:pPr>
        <w:ind w:firstLine="0"/>
        <w:jc w:val="center"/>
      </w:pPr>
    </w:p>
    <w:p w14:paraId="5416431C" w14:textId="77777777" w:rsidR="00BC4BB5" w:rsidRDefault="00BC4BB5" w:rsidP="00596E44">
      <w:r>
        <w:t xml:space="preserve">A última etapa, conforme visto na </w:t>
      </w:r>
      <w:r w:rsidRPr="00596E44">
        <w:rPr>
          <w:highlight w:val="yellow"/>
        </w:rPr>
        <w:t>figura x</w:t>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6C59A058" w14:textId="697CCBD0" w:rsidR="00893103" w:rsidRDefault="00C6685B">
      <w:pPr>
        <w:ind w:firstLine="0"/>
        <w:jc w:val="center"/>
      </w:pPr>
      <w:ins w:id="679" w:author="Ryan Lemos" w:date="2019-08-26T09:32:00Z">
        <w:r>
          <w:rPr>
            <w:noProof/>
          </w:rPr>
          <w:lastRenderedPageBreak/>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4030345"/>
                      </a:xfrm>
                      <a:prstGeom prst="rect">
                        <a:avLst/>
                      </a:prstGeom>
                    </pic:spPr>
                  </pic:pic>
                </a:graphicData>
              </a:graphic>
            </wp:inline>
          </w:drawing>
        </w:r>
      </w:ins>
      <w:del w:id="680" w:author="Ryan Lemos" w:date="2019-08-26T09:32:00Z">
        <w:r w:rsidR="00B77D37" w:rsidDel="00C6685B">
          <w:rPr>
            <w:noProof/>
          </w:rPr>
          <w:drawing>
            <wp:inline distT="0" distB="0" distL="0" distR="0" wp14:anchorId="544AE545" wp14:editId="73A3E03C">
              <wp:extent cx="5760085" cy="272986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questao step -4.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60085" cy="2729865"/>
                      </a:xfrm>
                      <a:prstGeom prst="rect">
                        <a:avLst/>
                      </a:prstGeom>
                    </pic:spPr>
                  </pic:pic>
                </a:graphicData>
              </a:graphic>
            </wp:inline>
          </w:drawing>
        </w:r>
      </w:del>
    </w:p>
    <w:p w14:paraId="45693233" w14:textId="77777777" w:rsidR="00B224BF" w:rsidRDefault="00B224BF">
      <w:pPr>
        <w:ind w:firstLine="0"/>
        <w:jc w:val="center"/>
      </w:pPr>
    </w:p>
    <w:p w14:paraId="6FB7AD75" w14:textId="77777777" w:rsidR="00BC4BB5" w:rsidRDefault="00BC4BB5" w:rsidP="00BC4BB5">
      <w:r>
        <w:t xml:space="preserve">Toda vez que o usuário avança uma etapa o ambiente salva os dados preenchidos das etapas anteriores de maneira a persistir os dados. Isso foi implementado pois como se trata de um cadastro por etapas, caso haja algum erro ou desconexão o professor não perde tudo aquilo que tinha preenchido anteriormente. Para fazer essa persistência, utilizou-se uma tecnologia chamada de </w:t>
      </w:r>
      <w:r w:rsidRPr="00596E44">
        <w:rPr>
          <w:i/>
        </w:rPr>
        <w:t>Local</w:t>
      </w:r>
      <w:r>
        <w:t xml:space="preserve"> </w:t>
      </w:r>
      <w:r w:rsidRPr="00596E44">
        <w:rPr>
          <w:i/>
        </w:rPr>
        <w:t>Storage</w:t>
      </w:r>
      <w:r>
        <w:t xml:space="preserve">, 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visto na </w:t>
      </w:r>
      <w:r w:rsidR="00EE5F10" w:rsidRPr="00596E44">
        <w:rPr>
          <w:highlight w:val="yellow"/>
        </w:rPr>
        <w:t>figura x</w:t>
      </w:r>
      <w:r w:rsidR="00EE5F10">
        <w:t xml:space="preserve">, em que foi utilizado o navegador Google Chrome. </w:t>
      </w:r>
    </w:p>
    <w:p w14:paraId="74866706" w14:textId="77777777" w:rsidR="00EE5F10" w:rsidRDefault="00EE5F10" w:rsidP="00BC4BB5"/>
    <w:p w14:paraId="632B4564" w14:textId="187AF5B1" w:rsidR="00BC4BB5" w:rsidRDefault="00C6685B" w:rsidP="00596E44">
      <w:pPr>
        <w:ind w:firstLine="0"/>
        <w:jc w:val="center"/>
      </w:pPr>
      <w:ins w:id="681" w:author="Ryan Lemos" w:date="2019-08-26T09:36:00Z">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1056005"/>
                      </a:xfrm>
                      <a:prstGeom prst="rect">
                        <a:avLst/>
                      </a:prstGeom>
                    </pic:spPr>
                  </pic:pic>
                </a:graphicData>
              </a:graphic>
            </wp:inline>
          </w:drawing>
        </w:r>
      </w:ins>
      <w:del w:id="682" w:author="Ryan Lemos" w:date="2019-08-26T09:35:00Z">
        <w:r w:rsidR="00BC4BB5" w:rsidDel="00C6685B">
          <w:rPr>
            <w:noProof/>
          </w:rPr>
          <w:drawing>
            <wp:inline distT="0" distB="0" distL="0" distR="0" wp14:anchorId="39474B32" wp14:editId="3B9752AE">
              <wp:extent cx="4630376" cy="2597727"/>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59825" cy="2614249"/>
                      </a:xfrm>
                      <a:prstGeom prst="rect">
                        <a:avLst/>
                      </a:prstGeom>
                    </pic:spPr>
                  </pic:pic>
                </a:graphicData>
              </a:graphic>
            </wp:inline>
          </w:drawing>
        </w:r>
      </w:del>
    </w:p>
    <w:p w14:paraId="0E12030B" w14:textId="77777777" w:rsidR="00EE5F10" w:rsidRDefault="00EE5F10" w:rsidP="00EE5F10"/>
    <w:p w14:paraId="640B7E2F" w14:textId="77777777" w:rsidR="00EE5F10" w:rsidRDefault="00EE5F10" w:rsidP="00EE5F10">
      <w:r>
        <w:t xml:space="preserve">Pode se notar que os dados estão visíveis, diferentemente dos dados das turmas, menus e permissões do usuário, já que esses permanecem criptografados. Isso se deu pelo fato </w:t>
      </w:r>
      <w:r>
        <w:lastRenderedPageBreak/>
        <w:t xml:space="preserve">de os dados da questão não serem dados sensíveis, por isso não há necessidade de passar por um processo de criptografia. </w:t>
      </w:r>
    </w:p>
    <w:p w14:paraId="27F4ABF7" w14:textId="55472DE3" w:rsidR="00074A94" w:rsidRDefault="00074A94">
      <w:r>
        <w:t xml:space="preserve">A próxima estória descrita pela </w:t>
      </w:r>
      <w:r w:rsidRPr="00596E44">
        <w:rPr>
          <w:highlight w:val="yellow"/>
        </w:rPr>
        <w:t>figura x</w:t>
      </w:r>
      <w:r>
        <w:t xml:space="preserve"> se trata da edição de uma questão criada por um professor.</w:t>
      </w:r>
    </w:p>
    <w:p w14:paraId="26B84864" w14:textId="77777777" w:rsidR="00EB7BBD" w:rsidRDefault="00EB7BBD"/>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758D4B11" w14:textId="77777777" w:rsidR="00B224BF" w:rsidRDefault="00B224BF" w:rsidP="00596E44">
      <w:pPr>
        <w:ind w:firstLine="0"/>
      </w:pPr>
    </w:p>
    <w:p w14:paraId="4885C515" w14:textId="679EE6DE" w:rsidR="00074A94" w:rsidDel="00265637" w:rsidRDefault="007A2067" w:rsidP="00265637">
      <w:pPr>
        <w:rPr>
          <w:del w:id="683" w:author="Ryan Lemos" w:date="2019-08-26T21:12:00Z"/>
        </w:rPr>
      </w:pPr>
      <w:r>
        <w:t>Para esta interação,</w:t>
      </w:r>
      <w:r w:rsidR="00074A94">
        <w:t xml:space="preserve"> </w:t>
      </w:r>
      <w:r>
        <w:t xml:space="preserve">no entanto não foi dividida em etapas em divergência ao cadastro de uma questão. Aqui foi pensado em que talvez o professor só queira editar um dado, e ter que passar por todas as etapas para editar somente um dado pode ficar algo maçante. Por isso se colocou todos os dados da questão em uma tela e o professor escolhe o que quer alterar conforme visto na </w:t>
      </w:r>
      <w:r w:rsidRPr="00596E44">
        <w:rPr>
          <w:highlight w:val="yellow"/>
        </w:rPr>
        <w:t>figura x</w:t>
      </w:r>
      <w:r>
        <w:t xml:space="preserve">. Pelo fato de ser uma interação um pouco grande não se coube totalmente na figura, porém contempla todos os dados da questão. O único dado da questão que não pode ser </w:t>
      </w:r>
      <w:del w:id="684" w:author="Ryan Lemos" w:date="2019-08-26T21:12:00Z">
        <w:r w:rsidDel="00265637">
          <w:delText xml:space="preserve">mudado </w:delText>
        </w:r>
      </w:del>
      <w:ins w:id="685" w:author="Ryan Lemos" w:date="2019-08-26T21:12:00Z">
        <w:r w:rsidR="00265637">
          <w:t xml:space="preserve">modificado </w:t>
        </w:r>
      </w:ins>
      <w:r>
        <w:t>é o seu tipo.</w:t>
      </w:r>
    </w:p>
    <w:p w14:paraId="07264101" w14:textId="77777777" w:rsidR="00265637" w:rsidRDefault="00265637" w:rsidP="00074A94">
      <w:pPr>
        <w:rPr>
          <w:ins w:id="686" w:author="Ryan Lemos" w:date="2019-08-26T21:12:00Z"/>
        </w:rPr>
      </w:pPr>
    </w:p>
    <w:p w14:paraId="4EE6A4D9" w14:textId="77777777" w:rsidR="00074A94" w:rsidRDefault="00074A94"/>
    <w:p w14:paraId="014EFA18" w14:textId="560BB3E8" w:rsidR="00C60EA2" w:rsidRDefault="00A260A0" w:rsidP="00596E44">
      <w:pPr>
        <w:ind w:firstLine="0"/>
        <w:jc w:val="center"/>
        <w:rPr>
          <w:ins w:id="687" w:author="Ryan Lemos" w:date="2019-08-26T21:13:00Z"/>
          <w:noProof/>
        </w:rPr>
      </w:pPr>
      <w:del w:id="688" w:author="Ryan Lemos" w:date="2019-08-26T21:12:00Z">
        <w:r w:rsidDel="00265637">
          <w:rPr>
            <w:noProof/>
          </w:rPr>
          <w:drawing>
            <wp:inline distT="0" distB="0" distL="0" distR="0" wp14:anchorId="25C6A72D" wp14:editId="00DE3A23">
              <wp:extent cx="5030241" cy="2140528"/>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61124" cy="2153670"/>
                      </a:xfrm>
                      <a:prstGeom prst="rect">
                        <a:avLst/>
                      </a:prstGeom>
                    </pic:spPr>
                  </pic:pic>
                </a:graphicData>
              </a:graphic>
            </wp:inline>
          </w:drawing>
        </w:r>
      </w:del>
      <w:ins w:id="689" w:author="Ryan Lemos" w:date="2019-08-26T21:12:00Z">
        <w:r w:rsidR="00265637" w:rsidRPr="00265637">
          <w:rPr>
            <w:noProof/>
          </w:rPr>
          <w:t xml:space="preserve"> </w:t>
        </w:r>
        <w:r w:rsidR="00265637">
          <w:rPr>
            <w:noProof/>
          </w:rPr>
          <w:drawing>
            <wp:inline distT="0" distB="0" distL="0" distR="0" wp14:anchorId="0DF07017" wp14:editId="11DCB483">
              <wp:extent cx="5760085" cy="339788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3397885"/>
                      </a:xfrm>
                      <a:prstGeom prst="rect">
                        <a:avLst/>
                      </a:prstGeom>
                    </pic:spPr>
                  </pic:pic>
                </a:graphicData>
              </a:graphic>
            </wp:inline>
          </w:drawing>
        </w:r>
      </w:ins>
    </w:p>
    <w:p w14:paraId="1A019C48" w14:textId="77777777" w:rsidR="00265637" w:rsidRDefault="00265637" w:rsidP="00596E44">
      <w:pPr>
        <w:ind w:firstLine="0"/>
        <w:jc w:val="center"/>
      </w:pPr>
    </w:p>
    <w:p w14:paraId="4DDD155A" w14:textId="77777777" w:rsidR="00725243" w:rsidRDefault="00725243">
      <w:pPr>
        <w:ind w:firstLine="0"/>
      </w:pPr>
    </w:p>
    <w:p w14:paraId="35890519" w14:textId="38A5411C" w:rsidR="00725243" w:rsidRDefault="00725243">
      <w:pPr>
        <w:ind w:firstLine="0"/>
      </w:pPr>
      <w:r>
        <w:lastRenderedPageBreak/>
        <w:t xml:space="preserve">A próxima estória descrita pela </w:t>
      </w:r>
      <w:r w:rsidRPr="00596E44">
        <w:rPr>
          <w:highlight w:val="yellow"/>
        </w:rPr>
        <w:t>figura x</w:t>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77777777" w:rsidR="000D79BC" w:rsidRDefault="000D79BC">
      <w:pPr>
        <w:ind w:firstLine="0"/>
      </w:pPr>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643795E1" w:rsidR="008F079D" w:rsidRDefault="008F079D" w:rsidP="00596E44">
      <w:pPr>
        <w:pStyle w:val="estrias"/>
        <w:numPr>
          <w:ilvl w:val="0"/>
          <w:numId w:val="19"/>
        </w:numPr>
      </w:pPr>
      <w:r>
        <w:t>O professor pode remover alguma questão caso não a queira.</w:t>
      </w:r>
    </w:p>
    <w:p w14:paraId="437DBBA5" w14:textId="272D662F" w:rsidR="008F079D" w:rsidRDefault="008F079D" w:rsidP="00596E44">
      <w:pPr>
        <w:pStyle w:val="estrias"/>
        <w:numPr>
          <w:ilvl w:val="0"/>
          <w:numId w:val="19"/>
        </w:numPr>
      </w:pPr>
      <w:r>
        <w:t>O professor deve receber a quantidade de questões disponíveis a partir da combinação de filtros.</w:t>
      </w:r>
    </w:p>
    <w:p w14:paraId="52D6B6DD" w14:textId="67A4CEFA" w:rsidR="00725243" w:rsidRDefault="008F079D" w:rsidP="00596E44">
      <w:pPr>
        <w:pStyle w:val="estrias"/>
        <w:numPr>
          <w:ilvl w:val="0"/>
          <w:numId w:val="19"/>
        </w:numPr>
      </w:pPr>
      <w:r>
        <w:t>O professor deve ser capaz de visualizar quais foram as questões</w:t>
      </w:r>
      <w:r w:rsidR="000D79BC">
        <w:t xml:space="preserve"> restantes dos filtros.</w:t>
      </w:r>
    </w:p>
    <w:p w14:paraId="12321740" w14:textId="77777777" w:rsidR="000C0CCF" w:rsidRDefault="000C0CCF" w:rsidP="000C0CCF"/>
    <w:p w14:paraId="26B2B95C" w14:textId="5A92C737" w:rsidR="000C0CCF" w:rsidRDefault="000C0CCF">
      <w:r>
        <w:t xml:space="preserve">Para a confecção desta interação foi-se pensada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Pr="00596E44">
        <w:rPr>
          <w:highlight w:val="yellow"/>
        </w:rPr>
        <w:t>figura X</w:t>
      </w:r>
      <w:r>
        <w:t xml:space="preserve"> demonstra a seção contendo o nome da atividade juntamente as questões adicionadas a atividade. Na seção que contém as questões adicionadas a atividade é possível ao professor visualizar os dados da questão por meio do botão com o símbolo de olho. Há ainda um campo de seleção com o título escolher, que serve para o professor marcar as questões que quer remover da atividade.</w:t>
      </w:r>
    </w:p>
    <w:p w14:paraId="4BF17028" w14:textId="77777777" w:rsidR="00A05EF6" w:rsidRDefault="00A05EF6" w:rsidP="00596E44"/>
    <w:p w14:paraId="317DC05C" w14:textId="1753750A" w:rsidR="000C0CCF" w:rsidRDefault="000C0CCF" w:rsidP="00725243">
      <w:pPr>
        <w:ind w:firstLine="0"/>
        <w:jc w:val="center"/>
      </w:pPr>
      <w:del w:id="690" w:author="Ryan Lemos" w:date="2019-08-26T21:15:00Z">
        <w:r w:rsidDel="00265637">
          <w:rPr>
            <w:noProof/>
          </w:rPr>
          <w:lastRenderedPageBreak/>
          <w:drawing>
            <wp:inline distT="0" distB="0" distL="0" distR="0" wp14:anchorId="270DCF7C" wp14:editId="7B2D6B8F">
              <wp:extent cx="5101071" cy="2327564"/>
              <wp:effectExtent l="0" t="0" r="444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3085" cy="2342172"/>
                      </a:xfrm>
                      <a:prstGeom prst="rect">
                        <a:avLst/>
                      </a:prstGeom>
                    </pic:spPr>
                  </pic:pic>
                </a:graphicData>
              </a:graphic>
            </wp:inline>
          </w:drawing>
        </w:r>
      </w:del>
      <w:ins w:id="691" w:author="Ryan Lemos" w:date="2019-08-26T21:15:00Z">
        <w:r w:rsidR="00265637" w:rsidRPr="00265637">
          <w:rPr>
            <w:noProof/>
          </w:rPr>
          <w:t xml:space="preserve"> </w:t>
        </w:r>
        <w:r w:rsidR="00265637">
          <w:rPr>
            <w:noProof/>
          </w:rPr>
          <w:drawing>
            <wp:inline distT="0" distB="0" distL="0" distR="0" wp14:anchorId="20FF5FC6" wp14:editId="623FDA91">
              <wp:extent cx="5173980" cy="3062978"/>
              <wp:effectExtent l="0" t="0" r="762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79827" cy="3066439"/>
                      </a:xfrm>
                      <a:prstGeom prst="rect">
                        <a:avLst/>
                      </a:prstGeom>
                    </pic:spPr>
                  </pic:pic>
                </a:graphicData>
              </a:graphic>
            </wp:inline>
          </w:drawing>
        </w:r>
      </w:ins>
    </w:p>
    <w:p w14:paraId="40495D44" w14:textId="77777777" w:rsidR="00C632A2" w:rsidRDefault="00C632A2" w:rsidP="00C632A2"/>
    <w:p w14:paraId="598BDD5B" w14:textId="77777777" w:rsidR="00C632A2" w:rsidRDefault="00C632A2" w:rsidP="00C632A2">
      <w:r>
        <w:t xml:space="preserve">Já a </w:t>
      </w:r>
      <w:r w:rsidRPr="00596E44">
        <w:rPr>
          <w:highlight w:val="yellow"/>
        </w:rPr>
        <w:t>figura X</w:t>
      </w:r>
      <w:r>
        <w:t xml:space="preserve"> 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se para exclusão tenha-se marcado uma das questões.</w:t>
      </w:r>
    </w:p>
    <w:p w14:paraId="65B7DC39" w14:textId="77777777" w:rsidR="00AC435E" w:rsidRDefault="00AC435E" w:rsidP="00C632A2"/>
    <w:p w14:paraId="598873B0" w14:textId="698BA33E" w:rsidR="000C0CCF" w:rsidRDefault="000C0CCF" w:rsidP="00725243">
      <w:pPr>
        <w:ind w:firstLine="0"/>
        <w:jc w:val="center"/>
      </w:pPr>
      <w:del w:id="692" w:author="Ryan Lemos" w:date="2019-08-26T21:14:00Z">
        <w:r w:rsidDel="00265637">
          <w:rPr>
            <w:noProof/>
          </w:rPr>
          <w:drawing>
            <wp:inline distT="0" distB="0" distL="0" distR="0" wp14:anchorId="689EC0EA" wp14:editId="70B3461D">
              <wp:extent cx="5370207" cy="2549236"/>
              <wp:effectExtent l="0" t="0" r="1905" b="381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11801" cy="2568981"/>
                      </a:xfrm>
                      <a:prstGeom prst="rect">
                        <a:avLst/>
                      </a:prstGeom>
                    </pic:spPr>
                  </pic:pic>
                </a:graphicData>
              </a:graphic>
            </wp:inline>
          </w:drawing>
        </w:r>
      </w:del>
      <w:ins w:id="693" w:author="Ryan Lemos" w:date="2019-08-26T21:14:00Z">
        <w:r w:rsidR="00265637" w:rsidRPr="00265637">
          <w:rPr>
            <w:noProof/>
          </w:rPr>
          <w:t xml:space="preserve"> </w:t>
        </w:r>
        <w:r w:rsidR="00265637">
          <w:rPr>
            <w:noProof/>
          </w:rPr>
          <w:drawing>
            <wp:inline distT="0" distB="0" distL="0" distR="0" wp14:anchorId="2679D622" wp14:editId="3AAA9B24">
              <wp:extent cx="5760085" cy="325945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3259455"/>
                      </a:xfrm>
                      <a:prstGeom prst="rect">
                        <a:avLst/>
                      </a:prstGeom>
                    </pic:spPr>
                  </pic:pic>
                </a:graphicData>
              </a:graphic>
            </wp:inline>
          </w:drawing>
        </w:r>
      </w:ins>
    </w:p>
    <w:p w14:paraId="62CAFFE0" w14:textId="77777777" w:rsidR="00C632A2" w:rsidRDefault="00C632A2" w:rsidP="00725243">
      <w:pPr>
        <w:ind w:firstLine="0"/>
        <w:jc w:val="center"/>
      </w:pPr>
    </w:p>
    <w:p w14:paraId="20C72585" w14:textId="77777777" w:rsidR="00C632A2" w:rsidRDefault="00C632A2" w:rsidP="00C632A2">
      <w:r>
        <w:lastRenderedPageBreak/>
        <w:t xml:space="preserve">Quanto aos filtros, eles funcionam de maneira interativa, toda vez que o usuário modifica um campo atualiza-se o total de questões disponíveis juntamente com as questões em si. Essas questões filtradas podem ser vistas por meio do botão com o ícone de olho que apresenta a listagem conforme visto na </w:t>
      </w:r>
      <w:r w:rsidRPr="00596E44">
        <w:rPr>
          <w:highlight w:val="yellow"/>
        </w:rPr>
        <w:t>figura X</w:t>
      </w:r>
      <w:r>
        <w:t xml:space="preserve">.  Já em relação a seleção, ela acontece de maneira randômica baseada nas questões filtradas e na quantidade de questões que se quer inserir. Ou seja, a partir da quantidade escolhe-se </w:t>
      </w:r>
      <w:r w:rsidR="00800522">
        <w:t>aleatoriamente dentre as disponíveis até que se tenha todas as questões necessárias.</w:t>
      </w:r>
    </w:p>
    <w:p w14:paraId="12F71D6F" w14:textId="77777777" w:rsidR="00C632A2" w:rsidRDefault="00C632A2" w:rsidP="00C632A2"/>
    <w:p w14:paraId="2D30F50E" w14:textId="315ADBFC" w:rsidR="00C632A2" w:rsidRDefault="00C632A2" w:rsidP="00596E44">
      <w:pPr>
        <w:ind w:firstLine="0"/>
        <w:jc w:val="center"/>
        <w:rPr>
          <w:ins w:id="694" w:author="Ryan Lemos" w:date="2019-08-26T21:17:00Z"/>
          <w:noProof/>
        </w:rPr>
      </w:pPr>
      <w:del w:id="695" w:author="Ryan Lemos" w:date="2019-08-26T21:16:00Z">
        <w:r w:rsidDel="00265637">
          <w:rPr>
            <w:noProof/>
          </w:rPr>
          <w:drawing>
            <wp:inline distT="0" distB="0" distL="0" distR="0" wp14:anchorId="368CD541" wp14:editId="09A7E601">
              <wp:extent cx="4230767" cy="2535382"/>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71789" cy="2559965"/>
                      </a:xfrm>
                      <a:prstGeom prst="rect">
                        <a:avLst/>
                      </a:prstGeom>
                    </pic:spPr>
                  </pic:pic>
                </a:graphicData>
              </a:graphic>
            </wp:inline>
          </w:drawing>
        </w:r>
      </w:del>
      <w:ins w:id="696" w:author="Ryan Lemos" w:date="2019-08-26T21:16:00Z">
        <w:r w:rsidR="00265637" w:rsidRPr="00265637">
          <w:rPr>
            <w:noProof/>
          </w:rPr>
          <w:t xml:space="preserve"> </w:t>
        </w:r>
        <w:r w:rsidR="00265637">
          <w:rPr>
            <w:noProof/>
          </w:rPr>
          <w:drawing>
            <wp:inline distT="0" distB="0" distL="0" distR="0" wp14:anchorId="7A80AB7A" wp14:editId="11BBBE87">
              <wp:extent cx="4930140" cy="2974607"/>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43006" cy="2982370"/>
                      </a:xfrm>
                      <a:prstGeom prst="rect">
                        <a:avLst/>
                      </a:prstGeom>
                    </pic:spPr>
                  </pic:pic>
                </a:graphicData>
              </a:graphic>
            </wp:inline>
          </w:drawing>
        </w:r>
      </w:ins>
    </w:p>
    <w:p w14:paraId="58015E7E" w14:textId="77777777" w:rsidR="00265637" w:rsidRDefault="00265637" w:rsidP="00596E44">
      <w:pPr>
        <w:ind w:firstLine="0"/>
        <w:jc w:val="center"/>
        <w:rPr>
          <w:ins w:id="697" w:author="Ryan Lemos" w:date="2019-08-26T21:18:00Z"/>
          <w:noProof/>
        </w:rPr>
      </w:pPr>
    </w:p>
    <w:p w14:paraId="05B60EB8" w14:textId="6D36CBB3" w:rsidR="00265637" w:rsidRDefault="00265637">
      <w:pPr>
        <w:rPr>
          <w:ins w:id="698" w:author="Ryan Lemos" w:date="2019-08-26T21:30:00Z"/>
          <w:noProof/>
        </w:rPr>
      </w:pPr>
      <w:ins w:id="699" w:author="Ryan Lemos" w:date="2019-08-26T21:17:00Z">
        <w:r>
          <w:rPr>
            <w:noProof/>
          </w:rPr>
          <w:t>Caso queira visualizar toda a questão é possível pelo mesmo s</w:t>
        </w:r>
      </w:ins>
      <w:ins w:id="700" w:author="Ryan Lemos" w:date="2019-08-26T21:18:00Z">
        <w:r>
          <w:rPr>
            <w:noProof/>
          </w:rPr>
          <w:t>í</w:t>
        </w:r>
      </w:ins>
      <w:ins w:id="701" w:author="Ryan Lemos" w:date="2019-08-26T21:17:00Z">
        <w:r>
          <w:rPr>
            <w:noProof/>
          </w:rPr>
          <w:t>mbolo</w:t>
        </w:r>
      </w:ins>
      <w:ins w:id="702" w:author="Ryan Lemos" w:date="2019-08-26T21:18:00Z">
        <w:r>
          <w:rPr>
            <w:noProof/>
          </w:rPr>
          <w:t xml:space="preserve"> de olho que os dados da questão surgirão, conforme visto na </w:t>
        </w:r>
        <w:r w:rsidRPr="00265637">
          <w:rPr>
            <w:noProof/>
            <w:highlight w:val="yellow"/>
            <w:rPrChange w:id="703" w:author="Ryan Lemos" w:date="2019-08-26T21:18:00Z">
              <w:rPr>
                <w:noProof/>
              </w:rPr>
            </w:rPrChange>
          </w:rPr>
          <w:t>figura x</w:t>
        </w:r>
        <w:r>
          <w:rPr>
            <w:noProof/>
          </w:rPr>
          <w:t xml:space="preserve">. Isso é para em caso </w:t>
        </w:r>
      </w:ins>
      <w:ins w:id="704" w:author="Ryan Lemos" w:date="2019-08-26T21:19:00Z">
        <w:r>
          <w:rPr>
            <w:noProof/>
          </w:rPr>
          <w:t>de o professor querer utilizar questões de outros professores, ele possa conhecer a questão. Conhecendo suas alternativas (se houver) enunciado</w:t>
        </w:r>
      </w:ins>
      <w:ins w:id="705" w:author="Ryan Lemos" w:date="2019-08-26T21:30:00Z">
        <w:r w:rsidR="008150A3">
          <w:rPr>
            <w:noProof/>
          </w:rPr>
          <w:t>, audios vinculados a questão</w:t>
        </w:r>
      </w:ins>
      <w:ins w:id="706" w:author="Ryan Lemos" w:date="2019-08-26T21:19:00Z">
        <w:r>
          <w:rPr>
            <w:noProof/>
          </w:rPr>
          <w:t xml:space="preserve"> e etc.</w:t>
        </w:r>
      </w:ins>
    </w:p>
    <w:p w14:paraId="6BDDB959" w14:textId="504E4F39" w:rsidR="00265637" w:rsidRDefault="00265637">
      <w:pPr>
        <w:ind w:firstLine="0"/>
        <w:jc w:val="center"/>
      </w:pPr>
      <w:ins w:id="707" w:author="Ryan Lemos" w:date="2019-08-26T21:30:00Z">
        <w:r>
          <w:rPr>
            <w:noProof/>
          </w:rPr>
          <w:lastRenderedPageBreak/>
          <w:drawing>
            <wp:inline distT="0" distB="0" distL="0" distR="0" wp14:anchorId="67422E52" wp14:editId="4713AFAF">
              <wp:extent cx="4800600" cy="2935082"/>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15547" cy="2944220"/>
                      </a:xfrm>
                      <a:prstGeom prst="rect">
                        <a:avLst/>
                      </a:prstGeom>
                    </pic:spPr>
                  </pic:pic>
                </a:graphicData>
              </a:graphic>
            </wp:inline>
          </w:drawing>
        </w:r>
      </w:ins>
    </w:p>
    <w:p w14:paraId="4A35E9BC" w14:textId="77777777" w:rsidR="00725243" w:rsidRDefault="00725243">
      <w:pPr>
        <w:ind w:firstLine="0"/>
      </w:pPr>
    </w:p>
    <w:p w14:paraId="1154AE5C" w14:textId="023192D1" w:rsidR="00A5757F" w:rsidRDefault="00A5757F">
      <w:pPr>
        <w:pPrChange w:id="708" w:author="Ryan Lemos" w:date="2019-08-26T21:17:00Z">
          <w:pPr>
            <w:ind w:firstLine="0"/>
          </w:pPr>
        </w:pPrChange>
      </w:pPr>
      <w:r>
        <w:t xml:space="preserve">A estória presente na </w:t>
      </w:r>
      <w:r w:rsidRPr="00596E44">
        <w:rPr>
          <w:highlight w:val="yellow"/>
        </w:rPr>
        <w:t>figura x</w:t>
      </w:r>
      <w:r>
        <w:t xml:space="preserve"> define como se dá a necessidade de edição de uma atividade por um professor. Ele deve ser capaz de manipular a atividade de maneira a inserir manualmente as questões que desejar, e não mais de maneira randômica.</w:t>
      </w:r>
    </w:p>
    <w:p w14:paraId="42DA01FD" w14:textId="77777777" w:rsidR="00300D1E" w:rsidRDefault="00300D1E">
      <w:pPr>
        <w:ind w:firstLine="0"/>
      </w:pPr>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048FB35B" w:rsidR="00300D1E" w:rsidRDefault="00300D1E" w:rsidP="00596E44">
      <w:pPr>
        <w:pStyle w:val="estrias"/>
        <w:numPr>
          <w:ilvl w:val="0"/>
          <w:numId w:val="18"/>
        </w:numPr>
      </w:pPr>
      <w:r>
        <w:t>Ainda assim deve haver a possibilidade de filtros para as questões.</w:t>
      </w:r>
    </w:p>
    <w:p w14:paraId="57988BA7" w14:textId="1A3519F5" w:rsidR="000E3B98" w:rsidRDefault="000E3B98" w:rsidP="00596E44">
      <w:pPr>
        <w:ind w:firstLine="0"/>
      </w:pPr>
    </w:p>
    <w:p w14:paraId="12326401" w14:textId="77777777" w:rsidR="00A5757F" w:rsidRDefault="00A5757F" w:rsidP="00A5757F"/>
    <w:p w14:paraId="32334824" w14:textId="77777777" w:rsidR="00A5757F" w:rsidRDefault="00A5757F" w:rsidP="00A5757F">
      <w:r>
        <w:t xml:space="preserve">O design é semelhante ao visto </w:t>
      </w:r>
      <w:r w:rsidRPr="00596E44">
        <w:rPr>
          <w:highlight w:val="yellow"/>
        </w:rPr>
        <w:t>na figura x e na figura x</w:t>
      </w:r>
      <w:r>
        <w:t xml:space="preserve">. O que muda é que agora tem-se uma tabela contendo as questões filtradas e o professor escolhe manualmente quais questões ele quer inserir na atividade conforme explicitado na </w:t>
      </w:r>
      <w:r w:rsidRPr="00596E44">
        <w:rPr>
          <w:highlight w:val="yellow"/>
        </w:rPr>
        <w:t>figura x</w:t>
      </w:r>
      <w:r>
        <w:t>.</w:t>
      </w:r>
      <w:r w:rsidR="002739C9">
        <w:t xml:space="preserve"> Os filtros continuam, porém agora o professor tem a capacidade de decidir </w:t>
      </w:r>
      <w:r w:rsidR="007E0DFA">
        <w:t xml:space="preserve">manualmente quais questões se quer manter na atividade. Isso evita o problema de aleatoriedade no sentido em que se queira um conjunto específico de questões, porém há possibilidade dessas questões nunca serem sorteadas. Através da edição o professor é capaz de escolher essas questões e as adicioná-las. </w:t>
      </w:r>
    </w:p>
    <w:p w14:paraId="74635562" w14:textId="77777777" w:rsidR="00AC435E" w:rsidRDefault="00AC435E" w:rsidP="00A5757F"/>
    <w:p w14:paraId="21CF754F" w14:textId="77777777" w:rsidR="002739C9" w:rsidRDefault="002739C9">
      <w:pPr>
        <w:ind w:firstLine="0"/>
      </w:pPr>
      <w:r>
        <w:rPr>
          <w:noProof/>
        </w:rPr>
        <w:lastRenderedPageBreak/>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10581" cy="2841956"/>
                    </a:xfrm>
                    <a:prstGeom prst="rect">
                      <a:avLst/>
                    </a:prstGeom>
                  </pic:spPr>
                </pic:pic>
              </a:graphicData>
            </a:graphic>
          </wp:inline>
        </w:drawing>
      </w:r>
    </w:p>
    <w:p w14:paraId="2ED40FF9" w14:textId="77777777" w:rsidR="00E33640" w:rsidRDefault="00E33640">
      <w:pPr>
        <w:ind w:firstLine="0"/>
      </w:pPr>
    </w:p>
    <w:p w14:paraId="187586BF" w14:textId="14DF5819" w:rsidR="00AC435E" w:rsidRDefault="00AC435E" w:rsidP="00885747">
      <w:pPr>
        <w:rPr>
          <w:ins w:id="709" w:author="Ryan Lemos" w:date="2019-08-19T19:21:00Z"/>
        </w:rPr>
      </w:pPr>
      <w:del w:id="710" w:author="Ryan Lemos" w:date="2019-08-19T19:20:00Z">
        <w:r w:rsidDel="00885747">
          <w:delText>Após finalizada a inserção de uma atividade</w:delText>
        </w:r>
      </w:del>
      <w:ins w:id="711" w:author="Ryan Lemos" w:date="2019-08-19T19:20:00Z">
        <w:r w:rsidR="00885747">
          <w:t>Com a criação de atividades,</w:t>
        </w:r>
      </w:ins>
      <w:r>
        <w:t xml:space="preserve"> </w:t>
      </w:r>
      <w:ins w:id="712" w:author="Ryan Lemos" w:date="2019-08-19T19:20:00Z">
        <w:r w:rsidR="00885747">
          <w:t>surge por parte do</w:t>
        </w:r>
      </w:ins>
      <w:del w:id="713" w:author="Ryan Lemos" w:date="2019-08-19T19:20:00Z">
        <w:r w:rsidDel="00885747">
          <w:delText>o</w:delText>
        </w:r>
      </w:del>
      <w:r>
        <w:t xml:space="preserve"> pro</w:t>
      </w:r>
      <w:r w:rsidR="001F718F">
        <w:t>f</w:t>
      </w:r>
      <w:r>
        <w:t xml:space="preserve">essor </w:t>
      </w:r>
      <w:del w:id="714" w:author="Ryan Lemos" w:date="2019-08-19T19:19:00Z">
        <w:r w:rsidDel="00885747">
          <w:delText>pode</w:delText>
        </w:r>
      </w:del>
      <w:ins w:id="715" w:author="Ryan Lemos" w:date="2019-08-19T19:20:00Z">
        <w:r w:rsidR="00885747">
          <w:t xml:space="preserve">a necessidade </w:t>
        </w:r>
      </w:ins>
      <w:ins w:id="716" w:author="Ryan Lemos" w:date="2019-08-19T19:28:00Z">
        <w:r w:rsidR="00D43835">
          <w:t xml:space="preserve">gerenciar as atividades de uma </w:t>
        </w:r>
      </w:ins>
      <w:ins w:id="717" w:author="Ryan Lemos" w:date="2019-08-19T19:29:00Z">
        <w:r w:rsidR="00D43835">
          <w:t>turma</w:t>
        </w:r>
      </w:ins>
      <w:del w:id="718" w:author="Ryan Lemos" w:date="2019-08-19T19:20:00Z">
        <w:r w:rsidDel="00885747">
          <w:delText xml:space="preserve"> necessitar</w:delText>
        </w:r>
      </w:del>
      <w:del w:id="719" w:author="Ryan Lemos" w:date="2019-08-19T19:21:00Z">
        <w:r w:rsidDel="00885747">
          <w:delText xml:space="preserve"> associar uma atividade a uma turma</w:delText>
        </w:r>
      </w:del>
      <w:r>
        <w:t>.</w:t>
      </w:r>
      <w:del w:id="720" w:author="Ryan Lemos" w:date="2019-08-19T19:29:00Z">
        <w:r w:rsidDel="00D43835">
          <w:delText xml:space="preserve"> A estória que descreve isso é vista na </w:delText>
        </w:r>
        <w:r w:rsidRPr="00596E44" w:rsidDel="00D43835">
          <w:rPr>
            <w:highlight w:val="yellow"/>
          </w:rPr>
          <w:delText>figura X</w:delText>
        </w:r>
      </w:del>
      <w:ins w:id="721" w:author="Ryan Lemos" w:date="2019-08-19T19:29:00Z">
        <w:r w:rsidR="00D43835">
          <w:t xml:space="preserve"> Assim surge uma série de estórias, </w:t>
        </w:r>
        <w:r w:rsidR="00D43835" w:rsidRPr="00D43835">
          <w:rPr>
            <w:highlight w:val="yellow"/>
            <w:rPrChange w:id="722" w:author="Ryan Lemos" w:date="2019-08-19T19:29:00Z">
              <w:rPr/>
            </w:rPrChange>
          </w:rPr>
          <w:t>estória x até y</w:t>
        </w:r>
        <w:r w:rsidR="00D43835">
          <w:t xml:space="preserve">, que descrevem o processo de gerenciamento das atividades de uma turma. A </w:t>
        </w:r>
        <w:r w:rsidR="00D43835" w:rsidRPr="00D43835">
          <w:rPr>
            <w:highlight w:val="yellow"/>
            <w:rPrChange w:id="723" w:author="Ryan Lemos" w:date="2019-08-19T19:30:00Z">
              <w:rPr/>
            </w:rPrChange>
          </w:rPr>
          <w:t>estória x</w:t>
        </w:r>
        <w:r w:rsidR="00D43835">
          <w:t xml:space="preserve"> representa o</w:t>
        </w:r>
      </w:ins>
      <w:ins w:id="724" w:author="Ryan Lemos" w:date="2019-08-19T19:30:00Z">
        <w:r w:rsidR="00D43835">
          <w:t xml:space="preserve"> anseio do professor por visualizar as atividades que foram atribuídas aos alunos. </w:t>
        </w:r>
      </w:ins>
      <w:del w:id="725" w:author="Ryan Lemos" w:date="2019-08-19T19:29:00Z">
        <w:r w:rsidDel="00D43835">
          <w:delText>.</w:delText>
        </w:r>
      </w:del>
    </w:p>
    <w:p w14:paraId="4C24977F" w14:textId="77777777" w:rsidR="00642301" w:rsidRDefault="00642301">
      <w:pPr>
        <w:pPrChange w:id="726" w:author="Ryan Lemos" w:date="2019-08-19T19:19:00Z">
          <w:pPr>
            <w:ind w:firstLine="0"/>
          </w:pPr>
        </w:pPrChange>
      </w:pPr>
    </w:p>
    <w:p w14:paraId="6FBF0535" w14:textId="51EDCDCC" w:rsidR="00AC435E" w:rsidRDefault="00642301" w:rsidP="00642301">
      <w:pPr>
        <w:pStyle w:val="estrias"/>
        <w:rPr>
          <w:ins w:id="727" w:author="Ryan Lemos" w:date="2019-08-19T19:23:00Z"/>
        </w:rPr>
      </w:pPr>
      <w:ins w:id="728" w:author="Ryan Lemos" w:date="2019-08-19T19:21:00Z">
        <w:r>
          <w:t xml:space="preserve">Como professor quero ser capaz de </w:t>
        </w:r>
      </w:ins>
      <w:ins w:id="729" w:author="Ryan Lemos" w:date="2019-08-19T19:28:00Z">
        <w:r w:rsidR="00D43835">
          <w:t>visualizar as atividades que enviei aos alunos.</w:t>
        </w:r>
      </w:ins>
    </w:p>
    <w:p w14:paraId="7AF79CDE" w14:textId="7EE83836" w:rsidR="00642301" w:rsidRPr="00D43835" w:rsidRDefault="00642301" w:rsidP="00642301">
      <w:pPr>
        <w:pStyle w:val="estrias"/>
        <w:rPr>
          <w:ins w:id="730" w:author="Ryan Lemos" w:date="2019-08-19T19:22:00Z"/>
          <w:b/>
          <w:bCs/>
          <w:rPrChange w:id="731" w:author="Ryan Lemos" w:date="2019-08-19T19:23:00Z">
            <w:rPr>
              <w:ins w:id="732" w:author="Ryan Lemos" w:date="2019-08-19T19:22:00Z"/>
            </w:rPr>
          </w:rPrChange>
        </w:rPr>
      </w:pPr>
    </w:p>
    <w:p w14:paraId="575FBE6D" w14:textId="05F32FC3" w:rsidR="00D43835" w:rsidDel="00D43835" w:rsidRDefault="00D43835">
      <w:pPr>
        <w:pStyle w:val="estrias"/>
        <w:numPr>
          <w:ilvl w:val="0"/>
          <w:numId w:val="24"/>
        </w:numPr>
        <w:rPr>
          <w:del w:id="733" w:author="Ryan Lemos" w:date="2019-08-19T19:27:00Z"/>
        </w:rPr>
        <w:pPrChange w:id="734" w:author="Ryan Lemos" w:date="2019-08-19T19:23:00Z">
          <w:pPr>
            <w:ind w:firstLine="0"/>
          </w:pPr>
        </w:pPrChange>
      </w:pPr>
    </w:p>
    <w:p w14:paraId="25881E53" w14:textId="77777777" w:rsidR="00642301" w:rsidRDefault="00642301" w:rsidP="00885747">
      <w:pPr>
        <w:rPr>
          <w:ins w:id="735" w:author="Ryan Lemos" w:date="2019-08-19T19:21:00Z"/>
        </w:rPr>
      </w:pPr>
    </w:p>
    <w:p w14:paraId="0E37A876" w14:textId="32D4B748" w:rsidR="00AC435E" w:rsidRDefault="00AC435E">
      <w:pPr>
        <w:pPrChange w:id="736" w:author="Ryan Lemos" w:date="2019-08-19T19:19:00Z">
          <w:pPr>
            <w:ind w:firstLine="0"/>
          </w:pPr>
        </w:pPrChange>
      </w:pPr>
      <w:r>
        <w:t>O professor pode associar a atividade por meio de uma nova aba na página ao qual se gere as turmas. Ao clicar na aba atividades surgem as atividades já associadas a turma, e algumas opções de ações possíveis. A figura x representa a listagem das atividades associadas a uma turma.</w:t>
      </w:r>
    </w:p>
    <w:p w14:paraId="0846610E" w14:textId="71A19B9A" w:rsidR="00AC435E" w:rsidRDefault="00AC435E" w:rsidP="00596E44">
      <w:pPr>
        <w:ind w:firstLine="0"/>
        <w:jc w:val="center"/>
        <w:rPr>
          <w:ins w:id="737" w:author="Ryan Lemos" w:date="2019-08-19T20:00:00Z"/>
        </w:rPr>
      </w:pPr>
      <w:r>
        <w:rPr>
          <w:noProof/>
        </w:rPr>
        <w:lastRenderedPageBreak/>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57183" cy="2510249"/>
                    </a:xfrm>
                    <a:prstGeom prst="rect">
                      <a:avLst/>
                    </a:prstGeom>
                  </pic:spPr>
                </pic:pic>
              </a:graphicData>
            </a:graphic>
          </wp:inline>
        </w:drawing>
      </w:r>
    </w:p>
    <w:p w14:paraId="5FDB4F97" w14:textId="77777777" w:rsidR="001B007E" w:rsidRDefault="001B007E" w:rsidP="00596E44">
      <w:pPr>
        <w:ind w:firstLine="0"/>
        <w:jc w:val="center"/>
        <w:rPr>
          <w:ins w:id="738" w:author="Ryan Lemos" w:date="2019-08-19T20:00:00Z"/>
        </w:rPr>
      </w:pPr>
    </w:p>
    <w:p w14:paraId="091D18A4" w14:textId="7B893C61" w:rsidR="001B007E" w:rsidRDefault="001B007E">
      <w:pPr>
        <w:rPr>
          <w:ins w:id="739" w:author="Ryan Lemos" w:date="2019-08-19T20:00:00Z"/>
        </w:rPr>
        <w:pPrChange w:id="740" w:author="Ryan Lemos" w:date="2019-08-19T20:01:00Z">
          <w:pPr>
            <w:ind w:firstLine="0"/>
            <w:jc w:val="center"/>
          </w:pPr>
        </w:pPrChange>
      </w:pPr>
      <w:ins w:id="741" w:author="Ryan Lemos" w:date="2019-08-19T20:00:00Z">
        <w:r w:rsidRPr="001B007E">
          <w:rPr>
            <w:highlight w:val="magenta"/>
            <w:rPrChange w:id="742" w:author="Ryan Lemos" w:date="2019-08-19T20:01:00Z">
              <w:rPr/>
            </w:rPrChange>
          </w:rPr>
          <w:t>Escrever sobre a estória.</w:t>
        </w:r>
      </w:ins>
    </w:p>
    <w:p w14:paraId="5ADE3DFD" w14:textId="77777777" w:rsidR="001B007E" w:rsidRDefault="001B007E" w:rsidP="00596E44">
      <w:pPr>
        <w:ind w:firstLine="0"/>
        <w:jc w:val="center"/>
        <w:rPr>
          <w:ins w:id="743" w:author="Ryan Lemos" w:date="2019-08-19T19:31:00Z"/>
        </w:rPr>
      </w:pPr>
    </w:p>
    <w:p w14:paraId="2AE084BF" w14:textId="77777777" w:rsidR="001B007E" w:rsidRDefault="001B007E" w:rsidP="001B007E">
      <w:pPr>
        <w:pStyle w:val="estrias"/>
        <w:rPr>
          <w:ins w:id="744" w:author="Ryan Lemos" w:date="2019-08-19T20:00:00Z"/>
        </w:rPr>
      </w:pPr>
      <w:ins w:id="745" w:author="Ryan Lemos" w:date="2019-08-19T20:00:00Z">
        <w:r>
          <w:t>Como professor quero ser capaz de atribuir atividades aos meus alunos, definindo ou não prazos de entrega, se será feita em sala ou não.</w:t>
        </w:r>
      </w:ins>
    </w:p>
    <w:p w14:paraId="0CF74B03" w14:textId="77777777" w:rsidR="00061602" w:rsidRDefault="00061602" w:rsidP="00596E44">
      <w:pPr>
        <w:ind w:firstLine="0"/>
        <w:jc w:val="center"/>
      </w:pPr>
    </w:p>
    <w:p w14:paraId="0F0613AE" w14:textId="77777777" w:rsidR="00226055" w:rsidRDefault="00226055">
      <w:pPr>
        <w:ind w:firstLine="0"/>
      </w:pPr>
    </w:p>
    <w:p w14:paraId="772DB986" w14:textId="57437905" w:rsidR="00AC435E" w:rsidRDefault="00AC435E" w:rsidP="00596E44">
      <w:pPr>
        <w:rPr>
          <w:ins w:id="746" w:author="Ryan Lemos" w:date="2019-08-19T19:30:00Z"/>
        </w:rPr>
      </w:pPr>
      <w:r>
        <w:t xml:space="preserve">Ao clicar no botão </w:t>
      </w:r>
      <w:r w:rsidR="004F46AF">
        <w:t>‘</w:t>
      </w:r>
      <w:r>
        <w:t>associar uma atividade a turma</w:t>
      </w:r>
      <w:r w:rsidR="004F46AF">
        <w:t>’,</w:t>
      </w:r>
      <w:r>
        <w:t xml:space="preserve"> surge-se uma tela conforme visto na </w:t>
      </w:r>
      <w:r w:rsidRPr="00596E44">
        <w:rPr>
          <w:highlight w:val="yellow"/>
        </w:rPr>
        <w:t>figura x</w:t>
      </w:r>
      <w:r>
        <w:t>. Nela o professor pode definir qual atividade ele quer aplicar (dentre as cadastradas), se quer que a 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surge-se a opção de escolha de quais alunos o professor quer que receba aquela atividade. </w:t>
      </w:r>
      <w:r>
        <w:t xml:space="preserve">Caso o professor decida por </w:t>
      </w:r>
      <w:r w:rsidR="00226055">
        <w:t xml:space="preserve">uma atividade avaliativa e no ambiente surge-se um novo campo que diz respeito a um prazo para a resolução da atividade (esse campo é opcional). </w:t>
      </w:r>
    </w:p>
    <w:p w14:paraId="528688A9" w14:textId="77777777" w:rsidR="00D43835" w:rsidRDefault="00D43835" w:rsidP="00596E44"/>
    <w:p w14:paraId="3033362D" w14:textId="730AFF41" w:rsidR="00A5757F" w:rsidDel="001B007E" w:rsidRDefault="008A32A5">
      <w:pPr>
        <w:pStyle w:val="estrias"/>
        <w:rPr>
          <w:del w:id="747" w:author="Ryan Lemos" w:date="2019-08-19T20:00:00Z"/>
        </w:rPr>
        <w:pPrChange w:id="748" w:author="Ryan Lemos" w:date="2019-08-19T19:33:00Z">
          <w:pPr/>
        </w:pPrChange>
      </w:pPr>
      <w:bookmarkStart w:id="749" w:name="_GoBack"/>
      <w:ins w:id="750" w:author="Ryan Lemos" w:date="2019-09-02T20:24:00Z">
        <w:r>
          <w:rPr>
            <w:noProof/>
          </w:rPr>
          <w:lastRenderedPageBreak/>
          <w:drawing>
            <wp:inline distT="0" distB="0" distL="0" distR="0" wp14:anchorId="07EF5C79" wp14:editId="2F25069B">
              <wp:extent cx="5760085" cy="272796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2727960"/>
                      </a:xfrm>
                      <a:prstGeom prst="rect">
                        <a:avLst/>
                      </a:prstGeom>
                    </pic:spPr>
                  </pic:pic>
                </a:graphicData>
              </a:graphic>
            </wp:inline>
          </w:drawing>
        </w:r>
      </w:ins>
      <w:bookmarkEnd w:id="749"/>
    </w:p>
    <w:p w14:paraId="37B236C9" w14:textId="0A1C83A0" w:rsidR="00AC435E" w:rsidRDefault="00AC435E" w:rsidP="00596E44">
      <w:pPr>
        <w:ind w:firstLine="0"/>
        <w:jc w:val="center"/>
        <w:rPr>
          <w:ins w:id="751" w:author="Ryan Lemos" w:date="2019-08-19T20:01:00Z"/>
        </w:rPr>
      </w:pPr>
      <w:commentRangeStart w:id="752"/>
      <w:del w:id="753" w:author="Ryan Lemos" w:date="2019-09-02T20:24:00Z">
        <w:r w:rsidRPr="00021305" w:rsidDel="008A32A5">
          <w:rPr>
            <w:noProof/>
          </w:rPr>
          <w:drawing>
            <wp:inline distT="0" distB="0" distL="0" distR="0" wp14:anchorId="354F05D1" wp14:editId="02F24102">
              <wp:extent cx="5346632" cy="3221182"/>
              <wp:effectExtent l="0" t="0" r="698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71206" cy="3235987"/>
                      </a:xfrm>
                      <a:prstGeom prst="rect">
                        <a:avLst/>
                      </a:prstGeom>
                    </pic:spPr>
                  </pic:pic>
                </a:graphicData>
              </a:graphic>
            </wp:inline>
          </w:drawing>
        </w:r>
      </w:del>
      <w:commentRangeEnd w:id="752"/>
      <w:r w:rsidR="00021305">
        <w:rPr>
          <w:rStyle w:val="Refdecomentrio"/>
        </w:rPr>
        <w:commentReference w:id="752"/>
      </w:r>
    </w:p>
    <w:p w14:paraId="7DCEF72B" w14:textId="77777777" w:rsidR="001B007E" w:rsidRDefault="001B007E" w:rsidP="00596E44">
      <w:pPr>
        <w:ind w:firstLine="0"/>
        <w:jc w:val="center"/>
        <w:rPr>
          <w:ins w:id="754" w:author="Ryan Lemos" w:date="2019-08-19T19:35:00Z"/>
        </w:rPr>
      </w:pPr>
    </w:p>
    <w:p w14:paraId="0803960E" w14:textId="77777777" w:rsidR="001B007E" w:rsidRDefault="001B007E" w:rsidP="001B007E">
      <w:pPr>
        <w:rPr>
          <w:ins w:id="755" w:author="Ryan Lemos" w:date="2019-08-19T20:01:00Z"/>
        </w:rPr>
      </w:pPr>
      <w:ins w:id="756" w:author="Ryan Lemos" w:date="2019-08-19T20:01:00Z">
        <w:r w:rsidRPr="00263FA0">
          <w:rPr>
            <w:highlight w:val="magenta"/>
          </w:rPr>
          <w:t>Escrever sobre a estória.</w:t>
        </w:r>
      </w:ins>
    </w:p>
    <w:p w14:paraId="72807F97" w14:textId="77777777" w:rsidR="00061602" w:rsidRDefault="00061602" w:rsidP="00596E44">
      <w:pPr>
        <w:ind w:firstLine="0"/>
        <w:jc w:val="center"/>
        <w:rPr>
          <w:ins w:id="757" w:author="Ryan Lemos" w:date="2019-08-19T19:34:00Z"/>
        </w:rPr>
      </w:pPr>
    </w:p>
    <w:p w14:paraId="177BBB35" w14:textId="4470C011" w:rsidR="00061602" w:rsidRDefault="00061602">
      <w:pPr>
        <w:pStyle w:val="estrias"/>
        <w:pPrChange w:id="758" w:author="Ryan Lemos" w:date="2019-08-19T19:34:00Z">
          <w:pPr>
            <w:ind w:firstLine="0"/>
            <w:jc w:val="center"/>
          </w:pPr>
        </w:pPrChange>
      </w:pPr>
      <w:ins w:id="759" w:author="Ryan Lemos" w:date="2019-08-19T19:34:00Z">
        <w:r>
          <w:t>Como professor necessito ser capaz de visualizar o resultado dos meus aluno</w:t>
        </w:r>
      </w:ins>
      <w:ins w:id="760" w:author="Ryan Lemos" w:date="2019-08-19T19:35:00Z">
        <w:r>
          <w:t>s em uma atividade enviada a eles.</w:t>
        </w:r>
      </w:ins>
    </w:p>
    <w:p w14:paraId="4AECA013" w14:textId="77777777" w:rsidR="00AC435E" w:rsidRDefault="00AC435E"/>
    <w:p w14:paraId="72C5D7AF" w14:textId="77777777" w:rsidR="00226055" w:rsidRDefault="00226055">
      <w:r>
        <w:t xml:space="preserve">Ainda é possível ao professor por meio do botão roxo com símbolo ‘i) (conforme </w:t>
      </w:r>
      <w:r w:rsidRPr="00596E44">
        <w:rPr>
          <w:highlight w:val="yellow"/>
        </w:rPr>
        <w:t>figura X</w:t>
      </w:r>
      <w:r>
        <w:t xml:space="preserve">) receber a informação das notas dos alunos para aquela atividade. </w:t>
      </w:r>
      <w:r w:rsidR="004F46AF">
        <w:t>Além disso é através dessa tela que o professor será capaz de reiniciar uma atividade, caso necessário. Por exemplo, houve um erro na hora do aluno responder a atividade, o professor então pode reiniciar a atividade, perdendo notas anteriores, e o aluno será capaz de fazer o exercício novamente.</w:t>
      </w:r>
    </w:p>
    <w:p w14:paraId="2AF04C29" w14:textId="77777777" w:rsidR="004F46AF" w:rsidRDefault="004F46AF"/>
    <w:p w14:paraId="5FA696D6" w14:textId="45B1CF16" w:rsidR="00226055" w:rsidRDefault="00226055" w:rsidP="00596E44">
      <w:pPr>
        <w:ind w:firstLine="0"/>
        <w:jc w:val="center"/>
        <w:rPr>
          <w:ins w:id="761" w:author="Ryan Lemos" w:date="2019-08-19T20:01:00Z"/>
        </w:rPr>
      </w:pPr>
      <w:del w:id="762" w:author="Ryan Lemos" w:date="2019-08-26T21:32:00Z">
        <w:r w:rsidDel="008F460B">
          <w:rPr>
            <w:noProof/>
          </w:rPr>
          <w:drawing>
            <wp:inline distT="0" distB="0" distL="0" distR="0" wp14:anchorId="0C0AA005" wp14:editId="271C5936">
              <wp:extent cx="3997037" cy="2382536"/>
              <wp:effectExtent l="0" t="0" r="381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25568" cy="2399543"/>
                      </a:xfrm>
                      <a:prstGeom prst="rect">
                        <a:avLst/>
                      </a:prstGeom>
                    </pic:spPr>
                  </pic:pic>
                </a:graphicData>
              </a:graphic>
            </wp:inline>
          </w:drawing>
        </w:r>
      </w:del>
      <w:ins w:id="763" w:author="Ryan Lemos" w:date="2019-08-26T21:32:00Z">
        <w:r w:rsidR="008F460B" w:rsidRPr="008F460B">
          <w:rPr>
            <w:noProof/>
          </w:rPr>
          <w:t xml:space="preserve"> </w:t>
        </w:r>
        <w:r w:rsidR="008F460B">
          <w:rPr>
            <w:noProof/>
          </w:rPr>
          <w:drawing>
            <wp:inline distT="0" distB="0" distL="0" distR="0" wp14:anchorId="68447779" wp14:editId="5776784C">
              <wp:extent cx="4709160" cy="2814802"/>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19211" cy="2820810"/>
                      </a:xfrm>
                      <a:prstGeom prst="rect">
                        <a:avLst/>
                      </a:prstGeom>
                    </pic:spPr>
                  </pic:pic>
                </a:graphicData>
              </a:graphic>
            </wp:inline>
          </w:drawing>
        </w:r>
      </w:ins>
    </w:p>
    <w:p w14:paraId="24B53498" w14:textId="77777777" w:rsidR="001B007E" w:rsidRDefault="001B007E" w:rsidP="001B007E">
      <w:pPr>
        <w:ind w:firstLine="0"/>
        <w:jc w:val="center"/>
        <w:rPr>
          <w:ins w:id="764" w:author="Ryan Lemos" w:date="2019-08-19T20:01:00Z"/>
        </w:rPr>
      </w:pPr>
    </w:p>
    <w:p w14:paraId="56AF6297" w14:textId="77777777" w:rsidR="001B007E" w:rsidRDefault="001B007E" w:rsidP="001B007E">
      <w:pPr>
        <w:rPr>
          <w:ins w:id="765" w:author="Ryan Lemos" w:date="2019-08-19T20:01:00Z"/>
        </w:rPr>
      </w:pPr>
      <w:ins w:id="766" w:author="Ryan Lemos" w:date="2019-08-19T20:01:00Z">
        <w:r w:rsidRPr="00263FA0">
          <w:rPr>
            <w:highlight w:val="magenta"/>
          </w:rPr>
          <w:t>Escrever sobre a estória.</w:t>
        </w:r>
      </w:ins>
    </w:p>
    <w:p w14:paraId="3497200C" w14:textId="77777777" w:rsidR="001B007E" w:rsidDel="001B007E" w:rsidRDefault="001B007E" w:rsidP="00596E44">
      <w:pPr>
        <w:ind w:firstLine="0"/>
        <w:jc w:val="center"/>
        <w:rPr>
          <w:del w:id="767" w:author="Ryan Lemos" w:date="2019-08-19T20:01:00Z"/>
        </w:rPr>
      </w:pPr>
    </w:p>
    <w:p w14:paraId="14F576B2" w14:textId="77777777" w:rsidR="006D241F" w:rsidDel="001B007E" w:rsidRDefault="006D241F" w:rsidP="00226055">
      <w:pPr>
        <w:ind w:firstLine="0"/>
        <w:rPr>
          <w:del w:id="768" w:author="Ryan Lemos" w:date="2019-08-19T20:01:00Z"/>
        </w:rPr>
      </w:pPr>
    </w:p>
    <w:p w14:paraId="42DE6F9D" w14:textId="77777777" w:rsidR="00061602" w:rsidRDefault="00061602">
      <w:pPr>
        <w:ind w:firstLine="0"/>
        <w:rPr>
          <w:ins w:id="769" w:author="Ryan Lemos" w:date="2019-08-19T19:35:00Z"/>
        </w:rPr>
        <w:pPrChange w:id="770" w:author="Ryan Lemos" w:date="2019-08-19T20:01:00Z">
          <w:pPr/>
        </w:pPrChange>
      </w:pPr>
    </w:p>
    <w:p w14:paraId="432898F3" w14:textId="08AEFD30" w:rsidR="00061602" w:rsidRDefault="002635CF" w:rsidP="00061602">
      <w:pPr>
        <w:pStyle w:val="estrias"/>
        <w:rPr>
          <w:ins w:id="771" w:author="Ryan Lemos" w:date="2019-08-19T19:36:00Z"/>
        </w:rPr>
      </w:pPr>
      <w:ins w:id="772" w:author="Ryan Lemos" w:date="2019-08-19T19:58:00Z">
        <w:r>
          <w:t>Como professor necessito</w:t>
        </w:r>
      </w:ins>
      <w:ins w:id="773" w:author="Ryan Lemos" w:date="2019-08-19T19:59:00Z">
        <w:r>
          <w:t xml:space="preserve"> ser apto</w:t>
        </w:r>
      </w:ins>
      <w:ins w:id="774" w:author="Ryan Lemos" w:date="2019-08-19T19:35:00Z">
        <w:r w:rsidR="00061602" w:rsidRPr="00061602">
          <w:t xml:space="preserve"> </w:t>
        </w:r>
      </w:ins>
      <w:ins w:id="775" w:author="Ryan Lemos" w:date="2019-08-19T19:59:00Z">
        <w:r>
          <w:t>a</w:t>
        </w:r>
      </w:ins>
      <w:ins w:id="776" w:author="Ryan Lemos" w:date="2019-08-19T19:35:00Z">
        <w:r w:rsidR="00061602" w:rsidRPr="00061602">
          <w:t xml:space="preserve"> alterar a pontuação d</w:t>
        </w:r>
      </w:ins>
      <w:ins w:id="777" w:author="Ryan Lemos" w:date="2019-08-19T19:59:00Z">
        <w:r w:rsidR="001B007E">
          <w:t>e uma</w:t>
        </w:r>
      </w:ins>
      <w:ins w:id="778" w:author="Ryan Lemos" w:date="2019-08-19T19:35:00Z">
        <w:r w:rsidR="00061602" w:rsidRPr="00061602">
          <w:t xml:space="preserve"> atividade.</w:t>
        </w:r>
      </w:ins>
    </w:p>
    <w:p w14:paraId="347F9BBE" w14:textId="77777777" w:rsidR="00061602" w:rsidRPr="00061602" w:rsidRDefault="00061602">
      <w:pPr>
        <w:pStyle w:val="estrias"/>
        <w:rPr>
          <w:ins w:id="779" w:author="Ryan Lemos" w:date="2019-08-19T19:35:00Z"/>
        </w:rPr>
        <w:pPrChange w:id="780" w:author="Ryan Lemos" w:date="2019-08-19T19:36:00Z">
          <w:pPr>
            <w:pStyle w:val="estrias"/>
            <w:numPr>
              <w:numId w:val="24"/>
            </w:numPr>
            <w:ind w:left="3207" w:hanging="360"/>
          </w:pPr>
        </w:pPrChange>
      </w:pPr>
    </w:p>
    <w:p w14:paraId="69566BE0" w14:textId="7B7EE558" w:rsidR="00061602" w:rsidRPr="00061602" w:rsidRDefault="00061602" w:rsidP="00061602">
      <w:pPr>
        <w:pStyle w:val="estrias"/>
        <w:rPr>
          <w:ins w:id="781" w:author="Ryan Lemos" w:date="2019-08-19T19:36:00Z"/>
          <w:b/>
          <w:bCs/>
          <w:rPrChange w:id="782" w:author="Ryan Lemos" w:date="2019-08-19T19:36:00Z">
            <w:rPr>
              <w:ins w:id="783" w:author="Ryan Lemos" w:date="2019-08-19T19:36:00Z"/>
            </w:rPr>
          </w:rPrChange>
        </w:rPr>
      </w:pPr>
      <w:ins w:id="784" w:author="Ryan Lemos" w:date="2019-08-19T19:35:00Z">
        <w:r w:rsidRPr="00061602">
          <w:rPr>
            <w:b/>
            <w:bCs/>
            <w:rPrChange w:id="785" w:author="Ryan Lemos" w:date="2019-08-19T19:36:00Z">
              <w:rPr/>
            </w:rPrChange>
          </w:rPr>
          <w:t>Restr</w:t>
        </w:r>
      </w:ins>
      <w:ins w:id="786" w:author="Ryan Lemos" w:date="2019-08-19T19:36:00Z">
        <w:r w:rsidRPr="00061602">
          <w:rPr>
            <w:b/>
            <w:bCs/>
            <w:rPrChange w:id="787" w:author="Ryan Lemos" w:date="2019-08-19T19:36:00Z">
              <w:rPr/>
            </w:rPrChange>
          </w:rPr>
          <w:t>ições da estória:</w:t>
        </w:r>
      </w:ins>
    </w:p>
    <w:p w14:paraId="4E316B23" w14:textId="7FCE0ADB" w:rsidR="00061602" w:rsidRPr="00061602" w:rsidRDefault="00061602">
      <w:pPr>
        <w:pStyle w:val="estrias"/>
        <w:numPr>
          <w:ilvl w:val="0"/>
          <w:numId w:val="24"/>
        </w:numPr>
        <w:rPr>
          <w:ins w:id="788" w:author="Ryan Lemos" w:date="2019-08-19T19:35:00Z"/>
        </w:rPr>
      </w:pPr>
      <w:ins w:id="789" w:author="Ryan Lemos" w:date="2019-08-19T19:36:00Z">
        <w:r>
          <w:t>Só será possível alterar a pontuação de uma atividade caso nenhum aluno a tenha iniciado.</w:t>
        </w:r>
      </w:ins>
    </w:p>
    <w:p w14:paraId="69906F46" w14:textId="77777777" w:rsidR="00061602" w:rsidRDefault="00061602" w:rsidP="00596E44">
      <w:pPr>
        <w:rPr>
          <w:ins w:id="790" w:author="Ryan Lemos" w:date="2019-08-19T19:35:00Z"/>
        </w:rPr>
      </w:pPr>
    </w:p>
    <w:p w14:paraId="27D7542C" w14:textId="6A6CC362" w:rsidR="006D241F" w:rsidRDefault="006D241F" w:rsidP="00596E44">
      <w:r>
        <w:t xml:space="preserve">A partir do botão laranja com símbolo de listagem conforme visto na </w:t>
      </w:r>
      <w:r w:rsidRPr="00596E44">
        <w:rPr>
          <w:highlight w:val="yellow"/>
        </w:rPr>
        <w:t>figura X</w:t>
      </w:r>
      <w:r>
        <w:t xml:space="preserve">, o professor pode definir a pontuação da atividade, e definir também quanto vale cada questão da atividade. A </w:t>
      </w:r>
      <w:r w:rsidRPr="00596E44">
        <w:rPr>
          <w:highlight w:val="yellow"/>
        </w:rPr>
        <w:t>figura x</w:t>
      </w:r>
      <w:r>
        <w:t xml:space="preserve"> representa essa interação. Nela ainda é possível ao professor definir que todas as questões valham a mesma pontuação (caso não queira definir pontuações diferentes). Com isso o professor pode definir a seu critério como será distribuída a pontuação da atividade.</w:t>
      </w:r>
    </w:p>
    <w:p w14:paraId="0AC4D6BB" w14:textId="77777777" w:rsidR="006D241F" w:rsidRDefault="006D241F" w:rsidP="00226055">
      <w:pPr>
        <w:ind w:firstLine="0"/>
      </w:pPr>
    </w:p>
    <w:p w14:paraId="3C6E86FF" w14:textId="76F96858" w:rsidR="00226055" w:rsidRDefault="00226055" w:rsidP="00A23065">
      <w:pPr>
        <w:ind w:firstLine="0"/>
        <w:jc w:val="center"/>
        <w:rPr>
          <w:ins w:id="791" w:author="Ryan Lemos" w:date="2019-08-19T20:01:00Z"/>
        </w:rPr>
      </w:pPr>
      <w:del w:id="792" w:author="Ryan Lemos" w:date="2019-08-26T21:33:00Z">
        <w:r w:rsidDel="008F460B">
          <w:rPr>
            <w:noProof/>
          </w:rPr>
          <w:drawing>
            <wp:inline distT="0" distB="0" distL="0" distR="0" wp14:anchorId="1C89DEA4" wp14:editId="373D26F3">
              <wp:extent cx="4625340" cy="2784585"/>
              <wp:effectExtent l="0" t="0" r="381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54491" cy="2802135"/>
                      </a:xfrm>
                      <a:prstGeom prst="rect">
                        <a:avLst/>
                      </a:prstGeom>
                    </pic:spPr>
                  </pic:pic>
                </a:graphicData>
              </a:graphic>
            </wp:inline>
          </w:drawing>
        </w:r>
      </w:del>
      <w:ins w:id="793" w:author="Ryan Lemos" w:date="2019-08-26T21:33:00Z">
        <w:r w:rsidR="008F460B" w:rsidRPr="008F460B">
          <w:rPr>
            <w:noProof/>
          </w:rPr>
          <w:t xml:space="preserve"> </w:t>
        </w:r>
        <w:r w:rsidR="008F460B">
          <w:rPr>
            <w:noProof/>
          </w:rPr>
          <w:drawing>
            <wp:inline distT="0" distB="0" distL="0" distR="0" wp14:anchorId="4C17F25F" wp14:editId="272EEE64">
              <wp:extent cx="5760085" cy="3442970"/>
              <wp:effectExtent l="0" t="0" r="0" b="50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085" cy="3442970"/>
                      </a:xfrm>
                      <a:prstGeom prst="rect">
                        <a:avLst/>
                      </a:prstGeom>
                    </pic:spPr>
                  </pic:pic>
                </a:graphicData>
              </a:graphic>
            </wp:inline>
          </w:drawing>
        </w:r>
      </w:ins>
    </w:p>
    <w:p w14:paraId="19CB6FA0" w14:textId="77777777" w:rsidR="001B007E" w:rsidRDefault="001B007E" w:rsidP="001B007E">
      <w:pPr>
        <w:ind w:firstLine="0"/>
        <w:jc w:val="center"/>
        <w:rPr>
          <w:ins w:id="794" w:author="Ryan Lemos" w:date="2019-08-19T20:01:00Z"/>
        </w:rPr>
      </w:pPr>
    </w:p>
    <w:p w14:paraId="658AD2F2" w14:textId="2B02EEEE" w:rsidR="001B007E" w:rsidRDefault="001B007E">
      <w:pPr>
        <w:rPr>
          <w:ins w:id="795" w:author="Ryan Lemos" w:date="2019-08-19T19:37:00Z"/>
        </w:rPr>
        <w:pPrChange w:id="796" w:author="Ryan Lemos" w:date="2019-08-19T20:01:00Z">
          <w:pPr>
            <w:ind w:firstLine="0"/>
            <w:jc w:val="center"/>
          </w:pPr>
        </w:pPrChange>
      </w:pPr>
      <w:ins w:id="797" w:author="Ryan Lemos" w:date="2019-08-19T20:01:00Z">
        <w:r w:rsidRPr="00263FA0">
          <w:rPr>
            <w:highlight w:val="magenta"/>
          </w:rPr>
          <w:t>Escrever sobre a estória.</w:t>
        </w:r>
      </w:ins>
    </w:p>
    <w:p w14:paraId="728214B5" w14:textId="77777777" w:rsidR="00061602" w:rsidRDefault="00061602" w:rsidP="00A23065">
      <w:pPr>
        <w:ind w:firstLine="0"/>
        <w:jc w:val="center"/>
        <w:rPr>
          <w:ins w:id="798" w:author="Ryan Lemos" w:date="2019-08-19T19:37:00Z"/>
        </w:rPr>
      </w:pPr>
    </w:p>
    <w:p w14:paraId="2A61B679" w14:textId="2ADE1593" w:rsidR="00061602" w:rsidRDefault="00061602">
      <w:pPr>
        <w:pStyle w:val="estrias"/>
        <w:pPrChange w:id="799" w:author="Ryan Lemos" w:date="2019-08-19T19:37:00Z">
          <w:pPr>
            <w:ind w:firstLine="0"/>
            <w:jc w:val="center"/>
          </w:pPr>
        </w:pPrChange>
      </w:pPr>
      <w:ins w:id="800" w:author="Ryan Lemos" w:date="2019-08-19T19:37:00Z">
        <w:r>
          <w:lastRenderedPageBreak/>
          <w:t xml:space="preserve">Como professor desejo </w:t>
        </w:r>
        <w:r w:rsidRPr="00C33B5F">
          <w:t>se</w:t>
        </w:r>
        <w:r>
          <w:t xml:space="preserve">r </w:t>
        </w:r>
        <w:r w:rsidRPr="00C33B5F">
          <w:t>capaz de alterar o resultado dos alunos (caso o exercício for feito em sala).</w:t>
        </w:r>
      </w:ins>
    </w:p>
    <w:p w14:paraId="773DADEA" w14:textId="77777777" w:rsidR="00A23065" w:rsidRDefault="00A23065" w:rsidP="00A23065"/>
    <w:p w14:paraId="1445DC93" w14:textId="77777777" w:rsidR="00A23065" w:rsidRDefault="00A23065" w:rsidP="00A23065">
      <w:r>
        <w:t xml:space="preserve">Em caso de atividades realizadas em sala o professor pode alterar a nota do aluno por meio do botão azul com ícone de prancheta conforme visto na </w:t>
      </w:r>
      <w:r w:rsidRPr="00596E44">
        <w:rPr>
          <w:highlight w:val="yellow"/>
        </w:rPr>
        <w:t>figura x</w:t>
      </w:r>
      <w:r>
        <w:t xml:space="preserve">, ao clicar surge uma tela contendo os nomes dos alunos juntamente com o seu resultado para aquela atividade conforme explicitado na </w:t>
      </w:r>
      <w:r w:rsidRPr="00596E44">
        <w:rPr>
          <w:highlight w:val="yellow"/>
        </w:rPr>
        <w:t>figura x</w:t>
      </w:r>
      <w:r>
        <w:t>.</w:t>
      </w:r>
    </w:p>
    <w:p w14:paraId="572BC2E6" w14:textId="77777777" w:rsidR="00A23065" w:rsidRDefault="00A23065"/>
    <w:p w14:paraId="44E0E70B" w14:textId="00099BA6" w:rsidR="00226055" w:rsidRDefault="00226055" w:rsidP="00A23065">
      <w:pPr>
        <w:ind w:firstLine="0"/>
        <w:jc w:val="center"/>
        <w:rPr>
          <w:ins w:id="801" w:author="Ryan Lemos" w:date="2019-08-19T20:01:00Z"/>
        </w:rPr>
      </w:pPr>
      <w:del w:id="802" w:author="Ryan Lemos" w:date="2019-08-26T21:34:00Z">
        <w:r w:rsidDel="008F460B">
          <w:rPr>
            <w:noProof/>
          </w:rPr>
          <w:drawing>
            <wp:inline distT="0" distB="0" distL="0" distR="0" wp14:anchorId="57091890" wp14:editId="0F49B8E7">
              <wp:extent cx="4624115" cy="2781300"/>
              <wp:effectExtent l="0" t="0" r="508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37019" cy="2789062"/>
                      </a:xfrm>
                      <a:prstGeom prst="rect">
                        <a:avLst/>
                      </a:prstGeom>
                    </pic:spPr>
                  </pic:pic>
                </a:graphicData>
              </a:graphic>
            </wp:inline>
          </w:drawing>
        </w:r>
      </w:del>
      <w:ins w:id="803" w:author="Ryan Lemos" w:date="2019-08-26T21:34:00Z">
        <w:r w:rsidR="008F460B" w:rsidRPr="008F460B">
          <w:rPr>
            <w:noProof/>
          </w:rPr>
          <w:t xml:space="preserve"> </w:t>
        </w:r>
        <w:r w:rsidR="008F460B">
          <w:rPr>
            <w:noProof/>
          </w:rPr>
          <w:drawing>
            <wp:inline distT="0" distB="0" distL="0" distR="0" wp14:anchorId="204F3C5B" wp14:editId="14D963FE">
              <wp:extent cx="5105400" cy="307641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13301" cy="3081171"/>
                      </a:xfrm>
                      <a:prstGeom prst="rect">
                        <a:avLst/>
                      </a:prstGeom>
                    </pic:spPr>
                  </pic:pic>
                </a:graphicData>
              </a:graphic>
            </wp:inline>
          </w:drawing>
        </w:r>
      </w:ins>
    </w:p>
    <w:p w14:paraId="56FC2FDB" w14:textId="77777777" w:rsidR="001B007E" w:rsidRDefault="001B007E" w:rsidP="001B007E">
      <w:pPr>
        <w:ind w:firstLine="0"/>
        <w:jc w:val="center"/>
        <w:rPr>
          <w:ins w:id="804" w:author="Ryan Lemos" w:date="2019-08-19T20:01:00Z"/>
        </w:rPr>
      </w:pPr>
    </w:p>
    <w:p w14:paraId="2EBB0003" w14:textId="4F922C2A" w:rsidR="001B007E" w:rsidRDefault="001B007E">
      <w:pPr>
        <w:rPr>
          <w:ins w:id="805" w:author="Ryan Lemos" w:date="2019-08-19T19:32:00Z"/>
        </w:rPr>
        <w:pPrChange w:id="806" w:author="Ryan Lemos" w:date="2019-08-19T20:01:00Z">
          <w:pPr>
            <w:ind w:firstLine="0"/>
            <w:jc w:val="center"/>
          </w:pPr>
        </w:pPrChange>
      </w:pPr>
      <w:ins w:id="807" w:author="Ryan Lemos" w:date="2019-08-19T20:01:00Z">
        <w:r w:rsidRPr="00263FA0">
          <w:rPr>
            <w:highlight w:val="magenta"/>
          </w:rPr>
          <w:t>Escrever sobre a estória.</w:t>
        </w:r>
      </w:ins>
    </w:p>
    <w:p w14:paraId="399096D3" w14:textId="77777777" w:rsidR="00061602" w:rsidRDefault="00061602" w:rsidP="00A23065">
      <w:pPr>
        <w:ind w:firstLine="0"/>
        <w:jc w:val="center"/>
      </w:pPr>
    </w:p>
    <w:p w14:paraId="5F1984D4" w14:textId="22BB6996" w:rsidR="00061602" w:rsidRDefault="002635CF">
      <w:pPr>
        <w:pStyle w:val="estrias"/>
        <w:rPr>
          <w:ins w:id="808" w:author="Ryan Lemos" w:date="2019-08-19T19:32:00Z"/>
        </w:rPr>
        <w:pPrChange w:id="809" w:author="Ryan Lemos" w:date="2019-08-19T19:53:00Z">
          <w:pPr>
            <w:pStyle w:val="estrias"/>
            <w:numPr>
              <w:numId w:val="24"/>
            </w:numPr>
            <w:ind w:left="3207" w:hanging="360"/>
          </w:pPr>
        </w:pPrChange>
      </w:pPr>
      <w:ins w:id="810" w:author="Ryan Lemos" w:date="2019-08-19T19:58:00Z">
        <w:r>
          <w:t>Como professor desejo ser</w:t>
        </w:r>
      </w:ins>
      <w:ins w:id="811" w:author="Ryan Lemos" w:date="2019-08-19T19:32:00Z">
        <w:r w:rsidR="00061602">
          <w:t xml:space="preserve"> capaz de imprimir a atividade de maneira personalizada para cada aluno.</w:t>
        </w:r>
      </w:ins>
    </w:p>
    <w:p w14:paraId="491673DA" w14:textId="77777777" w:rsidR="001F718F" w:rsidRDefault="001F718F" w:rsidP="00A23065">
      <w:pPr>
        <w:ind w:firstLine="0"/>
        <w:jc w:val="center"/>
      </w:pPr>
    </w:p>
    <w:p w14:paraId="030C63A5" w14:textId="35B51D93" w:rsidR="002C3A9E" w:rsidRDefault="00A23065" w:rsidP="00596E44">
      <w:pPr>
        <w:rPr>
          <w:ins w:id="812" w:author="Ryan Lemos" w:date="2019-08-19T20:01:00Z"/>
        </w:rPr>
      </w:pPr>
      <w:r>
        <w:t xml:space="preserve">Ainda é possível ao professor uma impressão personalizada das atividades que serão feitas em sala, por meio do botão com símbolo de impressora como visto na </w:t>
      </w:r>
      <w:r w:rsidRPr="00596E44">
        <w:rPr>
          <w:highlight w:val="yellow"/>
        </w:rPr>
        <w:t>figura x</w:t>
      </w:r>
      <w:r>
        <w:t xml:space="preserve">. Essa impressão gera um arquivo em formato PDF </w:t>
      </w:r>
      <w:r w:rsidR="002C3A9E">
        <w:t xml:space="preserve">contendo os dados de cada aluno. A impressão é feita com as questões ordenadas de maneira aleatória para cada aluno, juntamente com as alternativas (em caso de questões que não sejam discursivas) também de maneira aleatória. Assim uma mesma atividade pode ser concebida de n maneiras, e a probabilidade de um aluno sair com uma atividade exatamente igual a do colega é extremamente baixa. Além de gerar as </w:t>
      </w:r>
      <w:r w:rsidR="002C3A9E">
        <w:lastRenderedPageBreak/>
        <w:t>questões para cada aluno, essa impressão gera uma página contendo o gabarito personalizado para cada aluno, baseado na ordem aos quais as questões e suas alternativas foram sorteadas.</w:t>
      </w:r>
    </w:p>
    <w:p w14:paraId="2A348DA5" w14:textId="77777777" w:rsidR="001B007E" w:rsidRDefault="001B007E" w:rsidP="001B007E">
      <w:pPr>
        <w:ind w:firstLine="0"/>
        <w:jc w:val="center"/>
        <w:rPr>
          <w:ins w:id="813" w:author="Ryan Lemos" w:date="2019-08-19T20:01:00Z"/>
        </w:rPr>
      </w:pPr>
    </w:p>
    <w:p w14:paraId="003C73D6" w14:textId="299DE727" w:rsidR="001B007E" w:rsidRDefault="001B007E">
      <w:pPr>
        <w:rPr>
          <w:ins w:id="814" w:author="Ryan Lemos" w:date="2019-08-19T19:38:00Z"/>
        </w:rPr>
      </w:pPr>
      <w:ins w:id="815" w:author="Ryan Lemos" w:date="2019-08-19T20:01:00Z">
        <w:r w:rsidRPr="00263FA0">
          <w:rPr>
            <w:highlight w:val="magenta"/>
          </w:rPr>
          <w:t>Escrever sobre a estória.</w:t>
        </w:r>
      </w:ins>
    </w:p>
    <w:p w14:paraId="2C7CAB87" w14:textId="77777777" w:rsidR="00061602" w:rsidRDefault="00061602" w:rsidP="00596E44">
      <w:pPr>
        <w:rPr>
          <w:ins w:id="816" w:author="Ryan Lemos" w:date="2019-08-19T19:38:00Z"/>
        </w:rPr>
      </w:pPr>
    </w:p>
    <w:p w14:paraId="66BC4DD1" w14:textId="34097E0B" w:rsidR="00061602" w:rsidRDefault="002635CF">
      <w:pPr>
        <w:pStyle w:val="estrias"/>
        <w:rPr>
          <w:ins w:id="817" w:author="Ryan Lemos" w:date="2019-08-19T19:38:00Z"/>
        </w:rPr>
        <w:pPrChange w:id="818" w:author="Ryan Lemos" w:date="2019-08-19T19:58:00Z">
          <w:pPr>
            <w:pStyle w:val="estrias"/>
            <w:numPr>
              <w:numId w:val="24"/>
            </w:numPr>
            <w:ind w:left="3207" w:hanging="360"/>
          </w:pPr>
        </w:pPrChange>
      </w:pPr>
      <w:ins w:id="819" w:author="Ryan Lemos" w:date="2019-08-19T19:58:00Z">
        <w:r>
          <w:t>Como professor desejo</w:t>
        </w:r>
      </w:ins>
      <w:ins w:id="820" w:author="Ryan Lemos" w:date="2019-08-19T19:38:00Z">
        <w:r w:rsidR="00061602">
          <w:t xml:space="preserve"> incluir alunos em uma atividade já associada a outros alunos (caso seja uma atividade não avaliativa).</w:t>
        </w:r>
      </w:ins>
    </w:p>
    <w:p w14:paraId="47BADCFA" w14:textId="77777777" w:rsidR="00061602" w:rsidRDefault="00061602" w:rsidP="00596E44"/>
    <w:p w14:paraId="64AC78D6" w14:textId="77777777" w:rsidR="001B007E" w:rsidRDefault="001B007E" w:rsidP="001B007E">
      <w:pPr>
        <w:ind w:firstLine="0"/>
        <w:jc w:val="center"/>
        <w:rPr>
          <w:ins w:id="821" w:author="Ryan Lemos" w:date="2019-08-19T20:02:00Z"/>
        </w:rPr>
      </w:pPr>
    </w:p>
    <w:p w14:paraId="4BF72DFF" w14:textId="226AA32D" w:rsidR="001B007E" w:rsidRDefault="001B007E" w:rsidP="008A7FB4">
      <w:pPr>
        <w:rPr>
          <w:ins w:id="822" w:author="Ryan Lemos" w:date="2019-08-19T20:02:00Z"/>
        </w:rPr>
      </w:pPr>
      <w:ins w:id="823" w:author="Ryan Lemos" w:date="2019-08-19T20:02:00Z">
        <w:r>
          <w:rPr>
            <w:highlight w:val="magenta"/>
          </w:rPr>
          <w:t>Incluir print da tela da estória</w:t>
        </w:r>
        <w:r w:rsidRPr="00263FA0">
          <w:rPr>
            <w:highlight w:val="magenta"/>
          </w:rPr>
          <w:t>.</w:t>
        </w:r>
      </w:ins>
    </w:p>
    <w:p w14:paraId="7002CAB0" w14:textId="77777777" w:rsidR="008A7FB4" w:rsidRDefault="008A7FB4">
      <w:pPr>
        <w:rPr>
          <w:ins w:id="824" w:author="Ryan Lemos" w:date="2019-08-19T20:02:00Z"/>
        </w:rPr>
      </w:pPr>
    </w:p>
    <w:p w14:paraId="0D5771D5" w14:textId="2EA69667" w:rsidR="00A23065" w:rsidDel="008A7FB4" w:rsidRDefault="00A23065" w:rsidP="008A7FB4">
      <w:pPr>
        <w:rPr>
          <w:del w:id="825" w:author="Ryan Lemos" w:date="2019-08-19T20:05:00Z"/>
        </w:rPr>
      </w:pPr>
      <w:del w:id="826" w:author="Ryan Lemos" w:date="2019-08-19T20:02:00Z">
        <w:r w:rsidDel="008A7FB4">
          <w:delText>A estória seguinte se trata do professor ser capaz de corrigir atividades feitas pelo ambiente</w:delText>
        </w:r>
      </w:del>
      <w:ins w:id="827" w:author="Ryan Lemos" w:date="2019-08-19T20:02:00Z">
        <w:r w:rsidR="008A7FB4">
          <w:t>Ao professor surge a necessid</w:t>
        </w:r>
      </w:ins>
      <w:ins w:id="828" w:author="Ryan Lemos" w:date="2019-08-19T20:03:00Z">
        <w:r w:rsidR="008A7FB4">
          <w:t>ade de corrigir as atividades que os alunos forem respondendo</w:t>
        </w:r>
      </w:ins>
      <w:r>
        <w:t>.</w:t>
      </w:r>
      <w:ins w:id="829" w:author="Ryan Lemos" w:date="2019-08-19T20:03:00Z">
        <w:r w:rsidR="008A7FB4">
          <w:t xml:space="preserve"> Fornecendo a eles </w:t>
        </w:r>
        <w:r w:rsidR="008A7FB4" w:rsidRPr="008A7FB4">
          <w:rPr>
            <w:i/>
            <w:iCs/>
            <w:rPrChange w:id="830" w:author="Ryan Lemos" w:date="2019-08-19T20:03:00Z">
              <w:rPr/>
            </w:rPrChange>
          </w:rPr>
          <w:t>feedback</w:t>
        </w:r>
        <w:r w:rsidR="008A7FB4">
          <w:t xml:space="preserve"> tanto em forma de pontuação quanto auxílio textual por me</w:t>
        </w:r>
      </w:ins>
      <w:ins w:id="831" w:author="Ryan Lemos" w:date="2019-08-19T20:04:00Z">
        <w:r w:rsidR="008A7FB4">
          <w:t>io de observações acerca das respostas dos alunos.</w:t>
        </w:r>
      </w:ins>
      <w:r>
        <w:t xml:space="preserve"> </w:t>
      </w:r>
      <w:del w:id="832" w:author="Ryan Lemos" w:date="2019-08-19T20:04:00Z">
        <w:r w:rsidDel="008A7FB4">
          <w:delText>Essa estória é descrita pela figura x</w:delText>
        </w:r>
      </w:del>
      <w:ins w:id="833" w:author="Ryan Lemos" w:date="2019-08-19T20:04:00Z">
        <w:r w:rsidR="008A7FB4">
          <w:t>A estória x demonstra esse</w:t>
        </w:r>
      </w:ins>
      <w:ins w:id="834" w:author="Ryan Lemos" w:date="2019-08-19T20:05:00Z">
        <w:r w:rsidR="008A7FB4">
          <w:t xml:space="preserve"> anseio por parte do professor</w:t>
        </w:r>
      </w:ins>
      <w:r>
        <w:t xml:space="preserve">. </w:t>
      </w:r>
    </w:p>
    <w:p w14:paraId="3B784C8D" w14:textId="77777777" w:rsidR="008A7FB4" w:rsidRDefault="008A7FB4" w:rsidP="00A23065">
      <w:pPr>
        <w:rPr>
          <w:ins w:id="835" w:author="Ryan Lemos" w:date="2019-08-19T20:05:00Z"/>
        </w:rPr>
      </w:pPr>
    </w:p>
    <w:p w14:paraId="6EB6B765" w14:textId="127BA9B0" w:rsidR="00A23065" w:rsidDel="008A7FB4" w:rsidRDefault="008A7FB4" w:rsidP="008A7FB4">
      <w:pPr>
        <w:pStyle w:val="estrias"/>
        <w:rPr>
          <w:del w:id="836" w:author="Ryan Lemos" w:date="2019-08-19T20:05:00Z"/>
        </w:rPr>
      </w:pPr>
      <w:ins w:id="837" w:author="Ryan Lemos" w:date="2019-08-19T20:05:00Z">
        <w:r w:rsidRPr="008A7FB4">
          <w:rPr>
            <w:rPrChange w:id="838" w:author="Ryan Lemos" w:date="2019-08-19T20:05:00Z">
              <w:rPr>
                <w:highlight w:val="yellow"/>
              </w:rPr>
            </w:rPrChange>
          </w:rPr>
          <w:t>Como p</w:t>
        </w:r>
        <w:r>
          <w:t>rofessor desejo ser capaz de corrigir as atividades respondidas pelos alunos</w:t>
        </w:r>
      </w:ins>
      <w:ins w:id="839" w:author="Ryan Lemos" w:date="2019-08-19T20:06:00Z">
        <w:r>
          <w:t>.</w:t>
        </w:r>
      </w:ins>
      <w:del w:id="840" w:author="Ryan Lemos" w:date="2019-08-19T20:05:00Z">
        <w:r w:rsidR="00A23065" w:rsidRPr="008A7FB4" w:rsidDel="008A7FB4">
          <w:rPr>
            <w:rPrChange w:id="841" w:author="Ryan Lemos" w:date="2019-08-19T20:05:00Z">
              <w:rPr>
                <w:highlight w:val="yellow"/>
              </w:rPr>
            </w:rPrChange>
          </w:rPr>
          <w:delText>ESTÓRIA AQUI</w:delText>
        </w:r>
      </w:del>
    </w:p>
    <w:p w14:paraId="2D29909E" w14:textId="77777777" w:rsidR="008A7FB4" w:rsidRDefault="008A7FB4" w:rsidP="008A7FB4">
      <w:pPr>
        <w:pStyle w:val="estrias"/>
        <w:rPr>
          <w:ins w:id="842" w:author="Ryan Lemos" w:date="2019-08-19T20:06:00Z"/>
        </w:rPr>
      </w:pPr>
    </w:p>
    <w:p w14:paraId="7BC895FA" w14:textId="77777777" w:rsidR="008A7FB4" w:rsidRDefault="008A7FB4">
      <w:pPr>
        <w:pStyle w:val="estrias"/>
        <w:rPr>
          <w:ins w:id="843" w:author="Ryan Lemos" w:date="2019-08-19T20:06:00Z"/>
        </w:rPr>
        <w:pPrChange w:id="844" w:author="Ryan Lemos" w:date="2019-08-19T20:05:00Z">
          <w:pPr>
            <w:jc w:val="center"/>
          </w:pPr>
        </w:pPrChange>
      </w:pPr>
    </w:p>
    <w:p w14:paraId="55388B01" w14:textId="78AA6D14" w:rsidR="008A7FB4" w:rsidRDefault="008A7FB4" w:rsidP="008A7FB4">
      <w:pPr>
        <w:pStyle w:val="estrias"/>
        <w:rPr>
          <w:ins w:id="845" w:author="Ryan Lemos" w:date="2019-08-19T20:06:00Z"/>
          <w:b/>
          <w:bCs/>
        </w:rPr>
      </w:pPr>
      <w:ins w:id="846" w:author="Ryan Lemos" w:date="2019-08-19T20:06:00Z">
        <w:r w:rsidRPr="008A7FB4">
          <w:rPr>
            <w:b/>
            <w:bCs/>
            <w:rPrChange w:id="847" w:author="Ryan Lemos" w:date="2019-08-19T20:06:00Z">
              <w:rPr/>
            </w:rPrChange>
          </w:rPr>
          <w:t>Restrições da estória:</w:t>
        </w:r>
      </w:ins>
    </w:p>
    <w:p w14:paraId="3D279399" w14:textId="1019EF23" w:rsidR="008A7FB4" w:rsidRPr="00FB6641" w:rsidRDefault="00FB6641" w:rsidP="008A7FB4">
      <w:pPr>
        <w:pStyle w:val="estrias"/>
        <w:numPr>
          <w:ilvl w:val="0"/>
          <w:numId w:val="24"/>
        </w:numPr>
        <w:rPr>
          <w:ins w:id="848" w:author="Ryan Lemos" w:date="2019-08-19T20:07:00Z"/>
          <w:b/>
          <w:bCs/>
          <w:rPrChange w:id="849" w:author="Ryan Lemos" w:date="2019-08-19T20:07:00Z">
            <w:rPr>
              <w:ins w:id="850" w:author="Ryan Lemos" w:date="2019-08-19T20:07:00Z"/>
            </w:rPr>
          </w:rPrChange>
        </w:rPr>
      </w:pPr>
      <w:ins w:id="851" w:author="Ryan Lemos" w:date="2019-08-19T20:06:00Z">
        <w:r>
          <w:t>Na listagem das atividades recebi</w:t>
        </w:r>
      </w:ins>
      <w:ins w:id="852" w:author="Ryan Lemos" w:date="2019-08-19T20:07:00Z">
        <w:r>
          <w:t xml:space="preserve">das </w:t>
        </w:r>
      </w:ins>
      <w:ins w:id="853" w:author="Ryan Lemos" w:date="2019-08-19T20:08:00Z">
        <w:r>
          <w:t>o professor</w:t>
        </w:r>
      </w:ins>
      <w:ins w:id="854" w:author="Ryan Lemos" w:date="2019-08-19T20:07:00Z">
        <w:r>
          <w:t xml:space="preserve"> ser capaz distinguir quais eu já corrigi e quais ainda faltam para corrigir.</w:t>
        </w:r>
      </w:ins>
    </w:p>
    <w:p w14:paraId="72346FE3" w14:textId="32D0BFD8" w:rsidR="00FB6641" w:rsidRPr="008A7FB4" w:rsidRDefault="00FB6641">
      <w:pPr>
        <w:pStyle w:val="estrias"/>
        <w:numPr>
          <w:ilvl w:val="0"/>
          <w:numId w:val="24"/>
        </w:numPr>
        <w:rPr>
          <w:ins w:id="855" w:author="Ryan Lemos" w:date="2019-08-19T20:05:00Z"/>
          <w:b/>
          <w:bCs/>
          <w:rPrChange w:id="856" w:author="Ryan Lemos" w:date="2019-08-19T20:06:00Z">
            <w:rPr>
              <w:ins w:id="857" w:author="Ryan Lemos" w:date="2019-08-19T20:05:00Z"/>
            </w:rPr>
          </w:rPrChange>
        </w:rPr>
        <w:pPrChange w:id="858" w:author="Ryan Lemos" w:date="2019-08-19T20:06:00Z">
          <w:pPr/>
        </w:pPrChange>
      </w:pPr>
      <w:ins w:id="859" w:author="Ryan Lemos" w:date="2019-08-19T20:08:00Z">
        <w:r>
          <w:t>Na correção</w:t>
        </w:r>
      </w:ins>
      <w:ins w:id="860" w:author="Ryan Lemos" w:date="2019-08-19T20:07:00Z">
        <w:r>
          <w:t xml:space="preserve">, </w:t>
        </w:r>
      </w:ins>
      <w:ins w:id="861" w:author="Ryan Lemos" w:date="2019-08-19T20:08:00Z">
        <w:r>
          <w:t xml:space="preserve">o professor </w:t>
        </w:r>
      </w:ins>
      <w:ins w:id="862" w:author="Ryan Lemos" w:date="2019-08-19T20:07:00Z">
        <w:r>
          <w:t>deve ser capaz de opinar acer</w:t>
        </w:r>
      </w:ins>
      <w:ins w:id="863" w:author="Ryan Lemos" w:date="2019-08-19T20:08:00Z">
        <w:r>
          <w:t>ca de cada uma das respostas de um aluno.</w:t>
        </w:r>
      </w:ins>
    </w:p>
    <w:p w14:paraId="385E454B" w14:textId="77777777" w:rsidR="008A7FB4" w:rsidRDefault="008A7FB4" w:rsidP="008A7FB4">
      <w:pPr>
        <w:rPr>
          <w:ins w:id="864" w:author="Ryan Lemos" w:date="2019-08-19T20:05:00Z"/>
        </w:rPr>
      </w:pPr>
    </w:p>
    <w:p w14:paraId="72A6854E" w14:textId="111D9EB5" w:rsidR="00A23065" w:rsidRDefault="00A23065">
      <w:r>
        <w:t xml:space="preserve">A implementação dessa estória é demonstrada pela </w:t>
      </w:r>
      <w:r w:rsidRPr="00596E44">
        <w:rPr>
          <w:highlight w:val="yellow"/>
        </w:rPr>
        <w:t>figura x e a figura x</w:t>
      </w:r>
      <w:r>
        <w:t xml:space="preserve">. A </w:t>
      </w:r>
      <w:r w:rsidRPr="00596E44">
        <w:rPr>
          <w:highlight w:val="yellow"/>
        </w:rPr>
        <w:t>figura x</w:t>
      </w:r>
      <w:r>
        <w:t xml:space="preserve"> se trata das atividades recebidas pelo professor</w:t>
      </w:r>
      <w:r w:rsidR="002C3A9E">
        <w:t>, nela o professor tem uma lista de atividades recebidas para correção. Para corrigir o professor deve clicar no botão azul com símbolo de lápis.</w:t>
      </w:r>
    </w:p>
    <w:p w14:paraId="7954FA58" w14:textId="77777777" w:rsidR="00A23065" w:rsidRDefault="00A23065" w:rsidP="00226055">
      <w:pPr>
        <w:ind w:firstLine="0"/>
      </w:pPr>
    </w:p>
    <w:p w14:paraId="4C14E94B" w14:textId="699C05F2" w:rsidR="00226055" w:rsidRDefault="00DF726D">
      <w:pPr>
        <w:ind w:firstLine="0"/>
        <w:jc w:val="center"/>
        <w:pPrChange w:id="865" w:author="Ryan Lemos" w:date="2019-08-26T10:52:00Z">
          <w:pPr>
            <w:ind w:firstLine="0"/>
          </w:pPr>
        </w:pPrChange>
      </w:pPr>
      <w:ins w:id="866" w:author="Ryan Lemos" w:date="2019-08-26T10:52:00Z">
        <w:r>
          <w:rPr>
            <w:noProof/>
          </w:rPr>
          <w:lastRenderedPageBreak/>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24463" cy="2867010"/>
                      </a:xfrm>
                      <a:prstGeom prst="rect">
                        <a:avLst/>
                      </a:prstGeom>
                    </pic:spPr>
                  </pic:pic>
                </a:graphicData>
              </a:graphic>
            </wp:inline>
          </w:drawing>
        </w:r>
      </w:ins>
      <w:del w:id="867" w:author="Ryan Lemos" w:date="2019-08-26T10:52:00Z">
        <w:r w:rsidR="00226055" w:rsidDel="00DF726D">
          <w:rPr>
            <w:noProof/>
          </w:rPr>
          <w:drawing>
            <wp:inline distT="0" distB="0" distL="0" distR="0" wp14:anchorId="0865709A" wp14:editId="219CF1D4">
              <wp:extent cx="5760085" cy="1645920"/>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085" cy="1645920"/>
                      </a:xfrm>
                      <a:prstGeom prst="rect">
                        <a:avLst/>
                      </a:prstGeom>
                    </pic:spPr>
                  </pic:pic>
                </a:graphicData>
              </a:graphic>
            </wp:inline>
          </w:drawing>
        </w:r>
      </w:del>
    </w:p>
    <w:p w14:paraId="5946CEAB" w14:textId="77777777" w:rsidR="003A1F2B" w:rsidRDefault="003A1F2B" w:rsidP="00226055">
      <w:pPr>
        <w:ind w:firstLine="0"/>
      </w:pPr>
    </w:p>
    <w:p w14:paraId="0C734998" w14:textId="5D146915" w:rsidR="002C3A9E" w:rsidRDefault="002C3A9E" w:rsidP="00596E44">
      <w:pPr>
        <w:rPr>
          <w:ins w:id="868" w:author="Ryan Lemos" w:date="2019-08-26T21:40:00Z"/>
        </w:rPr>
      </w:pPr>
      <w:r>
        <w:t>Ao clicar nesse botão surge-se uma tela conforme apresentada na figura X que detém a lista de questões da atividade.</w:t>
      </w:r>
      <w:r w:rsidR="0019114F">
        <w:t xml:space="preserve"> Para cada questão é descrito todos os seus dados chave, como texto de apoio, o texto da questão em si, o valor da questão, em caso de questões com alternativas, qual a alternativa correta, e a resposta do aluno.</w:t>
      </w:r>
      <w:r>
        <w:t xml:space="preserve"> </w:t>
      </w:r>
      <w:r w:rsidR="0019114F">
        <w:t>Também fica</w:t>
      </w:r>
      <w:r>
        <w:t xml:space="preserve"> disponível duas opções ao professor, dar nota</w:t>
      </w:r>
      <w:r w:rsidR="0019114F">
        <w:t xml:space="preserve"> (que é obrigatório preencher) e colocar uma observação a</w:t>
      </w:r>
      <w:del w:id="869" w:author="Ryan Lemos" w:date="2019-08-26T10:52:00Z">
        <w:r w:rsidR="0019114F" w:rsidDel="00DF726D">
          <w:delText xml:space="preserve"> </w:delText>
        </w:r>
      </w:del>
      <w:r w:rsidR="0019114F">
        <w:t>cerca da resposta do aluno.</w:t>
      </w:r>
      <w:r>
        <w:t xml:space="preserve"> As questões de marcar o professor não precisa dar nota, somente</w:t>
      </w:r>
      <w:r w:rsidR="0019114F">
        <w:t xml:space="preserve"> se quiser a observação. Nelas a nota do aluno já aparece juntamente com a questão em si, conforme visto na figura X. Em caso de questões do tipo fala, surge ao professor também a possibilidade de escuta do áudio do aluno, que é gravado ao responder </w:t>
      </w:r>
      <w:r w:rsidR="004F46AF">
        <w:t>à</w:t>
      </w:r>
      <w:r w:rsidR="0019114F">
        <w:t xml:space="preserve"> questão.</w:t>
      </w:r>
    </w:p>
    <w:p w14:paraId="731038B2" w14:textId="77777777" w:rsidR="00B30211" w:rsidRDefault="00B30211" w:rsidP="00596E44"/>
    <w:p w14:paraId="3DDB0D08" w14:textId="78046E9D" w:rsidR="00226055" w:rsidRDefault="00226055">
      <w:pPr>
        <w:ind w:firstLine="0"/>
      </w:pPr>
      <w:del w:id="870" w:author="Ryan Lemos" w:date="2019-08-26T21:40:00Z">
        <w:r w:rsidDel="00E419B2">
          <w:rPr>
            <w:noProof/>
          </w:rPr>
          <w:drawing>
            <wp:inline distT="0" distB="0" distL="0" distR="0" wp14:anchorId="51D2FDB7" wp14:editId="00D2D910">
              <wp:extent cx="5760085" cy="350901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085" cy="3509010"/>
                      </a:xfrm>
                      <a:prstGeom prst="rect">
                        <a:avLst/>
                      </a:prstGeom>
                    </pic:spPr>
                  </pic:pic>
                </a:graphicData>
              </a:graphic>
            </wp:inline>
          </w:drawing>
        </w:r>
      </w:del>
      <w:ins w:id="871" w:author="Ryan Lemos" w:date="2019-08-26T21:40:00Z">
        <w:r w:rsidR="00E419B2">
          <w:rPr>
            <w:noProof/>
          </w:rPr>
          <w:drawing>
            <wp:inline distT="0" distB="0" distL="0" distR="0" wp14:anchorId="35162E96" wp14:editId="23CE5E90">
              <wp:extent cx="5760085" cy="2680335"/>
              <wp:effectExtent l="0" t="0" r="0" b="571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085" cy="2680335"/>
                      </a:xfrm>
                      <a:prstGeom prst="rect">
                        <a:avLst/>
                      </a:prstGeom>
                    </pic:spPr>
                  </pic:pic>
                </a:graphicData>
              </a:graphic>
            </wp:inline>
          </w:drawing>
        </w:r>
      </w:ins>
    </w:p>
    <w:p w14:paraId="178FCA52" w14:textId="77777777" w:rsidR="004F46AF" w:rsidRPr="004C0224" w:rsidRDefault="004F46AF" w:rsidP="00596E44">
      <w:pPr>
        <w:ind w:firstLine="0"/>
      </w:pPr>
    </w:p>
    <w:p w14:paraId="02515A2C" w14:textId="77777777" w:rsidR="003C127D" w:rsidRDefault="003C127D">
      <w:pPr>
        <w:pStyle w:val="Ttulo4"/>
      </w:pPr>
      <w:bookmarkStart w:id="872" w:name="_Toc17133810"/>
      <w:r>
        <w:lastRenderedPageBreak/>
        <w:t>Aluno</w:t>
      </w:r>
      <w:bookmarkEnd w:id="872"/>
    </w:p>
    <w:p w14:paraId="05FD0E2C" w14:textId="77777777" w:rsidR="004F46AF" w:rsidRDefault="004F46AF" w:rsidP="004F46AF"/>
    <w:p w14:paraId="58156CB3" w14:textId="77777777" w:rsidR="004F46AF" w:rsidRDefault="004F46AF" w:rsidP="004F46AF">
      <w:r>
        <w:t xml:space="preserve">Ao aluno foi acrescido a possibilidade de receber atividades, respondê-las e verificar seu resultado, bem como anotações advindas do professor acerca de cada questão respondida. </w:t>
      </w:r>
    </w:p>
    <w:p w14:paraId="48F80122" w14:textId="28C46DBA" w:rsidR="00DC28CE" w:rsidRDefault="008057E8" w:rsidP="00021305">
      <w:r>
        <w:t xml:space="preserve">A primeira estória se trata da lista das atividades de um aluno, e é representada pela </w:t>
      </w:r>
      <w:r w:rsidRPr="00596E44">
        <w:rPr>
          <w:highlight w:val="yellow"/>
        </w:rPr>
        <w:t>figura x</w:t>
      </w:r>
      <w:r>
        <w:t>. Essa estória apresenta algumas restrições, como por exemplo a identificação de atividades através da ação</w:t>
      </w:r>
      <w:r w:rsidR="00DC28CE">
        <w:t xml:space="preserve"> que nelas pode ser realizada. </w:t>
      </w:r>
    </w:p>
    <w:p w14:paraId="12B239E9" w14:textId="77777777" w:rsidR="00300D1E" w:rsidRDefault="00300D1E" w:rsidP="00021305"/>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57843AB" w14:textId="16412BDC" w:rsidR="00300D1E" w:rsidRDefault="00300D1E" w:rsidP="00596E44">
      <w:pPr>
        <w:pStyle w:val="estrias"/>
        <w:numPr>
          <w:ilvl w:val="0"/>
          <w:numId w:val="17"/>
        </w:numPr>
      </w:pPr>
      <w:r>
        <w:t>Devo ser capaz de categorizar as atividades por nível se foi corrigida ou não.</w:t>
      </w:r>
    </w:p>
    <w:p w14:paraId="167D28CC" w14:textId="77777777" w:rsidR="00A05EF6" w:rsidRDefault="00A05EF6" w:rsidP="00021305"/>
    <w:p w14:paraId="6D505868" w14:textId="3D2753BE" w:rsidR="008057E8" w:rsidRDefault="008057E8" w:rsidP="00596E44">
      <w:pPr>
        <w:ind w:firstLine="0"/>
      </w:pPr>
    </w:p>
    <w:p w14:paraId="3E5C6C91" w14:textId="77777777" w:rsidR="00DC28CE" w:rsidRDefault="00DC28CE" w:rsidP="008057E8">
      <w:pPr>
        <w:jc w:val="center"/>
      </w:pPr>
    </w:p>
    <w:p w14:paraId="7ABDC7F8" w14:textId="77777777" w:rsidR="00ED291E" w:rsidRDefault="00ED291E" w:rsidP="00021305">
      <w:r>
        <w:t xml:space="preserve">A interação responsável por </w:t>
      </w:r>
      <w:r w:rsidR="00021305">
        <w:t>compreender</w:t>
      </w:r>
      <w:r>
        <w:t xml:space="preserve"> essa estória se dá pela </w:t>
      </w:r>
      <w:r w:rsidRPr="00596E44">
        <w:rPr>
          <w:highlight w:val="yellow"/>
        </w:rPr>
        <w:t>figura x</w:t>
      </w:r>
      <w:r>
        <w:t xml:space="preserve">. </w:t>
      </w:r>
      <w:r w:rsidR="00021305">
        <w:t>Como especificado pela estória, atividades já respondidas podem ser reconhecidas por sua ação de botão com símbolo de olho na cor amarela. Já as atividades a serem respondidas são identificadas através de um botão de lápis na cor azul.</w:t>
      </w:r>
    </w:p>
    <w:p w14:paraId="5DAD785E" w14:textId="77777777" w:rsidR="008057E8" w:rsidRDefault="008057E8" w:rsidP="004F46AF"/>
    <w:p w14:paraId="62EF90FA" w14:textId="66EA56D4" w:rsidR="008057E8" w:rsidRDefault="008057E8" w:rsidP="008057E8">
      <w:pPr>
        <w:ind w:firstLine="0"/>
      </w:pPr>
      <w:r>
        <w:rPr>
          <w:noProof/>
        </w:rPr>
        <w:lastRenderedPageBreak/>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085" cy="2740025"/>
                    </a:xfrm>
                    <a:prstGeom prst="rect">
                      <a:avLst/>
                    </a:prstGeom>
                  </pic:spPr>
                </pic:pic>
              </a:graphicData>
            </a:graphic>
          </wp:inline>
        </w:drawing>
      </w:r>
    </w:p>
    <w:p w14:paraId="4712028B" w14:textId="3ED6FF2E" w:rsidR="00021305" w:rsidRDefault="00021305" w:rsidP="008057E8">
      <w:pPr>
        <w:ind w:firstLine="0"/>
      </w:pPr>
    </w:p>
    <w:p w14:paraId="59084D05" w14:textId="7AA78528" w:rsidR="00021305" w:rsidRDefault="00021305" w:rsidP="00021305">
      <w:r>
        <w:t xml:space="preserve">Quanto à possibilidade de o aluno responder as atividades pelo ambiente, </w:t>
      </w:r>
      <w:r w:rsidR="00693EDB">
        <w:t xml:space="preserve">surge a estória demonstrada pela </w:t>
      </w:r>
      <w:r w:rsidR="00693EDB" w:rsidRPr="00596E44">
        <w:rPr>
          <w:highlight w:val="yellow"/>
        </w:rPr>
        <w:t>figura x</w:t>
      </w:r>
      <w:r w:rsidR="00693EDB">
        <w:t>. Nela, surgem algumas restrições relacionadas à segurança para evitar que alunos possam trocar de aba para pesquisar as respostas pela internet. Além disso há questões que contém recursos de áudio, como áudios propriamente ditos, e textos de leitura do navegador</w:t>
      </w:r>
      <w:r w:rsidR="00326003">
        <w:t xml:space="preserve"> conforme explicitado na seção 3.2.2.1. Ainda, a última restrição representa a possibilidade d</w:t>
      </w:r>
      <w:r w:rsidR="001F718F">
        <w:t>e o</w:t>
      </w:r>
      <w:r w:rsidR="00326003">
        <w:t xml:space="preserve"> aluno gravar sua fala em questões de fala para que o professor possa avaliar a pronúncia do aluno. </w:t>
      </w:r>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7777777" w:rsidR="00300D1E" w:rsidRDefault="00300D1E" w:rsidP="00596E44">
      <w:pPr>
        <w:pStyle w:val="estrias"/>
        <w:numPr>
          <w:ilvl w:val="0"/>
          <w:numId w:val="16"/>
        </w:numPr>
      </w:pPr>
      <w:r>
        <w:t>O aluno não pode sair da página, isso se dá em função de segurança para cola.</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77777777" w:rsidR="00300D1E" w:rsidRDefault="00300D1E" w:rsidP="00596E44">
      <w:pPr>
        <w:pStyle w:val="estrias"/>
        <w:numPr>
          <w:ilvl w:val="0"/>
          <w:numId w:val="16"/>
        </w:numPr>
      </w:pPr>
      <w:r>
        <w:t>O aluno deve conseguir ouvir o áudio ou texto de leitura do navegador caso a questão os contenha.</w:t>
      </w:r>
    </w:p>
    <w:p w14:paraId="010732EE" w14:textId="008743A7" w:rsidR="00326003" w:rsidRDefault="00300D1E" w:rsidP="00596E44">
      <w:pPr>
        <w:pStyle w:val="estrias"/>
        <w:numPr>
          <w:ilvl w:val="0"/>
          <w:numId w:val="16"/>
        </w:numPr>
      </w:pPr>
      <w:r>
        <w:lastRenderedPageBreak/>
        <w:t>Em questões de fala, deve ser possível ao aluno gravar a fala para que o professor possa avaliá-la.</w:t>
      </w:r>
    </w:p>
    <w:p w14:paraId="0A718D07" w14:textId="15688498" w:rsidR="00693EDB" w:rsidRDefault="00693EDB">
      <w:pPr>
        <w:ind w:firstLine="0"/>
        <w:jc w:val="center"/>
      </w:pPr>
    </w:p>
    <w:p w14:paraId="4294E2A2" w14:textId="6410AB16" w:rsidR="001F718F" w:rsidRDefault="00227575" w:rsidP="001F718F">
      <w:r>
        <w:t xml:space="preserve">A </w:t>
      </w:r>
      <w:r w:rsidRPr="00596E44">
        <w:rPr>
          <w:highlight w:val="yellow"/>
        </w:rPr>
        <w:t>figura x</w:t>
      </w:r>
      <w:r>
        <w:t xml:space="preserve"> 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61146" cy="2894289"/>
                    </a:xfrm>
                    <a:prstGeom prst="rect">
                      <a:avLst/>
                    </a:prstGeom>
                  </pic:spPr>
                </pic:pic>
              </a:graphicData>
            </a:graphic>
          </wp:inline>
        </w:drawing>
      </w:r>
    </w:p>
    <w:p w14:paraId="48AFB14B" w14:textId="77777777" w:rsidR="00227575" w:rsidRDefault="00227575" w:rsidP="00227575"/>
    <w:p w14:paraId="5E3FBF68" w14:textId="10EF1A85" w:rsidR="00227575" w:rsidRDefault="00227575" w:rsidP="00596E44">
      <w:r>
        <w:t>O módulo de resolução de atividades foi o que necessitou de todas as características do Angular. Nele o aluno responde a todas as questões da atividade sem que haja recarregamento da página a cada questão respondida.</w:t>
      </w:r>
      <w:r w:rsidR="00A05EF6">
        <w:t xml:space="preserve"> Com isso conseguiu-se criar uma atividade englobando os diversos aspectos, como gravação de fala, </w:t>
      </w:r>
      <w:r w:rsidR="00A05EF6" w:rsidRPr="005820D8">
        <w:rPr>
          <w:highlight w:val="yellow"/>
        </w:rPr>
        <w:t>figura x</w:t>
      </w:r>
      <w:r w:rsidR="00A05EF6">
        <w:t xml:space="preserve">, utilizando o gravador de voz do navegador. </w:t>
      </w:r>
      <w:r>
        <w:t>Além disso</w:t>
      </w:r>
      <w:r w:rsidR="00A05EF6">
        <w:t>,</w:t>
      </w:r>
      <w:r>
        <w:t xml:space="preserve"> cada vez que o aluno entra na atividade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79713" cy="1497641"/>
                    </a:xfrm>
                    <a:prstGeom prst="rect">
                      <a:avLst/>
                    </a:prstGeom>
                  </pic:spPr>
                </pic:pic>
              </a:graphicData>
            </a:graphic>
          </wp:inline>
        </w:drawing>
      </w:r>
    </w:p>
    <w:p w14:paraId="06BC3A34" w14:textId="7E11A39F" w:rsidR="00A05EF6" w:rsidRDefault="00A05EF6" w:rsidP="004F46AF">
      <w:pPr>
        <w:ind w:firstLine="0"/>
      </w:pPr>
    </w:p>
    <w:p w14:paraId="05BEF696" w14:textId="2D850468" w:rsidR="00A05EF6" w:rsidRDefault="00A05EF6" w:rsidP="00596E44">
      <w:r>
        <w:t xml:space="preserve">Os recursos adicionais podem ser vistos tanto ao fundo da </w:t>
      </w:r>
      <w:r w:rsidRPr="00596E44">
        <w:rPr>
          <w:highlight w:val="yellow"/>
        </w:rPr>
        <w:t>figura x</w:t>
      </w:r>
      <w:r>
        <w:t xml:space="preserve">, no caso uma imagem, e na </w:t>
      </w:r>
      <w:r w:rsidRPr="00596E44">
        <w:rPr>
          <w:highlight w:val="yellow"/>
        </w:rPr>
        <w:t>figura x</w:t>
      </w:r>
      <w:r>
        <w:t xml:space="preserve"> que detém um botão que é possível ao aluno tocar um áudio previamente enviado pelo professor. Todos esses recursos são opcionais e servem somente para auxiliar o aluno no momento de resolução de uma questão.</w:t>
      </w:r>
    </w:p>
    <w:p w14:paraId="5F471238" w14:textId="77777777" w:rsidR="00227575" w:rsidRDefault="00227575">
      <w:pPr>
        <w:ind w:firstLine="0"/>
      </w:pPr>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10285" cy="2023527"/>
                    </a:xfrm>
                    <a:prstGeom prst="rect">
                      <a:avLst/>
                    </a:prstGeom>
                  </pic:spPr>
                </pic:pic>
              </a:graphicData>
            </a:graphic>
          </wp:inline>
        </w:drawing>
      </w:r>
    </w:p>
    <w:p w14:paraId="69DE9541" w14:textId="1B10DD65" w:rsidR="0034071A" w:rsidRDefault="0034071A" w:rsidP="0034071A"/>
    <w:p w14:paraId="710A2C0D" w14:textId="37046FC2" w:rsidR="0034071A" w:rsidRDefault="0034071A" w:rsidP="0034071A">
      <w:r>
        <w:t xml:space="preserve">A última interação possível ao aluno é quando a atividade já está respondida, somente visualizar seus resultados. A estória da </w:t>
      </w:r>
      <w:r w:rsidRPr="00596E44">
        <w:rPr>
          <w:highlight w:val="yellow"/>
        </w:rPr>
        <w:t>figura x</w:t>
      </w:r>
      <w:r>
        <w:t xml:space="preserve"> representa esse requisito.</w:t>
      </w:r>
    </w:p>
    <w:p w14:paraId="404037C0" w14:textId="77777777" w:rsidR="00300D1E" w:rsidRDefault="00300D1E" w:rsidP="0034071A"/>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38E060" w:rsidR="0034071A" w:rsidRDefault="0034071A" w:rsidP="00596E44">
      <w:pPr>
        <w:ind w:firstLine="0"/>
      </w:pPr>
    </w:p>
    <w:p w14:paraId="036216F1" w14:textId="77777777" w:rsidR="00072DA1" w:rsidRDefault="00072DA1" w:rsidP="0034071A">
      <w:pPr>
        <w:jc w:val="center"/>
      </w:pPr>
    </w:p>
    <w:p w14:paraId="1A10C0E7" w14:textId="3BBED28F" w:rsidR="00072DA1" w:rsidRDefault="00072DA1" w:rsidP="00596E44">
      <w:r>
        <w:t xml:space="preserve">A </w:t>
      </w:r>
      <w:r w:rsidRPr="00596E44">
        <w:rPr>
          <w:highlight w:val="yellow"/>
        </w:rPr>
        <w:t>figura x</w:t>
      </w:r>
      <w:r>
        <w:t xml:space="preserve"> representa a interação do aluno informada na estória da </w:t>
      </w:r>
      <w:r w:rsidRPr="00596E44">
        <w:rPr>
          <w:highlight w:val="yellow"/>
        </w:rPr>
        <w:t>figura x</w:t>
      </w:r>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E002FF" w14:textId="67653F01" w:rsidR="003C127D" w:rsidRPr="008051B4" w:rsidRDefault="0034071A" w:rsidP="00596E44">
      <w:pPr>
        <w:ind w:firstLine="0"/>
        <w:jc w:val="center"/>
      </w:pPr>
      <w:r>
        <w:rPr>
          <w:noProof/>
        </w:rPr>
        <w:lastRenderedPageBreak/>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7253" cy="2447327"/>
                    </a:xfrm>
                    <a:prstGeom prst="rect">
                      <a:avLst/>
                    </a:prstGeom>
                  </pic:spPr>
                </pic:pic>
              </a:graphicData>
            </a:graphic>
          </wp:inline>
        </w:drawing>
      </w:r>
    </w:p>
    <w:p w14:paraId="67DFF27C" w14:textId="77777777" w:rsidR="003C127D" w:rsidRPr="00E33640" w:rsidRDefault="003C127D" w:rsidP="00596E44"/>
    <w:p w14:paraId="15667703" w14:textId="162008B1" w:rsidR="003C127D" w:rsidRDefault="003C127D" w:rsidP="003C127D">
      <w:pPr>
        <w:pStyle w:val="Ttulo2"/>
      </w:pPr>
      <w:bookmarkStart w:id="873" w:name="_Toc17133811"/>
      <w:r>
        <w:t>Release 3 – Complementos</w:t>
      </w:r>
      <w:bookmarkEnd w:id="873"/>
    </w:p>
    <w:p w14:paraId="49F4182A" w14:textId="77777777" w:rsidR="00C57C44" w:rsidRDefault="00C57C44" w:rsidP="00C57C44"/>
    <w:p w14:paraId="65FA3674" w14:textId="1AB72DE4" w:rsidR="00C57C44" w:rsidRDefault="00C57C44" w:rsidP="00C57C44">
      <w:r>
        <w:t xml:space="preserve">O terceiro release foi composto da implementação da visualização do desempenho tanto por parte do aluno quanto do professor, que é baseado nas atividades respondidas pelo aluno. Além disso, nesse release foi implementado uma série de </w:t>
      </w:r>
      <w:r w:rsidRPr="00596E44">
        <w:rPr>
          <w:i/>
          <w:iCs/>
        </w:rPr>
        <w:t>refactorings</w:t>
      </w:r>
      <w:r>
        <w:t xml:space="preserve">, como visto na </w:t>
      </w:r>
      <w:r w:rsidRPr="00596E44">
        <w:rPr>
          <w:highlight w:val="red"/>
        </w:rPr>
        <w:t>seção x</w:t>
      </w:r>
      <w:r>
        <w:t xml:space="preserve"> se </w:t>
      </w:r>
      <w:r w:rsidR="009B5E45">
        <w:t>trata</w:t>
      </w:r>
      <w:r>
        <w:t xml:space="preserve"> de melhorias que não modificam as funcionalidades apenas melhoram a qualidade do código</w:t>
      </w:r>
      <w:r w:rsidR="009B5E45">
        <w:t>. Essas melhorias vão desde melhorias visuais como: adoção um padrão de design minimalista, inclusão de mensagens de aviso em todos os botões da aplicação, notificações para atividades, melhoria na barra lateral etc. Como também melhorias no código, como uma melhor organização do código, uma divisão de tarefas entre cliente e servidor mais balanceada, tipagem de variáveis etc. Todas as mudanças visuais podem ser 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874" w:name="_Toc17133812"/>
      <w:r>
        <w:t>Sistema desenvolvido</w:t>
      </w:r>
      <w:bookmarkEnd w:id="874"/>
    </w:p>
    <w:p w14:paraId="3AA80399" w14:textId="77777777" w:rsidR="009B5E45" w:rsidRDefault="009B5E45" w:rsidP="009B5E45"/>
    <w:p w14:paraId="5B30C9EA" w14:textId="3E72A0B5" w:rsidR="009B5E45" w:rsidRDefault="009B5E45">
      <w:r>
        <w:t xml:space="preserve">Como ressaltado, o desenvolvimento deste release se compreendeu somente no relatório de desempenho, tanto para o professor quanto para o aluno. Ao professor é possível que ele verifique o desempenho do aluno assim que ele entra na sua tela de gestão da turma. Já para o aluno ao entrar no ambiente ele pode consultar seu desempenho através de gráficos. </w:t>
      </w:r>
      <w:r w:rsidR="00765C73">
        <w:t>O desenvolvimento dessas funcionalidades será</w:t>
      </w:r>
      <w:r>
        <w:t xml:space="preserve"> 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875" w:name="_Toc17133813"/>
      <w:r>
        <w:lastRenderedPageBreak/>
        <w:t>Professor</w:t>
      </w:r>
      <w:bookmarkEnd w:id="875"/>
    </w:p>
    <w:p w14:paraId="1E362F4C" w14:textId="3E692FAB" w:rsidR="00394EB9" w:rsidRDefault="00394EB9" w:rsidP="00394EB9"/>
    <w:p w14:paraId="645696A0" w14:textId="30DFADC9" w:rsidR="006269C7" w:rsidRDefault="006269C7" w:rsidP="00394EB9">
      <w:r>
        <w:t xml:space="preserve">Conforme discutido na seção anterior </w:t>
      </w:r>
      <w:r w:rsidR="00403EF2">
        <w:t xml:space="preserve">nesse release foi desenvolvido um relatório acerca dos desempenhos dos alunos de uma turma. Auxiliando ao professor na ajuda de determinados alunos que possam precisar de auxílio pois apresentaram baixo desempenho. A estória que representa essa interação pode ser vista na </w:t>
      </w:r>
      <w:r w:rsidR="00403EF2" w:rsidRPr="00596E44">
        <w:rPr>
          <w:highlight w:val="yellow"/>
        </w:rPr>
        <w:t>figura x</w:t>
      </w:r>
      <w:r w:rsidR="00403EF2">
        <w:t>.</w:t>
      </w:r>
    </w:p>
    <w:p w14:paraId="101ABF94" w14:textId="6D345626" w:rsidR="00403EF2" w:rsidRDefault="00403EF2" w:rsidP="00394EB9"/>
    <w:p w14:paraId="0BD9D14A" w14:textId="2162C7EF" w:rsidR="00403EF2" w:rsidRDefault="00584E31" w:rsidP="00596E44">
      <w:pPr>
        <w:pStyle w:val="estrias"/>
      </w:pPr>
      <w:r w:rsidRPr="00584E31">
        <w:t>Como professor quero ser capaz de visualizar o desempenho dos meus alunos.</w:t>
      </w:r>
    </w:p>
    <w:p w14:paraId="1650B295" w14:textId="10F957C1" w:rsidR="00403EF2" w:rsidRDefault="00403EF2" w:rsidP="00394EB9"/>
    <w:p w14:paraId="48A841A2" w14:textId="77777777" w:rsidR="00584E31" w:rsidRDefault="00584E31" w:rsidP="00394EB9"/>
    <w:p w14:paraId="402B7325" w14:textId="492E4614" w:rsidR="00394EB9" w:rsidRDefault="00394EB9" w:rsidP="00394EB9">
      <w:r>
        <w:t xml:space="preserve">Para o professor foi introduzido a aba desempenho dentro </w:t>
      </w:r>
      <w:r w:rsidR="004959D0">
        <w:t>da visualização de uma turma. Nela contém um resumo detalhado acerca do desempenho do aluno conforme as atividades respondidas. Sendo o professor 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2E3D7EB8" w14:textId="6D05334E" w:rsidR="004959D0" w:rsidRDefault="004959D0">
      <w:pPr>
        <w:ind w:hanging="142"/>
        <w:jc w:val="center"/>
        <w:pPrChange w:id="876" w:author="Ryan Lemos" w:date="2019-08-19T09:45:00Z">
          <w:pPr>
            <w:ind w:hanging="142"/>
          </w:pPr>
        </w:pPrChange>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97335" cy="1874115"/>
                    </a:xfrm>
                    <a:prstGeom prst="rect">
                      <a:avLst/>
                    </a:prstGeom>
                  </pic:spPr>
                </pic:pic>
              </a:graphicData>
            </a:graphic>
          </wp:inline>
        </w:drawing>
      </w:r>
    </w:p>
    <w:p w14:paraId="52136D2B" w14:textId="77777777" w:rsidR="00394EB9" w:rsidRPr="00596E44" w:rsidRDefault="00394EB9" w:rsidP="00596E44"/>
    <w:p w14:paraId="33707155" w14:textId="78CD9216" w:rsidR="009A2E13" w:rsidRDefault="003C127D" w:rsidP="00BE3639">
      <w:pPr>
        <w:pStyle w:val="Ttulo4"/>
        <w:rPr>
          <w:ins w:id="877" w:author="Ryan Lemos" w:date="2019-08-19T09:41:00Z"/>
        </w:rPr>
      </w:pPr>
      <w:bookmarkStart w:id="878" w:name="_Toc17133814"/>
      <w:r>
        <w:t>Aluno</w:t>
      </w:r>
      <w:bookmarkEnd w:id="878"/>
    </w:p>
    <w:p w14:paraId="016A5287" w14:textId="77777777" w:rsidR="00353AF5" w:rsidRPr="00753186" w:rsidRDefault="00353AF5">
      <w:pPr>
        <w:rPr>
          <w:ins w:id="879" w:author="Ryan Lemos" w:date="2019-08-19T09:40:00Z"/>
        </w:rPr>
        <w:pPrChange w:id="880" w:author="Ryan Lemos" w:date="2019-08-19T09:41:00Z">
          <w:pPr>
            <w:pStyle w:val="Ttulo4"/>
          </w:pPr>
        </w:pPrChange>
      </w:pPr>
    </w:p>
    <w:p w14:paraId="29CADA4E" w14:textId="77777777" w:rsidR="00353AF5" w:rsidRDefault="00353AF5" w:rsidP="00353AF5">
      <w:pPr>
        <w:rPr>
          <w:ins w:id="881" w:author="Ryan Lemos" w:date="2019-08-19T09:44:00Z"/>
        </w:rPr>
      </w:pPr>
      <w:ins w:id="882" w:author="Ryan Lemos" w:date="2019-08-19T09:41:00Z">
        <w:r>
          <w:t>Quanto ao aluno introduziu-se na página home, um gráfico dinâmico que contém as médias no decorrer dos níveis e a</w:t>
        </w:r>
      </w:ins>
      <w:ins w:id="883" w:author="Ryan Lemos" w:date="2019-08-19T09:42:00Z">
        <w:r>
          <w:t>s</w:t>
        </w:r>
      </w:ins>
      <w:ins w:id="884" w:author="Ryan Lemos" w:date="2019-08-19T09:41:00Z">
        <w:r>
          <w:t xml:space="preserve"> m</w:t>
        </w:r>
      </w:ins>
      <w:ins w:id="885" w:author="Ryan Lemos" w:date="2019-08-19T09:42:00Z">
        <w:r>
          <w:t>édias por tipo de questão respondida. Com isso o aluno consegue enxergar visualmente seu desempenho e como tem evoluído no decorrer dos níveis.</w:t>
        </w:r>
      </w:ins>
      <w:ins w:id="886" w:author="Ryan Lemos" w:date="2019-08-19T09:43:00Z">
        <w:r>
          <w:t xml:space="preserve"> A </w:t>
        </w:r>
        <w:r w:rsidRPr="00353AF5">
          <w:rPr>
            <w:highlight w:val="yellow"/>
            <w:rPrChange w:id="887" w:author="Ryan Lemos" w:date="2019-08-19T09:43:00Z">
              <w:rPr/>
            </w:rPrChange>
          </w:rPr>
          <w:t>estória x</w:t>
        </w:r>
        <w:r>
          <w:t xml:space="preserve"> que define essa interação.</w:t>
        </w:r>
      </w:ins>
    </w:p>
    <w:p w14:paraId="66930498" w14:textId="6245C607" w:rsidR="00353AF5" w:rsidRDefault="00353AF5" w:rsidP="00353AF5">
      <w:pPr>
        <w:rPr>
          <w:ins w:id="888" w:author="Ryan Lemos" w:date="2019-08-19T09:43:00Z"/>
        </w:rPr>
      </w:pPr>
      <w:ins w:id="889" w:author="Ryan Lemos" w:date="2019-08-19T09:40:00Z">
        <w:r>
          <w:t xml:space="preserve"> </w:t>
        </w:r>
      </w:ins>
    </w:p>
    <w:p w14:paraId="1C914B2C" w14:textId="465C6970" w:rsidR="00353AF5" w:rsidRDefault="00353AF5" w:rsidP="00353AF5">
      <w:pPr>
        <w:pStyle w:val="estrias"/>
        <w:rPr>
          <w:ins w:id="890" w:author="Ryan Lemos" w:date="2019-08-19T09:43:00Z"/>
        </w:rPr>
      </w:pPr>
      <w:ins w:id="891" w:author="Ryan Lemos" w:date="2019-08-19T09:43:00Z">
        <w:r w:rsidRPr="00584E31">
          <w:lastRenderedPageBreak/>
          <w:t xml:space="preserve">Como </w:t>
        </w:r>
      </w:ins>
      <w:ins w:id="892" w:author="Ryan Lemos" w:date="2019-08-19T09:44:00Z">
        <w:r>
          <w:t>aluno</w:t>
        </w:r>
      </w:ins>
      <w:ins w:id="893" w:author="Ryan Lemos" w:date="2019-08-19T09:43:00Z">
        <w:r w:rsidRPr="00584E31">
          <w:t xml:space="preserve"> quero ser capaz de visualizar </w:t>
        </w:r>
      </w:ins>
      <w:ins w:id="894" w:author="Ryan Lemos" w:date="2019-08-19T09:44:00Z">
        <w:r>
          <w:t>meu</w:t>
        </w:r>
      </w:ins>
      <w:ins w:id="895" w:author="Ryan Lemos" w:date="2019-08-19T09:43:00Z">
        <w:r w:rsidRPr="00584E31">
          <w:t xml:space="preserve"> desempenho</w:t>
        </w:r>
      </w:ins>
      <w:ins w:id="896" w:author="Ryan Lemos" w:date="2019-08-19T09:44:00Z">
        <w:r>
          <w:t xml:space="preserve"> conforme progrido de níveis</w:t>
        </w:r>
      </w:ins>
      <w:ins w:id="897" w:author="Ryan Lemos" w:date="2019-08-19T09:43:00Z">
        <w:r w:rsidRPr="00584E31">
          <w:t>.</w:t>
        </w:r>
      </w:ins>
    </w:p>
    <w:p w14:paraId="3D846E89" w14:textId="66259B0E" w:rsidR="00353AF5" w:rsidRDefault="00353AF5" w:rsidP="00353AF5">
      <w:pPr>
        <w:rPr>
          <w:ins w:id="898" w:author="Ryan Lemos" w:date="2019-08-19T09:44:00Z"/>
        </w:rPr>
      </w:pPr>
    </w:p>
    <w:p w14:paraId="4BBA552E" w14:textId="5C383875" w:rsidR="00353AF5" w:rsidDel="00353AF5" w:rsidRDefault="00353AF5" w:rsidP="00353AF5">
      <w:pPr>
        <w:rPr>
          <w:del w:id="899" w:author="Ryan Lemos" w:date="2019-08-19T09:45:00Z"/>
        </w:rPr>
      </w:pPr>
      <w:ins w:id="900" w:author="Ryan Lemos" w:date="2019-08-19T09:45:00Z">
        <w:r>
          <w:t>A Figura</w:t>
        </w:r>
      </w:ins>
    </w:p>
    <w:p w14:paraId="73DAC2E2" w14:textId="40146F6C" w:rsidR="00353AF5" w:rsidRDefault="00353AF5" w:rsidP="00353AF5">
      <w:pPr>
        <w:rPr>
          <w:ins w:id="901" w:author="Ryan Lemos" w:date="2019-08-19T09:57:00Z"/>
        </w:rPr>
      </w:pPr>
      <w:ins w:id="902" w:author="Ryan Lemos" w:date="2019-08-19T09:45:00Z">
        <w:r>
          <w:t xml:space="preserve"> X representa o primeiro gráfico que condiz </w:t>
        </w:r>
      </w:ins>
      <w:ins w:id="903" w:author="Ryan Lemos" w:date="2019-08-19T09:46:00Z">
        <w:r>
          <w:t>ao desempenho do aluno conforme os níveis. Pode ser que o aluno não tenha concluído todos os níveis. Portanto quando não existir esse dado o gráfico simplesmente será ignorado.</w:t>
        </w:r>
      </w:ins>
    </w:p>
    <w:p w14:paraId="6B035F38" w14:textId="77777777" w:rsidR="00FD5D46" w:rsidRDefault="00FD5D46" w:rsidP="00353AF5">
      <w:pPr>
        <w:rPr>
          <w:ins w:id="904" w:author="Ryan Lemos" w:date="2019-08-19T09:55:00Z"/>
        </w:rPr>
      </w:pPr>
    </w:p>
    <w:p w14:paraId="4515562B" w14:textId="7B68DC9A" w:rsidR="00FD5D46" w:rsidRDefault="00FD5D46" w:rsidP="00FD5D46">
      <w:pPr>
        <w:ind w:firstLine="0"/>
        <w:jc w:val="center"/>
        <w:rPr>
          <w:ins w:id="905" w:author="Ryan Lemos" w:date="2019-08-19T09:57:00Z"/>
        </w:rPr>
      </w:pPr>
      <w:ins w:id="906" w:author="Ryan Lemos" w:date="2019-08-19T09:56:00Z">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82636" cy="2624119"/>
                      </a:xfrm>
                      <a:prstGeom prst="rect">
                        <a:avLst/>
                      </a:prstGeom>
                    </pic:spPr>
                  </pic:pic>
                </a:graphicData>
              </a:graphic>
            </wp:inline>
          </w:drawing>
        </w:r>
      </w:ins>
    </w:p>
    <w:p w14:paraId="00E40A7E" w14:textId="77777777" w:rsidR="00FD5D46" w:rsidRDefault="00FD5D46">
      <w:pPr>
        <w:ind w:firstLine="0"/>
        <w:jc w:val="center"/>
        <w:rPr>
          <w:ins w:id="907" w:author="Ryan Lemos" w:date="2019-08-19T09:47:00Z"/>
        </w:rPr>
        <w:pPrChange w:id="908" w:author="Ryan Lemos" w:date="2019-08-19T09:57:00Z">
          <w:pPr/>
        </w:pPrChange>
      </w:pPr>
    </w:p>
    <w:p w14:paraId="368BBC55" w14:textId="0DA30A3B" w:rsidR="001511E1" w:rsidRPr="008B44C6" w:rsidRDefault="001511E1" w:rsidP="00353AF5">
      <w:pPr>
        <w:rPr>
          <w:ins w:id="909" w:author="Ryan Lemos" w:date="2019-08-19T09:57:00Z"/>
        </w:rPr>
      </w:pPr>
      <w:ins w:id="910" w:author="Ryan Lemos" w:date="2019-08-19T09:47:00Z">
        <w:r>
          <w:t>Já a Figura X demonstra o segundo gráfico</w:t>
        </w:r>
      </w:ins>
      <w:ins w:id="911" w:author="Ryan Lemos" w:date="2019-08-19T09:48:00Z">
        <w:r w:rsidR="006F204A">
          <w:t xml:space="preserve"> que mostra o desempenho do aluno por tipo de questões respondidas. Com isso o aluno consegue visualizar em que ponto está se destacando, como por exemplo fala ou escrita,</w:t>
        </w:r>
      </w:ins>
      <w:ins w:id="912" w:author="Ryan Lemos" w:date="2019-08-19T09:49:00Z">
        <w:r w:rsidR="006F204A">
          <w:t xml:space="preserve"> e o que precisa melhorar.</w:t>
        </w:r>
      </w:ins>
      <w:ins w:id="913" w:author="Ryan Lemos" w:date="2019-08-19T09:47:00Z">
        <w:r>
          <w:t xml:space="preserve"> </w:t>
        </w:r>
      </w:ins>
      <w:ins w:id="914" w:author="Ryan Lemos" w:date="2019-08-19T09:57:00Z">
        <w:r w:rsidR="00FD5D46">
          <w:t xml:space="preserve">Para </w:t>
        </w:r>
      </w:ins>
      <w:ins w:id="915" w:author="Ryan Lemos" w:date="2019-08-19T09:58:00Z">
        <w:r w:rsidR="00FD5D46">
          <w:t xml:space="preserve">trocar entre os gráficos há um </w:t>
        </w:r>
        <w:r w:rsidR="008B44C6">
          <w:t xml:space="preserve">elemento do MaterializeCSS chamado </w:t>
        </w:r>
        <w:r w:rsidR="008B44C6" w:rsidRPr="008B44C6">
          <w:rPr>
            <w:i/>
            <w:iCs/>
            <w:rPrChange w:id="916" w:author="Ryan Lemos" w:date="2019-08-19T09:58:00Z">
              <w:rPr/>
            </w:rPrChange>
          </w:rPr>
          <w:t>switch</w:t>
        </w:r>
        <w:r w:rsidR="008B44C6">
          <w:rPr>
            <w:i/>
            <w:iCs/>
          </w:rPr>
          <w:t xml:space="preserve"> </w:t>
        </w:r>
        <w:r w:rsidR="008B44C6">
          <w:t xml:space="preserve">que seria como um </w:t>
        </w:r>
      </w:ins>
      <w:ins w:id="917" w:author="Ryan Lemos" w:date="2019-08-19T09:59:00Z">
        <w:r w:rsidR="008B44C6">
          <w:t>interruptor. Para o lado esquerdo visualiza-se o gráfico por nível, ao ser levado para a direita visualiza-se o grá</w:t>
        </w:r>
      </w:ins>
      <w:ins w:id="918" w:author="Ryan Lemos" w:date="2019-08-19T10:00:00Z">
        <w:r w:rsidR="008B44C6">
          <w:t>fico por níveis.</w:t>
        </w:r>
      </w:ins>
    </w:p>
    <w:p w14:paraId="0115E590" w14:textId="77777777" w:rsidR="00FD5D46" w:rsidRDefault="00FD5D46" w:rsidP="00353AF5">
      <w:pPr>
        <w:rPr>
          <w:ins w:id="919" w:author="Ryan Lemos" w:date="2019-08-19T09:57:00Z"/>
        </w:rPr>
      </w:pPr>
    </w:p>
    <w:p w14:paraId="31930348" w14:textId="11E7526E" w:rsidR="00FD5D46" w:rsidRPr="00753186" w:rsidRDefault="00FD5D46">
      <w:pPr>
        <w:ind w:firstLine="0"/>
        <w:jc w:val="center"/>
        <w:rPr>
          <w:ins w:id="920" w:author="Ryan Lemos" w:date="2019-08-19T09:45:00Z"/>
        </w:rPr>
        <w:pPrChange w:id="921" w:author="Ryan Lemos" w:date="2019-08-19T09:57:00Z">
          <w:pPr>
            <w:pStyle w:val="Ttulo4"/>
          </w:pPr>
        </w:pPrChange>
      </w:pPr>
      <w:ins w:id="922" w:author="Ryan Lemos" w:date="2019-08-19T09:57:00Z">
        <w:r>
          <w:rPr>
            <w:noProof/>
          </w:rPr>
          <w:lastRenderedPageBreak/>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77711" cy="2839166"/>
                      </a:xfrm>
                      <a:prstGeom prst="rect">
                        <a:avLst/>
                      </a:prstGeom>
                    </pic:spPr>
                  </pic:pic>
                </a:graphicData>
              </a:graphic>
            </wp:inline>
          </w:drawing>
        </w:r>
      </w:ins>
    </w:p>
    <w:p w14:paraId="0368D2A2" w14:textId="5396D362" w:rsidR="00BE3639" w:rsidRPr="00134BC2" w:rsidRDefault="00BE3639"/>
    <w:p w14:paraId="4211DBC7" w14:textId="77777777" w:rsidR="009A2E13" w:rsidRDefault="009A2E13" w:rsidP="00596E44">
      <w:pPr>
        <w:pStyle w:val="Ttulo2"/>
      </w:pPr>
      <w:bookmarkStart w:id="923" w:name="_Toc17133815"/>
      <w:r>
        <w:t>Testes</w:t>
      </w:r>
      <w:bookmarkEnd w:id="923"/>
    </w:p>
    <w:p w14:paraId="422927A7" w14:textId="77777777" w:rsidR="009A2E13" w:rsidRPr="004C0224" w:rsidRDefault="009A2E13" w:rsidP="009A2E13"/>
    <w:p w14:paraId="3FE2FAA6" w14:textId="05125044" w:rsidR="009A2E13" w:rsidRDefault="009A2E13" w:rsidP="009A2E13">
      <w:r>
        <w:t>A biblioteca de testes utilizada foi o PHPUnit, que já vem integrado com o Laravel. O Laravel apoia as funções nativas do PHPUnit e acrescenta algumas funcionalidades que auxiliam nos momentos de teste. Nesta subseção serão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será testado a capacidade de resposta da api. Então os exemplos aqui demonstrados podem ser facilmente reconhecidos em outras classes de testes da aplicação.</w:t>
      </w:r>
    </w:p>
    <w:p w14:paraId="01B68900" w14:textId="77777777" w:rsidR="009A2E13" w:rsidRPr="005A6F0E" w:rsidRDefault="009A2E13" w:rsidP="009A2E13">
      <w:r>
        <w:t>O primeiro exemplo de teste se trata do trecho de código abaixo, que compreende na classe de Teste de usuário, demonstrando a função de teste de inserção. Tem-se a utilização de dois Traits Laravel, o ‘</w:t>
      </w:r>
      <w:r w:rsidRPr="008250E0">
        <w:rPr>
          <w:i/>
        </w:rPr>
        <w:t>WithoutMiddleware</w:t>
      </w:r>
      <w:r>
        <w:rPr>
          <w:i/>
        </w:rPr>
        <w:t>’ e ‘DatabaseMigrations’</w:t>
      </w:r>
      <w:r>
        <w:t xml:space="preserve">. O primeiro serve para não utilizar </w:t>
      </w:r>
      <w:r w:rsidRPr="008250E0">
        <w:rPr>
          <w:i/>
        </w:rPr>
        <w:t>middlewares</w:t>
      </w:r>
      <w:r>
        <w:t xml:space="preserve"> que podem impedir o acesso a determinados conteúdos para determinados tipos de usuários. O segundo acrescenta as migrações, que cria toda a base de dados no ambiente de teste. Há ainda uma função chamada ‘setUp’, que seria uma configuração inicial dos testes, nela é possível configurar o que for necessário para todos os testes antes que o teste ocorra em si. Para isso usou-se o comando artisan ‘db:seed’ que serve para ‘alimentar’ a base de dados com registros. O restante da função serve para autenticar um usuário que será utilizado em outro trecho da classe de testes de usuário.</w:t>
      </w:r>
    </w:p>
    <w:p w14:paraId="52B27E8B" w14:textId="77777777" w:rsidR="009A2E13" w:rsidRPr="00A118AA" w:rsidRDefault="009A2E13" w:rsidP="009A2E13"/>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r w:rsidRPr="008250E0">
        <w:rPr>
          <w:rFonts w:ascii="Courier New" w:eastAsia="Times New Roman" w:hAnsi="Courier New" w:cs="Courier New"/>
          <w:color w:val="A9B7C6"/>
          <w:sz w:val="20"/>
          <w:szCs w:val="20"/>
          <w:shd w:val="clear" w:color="auto" w:fill="232525"/>
          <w:lang w:val="en-US" w:eastAsia="pt-BR"/>
        </w:rPr>
        <w:t xml:space="preserve">UserTest </w:t>
      </w:r>
      <w:r w:rsidRPr="008250E0">
        <w:rPr>
          <w:rFonts w:ascii="Courier New" w:eastAsia="Times New Roman" w:hAnsi="Courier New" w:cs="Courier New"/>
          <w:b/>
          <w:bCs/>
          <w:color w:val="CC7832"/>
          <w:sz w:val="20"/>
          <w:szCs w:val="20"/>
          <w:shd w:val="clear" w:color="auto" w:fill="232525"/>
          <w:lang w:val="en-US" w:eastAsia="pt-BR"/>
        </w:rPr>
        <w:t xml:space="preserve">extends </w:t>
      </w:r>
      <w:r w:rsidRPr="008250E0">
        <w:rPr>
          <w:rFonts w:ascii="Courier New" w:eastAsia="Times New Roman" w:hAnsi="Courier New" w:cs="Courier New"/>
          <w:color w:val="A9B7C6"/>
          <w:sz w:val="20"/>
          <w:szCs w:val="20"/>
          <w:shd w:val="clear" w:color="auto" w:fill="232525"/>
          <w:lang w:val="en-US" w:eastAsia="pt-BR"/>
        </w:rPr>
        <w:t>TestCase</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lastRenderedPageBreak/>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WithoutMiddleware</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r w:rsidRPr="008250E0">
        <w:rPr>
          <w:rFonts w:ascii="Courier New" w:eastAsia="Times New Roman" w:hAnsi="Courier New" w:cs="Courier New"/>
          <w:color w:val="A9B7C6"/>
          <w:sz w:val="20"/>
          <w:szCs w:val="20"/>
          <w:shd w:val="clear" w:color="auto" w:fill="232525"/>
          <w:lang w:val="en-US" w:eastAsia="pt-BR"/>
        </w:rPr>
        <w:t>DatabaseMigrations</w:t>
      </w:r>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i/>
          <w:iCs/>
          <w:color w:val="FFC66D"/>
          <w:sz w:val="20"/>
          <w:szCs w:val="20"/>
          <w:shd w:val="clear" w:color="auto" w:fill="232525"/>
          <w:lang w:val="en-US" w:eastAsia="pt-BR"/>
        </w:rPr>
        <w:t>setUp</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'db:seed'</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'auth.login_for_tests'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'teresinhag'</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r w:rsidRPr="008250E0">
        <w:rPr>
          <w:rFonts w:ascii="Courier New" w:eastAsia="Times New Roman" w:hAnsi="Courier New" w:cs="Courier New"/>
          <w:color w:val="FFC66D"/>
          <w:sz w:val="20"/>
          <w:szCs w:val="20"/>
          <w:shd w:val="clear" w:color="auto" w:fill="232525"/>
          <w:lang w:val="en-US" w:eastAsia="pt-BR"/>
        </w:rPr>
        <w:t>testStore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postJson</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'user.store'</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assertStatus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r w:rsidRPr="008250E0">
        <w:rPr>
          <w:rFonts w:ascii="Courier New" w:eastAsia="Times New Roman" w:hAnsi="Courier New" w:cs="Courier New"/>
          <w:color w:val="FFC66D"/>
          <w:sz w:val="20"/>
          <w:szCs w:val="20"/>
          <w:shd w:val="clear" w:color="auto" w:fill="232525"/>
          <w:lang w:val="en-US" w:eastAsia="pt-BR"/>
        </w:rPr>
        <w:t>assertJson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assertDatabaseHas</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'role_user'</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'role_id'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77777777" w:rsidR="009A2E13" w:rsidRPr="008250E0" w:rsidRDefault="009A2E13" w:rsidP="009A2E13">
      <w:pPr>
        <w:rPr>
          <w:lang w:val="en-US"/>
        </w:rPr>
      </w:pPr>
    </w:p>
    <w:p w14:paraId="74EEBEB3" w14:textId="4B75F724" w:rsidR="009A2E13" w:rsidRDefault="009A2E13" w:rsidP="009A2E13">
      <w:r>
        <w:t xml:space="preserve">Para a função ‘testStore’ que verifica a inserção de um novo usuário na base de dados, tem-se a primeira linha que recebe a resposta de uma requisição para a rota de inserção de usuários, passando os dados do usuário por meio de um </w:t>
      </w:r>
      <w:r w:rsidRPr="008250E0">
        <w:rPr>
          <w:i/>
        </w:rPr>
        <w:t>array</w:t>
      </w:r>
      <w:r>
        <w:t>. Após receber essa resposta começam as asserções, que são validações feitas a</w:t>
      </w:r>
      <w:r w:rsidR="009B5E45">
        <w:t xml:space="preserve"> </w:t>
      </w:r>
      <w:r>
        <w:t xml:space="preserve">fim de testar um determinado comportamento esperado. Nesse caso eu espero que o status da requisição HTTP seja 200, que significa que a requisição foi feita com sucesso. Espera-se ainda receber um </w:t>
      </w:r>
      <w:r w:rsidRPr="00715412">
        <w:t>JavaScript Object Notation</w:t>
      </w:r>
      <w:r>
        <w:t xml:space="preserve"> (JSON), que se trata de uma notação de objetos entendida de maneira padrão por diversas tecnologias. Espero receber um objeto contendo a palavra ‘</w:t>
      </w:r>
      <w:r w:rsidRPr="008250E0">
        <w:rPr>
          <w:i/>
        </w:rPr>
        <w:t>success</w:t>
      </w:r>
      <w:r>
        <w:t>’, indicando que tudo ocorreu bem. Ainda há mais duas asserções que verificam se os dados foram salvos na base de dados.</w:t>
      </w:r>
    </w:p>
    <w:p w14:paraId="0616E1A0" w14:textId="77777777" w:rsidR="009A2E13" w:rsidRDefault="009A2E13" w:rsidP="009A2E13">
      <w:r>
        <w:t>O teste do trecho de código abaixo é responsável por verificar se é possível enviar uma notificação ao professor, salvar na base, ao enviar uma dúvida. As asserções seguem o mesmo exemplo do teste de inserção dos usuários.</w:t>
      </w:r>
    </w:p>
    <w:p w14:paraId="36DA6FB2" w14:textId="77777777" w:rsidR="009A2E13" w:rsidRDefault="009A2E13" w:rsidP="009A2E13"/>
    <w:p w14:paraId="74FBDED2" w14:textId="77777777" w:rsidR="009A2E13" w:rsidRPr="008250E0" w:rsidRDefault="009A2E13" w:rsidP="009A2E13">
      <w:pPr>
        <w:pStyle w:val="Pr-formataoHTML"/>
        <w:shd w:val="clear" w:color="auto" w:fill="2B2B2B"/>
        <w:rPr>
          <w:color w:val="A9B7C6"/>
          <w:lang w:val="en-US"/>
        </w:rPr>
      </w:pPr>
      <w:r w:rsidRPr="008250E0">
        <w:rPr>
          <w:b/>
          <w:bCs/>
          <w:color w:val="CC7832"/>
          <w:shd w:val="clear" w:color="auto" w:fill="232525"/>
          <w:lang w:val="en-US"/>
        </w:rPr>
        <w:lastRenderedPageBreak/>
        <w:t xml:space="preserve">public function </w:t>
      </w:r>
      <w:r w:rsidRPr="008250E0">
        <w:rPr>
          <w:color w:val="FFC66D"/>
          <w:shd w:val="clear" w:color="auto" w:fill="232525"/>
          <w:lang w:val="en-US"/>
        </w:rPr>
        <w:t>testIfSendNotificationOnCreate</w:t>
      </w:r>
      <w:r w:rsidRPr="008250E0">
        <w:rPr>
          <w:color w:val="A9B7C6"/>
          <w:shd w:val="clear" w:color="auto" w:fill="232525"/>
          <w:lang w:val="en-US"/>
        </w:rPr>
        <w:t>(){</w:t>
      </w:r>
      <w:r w:rsidRPr="008250E0">
        <w:rPr>
          <w:color w:val="A9B7C6"/>
          <w:shd w:val="clear" w:color="auto" w:fill="232525"/>
          <w:lang w:val="en-US"/>
        </w:rPr>
        <w:br/>
      </w:r>
      <w:r w:rsidRPr="008250E0">
        <w:rPr>
          <w:color w:val="A9B7C6"/>
          <w:shd w:val="clear" w:color="auto" w:fill="232525"/>
          <w:lang w:val="en-US"/>
        </w:rPr>
        <w:br/>
        <w:t xml:space="preserve">    </w:t>
      </w:r>
      <w:r w:rsidRPr="008250E0">
        <w:rPr>
          <w:color w:val="9876AA"/>
          <w:shd w:val="clear" w:color="auto" w:fill="232525"/>
          <w:lang w:val="en-US"/>
        </w:rPr>
        <w:t xml:space="preserve">$response </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enviaDuvida</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assertStatus</w:t>
      </w:r>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assertJson</w:t>
      </w:r>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assertDatabaseHas</w:t>
      </w:r>
      <w:r w:rsidRPr="008250E0">
        <w:rPr>
          <w:color w:val="A9B7C6"/>
          <w:shd w:val="clear" w:color="auto" w:fill="232525"/>
          <w:lang w:val="en-US"/>
        </w:rPr>
        <w:t>(</w:t>
      </w:r>
      <w:r w:rsidRPr="008250E0">
        <w:rPr>
          <w:color w:val="6A8759"/>
          <w:shd w:val="clear" w:color="auto" w:fill="232525"/>
          <w:lang w:val="en-US"/>
        </w:rPr>
        <w:t>'notifications'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 xml:space="preserve">'notifiable_id' </w:t>
      </w:r>
      <w:r w:rsidRPr="008250E0">
        <w:rPr>
          <w:color w:val="A9B7C6"/>
          <w:shd w:val="clear" w:color="auto" w:fill="232525"/>
          <w:lang w:val="en-US"/>
        </w:rPr>
        <w:t xml:space="preserve">=&gt; </w:t>
      </w:r>
      <w:r w:rsidRPr="008250E0">
        <w:rPr>
          <w:color w:val="6897BB"/>
          <w:shd w:val="clear" w:color="auto" w:fill="232525"/>
          <w:lang w:val="en-US"/>
        </w:rPr>
        <w:t>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A9B7C6"/>
          <w:shd w:val="clear" w:color="auto" w:fill="232525"/>
          <w:lang w:val="en-US"/>
        </w:rPr>
        <w:t>}</w:t>
      </w:r>
    </w:p>
    <w:p w14:paraId="7DA01259" w14:textId="77777777" w:rsidR="009A2E13" w:rsidRPr="008250E0" w:rsidRDefault="009A2E13" w:rsidP="009A2E13">
      <w:pPr>
        <w:rPr>
          <w:lang w:val="en-US"/>
        </w:rPr>
      </w:pPr>
      <w:r w:rsidRPr="008250E0">
        <w:rPr>
          <w:lang w:val="en-US"/>
        </w:rPr>
        <w:t xml:space="preserve"> </w:t>
      </w:r>
    </w:p>
    <w:p w14:paraId="00ECEE7A" w14:textId="77777777" w:rsidR="009A2E13" w:rsidRDefault="009A2E13" w:rsidP="009A2E13">
      <w:r>
        <w:t>O próximo teste se trata da atualização de um evento criado por um professor, utiliza-se a função para criar um evento de um professor. Após criar o evento e salva-lo na base de dados recebe-se a resposta da rota de atualização pela função ‘json’ (passando como parâmetros o verbo HTPP que nesse caso foi o PUT, a rota, os dados e o cabeçalho, que se trata do token que verifica que o usuário se autenticou no ambiente. As funções de asserção são praticamente as mesmas, o que irá mudar é a última verificação que determina se há algum dado faltando ou não existente na base. Isso se dá pelo fato que o processo de atualizar os dados antigos do evento não devem existir. Somente devem existir na base os dados atuais que foram atualizados. Então faz-se duas verificações, se existe o dado novo e se o dado antigo não existe mais.</w:t>
      </w:r>
    </w:p>
    <w:p w14:paraId="1C856177" w14:textId="77777777" w:rsidR="009A2E13" w:rsidRPr="00A118AA" w:rsidRDefault="009A2E13" w:rsidP="009A2E13"/>
    <w:p w14:paraId="43F8CCFA" w14:textId="77777777" w:rsidR="009A2E13" w:rsidRPr="008250E0" w:rsidRDefault="009A2E13" w:rsidP="009A2E13">
      <w:pPr>
        <w:pStyle w:val="Pr-formataoHTML"/>
        <w:shd w:val="clear" w:color="auto" w:fill="2B2B2B"/>
        <w:rPr>
          <w:color w:val="A9B7C6"/>
          <w:lang w:val="en-US"/>
        </w:rPr>
      </w:pPr>
      <w:r w:rsidRPr="00DA42CB">
        <w:rPr>
          <w:color w:val="A9B7C6"/>
          <w:shd w:val="clear" w:color="auto" w:fill="232525"/>
          <w:lang w:val="en-US"/>
          <w:rPrChange w:id="924" w:author="Ryan Lemos" w:date="2019-09-02T19:13:00Z">
            <w:rPr>
              <w:color w:val="A9B7C6"/>
              <w:shd w:val="clear" w:color="auto" w:fill="232525"/>
              <w:lang w:val="en-US"/>
            </w:rPr>
          </w:rPrChange>
        </w:rPr>
        <w:br/>
      </w:r>
      <w:r w:rsidRPr="008250E0">
        <w:rPr>
          <w:b/>
          <w:bCs/>
          <w:color w:val="CC7832"/>
          <w:shd w:val="clear" w:color="auto" w:fill="232525"/>
          <w:lang w:val="en-US"/>
        </w:rPr>
        <w:t xml:space="preserve">public function </w:t>
      </w:r>
      <w:r w:rsidRPr="008250E0">
        <w:rPr>
          <w:color w:val="FFC66D"/>
          <w:shd w:val="clear" w:color="auto" w:fill="232525"/>
          <w:lang w:val="en-US"/>
        </w:rPr>
        <w:t>testUpdate</w:t>
      </w:r>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createGroup</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createEventTeacher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 edição'</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'event.update'</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9876AA"/>
          <w:shd w:val="clear" w:color="auto" w:fill="232525"/>
          <w:lang w:val="en-US"/>
        </w:rPr>
        <w:t>header_teacher</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assertStatus</w:t>
      </w:r>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r w:rsidRPr="008250E0">
        <w:rPr>
          <w:color w:val="FFC66D"/>
          <w:shd w:val="clear" w:color="auto" w:fill="232525"/>
          <w:lang w:val="en-US"/>
        </w:rPr>
        <w:t>assertJson</w:t>
      </w:r>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assertDatabaseHas</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assertDatabaseMissing</w:t>
      </w:r>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77777777" w:rsidR="009A2E13" w:rsidRDefault="009A2E13" w:rsidP="00596E44">
      <w:pPr>
        <w:pStyle w:val="Ttulo2"/>
        <w:numPr>
          <w:ilvl w:val="0"/>
          <w:numId w:val="0"/>
        </w:numPr>
        <w:ind w:left="578"/>
        <w:rPr>
          <w:lang w:val="en-US"/>
        </w:rPr>
      </w:pPr>
    </w:p>
    <w:p w14:paraId="6C31B15E" w14:textId="77777777" w:rsidR="00E55893" w:rsidRDefault="00E55893" w:rsidP="00E55893">
      <w:pPr>
        <w:pStyle w:val="Ttulo1"/>
        <w:rPr>
          <w:lang w:val="en-US"/>
        </w:rPr>
      </w:pPr>
      <w:bookmarkStart w:id="925" w:name="_Toc17133816"/>
      <w:r>
        <w:rPr>
          <w:lang w:val="en-US"/>
        </w:rPr>
        <w:t>Utilização</w:t>
      </w:r>
      <w:bookmarkEnd w:id="925"/>
    </w:p>
    <w:p w14:paraId="4E25139D" w14:textId="77777777" w:rsidR="00E55893" w:rsidRDefault="00E55893" w:rsidP="00E55893">
      <w:pPr>
        <w:pStyle w:val="Ttulo1"/>
        <w:rPr>
          <w:lang w:val="en-US"/>
        </w:rPr>
      </w:pPr>
      <w:bookmarkStart w:id="926" w:name="_Toc17133817"/>
      <w:r>
        <w:rPr>
          <w:lang w:val="en-US"/>
        </w:rPr>
        <w:t>Considerações finais</w:t>
      </w:r>
      <w:bookmarkEnd w:id="926"/>
    </w:p>
    <w:p w14:paraId="5BE1101D" w14:textId="394F89E8" w:rsidR="007216C5" w:rsidRPr="00596E44" w:rsidRDefault="00E55893">
      <w:pPr>
        <w:pStyle w:val="Ttulo2"/>
        <w:rPr>
          <w:lang w:val="en-US"/>
        </w:rPr>
      </w:pPr>
      <w:bookmarkStart w:id="927" w:name="_Toc17133818"/>
      <w:r>
        <w:rPr>
          <w:lang w:val="en-US"/>
        </w:rPr>
        <w:t>Trabalhos futuros</w:t>
      </w:r>
      <w:bookmarkEnd w:id="927"/>
      <w:r w:rsidR="007216C5" w:rsidRPr="00596E44">
        <w:rPr>
          <w:lang w:val="en-US"/>
        </w:rPr>
        <w:br/>
      </w:r>
    </w:p>
    <w:p w14:paraId="3C069AA2" w14:textId="77777777" w:rsidR="00B265CE" w:rsidRPr="00596E44" w:rsidRDefault="00B265CE" w:rsidP="00B265CE">
      <w:pPr>
        <w:rPr>
          <w:lang w:val="en-US"/>
        </w:rPr>
        <w:sectPr w:rsidR="00B265CE" w:rsidRPr="00596E44"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928" w:name="_Toc17133819"/>
      <w:r>
        <w:lastRenderedPageBreak/>
        <w:t>Referências</w:t>
      </w:r>
      <w:bookmarkEnd w:id="928"/>
    </w:p>
    <w:p w14:paraId="1FD163B3" w14:textId="77777777" w:rsidR="00BE5291" w:rsidRPr="00BE5291" w:rsidRDefault="00BE5291" w:rsidP="00BE5291"/>
    <w:p w14:paraId="3EEA8AB1" w14:textId="77777777" w:rsidR="00D534F8" w:rsidRDefault="00D534F8" w:rsidP="000809C2">
      <w:pPr>
        <w:spacing w:line="240" w:lineRule="auto"/>
        <w:ind w:firstLine="0"/>
        <w:jc w:val="left"/>
        <w:rPr>
          <w:noProof/>
        </w:rPr>
      </w:pPr>
      <w:r w:rsidRPr="00596E44">
        <w:rPr>
          <w:noProof/>
          <w:highlight w:val="yellow"/>
        </w:rPr>
        <w:t xml:space="preserve">ABREU, L. </w:t>
      </w:r>
      <w:r w:rsidRPr="00596E44">
        <w:rPr>
          <w:b/>
          <w:noProof/>
          <w:highlight w:val="yellow"/>
        </w:rPr>
        <w:t>TypeScript:</w:t>
      </w:r>
      <w:r w:rsidRPr="00596E44">
        <w:rPr>
          <w:noProof/>
          <w:highlight w:val="yellow"/>
        </w:rPr>
        <w:t xml:space="preserve"> O JavasCript Moderno para Criação de Aplicações. Lisboa: FCA – Editora de Informática. 2017.</w:t>
      </w:r>
    </w:p>
    <w:p w14:paraId="46D778C6" w14:textId="77777777" w:rsidR="00D534F8" w:rsidRDefault="00D534F8" w:rsidP="000809C2">
      <w:pPr>
        <w:spacing w:line="240" w:lineRule="auto"/>
        <w:ind w:firstLine="0"/>
        <w:jc w:val="left"/>
        <w:rPr>
          <w:noProof/>
        </w:rPr>
      </w:pPr>
    </w:p>
    <w:p w14:paraId="534120EA" w14:textId="77777777" w:rsidR="00D339A1" w:rsidRPr="00D339A1" w:rsidRDefault="00D339A1" w:rsidP="000809C2">
      <w:pPr>
        <w:spacing w:line="240" w:lineRule="auto"/>
        <w:ind w:firstLine="0"/>
        <w:jc w:val="left"/>
        <w:rPr>
          <w:noProof/>
        </w:rPr>
      </w:pPr>
      <w:r w:rsidRPr="00596E44">
        <w:rPr>
          <w:noProof/>
          <w:highlight w:val="yellow"/>
        </w:rPr>
        <w:t xml:space="preserve">ALVES, J. R. M. </w:t>
      </w:r>
      <w:r w:rsidRPr="00596E44">
        <w:rPr>
          <w:i/>
          <w:noProof/>
          <w:highlight w:val="yellow"/>
        </w:rPr>
        <w:t>et al.</w:t>
      </w:r>
      <w:r w:rsidRPr="00596E44">
        <w:rPr>
          <w:noProof/>
          <w:highlight w:val="yellow"/>
        </w:rPr>
        <w:t xml:space="preserve"> </w:t>
      </w:r>
      <w:r w:rsidRPr="00596E44">
        <w:rPr>
          <w:b/>
          <w:bCs/>
          <w:noProof/>
          <w:highlight w:val="yellow"/>
        </w:rPr>
        <w:t>Educação a Distância:</w:t>
      </w:r>
      <w:r w:rsidRPr="00596E44">
        <w:rPr>
          <w:noProof/>
          <w:highlight w:val="yellow"/>
        </w:rPr>
        <w:t xml:space="preserve"> o estado da arte. São Paulo: Pearson Education do Brasil, v. 1, 2009.</w:t>
      </w:r>
    </w:p>
    <w:p w14:paraId="04989ACF" w14:textId="77777777" w:rsidR="00D339A1" w:rsidRDefault="00D339A1" w:rsidP="000809C2">
      <w:pPr>
        <w:spacing w:line="240" w:lineRule="auto"/>
        <w:ind w:firstLine="0"/>
        <w:jc w:val="left"/>
        <w:rPr>
          <w:noProof/>
        </w:rPr>
      </w:pPr>
    </w:p>
    <w:p w14:paraId="6D77BCF4" w14:textId="77777777" w:rsidR="00D339A1" w:rsidRPr="00D339A1" w:rsidRDefault="00D339A1" w:rsidP="000809C2">
      <w:pPr>
        <w:spacing w:line="240" w:lineRule="auto"/>
        <w:ind w:firstLine="0"/>
        <w:jc w:val="left"/>
        <w:rPr>
          <w:noProof/>
        </w:rPr>
      </w:pPr>
      <w:r w:rsidRPr="00596E44">
        <w:rPr>
          <w:noProof/>
          <w:highlight w:val="yellow"/>
        </w:rPr>
        <w:t xml:space="preserve">BABBEL. </w:t>
      </w:r>
      <w:r w:rsidRPr="00596E44">
        <w:rPr>
          <w:b/>
          <w:bCs/>
          <w:noProof/>
          <w:highlight w:val="yellow"/>
        </w:rPr>
        <w:t>Preços</w:t>
      </w:r>
      <w:r w:rsidR="00E44BB8" w:rsidRPr="00596E44">
        <w:rPr>
          <w:noProof/>
          <w:highlight w:val="yellow"/>
        </w:rPr>
        <w:t>.</w:t>
      </w:r>
      <w:r w:rsidRPr="00596E44">
        <w:rPr>
          <w:noProof/>
          <w:highlight w:val="yellow"/>
        </w:rPr>
        <w:t xml:space="preserve"> 2018. Disponível em: &lt;https://home.babbel.com/prices&gt;. Acesso em: 23 ago. 2018.</w:t>
      </w:r>
    </w:p>
    <w:p w14:paraId="2598E0F7" w14:textId="77777777" w:rsidR="00D339A1" w:rsidRDefault="00D339A1" w:rsidP="000809C2">
      <w:pPr>
        <w:spacing w:line="240" w:lineRule="auto"/>
        <w:ind w:firstLine="0"/>
        <w:jc w:val="left"/>
        <w:rPr>
          <w:noProof/>
        </w:rPr>
      </w:pPr>
    </w:p>
    <w:p w14:paraId="74FB352D" w14:textId="77777777" w:rsidR="00D339A1" w:rsidRPr="00D339A1" w:rsidRDefault="00D339A1" w:rsidP="000809C2">
      <w:pPr>
        <w:spacing w:line="240" w:lineRule="auto"/>
        <w:ind w:firstLine="0"/>
        <w:jc w:val="left"/>
        <w:rPr>
          <w:noProof/>
        </w:rPr>
      </w:pPr>
      <w:r w:rsidRPr="00596E44">
        <w:rPr>
          <w:noProof/>
          <w:highlight w:val="yellow"/>
        </w:rPr>
        <w:t xml:space="preserve">BACICH, L. </w:t>
      </w:r>
      <w:r w:rsidRPr="00596E44">
        <w:rPr>
          <w:i/>
          <w:noProof/>
          <w:highlight w:val="yellow"/>
        </w:rPr>
        <w:t>et al</w:t>
      </w:r>
      <w:r w:rsidRPr="00596E44">
        <w:rPr>
          <w:noProof/>
          <w:highlight w:val="yellow"/>
        </w:rPr>
        <w:t xml:space="preserve">. </w:t>
      </w:r>
      <w:r w:rsidRPr="00596E44">
        <w:rPr>
          <w:b/>
          <w:bCs/>
          <w:noProof/>
          <w:highlight w:val="yellow"/>
        </w:rPr>
        <w:t>Ensino Híbrido:</w:t>
      </w:r>
      <w:r w:rsidRPr="00596E44">
        <w:rPr>
          <w:noProof/>
          <w:highlight w:val="yellow"/>
        </w:rPr>
        <w:t xml:space="preserve"> Personalização e tecnologia na educação. Porto Alegre: Penso, 2015.</w:t>
      </w:r>
    </w:p>
    <w:p w14:paraId="6433EA32" w14:textId="77777777" w:rsidR="00D339A1" w:rsidRDefault="00D339A1" w:rsidP="000809C2">
      <w:pPr>
        <w:spacing w:line="240" w:lineRule="auto"/>
        <w:ind w:firstLine="0"/>
        <w:jc w:val="left"/>
        <w:rPr>
          <w:noProof/>
        </w:rPr>
      </w:pPr>
    </w:p>
    <w:p w14:paraId="36AC5AE7" w14:textId="77777777" w:rsidR="00D339A1" w:rsidRPr="00D339A1" w:rsidRDefault="00D339A1" w:rsidP="000809C2">
      <w:pPr>
        <w:spacing w:line="240" w:lineRule="auto"/>
        <w:ind w:firstLine="0"/>
        <w:jc w:val="left"/>
        <w:rPr>
          <w:noProof/>
        </w:rPr>
      </w:pPr>
      <w:r w:rsidRPr="00596E44">
        <w:rPr>
          <w:noProof/>
          <w:highlight w:val="yellow"/>
        </w:rPr>
        <w:t xml:space="preserve">BARANAUSKAS, M. C. C.; ROCHA, H. V. D. </w:t>
      </w:r>
      <w:r w:rsidRPr="00596E44">
        <w:rPr>
          <w:b/>
          <w:bCs/>
          <w:noProof/>
          <w:highlight w:val="yellow"/>
        </w:rPr>
        <w:t>Design e Avaliação de Interfaces Humano-Computador</w:t>
      </w:r>
      <w:r w:rsidRPr="00596E44">
        <w:rPr>
          <w:noProof/>
          <w:highlight w:val="yellow"/>
        </w:rPr>
        <w:t>. Campinas: UNIVERSIDADE ESTADUAL DE CAMPINAS, 2003.</w:t>
      </w:r>
      <w:r w:rsidR="005B5EC4" w:rsidRPr="00596E44">
        <w:rPr>
          <w:noProof/>
          <w:highlight w:val="yellow"/>
        </w:rPr>
        <w:t xml:space="preserve"> Disponível em</w:t>
      </w:r>
      <w:r w:rsidR="00D21BE3" w:rsidRPr="00596E44">
        <w:rPr>
          <w:noProof/>
          <w:highlight w:val="yellow"/>
        </w:rPr>
        <w:t>:</w:t>
      </w:r>
      <w:r w:rsidR="005B5EC4" w:rsidRPr="00596E44">
        <w:rPr>
          <w:noProof/>
          <w:highlight w:val="yellow"/>
        </w:rPr>
        <w:t xml:space="preserve"> &lt;https://www.nied.unicamp.br/biblioteca/design-e-avaliacao-de-interfaces-humano-computador/ &gt; Acesso em:</w:t>
      </w:r>
      <w:r w:rsidR="00F85EFB" w:rsidRPr="00596E44">
        <w:rPr>
          <w:noProof/>
          <w:highlight w:val="yellow"/>
        </w:rPr>
        <w:t xml:space="preserve"> 22</w:t>
      </w:r>
      <w:r w:rsidR="00F0748E" w:rsidRPr="00596E44">
        <w:rPr>
          <w:noProof/>
          <w:highlight w:val="yellow"/>
        </w:rPr>
        <w:t xml:space="preserve"> </w:t>
      </w:r>
      <w:r w:rsidR="00F85EFB" w:rsidRPr="00596E44">
        <w:rPr>
          <w:noProof/>
          <w:highlight w:val="yellow"/>
        </w:rPr>
        <w:t>set. 2018.</w:t>
      </w:r>
    </w:p>
    <w:p w14:paraId="7042880D" w14:textId="77777777" w:rsidR="00D339A1" w:rsidRDefault="00D339A1" w:rsidP="000809C2">
      <w:pPr>
        <w:spacing w:line="240" w:lineRule="auto"/>
        <w:ind w:firstLine="0"/>
        <w:jc w:val="left"/>
        <w:rPr>
          <w:noProof/>
        </w:rPr>
      </w:pPr>
    </w:p>
    <w:p w14:paraId="436A48F1" w14:textId="77777777" w:rsidR="00D339A1" w:rsidRPr="00D339A1" w:rsidRDefault="00D339A1" w:rsidP="000809C2">
      <w:pPr>
        <w:spacing w:line="240" w:lineRule="auto"/>
        <w:ind w:firstLine="0"/>
        <w:jc w:val="left"/>
        <w:rPr>
          <w:noProof/>
        </w:rPr>
      </w:pPr>
      <w:r w:rsidRPr="00596E44">
        <w:rPr>
          <w:noProof/>
          <w:highlight w:val="yellow"/>
        </w:rPr>
        <w:t xml:space="preserve">CAELUM. </w:t>
      </w:r>
      <w:r w:rsidRPr="00596E44">
        <w:rPr>
          <w:b/>
          <w:bCs/>
          <w:noProof/>
          <w:highlight w:val="yellow"/>
        </w:rPr>
        <w:t>Desenvolvimento Web com HTML, CSS e JavaScript</w:t>
      </w:r>
      <w:r w:rsidRPr="00596E44">
        <w:rPr>
          <w:noProof/>
          <w:highlight w:val="yellow"/>
        </w:rPr>
        <w:t>. São Paulo: Caelum ensino e inovação, 2018. Disponível em: &lt;https://www.caelum.com.br/download/caelum-html-css-javascript.pdf&gt;. Acesso em: 07 out. 2018.</w:t>
      </w:r>
    </w:p>
    <w:p w14:paraId="5F7D26E2" w14:textId="77777777" w:rsidR="00E0253B" w:rsidRDefault="00E0253B" w:rsidP="000809C2">
      <w:pPr>
        <w:spacing w:line="240" w:lineRule="auto"/>
        <w:ind w:firstLine="0"/>
        <w:jc w:val="left"/>
        <w:rPr>
          <w:noProof/>
        </w:rPr>
      </w:pPr>
    </w:p>
    <w:p w14:paraId="5F498411" w14:textId="77777777" w:rsidR="00D339A1" w:rsidRPr="00D339A1" w:rsidRDefault="00D339A1" w:rsidP="000809C2">
      <w:pPr>
        <w:spacing w:line="240" w:lineRule="auto"/>
        <w:ind w:firstLine="0"/>
        <w:jc w:val="left"/>
        <w:rPr>
          <w:noProof/>
        </w:rPr>
      </w:pPr>
      <w:r w:rsidRPr="00596E44">
        <w:rPr>
          <w:noProof/>
          <w:highlight w:val="yellow"/>
        </w:rPr>
        <w:t xml:space="preserve">CAMPOS, A. L. N. </w:t>
      </w:r>
      <w:r w:rsidRPr="00596E44">
        <w:rPr>
          <w:b/>
          <w:bCs/>
          <w:noProof/>
          <w:highlight w:val="yellow"/>
        </w:rPr>
        <w:t>Modelagem de Processos com BPMN</w:t>
      </w:r>
      <w:r w:rsidRPr="00596E44">
        <w:rPr>
          <w:noProof/>
          <w:highlight w:val="yellow"/>
        </w:rPr>
        <w:t>. 2. ed. Rio de Janeiro: Brasport, 2014.</w:t>
      </w:r>
    </w:p>
    <w:p w14:paraId="225C6375" w14:textId="77777777" w:rsidR="00D339A1" w:rsidRDefault="00D339A1" w:rsidP="000809C2">
      <w:pPr>
        <w:spacing w:line="240" w:lineRule="auto"/>
        <w:ind w:firstLine="0"/>
        <w:jc w:val="left"/>
        <w:rPr>
          <w:noProof/>
        </w:rPr>
      </w:pPr>
    </w:p>
    <w:p w14:paraId="4D604CD4" w14:textId="77777777" w:rsidR="00D339A1" w:rsidRPr="00D339A1" w:rsidRDefault="00D339A1" w:rsidP="000809C2">
      <w:pPr>
        <w:spacing w:line="240" w:lineRule="auto"/>
        <w:ind w:firstLine="0"/>
        <w:jc w:val="left"/>
        <w:rPr>
          <w:noProof/>
        </w:rPr>
      </w:pPr>
      <w:r w:rsidRPr="00596E44">
        <w:rPr>
          <w:noProof/>
          <w:highlight w:val="yellow"/>
        </w:rPr>
        <w:t xml:space="preserve">CARVALHO, V. </w:t>
      </w:r>
      <w:r w:rsidRPr="00596E44">
        <w:rPr>
          <w:b/>
          <w:bCs/>
          <w:noProof/>
          <w:highlight w:val="yellow"/>
        </w:rPr>
        <w:t>MySQL:</w:t>
      </w:r>
      <w:r w:rsidRPr="00596E44">
        <w:rPr>
          <w:noProof/>
          <w:highlight w:val="yellow"/>
        </w:rPr>
        <w:t xml:space="preserve"> Comece com o principal banco de dados open source do mercado. São Paulo: Casa do Código, 2015.</w:t>
      </w:r>
    </w:p>
    <w:p w14:paraId="02704C3E" w14:textId="77777777" w:rsidR="00D339A1" w:rsidRDefault="00D339A1" w:rsidP="000809C2">
      <w:pPr>
        <w:spacing w:line="240" w:lineRule="auto"/>
        <w:ind w:firstLine="0"/>
        <w:jc w:val="left"/>
        <w:rPr>
          <w:noProof/>
        </w:rPr>
      </w:pPr>
    </w:p>
    <w:p w14:paraId="2929973B" w14:textId="77777777" w:rsidR="00D339A1" w:rsidRPr="00596E44" w:rsidRDefault="00D339A1" w:rsidP="000809C2">
      <w:pPr>
        <w:spacing w:line="240" w:lineRule="auto"/>
        <w:ind w:firstLine="0"/>
        <w:jc w:val="left"/>
        <w:rPr>
          <w:noProof/>
        </w:rPr>
      </w:pPr>
      <w:r w:rsidRPr="00596E44">
        <w:rPr>
          <w:noProof/>
          <w:highlight w:val="yellow"/>
        </w:rPr>
        <w:t xml:space="preserve">CCAA. </w:t>
      </w:r>
      <w:r w:rsidRPr="00596E44">
        <w:rPr>
          <w:b/>
          <w:bCs/>
          <w:noProof/>
          <w:highlight w:val="yellow"/>
        </w:rPr>
        <w:t>Espaço CCAA Aluno</w:t>
      </w:r>
      <w:r w:rsidR="00E44BB8" w:rsidRPr="00596E44">
        <w:rPr>
          <w:noProof/>
          <w:highlight w:val="yellow"/>
        </w:rPr>
        <w:t>.</w:t>
      </w:r>
      <w:r w:rsidRPr="00596E44">
        <w:rPr>
          <w:noProof/>
          <w:highlight w:val="yellow"/>
        </w:rPr>
        <w:t xml:space="preserve"> sd. Disponível em: &lt;https://www.ccaa.com.br/espacoccaa/conteudos/&gt;. Acesso em: 23 ago. 2018.</w:t>
      </w:r>
    </w:p>
    <w:p w14:paraId="3B9B6876" w14:textId="77777777" w:rsidR="00C00F6E" w:rsidRPr="00596E44" w:rsidRDefault="00C00F6E" w:rsidP="000809C2">
      <w:pPr>
        <w:spacing w:line="240" w:lineRule="auto"/>
        <w:ind w:firstLine="0"/>
        <w:jc w:val="left"/>
        <w:rPr>
          <w:noProof/>
        </w:rPr>
      </w:pPr>
    </w:p>
    <w:p w14:paraId="54033FEC" w14:textId="77777777" w:rsidR="00C00F6E" w:rsidRPr="00E95C78" w:rsidRDefault="00C00F6E" w:rsidP="000809C2">
      <w:pPr>
        <w:spacing w:line="240" w:lineRule="auto"/>
        <w:ind w:firstLine="0"/>
        <w:jc w:val="left"/>
        <w:rPr>
          <w:noProof/>
          <w:lang w:val="en-US"/>
        </w:rPr>
      </w:pPr>
      <w:r w:rsidRPr="00596E44">
        <w:rPr>
          <w:noProof/>
          <w:highlight w:val="yellow"/>
        </w:rPr>
        <w:t xml:space="preserve">CKEDITOR. </w:t>
      </w:r>
      <w:r w:rsidRPr="00596E44">
        <w:rPr>
          <w:b/>
          <w:noProof/>
          <w:highlight w:val="yellow"/>
        </w:rPr>
        <w:t>CKEditor Ecosystem</w:t>
      </w:r>
      <w:r w:rsidRPr="00596E44">
        <w:rPr>
          <w:noProof/>
          <w:highlight w:val="yellow"/>
        </w:rPr>
        <w:t xml:space="preserve">. 2019. Disponível em: &lt;https://ckeditor.com/&gt;. </w:t>
      </w:r>
      <w:r w:rsidRPr="00596E44">
        <w:rPr>
          <w:noProof/>
          <w:highlight w:val="yellow"/>
          <w:lang w:val="en-US"/>
        </w:rPr>
        <w:t xml:space="preserve">Acesso em: </w:t>
      </w:r>
      <w:r w:rsidR="00CF506D" w:rsidRPr="00596E44">
        <w:rPr>
          <w:noProof/>
          <w:highlight w:val="yellow"/>
          <w:lang w:val="en-US"/>
        </w:rPr>
        <w:t>02 mai. 2019.</w:t>
      </w:r>
    </w:p>
    <w:p w14:paraId="1BB81E66" w14:textId="77777777" w:rsidR="00D339A1" w:rsidRPr="00E95C78" w:rsidRDefault="00D339A1" w:rsidP="000809C2">
      <w:pPr>
        <w:spacing w:line="240" w:lineRule="auto"/>
        <w:ind w:firstLine="0"/>
        <w:jc w:val="left"/>
        <w:rPr>
          <w:noProof/>
          <w:lang w:val="en-US"/>
        </w:rPr>
      </w:pPr>
    </w:p>
    <w:p w14:paraId="0172E47C" w14:textId="77777777" w:rsidR="00D339A1" w:rsidRPr="00596E44" w:rsidRDefault="00D339A1" w:rsidP="000809C2">
      <w:pPr>
        <w:spacing w:line="240" w:lineRule="auto"/>
        <w:ind w:firstLine="0"/>
        <w:jc w:val="left"/>
        <w:rPr>
          <w:noProof/>
          <w:lang w:val="en-US"/>
        </w:rPr>
      </w:pPr>
      <w:r w:rsidRPr="00596E44">
        <w:rPr>
          <w:noProof/>
          <w:highlight w:val="yellow"/>
          <w:lang w:val="en-US"/>
        </w:rPr>
        <w:t xml:space="preserve">CROCKFORD, D. </w:t>
      </w:r>
      <w:r w:rsidRPr="00596E44">
        <w:rPr>
          <w:b/>
          <w:bCs/>
          <w:noProof/>
          <w:highlight w:val="yellow"/>
          <w:lang w:val="en-US"/>
        </w:rPr>
        <w:t>JavaScript:</w:t>
      </w:r>
      <w:r w:rsidRPr="00596E44">
        <w:rPr>
          <w:noProof/>
          <w:highlight w:val="yellow"/>
          <w:lang w:val="en-US"/>
        </w:rPr>
        <w:t xml:space="preserve"> The Good Parts. Sebastopol: O'Reilly, 2008.</w:t>
      </w:r>
      <w:r w:rsidR="000158A8" w:rsidRPr="00596E44">
        <w:rPr>
          <w:noProof/>
          <w:lang w:val="en-US"/>
        </w:rPr>
        <w:t xml:space="preserve"> </w:t>
      </w:r>
    </w:p>
    <w:p w14:paraId="2FB409B8" w14:textId="77777777" w:rsidR="00D339A1" w:rsidRPr="00596E44" w:rsidRDefault="00D339A1" w:rsidP="000809C2">
      <w:pPr>
        <w:spacing w:line="240" w:lineRule="auto"/>
        <w:ind w:firstLine="0"/>
        <w:jc w:val="left"/>
        <w:rPr>
          <w:noProof/>
          <w:lang w:val="en-US"/>
        </w:rPr>
      </w:pPr>
    </w:p>
    <w:p w14:paraId="28E592D1" w14:textId="77777777" w:rsidR="00D339A1" w:rsidRPr="00D339A1" w:rsidRDefault="00D339A1" w:rsidP="000809C2">
      <w:pPr>
        <w:spacing w:line="240" w:lineRule="auto"/>
        <w:ind w:firstLine="0"/>
        <w:jc w:val="left"/>
        <w:rPr>
          <w:noProof/>
        </w:rPr>
      </w:pPr>
      <w:r w:rsidRPr="00596E44">
        <w:rPr>
          <w:noProof/>
          <w:highlight w:val="yellow"/>
        </w:rPr>
        <w:t xml:space="preserve">DIAS, D. D. S.; SILVA, M. F. D. </w:t>
      </w:r>
      <w:r w:rsidRPr="00596E44">
        <w:rPr>
          <w:b/>
          <w:bCs/>
          <w:noProof/>
          <w:highlight w:val="yellow"/>
        </w:rPr>
        <w:t>Como escrever uma monografia:</w:t>
      </w:r>
      <w:r w:rsidRPr="00596E44">
        <w:rPr>
          <w:noProof/>
          <w:highlight w:val="yellow"/>
        </w:rPr>
        <w:t xml:space="preserve"> Manual de elaboração com exemplos e exercícios. Rio de Janeiro: Atlas, 2010.</w:t>
      </w:r>
    </w:p>
    <w:p w14:paraId="0A3E1909" w14:textId="77777777" w:rsidR="00D339A1" w:rsidRDefault="00D339A1" w:rsidP="000809C2">
      <w:pPr>
        <w:spacing w:line="240" w:lineRule="auto"/>
        <w:ind w:firstLine="0"/>
        <w:jc w:val="left"/>
        <w:rPr>
          <w:noProof/>
        </w:rPr>
      </w:pPr>
    </w:p>
    <w:p w14:paraId="0B53137A" w14:textId="77777777" w:rsidR="00D339A1" w:rsidRDefault="00D339A1" w:rsidP="000809C2">
      <w:pPr>
        <w:spacing w:line="240" w:lineRule="auto"/>
        <w:ind w:firstLine="0"/>
        <w:jc w:val="left"/>
        <w:rPr>
          <w:noProof/>
        </w:rPr>
      </w:pPr>
      <w:r w:rsidRPr="00596E44">
        <w:rPr>
          <w:noProof/>
          <w:highlight w:val="yellow"/>
        </w:rPr>
        <w:t xml:space="preserve">DUOLINGO. </w:t>
      </w:r>
      <w:r w:rsidRPr="00596E44">
        <w:rPr>
          <w:b/>
          <w:bCs/>
          <w:noProof/>
          <w:highlight w:val="yellow"/>
        </w:rPr>
        <w:t>Aprenda idiomas de graça. Para sempre</w:t>
      </w:r>
      <w:r w:rsidRPr="00596E44">
        <w:rPr>
          <w:noProof/>
          <w:highlight w:val="yellow"/>
        </w:rPr>
        <w:t>, sd. Disponível em: &lt;https://pt.duolingo.com/&gt;. Acesso em: 23 ago. 2018.</w:t>
      </w:r>
    </w:p>
    <w:p w14:paraId="0D1ED6B3" w14:textId="77777777" w:rsidR="00D339A1" w:rsidRPr="00D339A1" w:rsidRDefault="00D339A1" w:rsidP="000809C2">
      <w:pPr>
        <w:spacing w:line="240" w:lineRule="auto"/>
        <w:ind w:firstLine="0"/>
        <w:jc w:val="left"/>
        <w:rPr>
          <w:noProof/>
        </w:rPr>
      </w:pPr>
    </w:p>
    <w:p w14:paraId="731F42AA" w14:textId="77777777" w:rsidR="00D339A1" w:rsidRPr="00D339A1" w:rsidRDefault="00D339A1" w:rsidP="000809C2">
      <w:pPr>
        <w:spacing w:line="240" w:lineRule="auto"/>
        <w:ind w:firstLine="0"/>
        <w:jc w:val="left"/>
        <w:rPr>
          <w:noProof/>
        </w:rPr>
      </w:pPr>
      <w:r w:rsidRPr="00596E44">
        <w:rPr>
          <w:noProof/>
          <w:highlight w:val="yellow"/>
        </w:rPr>
        <w:t xml:space="preserve">ELMASRI, R.; NAVATHE, S. B. </w:t>
      </w:r>
      <w:r w:rsidRPr="00596E44">
        <w:rPr>
          <w:b/>
          <w:bCs/>
          <w:noProof/>
          <w:highlight w:val="yellow"/>
        </w:rPr>
        <w:t>Sistemas de Banco de Dados</w:t>
      </w:r>
      <w:r w:rsidRPr="00596E44">
        <w:rPr>
          <w:noProof/>
          <w:highlight w:val="yellow"/>
        </w:rPr>
        <w:t>. 6. ed. São Paulo: Pearson Education, 2011.</w:t>
      </w:r>
    </w:p>
    <w:p w14:paraId="114D6DB5" w14:textId="77777777" w:rsidR="00D339A1" w:rsidRDefault="00D339A1" w:rsidP="000809C2">
      <w:pPr>
        <w:spacing w:line="240" w:lineRule="auto"/>
        <w:ind w:firstLine="0"/>
        <w:jc w:val="left"/>
        <w:rPr>
          <w:noProof/>
        </w:rPr>
      </w:pPr>
    </w:p>
    <w:p w14:paraId="627670E0" w14:textId="77777777" w:rsidR="00D339A1" w:rsidRPr="00D339A1" w:rsidRDefault="00D339A1" w:rsidP="000809C2">
      <w:pPr>
        <w:spacing w:line="240" w:lineRule="auto"/>
        <w:ind w:firstLine="0"/>
        <w:jc w:val="left"/>
        <w:rPr>
          <w:noProof/>
        </w:rPr>
      </w:pPr>
      <w:r w:rsidRPr="00596E44">
        <w:rPr>
          <w:noProof/>
          <w:highlight w:val="yellow"/>
        </w:rPr>
        <w:t xml:space="preserve">FERREIRA, A. B. D. H. </w:t>
      </w:r>
      <w:r w:rsidRPr="00596E44">
        <w:rPr>
          <w:b/>
          <w:bCs/>
          <w:noProof/>
          <w:highlight w:val="yellow"/>
        </w:rPr>
        <w:t>Mini Aurélio Século XXI:</w:t>
      </w:r>
      <w:r w:rsidRPr="00596E44">
        <w:rPr>
          <w:noProof/>
          <w:highlight w:val="yellow"/>
        </w:rPr>
        <w:t xml:space="preserve"> O minidicionário da língua portuguesa. 5. ed. Rio de Janeiro: Nova Fronteira S.A, 2001.</w:t>
      </w:r>
    </w:p>
    <w:p w14:paraId="0C27DD67" w14:textId="77777777" w:rsidR="00D339A1" w:rsidRDefault="00D339A1" w:rsidP="000809C2">
      <w:pPr>
        <w:spacing w:line="240" w:lineRule="auto"/>
        <w:ind w:firstLine="0"/>
        <w:jc w:val="left"/>
        <w:rPr>
          <w:noProof/>
        </w:rPr>
      </w:pPr>
    </w:p>
    <w:p w14:paraId="7065709D" w14:textId="14A4C9A1" w:rsidR="00D339A1" w:rsidRDefault="00D339A1" w:rsidP="000809C2">
      <w:pPr>
        <w:spacing w:line="240" w:lineRule="auto"/>
        <w:ind w:firstLine="0"/>
        <w:jc w:val="left"/>
        <w:rPr>
          <w:noProof/>
        </w:rPr>
      </w:pPr>
      <w:r w:rsidRPr="00596E44">
        <w:rPr>
          <w:noProof/>
          <w:highlight w:val="yellow"/>
        </w:rPr>
        <w:lastRenderedPageBreak/>
        <w:t xml:space="preserve">GOOGLE. </w:t>
      </w:r>
      <w:r w:rsidR="00BF38D5" w:rsidRPr="00596E44">
        <w:rPr>
          <w:b/>
          <w:bCs/>
          <w:noProof/>
          <w:highlight w:val="yellow"/>
        </w:rPr>
        <w:t>Angular</w:t>
      </w:r>
      <w:r w:rsidR="001B55B1">
        <w:rPr>
          <w:noProof/>
          <w:highlight w:val="yellow"/>
        </w:rPr>
        <w:t>.</w:t>
      </w:r>
      <w:r w:rsidRPr="00596E44">
        <w:rPr>
          <w:noProof/>
          <w:highlight w:val="yellow"/>
        </w:rPr>
        <w:t xml:space="preserve"> 201</w:t>
      </w:r>
      <w:r w:rsidR="00BF38D5" w:rsidRPr="00596E44">
        <w:rPr>
          <w:noProof/>
          <w:highlight w:val="yellow"/>
        </w:rPr>
        <w:t>9</w:t>
      </w:r>
      <w:r w:rsidR="006C52DB">
        <w:rPr>
          <w:noProof/>
          <w:highlight w:val="yellow"/>
        </w:rPr>
        <w:t>a</w:t>
      </w:r>
      <w:r w:rsidRPr="00596E44">
        <w:rPr>
          <w:noProof/>
          <w:highlight w:val="yellow"/>
        </w:rPr>
        <w:t>. Disponível em: &lt;</w:t>
      </w:r>
      <w:r w:rsidR="00BF38D5" w:rsidRPr="00596E44">
        <w:rPr>
          <w:noProof/>
          <w:highlight w:val="yellow"/>
        </w:rPr>
        <w:t>https://angular.io/</w:t>
      </w:r>
      <w:r w:rsidRPr="00596E44">
        <w:rPr>
          <w:noProof/>
          <w:highlight w:val="yellow"/>
        </w:rPr>
        <w:t xml:space="preserve">&gt;. Acesso em: </w:t>
      </w:r>
      <w:r w:rsidR="00275E78" w:rsidRPr="00596E44">
        <w:rPr>
          <w:noProof/>
          <w:highlight w:val="yellow"/>
        </w:rPr>
        <w:t>08</w:t>
      </w:r>
      <w:r w:rsidRPr="00596E44">
        <w:rPr>
          <w:noProof/>
          <w:highlight w:val="yellow"/>
        </w:rPr>
        <w:t xml:space="preserve"> </w:t>
      </w:r>
      <w:r w:rsidR="00275E78" w:rsidRPr="00596E44">
        <w:rPr>
          <w:noProof/>
          <w:highlight w:val="yellow"/>
        </w:rPr>
        <w:t>fev</w:t>
      </w:r>
      <w:r w:rsidRPr="00596E44">
        <w:rPr>
          <w:noProof/>
          <w:highlight w:val="yellow"/>
        </w:rPr>
        <w:t>. 201</w:t>
      </w:r>
      <w:r w:rsidR="00275E78" w:rsidRPr="00596E44">
        <w:rPr>
          <w:noProof/>
          <w:highlight w:val="yellow"/>
        </w:rPr>
        <w:t>9</w:t>
      </w:r>
      <w:r w:rsidRPr="00596E44">
        <w:rPr>
          <w:noProof/>
          <w:highlight w:val="yellow"/>
        </w:rPr>
        <w:t>.</w:t>
      </w:r>
    </w:p>
    <w:p w14:paraId="7E9E19B6" w14:textId="77777777" w:rsidR="006C52DB" w:rsidRDefault="006C52DB" w:rsidP="000809C2">
      <w:pPr>
        <w:spacing w:line="240" w:lineRule="auto"/>
        <w:ind w:firstLine="0"/>
        <w:jc w:val="left"/>
        <w:rPr>
          <w:noProof/>
        </w:rPr>
      </w:pPr>
    </w:p>
    <w:p w14:paraId="124D63DD" w14:textId="77777777" w:rsidR="006C52DB" w:rsidRDefault="006C52DB" w:rsidP="000809C2">
      <w:pPr>
        <w:spacing w:line="240" w:lineRule="auto"/>
        <w:ind w:firstLine="0"/>
        <w:jc w:val="left"/>
        <w:rPr>
          <w:noProof/>
        </w:rPr>
      </w:pPr>
      <w:r w:rsidRPr="00596E44">
        <w:rPr>
          <w:noProof/>
          <w:highlight w:val="yellow"/>
        </w:rPr>
        <w:t xml:space="preserve">GOOGLE. </w:t>
      </w:r>
      <w:r w:rsidRPr="00596E44">
        <w:rPr>
          <w:b/>
          <w:noProof/>
          <w:highlight w:val="yellow"/>
        </w:rPr>
        <w:t>Introduction</w:t>
      </w:r>
      <w:r w:rsidR="001B55B1">
        <w:rPr>
          <w:noProof/>
          <w:highlight w:val="yellow"/>
        </w:rPr>
        <w:t>.</w:t>
      </w:r>
      <w:r w:rsidRPr="00596E44">
        <w:rPr>
          <w:noProof/>
          <w:highlight w:val="yellow"/>
        </w:rPr>
        <w:t xml:space="preserve"> 2019b. Disponível em: &lt;https://material.io/design/introduction/#principles&gt;. Acesso em: 29 abr. 2019.</w:t>
      </w:r>
    </w:p>
    <w:p w14:paraId="3DFCDBCB" w14:textId="77777777" w:rsidR="00095610" w:rsidRDefault="00095610" w:rsidP="000809C2">
      <w:pPr>
        <w:spacing w:line="240" w:lineRule="auto"/>
        <w:ind w:firstLine="0"/>
        <w:jc w:val="left"/>
        <w:rPr>
          <w:noProof/>
        </w:rPr>
      </w:pPr>
    </w:p>
    <w:p w14:paraId="2888D1AA" w14:textId="77777777" w:rsidR="00095610" w:rsidRPr="00D339A1" w:rsidRDefault="00095610" w:rsidP="000809C2">
      <w:pPr>
        <w:spacing w:line="240" w:lineRule="auto"/>
        <w:ind w:firstLine="0"/>
        <w:jc w:val="left"/>
        <w:rPr>
          <w:noProof/>
        </w:rPr>
      </w:pPr>
      <w:r w:rsidRPr="00596E44">
        <w:rPr>
          <w:noProof/>
          <w:highlight w:val="yellow"/>
        </w:rPr>
        <w:t xml:space="preserve">GUEDES, T. </w:t>
      </w:r>
      <w:r w:rsidRPr="00596E44">
        <w:rPr>
          <w:b/>
          <w:noProof/>
          <w:highlight w:val="yellow"/>
        </w:rPr>
        <w:t xml:space="preserve">Crie aplicações com </w:t>
      </w:r>
      <w:r w:rsidR="00C05B5C" w:rsidRPr="00596E44">
        <w:rPr>
          <w:b/>
          <w:noProof/>
          <w:highlight w:val="yellow"/>
        </w:rPr>
        <w:t>Angular</w:t>
      </w:r>
      <w:r w:rsidRPr="00596E44">
        <w:rPr>
          <w:noProof/>
          <w:highlight w:val="yellow"/>
        </w:rPr>
        <w:t>: o novo Framework do Google. São Paulo: Casa do Código, 2017.</w:t>
      </w:r>
    </w:p>
    <w:p w14:paraId="23E03536" w14:textId="77777777" w:rsidR="00D339A1" w:rsidDel="00C33B5F" w:rsidRDefault="00D339A1" w:rsidP="000809C2">
      <w:pPr>
        <w:spacing w:line="240" w:lineRule="auto"/>
        <w:ind w:firstLine="0"/>
        <w:jc w:val="left"/>
        <w:rPr>
          <w:del w:id="929" w:author="Ryan Lemos" w:date="2019-08-26T09:00:00Z"/>
          <w:noProof/>
        </w:rPr>
      </w:pPr>
    </w:p>
    <w:p w14:paraId="6B6612E9" w14:textId="6FB34610" w:rsidR="001D561A" w:rsidRPr="001D561A" w:rsidDel="00C33B5F" w:rsidRDefault="00D339A1" w:rsidP="001D561A">
      <w:pPr>
        <w:spacing w:line="240" w:lineRule="auto"/>
        <w:ind w:firstLine="0"/>
        <w:jc w:val="left"/>
        <w:rPr>
          <w:del w:id="930" w:author="Ryan Lemos" w:date="2019-08-26T09:00:00Z"/>
          <w:noProof/>
        </w:rPr>
      </w:pPr>
      <w:del w:id="931" w:author="Ryan Lemos" w:date="2019-08-26T09:00:00Z">
        <w:r w:rsidRPr="00596E44" w:rsidDel="00C33B5F">
          <w:rPr>
            <w:noProof/>
            <w:highlight w:val="yellow"/>
          </w:rPr>
          <w:delText xml:space="preserve">HINZ, M. A. M. </w:delText>
        </w:r>
        <w:r w:rsidRPr="00596E44" w:rsidDel="00C33B5F">
          <w:rPr>
            <w:b/>
            <w:noProof/>
            <w:highlight w:val="yellow"/>
          </w:rPr>
          <w:delText>Um estudo descritivo de novos algoritmos de criptografia.</w:delText>
        </w:r>
        <w:r w:rsidRPr="00596E44" w:rsidDel="00C33B5F">
          <w:rPr>
            <w:noProof/>
            <w:highlight w:val="yellow"/>
          </w:rPr>
          <w:delText xml:space="preserve"> 2000. 58f. Monografia (Bacharel em Informática) - Universidade Federal de Pelotas, Pelotas, 2000. </w:delText>
        </w:r>
        <w:r w:rsidR="001D561A" w:rsidRPr="00596E44" w:rsidDel="00C33B5F">
          <w:rPr>
            <w:noProof/>
            <w:highlight w:val="yellow"/>
          </w:rPr>
          <w:delText>Disponível em: &lt;</w:delText>
        </w:r>
        <w:r w:rsidR="00E95C78" w:rsidRPr="00596E44" w:rsidDel="00C33B5F">
          <w:rPr>
            <w:highlight w:val="yellow"/>
          </w:rPr>
          <w:delText xml:space="preserve"> </w:delText>
        </w:r>
        <w:r w:rsidR="00E95C78" w:rsidRPr="00596E44" w:rsidDel="00C33B5F">
          <w:rPr>
            <w:noProof/>
            <w:highlight w:val="yellow"/>
          </w:rPr>
          <w:delText xml:space="preserve">http://www.jabour.com.br/ufjf/apa/Mono-MarcoAntonio.pdf </w:delText>
        </w:r>
        <w:r w:rsidR="001D561A" w:rsidRPr="00596E44" w:rsidDel="00C33B5F">
          <w:rPr>
            <w:noProof/>
            <w:highlight w:val="yellow"/>
          </w:rPr>
          <w:delText>&gt;. Acesso em:</w:delText>
        </w:r>
        <w:r w:rsidR="00E95C78" w:rsidRPr="00596E44" w:rsidDel="00C33B5F">
          <w:rPr>
            <w:noProof/>
            <w:highlight w:val="yellow"/>
          </w:rPr>
          <w:delText xml:space="preserve"> 5 out. 2018.</w:delText>
        </w:r>
      </w:del>
    </w:p>
    <w:p w14:paraId="45F05A9F" w14:textId="77777777" w:rsidR="00D339A1" w:rsidRDefault="00D339A1" w:rsidP="000809C2">
      <w:pPr>
        <w:spacing w:line="240" w:lineRule="auto"/>
        <w:ind w:firstLine="0"/>
        <w:jc w:val="left"/>
        <w:rPr>
          <w:noProof/>
        </w:rPr>
      </w:pPr>
    </w:p>
    <w:p w14:paraId="30D167D8" w14:textId="77777777" w:rsidR="00D339A1" w:rsidRPr="00E95C78" w:rsidRDefault="00D339A1" w:rsidP="000809C2">
      <w:pPr>
        <w:spacing w:line="240" w:lineRule="auto"/>
        <w:ind w:firstLine="0"/>
        <w:jc w:val="left"/>
        <w:rPr>
          <w:noProof/>
          <w:lang w:val="en-US"/>
        </w:rPr>
      </w:pPr>
      <w:r w:rsidRPr="00596E44">
        <w:rPr>
          <w:noProof/>
          <w:highlight w:val="yellow"/>
        </w:rPr>
        <w:t xml:space="preserve">HIRAMA, K. </w:t>
      </w:r>
      <w:r w:rsidRPr="00596E44">
        <w:rPr>
          <w:b/>
          <w:bCs/>
          <w:noProof/>
          <w:highlight w:val="yellow"/>
        </w:rPr>
        <w:t>Engenharia de Software:</w:t>
      </w:r>
      <w:r w:rsidRPr="00596E44">
        <w:rPr>
          <w:noProof/>
          <w:highlight w:val="yellow"/>
        </w:rPr>
        <w:t xml:space="preserve"> Qualidade e Produtividade com Tecnologia. </w:t>
      </w:r>
      <w:r w:rsidRPr="00596E44">
        <w:rPr>
          <w:noProof/>
          <w:highlight w:val="yellow"/>
          <w:lang w:val="en-US"/>
        </w:rPr>
        <w:t>Rio de Janeiro: Elsevier, 2011.</w:t>
      </w:r>
    </w:p>
    <w:p w14:paraId="6C899A64" w14:textId="77777777" w:rsidR="00D339A1" w:rsidRPr="00E95C78" w:rsidRDefault="00D339A1" w:rsidP="000809C2">
      <w:pPr>
        <w:spacing w:line="240" w:lineRule="auto"/>
        <w:ind w:firstLine="0"/>
        <w:jc w:val="left"/>
        <w:rPr>
          <w:noProof/>
          <w:lang w:val="en-US"/>
        </w:rPr>
      </w:pPr>
    </w:p>
    <w:p w14:paraId="75F4CEC2" w14:textId="77777777" w:rsidR="001D561A" w:rsidRPr="001D561A" w:rsidRDefault="00D339A1" w:rsidP="001D561A">
      <w:pPr>
        <w:spacing w:line="240" w:lineRule="auto"/>
        <w:ind w:firstLine="0"/>
        <w:jc w:val="left"/>
        <w:rPr>
          <w:noProof/>
        </w:rPr>
      </w:pPr>
      <w:r w:rsidRPr="00596E44">
        <w:rPr>
          <w:noProof/>
          <w:highlight w:val="yellow"/>
          <w:lang w:val="en-US"/>
        </w:rPr>
        <w:t xml:space="preserve">INSTITUTE OF ELETRICAL AND ELETRONICS ENGINEERS. </w:t>
      </w:r>
      <w:r w:rsidRPr="00596E44">
        <w:rPr>
          <w:b/>
          <w:bCs/>
          <w:noProof/>
          <w:highlight w:val="yellow"/>
          <w:lang w:val="en-US"/>
        </w:rPr>
        <w:t>IEE</w:t>
      </w:r>
      <w:r w:rsidR="00E95C78" w:rsidRPr="00596E44">
        <w:rPr>
          <w:b/>
          <w:bCs/>
          <w:noProof/>
          <w:highlight w:val="yellow"/>
          <w:lang w:val="en-US"/>
        </w:rPr>
        <w:t>E</w:t>
      </w:r>
      <w:r w:rsidRPr="00596E44">
        <w:rPr>
          <w:b/>
          <w:bCs/>
          <w:noProof/>
          <w:highlight w:val="yellow"/>
          <w:lang w:val="en-US"/>
        </w:rPr>
        <w:t xml:space="preserve"> Std 610.12-1990:</w:t>
      </w:r>
      <w:r w:rsidRPr="00596E44">
        <w:rPr>
          <w:noProof/>
          <w:highlight w:val="yellow"/>
          <w:lang w:val="en-US"/>
        </w:rPr>
        <w:t xml:space="preserve"> IEEE Standard Glossary of Software Engineering Terminology. </w:t>
      </w:r>
      <w:r w:rsidRPr="00596E44">
        <w:rPr>
          <w:noProof/>
          <w:highlight w:val="yellow"/>
        </w:rPr>
        <w:t>New York: [s.n.], 1990. 84 p.</w:t>
      </w:r>
      <w:r w:rsidR="001D561A" w:rsidRPr="00596E44">
        <w:rPr>
          <w:noProof/>
          <w:highlight w:val="yellow"/>
        </w:rPr>
        <w:t xml:space="preserve"> Disponível em: &lt;</w:t>
      </w:r>
      <w:r w:rsidR="00E95C78" w:rsidRPr="00596E44">
        <w:rPr>
          <w:highlight w:val="yellow"/>
        </w:rPr>
        <w:t xml:space="preserve"> </w:t>
      </w:r>
      <w:r w:rsidR="009D2A48" w:rsidRPr="00596E44">
        <w:rPr>
          <w:highlight w:val="yellow"/>
        </w:rPr>
        <w:t>http://www.mit.jyu.fi/ope/kurssit/TIES462/Materiaalit/IEEE_SoftwareEngGlossary.pdf</w:t>
      </w:r>
      <w:r w:rsidR="001D561A" w:rsidRPr="00596E44">
        <w:rPr>
          <w:noProof/>
          <w:highlight w:val="yellow"/>
        </w:rPr>
        <w:t>&gt;. Acesso em:</w:t>
      </w:r>
      <w:r w:rsidR="00E95C78" w:rsidRPr="00596E44">
        <w:rPr>
          <w:noProof/>
          <w:highlight w:val="yellow"/>
        </w:rPr>
        <w:t xml:space="preserve"> 9 set. 2018.</w:t>
      </w:r>
    </w:p>
    <w:p w14:paraId="4BACDFFD" w14:textId="77777777" w:rsidR="00D339A1" w:rsidRPr="00596E44" w:rsidRDefault="00D339A1" w:rsidP="000809C2">
      <w:pPr>
        <w:spacing w:line="240" w:lineRule="auto"/>
        <w:ind w:firstLine="0"/>
        <w:jc w:val="left"/>
        <w:rPr>
          <w:noProof/>
        </w:rPr>
      </w:pPr>
    </w:p>
    <w:p w14:paraId="4219BBF6" w14:textId="77777777" w:rsidR="00D339A1" w:rsidRPr="00596E44" w:rsidRDefault="00D339A1" w:rsidP="000809C2">
      <w:pPr>
        <w:spacing w:line="240" w:lineRule="auto"/>
        <w:ind w:firstLine="0"/>
        <w:jc w:val="left"/>
        <w:rPr>
          <w:noProof/>
        </w:rPr>
      </w:pPr>
      <w:r w:rsidRPr="00596E44">
        <w:rPr>
          <w:noProof/>
          <w:highlight w:val="yellow"/>
        </w:rPr>
        <w:t xml:space="preserve">LOCKHART, J. </w:t>
      </w:r>
      <w:r w:rsidRPr="00596E44">
        <w:rPr>
          <w:b/>
          <w:bCs/>
          <w:noProof/>
          <w:highlight w:val="yellow"/>
        </w:rPr>
        <w:t>PHP Moderno</w:t>
      </w:r>
      <w:r w:rsidRPr="00596E44">
        <w:rPr>
          <w:noProof/>
          <w:highlight w:val="yellow"/>
        </w:rPr>
        <w:t>. São Paulo: Novatec, 2015.</w:t>
      </w:r>
      <w:r w:rsidR="007742D4" w:rsidRPr="00596E44">
        <w:rPr>
          <w:noProof/>
        </w:rPr>
        <w:t xml:space="preserve"> </w:t>
      </w:r>
    </w:p>
    <w:p w14:paraId="4571C95E" w14:textId="0A7B0584" w:rsidR="00F97B7F" w:rsidRPr="00596E44" w:rsidRDefault="00F97B7F" w:rsidP="000809C2">
      <w:pPr>
        <w:spacing w:line="240" w:lineRule="auto"/>
        <w:ind w:firstLine="0"/>
        <w:jc w:val="left"/>
        <w:rPr>
          <w:noProof/>
        </w:rPr>
      </w:pPr>
    </w:p>
    <w:p w14:paraId="3947003A" w14:textId="77777777" w:rsidR="00F97B7F" w:rsidRDefault="00F97B7F" w:rsidP="000809C2">
      <w:pPr>
        <w:spacing w:line="240" w:lineRule="auto"/>
        <w:ind w:firstLine="0"/>
        <w:jc w:val="left"/>
        <w:rPr>
          <w:noProof/>
        </w:rPr>
      </w:pPr>
      <w:r w:rsidRPr="00596E44">
        <w:rPr>
          <w:noProof/>
          <w:highlight w:val="yellow"/>
          <w:lang w:val="en-US"/>
        </w:rPr>
        <w:t xml:space="preserve">MASSÉ, M. </w:t>
      </w:r>
      <w:r w:rsidRPr="00596E44">
        <w:rPr>
          <w:b/>
          <w:noProof/>
          <w:highlight w:val="yellow"/>
          <w:lang w:val="en-US"/>
        </w:rPr>
        <w:t xml:space="preserve">REST API: </w:t>
      </w:r>
      <w:r w:rsidRPr="00596E44">
        <w:rPr>
          <w:noProof/>
          <w:highlight w:val="yellow"/>
          <w:lang w:val="en-US"/>
        </w:rPr>
        <w:t xml:space="preserve">Design RuleBook. </w:t>
      </w:r>
      <w:r w:rsidRPr="00596E44">
        <w:rPr>
          <w:noProof/>
          <w:highlight w:val="yellow"/>
        </w:rPr>
        <w:t>Sebastopol: O'Reilly, 2012.</w:t>
      </w:r>
    </w:p>
    <w:p w14:paraId="73E08C2E" w14:textId="77777777" w:rsidR="008051B4" w:rsidRDefault="008051B4" w:rsidP="000809C2">
      <w:pPr>
        <w:spacing w:line="240" w:lineRule="auto"/>
        <w:ind w:firstLine="0"/>
        <w:jc w:val="left"/>
        <w:rPr>
          <w:noProof/>
        </w:rPr>
      </w:pPr>
    </w:p>
    <w:p w14:paraId="086EBC1F" w14:textId="77777777" w:rsidR="008051B4" w:rsidRPr="00596E44" w:rsidRDefault="008051B4" w:rsidP="000809C2">
      <w:pPr>
        <w:spacing w:line="240" w:lineRule="auto"/>
        <w:ind w:firstLine="0"/>
        <w:jc w:val="left"/>
        <w:rPr>
          <w:noProof/>
        </w:rPr>
      </w:pPr>
      <w:r w:rsidRPr="00596E44">
        <w:rPr>
          <w:noProof/>
          <w:highlight w:val="yellow"/>
        </w:rPr>
        <w:t xml:space="preserve">MATERIALIZE. </w:t>
      </w:r>
      <w:r w:rsidRPr="00596E44">
        <w:rPr>
          <w:b/>
          <w:noProof/>
          <w:highlight w:val="yellow"/>
        </w:rPr>
        <w:t>Materialize</w:t>
      </w:r>
      <w:r w:rsidR="001B55B1">
        <w:rPr>
          <w:noProof/>
          <w:highlight w:val="yellow"/>
        </w:rPr>
        <w:t>.</w:t>
      </w:r>
      <w:r w:rsidR="001B55B1" w:rsidRPr="00596E44">
        <w:rPr>
          <w:noProof/>
          <w:highlight w:val="yellow"/>
        </w:rPr>
        <w:t xml:space="preserve"> 2019</w:t>
      </w:r>
      <w:r w:rsidRPr="00596E44">
        <w:rPr>
          <w:noProof/>
          <w:highlight w:val="yellow"/>
        </w:rPr>
        <w:t>. Disponível em: &lt;http://archives.materializecss.com/0.100.2/&gt;. Acesso em: 25 abr. 2019.</w:t>
      </w:r>
    </w:p>
    <w:p w14:paraId="1B33AB09" w14:textId="77777777" w:rsidR="00D339A1" w:rsidRPr="00596E44" w:rsidRDefault="00D339A1" w:rsidP="000809C2">
      <w:pPr>
        <w:spacing w:line="240" w:lineRule="auto"/>
        <w:ind w:firstLine="0"/>
        <w:jc w:val="left"/>
        <w:rPr>
          <w:noProof/>
        </w:rPr>
      </w:pPr>
    </w:p>
    <w:p w14:paraId="28352D78" w14:textId="77777777" w:rsidR="00D339A1" w:rsidRDefault="00D339A1" w:rsidP="000809C2">
      <w:pPr>
        <w:spacing w:line="240" w:lineRule="auto"/>
        <w:ind w:firstLine="0"/>
        <w:jc w:val="left"/>
        <w:rPr>
          <w:noProof/>
        </w:rPr>
      </w:pPr>
      <w:r w:rsidRPr="00596E44">
        <w:rPr>
          <w:noProof/>
          <w:highlight w:val="yellow"/>
        </w:rPr>
        <w:t xml:space="preserve">MCFARLAND, D. S. </w:t>
      </w:r>
      <w:r w:rsidRPr="00596E44">
        <w:rPr>
          <w:b/>
          <w:bCs/>
          <w:noProof/>
          <w:highlight w:val="yellow"/>
        </w:rPr>
        <w:t>CSS3:</w:t>
      </w:r>
      <w:r w:rsidRPr="00596E44">
        <w:rPr>
          <w:noProof/>
          <w:highlight w:val="yellow"/>
        </w:rPr>
        <w:t xml:space="preserve"> the missing manual. 3. ed. Sebastopol: O'Reilly, 2013.</w:t>
      </w:r>
    </w:p>
    <w:p w14:paraId="1B1E2D16" w14:textId="77777777" w:rsidR="00F810C1" w:rsidRDefault="00F810C1" w:rsidP="000809C2">
      <w:pPr>
        <w:spacing w:line="240" w:lineRule="auto"/>
        <w:ind w:firstLine="0"/>
        <w:jc w:val="left"/>
        <w:rPr>
          <w:noProof/>
        </w:rPr>
      </w:pPr>
    </w:p>
    <w:p w14:paraId="6FB46C52" w14:textId="77777777" w:rsidR="00D339A1" w:rsidRPr="00D339A1" w:rsidRDefault="00D339A1" w:rsidP="000809C2">
      <w:pPr>
        <w:spacing w:line="240" w:lineRule="auto"/>
        <w:ind w:firstLine="0"/>
        <w:jc w:val="left"/>
        <w:rPr>
          <w:noProof/>
        </w:rPr>
      </w:pPr>
      <w:r w:rsidRPr="00596E44">
        <w:rPr>
          <w:noProof/>
          <w:highlight w:val="yellow"/>
        </w:rPr>
        <w:t xml:space="preserve">MELO NETO, J. A. D. </w:t>
      </w:r>
      <w:r w:rsidRPr="00596E44">
        <w:rPr>
          <w:i/>
          <w:noProof/>
          <w:highlight w:val="yellow"/>
        </w:rPr>
        <w:t>et al.</w:t>
      </w:r>
      <w:r w:rsidRPr="00596E44">
        <w:rPr>
          <w:noProof/>
          <w:highlight w:val="yellow"/>
        </w:rPr>
        <w:t xml:space="preserve"> </w:t>
      </w:r>
      <w:r w:rsidRPr="00596E44">
        <w:rPr>
          <w:b/>
          <w:bCs/>
          <w:noProof/>
          <w:highlight w:val="yellow"/>
        </w:rPr>
        <w:t>Educação a distância:</w:t>
      </w:r>
      <w:r w:rsidRPr="00596E44">
        <w:rPr>
          <w:noProof/>
          <w:highlight w:val="yellow"/>
        </w:rPr>
        <w:t xml:space="preserve"> o estado da arte. São Paulo: Pearson Education do Brasil, v. 2, 2012.</w:t>
      </w:r>
    </w:p>
    <w:p w14:paraId="77AC82FE" w14:textId="77777777" w:rsidR="00D339A1" w:rsidDel="00C33B5F" w:rsidRDefault="00D339A1" w:rsidP="000809C2">
      <w:pPr>
        <w:spacing w:line="240" w:lineRule="auto"/>
        <w:ind w:firstLine="0"/>
        <w:jc w:val="left"/>
        <w:rPr>
          <w:del w:id="932" w:author="Ryan Lemos" w:date="2019-08-26T09:00:00Z"/>
          <w:noProof/>
        </w:rPr>
      </w:pPr>
    </w:p>
    <w:p w14:paraId="302A3832" w14:textId="6150F827" w:rsidR="00D339A1" w:rsidRPr="00D339A1" w:rsidDel="00C33B5F" w:rsidRDefault="00D339A1" w:rsidP="000809C2">
      <w:pPr>
        <w:spacing w:line="240" w:lineRule="auto"/>
        <w:ind w:firstLine="0"/>
        <w:jc w:val="left"/>
        <w:rPr>
          <w:del w:id="933" w:author="Ryan Lemos" w:date="2019-08-26T09:00:00Z"/>
          <w:noProof/>
        </w:rPr>
      </w:pPr>
      <w:del w:id="934" w:author="Ryan Lemos" w:date="2019-08-26T09:00:00Z">
        <w:r w:rsidRPr="00596E44" w:rsidDel="00C33B5F">
          <w:rPr>
            <w:noProof/>
            <w:highlight w:val="yellow"/>
          </w:rPr>
          <w:delText xml:space="preserve">MORENO, E. D.; PEREIRA, F. D.; CHIARAMONTE, R. B. </w:delText>
        </w:r>
        <w:r w:rsidRPr="00596E44" w:rsidDel="00C33B5F">
          <w:rPr>
            <w:b/>
            <w:bCs/>
            <w:noProof/>
            <w:highlight w:val="yellow"/>
          </w:rPr>
          <w:delText>Criptografia em Hardware e Software</w:delText>
        </w:r>
        <w:r w:rsidRPr="00596E44" w:rsidDel="00C33B5F">
          <w:rPr>
            <w:noProof/>
            <w:highlight w:val="yellow"/>
          </w:rPr>
          <w:delText>. São Paulo: Novatec, 2005.</w:delText>
        </w:r>
      </w:del>
    </w:p>
    <w:p w14:paraId="5EBA9B9F" w14:textId="77777777" w:rsidR="00D339A1" w:rsidRDefault="00D339A1" w:rsidP="000809C2">
      <w:pPr>
        <w:spacing w:line="240" w:lineRule="auto"/>
        <w:ind w:firstLine="0"/>
        <w:jc w:val="left"/>
        <w:rPr>
          <w:noProof/>
        </w:rPr>
      </w:pPr>
    </w:p>
    <w:p w14:paraId="37F10B36" w14:textId="77777777" w:rsidR="00D339A1" w:rsidRPr="00D339A1" w:rsidRDefault="00D339A1" w:rsidP="000809C2">
      <w:pPr>
        <w:spacing w:line="240" w:lineRule="auto"/>
        <w:ind w:firstLine="0"/>
        <w:jc w:val="left"/>
        <w:rPr>
          <w:noProof/>
        </w:rPr>
      </w:pPr>
      <w:r w:rsidRPr="00596E44">
        <w:rPr>
          <w:noProof/>
          <w:highlight w:val="yellow"/>
        </w:rPr>
        <w:t xml:space="preserve">OTWELL, T. </w:t>
      </w:r>
      <w:r w:rsidRPr="00596E44">
        <w:rPr>
          <w:b/>
          <w:noProof/>
          <w:highlight w:val="yellow"/>
        </w:rPr>
        <w:t>Encryption.</w:t>
      </w:r>
      <w:r w:rsidRPr="00596E44">
        <w:rPr>
          <w:noProof/>
          <w:highlight w:val="yellow"/>
        </w:rPr>
        <w:t xml:space="preserve"> 2018. Disponível em: &lt;https://laravel.com/docs/5.7/encryption&gt;. Acesso em: 05 out. 2018.</w:t>
      </w:r>
    </w:p>
    <w:p w14:paraId="3547F866" w14:textId="77777777" w:rsidR="00D339A1" w:rsidDel="00C33B5F" w:rsidRDefault="00D339A1" w:rsidP="000809C2">
      <w:pPr>
        <w:spacing w:line="240" w:lineRule="auto"/>
        <w:ind w:firstLine="0"/>
        <w:jc w:val="left"/>
        <w:rPr>
          <w:del w:id="935" w:author="Ryan Lemos" w:date="2019-08-26T09:00:00Z"/>
          <w:noProof/>
        </w:rPr>
      </w:pPr>
    </w:p>
    <w:p w14:paraId="25113C78" w14:textId="190E7EED" w:rsidR="00D339A1" w:rsidRPr="00D339A1" w:rsidDel="00C33B5F" w:rsidRDefault="00D339A1" w:rsidP="000809C2">
      <w:pPr>
        <w:spacing w:line="240" w:lineRule="auto"/>
        <w:ind w:firstLine="0"/>
        <w:jc w:val="left"/>
        <w:rPr>
          <w:del w:id="936" w:author="Ryan Lemos" w:date="2019-08-26T09:00:00Z"/>
          <w:noProof/>
        </w:rPr>
      </w:pPr>
      <w:del w:id="937" w:author="Ryan Lemos" w:date="2019-08-26T09:00:00Z">
        <w:r w:rsidRPr="00596E44" w:rsidDel="00C33B5F">
          <w:rPr>
            <w:noProof/>
            <w:highlight w:val="yellow"/>
          </w:rPr>
          <w:delText xml:space="preserve">PHP. </w:delText>
        </w:r>
        <w:r w:rsidRPr="00596E44" w:rsidDel="00C33B5F">
          <w:rPr>
            <w:b/>
            <w:noProof/>
            <w:highlight w:val="yellow"/>
          </w:rPr>
          <w:delText>Modelo de Armazenamento Criptografado.</w:delText>
        </w:r>
        <w:r w:rsidRPr="00596E44" w:rsidDel="00C33B5F">
          <w:rPr>
            <w:noProof/>
            <w:highlight w:val="yellow"/>
          </w:rPr>
          <w:delText xml:space="preserve"> 2018a. Disponível em: &lt;https://secure.php.net/manual/pt_BR/security.database.storage.php&gt;. Acesso em: 05 out. 2018.</w:delText>
        </w:r>
      </w:del>
    </w:p>
    <w:p w14:paraId="21499226" w14:textId="77777777" w:rsidR="00D339A1" w:rsidRDefault="00D339A1" w:rsidP="000809C2">
      <w:pPr>
        <w:spacing w:line="240" w:lineRule="auto"/>
        <w:ind w:firstLine="0"/>
        <w:jc w:val="left"/>
        <w:rPr>
          <w:noProof/>
        </w:rPr>
      </w:pPr>
    </w:p>
    <w:p w14:paraId="1E788B62" w14:textId="77777777" w:rsidR="00D339A1" w:rsidRPr="00D339A1" w:rsidRDefault="00D339A1" w:rsidP="000809C2">
      <w:pPr>
        <w:spacing w:line="240" w:lineRule="auto"/>
        <w:ind w:firstLine="0"/>
        <w:jc w:val="left"/>
        <w:rPr>
          <w:noProof/>
        </w:rPr>
      </w:pPr>
      <w:r w:rsidRPr="00596E44">
        <w:rPr>
          <w:noProof/>
          <w:highlight w:val="yellow"/>
        </w:rPr>
        <w:t xml:space="preserve">PHP. </w:t>
      </w:r>
      <w:r w:rsidRPr="00596E44">
        <w:rPr>
          <w:b/>
          <w:noProof/>
          <w:highlight w:val="yellow"/>
        </w:rPr>
        <w:t>O que é o PHP?</w:t>
      </w:r>
      <w:r w:rsidRPr="00596E44">
        <w:rPr>
          <w:noProof/>
          <w:highlight w:val="yellow"/>
        </w:rPr>
        <w:t>, 2018b. Disponível em: &lt;https://secure.php.net/manual/pt_BR/intro-whatis.php&gt;. Acesso em: 30 set. 2018.</w:t>
      </w:r>
    </w:p>
    <w:p w14:paraId="1187DE56" w14:textId="77777777" w:rsidR="00D339A1" w:rsidRDefault="00D339A1" w:rsidP="000809C2">
      <w:pPr>
        <w:spacing w:line="240" w:lineRule="auto"/>
        <w:ind w:firstLine="0"/>
        <w:jc w:val="left"/>
        <w:rPr>
          <w:noProof/>
        </w:rPr>
      </w:pPr>
    </w:p>
    <w:p w14:paraId="24693168" w14:textId="77777777" w:rsidR="00D339A1" w:rsidRPr="00E95C78" w:rsidRDefault="00D339A1" w:rsidP="000809C2">
      <w:pPr>
        <w:spacing w:line="240" w:lineRule="auto"/>
        <w:ind w:firstLine="0"/>
        <w:jc w:val="left"/>
        <w:rPr>
          <w:noProof/>
          <w:lang w:val="en-US"/>
        </w:rPr>
      </w:pPr>
      <w:r w:rsidRPr="00596E44">
        <w:rPr>
          <w:noProof/>
          <w:highlight w:val="yellow"/>
        </w:rPr>
        <w:t xml:space="preserve">PRESSMAN, R. S. </w:t>
      </w:r>
      <w:r w:rsidRPr="00596E44">
        <w:rPr>
          <w:b/>
          <w:bCs/>
          <w:noProof/>
          <w:highlight w:val="yellow"/>
        </w:rPr>
        <w:t>Engenharia de Software:</w:t>
      </w:r>
      <w:r w:rsidRPr="00596E44">
        <w:rPr>
          <w:noProof/>
          <w:highlight w:val="yellow"/>
        </w:rPr>
        <w:t xml:space="preserve"> Uma abordagem Profissional. </w:t>
      </w:r>
      <w:r w:rsidRPr="00596E44">
        <w:rPr>
          <w:noProof/>
          <w:highlight w:val="yellow"/>
          <w:lang w:val="en-US"/>
        </w:rPr>
        <w:t>7. ed. Porto Alegre: Bookman, 2011.</w:t>
      </w:r>
    </w:p>
    <w:p w14:paraId="7299240B" w14:textId="77777777" w:rsidR="00D339A1" w:rsidRPr="00E95C78" w:rsidRDefault="00D339A1" w:rsidP="000809C2">
      <w:pPr>
        <w:spacing w:line="240" w:lineRule="auto"/>
        <w:ind w:firstLine="0"/>
        <w:jc w:val="left"/>
        <w:rPr>
          <w:noProof/>
          <w:lang w:val="en-US"/>
        </w:rPr>
      </w:pPr>
    </w:p>
    <w:p w14:paraId="78089BD9" w14:textId="77777777" w:rsidR="001D561A" w:rsidRPr="00596E44" w:rsidRDefault="00D339A1" w:rsidP="001D561A">
      <w:pPr>
        <w:spacing w:line="240" w:lineRule="auto"/>
        <w:ind w:firstLine="0"/>
        <w:jc w:val="left"/>
        <w:rPr>
          <w:noProof/>
          <w:lang w:val="en-US"/>
        </w:rPr>
      </w:pPr>
      <w:r w:rsidRPr="00596E44">
        <w:rPr>
          <w:noProof/>
          <w:highlight w:val="yellow"/>
          <w:lang w:val="en-US"/>
        </w:rPr>
        <w:t xml:space="preserve">ROBBINS, J. N. </w:t>
      </w:r>
      <w:r w:rsidRPr="00596E44">
        <w:rPr>
          <w:b/>
          <w:bCs/>
          <w:noProof/>
          <w:highlight w:val="yellow"/>
          <w:lang w:val="en-US"/>
        </w:rPr>
        <w:t>HTML5:</w:t>
      </w:r>
      <w:r w:rsidRPr="00596E44">
        <w:rPr>
          <w:noProof/>
          <w:highlight w:val="yellow"/>
          <w:lang w:val="en-US"/>
        </w:rPr>
        <w:t xml:space="preserve"> Pocket Reference. 5. ed. Sebastopol: O'Reilly, 2013.</w:t>
      </w:r>
    </w:p>
    <w:p w14:paraId="7D4FDCB9" w14:textId="77777777" w:rsidR="00D339A1" w:rsidRPr="00E95C78" w:rsidRDefault="00D339A1" w:rsidP="000809C2">
      <w:pPr>
        <w:spacing w:line="240" w:lineRule="auto"/>
        <w:ind w:firstLine="0"/>
        <w:jc w:val="left"/>
        <w:rPr>
          <w:noProof/>
          <w:lang w:val="en-US"/>
        </w:rPr>
      </w:pPr>
    </w:p>
    <w:p w14:paraId="7BD3A003" w14:textId="77777777" w:rsidR="00D339A1" w:rsidRDefault="00D339A1" w:rsidP="000809C2">
      <w:pPr>
        <w:spacing w:line="240" w:lineRule="auto"/>
        <w:ind w:firstLine="0"/>
        <w:jc w:val="left"/>
        <w:rPr>
          <w:noProof/>
        </w:rPr>
      </w:pPr>
      <w:r w:rsidRPr="00596E44">
        <w:rPr>
          <w:noProof/>
          <w:highlight w:val="yellow"/>
          <w:lang w:val="en-US"/>
        </w:rPr>
        <w:t xml:space="preserve">SANDHU, R. S. Role-based Access Control. In: </w:t>
      </w:r>
      <w:r w:rsidRPr="00596E44">
        <w:rPr>
          <w:b/>
          <w:noProof/>
          <w:highlight w:val="yellow"/>
          <w:lang w:val="en-US"/>
        </w:rPr>
        <w:t>Advances in Computers.</w:t>
      </w:r>
      <w:r w:rsidRPr="00596E44">
        <w:rPr>
          <w:noProof/>
          <w:highlight w:val="yellow"/>
          <w:lang w:val="en-US"/>
        </w:rPr>
        <w:t xml:space="preserve"> Fairfax: Academic Press, v. 46, 1998. p. 237-286. </w:t>
      </w:r>
      <w:r w:rsidRPr="00596E44">
        <w:rPr>
          <w:noProof/>
          <w:highlight w:val="yellow"/>
        </w:rPr>
        <w:t>Disponível em: &lt;http://www.profsandhu.com/articles/advcom/adv_comp_rbac.pdf&gt;. Acesso em: 5 out. 2018.</w:t>
      </w:r>
    </w:p>
    <w:p w14:paraId="00AE8835" w14:textId="77777777" w:rsidR="001A0B14" w:rsidRDefault="001A0B14" w:rsidP="000809C2">
      <w:pPr>
        <w:spacing w:line="240" w:lineRule="auto"/>
        <w:ind w:firstLine="0"/>
        <w:jc w:val="left"/>
        <w:rPr>
          <w:noProof/>
        </w:rPr>
      </w:pPr>
    </w:p>
    <w:p w14:paraId="42AC0922" w14:textId="77777777" w:rsidR="00F80769" w:rsidRPr="001A0B14" w:rsidRDefault="001A0B14" w:rsidP="000809C2">
      <w:pPr>
        <w:spacing w:line="240" w:lineRule="auto"/>
        <w:ind w:firstLine="0"/>
        <w:jc w:val="left"/>
        <w:rPr>
          <w:noProof/>
        </w:rPr>
      </w:pPr>
      <w:r w:rsidRPr="00596E44">
        <w:rPr>
          <w:noProof/>
          <w:highlight w:val="yellow"/>
        </w:rPr>
        <w:t xml:space="preserve">SANTOS, L. dos. </w:t>
      </w:r>
      <w:r w:rsidRPr="00596E44">
        <w:rPr>
          <w:b/>
          <w:noProof/>
          <w:highlight w:val="yellow"/>
        </w:rPr>
        <w:t xml:space="preserve">Como escrever boas histórias de usuário (User Stories). </w:t>
      </w:r>
      <w:r w:rsidRPr="00596E44">
        <w:rPr>
          <w:noProof/>
          <w:highlight w:val="yellow"/>
        </w:rPr>
        <w:t>2017. Disponível em: &lt;https://medium.com/vertice/como-escrever-boas-users-stories-hist%C3%B3rias-de-usu%C3%A1rios-b29c75043fac&gt;. Acesso em: 17 fev. 2019.</w:t>
      </w:r>
    </w:p>
    <w:p w14:paraId="5CE739D0" w14:textId="77777777" w:rsidR="00D339A1" w:rsidRPr="00D339A1" w:rsidRDefault="00D339A1" w:rsidP="000809C2">
      <w:pPr>
        <w:spacing w:line="240" w:lineRule="auto"/>
        <w:ind w:firstLine="0"/>
        <w:jc w:val="left"/>
      </w:pPr>
    </w:p>
    <w:p w14:paraId="2DA1CB69" w14:textId="77777777" w:rsidR="00D339A1" w:rsidRPr="00D339A1" w:rsidRDefault="00D339A1" w:rsidP="000809C2">
      <w:pPr>
        <w:spacing w:line="240" w:lineRule="auto"/>
        <w:ind w:firstLine="0"/>
        <w:jc w:val="left"/>
        <w:rPr>
          <w:noProof/>
        </w:rPr>
      </w:pPr>
      <w:r w:rsidRPr="00596E44">
        <w:rPr>
          <w:noProof/>
          <w:highlight w:val="yellow"/>
        </w:rPr>
        <w:t xml:space="preserve">SEVERINO, A. J. </w:t>
      </w:r>
      <w:r w:rsidRPr="00596E44">
        <w:rPr>
          <w:b/>
          <w:bCs/>
          <w:noProof/>
          <w:highlight w:val="yellow"/>
        </w:rPr>
        <w:t>Metodologia de trabalho científico</w:t>
      </w:r>
      <w:r w:rsidRPr="00596E44">
        <w:rPr>
          <w:noProof/>
          <w:highlight w:val="yellow"/>
        </w:rPr>
        <w:t>. 22. ed. São Paulo: Cortez, 2002.</w:t>
      </w:r>
    </w:p>
    <w:p w14:paraId="330555BC" w14:textId="77777777" w:rsidR="00D339A1" w:rsidRDefault="00D339A1" w:rsidP="000809C2">
      <w:pPr>
        <w:spacing w:line="240" w:lineRule="auto"/>
        <w:ind w:firstLine="0"/>
        <w:jc w:val="left"/>
        <w:rPr>
          <w:noProof/>
        </w:rPr>
      </w:pPr>
    </w:p>
    <w:p w14:paraId="6EB6D7EC" w14:textId="77777777" w:rsidR="00D339A1" w:rsidRPr="00E95C78" w:rsidRDefault="00D339A1" w:rsidP="000809C2">
      <w:pPr>
        <w:spacing w:line="240" w:lineRule="auto"/>
        <w:ind w:firstLine="0"/>
        <w:jc w:val="left"/>
        <w:rPr>
          <w:noProof/>
          <w:lang w:val="en-US"/>
        </w:rPr>
      </w:pPr>
      <w:r w:rsidRPr="00596E44">
        <w:rPr>
          <w:noProof/>
          <w:highlight w:val="yellow"/>
        </w:rPr>
        <w:lastRenderedPageBreak/>
        <w:t xml:space="preserve">SILBERCHATZ, A.; KORTH, H. F.; SUDARSHAN, S. </w:t>
      </w:r>
      <w:r w:rsidRPr="00596E44">
        <w:rPr>
          <w:b/>
          <w:bCs/>
          <w:noProof/>
          <w:highlight w:val="yellow"/>
        </w:rPr>
        <w:t>Sistema de Banco de Dados</w:t>
      </w:r>
      <w:r w:rsidRPr="00596E44">
        <w:rPr>
          <w:noProof/>
          <w:highlight w:val="yellow"/>
        </w:rPr>
        <w:t xml:space="preserve">. </w:t>
      </w:r>
      <w:r w:rsidRPr="00596E44">
        <w:rPr>
          <w:noProof/>
          <w:highlight w:val="yellow"/>
          <w:lang w:val="en-US"/>
        </w:rPr>
        <w:t>3. ed. São Paulo: Pearson Education, 1999.</w:t>
      </w:r>
    </w:p>
    <w:p w14:paraId="778675A3" w14:textId="77777777" w:rsidR="00D339A1" w:rsidRPr="00E95C78" w:rsidRDefault="00D339A1" w:rsidP="000809C2">
      <w:pPr>
        <w:spacing w:line="240" w:lineRule="auto"/>
        <w:ind w:firstLine="0"/>
        <w:jc w:val="left"/>
        <w:rPr>
          <w:noProof/>
          <w:lang w:val="en-US"/>
        </w:rPr>
      </w:pPr>
    </w:p>
    <w:p w14:paraId="7C5BE69F" w14:textId="77777777" w:rsidR="001D561A" w:rsidRPr="001D561A" w:rsidRDefault="00D339A1" w:rsidP="001D561A">
      <w:pPr>
        <w:spacing w:line="240" w:lineRule="auto"/>
        <w:ind w:firstLine="0"/>
        <w:jc w:val="left"/>
        <w:rPr>
          <w:noProof/>
        </w:rPr>
      </w:pPr>
      <w:r w:rsidRPr="00596E44">
        <w:rPr>
          <w:noProof/>
          <w:highlight w:val="yellow"/>
          <w:lang w:val="en-US"/>
        </w:rPr>
        <w:t xml:space="preserve">SILVER, B. </w:t>
      </w:r>
      <w:r w:rsidRPr="00596E44">
        <w:rPr>
          <w:b/>
          <w:bCs/>
          <w:noProof/>
          <w:highlight w:val="yellow"/>
          <w:lang w:val="en-US"/>
        </w:rPr>
        <w:t>BPMN Method and Style:</w:t>
      </w:r>
      <w:r w:rsidRPr="00596E44">
        <w:rPr>
          <w:noProof/>
          <w:highlight w:val="yellow"/>
          <w:lang w:val="en-US"/>
        </w:rPr>
        <w:t xml:space="preserve"> with Bpmn Implementer's Guide. </w:t>
      </w:r>
      <w:r w:rsidRPr="00596E44">
        <w:rPr>
          <w:noProof/>
          <w:highlight w:val="yellow"/>
        </w:rPr>
        <w:t>2. ed. Altadena: Cody-Cassidy Press, 2017</w:t>
      </w:r>
      <w:r w:rsidR="00A33B79" w:rsidRPr="00596E44">
        <w:rPr>
          <w:noProof/>
          <w:highlight w:val="yellow"/>
        </w:rPr>
        <w:t>.</w:t>
      </w:r>
    </w:p>
    <w:p w14:paraId="6CAB5E11" w14:textId="77777777" w:rsidR="00D339A1" w:rsidRDefault="00D339A1" w:rsidP="000809C2">
      <w:pPr>
        <w:spacing w:line="240" w:lineRule="auto"/>
        <w:ind w:firstLine="0"/>
        <w:jc w:val="left"/>
        <w:rPr>
          <w:noProof/>
        </w:rPr>
      </w:pPr>
    </w:p>
    <w:p w14:paraId="05449935" w14:textId="77777777" w:rsidR="00D339A1" w:rsidRPr="00D339A1" w:rsidRDefault="00D339A1" w:rsidP="000809C2">
      <w:pPr>
        <w:spacing w:line="240" w:lineRule="auto"/>
        <w:ind w:firstLine="0"/>
        <w:jc w:val="left"/>
        <w:rPr>
          <w:noProof/>
        </w:rPr>
      </w:pPr>
      <w:r w:rsidRPr="00596E44">
        <w:rPr>
          <w:noProof/>
          <w:highlight w:val="yellow"/>
        </w:rPr>
        <w:t xml:space="preserve">SKLAR, D. </w:t>
      </w:r>
      <w:r w:rsidRPr="00596E44">
        <w:rPr>
          <w:b/>
          <w:bCs/>
          <w:noProof/>
          <w:highlight w:val="yellow"/>
        </w:rPr>
        <w:t>Aprendendo PHP:</w:t>
      </w:r>
      <w:r w:rsidRPr="00596E44">
        <w:rPr>
          <w:noProof/>
          <w:highlight w:val="yellow"/>
        </w:rPr>
        <w:t xml:space="preserve"> Introdução amigável à linguagem mais popular da WEB. São Paulo: Novatec, 2016.</w:t>
      </w:r>
      <w:r w:rsidR="006B76CA">
        <w:rPr>
          <w:noProof/>
        </w:rPr>
        <w:t xml:space="preserve"> </w:t>
      </w:r>
    </w:p>
    <w:p w14:paraId="33B63071" w14:textId="77777777" w:rsidR="00D339A1" w:rsidRDefault="00D339A1" w:rsidP="000809C2">
      <w:pPr>
        <w:spacing w:line="240" w:lineRule="auto"/>
        <w:ind w:firstLine="0"/>
        <w:jc w:val="left"/>
        <w:rPr>
          <w:noProof/>
        </w:rPr>
      </w:pPr>
    </w:p>
    <w:p w14:paraId="6F6D1CA4" w14:textId="77777777" w:rsidR="00D339A1" w:rsidRPr="00D339A1" w:rsidRDefault="00D339A1" w:rsidP="000809C2">
      <w:pPr>
        <w:spacing w:line="240" w:lineRule="auto"/>
        <w:ind w:firstLine="0"/>
        <w:jc w:val="left"/>
        <w:rPr>
          <w:noProof/>
        </w:rPr>
      </w:pPr>
      <w:r w:rsidRPr="00596E44">
        <w:rPr>
          <w:noProof/>
          <w:highlight w:val="yellow"/>
        </w:rPr>
        <w:t xml:space="preserve">SOMMERVILLE, I. </w:t>
      </w:r>
      <w:r w:rsidRPr="00596E44">
        <w:rPr>
          <w:b/>
          <w:bCs/>
          <w:noProof/>
          <w:highlight w:val="yellow"/>
        </w:rPr>
        <w:t>Engenharia de Software</w:t>
      </w:r>
      <w:r w:rsidRPr="00596E44">
        <w:rPr>
          <w:noProof/>
          <w:highlight w:val="yellow"/>
        </w:rPr>
        <w:t>. 9. ed. São Paulo: Pearson Prentice Hall, 2011.</w:t>
      </w:r>
    </w:p>
    <w:p w14:paraId="47F0A541" w14:textId="77777777" w:rsidR="00D339A1" w:rsidRDefault="00D339A1" w:rsidP="000809C2">
      <w:pPr>
        <w:spacing w:line="240" w:lineRule="auto"/>
        <w:ind w:firstLine="0"/>
        <w:jc w:val="left"/>
        <w:rPr>
          <w:noProof/>
        </w:rPr>
      </w:pPr>
    </w:p>
    <w:p w14:paraId="76009B2E" w14:textId="77777777" w:rsidR="00D339A1" w:rsidRPr="00D339A1" w:rsidRDefault="00D339A1" w:rsidP="000809C2">
      <w:pPr>
        <w:spacing w:line="240" w:lineRule="auto"/>
        <w:ind w:firstLine="0"/>
        <w:jc w:val="left"/>
        <w:rPr>
          <w:noProof/>
        </w:rPr>
      </w:pPr>
      <w:r w:rsidRPr="00596E44">
        <w:rPr>
          <w:noProof/>
          <w:highlight w:val="yellow"/>
        </w:rPr>
        <w:t xml:space="preserve">STAUFFER, M. </w:t>
      </w:r>
      <w:r w:rsidRPr="00596E44">
        <w:rPr>
          <w:b/>
          <w:bCs/>
          <w:noProof/>
          <w:highlight w:val="yellow"/>
        </w:rPr>
        <w:t>Desenvolvendo com Laravel:</w:t>
      </w:r>
      <w:r w:rsidRPr="00596E44">
        <w:rPr>
          <w:noProof/>
          <w:highlight w:val="yellow"/>
        </w:rPr>
        <w:t xml:space="preserve"> Um Framework para construção de aplicativos PHP modernos. São Paulo: Novatec, 2017.</w:t>
      </w:r>
    </w:p>
    <w:p w14:paraId="104E3B7C" w14:textId="77777777" w:rsidR="00D339A1" w:rsidRDefault="00D339A1" w:rsidP="000809C2">
      <w:pPr>
        <w:spacing w:line="240" w:lineRule="auto"/>
        <w:ind w:firstLine="0"/>
        <w:jc w:val="left"/>
        <w:rPr>
          <w:noProof/>
        </w:rPr>
      </w:pPr>
    </w:p>
    <w:p w14:paraId="244CBC9F" w14:textId="77777777" w:rsidR="00D339A1" w:rsidRPr="00D339A1" w:rsidRDefault="00D339A1" w:rsidP="000809C2">
      <w:pPr>
        <w:spacing w:line="240" w:lineRule="auto"/>
        <w:ind w:firstLine="0"/>
        <w:jc w:val="left"/>
        <w:rPr>
          <w:noProof/>
        </w:rPr>
      </w:pPr>
      <w:r w:rsidRPr="00596E44">
        <w:rPr>
          <w:noProof/>
          <w:highlight w:val="yellow"/>
        </w:rPr>
        <w:t xml:space="preserve">TELES, V. M. </w:t>
      </w:r>
      <w:r w:rsidRPr="00596E44">
        <w:rPr>
          <w:b/>
          <w:bCs/>
          <w:noProof/>
          <w:highlight w:val="yellow"/>
        </w:rPr>
        <w:t>Extreme Programming:</w:t>
      </w:r>
      <w:r w:rsidRPr="00596E44">
        <w:rPr>
          <w:noProof/>
          <w:highlight w:val="yellow"/>
        </w:rPr>
        <w:t xml:space="preserve"> Aprenda como encantar seus usuários desenvolvendo software com agilidade e alta qualidade. 2. ed. São Paulo: Novatec, 2014.</w:t>
      </w:r>
    </w:p>
    <w:p w14:paraId="66C4CF01" w14:textId="77777777" w:rsidR="00D339A1" w:rsidRDefault="00D339A1" w:rsidP="000809C2">
      <w:pPr>
        <w:spacing w:line="240" w:lineRule="auto"/>
        <w:ind w:firstLine="0"/>
        <w:jc w:val="left"/>
        <w:rPr>
          <w:noProof/>
        </w:rPr>
      </w:pPr>
    </w:p>
    <w:p w14:paraId="27464231" w14:textId="77777777" w:rsidR="00D339A1" w:rsidRPr="00D339A1" w:rsidRDefault="00D339A1" w:rsidP="000809C2">
      <w:pPr>
        <w:spacing w:line="240" w:lineRule="auto"/>
        <w:ind w:firstLine="0"/>
        <w:jc w:val="left"/>
        <w:rPr>
          <w:noProof/>
        </w:rPr>
      </w:pPr>
      <w:r w:rsidRPr="00596E44">
        <w:rPr>
          <w:noProof/>
          <w:highlight w:val="yellow"/>
        </w:rPr>
        <w:t xml:space="preserve">WIZARD. </w:t>
      </w:r>
      <w:r w:rsidRPr="00596E44">
        <w:rPr>
          <w:b/>
          <w:bCs/>
          <w:noProof/>
          <w:highlight w:val="yellow"/>
        </w:rPr>
        <w:t>Experiências Wizard</w:t>
      </w:r>
      <w:r w:rsidRPr="00596E44">
        <w:rPr>
          <w:noProof/>
          <w:highlight w:val="yellow"/>
        </w:rPr>
        <w:t>, 2017a. Disponível em: &lt;http://www.wizard.com.br/experiencias-wizard/&gt;. Acesso em: 23 ago. 2018.</w:t>
      </w:r>
    </w:p>
    <w:p w14:paraId="4D6609B2" w14:textId="77777777" w:rsidR="00D339A1" w:rsidRDefault="00D339A1" w:rsidP="000809C2">
      <w:pPr>
        <w:spacing w:line="240" w:lineRule="auto"/>
        <w:ind w:firstLine="0"/>
        <w:jc w:val="left"/>
        <w:rPr>
          <w:noProof/>
        </w:rPr>
      </w:pPr>
    </w:p>
    <w:p w14:paraId="5E8EDED5" w14:textId="77777777" w:rsidR="00D339A1" w:rsidRDefault="00D339A1" w:rsidP="000809C2">
      <w:pPr>
        <w:spacing w:line="240" w:lineRule="auto"/>
        <w:ind w:firstLine="0"/>
        <w:jc w:val="left"/>
        <w:rPr>
          <w:noProof/>
        </w:rPr>
      </w:pPr>
      <w:r w:rsidRPr="00596E44">
        <w:rPr>
          <w:noProof/>
          <w:highlight w:val="yellow"/>
        </w:rPr>
        <w:t xml:space="preserve">WIZARD. </w:t>
      </w:r>
      <w:r w:rsidRPr="00596E44">
        <w:rPr>
          <w:b/>
          <w:bCs/>
          <w:noProof/>
          <w:highlight w:val="yellow"/>
        </w:rPr>
        <w:t>Sobre a Wizard</w:t>
      </w:r>
      <w:r w:rsidRPr="00596E44">
        <w:rPr>
          <w:noProof/>
          <w:highlight w:val="yellow"/>
        </w:rPr>
        <w:t>, 2017b. Disponível em: &lt;http://www.wizard.com.br/sobre-wizard/&gt;. Acesso em: 23 ago. 2018.</w:t>
      </w:r>
    </w:p>
    <w:p w14:paraId="2A07842C" w14:textId="77777777" w:rsidR="00D339A1" w:rsidRPr="00D339A1" w:rsidRDefault="00D339A1" w:rsidP="000809C2">
      <w:pPr>
        <w:spacing w:line="240" w:lineRule="auto"/>
        <w:ind w:firstLine="0"/>
        <w:jc w:val="left"/>
        <w:rPr>
          <w:noProof/>
        </w:rPr>
      </w:pPr>
    </w:p>
    <w:p w14:paraId="7D6649F2" w14:textId="77777777" w:rsidR="00D339A1" w:rsidRDefault="00D339A1" w:rsidP="000809C2">
      <w:pPr>
        <w:spacing w:line="240" w:lineRule="auto"/>
        <w:ind w:firstLine="0"/>
        <w:jc w:val="left"/>
        <w:rPr>
          <w:noProof/>
        </w:rPr>
      </w:pPr>
      <w:r w:rsidRPr="00596E44">
        <w:rPr>
          <w:noProof/>
          <w:highlight w:val="yellow"/>
        </w:rPr>
        <w:t xml:space="preserve">ZAPATER, M.; SUZUKI, R. </w:t>
      </w:r>
      <w:r w:rsidRPr="00596E44">
        <w:rPr>
          <w:b/>
          <w:noProof/>
          <w:highlight w:val="yellow"/>
        </w:rPr>
        <w:t>Segurança da Informação:</w:t>
      </w:r>
      <w:r w:rsidRPr="00596E44">
        <w:rPr>
          <w:noProof/>
          <w:highlight w:val="yellow"/>
        </w:rPr>
        <w:t xml:space="preserve"> Um diferencial determinante na competitividade das corporações. Promon Business &amp; Tecnology Review. Rio de Janeiro, p. 28. 2005.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938" w:name="_Toc17133820"/>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938"/>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52" w:author="Ryan Lemos" w:date="2019-07-28T18:23:00Z" w:initials="RL">
    <w:p w14:paraId="1A90DA8B" w14:textId="38E31B32" w:rsidR="00DA42CB" w:rsidRDefault="00DA42CB">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90DA8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90DA8B" w16cid:durableId="20E866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CE4FEE" w14:textId="77777777" w:rsidR="00884200" w:rsidRDefault="00884200" w:rsidP="00C24B28">
      <w:pPr>
        <w:spacing w:line="240" w:lineRule="auto"/>
      </w:pPr>
      <w:r>
        <w:separator/>
      </w:r>
    </w:p>
  </w:endnote>
  <w:endnote w:type="continuationSeparator" w:id="0">
    <w:p w14:paraId="2BD5F430" w14:textId="77777777" w:rsidR="00884200" w:rsidRDefault="00884200"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E818C2" w14:textId="77777777" w:rsidR="00884200" w:rsidRDefault="00884200" w:rsidP="00C24B28">
      <w:pPr>
        <w:spacing w:line="240" w:lineRule="auto"/>
      </w:pPr>
      <w:r>
        <w:separator/>
      </w:r>
    </w:p>
  </w:footnote>
  <w:footnote w:type="continuationSeparator" w:id="0">
    <w:p w14:paraId="7ACA4F0B" w14:textId="77777777" w:rsidR="00884200" w:rsidRDefault="00884200"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DA42CB" w:rsidRDefault="00DA42CB">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DA42CB" w:rsidRDefault="00DA42CB">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DA42CB" w:rsidRDefault="00DA42CB">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DA42CB" w:rsidRDefault="00DA42CB">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DA42CB" w:rsidRDefault="00DA42CB">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14:paraId="5F46F971" w14:textId="77777777" w:rsidR="00DA42CB" w:rsidRDefault="00DA42CB">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DA42CB" w:rsidRPr="00C1350C" w:rsidRDefault="00DA42CB">
    <w:pPr>
      <w:pStyle w:val="Cabealho"/>
      <w:jc w:val="right"/>
      <w:rPr>
        <w:sz w:val="20"/>
        <w:szCs w:val="20"/>
      </w:rPr>
    </w:pPr>
  </w:p>
  <w:p w14:paraId="4574301F" w14:textId="77777777" w:rsidR="00DA42CB" w:rsidRPr="00475C34" w:rsidRDefault="00DA42CB"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DA42CB" w:rsidRPr="00C1350C" w:rsidRDefault="00DA42CB">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05F89" w14:textId="77777777" w:rsidR="00DA42CB" w:rsidRPr="00C1350C" w:rsidRDefault="00DA42CB">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062CBF" w14:textId="77777777" w:rsidR="00DA42CB" w:rsidRPr="00C1350C" w:rsidRDefault="00DA42CB">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6"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7"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9"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0"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1"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3"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4"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7"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8"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9"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0"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1"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0"/>
  </w:num>
  <w:num w:numId="2">
    <w:abstractNumId w:val="14"/>
  </w:num>
  <w:num w:numId="3">
    <w:abstractNumId w:val="15"/>
  </w:num>
  <w:num w:numId="4">
    <w:abstractNumId w:val="18"/>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2"/>
  </w:num>
  <w:num w:numId="8">
    <w:abstractNumId w:val="5"/>
  </w:num>
  <w:num w:numId="9">
    <w:abstractNumId w:val="1"/>
  </w:num>
  <w:num w:numId="10">
    <w:abstractNumId w:val="3"/>
  </w:num>
  <w:num w:numId="11">
    <w:abstractNumId w:val="13"/>
  </w:num>
  <w:num w:numId="12">
    <w:abstractNumId w:val="7"/>
  </w:num>
  <w:num w:numId="13">
    <w:abstractNumId w:val="0"/>
  </w:num>
  <w:num w:numId="14">
    <w:abstractNumId w:val="8"/>
  </w:num>
  <w:num w:numId="15">
    <w:abstractNumId w:val="16"/>
  </w:num>
  <w:num w:numId="16">
    <w:abstractNumId w:val="4"/>
  </w:num>
  <w:num w:numId="17">
    <w:abstractNumId w:val="6"/>
  </w:num>
  <w:num w:numId="18">
    <w:abstractNumId w:val="17"/>
  </w:num>
  <w:num w:numId="19">
    <w:abstractNumId w:val="12"/>
  </w:num>
  <w:num w:numId="20">
    <w:abstractNumId w:val="22"/>
  </w:num>
  <w:num w:numId="21">
    <w:abstractNumId w:val="11"/>
  </w:num>
  <w:num w:numId="22">
    <w:abstractNumId w:val="21"/>
  </w:num>
  <w:num w:numId="23">
    <w:abstractNumId w:val="19"/>
  </w:num>
  <w:num w:numId="2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4774"/>
    <w:rsid w:val="0000541D"/>
    <w:rsid w:val="000056AA"/>
    <w:rsid w:val="00005904"/>
    <w:rsid w:val="00007D72"/>
    <w:rsid w:val="00011241"/>
    <w:rsid w:val="000141C1"/>
    <w:rsid w:val="00014B39"/>
    <w:rsid w:val="00014D90"/>
    <w:rsid w:val="000158A8"/>
    <w:rsid w:val="000159B3"/>
    <w:rsid w:val="00017C3F"/>
    <w:rsid w:val="00017D8C"/>
    <w:rsid w:val="00020A75"/>
    <w:rsid w:val="00020B97"/>
    <w:rsid w:val="00021305"/>
    <w:rsid w:val="000230F3"/>
    <w:rsid w:val="00024DAF"/>
    <w:rsid w:val="0002552A"/>
    <w:rsid w:val="00025794"/>
    <w:rsid w:val="00025BB2"/>
    <w:rsid w:val="00026623"/>
    <w:rsid w:val="000313A3"/>
    <w:rsid w:val="000337A3"/>
    <w:rsid w:val="000342CC"/>
    <w:rsid w:val="000355D3"/>
    <w:rsid w:val="000359CC"/>
    <w:rsid w:val="00035A41"/>
    <w:rsid w:val="00036533"/>
    <w:rsid w:val="00036E5A"/>
    <w:rsid w:val="000409C7"/>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1602"/>
    <w:rsid w:val="00062608"/>
    <w:rsid w:val="00062A3C"/>
    <w:rsid w:val="000638D6"/>
    <w:rsid w:val="00063EEB"/>
    <w:rsid w:val="00063EF1"/>
    <w:rsid w:val="00065236"/>
    <w:rsid w:val="00067C3F"/>
    <w:rsid w:val="00070634"/>
    <w:rsid w:val="00071453"/>
    <w:rsid w:val="0007209C"/>
    <w:rsid w:val="00072A1C"/>
    <w:rsid w:val="00072DA1"/>
    <w:rsid w:val="00073800"/>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55A0"/>
    <w:rsid w:val="00095610"/>
    <w:rsid w:val="00095BB3"/>
    <w:rsid w:val="00097BA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0CCF"/>
    <w:rsid w:val="000C31AC"/>
    <w:rsid w:val="000C3F59"/>
    <w:rsid w:val="000C4136"/>
    <w:rsid w:val="000C5598"/>
    <w:rsid w:val="000D05BE"/>
    <w:rsid w:val="000D0CC7"/>
    <w:rsid w:val="000D4682"/>
    <w:rsid w:val="000D507A"/>
    <w:rsid w:val="000D5CF0"/>
    <w:rsid w:val="000D79BC"/>
    <w:rsid w:val="000D7E32"/>
    <w:rsid w:val="000E1A66"/>
    <w:rsid w:val="000E3B98"/>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35D"/>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1E1"/>
    <w:rsid w:val="00151354"/>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114F"/>
    <w:rsid w:val="00195995"/>
    <w:rsid w:val="00195EE3"/>
    <w:rsid w:val="00196CD9"/>
    <w:rsid w:val="001A0B14"/>
    <w:rsid w:val="001A0EC3"/>
    <w:rsid w:val="001A0EE2"/>
    <w:rsid w:val="001A10DD"/>
    <w:rsid w:val="001A28E7"/>
    <w:rsid w:val="001A2AEE"/>
    <w:rsid w:val="001A2D1A"/>
    <w:rsid w:val="001A2DF1"/>
    <w:rsid w:val="001A4AEF"/>
    <w:rsid w:val="001A7133"/>
    <w:rsid w:val="001A795A"/>
    <w:rsid w:val="001A7EB0"/>
    <w:rsid w:val="001B007E"/>
    <w:rsid w:val="001B23F4"/>
    <w:rsid w:val="001B250E"/>
    <w:rsid w:val="001B2DA8"/>
    <w:rsid w:val="001B4094"/>
    <w:rsid w:val="001B451C"/>
    <w:rsid w:val="001B52AE"/>
    <w:rsid w:val="001B55B1"/>
    <w:rsid w:val="001B5BE5"/>
    <w:rsid w:val="001B67AB"/>
    <w:rsid w:val="001B7210"/>
    <w:rsid w:val="001C089A"/>
    <w:rsid w:val="001C1AAA"/>
    <w:rsid w:val="001C2D71"/>
    <w:rsid w:val="001C4320"/>
    <w:rsid w:val="001C74DF"/>
    <w:rsid w:val="001C7EEF"/>
    <w:rsid w:val="001D0075"/>
    <w:rsid w:val="001D261F"/>
    <w:rsid w:val="001D2BA8"/>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18F"/>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38C8"/>
    <w:rsid w:val="00237DB9"/>
    <w:rsid w:val="0024032D"/>
    <w:rsid w:val="00240F85"/>
    <w:rsid w:val="002421E0"/>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35CF"/>
    <w:rsid w:val="00264368"/>
    <w:rsid w:val="002643AA"/>
    <w:rsid w:val="00264655"/>
    <w:rsid w:val="00265270"/>
    <w:rsid w:val="00265637"/>
    <w:rsid w:val="0026603B"/>
    <w:rsid w:val="002717D4"/>
    <w:rsid w:val="0027197B"/>
    <w:rsid w:val="002720E4"/>
    <w:rsid w:val="00272B8E"/>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2289"/>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277D"/>
    <w:rsid w:val="002C2872"/>
    <w:rsid w:val="002C28D4"/>
    <w:rsid w:val="002C3A9E"/>
    <w:rsid w:val="002C512B"/>
    <w:rsid w:val="002C54DD"/>
    <w:rsid w:val="002C7A0B"/>
    <w:rsid w:val="002D05BB"/>
    <w:rsid w:val="002D073A"/>
    <w:rsid w:val="002D1A7B"/>
    <w:rsid w:val="002D1E6C"/>
    <w:rsid w:val="002D33F5"/>
    <w:rsid w:val="002D4EA3"/>
    <w:rsid w:val="002D65A4"/>
    <w:rsid w:val="002D6CD4"/>
    <w:rsid w:val="002E0311"/>
    <w:rsid w:val="002E032D"/>
    <w:rsid w:val="002E194C"/>
    <w:rsid w:val="002E284D"/>
    <w:rsid w:val="002E317D"/>
    <w:rsid w:val="002E39B0"/>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003"/>
    <w:rsid w:val="003264B4"/>
    <w:rsid w:val="00332F7F"/>
    <w:rsid w:val="003335C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B7A"/>
    <w:rsid w:val="003B4045"/>
    <w:rsid w:val="003B49D8"/>
    <w:rsid w:val="003B4E90"/>
    <w:rsid w:val="003B73ED"/>
    <w:rsid w:val="003C0887"/>
    <w:rsid w:val="003C127D"/>
    <w:rsid w:val="003C1F7E"/>
    <w:rsid w:val="003C2E82"/>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F61"/>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59D0"/>
    <w:rsid w:val="0049723A"/>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2546"/>
    <w:rsid w:val="004C2D5D"/>
    <w:rsid w:val="004C3E78"/>
    <w:rsid w:val="004C52AB"/>
    <w:rsid w:val="004D1124"/>
    <w:rsid w:val="004D1787"/>
    <w:rsid w:val="004D32E9"/>
    <w:rsid w:val="004D3B78"/>
    <w:rsid w:val="004D40BE"/>
    <w:rsid w:val="004D672C"/>
    <w:rsid w:val="004D7A85"/>
    <w:rsid w:val="004D7A94"/>
    <w:rsid w:val="004E03FA"/>
    <w:rsid w:val="004E12B0"/>
    <w:rsid w:val="004E2699"/>
    <w:rsid w:val="004E2974"/>
    <w:rsid w:val="004E2F1A"/>
    <w:rsid w:val="004E5461"/>
    <w:rsid w:val="004E5854"/>
    <w:rsid w:val="004F0639"/>
    <w:rsid w:val="004F46AF"/>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931"/>
    <w:rsid w:val="00521B4E"/>
    <w:rsid w:val="00521C9E"/>
    <w:rsid w:val="005241B1"/>
    <w:rsid w:val="00524428"/>
    <w:rsid w:val="00525649"/>
    <w:rsid w:val="005260CB"/>
    <w:rsid w:val="005262D6"/>
    <w:rsid w:val="00530AC3"/>
    <w:rsid w:val="00532250"/>
    <w:rsid w:val="00532A28"/>
    <w:rsid w:val="00534C2D"/>
    <w:rsid w:val="005358E8"/>
    <w:rsid w:val="00535A0B"/>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4E31"/>
    <w:rsid w:val="005854F3"/>
    <w:rsid w:val="005873D5"/>
    <w:rsid w:val="00591448"/>
    <w:rsid w:val="00592C27"/>
    <w:rsid w:val="00595635"/>
    <w:rsid w:val="00596BF9"/>
    <w:rsid w:val="00596E44"/>
    <w:rsid w:val="005A01B5"/>
    <w:rsid w:val="005A0BA5"/>
    <w:rsid w:val="005A26E4"/>
    <w:rsid w:val="005A2D83"/>
    <w:rsid w:val="005A47D2"/>
    <w:rsid w:val="005A55FD"/>
    <w:rsid w:val="005A61AA"/>
    <w:rsid w:val="005A6F0E"/>
    <w:rsid w:val="005A76FB"/>
    <w:rsid w:val="005B013B"/>
    <w:rsid w:val="005B01A9"/>
    <w:rsid w:val="005B19E3"/>
    <w:rsid w:val="005B3026"/>
    <w:rsid w:val="005B5EC4"/>
    <w:rsid w:val="005B6230"/>
    <w:rsid w:val="005B7023"/>
    <w:rsid w:val="005C106A"/>
    <w:rsid w:val="005C1ADD"/>
    <w:rsid w:val="005C1EF3"/>
    <w:rsid w:val="005C2183"/>
    <w:rsid w:val="005C3861"/>
    <w:rsid w:val="005C46E8"/>
    <w:rsid w:val="005C5E9A"/>
    <w:rsid w:val="005C6A6B"/>
    <w:rsid w:val="005D0C26"/>
    <w:rsid w:val="005D254E"/>
    <w:rsid w:val="005D4313"/>
    <w:rsid w:val="005D48CB"/>
    <w:rsid w:val="005D5225"/>
    <w:rsid w:val="005E32C9"/>
    <w:rsid w:val="005E3464"/>
    <w:rsid w:val="005E4896"/>
    <w:rsid w:val="005E5840"/>
    <w:rsid w:val="005F0194"/>
    <w:rsid w:val="005F0557"/>
    <w:rsid w:val="005F1ECA"/>
    <w:rsid w:val="005F248C"/>
    <w:rsid w:val="005F4BD8"/>
    <w:rsid w:val="005F5B8A"/>
    <w:rsid w:val="005F7938"/>
    <w:rsid w:val="00600233"/>
    <w:rsid w:val="006002C8"/>
    <w:rsid w:val="0060102B"/>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69C7"/>
    <w:rsid w:val="00627B70"/>
    <w:rsid w:val="00633709"/>
    <w:rsid w:val="006339DC"/>
    <w:rsid w:val="00634322"/>
    <w:rsid w:val="00635E2C"/>
    <w:rsid w:val="00636936"/>
    <w:rsid w:val="00637C8E"/>
    <w:rsid w:val="00640D2B"/>
    <w:rsid w:val="006411C6"/>
    <w:rsid w:val="00641546"/>
    <w:rsid w:val="006415C2"/>
    <w:rsid w:val="00642301"/>
    <w:rsid w:val="00642378"/>
    <w:rsid w:val="00642888"/>
    <w:rsid w:val="00643274"/>
    <w:rsid w:val="00643E24"/>
    <w:rsid w:val="00644138"/>
    <w:rsid w:val="00645BD3"/>
    <w:rsid w:val="00646C9D"/>
    <w:rsid w:val="00646DE8"/>
    <w:rsid w:val="00646DF8"/>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14E6"/>
    <w:rsid w:val="006834ED"/>
    <w:rsid w:val="00684D1C"/>
    <w:rsid w:val="00691107"/>
    <w:rsid w:val="0069115F"/>
    <w:rsid w:val="006921D0"/>
    <w:rsid w:val="00693EDB"/>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2DB"/>
    <w:rsid w:val="006C554E"/>
    <w:rsid w:val="006C7D68"/>
    <w:rsid w:val="006D01FE"/>
    <w:rsid w:val="006D241F"/>
    <w:rsid w:val="006D3D2E"/>
    <w:rsid w:val="006D52EB"/>
    <w:rsid w:val="006D769C"/>
    <w:rsid w:val="006E1083"/>
    <w:rsid w:val="006E2093"/>
    <w:rsid w:val="006E29F0"/>
    <w:rsid w:val="006E5FBE"/>
    <w:rsid w:val="006E61A8"/>
    <w:rsid w:val="006E6B00"/>
    <w:rsid w:val="006E705B"/>
    <w:rsid w:val="006F00C1"/>
    <w:rsid w:val="006F09FC"/>
    <w:rsid w:val="006F1926"/>
    <w:rsid w:val="006F204A"/>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D29"/>
    <w:rsid w:val="00725243"/>
    <w:rsid w:val="00725491"/>
    <w:rsid w:val="0072691D"/>
    <w:rsid w:val="00727E5E"/>
    <w:rsid w:val="00731834"/>
    <w:rsid w:val="0073216C"/>
    <w:rsid w:val="0073374B"/>
    <w:rsid w:val="00734E81"/>
    <w:rsid w:val="0073538E"/>
    <w:rsid w:val="0073791D"/>
    <w:rsid w:val="00737B65"/>
    <w:rsid w:val="0074122F"/>
    <w:rsid w:val="00741774"/>
    <w:rsid w:val="00741AAF"/>
    <w:rsid w:val="0074225E"/>
    <w:rsid w:val="007423D5"/>
    <w:rsid w:val="00742AD2"/>
    <w:rsid w:val="007438A2"/>
    <w:rsid w:val="0074469D"/>
    <w:rsid w:val="00744F39"/>
    <w:rsid w:val="00746A3B"/>
    <w:rsid w:val="00747341"/>
    <w:rsid w:val="007502A9"/>
    <w:rsid w:val="00752538"/>
    <w:rsid w:val="00752E3D"/>
    <w:rsid w:val="00753186"/>
    <w:rsid w:val="0075437C"/>
    <w:rsid w:val="00754BFB"/>
    <w:rsid w:val="00755810"/>
    <w:rsid w:val="00755BB9"/>
    <w:rsid w:val="00755FAF"/>
    <w:rsid w:val="00757A94"/>
    <w:rsid w:val="00760E3E"/>
    <w:rsid w:val="0076151F"/>
    <w:rsid w:val="0076179B"/>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0B1"/>
    <w:rsid w:val="0079566F"/>
    <w:rsid w:val="007A0577"/>
    <w:rsid w:val="007A0D38"/>
    <w:rsid w:val="007A16FF"/>
    <w:rsid w:val="007A2067"/>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D7C65"/>
    <w:rsid w:val="007E0D3C"/>
    <w:rsid w:val="007E0DFA"/>
    <w:rsid w:val="007E2674"/>
    <w:rsid w:val="007E27A6"/>
    <w:rsid w:val="007E3B43"/>
    <w:rsid w:val="007E3DF1"/>
    <w:rsid w:val="007E4A25"/>
    <w:rsid w:val="007E50BD"/>
    <w:rsid w:val="007E71AA"/>
    <w:rsid w:val="007F5095"/>
    <w:rsid w:val="007F6CC7"/>
    <w:rsid w:val="007F6E7C"/>
    <w:rsid w:val="007F7B5C"/>
    <w:rsid w:val="00800522"/>
    <w:rsid w:val="008009D1"/>
    <w:rsid w:val="008051B4"/>
    <w:rsid w:val="008051DB"/>
    <w:rsid w:val="008057E8"/>
    <w:rsid w:val="008112B2"/>
    <w:rsid w:val="008115A1"/>
    <w:rsid w:val="00811E10"/>
    <w:rsid w:val="008150A3"/>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234A"/>
    <w:rsid w:val="008457E7"/>
    <w:rsid w:val="00846BB1"/>
    <w:rsid w:val="00846D02"/>
    <w:rsid w:val="0085033B"/>
    <w:rsid w:val="008507B4"/>
    <w:rsid w:val="00850DB3"/>
    <w:rsid w:val="00850F9F"/>
    <w:rsid w:val="008514BF"/>
    <w:rsid w:val="00852792"/>
    <w:rsid w:val="0085292C"/>
    <w:rsid w:val="00853C68"/>
    <w:rsid w:val="008544CF"/>
    <w:rsid w:val="008563F5"/>
    <w:rsid w:val="00857A5A"/>
    <w:rsid w:val="00862146"/>
    <w:rsid w:val="0086249B"/>
    <w:rsid w:val="0086254D"/>
    <w:rsid w:val="00862D53"/>
    <w:rsid w:val="008664A1"/>
    <w:rsid w:val="008704F9"/>
    <w:rsid w:val="008723DF"/>
    <w:rsid w:val="00873082"/>
    <w:rsid w:val="0087494C"/>
    <w:rsid w:val="00876C10"/>
    <w:rsid w:val="00877AAA"/>
    <w:rsid w:val="008823CD"/>
    <w:rsid w:val="00883E88"/>
    <w:rsid w:val="00884200"/>
    <w:rsid w:val="00884219"/>
    <w:rsid w:val="00885747"/>
    <w:rsid w:val="00885945"/>
    <w:rsid w:val="008859BD"/>
    <w:rsid w:val="00887225"/>
    <w:rsid w:val="008901B1"/>
    <w:rsid w:val="008902EC"/>
    <w:rsid w:val="008911A0"/>
    <w:rsid w:val="00893103"/>
    <w:rsid w:val="008932E6"/>
    <w:rsid w:val="00894122"/>
    <w:rsid w:val="008942AD"/>
    <w:rsid w:val="008947B5"/>
    <w:rsid w:val="00894804"/>
    <w:rsid w:val="00895818"/>
    <w:rsid w:val="008960DB"/>
    <w:rsid w:val="00896A29"/>
    <w:rsid w:val="008A2428"/>
    <w:rsid w:val="008A2918"/>
    <w:rsid w:val="008A32A5"/>
    <w:rsid w:val="008A4B7B"/>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A3E"/>
    <w:rsid w:val="008C38D8"/>
    <w:rsid w:val="008C56FF"/>
    <w:rsid w:val="008C7405"/>
    <w:rsid w:val="008D15A0"/>
    <w:rsid w:val="008D3297"/>
    <w:rsid w:val="008D3D21"/>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460B"/>
    <w:rsid w:val="008F56A8"/>
    <w:rsid w:val="008F6CAC"/>
    <w:rsid w:val="008F6EE2"/>
    <w:rsid w:val="008F7A2E"/>
    <w:rsid w:val="00903662"/>
    <w:rsid w:val="00903AE7"/>
    <w:rsid w:val="00903EB4"/>
    <w:rsid w:val="009046CF"/>
    <w:rsid w:val="00904D38"/>
    <w:rsid w:val="00905032"/>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69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3E5"/>
    <w:rsid w:val="009714AD"/>
    <w:rsid w:val="009716A9"/>
    <w:rsid w:val="009746E2"/>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3B20"/>
    <w:rsid w:val="009A43E8"/>
    <w:rsid w:val="009A69CF"/>
    <w:rsid w:val="009A7B93"/>
    <w:rsid w:val="009B1B55"/>
    <w:rsid w:val="009B245F"/>
    <w:rsid w:val="009B3841"/>
    <w:rsid w:val="009B3BE0"/>
    <w:rsid w:val="009B4F8A"/>
    <w:rsid w:val="009B5E45"/>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5EF6"/>
    <w:rsid w:val="00A06192"/>
    <w:rsid w:val="00A1160D"/>
    <w:rsid w:val="00A118AA"/>
    <w:rsid w:val="00A131B7"/>
    <w:rsid w:val="00A156CD"/>
    <w:rsid w:val="00A157DE"/>
    <w:rsid w:val="00A1768E"/>
    <w:rsid w:val="00A20FAA"/>
    <w:rsid w:val="00A21335"/>
    <w:rsid w:val="00A22ECA"/>
    <w:rsid w:val="00A23065"/>
    <w:rsid w:val="00A23302"/>
    <w:rsid w:val="00A235D0"/>
    <w:rsid w:val="00A23E32"/>
    <w:rsid w:val="00A23F70"/>
    <w:rsid w:val="00A2452D"/>
    <w:rsid w:val="00A2494E"/>
    <w:rsid w:val="00A25502"/>
    <w:rsid w:val="00A260A0"/>
    <w:rsid w:val="00A2626E"/>
    <w:rsid w:val="00A27E78"/>
    <w:rsid w:val="00A31637"/>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5757F"/>
    <w:rsid w:val="00A606E6"/>
    <w:rsid w:val="00A6213E"/>
    <w:rsid w:val="00A636CB"/>
    <w:rsid w:val="00A65374"/>
    <w:rsid w:val="00A66625"/>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4BD"/>
    <w:rsid w:val="00AF05AC"/>
    <w:rsid w:val="00AF0A7A"/>
    <w:rsid w:val="00AF0BDE"/>
    <w:rsid w:val="00AF0EB5"/>
    <w:rsid w:val="00AF22BD"/>
    <w:rsid w:val="00AF41EE"/>
    <w:rsid w:val="00AF4ACB"/>
    <w:rsid w:val="00AF5D2E"/>
    <w:rsid w:val="00AF615B"/>
    <w:rsid w:val="00AF6CBC"/>
    <w:rsid w:val="00B01D96"/>
    <w:rsid w:val="00B02A13"/>
    <w:rsid w:val="00B051BB"/>
    <w:rsid w:val="00B05A6F"/>
    <w:rsid w:val="00B064C1"/>
    <w:rsid w:val="00B10B9F"/>
    <w:rsid w:val="00B1119E"/>
    <w:rsid w:val="00B116AB"/>
    <w:rsid w:val="00B13CD6"/>
    <w:rsid w:val="00B16BAC"/>
    <w:rsid w:val="00B170CF"/>
    <w:rsid w:val="00B17438"/>
    <w:rsid w:val="00B17950"/>
    <w:rsid w:val="00B17DCF"/>
    <w:rsid w:val="00B21300"/>
    <w:rsid w:val="00B224BF"/>
    <w:rsid w:val="00B24BE4"/>
    <w:rsid w:val="00B251F7"/>
    <w:rsid w:val="00B26489"/>
    <w:rsid w:val="00B26539"/>
    <w:rsid w:val="00B265CE"/>
    <w:rsid w:val="00B300A5"/>
    <w:rsid w:val="00B30211"/>
    <w:rsid w:val="00B307BB"/>
    <w:rsid w:val="00B311CF"/>
    <w:rsid w:val="00B334A9"/>
    <w:rsid w:val="00B335E4"/>
    <w:rsid w:val="00B36A81"/>
    <w:rsid w:val="00B3767E"/>
    <w:rsid w:val="00B4017F"/>
    <w:rsid w:val="00B40B44"/>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E5E"/>
    <w:rsid w:val="00B721EE"/>
    <w:rsid w:val="00B72861"/>
    <w:rsid w:val="00B73CDF"/>
    <w:rsid w:val="00B7454B"/>
    <w:rsid w:val="00B778F3"/>
    <w:rsid w:val="00B77D37"/>
    <w:rsid w:val="00B80DB4"/>
    <w:rsid w:val="00B82B0A"/>
    <w:rsid w:val="00B82E8A"/>
    <w:rsid w:val="00B86943"/>
    <w:rsid w:val="00B8698D"/>
    <w:rsid w:val="00B86B7E"/>
    <w:rsid w:val="00B90DB4"/>
    <w:rsid w:val="00B9282B"/>
    <w:rsid w:val="00B92B4E"/>
    <w:rsid w:val="00B930B2"/>
    <w:rsid w:val="00B9384C"/>
    <w:rsid w:val="00B9427B"/>
    <w:rsid w:val="00B94962"/>
    <w:rsid w:val="00B95270"/>
    <w:rsid w:val="00B96545"/>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9C9"/>
    <w:rsid w:val="00BB7F3D"/>
    <w:rsid w:val="00BC0316"/>
    <w:rsid w:val="00BC0F18"/>
    <w:rsid w:val="00BC228A"/>
    <w:rsid w:val="00BC47FE"/>
    <w:rsid w:val="00BC494F"/>
    <w:rsid w:val="00BC4BB5"/>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639"/>
    <w:rsid w:val="00BE398C"/>
    <w:rsid w:val="00BE3C05"/>
    <w:rsid w:val="00BE5291"/>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B5F"/>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4FC7"/>
    <w:rsid w:val="00D65636"/>
    <w:rsid w:val="00D66866"/>
    <w:rsid w:val="00D67AD9"/>
    <w:rsid w:val="00D67CBF"/>
    <w:rsid w:val="00D702B4"/>
    <w:rsid w:val="00D719EF"/>
    <w:rsid w:val="00D724F5"/>
    <w:rsid w:val="00D72925"/>
    <w:rsid w:val="00D764A7"/>
    <w:rsid w:val="00D76516"/>
    <w:rsid w:val="00D76B51"/>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1574"/>
    <w:rsid w:val="00DA3DBD"/>
    <w:rsid w:val="00DA42CB"/>
    <w:rsid w:val="00DA49B0"/>
    <w:rsid w:val="00DA645E"/>
    <w:rsid w:val="00DA6DC5"/>
    <w:rsid w:val="00DA77E5"/>
    <w:rsid w:val="00DB29B6"/>
    <w:rsid w:val="00DB3739"/>
    <w:rsid w:val="00DB37F6"/>
    <w:rsid w:val="00DB3B57"/>
    <w:rsid w:val="00DB4F23"/>
    <w:rsid w:val="00DB544E"/>
    <w:rsid w:val="00DB67FE"/>
    <w:rsid w:val="00DB6973"/>
    <w:rsid w:val="00DC28CE"/>
    <w:rsid w:val="00DC2BED"/>
    <w:rsid w:val="00DC2E54"/>
    <w:rsid w:val="00DC4A43"/>
    <w:rsid w:val="00DC6A31"/>
    <w:rsid w:val="00DD0050"/>
    <w:rsid w:val="00DD12F6"/>
    <w:rsid w:val="00DD1900"/>
    <w:rsid w:val="00DD1A6C"/>
    <w:rsid w:val="00DD261E"/>
    <w:rsid w:val="00DD2FB4"/>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48AC"/>
    <w:rsid w:val="00DF64AC"/>
    <w:rsid w:val="00DF726D"/>
    <w:rsid w:val="00DF7624"/>
    <w:rsid w:val="00E00C08"/>
    <w:rsid w:val="00E01691"/>
    <w:rsid w:val="00E018ED"/>
    <w:rsid w:val="00E0253B"/>
    <w:rsid w:val="00E02E54"/>
    <w:rsid w:val="00E03C76"/>
    <w:rsid w:val="00E05053"/>
    <w:rsid w:val="00E05820"/>
    <w:rsid w:val="00E106F1"/>
    <w:rsid w:val="00E16558"/>
    <w:rsid w:val="00E207E4"/>
    <w:rsid w:val="00E213F2"/>
    <w:rsid w:val="00E21A64"/>
    <w:rsid w:val="00E21C1E"/>
    <w:rsid w:val="00E22135"/>
    <w:rsid w:val="00E22850"/>
    <w:rsid w:val="00E22D42"/>
    <w:rsid w:val="00E23FC6"/>
    <w:rsid w:val="00E23FF4"/>
    <w:rsid w:val="00E24F48"/>
    <w:rsid w:val="00E254E1"/>
    <w:rsid w:val="00E25968"/>
    <w:rsid w:val="00E2667C"/>
    <w:rsid w:val="00E3042F"/>
    <w:rsid w:val="00E30C97"/>
    <w:rsid w:val="00E31DBF"/>
    <w:rsid w:val="00E324DB"/>
    <w:rsid w:val="00E3291E"/>
    <w:rsid w:val="00E3333B"/>
    <w:rsid w:val="00E33640"/>
    <w:rsid w:val="00E3420B"/>
    <w:rsid w:val="00E376AE"/>
    <w:rsid w:val="00E419B2"/>
    <w:rsid w:val="00E428AD"/>
    <w:rsid w:val="00E44BB8"/>
    <w:rsid w:val="00E44F8E"/>
    <w:rsid w:val="00E50EAA"/>
    <w:rsid w:val="00E52242"/>
    <w:rsid w:val="00E524BE"/>
    <w:rsid w:val="00E535D5"/>
    <w:rsid w:val="00E54C0C"/>
    <w:rsid w:val="00E550EC"/>
    <w:rsid w:val="00E55893"/>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5466"/>
    <w:rsid w:val="00E95C78"/>
    <w:rsid w:val="00EA2079"/>
    <w:rsid w:val="00EA351A"/>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D0FA2"/>
    <w:rsid w:val="00ED291E"/>
    <w:rsid w:val="00ED3C34"/>
    <w:rsid w:val="00ED455B"/>
    <w:rsid w:val="00ED5549"/>
    <w:rsid w:val="00ED5BCD"/>
    <w:rsid w:val="00ED5F25"/>
    <w:rsid w:val="00ED6555"/>
    <w:rsid w:val="00EE101B"/>
    <w:rsid w:val="00EE3DE9"/>
    <w:rsid w:val="00EE494C"/>
    <w:rsid w:val="00EE588E"/>
    <w:rsid w:val="00EE5F10"/>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641"/>
    <w:rsid w:val="00FB6F67"/>
    <w:rsid w:val="00FB7BB6"/>
    <w:rsid w:val="00FC0021"/>
    <w:rsid w:val="00FC5A32"/>
    <w:rsid w:val="00FD0859"/>
    <w:rsid w:val="00FD0909"/>
    <w:rsid w:val="00FD3AFB"/>
    <w:rsid w:val="00FD44EA"/>
    <w:rsid w:val="00FD5D46"/>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header" Target="header7.xml"/><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9.png"/><Relationship Id="rId107" Type="http://schemas.openxmlformats.org/officeDocument/2006/relationships/image" Target="media/image92.jpeg"/><Relationship Id="rId11" Type="http://schemas.openxmlformats.org/officeDocument/2006/relationships/header" Target="header4.xml"/><Relationship Id="rId32" Type="http://schemas.openxmlformats.org/officeDocument/2006/relationships/image" Target="media/image20.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2.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eader" Target="header8.xml"/><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7.jpeg"/><Relationship Id="rId118" Type="http://schemas.openxmlformats.org/officeDocument/2006/relationships/image" Target="media/image102.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1.png"/><Relationship Id="rId155" Type="http://schemas.openxmlformats.org/officeDocument/2006/relationships/theme" Target="theme/theme1.xml"/><Relationship Id="rId12" Type="http://schemas.openxmlformats.org/officeDocument/2006/relationships/header" Target="head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comments" Target="comments.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microsoft.com/office/2011/relationships/commentsExtended" Target="commentsExtended.xml"/><Relationship Id="rId135" Type="http://schemas.openxmlformats.org/officeDocument/2006/relationships/image" Target="media/image116.png"/><Relationship Id="rId151" Type="http://schemas.openxmlformats.org/officeDocument/2006/relationships/image" Target="media/image132.png"/><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header" Target="header6.xml"/><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microsoft.com/office/2007/relationships/hdphoto" Target="media/hdphoto1.wdp"/><Relationship Id="rId115" Type="http://schemas.openxmlformats.org/officeDocument/2006/relationships/image" Target="media/image99.png"/><Relationship Id="rId131" Type="http://schemas.microsoft.com/office/2016/09/relationships/commentsIds" Target="commentsIds.xml"/><Relationship Id="rId136" Type="http://schemas.openxmlformats.org/officeDocument/2006/relationships/image" Target="media/image117.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3.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28.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18.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jpeg"/><Relationship Id="rId132" Type="http://schemas.openxmlformats.org/officeDocument/2006/relationships/image" Target="media/image113.png"/><Relationship Id="rId153"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header" Target="header3.xml"/><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4.png"/><Relationship Id="rId148"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4.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4.png"/><Relationship Id="rId154" Type="http://schemas.microsoft.com/office/2011/relationships/people" Target="people.xml"/><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5.png"/><Relationship Id="rId90" Type="http://schemas.openxmlformats.org/officeDocument/2006/relationships/image" Target="media/image7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3EB83A97-1DAF-4FCD-9056-3B3CE87506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4270</TotalTime>
  <Pages>105</Pages>
  <Words>21028</Words>
  <Characters>113552</Characters>
  <Application>Microsoft Office Word</Application>
  <DocSecurity>0</DocSecurity>
  <Lines>946</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134312</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50</cp:revision>
  <cp:lastPrinted>2018-11-06T01:42:00Z</cp:lastPrinted>
  <dcterms:created xsi:type="dcterms:W3CDTF">2019-07-28T20:26:00Z</dcterms:created>
  <dcterms:modified xsi:type="dcterms:W3CDTF">2019-09-02T23:25:00Z</dcterms:modified>
</cp:coreProperties>
</file>