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77777777" w:rsidR="007A16FF" w:rsidRPr="00596BF9" w:rsidRDefault="007A16FF" w:rsidP="00596BF9">
      <w:pPr>
        <w:ind w:firstLine="0"/>
        <w:jc w:val="center"/>
        <w:rPr>
          <w:sz w:val="28"/>
          <w:szCs w:val="28"/>
        </w:rPr>
      </w:pPr>
      <w:r w:rsidRPr="00596BF9">
        <w:rPr>
          <w:sz w:val="28"/>
          <w:szCs w:val="28"/>
        </w:rPr>
        <w:t>Curso de Bacharelado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77777777"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14:paraId="7ED2D3E9" w14:textId="77777777" w:rsidR="00990568" w:rsidRPr="0028558C" w:rsidRDefault="00990568" w:rsidP="0028558C">
      <w:pPr>
        <w:ind w:firstLine="0"/>
        <w:jc w:val="center"/>
        <w:rPr>
          <w:sz w:val="28"/>
          <w:szCs w:val="28"/>
        </w:r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7777777"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7777777"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77777777"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14:paraId="17CBCDB0" w14:textId="77777777" w:rsidR="00172F7F" w:rsidRDefault="00172F7F" w:rsidP="00172F7F">
      <w:pPr>
        <w:jc w:val="center"/>
        <w:rPr>
          <w:sz w:val="28"/>
        </w:rPr>
        <w:sectPr w:rsidR="00172F7F">
          <w:pgSz w:w="11910" w:h="16840"/>
          <w:pgMar w:top="2020" w:right="1020" w:bottom="280" w:left="1400" w:header="1713" w:footer="0" w:gutter="0"/>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8"/>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9"/>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77777777"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14:paraId="11F43669" w14:textId="77777777" w:rsidR="00172F7F" w:rsidRDefault="00172F7F" w:rsidP="00172F7F">
      <w:pPr>
        <w:sectPr w:rsidR="00172F7F">
          <w:headerReference w:type="default" r:id="rId10"/>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1"/>
          <w:pgSz w:w="11910" w:h="16840"/>
          <w:pgMar w:top="1960" w:right="1020" w:bottom="280" w:left="1400" w:header="1711" w:footer="0" w:gutter="0"/>
          <w:cols w:space="720"/>
        </w:sectPr>
      </w:pPr>
    </w:p>
    <w:p w14:paraId="5A9CE71B" w14:textId="77777777" w:rsidR="00990568" w:rsidRPr="006D241F" w:rsidRDefault="00990568" w:rsidP="00990568">
      <w:pPr>
        <w:spacing w:before="102"/>
        <w:ind w:firstLine="21"/>
        <w:jc w:val="center"/>
        <w:rPr>
          <w:b/>
          <w:lang w:val="en-US"/>
          <w:rPrChange w:id="0" w:author="Ryan Lemos" w:date="2019-05-22T10:18:00Z">
            <w:rPr>
              <w:b/>
            </w:rPr>
          </w:rPrChange>
        </w:rPr>
      </w:pPr>
      <w:r w:rsidRPr="006D241F">
        <w:rPr>
          <w:b/>
          <w:lang w:val="en-US"/>
          <w:rPrChange w:id="1" w:author="Ryan Lemos" w:date="2019-05-22T10:18:00Z">
            <w:rPr>
              <w:b/>
            </w:rPr>
          </w:rPrChange>
        </w:rPr>
        <w:lastRenderedPageBreak/>
        <w:t>ABSTRACT</w:t>
      </w:r>
    </w:p>
    <w:p w14:paraId="505AE69A" w14:textId="77777777" w:rsidR="00172F7F" w:rsidRPr="006D241F" w:rsidRDefault="00172F7F" w:rsidP="00172F7F">
      <w:pPr>
        <w:pStyle w:val="Corpodetexto"/>
        <w:rPr>
          <w:sz w:val="20"/>
          <w:lang w:val="en-US"/>
          <w:rPrChange w:id="2" w:author="Ryan Lemos" w:date="2019-05-22T10:18:00Z">
            <w:rPr>
              <w:sz w:val="20"/>
            </w:rPr>
          </w:rPrChange>
        </w:rPr>
      </w:pPr>
    </w:p>
    <w:p w14:paraId="4A4D7C15" w14:textId="77777777" w:rsidR="00172F7F" w:rsidRPr="006D241F" w:rsidRDefault="00172F7F" w:rsidP="00172F7F">
      <w:pPr>
        <w:pStyle w:val="Corpodetexto"/>
        <w:rPr>
          <w:sz w:val="20"/>
          <w:lang w:val="en-US"/>
          <w:rPrChange w:id="3" w:author="Ryan Lemos" w:date="2019-05-22T10:18:00Z">
            <w:rPr>
              <w:sz w:val="20"/>
            </w:rPr>
          </w:rPrChange>
        </w:rPr>
      </w:pPr>
    </w:p>
    <w:p w14:paraId="199E1F2D" w14:textId="77777777" w:rsidR="00172F7F" w:rsidRPr="006D241F" w:rsidRDefault="00172F7F" w:rsidP="00172F7F">
      <w:pPr>
        <w:pStyle w:val="Corpodetexto"/>
        <w:spacing w:before="8"/>
        <w:rPr>
          <w:sz w:val="21"/>
          <w:lang w:val="en-US"/>
          <w:rPrChange w:id="4" w:author="Ryan Lemos" w:date="2019-05-22T10:18:00Z">
            <w:rPr>
              <w:sz w:val="21"/>
            </w:rPr>
          </w:rPrChange>
        </w:rPr>
      </w:pPr>
    </w:p>
    <w:p w14:paraId="621ECA40" w14:textId="77777777" w:rsidR="00172F7F" w:rsidRPr="006D241F" w:rsidRDefault="00990568" w:rsidP="00172F7F">
      <w:pPr>
        <w:pStyle w:val="Corpodetexto"/>
        <w:spacing w:before="1"/>
        <w:ind w:left="302" w:right="107"/>
        <w:jc w:val="both"/>
        <w:rPr>
          <w:lang w:val="en-US"/>
          <w:rPrChange w:id="5" w:author="Ryan Lemos" w:date="2019-05-22T10:18:00Z">
            <w:rPr/>
          </w:rPrChange>
        </w:rPr>
      </w:pPr>
      <w:r w:rsidRPr="006D241F">
        <w:rPr>
          <w:lang w:val="en-US"/>
          <w:rPrChange w:id="6" w:author="Ryan Lemos" w:date="2019-05-22T10:18:00Z">
            <w:rPr/>
          </w:rPrChange>
        </w:rPr>
        <w:t>Here comes the abstract</w:t>
      </w:r>
      <w:r w:rsidR="00172F7F" w:rsidRPr="006D241F">
        <w:rPr>
          <w:lang w:val="en-US"/>
          <w:rPrChange w:id="7" w:author="Ryan Lemos" w:date="2019-05-22T10:18:00Z">
            <w:rPr/>
          </w:rPrChange>
        </w:rPr>
        <w:t>.</w:t>
      </w:r>
    </w:p>
    <w:p w14:paraId="5241EF56" w14:textId="77777777" w:rsidR="00172F7F" w:rsidRPr="006D241F" w:rsidRDefault="00172F7F" w:rsidP="00172F7F">
      <w:pPr>
        <w:pStyle w:val="Corpodetexto"/>
        <w:rPr>
          <w:sz w:val="26"/>
          <w:lang w:val="en-US"/>
          <w:rPrChange w:id="8" w:author="Ryan Lemos" w:date="2019-05-22T10:18:00Z">
            <w:rPr>
              <w:sz w:val="26"/>
            </w:rPr>
          </w:rPrChange>
        </w:rPr>
      </w:pPr>
    </w:p>
    <w:p w14:paraId="46879A45" w14:textId="77777777" w:rsidR="00172F7F" w:rsidRPr="006D241F" w:rsidRDefault="00172F7F" w:rsidP="00172F7F">
      <w:pPr>
        <w:pStyle w:val="Corpodetexto"/>
        <w:rPr>
          <w:sz w:val="26"/>
          <w:lang w:val="en-US"/>
          <w:rPrChange w:id="9" w:author="Ryan Lemos" w:date="2019-05-22T10:18:00Z">
            <w:rPr>
              <w:sz w:val="26"/>
            </w:rPr>
          </w:rPrChange>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E103F4E" w14:textId="77777777"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77777777"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7777777"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564D5989" w14:textId="77777777" w:rsidR="00E95C78" w:rsidRPr="006D241F" w:rsidRDefault="00F03DA2" w:rsidP="009C5E46">
      <w:pPr>
        <w:spacing w:after="160"/>
        <w:ind w:firstLine="0"/>
        <w:rPr>
          <w:i/>
          <w:lang w:val="en-US"/>
          <w:rPrChange w:id="10" w:author="Ryan Lemos" w:date="2019-05-22T10:18:00Z">
            <w:rPr>
              <w:i/>
            </w:rPr>
          </w:rPrChange>
        </w:rPr>
      </w:pPr>
      <w:r>
        <w:rPr>
          <w:lang w:val="en-US"/>
        </w:rPr>
        <w:t>MVC</w:t>
      </w:r>
      <w:r>
        <w:rPr>
          <w:lang w:val="en-US"/>
        </w:rPr>
        <w:tab/>
      </w:r>
      <w:r>
        <w:rPr>
          <w:lang w:val="en-US"/>
        </w:rPr>
        <w:tab/>
      </w:r>
      <w:r w:rsidRPr="006D241F">
        <w:rPr>
          <w:i/>
          <w:lang w:val="en-US"/>
          <w:rPrChange w:id="11" w:author="Ryan Lemos" w:date="2019-05-22T10:18:00Z">
            <w:rPr>
              <w:i/>
            </w:rPr>
          </w:rPrChange>
        </w:rPr>
        <w:t>Model</w:t>
      </w:r>
      <w:r w:rsidRPr="006D241F">
        <w:rPr>
          <w:lang w:val="en-US"/>
          <w:rPrChange w:id="12" w:author="Ryan Lemos" w:date="2019-05-22T10:18:00Z">
            <w:rPr/>
          </w:rPrChange>
        </w:rPr>
        <w:t xml:space="preserve">, </w:t>
      </w:r>
      <w:r w:rsidRPr="006D241F">
        <w:rPr>
          <w:i/>
          <w:lang w:val="en-US"/>
          <w:rPrChange w:id="13" w:author="Ryan Lemos" w:date="2019-05-22T10:18:00Z">
            <w:rPr>
              <w:i/>
            </w:rPr>
          </w:rPrChange>
        </w:rPr>
        <w:t>View</w:t>
      </w:r>
      <w:r w:rsidRPr="006D241F">
        <w:rPr>
          <w:lang w:val="en-US"/>
          <w:rPrChange w:id="14" w:author="Ryan Lemos" w:date="2019-05-22T10:18:00Z">
            <w:rPr/>
          </w:rPrChange>
        </w:rPr>
        <w:t xml:space="preserve"> e </w:t>
      </w:r>
      <w:r w:rsidRPr="006D241F">
        <w:rPr>
          <w:i/>
          <w:lang w:val="en-US"/>
          <w:rPrChange w:id="15" w:author="Ryan Lemos" w:date="2019-05-22T10:18:00Z">
            <w:rPr>
              <w:i/>
            </w:rPr>
          </w:rPrChange>
        </w:rPr>
        <w:t>Controller</w:t>
      </w:r>
    </w:p>
    <w:p w14:paraId="7070C91D" w14:textId="77777777" w:rsidR="00AF41EE" w:rsidRPr="00134BC2" w:rsidRDefault="00AF41EE" w:rsidP="000032A4">
      <w:pPr>
        <w:spacing w:after="160"/>
        <w:ind w:firstLine="0"/>
        <w:rPr>
          <w:rPrChange w:id="16" w:author="Ryan Lemos" w:date="2019-08-12T21:05:00Z">
            <w:rPr>
              <w:lang w:val="en-US"/>
            </w:rPr>
          </w:rPrChange>
        </w:rPr>
      </w:pPr>
      <w:r w:rsidRPr="00134BC2">
        <w:rPr>
          <w:rPrChange w:id="17" w:author="Ryan Lemos" w:date="2019-08-12T21:05:00Z">
            <w:rPr>
              <w:lang w:val="en-US"/>
            </w:rPr>
          </w:rPrChange>
        </w:rPr>
        <w:t>PHP</w:t>
      </w:r>
      <w:r w:rsidRPr="00134BC2">
        <w:rPr>
          <w:rPrChange w:id="18" w:author="Ryan Lemos" w:date="2019-08-12T21:05:00Z">
            <w:rPr>
              <w:lang w:val="en-US"/>
            </w:rPr>
          </w:rPrChange>
        </w:rPr>
        <w:tab/>
      </w:r>
      <w:r w:rsidRPr="00134BC2">
        <w:rPr>
          <w:rPrChange w:id="19" w:author="Ryan Lemos" w:date="2019-08-12T21:05:00Z">
            <w:rPr>
              <w:lang w:val="en-US"/>
            </w:rPr>
          </w:rPrChange>
        </w:rPr>
        <w:tab/>
      </w:r>
      <w:r w:rsidRPr="00134BC2">
        <w:rPr>
          <w:i/>
          <w:rPrChange w:id="20" w:author="Ryan Lemos" w:date="2019-08-12T21:05:00Z">
            <w:rPr>
              <w:i/>
              <w:lang w:val="en-US"/>
            </w:rPr>
          </w:rPrChange>
        </w:rPr>
        <w:t xml:space="preserve">Hypertext </w:t>
      </w:r>
      <w:proofErr w:type="spellStart"/>
      <w:r w:rsidRPr="00134BC2">
        <w:rPr>
          <w:i/>
          <w:rPrChange w:id="21" w:author="Ryan Lemos" w:date="2019-08-12T21:05:00Z">
            <w:rPr>
              <w:i/>
              <w:lang w:val="en-US"/>
            </w:rPr>
          </w:rPrChange>
        </w:rPr>
        <w:t>PreProcessor</w:t>
      </w:r>
      <w:proofErr w:type="spellEnd"/>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6D241F" w:rsidRDefault="00676588" w:rsidP="009C5E46">
      <w:pPr>
        <w:spacing w:after="160"/>
        <w:ind w:firstLine="0"/>
        <w:rPr>
          <w:szCs w:val="24"/>
          <w:lang w:val="en-US"/>
          <w:rPrChange w:id="22" w:author="Ryan Lemos" w:date="2019-05-22T10:18:00Z">
            <w:rPr>
              <w:szCs w:val="24"/>
            </w:rPr>
          </w:rPrChange>
        </w:rPr>
      </w:pPr>
      <w:r w:rsidRPr="006D241F">
        <w:rPr>
          <w:szCs w:val="24"/>
          <w:lang w:val="en-US"/>
          <w:rPrChange w:id="23" w:author="Ryan Lemos" w:date="2019-05-22T10:18:00Z">
            <w:rPr>
              <w:szCs w:val="24"/>
            </w:rPr>
          </w:rPrChange>
        </w:rPr>
        <w:t>SPA</w:t>
      </w:r>
      <w:r w:rsidRPr="006D241F">
        <w:rPr>
          <w:szCs w:val="24"/>
          <w:lang w:val="en-US"/>
          <w:rPrChange w:id="24" w:author="Ryan Lemos" w:date="2019-05-22T10:18:00Z">
            <w:rPr>
              <w:szCs w:val="24"/>
            </w:rPr>
          </w:rPrChange>
        </w:rPr>
        <w:tab/>
      </w:r>
      <w:r w:rsidRPr="006D241F">
        <w:rPr>
          <w:szCs w:val="24"/>
          <w:lang w:val="en-US"/>
          <w:rPrChange w:id="25" w:author="Ryan Lemos" w:date="2019-05-22T10:18:00Z">
            <w:rPr>
              <w:szCs w:val="24"/>
            </w:rPr>
          </w:rPrChange>
        </w:rPr>
        <w:tab/>
      </w:r>
      <w:r w:rsidRPr="006D241F">
        <w:rPr>
          <w:i/>
          <w:szCs w:val="24"/>
          <w:lang w:val="en-US"/>
          <w:rPrChange w:id="26" w:author="Ryan Lemos" w:date="2019-05-22T10:18:00Z">
            <w:rPr>
              <w:i/>
              <w:szCs w:val="24"/>
            </w:rPr>
          </w:rPrChange>
        </w:rPr>
        <w:t>Single Page Application</w:t>
      </w:r>
    </w:p>
    <w:p w14:paraId="1842EE9B" w14:textId="77777777" w:rsidR="00AF41EE" w:rsidRPr="006D241F" w:rsidRDefault="00AF41EE" w:rsidP="009C5E46">
      <w:pPr>
        <w:spacing w:after="160"/>
        <w:ind w:firstLine="0"/>
        <w:rPr>
          <w:i/>
          <w:lang w:val="en-US"/>
          <w:rPrChange w:id="27" w:author="Ryan Lemos" w:date="2019-05-22T10:18:00Z">
            <w:rPr>
              <w:i/>
            </w:rPr>
          </w:rPrChange>
        </w:rPr>
      </w:pPr>
      <w:r w:rsidRPr="006D241F">
        <w:rPr>
          <w:lang w:val="en-US"/>
          <w:rPrChange w:id="28" w:author="Ryan Lemos" w:date="2019-05-22T10:18:00Z">
            <w:rPr/>
          </w:rPrChange>
        </w:rPr>
        <w:t>SQL</w:t>
      </w:r>
      <w:r w:rsidRPr="006D241F">
        <w:rPr>
          <w:lang w:val="en-US"/>
          <w:rPrChange w:id="29" w:author="Ryan Lemos" w:date="2019-05-22T10:18:00Z">
            <w:rPr/>
          </w:rPrChange>
        </w:rPr>
        <w:tab/>
      </w:r>
      <w:r w:rsidRPr="006D241F">
        <w:rPr>
          <w:lang w:val="en-US"/>
          <w:rPrChange w:id="30" w:author="Ryan Lemos" w:date="2019-05-22T10:18:00Z">
            <w:rPr/>
          </w:rPrChange>
        </w:rPr>
        <w:tab/>
      </w:r>
      <w:r w:rsidRPr="006D241F">
        <w:rPr>
          <w:i/>
          <w:lang w:val="en-US"/>
          <w:rPrChange w:id="31" w:author="Ryan Lemos" w:date="2019-05-22T10:18:00Z">
            <w:rPr>
              <w:i/>
            </w:rPr>
          </w:rPrChange>
        </w:rPr>
        <w:t>Structured Query Language</w:t>
      </w:r>
    </w:p>
    <w:p w14:paraId="5AC85E17" w14:textId="77777777" w:rsidR="0041581A" w:rsidRDefault="0041581A" w:rsidP="009C5E46">
      <w:pPr>
        <w:spacing w:after="160"/>
        <w:ind w:firstLine="0"/>
      </w:pPr>
      <w:r>
        <w:t>TS</w:t>
      </w:r>
      <w:r>
        <w:tab/>
      </w:r>
      <w:r>
        <w:tab/>
      </w:r>
      <w:proofErr w:type="spellStart"/>
      <w:r>
        <w:t>TypeScript</w:t>
      </w:r>
      <w:proofErr w:type="spellEnd"/>
    </w:p>
    <w:p w14:paraId="53CE7185" w14:textId="77777777" w:rsidR="00AF41EE" w:rsidRDefault="00AF41EE" w:rsidP="009C5E46">
      <w:pPr>
        <w:spacing w:after="160"/>
        <w:ind w:firstLine="0"/>
      </w:pPr>
      <w:proofErr w:type="spellStart"/>
      <w:r w:rsidRPr="00AF41EE">
        <w:rPr>
          <w:szCs w:val="24"/>
        </w:rPr>
        <w:t>Unimontes</w:t>
      </w:r>
      <w:proofErr w:type="spellEnd"/>
      <w:r>
        <w:tab/>
        <w:t>Universidade Estadual de Montes Claros</w:t>
      </w:r>
    </w:p>
    <w:p w14:paraId="31E5DB00" w14:textId="77777777"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5A0F671D" w14:textId="77777777"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14:paraId="1BF3B4C1" w14:textId="77777777" w:rsidR="0024032D" w:rsidRPr="00E95C78" w:rsidRDefault="0024032D" w:rsidP="009C5E46">
      <w:pPr>
        <w:spacing w:after="160"/>
        <w:ind w:firstLine="0"/>
        <w:rPr>
          <w:lang w:val="en-US"/>
        </w:rPr>
      </w:pPr>
    </w:p>
    <w:p w14:paraId="6F6A1532" w14:textId="77777777" w:rsidR="000032A4" w:rsidRDefault="000032A4">
      <w:pPr>
        <w:spacing w:line="240" w:lineRule="auto"/>
        <w:ind w:firstLine="0"/>
        <w:jc w:val="left"/>
        <w:outlineLvl w:val="9"/>
        <w:rPr>
          <w:lang w:val="en-US"/>
        </w:rPr>
      </w:pPr>
      <w:r>
        <w:rPr>
          <w:lang w:val="en-US"/>
        </w:rPr>
        <w:br w:type="page"/>
      </w:r>
    </w:p>
    <w:p w14:paraId="53BC0B23" w14:textId="77777777" w:rsidR="00AF615B" w:rsidRPr="00E95C78" w:rsidRDefault="00AF615B">
      <w:pPr>
        <w:spacing w:after="160" w:line="259" w:lineRule="auto"/>
        <w:ind w:firstLine="0"/>
        <w:jc w:val="left"/>
        <w:outlineLvl w:val="9"/>
        <w:rPr>
          <w:lang w:val="en-US"/>
        </w:rPr>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27A51221" w14:textId="6874F858" w:rsidR="00085AE7" w:rsidRDefault="003C5BA6">
      <w:pPr>
        <w:pStyle w:val="Sumrio1"/>
        <w:tabs>
          <w:tab w:val="left" w:pos="1200"/>
          <w:tab w:val="right" w:leader="dot" w:pos="9061"/>
        </w:tabs>
        <w:rPr>
          <w:ins w:id="32" w:author="Ryan Lemos" w:date="2019-08-07T20:37: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33" w:author="Ryan Lemos" w:date="2019-08-07T20:37:00Z">
        <w:r w:rsidR="00085AE7">
          <w:rPr>
            <w:noProof/>
          </w:rPr>
          <w:t>1</w:t>
        </w:r>
        <w:r w:rsidR="00085AE7">
          <w:rPr>
            <w:rFonts w:asciiTheme="minorHAnsi" w:eastAsiaTheme="minorEastAsia" w:hAnsiTheme="minorHAnsi" w:cstheme="minorBidi"/>
            <w:b w:val="0"/>
            <w:bCs w:val="0"/>
            <w:caps w:val="0"/>
            <w:noProof/>
            <w:sz w:val="22"/>
            <w:szCs w:val="22"/>
            <w:lang w:eastAsia="pt-BR"/>
          </w:rPr>
          <w:tab/>
        </w:r>
        <w:r w:rsidR="00085AE7">
          <w:rPr>
            <w:noProof/>
          </w:rPr>
          <w:t>INTRODUÇÃO</w:t>
        </w:r>
        <w:r w:rsidR="00085AE7">
          <w:rPr>
            <w:noProof/>
          </w:rPr>
          <w:tab/>
        </w:r>
        <w:r w:rsidR="00085AE7">
          <w:rPr>
            <w:noProof/>
          </w:rPr>
          <w:fldChar w:fldCharType="begin"/>
        </w:r>
        <w:r w:rsidR="00085AE7">
          <w:rPr>
            <w:noProof/>
          </w:rPr>
          <w:instrText xml:space="preserve"> PAGEREF _Toc16102690 \h </w:instrText>
        </w:r>
      </w:ins>
      <w:r w:rsidR="00085AE7">
        <w:rPr>
          <w:noProof/>
        </w:rPr>
      </w:r>
      <w:r w:rsidR="00085AE7">
        <w:rPr>
          <w:noProof/>
        </w:rPr>
        <w:fldChar w:fldCharType="separate"/>
      </w:r>
      <w:ins w:id="34" w:author="Ryan Lemos" w:date="2019-08-07T20:37:00Z">
        <w:r w:rsidR="00085AE7">
          <w:rPr>
            <w:noProof/>
          </w:rPr>
          <w:t>12</w:t>
        </w:r>
        <w:r w:rsidR="00085AE7">
          <w:rPr>
            <w:noProof/>
          </w:rPr>
          <w:fldChar w:fldCharType="end"/>
        </w:r>
      </w:ins>
    </w:p>
    <w:p w14:paraId="02B53C95" w14:textId="78F3004F" w:rsidR="00085AE7" w:rsidRDefault="00085AE7">
      <w:pPr>
        <w:pStyle w:val="Sumrio1"/>
        <w:tabs>
          <w:tab w:val="left" w:pos="1200"/>
          <w:tab w:val="right" w:leader="dot" w:pos="9061"/>
        </w:tabs>
        <w:rPr>
          <w:ins w:id="35" w:author="Ryan Lemos" w:date="2019-08-07T20:37:00Z"/>
          <w:rFonts w:asciiTheme="minorHAnsi" w:eastAsiaTheme="minorEastAsia" w:hAnsiTheme="minorHAnsi" w:cstheme="minorBidi"/>
          <w:b w:val="0"/>
          <w:bCs w:val="0"/>
          <w:caps w:val="0"/>
          <w:noProof/>
          <w:sz w:val="22"/>
          <w:szCs w:val="22"/>
          <w:lang w:eastAsia="pt-BR"/>
        </w:rPr>
      </w:pPr>
      <w:ins w:id="36" w:author="Ryan Lemos" w:date="2019-08-07T20:37: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_Toc16102691 \h </w:instrText>
        </w:r>
      </w:ins>
      <w:r>
        <w:rPr>
          <w:noProof/>
        </w:rPr>
      </w:r>
      <w:r>
        <w:rPr>
          <w:noProof/>
        </w:rPr>
        <w:fldChar w:fldCharType="separate"/>
      </w:r>
      <w:ins w:id="37" w:author="Ryan Lemos" w:date="2019-08-07T20:37:00Z">
        <w:r>
          <w:rPr>
            <w:noProof/>
          </w:rPr>
          <w:t>14</w:t>
        </w:r>
        <w:r>
          <w:rPr>
            <w:noProof/>
          </w:rPr>
          <w:fldChar w:fldCharType="end"/>
        </w:r>
      </w:ins>
    </w:p>
    <w:p w14:paraId="7DE1C344" w14:textId="696F1678" w:rsidR="00085AE7" w:rsidRDefault="00085AE7">
      <w:pPr>
        <w:pStyle w:val="Sumrio2"/>
        <w:tabs>
          <w:tab w:val="left" w:pos="1200"/>
          <w:tab w:val="right" w:leader="dot" w:pos="9061"/>
        </w:tabs>
        <w:rPr>
          <w:ins w:id="38" w:author="Ryan Lemos" w:date="2019-08-07T20:37:00Z"/>
          <w:rFonts w:asciiTheme="minorHAnsi" w:eastAsiaTheme="minorEastAsia" w:hAnsiTheme="minorHAnsi" w:cstheme="minorBidi"/>
          <w:caps w:val="0"/>
          <w:noProof/>
          <w:sz w:val="22"/>
          <w:szCs w:val="22"/>
          <w:lang w:eastAsia="pt-BR"/>
        </w:rPr>
      </w:pPr>
      <w:ins w:id="39" w:author="Ryan Lemos" w:date="2019-08-07T20:37: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_Toc16102692 \h </w:instrText>
        </w:r>
      </w:ins>
      <w:r>
        <w:rPr>
          <w:noProof/>
        </w:rPr>
      </w:r>
      <w:r>
        <w:rPr>
          <w:noProof/>
        </w:rPr>
        <w:fldChar w:fldCharType="separate"/>
      </w:r>
      <w:ins w:id="40" w:author="Ryan Lemos" w:date="2019-08-07T20:37:00Z">
        <w:r>
          <w:rPr>
            <w:noProof/>
          </w:rPr>
          <w:t>14</w:t>
        </w:r>
        <w:r>
          <w:rPr>
            <w:noProof/>
          </w:rPr>
          <w:fldChar w:fldCharType="end"/>
        </w:r>
      </w:ins>
    </w:p>
    <w:p w14:paraId="590D0F2D" w14:textId="39130AA9" w:rsidR="00085AE7" w:rsidRDefault="00085AE7">
      <w:pPr>
        <w:pStyle w:val="Sumrio3"/>
        <w:rPr>
          <w:ins w:id="41" w:author="Ryan Lemos" w:date="2019-08-07T20:37:00Z"/>
          <w:rFonts w:asciiTheme="minorHAnsi" w:eastAsiaTheme="minorEastAsia" w:hAnsiTheme="minorHAnsi" w:cstheme="minorBidi"/>
          <w:b w:val="0"/>
          <w:iCs w:val="0"/>
          <w:noProof/>
          <w:sz w:val="22"/>
          <w:szCs w:val="22"/>
          <w:lang w:eastAsia="pt-BR"/>
        </w:rPr>
      </w:pPr>
      <w:ins w:id="42" w:author="Ryan Lemos" w:date="2019-08-07T20:37: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_Toc16102693 \h </w:instrText>
        </w:r>
      </w:ins>
      <w:r>
        <w:rPr>
          <w:noProof/>
        </w:rPr>
      </w:r>
      <w:r>
        <w:rPr>
          <w:noProof/>
        </w:rPr>
        <w:fldChar w:fldCharType="separate"/>
      </w:r>
      <w:ins w:id="43" w:author="Ryan Lemos" w:date="2019-08-07T20:37:00Z">
        <w:r>
          <w:rPr>
            <w:noProof/>
          </w:rPr>
          <w:t>14</w:t>
        </w:r>
        <w:r>
          <w:rPr>
            <w:noProof/>
          </w:rPr>
          <w:fldChar w:fldCharType="end"/>
        </w:r>
      </w:ins>
    </w:p>
    <w:p w14:paraId="650C0B7C" w14:textId="308B8A5B" w:rsidR="00085AE7" w:rsidRDefault="00085AE7">
      <w:pPr>
        <w:pStyle w:val="Sumrio2"/>
        <w:tabs>
          <w:tab w:val="left" w:pos="1200"/>
          <w:tab w:val="right" w:leader="dot" w:pos="9061"/>
        </w:tabs>
        <w:rPr>
          <w:ins w:id="44" w:author="Ryan Lemos" w:date="2019-08-07T20:37:00Z"/>
          <w:rFonts w:asciiTheme="minorHAnsi" w:eastAsiaTheme="minorEastAsia" w:hAnsiTheme="minorHAnsi" w:cstheme="minorBidi"/>
          <w:caps w:val="0"/>
          <w:noProof/>
          <w:sz w:val="22"/>
          <w:szCs w:val="22"/>
          <w:lang w:eastAsia="pt-BR"/>
        </w:rPr>
      </w:pPr>
      <w:ins w:id="45" w:author="Ryan Lemos" w:date="2019-08-07T20:37: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_Toc16102694 \h </w:instrText>
        </w:r>
      </w:ins>
      <w:r>
        <w:rPr>
          <w:noProof/>
        </w:rPr>
      </w:r>
      <w:r>
        <w:rPr>
          <w:noProof/>
        </w:rPr>
        <w:fldChar w:fldCharType="separate"/>
      </w:r>
      <w:ins w:id="46" w:author="Ryan Lemos" w:date="2019-08-07T20:37:00Z">
        <w:r>
          <w:rPr>
            <w:noProof/>
          </w:rPr>
          <w:t>17</w:t>
        </w:r>
        <w:r>
          <w:rPr>
            <w:noProof/>
          </w:rPr>
          <w:fldChar w:fldCharType="end"/>
        </w:r>
      </w:ins>
    </w:p>
    <w:p w14:paraId="1A218198" w14:textId="456B1B2C" w:rsidR="00085AE7" w:rsidRDefault="00085AE7">
      <w:pPr>
        <w:pStyle w:val="Sumrio3"/>
        <w:rPr>
          <w:ins w:id="47" w:author="Ryan Lemos" w:date="2019-08-07T20:37:00Z"/>
          <w:rFonts w:asciiTheme="minorHAnsi" w:eastAsiaTheme="minorEastAsia" w:hAnsiTheme="minorHAnsi" w:cstheme="minorBidi"/>
          <w:b w:val="0"/>
          <w:iCs w:val="0"/>
          <w:noProof/>
          <w:sz w:val="22"/>
          <w:szCs w:val="22"/>
          <w:lang w:eastAsia="pt-BR"/>
        </w:rPr>
      </w:pPr>
      <w:ins w:id="48" w:author="Ryan Lemos" w:date="2019-08-07T20:37:00Z">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_Toc16102695 \h </w:instrText>
        </w:r>
      </w:ins>
      <w:r>
        <w:rPr>
          <w:noProof/>
        </w:rPr>
      </w:r>
      <w:r>
        <w:rPr>
          <w:noProof/>
        </w:rPr>
        <w:fldChar w:fldCharType="separate"/>
      </w:r>
      <w:ins w:id="49" w:author="Ryan Lemos" w:date="2019-08-07T20:37:00Z">
        <w:r>
          <w:rPr>
            <w:noProof/>
          </w:rPr>
          <w:t>18</w:t>
        </w:r>
        <w:r>
          <w:rPr>
            <w:noProof/>
          </w:rPr>
          <w:fldChar w:fldCharType="end"/>
        </w:r>
      </w:ins>
    </w:p>
    <w:p w14:paraId="12756D21" w14:textId="203F0AFC" w:rsidR="00085AE7" w:rsidRDefault="00085AE7">
      <w:pPr>
        <w:pStyle w:val="Sumrio3"/>
        <w:rPr>
          <w:ins w:id="50" w:author="Ryan Lemos" w:date="2019-08-07T20:37:00Z"/>
          <w:rFonts w:asciiTheme="minorHAnsi" w:eastAsiaTheme="minorEastAsia" w:hAnsiTheme="minorHAnsi" w:cstheme="minorBidi"/>
          <w:b w:val="0"/>
          <w:iCs w:val="0"/>
          <w:noProof/>
          <w:sz w:val="22"/>
          <w:szCs w:val="22"/>
          <w:lang w:eastAsia="pt-BR"/>
        </w:rPr>
      </w:pPr>
      <w:ins w:id="51" w:author="Ryan Lemos" w:date="2019-08-07T20:37: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_Toc16102696 \h </w:instrText>
        </w:r>
      </w:ins>
      <w:r>
        <w:rPr>
          <w:noProof/>
        </w:rPr>
      </w:r>
      <w:r>
        <w:rPr>
          <w:noProof/>
        </w:rPr>
        <w:fldChar w:fldCharType="separate"/>
      </w:r>
      <w:ins w:id="52" w:author="Ryan Lemos" w:date="2019-08-07T20:37:00Z">
        <w:r>
          <w:rPr>
            <w:noProof/>
          </w:rPr>
          <w:t>19</w:t>
        </w:r>
        <w:r>
          <w:rPr>
            <w:noProof/>
          </w:rPr>
          <w:fldChar w:fldCharType="end"/>
        </w:r>
      </w:ins>
    </w:p>
    <w:p w14:paraId="3DE83459" w14:textId="72BA9ABA" w:rsidR="00085AE7" w:rsidRDefault="00085AE7">
      <w:pPr>
        <w:pStyle w:val="Sumrio3"/>
        <w:rPr>
          <w:ins w:id="53" w:author="Ryan Lemos" w:date="2019-08-07T20:37:00Z"/>
          <w:rFonts w:asciiTheme="minorHAnsi" w:eastAsiaTheme="minorEastAsia" w:hAnsiTheme="minorHAnsi" w:cstheme="minorBidi"/>
          <w:b w:val="0"/>
          <w:iCs w:val="0"/>
          <w:noProof/>
          <w:sz w:val="22"/>
          <w:szCs w:val="22"/>
          <w:lang w:eastAsia="pt-BR"/>
        </w:rPr>
      </w:pPr>
      <w:ins w:id="54" w:author="Ryan Lemos" w:date="2019-08-07T20:37: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_Toc16102697 \h </w:instrText>
        </w:r>
      </w:ins>
      <w:r>
        <w:rPr>
          <w:noProof/>
        </w:rPr>
      </w:r>
      <w:r>
        <w:rPr>
          <w:noProof/>
        </w:rPr>
        <w:fldChar w:fldCharType="separate"/>
      </w:r>
      <w:ins w:id="55" w:author="Ryan Lemos" w:date="2019-08-07T20:37:00Z">
        <w:r>
          <w:rPr>
            <w:noProof/>
          </w:rPr>
          <w:t>20</w:t>
        </w:r>
        <w:r>
          <w:rPr>
            <w:noProof/>
          </w:rPr>
          <w:fldChar w:fldCharType="end"/>
        </w:r>
      </w:ins>
    </w:p>
    <w:p w14:paraId="102D1E5D" w14:textId="18C74CF1" w:rsidR="00085AE7" w:rsidRDefault="00085AE7">
      <w:pPr>
        <w:pStyle w:val="Sumrio4"/>
        <w:tabs>
          <w:tab w:val="left" w:pos="1200"/>
          <w:tab w:val="right" w:leader="dot" w:pos="9061"/>
        </w:tabs>
        <w:rPr>
          <w:ins w:id="56" w:author="Ryan Lemos" w:date="2019-08-07T20:37:00Z"/>
          <w:rFonts w:asciiTheme="minorHAnsi" w:eastAsiaTheme="minorEastAsia" w:hAnsiTheme="minorHAnsi" w:cstheme="minorBidi"/>
          <w:noProof/>
          <w:sz w:val="22"/>
          <w:szCs w:val="22"/>
          <w:lang w:eastAsia="pt-BR"/>
        </w:rPr>
      </w:pPr>
      <w:ins w:id="57" w:author="Ryan Lemos" w:date="2019-08-07T20:37: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8F5A95">
          <w:rPr>
            <w:i/>
            <w:noProof/>
          </w:rPr>
          <w:t>Business Process Model and Notation</w:t>
        </w:r>
        <w:r>
          <w:rPr>
            <w:noProof/>
          </w:rPr>
          <w:t xml:space="preserve"> (BPMN)</w:t>
        </w:r>
        <w:r>
          <w:rPr>
            <w:noProof/>
          </w:rPr>
          <w:tab/>
        </w:r>
        <w:r>
          <w:rPr>
            <w:noProof/>
          </w:rPr>
          <w:fldChar w:fldCharType="begin"/>
        </w:r>
        <w:r>
          <w:rPr>
            <w:noProof/>
          </w:rPr>
          <w:instrText xml:space="preserve"> PAGEREF _Toc16102698 \h </w:instrText>
        </w:r>
      </w:ins>
      <w:r>
        <w:rPr>
          <w:noProof/>
        </w:rPr>
      </w:r>
      <w:r>
        <w:rPr>
          <w:noProof/>
        </w:rPr>
        <w:fldChar w:fldCharType="separate"/>
      </w:r>
      <w:ins w:id="58" w:author="Ryan Lemos" w:date="2019-08-07T20:37:00Z">
        <w:r>
          <w:rPr>
            <w:noProof/>
          </w:rPr>
          <w:t>22</w:t>
        </w:r>
        <w:r>
          <w:rPr>
            <w:noProof/>
          </w:rPr>
          <w:fldChar w:fldCharType="end"/>
        </w:r>
      </w:ins>
    </w:p>
    <w:p w14:paraId="2DF29C12" w14:textId="298DE175" w:rsidR="00085AE7" w:rsidRDefault="00085AE7">
      <w:pPr>
        <w:pStyle w:val="Sumrio4"/>
        <w:tabs>
          <w:tab w:val="left" w:pos="1200"/>
          <w:tab w:val="right" w:leader="dot" w:pos="9061"/>
        </w:tabs>
        <w:rPr>
          <w:ins w:id="59" w:author="Ryan Lemos" w:date="2019-08-07T20:37:00Z"/>
          <w:rFonts w:asciiTheme="minorHAnsi" w:eastAsiaTheme="minorEastAsia" w:hAnsiTheme="minorHAnsi" w:cstheme="minorBidi"/>
          <w:noProof/>
          <w:sz w:val="22"/>
          <w:szCs w:val="22"/>
          <w:lang w:eastAsia="pt-BR"/>
        </w:rPr>
      </w:pPr>
      <w:ins w:id="60" w:author="Ryan Lemos" w:date="2019-08-07T20:37: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_Toc16102699 \h </w:instrText>
        </w:r>
      </w:ins>
      <w:r>
        <w:rPr>
          <w:noProof/>
        </w:rPr>
      </w:r>
      <w:r>
        <w:rPr>
          <w:noProof/>
        </w:rPr>
        <w:fldChar w:fldCharType="separate"/>
      </w:r>
      <w:ins w:id="61" w:author="Ryan Lemos" w:date="2019-08-07T20:37:00Z">
        <w:r>
          <w:rPr>
            <w:noProof/>
          </w:rPr>
          <w:t>25</w:t>
        </w:r>
        <w:r>
          <w:rPr>
            <w:noProof/>
          </w:rPr>
          <w:fldChar w:fldCharType="end"/>
        </w:r>
      </w:ins>
    </w:p>
    <w:p w14:paraId="4F5A208D" w14:textId="7F223F4C" w:rsidR="00085AE7" w:rsidRDefault="00085AE7">
      <w:pPr>
        <w:pStyle w:val="Sumrio4"/>
        <w:tabs>
          <w:tab w:val="left" w:pos="1200"/>
          <w:tab w:val="right" w:leader="dot" w:pos="9061"/>
        </w:tabs>
        <w:rPr>
          <w:ins w:id="62" w:author="Ryan Lemos" w:date="2019-08-07T20:37:00Z"/>
          <w:rFonts w:asciiTheme="minorHAnsi" w:eastAsiaTheme="minorEastAsia" w:hAnsiTheme="minorHAnsi" w:cstheme="minorBidi"/>
          <w:noProof/>
          <w:sz w:val="22"/>
          <w:szCs w:val="22"/>
          <w:lang w:eastAsia="pt-BR"/>
        </w:rPr>
      </w:pPr>
      <w:ins w:id="63" w:author="Ryan Lemos" w:date="2019-08-07T20:37:00Z">
        <w:r>
          <w:rPr>
            <w:noProof/>
          </w:rPr>
          <w:t>2.2.3.3</w:t>
        </w:r>
        <w:r>
          <w:rPr>
            <w:rFonts w:asciiTheme="minorHAnsi" w:eastAsiaTheme="minorEastAsia" w:hAnsiTheme="minorHAnsi" w:cstheme="minorBidi"/>
            <w:noProof/>
            <w:sz w:val="22"/>
            <w:szCs w:val="22"/>
            <w:lang w:eastAsia="pt-BR"/>
          </w:rPr>
          <w:tab/>
        </w:r>
        <w:r w:rsidRPr="008F5A95">
          <w:rPr>
            <w:i/>
            <w:noProof/>
          </w:rPr>
          <w:t>Extreme Programming</w:t>
        </w:r>
        <w:r>
          <w:rPr>
            <w:noProof/>
          </w:rPr>
          <w:t xml:space="preserve"> (XP)</w:t>
        </w:r>
        <w:r>
          <w:rPr>
            <w:noProof/>
          </w:rPr>
          <w:tab/>
        </w:r>
        <w:r>
          <w:rPr>
            <w:noProof/>
          </w:rPr>
          <w:fldChar w:fldCharType="begin"/>
        </w:r>
        <w:r>
          <w:rPr>
            <w:noProof/>
          </w:rPr>
          <w:instrText xml:space="preserve"> PAGEREF _Toc16102700 \h </w:instrText>
        </w:r>
      </w:ins>
      <w:r>
        <w:rPr>
          <w:noProof/>
        </w:rPr>
      </w:r>
      <w:r>
        <w:rPr>
          <w:noProof/>
        </w:rPr>
        <w:fldChar w:fldCharType="separate"/>
      </w:r>
      <w:ins w:id="64" w:author="Ryan Lemos" w:date="2019-08-07T20:37:00Z">
        <w:r>
          <w:rPr>
            <w:noProof/>
          </w:rPr>
          <w:t>26</w:t>
        </w:r>
        <w:r>
          <w:rPr>
            <w:noProof/>
          </w:rPr>
          <w:fldChar w:fldCharType="end"/>
        </w:r>
      </w:ins>
    </w:p>
    <w:p w14:paraId="4F9F9C09" w14:textId="65C84897" w:rsidR="00085AE7" w:rsidRDefault="00085AE7">
      <w:pPr>
        <w:pStyle w:val="Sumrio3"/>
        <w:rPr>
          <w:ins w:id="65" w:author="Ryan Lemos" w:date="2019-08-07T20:37:00Z"/>
          <w:rFonts w:asciiTheme="minorHAnsi" w:eastAsiaTheme="minorEastAsia" w:hAnsiTheme="minorHAnsi" w:cstheme="minorBidi"/>
          <w:b w:val="0"/>
          <w:iCs w:val="0"/>
          <w:noProof/>
          <w:sz w:val="22"/>
          <w:szCs w:val="22"/>
          <w:lang w:eastAsia="pt-BR"/>
        </w:rPr>
      </w:pPr>
      <w:ins w:id="66" w:author="Ryan Lemos" w:date="2019-08-07T20:37: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_Toc16102701 \h </w:instrText>
        </w:r>
      </w:ins>
      <w:r>
        <w:rPr>
          <w:noProof/>
        </w:rPr>
      </w:r>
      <w:r>
        <w:rPr>
          <w:noProof/>
        </w:rPr>
        <w:fldChar w:fldCharType="separate"/>
      </w:r>
      <w:ins w:id="67" w:author="Ryan Lemos" w:date="2019-08-07T20:37:00Z">
        <w:r>
          <w:rPr>
            <w:noProof/>
          </w:rPr>
          <w:t>29</w:t>
        </w:r>
        <w:r>
          <w:rPr>
            <w:noProof/>
          </w:rPr>
          <w:fldChar w:fldCharType="end"/>
        </w:r>
      </w:ins>
    </w:p>
    <w:p w14:paraId="3931E4CE" w14:textId="15E78CFE" w:rsidR="00085AE7" w:rsidRPr="00085AE7" w:rsidRDefault="00085AE7">
      <w:pPr>
        <w:pStyle w:val="Sumrio4"/>
        <w:tabs>
          <w:tab w:val="left" w:pos="1200"/>
          <w:tab w:val="right" w:leader="dot" w:pos="9061"/>
        </w:tabs>
        <w:rPr>
          <w:ins w:id="68" w:author="Ryan Lemos" w:date="2019-08-07T20:37:00Z"/>
          <w:rFonts w:asciiTheme="minorHAnsi" w:eastAsiaTheme="minorEastAsia" w:hAnsiTheme="minorHAnsi" w:cstheme="minorBidi"/>
          <w:noProof/>
          <w:sz w:val="22"/>
          <w:szCs w:val="22"/>
          <w:lang w:val="en-US" w:eastAsia="pt-BR"/>
          <w:rPrChange w:id="69" w:author="Ryan Lemos" w:date="2019-08-07T20:37:00Z">
            <w:rPr>
              <w:ins w:id="70" w:author="Ryan Lemos" w:date="2019-08-07T20:37:00Z"/>
              <w:rFonts w:asciiTheme="minorHAnsi" w:eastAsiaTheme="minorEastAsia" w:hAnsiTheme="minorHAnsi" w:cstheme="minorBidi"/>
              <w:noProof/>
              <w:sz w:val="22"/>
              <w:szCs w:val="22"/>
              <w:lang w:eastAsia="pt-BR"/>
            </w:rPr>
          </w:rPrChange>
        </w:rPr>
      </w:pPr>
      <w:ins w:id="71" w:author="Ryan Lemos" w:date="2019-08-07T20:37:00Z">
        <w:r w:rsidRPr="008F5A95">
          <w:rPr>
            <w:noProof/>
            <w:lang w:val="en-US"/>
          </w:rPr>
          <w:t>2.2.4.1</w:t>
        </w:r>
        <w:r w:rsidRPr="00085AE7">
          <w:rPr>
            <w:rFonts w:asciiTheme="minorHAnsi" w:eastAsiaTheme="minorEastAsia" w:hAnsiTheme="minorHAnsi" w:cstheme="minorBidi"/>
            <w:noProof/>
            <w:sz w:val="22"/>
            <w:szCs w:val="22"/>
            <w:lang w:val="en-US" w:eastAsia="pt-BR"/>
            <w:rPrChange w:id="72" w:author="Ryan Lemos" w:date="2019-08-07T20:37:00Z">
              <w:rPr>
                <w:rFonts w:asciiTheme="minorHAnsi" w:eastAsiaTheme="minorEastAsia" w:hAnsiTheme="minorHAnsi" w:cstheme="minorBidi"/>
                <w:noProof/>
                <w:sz w:val="22"/>
                <w:szCs w:val="22"/>
                <w:lang w:eastAsia="pt-BR"/>
              </w:rPr>
            </w:rPrChange>
          </w:rPr>
          <w:tab/>
        </w:r>
        <w:r w:rsidRPr="008F5A95">
          <w:rPr>
            <w:i/>
            <w:noProof/>
            <w:lang w:val="en-US"/>
          </w:rPr>
          <w:t>Hyper Text Markup Language</w:t>
        </w:r>
        <w:r w:rsidRPr="008F5A95">
          <w:rPr>
            <w:noProof/>
            <w:lang w:val="en-US"/>
          </w:rPr>
          <w:t xml:space="preserve"> (HTML)</w:t>
        </w:r>
        <w:r w:rsidRPr="00085AE7">
          <w:rPr>
            <w:noProof/>
            <w:lang w:val="en-US"/>
            <w:rPrChange w:id="73" w:author="Ryan Lemos" w:date="2019-08-07T20:37:00Z">
              <w:rPr>
                <w:noProof/>
              </w:rPr>
            </w:rPrChange>
          </w:rPr>
          <w:tab/>
        </w:r>
        <w:r>
          <w:rPr>
            <w:noProof/>
          </w:rPr>
          <w:fldChar w:fldCharType="begin"/>
        </w:r>
        <w:r w:rsidRPr="00085AE7">
          <w:rPr>
            <w:noProof/>
            <w:lang w:val="en-US"/>
            <w:rPrChange w:id="74" w:author="Ryan Lemos" w:date="2019-08-07T20:37:00Z">
              <w:rPr>
                <w:noProof/>
              </w:rPr>
            </w:rPrChange>
          </w:rPr>
          <w:instrText xml:space="preserve"> PAGEREF _Toc16102702 \h </w:instrText>
        </w:r>
      </w:ins>
      <w:r>
        <w:rPr>
          <w:noProof/>
        </w:rPr>
      </w:r>
      <w:r>
        <w:rPr>
          <w:noProof/>
        </w:rPr>
        <w:fldChar w:fldCharType="separate"/>
      </w:r>
      <w:ins w:id="75" w:author="Ryan Lemos" w:date="2019-08-07T20:37:00Z">
        <w:r w:rsidRPr="00085AE7">
          <w:rPr>
            <w:noProof/>
            <w:lang w:val="en-US"/>
            <w:rPrChange w:id="76" w:author="Ryan Lemos" w:date="2019-08-07T20:37:00Z">
              <w:rPr>
                <w:noProof/>
              </w:rPr>
            </w:rPrChange>
          </w:rPr>
          <w:t>29</w:t>
        </w:r>
        <w:r>
          <w:rPr>
            <w:noProof/>
          </w:rPr>
          <w:fldChar w:fldCharType="end"/>
        </w:r>
      </w:ins>
    </w:p>
    <w:p w14:paraId="4A237D04" w14:textId="67937F5E" w:rsidR="00085AE7" w:rsidRPr="00085AE7" w:rsidRDefault="00085AE7">
      <w:pPr>
        <w:pStyle w:val="Sumrio4"/>
        <w:tabs>
          <w:tab w:val="left" w:pos="1200"/>
          <w:tab w:val="right" w:leader="dot" w:pos="9061"/>
        </w:tabs>
        <w:rPr>
          <w:ins w:id="77" w:author="Ryan Lemos" w:date="2019-08-07T20:37:00Z"/>
          <w:rFonts w:asciiTheme="minorHAnsi" w:eastAsiaTheme="minorEastAsia" w:hAnsiTheme="minorHAnsi" w:cstheme="minorBidi"/>
          <w:noProof/>
          <w:sz w:val="22"/>
          <w:szCs w:val="22"/>
          <w:lang w:val="en-US" w:eastAsia="pt-BR"/>
          <w:rPrChange w:id="78" w:author="Ryan Lemos" w:date="2019-08-07T20:37:00Z">
            <w:rPr>
              <w:ins w:id="79" w:author="Ryan Lemos" w:date="2019-08-07T20:37:00Z"/>
              <w:rFonts w:asciiTheme="minorHAnsi" w:eastAsiaTheme="minorEastAsia" w:hAnsiTheme="minorHAnsi" w:cstheme="minorBidi"/>
              <w:noProof/>
              <w:sz w:val="22"/>
              <w:szCs w:val="22"/>
              <w:lang w:eastAsia="pt-BR"/>
            </w:rPr>
          </w:rPrChange>
        </w:rPr>
      </w:pPr>
      <w:ins w:id="80" w:author="Ryan Lemos" w:date="2019-08-07T20:37:00Z">
        <w:r w:rsidRPr="00085AE7">
          <w:rPr>
            <w:noProof/>
            <w:lang w:val="en-US"/>
            <w:rPrChange w:id="81" w:author="Ryan Lemos" w:date="2019-08-07T20:37:00Z">
              <w:rPr>
                <w:noProof/>
              </w:rPr>
            </w:rPrChange>
          </w:rPr>
          <w:t>2.2.4.2</w:t>
        </w:r>
        <w:r w:rsidRPr="00085AE7">
          <w:rPr>
            <w:rFonts w:asciiTheme="minorHAnsi" w:eastAsiaTheme="minorEastAsia" w:hAnsiTheme="minorHAnsi" w:cstheme="minorBidi"/>
            <w:noProof/>
            <w:sz w:val="22"/>
            <w:szCs w:val="22"/>
            <w:lang w:val="en-US" w:eastAsia="pt-BR"/>
            <w:rPrChange w:id="82" w:author="Ryan Lemos" w:date="2019-08-07T20:37:00Z">
              <w:rPr>
                <w:rFonts w:asciiTheme="minorHAnsi" w:eastAsiaTheme="minorEastAsia" w:hAnsiTheme="minorHAnsi" w:cstheme="minorBidi"/>
                <w:noProof/>
                <w:sz w:val="22"/>
                <w:szCs w:val="22"/>
                <w:lang w:eastAsia="pt-BR"/>
              </w:rPr>
            </w:rPrChange>
          </w:rPr>
          <w:tab/>
        </w:r>
        <w:r w:rsidRPr="00085AE7">
          <w:rPr>
            <w:i/>
            <w:noProof/>
            <w:lang w:val="en-US"/>
            <w:rPrChange w:id="83" w:author="Ryan Lemos" w:date="2019-08-07T20:37:00Z">
              <w:rPr>
                <w:i/>
                <w:noProof/>
              </w:rPr>
            </w:rPrChange>
          </w:rPr>
          <w:t>Cascading Style Sheets</w:t>
        </w:r>
        <w:r w:rsidRPr="00085AE7">
          <w:rPr>
            <w:noProof/>
            <w:lang w:val="en-US"/>
            <w:rPrChange w:id="84" w:author="Ryan Lemos" w:date="2019-08-07T20:37:00Z">
              <w:rPr>
                <w:noProof/>
              </w:rPr>
            </w:rPrChange>
          </w:rPr>
          <w:t xml:space="preserve"> (CSS)</w:t>
        </w:r>
        <w:r w:rsidRPr="00085AE7">
          <w:rPr>
            <w:noProof/>
            <w:lang w:val="en-US"/>
            <w:rPrChange w:id="85" w:author="Ryan Lemos" w:date="2019-08-07T20:37:00Z">
              <w:rPr>
                <w:noProof/>
              </w:rPr>
            </w:rPrChange>
          </w:rPr>
          <w:tab/>
        </w:r>
        <w:r>
          <w:rPr>
            <w:noProof/>
          </w:rPr>
          <w:fldChar w:fldCharType="begin"/>
        </w:r>
        <w:r w:rsidRPr="00085AE7">
          <w:rPr>
            <w:noProof/>
            <w:lang w:val="en-US"/>
            <w:rPrChange w:id="86" w:author="Ryan Lemos" w:date="2019-08-07T20:37:00Z">
              <w:rPr>
                <w:noProof/>
              </w:rPr>
            </w:rPrChange>
          </w:rPr>
          <w:instrText xml:space="preserve"> PAGEREF _Toc16102703 \h </w:instrText>
        </w:r>
      </w:ins>
      <w:r>
        <w:rPr>
          <w:noProof/>
        </w:rPr>
      </w:r>
      <w:r>
        <w:rPr>
          <w:noProof/>
        </w:rPr>
        <w:fldChar w:fldCharType="separate"/>
      </w:r>
      <w:ins w:id="87" w:author="Ryan Lemos" w:date="2019-08-07T20:37:00Z">
        <w:r w:rsidRPr="00085AE7">
          <w:rPr>
            <w:noProof/>
            <w:lang w:val="en-US"/>
            <w:rPrChange w:id="88" w:author="Ryan Lemos" w:date="2019-08-07T20:37:00Z">
              <w:rPr>
                <w:noProof/>
              </w:rPr>
            </w:rPrChange>
          </w:rPr>
          <w:t>30</w:t>
        </w:r>
        <w:r>
          <w:rPr>
            <w:noProof/>
          </w:rPr>
          <w:fldChar w:fldCharType="end"/>
        </w:r>
      </w:ins>
    </w:p>
    <w:p w14:paraId="4E7FD58C" w14:textId="63E738AA" w:rsidR="00085AE7" w:rsidRPr="00085AE7" w:rsidRDefault="00085AE7">
      <w:pPr>
        <w:pStyle w:val="Sumrio4"/>
        <w:tabs>
          <w:tab w:val="left" w:pos="1200"/>
          <w:tab w:val="right" w:leader="dot" w:pos="9061"/>
        </w:tabs>
        <w:rPr>
          <w:ins w:id="89" w:author="Ryan Lemos" w:date="2019-08-07T20:37:00Z"/>
          <w:rFonts w:asciiTheme="minorHAnsi" w:eastAsiaTheme="minorEastAsia" w:hAnsiTheme="minorHAnsi" w:cstheme="minorBidi"/>
          <w:noProof/>
          <w:sz w:val="22"/>
          <w:szCs w:val="22"/>
          <w:lang w:val="en-US" w:eastAsia="pt-BR"/>
          <w:rPrChange w:id="90" w:author="Ryan Lemos" w:date="2019-08-07T20:37:00Z">
            <w:rPr>
              <w:ins w:id="91" w:author="Ryan Lemos" w:date="2019-08-07T20:37:00Z"/>
              <w:rFonts w:asciiTheme="minorHAnsi" w:eastAsiaTheme="minorEastAsia" w:hAnsiTheme="minorHAnsi" w:cstheme="minorBidi"/>
              <w:noProof/>
              <w:sz w:val="22"/>
              <w:szCs w:val="22"/>
              <w:lang w:eastAsia="pt-BR"/>
            </w:rPr>
          </w:rPrChange>
        </w:rPr>
      </w:pPr>
      <w:ins w:id="92" w:author="Ryan Lemos" w:date="2019-08-07T20:37:00Z">
        <w:r w:rsidRPr="00085AE7">
          <w:rPr>
            <w:noProof/>
            <w:lang w:val="en-US"/>
            <w:rPrChange w:id="93" w:author="Ryan Lemos" w:date="2019-08-07T20:37:00Z">
              <w:rPr>
                <w:noProof/>
              </w:rPr>
            </w:rPrChange>
          </w:rPr>
          <w:t>2.2.4.3</w:t>
        </w:r>
        <w:r w:rsidRPr="00085AE7">
          <w:rPr>
            <w:rFonts w:asciiTheme="minorHAnsi" w:eastAsiaTheme="minorEastAsia" w:hAnsiTheme="minorHAnsi" w:cstheme="minorBidi"/>
            <w:noProof/>
            <w:sz w:val="22"/>
            <w:szCs w:val="22"/>
            <w:lang w:val="en-US" w:eastAsia="pt-BR"/>
            <w:rPrChange w:id="94" w:author="Ryan Lemos" w:date="2019-08-07T20:37:00Z">
              <w:rPr>
                <w:rFonts w:asciiTheme="minorHAnsi" w:eastAsiaTheme="minorEastAsia" w:hAnsiTheme="minorHAnsi" w:cstheme="minorBidi"/>
                <w:noProof/>
                <w:sz w:val="22"/>
                <w:szCs w:val="22"/>
                <w:lang w:eastAsia="pt-BR"/>
              </w:rPr>
            </w:rPrChange>
          </w:rPr>
          <w:tab/>
        </w:r>
        <w:r w:rsidRPr="00085AE7">
          <w:rPr>
            <w:noProof/>
            <w:lang w:val="en-US"/>
            <w:rPrChange w:id="95" w:author="Ryan Lemos" w:date="2019-08-07T20:37:00Z">
              <w:rPr>
                <w:noProof/>
              </w:rPr>
            </w:rPrChange>
          </w:rPr>
          <w:t>MaterializeCSS</w:t>
        </w:r>
        <w:r w:rsidRPr="00085AE7">
          <w:rPr>
            <w:noProof/>
            <w:lang w:val="en-US"/>
            <w:rPrChange w:id="96" w:author="Ryan Lemos" w:date="2019-08-07T20:37:00Z">
              <w:rPr>
                <w:noProof/>
              </w:rPr>
            </w:rPrChange>
          </w:rPr>
          <w:tab/>
        </w:r>
        <w:r>
          <w:rPr>
            <w:noProof/>
          </w:rPr>
          <w:fldChar w:fldCharType="begin"/>
        </w:r>
        <w:r w:rsidRPr="00085AE7">
          <w:rPr>
            <w:noProof/>
            <w:lang w:val="en-US"/>
            <w:rPrChange w:id="97" w:author="Ryan Lemos" w:date="2019-08-07T20:37:00Z">
              <w:rPr>
                <w:noProof/>
              </w:rPr>
            </w:rPrChange>
          </w:rPr>
          <w:instrText xml:space="preserve"> PAGEREF _Toc16102704 \h </w:instrText>
        </w:r>
      </w:ins>
      <w:r>
        <w:rPr>
          <w:noProof/>
        </w:rPr>
      </w:r>
      <w:r>
        <w:rPr>
          <w:noProof/>
        </w:rPr>
        <w:fldChar w:fldCharType="separate"/>
      </w:r>
      <w:ins w:id="98" w:author="Ryan Lemos" w:date="2019-08-07T20:37:00Z">
        <w:r w:rsidRPr="00085AE7">
          <w:rPr>
            <w:noProof/>
            <w:lang w:val="en-US"/>
            <w:rPrChange w:id="99" w:author="Ryan Lemos" w:date="2019-08-07T20:37:00Z">
              <w:rPr>
                <w:noProof/>
              </w:rPr>
            </w:rPrChange>
          </w:rPr>
          <w:t>33</w:t>
        </w:r>
        <w:r>
          <w:rPr>
            <w:noProof/>
          </w:rPr>
          <w:fldChar w:fldCharType="end"/>
        </w:r>
      </w:ins>
    </w:p>
    <w:p w14:paraId="1930468F" w14:textId="66900E71" w:rsidR="00085AE7" w:rsidRPr="00085AE7" w:rsidRDefault="00085AE7">
      <w:pPr>
        <w:pStyle w:val="Sumrio4"/>
        <w:tabs>
          <w:tab w:val="left" w:pos="1200"/>
          <w:tab w:val="right" w:leader="dot" w:pos="9061"/>
        </w:tabs>
        <w:rPr>
          <w:ins w:id="100" w:author="Ryan Lemos" w:date="2019-08-07T20:37:00Z"/>
          <w:rFonts w:asciiTheme="minorHAnsi" w:eastAsiaTheme="minorEastAsia" w:hAnsiTheme="minorHAnsi" w:cstheme="minorBidi"/>
          <w:noProof/>
          <w:sz w:val="22"/>
          <w:szCs w:val="22"/>
          <w:lang w:val="en-US" w:eastAsia="pt-BR"/>
          <w:rPrChange w:id="101" w:author="Ryan Lemos" w:date="2019-08-07T20:37:00Z">
            <w:rPr>
              <w:ins w:id="102" w:author="Ryan Lemos" w:date="2019-08-07T20:37:00Z"/>
              <w:rFonts w:asciiTheme="minorHAnsi" w:eastAsiaTheme="minorEastAsia" w:hAnsiTheme="minorHAnsi" w:cstheme="minorBidi"/>
              <w:noProof/>
              <w:sz w:val="22"/>
              <w:szCs w:val="22"/>
              <w:lang w:eastAsia="pt-BR"/>
            </w:rPr>
          </w:rPrChange>
        </w:rPr>
      </w:pPr>
      <w:ins w:id="103" w:author="Ryan Lemos" w:date="2019-08-07T20:37:00Z">
        <w:r w:rsidRPr="00085AE7">
          <w:rPr>
            <w:noProof/>
            <w:lang w:val="en-US"/>
            <w:rPrChange w:id="104" w:author="Ryan Lemos" w:date="2019-08-07T20:37:00Z">
              <w:rPr>
                <w:noProof/>
              </w:rPr>
            </w:rPrChange>
          </w:rPr>
          <w:t>2.2.4.4</w:t>
        </w:r>
        <w:r w:rsidRPr="00085AE7">
          <w:rPr>
            <w:rFonts w:asciiTheme="minorHAnsi" w:eastAsiaTheme="minorEastAsia" w:hAnsiTheme="minorHAnsi" w:cstheme="minorBidi"/>
            <w:noProof/>
            <w:sz w:val="22"/>
            <w:szCs w:val="22"/>
            <w:lang w:val="en-US" w:eastAsia="pt-BR"/>
            <w:rPrChange w:id="105" w:author="Ryan Lemos" w:date="2019-08-07T20:37:00Z">
              <w:rPr>
                <w:rFonts w:asciiTheme="minorHAnsi" w:eastAsiaTheme="minorEastAsia" w:hAnsiTheme="minorHAnsi" w:cstheme="minorBidi"/>
                <w:noProof/>
                <w:sz w:val="22"/>
                <w:szCs w:val="22"/>
                <w:lang w:eastAsia="pt-BR"/>
              </w:rPr>
            </w:rPrChange>
          </w:rPr>
          <w:tab/>
        </w:r>
        <w:r w:rsidRPr="00085AE7">
          <w:rPr>
            <w:noProof/>
            <w:lang w:val="en-US"/>
            <w:rPrChange w:id="106" w:author="Ryan Lemos" w:date="2019-08-07T20:37:00Z">
              <w:rPr>
                <w:noProof/>
              </w:rPr>
            </w:rPrChange>
          </w:rPr>
          <w:t>JavaScript (JS)</w:t>
        </w:r>
        <w:r w:rsidRPr="00085AE7">
          <w:rPr>
            <w:noProof/>
            <w:lang w:val="en-US"/>
            <w:rPrChange w:id="107" w:author="Ryan Lemos" w:date="2019-08-07T20:37:00Z">
              <w:rPr>
                <w:noProof/>
              </w:rPr>
            </w:rPrChange>
          </w:rPr>
          <w:tab/>
        </w:r>
        <w:r>
          <w:rPr>
            <w:noProof/>
          </w:rPr>
          <w:fldChar w:fldCharType="begin"/>
        </w:r>
        <w:r w:rsidRPr="00085AE7">
          <w:rPr>
            <w:noProof/>
            <w:lang w:val="en-US"/>
            <w:rPrChange w:id="108" w:author="Ryan Lemos" w:date="2019-08-07T20:37:00Z">
              <w:rPr>
                <w:noProof/>
              </w:rPr>
            </w:rPrChange>
          </w:rPr>
          <w:instrText xml:space="preserve"> PAGEREF _Toc16102705 \h </w:instrText>
        </w:r>
      </w:ins>
      <w:r>
        <w:rPr>
          <w:noProof/>
        </w:rPr>
      </w:r>
      <w:r>
        <w:rPr>
          <w:noProof/>
        </w:rPr>
        <w:fldChar w:fldCharType="separate"/>
      </w:r>
      <w:ins w:id="109" w:author="Ryan Lemos" w:date="2019-08-07T20:37:00Z">
        <w:r w:rsidRPr="00085AE7">
          <w:rPr>
            <w:noProof/>
            <w:lang w:val="en-US"/>
            <w:rPrChange w:id="110" w:author="Ryan Lemos" w:date="2019-08-07T20:37:00Z">
              <w:rPr>
                <w:noProof/>
              </w:rPr>
            </w:rPrChange>
          </w:rPr>
          <w:t>33</w:t>
        </w:r>
        <w:r>
          <w:rPr>
            <w:noProof/>
          </w:rPr>
          <w:fldChar w:fldCharType="end"/>
        </w:r>
      </w:ins>
    </w:p>
    <w:p w14:paraId="6C0FA899" w14:textId="7F45DC08" w:rsidR="00085AE7" w:rsidRPr="00085AE7" w:rsidRDefault="00085AE7">
      <w:pPr>
        <w:pStyle w:val="Sumrio4"/>
        <w:tabs>
          <w:tab w:val="left" w:pos="1200"/>
          <w:tab w:val="right" w:leader="dot" w:pos="9061"/>
        </w:tabs>
        <w:rPr>
          <w:ins w:id="111" w:author="Ryan Lemos" w:date="2019-08-07T20:37:00Z"/>
          <w:rFonts w:asciiTheme="minorHAnsi" w:eastAsiaTheme="minorEastAsia" w:hAnsiTheme="minorHAnsi" w:cstheme="minorBidi"/>
          <w:noProof/>
          <w:sz w:val="22"/>
          <w:szCs w:val="22"/>
          <w:lang w:val="en-US" w:eastAsia="pt-BR"/>
          <w:rPrChange w:id="112" w:author="Ryan Lemos" w:date="2019-08-07T20:37:00Z">
            <w:rPr>
              <w:ins w:id="113" w:author="Ryan Lemos" w:date="2019-08-07T20:37:00Z"/>
              <w:rFonts w:asciiTheme="minorHAnsi" w:eastAsiaTheme="minorEastAsia" w:hAnsiTheme="minorHAnsi" w:cstheme="minorBidi"/>
              <w:noProof/>
              <w:sz w:val="22"/>
              <w:szCs w:val="22"/>
              <w:lang w:eastAsia="pt-BR"/>
            </w:rPr>
          </w:rPrChange>
        </w:rPr>
      </w:pPr>
      <w:ins w:id="114" w:author="Ryan Lemos" w:date="2019-08-07T20:37:00Z">
        <w:r w:rsidRPr="00085AE7">
          <w:rPr>
            <w:noProof/>
            <w:lang w:val="en-US"/>
            <w:rPrChange w:id="115" w:author="Ryan Lemos" w:date="2019-08-07T20:37:00Z">
              <w:rPr>
                <w:noProof/>
              </w:rPr>
            </w:rPrChange>
          </w:rPr>
          <w:t>2.2.4.5</w:t>
        </w:r>
        <w:r w:rsidRPr="00085AE7">
          <w:rPr>
            <w:rFonts w:asciiTheme="minorHAnsi" w:eastAsiaTheme="minorEastAsia" w:hAnsiTheme="minorHAnsi" w:cstheme="minorBidi"/>
            <w:noProof/>
            <w:sz w:val="22"/>
            <w:szCs w:val="22"/>
            <w:lang w:val="en-US" w:eastAsia="pt-BR"/>
            <w:rPrChange w:id="116" w:author="Ryan Lemos" w:date="2019-08-07T20:37:00Z">
              <w:rPr>
                <w:rFonts w:asciiTheme="minorHAnsi" w:eastAsiaTheme="minorEastAsia" w:hAnsiTheme="minorHAnsi" w:cstheme="minorBidi"/>
                <w:noProof/>
                <w:sz w:val="22"/>
                <w:szCs w:val="22"/>
                <w:lang w:eastAsia="pt-BR"/>
              </w:rPr>
            </w:rPrChange>
          </w:rPr>
          <w:tab/>
        </w:r>
        <w:r w:rsidRPr="00085AE7">
          <w:rPr>
            <w:noProof/>
            <w:lang w:val="en-US"/>
            <w:rPrChange w:id="117" w:author="Ryan Lemos" w:date="2019-08-07T20:37:00Z">
              <w:rPr>
                <w:noProof/>
              </w:rPr>
            </w:rPrChange>
          </w:rPr>
          <w:t>TypeScript</w:t>
        </w:r>
        <w:r w:rsidRPr="00085AE7">
          <w:rPr>
            <w:noProof/>
            <w:lang w:val="en-US"/>
            <w:rPrChange w:id="118" w:author="Ryan Lemos" w:date="2019-08-07T20:37:00Z">
              <w:rPr>
                <w:noProof/>
              </w:rPr>
            </w:rPrChange>
          </w:rPr>
          <w:tab/>
        </w:r>
        <w:r>
          <w:rPr>
            <w:noProof/>
          </w:rPr>
          <w:fldChar w:fldCharType="begin"/>
        </w:r>
        <w:r w:rsidRPr="00085AE7">
          <w:rPr>
            <w:noProof/>
            <w:lang w:val="en-US"/>
            <w:rPrChange w:id="119" w:author="Ryan Lemos" w:date="2019-08-07T20:37:00Z">
              <w:rPr>
                <w:noProof/>
              </w:rPr>
            </w:rPrChange>
          </w:rPr>
          <w:instrText xml:space="preserve"> PAGEREF _Toc16102706 \h </w:instrText>
        </w:r>
      </w:ins>
      <w:r>
        <w:rPr>
          <w:noProof/>
        </w:rPr>
      </w:r>
      <w:r>
        <w:rPr>
          <w:noProof/>
        </w:rPr>
        <w:fldChar w:fldCharType="separate"/>
      </w:r>
      <w:ins w:id="120" w:author="Ryan Lemos" w:date="2019-08-07T20:37:00Z">
        <w:r w:rsidRPr="00085AE7">
          <w:rPr>
            <w:noProof/>
            <w:lang w:val="en-US"/>
            <w:rPrChange w:id="121" w:author="Ryan Lemos" w:date="2019-08-07T20:37:00Z">
              <w:rPr>
                <w:noProof/>
              </w:rPr>
            </w:rPrChange>
          </w:rPr>
          <w:t>34</w:t>
        </w:r>
        <w:r>
          <w:rPr>
            <w:noProof/>
          </w:rPr>
          <w:fldChar w:fldCharType="end"/>
        </w:r>
      </w:ins>
    </w:p>
    <w:p w14:paraId="2FC3EED1" w14:textId="1DCE8364" w:rsidR="00085AE7" w:rsidRPr="00085AE7" w:rsidRDefault="00085AE7">
      <w:pPr>
        <w:pStyle w:val="Sumrio4"/>
        <w:tabs>
          <w:tab w:val="left" w:pos="1200"/>
          <w:tab w:val="right" w:leader="dot" w:pos="9061"/>
        </w:tabs>
        <w:rPr>
          <w:ins w:id="122" w:author="Ryan Lemos" w:date="2019-08-07T20:37:00Z"/>
          <w:rFonts w:asciiTheme="minorHAnsi" w:eastAsiaTheme="minorEastAsia" w:hAnsiTheme="minorHAnsi" w:cstheme="minorBidi"/>
          <w:noProof/>
          <w:sz w:val="22"/>
          <w:szCs w:val="22"/>
          <w:lang w:val="en-US" w:eastAsia="pt-BR"/>
          <w:rPrChange w:id="123" w:author="Ryan Lemos" w:date="2019-08-07T20:37:00Z">
            <w:rPr>
              <w:ins w:id="124" w:author="Ryan Lemos" w:date="2019-08-07T20:37:00Z"/>
              <w:rFonts w:asciiTheme="minorHAnsi" w:eastAsiaTheme="minorEastAsia" w:hAnsiTheme="minorHAnsi" w:cstheme="minorBidi"/>
              <w:noProof/>
              <w:sz w:val="22"/>
              <w:szCs w:val="22"/>
              <w:lang w:eastAsia="pt-BR"/>
            </w:rPr>
          </w:rPrChange>
        </w:rPr>
      </w:pPr>
      <w:ins w:id="125" w:author="Ryan Lemos" w:date="2019-08-07T20:37:00Z">
        <w:r w:rsidRPr="00085AE7">
          <w:rPr>
            <w:noProof/>
            <w:lang w:val="en-US"/>
            <w:rPrChange w:id="126" w:author="Ryan Lemos" w:date="2019-08-07T20:37:00Z">
              <w:rPr>
                <w:noProof/>
              </w:rPr>
            </w:rPrChange>
          </w:rPr>
          <w:t>2.2.4.6</w:t>
        </w:r>
        <w:r w:rsidRPr="00085AE7">
          <w:rPr>
            <w:rFonts w:asciiTheme="minorHAnsi" w:eastAsiaTheme="minorEastAsia" w:hAnsiTheme="minorHAnsi" w:cstheme="minorBidi"/>
            <w:noProof/>
            <w:sz w:val="22"/>
            <w:szCs w:val="22"/>
            <w:lang w:val="en-US" w:eastAsia="pt-BR"/>
            <w:rPrChange w:id="127" w:author="Ryan Lemos" w:date="2019-08-07T20:37:00Z">
              <w:rPr>
                <w:rFonts w:asciiTheme="minorHAnsi" w:eastAsiaTheme="minorEastAsia" w:hAnsiTheme="minorHAnsi" w:cstheme="minorBidi"/>
                <w:noProof/>
                <w:sz w:val="22"/>
                <w:szCs w:val="22"/>
                <w:lang w:eastAsia="pt-BR"/>
              </w:rPr>
            </w:rPrChange>
          </w:rPr>
          <w:tab/>
        </w:r>
        <w:r w:rsidRPr="00085AE7">
          <w:rPr>
            <w:noProof/>
            <w:lang w:val="en-US"/>
            <w:rPrChange w:id="128" w:author="Ryan Lemos" w:date="2019-08-07T20:37:00Z">
              <w:rPr>
                <w:noProof/>
              </w:rPr>
            </w:rPrChange>
          </w:rPr>
          <w:t>Angular</w:t>
        </w:r>
        <w:r w:rsidRPr="00085AE7">
          <w:rPr>
            <w:noProof/>
            <w:lang w:val="en-US"/>
            <w:rPrChange w:id="129" w:author="Ryan Lemos" w:date="2019-08-07T20:37:00Z">
              <w:rPr>
                <w:noProof/>
              </w:rPr>
            </w:rPrChange>
          </w:rPr>
          <w:tab/>
        </w:r>
        <w:r>
          <w:rPr>
            <w:noProof/>
          </w:rPr>
          <w:fldChar w:fldCharType="begin"/>
        </w:r>
        <w:r w:rsidRPr="00085AE7">
          <w:rPr>
            <w:noProof/>
            <w:lang w:val="en-US"/>
            <w:rPrChange w:id="130" w:author="Ryan Lemos" w:date="2019-08-07T20:37:00Z">
              <w:rPr>
                <w:noProof/>
              </w:rPr>
            </w:rPrChange>
          </w:rPr>
          <w:instrText xml:space="preserve"> PAGEREF _Toc16102707 \h </w:instrText>
        </w:r>
      </w:ins>
      <w:r>
        <w:rPr>
          <w:noProof/>
        </w:rPr>
      </w:r>
      <w:r>
        <w:rPr>
          <w:noProof/>
        </w:rPr>
        <w:fldChar w:fldCharType="separate"/>
      </w:r>
      <w:ins w:id="131" w:author="Ryan Lemos" w:date="2019-08-07T20:37:00Z">
        <w:r w:rsidRPr="00085AE7">
          <w:rPr>
            <w:noProof/>
            <w:lang w:val="en-US"/>
            <w:rPrChange w:id="132" w:author="Ryan Lemos" w:date="2019-08-07T20:37:00Z">
              <w:rPr>
                <w:noProof/>
              </w:rPr>
            </w:rPrChange>
          </w:rPr>
          <w:t>35</w:t>
        </w:r>
        <w:r>
          <w:rPr>
            <w:noProof/>
          </w:rPr>
          <w:fldChar w:fldCharType="end"/>
        </w:r>
      </w:ins>
    </w:p>
    <w:p w14:paraId="0AAD9DDF" w14:textId="1A7051DF" w:rsidR="00085AE7" w:rsidRPr="00085AE7" w:rsidRDefault="00085AE7">
      <w:pPr>
        <w:pStyle w:val="Sumrio4"/>
        <w:tabs>
          <w:tab w:val="left" w:pos="1200"/>
          <w:tab w:val="right" w:leader="dot" w:pos="9061"/>
        </w:tabs>
        <w:rPr>
          <w:ins w:id="133" w:author="Ryan Lemos" w:date="2019-08-07T20:37:00Z"/>
          <w:rFonts w:asciiTheme="minorHAnsi" w:eastAsiaTheme="minorEastAsia" w:hAnsiTheme="minorHAnsi" w:cstheme="minorBidi"/>
          <w:noProof/>
          <w:sz w:val="22"/>
          <w:szCs w:val="22"/>
          <w:lang w:val="en-US" w:eastAsia="pt-BR"/>
          <w:rPrChange w:id="134" w:author="Ryan Lemos" w:date="2019-08-07T20:37:00Z">
            <w:rPr>
              <w:ins w:id="135" w:author="Ryan Lemos" w:date="2019-08-07T20:37:00Z"/>
              <w:rFonts w:asciiTheme="minorHAnsi" w:eastAsiaTheme="minorEastAsia" w:hAnsiTheme="minorHAnsi" w:cstheme="minorBidi"/>
              <w:noProof/>
              <w:sz w:val="22"/>
              <w:szCs w:val="22"/>
              <w:lang w:eastAsia="pt-BR"/>
            </w:rPr>
          </w:rPrChange>
        </w:rPr>
      </w:pPr>
      <w:ins w:id="136" w:author="Ryan Lemos" w:date="2019-08-07T20:37:00Z">
        <w:r w:rsidRPr="00085AE7">
          <w:rPr>
            <w:noProof/>
            <w:lang w:val="en-US"/>
            <w:rPrChange w:id="137" w:author="Ryan Lemos" w:date="2019-08-07T20:37:00Z">
              <w:rPr>
                <w:noProof/>
              </w:rPr>
            </w:rPrChange>
          </w:rPr>
          <w:t>2.2.4.7</w:t>
        </w:r>
        <w:r w:rsidRPr="00085AE7">
          <w:rPr>
            <w:rFonts w:asciiTheme="minorHAnsi" w:eastAsiaTheme="minorEastAsia" w:hAnsiTheme="minorHAnsi" w:cstheme="minorBidi"/>
            <w:noProof/>
            <w:sz w:val="22"/>
            <w:szCs w:val="22"/>
            <w:lang w:val="en-US" w:eastAsia="pt-BR"/>
            <w:rPrChange w:id="138" w:author="Ryan Lemos" w:date="2019-08-07T20:37:00Z">
              <w:rPr>
                <w:rFonts w:asciiTheme="minorHAnsi" w:eastAsiaTheme="minorEastAsia" w:hAnsiTheme="minorHAnsi" w:cstheme="minorBidi"/>
                <w:noProof/>
                <w:sz w:val="22"/>
                <w:szCs w:val="22"/>
                <w:lang w:eastAsia="pt-BR"/>
              </w:rPr>
            </w:rPrChange>
          </w:rPr>
          <w:tab/>
        </w:r>
        <w:r w:rsidRPr="00085AE7">
          <w:rPr>
            <w:i/>
            <w:noProof/>
            <w:lang w:val="en-US"/>
            <w:rPrChange w:id="139" w:author="Ryan Lemos" w:date="2019-08-07T20:37:00Z">
              <w:rPr>
                <w:i/>
                <w:noProof/>
              </w:rPr>
            </w:rPrChange>
          </w:rPr>
          <w:t>Hypertext PreProcessor</w:t>
        </w:r>
        <w:r w:rsidRPr="00085AE7">
          <w:rPr>
            <w:noProof/>
            <w:lang w:val="en-US"/>
            <w:rPrChange w:id="140" w:author="Ryan Lemos" w:date="2019-08-07T20:37:00Z">
              <w:rPr>
                <w:noProof/>
              </w:rPr>
            </w:rPrChange>
          </w:rPr>
          <w:t xml:space="preserve"> (PHP)</w:t>
        </w:r>
        <w:r w:rsidRPr="00085AE7">
          <w:rPr>
            <w:noProof/>
            <w:lang w:val="en-US"/>
            <w:rPrChange w:id="141" w:author="Ryan Lemos" w:date="2019-08-07T20:37:00Z">
              <w:rPr>
                <w:noProof/>
              </w:rPr>
            </w:rPrChange>
          </w:rPr>
          <w:tab/>
        </w:r>
        <w:r>
          <w:rPr>
            <w:noProof/>
          </w:rPr>
          <w:fldChar w:fldCharType="begin"/>
        </w:r>
        <w:r w:rsidRPr="00085AE7">
          <w:rPr>
            <w:noProof/>
            <w:lang w:val="en-US"/>
            <w:rPrChange w:id="142" w:author="Ryan Lemos" w:date="2019-08-07T20:37:00Z">
              <w:rPr>
                <w:noProof/>
              </w:rPr>
            </w:rPrChange>
          </w:rPr>
          <w:instrText xml:space="preserve"> PAGEREF _Toc16102708 \h </w:instrText>
        </w:r>
      </w:ins>
      <w:r>
        <w:rPr>
          <w:noProof/>
        </w:rPr>
      </w:r>
      <w:r>
        <w:rPr>
          <w:noProof/>
        </w:rPr>
        <w:fldChar w:fldCharType="separate"/>
      </w:r>
      <w:ins w:id="143" w:author="Ryan Lemos" w:date="2019-08-07T20:37:00Z">
        <w:r w:rsidRPr="00085AE7">
          <w:rPr>
            <w:noProof/>
            <w:lang w:val="en-US"/>
            <w:rPrChange w:id="144" w:author="Ryan Lemos" w:date="2019-08-07T20:37:00Z">
              <w:rPr>
                <w:noProof/>
              </w:rPr>
            </w:rPrChange>
          </w:rPr>
          <w:t>36</w:t>
        </w:r>
        <w:r>
          <w:rPr>
            <w:noProof/>
          </w:rPr>
          <w:fldChar w:fldCharType="end"/>
        </w:r>
      </w:ins>
    </w:p>
    <w:p w14:paraId="418E349A" w14:textId="79ACB23A" w:rsidR="00085AE7" w:rsidRPr="00085AE7" w:rsidRDefault="00085AE7">
      <w:pPr>
        <w:pStyle w:val="Sumrio4"/>
        <w:tabs>
          <w:tab w:val="left" w:pos="1200"/>
          <w:tab w:val="right" w:leader="dot" w:pos="9061"/>
        </w:tabs>
        <w:rPr>
          <w:ins w:id="145" w:author="Ryan Lemos" w:date="2019-08-07T20:37:00Z"/>
          <w:rFonts w:asciiTheme="minorHAnsi" w:eastAsiaTheme="minorEastAsia" w:hAnsiTheme="minorHAnsi" w:cstheme="minorBidi"/>
          <w:noProof/>
          <w:sz w:val="22"/>
          <w:szCs w:val="22"/>
          <w:lang w:val="en-US" w:eastAsia="pt-BR"/>
          <w:rPrChange w:id="146" w:author="Ryan Lemos" w:date="2019-08-07T20:37:00Z">
            <w:rPr>
              <w:ins w:id="147" w:author="Ryan Lemos" w:date="2019-08-07T20:37:00Z"/>
              <w:rFonts w:asciiTheme="minorHAnsi" w:eastAsiaTheme="minorEastAsia" w:hAnsiTheme="minorHAnsi" w:cstheme="minorBidi"/>
              <w:noProof/>
              <w:sz w:val="22"/>
              <w:szCs w:val="22"/>
              <w:lang w:eastAsia="pt-BR"/>
            </w:rPr>
          </w:rPrChange>
        </w:rPr>
      </w:pPr>
      <w:ins w:id="148" w:author="Ryan Lemos" w:date="2019-08-07T20:37:00Z">
        <w:r w:rsidRPr="00085AE7">
          <w:rPr>
            <w:noProof/>
            <w:lang w:val="en-US"/>
            <w:rPrChange w:id="149" w:author="Ryan Lemos" w:date="2019-08-07T20:37:00Z">
              <w:rPr>
                <w:noProof/>
              </w:rPr>
            </w:rPrChange>
          </w:rPr>
          <w:t>2.2.4.8</w:t>
        </w:r>
        <w:r w:rsidRPr="00085AE7">
          <w:rPr>
            <w:rFonts w:asciiTheme="minorHAnsi" w:eastAsiaTheme="minorEastAsia" w:hAnsiTheme="minorHAnsi" w:cstheme="minorBidi"/>
            <w:noProof/>
            <w:sz w:val="22"/>
            <w:szCs w:val="22"/>
            <w:lang w:val="en-US" w:eastAsia="pt-BR"/>
            <w:rPrChange w:id="150" w:author="Ryan Lemos" w:date="2019-08-07T20:37:00Z">
              <w:rPr>
                <w:rFonts w:asciiTheme="minorHAnsi" w:eastAsiaTheme="minorEastAsia" w:hAnsiTheme="minorHAnsi" w:cstheme="minorBidi"/>
                <w:noProof/>
                <w:sz w:val="22"/>
                <w:szCs w:val="22"/>
                <w:lang w:eastAsia="pt-BR"/>
              </w:rPr>
            </w:rPrChange>
          </w:rPr>
          <w:tab/>
        </w:r>
        <w:r w:rsidRPr="00085AE7">
          <w:rPr>
            <w:i/>
            <w:noProof/>
            <w:lang w:val="en-US"/>
            <w:rPrChange w:id="151" w:author="Ryan Lemos" w:date="2019-08-07T20:37:00Z">
              <w:rPr>
                <w:i/>
                <w:noProof/>
              </w:rPr>
            </w:rPrChange>
          </w:rPr>
          <w:t>Framework</w:t>
        </w:r>
        <w:r w:rsidRPr="00085AE7">
          <w:rPr>
            <w:noProof/>
            <w:lang w:val="en-US"/>
            <w:rPrChange w:id="152" w:author="Ryan Lemos" w:date="2019-08-07T20:37:00Z">
              <w:rPr>
                <w:noProof/>
              </w:rPr>
            </w:rPrChange>
          </w:rPr>
          <w:t xml:space="preserve"> Laravel</w:t>
        </w:r>
        <w:r w:rsidRPr="00085AE7">
          <w:rPr>
            <w:noProof/>
            <w:lang w:val="en-US"/>
            <w:rPrChange w:id="153" w:author="Ryan Lemos" w:date="2019-08-07T20:37:00Z">
              <w:rPr>
                <w:noProof/>
              </w:rPr>
            </w:rPrChange>
          </w:rPr>
          <w:tab/>
        </w:r>
        <w:r>
          <w:rPr>
            <w:noProof/>
          </w:rPr>
          <w:fldChar w:fldCharType="begin"/>
        </w:r>
        <w:r w:rsidRPr="00085AE7">
          <w:rPr>
            <w:noProof/>
            <w:lang w:val="en-US"/>
            <w:rPrChange w:id="154" w:author="Ryan Lemos" w:date="2019-08-07T20:37:00Z">
              <w:rPr>
                <w:noProof/>
              </w:rPr>
            </w:rPrChange>
          </w:rPr>
          <w:instrText xml:space="preserve"> PAGEREF _Toc16102709 \h </w:instrText>
        </w:r>
      </w:ins>
      <w:r>
        <w:rPr>
          <w:noProof/>
        </w:rPr>
      </w:r>
      <w:r>
        <w:rPr>
          <w:noProof/>
        </w:rPr>
        <w:fldChar w:fldCharType="separate"/>
      </w:r>
      <w:ins w:id="155" w:author="Ryan Lemos" w:date="2019-08-07T20:37:00Z">
        <w:r w:rsidRPr="00085AE7">
          <w:rPr>
            <w:noProof/>
            <w:lang w:val="en-US"/>
            <w:rPrChange w:id="156" w:author="Ryan Lemos" w:date="2019-08-07T20:37:00Z">
              <w:rPr>
                <w:noProof/>
              </w:rPr>
            </w:rPrChange>
          </w:rPr>
          <w:t>37</w:t>
        </w:r>
        <w:r>
          <w:rPr>
            <w:noProof/>
          </w:rPr>
          <w:fldChar w:fldCharType="end"/>
        </w:r>
      </w:ins>
    </w:p>
    <w:p w14:paraId="0784C174" w14:textId="6D9D9F88" w:rsidR="00085AE7" w:rsidRPr="00085AE7" w:rsidRDefault="00085AE7">
      <w:pPr>
        <w:pStyle w:val="Sumrio4"/>
        <w:tabs>
          <w:tab w:val="left" w:pos="1200"/>
          <w:tab w:val="right" w:leader="dot" w:pos="9061"/>
        </w:tabs>
        <w:rPr>
          <w:ins w:id="157" w:author="Ryan Lemos" w:date="2019-08-07T20:37:00Z"/>
          <w:rFonts w:asciiTheme="minorHAnsi" w:eastAsiaTheme="minorEastAsia" w:hAnsiTheme="minorHAnsi" w:cstheme="minorBidi"/>
          <w:noProof/>
          <w:sz w:val="22"/>
          <w:szCs w:val="22"/>
          <w:lang w:val="en-US" w:eastAsia="pt-BR"/>
          <w:rPrChange w:id="158" w:author="Ryan Lemos" w:date="2019-08-07T20:37:00Z">
            <w:rPr>
              <w:ins w:id="159" w:author="Ryan Lemos" w:date="2019-08-07T20:37:00Z"/>
              <w:rFonts w:asciiTheme="minorHAnsi" w:eastAsiaTheme="minorEastAsia" w:hAnsiTheme="minorHAnsi" w:cstheme="minorBidi"/>
              <w:noProof/>
              <w:sz w:val="22"/>
              <w:szCs w:val="22"/>
              <w:lang w:eastAsia="pt-BR"/>
            </w:rPr>
          </w:rPrChange>
        </w:rPr>
      </w:pPr>
      <w:ins w:id="160" w:author="Ryan Lemos" w:date="2019-08-07T20:37:00Z">
        <w:r w:rsidRPr="008F5A95">
          <w:rPr>
            <w:noProof/>
            <w:lang w:val="en-US"/>
          </w:rPr>
          <w:t>2.2.4.9</w:t>
        </w:r>
        <w:r w:rsidRPr="00085AE7">
          <w:rPr>
            <w:rFonts w:asciiTheme="minorHAnsi" w:eastAsiaTheme="minorEastAsia" w:hAnsiTheme="minorHAnsi" w:cstheme="minorBidi"/>
            <w:noProof/>
            <w:sz w:val="22"/>
            <w:szCs w:val="22"/>
            <w:lang w:val="en-US" w:eastAsia="pt-BR"/>
            <w:rPrChange w:id="161" w:author="Ryan Lemos" w:date="2019-08-07T20:37:00Z">
              <w:rPr>
                <w:rFonts w:asciiTheme="minorHAnsi" w:eastAsiaTheme="minorEastAsia" w:hAnsiTheme="minorHAnsi" w:cstheme="minorBidi"/>
                <w:noProof/>
                <w:sz w:val="22"/>
                <w:szCs w:val="22"/>
                <w:lang w:eastAsia="pt-BR"/>
              </w:rPr>
            </w:rPrChange>
          </w:rPr>
          <w:tab/>
        </w:r>
        <w:r w:rsidRPr="008F5A95">
          <w:rPr>
            <w:i/>
            <w:noProof/>
            <w:lang w:val="en-US"/>
          </w:rPr>
          <w:t>Representational State Transfer Application Programming Interfaces</w:t>
        </w:r>
        <w:r w:rsidRPr="008F5A95">
          <w:rPr>
            <w:noProof/>
            <w:lang w:val="en-US"/>
          </w:rPr>
          <w:t xml:space="preserve"> (API REST)</w:t>
        </w:r>
        <w:r w:rsidRPr="00085AE7">
          <w:rPr>
            <w:noProof/>
            <w:lang w:val="en-US"/>
            <w:rPrChange w:id="162" w:author="Ryan Lemos" w:date="2019-08-07T20:37:00Z">
              <w:rPr>
                <w:noProof/>
              </w:rPr>
            </w:rPrChange>
          </w:rPr>
          <w:tab/>
        </w:r>
        <w:r>
          <w:rPr>
            <w:noProof/>
          </w:rPr>
          <w:fldChar w:fldCharType="begin"/>
        </w:r>
        <w:r w:rsidRPr="00085AE7">
          <w:rPr>
            <w:noProof/>
            <w:lang w:val="en-US"/>
            <w:rPrChange w:id="163" w:author="Ryan Lemos" w:date="2019-08-07T20:37:00Z">
              <w:rPr>
                <w:noProof/>
              </w:rPr>
            </w:rPrChange>
          </w:rPr>
          <w:instrText xml:space="preserve"> PAGEREF _Toc16102710 \h </w:instrText>
        </w:r>
      </w:ins>
      <w:r>
        <w:rPr>
          <w:noProof/>
        </w:rPr>
      </w:r>
      <w:r>
        <w:rPr>
          <w:noProof/>
        </w:rPr>
        <w:fldChar w:fldCharType="separate"/>
      </w:r>
      <w:ins w:id="164" w:author="Ryan Lemos" w:date="2019-08-07T20:37:00Z">
        <w:r w:rsidRPr="00085AE7">
          <w:rPr>
            <w:noProof/>
            <w:lang w:val="en-US"/>
            <w:rPrChange w:id="165" w:author="Ryan Lemos" w:date="2019-08-07T20:37:00Z">
              <w:rPr>
                <w:noProof/>
              </w:rPr>
            </w:rPrChange>
          </w:rPr>
          <w:t>38</w:t>
        </w:r>
        <w:r>
          <w:rPr>
            <w:noProof/>
          </w:rPr>
          <w:fldChar w:fldCharType="end"/>
        </w:r>
      </w:ins>
    </w:p>
    <w:p w14:paraId="0AFE39E3" w14:textId="6D863BF9" w:rsidR="00085AE7" w:rsidRDefault="00085AE7">
      <w:pPr>
        <w:pStyle w:val="Sumrio3"/>
        <w:rPr>
          <w:ins w:id="166" w:author="Ryan Lemos" w:date="2019-08-07T20:37:00Z"/>
          <w:rFonts w:asciiTheme="minorHAnsi" w:eastAsiaTheme="minorEastAsia" w:hAnsiTheme="minorHAnsi" w:cstheme="minorBidi"/>
          <w:b w:val="0"/>
          <w:iCs w:val="0"/>
          <w:noProof/>
          <w:sz w:val="22"/>
          <w:szCs w:val="22"/>
          <w:lang w:eastAsia="pt-BR"/>
        </w:rPr>
      </w:pPr>
      <w:ins w:id="167" w:author="Ryan Lemos" w:date="2019-08-07T20:37:00Z">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_Toc16102711 \h </w:instrText>
        </w:r>
      </w:ins>
      <w:r>
        <w:rPr>
          <w:noProof/>
        </w:rPr>
      </w:r>
      <w:r>
        <w:rPr>
          <w:noProof/>
        </w:rPr>
        <w:fldChar w:fldCharType="separate"/>
      </w:r>
      <w:ins w:id="168" w:author="Ryan Lemos" w:date="2019-08-07T20:37:00Z">
        <w:r>
          <w:rPr>
            <w:noProof/>
          </w:rPr>
          <w:t>39</w:t>
        </w:r>
        <w:r>
          <w:rPr>
            <w:noProof/>
          </w:rPr>
          <w:fldChar w:fldCharType="end"/>
        </w:r>
      </w:ins>
    </w:p>
    <w:p w14:paraId="55FF7C86" w14:textId="297C014D" w:rsidR="00085AE7" w:rsidRDefault="00085AE7">
      <w:pPr>
        <w:pStyle w:val="Sumrio1"/>
        <w:tabs>
          <w:tab w:val="left" w:pos="1200"/>
          <w:tab w:val="right" w:leader="dot" w:pos="9061"/>
        </w:tabs>
        <w:rPr>
          <w:ins w:id="169" w:author="Ryan Lemos" w:date="2019-08-07T20:37:00Z"/>
          <w:rFonts w:asciiTheme="minorHAnsi" w:eastAsiaTheme="minorEastAsia" w:hAnsiTheme="minorHAnsi" w:cstheme="minorBidi"/>
          <w:b w:val="0"/>
          <w:bCs w:val="0"/>
          <w:caps w:val="0"/>
          <w:noProof/>
          <w:sz w:val="22"/>
          <w:szCs w:val="22"/>
          <w:lang w:eastAsia="pt-BR"/>
        </w:rPr>
      </w:pPr>
      <w:ins w:id="170" w:author="Ryan Lemos" w:date="2019-08-07T20:37: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_Toc16102712 \h </w:instrText>
        </w:r>
      </w:ins>
      <w:r>
        <w:rPr>
          <w:noProof/>
        </w:rPr>
      </w:r>
      <w:r>
        <w:rPr>
          <w:noProof/>
        </w:rPr>
        <w:fldChar w:fldCharType="separate"/>
      </w:r>
      <w:ins w:id="171" w:author="Ryan Lemos" w:date="2019-08-07T20:37:00Z">
        <w:r>
          <w:rPr>
            <w:noProof/>
          </w:rPr>
          <w:t>41</w:t>
        </w:r>
        <w:r>
          <w:rPr>
            <w:noProof/>
          </w:rPr>
          <w:fldChar w:fldCharType="end"/>
        </w:r>
      </w:ins>
    </w:p>
    <w:p w14:paraId="45591053" w14:textId="66B19E84" w:rsidR="00085AE7" w:rsidRDefault="00085AE7">
      <w:pPr>
        <w:pStyle w:val="Sumrio2"/>
        <w:tabs>
          <w:tab w:val="left" w:pos="1200"/>
          <w:tab w:val="right" w:leader="dot" w:pos="9061"/>
        </w:tabs>
        <w:rPr>
          <w:ins w:id="172" w:author="Ryan Lemos" w:date="2019-08-07T20:37:00Z"/>
          <w:rFonts w:asciiTheme="minorHAnsi" w:eastAsiaTheme="minorEastAsia" w:hAnsiTheme="minorHAnsi" w:cstheme="minorBidi"/>
          <w:caps w:val="0"/>
          <w:noProof/>
          <w:sz w:val="22"/>
          <w:szCs w:val="22"/>
          <w:lang w:eastAsia="pt-BR"/>
        </w:rPr>
      </w:pPr>
      <w:ins w:id="173" w:author="Ryan Lemos" w:date="2019-08-07T20:37: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_Toc16102713 \h </w:instrText>
        </w:r>
      </w:ins>
      <w:r>
        <w:rPr>
          <w:noProof/>
        </w:rPr>
      </w:r>
      <w:r>
        <w:rPr>
          <w:noProof/>
        </w:rPr>
        <w:fldChar w:fldCharType="separate"/>
      </w:r>
      <w:ins w:id="174" w:author="Ryan Lemos" w:date="2019-08-07T20:37:00Z">
        <w:r>
          <w:rPr>
            <w:noProof/>
          </w:rPr>
          <w:t>41</w:t>
        </w:r>
        <w:r>
          <w:rPr>
            <w:noProof/>
          </w:rPr>
          <w:fldChar w:fldCharType="end"/>
        </w:r>
      </w:ins>
    </w:p>
    <w:p w14:paraId="04D40C5C" w14:textId="77618ED5" w:rsidR="00085AE7" w:rsidRDefault="00085AE7">
      <w:pPr>
        <w:pStyle w:val="Sumrio2"/>
        <w:tabs>
          <w:tab w:val="left" w:pos="1200"/>
          <w:tab w:val="right" w:leader="dot" w:pos="9061"/>
        </w:tabs>
        <w:rPr>
          <w:ins w:id="175" w:author="Ryan Lemos" w:date="2019-08-07T20:37:00Z"/>
          <w:rFonts w:asciiTheme="minorHAnsi" w:eastAsiaTheme="minorEastAsia" w:hAnsiTheme="minorHAnsi" w:cstheme="minorBidi"/>
          <w:caps w:val="0"/>
          <w:noProof/>
          <w:sz w:val="22"/>
          <w:szCs w:val="22"/>
          <w:lang w:eastAsia="pt-BR"/>
        </w:rPr>
      </w:pPr>
      <w:ins w:id="176" w:author="Ryan Lemos" w:date="2019-08-07T20:37:00Z">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_Toc16102714 \h </w:instrText>
        </w:r>
      </w:ins>
      <w:r>
        <w:rPr>
          <w:noProof/>
        </w:rPr>
      </w:r>
      <w:r>
        <w:rPr>
          <w:noProof/>
        </w:rPr>
        <w:fldChar w:fldCharType="separate"/>
      </w:r>
      <w:ins w:id="177" w:author="Ryan Lemos" w:date="2019-08-07T20:37:00Z">
        <w:r>
          <w:rPr>
            <w:noProof/>
          </w:rPr>
          <w:t>42</w:t>
        </w:r>
        <w:r>
          <w:rPr>
            <w:noProof/>
          </w:rPr>
          <w:fldChar w:fldCharType="end"/>
        </w:r>
      </w:ins>
    </w:p>
    <w:p w14:paraId="55EACE7B" w14:textId="71CB3775" w:rsidR="00085AE7" w:rsidRDefault="00085AE7">
      <w:pPr>
        <w:pStyle w:val="Sumrio2"/>
        <w:tabs>
          <w:tab w:val="left" w:pos="1200"/>
          <w:tab w:val="right" w:leader="dot" w:pos="9061"/>
        </w:tabs>
        <w:rPr>
          <w:ins w:id="178" w:author="Ryan Lemos" w:date="2019-08-07T20:37:00Z"/>
          <w:rFonts w:asciiTheme="minorHAnsi" w:eastAsiaTheme="minorEastAsia" w:hAnsiTheme="minorHAnsi" w:cstheme="minorBidi"/>
          <w:caps w:val="0"/>
          <w:noProof/>
          <w:sz w:val="22"/>
          <w:szCs w:val="22"/>
          <w:lang w:eastAsia="pt-BR"/>
        </w:rPr>
      </w:pPr>
      <w:ins w:id="179" w:author="Ryan Lemos" w:date="2019-08-07T20:37:00Z">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_Toc16102715 \h </w:instrText>
        </w:r>
      </w:ins>
      <w:r>
        <w:rPr>
          <w:noProof/>
        </w:rPr>
      </w:r>
      <w:r>
        <w:rPr>
          <w:noProof/>
        </w:rPr>
        <w:fldChar w:fldCharType="separate"/>
      </w:r>
      <w:ins w:id="180" w:author="Ryan Lemos" w:date="2019-08-07T20:37:00Z">
        <w:r>
          <w:rPr>
            <w:noProof/>
          </w:rPr>
          <w:t>42</w:t>
        </w:r>
        <w:r>
          <w:rPr>
            <w:noProof/>
          </w:rPr>
          <w:fldChar w:fldCharType="end"/>
        </w:r>
      </w:ins>
    </w:p>
    <w:p w14:paraId="2C003334" w14:textId="67173411" w:rsidR="00085AE7" w:rsidRDefault="00085AE7">
      <w:pPr>
        <w:pStyle w:val="Sumrio2"/>
        <w:tabs>
          <w:tab w:val="left" w:pos="1200"/>
          <w:tab w:val="right" w:leader="dot" w:pos="9061"/>
        </w:tabs>
        <w:rPr>
          <w:ins w:id="181" w:author="Ryan Lemos" w:date="2019-08-07T20:37:00Z"/>
          <w:rFonts w:asciiTheme="minorHAnsi" w:eastAsiaTheme="minorEastAsia" w:hAnsiTheme="minorHAnsi" w:cstheme="minorBidi"/>
          <w:caps w:val="0"/>
          <w:noProof/>
          <w:sz w:val="22"/>
          <w:szCs w:val="22"/>
          <w:lang w:eastAsia="pt-BR"/>
        </w:rPr>
      </w:pPr>
      <w:ins w:id="182" w:author="Ryan Lemos" w:date="2019-08-07T20:37:00Z">
        <w:r>
          <w:rPr>
            <w:noProof/>
          </w:rPr>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_Toc16102716 \h </w:instrText>
        </w:r>
      </w:ins>
      <w:r>
        <w:rPr>
          <w:noProof/>
        </w:rPr>
      </w:r>
      <w:r>
        <w:rPr>
          <w:noProof/>
        </w:rPr>
        <w:fldChar w:fldCharType="separate"/>
      </w:r>
      <w:ins w:id="183" w:author="Ryan Lemos" w:date="2019-08-07T20:37:00Z">
        <w:r>
          <w:rPr>
            <w:noProof/>
          </w:rPr>
          <w:t>44</w:t>
        </w:r>
        <w:r>
          <w:rPr>
            <w:noProof/>
          </w:rPr>
          <w:fldChar w:fldCharType="end"/>
        </w:r>
      </w:ins>
    </w:p>
    <w:p w14:paraId="1EB928A9" w14:textId="4B8D925D" w:rsidR="00085AE7" w:rsidRDefault="00085AE7">
      <w:pPr>
        <w:pStyle w:val="Sumrio2"/>
        <w:tabs>
          <w:tab w:val="left" w:pos="1200"/>
          <w:tab w:val="right" w:leader="dot" w:pos="9061"/>
        </w:tabs>
        <w:rPr>
          <w:ins w:id="184" w:author="Ryan Lemos" w:date="2019-08-07T20:37:00Z"/>
          <w:rFonts w:asciiTheme="minorHAnsi" w:eastAsiaTheme="minorEastAsia" w:hAnsiTheme="minorHAnsi" w:cstheme="minorBidi"/>
          <w:caps w:val="0"/>
          <w:noProof/>
          <w:sz w:val="22"/>
          <w:szCs w:val="22"/>
          <w:lang w:eastAsia="pt-BR"/>
        </w:rPr>
      </w:pPr>
      <w:ins w:id="185" w:author="Ryan Lemos" w:date="2019-08-07T20:37:00Z">
        <w:r>
          <w:rPr>
            <w:noProof/>
          </w:rPr>
          <w:t>3.5</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_Toc16102717 \h </w:instrText>
        </w:r>
      </w:ins>
      <w:r>
        <w:rPr>
          <w:noProof/>
        </w:rPr>
      </w:r>
      <w:r>
        <w:rPr>
          <w:noProof/>
        </w:rPr>
        <w:fldChar w:fldCharType="separate"/>
      </w:r>
      <w:ins w:id="186" w:author="Ryan Lemos" w:date="2019-08-07T20:37:00Z">
        <w:r>
          <w:rPr>
            <w:noProof/>
          </w:rPr>
          <w:t>48</w:t>
        </w:r>
        <w:r>
          <w:rPr>
            <w:noProof/>
          </w:rPr>
          <w:fldChar w:fldCharType="end"/>
        </w:r>
      </w:ins>
    </w:p>
    <w:p w14:paraId="40599BE8" w14:textId="68F93EA9" w:rsidR="00085AE7" w:rsidRDefault="00085AE7">
      <w:pPr>
        <w:pStyle w:val="Sumrio3"/>
        <w:rPr>
          <w:ins w:id="187" w:author="Ryan Lemos" w:date="2019-08-07T20:37:00Z"/>
          <w:rFonts w:asciiTheme="minorHAnsi" w:eastAsiaTheme="minorEastAsia" w:hAnsiTheme="minorHAnsi" w:cstheme="minorBidi"/>
          <w:b w:val="0"/>
          <w:iCs w:val="0"/>
          <w:noProof/>
          <w:sz w:val="22"/>
          <w:szCs w:val="22"/>
          <w:lang w:eastAsia="pt-BR"/>
        </w:rPr>
      </w:pPr>
      <w:ins w:id="188" w:author="Ryan Lemos" w:date="2019-08-07T20:37:00Z">
        <w:r>
          <w:rPr>
            <w:noProof/>
          </w:rPr>
          <w:lastRenderedPageBreak/>
          <w:t>3.5.1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_Toc16102718 \h </w:instrText>
        </w:r>
      </w:ins>
      <w:r>
        <w:rPr>
          <w:noProof/>
        </w:rPr>
      </w:r>
      <w:r>
        <w:rPr>
          <w:noProof/>
        </w:rPr>
        <w:fldChar w:fldCharType="separate"/>
      </w:r>
      <w:ins w:id="189" w:author="Ryan Lemos" w:date="2019-08-07T20:37:00Z">
        <w:r>
          <w:rPr>
            <w:noProof/>
          </w:rPr>
          <w:t>48</w:t>
        </w:r>
        <w:r>
          <w:rPr>
            <w:noProof/>
          </w:rPr>
          <w:fldChar w:fldCharType="end"/>
        </w:r>
      </w:ins>
    </w:p>
    <w:p w14:paraId="48BEFC2E" w14:textId="230D59F1" w:rsidR="00085AE7" w:rsidRDefault="00085AE7">
      <w:pPr>
        <w:pStyle w:val="Sumrio4"/>
        <w:tabs>
          <w:tab w:val="left" w:pos="1200"/>
          <w:tab w:val="right" w:leader="dot" w:pos="9061"/>
        </w:tabs>
        <w:rPr>
          <w:ins w:id="190" w:author="Ryan Lemos" w:date="2019-08-07T20:37:00Z"/>
          <w:rFonts w:asciiTheme="minorHAnsi" w:eastAsiaTheme="minorEastAsia" w:hAnsiTheme="minorHAnsi" w:cstheme="minorBidi"/>
          <w:noProof/>
          <w:sz w:val="22"/>
          <w:szCs w:val="22"/>
          <w:lang w:eastAsia="pt-BR"/>
        </w:rPr>
      </w:pPr>
      <w:ins w:id="191" w:author="Ryan Lemos" w:date="2019-08-07T20:37:00Z">
        <w:r>
          <w:rPr>
            <w:noProof/>
          </w:rPr>
          <w:t>3.5.1.1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_Toc16102719 \h </w:instrText>
        </w:r>
      </w:ins>
      <w:r>
        <w:rPr>
          <w:noProof/>
        </w:rPr>
      </w:r>
      <w:r>
        <w:rPr>
          <w:noProof/>
        </w:rPr>
        <w:fldChar w:fldCharType="separate"/>
      </w:r>
      <w:ins w:id="192" w:author="Ryan Lemos" w:date="2019-08-07T20:37:00Z">
        <w:r>
          <w:rPr>
            <w:noProof/>
          </w:rPr>
          <w:t>53</w:t>
        </w:r>
        <w:r>
          <w:rPr>
            <w:noProof/>
          </w:rPr>
          <w:fldChar w:fldCharType="end"/>
        </w:r>
      </w:ins>
    </w:p>
    <w:p w14:paraId="61DD55F0" w14:textId="0CC3591B" w:rsidR="00085AE7" w:rsidRDefault="00085AE7">
      <w:pPr>
        <w:pStyle w:val="Sumrio4"/>
        <w:tabs>
          <w:tab w:val="left" w:pos="1200"/>
          <w:tab w:val="right" w:leader="dot" w:pos="9061"/>
        </w:tabs>
        <w:rPr>
          <w:ins w:id="193" w:author="Ryan Lemos" w:date="2019-08-07T20:37:00Z"/>
          <w:rFonts w:asciiTheme="minorHAnsi" w:eastAsiaTheme="minorEastAsia" w:hAnsiTheme="minorHAnsi" w:cstheme="minorBidi"/>
          <w:noProof/>
          <w:sz w:val="22"/>
          <w:szCs w:val="22"/>
          <w:lang w:eastAsia="pt-BR"/>
        </w:rPr>
      </w:pPr>
      <w:ins w:id="194" w:author="Ryan Lemos" w:date="2019-08-07T20:37:00Z">
        <w:r>
          <w:rPr>
            <w:noProof/>
          </w:rPr>
          <w:t>3.5.1.2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_Toc16102720 \h </w:instrText>
        </w:r>
      </w:ins>
      <w:r>
        <w:rPr>
          <w:noProof/>
        </w:rPr>
      </w:r>
      <w:r>
        <w:rPr>
          <w:noProof/>
        </w:rPr>
        <w:fldChar w:fldCharType="separate"/>
      </w:r>
      <w:ins w:id="195" w:author="Ryan Lemos" w:date="2019-08-07T20:37:00Z">
        <w:r>
          <w:rPr>
            <w:noProof/>
          </w:rPr>
          <w:t>58</w:t>
        </w:r>
        <w:r>
          <w:rPr>
            <w:noProof/>
          </w:rPr>
          <w:fldChar w:fldCharType="end"/>
        </w:r>
      </w:ins>
    </w:p>
    <w:p w14:paraId="0336C13E" w14:textId="3A3DC6BD" w:rsidR="00085AE7" w:rsidRDefault="00085AE7">
      <w:pPr>
        <w:pStyle w:val="Sumrio4"/>
        <w:tabs>
          <w:tab w:val="left" w:pos="1200"/>
          <w:tab w:val="right" w:leader="dot" w:pos="9061"/>
        </w:tabs>
        <w:rPr>
          <w:ins w:id="196" w:author="Ryan Lemos" w:date="2019-08-07T20:37:00Z"/>
          <w:rFonts w:asciiTheme="minorHAnsi" w:eastAsiaTheme="minorEastAsia" w:hAnsiTheme="minorHAnsi" w:cstheme="minorBidi"/>
          <w:noProof/>
          <w:sz w:val="22"/>
          <w:szCs w:val="22"/>
          <w:lang w:eastAsia="pt-BR"/>
        </w:rPr>
      </w:pPr>
      <w:ins w:id="197" w:author="Ryan Lemos" w:date="2019-08-07T20:37:00Z">
        <w:r>
          <w:rPr>
            <w:noProof/>
          </w:rPr>
          <w:t>3.5.1.3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_Toc16102721 \h </w:instrText>
        </w:r>
      </w:ins>
      <w:r>
        <w:rPr>
          <w:noProof/>
        </w:rPr>
      </w:r>
      <w:r>
        <w:rPr>
          <w:noProof/>
        </w:rPr>
        <w:fldChar w:fldCharType="separate"/>
      </w:r>
      <w:ins w:id="198" w:author="Ryan Lemos" w:date="2019-08-07T20:37:00Z">
        <w:r>
          <w:rPr>
            <w:noProof/>
          </w:rPr>
          <w:t>61</w:t>
        </w:r>
        <w:r>
          <w:rPr>
            <w:noProof/>
          </w:rPr>
          <w:fldChar w:fldCharType="end"/>
        </w:r>
      </w:ins>
    </w:p>
    <w:p w14:paraId="66A00DF6" w14:textId="28E9C438" w:rsidR="00085AE7" w:rsidRDefault="00085AE7">
      <w:pPr>
        <w:pStyle w:val="Sumrio4"/>
        <w:tabs>
          <w:tab w:val="left" w:pos="1200"/>
          <w:tab w:val="right" w:leader="dot" w:pos="9061"/>
        </w:tabs>
        <w:rPr>
          <w:ins w:id="199" w:author="Ryan Lemos" w:date="2019-08-07T20:37:00Z"/>
          <w:rFonts w:asciiTheme="minorHAnsi" w:eastAsiaTheme="minorEastAsia" w:hAnsiTheme="minorHAnsi" w:cstheme="minorBidi"/>
          <w:noProof/>
          <w:sz w:val="22"/>
          <w:szCs w:val="22"/>
          <w:lang w:eastAsia="pt-BR"/>
        </w:rPr>
      </w:pPr>
      <w:ins w:id="200" w:author="Ryan Lemos" w:date="2019-08-07T20:37:00Z">
        <w:r>
          <w:rPr>
            <w:noProof/>
          </w:rPr>
          <w:t>3.5.1.4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_Toc16102722 \h </w:instrText>
        </w:r>
      </w:ins>
      <w:r>
        <w:rPr>
          <w:noProof/>
        </w:rPr>
      </w:r>
      <w:r>
        <w:rPr>
          <w:noProof/>
        </w:rPr>
        <w:fldChar w:fldCharType="separate"/>
      </w:r>
      <w:ins w:id="201" w:author="Ryan Lemos" w:date="2019-08-07T20:37:00Z">
        <w:r>
          <w:rPr>
            <w:noProof/>
          </w:rPr>
          <w:t>73</w:t>
        </w:r>
        <w:r>
          <w:rPr>
            <w:noProof/>
          </w:rPr>
          <w:fldChar w:fldCharType="end"/>
        </w:r>
      </w:ins>
    </w:p>
    <w:p w14:paraId="2544772E" w14:textId="5B95B4CF" w:rsidR="00085AE7" w:rsidRDefault="00085AE7">
      <w:pPr>
        <w:pStyle w:val="Sumrio2"/>
        <w:tabs>
          <w:tab w:val="left" w:pos="1200"/>
          <w:tab w:val="right" w:leader="dot" w:pos="9061"/>
        </w:tabs>
        <w:rPr>
          <w:ins w:id="202" w:author="Ryan Lemos" w:date="2019-08-07T20:37:00Z"/>
          <w:rFonts w:asciiTheme="minorHAnsi" w:eastAsiaTheme="minorEastAsia" w:hAnsiTheme="minorHAnsi" w:cstheme="minorBidi"/>
          <w:caps w:val="0"/>
          <w:noProof/>
          <w:sz w:val="22"/>
          <w:szCs w:val="22"/>
          <w:lang w:eastAsia="pt-BR"/>
        </w:rPr>
      </w:pPr>
      <w:ins w:id="203" w:author="Ryan Lemos" w:date="2019-08-07T20:37:00Z">
        <w:r>
          <w:rPr>
            <w:noProof/>
          </w:rPr>
          <w:t>3.6</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_Toc16102723 \h </w:instrText>
        </w:r>
      </w:ins>
      <w:r>
        <w:rPr>
          <w:noProof/>
        </w:rPr>
      </w:r>
      <w:r>
        <w:rPr>
          <w:noProof/>
        </w:rPr>
        <w:fldChar w:fldCharType="separate"/>
      </w:r>
      <w:ins w:id="204" w:author="Ryan Lemos" w:date="2019-08-07T20:37:00Z">
        <w:r>
          <w:rPr>
            <w:noProof/>
          </w:rPr>
          <w:t>78</w:t>
        </w:r>
        <w:r>
          <w:rPr>
            <w:noProof/>
          </w:rPr>
          <w:fldChar w:fldCharType="end"/>
        </w:r>
      </w:ins>
    </w:p>
    <w:p w14:paraId="4E9CDDE7" w14:textId="21AC9AEE" w:rsidR="00085AE7" w:rsidRDefault="00085AE7">
      <w:pPr>
        <w:pStyle w:val="Sumrio3"/>
        <w:rPr>
          <w:ins w:id="205" w:author="Ryan Lemos" w:date="2019-08-07T20:37:00Z"/>
          <w:rFonts w:asciiTheme="minorHAnsi" w:eastAsiaTheme="minorEastAsia" w:hAnsiTheme="minorHAnsi" w:cstheme="minorBidi"/>
          <w:b w:val="0"/>
          <w:iCs w:val="0"/>
          <w:noProof/>
          <w:sz w:val="22"/>
          <w:szCs w:val="22"/>
          <w:lang w:eastAsia="pt-BR"/>
        </w:rPr>
      </w:pPr>
      <w:ins w:id="206" w:author="Ryan Lemos" w:date="2019-08-07T20:37:00Z">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_Toc16102724 \h </w:instrText>
        </w:r>
      </w:ins>
      <w:r>
        <w:rPr>
          <w:noProof/>
        </w:rPr>
      </w:r>
      <w:r>
        <w:rPr>
          <w:noProof/>
        </w:rPr>
        <w:fldChar w:fldCharType="separate"/>
      </w:r>
      <w:ins w:id="207" w:author="Ryan Lemos" w:date="2019-08-07T20:37:00Z">
        <w:r>
          <w:rPr>
            <w:noProof/>
          </w:rPr>
          <w:t>78</w:t>
        </w:r>
        <w:r>
          <w:rPr>
            <w:noProof/>
          </w:rPr>
          <w:fldChar w:fldCharType="end"/>
        </w:r>
      </w:ins>
    </w:p>
    <w:p w14:paraId="72F9B79D" w14:textId="0267394C" w:rsidR="00085AE7" w:rsidRDefault="00085AE7">
      <w:pPr>
        <w:pStyle w:val="Sumrio4"/>
        <w:tabs>
          <w:tab w:val="left" w:pos="1200"/>
          <w:tab w:val="right" w:leader="dot" w:pos="9061"/>
        </w:tabs>
        <w:rPr>
          <w:ins w:id="208" w:author="Ryan Lemos" w:date="2019-08-07T20:37:00Z"/>
          <w:rFonts w:asciiTheme="minorHAnsi" w:eastAsiaTheme="minorEastAsia" w:hAnsiTheme="minorHAnsi" w:cstheme="minorBidi"/>
          <w:noProof/>
          <w:sz w:val="22"/>
          <w:szCs w:val="22"/>
          <w:lang w:eastAsia="pt-BR"/>
        </w:rPr>
      </w:pPr>
      <w:ins w:id="209" w:author="Ryan Lemos" w:date="2019-08-07T20:37:00Z">
        <w:r>
          <w:rPr>
            <w:noProof/>
          </w:rPr>
          <w:t>3.6.1.1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_Toc16102725 \h </w:instrText>
        </w:r>
      </w:ins>
      <w:r>
        <w:rPr>
          <w:noProof/>
        </w:rPr>
      </w:r>
      <w:r>
        <w:rPr>
          <w:noProof/>
        </w:rPr>
        <w:fldChar w:fldCharType="separate"/>
      </w:r>
      <w:ins w:id="210" w:author="Ryan Lemos" w:date="2019-08-07T20:37:00Z">
        <w:r>
          <w:rPr>
            <w:noProof/>
          </w:rPr>
          <w:t>78</w:t>
        </w:r>
        <w:r>
          <w:rPr>
            <w:noProof/>
          </w:rPr>
          <w:fldChar w:fldCharType="end"/>
        </w:r>
      </w:ins>
    </w:p>
    <w:p w14:paraId="7105F3EC" w14:textId="4D286048" w:rsidR="00085AE7" w:rsidRDefault="00085AE7">
      <w:pPr>
        <w:pStyle w:val="Sumrio4"/>
        <w:tabs>
          <w:tab w:val="left" w:pos="1200"/>
          <w:tab w:val="right" w:leader="dot" w:pos="9061"/>
        </w:tabs>
        <w:rPr>
          <w:ins w:id="211" w:author="Ryan Lemos" w:date="2019-08-07T20:37:00Z"/>
          <w:rFonts w:asciiTheme="minorHAnsi" w:eastAsiaTheme="minorEastAsia" w:hAnsiTheme="minorHAnsi" w:cstheme="minorBidi"/>
          <w:noProof/>
          <w:sz w:val="22"/>
          <w:szCs w:val="22"/>
          <w:lang w:eastAsia="pt-BR"/>
        </w:rPr>
      </w:pPr>
      <w:ins w:id="212" w:author="Ryan Lemos" w:date="2019-08-07T20:37:00Z">
        <w:r>
          <w:rPr>
            <w:noProof/>
          </w:rPr>
          <w:t>3.6.1.2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_Toc16102726 \h </w:instrText>
        </w:r>
      </w:ins>
      <w:r>
        <w:rPr>
          <w:noProof/>
        </w:rPr>
      </w:r>
      <w:r>
        <w:rPr>
          <w:noProof/>
        </w:rPr>
        <w:fldChar w:fldCharType="separate"/>
      </w:r>
      <w:ins w:id="213" w:author="Ryan Lemos" w:date="2019-08-07T20:37:00Z">
        <w:r>
          <w:rPr>
            <w:noProof/>
          </w:rPr>
          <w:t>92</w:t>
        </w:r>
        <w:r>
          <w:rPr>
            <w:noProof/>
          </w:rPr>
          <w:fldChar w:fldCharType="end"/>
        </w:r>
      </w:ins>
    </w:p>
    <w:p w14:paraId="0C6BA889" w14:textId="0CCDC6E7" w:rsidR="00085AE7" w:rsidRDefault="00085AE7">
      <w:pPr>
        <w:pStyle w:val="Sumrio2"/>
        <w:tabs>
          <w:tab w:val="left" w:pos="1200"/>
          <w:tab w:val="right" w:leader="dot" w:pos="9061"/>
        </w:tabs>
        <w:rPr>
          <w:ins w:id="214" w:author="Ryan Lemos" w:date="2019-08-07T20:37:00Z"/>
          <w:rFonts w:asciiTheme="minorHAnsi" w:eastAsiaTheme="minorEastAsia" w:hAnsiTheme="minorHAnsi" w:cstheme="minorBidi"/>
          <w:caps w:val="0"/>
          <w:noProof/>
          <w:sz w:val="22"/>
          <w:szCs w:val="22"/>
          <w:lang w:eastAsia="pt-BR"/>
        </w:rPr>
      </w:pPr>
      <w:ins w:id="215" w:author="Ryan Lemos" w:date="2019-08-07T20:37:00Z">
        <w:r>
          <w:rPr>
            <w:noProof/>
          </w:rPr>
          <w:t>3.7</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_Toc16102727 \h </w:instrText>
        </w:r>
      </w:ins>
      <w:r>
        <w:rPr>
          <w:noProof/>
        </w:rPr>
      </w:r>
      <w:r>
        <w:rPr>
          <w:noProof/>
        </w:rPr>
        <w:fldChar w:fldCharType="separate"/>
      </w:r>
      <w:ins w:id="216" w:author="Ryan Lemos" w:date="2019-08-07T20:37:00Z">
        <w:r>
          <w:rPr>
            <w:noProof/>
          </w:rPr>
          <w:t>96</w:t>
        </w:r>
        <w:r>
          <w:rPr>
            <w:noProof/>
          </w:rPr>
          <w:fldChar w:fldCharType="end"/>
        </w:r>
      </w:ins>
    </w:p>
    <w:p w14:paraId="192D56BB" w14:textId="1F139C14" w:rsidR="00085AE7" w:rsidRDefault="00085AE7">
      <w:pPr>
        <w:pStyle w:val="Sumrio3"/>
        <w:rPr>
          <w:ins w:id="217" w:author="Ryan Lemos" w:date="2019-08-07T20:37:00Z"/>
          <w:rFonts w:asciiTheme="minorHAnsi" w:eastAsiaTheme="minorEastAsia" w:hAnsiTheme="minorHAnsi" w:cstheme="minorBidi"/>
          <w:b w:val="0"/>
          <w:iCs w:val="0"/>
          <w:noProof/>
          <w:sz w:val="22"/>
          <w:szCs w:val="22"/>
          <w:lang w:eastAsia="pt-BR"/>
        </w:rPr>
      </w:pPr>
      <w:ins w:id="218" w:author="Ryan Lemos" w:date="2019-08-07T20:37:00Z">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_Toc16102728 \h </w:instrText>
        </w:r>
      </w:ins>
      <w:r>
        <w:rPr>
          <w:noProof/>
        </w:rPr>
      </w:r>
      <w:r>
        <w:rPr>
          <w:noProof/>
        </w:rPr>
        <w:fldChar w:fldCharType="separate"/>
      </w:r>
      <w:ins w:id="219" w:author="Ryan Lemos" w:date="2019-08-07T20:37:00Z">
        <w:r>
          <w:rPr>
            <w:noProof/>
          </w:rPr>
          <w:t>96</w:t>
        </w:r>
        <w:r>
          <w:rPr>
            <w:noProof/>
          </w:rPr>
          <w:fldChar w:fldCharType="end"/>
        </w:r>
      </w:ins>
    </w:p>
    <w:p w14:paraId="7B64F7EE" w14:textId="15DB408A" w:rsidR="00085AE7" w:rsidRDefault="00085AE7">
      <w:pPr>
        <w:pStyle w:val="Sumrio4"/>
        <w:tabs>
          <w:tab w:val="left" w:pos="1200"/>
          <w:tab w:val="right" w:leader="dot" w:pos="9061"/>
        </w:tabs>
        <w:rPr>
          <w:ins w:id="220" w:author="Ryan Lemos" w:date="2019-08-07T20:37:00Z"/>
          <w:rFonts w:asciiTheme="minorHAnsi" w:eastAsiaTheme="minorEastAsia" w:hAnsiTheme="minorHAnsi" w:cstheme="minorBidi"/>
          <w:noProof/>
          <w:sz w:val="22"/>
          <w:szCs w:val="22"/>
          <w:lang w:eastAsia="pt-BR"/>
        </w:rPr>
      </w:pPr>
      <w:ins w:id="221" w:author="Ryan Lemos" w:date="2019-08-07T20:37:00Z">
        <w:r>
          <w:rPr>
            <w:noProof/>
          </w:rPr>
          <w:t>3.7.1.1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_Toc16102729 \h </w:instrText>
        </w:r>
      </w:ins>
      <w:r>
        <w:rPr>
          <w:noProof/>
        </w:rPr>
      </w:r>
      <w:r>
        <w:rPr>
          <w:noProof/>
        </w:rPr>
        <w:fldChar w:fldCharType="separate"/>
      </w:r>
      <w:ins w:id="222" w:author="Ryan Lemos" w:date="2019-08-07T20:37:00Z">
        <w:r>
          <w:rPr>
            <w:noProof/>
          </w:rPr>
          <w:t>97</w:t>
        </w:r>
        <w:r>
          <w:rPr>
            <w:noProof/>
          </w:rPr>
          <w:fldChar w:fldCharType="end"/>
        </w:r>
      </w:ins>
    </w:p>
    <w:p w14:paraId="6B8867E9" w14:textId="18957BBE" w:rsidR="00085AE7" w:rsidRDefault="00085AE7">
      <w:pPr>
        <w:pStyle w:val="Sumrio4"/>
        <w:tabs>
          <w:tab w:val="left" w:pos="1200"/>
          <w:tab w:val="right" w:leader="dot" w:pos="9061"/>
        </w:tabs>
        <w:rPr>
          <w:ins w:id="223" w:author="Ryan Lemos" w:date="2019-08-07T20:37:00Z"/>
          <w:rFonts w:asciiTheme="minorHAnsi" w:eastAsiaTheme="minorEastAsia" w:hAnsiTheme="minorHAnsi" w:cstheme="minorBidi"/>
          <w:noProof/>
          <w:sz w:val="22"/>
          <w:szCs w:val="22"/>
          <w:lang w:eastAsia="pt-BR"/>
        </w:rPr>
      </w:pPr>
      <w:ins w:id="224" w:author="Ryan Lemos" w:date="2019-08-07T20:37:00Z">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_Toc16102730 \h </w:instrText>
        </w:r>
      </w:ins>
      <w:r>
        <w:rPr>
          <w:noProof/>
        </w:rPr>
      </w:r>
      <w:r>
        <w:rPr>
          <w:noProof/>
        </w:rPr>
        <w:fldChar w:fldCharType="separate"/>
      </w:r>
      <w:ins w:id="225" w:author="Ryan Lemos" w:date="2019-08-07T20:37:00Z">
        <w:r>
          <w:rPr>
            <w:noProof/>
          </w:rPr>
          <w:t>97</w:t>
        </w:r>
        <w:r>
          <w:rPr>
            <w:noProof/>
          </w:rPr>
          <w:fldChar w:fldCharType="end"/>
        </w:r>
      </w:ins>
    </w:p>
    <w:p w14:paraId="6B07389F" w14:textId="761ADC34" w:rsidR="00085AE7" w:rsidRDefault="00085AE7">
      <w:pPr>
        <w:pStyle w:val="Sumrio2"/>
        <w:tabs>
          <w:tab w:val="left" w:pos="1200"/>
          <w:tab w:val="right" w:leader="dot" w:pos="9061"/>
        </w:tabs>
        <w:rPr>
          <w:ins w:id="226" w:author="Ryan Lemos" w:date="2019-08-07T20:37:00Z"/>
          <w:rFonts w:asciiTheme="minorHAnsi" w:eastAsiaTheme="minorEastAsia" w:hAnsiTheme="minorHAnsi" w:cstheme="minorBidi"/>
          <w:caps w:val="0"/>
          <w:noProof/>
          <w:sz w:val="22"/>
          <w:szCs w:val="22"/>
          <w:lang w:eastAsia="pt-BR"/>
        </w:rPr>
      </w:pPr>
      <w:ins w:id="227" w:author="Ryan Lemos" w:date="2019-08-07T20:37:00Z">
        <w:r>
          <w:rPr>
            <w:noProof/>
          </w:rPr>
          <w:t>3.8</w:t>
        </w:r>
        <w:r>
          <w:rPr>
            <w:rFonts w:asciiTheme="minorHAnsi" w:eastAsiaTheme="minorEastAsia" w:hAnsiTheme="minorHAnsi" w:cstheme="minorBidi"/>
            <w:caps w:val="0"/>
            <w:noProof/>
            <w:sz w:val="22"/>
            <w:szCs w:val="22"/>
            <w:lang w:eastAsia="pt-BR"/>
          </w:rPr>
          <w:tab/>
        </w:r>
        <w:r>
          <w:rPr>
            <w:noProof/>
          </w:rPr>
          <w:t>Testes</w:t>
        </w:r>
        <w:r>
          <w:rPr>
            <w:noProof/>
          </w:rPr>
          <w:tab/>
        </w:r>
        <w:r>
          <w:rPr>
            <w:noProof/>
          </w:rPr>
          <w:fldChar w:fldCharType="begin"/>
        </w:r>
        <w:r>
          <w:rPr>
            <w:noProof/>
          </w:rPr>
          <w:instrText xml:space="preserve"> PAGEREF _Toc16102731 \h </w:instrText>
        </w:r>
      </w:ins>
      <w:r>
        <w:rPr>
          <w:noProof/>
        </w:rPr>
      </w:r>
      <w:r>
        <w:rPr>
          <w:noProof/>
        </w:rPr>
        <w:fldChar w:fldCharType="separate"/>
      </w:r>
      <w:ins w:id="228" w:author="Ryan Lemos" w:date="2019-08-07T20:37:00Z">
        <w:r>
          <w:rPr>
            <w:noProof/>
          </w:rPr>
          <w:t>97</w:t>
        </w:r>
        <w:r>
          <w:rPr>
            <w:noProof/>
          </w:rPr>
          <w:fldChar w:fldCharType="end"/>
        </w:r>
      </w:ins>
    </w:p>
    <w:p w14:paraId="0F142A05" w14:textId="0CDA58C1" w:rsidR="00085AE7" w:rsidRDefault="00085AE7">
      <w:pPr>
        <w:pStyle w:val="Sumrio2"/>
        <w:tabs>
          <w:tab w:val="right" w:leader="dot" w:pos="9061"/>
        </w:tabs>
        <w:rPr>
          <w:ins w:id="229" w:author="Ryan Lemos" w:date="2019-08-07T20:37:00Z"/>
          <w:rFonts w:asciiTheme="minorHAnsi" w:eastAsiaTheme="minorEastAsia" w:hAnsiTheme="minorHAnsi" w:cstheme="minorBidi"/>
          <w:caps w:val="0"/>
          <w:noProof/>
          <w:sz w:val="22"/>
          <w:szCs w:val="22"/>
          <w:lang w:eastAsia="pt-BR"/>
        </w:rPr>
      </w:pPr>
      <w:ins w:id="230" w:author="Ryan Lemos" w:date="2019-08-07T20:37:00Z">
        <w:r w:rsidRPr="00085AE7">
          <w:rPr>
            <w:noProof/>
            <w:rPrChange w:id="231" w:author="Ryan Lemos" w:date="2019-08-07T20:37:00Z">
              <w:rPr>
                <w:noProof/>
                <w:lang w:val="en-US"/>
              </w:rPr>
            </w:rPrChange>
          </w:rPr>
          <w:t>3.9</w:t>
        </w:r>
        <w:r>
          <w:rPr>
            <w:noProof/>
          </w:rPr>
          <w:tab/>
        </w:r>
        <w:r>
          <w:rPr>
            <w:noProof/>
          </w:rPr>
          <w:fldChar w:fldCharType="begin"/>
        </w:r>
        <w:r>
          <w:rPr>
            <w:noProof/>
          </w:rPr>
          <w:instrText xml:space="preserve"> PAGEREF _Toc16102732 \h </w:instrText>
        </w:r>
      </w:ins>
      <w:r>
        <w:rPr>
          <w:noProof/>
        </w:rPr>
      </w:r>
      <w:r>
        <w:rPr>
          <w:noProof/>
        </w:rPr>
        <w:fldChar w:fldCharType="separate"/>
      </w:r>
      <w:ins w:id="232" w:author="Ryan Lemos" w:date="2019-08-07T20:37:00Z">
        <w:r>
          <w:rPr>
            <w:noProof/>
          </w:rPr>
          <w:t>99</w:t>
        </w:r>
        <w:r>
          <w:rPr>
            <w:noProof/>
          </w:rPr>
          <w:fldChar w:fldCharType="end"/>
        </w:r>
      </w:ins>
    </w:p>
    <w:p w14:paraId="139CB7D8" w14:textId="67AD72B1" w:rsidR="00085AE7" w:rsidRDefault="00085AE7">
      <w:pPr>
        <w:pStyle w:val="Sumrio1"/>
        <w:tabs>
          <w:tab w:val="right" w:leader="dot" w:pos="9061"/>
        </w:tabs>
        <w:rPr>
          <w:ins w:id="233" w:author="Ryan Lemos" w:date="2019-08-07T20:37:00Z"/>
          <w:rFonts w:asciiTheme="minorHAnsi" w:eastAsiaTheme="minorEastAsia" w:hAnsiTheme="minorHAnsi" w:cstheme="minorBidi"/>
          <w:b w:val="0"/>
          <w:bCs w:val="0"/>
          <w:caps w:val="0"/>
          <w:noProof/>
          <w:sz w:val="22"/>
          <w:szCs w:val="22"/>
          <w:lang w:eastAsia="pt-BR"/>
        </w:rPr>
      </w:pPr>
      <w:ins w:id="234" w:author="Ryan Lemos" w:date="2019-08-07T20:37:00Z">
        <w:r>
          <w:rPr>
            <w:noProof/>
          </w:rPr>
          <w:t>Referências</w:t>
        </w:r>
        <w:r>
          <w:rPr>
            <w:noProof/>
          </w:rPr>
          <w:tab/>
        </w:r>
        <w:r>
          <w:rPr>
            <w:noProof/>
          </w:rPr>
          <w:fldChar w:fldCharType="begin"/>
        </w:r>
        <w:r>
          <w:rPr>
            <w:noProof/>
          </w:rPr>
          <w:instrText xml:space="preserve"> PAGEREF _Toc16102733 \h </w:instrText>
        </w:r>
      </w:ins>
      <w:r>
        <w:rPr>
          <w:noProof/>
        </w:rPr>
      </w:r>
      <w:r>
        <w:rPr>
          <w:noProof/>
        </w:rPr>
        <w:fldChar w:fldCharType="separate"/>
      </w:r>
      <w:ins w:id="235" w:author="Ryan Lemos" w:date="2019-08-07T20:37:00Z">
        <w:r>
          <w:rPr>
            <w:noProof/>
          </w:rPr>
          <w:t>100</w:t>
        </w:r>
        <w:r>
          <w:rPr>
            <w:noProof/>
          </w:rPr>
          <w:fldChar w:fldCharType="end"/>
        </w:r>
      </w:ins>
    </w:p>
    <w:p w14:paraId="7E458B84" w14:textId="23674470" w:rsidR="00085AE7" w:rsidRDefault="00085AE7">
      <w:pPr>
        <w:pStyle w:val="Sumrio1"/>
        <w:tabs>
          <w:tab w:val="right" w:leader="dot" w:pos="9061"/>
        </w:tabs>
        <w:rPr>
          <w:ins w:id="236" w:author="Ryan Lemos" w:date="2019-08-07T20:37:00Z"/>
          <w:rFonts w:asciiTheme="minorHAnsi" w:eastAsiaTheme="minorEastAsia" w:hAnsiTheme="minorHAnsi" w:cstheme="minorBidi"/>
          <w:b w:val="0"/>
          <w:bCs w:val="0"/>
          <w:caps w:val="0"/>
          <w:noProof/>
          <w:sz w:val="22"/>
          <w:szCs w:val="22"/>
          <w:lang w:eastAsia="pt-BR"/>
        </w:rPr>
      </w:pPr>
      <w:ins w:id="237" w:author="Ryan Lemos" w:date="2019-08-07T20:37: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_Toc16102734 \h </w:instrText>
        </w:r>
      </w:ins>
      <w:r>
        <w:rPr>
          <w:noProof/>
        </w:rPr>
      </w:r>
      <w:r>
        <w:rPr>
          <w:noProof/>
        </w:rPr>
        <w:fldChar w:fldCharType="separate"/>
      </w:r>
      <w:ins w:id="238" w:author="Ryan Lemos" w:date="2019-08-07T20:37:00Z">
        <w:r>
          <w:rPr>
            <w:noProof/>
          </w:rPr>
          <w:t>103</w:t>
        </w:r>
        <w:r>
          <w:rPr>
            <w:noProof/>
          </w:rPr>
          <w:fldChar w:fldCharType="end"/>
        </w:r>
      </w:ins>
    </w:p>
    <w:p w14:paraId="707FB005" w14:textId="1BF52BFC" w:rsidR="00903AE7" w:rsidDel="00A1160D" w:rsidRDefault="00903AE7">
      <w:pPr>
        <w:pStyle w:val="Sumrio1"/>
        <w:tabs>
          <w:tab w:val="left" w:pos="1200"/>
          <w:tab w:val="right" w:leader="dot" w:pos="9061"/>
        </w:tabs>
        <w:rPr>
          <w:del w:id="239" w:author="Ryan Lemos" w:date="2019-02-28T19:13:00Z"/>
          <w:rFonts w:asciiTheme="minorHAnsi" w:eastAsiaTheme="minorEastAsia" w:hAnsiTheme="minorHAnsi" w:cstheme="minorBidi"/>
          <w:b w:val="0"/>
          <w:bCs w:val="0"/>
          <w:caps w:val="0"/>
          <w:noProof/>
          <w:sz w:val="22"/>
          <w:szCs w:val="22"/>
          <w:lang w:eastAsia="pt-BR"/>
        </w:rPr>
      </w:pPr>
      <w:del w:id="240" w:author="Ryan Lemos" w:date="2019-02-28T19:13:00Z">
        <w:r w:rsidDel="00A1160D">
          <w:rPr>
            <w:noProof/>
          </w:rPr>
          <w:delText>1</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INTRODUÇÃO</w:delText>
        </w:r>
        <w:r w:rsidDel="00A1160D">
          <w:rPr>
            <w:noProof/>
          </w:rPr>
          <w:tab/>
        </w:r>
        <w:r w:rsidR="00A1160D" w:rsidDel="00A1160D">
          <w:rPr>
            <w:noProof/>
          </w:rPr>
          <w:delText>11</w:delText>
        </w:r>
      </w:del>
    </w:p>
    <w:p w14:paraId="6D90AD18" w14:textId="77777777" w:rsidR="00903AE7" w:rsidDel="00A1160D" w:rsidRDefault="00903AE7">
      <w:pPr>
        <w:pStyle w:val="Sumrio1"/>
        <w:tabs>
          <w:tab w:val="left" w:pos="1200"/>
          <w:tab w:val="right" w:leader="dot" w:pos="9061"/>
        </w:tabs>
        <w:rPr>
          <w:del w:id="241" w:author="Ryan Lemos" w:date="2019-02-28T19:13:00Z"/>
          <w:rFonts w:asciiTheme="minorHAnsi" w:eastAsiaTheme="minorEastAsia" w:hAnsiTheme="minorHAnsi" w:cstheme="minorBidi"/>
          <w:b w:val="0"/>
          <w:bCs w:val="0"/>
          <w:caps w:val="0"/>
          <w:noProof/>
          <w:sz w:val="22"/>
          <w:szCs w:val="22"/>
          <w:lang w:eastAsia="pt-BR"/>
        </w:rPr>
      </w:pPr>
      <w:del w:id="242" w:author="Ryan Lemos" w:date="2019-02-28T19:13:00Z">
        <w:r w:rsidDel="00A1160D">
          <w:rPr>
            <w:noProof/>
          </w:rPr>
          <w:delText>2</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Referencial teórico</w:delText>
        </w:r>
        <w:r w:rsidDel="00A1160D">
          <w:rPr>
            <w:noProof/>
          </w:rPr>
          <w:tab/>
        </w:r>
        <w:r w:rsidR="00A1160D" w:rsidDel="00A1160D">
          <w:rPr>
            <w:noProof/>
          </w:rPr>
          <w:delText>13</w:delText>
        </w:r>
      </w:del>
    </w:p>
    <w:p w14:paraId="624D6688" w14:textId="77777777" w:rsidR="00903AE7" w:rsidDel="00A1160D" w:rsidRDefault="00903AE7">
      <w:pPr>
        <w:pStyle w:val="Sumrio2"/>
        <w:tabs>
          <w:tab w:val="left" w:pos="1200"/>
          <w:tab w:val="right" w:leader="dot" w:pos="9061"/>
        </w:tabs>
        <w:rPr>
          <w:del w:id="243" w:author="Ryan Lemos" w:date="2019-02-28T19:13:00Z"/>
          <w:rFonts w:asciiTheme="minorHAnsi" w:eastAsiaTheme="minorEastAsia" w:hAnsiTheme="minorHAnsi" w:cstheme="minorBidi"/>
          <w:caps w:val="0"/>
          <w:noProof/>
          <w:sz w:val="22"/>
          <w:szCs w:val="22"/>
          <w:lang w:eastAsia="pt-BR"/>
        </w:rPr>
      </w:pPr>
      <w:del w:id="244" w:author="Ryan Lemos" w:date="2019-02-28T19:13:00Z">
        <w:r w:rsidDel="00A1160D">
          <w:rPr>
            <w:noProof/>
          </w:rPr>
          <w:delText>2.1</w:delText>
        </w:r>
        <w:r w:rsidDel="00A1160D">
          <w:rPr>
            <w:rFonts w:asciiTheme="minorHAnsi" w:eastAsiaTheme="minorEastAsia" w:hAnsiTheme="minorHAnsi" w:cstheme="minorBidi"/>
            <w:caps w:val="0"/>
            <w:noProof/>
            <w:sz w:val="22"/>
            <w:szCs w:val="22"/>
            <w:lang w:eastAsia="pt-BR"/>
          </w:rPr>
          <w:tab/>
        </w:r>
        <w:r w:rsidDel="00A1160D">
          <w:rPr>
            <w:noProof/>
          </w:rPr>
          <w:delText>Educação a distância – ambiente virtual</w:delText>
        </w:r>
        <w:r w:rsidDel="00A1160D">
          <w:rPr>
            <w:noProof/>
          </w:rPr>
          <w:tab/>
        </w:r>
        <w:r w:rsidR="00A1160D" w:rsidDel="00A1160D">
          <w:rPr>
            <w:noProof/>
          </w:rPr>
          <w:delText>13</w:delText>
        </w:r>
      </w:del>
    </w:p>
    <w:p w14:paraId="4E635023" w14:textId="77777777" w:rsidR="00903AE7" w:rsidDel="00A1160D" w:rsidRDefault="00903AE7">
      <w:pPr>
        <w:pStyle w:val="Sumrio3"/>
        <w:rPr>
          <w:del w:id="245" w:author="Ryan Lemos" w:date="2019-02-28T19:13:00Z"/>
          <w:rFonts w:asciiTheme="minorHAnsi" w:eastAsiaTheme="minorEastAsia" w:hAnsiTheme="minorHAnsi" w:cstheme="minorBidi"/>
          <w:b w:val="0"/>
          <w:iCs w:val="0"/>
          <w:noProof/>
          <w:sz w:val="22"/>
          <w:szCs w:val="22"/>
          <w:lang w:eastAsia="pt-BR"/>
        </w:rPr>
      </w:pPr>
      <w:del w:id="246" w:author="Ryan Lemos" w:date="2019-02-28T19:13:00Z">
        <w:r w:rsidDel="00A1160D">
          <w:rPr>
            <w:noProof/>
          </w:rPr>
          <w:delText>2.1.1</w:delText>
        </w:r>
        <w:r w:rsidDel="00A1160D">
          <w:rPr>
            <w:rFonts w:asciiTheme="minorHAnsi" w:eastAsiaTheme="minorEastAsia" w:hAnsiTheme="minorHAnsi" w:cstheme="minorBidi"/>
            <w:b w:val="0"/>
            <w:iCs w:val="0"/>
            <w:noProof/>
            <w:sz w:val="22"/>
            <w:szCs w:val="22"/>
            <w:lang w:eastAsia="pt-BR"/>
          </w:rPr>
          <w:tab/>
        </w:r>
        <w:r w:rsidDel="00A1160D">
          <w:rPr>
            <w:noProof/>
          </w:rPr>
          <w:delText>Metodologias/sistemas de apoio de ensino de idiomas</w:delText>
        </w:r>
        <w:r w:rsidDel="00A1160D">
          <w:rPr>
            <w:noProof/>
          </w:rPr>
          <w:tab/>
        </w:r>
        <w:r w:rsidR="00A1160D" w:rsidDel="00A1160D">
          <w:rPr>
            <w:noProof/>
          </w:rPr>
          <w:delText>13</w:delText>
        </w:r>
      </w:del>
    </w:p>
    <w:p w14:paraId="53063BA9" w14:textId="77777777" w:rsidR="00903AE7" w:rsidDel="00A1160D" w:rsidRDefault="00903AE7">
      <w:pPr>
        <w:pStyle w:val="Sumrio2"/>
        <w:tabs>
          <w:tab w:val="left" w:pos="1200"/>
          <w:tab w:val="right" w:leader="dot" w:pos="9061"/>
        </w:tabs>
        <w:rPr>
          <w:del w:id="247" w:author="Ryan Lemos" w:date="2019-02-28T19:13:00Z"/>
          <w:rFonts w:asciiTheme="minorHAnsi" w:eastAsiaTheme="minorEastAsia" w:hAnsiTheme="minorHAnsi" w:cstheme="minorBidi"/>
          <w:caps w:val="0"/>
          <w:noProof/>
          <w:sz w:val="22"/>
          <w:szCs w:val="22"/>
          <w:lang w:eastAsia="pt-BR"/>
        </w:rPr>
      </w:pPr>
      <w:del w:id="248" w:author="Ryan Lemos" w:date="2019-02-28T19:13:00Z">
        <w:r w:rsidDel="00A1160D">
          <w:rPr>
            <w:noProof/>
          </w:rPr>
          <w:delText>2.2</w:delText>
        </w:r>
        <w:r w:rsidDel="00A1160D">
          <w:rPr>
            <w:rFonts w:asciiTheme="minorHAnsi" w:eastAsiaTheme="minorEastAsia" w:hAnsiTheme="minorHAnsi" w:cstheme="minorBidi"/>
            <w:caps w:val="0"/>
            <w:noProof/>
            <w:sz w:val="22"/>
            <w:szCs w:val="22"/>
            <w:lang w:eastAsia="pt-BR"/>
          </w:rPr>
          <w:tab/>
        </w:r>
        <w:r w:rsidDel="00A1160D">
          <w:rPr>
            <w:noProof/>
          </w:rPr>
          <w:delText>Desenvolvimento e tecnologias de sistemas Web</w:delText>
        </w:r>
        <w:r w:rsidDel="00A1160D">
          <w:rPr>
            <w:noProof/>
          </w:rPr>
          <w:tab/>
        </w:r>
        <w:r w:rsidR="00A1160D" w:rsidDel="00A1160D">
          <w:rPr>
            <w:noProof/>
          </w:rPr>
          <w:delText>16</w:delText>
        </w:r>
      </w:del>
    </w:p>
    <w:p w14:paraId="312BA048" w14:textId="77777777" w:rsidR="00903AE7" w:rsidDel="00A1160D" w:rsidRDefault="00903AE7">
      <w:pPr>
        <w:pStyle w:val="Sumrio3"/>
        <w:rPr>
          <w:del w:id="249" w:author="Ryan Lemos" w:date="2019-02-28T19:13:00Z"/>
          <w:rFonts w:asciiTheme="minorHAnsi" w:eastAsiaTheme="minorEastAsia" w:hAnsiTheme="minorHAnsi" w:cstheme="minorBidi"/>
          <w:b w:val="0"/>
          <w:iCs w:val="0"/>
          <w:noProof/>
          <w:sz w:val="22"/>
          <w:szCs w:val="22"/>
          <w:lang w:eastAsia="pt-BR"/>
        </w:rPr>
      </w:pPr>
      <w:del w:id="250" w:author="Ryan Lemos" w:date="2019-02-28T19:13:00Z">
        <w:r w:rsidDel="00A1160D">
          <w:rPr>
            <w:noProof/>
          </w:rPr>
          <w:delText>2.2.1</w:delText>
        </w:r>
        <w:r w:rsidDel="00A1160D">
          <w:rPr>
            <w:rFonts w:asciiTheme="minorHAnsi" w:eastAsiaTheme="minorEastAsia" w:hAnsiTheme="minorHAnsi" w:cstheme="minorBidi"/>
            <w:b w:val="0"/>
            <w:iCs w:val="0"/>
            <w:noProof/>
            <w:sz w:val="22"/>
            <w:szCs w:val="22"/>
            <w:lang w:eastAsia="pt-BR"/>
          </w:rPr>
          <w:tab/>
        </w:r>
        <w:r w:rsidDel="00A1160D">
          <w:rPr>
            <w:noProof/>
          </w:rPr>
          <w:delText>Criptografia e controle de acessos</w:delText>
        </w:r>
        <w:r w:rsidDel="00A1160D">
          <w:rPr>
            <w:noProof/>
          </w:rPr>
          <w:tab/>
        </w:r>
        <w:r w:rsidR="00A1160D" w:rsidDel="00A1160D">
          <w:rPr>
            <w:noProof/>
          </w:rPr>
          <w:delText>17</w:delText>
        </w:r>
      </w:del>
    </w:p>
    <w:p w14:paraId="71B0B47B" w14:textId="77777777" w:rsidR="00903AE7" w:rsidDel="00A1160D" w:rsidRDefault="00903AE7">
      <w:pPr>
        <w:pStyle w:val="Sumrio3"/>
        <w:rPr>
          <w:del w:id="251" w:author="Ryan Lemos" w:date="2019-02-28T19:13:00Z"/>
          <w:rFonts w:asciiTheme="minorHAnsi" w:eastAsiaTheme="minorEastAsia" w:hAnsiTheme="minorHAnsi" w:cstheme="minorBidi"/>
          <w:b w:val="0"/>
          <w:iCs w:val="0"/>
          <w:noProof/>
          <w:sz w:val="22"/>
          <w:szCs w:val="22"/>
          <w:lang w:eastAsia="pt-BR"/>
        </w:rPr>
      </w:pPr>
      <w:del w:id="252" w:author="Ryan Lemos" w:date="2019-02-28T19:13:00Z">
        <w:r w:rsidDel="00A1160D">
          <w:rPr>
            <w:noProof/>
          </w:rPr>
          <w:delText>2.2.2</w:delText>
        </w:r>
        <w:r w:rsidDel="00A1160D">
          <w:rPr>
            <w:rFonts w:asciiTheme="minorHAnsi" w:eastAsiaTheme="minorEastAsia" w:hAnsiTheme="minorHAnsi" w:cstheme="minorBidi"/>
            <w:b w:val="0"/>
            <w:iCs w:val="0"/>
            <w:noProof/>
            <w:sz w:val="22"/>
            <w:szCs w:val="22"/>
            <w:lang w:eastAsia="pt-BR"/>
          </w:rPr>
          <w:tab/>
        </w:r>
        <w:r w:rsidDel="00A1160D">
          <w:rPr>
            <w:noProof/>
          </w:rPr>
          <w:delText>Interação humano computador (IHC)</w:delText>
        </w:r>
        <w:r w:rsidDel="00A1160D">
          <w:rPr>
            <w:noProof/>
          </w:rPr>
          <w:tab/>
        </w:r>
        <w:r w:rsidR="00A1160D" w:rsidDel="00A1160D">
          <w:rPr>
            <w:noProof/>
          </w:rPr>
          <w:delText>18</w:delText>
        </w:r>
      </w:del>
    </w:p>
    <w:p w14:paraId="2308DA15" w14:textId="77777777" w:rsidR="00903AE7" w:rsidDel="00A1160D" w:rsidRDefault="00903AE7">
      <w:pPr>
        <w:pStyle w:val="Sumrio3"/>
        <w:rPr>
          <w:del w:id="253" w:author="Ryan Lemos" w:date="2019-02-28T19:13:00Z"/>
          <w:rFonts w:asciiTheme="minorHAnsi" w:eastAsiaTheme="minorEastAsia" w:hAnsiTheme="minorHAnsi" w:cstheme="minorBidi"/>
          <w:b w:val="0"/>
          <w:iCs w:val="0"/>
          <w:noProof/>
          <w:sz w:val="22"/>
          <w:szCs w:val="22"/>
          <w:lang w:eastAsia="pt-BR"/>
        </w:rPr>
      </w:pPr>
      <w:del w:id="254" w:author="Ryan Lemos" w:date="2019-02-28T19:13:00Z">
        <w:r w:rsidDel="00A1160D">
          <w:rPr>
            <w:noProof/>
          </w:rPr>
          <w:delText>2.2.3</w:delText>
        </w:r>
        <w:r w:rsidDel="00A1160D">
          <w:rPr>
            <w:rFonts w:asciiTheme="minorHAnsi" w:eastAsiaTheme="minorEastAsia" w:hAnsiTheme="minorHAnsi" w:cstheme="minorBidi"/>
            <w:b w:val="0"/>
            <w:iCs w:val="0"/>
            <w:noProof/>
            <w:sz w:val="22"/>
            <w:szCs w:val="22"/>
            <w:lang w:eastAsia="pt-BR"/>
          </w:rPr>
          <w:tab/>
        </w:r>
        <w:r w:rsidDel="00A1160D">
          <w:rPr>
            <w:noProof/>
          </w:rPr>
          <w:delText>Engenharia de Software</w:delText>
        </w:r>
        <w:r w:rsidDel="00A1160D">
          <w:rPr>
            <w:noProof/>
          </w:rPr>
          <w:tab/>
        </w:r>
        <w:r w:rsidR="00A1160D" w:rsidDel="00A1160D">
          <w:rPr>
            <w:noProof/>
          </w:rPr>
          <w:delText>19</w:delText>
        </w:r>
      </w:del>
    </w:p>
    <w:p w14:paraId="25A313CC" w14:textId="77777777" w:rsidR="00903AE7" w:rsidDel="00A1160D" w:rsidRDefault="00903AE7">
      <w:pPr>
        <w:pStyle w:val="Sumrio4"/>
        <w:tabs>
          <w:tab w:val="left" w:pos="1200"/>
          <w:tab w:val="right" w:leader="dot" w:pos="9061"/>
        </w:tabs>
        <w:rPr>
          <w:del w:id="255" w:author="Ryan Lemos" w:date="2019-02-28T19:13:00Z"/>
          <w:rFonts w:asciiTheme="minorHAnsi" w:eastAsiaTheme="minorEastAsia" w:hAnsiTheme="minorHAnsi" w:cstheme="minorBidi"/>
          <w:noProof/>
          <w:sz w:val="22"/>
          <w:szCs w:val="22"/>
          <w:lang w:eastAsia="pt-BR"/>
        </w:rPr>
      </w:pPr>
      <w:del w:id="256" w:author="Ryan Lemos" w:date="2019-02-28T19:13:00Z">
        <w:r w:rsidDel="00A1160D">
          <w:rPr>
            <w:noProof/>
          </w:rPr>
          <w:delText>2.2.3.1</w:delText>
        </w:r>
        <w:r w:rsidDel="00A1160D">
          <w:rPr>
            <w:rFonts w:asciiTheme="minorHAnsi" w:eastAsiaTheme="minorEastAsia" w:hAnsiTheme="minorHAnsi" w:cstheme="minorBidi"/>
            <w:noProof/>
            <w:sz w:val="22"/>
            <w:szCs w:val="22"/>
            <w:lang w:eastAsia="pt-BR"/>
          </w:rPr>
          <w:tab/>
        </w:r>
        <w:r w:rsidDel="00A1160D">
          <w:rPr>
            <w:noProof/>
          </w:rPr>
          <w:delText xml:space="preserve">Modelagem de processos com o </w:delText>
        </w:r>
        <w:r w:rsidRPr="005F21C8" w:rsidDel="00A1160D">
          <w:rPr>
            <w:i/>
            <w:noProof/>
          </w:rPr>
          <w:delText>Business Process Model and Notation</w:delText>
        </w:r>
        <w:r w:rsidDel="00A1160D">
          <w:rPr>
            <w:noProof/>
          </w:rPr>
          <w:delText xml:space="preserve"> (BPMN)</w:delText>
        </w:r>
        <w:r w:rsidDel="00A1160D">
          <w:rPr>
            <w:noProof/>
          </w:rPr>
          <w:tab/>
        </w:r>
        <w:r w:rsidR="00A1160D" w:rsidDel="00A1160D">
          <w:rPr>
            <w:noProof/>
          </w:rPr>
          <w:delText>21</w:delText>
        </w:r>
      </w:del>
    </w:p>
    <w:p w14:paraId="7C3B4D7A" w14:textId="77777777" w:rsidR="00903AE7" w:rsidDel="00A1160D" w:rsidRDefault="00903AE7">
      <w:pPr>
        <w:pStyle w:val="Sumrio4"/>
        <w:tabs>
          <w:tab w:val="left" w:pos="1200"/>
          <w:tab w:val="right" w:leader="dot" w:pos="9061"/>
        </w:tabs>
        <w:rPr>
          <w:del w:id="257" w:author="Ryan Lemos" w:date="2019-02-28T19:13:00Z"/>
          <w:rFonts w:asciiTheme="minorHAnsi" w:eastAsiaTheme="minorEastAsia" w:hAnsiTheme="minorHAnsi" w:cstheme="minorBidi"/>
          <w:noProof/>
          <w:sz w:val="22"/>
          <w:szCs w:val="22"/>
          <w:lang w:eastAsia="pt-BR"/>
        </w:rPr>
      </w:pPr>
      <w:del w:id="258" w:author="Ryan Lemos" w:date="2019-02-28T19:13:00Z">
        <w:r w:rsidDel="00A1160D">
          <w:rPr>
            <w:noProof/>
          </w:rPr>
          <w:delText>2.2.3.2</w:delText>
        </w:r>
        <w:r w:rsidDel="00A1160D">
          <w:rPr>
            <w:rFonts w:asciiTheme="minorHAnsi" w:eastAsiaTheme="minorEastAsia" w:hAnsiTheme="minorHAnsi" w:cstheme="minorBidi"/>
            <w:noProof/>
            <w:sz w:val="22"/>
            <w:szCs w:val="22"/>
            <w:lang w:eastAsia="pt-BR"/>
          </w:rPr>
          <w:tab/>
        </w:r>
        <w:r w:rsidDel="00A1160D">
          <w:rPr>
            <w:noProof/>
          </w:rPr>
          <w:delText>Metodologia Ágil</w:delText>
        </w:r>
        <w:r w:rsidDel="00A1160D">
          <w:rPr>
            <w:noProof/>
          </w:rPr>
          <w:tab/>
        </w:r>
        <w:r w:rsidR="00A1160D" w:rsidDel="00A1160D">
          <w:rPr>
            <w:noProof/>
          </w:rPr>
          <w:delText>25</w:delText>
        </w:r>
      </w:del>
    </w:p>
    <w:p w14:paraId="0A182F65" w14:textId="77777777" w:rsidR="00903AE7" w:rsidDel="00A1160D" w:rsidRDefault="00903AE7">
      <w:pPr>
        <w:pStyle w:val="Sumrio4"/>
        <w:tabs>
          <w:tab w:val="left" w:pos="1200"/>
          <w:tab w:val="right" w:leader="dot" w:pos="9061"/>
        </w:tabs>
        <w:rPr>
          <w:del w:id="259" w:author="Ryan Lemos" w:date="2019-02-28T19:13:00Z"/>
          <w:rFonts w:asciiTheme="minorHAnsi" w:eastAsiaTheme="minorEastAsia" w:hAnsiTheme="minorHAnsi" w:cstheme="minorBidi"/>
          <w:noProof/>
          <w:sz w:val="22"/>
          <w:szCs w:val="22"/>
          <w:lang w:eastAsia="pt-BR"/>
        </w:rPr>
      </w:pPr>
      <w:del w:id="260" w:author="Ryan Lemos" w:date="2019-02-28T19:13:00Z">
        <w:r w:rsidDel="00A1160D">
          <w:rPr>
            <w:noProof/>
          </w:rPr>
          <w:delText>2.2.3.3</w:delText>
        </w:r>
        <w:r w:rsidDel="00A1160D">
          <w:rPr>
            <w:rFonts w:asciiTheme="minorHAnsi" w:eastAsiaTheme="minorEastAsia" w:hAnsiTheme="minorHAnsi" w:cstheme="minorBidi"/>
            <w:noProof/>
            <w:sz w:val="22"/>
            <w:szCs w:val="22"/>
            <w:lang w:eastAsia="pt-BR"/>
          </w:rPr>
          <w:tab/>
        </w:r>
        <w:r w:rsidRPr="005F21C8" w:rsidDel="00A1160D">
          <w:rPr>
            <w:i/>
            <w:noProof/>
          </w:rPr>
          <w:delText>Extreme Programming</w:delText>
        </w:r>
        <w:r w:rsidDel="00A1160D">
          <w:rPr>
            <w:noProof/>
          </w:rPr>
          <w:delText xml:space="preserve"> (XP)</w:delText>
        </w:r>
        <w:r w:rsidDel="00A1160D">
          <w:rPr>
            <w:noProof/>
          </w:rPr>
          <w:tab/>
        </w:r>
        <w:r w:rsidR="00A1160D" w:rsidDel="00A1160D">
          <w:rPr>
            <w:noProof/>
          </w:rPr>
          <w:delText>26</w:delText>
        </w:r>
      </w:del>
    </w:p>
    <w:p w14:paraId="5CDEE2B9" w14:textId="77777777" w:rsidR="00903AE7" w:rsidDel="00A1160D" w:rsidRDefault="00903AE7">
      <w:pPr>
        <w:pStyle w:val="Sumrio3"/>
        <w:rPr>
          <w:del w:id="261" w:author="Ryan Lemos" w:date="2019-02-28T19:13:00Z"/>
          <w:rFonts w:asciiTheme="minorHAnsi" w:eastAsiaTheme="minorEastAsia" w:hAnsiTheme="minorHAnsi" w:cstheme="minorBidi"/>
          <w:b w:val="0"/>
          <w:iCs w:val="0"/>
          <w:noProof/>
          <w:sz w:val="22"/>
          <w:szCs w:val="22"/>
          <w:lang w:eastAsia="pt-BR"/>
        </w:rPr>
      </w:pPr>
      <w:del w:id="262" w:author="Ryan Lemos" w:date="2019-02-28T19:13:00Z">
        <w:r w:rsidDel="00A1160D">
          <w:rPr>
            <w:noProof/>
          </w:rPr>
          <w:delText>2.2.4</w:delText>
        </w:r>
        <w:r w:rsidDel="00A1160D">
          <w:rPr>
            <w:rFonts w:asciiTheme="minorHAnsi" w:eastAsiaTheme="minorEastAsia" w:hAnsiTheme="minorHAnsi" w:cstheme="minorBidi"/>
            <w:b w:val="0"/>
            <w:iCs w:val="0"/>
            <w:noProof/>
            <w:sz w:val="22"/>
            <w:szCs w:val="22"/>
            <w:lang w:eastAsia="pt-BR"/>
          </w:rPr>
          <w:tab/>
        </w:r>
        <w:r w:rsidDel="00A1160D">
          <w:rPr>
            <w:noProof/>
          </w:rPr>
          <w:delText>Tecnologias para desenvolvimento WEB</w:delText>
        </w:r>
        <w:r w:rsidDel="00A1160D">
          <w:rPr>
            <w:noProof/>
          </w:rPr>
          <w:tab/>
        </w:r>
        <w:r w:rsidR="00A1160D" w:rsidDel="00A1160D">
          <w:rPr>
            <w:noProof/>
          </w:rPr>
          <w:delText>29</w:delText>
        </w:r>
      </w:del>
    </w:p>
    <w:p w14:paraId="6DACB36A" w14:textId="77777777" w:rsidR="00903AE7" w:rsidDel="00A1160D" w:rsidRDefault="00903AE7">
      <w:pPr>
        <w:pStyle w:val="Sumrio4"/>
        <w:tabs>
          <w:tab w:val="left" w:pos="1200"/>
          <w:tab w:val="right" w:leader="dot" w:pos="9061"/>
        </w:tabs>
        <w:rPr>
          <w:del w:id="263" w:author="Ryan Lemos" w:date="2019-02-28T19:13:00Z"/>
          <w:rFonts w:asciiTheme="minorHAnsi" w:eastAsiaTheme="minorEastAsia" w:hAnsiTheme="minorHAnsi" w:cstheme="minorBidi"/>
          <w:noProof/>
          <w:sz w:val="22"/>
          <w:szCs w:val="22"/>
          <w:lang w:eastAsia="pt-BR"/>
        </w:rPr>
      </w:pPr>
      <w:del w:id="264" w:author="Ryan Lemos" w:date="2019-02-28T19:13:00Z">
        <w:r w:rsidRPr="006D241F" w:rsidDel="00A1160D">
          <w:rPr>
            <w:noProof/>
            <w:rPrChange w:id="265" w:author="Ryan Lemos" w:date="2019-05-22T10:18:00Z">
              <w:rPr>
                <w:noProof/>
                <w:lang w:val="en-US"/>
              </w:rPr>
            </w:rPrChange>
          </w:rPr>
          <w:delText>2.2.4.1</w:delText>
        </w:r>
        <w:r w:rsidDel="00A1160D">
          <w:rPr>
            <w:rFonts w:asciiTheme="minorHAnsi" w:eastAsiaTheme="minorEastAsia" w:hAnsiTheme="minorHAnsi" w:cstheme="minorBidi"/>
            <w:noProof/>
            <w:sz w:val="22"/>
            <w:szCs w:val="22"/>
            <w:lang w:eastAsia="pt-BR"/>
          </w:rPr>
          <w:tab/>
        </w:r>
        <w:r w:rsidRPr="006D241F" w:rsidDel="00A1160D">
          <w:rPr>
            <w:i/>
            <w:noProof/>
            <w:rPrChange w:id="266" w:author="Ryan Lemos" w:date="2019-05-22T10:18:00Z">
              <w:rPr>
                <w:i/>
                <w:noProof/>
                <w:lang w:val="en-US"/>
              </w:rPr>
            </w:rPrChange>
          </w:rPr>
          <w:delText>Hyper Text Markup Language</w:delText>
        </w:r>
        <w:r w:rsidRPr="006D241F" w:rsidDel="00A1160D">
          <w:rPr>
            <w:noProof/>
            <w:rPrChange w:id="267" w:author="Ryan Lemos" w:date="2019-05-22T10:18:00Z">
              <w:rPr>
                <w:noProof/>
                <w:lang w:val="en-US"/>
              </w:rPr>
            </w:rPrChange>
          </w:rPr>
          <w:delText xml:space="preserve"> (HTML)</w:delText>
        </w:r>
        <w:r w:rsidDel="00A1160D">
          <w:rPr>
            <w:noProof/>
          </w:rPr>
          <w:tab/>
        </w:r>
        <w:r w:rsidR="00A1160D" w:rsidDel="00A1160D">
          <w:rPr>
            <w:noProof/>
          </w:rPr>
          <w:delText>29</w:delText>
        </w:r>
      </w:del>
    </w:p>
    <w:p w14:paraId="156BCC0B" w14:textId="77777777" w:rsidR="00903AE7" w:rsidDel="00A1160D" w:rsidRDefault="00903AE7">
      <w:pPr>
        <w:pStyle w:val="Sumrio4"/>
        <w:tabs>
          <w:tab w:val="left" w:pos="1200"/>
          <w:tab w:val="right" w:leader="dot" w:pos="9061"/>
        </w:tabs>
        <w:rPr>
          <w:del w:id="268" w:author="Ryan Lemos" w:date="2019-02-28T19:13:00Z"/>
          <w:rFonts w:asciiTheme="minorHAnsi" w:eastAsiaTheme="minorEastAsia" w:hAnsiTheme="minorHAnsi" w:cstheme="minorBidi"/>
          <w:noProof/>
          <w:sz w:val="22"/>
          <w:szCs w:val="22"/>
          <w:lang w:eastAsia="pt-BR"/>
        </w:rPr>
      </w:pPr>
      <w:del w:id="269" w:author="Ryan Lemos" w:date="2019-02-28T19:13:00Z">
        <w:r w:rsidDel="00A1160D">
          <w:rPr>
            <w:noProof/>
          </w:rPr>
          <w:delText>2.2.4.2</w:delText>
        </w:r>
        <w:r w:rsidDel="00A1160D">
          <w:rPr>
            <w:rFonts w:asciiTheme="minorHAnsi" w:eastAsiaTheme="minorEastAsia" w:hAnsiTheme="minorHAnsi" w:cstheme="minorBidi"/>
            <w:noProof/>
            <w:sz w:val="22"/>
            <w:szCs w:val="22"/>
            <w:lang w:eastAsia="pt-BR"/>
          </w:rPr>
          <w:tab/>
        </w:r>
        <w:r w:rsidRPr="005F21C8" w:rsidDel="00A1160D">
          <w:rPr>
            <w:i/>
            <w:noProof/>
          </w:rPr>
          <w:delText>Cascading Style Sheets</w:delText>
        </w:r>
        <w:r w:rsidDel="00A1160D">
          <w:rPr>
            <w:noProof/>
          </w:rPr>
          <w:delText xml:space="preserve"> (CSS)</w:delText>
        </w:r>
        <w:r w:rsidDel="00A1160D">
          <w:rPr>
            <w:noProof/>
          </w:rPr>
          <w:tab/>
        </w:r>
        <w:r w:rsidR="00A1160D" w:rsidDel="00A1160D">
          <w:rPr>
            <w:noProof/>
          </w:rPr>
          <w:delText>30</w:delText>
        </w:r>
      </w:del>
    </w:p>
    <w:p w14:paraId="637F7013" w14:textId="77777777" w:rsidR="00903AE7" w:rsidDel="00A1160D" w:rsidRDefault="00903AE7">
      <w:pPr>
        <w:pStyle w:val="Sumrio4"/>
        <w:tabs>
          <w:tab w:val="left" w:pos="1200"/>
          <w:tab w:val="right" w:leader="dot" w:pos="9061"/>
        </w:tabs>
        <w:rPr>
          <w:del w:id="270" w:author="Ryan Lemos" w:date="2019-02-28T19:13:00Z"/>
          <w:rFonts w:asciiTheme="minorHAnsi" w:eastAsiaTheme="minorEastAsia" w:hAnsiTheme="minorHAnsi" w:cstheme="minorBidi"/>
          <w:noProof/>
          <w:sz w:val="22"/>
          <w:szCs w:val="22"/>
          <w:lang w:eastAsia="pt-BR"/>
        </w:rPr>
      </w:pPr>
      <w:del w:id="271" w:author="Ryan Lemos" w:date="2019-02-28T19:13:00Z">
        <w:r w:rsidDel="00A1160D">
          <w:rPr>
            <w:noProof/>
          </w:rPr>
          <w:delText>2.2.4.3</w:delText>
        </w:r>
        <w:r w:rsidDel="00A1160D">
          <w:rPr>
            <w:rFonts w:asciiTheme="minorHAnsi" w:eastAsiaTheme="minorEastAsia" w:hAnsiTheme="minorHAnsi" w:cstheme="minorBidi"/>
            <w:noProof/>
            <w:sz w:val="22"/>
            <w:szCs w:val="22"/>
            <w:lang w:eastAsia="pt-BR"/>
          </w:rPr>
          <w:tab/>
        </w:r>
        <w:r w:rsidDel="00A1160D">
          <w:rPr>
            <w:noProof/>
          </w:rPr>
          <w:delText>JavaScript (JS)</w:delText>
        </w:r>
        <w:r w:rsidDel="00A1160D">
          <w:rPr>
            <w:noProof/>
          </w:rPr>
          <w:tab/>
        </w:r>
        <w:r w:rsidR="00A1160D" w:rsidDel="00A1160D">
          <w:rPr>
            <w:noProof/>
          </w:rPr>
          <w:delText>33</w:delText>
        </w:r>
      </w:del>
    </w:p>
    <w:p w14:paraId="2AFB7DF1" w14:textId="77777777" w:rsidR="00903AE7" w:rsidDel="00A1160D" w:rsidRDefault="00903AE7">
      <w:pPr>
        <w:pStyle w:val="Sumrio4"/>
        <w:tabs>
          <w:tab w:val="left" w:pos="1200"/>
          <w:tab w:val="right" w:leader="dot" w:pos="9061"/>
        </w:tabs>
        <w:rPr>
          <w:del w:id="272" w:author="Ryan Lemos" w:date="2019-02-28T19:13:00Z"/>
          <w:rFonts w:asciiTheme="minorHAnsi" w:eastAsiaTheme="minorEastAsia" w:hAnsiTheme="minorHAnsi" w:cstheme="minorBidi"/>
          <w:noProof/>
          <w:sz w:val="22"/>
          <w:szCs w:val="22"/>
          <w:lang w:eastAsia="pt-BR"/>
        </w:rPr>
      </w:pPr>
      <w:del w:id="273" w:author="Ryan Lemos" w:date="2019-02-28T19:13:00Z">
        <w:r w:rsidDel="00A1160D">
          <w:rPr>
            <w:noProof/>
          </w:rPr>
          <w:delText>2.2.4.4</w:delText>
        </w:r>
        <w:r w:rsidDel="00A1160D">
          <w:rPr>
            <w:rFonts w:asciiTheme="minorHAnsi" w:eastAsiaTheme="minorEastAsia" w:hAnsiTheme="minorHAnsi" w:cstheme="minorBidi"/>
            <w:noProof/>
            <w:sz w:val="22"/>
            <w:szCs w:val="22"/>
            <w:lang w:eastAsia="pt-BR"/>
          </w:rPr>
          <w:tab/>
        </w:r>
        <w:r w:rsidDel="00A1160D">
          <w:rPr>
            <w:noProof/>
          </w:rPr>
          <w:delText>TypeScript</w:delText>
        </w:r>
        <w:r w:rsidDel="00A1160D">
          <w:rPr>
            <w:noProof/>
          </w:rPr>
          <w:tab/>
        </w:r>
        <w:r w:rsidR="00A1160D" w:rsidDel="00A1160D">
          <w:rPr>
            <w:noProof/>
          </w:rPr>
          <w:delText>34</w:delText>
        </w:r>
      </w:del>
    </w:p>
    <w:p w14:paraId="0D1B55C1" w14:textId="77777777" w:rsidR="00903AE7" w:rsidDel="00A1160D" w:rsidRDefault="00903AE7">
      <w:pPr>
        <w:pStyle w:val="Sumrio4"/>
        <w:tabs>
          <w:tab w:val="left" w:pos="1200"/>
          <w:tab w:val="right" w:leader="dot" w:pos="9061"/>
        </w:tabs>
        <w:rPr>
          <w:del w:id="274" w:author="Ryan Lemos" w:date="2019-02-28T19:13:00Z"/>
          <w:rFonts w:asciiTheme="minorHAnsi" w:eastAsiaTheme="minorEastAsia" w:hAnsiTheme="minorHAnsi" w:cstheme="minorBidi"/>
          <w:noProof/>
          <w:sz w:val="22"/>
          <w:szCs w:val="22"/>
          <w:lang w:eastAsia="pt-BR"/>
        </w:rPr>
      </w:pPr>
      <w:del w:id="275" w:author="Ryan Lemos" w:date="2019-02-28T19:13:00Z">
        <w:r w:rsidDel="00A1160D">
          <w:rPr>
            <w:noProof/>
          </w:rPr>
          <w:delText>2.2.4.5</w:delText>
        </w:r>
        <w:r w:rsidDel="00A1160D">
          <w:rPr>
            <w:rFonts w:asciiTheme="minorHAnsi" w:eastAsiaTheme="minorEastAsia" w:hAnsiTheme="minorHAnsi" w:cstheme="minorBidi"/>
            <w:noProof/>
            <w:sz w:val="22"/>
            <w:szCs w:val="22"/>
            <w:lang w:eastAsia="pt-BR"/>
          </w:rPr>
          <w:tab/>
        </w:r>
        <w:r w:rsidDel="00A1160D">
          <w:rPr>
            <w:noProof/>
          </w:rPr>
          <w:delText>Angular</w:delText>
        </w:r>
        <w:r w:rsidDel="00A1160D">
          <w:rPr>
            <w:noProof/>
          </w:rPr>
          <w:tab/>
        </w:r>
        <w:r w:rsidR="00A1160D" w:rsidDel="00A1160D">
          <w:rPr>
            <w:noProof/>
          </w:rPr>
          <w:delText>35</w:delText>
        </w:r>
      </w:del>
    </w:p>
    <w:p w14:paraId="6CB5805D" w14:textId="77777777" w:rsidR="00903AE7" w:rsidDel="00A1160D" w:rsidRDefault="00903AE7">
      <w:pPr>
        <w:pStyle w:val="Sumrio4"/>
        <w:tabs>
          <w:tab w:val="left" w:pos="1200"/>
          <w:tab w:val="right" w:leader="dot" w:pos="9061"/>
        </w:tabs>
        <w:rPr>
          <w:del w:id="276" w:author="Ryan Lemos" w:date="2019-02-28T19:13:00Z"/>
          <w:rFonts w:asciiTheme="minorHAnsi" w:eastAsiaTheme="minorEastAsia" w:hAnsiTheme="minorHAnsi" w:cstheme="minorBidi"/>
          <w:noProof/>
          <w:sz w:val="22"/>
          <w:szCs w:val="22"/>
          <w:lang w:eastAsia="pt-BR"/>
        </w:rPr>
      </w:pPr>
      <w:del w:id="277" w:author="Ryan Lemos" w:date="2019-02-28T19:13:00Z">
        <w:r w:rsidDel="00A1160D">
          <w:rPr>
            <w:noProof/>
          </w:rPr>
          <w:delText>2.2.4.6</w:delText>
        </w:r>
        <w:r w:rsidDel="00A1160D">
          <w:rPr>
            <w:rFonts w:asciiTheme="minorHAnsi" w:eastAsiaTheme="minorEastAsia" w:hAnsiTheme="minorHAnsi" w:cstheme="minorBidi"/>
            <w:noProof/>
            <w:sz w:val="22"/>
            <w:szCs w:val="22"/>
            <w:lang w:eastAsia="pt-BR"/>
          </w:rPr>
          <w:tab/>
        </w:r>
        <w:r w:rsidRPr="005F21C8" w:rsidDel="00A1160D">
          <w:rPr>
            <w:i/>
            <w:noProof/>
          </w:rPr>
          <w:delText>Hypertext PreProcessor</w:delText>
        </w:r>
        <w:r w:rsidDel="00A1160D">
          <w:rPr>
            <w:noProof/>
          </w:rPr>
          <w:delText xml:space="preserve"> (PHP)</w:delText>
        </w:r>
        <w:r w:rsidDel="00A1160D">
          <w:rPr>
            <w:noProof/>
          </w:rPr>
          <w:tab/>
        </w:r>
        <w:r w:rsidR="00A1160D" w:rsidDel="00A1160D">
          <w:rPr>
            <w:noProof/>
          </w:rPr>
          <w:delText>35</w:delText>
        </w:r>
      </w:del>
    </w:p>
    <w:p w14:paraId="0A0A52EB" w14:textId="77777777" w:rsidR="00903AE7" w:rsidDel="00A1160D" w:rsidRDefault="00903AE7">
      <w:pPr>
        <w:pStyle w:val="Sumrio4"/>
        <w:tabs>
          <w:tab w:val="left" w:pos="1200"/>
          <w:tab w:val="right" w:leader="dot" w:pos="9061"/>
        </w:tabs>
        <w:rPr>
          <w:del w:id="278" w:author="Ryan Lemos" w:date="2019-02-28T19:13:00Z"/>
          <w:rFonts w:asciiTheme="minorHAnsi" w:eastAsiaTheme="minorEastAsia" w:hAnsiTheme="minorHAnsi" w:cstheme="minorBidi"/>
          <w:noProof/>
          <w:sz w:val="22"/>
          <w:szCs w:val="22"/>
          <w:lang w:eastAsia="pt-BR"/>
        </w:rPr>
      </w:pPr>
      <w:del w:id="279" w:author="Ryan Lemos" w:date="2019-02-28T19:13:00Z">
        <w:r w:rsidDel="00A1160D">
          <w:rPr>
            <w:noProof/>
          </w:rPr>
          <w:delText>2.2.4.7</w:delText>
        </w:r>
        <w:r w:rsidDel="00A1160D">
          <w:rPr>
            <w:rFonts w:asciiTheme="minorHAnsi" w:eastAsiaTheme="minorEastAsia" w:hAnsiTheme="minorHAnsi" w:cstheme="minorBidi"/>
            <w:noProof/>
            <w:sz w:val="22"/>
            <w:szCs w:val="22"/>
            <w:lang w:eastAsia="pt-BR"/>
          </w:rPr>
          <w:tab/>
        </w:r>
        <w:r w:rsidRPr="005F21C8" w:rsidDel="00A1160D">
          <w:rPr>
            <w:i/>
            <w:noProof/>
          </w:rPr>
          <w:delText>Framework</w:delText>
        </w:r>
        <w:r w:rsidDel="00A1160D">
          <w:rPr>
            <w:noProof/>
          </w:rPr>
          <w:delText xml:space="preserve"> Laravel</w:delText>
        </w:r>
        <w:r w:rsidDel="00A1160D">
          <w:rPr>
            <w:noProof/>
          </w:rPr>
          <w:tab/>
        </w:r>
        <w:r w:rsidR="00A1160D" w:rsidDel="00A1160D">
          <w:rPr>
            <w:noProof/>
          </w:rPr>
          <w:delText>36</w:delText>
        </w:r>
      </w:del>
    </w:p>
    <w:p w14:paraId="491BC0D6" w14:textId="77777777" w:rsidR="00903AE7" w:rsidDel="00A1160D" w:rsidRDefault="00903AE7">
      <w:pPr>
        <w:pStyle w:val="Sumrio3"/>
        <w:rPr>
          <w:del w:id="280" w:author="Ryan Lemos" w:date="2019-02-28T19:13:00Z"/>
          <w:rFonts w:asciiTheme="minorHAnsi" w:eastAsiaTheme="minorEastAsia" w:hAnsiTheme="minorHAnsi" w:cstheme="minorBidi"/>
          <w:b w:val="0"/>
          <w:iCs w:val="0"/>
          <w:noProof/>
          <w:sz w:val="22"/>
          <w:szCs w:val="22"/>
          <w:lang w:eastAsia="pt-BR"/>
        </w:rPr>
      </w:pPr>
      <w:del w:id="281" w:author="Ryan Lemos" w:date="2019-02-28T19:13:00Z">
        <w:r w:rsidDel="00A1160D">
          <w:rPr>
            <w:noProof/>
          </w:rPr>
          <w:delText>2.2.5</w:delText>
        </w:r>
        <w:r w:rsidDel="00A1160D">
          <w:rPr>
            <w:rFonts w:asciiTheme="minorHAnsi" w:eastAsiaTheme="minorEastAsia" w:hAnsiTheme="minorHAnsi" w:cstheme="minorBidi"/>
            <w:b w:val="0"/>
            <w:iCs w:val="0"/>
            <w:noProof/>
            <w:sz w:val="22"/>
            <w:szCs w:val="22"/>
            <w:lang w:eastAsia="pt-BR"/>
          </w:rPr>
          <w:tab/>
        </w:r>
        <w:r w:rsidDel="00A1160D">
          <w:rPr>
            <w:noProof/>
          </w:rPr>
          <w:delText>Sistema de Gerenciamento de Banco de Dados (MySQL)</w:delText>
        </w:r>
        <w:r w:rsidDel="00A1160D">
          <w:rPr>
            <w:noProof/>
          </w:rPr>
          <w:tab/>
          <w:delText>37</w:delText>
        </w:r>
      </w:del>
    </w:p>
    <w:p w14:paraId="48C1A5D0" w14:textId="77777777" w:rsidR="00903AE7" w:rsidDel="00A1160D" w:rsidRDefault="00903AE7">
      <w:pPr>
        <w:pStyle w:val="Sumrio1"/>
        <w:tabs>
          <w:tab w:val="left" w:pos="1200"/>
          <w:tab w:val="right" w:leader="dot" w:pos="9061"/>
        </w:tabs>
        <w:rPr>
          <w:del w:id="282" w:author="Ryan Lemos" w:date="2019-02-28T19:13:00Z"/>
          <w:rFonts w:asciiTheme="minorHAnsi" w:eastAsiaTheme="minorEastAsia" w:hAnsiTheme="minorHAnsi" w:cstheme="minorBidi"/>
          <w:b w:val="0"/>
          <w:bCs w:val="0"/>
          <w:caps w:val="0"/>
          <w:noProof/>
          <w:sz w:val="22"/>
          <w:szCs w:val="22"/>
          <w:lang w:eastAsia="pt-BR"/>
        </w:rPr>
      </w:pPr>
      <w:del w:id="283" w:author="Ryan Lemos" w:date="2019-02-28T19:13:00Z">
        <w:r w:rsidDel="00A1160D">
          <w:rPr>
            <w:noProof/>
          </w:rPr>
          <w:delText>3</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Cronograma</w:delText>
        </w:r>
        <w:r w:rsidDel="00A1160D">
          <w:rPr>
            <w:noProof/>
          </w:rPr>
          <w:tab/>
          <w:delText>39</w:delText>
        </w:r>
      </w:del>
    </w:p>
    <w:p w14:paraId="4802EEC2" w14:textId="77777777" w:rsidR="00903AE7" w:rsidDel="00A1160D" w:rsidRDefault="00903AE7">
      <w:pPr>
        <w:pStyle w:val="Sumrio1"/>
        <w:tabs>
          <w:tab w:val="right" w:leader="dot" w:pos="9061"/>
        </w:tabs>
        <w:rPr>
          <w:del w:id="284" w:author="Ryan Lemos" w:date="2019-02-28T19:13:00Z"/>
          <w:rFonts w:asciiTheme="minorHAnsi" w:eastAsiaTheme="minorEastAsia" w:hAnsiTheme="minorHAnsi" w:cstheme="minorBidi"/>
          <w:b w:val="0"/>
          <w:bCs w:val="0"/>
          <w:caps w:val="0"/>
          <w:noProof/>
          <w:sz w:val="22"/>
          <w:szCs w:val="22"/>
          <w:lang w:eastAsia="pt-BR"/>
        </w:rPr>
      </w:pPr>
      <w:del w:id="285" w:author="Ryan Lemos" w:date="2019-02-28T19:13:00Z">
        <w:r w:rsidDel="00A1160D">
          <w:rPr>
            <w:noProof/>
          </w:rPr>
          <w:delText>BIBLIOGRAFIA</w:delText>
        </w:r>
        <w:r w:rsidDel="00A1160D">
          <w:rPr>
            <w:noProof/>
          </w:rPr>
          <w:tab/>
          <w:delText>40</w:delText>
        </w:r>
      </w:del>
    </w:p>
    <w:p w14:paraId="338E6C48" w14:textId="77777777" w:rsidR="00903AE7" w:rsidDel="00A1160D" w:rsidRDefault="00903AE7">
      <w:pPr>
        <w:pStyle w:val="Sumrio1"/>
        <w:tabs>
          <w:tab w:val="right" w:leader="dot" w:pos="9061"/>
        </w:tabs>
        <w:rPr>
          <w:del w:id="286" w:author="Ryan Lemos" w:date="2019-02-28T19:13:00Z"/>
          <w:rFonts w:asciiTheme="minorHAnsi" w:eastAsiaTheme="minorEastAsia" w:hAnsiTheme="minorHAnsi" w:cstheme="minorBidi"/>
          <w:b w:val="0"/>
          <w:bCs w:val="0"/>
          <w:caps w:val="0"/>
          <w:noProof/>
          <w:sz w:val="22"/>
          <w:szCs w:val="22"/>
          <w:lang w:eastAsia="pt-BR"/>
        </w:rPr>
      </w:pPr>
      <w:del w:id="287" w:author="Ryan Lemos" w:date="2019-02-28T19:13:00Z">
        <w:r w:rsidDel="00A1160D">
          <w:rPr>
            <w:noProof/>
          </w:rPr>
          <w:delText>Apendice A - carta de pedido de permissão para uso de informações da escola International language center</w:delText>
        </w:r>
        <w:r w:rsidDel="00A1160D">
          <w:rPr>
            <w:noProof/>
          </w:rPr>
          <w:tab/>
          <w:delText>43</w:delText>
        </w:r>
      </w:del>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288" w:name="_Ref528267984"/>
      <w:bookmarkStart w:id="289" w:name="_Toc16102690"/>
      <w:r w:rsidRPr="006A6D09">
        <w:rPr>
          <w:szCs w:val="24"/>
        </w:rPr>
        <w:lastRenderedPageBreak/>
        <w:t>INTRODUÇÃO</w:t>
      </w:r>
      <w:bookmarkEnd w:id="288"/>
      <w:bookmarkEnd w:id="289"/>
    </w:p>
    <w:p w14:paraId="061C0C56" w14:textId="77777777" w:rsidR="00674022" w:rsidRDefault="00674022" w:rsidP="00674022"/>
    <w:p w14:paraId="7D11E72D" w14:textId="77777777"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77777777"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ins w:id="290" w:author="Ryan Lemos" w:date="2019-03-01T09:11:00Z">
        <w:r w:rsidR="003B49D8">
          <w:t xml:space="preserve"> o</w:t>
        </w:r>
      </w:ins>
      <w:r w:rsidR="00171370">
        <w:t xml:space="preserve"> conte</w:t>
      </w:r>
      <w:r w:rsidR="007B61FF">
        <w:t>ú</w:t>
      </w:r>
      <w:r w:rsidR="00171370">
        <w:t>do</w:t>
      </w:r>
      <w:del w:id="291" w:author="Ryan Lemos" w:date="2019-03-01T09:11:00Z">
        <w:r w:rsidR="00D52513" w:rsidDel="003B49D8">
          <w:delText>s</w:delText>
        </w:r>
      </w:del>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14:paraId="6AE1F017" w14:textId="77777777"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292" w:name="_Ref528269096"/>
      <w:bookmarkStart w:id="293" w:name="_Toc16102691"/>
      <w:r>
        <w:lastRenderedPageBreak/>
        <w:t>Referencial teórico</w:t>
      </w:r>
      <w:bookmarkEnd w:id="292"/>
      <w:bookmarkEnd w:id="293"/>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294" w:name="_Toc16102692"/>
      <w:r>
        <w:t xml:space="preserve">Educação </w:t>
      </w:r>
      <w:r w:rsidR="00D61CB9">
        <w:t>a distância – ambiente virtual</w:t>
      </w:r>
      <w:bookmarkEnd w:id="294"/>
    </w:p>
    <w:p w14:paraId="49AD7F84" w14:textId="77777777" w:rsidR="00A8212E" w:rsidRPr="00A8212E" w:rsidRDefault="00A8212E" w:rsidP="005A2D83"/>
    <w:p w14:paraId="2001BE93" w14:textId="77777777"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w:t>
      </w:r>
      <w:proofErr w:type="gramStart"/>
      <w:r w:rsidR="006C7D68">
        <w:t>tecnológicas</w:t>
      </w:r>
      <w:r w:rsidR="001A7EB0">
        <w:t>, etc.</w:t>
      </w:r>
      <w:proofErr w:type="gramEnd"/>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295" w:name="_Ref527667254"/>
      <w:bookmarkStart w:id="296" w:name="_Toc16102693"/>
      <w:r w:rsidRPr="00C119E4">
        <w:t>Metodologias/sistemas de apoio de ensino de idiomas</w:t>
      </w:r>
      <w:bookmarkEnd w:id="295"/>
      <w:bookmarkEnd w:id="296"/>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77777777"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77777777" w:rsidR="00C87DBE" w:rsidRDefault="00C87DBE" w:rsidP="00FC0021">
      <w:pPr>
        <w:pStyle w:val="Legenda"/>
        <w:keepNext/>
      </w:pPr>
      <w:bookmarkStart w:id="297" w:name="_Ref526524016"/>
      <w:r>
        <w:t xml:space="preserve">Figura </w:t>
      </w:r>
      <w:ins w:id="298" w:author="Ryan Lemos" w:date="2019-02-20T09:08:00Z">
        <w:r w:rsidR="00483DF4">
          <w:fldChar w:fldCharType="begin"/>
        </w:r>
        <w:r w:rsidR="00483DF4">
          <w:instrText xml:space="preserve"> SEQ Figura \* ARABIC </w:instrText>
        </w:r>
      </w:ins>
      <w:r w:rsidR="00483DF4">
        <w:fldChar w:fldCharType="separate"/>
      </w:r>
      <w:ins w:id="299" w:author="Ryan Lemos" w:date="2019-02-20T09:08:00Z">
        <w:r w:rsidR="00483DF4">
          <w:rPr>
            <w:noProof/>
          </w:rPr>
          <w:t>1</w:t>
        </w:r>
        <w:r w:rsidR="00483DF4">
          <w:fldChar w:fldCharType="end"/>
        </w:r>
      </w:ins>
      <w:del w:id="30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w:delText>
        </w:r>
        <w:r w:rsidR="00E3042F" w:rsidDel="00483DF4">
          <w:rPr>
            <w:noProof/>
          </w:rPr>
          <w:fldChar w:fldCharType="end"/>
        </w:r>
      </w:del>
      <w:bookmarkEnd w:id="297"/>
      <w:r>
        <w:t xml:space="preserve"> - Modelo de aprendizagem da </w:t>
      </w:r>
      <w:proofErr w:type="spellStart"/>
      <w:r>
        <w:t>Wizard</w:t>
      </w:r>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77777777" w:rsidR="00366A95" w:rsidRDefault="00B300A5" w:rsidP="00952162">
      <w:bookmarkStart w:id="301"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77777777" w:rsidR="00C87DBE" w:rsidRDefault="00C87DBE" w:rsidP="00FC0021">
      <w:pPr>
        <w:pStyle w:val="Legenda"/>
        <w:keepNext/>
      </w:pPr>
      <w:r>
        <w:t xml:space="preserve">Figura </w:t>
      </w:r>
      <w:ins w:id="302" w:author="Ryan Lemos" w:date="2019-02-20T09:08:00Z">
        <w:r w:rsidR="00483DF4">
          <w:fldChar w:fldCharType="begin"/>
        </w:r>
        <w:r w:rsidR="00483DF4">
          <w:instrText xml:space="preserve"> SEQ Figura \* ARABIC </w:instrText>
        </w:r>
      </w:ins>
      <w:r w:rsidR="00483DF4">
        <w:fldChar w:fldCharType="separate"/>
      </w:r>
      <w:ins w:id="303" w:author="Ryan Lemos" w:date="2019-02-20T09:08:00Z">
        <w:r w:rsidR="00483DF4">
          <w:rPr>
            <w:noProof/>
          </w:rPr>
          <w:t>2</w:t>
        </w:r>
        <w:r w:rsidR="00483DF4">
          <w:fldChar w:fldCharType="end"/>
        </w:r>
      </w:ins>
      <w:del w:id="30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w:delText>
        </w:r>
        <w:r w:rsidR="00E3042F" w:rsidDel="00483DF4">
          <w:rPr>
            <w:noProof/>
          </w:rPr>
          <w:fldChar w:fldCharType="end"/>
        </w:r>
      </w:del>
      <w:bookmarkEnd w:id="301"/>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15A5D268">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77777777"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14:paraId="246FD039" w14:textId="77777777" w:rsidR="00BE0DBB" w:rsidRDefault="00BE0DBB" w:rsidP="00BE0DBB">
      <w:pPr>
        <w:pStyle w:val="Fontes"/>
      </w:pPr>
    </w:p>
    <w:p w14:paraId="7093DB12" w14:textId="77777777"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14:paraId="73483381" w14:textId="77777777"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14:paraId="33ECC058" w14:textId="77777777" w:rsidR="00F90045" w:rsidRPr="009B3841" w:rsidRDefault="00F90045" w:rsidP="00952162"/>
    <w:p w14:paraId="1C9BB9C7" w14:textId="77777777" w:rsidR="00C87DBE" w:rsidRDefault="00C87DBE" w:rsidP="00FC0021">
      <w:pPr>
        <w:pStyle w:val="Legenda"/>
        <w:keepNext/>
      </w:pPr>
      <w:bookmarkStart w:id="305" w:name="_Ref526523978"/>
      <w:r>
        <w:t xml:space="preserve">Figura </w:t>
      </w:r>
      <w:ins w:id="306" w:author="Ryan Lemos" w:date="2019-02-20T09:08:00Z">
        <w:r w:rsidR="00483DF4">
          <w:fldChar w:fldCharType="begin"/>
        </w:r>
        <w:r w:rsidR="00483DF4">
          <w:instrText xml:space="preserve"> SEQ Figura \* ARABIC </w:instrText>
        </w:r>
      </w:ins>
      <w:r w:rsidR="00483DF4">
        <w:fldChar w:fldCharType="separate"/>
      </w:r>
      <w:ins w:id="307" w:author="Ryan Lemos" w:date="2019-02-20T09:08:00Z">
        <w:r w:rsidR="00483DF4">
          <w:rPr>
            <w:noProof/>
          </w:rPr>
          <w:t>3</w:t>
        </w:r>
        <w:r w:rsidR="00483DF4">
          <w:fldChar w:fldCharType="end"/>
        </w:r>
      </w:ins>
      <w:del w:id="30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3</w:delText>
        </w:r>
        <w:r w:rsidR="00E3042F" w:rsidDel="00483DF4">
          <w:rPr>
            <w:noProof/>
          </w:rPr>
          <w:fldChar w:fldCharType="end"/>
        </w:r>
      </w:del>
      <w:bookmarkEnd w:id="305"/>
      <w:r>
        <w:t xml:space="preserve"> </w:t>
      </w:r>
      <w:r w:rsidRPr="009C7923">
        <w:t>- Preços do Babel</w:t>
      </w:r>
    </w:p>
    <w:p w14:paraId="1D32B78D" w14:textId="77777777" w:rsidR="00D61CB9" w:rsidRDefault="00CB768F" w:rsidP="00952162">
      <w:pPr>
        <w:pStyle w:val="Fontes"/>
      </w:pPr>
      <w:r w:rsidRPr="00832539">
        <w:rPr>
          <w:noProof/>
          <w:lang w:eastAsia="pt-BR"/>
        </w:rPr>
        <w:drawing>
          <wp:inline distT="0" distB="0" distL="0" distR="0" wp14:anchorId="158597E8" wp14:editId="412154A1">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14:paraId="3DB84ECD" w14:textId="77777777"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14:paraId="62B3D940" w14:textId="77777777" w:rsidR="00F62E89" w:rsidRDefault="00F62E89" w:rsidP="00F62E89">
      <w:pPr>
        <w:pStyle w:val="Fontes"/>
      </w:pPr>
    </w:p>
    <w:p w14:paraId="28A250BB" w14:textId="77777777"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77777777" w:rsidR="00C87DBE" w:rsidRDefault="00C87DBE" w:rsidP="00FC0021">
      <w:pPr>
        <w:pStyle w:val="Legenda"/>
        <w:keepNext/>
      </w:pPr>
      <w:bookmarkStart w:id="309" w:name="_Ref526523959"/>
      <w:r>
        <w:lastRenderedPageBreak/>
        <w:t xml:space="preserve">Figura </w:t>
      </w:r>
      <w:ins w:id="310" w:author="Ryan Lemos" w:date="2019-02-20T09:08:00Z">
        <w:r w:rsidR="00483DF4">
          <w:fldChar w:fldCharType="begin"/>
        </w:r>
        <w:r w:rsidR="00483DF4">
          <w:instrText xml:space="preserve"> SEQ Figura \* ARABIC </w:instrText>
        </w:r>
      </w:ins>
      <w:r w:rsidR="00483DF4">
        <w:fldChar w:fldCharType="separate"/>
      </w:r>
      <w:ins w:id="311" w:author="Ryan Lemos" w:date="2019-02-20T09:08:00Z">
        <w:r w:rsidR="00483DF4">
          <w:rPr>
            <w:noProof/>
          </w:rPr>
          <w:t>4</w:t>
        </w:r>
        <w:r w:rsidR="00483DF4">
          <w:fldChar w:fldCharType="end"/>
        </w:r>
      </w:ins>
      <w:del w:id="31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4</w:delText>
        </w:r>
        <w:r w:rsidR="00E3042F" w:rsidDel="00483DF4">
          <w:rPr>
            <w:noProof/>
          </w:rPr>
          <w:fldChar w:fldCharType="end"/>
        </w:r>
      </w:del>
      <w:bookmarkEnd w:id="309"/>
      <w:r>
        <w:t xml:space="preserve"> - </w:t>
      </w:r>
      <w:r w:rsidRPr="00F93035">
        <w:t xml:space="preserve">Características do </w:t>
      </w:r>
      <w:proofErr w:type="spellStart"/>
      <w:r w:rsidRPr="00F93035">
        <w:t>Duolingo</w:t>
      </w:r>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60B61876">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14:paraId="3A9D1ED2" w14:textId="77777777" w:rsidR="00D61CB9" w:rsidRDefault="00DB3739" w:rsidP="00DB3739">
      <w:pPr>
        <w:pStyle w:val="Fontes"/>
      </w:pPr>
      <w:r>
        <w:t>Fonte: DUOLINGO</w:t>
      </w:r>
      <w:r w:rsidR="00BB25A9">
        <w:t>, p.1</w:t>
      </w:r>
      <w:r w:rsidR="008D625B">
        <w:t>.</w:t>
      </w:r>
    </w:p>
    <w:p w14:paraId="38B422C6" w14:textId="77777777" w:rsidR="00DB3739" w:rsidRDefault="00DB3739" w:rsidP="00DB3739">
      <w:pPr>
        <w:pStyle w:val="Fontes"/>
      </w:pPr>
    </w:p>
    <w:p w14:paraId="71A6E084" w14:textId="6D0B3321"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w:t>
      </w:r>
      <w:del w:id="313" w:author="Ryan Lemos" w:date="2019-08-12T21:05:00Z">
        <w:r w:rsidR="002A5319" w:rsidDel="00134BC2">
          <w:delText>possa</w:delText>
        </w:r>
      </w:del>
      <w:ins w:id="314" w:author="Ryan Lemos" w:date="2019-08-12T21:05:00Z">
        <w:r w:rsidR="00134BC2">
          <w:t>pode</w:t>
        </w:r>
      </w:ins>
      <w:r w:rsidR="002A5319">
        <w:t>-se criar um ambiente mais adequado para apoiar o ensino de língua inglesa</w:t>
      </w:r>
      <w:r w:rsidR="00967B8A">
        <w:t xml:space="preserve"> na ILC</w:t>
      </w:r>
      <w:r w:rsidR="002A5319">
        <w:t>.</w:t>
      </w:r>
      <w:del w:id="315" w:author="Ryan Lemos" w:date="2019-08-12T21:05:00Z">
        <w:r w:rsidR="002A5319" w:rsidDel="00134BC2">
          <w:delText xml:space="preserve"> </w:delText>
        </w:r>
      </w:del>
    </w:p>
    <w:p w14:paraId="2A0018F2" w14:textId="77777777" w:rsidR="002B57F3" w:rsidRPr="00F96272" w:rsidRDefault="002B57F3" w:rsidP="00FC0021"/>
    <w:p w14:paraId="60C9D274" w14:textId="77777777" w:rsidR="00A8212E" w:rsidRPr="00A8212E" w:rsidRDefault="00D61CB9" w:rsidP="00952162">
      <w:pPr>
        <w:pStyle w:val="Ttulo2"/>
      </w:pPr>
      <w:bookmarkStart w:id="316" w:name="_Toc16102694"/>
      <w:r>
        <w:t>Desenvolvimento</w:t>
      </w:r>
      <w:r w:rsidR="00830B0E">
        <w:t xml:space="preserve"> e tecnologias</w:t>
      </w:r>
      <w:r>
        <w:t xml:space="preserve"> de </w:t>
      </w:r>
      <w:r w:rsidRPr="005329D1">
        <w:t>sistemas</w:t>
      </w:r>
      <w:r>
        <w:t xml:space="preserve"> Web</w:t>
      </w:r>
      <w:bookmarkEnd w:id="316"/>
    </w:p>
    <w:p w14:paraId="399BA47A" w14:textId="77777777" w:rsidR="00020A75" w:rsidRDefault="00020A75" w:rsidP="005A2D83"/>
    <w:p w14:paraId="2301AB39" w14:textId="77777777"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w:t>
      </w:r>
      <w:proofErr w:type="gramStart"/>
      <w:r w:rsidR="00D61CB9">
        <w:t>ações, etc.</w:t>
      </w:r>
      <w:proofErr w:type="gramEnd"/>
      <w:r w:rsidR="00D61CB9">
        <w:t xml:space="preserve">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77777777" w:rsidR="00D61CB9" w:rsidRDefault="00D61CB9" w:rsidP="00FC0021">
      <w:pPr>
        <w:pStyle w:val="Ttulo3"/>
      </w:pPr>
      <w:bookmarkStart w:id="317" w:name="_Toc16102695"/>
      <w:r>
        <w:t>Criptografia</w:t>
      </w:r>
      <w:r w:rsidR="00C04015">
        <w:t xml:space="preserve"> e controle de acesso</w:t>
      </w:r>
      <w:r w:rsidR="00F71835">
        <w:t>s</w:t>
      </w:r>
      <w:bookmarkEnd w:id="317"/>
    </w:p>
    <w:p w14:paraId="76438C9E" w14:textId="77777777" w:rsidR="00C04015" w:rsidRPr="00FC0021" w:rsidRDefault="00C04015" w:rsidP="00FC0021"/>
    <w:p w14:paraId="18768BB4" w14:textId="77777777"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14:paraId="16DA2713" w14:textId="77777777" w:rsidR="00CE2C77" w:rsidRDefault="00CE2C77" w:rsidP="00952162">
      <w:pPr>
        <w:pStyle w:val="Fontes"/>
      </w:pPr>
    </w:p>
    <w:p w14:paraId="4A19BD99" w14:textId="77777777" w:rsidR="00C87DBE" w:rsidRDefault="00C87DBE" w:rsidP="00FC0021">
      <w:pPr>
        <w:pStyle w:val="Legenda"/>
        <w:keepNext/>
      </w:pPr>
      <w:bookmarkStart w:id="318" w:name="_Ref526523937"/>
      <w:r>
        <w:t xml:space="preserve">Figura </w:t>
      </w:r>
      <w:ins w:id="319" w:author="Ryan Lemos" w:date="2019-02-20T09:08:00Z">
        <w:r w:rsidR="00483DF4">
          <w:fldChar w:fldCharType="begin"/>
        </w:r>
        <w:r w:rsidR="00483DF4">
          <w:instrText xml:space="preserve"> SEQ Figura \* ARABIC </w:instrText>
        </w:r>
      </w:ins>
      <w:r w:rsidR="00483DF4">
        <w:fldChar w:fldCharType="separate"/>
      </w:r>
      <w:ins w:id="320" w:author="Ryan Lemos" w:date="2019-02-20T09:08:00Z">
        <w:r w:rsidR="00483DF4">
          <w:rPr>
            <w:noProof/>
          </w:rPr>
          <w:t>5</w:t>
        </w:r>
        <w:r w:rsidR="00483DF4">
          <w:fldChar w:fldCharType="end"/>
        </w:r>
      </w:ins>
      <w:del w:id="32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5</w:delText>
        </w:r>
        <w:r w:rsidR="00E3042F" w:rsidDel="00483DF4">
          <w:rPr>
            <w:noProof/>
          </w:rPr>
          <w:fldChar w:fldCharType="end"/>
        </w:r>
      </w:del>
      <w:bookmarkEnd w:id="318"/>
      <w:r>
        <w:t xml:space="preserve"> - Esquema geral para </w:t>
      </w:r>
      <w:r w:rsidR="00F8198B">
        <w:t xml:space="preserve">criptografia </w:t>
      </w:r>
      <w:r>
        <w:t>de um texto</w:t>
      </w:r>
    </w:p>
    <w:p w14:paraId="588B6B2D" w14:textId="77777777" w:rsidR="00CE2C77" w:rsidRDefault="00CB768F" w:rsidP="00952162">
      <w:pPr>
        <w:pStyle w:val="Fontes"/>
      </w:pPr>
      <w:r w:rsidRPr="00832539">
        <w:rPr>
          <w:noProof/>
          <w:lang w:eastAsia="pt-BR"/>
        </w:rPr>
        <w:drawing>
          <wp:inline distT="0" distB="0" distL="0" distR="0" wp14:anchorId="44D53E75" wp14:editId="43C9F54E">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14:paraId="779B79F5" w14:textId="77777777"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14:paraId="22A29954" w14:textId="77777777" w:rsidR="00933E2B" w:rsidRDefault="00933E2B" w:rsidP="00DB29B6">
      <w:pPr>
        <w:pStyle w:val="Fontes"/>
      </w:pPr>
    </w:p>
    <w:p w14:paraId="52E0DF97" w14:textId="77777777"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14:paraId="17EE86EA" w14:textId="77777777" w:rsidR="00252CB2" w:rsidRDefault="00252CB2" w:rsidP="00DB29B6">
      <w:pPr>
        <w:pStyle w:val="CitaoLonga"/>
      </w:pPr>
    </w:p>
    <w:p w14:paraId="34BA776E" w14:textId="77777777"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14:paraId="7084882E" w14:textId="77777777" w:rsidR="00252CB2" w:rsidRPr="00CE2C77" w:rsidRDefault="00252CB2" w:rsidP="00FC0021">
      <w:pPr>
        <w:pStyle w:val="CitaoLonga"/>
      </w:pPr>
    </w:p>
    <w:p w14:paraId="27694905" w14:textId="77777777"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14:paraId="0D23057C" w14:textId="77777777"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14:paraId="13961029" w14:textId="77777777"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7EF6AB84" w14:textId="77777777"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14:paraId="581ED0C0" w14:textId="77777777" w:rsidR="005A2D83" w:rsidRPr="005A2D83" w:rsidRDefault="005A2D83" w:rsidP="005A2D83"/>
    <w:p w14:paraId="313B41DF" w14:textId="77777777" w:rsidR="00D61CB9" w:rsidRDefault="00D61CB9" w:rsidP="00D61CB9">
      <w:pPr>
        <w:pStyle w:val="Ttulo3"/>
      </w:pPr>
      <w:bookmarkStart w:id="322" w:name="_Toc16102696"/>
      <w:r>
        <w:t>Interação humano computador (IHC)</w:t>
      </w:r>
      <w:bookmarkEnd w:id="322"/>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77777777"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77777777" w:rsidR="00C87DBE" w:rsidRDefault="00C87DBE" w:rsidP="00FC0021">
      <w:pPr>
        <w:pStyle w:val="Legenda"/>
        <w:keepNext/>
      </w:pPr>
      <w:bookmarkStart w:id="323" w:name="_Ref526523912"/>
      <w:r>
        <w:t xml:space="preserve">Figura </w:t>
      </w:r>
      <w:ins w:id="324" w:author="Ryan Lemos" w:date="2019-02-20T09:08:00Z">
        <w:r w:rsidR="00483DF4">
          <w:fldChar w:fldCharType="begin"/>
        </w:r>
        <w:r w:rsidR="00483DF4">
          <w:instrText xml:space="preserve"> SEQ Figura \* ARABIC </w:instrText>
        </w:r>
      </w:ins>
      <w:r w:rsidR="00483DF4">
        <w:fldChar w:fldCharType="separate"/>
      </w:r>
      <w:ins w:id="325" w:author="Ryan Lemos" w:date="2019-02-20T09:08:00Z">
        <w:r w:rsidR="00483DF4">
          <w:rPr>
            <w:noProof/>
          </w:rPr>
          <w:t>6</w:t>
        </w:r>
        <w:r w:rsidR="00483DF4">
          <w:fldChar w:fldCharType="end"/>
        </w:r>
      </w:ins>
      <w:del w:id="32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6</w:delText>
        </w:r>
        <w:r w:rsidR="00E3042F" w:rsidDel="00483DF4">
          <w:rPr>
            <w:noProof/>
          </w:rPr>
          <w:fldChar w:fldCharType="end"/>
        </w:r>
      </w:del>
      <w:bookmarkEnd w:id="323"/>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64C17156" w14:textId="77777777" w:rsidR="000D5CF0" w:rsidRDefault="000D5CF0" w:rsidP="00952162">
      <w:pPr>
        <w:pStyle w:val="Fontes"/>
      </w:pPr>
    </w:p>
    <w:p w14:paraId="6C25D4A5" w14:textId="77777777"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14:paraId="025BA712" w14:textId="77777777" w:rsidR="00393E6F" w:rsidRDefault="00265270">
      <w:r>
        <w:t xml:space="preserve"> </w:t>
      </w:r>
    </w:p>
    <w:p w14:paraId="11250B06" w14:textId="77777777" w:rsidR="00D61CB9" w:rsidRDefault="00D61CB9" w:rsidP="00D61CB9">
      <w:pPr>
        <w:pStyle w:val="Ttulo3"/>
      </w:pPr>
      <w:bookmarkStart w:id="327" w:name="_Toc16102697"/>
      <w:r>
        <w:t>Engenharia de Software</w:t>
      </w:r>
      <w:bookmarkEnd w:id="327"/>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xml:space="preserve">” foi cunhado em 1969 por Fritz Bauer em uma conferência patrocinada por um Comitê de Ciência da Organização do Tratado do Atlântico Norte (Otan), </w:t>
      </w:r>
      <w:proofErr w:type="gramStart"/>
      <w:r>
        <w:t>no momento em que</w:t>
      </w:r>
      <w:proofErr w:type="gramEnd"/>
      <w:r>
        <w:t xml:space="preserv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77777777"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ins w:id="328" w:author="Ryan Lemos" w:date="2019-02-21T20:50:00Z">
        <w:r w:rsidR="005F0194">
          <w:t>í</w:t>
        </w:r>
      </w:ins>
      <w:del w:id="329" w:author="Ryan Lemos" w:date="2019-02-21T20:50:00Z">
        <w:r w:rsidDel="005F0194">
          <w:delText>i</w:delText>
        </w:r>
      </w:del>
      <w:r>
        <w:t xml:space="preserve">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77777777"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77777777" w:rsidR="00D51047" w:rsidRDefault="00D51047" w:rsidP="00D51047">
      <w:pPr>
        <w:pStyle w:val="Legenda"/>
        <w:keepNext/>
      </w:pPr>
      <w:bookmarkStart w:id="330" w:name="_Ref527140900"/>
      <w:r>
        <w:t xml:space="preserve">Figura </w:t>
      </w:r>
      <w:ins w:id="331" w:author="Ryan Lemos" w:date="2019-02-20T09:08:00Z">
        <w:r w:rsidR="00483DF4">
          <w:fldChar w:fldCharType="begin"/>
        </w:r>
        <w:r w:rsidR="00483DF4">
          <w:instrText xml:space="preserve"> SEQ Figura \* ARABIC </w:instrText>
        </w:r>
      </w:ins>
      <w:r w:rsidR="00483DF4">
        <w:fldChar w:fldCharType="separate"/>
      </w:r>
      <w:ins w:id="332" w:author="Ryan Lemos" w:date="2019-02-20T09:08:00Z">
        <w:r w:rsidR="00483DF4">
          <w:rPr>
            <w:noProof/>
          </w:rPr>
          <w:t>7</w:t>
        </w:r>
        <w:r w:rsidR="00483DF4">
          <w:fldChar w:fldCharType="end"/>
        </w:r>
      </w:ins>
      <w:del w:id="33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7</w:delText>
        </w:r>
        <w:r w:rsidR="00E3042F" w:rsidDel="00483DF4">
          <w:rPr>
            <w:noProof/>
          </w:rPr>
          <w:fldChar w:fldCharType="end"/>
        </w:r>
      </w:del>
      <w:bookmarkEnd w:id="330"/>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2657F161">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09B50173"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del w:id="334" w:author="Ryan Lemos" w:date="2019-08-12T21:05:00Z">
        <w:r w:rsidR="003921C1" w:rsidDel="00134BC2">
          <w:delText>produto final</w:delText>
        </w:r>
      </w:del>
      <w:ins w:id="335" w:author="Ryan Lemos" w:date="2019-08-12T21:05:00Z">
        <w:r w:rsidR="00134BC2">
          <w:t>produto</w:t>
        </w:r>
      </w:ins>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ins w:id="336" w:author="Ryan Lemos" w:date="2019-08-12T21:06:00Z"/>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w:t>
      </w:r>
      <w:proofErr w:type="gramStart"/>
      <w:r w:rsidR="005262D6">
        <w:t xml:space="preserve">formulários </w:t>
      </w:r>
      <w:proofErr w:type="spellStart"/>
      <w:r w:rsidR="005262D6">
        <w:t>etc</w:t>
      </w:r>
      <w:proofErr w:type="spellEnd"/>
      <w:proofErr w:type="gramEnd"/>
      <w:r w:rsidR="005262D6">
        <w:t>),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bookmarkStart w:id="337" w:name="_GoBack"/>
      <w:bookmarkEnd w:id="337"/>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338" w:name="_Toc16102698"/>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338"/>
    </w:p>
    <w:p w14:paraId="4DD245A6" w14:textId="77777777" w:rsidR="00CB3C88" w:rsidRDefault="00CB3C88" w:rsidP="00952162"/>
    <w:p w14:paraId="16C6DBA1" w14:textId="77777777"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14:paraId="65E47FA9" w14:textId="77777777" w:rsidR="000A7001" w:rsidRDefault="009B1B55" w:rsidP="008D625B">
      <w:r>
        <w:t xml:space="preserve"> </w:t>
      </w:r>
    </w:p>
    <w:p w14:paraId="0A025DE0" w14:textId="77777777" w:rsidR="009B1B55" w:rsidRDefault="009B1B55" w:rsidP="00952162">
      <w:pPr>
        <w:pStyle w:val="Legenda"/>
        <w:keepNext/>
      </w:pPr>
      <w:bookmarkStart w:id="339" w:name="_Ref527049055"/>
      <w:r>
        <w:t xml:space="preserve">Figura </w:t>
      </w:r>
      <w:ins w:id="340" w:author="Ryan Lemos" w:date="2019-02-20T09:08:00Z">
        <w:r w:rsidR="00483DF4">
          <w:fldChar w:fldCharType="begin"/>
        </w:r>
        <w:r w:rsidR="00483DF4">
          <w:instrText xml:space="preserve"> SEQ Figura \* ARABIC </w:instrText>
        </w:r>
      </w:ins>
      <w:r w:rsidR="00483DF4">
        <w:fldChar w:fldCharType="separate"/>
      </w:r>
      <w:ins w:id="341" w:author="Ryan Lemos" w:date="2019-02-20T09:08:00Z">
        <w:r w:rsidR="00483DF4">
          <w:rPr>
            <w:noProof/>
          </w:rPr>
          <w:t>8</w:t>
        </w:r>
        <w:r w:rsidR="00483DF4">
          <w:fldChar w:fldCharType="end"/>
        </w:r>
      </w:ins>
      <w:del w:id="34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8</w:delText>
        </w:r>
        <w:r w:rsidR="00E3042F" w:rsidDel="00483DF4">
          <w:rPr>
            <w:noProof/>
          </w:rPr>
          <w:fldChar w:fldCharType="end"/>
        </w:r>
      </w:del>
      <w:bookmarkEnd w:id="339"/>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77777777" w:rsidR="009B1B55" w:rsidRDefault="009B1B55" w:rsidP="009B1B55">
      <w:pPr>
        <w:pStyle w:val="Fontes"/>
      </w:pPr>
      <w:r>
        <w:t>Fonte: CAMPOS, 2014, p.18</w:t>
      </w:r>
    </w:p>
    <w:p w14:paraId="209CB1AE" w14:textId="77777777" w:rsidR="00D51047" w:rsidRDefault="00D51047" w:rsidP="009B1B55">
      <w:pPr>
        <w:pStyle w:val="Fontes"/>
      </w:pPr>
    </w:p>
    <w:p w14:paraId="365910D7" w14:textId="77777777"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w:t>
      </w:r>
      <w:r w:rsidR="00B10B9F">
        <w:lastRenderedPageBreak/>
        <w:t xml:space="preserve">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77777777"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77777777"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14:paraId="2819395E" w14:textId="77777777" w:rsidR="00C91611" w:rsidRDefault="00C91611" w:rsidP="009B1B55"/>
    <w:p w14:paraId="6ABA8092" w14:textId="77777777" w:rsidR="00C91611" w:rsidRDefault="00C91611" w:rsidP="00952162">
      <w:pPr>
        <w:pStyle w:val="Legenda"/>
        <w:keepNext/>
      </w:pPr>
      <w:bookmarkStart w:id="343" w:name="_Ref527053242"/>
      <w:r>
        <w:t xml:space="preserve">Figura </w:t>
      </w:r>
      <w:ins w:id="344" w:author="Ryan Lemos" w:date="2019-02-20T09:08:00Z">
        <w:r w:rsidR="00483DF4">
          <w:fldChar w:fldCharType="begin"/>
        </w:r>
        <w:r w:rsidR="00483DF4">
          <w:instrText xml:space="preserve"> SEQ Figura \* ARABIC </w:instrText>
        </w:r>
      </w:ins>
      <w:r w:rsidR="00483DF4">
        <w:fldChar w:fldCharType="separate"/>
      </w:r>
      <w:ins w:id="345" w:author="Ryan Lemos" w:date="2019-02-20T09:08:00Z">
        <w:r w:rsidR="00483DF4">
          <w:rPr>
            <w:noProof/>
          </w:rPr>
          <w:t>9</w:t>
        </w:r>
        <w:r w:rsidR="00483DF4">
          <w:fldChar w:fldCharType="end"/>
        </w:r>
      </w:ins>
      <w:del w:id="34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9</w:delText>
        </w:r>
        <w:r w:rsidR="00E3042F" w:rsidDel="00483DF4">
          <w:rPr>
            <w:noProof/>
          </w:rPr>
          <w:fldChar w:fldCharType="end"/>
        </w:r>
      </w:del>
      <w:bookmarkEnd w:id="343"/>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77777777"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14:paraId="2C237AB3" w14:textId="77777777" w:rsidR="000C5598" w:rsidRDefault="000C5598" w:rsidP="00C91611">
      <w:r>
        <w:t xml:space="preserve"> </w:t>
      </w:r>
    </w:p>
    <w:p w14:paraId="6826E9E2" w14:textId="77777777" w:rsidR="000C5598" w:rsidRDefault="000C5598" w:rsidP="00952162">
      <w:pPr>
        <w:pStyle w:val="Legenda"/>
        <w:keepNext/>
      </w:pPr>
      <w:bookmarkStart w:id="347" w:name="_Ref527053785"/>
      <w:r>
        <w:lastRenderedPageBreak/>
        <w:t xml:space="preserve">Figura </w:t>
      </w:r>
      <w:ins w:id="348" w:author="Ryan Lemos" w:date="2019-02-20T09:08:00Z">
        <w:r w:rsidR="00483DF4">
          <w:fldChar w:fldCharType="begin"/>
        </w:r>
        <w:r w:rsidR="00483DF4">
          <w:instrText xml:space="preserve"> SEQ Figura \* ARABIC </w:instrText>
        </w:r>
      </w:ins>
      <w:r w:rsidR="00483DF4">
        <w:fldChar w:fldCharType="separate"/>
      </w:r>
      <w:ins w:id="349" w:author="Ryan Lemos" w:date="2019-02-20T09:08:00Z">
        <w:r w:rsidR="00483DF4">
          <w:rPr>
            <w:noProof/>
          </w:rPr>
          <w:t>10</w:t>
        </w:r>
        <w:r w:rsidR="00483DF4">
          <w:fldChar w:fldCharType="end"/>
        </w:r>
      </w:ins>
      <w:del w:id="35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10</w:delText>
        </w:r>
        <w:r w:rsidR="00E3042F" w:rsidDel="00483DF4">
          <w:rPr>
            <w:noProof/>
          </w:rPr>
          <w:fldChar w:fldCharType="end"/>
        </w:r>
      </w:del>
      <w:bookmarkEnd w:id="347"/>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77777777"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w:t>
      </w:r>
      <w:proofErr w:type="gramStart"/>
      <w:r w:rsidR="00442213">
        <w:t>tem</w:t>
      </w:r>
      <w:proofErr w:type="gramEnd"/>
      <w:r w:rsidR="00442213">
        <w:t xml:space="preserve">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14:paraId="55ABC2B9" w14:textId="77777777" w:rsidR="00442213" w:rsidRDefault="00442213" w:rsidP="00B51C84"/>
    <w:p w14:paraId="395A20AE" w14:textId="77777777" w:rsidR="00442213" w:rsidRDefault="00442213" w:rsidP="00952162">
      <w:pPr>
        <w:pStyle w:val="Legenda"/>
        <w:keepNext/>
      </w:pPr>
      <w:bookmarkStart w:id="351" w:name="_Ref527057497"/>
      <w:r>
        <w:t xml:space="preserve">Figura </w:t>
      </w:r>
      <w:ins w:id="352" w:author="Ryan Lemos" w:date="2019-02-20T09:08:00Z">
        <w:r w:rsidR="00483DF4">
          <w:fldChar w:fldCharType="begin"/>
        </w:r>
        <w:r w:rsidR="00483DF4">
          <w:instrText xml:space="preserve"> SEQ Figura \* ARABIC </w:instrText>
        </w:r>
      </w:ins>
      <w:r w:rsidR="00483DF4">
        <w:fldChar w:fldCharType="separate"/>
      </w:r>
      <w:ins w:id="353" w:author="Ryan Lemos" w:date="2019-02-20T09:08:00Z">
        <w:r w:rsidR="00483DF4">
          <w:rPr>
            <w:noProof/>
          </w:rPr>
          <w:t>11</w:t>
        </w:r>
        <w:r w:rsidR="00483DF4">
          <w:fldChar w:fldCharType="end"/>
        </w:r>
      </w:ins>
      <w:del w:id="35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11</w:delText>
        </w:r>
        <w:r w:rsidR="00E3042F" w:rsidDel="00483DF4">
          <w:rPr>
            <w:noProof/>
          </w:rPr>
          <w:fldChar w:fldCharType="end"/>
        </w:r>
      </w:del>
      <w:bookmarkEnd w:id="351"/>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2597C61F">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14:paraId="2D2F06A7" w14:textId="77777777" w:rsidR="00442213" w:rsidDel="00E33640" w:rsidRDefault="00442213" w:rsidP="00E33640">
      <w:pPr>
        <w:pStyle w:val="Fontes"/>
        <w:rPr>
          <w:del w:id="355" w:author="Ryan Lemos" w:date="2019-05-19T16:22:00Z"/>
        </w:rPr>
      </w:pPr>
      <w:r w:rsidRPr="00C91611">
        <w:t>Fonte: CAMPOS, 2014, p. 5</w:t>
      </w:r>
      <w:r>
        <w:t>6</w:t>
      </w:r>
      <w:r w:rsidRPr="00C91611">
        <w:t>.</w:t>
      </w:r>
    </w:p>
    <w:p w14:paraId="001EF1F7" w14:textId="77777777" w:rsidR="00E33640" w:rsidRDefault="00E33640" w:rsidP="00442213">
      <w:pPr>
        <w:pStyle w:val="Fontes"/>
        <w:rPr>
          <w:ins w:id="356" w:author="Ryan Lemos" w:date="2019-05-19T16:22:00Z"/>
        </w:rPr>
      </w:pPr>
    </w:p>
    <w:p w14:paraId="3E35342C" w14:textId="77777777" w:rsidR="00D51047" w:rsidDel="00E33640" w:rsidRDefault="00D51047">
      <w:pPr>
        <w:pStyle w:val="Fontes"/>
        <w:jc w:val="both"/>
        <w:rPr>
          <w:del w:id="357" w:author="Ryan Lemos" w:date="2019-05-19T16:21:00Z"/>
        </w:rPr>
        <w:pPrChange w:id="358" w:author="Ryan Lemos" w:date="2019-05-19T16:21:00Z">
          <w:pPr>
            <w:pStyle w:val="Fontes"/>
          </w:pPr>
        </w:pPrChange>
      </w:pPr>
    </w:p>
    <w:p w14:paraId="1A1F529B" w14:textId="77777777" w:rsidR="009E0F65" w:rsidDel="00E33640" w:rsidRDefault="00202093">
      <w:pPr>
        <w:rPr>
          <w:del w:id="359" w:author="Ryan Lemos" w:date="2019-05-19T16:21:00Z"/>
        </w:rPr>
      </w:pPr>
      <w:del w:id="360" w:author="Ryan Lemos" w:date="2019-05-19T16:21:00Z">
        <w:r w:rsidRPr="00952162" w:rsidDel="00E33640">
          <w:rPr>
            <w:i/>
          </w:rPr>
          <w:delText>Data objects</w:delText>
        </w:r>
        <w:r w:rsidR="009F0B86" w:rsidDel="00E33640">
          <w:delText xml:space="preserve"> por sua vez,</w:delText>
        </w:r>
        <w:r w:rsidDel="00E33640">
          <w:delText xml:space="preserve"> representam dados e informações que são </w:delText>
        </w:r>
        <w:r w:rsidR="00204FAD" w:rsidDel="00E33640">
          <w:delText>usadas</w:delText>
        </w:r>
        <w:r w:rsidDel="00E33640">
          <w:delText xml:space="preserve"> e criad</w:delText>
        </w:r>
        <w:r w:rsidR="00184B24" w:rsidDel="00E33640">
          <w:delText>a</w:delText>
        </w:r>
        <w:r w:rsidDel="00E33640">
          <w:delText xml:space="preserve">s ao longo de um processo </w:delText>
        </w:r>
        <w:r w:rsidR="00752E3D" w:rsidDel="00E33640">
          <w:rPr>
            <w:noProof/>
          </w:rPr>
          <w:delText>(CAMPOS, 2014)</w:delText>
        </w:r>
        <w:r w:rsidDel="00E33640">
          <w:delText>. Esses dados e informações servem para utilização na atividade subsequente a atividade que criou a informação. É representado graficamente por uma folha de papel com a ponta superior dobrada, ligada por linhas seccionadas em formato de seta</w:delText>
        </w:r>
        <w:r w:rsidR="00D51047" w:rsidDel="00E33640">
          <w:delText>,</w:delText>
        </w:r>
        <w:r w:rsidDel="00E33640">
          <w:delText xml:space="preserve"> </w:delText>
        </w:r>
        <w:r w:rsidR="00D51047" w:rsidDel="00E33640">
          <w:delText xml:space="preserve">que </w:delText>
        </w:r>
        <w:r w:rsidDel="00E33640">
          <w:delText>liga</w:delText>
        </w:r>
        <w:r w:rsidR="00D51047" w:rsidDel="00E33640">
          <w:delText>m</w:delText>
        </w:r>
        <w:r w:rsidDel="00E33640">
          <w:delText xml:space="preserve"> a atividade que gerou a informação a atividade que irá consumir a informação </w:delText>
        </w:r>
        <w:r w:rsidR="00752E3D" w:rsidDel="00E33640">
          <w:rPr>
            <w:noProof/>
          </w:rPr>
          <w:delText>(CAMPOS, 2014)</w:delText>
        </w:r>
        <w:r w:rsidDel="00E33640">
          <w:delText xml:space="preserve">. </w:delText>
        </w:r>
        <w:r w:rsidR="009E0F65" w:rsidDel="00E33640">
          <w:delText>E</w:delText>
        </w:r>
        <w:r w:rsidDel="00E33640">
          <w:delText>xemplo</w:delText>
        </w:r>
        <w:r w:rsidR="009E0F65" w:rsidDel="00E33640">
          <w:delText>s</w:delText>
        </w:r>
        <w:r w:rsidDel="00E33640">
          <w:delText xml:space="preserve"> de </w:delText>
        </w:r>
        <w:r w:rsidRPr="00952162" w:rsidDel="00E33640">
          <w:rPr>
            <w:i/>
          </w:rPr>
          <w:delText>data objects</w:delText>
        </w:r>
        <w:r w:rsidDel="00E33640">
          <w:delText xml:space="preserve"> </w:delText>
        </w:r>
        <w:r w:rsidR="009E0F65" w:rsidDel="00E33640">
          <w:delText>são</w:delText>
        </w:r>
        <w:r w:rsidDel="00E33640">
          <w:delText xml:space="preserve"> visto</w:delText>
        </w:r>
        <w:r w:rsidR="009E0F65" w:rsidDel="00E33640">
          <w:delText>s</w:delText>
        </w:r>
        <w:r w:rsidDel="00E33640">
          <w:delText xml:space="preserve"> na </w:delText>
        </w:r>
        <w:r w:rsidDel="00E33640">
          <w:fldChar w:fldCharType="begin"/>
        </w:r>
        <w:r w:rsidDel="00E33640">
          <w:delInstrText xml:space="preserve"> REF _Ref527057944 \h </w:delInstrText>
        </w:r>
        <w:r w:rsidDel="00E33640">
          <w:fldChar w:fldCharType="separate"/>
        </w:r>
        <w:r w:rsidR="00640D2B" w:rsidDel="00E33640">
          <w:delText xml:space="preserve">Figura </w:delText>
        </w:r>
        <w:r w:rsidR="00640D2B" w:rsidDel="00E33640">
          <w:rPr>
            <w:noProof/>
          </w:rPr>
          <w:delText>12</w:delText>
        </w:r>
        <w:r w:rsidDel="00E33640">
          <w:fldChar w:fldCharType="end"/>
        </w:r>
        <w:r w:rsidR="009E0F65" w:rsidDel="00E33640">
          <w:delText>, como o pedido de compra que é gerado ao comprar um produto.</w:delText>
        </w:r>
      </w:del>
    </w:p>
    <w:p w14:paraId="3EB0C546" w14:textId="77777777" w:rsidR="00202093" w:rsidDel="00E33640" w:rsidRDefault="00202093">
      <w:pPr>
        <w:rPr>
          <w:del w:id="361" w:author="Ryan Lemos" w:date="2019-05-19T16:21:00Z"/>
        </w:rPr>
      </w:pPr>
      <w:del w:id="362" w:author="Ryan Lemos" w:date="2019-05-19T16:21:00Z">
        <w:r w:rsidDel="00E33640">
          <w:delText xml:space="preserve"> </w:delText>
        </w:r>
      </w:del>
    </w:p>
    <w:p w14:paraId="1E8CD46A" w14:textId="77777777" w:rsidR="00202093" w:rsidDel="00E33640" w:rsidRDefault="00202093">
      <w:pPr>
        <w:pStyle w:val="Legenda"/>
        <w:keepNext/>
        <w:jc w:val="both"/>
        <w:rPr>
          <w:del w:id="363" w:author="Ryan Lemos" w:date="2019-05-19T16:21:00Z"/>
        </w:rPr>
        <w:pPrChange w:id="364" w:author="Ryan Lemos" w:date="2019-05-19T16:21:00Z">
          <w:pPr>
            <w:pStyle w:val="Legenda"/>
            <w:keepNext/>
          </w:pPr>
        </w:pPrChange>
      </w:pPr>
      <w:bookmarkStart w:id="365" w:name="_Ref527057944"/>
      <w:del w:id="366" w:author="Ryan Lemos" w:date="2019-05-19T16:21:00Z">
        <w:r w:rsidDel="00E33640">
          <w:delText xml:space="preserve">Figura </w:delText>
        </w:r>
      </w:del>
      <w:del w:id="367" w:author="Ryan Lemos" w:date="2019-02-20T09:08:00Z">
        <w:r w:rsidR="00E3042F" w:rsidDel="00483DF4">
          <w:rPr>
            <w:b w:val="0"/>
            <w:iCs w:val="0"/>
            <w:noProof/>
          </w:rPr>
          <w:fldChar w:fldCharType="begin"/>
        </w:r>
        <w:r w:rsidR="00E3042F" w:rsidDel="00483DF4">
          <w:rPr>
            <w:noProof/>
          </w:rPr>
          <w:delInstrText xml:space="preserve"> SEQ Figura \* ARABIC </w:delInstrText>
        </w:r>
        <w:r w:rsidR="00E3042F" w:rsidDel="00483DF4">
          <w:rPr>
            <w:b w:val="0"/>
            <w:iCs w:val="0"/>
            <w:noProof/>
          </w:rPr>
          <w:fldChar w:fldCharType="separate"/>
        </w:r>
        <w:r w:rsidR="00A1768E" w:rsidDel="00483DF4">
          <w:rPr>
            <w:noProof/>
          </w:rPr>
          <w:delText>12</w:delText>
        </w:r>
        <w:r w:rsidR="00E3042F" w:rsidDel="00483DF4">
          <w:rPr>
            <w:b w:val="0"/>
            <w:iCs w:val="0"/>
            <w:noProof/>
          </w:rPr>
          <w:fldChar w:fldCharType="end"/>
        </w:r>
      </w:del>
      <w:bookmarkEnd w:id="365"/>
      <w:del w:id="368" w:author="Ryan Lemos" w:date="2019-05-19T16:21:00Z">
        <w:r w:rsidDel="00E33640">
          <w:delText xml:space="preserve"> - Exemplo da utilização de </w:delText>
        </w:r>
        <w:r w:rsidRPr="00952162" w:rsidDel="00E33640">
          <w:rPr>
            <w:i/>
          </w:rPr>
          <w:delText>data objects</w:delText>
        </w:r>
        <w:r w:rsidDel="00E33640">
          <w:delText xml:space="preserve"> em um processo de compra</w:delText>
        </w:r>
      </w:del>
    </w:p>
    <w:p w14:paraId="1BBDB303" w14:textId="77777777" w:rsidR="00442213" w:rsidDel="00E33640" w:rsidRDefault="00CB768F">
      <w:pPr>
        <w:ind w:firstLine="0"/>
        <w:rPr>
          <w:del w:id="369" w:author="Ryan Lemos" w:date="2019-05-19T16:21:00Z"/>
        </w:rPr>
        <w:pPrChange w:id="370" w:author="Ryan Lemos" w:date="2019-05-19T16:21:00Z">
          <w:pPr>
            <w:ind w:firstLine="0"/>
            <w:jc w:val="center"/>
          </w:pPr>
        </w:pPrChange>
      </w:pPr>
      <w:del w:id="371" w:author="Ryan Lemos" w:date="2019-05-19T16:21:00Z">
        <w:r w:rsidRPr="00832539" w:rsidDel="00E33640">
          <w:rPr>
            <w:noProof/>
            <w:lang w:eastAsia="pt-BR"/>
          </w:rPr>
          <w:drawing>
            <wp:inline distT="0" distB="0" distL="0" distR="0" wp14:anchorId="4A985E1D" wp14:editId="525F69FB">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del>
    </w:p>
    <w:p w14:paraId="57893F06" w14:textId="77777777" w:rsidR="00202093" w:rsidDel="00E33640" w:rsidRDefault="00202093">
      <w:pPr>
        <w:pStyle w:val="Fontes"/>
        <w:jc w:val="both"/>
        <w:rPr>
          <w:del w:id="372" w:author="Ryan Lemos" w:date="2019-05-19T16:21:00Z"/>
        </w:rPr>
        <w:pPrChange w:id="373" w:author="Ryan Lemos" w:date="2019-05-19T16:21:00Z">
          <w:pPr>
            <w:pStyle w:val="Fontes"/>
          </w:pPr>
        </w:pPrChange>
      </w:pPr>
      <w:del w:id="374" w:author="Ryan Lemos" w:date="2019-05-19T16:21:00Z">
        <w:r w:rsidRPr="00C91611" w:rsidDel="00E33640">
          <w:delText>Fonte: CAMPOS, 2014, p. 5</w:delText>
        </w:r>
        <w:r w:rsidDel="00E33640">
          <w:delText>8</w:delText>
        </w:r>
        <w:r w:rsidRPr="00C91611" w:rsidDel="00E33640">
          <w:delText>.</w:delText>
        </w:r>
      </w:del>
    </w:p>
    <w:p w14:paraId="4743A737" w14:textId="77777777" w:rsidR="00202093" w:rsidRDefault="00202093">
      <w:pPr>
        <w:pStyle w:val="Fontes"/>
        <w:pPrChange w:id="375" w:author="Ryan Lemos" w:date="2019-05-19T16:22:00Z">
          <w:pPr>
            <w:ind w:firstLine="0"/>
            <w:jc w:val="center"/>
          </w:pPr>
        </w:pPrChange>
      </w:pPr>
    </w:p>
    <w:p w14:paraId="0972C140" w14:textId="77777777" w:rsidR="000337A3" w:rsidRDefault="009F0B86" w:rsidP="009E0F65">
      <w:r>
        <w:lastRenderedPageBreak/>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77777777" w:rsidR="000337A3" w:rsidRDefault="000337A3" w:rsidP="009E0F65">
      <w:pPr>
        <w:rPr>
          <w:ins w:id="376" w:author="Ryan Lemos" w:date="2019-05-19T16:22:00Z"/>
        </w:rPr>
      </w:pPr>
      <w:proofErr w:type="spellStart"/>
      <w:r w:rsidRPr="00952162">
        <w:rPr>
          <w:i/>
        </w:rPr>
        <w:t>Lanes</w:t>
      </w:r>
      <w:proofErr w:type="spellEnd"/>
      <w:r>
        <w:t xml:space="preserve">, ou raias em português, representam os atores participantes de um processo, sendo esses atores pessoas, departamentos, setores, </w:t>
      </w:r>
      <w:proofErr w:type="gramStart"/>
      <w:r>
        <w:t xml:space="preserve">cargos, </w:t>
      </w:r>
      <w:r w:rsidR="00AE6122">
        <w:t>etc.</w:t>
      </w:r>
      <w:proofErr w:type="gramEnd"/>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14:paraId="63ABDE0D" w14:textId="77777777" w:rsidR="00E33640" w:rsidRDefault="00E33640" w:rsidP="009E0F65"/>
    <w:p w14:paraId="53728571" w14:textId="77777777" w:rsidR="000337A3" w:rsidRDefault="000337A3" w:rsidP="00952162">
      <w:pPr>
        <w:pStyle w:val="Legenda"/>
        <w:keepNext/>
      </w:pPr>
      <w:bookmarkStart w:id="377" w:name="_Ref527059135"/>
      <w:r>
        <w:t xml:space="preserve">Figura </w:t>
      </w:r>
      <w:ins w:id="378" w:author="Ryan Lemos" w:date="2019-02-20T09:08:00Z">
        <w:r w:rsidR="00483DF4">
          <w:fldChar w:fldCharType="begin"/>
        </w:r>
        <w:r w:rsidR="00483DF4">
          <w:instrText xml:space="preserve"> SEQ Figura \* ARABIC </w:instrText>
        </w:r>
      </w:ins>
      <w:r w:rsidR="00483DF4">
        <w:fldChar w:fldCharType="separate"/>
      </w:r>
      <w:ins w:id="379" w:author="Ryan Lemos" w:date="2019-02-20T09:08:00Z">
        <w:r w:rsidR="00483DF4">
          <w:rPr>
            <w:noProof/>
          </w:rPr>
          <w:t>13</w:t>
        </w:r>
        <w:r w:rsidR="00483DF4">
          <w:fldChar w:fldCharType="end"/>
        </w:r>
      </w:ins>
      <w:del w:id="38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13</w:delText>
        </w:r>
        <w:r w:rsidR="00E3042F" w:rsidDel="00483DF4">
          <w:rPr>
            <w:noProof/>
          </w:rPr>
          <w:fldChar w:fldCharType="end"/>
        </w:r>
      </w:del>
      <w:bookmarkEnd w:id="377"/>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7133048D">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CB8EB96" w14:textId="77777777" w:rsidR="000337A3" w:rsidRPr="00455B11" w:rsidDel="00E33640" w:rsidRDefault="000337A3" w:rsidP="00952162">
      <w:pPr>
        <w:pStyle w:val="Fontes"/>
        <w:rPr>
          <w:del w:id="381" w:author="Ryan Lemos" w:date="2019-05-19T16:22:00Z"/>
        </w:rPr>
      </w:pPr>
    </w:p>
    <w:p w14:paraId="6D32A71E" w14:textId="77777777" w:rsidR="00DD30FE" w:rsidRPr="008D625B" w:rsidDel="00E33640" w:rsidRDefault="00DD30FE" w:rsidP="008D625B">
      <w:pPr>
        <w:rPr>
          <w:del w:id="382" w:author="Ryan Lemos" w:date="2019-05-19T16:22:00Z"/>
        </w:rPr>
      </w:pPr>
      <w:del w:id="383" w:author="Ryan Lemos" w:date="2019-05-19T16:22:00Z">
        <w:r w:rsidDel="00E33640">
          <w:delText>Acredita-se que a utilização de modelagem de processos neste trabalho servirá de documentação ao desenvolvedor e ao cliente, ajudando-os a compreender um determinado processo.</w:delText>
        </w:r>
      </w:del>
    </w:p>
    <w:p w14:paraId="4B420AA1" w14:textId="77777777" w:rsidR="00D21BE3" w:rsidRDefault="00D21BE3" w:rsidP="003825BD">
      <w:pPr>
        <w:ind w:firstLine="0"/>
      </w:pPr>
    </w:p>
    <w:p w14:paraId="3F9EAF82" w14:textId="77777777" w:rsidR="00393E6F" w:rsidRDefault="00393E6F" w:rsidP="00393E6F">
      <w:pPr>
        <w:pStyle w:val="Ttulo4"/>
      </w:pPr>
      <w:bookmarkStart w:id="384" w:name="_Ref528268444"/>
      <w:bookmarkStart w:id="385" w:name="_Toc16102699"/>
      <w:r>
        <w:t xml:space="preserve">Metodologia </w:t>
      </w:r>
      <w:r w:rsidR="00DD30FE">
        <w:t>Ágil</w:t>
      </w:r>
      <w:bookmarkEnd w:id="384"/>
      <w:bookmarkEnd w:id="385"/>
    </w:p>
    <w:p w14:paraId="45BFF314" w14:textId="77777777" w:rsidR="00A82B12" w:rsidRDefault="00A82B12" w:rsidP="00A82B12"/>
    <w:p w14:paraId="6FDD32D6" w14:textId="77777777"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 xml:space="preserve">(HIRAMA, </w:t>
      </w:r>
      <w:r w:rsidR="00752E3D">
        <w:rPr>
          <w:noProof/>
        </w:rPr>
        <w:lastRenderedPageBreak/>
        <w:t>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77777777" w:rsidR="00D069A7" w:rsidRDefault="00D069A7" w:rsidP="00952162">
      <w:pPr>
        <w:pStyle w:val="Legenda"/>
        <w:keepNext/>
      </w:pPr>
      <w:bookmarkStart w:id="386" w:name="_Ref526797528"/>
      <w:r>
        <w:t xml:space="preserve">Figura </w:t>
      </w:r>
      <w:ins w:id="387" w:author="Ryan Lemos" w:date="2019-02-20T09:08:00Z">
        <w:r w:rsidR="00483DF4">
          <w:fldChar w:fldCharType="begin"/>
        </w:r>
        <w:r w:rsidR="00483DF4">
          <w:instrText xml:space="preserve"> SEQ Figura \* ARABIC </w:instrText>
        </w:r>
      </w:ins>
      <w:r w:rsidR="00483DF4">
        <w:fldChar w:fldCharType="separate"/>
      </w:r>
      <w:ins w:id="388" w:author="Ryan Lemos" w:date="2019-02-20T09:08:00Z">
        <w:r w:rsidR="00483DF4">
          <w:rPr>
            <w:noProof/>
          </w:rPr>
          <w:t>14</w:t>
        </w:r>
        <w:r w:rsidR="00483DF4">
          <w:fldChar w:fldCharType="end"/>
        </w:r>
      </w:ins>
      <w:del w:id="38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14</w:delText>
        </w:r>
        <w:r w:rsidR="00E3042F" w:rsidDel="00483DF4">
          <w:rPr>
            <w:noProof/>
          </w:rPr>
          <w:fldChar w:fldCharType="end"/>
        </w:r>
      </w:del>
      <w:bookmarkEnd w:id="386"/>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0E5FC8DD">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77777777"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390" w:name="_Ref527668666"/>
      <w:bookmarkStart w:id="391" w:name="_Toc16102700"/>
      <w:r w:rsidRPr="00952162">
        <w:rPr>
          <w:i/>
        </w:rPr>
        <w:t xml:space="preserve">Extreme </w:t>
      </w:r>
      <w:proofErr w:type="spellStart"/>
      <w:r w:rsidRPr="00952162">
        <w:rPr>
          <w:i/>
        </w:rPr>
        <w:t>Programming</w:t>
      </w:r>
      <w:proofErr w:type="spellEnd"/>
      <w:r w:rsidR="00B26489">
        <w:t xml:space="preserve"> </w:t>
      </w:r>
      <w:r>
        <w:t>(XP)</w:t>
      </w:r>
      <w:bookmarkEnd w:id="390"/>
      <w:bookmarkEnd w:id="391"/>
    </w:p>
    <w:p w14:paraId="1535B8CA" w14:textId="77777777" w:rsidR="00393E6F" w:rsidRPr="008D625B" w:rsidRDefault="00393E6F" w:rsidP="00393E6F"/>
    <w:p w14:paraId="48FEE251" w14:textId="77777777"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w:t>
      </w:r>
      <w:proofErr w:type="gramStart"/>
      <w:r>
        <w:t>produto final</w:t>
      </w:r>
      <w:proofErr w:type="gramEnd"/>
      <w:r>
        <w:t xml:space="preserve">.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w:t>
      </w:r>
      <w:r w:rsidR="00A2626E">
        <w:lastRenderedPageBreak/>
        <w:t>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77777777"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xml:space="preserve">. A diferença de se ter um contato frente a frente, para uma documentação escrita, é que a documentação não exprime emoções ou sentimentos, já na comunicação direta a linguagem corporal toma forma, e o sentimento é </w:t>
      </w:r>
      <w:proofErr w:type="gramStart"/>
      <w:r w:rsidR="00176D82">
        <w:t>expressado</w:t>
      </w:r>
      <w:proofErr w:type="gramEnd"/>
      <w:r w:rsidR="00176D82">
        <w:t xml:space="preserve"> de maneira mais eficaz</w:t>
      </w:r>
      <w:r w:rsidR="001A0EE2">
        <w:t xml:space="preserve"> como afirma Teles</w:t>
      </w:r>
      <w:r w:rsidR="00176D82">
        <w:t xml:space="preserve"> </w:t>
      </w:r>
      <w:r w:rsidR="00752E3D">
        <w:rPr>
          <w:noProof/>
        </w:rPr>
        <w:t>(2014)</w:t>
      </w:r>
      <w:r w:rsidR="00176D82">
        <w:t>.</w:t>
      </w:r>
      <w:r w:rsidR="00412250">
        <w:t xml:space="preserve"> </w:t>
      </w:r>
    </w:p>
    <w:p w14:paraId="4C1C2F4B" w14:textId="77777777"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14:paraId="704F1B06" w14:textId="77777777"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w:t>
      </w:r>
      <w:r>
        <w:lastRenderedPageBreak/>
        <w:t>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77777777"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77777777"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14:paraId="42A1D562" w14:textId="77777777" w:rsidR="003B2B7A" w:rsidRPr="005854F3" w:rsidRDefault="003B2B7A" w:rsidP="005854F3"/>
    <w:p w14:paraId="5583DB62" w14:textId="77777777" w:rsidR="00F03DA2" w:rsidRDefault="00F03DA2" w:rsidP="00F03DA2">
      <w:pPr>
        <w:pStyle w:val="Legenda"/>
        <w:keepNext/>
      </w:pPr>
      <w:r>
        <w:t xml:space="preserve">Figura </w:t>
      </w:r>
      <w:ins w:id="392" w:author="Ryan Lemos" w:date="2019-02-20T09:08:00Z">
        <w:r w:rsidR="00483DF4">
          <w:fldChar w:fldCharType="begin"/>
        </w:r>
        <w:r w:rsidR="00483DF4">
          <w:instrText xml:space="preserve"> SEQ Figura \* ARABIC </w:instrText>
        </w:r>
      </w:ins>
      <w:r w:rsidR="00483DF4">
        <w:fldChar w:fldCharType="separate"/>
      </w:r>
      <w:ins w:id="393" w:author="Ryan Lemos" w:date="2019-02-20T09:08:00Z">
        <w:r w:rsidR="00483DF4">
          <w:rPr>
            <w:noProof/>
          </w:rPr>
          <w:t>15</w:t>
        </w:r>
        <w:r w:rsidR="00483DF4">
          <w:fldChar w:fldCharType="end"/>
        </w:r>
      </w:ins>
      <w:del w:id="39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15</w:delText>
        </w:r>
        <w:r w:rsidR="00E3042F" w:rsidDel="00483DF4">
          <w:rPr>
            <w:noProof/>
          </w:rPr>
          <w:fldChar w:fldCharType="end"/>
        </w:r>
      </w:del>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032377D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77777777" w:rsidR="009716A9" w:rsidRPr="00B116AB" w:rsidRDefault="009716A9">
      <w:r>
        <w:t xml:space="preserve">Como o XP se trata de uma metodologia iterativa, em certos </w:t>
      </w:r>
      <w:proofErr w:type="gramStart"/>
      <w:r>
        <w:t>períodos de tempo</w:t>
      </w:r>
      <w:proofErr w:type="gramEnd"/>
      <w:r>
        <w:t xml:space="preserve">,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w:t>
      </w:r>
      <w:r w:rsidR="00B116AB">
        <w:lastRenderedPageBreak/>
        <w:t xml:space="preserve">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0D127973" w14:textId="77777777"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14:paraId="18C9EE4C" w14:textId="77777777" w:rsidR="00E572D4" w:rsidRPr="002126A0" w:rsidRDefault="00393E6F" w:rsidP="000359CC">
      <w:pPr>
        <w:ind w:firstLine="0"/>
      </w:pPr>
      <w:r>
        <w:t xml:space="preserve"> </w:t>
      </w:r>
    </w:p>
    <w:p w14:paraId="15C791F5" w14:textId="77777777" w:rsidR="00D61CB9" w:rsidRDefault="00557B59" w:rsidP="00D61CB9">
      <w:pPr>
        <w:pStyle w:val="Ttulo3"/>
      </w:pPr>
      <w:bookmarkStart w:id="395" w:name="_Toc16102701"/>
      <w:r>
        <w:t xml:space="preserve">Tecnologias para desenvolvimento </w:t>
      </w:r>
      <w:r w:rsidR="00D61CB9">
        <w:t>WEB</w:t>
      </w:r>
      <w:bookmarkEnd w:id="395"/>
    </w:p>
    <w:p w14:paraId="24372E43" w14:textId="77777777" w:rsidR="008D625B" w:rsidRDefault="008D625B" w:rsidP="008D625B"/>
    <w:p w14:paraId="73F6740A" w14:textId="77777777"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77777777" w:rsidR="000359CC" w:rsidRDefault="000359CC" w:rsidP="008D625B"/>
    <w:p w14:paraId="1E9906B9" w14:textId="77777777" w:rsidR="00D61CB9" w:rsidRPr="00D8016C" w:rsidRDefault="0034001E" w:rsidP="00D61CB9">
      <w:pPr>
        <w:pStyle w:val="Ttulo4"/>
        <w:rPr>
          <w:lang w:val="en-US"/>
        </w:rPr>
      </w:pPr>
      <w:bookmarkStart w:id="396" w:name="_Toc16102702"/>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396"/>
    </w:p>
    <w:p w14:paraId="6FA39729" w14:textId="77777777" w:rsidR="00CA0AB3" w:rsidRPr="00D8016C" w:rsidRDefault="00CA0AB3" w:rsidP="00952162">
      <w:pPr>
        <w:rPr>
          <w:lang w:val="en-US"/>
        </w:rPr>
      </w:pPr>
    </w:p>
    <w:p w14:paraId="71EAE352" w14:textId="77777777"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lastRenderedPageBreak/>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77777777" w:rsidR="001C7EEF" w:rsidRDefault="001C7EEF" w:rsidP="00952162">
      <w:pPr>
        <w:pStyle w:val="Legenda"/>
        <w:keepNext/>
      </w:pPr>
      <w:bookmarkStart w:id="397" w:name="_Ref526671958"/>
      <w:r>
        <w:t xml:space="preserve">Figura </w:t>
      </w:r>
      <w:ins w:id="398" w:author="Ryan Lemos" w:date="2019-02-20T09:08:00Z">
        <w:r w:rsidR="00483DF4">
          <w:fldChar w:fldCharType="begin"/>
        </w:r>
        <w:r w:rsidR="00483DF4">
          <w:instrText xml:space="preserve"> SEQ Figura \* ARABIC </w:instrText>
        </w:r>
      </w:ins>
      <w:r w:rsidR="00483DF4">
        <w:fldChar w:fldCharType="separate"/>
      </w:r>
      <w:ins w:id="399" w:author="Ryan Lemos" w:date="2019-02-20T09:08:00Z">
        <w:r w:rsidR="00483DF4">
          <w:rPr>
            <w:noProof/>
          </w:rPr>
          <w:t>16</w:t>
        </w:r>
        <w:r w:rsidR="00483DF4">
          <w:fldChar w:fldCharType="end"/>
        </w:r>
      </w:ins>
      <w:del w:id="40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16</w:delText>
        </w:r>
        <w:r w:rsidR="00E3042F" w:rsidDel="00483DF4">
          <w:rPr>
            <w:noProof/>
          </w:rPr>
          <w:fldChar w:fldCharType="end"/>
        </w:r>
      </w:del>
      <w:bookmarkEnd w:id="397"/>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77777777"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774F2773" w14:textId="77777777"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32A95599" w14:textId="77777777"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14:paraId="25459AF0" w14:textId="77777777" w:rsidR="00CA0AB3" w:rsidRPr="008D625B" w:rsidRDefault="00CA0AB3" w:rsidP="008D625B"/>
    <w:p w14:paraId="7A55A02E" w14:textId="77777777" w:rsidR="009F7D5B" w:rsidRDefault="0034001E" w:rsidP="00510265">
      <w:pPr>
        <w:pStyle w:val="Ttulo4"/>
      </w:pPr>
      <w:bookmarkStart w:id="401" w:name="_Toc16102703"/>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401"/>
    </w:p>
    <w:p w14:paraId="41EF115A" w14:textId="77777777" w:rsidR="00510265" w:rsidRDefault="00510265" w:rsidP="00510265"/>
    <w:p w14:paraId="0B79814A" w14:textId="77777777"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14:paraId="4F61B452" w14:textId="77777777" w:rsidR="00113E53" w:rsidRDefault="00113E53" w:rsidP="00952162">
      <w:pPr>
        <w:pStyle w:val="Fontes"/>
      </w:pPr>
    </w:p>
    <w:p w14:paraId="724F8FB8" w14:textId="77777777" w:rsidR="00211EBC" w:rsidRDefault="00211EBC" w:rsidP="00952162">
      <w:pPr>
        <w:pStyle w:val="Legenda"/>
        <w:keepNext/>
      </w:pPr>
      <w:bookmarkStart w:id="402" w:name="_Ref527141144"/>
      <w:r>
        <w:lastRenderedPageBreak/>
        <w:t xml:space="preserve">Figura </w:t>
      </w:r>
      <w:ins w:id="403" w:author="Ryan Lemos" w:date="2019-02-20T09:08:00Z">
        <w:r w:rsidR="00483DF4">
          <w:fldChar w:fldCharType="begin"/>
        </w:r>
        <w:r w:rsidR="00483DF4">
          <w:instrText xml:space="preserve"> SEQ Figura \* ARABIC </w:instrText>
        </w:r>
      </w:ins>
      <w:r w:rsidR="00483DF4">
        <w:fldChar w:fldCharType="separate"/>
      </w:r>
      <w:ins w:id="404" w:author="Ryan Lemos" w:date="2019-02-20T09:08:00Z">
        <w:r w:rsidR="00483DF4">
          <w:rPr>
            <w:noProof/>
          </w:rPr>
          <w:t>17</w:t>
        </w:r>
        <w:r w:rsidR="00483DF4">
          <w:fldChar w:fldCharType="end"/>
        </w:r>
      </w:ins>
      <w:del w:id="40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17</w:delText>
        </w:r>
        <w:r w:rsidR="00E3042F" w:rsidDel="00483DF4">
          <w:rPr>
            <w:noProof/>
          </w:rPr>
          <w:fldChar w:fldCharType="end"/>
        </w:r>
      </w:del>
      <w:bookmarkEnd w:id="402"/>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RDefault="00113E53" w:rsidP="00113E53">
      <w:pPr>
        <w:pStyle w:val="Fontes"/>
      </w:pPr>
    </w:p>
    <w:p w14:paraId="77DE5FA4" w14:textId="77777777"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14:paraId="29080566" w14:textId="77777777" w:rsidR="00130966" w:rsidRDefault="00130966" w:rsidP="00952162">
      <w:pPr>
        <w:pStyle w:val="Fontes"/>
      </w:pPr>
    </w:p>
    <w:p w14:paraId="33C3E668" w14:textId="77777777" w:rsidR="00402C84" w:rsidRDefault="00402C84" w:rsidP="00952162">
      <w:pPr>
        <w:pStyle w:val="Legenda"/>
        <w:keepNext/>
      </w:pPr>
      <w:bookmarkStart w:id="406" w:name="_Ref527141178"/>
      <w:r>
        <w:t xml:space="preserve">Figura </w:t>
      </w:r>
      <w:ins w:id="407" w:author="Ryan Lemos" w:date="2019-02-20T09:08:00Z">
        <w:r w:rsidR="00483DF4">
          <w:fldChar w:fldCharType="begin"/>
        </w:r>
        <w:r w:rsidR="00483DF4">
          <w:instrText xml:space="preserve"> SEQ Figura \* ARABIC </w:instrText>
        </w:r>
      </w:ins>
      <w:r w:rsidR="00483DF4">
        <w:fldChar w:fldCharType="separate"/>
      </w:r>
      <w:ins w:id="408" w:author="Ryan Lemos" w:date="2019-02-20T09:08:00Z">
        <w:r w:rsidR="00483DF4">
          <w:rPr>
            <w:noProof/>
          </w:rPr>
          <w:t>18</w:t>
        </w:r>
        <w:r w:rsidR="00483DF4">
          <w:fldChar w:fldCharType="end"/>
        </w:r>
      </w:ins>
      <w:del w:id="40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18</w:delText>
        </w:r>
        <w:r w:rsidR="00E3042F" w:rsidDel="00483DF4">
          <w:rPr>
            <w:noProof/>
          </w:rPr>
          <w:fldChar w:fldCharType="end"/>
        </w:r>
      </w:del>
      <w:bookmarkEnd w:id="406"/>
      <w:r>
        <w:t xml:space="preserve"> -</w:t>
      </w:r>
      <w:r w:rsidRPr="009F6613">
        <w:t xml:space="preserve"> CSS inserido diretamente na </w:t>
      </w:r>
      <w:proofErr w:type="spellStart"/>
      <w:r w:rsidRPr="009F6613">
        <w:t>tag</w:t>
      </w:r>
      <w:proofErr w:type="spellEnd"/>
      <w:r w:rsidRPr="009F6613">
        <w:t xml:space="preserve"> HTML</w:t>
      </w:r>
    </w:p>
    <w:p w14:paraId="7D6B0123" w14:textId="77777777" w:rsidR="00D0103C" w:rsidRDefault="00CB768F" w:rsidP="00952162">
      <w:pPr>
        <w:pStyle w:val="Fontes"/>
      </w:pPr>
      <w:r w:rsidRPr="00832539">
        <w:rPr>
          <w:noProof/>
          <w:lang w:eastAsia="pt-BR"/>
        </w:rPr>
        <w:drawing>
          <wp:inline distT="0" distB="0" distL="0" distR="0" wp14:anchorId="7A0EB76A" wp14:editId="219F5612">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14:paraId="0D17A85C" w14:textId="77777777" w:rsidR="00130966" w:rsidRDefault="00130966">
      <w:pPr>
        <w:pStyle w:val="Fontes"/>
      </w:pPr>
      <w:r>
        <w:t>Fonte: CAELUM, 2018</w:t>
      </w:r>
      <w:r w:rsidR="00237DB9">
        <w:t>, p.21</w:t>
      </w:r>
      <w:r>
        <w:t>.</w:t>
      </w:r>
    </w:p>
    <w:p w14:paraId="5FA282A6" w14:textId="77777777" w:rsidR="00322554" w:rsidRDefault="00322554">
      <w:pPr>
        <w:pStyle w:val="Fontes"/>
      </w:pPr>
    </w:p>
    <w:p w14:paraId="787B011A" w14:textId="77777777"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RDefault="00322554" w:rsidP="00952162">
      <w:pPr>
        <w:pStyle w:val="Fontes"/>
      </w:pPr>
      <w:bookmarkStart w:id="410" w:name="_Ref526690766"/>
    </w:p>
    <w:p w14:paraId="1ACE1E16" w14:textId="77777777" w:rsidR="00130966" w:rsidRDefault="00130966" w:rsidP="00952162">
      <w:pPr>
        <w:pStyle w:val="Legenda"/>
        <w:keepNext/>
      </w:pPr>
      <w:bookmarkStart w:id="411" w:name="_Ref527141224"/>
      <w:r>
        <w:lastRenderedPageBreak/>
        <w:t xml:space="preserve">Figura </w:t>
      </w:r>
      <w:ins w:id="412" w:author="Ryan Lemos" w:date="2019-02-20T09:08:00Z">
        <w:r w:rsidR="00483DF4">
          <w:fldChar w:fldCharType="begin"/>
        </w:r>
        <w:r w:rsidR="00483DF4">
          <w:instrText xml:space="preserve"> SEQ Figura \* ARABIC </w:instrText>
        </w:r>
      </w:ins>
      <w:r w:rsidR="00483DF4">
        <w:fldChar w:fldCharType="separate"/>
      </w:r>
      <w:ins w:id="413" w:author="Ryan Lemos" w:date="2019-02-20T09:08:00Z">
        <w:r w:rsidR="00483DF4">
          <w:rPr>
            <w:noProof/>
          </w:rPr>
          <w:t>19</w:t>
        </w:r>
        <w:r w:rsidR="00483DF4">
          <w:fldChar w:fldCharType="end"/>
        </w:r>
      </w:ins>
      <w:del w:id="41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19</w:delText>
        </w:r>
        <w:r w:rsidR="00E3042F" w:rsidDel="00483DF4">
          <w:rPr>
            <w:noProof/>
          </w:rPr>
          <w:fldChar w:fldCharType="end"/>
        </w:r>
      </w:del>
      <w:bookmarkEnd w:id="410"/>
      <w:bookmarkEnd w:id="411"/>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14:paraId="7064FB45" w14:textId="77777777" w:rsidR="00DC4A43" w:rsidRDefault="00CB768F" w:rsidP="00952162">
      <w:pPr>
        <w:pStyle w:val="Fontes"/>
      </w:pPr>
      <w:r w:rsidRPr="00832539">
        <w:rPr>
          <w:noProof/>
          <w:lang w:eastAsia="pt-BR"/>
        </w:rPr>
        <w:drawing>
          <wp:inline distT="0" distB="0" distL="0" distR="0" wp14:anchorId="78B5AE0D" wp14:editId="6CE32DC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878A1" w14:textId="77777777" w:rsidR="00130966" w:rsidRDefault="00130966" w:rsidP="00130966">
      <w:pPr>
        <w:pStyle w:val="Fontes"/>
      </w:pPr>
      <w:r>
        <w:t>Fonte: CAELUM, 2018</w:t>
      </w:r>
      <w:r w:rsidR="00237DB9">
        <w:t>, p.22</w:t>
      </w:r>
      <w:r>
        <w:t>.</w:t>
      </w:r>
    </w:p>
    <w:p w14:paraId="7908AE59" w14:textId="77777777" w:rsidR="00130966" w:rsidRDefault="00130966">
      <w:pPr>
        <w:pStyle w:val="Fontes"/>
      </w:pPr>
    </w:p>
    <w:p w14:paraId="5D1581E5" w14:textId="77777777" w:rsidR="00322554" w:rsidRDefault="000451C9" w:rsidP="00322554">
      <w:r>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14:paraId="1D2507E2" w14:textId="77777777" w:rsidR="00322554" w:rsidRDefault="00322554" w:rsidP="00952162">
      <w:pPr>
        <w:pStyle w:val="Fontes"/>
      </w:pPr>
    </w:p>
    <w:p w14:paraId="30AC2CD7" w14:textId="77777777" w:rsidR="00322554" w:rsidRDefault="00322554" w:rsidP="00952162">
      <w:pPr>
        <w:pStyle w:val="Legenda"/>
        <w:keepNext/>
      </w:pPr>
      <w:bookmarkStart w:id="415" w:name="_Ref527043688"/>
      <w:r>
        <w:t xml:space="preserve">Figura </w:t>
      </w:r>
      <w:ins w:id="416" w:author="Ryan Lemos" w:date="2019-02-20T09:08:00Z">
        <w:r w:rsidR="00483DF4">
          <w:fldChar w:fldCharType="begin"/>
        </w:r>
        <w:r w:rsidR="00483DF4">
          <w:instrText xml:space="preserve"> SEQ Figura \* ARABIC </w:instrText>
        </w:r>
      </w:ins>
      <w:r w:rsidR="00483DF4">
        <w:fldChar w:fldCharType="separate"/>
      </w:r>
      <w:ins w:id="417" w:author="Ryan Lemos" w:date="2019-02-20T09:08:00Z">
        <w:r w:rsidR="00483DF4">
          <w:rPr>
            <w:noProof/>
          </w:rPr>
          <w:t>20</w:t>
        </w:r>
        <w:r w:rsidR="00483DF4">
          <w:fldChar w:fldCharType="end"/>
        </w:r>
      </w:ins>
      <w:del w:id="41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20</w:delText>
        </w:r>
        <w:r w:rsidR="00E3042F" w:rsidDel="00483DF4">
          <w:rPr>
            <w:noProof/>
          </w:rPr>
          <w:fldChar w:fldCharType="end"/>
        </w:r>
      </w:del>
      <w:bookmarkEnd w:id="415"/>
      <w:r>
        <w:t xml:space="preserve"> - </w:t>
      </w:r>
      <w:r w:rsidRPr="00CB6BC3">
        <w:t>CSS contido no arquivo estilos.css</w:t>
      </w:r>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RDefault="00322554" w:rsidP="00952162">
      <w:pPr>
        <w:pStyle w:val="Fontes"/>
      </w:pPr>
    </w:p>
    <w:p w14:paraId="772DBE98" w14:textId="77777777"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14:paraId="30F5D0B8" w14:textId="77777777" w:rsidR="000451C9" w:rsidRPr="00CB211B" w:rsidRDefault="000451C9" w:rsidP="00952162"/>
    <w:p w14:paraId="6154F44A" w14:textId="77777777" w:rsidR="00130966" w:rsidRDefault="00130966" w:rsidP="00952162">
      <w:pPr>
        <w:pStyle w:val="Legenda"/>
        <w:keepNext/>
      </w:pPr>
      <w:bookmarkStart w:id="419" w:name="_Ref526690737"/>
      <w:r>
        <w:lastRenderedPageBreak/>
        <w:t xml:space="preserve">Figura </w:t>
      </w:r>
      <w:ins w:id="420" w:author="Ryan Lemos" w:date="2019-02-20T09:08:00Z">
        <w:r w:rsidR="00483DF4">
          <w:fldChar w:fldCharType="begin"/>
        </w:r>
        <w:r w:rsidR="00483DF4">
          <w:instrText xml:space="preserve"> SEQ Figura \* ARABIC </w:instrText>
        </w:r>
      </w:ins>
      <w:r w:rsidR="00483DF4">
        <w:fldChar w:fldCharType="separate"/>
      </w:r>
      <w:ins w:id="421" w:author="Ryan Lemos" w:date="2019-02-20T09:08:00Z">
        <w:r w:rsidR="00483DF4">
          <w:rPr>
            <w:noProof/>
          </w:rPr>
          <w:t>21</w:t>
        </w:r>
        <w:r w:rsidR="00483DF4">
          <w:fldChar w:fldCharType="end"/>
        </w:r>
      </w:ins>
      <w:del w:id="42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21</w:delText>
        </w:r>
        <w:r w:rsidR="00E3042F" w:rsidDel="00483DF4">
          <w:rPr>
            <w:noProof/>
          </w:rPr>
          <w:fldChar w:fldCharType="end"/>
        </w:r>
      </w:del>
      <w:bookmarkEnd w:id="419"/>
      <w:r>
        <w:t xml:space="preserve"> - CSS inserido através de um arquivo externo</w:t>
      </w:r>
    </w:p>
    <w:p w14:paraId="132CA5BC" w14:textId="77777777" w:rsidR="00DC4A43" w:rsidRDefault="00CB768F" w:rsidP="00952162">
      <w:pPr>
        <w:pStyle w:val="Fontes"/>
      </w:pPr>
      <w:r w:rsidRPr="00832539">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DED186" w14:textId="77777777" w:rsidR="00130966" w:rsidRDefault="00130966" w:rsidP="00130966">
      <w:pPr>
        <w:pStyle w:val="Fontes"/>
      </w:pPr>
      <w:r>
        <w:t>Fonte: CAELUM, 2018</w:t>
      </w:r>
      <w:r w:rsidR="00237DB9">
        <w:t>, p.22</w:t>
      </w:r>
      <w:r>
        <w:t>.</w:t>
      </w:r>
    </w:p>
    <w:p w14:paraId="2918CC4F" w14:textId="77777777" w:rsidR="00130966" w:rsidRPr="00EC3457" w:rsidRDefault="00130966" w:rsidP="00952162">
      <w:pPr>
        <w:pStyle w:val="Fontes"/>
      </w:pPr>
    </w:p>
    <w:p w14:paraId="3762C93E" w14:textId="77777777" w:rsidR="00316C86" w:rsidRDefault="00014B39" w:rsidP="00510265">
      <w:pPr>
        <w:rPr>
          <w:ins w:id="423" w:author="Ryan Lemos" w:date="2019-04-29T10:53:00Z"/>
        </w:rPr>
      </w:pPr>
      <w:r>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14:paraId="63CF217E" w14:textId="77777777" w:rsidR="00705B26" w:rsidDel="00705B26" w:rsidRDefault="00705B26" w:rsidP="00510265">
      <w:pPr>
        <w:rPr>
          <w:del w:id="424" w:author="Ryan Lemos" w:date="2019-04-29T10:53:00Z"/>
        </w:rPr>
      </w:pPr>
    </w:p>
    <w:p w14:paraId="1C44D40A" w14:textId="77777777" w:rsidR="005E32C9" w:rsidRPr="009B3841" w:rsidRDefault="008C56FF">
      <w:pPr>
        <w:ind w:firstLine="0"/>
        <w:pPrChange w:id="425" w:author="Ryan Lemos" w:date="2019-04-29T10:53:00Z">
          <w:pPr/>
        </w:pPrChange>
      </w:pPr>
      <w:del w:id="426" w:author="Ryan Lemos" w:date="2019-04-29T10:53:00Z">
        <w:r w:rsidDel="00705B26">
          <w:delText xml:space="preserve"> </w:delText>
        </w:r>
      </w:del>
    </w:p>
    <w:p w14:paraId="17874160" w14:textId="77777777" w:rsidR="00705B26" w:rsidRDefault="00705B26" w:rsidP="00952162">
      <w:pPr>
        <w:pStyle w:val="Ttulo4"/>
        <w:rPr>
          <w:ins w:id="427" w:author="Ryan Lemos" w:date="2019-04-29T10:53:00Z"/>
        </w:rPr>
      </w:pPr>
      <w:bookmarkStart w:id="428" w:name="_Toc16102704"/>
      <w:proofErr w:type="spellStart"/>
      <w:ins w:id="429" w:author="Ryan Lemos" w:date="2019-04-29T10:53:00Z">
        <w:r>
          <w:t>MaterializeCSS</w:t>
        </w:r>
        <w:bookmarkEnd w:id="428"/>
        <w:proofErr w:type="spellEnd"/>
      </w:ins>
    </w:p>
    <w:p w14:paraId="3AE3CD20" w14:textId="77777777" w:rsidR="00705B26" w:rsidRDefault="00705B26" w:rsidP="00705B26">
      <w:pPr>
        <w:rPr>
          <w:ins w:id="430" w:author="Ryan Lemos" w:date="2019-04-29T10:53:00Z"/>
        </w:rPr>
      </w:pPr>
    </w:p>
    <w:p w14:paraId="504128E1" w14:textId="77777777" w:rsidR="00705B26" w:rsidRPr="00FD0909" w:rsidRDefault="006C52DB" w:rsidP="00705B26">
      <w:pPr>
        <w:rPr>
          <w:ins w:id="431" w:author="Ryan Lemos" w:date="2019-04-29T10:53:00Z"/>
        </w:rPr>
      </w:pPr>
      <w:ins w:id="432" w:author="Ryan Lemos" w:date="2019-04-29T11:09:00Z">
        <w:r>
          <w:t xml:space="preserve">O </w:t>
        </w:r>
        <w:proofErr w:type="spellStart"/>
        <w:r>
          <w:t>MaterializeCSS</w:t>
        </w:r>
      </w:ins>
      <w:proofErr w:type="spellEnd"/>
      <w:ins w:id="433" w:author="Ryan Lemos" w:date="2019-05-02T06:23:00Z">
        <w:r w:rsidR="008051B4">
          <w:t>, ou somente Materialize,</w:t>
        </w:r>
      </w:ins>
      <w:ins w:id="434" w:author="Ryan Lemos" w:date="2019-04-29T11:09:00Z">
        <w:r>
          <w:t xml:space="preserve"> se trata de um framework CSS q</w:t>
        </w:r>
      </w:ins>
      <w:ins w:id="435" w:author="Ryan Lemos" w:date="2019-04-29T11:10:00Z">
        <w:r>
          <w:t xml:space="preserve">ue utiliza dos conceitos de </w:t>
        </w:r>
        <w:r w:rsidRPr="006C52DB">
          <w:rPr>
            <w:i/>
            <w:rPrChange w:id="436" w:author="Ryan Lemos" w:date="2019-04-29T11:10:00Z">
              <w:rPr/>
            </w:rPrChange>
          </w:rPr>
          <w:t>Material</w:t>
        </w:r>
        <w:r>
          <w:t xml:space="preserve"> </w:t>
        </w:r>
        <w:r w:rsidRPr="006C52DB">
          <w:rPr>
            <w:i/>
            <w:rPrChange w:id="437" w:author="Ryan Lemos" w:date="2019-04-29T11:10:00Z">
              <w:rPr/>
            </w:rPrChange>
          </w:rPr>
          <w:t>Design</w:t>
        </w:r>
        <w:r>
          <w:t xml:space="preserve">. O </w:t>
        </w:r>
        <w:r w:rsidRPr="006C52DB">
          <w:rPr>
            <w:i/>
            <w:rPrChange w:id="438" w:author="Ryan Lemos" w:date="2019-04-29T11:10:00Z">
              <w:rPr/>
            </w:rPrChange>
          </w:rPr>
          <w:t>Material</w:t>
        </w:r>
        <w:r>
          <w:t xml:space="preserve"> </w:t>
        </w:r>
        <w:r w:rsidRPr="006C52DB">
          <w:rPr>
            <w:i/>
            <w:rPrChange w:id="439" w:author="Ryan Lemos" w:date="2019-04-29T11:10:00Z">
              <w:rPr/>
            </w:rPrChange>
          </w:rPr>
          <w:t>Design</w:t>
        </w:r>
        <w:r>
          <w:t xml:space="preserve"> por sua vez se trata de </w:t>
        </w:r>
      </w:ins>
      <w:ins w:id="440" w:author="Ryan Lemos" w:date="2019-04-29T11:11:00Z">
        <w:r>
          <w:t>uma “linguagem visual que sintetiza os princípios clássicos do bom design com a inovação de tecnologia e ciência</w:t>
        </w:r>
      </w:ins>
      <w:ins w:id="441" w:author="Ryan Lemos" w:date="2019-04-29T11:12:00Z">
        <w:r>
          <w:t>”.</w:t>
        </w:r>
      </w:ins>
      <w:ins w:id="442" w:author="Ryan Lemos" w:date="2019-04-29T11:17:00Z">
        <w:r>
          <w:t xml:space="preserve"> </w:t>
        </w:r>
      </w:ins>
      <w:ins w:id="443" w:author="Ryan Lemos" w:date="2019-04-29T11:16:00Z">
        <w:r>
          <w:t>(GOOGLE, 2019</w:t>
        </w:r>
      </w:ins>
      <w:ins w:id="444" w:author="Ryan Lemos" w:date="2019-04-29T11:17:00Z">
        <w:r>
          <w:t>b, p.1</w:t>
        </w:r>
      </w:ins>
      <w:ins w:id="445" w:author="Ryan Lemos" w:date="2019-04-29T11:16:00Z">
        <w:r>
          <w:t>)</w:t>
        </w:r>
      </w:ins>
      <w:ins w:id="446" w:author="Ryan Lemos" w:date="2019-04-29T11:17:00Z">
        <w:r>
          <w:t xml:space="preserve">. </w:t>
        </w:r>
        <w:r w:rsidR="00FD0909">
          <w:t xml:space="preserve">Em outras palavras o </w:t>
        </w:r>
        <w:r w:rsidR="00FD0909" w:rsidRPr="00FD0909">
          <w:rPr>
            <w:i/>
            <w:rPrChange w:id="447" w:author="Ryan Lemos" w:date="2019-04-29T11:17:00Z">
              <w:rPr/>
            </w:rPrChange>
          </w:rPr>
          <w:t>Material Design</w:t>
        </w:r>
        <w:r w:rsidR="00FD0909">
          <w:t xml:space="preserve"> é uma </w:t>
        </w:r>
      </w:ins>
      <w:ins w:id="448" w:author="Ryan Lemos" w:date="2019-04-29T11:18:00Z">
        <w:r w:rsidR="00FD0909">
          <w:t>metodologia de design desenvolvida pela Google</w:t>
        </w:r>
      </w:ins>
      <w:ins w:id="449" w:author="Ryan Lemos" w:date="2019-05-02T06:17:00Z">
        <w:r w:rsidR="008051B4">
          <w:t xml:space="preserve"> e</w:t>
        </w:r>
      </w:ins>
      <w:ins w:id="450" w:author="Ryan Lemos" w:date="2019-04-29T11:18:00Z">
        <w:r w:rsidR="00FD0909">
          <w:t xml:space="preserve"> </w:t>
        </w:r>
      </w:ins>
      <w:ins w:id="451" w:author="Ryan Lemos" w:date="2019-04-29T11:19:00Z">
        <w:r w:rsidR="00FD0909">
          <w:t>utilizada no seu sistema de aparelhos móveis, o Android</w:t>
        </w:r>
      </w:ins>
      <w:ins w:id="452" w:author="Ryan Lemos" w:date="2019-04-29T11:21:00Z">
        <w:r w:rsidR="00FD0909">
          <w:t>.</w:t>
        </w:r>
        <w:r w:rsidR="0022253C">
          <w:t xml:space="preserve"> Quanto ao Materialize se trata de um framework</w:t>
        </w:r>
      </w:ins>
      <w:ins w:id="453" w:author="Ryan Lemos" w:date="2019-05-02T06:17:00Z">
        <w:r w:rsidR="008051B4">
          <w:t xml:space="preserve"> CSS</w:t>
        </w:r>
      </w:ins>
      <w:ins w:id="454" w:author="Ryan Lemos" w:date="2019-04-29T11:21:00Z">
        <w:r w:rsidR="0022253C">
          <w:t xml:space="preserve"> que utiliza os conceitos de Material Design em seus elementos</w:t>
        </w:r>
      </w:ins>
      <w:ins w:id="455" w:author="Ryan Lemos" w:date="2019-05-02T06:25:00Z">
        <w:r w:rsidR="001B55B1">
          <w:t xml:space="preserve"> (MATERIALIZE, 2019)</w:t>
        </w:r>
      </w:ins>
      <w:ins w:id="456" w:author="Ryan Lemos" w:date="2019-04-29T11:21:00Z">
        <w:r w:rsidR="0022253C">
          <w:t xml:space="preserve">. </w:t>
        </w:r>
      </w:ins>
      <w:ins w:id="457" w:author="Ryan Lemos" w:date="2019-05-02T06:24:00Z">
        <w:r w:rsidR="008051B4">
          <w:t>O Materialize detém uma grande quantidade de elementos, o que a</w:t>
        </w:r>
        <w:r w:rsidR="001B55B1">
          <w:t>uxilia ao desenvolvedor na hora de des</w:t>
        </w:r>
      </w:ins>
      <w:ins w:id="458" w:author="Ryan Lemos" w:date="2019-05-02T06:25:00Z">
        <w:r w:rsidR="001B55B1">
          <w:t>envolver as interfaces de interação com o usuário.</w:t>
        </w:r>
      </w:ins>
    </w:p>
    <w:p w14:paraId="6ECA1AEC" w14:textId="77777777" w:rsidR="00705B26" w:rsidRPr="008051B4" w:rsidRDefault="00705B26">
      <w:pPr>
        <w:rPr>
          <w:ins w:id="459" w:author="Ryan Lemos" w:date="2019-04-29T10:53:00Z"/>
        </w:rPr>
        <w:pPrChange w:id="460" w:author="Ryan Lemos" w:date="2019-04-29T10:53:00Z">
          <w:pPr>
            <w:pStyle w:val="Ttulo4"/>
          </w:pPr>
        </w:pPrChange>
      </w:pPr>
    </w:p>
    <w:p w14:paraId="5A77D21C" w14:textId="77777777" w:rsidR="008D625B" w:rsidRDefault="00D61CB9" w:rsidP="00952162">
      <w:pPr>
        <w:pStyle w:val="Ttulo4"/>
      </w:pPr>
      <w:bookmarkStart w:id="461" w:name="_Toc16102705"/>
      <w:proofErr w:type="spellStart"/>
      <w:r w:rsidRPr="003635FC">
        <w:t>J</w:t>
      </w:r>
      <w:r w:rsidR="0034001E" w:rsidRPr="003635FC">
        <w:t>ava</w:t>
      </w:r>
      <w:r w:rsidRPr="003635FC">
        <w:t>S</w:t>
      </w:r>
      <w:r w:rsidR="0034001E" w:rsidRPr="003635FC">
        <w:t>cript</w:t>
      </w:r>
      <w:proofErr w:type="spellEnd"/>
      <w:r w:rsidR="004B14A6">
        <w:t xml:space="preserve"> (JS)</w:t>
      </w:r>
      <w:bookmarkEnd w:id="461"/>
    </w:p>
    <w:p w14:paraId="41C4581C" w14:textId="77777777" w:rsidR="003C5D1B" w:rsidRDefault="003C5D1B" w:rsidP="008D625B"/>
    <w:p w14:paraId="2474FF24" w14:textId="77777777"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lastRenderedPageBreak/>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77777777"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14:paraId="67070756" w14:textId="77777777" w:rsidR="00C8070A" w:rsidRDefault="00C8070A" w:rsidP="008D625B"/>
    <w:p w14:paraId="13B14A7B" w14:textId="77777777" w:rsidR="00BC5765" w:rsidRDefault="00BC5765" w:rsidP="00952162">
      <w:pPr>
        <w:pStyle w:val="Legenda"/>
        <w:keepNext/>
      </w:pPr>
      <w:bookmarkStart w:id="462" w:name="_Ref527139744"/>
      <w:bookmarkStart w:id="463" w:name="_Ref526686669"/>
      <w:r>
        <w:t xml:space="preserve">Figura </w:t>
      </w:r>
      <w:ins w:id="464" w:author="Ryan Lemos" w:date="2019-02-20T09:08:00Z">
        <w:r w:rsidR="00483DF4">
          <w:fldChar w:fldCharType="begin"/>
        </w:r>
        <w:r w:rsidR="00483DF4">
          <w:instrText xml:space="preserve"> SEQ Figura \* ARABIC </w:instrText>
        </w:r>
      </w:ins>
      <w:r w:rsidR="00483DF4">
        <w:fldChar w:fldCharType="separate"/>
      </w:r>
      <w:ins w:id="465" w:author="Ryan Lemos" w:date="2019-02-20T09:08:00Z">
        <w:r w:rsidR="00483DF4">
          <w:rPr>
            <w:noProof/>
          </w:rPr>
          <w:t>22</w:t>
        </w:r>
        <w:r w:rsidR="00483DF4">
          <w:fldChar w:fldCharType="end"/>
        </w:r>
      </w:ins>
      <w:del w:id="46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22</w:delText>
        </w:r>
        <w:r w:rsidR="00E3042F" w:rsidDel="00483DF4">
          <w:rPr>
            <w:noProof/>
          </w:rPr>
          <w:fldChar w:fldCharType="end"/>
        </w:r>
      </w:del>
      <w:bookmarkEnd w:id="462"/>
      <w:r>
        <w:t xml:space="preserve"> - Exemplo de uso do </w:t>
      </w:r>
      <w:r w:rsidR="00A95801">
        <w:rPr>
          <w:noProof/>
        </w:rPr>
        <w:t>JavaScript</w:t>
      </w:r>
      <w:r w:rsidR="00A95801">
        <w:t xml:space="preserve"> </w:t>
      </w:r>
      <w:r>
        <w:t>diretamente no HTML</w:t>
      </w:r>
      <w:bookmarkEnd w:id="463"/>
    </w:p>
    <w:p w14:paraId="13831B2A" w14:textId="77777777" w:rsidR="008D625B" w:rsidRDefault="00CB768F" w:rsidP="00952162">
      <w:pPr>
        <w:pStyle w:val="Fontes"/>
      </w:pPr>
      <w:r w:rsidRPr="00832539">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14:paraId="27B5E2DD" w14:textId="77777777"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14:paraId="07CD1281" w14:textId="77777777" w:rsidR="00CB211B" w:rsidRDefault="00CB211B" w:rsidP="00A131B7">
      <w:pPr>
        <w:pStyle w:val="Fontes"/>
      </w:pPr>
    </w:p>
    <w:p w14:paraId="614B86A6" w14:textId="77777777"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14:paraId="29797974" w14:textId="77777777" w:rsidR="00A131B7" w:rsidRDefault="00A131B7" w:rsidP="00952162">
      <w:pPr>
        <w:pStyle w:val="Fontes"/>
      </w:pPr>
    </w:p>
    <w:p w14:paraId="3435273D" w14:textId="77777777" w:rsidR="00C8070A" w:rsidRDefault="00C8070A" w:rsidP="00952162">
      <w:pPr>
        <w:pStyle w:val="Legenda"/>
        <w:keepNext/>
      </w:pPr>
      <w:bookmarkStart w:id="467" w:name="_Ref526686696"/>
      <w:r>
        <w:t xml:space="preserve">Figura </w:t>
      </w:r>
      <w:ins w:id="468" w:author="Ryan Lemos" w:date="2019-02-20T09:08:00Z">
        <w:r w:rsidR="00483DF4">
          <w:fldChar w:fldCharType="begin"/>
        </w:r>
        <w:r w:rsidR="00483DF4">
          <w:instrText xml:space="preserve"> SEQ Figura \* ARABIC </w:instrText>
        </w:r>
      </w:ins>
      <w:r w:rsidR="00483DF4">
        <w:fldChar w:fldCharType="separate"/>
      </w:r>
      <w:ins w:id="469" w:author="Ryan Lemos" w:date="2019-02-20T09:08:00Z">
        <w:r w:rsidR="00483DF4">
          <w:rPr>
            <w:noProof/>
          </w:rPr>
          <w:t>23</w:t>
        </w:r>
        <w:r w:rsidR="00483DF4">
          <w:fldChar w:fldCharType="end"/>
        </w:r>
      </w:ins>
      <w:del w:id="47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23</w:delText>
        </w:r>
        <w:r w:rsidR="00E3042F" w:rsidDel="00483DF4">
          <w:rPr>
            <w:noProof/>
          </w:rPr>
          <w:fldChar w:fldCharType="end"/>
        </w:r>
      </w:del>
      <w:bookmarkEnd w:id="467"/>
      <w:r>
        <w:t xml:space="preserve"> - Exemplo de</w:t>
      </w:r>
      <w:r>
        <w:rPr>
          <w:noProof/>
        </w:rPr>
        <w:t xml:space="preserve"> uso do JavaScript por meio de um arquivo externo</w:t>
      </w:r>
    </w:p>
    <w:p w14:paraId="762F2FAA" w14:textId="77777777" w:rsidR="003C5D1B" w:rsidRDefault="00CB768F" w:rsidP="00952162">
      <w:pPr>
        <w:pStyle w:val="Fontes"/>
      </w:pPr>
      <w:r w:rsidRPr="00832539">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14:paraId="0B448B2A" w14:textId="77777777"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14:paraId="5F9B8E37" w14:textId="77777777" w:rsidR="00CB211B" w:rsidRDefault="00CB211B" w:rsidP="00A131B7">
      <w:pPr>
        <w:pStyle w:val="Fontes"/>
      </w:pPr>
    </w:p>
    <w:p w14:paraId="6DABCA84" w14:textId="77777777" w:rsidR="00CB211B" w:rsidRDefault="00CB211B" w:rsidP="00952162">
      <w:r>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14:paraId="7285116D" w14:textId="77777777" w:rsidR="0041581A" w:rsidRDefault="0041581A" w:rsidP="00952162"/>
    <w:p w14:paraId="75FA7CF4" w14:textId="77777777" w:rsidR="0041581A" w:rsidRDefault="0041581A" w:rsidP="0041581A">
      <w:pPr>
        <w:pStyle w:val="Ttulo4"/>
      </w:pPr>
      <w:bookmarkStart w:id="471" w:name="_Toc16102706"/>
      <w:proofErr w:type="spellStart"/>
      <w:r>
        <w:t>TypeScript</w:t>
      </w:r>
      <w:bookmarkEnd w:id="471"/>
      <w:proofErr w:type="spellEnd"/>
    </w:p>
    <w:p w14:paraId="25988E4F" w14:textId="77777777"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lastRenderedPageBreak/>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14:paraId="6898354D" w14:textId="77777777"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14:paraId="3241CB8D" w14:textId="77777777" w:rsidR="00D534F8" w:rsidRDefault="00D534F8" w:rsidP="0041581A"/>
    <w:p w14:paraId="212AAE60" w14:textId="77777777" w:rsidR="00A1768E" w:rsidRDefault="00A1768E" w:rsidP="00A1768E">
      <w:pPr>
        <w:pStyle w:val="Legenda"/>
        <w:keepNext/>
      </w:pPr>
      <w:r>
        <w:t xml:space="preserve">Figura </w:t>
      </w:r>
      <w:ins w:id="472" w:author="Ryan Lemos" w:date="2019-02-20T09:08:00Z">
        <w:r w:rsidR="00483DF4">
          <w:fldChar w:fldCharType="begin"/>
        </w:r>
        <w:r w:rsidR="00483DF4">
          <w:instrText xml:space="preserve"> SEQ Figura \* ARABIC </w:instrText>
        </w:r>
      </w:ins>
      <w:r w:rsidR="00483DF4">
        <w:fldChar w:fldCharType="separate"/>
      </w:r>
      <w:ins w:id="473" w:author="Ryan Lemos" w:date="2019-02-20T09:08:00Z">
        <w:r w:rsidR="00483DF4">
          <w:rPr>
            <w:noProof/>
          </w:rPr>
          <w:t>24</w:t>
        </w:r>
        <w:r w:rsidR="00483DF4">
          <w:fldChar w:fldCharType="end"/>
        </w:r>
      </w:ins>
      <w:del w:id="47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Del="00483DF4">
          <w:rPr>
            <w:noProof/>
          </w:rPr>
          <w:delText>24</w:delText>
        </w:r>
        <w:r w:rsidR="00E3042F" w:rsidDel="00483DF4">
          <w:rPr>
            <w:noProof/>
          </w:rPr>
          <w:fldChar w:fldCharType="end"/>
        </w:r>
      </w:del>
      <w:r>
        <w:t xml:space="preserve"> - Classe em </w:t>
      </w:r>
      <w:proofErr w:type="spellStart"/>
      <w:r>
        <w:t>TypeScript</w:t>
      </w:r>
      <w:proofErr w:type="spellEnd"/>
    </w:p>
    <w:p w14:paraId="7D705DA8" w14:textId="77777777" w:rsidR="00D534F8" w:rsidRDefault="00D534F8" w:rsidP="00D534F8">
      <w:pPr>
        <w:ind w:firstLine="0"/>
        <w:jc w:val="center"/>
      </w:pPr>
      <w:r>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14:paraId="5AC5EC7E" w14:textId="77777777" w:rsidR="00A1768E" w:rsidRDefault="00A1768E" w:rsidP="00A1768E">
      <w:pPr>
        <w:pStyle w:val="Fontes"/>
      </w:pPr>
      <w:r>
        <w:t xml:space="preserve">Fonte: PRÓPRIA, utilizando o Visual Studio </w:t>
      </w:r>
      <w:proofErr w:type="spellStart"/>
      <w:r>
        <w:t>Code</w:t>
      </w:r>
      <w:proofErr w:type="spellEnd"/>
      <w:r>
        <w:t>.</w:t>
      </w:r>
    </w:p>
    <w:p w14:paraId="760E7E5A" w14:textId="77777777" w:rsidR="00D534F8" w:rsidRDefault="00D534F8" w:rsidP="00D93A80">
      <w:pPr>
        <w:ind w:firstLine="0"/>
      </w:pPr>
    </w:p>
    <w:p w14:paraId="25124812" w14:textId="77777777"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14:paraId="49639A4E" w14:textId="77777777" w:rsidR="00676588" w:rsidRDefault="00676588" w:rsidP="00D534F8"/>
    <w:p w14:paraId="0D236BEB" w14:textId="77777777" w:rsidR="00676588" w:rsidRDefault="00C05B5C" w:rsidP="00676588">
      <w:pPr>
        <w:pStyle w:val="Ttulo4"/>
      </w:pPr>
      <w:bookmarkStart w:id="475" w:name="_Toc16102707"/>
      <w:r>
        <w:t>Angular</w:t>
      </w:r>
      <w:bookmarkEnd w:id="475"/>
    </w:p>
    <w:p w14:paraId="22EFD816" w14:textId="77777777" w:rsidR="00C05B5C" w:rsidRDefault="000D4682" w:rsidP="00095610">
      <w:r>
        <w:t xml:space="preserve">O </w:t>
      </w:r>
      <w:r w:rsidR="00C05B5C">
        <w:t>Angular</w:t>
      </w:r>
      <w:r>
        <w:t xml:space="preserve"> é uma tecnologia criada pela Google afim de prover dinamicidade no processo de utilização de sistemas web. </w:t>
      </w:r>
      <w:r w:rsidR="00C05B5C">
        <w:t>Segundo a Google (2019</w:t>
      </w:r>
      <w:ins w:id="476" w:author="Ryan Lemos" w:date="2019-04-29T11:16:00Z">
        <w:r w:rsidR="006C52DB">
          <w:t>a</w:t>
        </w:r>
      </w:ins>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desktop e web com um único código; grande quantidade de ferramentas </w:t>
      </w:r>
      <w:r w:rsidR="00BF38D5">
        <w:lastRenderedPageBreak/>
        <w:t>disponíveis, um exemplo se dá neste trabalho com a utilização de um plugin Angular para gerar calendários dinâmicos; e por último, o fato de ser utilizado amplamente, oferecendo as características produtivas dos aplicativos Google.</w:t>
      </w:r>
    </w:p>
    <w:p w14:paraId="664182EE" w14:textId="77777777"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77777777"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14:paraId="570C3B5D" w14:textId="77777777" w:rsidR="00676588" w:rsidRPr="00676588" w:rsidRDefault="00636936" w:rsidP="00095610">
      <w:r>
        <w:t xml:space="preserve">Tendo em vista que este seja um </w:t>
      </w:r>
      <w:proofErr w:type="spellStart"/>
      <w:r>
        <w:t>a</w:t>
      </w:r>
      <w:proofErr w:type="spellEnd"/>
      <w:r>
        <w:t xml:space="preserve"> ambiente que tem por característica a interação contínua com o usuário, optou-se pela utilização do </w:t>
      </w:r>
      <w:r w:rsidR="00C05B5C">
        <w:t>Angular</w:t>
      </w:r>
      <w:r>
        <w:t xml:space="preserve"> para auxiliar nesse processo e deixar a utilização mais fluída e dinâmica.</w:t>
      </w:r>
    </w:p>
    <w:p w14:paraId="0B4E401F" w14:textId="77777777" w:rsidR="00A95801" w:rsidRPr="008D625B" w:rsidRDefault="00A95801"/>
    <w:p w14:paraId="53FE96DD" w14:textId="77777777" w:rsidR="00D61CB9" w:rsidRDefault="003E72DF" w:rsidP="00D61CB9">
      <w:pPr>
        <w:pStyle w:val="Ttulo4"/>
      </w:pPr>
      <w:bookmarkStart w:id="477" w:name="_Toc16102708"/>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477"/>
    </w:p>
    <w:p w14:paraId="68EE7F90" w14:textId="77777777" w:rsidR="008D625B" w:rsidRDefault="008D625B" w:rsidP="008D625B"/>
    <w:p w14:paraId="20A0AB01" w14:textId="77777777"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14:paraId="4ECD0A39" w14:textId="77777777" w:rsidR="00B674FC" w:rsidRDefault="00B674FC" w:rsidP="00135E22">
      <w:pPr>
        <w:ind w:firstLine="0"/>
      </w:pPr>
    </w:p>
    <w:p w14:paraId="2B0E03C6" w14:textId="77777777" w:rsidR="009113A0" w:rsidRDefault="009113A0" w:rsidP="00FC0021">
      <w:pPr>
        <w:pStyle w:val="Legenda"/>
        <w:keepNext/>
      </w:pPr>
      <w:bookmarkStart w:id="478" w:name="_Ref526523847"/>
      <w:r>
        <w:lastRenderedPageBreak/>
        <w:t xml:space="preserve">Figura </w:t>
      </w:r>
      <w:ins w:id="479" w:author="Ryan Lemos" w:date="2019-02-20T09:08:00Z">
        <w:r w:rsidR="00483DF4">
          <w:fldChar w:fldCharType="begin"/>
        </w:r>
        <w:r w:rsidR="00483DF4">
          <w:instrText xml:space="preserve"> SEQ Figura \* ARABIC </w:instrText>
        </w:r>
      </w:ins>
      <w:r w:rsidR="00483DF4">
        <w:fldChar w:fldCharType="separate"/>
      </w:r>
      <w:ins w:id="480" w:author="Ryan Lemos" w:date="2019-02-20T09:08:00Z">
        <w:r w:rsidR="00483DF4">
          <w:rPr>
            <w:noProof/>
          </w:rPr>
          <w:t>25</w:t>
        </w:r>
        <w:r w:rsidR="00483DF4">
          <w:fldChar w:fldCharType="end"/>
        </w:r>
      </w:ins>
      <w:del w:id="48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25</w:delText>
        </w:r>
        <w:r w:rsidR="00E3042F" w:rsidDel="00483DF4">
          <w:rPr>
            <w:noProof/>
          </w:rPr>
          <w:fldChar w:fldCharType="end"/>
        </w:r>
      </w:del>
      <w:bookmarkEnd w:id="478"/>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4FE96A7C">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7777777" w:rsidR="00B674FC" w:rsidRDefault="00B674FC" w:rsidP="00B674FC">
      <w:pPr>
        <w:pStyle w:val="Fontes"/>
      </w:pPr>
      <w:r>
        <w:t>Fonte: PHP, 2018</w:t>
      </w:r>
      <w:r w:rsidR="00062608">
        <w:t>a</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0E872914" w14:textId="77777777"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14:paraId="723FA633" w14:textId="77777777"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14:paraId="0ED7ECBD" w14:textId="77777777" w:rsidR="00755810" w:rsidRPr="008D625B" w:rsidRDefault="00755810" w:rsidP="008D625B"/>
    <w:p w14:paraId="0CA1CC08" w14:textId="77777777" w:rsidR="00D61CB9" w:rsidRDefault="00B9427B" w:rsidP="00D61CB9">
      <w:pPr>
        <w:pStyle w:val="Ttulo4"/>
      </w:pPr>
      <w:bookmarkStart w:id="482" w:name="_Ref526533823"/>
      <w:bookmarkStart w:id="483" w:name="_Toc16102709"/>
      <w:r w:rsidRPr="00952162">
        <w:rPr>
          <w:i/>
        </w:rPr>
        <w:t>Framework</w:t>
      </w:r>
      <w:r>
        <w:t xml:space="preserve"> </w:t>
      </w:r>
      <w:proofErr w:type="spellStart"/>
      <w:r w:rsidR="00D61CB9" w:rsidRPr="003635FC">
        <w:t>Laravel</w:t>
      </w:r>
      <w:bookmarkEnd w:id="482"/>
      <w:bookmarkEnd w:id="483"/>
      <w:proofErr w:type="spellEnd"/>
    </w:p>
    <w:p w14:paraId="361CF951" w14:textId="77777777" w:rsidR="00AB636C" w:rsidRPr="00AB636C" w:rsidRDefault="00AB636C" w:rsidP="005A2D83"/>
    <w:p w14:paraId="10956AED" w14:textId="77777777"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 xml:space="preserve">s. Logo, o benefício de usar um </w:t>
      </w:r>
      <w:r w:rsidR="007171E7">
        <w:lastRenderedPageBreak/>
        <w:t>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77777777"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EB31121" w14:textId="77777777"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14:paraId="26A4E1C0" w14:textId="77777777" w:rsidR="00AB636C" w:rsidRDefault="00401941" w:rsidP="009B4F8A">
      <w:pPr>
        <w:rPr>
          <w:ins w:id="484" w:author="Ryan Lemos" w:date="2019-02-20T08:39:00Z"/>
        </w:rPr>
      </w:pPr>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14:paraId="1E755686" w14:textId="77777777" w:rsidR="00F97B7F" w:rsidRDefault="00F97B7F" w:rsidP="009B4F8A">
      <w:pPr>
        <w:rPr>
          <w:ins w:id="485" w:author="Ryan Lemos" w:date="2019-02-20T08:38:00Z"/>
        </w:rPr>
      </w:pPr>
    </w:p>
    <w:p w14:paraId="16850901" w14:textId="77777777" w:rsidR="00F97B7F" w:rsidRPr="006D241F" w:rsidRDefault="00F97B7F" w:rsidP="00F97B7F">
      <w:pPr>
        <w:pStyle w:val="Ttulo4"/>
        <w:rPr>
          <w:ins w:id="486" w:author="Ryan Lemos" w:date="2019-02-20T08:41:00Z"/>
          <w:lang w:val="en-US"/>
          <w:rPrChange w:id="487" w:author="Ryan Lemos" w:date="2019-05-22T10:18:00Z">
            <w:rPr>
              <w:ins w:id="488" w:author="Ryan Lemos" w:date="2019-02-20T08:41:00Z"/>
            </w:rPr>
          </w:rPrChange>
        </w:rPr>
      </w:pPr>
      <w:bookmarkStart w:id="489" w:name="_Toc16102710"/>
      <w:ins w:id="490" w:author="Ryan Lemos" w:date="2019-02-20T08:40:00Z">
        <w:r w:rsidRPr="006D241F">
          <w:rPr>
            <w:i/>
            <w:lang w:val="en-US"/>
            <w:rPrChange w:id="491" w:author="Ryan Lemos" w:date="2019-05-22T10:18:00Z">
              <w:rPr/>
            </w:rPrChange>
          </w:rPr>
          <w:t xml:space="preserve">Representational State Transfer </w:t>
        </w:r>
      </w:ins>
      <w:ins w:id="492" w:author="Ryan Lemos" w:date="2019-02-20T08:41:00Z">
        <w:r w:rsidRPr="006D241F">
          <w:rPr>
            <w:i/>
            <w:lang w:val="en-US"/>
            <w:rPrChange w:id="493" w:author="Ryan Lemos" w:date="2019-05-22T10:18:00Z">
              <w:rPr/>
            </w:rPrChange>
          </w:rPr>
          <w:t>Application Programming Interfaces</w:t>
        </w:r>
        <w:r w:rsidRPr="006D241F">
          <w:rPr>
            <w:lang w:val="en-US"/>
            <w:rPrChange w:id="494" w:author="Ryan Lemos" w:date="2019-05-22T10:18:00Z">
              <w:rPr/>
            </w:rPrChange>
          </w:rPr>
          <w:t xml:space="preserve"> (API REST)</w:t>
        </w:r>
        <w:bookmarkEnd w:id="489"/>
      </w:ins>
    </w:p>
    <w:p w14:paraId="08B7394B" w14:textId="77777777" w:rsidR="00F97B7F" w:rsidRPr="006D241F" w:rsidRDefault="00F97B7F" w:rsidP="00F97B7F">
      <w:pPr>
        <w:rPr>
          <w:ins w:id="495" w:author="Ryan Lemos" w:date="2019-02-20T08:41:00Z"/>
          <w:iCs/>
          <w:lang w:val="en-US"/>
          <w:rPrChange w:id="496" w:author="Ryan Lemos" w:date="2019-05-22T10:18:00Z">
            <w:rPr>
              <w:ins w:id="497" w:author="Ryan Lemos" w:date="2019-02-20T08:41:00Z"/>
              <w:iCs/>
            </w:rPr>
          </w:rPrChange>
        </w:rPr>
      </w:pPr>
    </w:p>
    <w:p w14:paraId="781DA21F" w14:textId="77777777" w:rsidR="00F97B7F" w:rsidRDefault="00883E88" w:rsidP="00F97B7F">
      <w:pPr>
        <w:rPr>
          <w:ins w:id="498" w:author="Ryan Lemos" w:date="2019-02-20T08:54:00Z"/>
        </w:rPr>
      </w:pPr>
      <w:ins w:id="499" w:author="Ryan Lemos" w:date="2019-02-20T08:46:00Z">
        <w:r>
          <w:t xml:space="preserve">Segundo </w:t>
        </w:r>
        <w:proofErr w:type="spellStart"/>
        <w:r>
          <w:t>Massé</w:t>
        </w:r>
        <w:proofErr w:type="spellEnd"/>
        <w:r>
          <w:t xml:space="preserve"> (2012)</w:t>
        </w:r>
      </w:ins>
      <w:ins w:id="500" w:author="Ryan Lemos" w:date="2019-02-20T08:47:00Z">
        <w:r>
          <w:t xml:space="preserve"> o termo </w:t>
        </w:r>
        <w:proofErr w:type="spellStart"/>
        <w:r w:rsidRPr="00883E88">
          <w:rPr>
            <w:i/>
            <w:rPrChange w:id="501" w:author="Ryan Lemos" w:date="2019-02-20T08:47:00Z">
              <w:rPr/>
            </w:rPrChange>
          </w:rPr>
          <w:t>Representional</w:t>
        </w:r>
        <w:proofErr w:type="spellEnd"/>
        <w:r w:rsidRPr="00883E88">
          <w:rPr>
            <w:i/>
            <w:rPrChange w:id="502" w:author="Ryan Lemos" w:date="2019-02-20T08:47:00Z">
              <w:rPr/>
            </w:rPrChange>
          </w:rPr>
          <w:t xml:space="preserve"> </w:t>
        </w:r>
        <w:proofErr w:type="spellStart"/>
        <w:r w:rsidRPr="00883E88">
          <w:rPr>
            <w:i/>
            <w:rPrChange w:id="503" w:author="Ryan Lemos" w:date="2019-02-20T08:47:00Z">
              <w:rPr/>
            </w:rPrChange>
          </w:rPr>
          <w:t>State</w:t>
        </w:r>
        <w:proofErr w:type="spellEnd"/>
        <w:r w:rsidRPr="00883E88">
          <w:rPr>
            <w:i/>
            <w:rPrChange w:id="504" w:author="Ryan Lemos" w:date="2019-02-20T08:47:00Z">
              <w:rPr/>
            </w:rPrChange>
          </w:rPr>
          <w:t xml:space="preserve"> </w:t>
        </w:r>
        <w:proofErr w:type="spellStart"/>
        <w:r w:rsidRPr="00883E88">
          <w:rPr>
            <w:i/>
            <w:rPrChange w:id="505" w:author="Ryan Lemos" w:date="2019-02-20T08:47:00Z">
              <w:rPr/>
            </w:rPrChange>
          </w:rPr>
          <w:t>Transfer</w:t>
        </w:r>
        <w:proofErr w:type="spellEnd"/>
        <w:r>
          <w:rPr>
            <w:i/>
          </w:rPr>
          <w:t xml:space="preserve"> </w:t>
        </w:r>
        <w:r>
          <w:t xml:space="preserve">(REST) surgiu devido a necessidade </w:t>
        </w:r>
        <w:r w:rsidR="00AE608D">
          <w:t xml:space="preserve">de se ter outros verbos </w:t>
        </w:r>
        <w:proofErr w:type="spellStart"/>
        <w:r w:rsidR="00AE608D" w:rsidRPr="00AE608D">
          <w:rPr>
            <w:i/>
            <w:rPrChange w:id="506" w:author="Ryan Lemos" w:date="2019-02-20T08:50:00Z">
              <w:rPr/>
            </w:rPrChange>
          </w:rPr>
          <w:t>H</w:t>
        </w:r>
      </w:ins>
      <w:ins w:id="507" w:author="Ryan Lemos" w:date="2019-02-20T08:50:00Z">
        <w:r w:rsidR="00AE608D" w:rsidRPr="00AE608D">
          <w:rPr>
            <w:i/>
            <w:rPrChange w:id="508" w:author="Ryan Lemos" w:date="2019-02-20T08:50:00Z">
              <w:rPr/>
            </w:rPrChange>
          </w:rPr>
          <w:t>yper</w:t>
        </w:r>
        <w:proofErr w:type="spellEnd"/>
        <w:r w:rsidR="00AE608D" w:rsidRPr="00AE608D">
          <w:rPr>
            <w:i/>
            <w:rPrChange w:id="509" w:author="Ryan Lemos" w:date="2019-02-20T08:50:00Z">
              <w:rPr/>
            </w:rPrChange>
          </w:rPr>
          <w:t xml:space="preserve"> </w:t>
        </w:r>
      </w:ins>
      <w:proofErr w:type="spellStart"/>
      <w:ins w:id="510" w:author="Ryan Lemos" w:date="2019-02-20T08:47:00Z">
        <w:r w:rsidR="00AE608D" w:rsidRPr="00AE608D">
          <w:rPr>
            <w:i/>
            <w:rPrChange w:id="511" w:author="Ryan Lemos" w:date="2019-02-20T08:50:00Z">
              <w:rPr/>
            </w:rPrChange>
          </w:rPr>
          <w:t>T</w:t>
        </w:r>
      </w:ins>
      <w:ins w:id="512" w:author="Ryan Lemos" w:date="2019-02-20T08:50:00Z">
        <w:r w:rsidR="00AE608D" w:rsidRPr="00AE608D">
          <w:rPr>
            <w:i/>
            <w:rPrChange w:id="513" w:author="Ryan Lemos" w:date="2019-02-20T08:50:00Z">
              <w:rPr/>
            </w:rPrChange>
          </w:rPr>
          <w:t>ext</w:t>
        </w:r>
        <w:proofErr w:type="spellEnd"/>
        <w:r w:rsidR="00AE608D" w:rsidRPr="00AE608D">
          <w:rPr>
            <w:i/>
            <w:rPrChange w:id="514" w:author="Ryan Lemos" w:date="2019-02-20T08:50:00Z">
              <w:rPr/>
            </w:rPrChange>
          </w:rPr>
          <w:t xml:space="preserve"> </w:t>
        </w:r>
      </w:ins>
      <w:proofErr w:type="spellStart"/>
      <w:ins w:id="515" w:author="Ryan Lemos" w:date="2019-02-20T08:48:00Z">
        <w:r w:rsidR="00AE608D" w:rsidRPr="00AE608D">
          <w:rPr>
            <w:i/>
            <w:rPrChange w:id="516" w:author="Ryan Lemos" w:date="2019-02-20T08:50:00Z">
              <w:rPr/>
            </w:rPrChange>
          </w:rPr>
          <w:t>T</w:t>
        </w:r>
      </w:ins>
      <w:ins w:id="517" w:author="Ryan Lemos" w:date="2019-02-20T08:50:00Z">
        <w:r w:rsidR="00AE608D" w:rsidRPr="00AE608D">
          <w:rPr>
            <w:i/>
            <w:rPrChange w:id="518" w:author="Ryan Lemos" w:date="2019-02-20T08:50:00Z">
              <w:rPr/>
            </w:rPrChange>
          </w:rPr>
          <w:t>ransfer</w:t>
        </w:r>
        <w:proofErr w:type="spellEnd"/>
        <w:r w:rsidR="00AE608D" w:rsidRPr="00AE608D">
          <w:rPr>
            <w:i/>
            <w:rPrChange w:id="519" w:author="Ryan Lemos" w:date="2019-02-20T08:50:00Z">
              <w:rPr/>
            </w:rPrChange>
          </w:rPr>
          <w:t xml:space="preserve"> </w:t>
        </w:r>
      </w:ins>
      <w:proofErr w:type="spellStart"/>
      <w:ins w:id="520" w:author="Ryan Lemos" w:date="2019-02-20T08:48:00Z">
        <w:r w:rsidR="00AE608D" w:rsidRPr="00AE608D">
          <w:rPr>
            <w:i/>
            <w:rPrChange w:id="521" w:author="Ryan Lemos" w:date="2019-02-20T08:50:00Z">
              <w:rPr/>
            </w:rPrChange>
          </w:rPr>
          <w:t>P</w:t>
        </w:r>
      </w:ins>
      <w:ins w:id="522" w:author="Ryan Lemos" w:date="2019-02-20T08:50:00Z">
        <w:r w:rsidR="00AE608D" w:rsidRPr="00AE608D">
          <w:rPr>
            <w:i/>
            <w:rPrChange w:id="523" w:author="Ryan Lemos" w:date="2019-02-20T08:50:00Z">
              <w:rPr/>
            </w:rPrChange>
          </w:rPr>
          <w:t>rotocol</w:t>
        </w:r>
        <w:proofErr w:type="spellEnd"/>
        <w:r w:rsidR="00AE608D">
          <w:t xml:space="preserve"> (HTTP) </w:t>
        </w:r>
      </w:ins>
      <w:ins w:id="524" w:author="Ryan Lemos" w:date="2019-02-20T08:48:00Z">
        <w:r w:rsidR="00AE608D">
          <w:t>que representassem as ações de fato</w:t>
        </w:r>
      </w:ins>
      <w:ins w:id="525" w:author="Ryan Lemos" w:date="2019-02-20T08:50:00Z">
        <w:r w:rsidR="00AE608D">
          <w:t>.</w:t>
        </w:r>
      </w:ins>
      <w:ins w:id="526" w:author="Ryan Lemos" w:date="2019-02-20T08:48:00Z">
        <w:r w:rsidR="00AE608D">
          <w:t xml:space="preserve"> Então </w:t>
        </w:r>
      </w:ins>
      <w:ins w:id="527" w:author="Ryan Lemos" w:date="2019-02-20T08:49:00Z">
        <w:r w:rsidR="00AE608D">
          <w:t>surgiu-se em uma tese de doutorado o termo REST que se trata de acrescer verbos HTTP para as</w:t>
        </w:r>
      </w:ins>
      <w:ins w:id="528" w:author="Ryan Lemos" w:date="2019-02-20T08:51:00Z">
        <w:r w:rsidR="00AE608D">
          <w:t xml:space="preserve"> ações de atualização de dados (PUT ou PAT</w:t>
        </w:r>
      </w:ins>
      <w:ins w:id="529" w:author="Ryan Lemos" w:date="2019-02-20T08:52:00Z">
        <w:r w:rsidR="00AE608D">
          <w:t>C</w:t>
        </w:r>
      </w:ins>
      <w:ins w:id="530" w:author="Ryan Lemos" w:date="2019-02-20T08:51:00Z">
        <w:r w:rsidR="00AE608D">
          <w:t>H</w:t>
        </w:r>
      </w:ins>
      <w:ins w:id="531" w:author="Ryan Lemos" w:date="2019-02-20T08:52:00Z">
        <w:r w:rsidR="00AE608D">
          <w:t>) e para exclusão de dados (DELETE). Esses verbos vieram em acréscimo aos verbos GET (busca de dados) e POST (envio de dados</w:t>
        </w:r>
      </w:ins>
      <w:ins w:id="532" w:author="Ryan Lemos" w:date="2019-02-20T08:53:00Z">
        <w:r w:rsidR="00AE608D">
          <w:t>), que antes eram utilizados para as ações de atualizar e deletar (MASSÉ, 2012).</w:t>
        </w:r>
      </w:ins>
      <w:ins w:id="533" w:author="Ryan Lemos" w:date="2019-02-20T08:52:00Z">
        <w:r w:rsidR="00AE608D">
          <w:t xml:space="preserve"> </w:t>
        </w:r>
      </w:ins>
    </w:p>
    <w:p w14:paraId="23E18217" w14:textId="77777777" w:rsidR="005F5B8A" w:rsidRDefault="005F5B8A" w:rsidP="00F97B7F">
      <w:pPr>
        <w:rPr>
          <w:ins w:id="534" w:author="Ryan Lemos" w:date="2019-02-20T09:01:00Z"/>
        </w:rPr>
      </w:pPr>
      <w:ins w:id="535" w:author="Ryan Lemos" w:date="2019-02-20T08:54:00Z">
        <w:r>
          <w:t xml:space="preserve">Já o termo </w:t>
        </w:r>
        <w:proofErr w:type="spellStart"/>
        <w:r w:rsidRPr="005F5B8A">
          <w:rPr>
            <w:i/>
            <w:rPrChange w:id="536" w:author="Ryan Lemos" w:date="2019-02-20T08:54:00Z">
              <w:rPr/>
            </w:rPrChange>
          </w:rPr>
          <w:t>Application</w:t>
        </w:r>
        <w:proofErr w:type="spellEnd"/>
        <w:r w:rsidRPr="005F5B8A">
          <w:rPr>
            <w:i/>
            <w:rPrChange w:id="537" w:author="Ryan Lemos" w:date="2019-02-20T08:54:00Z">
              <w:rPr/>
            </w:rPrChange>
          </w:rPr>
          <w:t xml:space="preserve"> </w:t>
        </w:r>
        <w:proofErr w:type="spellStart"/>
        <w:r w:rsidRPr="005F5B8A">
          <w:rPr>
            <w:i/>
            <w:rPrChange w:id="538" w:author="Ryan Lemos" w:date="2019-02-20T08:54:00Z">
              <w:rPr/>
            </w:rPrChange>
          </w:rPr>
          <w:t>Programming</w:t>
        </w:r>
        <w:proofErr w:type="spellEnd"/>
        <w:r w:rsidRPr="005F5B8A">
          <w:rPr>
            <w:i/>
            <w:rPrChange w:id="539" w:author="Ryan Lemos" w:date="2019-02-20T08:54:00Z">
              <w:rPr/>
            </w:rPrChange>
          </w:rPr>
          <w:t xml:space="preserve"> Interfaces</w:t>
        </w:r>
        <w:r>
          <w:rPr>
            <w:i/>
          </w:rPr>
          <w:t xml:space="preserve"> </w:t>
        </w:r>
      </w:ins>
      <w:ins w:id="540" w:author="Ryan Lemos" w:date="2019-02-20T08:55:00Z">
        <w:r>
          <w:t>(</w:t>
        </w:r>
      </w:ins>
      <w:ins w:id="541" w:author="Ryan Lemos" w:date="2019-02-20T08:54:00Z">
        <w:r>
          <w:t>AP</w:t>
        </w:r>
      </w:ins>
      <w:ins w:id="542" w:author="Ryan Lemos" w:date="2019-02-20T08:55:00Z">
        <w:r>
          <w:t>I), surgem como o intermédio do usuário com serviços web. Servindo então de ponte entre o usuário e um serviço</w:t>
        </w:r>
      </w:ins>
      <w:ins w:id="543" w:author="Ryan Lemos" w:date="2019-02-20T08:56:00Z">
        <w:r>
          <w:t xml:space="preserve">. Então quando se diz que uma aplicação funciona como uma API REST, </w:t>
        </w:r>
      </w:ins>
      <w:ins w:id="544" w:author="Ryan Lemos" w:date="2019-02-20T08:57:00Z">
        <w:r>
          <w:t>quer dizer que essa aplicação possibilitará ao usuário</w:t>
        </w:r>
        <w:r w:rsidR="00483DF4">
          <w:t xml:space="preserve"> </w:t>
        </w:r>
      </w:ins>
      <w:ins w:id="545" w:author="Ryan Lemos" w:date="2019-02-20T08:58:00Z">
        <w:r w:rsidR="00483DF4">
          <w:t>as ações</w:t>
        </w:r>
      </w:ins>
      <w:ins w:id="546" w:author="Ryan Lemos" w:date="2019-02-20T09:00:00Z">
        <w:r w:rsidR="00483DF4">
          <w:t xml:space="preserve"> conforme</w:t>
        </w:r>
      </w:ins>
      <w:ins w:id="547" w:author="Ryan Lemos" w:date="2019-02-20T08:58:00Z">
        <w:r w:rsidR="00483DF4">
          <w:t xml:space="preserve"> descritas no modelo REST, além de servir de ponte para os serviços web, como por exemplo o serviço de banco de dados</w:t>
        </w:r>
      </w:ins>
      <w:ins w:id="548" w:author="Ryan Lemos" w:date="2019-02-20T08:59:00Z">
        <w:r w:rsidR="00483DF4">
          <w:t xml:space="preserve"> (MASSÉ, 2012)</w:t>
        </w:r>
      </w:ins>
      <w:ins w:id="549" w:author="Ryan Lemos" w:date="2019-02-20T08:58:00Z">
        <w:r w:rsidR="00483DF4">
          <w:t>.</w:t>
        </w:r>
      </w:ins>
      <w:ins w:id="550" w:author="Ryan Lemos" w:date="2019-02-20T09:00:00Z">
        <w:r w:rsidR="00483DF4">
          <w:t xml:space="preserve"> O usuário fará requisições a API que então será resp</w:t>
        </w:r>
      </w:ins>
      <w:ins w:id="551" w:author="Ryan Lemos" w:date="2019-02-20T09:01:00Z">
        <w:r w:rsidR="00483DF4">
          <w:t xml:space="preserve">onsável por processar essa requisição e entregar o serviço requisitado pelo usuário. </w:t>
        </w:r>
      </w:ins>
    </w:p>
    <w:p w14:paraId="1D486587" w14:textId="77777777" w:rsidR="00483DF4" w:rsidRDefault="00483DF4" w:rsidP="00F97B7F">
      <w:pPr>
        <w:rPr>
          <w:ins w:id="552" w:author="Ryan Lemos" w:date="2019-02-20T09:08:00Z"/>
        </w:rPr>
      </w:pPr>
      <w:ins w:id="553" w:author="Ryan Lemos" w:date="2019-02-20T09:01:00Z">
        <w:r>
          <w:t xml:space="preserve">Neste ambiente será utilizado dois frameworks que serão utilizados um no </w:t>
        </w:r>
        <w:proofErr w:type="spellStart"/>
        <w:r w:rsidRPr="00483DF4">
          <w:rPr>
            <w:i/>
            <w:rPrChange w:id="554" w:author="Ryan Lemos" w:date="2019-02-20T09:02:00Z">
              <w:rPr/>
            </w:rPrChange>
          </w:rPr>
          <w:t>frontend</w:t>
        </w:r>
      </w:ins>
      <w:proofErr w:type="spellEnd"/>
      <w:ins w:id="555" w:author="Ryan Lemos" w:date="2019-02-20T09:02:00Z">
        <w:r>
          <w:t xml:space="preserve"> (Angular), e outro no </w:t>
        </w:r>
        <w:proofErr w:type="spellStart"/>
        <w:r w:rsidRPr="00483DF4">
          <w:rPr>
            <w:i/>
            <w:rPrChange w:id="556" w:author="Ryan Lemos" w:date="2019-02-20T09:02:00Z">
              <w:rPr/>
            </w:rPrChange>
          </w:rPr>
          <w:t>backend</w:t>
        </w:r>
        <w:proofErr w:type="spellEnd"/>
        <w:r>
          <w:t xml:space="preserve"> (</w:t>
        </w:r>
        <w:proofErr w:type="spellStart"/>
        <w:r>
          <w:t>Laravel</w:t>
        </w:r>
        <w:proofErr w:type="spellEnd"/>
        <w:r>
          <w:t xml:space="preserve">). Então a aplicação </w:t>
        </w:r>
      </w:ins>
      <w:ins w:id="557" w:author="Ryan Lemos" w:date="2019-02-20T09:03:00Z">
        <w:r>
          <w:t>A</w:t>
        </w:r>
      </w:ins>
      <w:ins w:id="558" w:author="Ryan Lemos" w:date="2019-02-20T09:02:00Z">
        <w:r>
          <w:t>ngular</w:t>
        </w:r>
      </w:ins>
      <w:ins w:id="559" w:author="Ryan Lemos" w:date="2019-02-20T09:03:00Z">
        <w:r>
          <w:t xml:space="preserve"> conforme descrita rodará </w:t>
        </w:r>
        <w:r>
          <w:lastRenderedPageBreak/>
          <w:t>diretamente no browser do usuário</w:t>
        </w:r>
      </w:ins>
      <w:ins w:id="560" w:author="Ryan Lemos" w:date="2019-02-20T09:04:00Z">
        <w:r>
          <w:t>.</w:t>
        </w:r>
      </w:ins>
      <w:ins w:id="561" w:author="Ryan Lemos" w:date="2019-02-20T09:03:00Z">
        <w:r>
          <w:t xml:space="preserve"> </w:t>
        </w:r>
      </w:ins>
      <w:ins w:id="562" w:author="Ryan Lemos" w:date="2019-02-20T09:04:00Z">
        <w:r>
          <w:t>P</w:t>
        </w:r>
      </w:ins>
      <w:ins w:id="563" w:author="Ryan Lemos" w:date="2019-02-20T09:03:00Z">
        <w:r>
          <w:t>ara que essa aplicação consiga comunicar-se com a base de dados ser</w:t>
        </w:r>
      </w:ins>
      <w:ins w:id="564" w:author="Ryan Lemos" w:date="2019-02-20T09:04:00Z">
        <w:r>
          <w:t xml:space="preserve">á utilizado o </w:t>
        </w:r>
        <w:proofErr w:type="spellStart"/>
        <w:r>
          <w:t>Laravel</w:t>
        </w:r>
        <w:proofErr w:type="spellEnd"/>
        <w:r>
          <w:t xml:space="preserve"> como</w:t>
        </w:r>
      </w:ins>
      <w:ins w:id="565" w:author="Ryan Lemos" w:date="2019-02-20T09:05:00Z">
        <w:r>
          <w:t xml:space="preserve"> API ou</w:t>
        </w:r>
      </w:ins>
      <w:ins w:id="566" w:author="Ryan Lemos" w:date="2019-02-20T09:04:00Z">
        <w:r>
          <w:t xml:space="preserve"> intermédio. Ou seja, a aplicação Angular sempre que precisar de informações da base de dados irá requi</w:t>
        </w:r>
      </w:ins>
      <w:ins w:id="567" w:author="Ryan Lemos" w:date="2019-02-20T09:05:00Z">
        <w:r>
          <w:t xml:space="preserve">sitar a API </w:t>
        </w:r>
        <w:proofErr w:type="spellStart"/>
        <w:r>
          <w:t>Laravel</w:t>
        </w:r>
        <w:proofErr w:type="spellEnd"/>
        <w:r>
          <w:t xml:space="preserve"> que será responsável por processar a requisição e retornar os dados </w:t>
        </w:r>
      </w:ins>
      <w:ins w:id="568" w:author="Ryan Lemos" w:date="2019-02-20T09:06:00Z">
        <w:r>
          <w:t>a aplicação Angular. Então a aplicação Angular demonstra os dados ao usuário</w:t>
        </w:r>
      </w:ins>
      <w:ins w:id="569" w:author="Ryan Lemos" w:date="2019-02-20T09:07:00Z">
        <w:r>
          <w:t xml:space="preserve">, uma representação visual deste processo é descrita na </w:t>
        </w:r>
        <w:r w:rsidRPr="00483DF4">
          <w:rPr>
            <w:highlight w:val="yellow"/>
            <w:rPrChange w:id="570" w:author="Ryan Lemos" w:date="2019-02-20T09:07:00Z">
              <w:rPr/>
            </w:rPrChange>
          </w:rPr>
          <w:t>figura X.</w:t>
        </w:r>
      </w:ins>
      <w:ins w:id="571" w:author="Ryan Lemos" w:date="2019-02-20T09:06:00Z">
        <w:r>
          <w:t xml:space="preserve"> </w:t>
        </w:r>
      </w:ins>
    </w:p>
    <w:p w14:paraId="7D6BB638" w14:textId="77777777" w:rsidR="00483DF4" w:rsidRDefault="00483DF4" w:rsidP="00F97B7F">
      <w:pPr>
        <w:rPr>
          <w:ins w:id="572" w:author="Ryan Lemos" w:date="2019-02-20T09:07:00Z"/>
        </w:rPr>
      </w:pPr>
      <w:ins w:id="573" w:author="Ryan Lemos" w:date="2019-02-20T09:05:00Z">
        <w:r>
          <w:t xml:space="preserve"> </w:t>
        </w:r>
      </w:ins>
    </w:p>
    <w:p w14:paraId="283A7BCE" w14:textId="77777777" w:rsidR="00483DF4" w:rsidRDefault="00483DF4">
      <w:pPr>
        <w:pStyle w:val="Legenda"/>
        <w:keepNext/>
        <w:rPr>
          <w:ins w:id="574" w:author="Ryan Lemos" w:date="2019-02-20T09:08:00Z"/>
        </w:rPr>
        <w:pPrChange w:id="575" w:author="Ryan Lemos" w:date="2019-02-20T09:08:00Z">
          <w:pPr>
            <w:pStyle w:val="Legenda"/>
          </w:pPr>
        </w:pPrChange>
      </w:pPr>
      <w:ins w:id="576" w:author="Ryan Lemos" w:date="2019-02-20T09:08:00Z">
        <w:r>
          <w:t xml:space="preserve">Figura </w:t>
        </w:r>
        <w:r>
          <w:fldChar w:fldCharType="begin"/>
        </w:r>
        <w:r>
          <w:instrText xml:space="preserve"> SEQ Figura \* ARABIC </w:instrText>
        </w:r>
      </w:ins>
      <w:r>
        <w:fldChar w:fldCharType="separate"/>
      </w:r>
      <w:ins w:id="577" w:author="Ryan Lemos" w:date="2019-02-20T09:08:00Z">
        <w:r>
          <w:rPr>
            <w:noProof/>
          </w:rPr>
          <w:t>26</w:t>
        </w:r>
        <w:r>
          <w:fldChar w:fldCharType="end"/>
        </w:r>
        <w:r>
          <w:t xml:space="preserve"> - Funcionamento de uma API</w:t>
        </w:r>
      </w:ins>
    </w:p>
    <w:p w14:paraId="66AC523E" w14:textId="77777777" w:rsidR="00483DF4" w:rsidRDefault="00483DF4" w:rsidP="00483DF4">
      <w:pPr>
        <w:ind w:firstLine="0"/>
        <w:jc w:val="center"/>
        <w:rPr>
          <w:ins w:id="578" w:author="Ryan Lemos" w:date="2019-02-20T09:09:00Z"/>
        </w:rPr>
      </w:pPr>
      <w:ins w:id="579" w:author="Ryan Lemos" w:date="2019-02-20T09:07:00Z">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8475" cy="685800"/>
                      </a:xfrm>
                      <a:prstGeom prst="rect">
                        <a:avLst/>
                      </a:prstGeom>
                    </pic:spPr>
                  </pic:pic>
                </a:graphicData>
              </a:graphic>
            </wp:inline>
          </w:drawing>
        </w:r>
      </w:ins>
    </w:p>
    <w:p w14:paraId="7BDC0E81" w14:textId="77777777" w:rsidR="00483DF4" w:rsidRPr="007116CC" w:rsidRDefault="00483DF4">
      <w:pPr>
        <w:pStyle w:val="Fontes"/>
        <w:pPrChange w:id="580" w:author="Ryan Lemos" w:date="2019-02-20T09:10:00Z">
          <w:pPr/>
        </w:pPrChange>
      </w:pPr>
      <w:ins w:id="581" w:author="Ryan Lemos" w:date="2019-02-20T09:09:00Z">
        <w:r>
          <w:t>Fonte: MASSÉ, 2012, p6.</w:t>
        </w:r>
      </w:ins>
    </w:p>
    <w:p w14:paraId="44255FFA" w14:textId="77777777" w:rsidR="00B300A5" w:rsidRDefault="00B300A5" w:rsidP="009B4F8A"/>
    <w:p w14:paraId="68DFD010" w14:textId="77777777" w:rsidR="00D61CB9" w:rsidRDefault="00D61CB9" w:rsidP="00D61CB9">
      <w:pPr>
        <w:pStyle w:val="Ttulo3"/>
      </w:pPr>
      <w:bookmarkStart w:id="582" w:name="_Toc16102711"/>
      <w:r w:rsidRPr="00BB49CF">
        <w:t>Sistema de Gerenciamento de Banco de Dados</w:t>
      </w:r>
      <w:r w:rsidR="00773355">
        <w:t xml:space="preserve"> (MySQL)</w:t>
      </w:r>
      <w:bookmarkEnd w:id="582"/>
    </w:p>
    <w:p w14:paraId="6D3DD246" w14:textId="77777777" w:rsidR="00186C79" w:rsidRPr="009B3841" w:rsidRDefault="00186C79" w:rsidP="00952162"/>
    <w:p w14:paraId="77B8A6CF" w14:textId="77777777"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14:paraId="01E45C3F" w14:textId="77777777" w:rsidR="00641546" w:rsidRDefault="00641546" w:rsidP="00773355"/>
    <w:p w14:paraId="30B398E8" w14:textId="77777777"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14:paraId="74FDC2B7" w14:textId="77777777" w:rsidR="008256DD" w:rsidRDefault="002D6CD4" w:rsidP="000930CD">
      <w:pPr>
        <w:pStyle w:val="PargrafodaLista"/>
        <w:numPr>
          <w:ilvl w:val="0"/>
          <w:numId w:val="11"/>
        </w:numPr>
      </w:pPr>
      <w:r>
        <w:t xml:space="preserve">Ser </w:t>
      </w:r>
      <w:r w:rsidR="00580CCE">
        <w:t>um conjunto de dados que apresentem algum sentindo inerente;</w:t>
      </w:r>
    </w:p>
    <w:p w14:paraId="4623CD6F" w14:textId="77777777"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14:paraId="668CE4FA" w14:textId="77777777" w:rsidR="000E1A66" w:rsidRDefault="000E1A66"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77777777"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w:t>
      </w:r>
      <w:r w:rsidR="00A37067">
        <w:lastRenderedPageBreak/>
        <w:t xml:space="preserve">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77777777" w:rsidR="00F93875" w:rsidRDefault="00F93875" w:rsidP="00952162">
      <w:pPr>
        <w:pStyle w:val="Legenda"/>
        <w:keepNext/>
      </w:pPr>
      <w:bookmarkStart w:id="583" w:name="_Ref526697739"/>
      <w:r>
        <w:t xml:space="preserve">Figura </w:t>
      </w:r>
      <w:ins w:id="584" w:author="Ryan Lemos" w:date="2019-02-20T09:08:00Z">
        <w:r w:rsidR="00483DF4">
          <w:fldChar w:fldCharType="begin"/>
        </w:r>
        <w:r w:rsidR="00483DF4">
          <w:instrText xml:space="preserve"> SEQ Figura \* ARABIC </w:instrText>
        </w:r>
      </w:ins>
      <w:r w:rsidR="00483DF4">
        <w:fldChar w:fldCharType="separate"/>
      </w:r>
      <w:ins w:id="585" w:author="Ryan Lemos" w:date="2019-02-20T09:08:00Z">
        <w:r w:rsidR="00483DF4">
          <w:rPr>
            <w:noProof/>
          </w:rPr>
          <w:t>27</w:t>
        </w:r>
        <w:r w:rsidR="00483DF4">
          <w:fldChar w:fldCharType="end"/>
        </w:r>
      </w:ins>
      <w:del w:id="58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26</w:delText>
        </w:r>
        <w:r w:rsidR="00E3042F" w:rsidDel="00483DF4">
          <w:rPr>
            <w:noProof/>
          </w:rPr>
          <w:fldChar w:fldCharType="end"/>
        </w:r>
      </w:del>
      <w:bookmarkEnd w:id="583"/>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2AE20EEE">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77777777"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proofErr w:type="gramStart"/>
      <w:r w:rsidR="009969D1">
        <w:t>estabilidade, etc.</w:t>
      </w:r>
      <w:proofErr w:type="gramEnd"/>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587" w:name="_Toc16102712"/>
      <w:r>
        <w:lastRenderedPageBreak/>
        <w:t xml:space="preserve">desenvolvimento do </w:t>
      </w:r>
      <w:r w:rsidR="00B265CE">
        <w:t>ambiente</w:t>
      </w:r>
      <w:r>
        <w:t xml:space="preserve"> proposto</w:t>
      </w:r>
      <w:bookmarkEnd w:id="587"/>
    </w:p>
    <w:p w14:paraId="4D9F9F6F" w14:textId="77777777" w:rsidR="00B265CE" w:rsidRDefault="00B265CE" w:rsidP="00B265CE">
      <w:pPr>
        <w:ind w:firstLine="0"/>
      </w:pPr>
    </w:p>
    <w:p w14:paraId="7FB443F5" w14:textId="01E78FC2" w:rsidR="00B265CE" w:rsidRDefault="00B265CE">
      <w:pPr>
        <w:rPr>
          <w:ins w:id="588" w:author="Ryan Lemos" w:date="2019-02-22T09:26:00Z"/>
        </w:rPr>
      </w:pPr>
      <w:r>
        <w:t>Este capítulo vem demonstrar o processo de desenvolvimento do ambiente proposto, cuja</w:t>
      </w:r>
      <w:del w:id="589" w:author="Ryan Lemos" w:date="2019-08-07T19:25:00Z">
        <w:r w:rsidDel="009A2E13">
          <w:delText xml:space="preserve"> a</w:delText>
        </w:r>
      </w:del>
      <w:r>
        <w:t xml:space="preserve"> finalidade é auxiliar os processos de ensino e aprendizagem da língua inglesa na ILC.</w:t>
      </w:r>
    </w:p>
    <w:p w14:paraId="419FF7A7" w14:textId="77777777" w:rsidR="00DD2FB4" w:rsidRDefault="00DD2FB4">
      <w:pPr>
        <w:rPr>
          <w:ins w:id="590" w:author="Ryan Lemos" w:date="2019-02-24T17:52:00Z"/>
        </w:rPr>
      </w:pPr>
      <w:ins w:id="591" w:author="Ryan Lemos" w:date="2019-02-22T09:26:00Z">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t>. Sabendo disso a estrutura deste trabalho foi dividida a contemplar cada release descrevendo as modelagens de cada release, as funcionalidades implementadas para cada perfil de usuário, e os testes utilizados para validar as funcionalidades.</w:t>
        </w:r>
      </w:ins>
    </w:p>
    <w:p w14:paraId="30ECA001" w14:textId="77777777" w:rsidR="00F21104" w:rsidRDefault="00F21104">
      <w:pPr>
        <w:rPr>
          <w:ins w:id="592" w:author="Ryan Lemos" w:date="2019-02-24T17:54:00Z"/>
        </w:rPr>
      </w:pPr>
      <w:ins w:id="593" w:author="Ryan Lemos" w:date="2019-02-24T17:52:00Z">
        <w:r>
          <w:t>Porém há um meio em específico que independe dos releases</w:t>
        </w:r>
      </w:ins>
      <w:ins w:id="594" w:author="Ryan Lemos" w:date="2019-02-24T17:54:00Z">
        <w:r>
          <w:t>.</w:t>
        </w:r>
      </w:ins>
      <w:ins w:id="595" w:author="Ryan Lemos" w:date="2019-02-24T17:55:00Z">
        <w:r>
          <w:t xml:space="preserve"> S</w:t>
        </w:r>
      </w:ins>
      <w:ins w:id="596" w:author="Ryan Lemos" w:date="2019-02-24T17:52:00Z">
        <w:r>
          <w:t>e trata das ferramentas</w:t>
        </w:r>
      </w:ins>
      <w:ins w:id="597" w:author="Ryan Lemos" w:date="2019-02-24T17:53:00Z">
        <w:r>
          <w:t xml:space="preserve"> utilizadas no processo de desenvolvimento. Para tal será destinado um tópico e após a finalização desse tópico</w:t>
        </w:r>
      </w:ins>
      <w:ins w:id="598" w:author="Ryan Lemos" w:date="2019-02-24T17:55:00Z">
        <w:r>
          <w:t>,</w:t>
        </w:r>
      </w:ins>
      <w:ins w:id="599" w:author="Ryan Lemos" w:date="2019-02-24T17:53:00Z">
        <w:r>
          <w:t xml:space="preserve"> os </w:t>
        </w:r>
        <w:r w:rsidRPr="00F21104">
          <w:rPr>
            <w:i/>
            <w:rPrChange w:id="600" w:author="Ryan Lemos" w:date="2019-02-24T17:53:00Z">
              <w:rPr/>
            </w:rPrChange>
          </w:rPr>
          <w:t>releases</w:t>
        </w:r>
        <w:r>
          <w:t xml:space="preserve"> </w:t>
        </w:r>
      </w:ins>
      <w:ins w:id="601" w:author="Ryan Lemos" w:date="2019-02-24T17:54:00Z">
        <w:r>
          <w:t>serão abordados e destrinchados.</w:t>
        </w:r>
      </w:ins>
    </w:p>
    <w:p w14:paraId="00C31425" w14:textId="77777777" w:rsidR="00F21104" w:rsidRDefault="00F21104">
      <w:pPr>
        <w:rPr>
          <w:ins w:id="602" w:author="Ryan Lemos" w:date="2019-02-24T17:54:00Z"/>
        </w:rPr>
      </w:pPr>
    </w:p>
    <w:p w14:paraId="56E87162" w14:textId="77777777" w:rsidR="00F21104" w:rsidRDefault="00F21104" w:rsidP="00F21104">
      <w:pPr>
        <w:pStyle w:val="Ttulo2"/>
        <w:rPr>
          <w:ins w:id="603" w:author="Ryan Lemos" w:date="2019-02-24T17:54:00Z"/>
        </w:rPr>
      </w:pPr>
      <w:bookmarkStart w:id="604" w:name="_Toc16102713"/>
      <w:ins w:id="605" w:author="Ryan Lemos" w:date="2019-02-24T17:54:00Z">
        <w:r>
          <w:t>Ferramentas de desenvolvimento utilizadas</w:t>
        </w:r>
        <w:bookmarkEnd w:id="604"/>
      </w:ins>
    </w:p>
    <w:p w14:paraId="2E52A14F" w14:textId="77777777" w:rsidR="00F21104" w:rsidRPr="00436F61" w:rsidRDefault="00F21104">
      <w:pPr>
        <w:rPr>
          <w:ins w:id="606" w:author="Ryan Lemos" w:date="2019-02-24T17:54:00Z"/>
        </w:rPr>
        <w:pPrChange w:id="607" w:author="Ryan Lemos" w:date="2019-02-24T17:54:00Z">
          <w:pPr>
            <w:pStyle w:val="Ttulo3"/>
          </w:pPr>
        </w:pPrChange>
      </w:pPr>
    </w:p>
    <w:p w14:paraId="3303176F" w14:textId="2E7E5B56" w:rsidR="00F21104" w:rsidRDefault="00F21104">
      <w:pPr>
        <w:rPr>
          <w:ins w:id="608" w:author="Ryan Lemos" w:date="2019-02-24T17:58:00Z"/>
        </w:rPr>
      </w:pPr>
      <w:ins w:id="609" w:author="Ryan Lemos" w:date="2019-02-24T17:55:00Z">
        <w:r>
          <w:t xml:space="preserve">Para o desenvolvimento da aplicação descrita foram utilizadas tecnologias que </w:t>
        </w:r>
      </w:ins>
      <w:ins w:id="610" w:author="Ryan Lemos" w:date="2019-02-24T17:57:00Z">
        <w:r>
          <w:t>compreendem</w:t>
        </w:r>
      </w:ins>
      <w:ins w:id="611" w:author="Ryan Lemos" w:date="2019-02-24T17:55:00Z">
        <w:r>
          <w:t xml:space="preserve"> o </w:t>
        </w:r>
        <w:proofErr w:type="spellStart"/>
        <w:r w:rsidRPr="00F21104">
          <w:rPr>
            <w:i/>
            <w:rPrChange w:id="612" w:author="Ryan Lemos" w:date="2019-02-24T17:56:00Z">
              <w:rPr/>
            </w:rPrChange>
          </w:rPr>
          <w:t>frontend</w:t>
        </w:r>
        <w:proofErr w:type="spellEnd"/>
        <w:r>
          <w:t xml:space="preserve"> e o </w:t>
        </w:r>
        <w:proofErr w:type="spellStart"/>
        <w:r w:rsidRPr="00F21104">
          <w:rPr>
            <w:i/>
            <w:rPrChange w:id="613" w:author="Ryan Lemos" w:date="2019-02-24T17:55:00Z">
              <w:rPr/>
            </w:rPrChange>
          </w:rPr>
          <w:t>backend</w:t>
        </w:r>
      </w:ins>
      <w:proofErr w:type="spellEnd"/>
      <w:ins w:id="614" w:author="Ryan Lemos" w:date="2019-02-24T17:56:00Z">
        <w:r>
          <w:t xml:space="preserve"> conforme descrito na </w:t>
        </w:r>
        <w:r w:rsidRPr="00F21104">
          <w:rPr>
            <w:highlight w:val="yellow"/>
            <w:rPrChange w:id="615" w:author="Ryan Lemos" w:date="2019-02-24T17:56:00Z">
              <w:rPr/>
            </w:rPrChange>
          </w:rPr>
          <w:t>seção x</w:t>
        </w:r>
        <w:r>
          <w:t xml:space="preserve">. Além disso tem-se também </w:t>
        </w:r>
      </w:ins>
      <w:ins w:id="616" w:author="Ryan Lemos" w:date="2019-02-24T17:57:00Z">
        <w:r>
          <w:t>ferramentas</w:t>
        </w:r>
      </w:ins>
      <w:ins w:id="617" w:author="Ryan Lemos" w:date="2019-02-24T17:56:00Z">
        <w:r>
          <w:t xml:space="preserve"> que apoiam o desenv</w:t>
        </w:r>
      </w:ins>
      <w:ins w:id="618" w:author="Ryan Lemos" w:date="2019-02-24T17:57:00Z">
        <w:r>
          <w:t xml:space="preserve">olvimento, como as modelagens. </w:t>
        </w:r>
      </w:ins>
      <w:ins w:id="619" w:author="Ryan Lemos" w:date="2019-02-24T17:58:00Z">
        <w:r>
          <w:t>E ferramentas de manipulação em bases de dados.</w:t>
        </w:r>
      </w:ins>
    </w:p>
    <w:p w14:paraId="18A6DEF5" w14:textId="77777777" w:rsidR="00F21104" w:rsidRDefault="00BB59C9">
      <w:pPr>
        <w:rPr>
          <w:ins w:id="620" w:author="Ryan Lemos" w:date="2019-02-24T18:05:00Z"/>
        </w:rPr>
      </w:pPr>
      <w:ins w:id="621" w:author="Ryan Lemos" w:date="2019-02-24T17:59:00Z">
        <w:r>
          <w:t>Quanto</w:t>
        </w:r>
      </w:ins>
      <w:ins w:id="622" w:author="Ryan Lemos" w:date="2019-02-24T17:58:00Z">
        <w:r>
          <w:t xml:space="preserve"> o </w:t>
        </w:r>
        <w:proofErr w:type="spellStart"/>
        <w:r w:rsidRPr="00BB59C9">
          <w:rPr>
            <w:i/>
            <w:rPrChange w:id="623" w:author="Ryan Lemos" w:date="2019-02-24T17:58:00Z">
              <w:rPr/>
            </w:rPrChange>
          </w:rPr>
          <w:t>frontend</w:t>
        </w:r>
        <w:proofErr w:type="spellEnd"/>
        <w:r>
          <w:t xml:space="preserve"> foi-se utilizado o framework Angular na versão</w:t>
        </w:r>
      </w:ins>
      <w:ins w:id="624" w:author="Ryan Lemos" w:date="2019-02-24T17:57:00Z">
        <w:r w:rsidR="00F21104">
          <w:t xml:space="preserve"> </w:t>
        </w:r>
      </w:ins>
      <w:ins w:id="625" w:author="Ryan Lemos" w:date="2019-02-24T18:00:00Z">
        <w:r>
          <w:t xml:space="preserve">7.1.4 a versão mais atual na data em que se iniciou o desenvolvimento, tal como o </w:t>
        </w:r>
        <w:proofErr w:type="spellStart"/>
        <w:r>
          <w:t>Type</w:t>
        </w:r>
      </w:ins>
      <w:ins w:id="626" w:author="Ryan Lemos" w:date="2019-02-24T18:01:00Z">
        <w:r>
          <w:t>S</w:t>
        </w:r>
      </w:ins>
      <w:ins w:id="627" w:author="Ryan Lemos" w:date="2019-02-24T18:00:00Z">
        <w:r>
          <w:t>cript</w:t>
        </w:r>
      </w:ins>
      <w:proofErr w:type="spellEnd"/>
      <w:ins w:id="628" w:author="Ryan Lemos" w:date="2019-02-24T18:01:00Z">
        <w:r>
          <w:t xml:space="preserve"> que se utilizou a versão 3.1.6. </w:t>
        </w:r>
      </w:ins>
      <w:ins w:id="629" w:author="Ryan Lemos" w:date="2019-02-24T18:02:00Z">
        <w:r w:rsidR="00DF48AC">
          <w:t>Utilizando</w:t>
        </w:r>
      </w:ins>
      <w:ins w:id="630" w:author="Ryan Lemos" w:date="2019-02-24T18:29:00Z">
        <w:r w:rsidR="00646DE8">
          <w:t xml:space="preserve">-se </w:t>
        </w:r>
        <w:proofErr w:type="spellStart"/>
        <w:r w:rsidR="00646DE8" w:rsidRPr="00646DE8">
          <w:rPr>
            <w:i/>
            <w:rPrChange w:id="631" w:author="Ryan Lemos" w:date="2019-02-24T18:29:00Z">
              <w:rPr/>
            </w:rPrChange>
          </w:rPr>
          <w:t>tags</w:t>
        </w:r>
        <w:proofErr w:type="spellEnd"/>
        <w:r w:rsidR="00646DE8">
          <w:t xml:space="preserve"> e diretivas próprias do Angular,</w:t>
        </w:r>
      </w:ins>
      <w:ins w:id="632" w:author="Ryan Lemos" w:date="2019-02-24T18:03:00Z">
        <w:r w:rsidR="00DF48AC">
          <w:t xml:space="preserve"> juntamente com HTML na versão 5 e CSS na versão 3. Isso se deu para buscar uma melhor</w:t>
        </w:r>
      </w:ins>
      <w:ins w:id="633" w:author="Ryan Lemos" w:date="2019-02-24T18:04:00Z">
        <w:r w:rsidR="00DF48AC">
          <w:t xml:space="preserve"> qualidade visual. Juntamente utilizou-se o Framework CSS chamado Materialize</w:t>
        </w:r>
      </w:ins>
      <w:ins w:id="634" w:author="Ryan Lemos" w:date="2019-02-24T18:05:00Z">
        <w:r w:rsidR="00DF48AC">
          <w:t xml:space="preserve"> CSS</w:t>
        </w:r>
      </w:ins>
      <w:ins w:id="635" w:author="Ryan Lemos" w:date="2019-02-24T18:04:00Z">
        <w:r w:rsidR="00DF48AC">
          <w:t xml:space="preserve"> que tr</w:t>
        </w:r>
      </w:ins>
      <w:ins w:id="636" w:author="Ryan Lemos" w:date="2019-02-24T18:05:00Z">
        <w:r w:rsidR="00DF48AC">
          <w:t>az</w:t>
        </w:r>
      </w:ins>
      <w:ins w:id="637" w:author="Ryan Lemos" w:date="2019-02-24T18:04:00Z">
        <w:r w:rsidR="00DF48AC">
          <w:t xml:space="preserve"> componentes baseados no Material Design da Google.</w:t>
        </w:r>
      </w:ins>
    </w:p>
    <w:p w14:paraId="54C42A7B" w14:textId="70E560F3" w:rsidR="00DF48AC" w:rsidRDefault="00DF48AC">
      <w:pPr>
        <w:rPr>
          <w:ins w:id="638" w:author="Ryan Lemos" w:date="2019-02-24T18:30:00Z"/>
        </w:rPr>
      </w:pPr>
      <w:ins w:id="639" w:author="Ryan Lemos" w:date="2019-02-24T18:05:00Z">
        <w:r>
          <w:t xml:space="preserve">Para o </w:t>
        </w:r>
        <w:proofErr w:type="spellStart"/>
        <w:r>
          <w:t>backend</w:t>
        </w:r>
        <w:proofErr w:type="spellEnd"/>
        <w:r>
          <w:t xml:space="preserve"> foi-se utilizado o</w:t>
        </w:r>
      </w:ins>
      <w:ins w:id="640" w:author="Ryan Lemos" w:date="2019-02-24T18:27:00Z">
        <w:r w:rsidR="00646DE8">
          <w:t xml:space="preserve"> framework</w:t>
        </w:r>
      </w:ins>
      <w:ins w:id="641" w:author="Ryan Lemos" w:date="2019-02-24T18:05:00Z">
        <w:r>
          <w:t xml:space="preserve"> </w:t>
        </w:r>
        <w:proofErr w:type="spellStart"/>
        <w:r>
          <w:t>Laravel</w:t>
        </w:r>
        <w:proofErr w:type="spellEnd"/>
        <w:r>
          <w:t xml:space="preserve"> na versão </w:t>
        </w:r>
      </w:ins>
      <w:ins w:id="642" w:author="Ryan Lemos" w:date="2019-02-24T18:24:00Z">
        <w:r w:rsidR="00646DE8" w:rsidRPr="00646DE8">
          <w:t>5.5.44</w:t>
        </w:r>
        <w:r w:rsidR="00646DE8">
          <w:t xml:space="preserve"> com o PHP na versão </w:t>
        </w:r>
      </w:ins>
      <w:ins w:id="643" w:author="Ryan Lemos" w:date="2019-02-24T18:25:00Z">
        <w:r w:rsidR="00646DE8">
          <w:t>7.2.13</w:t>
        </w:r>
      </w:ins>
      <w:ins w:id="644" w:author="Ryan Lemos" w:date="2019-02-24T18:24:00Z">
        <w:r w:rsidR="00646DE8">
          <w:t>.</w:t>
        </w:r>
      </w:ins>
      <w:ins w:id="645" w:author="Ryan Lemos" w:date="2019-02-24T18:25:00Z">
        <w:r w:rsidR="00646DE8">
          <w:t xml:space="preserve"> </w:t>
        </w:r>
      </w:ins>
      <w:ins w:id="646" w:author="Ryan Lemos" w:date="2019-02-24T18:26:00Z">
        <w:r w:rsidR="00646DE8">
          <w:t>Foi-se utilizado o XAMPP que é a junção do Servidor Apache, o PHP e o MySQL.</w:t>
        </w:r>
      </w:ins>
      <w:ins w:id="647" w:author="Ryan Lemos" w:date="2019-02-24T18:27:00Z">
        <w:r w:rsidR="00646DE8">
          <w:t xml:space="preserve"> Como dito na </w:t>
        </w:r>
        <w:r w:rsidR="00646DE8" w:rsidRPr="00646DE8">
          <w:rPr>
            <w:highlight w:val="yellow"/>
            <w:rPrChange w:id="648" w:author="Ryan Lemos" w:date="2019-02-24T18:27:00Z">
              <w:rPr/>
            </w:rPrChange>
          </w:rPr>
          <w:t>seção x</w:t>
        </w:r>
        <w:r w:rsidR="00646DE8">
          <w:t xml:space="preserve">. O </w:t>
        </w:r>
        <w:proofErr w:type="spellStart"/>
        <w:r w:rsidR="00646DE8">
          <w:t>Laravel</w:t>
        </w:r>
        <w:proofErr w:type="spellEnd"/>
        <w:r w:rsidR="00646DE8">
          <w:t xml:space="preserve"> foi utilizado como API sendo o intermédio entre o </w:t>
        </w:r>
      </w:ins>
      <w:proofErr w:type="spellStart"/>
      <w:ins w:id="649" w:author="Ryan Lemos" w:date="2019-02-24T18:28:00Z">
        <w:r w:rsidR="00646DE8" w:rsidRPr="00646DE8">
          <w:rPr>
            <w:i/>
            <w:rPrChange w:id="650" w:author="Ryan Lemos" w:date="2019-02-24T18:28:00Z">
              <w:rPr/>
            </w:rPrChange>
          </w:rPr>
          <w:t>f</w:t>
        </w:r>
      </w:ins>
      <w:ins w:id="651" w:author="Ryan Lemos" w:date="2019-02-24T18:27:00Z">
        <w:r w:rsidR="00646DE8" w:rsidRPr="00646DE8">
          <w:rPr>
            <w:i/>
            <w:rPrChange w:id="652" w:author="Ryan Lemos" w:date="2019-02-24T18:28:00Z">
              <w:rPr/>
            </w:rPrChange>
          </w:rPr>
          <w:t>ro</w:t>
        </w:r>
      </w:ins>
      <w:ins w:id="653" w:author="Ryan Lemos" w:date="2019-02-24T18:28:00Z">
        <w:r w:rsidR="00646DE8" w:rsidRPr="00646DE8">
          <w:rPr>
            <w:i/>
            <w:rPrChange w:id="654" w:author="Ryan Lemos" w:date="2019-02-24T18:28:00Z">
              <w:rPr/>
            </w:rPrChange>
          </w:rPr>
          <w:t>ntend</w:t>
        </w:r>
        <w:proofErr w:type="spellEnd"/>
        <w:r w:rsidR="00646DE8">
          <w:t xml:space="preserve"> e a base de dados. Isso se deu pelo fato de se utilizar uma ferramenta específica para a parte visual da aplicação, deixando de lado os componentes de aux</w:t>
        </w:r>
      </w:ins>
      <w:ins w:id="655" w:author="Ryan Lemos" w:date="2019-08-07T20:36:00Z">
        <w:r w:rsidR="00085AE7">
          <w:t>í</w:t>
        </w:r>
      </w:ins>
      <w:ins w:id="656" w:author="Ryan Lemos" w:date="2019-02-24T18:28:00Z">
        <w:r w:rsidR="00646DE8">
          <w:t xml:space="preserve">lio visual do </w:t>
        </w:r>
        <w:proofErr w:type="spellStart"/>
        <w:r w:rsidR="00646DE8">
          <w:t>Laravel</w:t>
        </w:r>
      </w:ins>
      <w:proofErr w:type="spellEnd"/>
      <w:ins w:id="657" w:author="Ryan Lemos" w:date="2019-02-24T18:29:00Z">
        <w:r w:rsidR="00646DE8">
          <w:t>.</w:t>
        </w:r>
      </w:ins>
    </w:p>
    <w:p w14:paraId="049E837C" w14:textId="77777777" w:rsidR="00554CCC" w:rsidRDefault="00554CCC">
      <w:pPr>
        <w:rPr>
          <w:ins w:id="658" w:author="Ryan Lemos" w:date="2019-02-24T18:36:00Z"/>
        </w:rPr>
      </w:pPr>
      <w:ins w:id="659" w:author="Ryan Lemos" w:date="2019-02-24T18:30:00Z">
        <w:r>
          <w:t>Para a</w:t>
        </w:r>
      </w:ins>
      <w:ins w:id="660" w:author="Ryan Lemos" w:date="2019-02-24T18:31:00Z">
        <w:r>
          <w:t xml:space="preserve"> modelagem de processos, foi-se utilizado o </w:t>
        </w:r>
        <w:proofErr w:type="spellStart"/>
        <w:r>
          <w:t>Bizagi</w:t>
        </w:r>
        <w:proofErr w:type="spellEnd"/>
        <w:r>
          <w:t xml:space="preserve"> </w:t>
        </w:r>
        <w:proofErr w:type="spellStart"/>
        <w:r>
          <w:t>Modeler</w:t>
        </w:r>
        <w:proofErr w:type="spellEnd"/>
        <w:r>
          <w:t>, que oferece todos os componentes necessários para se modelar um p</w:t>
        </w:r>
      </w:ins>
      <w:ins w:id="661" w:author="Ryan Lemos" w:date="2019-02-24T18:32:00Z">
        <w:r>
          <w:t>rocesso, além de oferecer uma funcionalidade de validação da modelagem.</w:t>
        </w:r>
      </w:ins>
      <w:ins w:id="662" w:author="Ryan Lemos" w:date="2019-02-24T18:33:00Z">
        <w:r>
          <w:t xml:space="preserve"> Ainda é possível exportar as modelagens para </w:t>
        </w:r>
      </w:ins>
      <w:ins w:id="663" w:author="Ryan Lemos" w:date="2019-02-24T18:34:00Z">
        <w:r>
          <w:lastRenderedPageBreak/>
          <w:t>diversos tipos de extensão, como png</w:t>
        </w:r>
        <w:r w:rsidR="004D32E9">
          <w:t>, além de oferecer todos esses recursos de maneira gratuita</w:t>
        </w:r>
        <w:r>
          <w:t>.</w:t>
        </w:r>
        <w:r w:rsidR="004D32E9">
          <w:t xml:space="preserve"> </w:t>
        </w:r>
      </w:ins>
      <w:ins w:id="664" w:author="Ryan Lemos" w:date="2019-02-24T18:32:00Z">
        <w:r>
          <w:t xml:space="preserve"> Essa validação ajuda a encontrar erros de modelagem, bem como erros de conexão entre as atividades do processo. </w:t>
        </w:r>
      </w:ins>
      <w:ins w:id="665" w:author="Ryan Lemos" w:date="2019-02-24T18:33:00Z">
        <w:r>
          <w:t>Já para a modelagem de banco de dados relacional foi-se utilizado o MySQL Work</w:t>
        </w:r>
      </w:ins>
      <w:ins w:id="666" w:author="Ryan Lemos" w:date="2019-02-24T18:35:00Z">
        <w:r w:rsidR="004D32E9">
          <w:t>b</w:t>
        </w:r>
      </w:ins>
      <w:ins w:id="667" w:author="Ryan Lemos" w:date="2019-02-24T18:33:00Z">
        <w:r>
          <w:t>ench</w:t>
        </w:r>
      </w:ins>
      <w:ins w:id="668" w:author="Ryan Lemos" w:date="2019-02-24T18:35:00Z">
        <w:r w:rsidR="004D32E9">
          <w:t xml:space="preserve"> na versão 8.0. O Workbench oferece uma gama de opções de modelagens, como </w:t>
        </w:r>
      </w:ins>
      <w:ins w:id="669" w:author="Ryan Lemos" w:date="2019-02-24T18:36:00Z">
        <w:r w:rsidR="004D32E9">
          <w:t>a parte de relacionamento de tabelas, o que agiliza o processo de desenvolvimento.</w:t>
        </w:r>
      </w:ins>
    </w:p>
    <w:p w14:paraId="5026D482" w14:textId="4F5A8647" w:rsidR="004D32E9" w:rsidRDefault="004D32E9">
      <w:pPr>
        <w:rPr>
          <w:ins w:id="670" w:author="Ryan Lemos" w:date="2019-08-07T19:26:00Z"/>
        </w:rPr>
      </w:pPr>
      <w:ins w:id="671" w:author="Ryan Lemos" w:date="2019-02-24T18:36:00Z">
        <w:r>
          <w:t xml:space="preserve">Quanto as tecnologias de codificação utilizadas, foi-se utilizado duas distintas. Uma para o </w:t>
        </w:r>
        <w:proofErr w:type="spellStart"/>
        <w:r w:rsidRPr="004D32E9">
          <w:rPr>
            <w:i/>
            <w:rPrChange w:id="672" w:author="Ryan Lemos" w:date="2019-02-24T18:37:00Z">
              <w:rPr/>
            </w:rPrChange>
          </w:rPr>
          <w:t>frontend</w:t>
        </w:r>
        <w:proofErr w:type="spellEnd"/>
        <w:r>
          <w:t xml:space="preserve"> e outra para o </w:t>
        </w:r>
        <w:proofErr w:type="spellStart"/>
        <w:r w:rsidRPr="004D32E9">
          <w:rPr>
            <w:i/>
            <w:rPrChange w:id="673" w:author="Ryan Lemos" w:date="2019-02-24T18:36:00Z">
              <w:rPr/>
            </w:rPrChange>
          </w:rPr>
          <w:t>backend</w:t>
        </w:r>
      </w:ins>
      <w:proofErr w:type="spellEnd"/>
      <w:ins w:id="674" w:author="Ryan Lemos" w:date="2019-02-24T18:37:00Z">
        <w:r>
          <w:t xml:space="preserve">. Para a primeira foi-se utilizada o Visual Studio </w:t>
        </w:r>
        <w:proofErr w:type="spellStart"/>
        <w:r>
          <w:t>Code</w:t>
        </w:r>
        <w:proofErr w:type="spellEnd"/>
        <w:r>
          <w:t xml:space="preserve"> (VSCODE) da Microsoft, pois apoia o desenvolvimento em </w:t>
        </w:r>
        <w:proofErr w:type="spellStart"/>
        <w:r>
          <w:t>TypeScript</w:t>
        </w:r>
      </w:ins>
      <w:proofErr w:type="spellEnd"/>
      <w:ins w:id="675" w:author="Ryan Lemos" w:date="2019-02-24T18:38:00Z">
        <w:r>
          <w:t xml:space="preserve"> auxiliando em complementação de nomes de funções e pacotes. É uma solução gratuita e completa, pois conta com uma co</w:t>
        </w:r>
      </w:ins>
      <w:ins w:id="676" w:author="Ryan Lemos" w:date="2019-02-24T18:39:00Z">
        <w:r>
          <w:t>munidade que desenvolve uma série de plugins que auxiliam vários processos de desenvolvimento.</w:t>
        </w:r>
      </w:ins>
      <w:ins w:id="677" w:author="Ryan Lemos" w:date="2019-02-24T18:38:00Z">
        <w:r>
          <w:t xml:space="preserve"> Já para o </w:t>
        </w:r>
        <w:proofErr w:type="spellStart"/>
        <w:r w:rsidRPr="004D32E9">
          <w:rPr>
            <w:i/>
            <w:rPrChange w:id="678" w:author="Ryan Lemos" w:date="2019-02-24T18:39:00Z">
              <w:rPr/>
            </w:rPrChange>
          </w:rPr>
          <w:t>backend</w:t>
        </w:r>
      </w:ins>
      <w:proofErr w:type="spellEnd"/>
      <w:ins w:id="679" w:author="Ryan Lemos" w:date="2019-02-24T18:39:00Z">
        <w:r>
          <w:t xml:space="preserve"> utilizou-se uma ferramenta paga chamada PHP </w:t>
        </w:r>
        <w:proofErr w:type="spellStart"/>
        <w:r>
          <w:t>Storm</w:t>
        </w:r>
        <w:proofErr w:type="spellEnd"/>
        <w:r>
          <w:t>. Por</w:t>
        </w:r>
      </w:ins>
      <w:ins w:id="680" w:author="Ryan Lemos" w:date="2019-02-24T18:40:00Z">
        <w:r>
          <w:t>ém há distribuição gratuita para estudantes até que concluam seus estudos. Ela oferece uma série de recursos que auxiliam o desenvolvimento</w:t>
        </w:r>
      </w:ins>
      <w:ins w:id="681" w:author="Ryan Lemos" w:date="2019-02-24T18:41:00Z">
        <w:r>
          <w:t>, aumentando a produtividade e velocidade de desenvolvimento.</w:t>
        </w:r>
      </w:ins>
      <w:ins w:id="682" w:author="Ryan Lemos" w:date="2019-02-24T18:39:00Z">
        <w:r>
          <w:t xml:space="preserve"> </w:t>
        </w:r>
      </w:ins>
    </w:p>
    <w:p w14:paraId="5EDE27A9" w14:textId="77777777" w:rsidR="009A2E13" w:rsidRDefault="009A2E13">
      <w:pPr>
        <w:rPr>
          <w:ins w:id="683" w:author="Ryan Lemos" w:date="2019-08-07T19:26:00Z"/>
        </w:rPr>
      </w:pPr>
    </w:p>
    <w:p w14:paraId="40F197ED" w14:textId="77777777" w:rsidR="009A2E13" w:rsidRDefault="009A2E13">
      <w:pPr>
        <w:pStyle w:val="Ttulo2"/>
        <w:rPr>
          <w:ins w:id="684" w:author="Ryan Lemos" w:date="2019-08-07T19:26:00Z"/>
        </w:rPr>
        <w:pPrChange w:id="685" w:author="Ryan Lemos" w:date="2019-08-07T19:26:00Z">
          <w:pPr>
            <w:pStyle w:val="Ttulo3"/>
          </w:pPr>
        </w:pPrChange>
      </w:pPr>
      <w:bookmarkStart w:id="686" w:name="_Toc16102714"/>
      <w:ins w:id="687" w:author="Ryan Lemos" w:date="2019-08-07T19:26:00Z">
        <w:r>
          <w:t>Estruturação do sistema</w:t>
        </w:r>
        <w:bookmarkEnd w:id="686"/>
      </w:ins>
    </w:p>
    <w:p w14:paraId="0F5E32CC" w14:textId="77777777" w:rsidR="009A2E13" w:rsidRDefault="009A2E13" w:rsidP="009A2E13">
      <w:pPr>
        <w:rPr>
          <w:ins w:id="688" w:author="Ryan Lemos" w:date="2019-08-07T19:26:00Z"/>
        </w:rPr>
      </w:pPr>
    </w:p>
    <w:p w14:paraId="2BCF6B77" w14:textId="562B0710" w:rsidR="009A2E13" w:rsidRDefault="009A2E13" w:rsidP="009A2E13">
      <w:pPr>
        <w:rPr>
          <w:ins w:id="689" w:author="Ryan Lemos" w:date="2019-08-07T19:28:00Z"/>
        </w:rPr>
      </w:pPr>
      <w:ins w:id="690" w:author="Ryan Lemos" w:date="2019-08-07T19:26:00Z">
        <w:r w:rsidRPr="00085AE7">
          <w:rPr>
            <w:highlight w:val="cyan"/>
            <w:rPrChange w:id="691" w:author="Ryan Lemos" w:date="2019-08-07T20:36:00Z">
              <w:rPr/>
            </w:rPrChange>
          </w:rPr>
          <w:t>Alguns modelos de dados e documentos foram utilizados para suportar o desenvolvimento do ambiente. Como modelos têm-se a modelagem de banco de dados e 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ins>
    </w:p>
    <w:p w14:paraId="4BBAC63B" w14:textId="77777777" w:rsidR="009A2E13" w:rsidRDefault="009A2E13" w:rsidP="009A2E13">
      <w:pPr>
        <w:rPr>
          <w:ins w:id="692" w:author="Ryan Lemos" w:date="2019-08-07T19:28:00Z"/>
        </w:rPr>
      </w:pPr>
    </w:p>
    <w:p w14:paraId="4AE3DD7D" w14:textId="77777777" w:rsidR="009A2E13" w:rsidRDefault="009A2E13">
      <w:pPr>
        <w:pStyle w:val="Ttulo2"/>
        <w:rPr>
          <w:ins w:id="693" w:author="Ryan Lemos" w:date="2019-08-07T19:28:00Z"/>
        </w:rPr>
        <w:pPrChange w:id="694" w:author="Ryan Lemos" w:date="2019-08-07T19:28:00Z">
          <w:pPr>
            <w:pStyle w:val="Ttulo4"/>
          </w:pPr>
        </w:pPrChange>
      </w:pPr>
      <w:bookmarkStart w:id="695" w:name="_Toc16102715"/>
      <w:ins w:id="696" w:author="Ryan Lemos" w:date="2019-08-07T19:28:00Z">
        <w:r>
          <w:t>Diagrama de banco de dados</w:t>
        </w:r>
        <w:bookmarkEnd w:id="695"/>
      </w:ins>
    </w:p>
    <w:p w14:paraId="22B4D6FC" w14:textId="77777777" w:rsidR="009A2E13" w:rsidRDefault="009A2E13" w:rsidP="009A2E13">
      <w:pPr>
        <w:rPr>
          <w:ins w:id="697" w:author="Ryan Lemos" w:date="2019-08-07T19:28:00Z"/>
        </w:rPr>
      </w:pPr>
    </w:p>
    <w:p w14:paraId="0EA83B78" w14:textId="77777777" w:rsidR="009A2E13" w:rsidRPr="00085AE7" w:rsidRDefault="009A2E13" w:rsidP="009A2E13">
      <w:pPr>
        <w:rPr>
          <w:ins w:id="698" w:author="Ryan Lemos" w:date="2019-08-07T19:28:00Z"/>
          <w:highlight w:val="cyan"/>
          <w:rPrChange w:id="699" w:author="Ryan Lemos" w:date="2019-08-07T20:36:00Z">
            <w:rPr>
              <w:ins w:id="700" w:author="Ryan Lemos" w:date="2019-08-07T19:28:00Z"/>
            </w:rPr>
          </w:rPrChange>
        </w:rPr>
      </w:pPr>
      <w:ins w:id="701" w:author="Ryan Lemos" w:date="2019-08-07T19:28:00Z">
        <w:r w:rsidRPr="00085AE7">
          <w:rPr>
            <w:highlight w:val="cyan"/>
            <w:rPrChange w:id="702" w:author="Ryan Lemos" w:date="2019-08-07T20:36:00Z">
              <w:rPr/>
            </w:rPrChange>
          </w:rPr>
          <w:t xml:space="preserve">Através de entrevistas e estudo dos requisitos gerou-se um modelo de banco de dados do ambiente para o primeiro release. Este modelo, por se tratar de um banco de dados relacional, vem explicitar as entidades e os seus relacionamentos. Assim os próximos parágrafos explicam o significado de cada tabela e o seu motivo de relacionar com outras tabelas. </w:t>
        </w:r>
      </w:ins>
    </w:p>
    <w:p w14:paraId="66FE2DBA" w14:textId="77777777" w:rsidR="009A2E13" w:rsidRPr="00085AE7" w:rsidRDefault="009A2E13" w:rsidP="009A2E13">
      <w:pPr>
        <w:rPr>
          <w:ins w:id="703" w:author="Ryan Lemos" w:date="2019-08-07T19:28:00Z"/>
          <w:highlight w:val="cyan"/>
          <w:rPrChange w:id="704" w:author="Ryan Lemos" w:date="2019-08-07T20:36:00Z">
            <w:rPr>
              <w:ins w:id="705" w:author="Ryan Lemos" w:date="2019-08-07T19:28:00Z"/>
            </w:rPr>
          </w:rPrChange>
        </w:rPr>
      </w:pPr>
      <w:ins w:id="706" w:author="Ryan Lemos" w:date="2019-08-07T19:28:00Z">
        <w:r w:rsidRPr="00085AE7">
          <w:rPr>
            <w:highlight w:val="cyan"/>
            <w:rPrChange w:id="707" w:author="Ryan Lemos" w:date="2019-08-07T20:36:00Z">
              <w:rPr/>
            </w:rPrChange>
          </w:rPr>
          <w:t xml:space="preserve">A </w:t>
        </w:r>
        <w:r w:rsidRPr="00085AE7">
          <w:rPr>
            <w:highlight w:val="cyan"/>
            <w:rPrChange w:id="708" w:author="Ryan Lemos" w:date="2019-08-07T20:36:00Z">
              <w:rPr>
                <w:highlight w:val="yellow"/>
              </w:rPr>
            </w:rPrChange>
          </w:rPr>
          <w:t>figura x</w:t>
        </w:r>
        <w:r w:rsidRPr="00085AE7">
          <w:rPr>
            <w:highlight w:val="cyan"/>
            <w:rPrChange w:id="709" w:author="Ryan Lemos" w:date="2019-08-07T20:36:00Z">
              <w:rPr/>
            </w:rPrChange>
          </w:rPr>
          <w:t xml:space="preserve"> representa o modelo de banco de dados relacional do primeiro release. Nota-se primeiramente ao observar a figura que as tabelas têm seus nomes no idioma inglês. </w:t>
        </w:r>
        <w:r w:rsidRPr="00085AE7">
          <w:rPr>
            <w:highlight w:val="cyan"/>
            <w:rPrChange w:id="710" w:author="Ryan Lemos" w:date="2019-08-07T20:36:00Z">
              <w:rPr/>
            </w:rPrChange>
          </w:rPr>
          <w:lastRenderedPageBreak/>
          <w:t xml:space="preserve">Isso se dá para uma melhor adequação ao </w:t>
        </w:r>
        <w:proofErr w:type="spellStart"/>
        <w:r w:rsidRPr="00085AE7">
          <w:rPr>
            <w:highlight w:val="cyan"/>
            <w:rPrChange w:id="711" w:author="Ryan Lemos" w:date="2019-08-07T20:36:00Z">
              <w:rPr/>
            </w:rPrChange>
          </w:rPr>
          <w:t>Laravel</w:t>
        </w:r>
        <w:proofErr w:type="spellEnd"/>
        <w:r w:rsidRPr="00085AE7">
          <w:rPr>
            <w:highlight w:val="cyan"/>
            <w:rPrChange w:id="712" w:author="Ryan Lemos" w:date="2019-08-07T20:36:00Z">
              <w:rPr/>
            </w:rPrChange>
          </w:rPr>
          <w:t xml:space="preserve"> que reconhece os nomes das tabelas em seu </w:t>
        </w:r>
        <w:proofErr w:type="spellStart"/>
        <w:r w:rsidRPr="00085AE7">
          <w:rPr>
            <w:i/>
            <w:highlight w:val="cyan"/>
            <w:rPrChange w:id="713" w:author="Ryan Lemos" w:date="2019-08-07T20:36:00Z">
              <w:rPr>
                <w:i/>
              </w:rPr>
            </w:rPrChange>
          </w:rPr>
          <w:t>Models</w:t>
        </w:r>
        <w:proofErr w:type="spellEnd"/>
        <w:r w:rsidRPr="00085AE7">
          <w:rPr>
            <w:highlight w:val="cyan"/>
            <w:rPrChange w:id="714" w:author="Ryan Lemos" w:date="2019-08-07T20:36:00Z">
              <w:rPr/>
            </w:rPrChange>
          </w:rPr>
          <w:t xml:space="preserve"> e acrescenta a pluralização através do idioma inglês. Se o </w:t>
        </w:r>
        <w:proofErr w:type="spellStart"/>
        <w:r w:rsidRPr="00085AE7">
          <w:rPr>
            <w:i/>
            <w:highlight w:val="cyan"/>
            <w:rPrChange w:id="715" w:author="Ryan Lemos" w:date="2019-08-07T20:36:00Z">
              <w:rPr>
                <w:i/>
              </w:rPr>
            </w:rPrChange>
          </w:rPr>
          <w:t>model</w:t>
        </w:r>
        <w:proofErr w:type="spellEnd"/>
        <w:r w:rsidRPr="00085AE7">
          <w:rPr>
            <w:highlight w:val="cyan"/>
            <w:rPrChange w:id="716" w:author="Ryan Lemos" w:date="2019-08-07T20:36:00Z">
              <w:rPr/>
            </w:rPrChange>
          </w:rPr>
          <w:t xml:space="preserve"> se chama </w:t>
        </w:r>
        <w:proofErr w:type="spellStart"/>
        <w:r w:rsidRPr="00085AE7">
          <w:rPr>
            <w:i/>
            <w:highlight w:val="cyan"/>
            <w:rPrChange w:id="717" w:author="Ryan Lemos" w:date="2019-08-07T20:36:00Z">
              <w:rPr>
                <w:i/>
              </w:rPr>
            </w:rPrChange>
          </w:rPr>
          <w:t>User</w:t>
        </w:r>
        <w:proofErr w:type="spellEnd"/>
        <w:r w:rsidRPr="00085AE7">
          <w:rPr>
            <w:highlight w:val="cyan"/>
            <w:rPrChange w:id="718" w:author="Ryan Lemos" w:date="2019-08-07T20:36:00Z">
              <w:rPr/>
            </w:rPrChange>
          </w:rPr>
          <w:t xml:space="preserve">, o </w:t>
        </w:r>
        <w:proofErr w:type="spellStart"/>
        <w:r w:rsidRPr="00085AE7">
          <w:rPr>
            <w:highlight w:val="cyan"/>
            <w:rPrChange w:id="719" w:author="Ryan Lemos" w:date="2019-08-07T20:36:00Z">
              <w:rPr/>
            </w:rPrChange>
          </w:rPr>
          <w:t>Laravel</w:t>
        </w:r>
        <w:proofErr w:type="spellEnd"/>
        <w:r w:rsidRPr="00085AE7">
          <w:rPr>
            <w:highlight w:val="cyan"/>
            <w:rPrChange w:id="720" w:author="Ryan Lemos" w:date="2019-08-07T20:36:00Z">
              <w:rPr/>
            </w:rPrChange>
          </w:rPr>
          <w:t xml:space="preserve"> automaticamente entende que deve procurar na base de dados uma tabela com nome </w:t>
        </w:r>
        <w:proofErr w:type="spellStart"/>
        <w:r w:rsidRPr="00085AE7">
          <w:rPr>
            <w:i/>
            <w:highlight w:val="cyan"/>
            <w:rPrChange w:id="721" w:author="Ryan Lemos" w:date="2019-08-07T20:36:00Z">
              <w:rPr>
                <w:i/>
              </w:rPr>
            </w:rPrChange>
          </w:rPr>
          <w:t>users</w:t>
        </w:r>
        <w:proofErr w:type="spellEnd"/>
        <w:r w:rsidRPr="00085AE7">
          <w:rPr>
            <w:highlight w:val="cyan"/>
            <w:rPrChange w:id="722" w:author="Ryan Lemos" w:date="2019-08-07T20:36:00Z">
              <w:rPr/>
            </w:rPrChange>
          </w:rPr>
          <w:t xml:space="preserve">. Porém isso pode ser mudado na configuração do </w:t>
        </w:r>
        <w:proofErr w:type="spellStart"/>
        <w:r w:rsidRPr="00085AE7">
          <w:rPr>
            <w:highlight w:val="cyan"/>
            <w:rPrChange w:id="723" w:author="Ryan Lemos" w:date="2019-08-07T20:36:00Z">
              <w:rPr/>
            </w:rPrChange>
          </w:rPr>
          <w:t>Laravel</w:t>
        </w:r>
        <w:proofErr w:type="spellEnd"/>
        <w:r w:rsidRPr="00085AE7">
          <w:rPr>
            <w:highlight w:val="cyan"/>
            <w:rPrChange w:id="724" w:author="Ryan Lemos" w:date="2019-08-07T20:36:00Z">
              <w:rPr/>
            </w:rPrChange>
          </w:rPr>
          <w:t xml:space="preserve">, mas a escolha do idioma inglês poupa esse tempo de trocar as configurações de cada </w:t>
        </w:r>
        <w:proofErr w:type="spellStart"/>
        <w:r w:rsidRPr="00085AE7">
          <w:rPr>
            <w:i/>
            <w:highlight w:val="cyan"/>
            <w:rPrChange w:id="725" w:author="Ryan Lemos" w:date="2019-08-07T20:36:00Z">
              <w:rPr>
                <w:i/>
              </w:rPr>
            </w:rPrChange>
          </w:rPr>
          <w:t>model</w:t>
        </w:r>
        <w:proofErr w:type="spellEnd"/>
        <w:r w:rsidRPr="00085AE7">
          <w:rPr>
            <w:highlight w:val="cyan"/>
            <w:rPrChange w:id="726" w:author="Ryan Lemos" w:date="2019-08-07T20:36:00Z">
              <w:rPr/>
            </w:rPrChange>
          </w:rPr>
          <w:t xml:space="preserve">. Outro motivo pela escolha do idioma inglês se dá pelo pensamento de expandir esse projeto no futuro, então para padronizar deixou-se os nomes em inglês e seguindo o padrão do </w:t>
        </w:r>
        <w:proofErr w:type="spellStart"/>
        <w:r w:rsidRPr="00085AE7">
          <w:rPr>
            <w:highlight w:val="cyan"/>
            <w:rPrChange w:id="727" w:author="Ryan Lemos" w:date="2019-08-07T20:36:00Z">
              <w:rPr/>
            </w:rPrChange>
          </w:rPr>
          <w:t>Laravel</w:t>
        </w:r>
        <w:proofErr w:type="spellEnd"/>
        <w:r w:rsidRPr="00085AE7">
          <w:rPr>
            <w:highlight w:val="cyan"/>
            <w:rPrChange w:id="728" w:author="Ryan Lemos" w:date="2019-08-07T20:36:00Z">
              <w:rPr/>
            </w:rPrChange>
          </w:rPr>
          <w:t>.</w:t>
        </w:r>
      </w:ins>
    </w:p>
    <w:p w14:paraId="402D2F2F" w14:textId="77777777" w:rsidR="009A2E13" w:rsidRPr="00085AE7" w:rsidRDefault="009A2E13" w:rsidP="009A2E13">
      <w:pPr>
        <w:rPr>
          <w:ins w:id="729" w:author="Ryan Lemos" w:date="2019-08-07T19:28:00Z"/>
          <w:highlight w:val="cyan"/>
          <w:rPrChange w:id="730" w:author="Ryan Lemos" w:date="2019-08-07T20:36:00Z">
            <w:rPr>
              <w:ins w:id="731" w:author="Ryan Lemos" w:date="2019-08-07T19:28:00Z"/>
            </w:rPr>
          </w:rPrChange>
        </w:rPr>
      </w:pPr>
      <w:ins w:id="732" w:author="Ryan Lemos" w:date="2019-08-07T19:28:00Z">
        <w:r w:rsidRPr="00085AE7">
          <w:rPr>
            <w:highlight w:val="cyan"/>
            <w:rPrChange w:id="733" w:author="Ryan Lemos" w:date="2019-08-07T20:36:00Z">
              <w:rPr/>
            </w:rPrChange>
          </w:rPr>
          <w:t>Como dito nos parágrafos anteriores, a confecção das tabelas foi feita através de entrevistas aos professores e gestores da escola. Tem-se a tabela base de usuários (</w:t>
        </w:r>
        <w:proofErr w:type="spellStart"/>
        <w:r w:rsidRPr="00085AE7">
          <w:rPr>
            <w:i/>
            <w:highlight w:val="cyan"/>
            <w:rPrChange w:id="734" w:author="Ryan Lemos" w:date="2019-08-07T20:36:00Z">
              <w:rPr>
                <w:i/>
              </w:rPr>
            </w:rPrChange>
          </w:rPr>
          <w:t>users</w:t>
        </w:r>
        <w:proofErr w:type="spellEnd"/>
        <w:r w:rsidRPr="00085AE7">
          <w:rPr>
            <w:highlight w:val="cyan"/>
            <w:rPrChange w:id="735" w:author="Ryan Lemos" w:date="2019-08-07T20:36:00Z">
              <w:rPr/>
            </w:rPrChange>
          </w:rPr>
          <w:t>) que se relaciona com diversas tabelas, um desses relacionamentos é com a tabela de perfis (</w:t>
        </w:r>
        <w:r w:rsidRPr="00085AE7">
          <w:rPr>
            <w:i/>
            <w:highlight w:val="cyan"/>
            <w:rPrChange w:id="736" w:author="Ryan Lemos" w:date="2019-08-07T20:36:00Z">
              <w:rPr>
                <w:i/>
              </w:rPr>
            </w:rPrChange>
          </w:rPr>
          <w:t>roles</w:t>
        </w:r>
        <w:r w:rsidRPr="00085AE7">
          <w:rPr>
            <w:highlight w:val="cyan"/>
            <w:rPrChange w:id="737" w:author="Ryan Lemos" w:date="2019-08-07T20:36:00Z">
              <w:rPr/>
            </w:rPrChange>
          </w:rPr>
          <w:t>) que dita qual perfil o usuário tem. Além disso a tabela de usuários também se relaciona com a tabela de turmas (</w:t>
        </w:r>
        <w:proofErr w:type="spellStart"/>
        <w:r w:rsidRPr="00085AE7">
          <w:rPr>
            <w:i/>
            <w:highlight w:val="cyan"/>
            <w:rPrChange w:id="738" w:author="Ryan Lemos" w:date="2019-08-07T20:36:00Z">
              <w:rPr>
                <w:i/>
              </w:rPr>
            </w:rPrChange>
          </w:rPr>
          <w:t>groups</w:t>
        </w:r>
        <w:proofErr w:type="spellEnd"/>
        <w:r w:rsidRPr="00085AE7">
          <w:rPr>
            <w:highlight w:val="cyan"/>
            <w:rPrChange w:id="739" w:author="Ryan Lemos" w:date="2019-08-07T20:36:00Z">
              <w:rPr/>
            </w:rPrChange>
          </w:rPr>
          <w:t>), de duas maneiras uma sendo aluno e outro um usuário professor. Por último a tabela de usuário se relaciona com a tabela de dúvidas (</w:t>
        </w:r>
        <w:proofErr w:type="spellStart"/>
        <w:r w:rsidRPr="00085AE7">
          <w:rPr>
            <w:i/>
            <w:highlight w:val="cyan"/>
            <w:rPrChange w:id="740" w:author="Ryan Lemos" w:date="2019-08-07T20:36:00Z">
              <w:rPr>
                <w:i/>
              </w:rPr>
            </w:rPrChange>
          </w:rPr>
          <w:t>doubts</w:t>
        </w:r>
        <w:proofErr w:type="spellEnd"/>
        <w:r w:rsidRPr="00085AE7">
          <w:rPr>
            <w:highlight w:val="cyan"/>
            <w:rPrChange w:id="741" w:author="Ryan Lemos" w:date="2019-08-07T20:36:00Z">
              <w:rPr/>
            </w:rPrChange>
          </w:rPr>
          <w:t>). Esse relacionamento se trata de uma dúvida de um aluno.</w:t>
        </w:r>
      </w:ins>
    </w:p>
    <w:p w14:paraId="2077E628" w14:textId="77777777" w:rsidR="009A2E13" w:rsidRPr="00085AE7" w:rsidRDefault="009A2E13" w:rsidP="009A2E13">
      <w:pPr>
        <w:rPr>
          <w:ins w:id="742" w:author="Ryan Lemos" w:date="2019-08-07T19:28:00Z"/>
          <w:highlight w:val="cyan"/>
          <w:rPrChange w:id="743" w:author="Ryan Lemos" w:date="2019-08-07T20:36:00Z">
            <w:rPr>
              <w:ins w:id="744" w:author="Ryan Lemos" w:date="2019-08-07T19:28:00Z"/>
            </w:rPr>
          </w:rPrChange>
        </w:rPr>
      </w:pPr>
      <w:ins w:id="745" w:author="Ryan Lemos" w:date="2019-08-07T19:28:00Z">
        <w:r w:rsidRPr="00085AE7">
          <w:rPr>
            <w:highlight w:val="cyan"/>
            <w:rPrChange w:id="746" w:author="Ryan Lemos" w:date="2019-08-07T20:36:00Z">
              <w:rPr/>
            </w:rPrChange>
          </w:rPr>
          <w:t>Quanto as turmas, podem-se relacionar com os eventos (</w:t>
        </w:r>
        <w:proofErr w:type="spellStart"/>
        <w:r w:rsidRPr="00085AE7">
          <w:rPr>
            <w:i/>
            <w:highlight w:val="cyan"/>
            <w:rPrChange w:id="747" w:author="Ryan Lemos" w:date="2019-08-07T20:36:00Z">
              <w:rPr>
                <w:i/>
              </w:rPr>
            </w:rPrChange>
          </w:rPr>
          <w:t>events</w:t>
        </w:r>
        <w:proofErr w:type="spellEnd"/>
        <w:r w:rsidRPr="00085AE7">
          <w:rPr>
            <w:highlight w:val="cyan"/>
            <w:rPrChange w:id="748" w:author="Ryan Lemos" w:date="2019-08-07T20:36:00Z">
              <w:rPr/>
            </w:rPrChange>
          </w:rPr>
          <w:t xml:space="preserve">), já que um evento pode ou não pertencer a uma turma. O atributo </w:t>
        </w:r>
        <w:proofErr w:type="spellStart"/>
        <w:r w:rsidRPr="00085AE7">
          <w:rPr>
            <w:i/>
            <w:highlight w:val="cyan"/>
            <w:rPrChange w:id="749" w:author="Ryan Lemos" w:date="2019-08-07T20:36:00Z">
              <w:rPr>
                <w:i/>
              </w:rPr>
            </w:rPrChange>
          </w:rPr>
          <w:t>public</w:t>
        </w:r>
        <w:proofErr w:type="spellEnd"/>
        <w:r w:rsidRPr="00085AE7">
          <w:rPr>
            <w:highlight w:val="cyan"/>
            <w:rPrChange w:id="750" w:author="Ryan Lemos" w:date="2019-08-07T20:36:00Z">
              <w:rPr/>
            </w:rPrChange>
          </w:rPr>
          <w:t xml:space="preserve"> da tabela de eventos, indica se o evento foi cadastrado para uma turma em específico ou para toda a escola.</w:t>
        </w:r>
      </w:ins>
    </w:p>
    <w:p w14:paraId="32C55C55" w14:textId="77777777" w:rsidR="009A2E13" w:rsidRPr="00085AE7" w:rsidRDefault="009A2E13" w:rsidP="009A2E13">
      <w:pPr>
        <w:rPr>
          <w:ins w:id="751" w:author="Ryan Lemos" w:date="2019-08-07T19:28:00Z"/>
          <w:highlight w:val="cyan"/>
          <w:rPrChange w:id="752" w:author="Ryan Lemos" w:date="2019-08-07T20:36:00Z">
            <w:rPr>
              <w:ins w:id="753" w:author="Ryan Lemos" w:date="2019-08-07T19:28:00Z"/>
            </w:rPr>
          </w:rPrChange>
        </w:rPr>
      </w:pPr>
      <w:ins w:id="754" w:author="Ryan Lemos" w:date="2019-08-07T19:28:00Z">
        <w:r w:rsidRPr="00085AE7">
          <w:rPr>
            <w:highlight w:val="cyan"/>
            <w:rPrChange w:id="755" w:author="Ryan Lemos" w:date="2019-08-07T20:36:00Z">
              <w:rPr/>
            </w:rPrChange>
          </w:rPr>
          <w:t>Tem-se ainda a tabela de permissões (</w:t>
        </w:r>
        <w:proofErr w:type="spellStart"/>
        <w:r w:rsidRPr="00085AE7">
          <w:rPr>
            <w:i/>
            <w:highlight w:val="cyan"/>
            <w:rPrChange w:id="756" w:author="Ryan Lemos" w:date="2019-08-07T20:36:00Z">
              <w:rPr>
                <w:i/>
              </w:rPr>
            </w:rPrChange>
          </w:rPr>
          <w:t>permissions</w:t>
        </w:r>
        <w:proofErr w:type="spellEnd"/>
        <w:r w:rsidRPr="00085AE7">
          <w:rPr>
            <w:highlight w:val="cyan"/>
            <w:rPrChange w:id="757" w:author="Ryan Lemos" w:date="2019-08-07T20:36:00Z">
              <w:rPr/>
            </w:rPrChange>
          </w:rPr>
          <w:t>), que se relaciona com duas outras tabelas, a de perfis, indicando que cada perfil pode ter n permissões. E se relaciona com um menu indicando que o menu deve conter uma permissão, permissão essa que vai indicar qual o caminho o usuário deve seguir ao clicar no menu.</w:t>
        </w:r>
      </w:ins>
    </w:p>
    <w:p w14:paraId="5873ED83" w14:textId="77777777" w:rsidR="009A2E13" w:rsidRDefault="009A2E13" w:rsidP="009A2E13">
      <w:pPr>
        <w:rPr>
          <w:ins w:id="758" w:author="Ryan Lemos" w:date="2019-08-07T19:28:00Z"/>
        </w:rPr>
      </w:pPr>
      <w:ins w:id="759" w:author="Ryan Lemos" w:date="2019-08-07T19:28:00Z">
        <w:r w:rsidRPr="00085AE7">
          <w:rPr>
            <w:highlight w:val="cyan"/>
            <w:rPrChange w:id="760" w:author="Ryan Lemos" w:date="2019-08-07T20:36:00Z">
              <w:rPr/>
            </w:rPrChange>
          </w:rPr>
          <w:t>Tem-se a tabela de materiais (</w:t>
        </w:r>
        <w:proofErr w:type="spellStart"/>
        <w:r w:rsidRPr="00085AE7">
          <w:rPr>
            <w:i/>
            <w:highlight w:val="cyan"/>
            <w:rPrChange w:id="761" w:author="Ryan Lemos" w:date="2019-08-07T20:36:00Z">
              <w:rPr>
                <w:i/>
              </w:rPr>
            </w:rPrChange>
          </w:rPr>
          <w:t>materials</w:t>
        </w:r>
        <w:proofErr w:type="spellEnd"/>
        <w:r w:rsidRPr="00085AE7">
          <w:rPr>
            <w:highlight w:val="cyan"/>
            <w:rPrChange w:id="762" w:author="Ryan Lemos" w:date="2019-08-07T20:36:00Z">
              <w:rPr/>
            </w:rPrChange>
          </w:rPr>
          <w:t>) que não se relaciona aparentemente com ninguém, porém os materiais que um aluno recebe podem ser filtrados por meio do ano em que o aluno se encontra. Então há um relacionamento indireto da tabela de materiais com as tabelas de aluno e turma (já que é na turma que se encontra o ano em que o aluno está).</w:t>
        </w:r>
        <w:r>
          <w:t xml:space="preserve">   </w:t>
        </w:r>
      </w:ins>
    </w:p>
    <w:p w14:paraId="726BA31D" w14:textId="77777777" w:rsidR="009A2E13" w:rsidRDefault="009A2E13" w:rsidP="009A2E13">
      <w:pPr>
        <w:rPr>
          <w:ins w:id="763" w:author="Ryan Lemos" w:date="2019-08-07T19:28:00Z"/>
        </w:rPr>
      </w:pPr>
    </w:p>
    <w:p w14:paraId="265D7849" w14:textId="77777777" w:rsidR="009A2E13" w:rsidRDefault="009A2E13" w:rsidP="009A2E13">
      <w:pPr>
        <w:ind w:firstLine="0"/>
        <w:rPr>
          <w:ins w:id="764" w:author="Ryan Lemos" w:date="2019-08-07T19:28:00Z"/>
        </w:rPr>
      </w:pPr>
      <w:ins w:id="765" w:author="Ryan Lemos" w:date="2019-08-07T19:28:00Z">
        <w:r>
          <w:rPr>
            <w:noProof/>
          </w:rPr>
          <w:lastRenderedPageBreak/>
          <w:drawing>
            <wp:inline distT="0" distB="0" distL="0" distR="0" wp14:anchorId="3FB90D07" wp14:editId="39358B3A">
              <wp:extent cx="5760085" cy="496189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agem v0.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4961890"/>
                      </a:xfrm>
                      <a:prstGeom prst="rect">
                        <a:avLst/>
                      </a:prstGeom>
                    </pic:spPr>
                  </pic:pic>
                </a:graphicData>
              </a:graphic>
            </wp:inline>
          </w:drawing>
        </w:r>
      </w:ins>
    </w:p>
    <w:p w14:paraId="6ADC5FF5" w14:textId="77777777" w:rsidR="009A2E13" w:rsidRDefault="009A2E13" w:rsidP="009A2E13">
      <w:pPr>
        <w:rPr>
          <w:ins w:id="766" w:author="Ryan Lemos" w:date="2019-08-07T19:28:00Z"/>
        </w:rPr>
      </w:pPr>
    </w:p>
    <w:p w14:paraId="235A393C" w14:textId="77777777" w:rsidR="009A2E13" w:rsidRDefault="009A2E13" w:rsidP="009A2E13">
      <w:pPr>
        <w:rPr>
          <w:ins w:id="767" w:author="Ryan Lemos" w:date="2019-08-07T19:28:00Z"/>
        </w:rPr>
      </w:pPr>
    </w:p>
    <w:p w14:paraId="575276C1" w14:textId="77777777" w:rsidR="009A2E13" w:rsidRDefault="009A2E13" w:rsidP="009A2E13">
      <w:pPr>
        <w:rPr>
          <w:ins w:id="768" w:author="Ryan Lemos" w:date="2019-08-07T19:28:00Z"/>
        </w:rPr>
      </w:pPr>
    </w:p>
    <w:p w14:paraId="11A2C0A7" w14:textId="77777777" w:rsidR="009A2E13" w:rsidRDefault="009A2E13">
      <w:pPr>
        <w:pStyle w:val="Ttulo2"/>
        <w:rPr>
          <w:ins w:id="769" w:author="Ryan Lemos" w:date="2019-08-07T19:28:00Z"/>
        </w:rPr>
        <w:pPrChange w:id="770" w:author="Ryan Lemos" w:date="2019-08-07T19:28:00Z">
          <w:pPr>
            <w:pStyle w:val="Ttulo4"/>
          </w:pPr>
        </w:pPrChange>
      </w:pPr>
      <w:bookmarkStart w:id="771" w:name="_Toc16102716"/>
      <w:ins w:id="772" w:author="Ryan Lemos" w:date="2019-08-07T19:28:00Z">
        <w:r>
          <w:t>Diagrama de processos</w:t>
        </w:r>
        <w:bookmarkEnd w:id="771"/>
      </w:ins>
    </w:p>
    <w:p w14:paraId="2BC587C8" w14:textId="77777777" w:rsidR="009A2E13" w:rsidRDefault="009A2E13" w:rsidP="009A2E13">
      <w:pPr>
        <w:rPr>
          <w:ins w:id="773" w:author="Ryan Lemos" w:date="2019-08-07T19:28:00Z"/>
        </w:rPr>
      </w:pPr>
    </w:p>
    <w:p w14:paraId="5A67B498" w14:textId="517EBC8D" w:rsidR="00DD2FB4" w:rsidRPr="00085AE7" w:rsidDel="009A2E13" w:rsidRDefault="009A2E13">
      <w:pPr>
        <w:rPr>
          <w:del w:id="774" w:author="Ryan Lemos" w:date="2019-08-07T19:28:00Z"/>
          <w:noProof/>
          <w:highlight w:val="cyan"/>
          <w:rPrChange w:id="775" w:author="Ryan Lemos" w:date="2019-08-07T20:35:00Z">
            <w:rPr>
              <w:del w:id="776" w:author="Ryan Lemos" w:date="2019-08-07T19:28:00Z"/>
              <w:noProof/>
            </w:rPr>
          </w:rPrChange>
        </w:rPr>
      </w:pPr>
      <w:ins w:id="777" w:author="Ryan Lemos" w:date="2019-08-07T19:28:00Z">
        <w:r w:rsidRPr="00085AE7">
          <w:rPr>
            <w:highlight w:val="cyan"/>
            <w:rPrChange w:id="778" w:author="Ryan Lemos" w:date="2019-08-07T20:35:00Z">
              <w:rPr/>
            </w:rPrChange>
          </w:rPr>
          <w:t xml:space="preserve">Para o primeiro release, como foi dito anteriormente, focou-se em funcionalidades iniciais de cadastro juntamente com as dúvidas dos alunos e as turmas. O processo foi modelado a contemplar esse processo de cadastros. Então há a figura inicial do administrador que é responsável por cadastrar o gestor na base. Feito isso o administrador é responsável por cadastrar os menus da aplicação e autorizar o que cada perfil pode fazer dentro da aplicação. Ao término dessa etapa, o usuário com perfil de gestor entra no sistema e cadastra os professores da escola, posteriormente cadastra todos os alunos também. Assim os professores podem criar suas turmas e posteriormente associar esses alunos que foram cadastrados pelo gestor. Porém antes disso o professor deve inserir materiais caso haja algum material, ou inserir eventos da </w:t>
        </w:r>
        <w:r w:rsidRPr="00085AE7">
          <w:rPr>
            <w:highlight w:val="cyan"/>
            <w:rPrChange w:id="779" w:author="Ryan Lemos" w:date="2019-08-07T20:35:00Z">
              <w:rPr/>
            </w:rPrChange>
          </w:rPr>
          <w:lastRenderedPageBreak/>
          <w:t xml:space="preserve">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enviá-la ao professor que a responderá. Todo esse processo pode ser visto na </w:t>
        </w:r>
        <w:r w:rsidRPr="00085AE7">
          <w:rPr>
            <w:highlight w:val="cyan"/>
            <w:rPrChange w:id="780" w:author="Ryan Lemos" w:date="2019-08-07T20:35:00Z">
              <w:rPr>
                <w:highlight w:val="yellow"/>
              </w:rPr>
            </w:rPrChange>
          </w:rPr>
          <w:t>figura X.</w:t>
        </w:r>
        <w:r w:rsidRPr="00085AE7">
          <w:rPr>
            <w:noProof/>
            <w:highlight w:val="cyan"/>
            <w:rPrChange w:id="781" w:author="Ryan Lemos" w:date="2019-08-07T20:35:00Z">
              <w:rPr>
                <w:noProof/>
              </w:rPr>
            </w:rPrChange>
          </w:rPr>
          <w:t xml:space="preserve"> </w:t>
        </w:r>
      </w:ins>
    </w:p>
    <w:p w14:paraId="57880608" w14:textId="77777777" w:rsidR="00B265CE" w:rsidRPr="00085AE7" w:rsidDel="009A2E13" w:rsidRDefault="00B265CE">
      <w:pPr>
        <w:ind w:firstLine="0"/>
        <w:rPr>
          <w:del w:id="782" w:author="Ryan Lemos" w:date="2019-08-07T19:28:00Z"/>
          <w:highlight w:val="cyan"/>
          <w:rPrChange w:id="783" w:author="Ryan Lemos" w:date="2019-08-07T20:35:00Z">
            <w:rPr>
              <w:del w:id="784" w:author="Ryan Lemos" w:date="2019-08-07T19:28:00Z"/>
            </w:rPr>
          </w:rPrChange>
        </w:rPr>
        <w:pPrChange w:id="785" w:author="Ryan Lemos" w:date="2019-08-07T19:29:00Z">
          <w:pPr/>
        </w:pPrChange>
      </w:pPr>
    </w:p>
    <w:p w14:paraId="185C4071" w14:textId="3577ED25" w:rsidR="00B265CE" w:rsidRPr="00085AE7" w:rsidDel="009A2E13" w:rsidRDefault="00B265CE">
      <w:pPr>
        <w:pStyle w:val="Ttulo3"/>
        <w:ind w:left="0" w:firstLine="0"/>
        <w:rPr>
          <w:del w:id="786" w:author="Ryan Lemos" w:date="2019-08-07T19:26:00Z"/>
          <w:highlight w:val="cyan"/>
          <w:rPrChange w:id="787" w:author="Ryan Lemos" w:date="2019-08-07T20:35:00Z">
            <w:rPr>
              <w:del w:id="788" w:author="Ryan Lemos" w:date="2019-08-07T19:26:00Z"/>
            </w:rPr>
          </w:rPrChange>
        </w:rPr>
        <w:pPrChange w:id="789" w:author="Ryan Lemos" w:date="2019-08-07T19:29:00Z">
          <w:pPr>
            <w:pStyle w:val="Ttulo2"/>
          </w:pPr>
        </w:pPrChange>
      </w:pPr>
      <w:del w:id="790" w:author="Ryan Lemos" w:date="2019-02-20T11:07:00Z">
        <w:r w:rsidRPr="00085AE7" w:rsidDel="007116CC">
          <w:rPr>
            <w:highlight w:val="cyan"/>
            <w:rPrChange w:id="791" w:author="Ryan Lemos" w:date="2019-08-07T20:35:00Z">
              <w:rPr>
                <w:caps w:val="0"/>
              </w:rPr>
            </w:rPrChange>
          </w:rPr>
          <w:delText>documentação</w:delText>
        </w:r>
      </w:del>
    </w:p>
    <w:p w14:paraId="2620F93B" w14:textId="54D177B0" w:rsidR="00B265CE" w:rsidRPr="00085AE7" w:rsidDel="009A2E13" w:rsidRDefault="00B265CE">
      <w:pPr>
        <w:ind w:firstLine="0"/>
        <w:rPr>
          <w:del w:id="792" w:author="Ryan Lemos" w:date="2019-08-07T19:26:00Z"/>
          <w:highlight w:val="cyan"/>
          <w:rPrChange w:id="793" w:author="Ryan Lemos" w:date="2019-08-07T20:35:00Z">
            <w:rPr>
              <w:del w:id="794" w:author="Ryan Lemos" w:date="2019-08-07T19:26:00Z"/>
            </w:rPr>
          </w:rPrChange>
        </w:rPr>
        <w:pPrChange w:id="795" w:author="Ryan Lemos" w:date="2019-08-07T19:29:00Z">
          <w:pPr/>
        </w:pPrChange>
      </w:pPr>
    </w:p>
    <w:p w14:paraId="5A061F87" w14:textId="79463656" w:rsidR="00B265CE" w:rsidRPr="00085AE7" w:rsidDel="009A2E13" w:rsidRDefault="00B265CE">
      <w:pPr>
        <w:ind w:firstLine="0"/>
        <w:rPr>
          <w:del w:id="796" w:author="Ryan Lemos" w:date="2019-08-07T19:26:00Z"/>
          <w:highlight w:val="cyan"/>
          <w:rPrChange w:id="797" w:author="Ryan Lemos" w:date="2019-08-07T20:35:00Z">
            <w:rPr>
              <w:del w:id="798" w:author="Ryan Lemos" w:date="2019-08-07T19:26:00Z"/>
            </w:rPr>
          </w:rPrChange>
        </w:rPr>
        <w:pPrChange w:id="799" w:author="Ryan Lemos" w:date="2019-08-07T19:29:00Z">
          <w:pPr/>
        </w:pPrChange>
      </w:pPr>
      <w:del w:id="800" w:author="Ryan Lemos" w:date="2019-08-07T19:26:00Z">
        <w:r w:rsidRPr="00085AE7" w:rsidDel="009A2E13">
          <w:rPr>
            <w:highlight w:val="cyan"/>
            <w:rPrChange w:id="801" w:author="Ryan Lemos" w:date="2019-08-07T20:35:00Z">
              <w:rPr/>
            </w:rPrChange>
          </w:rPr>
          <w:delText xml:space="preserve">Alguns modelos de dados e documentos foram utilizados para suportar o desenvolvimento do ambiente. Como modelos têm-se a modelagem de banco de dados e </w:delText>
        </w:r>
        <w:r w:rsidR="00FF70F9" w:rsidRPr="00085AE7" w:rsidDel="009A2E13">
          <w:rPr>
            <w:highlight w:val="cyan"/>
            <w:rPrChange w:id="802" w:author="Ryan Lemos" w:date="2019-08-07T20:35:00Z">
              <w:rPr/>
            </w:rPrChange>
          </w:rPr>
          <w:delTex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delText>
        </w:r>
      </w:del>
    </w:p>
    <w:p w14:paraId="37F468BE" w14:textId="2064975A" w:rsidR="00FF70F9" w:rsidRPr="00085AE7" w:rsidDel="009A2E13" w:rsidRDefault="00FF70F9">
      <w:pPr>
        <w:ind w:firstLine="0"/>
        <w:rPr>
          <w:del w:id="803" w:author="Ryan Lemos" w:date="2019-08-07T19:28:00Z"/>
          <w:highlight w:val="cyan"/>
          <w:rPrChange w:id="804" w:author="Ryan Lemos" w:date="2019-08-07T20:35:00Z">
            <w:rPr>
              <w:del w:id="805" w:author="Ryan Lemos" w:date="2019-08-07T19:28:00Z"/>
            </w:rPr>
          </w:rPrChange>
        </w:rPr>
        <w:pPrChange w:id="806" w:author="Ryan Lemos" w:date="2019-08-07T19:29:00Z">
          <w:pPr/>
        </w:pPrChange>
      </w:pPr>
    </w:p>
    <w:p w14:paraId="36630DAD" w14:textId="3E97FEE7" w:rsidR="00FF70F9" w:rsidRPr="00085AE7" w:rsidDel="009A2E13" w:rsidRDefault="00FF70F9">
      <w:pPr>
        <w:pStyle w:val="Ttulo4"/>
        <w:ind w:left="0" w:firstLine="0"/>
        <w:rPr>
          <w:del w:id="807" w:author="Ryan Lemos" w:date="2019-08-07T19:28:00Z"/>
          <w:highlight w:val="cyan"/>
          <w:rPrChange w:id="808" w:author="Ryan Lemos" w:date="2019-08-07T20:35:00Z">
            <w:rPr>
              <w:del w:id="809" w:author="Ryan Lemos" w:date="2019-08-07T19:28:00Z"/>
            </w:rPr>
          </w:rPrChange>
        </w:rPr>
        <w:pPrChange w:id="810" w:author="Ryan Lemos" w:date="2019-08-07T19:29:00Z">
          <w:pPr>
            <w:pStyle w:val="Ttulo3"/>
          </w:pPr>
        </w:pPrChange>
      </w:pPr>
      <w:del w:id="811" w:author="Ryan Lemos" w:date="2019-08-07T19:28:00Z">
        <w:r w:rsidRPr="00085AE7" w:rsidDel="009A2E13">
          <w:rPr>
            <w:highlight w:val="cyan"/>
            <w:rPrChange w:id="812" w:author="Ryan Lemos" w:date="2019-08-07T20:35:00Z">
              <w:rPr>
                <w:b w:val="0"/>
              </w:rPr>
            </w:rPrChange>
          </w:rPr>
          <w:delText>Diagrama de banco de dados</w:delText>
        </w:r>
      </w:del>
    </w:p>
    <w:p w14:paraId="111078B9" w14:textId="681AADDF" w:rsidR="00FF70F9" w:rsidRPr="00085AE7" w:rsidDel="009A2E13" w:rsidRDefault="00FF70F9">
      <w:pPr>
        <w:ind w:firstLine="0"/>
        <w:rPr>
          <w:del w:id="813" w:author="Ryan Lemos" w:date="2019-08-07T19:28:00Z"/>
          <w:highlight w:val="cyan"/>
          <w:rPrChange w:id="814" w:author="Ryan Lemos" w:date="2019-08-07T20:35:00Z">
            <w:rPr>
              <w:del w:id="815" w:author="Ryan Lemos" w:date="2019-08-07T19:28:00Z"/>
            </w:rPr>
          </w:rPrChange>
        </w:rPr>
        <w:pPrChange w:id="816" w:author="Ryan Lemos" w:date="2019-08-07T19:29:00Z">
          <w:pPr/>
        </w:pPrChange>
      </w:pPr>
    </w:p>
    <w:p w14:paraId="6F9816E9" w14:textId="10D95A06" w:rsidR="003D19A7" w:rsidRPr="00085AE7" w:rsidDel="009A2E13" w:rsidRDefault="00FF70F9">
      <w:pPr>
        <w:ind w:firstLine="0"/>
        <w:rPr>
          <w:del w:id="817" w:author="Ryan Lemos" w:date="2019-08-07T19:28:00Z"/>
          <w:highlight w:val="cyan"/>
          <w:rPrChange w:id="818" w:author="Ryan Lemos" w:date="2019-08-07T20:35:00Z">
            <w:rPr>
              <w:del w:id="819" w:author="Ryan Lemos" w:date="2019-08-07T19:28:00Z"/>
            </w:rPr>
          </w:rPrChange>
        </w:rPr>
        <w:pPrChange w:id="820" w:author="Ryan Lemos" w:date="2019-08-07T19:29:00Z">
          <w:pPr/>
        </w:pPrChange>
      </w:pPr>
      <w:del w:id="821" w:author="Ryan Lemos" w:date="2019-08-07T19:28:00Z">
        <w:r w:rsidRPr="00085AE7" w:rsidDel="009A2E13">
          <w:rPr>
            <w:highlight w:val="cyan"/>
            <w:rPrChange w:id="822" w:author="Ryan Lemos" w:date="2019-08-07T20:35:00Z">
              <w:rPr/>
            </w:rPrChange>
          </w:rPr>
          <w:delText>Através de entrevistas e estudo dos requisitos gerou-se um modelo de banco de dados do ambiente</w:delText>
        </w:r>
        <w:r w:rsidR="00052293" w:rsidRPr="00085AE7" w:rsidDel="009A2E13">
          <w:rPr>
            <w:highlight w:val="cyan"/>
            <w:rPrChange w:id="823" w:author="Ryan Lemos" w:date="2019-08-07T20:35:00Z">
              <w:rPr/>
            </w:rPrChange>
          </w:rPr>
          <w:delText xml:space="preserve">. Este modelo, por se tratar de um banco de dados relacional, vem explicitar </w:delText>
        </w:r>
        <w:r w:rsidR="00B930B2" w:rsidRPr="00085AE7" w:rsidDel="009A2E13">
          <w:rPr>
            <w:highlight w:val="cyan"/>
            <w:rPrChange w:id="824" w:author="Ryan Lemos" w:date="2019-08-07T20:35:00Z">
              <w:rPr/>
            </w:rPrChange>
          </w:rPr>
          <w:delText>as entidades e os seus relacionamentos. Assim os próximos parágrafos explicam o significado de cada tabela e o seu motivo de relacionar com outras tabelas.</w:delText>
        </w:r>
      </w:del>
    </w:p>
    <w:p w14:paraId="54416D27" w14:textId="7D5F4D86" w:rsidR="00850DB3" w:rsidRPr="00085AE7" w:rsidDel="009A2E13" w:rsidRDefault="00850DB3">
      <w:pPr>
        <w:ind w:firstLine="0"/>
        <w:rPr>
          <w:del w:id="825" w:author="Ryan Lemos" w:date="2019-08-07T19:28:00Z"/>
          <w:highlight w:val="cyan"/>
          <w:rPrChange w:id="826" w:author="Ryan Lemos" w:date="2019-08-07T20:35:00Z">
            <w:rPr>
              <w:del w:id="827" w:author="Ryan Lemos" w:date="2019-08-07T19:28:00Z"/>
            </w:rPr>
          </w:rPrChange>
        </w:rPr>
        <w:pPrChange w:id="828" w:author="Ryan Lemos" w:date="2019-08-07T19:29:00Z">
          <w:pPr/>
        </w:pPrChange>
      </w:pPr>
    </w:p>
    <w:p w14:paraId="6D055066" w14:textId="118986E3" w:rsidR="00FF70F9" w:rsidRPr="00085AE7" w:rsidDel="009A2E13" w:rsidRDefault="00FF70F9">
      <w:pPr>
        <w:pStyle w:val="Ttulo4"/>
        <w:ind w:left="0" w:firstLine="0"/>
        <w:rPr>
          <w:del w:id="829" w:author="Ryan Lemos" w:date="2019-08-07T19:28:00Z"/>
          <w:highlight w:val="cyan"/>
          <w:rPrChange w:id="830" w:author="Ryan Lemos" w:date="2019-08-07T20:35:00Z">
            <w:rPr>
              <w:del w:id="831" w:author="Ryan Lemos" w:date="2019-08-07T19:28:00Z"/>
            </w:rPr>
          </w:rPrChange>
        </w:rPr>
        <w:pPrChange w:id="832" w:author="Ryan Lemos" w:date="2019-08-07T19:29:00Z">
          <w:pPr>
            <w:pStyle w:val="Ttulo3"/>
          </w:pPr>
        </w:pPrChange>
      </w:pPr>
      <w:del w:id="833" w:author="Ryan Lemos" w:date="2019-08-07T19:28:00Z">
        <w:r w:rsidRPr="00085AE7" w:rsidDel="009A2E13">
          <w:rPr>
            <w:highlight w:val="cyan"/>
            <w:rPrChange w:id="834" w:author="Ryan Lemos" w:date="2019-08-07T20:35:00Z">
              <w:rPr>
                <w:b w:val="0"/>
              </w:rPr>
            </w:rPrChange>
          </w:rPr>
          <w:delText>Diagrama de processos</w:delText>
        </w:r>
      </w:del>
    </w:p>
    <w:p w14:paraId="7FEA5415" w14:textId="6408602B" w:rsidR="00B930B2" w:rsidRPr="00085AE7" w:rsidDel="009A2E13" w:rsidRDefault="00B930B2">
      <w:pPr>
        <w:ind w:firstLine="0"/>
        <w:rPr>
          <w:del w:id="835" w:author="Ryan Lemos" w:date="2019-08-07T19:28:00Z"/>
          <w:highlight w:val="cyan"/>
          <w:rPrChange w:id="836" w:author="Ryan Lemos" w:date="2019-08-07T20:35:00Z">
            <w:rPr>
              <w:del w:id="837" w:author="Ryan Lemos" w:date="2019-08-07T19:28:00Z"/>
            </w:rPr>
          </w:rPrChange>
        </w:rPr>
        <w:pPrChange w:id="838" w:author="Ryan Lemos" w:date="2019-08-07T19:29:00Z">
          <w:pPr/>
        </w:pPrChange>
      </w:pPr>
    </w:p>
    <w:p w14:paraId="5BA8B3B8" w14:textId="77777777" w:rsidR="00B930B2" w:rsidRPr="00085AE7" w:rsidDel="00884219" w:rsidRDefault="00B930B2">
      <w:pPr>
        <w:ind w:firstLine="0"/>
        <w:rPr>
          <w:del w:id="839" w:author="Ryan Lemos" w:date="2019-02-22T10:30:00Z"/>
          <w:highlight w:val="cyan"/>
          <w:rPrChange w:id="840" w:author="Ryan Lemos" w:date="2019-08-07T20:35:00Z">
            <w:rPr>
              <w:del w:id="841" w:author="Ryan Lemos" w:date="2019-02-22T10:30:00Z"/>
            </w:rPr>
          </w:rPrChange>
        </w:rPr>
        <w:pPrChange w:id="842" w:author="Ryan Lemos" w:date="2019-08-07T19:29:00Z">
          <w:pPr/>
        </w:pPrChange>
      </w:pPr>
      <w:del w:id="843" w:author="Ryan Lemos" w:date="2019-02-22T10:30:00Z">
        <w:r w:rsidRPr="00085AE7" w:rsidDel="00884219">
          <w:rPr>
            <w:highlight w:val="cyan"/>
            <w:rPrChange w:id="844" w:author="Ryan Lemos" w:date="2019-08-07T20:35:00Z">
              <w:rPr/>
            </w:rPrChange>
          </w:rPr>
          <w:delTex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delText>
        </w:r>
      </w:del>
    </w:p>
    <w:p w14:paraId="7203910D" w14:textId="0BA05188" w:rsidR="002C0249" w:rsidDel="009A2E13" w:rsidRDefault="00CA4BEB">
      <w:pPr>
        <w:ind w:firstLine="0"/>
        <w:rPr>
          <w:del w:id="845" w:author="Ryan Lemos" w:date="2019-08-07T19:28:00Z"/>
          <w:noProof/>
        </w:rPr>
        <w:pPrChange w:id="846" w:author="Ryan Lemos" w:date="2019-08-07T19:29:00Z">
          <w:pPr/>
        </w:pPrChange>
      </w:pPr>
      <w:del w:id="847" w:author="Ryan Lemos" w:date="2019-08-07T19:28:00Z">
        <w:r w:rsidRPr="00085AE7" w:rsidDel="009A2E13">
          <w:rPr>
            <w:highlight w:val="cyan"/>
            <w:rPrChange w:id="848" w:author="Ryan Lemos" w:date="2019-08-07T20:35:00Z">
              <w:rPr/>
            </w:rPrChange>
          </w:rPr>
          <w:delText xml:space="preserve">Para o primeiro release </w:delText>
        </w:r>
      </w:del>
      <w:del w:id="849" w:author="Ryan Lemos" w:date="2019-02-22T10:30:00Z">
        <w:r w:rsidRPr="00085AE7" w:rsidDel="00884219">
          <w:rPr>
            <w:highlight w:val="cyan"/>
            <w:rPrChange w:id="850" w:author="Ryan Lemos" w:date="2019-08-07T20:35:00Z">
              <w:rPr/>
            </w:rPrChange>
          </w:rPr>
          <w:delText>em que s</w:delText>
        </w:r>
        <w:r w:rsidR="002957EA" w:rsidRPr="00085AE7" w:rsidDel="00884219">
          <w:rPr>
            <w:highlight w:val="cyan"/>
            <w:rPrChange w:id="851" w:author="Ryan Lemos" w:date="2019-08-07T20:35:00Z">
              <w:rPr/>
            </w:rPrChange>
          </w:rPr>
          <w:delText xml:space="preserve">e </w:delText>
        </w:r>
      </w:del>
      <w:del w:id="852" w:author="Ryan Lemos" w:date="2019-08-07T19:28:00Z">
        <w:r w:rsidR="002957EA" w:rsidRPr="00085AE7" w:rsidDel="009A2E13">
          <w:rPr>
            <w:highlight w:val="cyan"/>
            <w:rPrChange w:id="853" w:author="Ryan Lemos" w:date="2019-08-07T20:35:00Z">
              <w:rPr/>
            </w:rPrChange>
          </w:rPr>
          <w:delText xml:space="preserve">focou </w:delText>
        </w:r>
      </w:del>
      <w:del w:id="854" w:author="Ryan Lemos" w:date="2019-02-22T10:31:00Z">
        <w:r w:rsidR="002957EA" w:rsidRPr="00085AE7" w:rsidDel="00884219">
          <w:rPr>
            <w:highlight w:val="cyan"/>
            <w:rPrChange w:id="855" w:author="Ryan Lemos" w:date="2019-08-07T20:35:00Z">
              <w:rPr/>
            </w:rPrChange>
          </w:rPr>
          <w:delText>n</w:delText>
        </w:r>
        <w:r w:rsidRPr="00085AE7" w:rsidDel="00884219">
          <w:rPr>
            <w:highlight w:val="cyan"/>
            <w:rPrChange w:id="856" w:author="Ryan Lemos" w:date="2019-08-07T20:35:00Z">
              <w:rPr/>
            </w:rPrChange>
          </w:rPr>
          <w:delText xml:space="preserve">as </w:delText>
        </w:r>
      </w:del>
      <w:del w:id="857" w:author="Ryan Lemos" w:date="2019-08-07T19:28:00Z">
        <w:r w:rsidRPr="00085AE7" w:rsidDel="009A2E13">
          <w:rPr>
            <w:highlight w:val="cyan"/>
            <w:rPrChange w:id="858" w:author="Ryan Lemos" w:date="2019-08-07T20:35:00Z">
              <w:rPr/>
            </w:rPrChange>
          </w:rPr>
          <w:delText xml:space="preserve">funcionalidades de cadastro </w:delText>
        </w:r>
        <w:r w:rsidR="002957EA" w:rsidRPr="00085AE7" w:rsidDel="009A2E13">
          <w:rPr>
            <w:highlight w:val="cyan"/>
            <w:rPrChange w:id="859" w:author="Ryan Lemos" w:date="2019-08-07T20:35:00Z">
              <w:rPr/>
            </w:rPrChange>
          </w:rPr>
          <w:delText>juntamente com as dúvidas dos alunos. O p</w:delText>
        </w:r>
        <w:r w:rsidR="002C0249" w:rsidRPr="00085AE7" w:rsidDel="009A2E13">
          <w:rPr>
            <w:highlight w:val="cyan"/>
            <w:rPrChange w:id="860" w:author="Ryan Lemos" w:date="2019-08-07T20:35:00Z">
              <w:rPr/>
            </w:rPrChange>
          </w:rPr>
          <w:delText xml:space="preserve">rocesso foi modelado a contemplar esse processo de cadastros. </w:delText>
        </w:r>
      </w:del>
      <w:del w:id="861" w:author="Ryan Lemos" w:date="2019-02-22T10:33:00Z">
        <w:r w:rsidR="002C0249" w:rsidRPr="00085AE7" w:rsidDel="00D724F5">
          <w:rPr>
            <w:highlight w:val="cyan"/>
            <w:rPrChange w:id="862" w:author="Ryan Lemos" w:date="2019-08-07T20:35:00Z">
              <w:rPr/>
            </w:rPrChange>
          </w:rPr>
          <w:delText xml:space="preserve">Assim </w:delText>
        </w:r>
      </w:del>
      <w:del w:id="863" w:author="Ryan Lemos" w:date="2019-08-07T19:28:00Z">
        <w:r w:rsidR="002C0249" w:rsidRPr="00085AE7" w:rsidDel="009A2E13">
          <w:rPr>
            <w:highlight w:val="cyan"/>
            <w:rPrChange w:id="864" w:author="Ryan Lemos" w:date="2019-08-07T20:35:00Z">
              <w:rPr/>
            </w:rPrChange>
          </w:rPr>
          <w:delText xml:space="preserve">o usuário com perfil de gestor entra no sistema e cadastra os professores da escola, posteriormente cadastra todos os alunos. Assim </w:delText>
        </w:r>
      </w:del>
      <w:del w:id="865" w:author="Ryan Lemos" w:date="2019-02-22T10:33:00Z">
        <w:r w:rsidR="002C0249" w:rsidRPr="00085AE7" w:rsidDel="00D724F5">
          <w:rPr>
            <w:highlight w:val="cyan"/>
            <w:rPrChange w:id="866" w:author="Ryan Lemos" w:date="2019-08-07T20:35:00Z">
              <w:rPr/>
            </w:rPrChange>
          </w:rPr>
          <w:delText xml:space="preserve">que </w:delText>
        </w:r>
      </w:del>
      <w:del w:id="867" w:author="Ryan Lemos" w:date="2019-08-07T19:28:00Z">
        <w:r w:rsidR="002C0249" w:rsidRPr="00085AE7" w:rsidDel="009A2E13">
          <w:rPr>
            <w:highlight w:val="cyan"/>
            <w:rPrChange w:id="868" w:author="Ryan Lemos" w:date="2019-08-07T20:35:00Z">
              <w:rPr/>
            </w:rPrChange>
          </w:rPr>
          <w:delText>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w:delText>
        </w:r>
      </w:del>
      <w:del w:id="869" w:author="Ryan Lemos" w:date="2019-08-07T19:26:00Z">
        <w:r w:rsidR="002C0249" w:rsidRPr="00085AE7" w:rsidDel="009A2E13">
          <w:rPr>
            <w:highlight w:val="cyan"/>
            <w:rPrChange w:id="870" w:author="Ryan Lemos" w:date="2019-08-07T20:35:00Z">
              <w:rPr/>
            </w:rPrChange>
          </w:rPr>
          <w:delText>a</w:delText>
        </w:r>
      </w:del>
      <w:del w:id="871" w:author="Ryan Lemos" w:date="2019-08-07T19:28:00Z">
        <w:r w:rsidR="002C0249" w:rsidRPr="00085AE7" w:rsidDel="009A2E13">
          <w:rPr>
            <w:highlight w:val="cyan"/>
            <w:rPrChange w:id="872" w:author="Ryan Lemos" w:date="2019-08-07T20:35:00Z">
              <w:rPr/>
            </w:rPrChange>
          </w:rPr>
          <w:delText xml:space="preserve">-la ao professor que a responderá. Todo esse processo pode ser visto na </w:delText>
        </w:r>
        <w:r w:rsidR="002C0249" w:rsidRPr="00085AE7" w:rsidDel="009A2E13">
          <w:rPr>
            <w:highlight w:val="cyan"/>
            <w:rPrChange w:id="873" w:author="Ryan Lemos" w:date="2019-08-07T20:35:00Z">
              <w:rPr>
                <w:highlight w:val="yellow"/>
              </w:rPr>
            </w:rPrChange>
          </w:rPr>
          <w:delText>figura X.</w:delText>
        </w:r>
        <w:r w:rsidR="00697EF9" w:rsidRPr="00697EF9" w:rsidDel="009A2E13">
          <w:rPr>
            <w:noProof/>
          </w:rPr>
          <w:delText xml:space="preserve"> </w:delText>
        </w:r>
      </w:del>
    </w:p>
    <w:p w14:paraId="0DE09F8E" w14:textId="4E0F17B9" w:rsidR="007216C5" w:rsidDel="009A2E13" w:rsidRDefault="007216C5">
      <w:pPr>
        <w:ind w:firstLine="0"/>
        <w:rPr>
          <w:del w:id="874" w:author="Ryan Lemos" w:date="2019-08-07T19:28:00Z"/>
          <w:noProof/>
        </w:rPr>
        <w:pPrChange w:id="875" w:author="Ryan Lemos" w:date="2019-08-07T19:29:00Z">
          <w:pPr/>
        </w:pPrChange>
      </w:pPr>
    </w:p>
    <w:p w14:paraId="7D55B990" w14:textId="77777777" w:rsidR="007216C5" w:rsidRDefault="007216C5">
      <w:pPr>
        <w:ind w:firstLine="0"/>
        <w:pPrChange w:id="876" w:author="Ryan Lemos" w:date="2019-08-07T19:29:00Z">
          <w:pPr/>
        </w:pPrChange>
      </w:pPr>
    </w:p>
    <w:p w14:paraId="5CBCC53E" w14:textId="77777777" w:rsidR="007216C5" w:rsidRDefault="007216C5" w:rsidP="00B930B2">
      <w:pPr>
        <w:sectPr w:rsidR="007216C5" w:rsidSect="00C1350C">
          <w:headerReference w:type="default" r:id="rId41"/>
          <w:pgSz w:w="11906" w:h="16838"/>
          <w:pgMar w:top="1701" w:right="1134" w:bottom="1134" w:left="1701" w:header="1134" w:footer="567" w:gutter="0"/>
          <w:cols w:space="708"/>
          <w:docGrid w:linePitch="360"/>
        </w:sectPr>
      </w:pPr>
    </w:p>
    <w:p w14:paraId="564CF12A" w14:textId="77777777" w:rsidR="007216C5" w:rsidRDefault="007216C5">
      <w:pPr>
        <w:spacing w:line="240" w:lineRule="auto"/>
        <w:ind w:firstLine="0"/>
        <w:jc w:val="center"/>
        <w:outlineLvl w:val="9"/>
        <w:rPr>
          <w:ins w:id="877" w:author="Ryan Lemos" w:date="2019-08-07T19:34:00Z"/>
        </w:rPr>
        <w:pPrChange w:id="878" w:author="Ryan Lemos" w:date="2019-08-07T19:35:00Z">
          <w:pPr>
            <w:spacing w:line="240" w:lineRule="auto"/>
            <w:ind w:firstLine="0"/>
            <w:jc w:val="left"/>
            <w:outlineLvl w:val="9"/>
          </w:pPr>
        </w:pPrChange>
      </w:pPr>
      <w:del w:id="879" w:author="Ryan Lemos" w:date="2019-02-18T10:38:00Z">
        <w:r w:rsidDel="009C658F">
          <w:rPr>
            <w:noProof/>
          </w:rPr>
          <w:lastRenderedPageBreak/>
          <w:drawing>
            <wp:inline distT="0" distB="0" distL="0" distR="0" wp14:anchorId="6422DDDA" wp14:editId="28A5D05C">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880" w:author="Ryan Lemos" w:date="2019-02-18T10:38:00Z">
        <w:r w:rsidR="009C658F">
          <w:rPr>
            <w:noProof/>
          </w:rPr>
          <w:drawing>
            <wp:inline distT="0" distB="0" distL="0" distR="0" wp14:anchorId="7C371CEE" wp14:editId="695DC98C">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14:paraId="50E7C625" w14:textId="29C7A483" w:rsidR="0060102B" w:rsidRDefault="0060102B">
      <w:pPr>
        <w:spacing w:line="240" w:lineRule="auto"/>
        <w:ind w:firstLine="0"/>
        <w:jc w:val="center"/>
        <w:outlineLvl w:val="9"/>
        <w:sectPr w:rsidR="0060102B" w:rsidSect="007216C5">
          <w:pgSz w:w="16838" w:h="11906" w:orient="landscape"/>
          <w:pgMar w:top="1701" w:right="1701" w:bottom="1134" w:left="1134" w:header="1134" w:footer="567" w:gutter="0"/>
          <w:cols w:space="708"/>
          <w:docGrid w:linePitch="360"/>
        </w:sectPr>
        <w:pPrChange w:id="881" w:author="Ryan Lemos" w:date="2019-08-07T19:35:00Z">
          <w:pPr>
            <w:spacing w:line="240" w:lineRule="auto"/>
            <w:ind w:firstLine="0"/>
            <w:jc w:val="left"/>
            <w:outlineLvl w:val="9"/>
          </w:pPr>
        </w:pPrChange>
      </w:pPr>
      <w:ins w:id="882" w:author="Ryan Lemos" w:date="2019-08-07T19:34:00Z">
        <w:r>
          <w:rPr>
            <w:noProof/>
          </w:rPr>
          <w:lastRenderedPageBreak/>
          <w:drawing>
            <wp:inline distT="0" distB="0" distL="0" distR="0" wp14:anchorId="6AFEFCB2" wp14:editId="5E5084BA">
              <wp:extent cx="8891905" cy="3941985"/>
              <wp:effectExtent l="0" t="0" r="4445" b="1905"/>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44">
                        <a:extLst>
                          <a:ext uri="{28A0092B-C50C-407E-A947-70E740481C1C}">
                            <a14:useLocalDpi xmlns:a14="http://schemas.microsoft.com/office/drawing/2010/main" val="0"/>
                          </a:ext>
                        </a:extLst>
                      </a:blip>
                      <a:stretch>
                        <a:fillRect/>
                      </a:stretch>
                    </pic:blipFill>
                    <pic:spPr>
                      <a:xfrm>
                        <a:off x="0" y="0"/>
                        <a:ext cx="8891905" cy="3941985"/>
                      </a:xfrm>
                      <a:prstGeom prst="rect">
                        <a:avLst/>
                      </a:prstGeom>
                    </pic:spPr>
                  </pic:pic>
                </a:graphicData>
              </a:graphic>
            </wp:inline>
          </w:drawing>
        </w:r>
      </w:ins>
    </w:p>
    <w:p w14:paraId="66A9657C" w14:textId="77777777" w:rsidR="00FF70F9" w:rsidDel="00E22850" w:rsidRDefault="00FF70F9">
      <w:pPr>
        <w:pStyle w:val="Ttulo3"/>
        <w:numPr>
          <w:ilvl w:val="0"/>
          <w:numId w:val="0"/>
        </w:numPr>
        <w:rPr>
          <w:del w:id="883" w:author="Ryan Lemos" w:date="2019-02-19T07:29:00Z"/>
        </w:rPr>
        <w:pPrChange w:id="884" w:author="Ryan Lemos" w:date="2019-02-19T07:29:00Z">
          <w:pPr>
            <w:pStyle w:val="Ttulo3"/>
          </w:pPr>
        </w:pPrChange>
      </w:pPr>
      <w:del w:id="885" w:author="Ryan Lemos" w:date="2019-02-19T07:29:00Z">
        <w:r w:rsidDel="00E22850">
          <w:lastRenderedPageBreak/>
          <w:delText>Estórias de usuários</w:delText>
        </w:r>
      </w:del>
    </w:p>
    <w:p w14:paraId="0BA74368" w14:textId="77777777" w:rsidR="00643E24" w:rsidRPr="00643E24" w:rsidDel="001D2BA8" w:rsidRDefault="00643E24">
      <w:pPr>
        <w:pStyle w:val="Ttulo3"/>
        <w:numPr>
          <w:ilvl w:val="0"/>
          <w:numId w:val="0"/>
        </w:numPr>
        <w:rPr>
          <w:del w:id="886" w:author="Ryan Lemos" w:date="2019-02-24T17:52:00Z"/>
        </w:rPr>
        <w:pPrChange w:id="887" w:author="Ryan Lemos" w:date="2019-02-19T07:29:00Z">
          <w:pPr/>
        </w:pPrChange>
      </w:pPr>
    </w:p>
    <w:p w14:paraId="2AD19BD6" w14:textId="77777777" w:rsidR="00F80769" w:rsidDel="00FB122B" w:rsidRDefault="00643E24" w:rsidP="007216C5">
      <w:pPr>
        <w:rPr>
          <w:del w:id="888" w:author="Ryan Lemos" w:date="2019-02-18T21:04:00Z"/>
        </w:rPr>
      </w:pPr>
      <w:del w:id="889" w:author="Ryan Lemos" w:date="2019-02-18T21:04:00Z">
        <w:r w:rsidDel="00FB122B">
          <w:delText xml:space="preserve">As estórias de usuários são um modelo de se recolher os requisitos e documentação considerado pelo XP. Então para apoio do ambiente proposto foram colhidas as estórias de usuários </w:delText>
        </w:r>
        <w:r w:rsidR="007051CE" w:rsidDel="00FB122B">
          <w:delText xml:space="preserve">para cada requisito do </w:delText>
        </w:r>
      </w:del>
      <w:del w:id="890" w:author="Ryan Lemos" w:date="2019-02-18T09:53:00Z">
        <w:r w:rsidR="007051CE" w:rsidDel="00F80769">
          <w:delText>sistema</w:delText>
        </w:r>
      </w:del>
      <w:del w:id="891" w:author="Ryan Lemos" w:date="2019-02-18T21:04:00Z">
        <w:r w:rsidR="007051CE" w:rsidDel="00FB122B">
          <w:delText xml:space="preserve">. </w:delText>
        </w:r>
      </w:del>
    </w:p>
    <w:p w14:paraId="46543D47" w14:textId="77777777" w:rsidR="001A0B14" w:rsidRPr="001A0B14" w:rsidDel="00FB122B" w:rsidRDefault="007051CE">
      <w:pPr>
        <w:rPr>
          <w:del w:id="892" w:author="Ryan Lemos" w:date="2019-02-18T21:04:00Z"/>
        </w:rPr>
        <w:pPrChange w:id="893" w:author="Ryan Lemos" w:date="2019-02-18T10:03:00Z">
          <w:pPr>
            <w:ind w:firstLine="0"/>
            <w:jc w:val="center"/>
          </w:pPr>
        </w:pPrChange>
      </w:pPr>
      <w:del w:id="894" w:author="Ryan Lemos" w:date="2019-02-18T21:04:00Z">
        <w:r w:rsidDel="00FB122B">
          <w:rPr>
            <w:noProof/>
          </w:rPr>
          <w:drawing>
            <wp:inline distT="0" distB="0" distL="0" distR="0" wp14:anchorId="4E0A0010" wp14:editId="70B1377B">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14:paraId="28BFB326" w14:textId="77777777" w:rsidR="006C319D" w:rsidDel="00FB122B" w:rsidRDefault="00F80769">
      <w:pPr>
        <w:pStyle w:val="Ttulo4"/>
        <w:rPr>
          <w:del w:id="895" w:author="Ryan Lemos" w:date="2019-02-18T21:04:00Z"/>
        </w:rPr>
        <w:pPrChange w:id="896" w:author="Ryan Lemos" w:date="2019-02-18T10:15:00Z">
          <w:pPr>
            <w:ind w:firstLine="0"/>
            <w:jc w:val="center"/>
          </w:pPr>
        </w:pPrChange>
      </w:pPr>
      <w:moveToRangeStart w:id="897" w:author="Ryan Lemos" w:date="2019-02-18T09:49:00Z" w:name="move1375803"/>
      <w:moveTo w:id="898" w:author="Ryan Lemos" w:date="2019-02-18T09:49:00Z">
        <w:del w:id="899" w:author="Ryan Lemos" w:date="2019-02-18T21:04:00Z">
          <w:r w:rsidDel="00FB122B">
            <w:rPr>
              <w:iCs w:val="0"/>
              <w:noProof/>
            </w:rPr>
            <w:drawing>
              <wp:inline distT="0" distB="0" distL="0" distR="0" wp14:anchorId="59AA696F" wp14:editId="799BBBFC">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
      <w:moveToRangeStart w:id="900" w:author="Ryan Lemos" w:date="2019-02-18T09:50:00Z" w:name="move1375850"/>
      <w:moveToRangeEnd w:id="897"/>
      <w:moveTo w:id="901" w:author="Ryan Lemos" w:date="2019-02-18T09:50:00Z">
        <w:del w:id="902" w:author="Ryan Lemos" w:date="2019-02-18T21:04:00Z">
          <w:r w:rsidDel="00FB122B">
            <w:rPr>
              <w:iCs w:val="0"/>
              <w:noProof/>
            </w:rPr>
            <w:drawing>
              <wp:inline distT="0" distB="0" distL="0" distR="0" wp14:anchorId="6687ABA1" wp14:editId="7DD02DB4">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900"/>
      <w:del w:id="903" w:author="Ryan Lemos" w:date="2019-02-18T21:04:00Z">
        <w:r w:rsidR="00E90C04" w:rsidDel="00FB122B">
          <w:rPr>
            <w:iCs w:val="0"/>
            <w:noProof/>
          </w:rPr>
          <w:drawing>
            <wp:inline distT="0" distB="0" distL="0" distR="0" wp14:anchorId="36765A03" wp14:editId="7567F63C">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RangeStart w:id="904" w:author="Ryan Lemos" w:date="2019-02-18T09:50:00Z" w:name="move1375873"/>
      <w:moveTo w:id="905" w:author="Ryan Lemos" w:date="2019-02-18T09:50:00Z">
        <w:del w:id="906" w:author="Ryan Lemos" w:date="2019-02-18T21:04:00Z">
          <w:r w:rsidDel="00FB122B">
            <w:rPr>
              <w:iCs w:val="0"/>
              <w:noProof/>
            </w:rPr>
            <w:drawing>
              <wp:inline distT="0" distB="0" distL="0" distR="0" wp14:anchorId="305E5123" wp14:editId="2D5B7093">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904"/>
    </w:p>
    <w:p w14:paraId="5D4870ED" w14:textId="77777777" w:rsidR="007051CE" w:rsidDel="00FB122B" w:rsidRDefault="007051CE" w:rsidP="00E90C04">
      <w:pPr>
        <w:ind w:firstLine="0"/>
        <w:jc w:val="center"/>
        <w:rPr>
          <w:del w:id="907" w:author="Ryan Lemos" w:date="2019-02-18T21:04:00Z"/>
        </w:rPr>
      </w:pPr>
      <w:del w:id="908" w:author="Ryan Lemos" w:date="2019-02-18T21:04:00Z">
        <w:r w:rsidDel="00FB122B">
          <w:rPr>
            <w:noProof/>
          </w:rPr>
          <w:drawing>
            <wp:inline distT="0" distB="0" distL="0" distR="0" wp14:anchorId="27FA8E79" wp14:editId="52386DFB">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14:paraId="3F210FCF" w14:textId="77777777" w:rsidR="000F1BC7" w:rsidDel="00FB122B" w:rsidRDefault="000F1BC7" w:rsidP="00E90C04">
      <w:pPr>
        <w:ind w:firstLine="0"/>
        <w:jc w:val="center"/>
        <w:rPr>
          <w:del w:id="909" w:author="Ryan Lemos" w:date="2019-02-18T21:04:00Z"/>
        </w:rPr>
      </w:pPr>
      <w:moveFromRangeStart w:id="910" w:author="Ryan Lemos" w:date="2019-02-18T09:49:00Z" w:name="move1375803"/>
      <w:moveFrom w:id="911" w:author="Ryan Lemos" w:date="2019-02-18T09:49:00Z">
        <w:del w:id="912" w:author="Ryan Lemos" w:date="2019-02-18T21:04:00Z">
          <w:r w:rsidDel="00FB122B">
            <w:rPr>
              <w:noProof/>
            </w:rPr>
            <w:drawing>
              <wp:inline distT="0" distB="0" distL="0" distR="0" wp14:anchorId="59E00E99" wp14:editId="039CEA50">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From>
      <w:moveFromRangeEnd w:id="910"/>
    </w:p>
    <w:p w14:paraId="72685EA0" w14:textId="77777777" w:rsidR="00036E5A" w:rsidDel="00FB122B" w:rsidRDefault="00036E5A" w:rsidP="00E90C04">
      <w:pPr>
        <w:ind w:firstLine="0"/>
        <w:jc w:val="center"/>
        <w:rPr>
          <w:del w:id="913" w:author="Ryan Lemos" w:date="2019-02-18T21:04:00Z"/>
        </w:rPr>
      </w:pPr>
      <w:del w:id="914" w:author="Ryan Lemos" w:date="2019-02-18T21:04:00Z">
        <w:r w:rsidDel="00FB122B">
          <w:rPr>
            <w:noProof/>
          </w:rPr>
          <w:drawing>
            <wp:inline distT="0" distB="0" distL="0" distR="0" wp14:anchorId="35D5B3AA" wp14:editId="625A47DD">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29030594" w14:textId="77777777" w:rsidR="00D02099" w:rsidDel="00F80769" w:rsidRDefault="00D02099" w:rsidP="00E90C04">
      <w:pPr>
        <w:ind w:firstLine="0"/>
        <w:jc w:val="center"/>
        <w:rPr>
          <w:del w:id="915" w:author="Ryan Lemos" w:date="2019-02-18T09:52:00Z"/>
        </w:rPr>
      </w:pPr>
      <w:del w:id="916" w:author="Ryan Lemos" w:date="2019-02-18T21:04:00Z">
        <w:r w:rsidDel="00FB122B">
          <w:rPr>
            <w:noProof/>
          </w:rPr>
          <w:drawing>
            <wp:inline distT="0" distB="0" distL="0" distR="0" wp14:anchorId="3C83D196" wp14:editId="280C3B57">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73F9D681" w14:textId="77777777" w:rsidR="002575E7" w:rsidDel="00FB122B" w:rsidRDefault="002575E7">
      <w:pPr>
        <w:ind w:firstLine="0"/>
        <w:jc w:val="center"/>
        <w:rPr>
          <w:del w:id="917" w:author="Ryan Lemos" w:date="2019-02-18T21:04:00Z"/>
        </w:rPr>
      </w:pPr>
      <w:moveFromRangeStart w:id="918" w:author="Ryan Lemos" w:date="2019-02-18T09:51:00Z" w:name="move1375932"/>
      <w:moveFrom w:id="919" w:author="Ryan Lemos" w:date="2019-02-18T09:51:00Z">
        <w:del w:id="920" w:author="Ryan Lemos" w:date="2019-02-18T21:04:00Z">
          <w:r w:rsidDel="00FB122B">
            <w:rPr>
              <w:noProof/>
            </w:rPr>
            <w:drawing>
              <wp:inline distT="0" distB="0" distL="0" distR="0" wp14:anchorId="784D35E5" wp14:editId="4519825C">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918"/>
    </w:p>
    <w:p w14:paraId="52A7079A" w14:textId="77777777" w:rsidR="00A7257B" w:rsidDel="00F80769" w:rsidRDefault="00F80769" w:rsidP="00E90C04">
      <w:pPr>
        <w:ind w:firstLine="0"/>
        <w:jc w:val="center"/>
        <w:rPr>
          <w:del w:id="921" w:author="Ryan Lemos" w:date="2019-02-18T09:51:00Z"/>
        </w:rPr>
      </w:pPr>
      <w:moveToRangeStart w:id="922" w:author="Ryan Lemos" w:date="2019-02-18T09:51:00Z" w:name="move1375932"/>
      <w:moveTo w:id="923" w:author="Ryan Lemos" w:date="2019-02-18T09:51:00Z">
        <w:del w:id="924" w:author="Ryan Lemos" w:date="2019-02-18T09:51:00Z">
          <w:r w:rsidDel="00F80769">
            <w:rPr>
              <w:noProof/>
            </w:rPr>
            <w:drawing>
              <wp:inline distT="0" distB="0" distL="0" distR="0" wp14:anchorId="7EAADA1C" wp14:editId="7B7E6A71">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922"/>
      <w:del w:id="925" w:author="Ryan Lemos" w:date="2019-02-18T09:51:00Z">
        <w:r w:rsidR="00A7257B" w:rsidDel="00F80769">
          <w:rPr>
            <w:noProof/>
          </w:rPr>
          <w:drawing>
            <wp:inline distT="0" distB="0" distL="0" distR="0" wp14:anchorId="3BC65E12" wp14:editId="4413BD78">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CDB78C8" w14:textId="77777777" w:rsidR="00A7257B" w:rsidDel="00FB122B" w:rsidRDefault="004232E3" w:rsidP="00E90C04">
      <w:pPr>
        <w:ind w:firstLine="0"/>
        <w:jc w:val="center"/>
        <w:rPr>
          <w:del w:id="926" w:author="Ryan Lemos" w:date="2019-02-18T21:04:00Z"/>
        </w:rPr>
      </w:pPr>
      <w:moveFromRangeStart w:id="927" w:author="Ryan Lemos" w:date="2019-02-18T09:50:00Z" w:name="move1375850"/>
      <w:moveFrom w:id="928" w:author="Ryan Lemos" w:date="2019-02-18T09:50:00Z">
        <w:del w:id="929" w:author="Ryan Lemos" w:date="2019-02-18T21:04:00Z">
          <w:r w:rsidDel="00FB122B">
            <w:rPr>
              <w:noProof/>
            </w:rPr>
            <w:drawing>
              <wp:inline distT="0" distB="0" distL="0" distR="0" wp14:anchorId="445871C5" wp14:editId="10116FDB">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927"/>
    </w:p>
    <w:p w14:paraId="3AB588B1" w14:textId="77777777" w:rsidR="004232E3" w:rsidDel="00FB122B" w:rsidRDefault="004232E3" w:rsidP="00E90C04">
      <w:pPr>
        <w:ind w:firstLine="0"/>
        <w:jc w:val="center"/>
        <w:rPr>
          <w:del w:id="930" w:author="Ryan Lemos" w:date="2019-02-18T21:04:00Z"/>
        </w:rPr>
      </w:pPr>
      <w:del w:id="931" w:author="Ryan Lemos" w:date="2019-02-18T21:04:00Z">
        <w:r w:rsidDel="00FB122B">
          <w:rPr>
            <w:noProof/>
          </w:rPr>
          <w:drawing>
            <wp:inline distT="0" distB="0" distL="0" distR="0" wp14:anchorId="07FCDD82" wp14:editId="0ACA7981">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149C7D7" w14:textId="77777777" w:rsidR="004232E3" w:rsidDel="00FB122B" w:rsidRDefault="004232E3" w:rsidP="00E90C04">
      <w:pPr>
        <w:ind w:firstLine="0"/>
        <w:jc w:val="center"/>
        <w:rPr>
          <w:del w:id="932" w:author="Ryan Lemos" w:date="2019-02-18T21:04:00Z"/>
        </w:rPr>
      </w:pPr>
      <w:del w:id="933" w:author="Ryan Lemos" w:date="2019-02-18T21:04:00Z">
        <w:r w:rsidDel="00FB122B">
          <w:rPr>
            <w:noProof/>
          </w:rPr>
          <w:drawing>
            <wp:inline distT="0" distB="0" distL="0" distR="0" wp14:anchorId="14A402F6" wp14:editId="73125A93">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6845F44" w14:textId="77777777" w:rsidR="00554E0D" w:rsidDel="00FB122B" w:rsidRDefault="008911A0" w:rsidP="00E90C04">
      <w:pPr>
        <w:ind w:firstLine="0"/>
        <w:jc w:val="center"/>
        <w:rPr>
          <w:del w:id="934" w:author="Ryan Lemos" w:date="2019-02-18T21:04:00Z"/>
        </w:rPr>
      </w:pPr>
      <w:moveFromRangeStart w:id="935" w:author="Ryan Lemos" w:date="2019-02-18T09:50:00Z" w:name="move1375873"/>
      <w:moveFrom w:id="936" w:author="Ryan Lemos" w:date="2019-02-18T09:50:00Z">
        <w:del w:id="937" w:author="Ryan Lemos" w:date="2019-02-18T21:04:00Z">
          <w:r w:rsidDel="00FB122B">
            <w:rPr>
              <w:noProof/>
            </w:rPr>
            <w:drawing>
              <wp:inline distT="0" distB="0" distL="0" distR="0" wp14:anchorId="2229B6FC" wp14:editId="355DA582">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935"/>
    </w:p>
    <w:p w14:paraId="7F479D93" w14:textId="77777777" w:rsidR="00324B80" w:rsidRPr="00324B80" w:rsidDel="00324B80" w:rsidRDefault="002548EA">
      <w:pPr>
        <w:rPr>
          <w:del w:id="938" w:author="Ryan Lemos" w:date="2019-02-18T10:20:00Z"/>
        </w:rPr>
        <w:pPrChange w:id="939" w:author="Ryan Lemos" w:date="2019-02-18T10:20:00Z">
          <w:pPr>
            <w:ind w:firstLine="0"/>
            <w:jc w:val="center"/>
          </w:pPr>
        </w:pPrChange>
      </w:pPr>
      <w:del w:id="940" w:author="Ryan Lemos" w:date="2019-02-18T21:04:00Z">
        <w:r w:rsidDel="00FB122B">
          <w:rPr>
            <w:noProof/>
          </w:rPr>
          <w:drawing>
            <wp:inline distT="0" distB="0" distL="0" distR="0" wp14:anchorId="64A33C66" wp14:editId="6550FC87">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7975037D" w14:textId="77777777" w:rsidR="00643E24" w:rsidRPr="007216C5" w:rsidDel="006002C8" w:rsidRDefault="00643E24" w:rsidP="007216C5">
      <w:pPr>
        <w:rPr>
          <w:moveFrom w:id="941" w:author="Ryan Lemos" w:date="2019-02-20T11:37:00Z"/>
        </w:rPr>
      </w:pPr>
      <w:moveFromRangeStart w:id="942" w:author="Ryan Lemos" w:date="2019-02-20T11:37:00Z" w:name="move1555083"/>
    </w:p>
    <w:p w14:paraId="1913D29D" w14:textId="77777777" w:rsidR="007216C5" w:rsidDel="006002C8" w:rsidRDefault="00FF70F9" w:rsidP="00FF70F9">
      <w:pPr>
        <w:pStyle w:val="Ttulo3"/>
        <w:rPr>
          <w:moveFrom w:id="943" w:author="Ryan Lemos" w:date="2019-02-20T11:37:00Z"/>
        </w:rPr>
      </w:pPr>
      <w:moveFrom w:id="944" w:author="Ryan Lemos" w:date="2019-02-20T11:37:00Z">
        <w:r w:rsidDel="006002C8">
          <w:t>Testes</w:t>
        </w:r>
      </w:moveFrom>
    </w:p>
    <w:moveFromRangeEnd w:id="942"/>
    <w:p w14:paraId="2883A2C9" w14:textId="77777777" w:rsidR="00FB122B" w:rsidRPr="00F97B7F" w:rsidRDefault="009648A4">
      <w:pPr>
        <w:pPrChange w:id="945" w:author="Ryan Lemos" w:date="2019-02-18T21:04:00Z">
          <w:pPr>
            <w:pStyle w:val="Ttulo2"/>
          </w:pPr>
        </w:pPrChange>
      </w:pPr>
      <w:del w:id="946" w:author="Ryan Lemos" w:date="2019-02-24T17:52:00Z">
        <w:r w:rsidDel="001D2BA8">
          <w:delText>Ferramentas de desenvolvimento utilizadas</w:delText>
        </w:r>
      </w:del>
    </w:p>
    <w:p w14:paraId="752C125A" w14:textId="77777777" w:rsidR="009A2E13" w:rsidRDefault="009A2E13" w:rsidP="009A2E13">
      <w:pPr>
        <w:ind w:firstLine="0"/>
        <w:rPr>
          <w:ins w:id="947" w:author="Ryan Lemos" w:date="2019-08-07T19:29:00Z"/>
        </w:rPr>
      </w:pPr>
    </w:p>
    <w:p w14:paraId="36C8F8D0" w14:textId="77777777" w:rsidR="009A2E13" w:rsidRDefault="009A2E13" w:rsidP="009A2E13">
      <w:pPr>
        <w:pStyle w:val="Ttulo2"/>
        <w:rPr>
          <w:ins w:id="948" w:author="Ryan Lemos" w:date="2019-08-07T19:29:00Z"/>
        </w:rPr>
      </w:pPr>
      <w:ins w:id="949" w:author="Ryan Lemos" w:date="2019-08-07T19:29:00Z">
        <w:r>
          <w:t xml:space="preserve"> </w:t>
        </w:r>
        <w:bookmarkStart w:id="950" w:name="_Toc16102717"/>
        <w:r>
          <w:t>Release 1 – Cadastros Básicos</w:t>
        </w:r>
        <w:bookmarkEnd w:id="950"/>
      </w:ins>
    </w:p>
    <w:p w14:paraId="56FE0F9D" w14:textId="77777777" w:rsidR="009A2E13" w:rsidRDefault="009A2E13" w:rsidP="009A2E13">
      <w:pPr>
        <w:rPr>
          <w:ins w:id="951" w:author="Ryan Lemos" w:date="2019-08-07T19:29:00Z"/>
        </w:rPr>
      </w:pPr>
    </w:p>
    <w:p w14:paraId="6BA9E1E2" w14:textId="77777777" w:rsidR="009A2E13" w:rsidRDefault="009A2E13" w:rsidP="009A2E13">
      <w:pPr>
        <w:rPr>
          <w:ins w:id="952" w:author="Ryan Lemos" w:date="2019-08-07T19:29:00Z"/>
        </w:rPr>
      </w:pPr>
      <w:ins w:id="953" w:author="Ryan Lemos" w:date="2019-08-07T19:29:00Z">
        <w:r>
          <w:t xml:space="preserve">O primeiro release é marcado por ser a inicialização e estruturação do projeto. Pode compreender as funcionalidades mais básicas, mas como pregado no XP, deve-se desenvolver o que for de maior necessidade para o usuário no momento. Então serão apresentadas funcionalidades que são básicas e necessárias no sistema para sua utilização, como também as funcionalidades que foram requisitadas com maior necessidade para o cliente. </w:t>
        </w:r>
      </w:ins>
    </w:p>
    <w:p w14:paraId="51BDB095" w14:textId="77777777" w:rsidR="009A2E13" w:rsidRDefault="009A2E13">
      <w:pPr>
        <w:pStyle w:val="Ttulo3"/>
        <w:numPr>
          <w:ilvl w:val="0"/>
          <w:numId w:val="0"/>
        </w:numPr>
        <w:ind w:left="720"/>
        <w:rPr>
          <w:ins w:id="954" w:author="Ryan Lemos" w:date="2019-08-07T19:29:00Z"/>
        </w:rPr>
        <w:pPrChange w:id="955" w:author="Ryan Lemos" w:date="2019-08-07T19:29:00Z">
          <w:pPr>
            <w:pStyle w:val="Ttulo3"/>
          </w:pPr>
        </w:pPrChange>
      </w:pPr>
    </w:p>
    <w:p w14:paraId="5D08B303" w14:textId="06143EE6" w:rsidR="00FB122B" w:rsidRDefault="009648A4">
      <w:pPr>
        <w:pStyle w:val="Ttulo3"/>
        <w:rPr>
          <w:ins w:id="956" w:author="Ryan Lemos" w:date="2019-02-20T11:21:00Z"/>
        </w:rPr>
        <w:pPrChange w:id="957" w:author="Ryan Lemos" w:date="2019-02-22T09:24:00Z">
          <w:pPr>
            <w:pStyle w:val="Ttulo2"/>
          </w:pPr>
        </w:pPrChange>
      </w:pPr>
      <w:bookmarkStart w:id="958" w:name="_Toc16102718"/>
      <w:r>
        <w:t>Sistema desenvolvido</w:t>
      </w:r>
      <w:bookmarkEnd w:id="958"/>
    </w:p>
    <w:p w14:paraId="31C86A8F" w14:textId="77777777" w:rsidR="00C778D2" w:rsidRDefault="00C778D2" w:rsidP="00C778D2">
      <w:pPr>
        <w:rPr>
          <w:ins w:id="959" w:author="Ryan Lemos" w:date="2019-02-20T11:21:00Z"/>
        </w:rPr>
      </w:pPr>
    </w:p>
    <w:p w14:paraId="70ACBC13" w14:textId="44A22425" w:rsidR="00C778D2" w:rsidRPr="00C778D2" w:rsidRDefault="00FB122B">
      <w:pPr>
        <w:rPr>
          <w:ins w:id="960" w:author="Ryan Lemos" w:date="2019-02-20T11:25:00Z"/>
        </w:rPr>
      </w:pPr>
      <w:ins w:id="961" w:author="Ryan Lemos" w:date="2019-02-18T21:04:00Z">
        <w:r>
          <w:t>As estórias de usuários</w:t>
        </w:r>
      </w:ins>
      <w:ins w:id="962" w:author="Ryan Lemos" w:date="2019-02-20T11:24:00Z">
        <w:r w:rsidR="00C778D2">
          <w:t xml:space="preserve">, conforme descrito na seção </w:t>
        </w:r>
        <w:r w:rsidR="00C778D2" w:rsidRPr="00C778D2">
          <w:rPr>
            <w:highlight w:val="yellow"/>
            <w:rPrChange w:id="963" w:author="Ryan Lemos" w:date="2019-02-20T11:24:00Z">
              <w:rPr/>
            </w:rPrChange>
          </w:rPr>
          <w:t>X</w:t>
        </w:r>
        <w:r w:rsidR="00C778D2">
          <w:t xml:space="preserve">, </w:t>
        </w:r>
      </w:ins>
      <w:ins w:id="964" w:author="Ryan Lemos" w:date="2019-02-18T21:04:00Z">
        <w:r>
          <w:t>são um modelo de se recolher os requisitos e documentação considerado pelo XP. Então para apoio do ambiente proposto foram colhidas as estórias de usuários para cada requisito do ambiente. As estórias estão divi</w:t>
        </w:r>
      </w:ins>
      <w:ins w:id="965" w:author="Ryan Lemos" w:date="2019-08-03T14:37:00Z">
        <w:r w:rsidR="001F718F">
          <w:t>di</w:t>
        </w:r>
      </w:ins>
      <w:ins w:id="966" w:author="Ryan Lemos" w:date="2019-02-18T21:04:00Z">
        <w:r>
          <w:t>das de modo a compreender as necessidades de cada perfil de usuário do ambiente. Os perfis de usuário são o aluno, professor</w:t>
        </w:r>
      </w:ins>
      <w:ins w:id="967" w:author="Ryan Lemos" w:date="2019-02-20T11:25:00Z">
        <w:r w:rsidR="00C778D2">
          <w:t>,</w:t>
        </w:r>
      </w:ins>
      <w:ins w:id="968" w:author="Ryan Lemos" w:date="2019-02-18T21:04:00Z">
        <w:r>
          <w:t xml:space="preserve"> o gestor</w:t>
        </w:r>
      </w:ins>
      <w:ins w:id="969" w:author="Ryan Lemos" w:date="2019-02-20T11:25:00Z">
        <w:r w:rsidR="00C778D2">
          <w:t xml:space="preserve"> e o administrador (ou desenvolvedor)</w:t>
        </w:r>
      </w:ins>
      <w:ins w:id="970" w:author="Ryan Lemos" w:date="2019-02-18T21:04:00Z">
        <w:r>
          <w:t>.</w:t>
        </w:r>
      </w:ins>
      <w:ins w:id="971" w:author="Ryan Lemos" w:date="2019-03-02T08:15:00Z">
        <w:r w:rsidR="00485768">
          <w:t xml:space="preserve"> </w:t>
        </w:r>
      </w:ins>
      <w:ins w:id="972" w:author="Ryan Lemos" w:date="2019-03-02T08:14:00Z">
        <w:r w:rsidR="00485768">
          <w:t xml:space="preserve"> </w:t>
        </w:r>
      </w:ins>
    </w:p>
    <w:p w14:paraId="2DB813B9" w14:textId="77777777" w:rsidR="00FB122B" w:rsidRDefault="00C778D2">
      <w:pPr>
        <w:rPr>
          <w:ins w:id="973" w:author="Ryan Lemos" w:date="2019-02-18T21:04:00Z"/>
        </w:rPr>
      </w:pPr>
      <w:ins w:id="974" w:author="Ryan Lemos" w:date="2019-02-20T11:29:00Z">
        <w:r>
          <w:t>O release foi dividido por cada perfil de usuário, sendo apresentado as funcionalidades que serão utilizadas por estes perfi</w:t>
        </w:r>
      </w:ins>
      <w:ins w:id="975" w:author="Ryan Lemos" w:date="2019-02-20T11:30:00Z">
        <w:r>
          <w:t>s</w:t>
        </w:r>
      </w:ins>
      <w:ins w:id="976" w:author="Ryan Lemos" w:date="2019-02-20T11:29:00Z">
        <w:r>
          <w:t>.</w:t>
        </w:r>
      </w:ins>
      <w:ins w:id="977" w:author="Ryan Lemos" w:date="2019-02-20T11:30:00Z">
        <w:r>
          <w:t xml:space="preserve"> Porém h</w:t>
        </w:r>
      </w:ins>
      <w:ins w:id="978" w:author="Ryan Lemos" w:date="2019-02-18T21:04:00Z">
        <w:r w:rsidR="00FB122B">
          <w:t xml:space="preserve">á </w:t>
        </w:r>
      </w:ins>
      <w:ins w:id="979" w:author="Ryan Lemos" w:date="2019-02-20T11:31:00Z">
        <w:r w:rsidR="00826E27">
          <w:t>três</w:t>
        </w:r>
      </w:ins>
      <w:ins w:id="980" w:author="Ryan Lemos" w:date="2019-02-18T21:04:00Z">
        <w:r w:rsidR="00FB122B">
          <w:t xml:space="preserve"> estória</w:t>
        </w:r>
      </w:ins>
      <w:ins w:id="981" w:author="Ryan Lemos" w:date="2019-02-19T22:38:00Z">
        <w:r w:rsidR="004B083A">
          <w:t xml:space="preserve">s </w:t>
        </w:r>
      </w:ins>
      <w:ins w:id="982" w:author="Ryan Lemos" w:date="2019-02-18T21:04:00Z">
        <w:r w:rsidR="00FB122B">
          <w:t xml:space="preserve">que </w:t>
        </w:r>
      </w:ins>
      <w:ins w:id="983" w:author="Ryan Lemos" w:date="2019-02-19T22:38:00Z">
        <w:r w:rsidR="004B083A">
          <w:t>são</w:t>
        </w:r>
      </w:ins>
      <w:ins w:id="984" w:author="Ryan Lemos" w:date="2019-02-18T21:04:00Z">
        <w:r w:rsidR="00FB122B">
          <w:t xml:space="preserve"> válida</w:t>
        </w:r>
      </w:ins>
      <w:ins w:id="985" w:author="Ryan Lemos" w:date="2019-02-19T22:38:00Z">
        <w:r w:rsidR="004B083A">
          <w:t>s</w:t>
        </w:r>
      </w:ins>
      <w:ins w:id="986" w:author="Ryan Lemos" w:date="2019-02-18T21:04:00Z">
        <w:r w:rsidR="00FB122B">
          <w:t xml:space="preserve"> para todos os</w:t>
        </w:r>
      </w:ins>
      <w:ins w:id="987" w:author="Ryan Lemos" w:date="2019-02-20T11:30:00Z">
        <w:r>
          <w:t xml:space="preserve"> perfis de</w:t>
        </w:r>
      </w:ins>
      <w:ins w:id="988" w:author="Ryan Lemos" w:date="2019-02-18T21:04:00Z">
        <w:r w:rsidR="00FB122B">
          <w:t xml:space="preserve"> usuários</w:t>
        </w:r>
      </w:ins>
      <w:ins w:id="989" w:author="Ryan Lemos" w:date="2019-02-20T11:30:00Z">
        <w:r>
          <w:t>.</w:t>
        </w:r>
      </w:ins>
      <w:ins w:id="990" w:author="Ryan Lemos" w:date="2019-02-18T21:04:00Z">
        <w:r w:rsidR="00FB122B">
          <w:t xml:space="preserve"> </w:t>
        </w:r>
      </w:ins>
      <w:ins w:id="991" w:author="Ryan Lemos" w:date="2019-02-20T11:30:00Z">
        <w:r>
          <w:t>Se</w:t>
        </w:r>
      </w:ins>
      <w:ins w:id="992" w:author="Ryan Lemos" w:date="2019-02-18T21:04:00Z">
        <w:r w:rsidR="00FB122B">
          <w:t xml:space="preserve"> trata da funcionalidade de login descrit</w:t>
        </w:r>
      </w:ins>
      <w:ins w:id="993" w:author="Ryan Lemos" w:date="2019-02-19T22:39:00Z">
        <w:r w:rsidR="004B083A">
          <w:t>a</w:t>
        </w:r>
      </w:ins>
      <w:ins w:id="994" w:author="Ryan Lemos" w:date="2019-02-18T21:04:00Z">
        <w:r w:rsidR="00FB122B">
          <w:t xml:space="preserve"> na </w:t>
        </w:r>
        <w:r w:rsidR="00FB122B" w:rsidRPr="00B21C4F">
          <w:rPr>
            <w:highlight w:val="yellow"/>
          </w:rPr>
          <w:t>figura X</w:t>
        </w:r>
      </w:ins>
      <w:ins w:id="995" w:author="Ryan Lemos" w:date="2019-02-19T22:39:00Z">
        <w:r w:rsidR="004B083A">
          <w:t xml:space="preserve">, a funcionalidade de notificação descrita pela </w:t>
        </w:r>
        <w:r w:rsidR="004B083A" w:rsidRPr="004B083A">
          <w:rPr>
            <w:highlight w:val="yellow"/>
            <w:rPrChange w:id="996" w:author="Ryan Lemos" w:date="2019-02-19T22:39:00Z">
              <w:rPr/>
            </w:rPrChange>
          </w:rPr>
          <w:t>figura x</w:t>
        </w:r>
      </w:ins>
      <w:ins w:id="997" w:author="Ryan Lemos" w:date="2019-02-20T11:31:00Z">
        <w:r w:rsidR="00826E27">
          <w:t xml:space="preserve"> e a </w:t>
        </w:r>
      </w:ins>
      <w:ins w:id="998" w:author="Ryan Lemos" w:date="2019-02-20T11:32:00Z">
        <w:r w:rsidR="00826E27">
          <w:t>troca de senhas</w:t>
        </w:r>
      </w:ins>
      <w:ins w:id="999" w:author="Ryan Lemos" w:date="2019-02-18T21:04:00Z">
        <w:r w:rsidR="00FB122B">
          <w:t>.</w:t>
        </w:r>
      </w:ins>
    </w:p>
    <w:p w14:paraId="09D96C90" w14:textId="77777777" w:rsidR="00FB122B" w:rsidRDefault="00FB122B" w:rsidP="00FB122B">
      <w:pPr>
        <w:rPr>
          <w:ins w:id="1000" w:author="Ryan Lemos" w:date="2019-02-18T21:04:00Z"/>
        </w:rPr>
      </w:pPr>
    </w:p>
    <w:p w14:paraId="7526874F" w14:textId="77777777" w:rsidR="00FB122B" w:rsidRDefault="00FB122B" w:rsidP="00FB122B">
      <w:pPr>
        <w:ind w:firstLine="0"/>
        <w:jc w:val="center"/>
        <w:rPr>
          <w:ins w:id="1001" w:author="Ryan Lemos" w:date="2019-02-18T21:04:00Z"/>
        </w:rPr>
      </w:pPr>
      <w:ins w:id="1002" w:author="Ryan Lemos" w:date="2019-02-18T21:04:00Z">
        <w:r>
          <w:rPr>
            <w:noProof/>
          </w:rPr>
          <w:drawing>
            <wp:inline distT="0" distB="0" distL="0" distR="0" wp14:anchorId="6EF4C153" wp14:editId="3EA977C7">
              <wp:extent cx="2133600" cy="1041094"/>
              <wp:effectExtent l="171450" t="171450" r="152400" b="1593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14:paraId="6221C7F9" w14:textId="77777777" w:rsidR="00FB122B" w:rsidRDefault="00FB122B" w:rsidP="00FB122B">
      <w:pPr>
        <w:ind w:firstLine="0"/>
        <w:jc w:val="center"/>
        <w:rPr>
          <w:ins w:id="1003" w:author="Ryan Lemos" w:date="2019-02-18T21:04:00Z"/>
        </w:rPr>
      </w:pPr>
    </w:p>
    <w:p w14:paraId="45019969" w14:textId="77777777" w:rsidR="00FB122B" w:rsidRDefault="00FB122B" w:rsidP="00FB122B">
      <w:pPr>
        <w:rPr>
          <w:ins w:id="1004" w:author="Ryan Lemos" w:date="2019-02-20T11:30:00Z"/>
        </w:rPr>
      </w:pPr>
      <w:ins w:id="1005" w:author="Ryan Lemos" w:date="2019-02-18T21:04:00Z">
        <w:r>
          <w:t xml:space="preserve">Essa estória define como será a interface de login que pode ser vista na </w:t>
        </w:r>
        <w:r w:rsidRPr="00B21C4F">
          <w:rPr>
            <w:highlight w:val="yellow"/>
          </w:rPr>
          <w:t>figura X</w:t>
        </w:r>
        <w:r>
          <w:t>. Além disso as estórias descritas nes</w:t>
        </w:r>
      </w:ins>
      <w:ins w:id="1006" w:author="Ryan Lemos" w:date="2019-02-18T21:08:00Z">
        <w:r w:rsidR="00634322">
          <w:t>t</w:t>
        </w:r>
      </w:ins>
      <w:ins w:id="1007" w:author="Ryan Lemos" w:date="2019-02-18T21:04:00Z">
        <w:r>
          <w:t>e trabalho seguem o modelo ideal de estória definido por Santos (2017), que define como estrutura: O nome do perfil de usuário que utilizará a funcionalidade, acompanhado do que o usuário gostaria de ser feito, e o porquê.</w:t>
        </w:r>
      </w:ins>
    </w:p>
    <w:p w14:paraId="696737F2" w14:textId="77777777" w:rsidR="00C778D2" w:rsidRDefault="00C778D2" w:rsidP="00FB122B">
      <w:pPr>
        <w:rPr>
          <w:ins w:id="1008" w:author="Ryan Lemos" w:date="2019-02-18T21:11:00Z"/>
        </w:rPr>
      </w:pPr>
    </w:p>
    <w:p w14:paraId="37DA20D9" w14:textId="77777777" w:rsidR="00506933" w:rsidRDefault="00506933" w:rsidP="00506933">
      <w:pPr>
        <w:ind w:firstLine="0"/>
        <w:jc w:val="center"/>
        <w:rPr>
          <w:ins w:id="1009" w:author="Ryan Lemos" w:date="2019-03-01T09:12:00Z"/>
        </w:rPr>
      </w:pPr>
      <w:ins w:id="1010" w:author="Ryan Lemos" w:date="2019-02-18T21:11:00Z">
        <w:r>
          <w:rPr>
            <w:noProof/>
          </w:rPr>
          <w:lastRenderedPageBreak/>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67331" cy="2674323"/>
                      </a:xfrm>
                      <a:prstGeom prst="rect">
                        <a:avLst/>
                      </a:prstGeom>
                    </pic:spPr>
                  </pic:pic>
                </a:graphicData>
              </a:graphic>
            </wp:inline>
          </w:drawing>
        </w:r>
      </w:ins>
    </w:p>
    <w:p w14:paraId="462AE7D1" w14:textId="77777777" w:rsidR="003B49D8" w:rsidRDefault="003B49D8" w:rsidP="00506933">
      <w:pPr>
        <w:ind w:firstLine="0"/>
        <w:jc w:val="center"/>
        <w:rPr>
          <w:ins w:id="1011" w:author="Ryan Lemos" w:date="2019-03-01T09:13:00Z"/>
        </w:rPr>
      </w:pPr>
    </w:p>
    <w:p w14:paraId="770C2599" w14:textId="77777777" w:rsidR="003B49D8" w:rsidRDefault="003B49D8" w:rsidP="003B49D8">
      <w:pPr>
        <w:rPr>
          <w:ins w:id="1012" w:author="Ryan Lemos" w:date="2019-03-01T09:24:00Z"/>
        </w:rPr>
      </w:pPr>
      <w:ins w:id="1013" w:author="Ryan Lemos" w:date="2019-03-01T09:12:00Z">
        <w:r>
          <w:t>D</w:t>
        </w:r>
      </w:ins>
      <w:ins w:id="1014" w:author="Ryan Lemos" w:date="2019-03-01T09:13:00Z">
        <w:r>
          <w:t xml:space="preserve">eve-se ressaltar, como discutido na </w:t>
        </w:r>
        <w:r w:rsidRPr="003B49D8">
          <w:rPr>
            <w:highlight w:val="red"/>
            <w:rPrChange w:id="1015" w:author="Ryan Lemos" w:date="2019-03-01T09:13:00Z">
              <w:rPr/>
            </w:rPrChange>
          </w:rPr>
          <w:t>seção X</w:t>
        </w:r>
        <w:r>
          <w:t xml:space="preserve"> os dados sensíveis, como a senha do usuário passaram por um processo de criptografia utilizado pel</w:t>
        </w:r>
      </w:ins>
      <w:ins w:id="1016" w:author="Ryan Lemos" w:date="2019-03-01T09:14:00Z">
        <w:r>
          <w:t xml:space="preserve">o </w:t>
        </w:r>
        <w:proofErr w:type="spellStart"/>
        <w:r>
          <w:t>Laravel</w:t>
        </w:r>
        <w:proofErr w:type="spellEnd"/>
        <w:r>
          <w:t xml:space="preserve">, possibilitando assim a segurança dos dados. Porém por se tratar de uma aplicação que une um </w:t>
        </w:r>
        <w:proofErr w:type="spellStart"/>
        <w:r w:rsidRPr="003B49D8">
          <w:rPr>
            <w:i/>
            <w:rPrChange w:id="1017" w:author="Ryan Lemos" w:date="2019-03-01T09:14:00Z">
              <w:rPr/>
            </w:rPrChange>
          </w:rPr>
          <w:t>backend</w:t>
        </w:r>
        <w:proofErr w:type="spellEnd"/>
        <w:r>
          <w:t xml:space="preserve"> e </w:t>
        </w:r>
        <w:proofErr w:type="spellStart"/>
        <w:r w:rsidRPr="003B49D8">
          <w:rPr>
            <w:i/>
            <w:rPrChange w:id="1018" w:author="Ryan Lemos" w:date="2019-03-01T09:14:00Z">
              <w:rPr/>
            </w:rPrChange>
          </w:rPr>
          <w:t>frontend</w:t>
        </w:r>
        <w:proofErr w:type="spellEnd"/>
        <w:r>
          <w:t xml:space="preserve"> gerenciado por frameworks diferentes</w:t>
        </w:r>
      </w:ins>
      <w:ins w:id="1019" w:author="Ryan Lemos" w:date="2019-03-01T09:15:00Z">
        <w:r>
          <w:t xml:space="preserve"> se fez necessário em alguns momentos criptografar os dados em que as duas aplicações conversam. Porém se faz necessário recuperar a informação no estado anter</w:t>
        </w:r>
      </w:ins>
      <w:ins w:id="1020" w:author="Ryan Lemos" w:date="2019-03-01T09:16:00Z">
        <w:r>
          <w:t xml:space="preserve">ior a criptografia, então surge o processo de criptografia como sugerido na </w:t>
        </w:r>
        <w:r w:rsidRPr="003A7E2E">
          <w:rPr>
            <w:highlight w:val="red"/>
            <w:rPrChange w:id="1021" w:author="Ryan Lemos" w:date="2019-03-01T09:21:00Z">
              <w:rPr/>
            </w:rPrChange>
          </w:rPr>
          <w:t>seção x</w:t>
        </w:r>
        <w:r>
          <w:t xml:space="preserve">. Um desses momentos se dá no retorno das informações do usuário no momento de login feito pela API. </w:t>
        </w:r>
      </w:ins>
      <w:ins w:id="1022" w:author="Ryan Lemos" w:date="2019-03-01T09:17:00Z">
        <w:r>
          <w:t xml:space="preserve">Alguns dados como informações dos usuários, menus, permissões, são salvas no </w:t>
        </w:r>
        <w:proofErr w:type="spellStart"/>
        <w:r w:rsidRPr="003B49D8">
          <w:rPr>
            <w:i/>
            <w:rPrChange w:id="1023" w:author="Ryan Lemos" w:date="2019-03-01T09:17:00Z">
              <w:rPr/>
            </w:rPrChange>
          </w:rPr>
          <w:t>LocalStorage</w:t>
        </w:r>
        <w:proofErr w:type="spellEnd"/>
        <w:r>
          <w:t xml:space="preserve"> que é uma espécie de memória local do navegador</w:t>
        </w:r>
      </w:ins>
      <w:ins w:id="1024" w:author="Ryan Lemos" w:date="2019-03-01T09:18:00Z">
        <w:r>
          <w:t>, que pode ser acessada e recuperada a partir do navegador. Então o usuário poderia facilmente descobrir o processo de criptografia, já q</w:t>
        </w:r>
      </w:ins>
      <w:ins w:id="1025" w:author="Ryan Lemos" w:date="2019-03-01T09:19:00Z">
        <w:r>
          <w:t xml:space="preserve">ue há como </w:t>
        </w:r>
        <w:proofErr w:type="spellStart"/>
        <w:r>
          <w:t>descriptografar</w:t>
        </w:r>
        <w:proofErr w:type="spellEnd"/>
        <w:r>
          <w:t>.</w:t>
        </w:r>
      </w:ins>
      <w:ins w:id="1026" w:author="Ryan Lemos" w:date="2019-03-01T09:20:00Z">
        <w:r w:rsidR="003A7E2E">
          <w:t xml:space="preserve"> Pensando nesses problemas descritos desenvolveu-se uma função de criptografia e outra de </w:t>
        </w:r>
        <w:proofErr w:type="spellStart"/>
        <w:r w:rsidR="003A7E2E">
          <w:t>descriptografia</w:t>
        </w:r>
        <w:proofErr w:type="spellEnd"/>
        <w:r w:rsidR="003A7E2E">
          <w:t>,</w:t>
        </w:r>
      </w:ins>
      <w:ins w:id="1027" w:author="Ryan Lemos" w:date="2019-03-01T09:24:00Z">
        <w:r w:rsidR="00521931">
          <w:t xml:space="preserve"> como visto</w:t>
        </w:r>
      </w:ins>
      <w:ins w:id="1028" w:author="Ryan Lemos" w:date="2019-03-01T09:20:00Z">
        <w:r w:rsidR="003A7E2E">
          <w:t xml:space="preserve"> </w:t>
        </w:r>
      </w:ins>
      <w:ins w:id="1029" w:author="Ryan Lemos" w:date="2019-03-01T09:24:00Z">
        <w:r w:rsidR="00521931">
          <w:t>n</w:t>
        </w:r>
      </w:ins>
      <w:ins w:id="1030" w:author="Ryan Lemos" w:date="2019-03-01T09:20:00Z">
        <w:r w:rsidR="003A7E2E">
          <w:t>a</w:t>
        </w:r>
      </w:ins>
      <w:ins w:id="1031" w:author="Ryan Lemos" w:date="2019-03-01T09:25:00Z">
        <w:r w:rsidR="00521931">
          <w:t>s</w:t>
        </w:r>
      </w:ins>
      <w:ins w:id="1032" w:author="Ryan Lemos" w:date="2019-03-01T09:20:00Z">
        <w:r w:rsidR="003A7E2E">
          <w:t xml:space="preserve"> figura</w:t>
        </w:r>
      </w:ins>
      <w:ins w:id="1033" w:author="Ryan Lemos" w:date="2019-03-01T09:25:00Z">
        <w:r w:rsidR="00521931">
          <w:t>s</w:t>
        </w:r>
      </w:ins>
      <w:ins w:id="1034" w:author="Ryan Lemos" w:date="2019-03-01T09:20:00Z">
        <w:r w:rsidR="003A7E2E" w:rsidRPr="003A7E2E">
          <w:rPr>
            <w:highlight w:val="yellow"/>
            <w:rPrChange w:id="1035" w:author="Ryan Lemos" w:date="2019-03-01T09:20:00Z">
              <w:rPr/>
            </w:rPrChange>
          </w:rPr>
          <w:t xml:space="preserve"> x</w:t>
        </w:r>
      </w:ins>
      <w:ins w:id="1036" w:author="Ryan Lemos" w:date="2019-03-01T09:25:00Z">
        <w:r w:rsidR="00521931">
          <w:t xml:space="preserve"> </w:t>
        </w:r>
        <w:r w:rsidR="00521931" w:rsidRPr="00521931">
          <w:rPr>
            <w:highlight w:val="yellow"/>
            <w:rPrChange w:id="1037" w:author="Ryan Lemos" w:date="2019-03-01T09:25:00Z">
              <w:rPr/>
            </w:rPrChange>
          </w:rPr>
          <w:t>e x</w:t>
        </w:r>
      </w:ins>
      <w:ins w:id="1038" w:author="Ryan Lemos" w:date="2019-03-01T09:21:00Z">
        <w:r w:rsidR="003A7E2E">
          <w:t>.</w:t>
        </w:r>
        <w:r w:rsidR="00521931">
          <w:t xml:space="preserve"> Essas funções foram implementadas tanto no </w:t>
        </w:r>
        <w:proofErr w:type="spellStart"/>
        <w:r w:rsidR="00521931" w:rsidRPr="00521931">
          <w:rPr>
            <w:i/>
            <w:rPrChange w:id="1039" w:author="Ryan Lemos" w:date="2019-03-01T09:21:00Z">
              <w:rPr/>
            </w:rPrChange>
          </w:rPr>
          <w:t>backend</w:t>
        </w:r>
        <w:proofErr w:type="spellEnd"/>
        <w:r w:rsidR="00521931">
          <w:t xml:space="preserve"> quanto no </w:t>
        </w:r>
        <w:proofErr w:type="spellStart"/>
        <w:r w:rsidR="00521931" w:rsidRPr="00521931">
          <w:rPr>
            <w:i/>
            <w:rPrChange w:id="1040" w:author="Ryan Lemos" w:date="2019-03-01T09:21:00Z">
              <w:rPr/>
            </w:rPrChange>
          </w:rPr>
          <w:t>frontend</w:t>
        </w:r>
      </w:ins>
      <w:proofErr w:type="spellEnd"/>
      <w:ins w:id="1041" w:author="Ryan Lemos" w:date="2019-03-01T09:22:00Z">
        <w:r w:rsidR="00521931">
          <w:t xml:space="preserve"> para que assim as duas faces da aplicação consigam comunicar os dados sensíveis de maneira mais segura.</w:t>
        </w:r>
      </w:ins>
    </w:p>
    <w:p w14:paraId="280B5545" w14:textId="77777777" w:rsidR="00521931" w:rsidRDefault="00521931" w:rsidP="00521931">
      <w:pPr>
        <w:ind w:firstLine="0"/>
        <w:jc w:val="center"/>
        <w:rPr>
          <w:ins w:id="1042" w:author="Ryan Lemos" w:date="2019-03-01T09:27:00Z"/>
        </w:rPr>
      </w:pPr>
      <w:ins w:id="1043" w:author="Ryan Lemos" w:date="2019-03-01T09:26:00Z">
        <w:r>
          <w:rPr>
            <w:noProof/>
          </w:rPr>
          <w:lastRenderedPageBreak/>
          <w:drawing>
            <wp:inline distT="0" distB="0" distL="0" distR="0" wp14:anchorId="045945E0" wp14:editId="6FDA58EC">
              <wp:extent cx="5760085" cy="2887345"/>
              <wp:effectExtent l="0" t="0" r="0" b="825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887345"/>
                      </a:xfrm>
                      <a:prstGeom prst="rect">
                        <a:avLst/>
                      </a:prstGeom>
                    </pic:spPr>
                  </pic:pic>
                </a:graphicData>
              </a:graphic>
            </wp:inline>
          </w:drawing>
        </w:r>
      </w:ins>
    </w:p>
    <w:p w14:paraId="55D3071D" w14:textId="77777777" w:rsidR="00521931" w:rsidRDefault="00521931" w:rsidP="00521931">
      <w:pPr>
        <w:ind w:firstLine="0"/>
        <w:jc w:val="center"/>
        <w:rPr>
          <w:ins w:id="1044" w:author="Ryan Lemos" w:date="2019-03-01T09:27:00Z"/>
        </w:rPr>
      </w:pPr>
    </w:p>
    <w:p w14:paraId="1BC4D594" w14:textId="1E114311" w:rsidR="00521931" w:rsidRDefault="00521931" w:rsidP="00521931">
      <w:pPr>
        <w:rPr>
          <w:ins w:id="1045" w:author="Ryan Lemos" w:date="2019-03-01T09:43:00Z"/>
        </w:rPr>
      </w:pPr>
      <w:ins w:id="1046" w:author="Ryan Lemos" w:date="2019-03-01T09:27:00Z">
        <w:r>
          <w:t xml:space="preserve">A </w:t>
        </w:r>
        <w:r w:rsidRPr="00521931">
          <w:rPr>
            <w:highlight w:val="yellow"/>
            <w:rPrChange w:id="1047" w:author="Ryan Lemos" w:date="2019-03-01T09:27:00Z">
              <w:rPr/>
            </w:rPrChange>
          </w:rPr>
          <w:t>figura x</w:t>
        </w:r>
        <w:r>
          <w:t xml:space="preserve"> se trata das funções de criptografia e </w:t>
        </w:r>
        <w:proofErr w:type="spellStart"/>
        <w:r>
          <w:t>descriptografia</w:t>
        </w:r>
        <w:proofErr w:type="spellEnd"/>
        <w:r>
          <w:t>, implementad</w:t>
        </w:r>
      </w:ins>
      <w:ins w:id="1048" w:author="Ryan Lemos" w:date="2019-03-01T09:28:00Z">
        <w:r>
          <w:t xml:space="preserve">as no </w:t>
        </w:r>
        <w:proofErr w:type="spellStart"/>
        <w:r w:rsidRPr="00521931">
          <w:rPr>
            <w:i/>
            <w:rPrChange w:id="1049" w:author="Ryan Lemos" w:date="2019-03-01T09:28:00Z">
              <w:rPr/>
            </w:rPrChange>
          </w:rPr>
          <w:t>frontend</w:t>
        </w:r>
        <w:proofErr w:type="spellEnd"/>
        <w:r>
          <w:t>. O que a função de criptografia faz é rodar a função ‘</w:t>
        </w:r>
        <w:proofErr w:type="spellStart"/>
        <w:r>
          <w:t>btoa</w:t>
        </w:r>
        <w:proofErr w:type="spellEnd"/>
        <w:r>
          <w:t xml:space="preserve">’ que </w:t>
        </w:r>
      </w:ins>
      <w:ins w:id="1050" w:author="Ryan Lemos" w:date="2019-03-01T09:29:00Z">
        <w:r>
          <w:t xml:space="preserve">codifica o texto passado para </w:t>
        </w:r>
      </w:ins>
      <w:ins w:id="1051" w:author="Ryan Lemos" w:date="2019-03-01T09:31:00Z">
        <w:r w:rsidR="00F302F5">
          <w:t>o método de codificação base-64</w:t>
        </w:r>
      </w:ins>
      <w:ins w:id="1052" w:author="Ryan Lemos" w:date="2019-03-01T09:32:00Z">
        <w:r w:rsidR="00F302F5">
          <w:t>.</w:t>
        </w:r>
      </w:ins>
      <w:ins w:id="1053" w:author="Ryan Lemos" w:date="2019-03-01T09:31:00Z">
        <w:r w:rsidR="00F302F5">
          <w:t xml:space="preserve"> </w:t>
        </w:r>
      </w:ins>
      <w:ins w:id="1054" w:author="Ryan Lemos" w:date="2019-03-01T09:32:00Z">
        <w:r w:rsidR="00F302F5">
          <w:t xml:space="preserve">Essa </w:t>
        </w:r>
      </w:ins>
      <w:ins w:id="1055" w:author="Ryan Lemos" w:date="2019-03-01T09:33:00Z">
        <w:r w:rsidR="00F302F5">
          <w:t>técnica</w:t>
        </w:r>
      </w:ins>
      <w:ins w:id="1056" w:author="Ryan Lemos" w:date="2019-03-01T09:31:00Z">
        <w:r w:rsidR="00F302F5">
          <w:t xml:space="preserve"> utiliza os ca</w:t>
        </w:r>
      </w:ins>
      <w:ins w:id="1057" w:author="Ryan Lemos" w:date="2019-03-01T09:32:00Z">
        <w:r w:rsidR="00F302F5">
          <w:t>racteres como letras maiúsculas e minúsculas, números</w:t>
        </w:r>
      </w:ins>
      <w:ins w:id="1058" w:author="Ryan Lemos" w:date="2019-03-01T09:33:00Z">
        <w:r w:rsidR="00F302F5">
          <w:t>, ‘+’, ‘/’ e ‘=’</w:t>
        </w:r>
      </w:ins>
      <w:ins w:id="1059" w:author="Ryan Lemos" w:date="2019-03-01T09:34:00Z">
        <w:r w:rsidR="00F302F5">
          <w:t xml:space="preserve">. Além disso pode ser criptografada e </w:t>
        </w:r>
        <w:proofErr w:type="spellStart"/>
        <w:r w:rsidR="00F302F5">
          <w:t>descriptografada</w:t>
        </w:r>
        <w:proofErr w:type="spellEnd"/>
        <w:r w:rsidR="00F302F5">
          <w:t xml:space="preserve">, a </w:t>
        </w:r>
        <w:proofErr w:type="spellStart"/>
        <w:r w:rsidR="00F302F5">
          <w:t>descriptografia</w:t>
        </w:r>
        <w:proofErr w:type="spellEnd"/>
        <w:r w:rsidR="00F302F5">
          <w:t xml:space="preserve"> é feita no </w:t>
        </w:r>
        <w:proofErr w:type="spellStart"/>
        <w:r w:rsidR="00F302F5">
          <w:t>JavaScript</w:t>
        </w:r>
        <w:proofErr w:type="spellEnd"/>
        <w:r w:rsidR="00F302F5">
          <w:t xml:space="preserve"> pela função </w:t>
        </w:r>
      </w:ins>
      <w:ins w:id="1060" w:author="Ryan Lemos" w:date="2019-03-01T09:35:00Z">
        <w:r w:rsidR="00F302F5">
          <w:t>‘</w:t>
        </w:r>
      </w:ins>
      <w:proofErr w:type="spellStart"/>
      <w:ins w:id="1061" w:author="Ryan Lemos" w:date="2019-03-01T09:34:00Z">
        <w:r w:rsidR="00F302F5">
          <w:t>atob</w:t>
        </w:r>
      </w:ins>
      <w:proofErr w:type="spellEnd"/>
      <w:ins w:id="1062" w:author="Ryan Lemos" w:date="2019-03-01T09:35:00Z">
        <w:r w:rsidR="00F302F5">
          <w:t>’. O que o algoritmo de criptografia faz é repetir a função ‘</w:t>
        </w:r>
        <w:proofErr w:type="spellStart"/>
        <w:r w:rsidR="00F302F5">
          <w:t>btoa</w:t>
        </w:r>
        <w:proofErr w:type="spellEnd"/>
        <w:r w:rsidR="00F302F5">
          <w:t>’ um número de vezes definidas na codificação</w:t>
        </w:r>
      </w:ins>
      <w:ins w:id="1063" w:author="Ryan Lemos" w:date="2019-03-01T09:36:00Z">
        <w:r w:rsidR="00F302F5">
          <w:t xml:space="preserve">. Desse jeito ainda seria possível a um intruso pensar a mesma </w:t>
        </w:r>
      </w:ins>
      <w:ins w:id="1064" w:author="Ryan Lemos" w:date="2019-03-01T09:37:00Z">
        <w:r w:rsidR="00F302F5">
          <w:t xml:space="preserve">coisa. Aí entra o que foi discutido na </w:t>
        </w:r>
        <w:r w:rsidR="00F302F5" w:rsidRPr="00F302F5">
          <w:rPr>
            <w:highlight w:val="red"/>
            <w:rPrChange w:id="1065" w:author="Ryan Lemos" w:date="2019-03-01T09:37:00Z">
              <w:rPr/>
            </w:rPrChange>
          </w:rPr>
          <w:t>seção x</w:t>
        </w:r>
        <w:r w:rsidR="00F302F5">
          <w:t xml:space="preserve"> o acréscimo de uma chave de segurança. Então em algum momento definido, como visto pela </w:t>
        </w:r>
      </w:ins>
      <w:ins w:id="1066" w:author="Ryan Lemos" w:date="2019-03-01T09:38:00Z">
        <w:r w:rsidR="00F302F5">
          <w:t>variável ‘</w:t>
        </w:r>
        <w:proofErr w:type="spellStart"/>
        <w:proofErr w:type="gramStart"/>
        <w:r w:rsidR="00F302F5">
          <w:t>this.time</w:t>
        </w:r>
        <w:proofErr w:type="gramEnd"/>
        <w:r w:rsidR="00F302F5">
          <w:t>_to_add_key</w:t>
        </w:r>
        <w:proofErr w:type="spellEnd"/>
        <w:r w:rsidR="00F302F5">
          <w:t xml:space="preserve">” o algoritmo acrescenta uma chave ao texto já criptografado. Isso dificulta já </w:t>
        </w:r>
      </w:ins>
      <w:ins w:id="1067" w:author="Ryan Lemos" w:date="2019-03-01T09:39:00Z">
        <w:r w:rsidR="00F302F5">
          <w:t>que para descobrir o texto original, deve-se conhecer a chave e saber em qual momento ela é utilizada. No processo de recuperação da mensagem original</w:t>
        </w:r>
      </w:ins>
      <w:ins w:id="1068" w:author="Ryan Lemos" w:date="2019-03-01T09:40:00Z">
        <w:r w:rsidR="007D7C65">
          <w:t xml:space="preserve"> o que acontece é que simplesmente pegar essa posição de adição não resolveria já que o processo de recuperação é o inverso da criptografia, para não perder a</w:t>
        </w:r>
      </w:ins>
      <w:ins w:id="1069" w:author="Ryan Lemos" w:date="2019-03-01T09:41:00Z">
        <w:r w:rsidR="007D7C65">
          <w:t xml:space="preserve"> refer</w:t>
        </w:r>
      </w:ins>
      <w:ins w:id="1070" w:author="Ryan Lemos" w:date="2019-08-03T14:38:00Z">
        <w:r w:rsidR="001F718F">
          <w:t>ê</w:t>
        </w:r>
      </w:ins>
      <w:ins w:id="1071" w:author="Ryan Lemos" w:date="2019-03-01T09:41:00Z">
        <w:r w:rsidR="007D7C65">
          <w:t>ncia e saber em qual momento se deve adicionar a chave, pega-se quantas vezes são utilizadas para criptografar subtraído ao momento de se adicionar a chave. Para-se entende</w:t>
        </w:r>
      </w:ins>
      <w:ins w:id="1072" w:author="Ryan Lemos" w:date="2019-03-01T09:42:00Z">
        <w:r w:rsidR="007D7C65">
          <w:t xml:space="preserve">r </w:t>
        </w:r>
      </w:ins>
      <w:ins w:id="1073" w:author="Ryan Lemos" w:date="2019-03-02T08:58:00Z">
        <w:r w:rsidR="00004774">
          <w:t>utilizemos um artificio</w:t>
        </w:r>
      </w:ins>
      <w:ins w:id="1074" w:author="Ryan Lemos" w:date="2019-03-01T09:42:00Z">
        <w:r w:rsidR="007D7C65">
          <w:t xml:space="preserve"> utilizad</w:t>
        </w:r>
      </w:ins>
      <w:ins w:id="1075" w:author="Ryan Lemos" w:date="2019-03-02T08:58:00Z">
        <w:r w:rsidR="00004774">
          <w:t>o</w:t>
        </w:r>
      </w:ins>
      <w:ins w:id="1076" w:author="Ryan Lemos" w:date="2019-03-01T09:42:00Z">
        <w:r w:rsidR="007D7C65">
          <w:t xml:space="preserve"> no XP</w:t>
        </w:r>
      </w:ins>
      <w:ins w:id="1077" w:author="Ryan Lemos" w:date="2019-03-02T08:58:00Z">
        <w:r w:rsidR="00004774">
          <w:t xml:space="preserve">, </w:t>
        </w:r>
        <w:r w:rsidR="00004774" w:rsidRPr="00004774">
          <w:rPr>
            <w:highlight w:val="yellow"/>
            <w:rPrChange w:id="1078" w:author="Ryan Lemos" w:date="2019-03-02T08:58:00Z">
              <w:rPr/>
            </w:rPrChange>
          </w:rPr>
          <w:t>seção x</w:t>
        </w:r>
        <w:r w:rsidR="00004774">
          <w:t xml:space="preserve">, </w:t>
        </w:r>
      </w:ins>
      <w:ins w:id="1079" w:author="Ryan Lemos" w:date="2019-03-01T09:42:00Z">
        <w:r w:rsidR="007D7C65">
          <w:t>chamada de ‘metáfora’</w:t>
        </w:r>
      </w:ins>
      <w:ins w:id="1080" w:author="Ryan Lemos" w:date="2019-03-02T08:59:00Z">
        <w:r w:rsidR="00004774">
          <w:t>. Teles (2014) afirma que a metáfora é um ótimo meio para se entender situações relativamente complexas, já que utiliza outros</w:t>
        </w:r>
      </w:ins>
      <w:ins w:id="1081" w:author="Ryan Lemos" w:date="2019-03-02T09:00:00Z">
        <w:r w:rsidR="00004774">
          <w:t xml:space="preserve"> meios associativos, simplificando o problema complexo. </w:t>
        </w:r>
      </w:ins>
    </w:p>
    <w:p w14:paraId="694253C6" w14:textId="77777777" w:rsidR="00F97159" w:rsidRDefault="007D7C65" w:rsidP="00F97159">
      <w:pPr>
        <w:rPr>
          <w:ins w:id="1082" w:author="Ryan Lemos" w:date="2019-03-02T09:21:00Z"/>
        </w:rPr>
      </w:pPr>
      <w:ins w:id="1083" w:author="Ryan Lemos" w:date="2019-03-01T09:43:00Z">
        <w:r>
          <w:t>Imagine-se que se está empacotando caixas, colocando umas dentro das outras. São um total de 5 caixas (qu</w:t>
        </w:r>
      </w:ins>
      <w:ins w:id="1084" w:author="Ryan Lemos" w:date="2019-03-01T09:44:00Z">
        <w:r>
          <w:t>e seria quantas vezes o dado será criptografado). Digamos que antes de empacotar a segunda caixa</w:t>
        </w:r>
      </w:ins>
      <w:ins w:id="1085" w:author="Ryan Lemos" w:date="2019-03-01T09:45:00Z">
        <w:r>
          <w:t xml:space="preserve">, colocou-se um selo. E assim, continua-se o processo de </w:t>
        </w:r>
        <w:r>
          <w:lastRenderedPageBreak/>
          <w:t>empacotamento até que as 5 caixas estejam uma dento da outra, algo como uma camada. Para que eu possa saber qual caixa eu devo retirar o selo</w:t>
        </w:r>
      </w:ins>
      <w:ins w:id="1086" w:author="Ryan Lemos" w:date="2019-03-01T09:46:00Z">
        <w:r>
          <w:t>, devo desempacotar a primeira caixa (que seria a última</w:t>
        </w:r>
      </w:ins>
      <w:ins w:id="1087" w:author="Ryan Lemos" w:date="2019-03-01T09:47:00Z">
        <w:r>
          <w:t xml:space="preserve"> no processo de empacotamento)</w:t>
        </w:r>
      </w:ins>
      <w:ins w:id="1088" w:author="Ryan Lemos" w:date="2019-03-01T09:46:00Z">
        <w:r>
          <w:t xml:space="preserve">, restando 4 caixas, </w:t>
        </w:r>
      </w:ins>
      <w:ins w:id="1089" w:author="Ryan Lemos" w:date="2019-03-01T09:47:00Z">
        <w:r>
          <w:t>fazendo o mesmo processo novamente, tira-se mais uma caixa</w:t>
        </w:r>
      </w:ins>
      <w:ins w:id="1090" w:author="Ryan Lemos" w:date="2019-03-01T09:48:00Z">
        <w:r>
          <w:t xml:space="preserve"> (que seria a número 4 no processo de empacotamento), tira-se mais uma (que seria a número 3</w:t>
        </w:r>
      </w:ins>
      <w:ins w:id="1091" w:author="Ryan Lemos" w:date="2019-03-01T09:57:00Z">
        <w:r w:rsidR="002D073A">
          <w:t>) e chegamos na caixa que inserimos</w:t>
        </w:r>
      </w:ins>
      <w:ins w:id="1092" w:author="Ryan Lemos" w:date="2019-03-01T09:58:00Z">
        <w:r w:rsidR="002D073A">
          <w:t xml:space="preserve"> o selo. Podemos assim removê-lo</w:t>
        </w:r>
      </w:ins>
      <w:ins w:id="1093" w:author="Ryan Lemos" w:date="2019-03-01T09:59:00Z">
        <w:r w:rsidR="002D073A">
          <w:t xml:space="preserve"> e ter a caixa em seu estado natural</w:t>
        </w:r>
      </w:ins>
      <w:ins w:id="1094" w:author="Ryan Lemos" w:date="2019-03-01T09:58:00Z">
        <w:r w:rsidR="002D073A">
          <w:t>. Ou seja</w:t>
        </w:r>
      </w:ins>
      <w:ins w:id="1095" w:author="Ryan Lemos" w:date="2019-03-01T09:59:00Z">
        <w:r w:rsidR="002D073A">
          <w:t>,</w:t>
        </w:r>
      </w:ins>
      <w:ins w:id="1096" w:author="Ryan Lemos" w:date="2019-03-01T09:58:00Z">
        <w:r w:rsidR="002D073A">
          <w:t xml:space="preserve"> adicionamos na segunda caixa, e removemos na terceira (5-2).</w:t>
        </w:r>
      </w:ins>
      <w:ins w:id="1097" w:author="Ryan Lemos" w:date="2019-03-01T09:59:00Z">
        <w:r w:rsidR="002D073A">
          <w:t xml:space="preserve"> Assim </w:t>
        </w:r>
      </w:ins>
      <w:ins w:id="1098" w:author="Ryan Lemos" w:date="2019-03-01T10:01:00Z">
        <w:r w:rsidR="002D073A">
          <w:t>se dá</w:t>
        </w:r>
      </w:ins>
      <w:ins w:id="1099" w:author="Ryan Lemos" w:date="2019-03-01T09:59:00Z">
        <w:r w:rsidR="002D073A">
          <w:t xml:space="preserve"> </w:t>
        </w:r>
      </w:ins>
      <w:ins w:id="1100" w:author="Ryan Lemos" w:date="2019-03-01T10:00:00Z">
        <w:r w:rsidR="002D073A">
          <w:t>essa função de</w:t>
        </w:r>
      </w:ins>
      <w:ins w:id="1101" w:author="Ryan Lemos" w:date="2019-03-01T09:59:00Z">
        <w:r w:rsidR="002D073A">
          <w:t xml:space="preserve"> criptografia</w:t>
        </w:r>
      </w:ins>
      <w:ins w:id="1102" w:author="Ryan Lemos" w:date="2019-03-01T10:00:00Z">
        <w:r w:rsidR="002D073A">
          <w:t xml:space="preserve"> criada</w:t>
        </w:r>
      </w:ins>
      <w:ins w:id="1103" w:author="Ryan Lemos" w:date="2019-03-01T09:59:00Z">
        <w:r w:rsidR="002D073A">
          <w:t xml:space="preserve">, algo como empacotando o dado e um determinado momento </w:t>
        </w:r>
      </w:ins>
      <w:ins w:id="1104" w:author="Ryan Lemos" w:date="2019-03-01T10:00:00Z">
        <w:r w:rsidR="002D073A">
          <w:t>inserindo uma chave, que ao desempacotar deve ser removida para que se consiga acesso ao dado original.</w:t>
        </w:r>
      </w:ins>
      <w:ins w:id="1105" w:author="Ryan Lemos" w:date="2019-03-02T09:20:00Z">
        <w:r w:rsidR="009713E5">
          <w:t xml:space="preserve"> Esse proces</w:t>
        </w:r>
      </w:ins>
      <w:ins w:id="1106" w:author="Ryan Lemos" w:date="2019-03-02T09:21:00Z">
        <w:r w:rsidR="009713E5">
          <w:t xml:space="preserve">so é visto na </w:t>
        </w:r>
        <w:r w:rsidR="009713E5" w:rsidRPr="009713E5">
          <w:rPr>
            <w:highlight w:val="yellow"/>
            <w:rPrChange w:id="1107" w:author="Ryan Lemos" w:date="2019-03-02T09:21:00Z">
              <w:rPr/>
            </w:rPrChange>
          </w:rPr>
          <w:t>figura x</w:t>
        </w:r>
        <w:r w:rsidR="009713E5">
          <w:t>.</w:t>
        </w:r>
      </w:ins>
    </w:p>
    <w:p w14:paraId="3094B7EF" w14:textId="77777777" w:rsidR="009713E5" w:rsidRDefault="009713E5">
      <w:pPr>
        <w:ind w:firstLine="0"/>
        <w:jc w:val="center"/>
        <w:rPr>
          <w:ins w:id="1108" w:author="Ryan Lemos" w:date="2019-03-01T10:02:00Z"/>
        </w:rPr>
        <w:pPrChange w:id="1109" w:author="Ryan Lemos" w:date="2019-03-02T09:21:00Z">
          <w:pPr/>
        </w:pPrChange>
      </w:pPr>
      <w:ins w:id="1110" w:author="Ryan Lemos" w:date="2019-03-02T09:21:00Z">
        <w:r>
          <w:rPr>
            <w:noProof/>
          </w:rPr>
          <w:drawing>
            <wp:inline distT="0" distB="0" distL="0" distR="0" wp14:anchorId="26923891" wp14:editId="5290DCA1">
              <wp:extent cx="5180916" cy="2148840"/>
              <wp:effectExtent l="0" t="0" r="127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iptografia e descriptografia.png"/>
                      <pic:cNvPicPr/>
                    </pic:nvPicPr>
                    <pic:blipFill rotWithShape="1">
                      <a:blip r:embed="rId60">
                        <a:extLst>
                          <a:ext uri="{28A0092B-C50C-407E-A947-70E740481C1C}">
                            <a14:useLocalDpi xmlns:a14="http://schemas.microsoft.com/office/drawing/2010/main" val="0"/>
                          </a:ext>
                        </a:extLst>
                      </a:blip>
                      <a:srcRect b="26258"/>
                      <a:stretch/>
                    </pic:blipFill>
                    <pic:spPr bwMode="auto">
                      <a:xfrm>
                        <a:off x="0" y="0"/>
                        <a:ext cx="5198345" cy="2156069"/>
                      </a:xfrm>
                      <a:prstGeom prst="rect">
                        <a:avLst/>
                      </a:prstGeom>
                      <a:ln>
                        <a:noFill/>
                      </a:ln>
                      <a:extLst>
                        <a:ext uri="{53640926-AAD7-44D8-BBD7-CCE9431645EC}">
                          <a14:shadowObscured xmlns:a14="http://schemas.microsoft.com/office/drawing/2010/main"/>
                        </a:ext>
                      </a:extLst>
                    </pic:spPr>
                  </pic:pic>
                </a:graphicData>
              </a:graphic>
            </wp:inline>
          </w:drawing>
        </w:r>
      </w:ins>
    </w:p>
    <w:p w14:paraId="54611FF8" w14:textId="77777777" w:rsidR="00F97159" w:rsidRDefault="00F97159">
      <w:pPr>
        <w:rPr>
          <w:ins w:id="1111" w:author="Ryan Lemos" w:date="2019-02-19T22:40:00Z"/>
        </w:rPr>
      </w:pPr>
    </w:p>
    <w:p w14:paraId="2D144643" w14:textId="77777777" w:rsidR="004B083A" w:rsidRDefault="004B083A" w:rsidP="004B083A">
      <w:pPr>
        <w:rPr>
          <w:ins w:id="1112" w:author="Ryan Lemos" w:date="2019-03-01T09:23:00Z"/>
        </w:rPr>
      </w:pPr>
      <w:ins w:id="1113" w:author="Ryan Lemos" w:date="2019-02-19T22:40:00Z">
        <w:r>
          <w:t xml:space="preserve">As notificações são um recurso </w:t>
        </w:r>
      </w:ins>
      <w:ins w:id="1114" w:author="Ryan Lemos" w:date="2019-02-19T22:41:00Z">
        <w:r>
          <w:t>responsável por avisar o usuário a respeito de algo novo que ocorreu</w:t>
        </w:r>
      </w:ins>
      <w:ins w:id="1115" w:author="Ryan Lemos" w:date="2019-02-19T22:42:00Z">
        <w:r>
          <w:t xml:space="preserve">. Serve para facilitar a utilização e identificação de recursos a serem utilizados no ambiente. A estória da </w:t>
        </w:r>
        <w:r w:rsidRPr="004B083A">
          <w:rPr>
            <w:highlight w:val="yellow"/>
            <w:rPrChange w:id="1116" w:author="Ryan Lemos" w:date="2019-02-19T22:42:00Z">
              <w:rPr/>
            </w:rPrChange>
          </w:rPr>
          <w:t>figura x</w:t>
        </w:r>
        <w:r>
          <w:t xml:space="preserve"> define como o usuário imaginou o recurso</w:t>
        </w:r>
      </w:ins>
      <w:ins w:id="1117" w:author="Ryan Lemos" w:date="2019-02-19T22:43:00Z">
        <w:r>
          <w:t xml:space="preserve">. A </w:t>
        </w:r>
        <w:r w:rsidRPr="004B083A">
          <w:rPr>
            <w:highlight w:val="yellow"/>
            <w:rPrChange w:id="1118" w:author="Ryan Lemos" w:date="2019-02-19T22:43:00Z">
              <w:rPr/>
            </w:rPrChange>
          </w:rPr>
          <w:t>figura X</w:t>
        </w:r>
        <w:r>
          <w:t xml:space="preserve"> é a demonstração de como ele foi implementado.</w:t>
        </w:r>
      </w:ins>
    </w:p>
    <w:p w14:paraId="7DD831A8" w14:textId="77777777" w:rsidR="00521931" w:rsidRDefault="00521931">
      <w:pPr>
        <w:ind w:hanging="142"/>
        <w:jc w:val="center"/>
        <w:rPr>
          <w:ins w:id="1119" w:author="Ryan Lemos" w:date="2019-02-19T22:40:00Z"/>
        </w:rPr>
        <w:pPrChange w:id="1120" w:author="Ryan Lemos" w:date="2019-03-01T09:24:00Z">
          <w:pPr/>
        </w:pPrChange>
      </w:pPr>
    </w:p>
    <w:p w14:paraId="69F5F882" w14:textId="77777777" w:rsidR="004B083A" w:rsidRDefault="004B083A">
      <w:pPr>
        <w:rPr>
          <w:ins w:id="1121" w:author="Ryan Lemos" w:date="2019-02-18T21:04:00Z"/>
        </w:rPr>
      </w:pPr>
    </w:p>
    <w:p w14:paraId="1C4B8472" w14:textId="77777777" w:rsidR="00FB122B" w:rsidRDefault="00F420BA" w:rsidP="00F420BA">
      <w:pPr>
        <w:ind w:firstLine="0"/>
        <w:jc w:val="center"/>
        <w:rPr>
          <w:ins w:id="1122" w:author="Ryan Lemos" w:date="2019-02-19T22:44:00Z"/>
        </w:rPr>
      </w:pPr>
      <w:ins w:id="1123" w:author="Ryan Lemos" w:date="2019-02-19T22:37:00Z">
        <w:r>
          <w:rPr>
            <w:noProof/>
          </w:rPr>
          <w:drawing>
            <wp:inline distT="0" distB="0" distL="0" distR="0" wp14:anchorId="1A6CF10B" wp14:editId="606803B1">
              <wp:extent cx="1864730" cy="1191491"/>
              <wp:effectExtent l="171450" t="133350" r="154940" b="1612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3133" cy="12224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1824CE80" w14:textId="77777777" w:rsidR="004B083A" w:rsidRDefault="004B083A" w:rsidP="00F420BA">
      <w:pPr>
        <w:ind w:firstLine="0"/>
        <w:jc w:val="center"/>
        <w:rPr>
          <w:ins w:id="1124" w:author="Ryan Lemos" w:date="2019-02-19T22:43:00Z"/>
        </w:rPr>
      </w:pPr>
    </w:p>
    <w:p w14:paraId="5712CA1B" w14:textId="250D061D" w:rsidR="004B083A" w:rsidRDefault="004B083A" w:rsidP="004B083A">
      <w:pPr>
        <w:rPr>
          <w:ins w:id="1125" w:author="Ryan Lemos" w:date="2019-02-19T22:44:00Z"/>
        </w:rPr>
      </w:pPr>
      <w:ins w:id="1126" w:author="Ryan Lemos" w:date="2019-02-19T22:43:00Z">
        <w:r>
          <w:lastRenderedPageBreak/>
          <w:t xml:space="preserve">Assim como foi solicitado pelo usuário foram-se utilizadas cores </w:t>
        </w:r>
      </w:ins>
      <w:ins w:id="1127" w:author="Ryan Lemos" w:date="2019-02-19T22:44:00Z">
        <w:r>
          <w:t>chamativas, para dar um destaque ao elemento. Além disso foi adicionado um efeito de pulsação sobre o elemento que d</w:t>
        </w:r>
      </w:ins>
      <w:ins w:id="1128" w:author="Ryan Lemos" w:date="2019-08-05T09:09:00Z">
        <w:r w:rsidR="00A05EF6">
          <w:t>á</w:t>
        </w:r>
      </w:ins>
      <w:ins w:id="1129" w:author="Ryan Lemos" w:date="2019-02-19T22:44:00Z">
        <w:r>
          <w:t xml:space="preserve"> uma visão de que o elemento está chamando o foco para si</w:t>
        </w:r>
      </w:ins>
      <w:ins w:id="1130" w:author="Ryan Lemos" w:date="2019-02-19T22:45:00Z">
        <w:r>
          <w:t>. Assim chama-se mais a atenção do usuário para o elemento.</w:t>
        </w:r>
      </w:ins>
    </w:p>
    <w:p w14:paraId="06E06433" w14:textId="77777777" w:rsidR="004B083A" w:rsidRDefault="004B083A">
      <w:pPr>
        <w:rPr>
          <w:ins w:id="1131" w:author="Ryan Lemos" w:date="2019-02-19T22:38:00Z"/>
        </w:rPr>
        <w:pPrChange w:id="1132" w:author="Ryan Lemos" w:date="2019-02-19T22:43:00Z">
          <w:pPr>
            <w:ind w:firstLine="0"/>
            <w:jc w:val="center"/>
          </w:pPr>
        </w:pPrChange>
      </w:pPr>
    </w:p>
    <w:p w14:paraId="6970ABB3" w14:textId="77777777" w:rsidR="00F420BA" w:rsidRDefault="00F420BA">
      <w:pPr>
        <w:ind w:firstLine="0"/>
        <w:jc w:val="center"/>
        <w:rPr>
          <w:ins w:id="1133" w:author="Ryan Lemos" w:date="2019-03-01T10:04:00Z"/>
        </w:rPr>
      </w:pPr>
      <w:ins w:id="1134" w:author="Ryan Lemos" w:date="2019-02-19T22:38:00Z">
        <w:r>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02835" cy="640310"/>
                      </a:xfrm>
                      <a:prstGeom prst="rect">
                        <a:avLst/>
                      </a:prstGeom>
                    </pic:spPr>
                  </pic:pic>
                </a:graphicData>
              </a:graphic>
            </wp:inline>
          </w:drawing>
        </w:r>
      </w:ins>
    </w:p>
    <w:p w14:paraId="2277F48E" w14:textId="77777777" w:rsidR="00B672E1" w:rsidRDefault="00B672E1" w:rsidP="00B672E1">
      <w:pPr>
        <w:rPr>
          <w:ins w:id="1135" w:author="Ryan Lemos" w:date="2019-03-01T10:04:00Z"/>
        </w:rPr>
      </w:pPr>
    </w:p>
    <w:p w14:paraId="6EEDAF18" w14:textId="3B16EAAA" w:rsidR="00B672E1" w:rsidRDefault="00B672E1">
      <w:pPr>
        <w:rPr>
          <w:ins w:id="1136" w:author="Ryan Lemos" w:date="2019-08-05T09:12:00Z"/>
        </w:rPr>
      </w:pPr>
      <w:ins w:id="1137" w:author="Ryan Lemos" w:date="2019-03-01T10:04:00Z">
        <w:r>
          <w:t xml:space="preserve">As notificações foram criadas utilizando uma funcionalidade própria do </w:t>
        </w:r>
        <w:proofErr w:type="spellStart"/>
        <w:r>
          <w:t>Laravel</w:t>
        </w:r>
      </w:ins>
      <w:proofErr w:type="spellEnd"/>
      <w:ins w:id="1138" w:author="Ryan Lemos" w:date="2019-03-01T10:05:00Z">
        <w:r>
          <w:t xml:space="preserve">. Através dela pode-se mandar notificações de e-mail ou até salvar na base de dados, como é o caso da aplicação. A notificação </w:t>
        </w:r>
      </w:ins>
      <w:ins w:id="1139" w:author="Ryan Lemos" w:date="2019-03-01T10:06:00Z">
        <w:r>
          <w:t>é associada a um usuário, ao qual deve receber a notificação, e outros dados podem ser passados, como um texto ou dados do usuário que enviou a notificação. Esses dados adicionais são salvos por mei</w:t>
        </w:r>
      </w:ins>
      <w:ins w:id="1140" w:author="Ryan Lemos" w:date="2019-03-01T10:07:00Z">
        <w:r>
          <w:t>o de um campo JSON. Sendo assim é possível criar vários tipos de notificação, cada uma com suas especificidades e utilizar uma mesma tabela de dados. Cada tip</w:t>
        </w:r>
      </w:ins>
      <w:ins w:id="1141" w:author="Ryan Lemos" w:date="2019-03-01T10:08:00Z">
        <w:r>
          <w:t>o de notificação</w:t>
        </w:r>
      </w:ins>
      <w:ins w:id="1142" w:author="Ryan Lemos" w:date="2019-03-01T10:09:00Z">
        <w:r>
          <w:t xml:space="preserve"> criada</w:t>
        </w:r>
      </w:ins>
      <w:ins w:id="1143" w:author="Ryan Lemos" w:date="2019-03-01T10:08:00Z">
        <w:r>
          <w:t xml:space="preserve"> no </w:t>
        </w:r>
        <w:proofErr w:type="spellStart"/>
        <w:r>
          <w:t>Laravel</w:t>
        </w:r>
        <w:proofErr w:type="spellEnd"/>
        <w:r>
          <w:t xml:space="preserve"> é </w:t>
        </w:r>
      </w:ins>
      <w:ins w:id="1144" w:author="Ryan Lemos" w:date="2019-03-01T10:09:00Z">
        <w:r>
          <w:t>compost</w:t>
        </w:r>
      </w:ins>
      <w:ins w:id="1145" w:author="Ryan Lemos" w:date="2019-08-05T09:10:00Z">
        <w:r w:rsidR="00D72925">
          <w:t>o</w:t>
        </w:r>
      </w:ins>
      <w:ins w:id="1146" w:author="Ryan Lemos" w:date="2019-03-01T10:08:00Z">
        <w:r>
          <w:t xml:space="preserve"> por uma classe que deve ser criada pelo usuário, e pode ser criada utilizando o </w:t>
        </w:r>
        <w:proofErr w:type="spellStart"/>
        <w:r>
          <w:t>artisan</w:t>
        </w:r>
      </w:ins>
      <w:proofErr w:type="spellEnd"/>
      <w:ins w:id="1147" w:author="Ryan Lemos" w:date="2019-08-05T09:10:00Z">
        <w:r w:rsidR="00D72925">
          <w:t>,</w:t>
        </w:r>
      </w:ins>
      <w:ins w:id="1148" w:author="Ryan Lemos" w:date="2019-03-01T10:08:00Z">
        <w:r>
          <w:t xml:space="preserve"> que é a ferramenta de linha de comandos do </w:t>
        </w:r>
        <w:proofErr w:type="spellStart"/>
        <w:r>
          <w:t>Laravel</w:t>
        </w:r>
        <w:proofErr w:type="spellEnd"/>
        <w:r>
          <w:t>.</w:t>
        </w:r>
      </w:ins>
      <w:ins w:id="1149" w:author="Ryan Lemos" w:date="2019-08-05T09:07:00Z">
        <w:r w:rsidR="00A05EF6">
          <w:t xml:space="preserve"> Vale ressaltar ainda que, todos os botões da aplicação t</w:t>
        </w:r>
      </w:ins>
      <w:ins w:id="1150" w:author="Ryan Lemos" w:date="2019-08-05T09:08:00Z">
        <w:r w:rsidR="00A05EF6">
          <w:t>ê</w:t>
        </w:r>
      </w:ins>
      <w:ins w:id="1151" w:author="Ryan Lemos" w:date="2019-08-05T09:07:00Z">
        <w:r w:rsidR="00A05EF6">
          <w:t xml:space="preserve">m uma mensagem que indica qual é a interação proposta para o botão. Essa </w:t>
        </w:r>
      </w:ins>
      <w:ins w:id="1152" w:author="Ryan Lemos" w:date="2019-08-05T09:08:00Z">
        <w:r w:rsidR="00A05EF6">
          <w:t xml:space="preserve">mensagem somente é exibida quando o usuário passa o mouse sobre o botão, conforme visto na </w:t>
        </w:r>
        <w:r w:rsidR="00A05EF6" w:rsidRPr="00A05EF6">
          <w:rPr>
            <w:highlight w:val="yellow"/>
            <w:rPrChange w:id="1153" w:author="Ryan Lemos" w:date="2019-08-05T09:08:00Z">
              <w:rPr/>
            </w:rPrChange>
          </w:rPr>
          <w:t>figura x</w:t>
        </w:r>
        <w:r w:rsidR="00A05EF6">
          <w:t>.</w:t>
        </w:r>
      </w:ins>
      <w:ins w:id="1154" w:author="Ryan Lemos" w:date="2019-08-05T09:13:00Z">
        <w:r w:rsidR="00D72925">
          <w:t xml:space="preserve"> E auxilia o usuário no compreendimento da interação com o sistema.</w:t>
        </w:r>
      </w:ins>
    </w:p>
    <w:p w14:paraId="206BC812" w14:textId="77777777" w:rsidR="00D72925" w:rsidRDefault="00D72925">
      <w:pPr>
        <w:rPr>
          <w:ins w:id="1155" w:author="Ryan Lemos" w:date="2019-08-05T09:08:00Z"/>
        </w:rPr>
      </w:pPr>
    </w:p>
    <w:p w14:paraId="15FDA7E7" w14:textId="61E71B20" w:rsidR="00A05EF6" w:rsidRDefault="00D72925" w:rsidP="00D72925">
      <w:pPr>
        <w:ind w:firstLine="0"/>
        <w:jc w:val="center"/>
        <w:rPr>
          <w:ins w:id="1156" w:author="Ryan Lemos" w:date="2019-08-05T09:12:00Z"/>
        </w:rPr>
      </w:pPr>
      <w:ins w:id="1157" w:author="Ryan Lemos" w:date="2019-08-05T09:11:00Z">
        <w:r>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ins>
    </w:p>
    <w:p w14:paraId="7A088A7D" w14:textId="77777777" w:rsidR="00D72925" w:rsidRDefault="00D72925">
      <w:pPr>
        <w:ind w:firstLine="0"/>
        <w:jc w:val="center"/>
        <w:rPr>
          <w:ins w:id="1158" w:author="Ryan Lemos" w:date="2019-03-01T10:09:00Z"/>
        </w:rPr>
        <w:pPrChange w:id="1159" w:author="Ryan Lemos" w:date="2019-08-05T09:12:00Z">
          <w:pPr/>
        </w:pPrChange>
      </w:pPr>
    </w:p>
    <w:p w14:paraId="2F631ECF" w14:textId="77777777" w:rsidR="00CD1ADB" w:rsidRDefault="00CD1ADB">
      <w:pPr>
        <w:rPr>
          <w:ins w:id="1160" w:author="Ryan Lemos" w:date="2019-02-20T11:32:00Z"/>
        </w:rPr>
        <w:pPrChange w:id="1161" w:author="Ryan Lemos" w:date="2019-02-20T19:38:00Z">
          <w:pPr>
            <w:ind w:firstLine="0"/>
            <w:jc w:val="center"/>
          </w:pPr>
        </w:pPrChange>
      </w:pPr>
      <w:ins w:id="1162" w:author="Ryan Lemos" w:date="2019-02-20T19:38:00Z">
        <w:r>
          <w:t xml:space="preserve">Quanto a troca de senha, a estória representada pela </w:t>
        </w:r>
        <w:r w:rsidRPr="00CD1ADB">
          <w:rPr>
            <w:highlight w:val="yellow"/>
            <w:rPrChange w:id="1163" w:author="Ryan Lemos" w:date="2019-02-20T19:39:00Z">
              <w:rPr/>
            </w:rPrChange>
          </w:rPr>
          <w:t>figura X</w:t>
        </w:r>
      </w:ins>
      <w:ins w:id="1164" w:author="Ryan Lemos" w:date="2019-02-20T19:39:00Z">
        <w:r>
          <w:t xml:space="preserve"> representa o que foi requisitado pelo cliente. É uma função simples, e a sua interface pode ser vista na </w:t>
        </w:r>
        <w:r w:rsidRPr="00CD1ADB">
          <w:rPr>
            <w:highlight w:val="yellow"/>
            <w:rPrChange w:id="1165" w:author="Ryan Lemos" w:date="2019-02-20T19:39:00Z">
              <w:rPr/>
            </w:rPrChange>
          </w:rPr>
          <w:t>figura X.</w:t>
        </w:r>
      </w:ins>
    </w:p>
    <w:p w14:paraId="08A1C50B" w14:textId="77777777" w:rsidR="00826E27" w:rsidRDefault="00826E27">
      <w:pPr>
        <w:ind w:firstLine="0"/>
        <w:jc w:val="center"/>
        <w:rPr>
          <w:ins w:id="1166" w:author="Ryan Lemos" w:date="2019-02-20T11:32:00Z"/>
        </w:rPr>
      </w:pPr>
    </w:p>
    <w:p w14:paraId="4110E24E" w14:textId="77777777" w:rsidR="00CD1ADB" w:rsidRDefault="00826E27">
      <w:pPr>
        <w:ind w:firstLine="0"/>
        <w:jc w:val="center"/>
        <w:rPr>
          <w:ins w:id="1167" w:author="Ryan Lemos" w:date="2019-02-20T19:39:00Z"/>
        </w:rPr>
      </w:pPr>
      <w:ins w:id="1168" w:author="Ryan Lemos" w:date="2019-02-20T11:34:00Z">
        <w:r>
          <w:rPr>
            <w:noProof/>
          </w:rPr>
          <w:drawing>
            <wp:inline distT="0" distB="0" distL="0" distR="0" wp14:anchorId="0C40730C" wp14:editId="1F8A4065">
              <wp:extent cx="2461260" cy="824716"/>
              <wp:effectExtent l="152400" t="171450" r="167640" b="16637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8115" cy="8370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3FC6A3BA" w14:textId="77777777" w:rsidR="00CD1ADB" w:rsidRDefault="00CD1ADB" w:rsidP="00CD1ADB">
      <w:pPr>
        <w:rPr>
          <w:ins w:id="1169" w:author="Ryan Lemos" w:date="2019-02-20T19:40:00Z"/>
        </w:rPr>
      </w:pPr>
      <w:ins w:id="1170" w:author="Ryan Lemos" w:date="2019-02-20T19:39:00Z">
        <w:r>
          <w:lastRenderedPageBreak/>
          <w:t>O</w:t>
        </w:r>
      </w:ins>
      <w:ins w:id="1171" w:author="Ryan Lemos" w:date="2019-02-20T19:40:00Z">
        <w:r>
          <w:t xml:space="preserve"> usuário é capaz de trocar sua senha, digitando e confirmando a senha digitada, lembrando que a senha deve ser de no mínimo</w:t>
        </w:r>
      </w:ins>
      <w:ins w:id="1172" w:author="Ryan Lemos" w:date="2019-02-20T19:39:00Z">
        <w:r>
          <w:t xml:space="preserve"> </w:t>
        </w:r>
      </w:ins>
      <w:ins w:id="1173" w:author="Ryan Lemos" w:date="2019-02-20T19:40:00Z">
        <w:r>
          <w:t>6 caracteres.</w:t>
        </w:r>
      </w:ins>
    </w:p>
    <w:p w14:paraId="4283E4CC" w14:textId="77777777" w:rsidR="00CD1ADB" w:rsidRDefault="00CD1ADB">
      <w:pPr>
        <w:rPr>
          <w:ins w:id="1174" w:author="Ryan Lemos" w:date="2019-02-20T11:36:00Z"/>
        </w:rPr>
        <w:pPrChange w:id="1175" w:author="Ryan Lemos" w:date="2019-02-20T19:40:00Z">
          <w:pPr>
            <w:ind w:firstLine="0"/>
            <w:jc w:val="center"/>
          </w:pPr>
        </w:pPrChange>
      </w:pPr>
    </w:p>
    <w:p w14:paraId="58ED31DC" w14:textId="77777777" w:rsidR="00826E27" w:rsidRDefault="00826E27">
      <w:pPr>
        <w:ind w:firstLine="0"/>
        <w:jc w:val="center"/>
        <w:rPr>
          <w:ins w:id="1176" w:author="Ryan Lemos" w:date="2019-02-19T22:38:00Z"/>
        </w:rPr>
        <w:pPrChange w:id="1177" w:author="Ryan Lemos" w:date="2019-02-19T22:38:00Z">
          <w:pPr>
            <w:jc w:val="center"/>
          </w:pPr>
        </w:pPrChange>
      </w:pPr>
      <w:ins w:id="1178" w:author="Ryan Lemos" w:date="2019-02-20T11:36:00Z">
        <w:r>
          <w:rPr>
            <w:noProof/>
          </w:rPr>
          <w:drawing>
            <wp:inline distT="0" distB="0" distL="0" distR="0" wp14:anchorId="15D51C8A" wp14:editId="2BB4964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14617" cy="2148887"/>
                      </a:xfrm>
                      <a:prstGeom prst="rect">
                        <a:avLst/>
                      </a:prstGeom>
                    </pic:spPr>
                  </pic:pic>
                </a:graphicData>
              </a:graphic>
            </wp:inline>
          </w:drawing>
        </w:r>
      </w:ins>
    </w:p>
    <w:p w14:paraId="1E9EB744" w14:textId="77777777" w:rsidR="00905032" w:rsidRDefault="00905032">
      <w:pPr>
        <w:ind w:firstLine="0"/>
        <w:rPr>
          <w:ins w:id="1179" w:author="Ryan Lemos" w:date="2019-02-20T21:14:00Z"/>
        </w:rPr>
        <w:pPrChange w:id="1180" w:author="Ryan Lemos" w:date="2019-02-20T21:14:00Z">
          <w:pPr>
            <w:ind w:firstLine="0"/>
            <w:jc w:val="center"/>
          </w:pPr>
        </w:pPrChange>
      </w:pPr>
    </w:p>
    <w:p w14:paraId="49E96639" w14:textId="77777777" w:rsidR="00905032" w:rsidRDefault="00905032" w:rsidP="00905032">
      <w:pPr>
        <w:pStyle w:val="Ttulo4"/>
        <w:rPr>
          <w:ins w:id="1181" w:author="Ryan Lemos" w:date="2019-02-20T21:15:00Z"/>
        </w:rPr>
      </w:pPr>
      <w:bookmarkStart w:id="1182" w:name="_Toc16102719"/>
      <w:ins w:id="1183" w:author="Ryan Lemos" w:date="2019-02-20T21:14:00Z">
        <w:r>
          <w:t>Gestor</w:t>
        </w:r>
      </w:ins>
      <w:bookmarkEnd w:id="1182"/>
    </w:p>
    <w:p w14:paraId="1A036D3B" w14:textId="77777777" w:rsidR="00887225" w:rsidRPr="006F3DF2" w:rsidRDefault="00887225">
      <w:pPr>
        <w:rPr>
          <w:ins w:id="1184" w:author="Ryan Lemos" w:date="2019-02-20T21:15:00Z"/>
        </w:rPr>
        <w:pPrChange w:id="1185" w:author="Ryan Lemos" w:date="2019-02-20T21:15:00Z">
          <w:pPr>
            <w:pStyle w:val="Ttulo4"/>
          </w:pPr>
        </w:pPrChange>
      </w:pPr>
    </w:p>
    <w:p w14:paraId="10821FB7" w14:textId="77777777" w:rsidR="00887225" w:rsidRDefault="00887225" w:rsidP="00887225">
      <w:pPr>
        <w:rPr>
          <w:ins w:id="1186" w:author="Ryan Lemos" w:date="2019-02-20T21:15:00Z"/>
        </w:rPr>
      </w:pPr>
      <w:ins w:id="1187" w:author="Ryan Lemos" w:date="2019-02-20T21:15:00Z">
        <w:r>
          <w:t>Os papeis do gestor</w:t>
        </w:r>
      </w:ins>
      <w:ins w:id="1188" w:author="Ryan Lemos" w:date="2019-02-20T21:16:00Z">
        <w:r>
          <w:t xml:space="preserve"> nesse primeiro release</w:t>
        </w:r>
      </w:ins>
      <w:ins w:id="1189" w:author="Ryan Lemos" w:date="2019-02-20T21:15:00Z">
        <w:r>
          <w:t xml:space="preserve"> compreendem em ações </w:t>
        </w:r>
      </w:ins>
      <w:ins w:id="1190" w:author="Ryan Lemos" w:date="2019-02-20T21:16:00Z">
        <w:r>
          <w:t>de cadastros de usuários (mais especificamente alunos e professores</w:t>
        </w:r>
      </w:ins>
      <w:ins w:id="1191" w:author="Ryan Lemos" w:date="2019-02-20T21:17:00Z">
        <w:r>
          <w:t xml:space="preserve">) e a gestão dos eventos da escola. Portanto a primeira estória compreende no cadastro e gestão de alunos e professores e pode ser descrita pela </w:t>
        </w:r>
        <w:r w:rsidRPr="00887225">
          <w:rPr>
            <w:highlight w:val="yellow"/>
            <w:rPrChange w:id="1192" w:author="Ryan Lemos" w:date="2019-02-20T21:17:00Z">
              <w:rPr/>
            </w:rPrChange>
          </w:rPr>
          <w:t>figura X</w:t>
        </w:r>
        <w:r>
          <w:t>.</w:t>
        </w:r>
      </w:ins>
    </w:p>
    <w:p w14:paraId="6B077A8E" w14:textId="77777777" w:rsidR="00887225" w:rsidRPr="006F3DF2" w:rsidRDefault="00887225">
      <w:pPr>
        <w:rPr>
          <w:ins w:id="1193" w:author="Ryan Lemos" w:date="2019-02-20T21:14:00Z"/>
        </w:rPr>
        <w:pPrChange w:id="1194" w:author="Ryan Lemos" w:date="2019-02-20T21:15:00Z">
          <w:pPr>
            <w:pStyle w:val="Ttulo4"/>
          </w:pPr>
        </w:pPrChange>
      </w:pPr>
    </w:p>
    <w:p w14:paraId="18F599F1" w14:textId="77777777" w:rsidR="00905032" w:rsidRDefault="00905032" w:rsidP="00905032">
      <w:pPr>
        <w:ind w:firstLine="0"/>
        <w:jc w:val="center"/>
        <w:rPr>
          <w:ins w:id="1195" w:author="Ryan Lemos" w:date="2019-02-21T11:26:00Z"/>
        </w:rPr>
      </w:pPr>
      <w:ins w:id="1196" w:author="Ryan Lemos" w:date="2019-02-20T21:14:00Z">
        <w:r>
          <w:rPr>
            <w:noProof/>
          </w:rPr>
          <w:drawing>
            <wp:inline distT="0" distB="0" distL="0" distR="0" wp14:anchorId="49F6DC57" wp14:editId="1E6FE3AD">
              <wp:extent cx="2384570" cy="1136073"/>
              <wp:effectExtent l="152400" t="152400" r="168275" b="1593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23296" cy="11545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211F6BE0" w14:textId="77777777" w:rsidR="006F3DF2" w:rsidRDefault="006F3DF2" w:rsidP="00905032">
      <w:pPr>
        <w:ind w:firstLine="0"/>
        <w:jc w:val="center"/>
        <w:rPr>
          <w:ins w:id="1197" w:author="Ryan Lemos" w:date="2019-02-21T11:25:00Z"/>
        </w:rPr>
      </w:pPr>
    </w:p>
    <w:p w14:paraId="4D7A2220" w14:textId="77777777" w:rsidR="006F3DF2" w:rsidRDefault="006F3DF2" w:rsidP="006F3DF2">
      <w:pPr>
        <w:rPr>
          <w:ins w:id="1198" w:author="Ryan Lemos" w:date="2019-02-21T11:26:00Z"/>
        </w:rPr>
      </w:pPr>
      <w:ins w:id="1199" w:author="Ryan Lemos" w:date="2019-02-21T11:25:00Z">
        <w:r>
          <w:t>Na gestão dos alunos é possí</w:t>
        </w:r>
      </w:ins>
      <w:ins w:id="1200" w:author="Ryan Lemos" w:date="2019-02-21T11:26:00Z">
        <w:r>
          <w:t xml:space="preserve">vel que os gestores apaguem algum aluno ou troquem a senha do aluno. A troca de senhas é a mesma interação descrita pela </w:t>
        </w:r>
        <w:r w:rsidRPr="006F3DF2">
          <w:rPr>
            <w:highlight w:val="yellow"/>
            <w:rPrChange w:id="1201" w:author="Ryan Lemos" w:date="2019-02-21T11:27:00Z">
              <w:rPr/>
            </w:rPrChange>
          </w:rPr>
          <w:t>figura</w:t>
        </w:r>
      </w:ins>
      <w:ins w:id="1202" w:author="Ryan Lemos" w:date="2019-02-21T11:27:00Z">
        <w:r w:rsidRPr="006F3DF2">
          <w:rPr>
            <w:highlight w:val="yellow"/>
            <w:rPrChange w:id="1203" w:author="Ryan Lemos" w:date="2019-02-21T11:27:00Z">
              <w:rPr/>
            </w:rPrChange>
          </w:rPr>
          <w:t xml:space="preserve"> X</w:t>
        </w:r>
        <w:r>
          <w:t xml:space="preserve"> e permite trocar as senhas dos alunos em caso de perda ou esquecimento.</w:t>
        </w:r>
      </w:ins>
      <w:ins w:id="1204" w:author="Ryan Lemos" w:date="2019-03-02T08:16:00Z">
        <w:r w:rsidR="00485768">
          <w:t xml:space="preserve"> Foi-se utilizado um recurso chamado </w:t>
        </w:r>
        <w:proofErr w:type="spellStart"/>
        <w:r w:rsidR="00485768" w:rsidRPr="00485768">
          <w:rPr>
            <w:i/>
            <w:rPrChange w:id="1205" w:author="Ryan Lemos" w:date="2019-03-02T08:16:00Z">
              <w:rPr/>
            </w:rPrChange>
          </w:rPr>
          <w:t>Datatables</w:t>
        </w:r>
        <w:proofErr w:type="spellEnd"/>
        <w:r w:rsidR="00485768">
          <w:t xml:space="preserve"> que se trata de um plugin </w:t>
        </w:r>
        <w:proofErr w:type="spellStart"/>
        <w:r w:rsidR="00485768">
          <w:t>Jquery</w:t>
        </w:r>
        <w:proofErr w:type="spellEnd"/>
        <w:r w:rsidR="00485768">
          <w:t xml:space="preserve"> que monta uma tabela </w:t>
        </w:r>
      </w:ins>
      <w:ins w:id="1206" w:author="Ryan Lemos" w:date="2019-03-02T08:17:00Z">
        <w:r w:rsidR="00485768">
          <w:t>dinâmica. O próprio plugin adiciona os elementos de paginação, busca e filtragem. O que agiliza o processo de desenvolvimento.</w:t>
        </w:r>
      </w:ins>
      <w:ins w:id="1207" w:author="Ryan Lemos" w:date="2019-03-02T08:16:00Z">
        <w:r w:rsidR="00485768">
          <w:t xml:space="preserve"> </w:t>
        </w:r>
      </w:ins>
    </w:p>
    <w:p w14:paraId="617C16D7" w14:textId="77777777" w:rsidR="006F3DF2" w:rsidRDefault="006F3DF2">
      <w:pPr>
        <w:rPr>
          <w:ins w:id="1208" w:author="Ryan Lemos" w:date="2019-02-20T21:14:00Z"/>
        </w:rPr>
        <w:pPrChange w:id="1209" w:author="Ryan Lemos" w:date="2019-02-21T11:26:00Z">
          <w:pPr>
            <w:ind w:firstLine="0"/>
            <w:jc w:val="center"/>
          </w:pPr>
        </w:pPrChange>
      </w:pPr>
    </w:p>
    <w:p w14:paraId="7085218D" w14:textId="77777777" w:rsidR="00905032" w:rsidRDefault="00905032" w:rsidP="00905032">
      <w:pPr>
        <w:ind w:firstLine="0"/>
        <w:jc w:val="center"/>
        <w:rPr>
          <w:ins w:id="1210" w:author="Ryan Lemos" w:date="2019-02-21T11:27:00Z"/>
        </w:rPr>
      </w:pPr>
      <w:ins w:id="1211" w:author="Ryan Lemos" w:date="2019-02-20T21:14:00Z">
        <w:r>
          <w:rPr>
            <w:noProof/>
          </w:rPr>
          <w:lastRenderedPageBreak/>
          <w:drawing>
            <wp:inline distT="0" distB="0" distL="0" distR="0" wp14:anchorId="457E372B" wp14:editId="161745DD">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696845"/>
                      </a:xfrm>
                      <a:prstGeom prst="rect">
                        <a:avLst/>
                      </a:prstGeom>
                    </pic:spPr>
                  </pic:pic>
                </a:graphicData>
              </a:graphic>
            </wp:inline>
          </w:drawing>
        </w:r>
      </w:ins>
    </w:p>
    <w:p w14:paraId="3E650A32" w14:textId="77777777" w:rsidR="006F3DF2" w:rsidRDefault="006F3DF2" w:rsidP="00905032">
      <w:pPr>
        <w:ind w:firstLine="0"/>
        <w:jc w:val="center"/>
        <w:rPr>
          <w:ins w:id="1212" w:author="Ryan Lemos" w:date="2019-02-21T11:27:00Z"/>
        </w:rPr>
      </w:pPr>
    </w:p>
    <w:p w14:paraId="4544F043" w14:textId="77777777" w:rsidR="006F3DF2" w:rsidRDefault="006F3DF2">
      <w:pPr>
        <w:rPr>
          <w:ins w:id="1213" w:author="Ryan Lemos" w:date="2019-02-21T11:27:00Z"/>
        </w:rPr>
        <w:pPrChange w:id="1214" w:author="Ryan Lemos" w:date="2019-02-21T11:27:00Z">
          <w:pPr>
            <w:ind w:firstLine="0"/>
            <w:jc w:val="center"/>
          </w:pPr>
        </w:pPrChange>
      </w:pPr>
      <w:ins w:id="1215" w:author="Ryan Lemos" w:date="2019-02-21T11:27:00Z">
        <w:r>
          <w:t>Quanto ao</w:t>
        </w:r>
      </w:ins>
      <w:ins w:id="1216" w:author="Ryan Lemos" w:date="2019-02-21T11:28:00Z">
        <w:r>
          <w:t xml:space="preserve"> cadastro, foram identificados através de entrevistas juntamente com os gestores quais os dados constariam no cadastro. </w:t>
        </w:r>
      </w:ins>
      <w:ins w:id="1217" w:author="Ryan Lemos" w:date="2019-02-21T11:29:00Z">
        <w:r>
          <w:t xml:space="preserve">Foi definido então que teria o nome do aluno, juntamente com seu nome de usuário, e-mail caso o aluno tenha, a data de nascimento caso o aluno </w:t>
        </w:r>
      </w:ins>
      <w:ins w:id="1218" w:author="Ryan Lemos" w:date="2019-02-21T11:30:00Z">
        <w:r>
          <w:t xml:space="preserve">queira passar e a senha. Vale ressaltar que o </w:t>
        </w:r>
        <w:proofErr w:type="spellStart"/>
        <w:r w:rsidRPr="006F3DF2">
          <w:rPr>
            <w:i/>
            <w:rPrChange w:id="1219" w:author="Ryan Lemos" w:date="2019-02-21T11:30:00Z">
              <w:rPr/>
            </w:rPrChange>
          </w:rPr>
          <w:t>username</w:t>
        </w:r>
        <w:proofErr w:type="spellEnd"/>
        <w:r>
          <w:t xml:space="preserve"> e o e-mail são identificações únicas. Portanto ao sair dos campos citados </w:t>
        </w:r>
      </w:ins>
      <w:ins w:id="1220" w:author="Ryan Lemos" w:date="2019-02-21T11:31:00Z">
        <w:r>
          <w:t xml:space="preserve">em caso de um </w:t>
        </w:r>
        <w:proofErr w:type="spellStart"/>
        <w:r w:rsidRPr="006F3DF2">
          <w:rPr>
            <w:i/>
            <w:rPrChange w:id="1221" w:author="Ryan Lemos" w:date="2019-02-21T11:31:00Z">
              <w:rPr/>
            </w:rPrChange>
          </w:rPr>
          <w:t>username</w:t>
        </w:r>
        <w:proofErr w:type="spellEnd"/>
        <w:r>
          <w:t xml:space="preserve"> ou </w:t>
        </w:r>
        <w:proofErr w:type="spellStart"/>
        <w:r w:rsidRPr="006F3DF2">
          <w:rPr>
            <w:i/>
            <w:rPrChange w:id="1222" w:author="Ryan Lemos" w:date="2019-02-21T11:31:00Z">
              <w:rPr/>
            </w:rPrChange>
          </w:rPr>
          <w:t>email</w:t>
        </w:r>
        <w:proofErr w:type="spellEnd"/>
        <w:r>
          <w:t xml:space="preserve"> já estiverem cadastrados na base, uma mensagem de erro surge dizendo que o usuário deve escolher outro </w:t>
        </w:r>
        <w:proofErr w:type="spellStart"/>
        <w:r w:rsidRPr="006F3DF2">
          <w:rPr>
            <w:i/>
            <w:rPrChange w:id="1223" w:author="Ryan Lemos" w:date="2019-02-21T11:32:00Z">
              <w:rPr/>
            </w:rPrChange>
          </w:rPr>
          <w:t>username</w:t>
        </w:r>
        <w:proofErr w:type="spellEnd"/>
        <w:r>
          <w:t xml:space="preserve"> ou </w:t>
        </w:r>
        <w:r w:rsidRPr="006F3DF2">
          <w:rPr>
            <w:i/>
            <w:rPrChange w:id="1224" w:author="Ryan Lemos" w:date="2019-02-21T11:32:00Z">
              <w:rPr/>
            </w:rPrChange>
          </w:rPr>
          <w:t>e-mail</w:t>
        </w:r>
      </w:ins>
      <w:ins w:id="1225" w:author="Ryan Lemos" w:date="2019-02-21T11:32:00Z">
        <w:r>
          <w:t>.</w:t>
        </w:r>
      </w:ins>
      <w:ins w:id="1226" w:author="Ryan Lemos" w:date="2019-02-21T11:30:00Z">
        <w:r>
          <w:t xml:space="preserve"> </w:t>
        </w:r>
      </w:ins>
      <w:ins w:id="1227" w:author="Ryan Lemos" w:date="2019-03-02T08:19:00Z">
        <w:r w:rsidR="00D719EF">
          <w:t xml:space="preserve">Como visto pela </w:t>
        </w:r>
        <w:r w:rsidR="00D719EF" w:rsidRPr="00D719EF">
          <w:rPr>
            <w:highlight w:val="yellow"/>
            <w:rPrChange w:id="1228" w:author="Ryan Lemos" w:date="2019-03-02T08:19:00Z">
              <w:rPr/>
            </w:rPrChange>
          </w:rPr>
          <w:t>figura x</w:t>
        </w:r>
        <w:r w:rsidR="00D719EF">
          <w:t>, cada campo tem um ícone relacionando, os ícones utilizados são disponibilizados pelo Google e podem ser utilizados não somente no quesito w</w:t>
        </w:r>
      </w:ins>
      <w:ins w:id="1229" w:author="Ryan Lemos" w:date="2019-03-02T08:20:00Z">
        <w:r w:rsidR="00D719EF">
          <w:t xml:space="preserve">eb quanto </w:t>
        </w:r>
        <w:r w:rsidR="00D719EF" w:rsidRPr="00D719EF">
          <w:rPr>
            <w:i/>
            <w:rPrChange w:id="1230" w:author="Ryan Lemos" w:date="2019-03-02T08:20:00Z">
              <w:rPr/>
            </w:rPrChange>
          </w:rPr>
          <w:t>mobile</w:t>
        </w:r>
        <w:r w:rsidR="00D719EF">
          <w:t xml:space="preserve"> também. Os ícones servem para dar um melhor entendimento </w:t>
        </w:r>
      </w:ins>
      <w:ins w:id="1231" w:author="Ryan Lemos" w:date="2019-03-02T08:21:00Z">
        <w:r w:rsidR="00D719EF">
          <w:t>da</w:t>
        </w:r>
      </w:ins>
      <w:ins w:id="1232" w:author="Ryan Lemos" w:date="2019-03-02T08:20:00Z">
        <w:r w:rsidR="00D719EF">
          <w:t xml:space="preserve"> </w:t>
        </w:r>
      </w:ins>
      <w:ins w:id="1233" w:author="Ryan Lemos" w:date="2019-03-02T08:21:00Z">
        <w:r w:rsidR="00D719EF">
          <w:t xml:space="preserve">interação </w:t>
        </w:r>
      </w:ins>
      <w:ins w:id="1234" w:author="Ryan Lemos" w:date="2019-03-02T08:20:00Z">
        <w:r w:rsidR="00D719EF">
          <w:t xml:space="preserve">que o campo ou botão </w:t>
        </w:r>
      </w:ins>
      <w:ins w:id="1235" w:author="Ryan Lemos" w:date="2019-03-02T08:21:00Z">
        <w:r w:rsidR="00D719EF">
          <w:t xml:space="preserve">propõe. O </w:t>
        </w:r>
        <w:proofErr w:type="spellStart"/>
        <w:r w:rsidR="00D719EF">
          <w:t>MaterializeCSS</w:t>
        </w:r>
        <w:proofErr w:type="spellEnd"/>
        <w:r w:rsidR="003979C5">
          <w:t xml:space="preserve"> </w:t>
        </w:r>
      </w:ins>
      <w:ins w:id="1236" w:author="Ryan Lemos" w:date="2019-03-02T08:22:00Z">
        <w:r w:rsidR="003979C5">
          <w:t>contém elementos que se integram aos ícones disponibilizados pela Google, o que deixa a interface mais harmoniosa já que a</w:t>
        </w:r>
      </w:ins>
      <w:ins w:id="1237" w:author="Ryan Lemos" w:date="2019-03-02T08:23:00Z">
        <w:r w:rsidR="003979C5">
          <w:t xml:space="preserve"> integração é nativa.</w:t>
        </w:r>
      </w:ins>
    </w:p>
    <w:p w14:paraId="00C21ADA" w14:textId="77777777" w:rsidR="006F3DF2" w:rsidRDefault="006F3DF2" w:rsidP="00905032">
      <w:pPr>
        <w:ind w:firstLine="0"/>
        <w:jc w:val="center"/>
        <w:rPr>
          <w:ins w:id="1238" w:author="Ryan Lemos" w:date="2019-02-20T21:14:00Z"/>
        </w:rPr>
      </w:pPr>
    </w:p>
    <w:p w14:paraId="318CCEE0" w14:textId="77777777" w:rsidR="00905032" w:rsidRDefault="00905032" w:rsidP="00905032">
      <w:pPr>
        <w:ind w:firstLine="0"/>
        <w:jc w:val="center"/>
        <w:rPr>
          <w:ins w:id="1239" w:author="Ryan Lemos" w:date="2019-02-21T11:32:00Z"/>
        </w:rPr>
      </w:pPr>
      <w:ins w:id="1240" w:author="Ryan Lemos" w:date="2019-02-20T21:14:00Z">
        <w:r>
          <w:rPr>
            <w:noProof/>
          </w:rPr>
          <w:lastRenderedPageBreak/>
          <w:drawing>
            <wp:inline distT="0" distB="0" distL="0" distR="0" wp14:anchorId="15DFEF94" wp14:editId="4AF6AE66">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26243" cy="2546524"/>
                      </a:xfrm>
                      <a:prstGeom prst="rect">
                        <a:avLst/>
                      </a:prstGeom>
                    </pic:spPr>
                  </pic:pic>
                </a:graphicData>
              </a:graphic>
            </wp:inline>
          </w:drawing>
        </w:r>
      </w:ins>
    </w:p>
    <w:p w14:paraId="01E92B44" w14:textId="77777777" w:rsidR="006F3DF2" w:rsidRDefault="006F3DF2" w:rsidP="00905032">
      <w:pPr>
        <w:ind w:firstLine="0"/>
        <w:jc w:val="center"/>
        <w:rPr>
          <w:ins w:id="1241" w:author="Ryan Lemos" w:date="2019-02-21T11:32:00Z"/>
        </w:rPr>
      </w:pPr>
    </w:p>
    <w:p w14:paraId="692D7E0B" w14:textId="77777777" w:rsidR="006F3DF2" w:rsidRDefault="006F3DF2">
      <w:pPr>
        <w:rPr>
          <w:ins w:id="1242" w:author="Ryan Lemos" w:date="2019-02-21T11:32:00Z"/>
        </w:rPr>
        <w:pPrChange w:id="1243" w:author="Ryan Lemos" w:date="2019-02-21T11:32:00Z">
          <w:pPr>
            <w:ind w:firstLine="0"/>
            <w:jc w:val="center"/>
          </w:pPr>
        </w:pPrChange>
      </w:pPr>
      <w:ins w:id="1244" w:author="Ryan Lemos" w:date="2019-02-21T11:32:00Z">
        <w:r>
          <w:t>A listagem dos professores segue o mesmo princípio da de alunos. Pode-se pensar q</w:t>
        </w:r>
      </w:ins>
      <w:ins w:id="1245" w:author="Ryan Lemos" w:date="2019-02-21T11:33:00Z">
        <w:r>
          <w:t xml:space="preserve">ue poderia se utilizar somente uma interação para isso. Porém como os gestores e utilizadores do ambiente não tem um contato prévio com tecnologias, buscou-se então deixar o processo o mais simples </w:t>
        </w:r>
      </w:ins>
      <w:ins w:id="1246" w:author="Ryan Lemos" w:date="2019-02-21T11:34:00Z">
        <w:r>
          <w:t>possível</w:t>
        </w:r>
        <w:r w:rsidR="00410D44">
          <w:t xml:space="preserve"> dividindo em duas gestões.</w:t>
        </w:r>
      </w:ins>
    </w:p>
    <w:p w14:paraId="1149663F" w14:textId="77777777" w:rsidR="006F3DF2" w:rsidRDefault="006F3DF2" w:rsidP="00905032">
      <w:pPr>
        <w:ind w:firstLine="0"/>
        <w:jc w:val="center"/>
        <w:rPr>
          <w:ins w:id="1247" w:author="Ryan Lemos" w:date="2019-02-20T21:14:00Z"/>
        </w:rPr>
      </w:pPr>
    </w:p>
    <w:p w14:paraId="47E44372" w14:textId="77777777" w:rsidR="00905032" w:rsidRDefault="00905032" w:rsidP="00905032">
      <w:pPr>
        <w:ind w:firstLine="0"/>
        <w:jc w:val="center"/>
        <w:rPr>
          <w:ins w:id="1248" w:author="Ryan Lemos" w:date="2019-02-21T11:35:00Z"/>
        </w:rPr>
      </w:pPr>
      <w:ins w:id="1249" w:author="Ryan Lemos" w:date="2019-02-20T21:14:00Z">
        <w:r>
          <w:rPr>
            <w:noProof/>
          </w:rPr>
          <w:drawing>
            <wp:inline distT="0" distB="0" distL="0" distR="0" wp14:anchorId="748D4A48" wp14:editId="6B679414">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03195"/>
                      </a:xfrm>
                      <a:prstGeom prst="rect">
                        <a:avLst/>
                      </a:prstGeom>
                    </pic:spPr>
                  </pic:pic>
                </a:graphicData>
              </a:graphic>
            </wp:inline>
          </w:drawing>
        </w:r>
      </w:ins>
    </w:p>
    <w:p w14:paraId="1AFC4DF9" w14:textId="77777777" w:rsidR="00410D44" w:rsidRDefault="00410D44" w:rsidP="00410D44">
      <w:pPr>
        <w:rPr>
          <w:ins w:id="1250" w:author="Ryan Lemos" w:date="2019-02-21T11:35:00Z"/>
        </w:rPr>
      </w:pPr>
    </w:p>
    <w:p w14:paraId="5C480FF7" w14:textId="722B0C85" w:rsidR="00410D44" w:rsidRDefault="00410D44">
      <w:pPr>
        <w:rPr>
          <w:ins w:id="1251" w:author="Ryan Lemos" w:date="2019-03-02T08:23:00Z"/>
        </w:rPr>
      </w:pPr>
      <w:ins w:id="1252" w:author="Ryan Lemos" w:date="2019-02-21T11:35:00Z">
        <w:r>
          <w:t>O cadastro dos professores também segue a linha do de alunos. A única diferença é a não existência do campo de data de nascimento</w:t>
        </w:r>
      </w:ins>
      <w:ins w:id="1253" w:author="Ryan Lemos" w:date="2019-02-21T11:36:00Z">
        <w:r>
          <w:t xml:space="preserve">. Como foi dito, essa divisão foi feita </w:t>
        </w:r>
      </w:ins>
      <w:ins w:id="1254" w:author="Ryan Lemos" w:date="2019-08-05T09:29:00Z">
        <w:r w:rsidR="00BB7F3D">
          <w:t>a fim</w:t>
        </w:r>
      </w:ins>
      <w:ins w:id="1255" w:author="Ryan Lemos" w:date="2019-02-21T11:36:00Z">
        <w:r>
          <w:t xml:space="preserve"> de deixar o processo mais simples e direto.</w:t>
        </w:r>
      </w:ins>
    </w:p>
    <w:p w14:paraId="53994DA5" w14:textId="77777777" w:rsidR="00097BA3" w:rsidRDefault="00097BA3">
      <w:pPr>
        <w:rPr>
          <w:ins w:id="1256" w:author="Ryan Lemos" w:date="2019-02-20T21:14:00Z"/>
        </w:rPr>
        <w:pPrChange w:id="1257" w:author="Ryan Lemos" w:date="2019-02-21T11:35:00Z">
          <w:pPr>
            <w:ind w:firstLine="0"/>
            <w:jc w:val="center"/>
          </w:pPr>
        </w:pPrChange>
      </w:pPr>
    </w:p>
    <w:p w14:paraId="3B44A7C1" w14:textId="77777777" w:rsidR="00905032" w:rsidRDefault="00905032" w:rsidP="00905032">
      <w:pPr>
        <w:ind w:firstLine="0"/>
        <w:jc w:val="center"/>
        <w:rPr>
          <w:ins w:id="1258" w:author="Ryan Lemos" w:date="2019-02-21T11:36:00Z"/>
        </w:rPr>
      </w:pPr>
      <w:ins w:id="1259" w:author="Ryan Lemos" w:date="2019-02-20T21:14:00Z">
        <w:r>
          <w:rPr>
            <w:noProof/>
          </w:rPr>
          <w:lastRenderedPageBreak/>
          <w:drawing>
            <wp:inline distT="0" distB="0" distL="0" distR="0" wp14:anchorId="7FA8C111" wp14:editId="0803A87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03195"/>
                      </a:xfrm>
                      <a:prstGeom prst="rect">
                        <a:avLst/>
                      </a:prstGeom>
                    </pic:spPr>
                  </pic:pic>
                </a:graphicData>
              </a:graphic>
            </wp:inline>
          </w:drawing>
        </w:r>
      </w:ins>
    </w:p>
    <w:p w14:paraId="53E477C5" w14:textId="77777777" w:rsidR="00CC245E" w:rsidRDefault="00CC245E" w:rsidP="00905032">
      <w:pPr>
        <w:ind w:firstLine="0"/>
        <w:jc w:val="center"/>
        <w:rPr>
          <w:ins w:id="1260" w:author="Ryan Lemos" w:date="2019-02-21T11:36:00Z"/>
        </w:rPr>
      </w:pPr>
    </w:p>
    <w:p w14:paraId="7ED3A68A" w14:textId="77777777" w:rsidR="00CC245E" w:rsidRDefault="00CC245E">
      <w:pPr>
        <w:rPr>
          <w:ins w:id="1261" w:author="Ryan Lemos" w:date="2019-02-21T11:36:00Z"/>
        </w:rPr>
        <w:pPrChange w:id="1262" w:author="Ryan Lemos" w:date="2019-02-21T11:36:00Z">
          <w:pPr>
            <w:ind w:firstLine="0"/>
            <w:jc w:val="center"/>
          </w:pPr>
        </w:pPrChange>
      </w:pPr>
      <w:ins w:id="1263" w:author="Ryan Lemos" w:date="2019-02-21T11:37:00Z">
        <w:r>
          <w:t>A escola como um todo pode oferecer eventos aos alunos, como uma gincana ou uma viagem por exemplo. Então surgiu-se a necessidade de que o gestor possa gerenciar esses eventos através do ambiente. Assim o</w:t>
        </w:r>
      </w:ins>
      <w:ins w:id="1264" w:author="Ryan Lemos" w:date="2019-02-21T11:38:00Z">
        <w:r>
          <w:t xml:space="preserve">s alunos ficam sabendo do que está ocorrendo na escola. A estória definida pela </w:t>
        </w:r>
        <w:r w:rsidRPr="00CC245E">
          <w:rPr>
            <w:highlight w:val="yellow"/>
            <w:rPrChange w:id="1265" w:author="Ryan Lemos" w:date="2019-02-21T11:38:00Z">
              <w:rPr/>
            </w:rPrChange>
          </w:rPr>
          <w:t>figura x</w:t>
        </w:r>
        <w:r>
          <w:t xml:space="preserve"> descreve esse processo pela visão do gestor.</w:t>
        </w:r>
      </w:ins>
    </w:p>
    <w:p w14:paraId="18A90481" w14:textId="77777777" w:rsidR="00CC245E" w:rsidRDefault="00CC245E" w:rsidP="00905032">
      <w:pPr>
        <w:ind w:firstLine="0"/>
        <w:jc w:val="center"/>
        <w:rPr>
          <w:ins w:id="1266" w:author="Ryan Lemos" w:date="2019-02-20T21:14:00Z"/>
        </w:rPr>
      </w:pPr>
    </w:p>
    <w:p w14:paraId="271E92D2" w14:textId="77777777" w:rsidR="00905032" w:rsidRDefault="00905032" w:rsidP="00905032">
      <w:pPr>
        <w:ind w:firstLine="0"/>
        <w:jc w:val="center"/>
        <w:rPr>
          <w:ins w:id="1267" w:author="Ryan Lemos" w:date="2019-02-21T11:38:00Z"/>
        </w:rPr>
      </w:pPr>
      <w:ins w:id="1268" w:author="Ryan Lemos" w:date="2019-02-20T21:14:00Z">
        <w:r>
          <w:rPr>
            <w:noProof/>
          </w:rPr>
          <w:drawing>
            <wp:inline distT="0" distB="0" distL="0" distR="0" wp14:anchorId="0F63418A" wp14:editId="6DD61037">
              <wp:extent cx="2334672" cy="1136073"/>
              <wp:effectExtent l="152400" t="152400" r="161290" b="1593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76251" cy="11563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5AF3407A" w14:textId="77777777" w:rsidR="00CC245E" w:rsidRDefault="00CC245E" w:rsidP="00905032">
      <w:pPr>
        <w:ind w:firstLine="0"/>
        <w:jc w:val="center"/>
        <w:rPr>
          <w:ins w:id="1269" w:author="Ryan Lemos" w:date="2019-02-21T11:38:00Z"/>
        </w:rPr>
      </w:pPr>
    </w:p>
    <w:p w14:paraId="40FD7F62" w14:textId="77777777" w:rsidR="00CC245E" w:rsidRDefault="00CC245E">
      <w:pPr>
        <w:rPr>
          <w:ins w:id="1270" w:author="Ryan Lemos" w:date="2019-02-20T21:14:00Z"/>
        </w:rPr>
        <w:pPrChange w:id="1271" w:author="Ryan Lemos" w:date="2019-02-21T11:39:00Z">
          <w:pPr>
            <w:ind w:firstLine="0"/>
            <w:jc w:val="center"/>
          </w:pPr>
        </w:pPrChange>
      </w:pPr>
      <w:ins w:id="1272" w:author="Ryan Lemos" w:date="2019-02-21T11:39:00Z">
        <w:r>
          <w:t xml:space="preserve">A </w:t>
        </w:r>
        <w:r w:rsidRPr="00CC245E">
          <w:rPr>
            <w:highlight w:val="yellow"/>
            <w:rPrChange w:id="1273" w:author="Ryan Lemos" w:date="2019-02-21T11:39:00Z">
              <w:rPr/>
            </w:rPrChange>
          </w:rPr>
          <w:t>figura x</w:t>
        </w:r>
        <w:r>
          <w:t xml:space="preserve"> demonstra como se deu o processo de cadastro de um evento da escola. O gestor indica o nome do evento,</w:t>
        </w:r>
      </w:ins>
      <w:ins w:id="1274" w:author="Ryan Lemos" w:date="2019-02-21T11:40:00Z">
        <w:r>
          <w:t xml:space="preserve"> data e hora,</w:t>
        </w:r>
      </w:ins>
      <w:ins w:id="1275" w:author="Ryan Lemos" w:date="2019-02-21T11:39:00Z">
        <w:r>
          <w:t xml:space="preserve"> juntamente com </w:t>
        </w:r>
      </w:ins>
      <w:ins w:id="1276" w:author="Ryan Lemos" w:date="2019-02-21T11:40:00Z">
        <w:r>
          <w:t>uma</w:t>
        </w:r>
      </w:ins>
      <w:ins w:id="1277" w:author="Ryan Lemos" w:date="2019-02-21T11:39:00Z">
        <w:r>
          <w:t xml:space="preserve"> cor, </w:t>
        </w:r>
      </w:ins>
      <w:ins w:id="1278" w:author="Ryan Lemos" w:date="2019-02-21T11:40:00Z">
        <w:r>
          <w:t>que</w:t>
        </w:r>
      </w:ins>
      <w:ins w:id="1279" w:author="Ryan Lemos" w:date="2019-02-21T11:39:00Z">
        <w:r>
          <w:t xml:space="preserve"> serve para que </w:t>
        </w:r>
      </w:ins>
      <w:ins w:id="1280" w:author="Ryan Lemos" w:date="2019-02-21T11:40:00Z">
        <w:r>
          <w:t xml:space="preserve">o aluno possa identificar o evento no seu calendário. Vale ressaltar que não foram definidos padrões de </w:t>
        </w:r>
      </w:ins>
      <w:ins w:id="1281" w:author="Ryan Lemos" w:date="2019-02-21T11:41:00Z">
        <w:r>
          <w:t>cores, o gestor fica livre para escolher a cor que mais lhe agrada.</w:t>
        </w:r>
      </w:ins>
    </w:p>
    <w:p w14:paraId="580C9E21" w14:textId="77777777" w:rsidR="00905032" w:rsidRDefault="00905032" w:rsidP="00905032">
      <w:pPr>
        <w:ind w:firstLine="0"/>
        <w:jc w:val="center"/>
        <w:rPr>
          <w:ins w:id="1282" w:author="Ryan Lemos" w:date="2019-02-21T11:41:00Z"/>
        </w:rPr>
      </w:pPr>
      <w:ins w:id="1283" w:author="Ryan Lemos" w:date="2019-02-20T21:14:00Z">
        <w:r>
          <w:rPr>
            <w:noProof/>
          </w:rPr>
          <w:lastRenderedPageBreak/>
          <w:drawing>
            <wp:inline distT="0" distB="0" distL="0" distR="0" wp14:anchorId="4838F9F4" wp14:editId="4CD9D5BD">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05735"/>
                      </a:xfrm>
                      <a:prstGeom prst="rect">
                        <a:avLst/>
                      </a:prstGeom>
                    </pic:spPr>
                  </pic:pic>
                </a:graphicData>
              </a:graphic>
            </wp:inline>
          </w:drawing>
        </w:r>
      </w:ins>
    </w:p>
    <w:p w14:paraId="771B356C" w14:textId="77777777" w:rsidR="00CC245E" w:rsidRDefault="00CC245E" w:rsidP="00905032">
      <w:pPr>
        <w:ind w:firstLine="0"/>
        <w:jc w:val="center"/>
        <w:rPr>
          <w:ins w:id="1284" w:author="Ryan Lemos" w:date="2019-02-21T11:41:00Z"/>
        </w:rPr>
      </w:pPr>
    </w:p>
    <w:p w14:paraId="69DD5D7A" w14:textId="36EBBAE5" w:rsidR="00CC245E" w:rsidRDefault="00CC245E">
      <w:pPr>
        <w:rPr>
          <w:ins w:id="1285" w:author="Ryan Lemos" w:date="2019-02-21T11:41:00Z"/>
        </w:rPr>
        <w:pPrChange w:id="1286" w:author="Ryan Lemos" w:date="2019-02-21T11:42:00Z">
          <w:pPr>
            <w:ind w:firstLine="0"/>
            <w:jc w:val="center"/>
          </w:pPr>
        </w:pPrChange>
      </w:pPr>
      <w:ins w:id="1287" w:author="Ryan Lemos" w:date="2019-02-21T11:42:00Z">
        <w:r>
          <w:t xml:space="preserve">Após o cadastro o gestor fica disposto a uma tela que lista todos os eventos que ele cadastrou em uma aba e na outra ele pode </w:t>
        </w:r>
      </w:ins>
      <w:ins w:id="1288" w:author="Ryan Lemos" w:date="2019-02-21T11:43:00Z">
        <w:r>
          <w:t xml:space="preserve">ver os eventos no calendário conforme demonstrada pela </w:t>
        </w:r>
        <w:r w:rsidRPr="00CC245E">
          <w:rPr>
            <w:highlight w:val="yellow"/>
            <w:rPrChange w:id="1289" w:author="Ryan Lemos" w:date="2019-02-21T11:43:00Z">
              <w:rPr/>
            </w:rPrChange>
          </w:rPr>
          <w:t>figura x</w:t>
        </w:r>
        <w:r>
          <w:t>. Com a gestão dos eventos o gestor pode excluir um evento ou edit</w:t>
        </w:r>
      </w:ins>
      <w:ins w:id="1290" w:author="Ryan Lemos" w:date="2019-08-05T09:29:00Z">
        <w:r w:rsidR="00BB7F3D">
          <w:t>á</w:t>
        </w:r>
      </w:ins>
      <w:ins w:id="1291" w:author="Ryan Lemos" w:date="2019-02-21T11:43:00Z">
        <w:r>
          <w:t xml:space="preserve">-lo. A tela de edição é semelhante </w:t>
        </w:r>
        <w:proofErr w:type="gramStart"/>
        <w:r>
          <w:t>a</w:t>
        </w:r>
        <w:proofErr w:type="gramEnd"/>
        <w:r>
          <w:t xml:space="preserve"> de cadastros que é descrita pela </w:t>
        </w:r>
        <w:r w:rsidRPr="00CC245E">
          <w:rPr>
            <w:highlight w:val="yellow"/>
            <w:rPrChange w:id="1292" w:author="Ryan Lemos" w:date="2019-02-21T11:43:00Z">
              <w:rPr/>
            </w:rPrChange>
          </w:rPr>
          <w:t>figura x</w:t>
        </w:r>
      </w:ins>
      <w:ins w:id="1293" w:author="Ryan Lemos" w:date="2019-02-21T11:44:00Z">
        <w:r>
          <w:t>.</w:t>
        </w:r>
      </w:ins>
    </w:p>
    <w:p w14:paraId="6C580B3A" w14:textId="77777777" w:rsidR="00CC245E" w:rsidRDefault="00CC245E" w:rsidP="00905032">
      <w:pPr>
        <w:ind w:firstLine="0"/>
        <w:jc w:val="center"/>
        <w:rPr>
          <w:ins w:id="1294" w:author="Ryan Lemos" w:date="2019-02-20T21:14:00Z"/>
        </w:rPr>
      </w:pPr>
    </w:p>
    <w:p w14:paraId="08B39E38" w14:textId="77777777" w:rsidR="00905032" w:rsidRDefault="00905032" w:rsidP="00905032">
      <w:pPr>
        <w:ind w:firstLine="0"/>
        <w:jc w:val="center"/>
        <w:rPr>
          <w:ins w:id="1295" w:author="Ryan Lemos" w:date="2019-02-21T11:44:00Z"/>
        </w:rPr>
      </w:pPr>
      <w:ins w:id="1296" w:author="Ryan Lemos" w:date="2019-02-20T21:14:00Z">
        <w:r>
          <w:rPr>
            <w:noProof/>
          </w:rPr>
          <w:drawing>
            <wp:inline distT="0" distB="0" distL="0" distR="0" wp14:anchorId="5BE9942B" wp14:editId="2AE60DAA">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712085"/>
                      </a:xfrm>
                      <a:prstGeom prst="rect">
                        <a:avLst/>
                      </a:prstGeom>
                    </pic:spPr>
                  </pic:pic>
                </a:graphicData>
              </a:graphic>
            </wp:inline>
          </w:drawing>
        </w:r>
      </w:ins>
    </w:p>
    <w:p w14:paraId="6DC97E6B" w14:textId="77777777" w:rsidR="005537DE" w:rsidRDefault="005537DE" w:rsidP="00905032">
      <w:pPr>
        <w:ind w:firstLine="0"/>
        <w:jc w:val="center"/>
        <w:rPr>
          <w:ins w:id="1297" w:author="Ryan Lemos" w:date="2019-02-21T11:44:00Z"/>
        </w:rPr>
      </w:pPr>
    </w:p>
    <w:p w14:paraId="6603B1ED" w14:textId="77777777" w:rsidR="005537DE" w:rsidRDefault="005537DE" w:rsidP="005537DE">
      <w:pPr>
        <w:rPr>
          <w:ins w:id="1298" w:author="Ryan Lemos" w:date="2019-02-21T11:46:00Z"/>
        </w:rPr>
      </w:pPr>
      <w:ins w:id="1299" w:author="Ryan Lemos" w:date="2019-02-21T11:44:00Z">
        <w:r>
          <w:t xml:space="preserve">Ao clicar na aba de calendário o gestor tem um calendário interativo contendo os eventos cadastrados. </w:t>
        </w:r>
      </w:ins>
      <w:ins w:id="1300" w:author="Ryan Lemos" w:date="2019-03-02T08:24:00Z">
        <w:r w:rsidR="00097BA3">
          <w:t>Foi-se utilizado um plugin Angular que é responsável por gerar o calendário interativo, o que facilita a implementação já q</w:t>
        </w:r>
      </w:ins>
      <w:ins w:id="1301" w:author="Ryan Lemos" w:date="2019-03-02T08:25:00Z">
        <w:r w:rsidR="00097BA3">
          <w:t>ue se tem uma reutilização de algo já criado. Neste calendário o</w:t>
        </w:r>
      </w:ins>
      <w:ins w:id="1302" w:author="Ryan Lemos" w:date="2019-02-21T11:44:00Z">
        <w:r>
          <w:t xml:space="preserve"> gestor pode i</w:t>
        </w:r>
      </w:ins>
      <w:ins w:id="1303" w:author="Ryan Lemos" w:date="2019-02-21T11:45:00Z">
        <w:r>
          <w:t xml:space="preserve">nteragir, mudando sua visão para dia, semana ou mês. Além de se locomover pelos dias, semanas ou meses no calendário. Os eventos aparecem </w:t>
        </w:r>
      </w:ins>
      <w:ins w:id="1304" w:author="Ryan Lemos" w:date="2019-02-21T11:46:00Z">
        <w:r>
          <w:lastRenderedPageBreak/>
          <w:t xml:space="preserve">marcados no calendário </w:t>
        </w:r>
      </w:ins>
      <w:ins w:id="1305" w:author="Ryan Lemos" w:date="2019-02-21T11:45:00Z">
        <w:r>
          <w:t>com a cor escolhida no momento d</w:t>
        </w:r>
      </w:ins>
      <w:ins w:id="1306" w:author="Ryan Lemos" w:date="2019-02-21T11:46:00Z">
        <w:r>
          <w:t xml:space="preserve">o cadastro. Ao clicar em uma data com o evento, uma descrição do evento surge. Ainda há outra funcionalidade, em caso de mais de um evento para o mesmo </w:t>
        </w:r>
      </w:ins>
      <w:ins w:id="1307" w:author="Ryan Lemos" w:date="2019-02-21T11:47:00Z">
        <w:r>
          <w:t>dia o calendário mostra um contador de eventos naquela data juntamente com as cores daqueles eventos.</w:t>
        </w:r>
      </w:ins>
    </w:p>
    <w:p w14:paraId="36CDB008" w14:textId="77777777" w:rsidR="005537DE" w:rsidRDefault="005537DE">
      <w:pPr>
        <w:rPr>
          <w:ins w:id="1308" w:author="Ryan Lemos" w:date="2019-02-20T21:14:00Z"/>
        </w:rPr>
        <w:pPrChange w:id="1309" w:author="Ryan Lemos" w:date="2019-02-21T11:44:00Z">
          <w:pPr>
            <w:ind w:firstLine="0"/>
            <w:jc w:val="center"/>
          </w:pPr>
        </w:pPrChange>
      </w:pPr>
    </w:p>
    <w:p w14:paraId="0BE70212" w14:textId="77777777" w:rsidR="00905032" w:rsidRDefault="00905032" w:rsidP="00905032">
      <w:pPr>
        <w:ind w:firstLine="0"/>
        <w:jc w:val="center"/>
        <w:rPr>
          <w:ins w:id="1310" w:author="Ryan Lemos" w:date="2019-02-20T21:14:00Z"/>
        </w:rPr>
      </w:pPr>
      <w:ins w:id="1311" w:author="Ryan Lemos" w:date="2019-02-20T21:14:00Z">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722245"/>
                      </a:xfrm>
                      <a:prstGeom prst="rect">
                        <a:avLst/>
                      </a:prstGeom>
                    </pic:spPr>
                  </pic:pic>
                </a:graphicData>
              </a:graphic>
            </wp:inline>
          </w:drawing>
        </w:r>
      </w:ins>
    </w:p>
    <w:p w14:paraId="384713E1" w14:textId="77777777" w:rsidR="00905032" w:rsidRDefault="00905032" w:rsidP="00905032">
      <w:pPr>
        <w:ind w:firstLine="0"/>
        <w:jc w:val="center"/>
        <w:rPr>
          <w:ins w:id="1312" w:author="Ryan Lemos" w:date="2019-02-20T21:14:00Z"/>
        </w:rPr>
      </w:pPr>
    </w:p>
    <w:p w14:paraId="19D26014" w14:textId="77777777" w:rsidR="00905032" w:rsidRDefault="00905032" w:rsidP="00905032">
      <w:pPr>
        <w:pStyle w:val="Ttulo4"/>
        <w:rPr>
          <w:ins w:id="1313" w:author="Ryan Lemos" w:date="2019-02-21T20:05:00Z"/>
        </w:rPr>
      </w:pPr>
      <w:bookmarkStart w:id="1314" w:name="_Toc16102720"/>
      <w:ins w:id="1315" w:author="Ryan Lemos" w:date="2019-02-20T21:14:00Z">
        <w:r>
          <w:t>Administrador</w:t>
        </w:r>
      </w:ins>
      <w:bookmarkEnd w:id="1314"/>
    </w:p>
    <w:p w14:paraId="36BCA1BA" w14:textId="77777777" w:rsidR="008F6EE2" w:rsidRPr="001D2BA8" w:rsidRDefault="008F6EE2">
      <w:pPr>
        <w:rPr>
          <w:ins w:id="1316" w:author="Ryan Lemos" w:date="2019-02-21T20:05:00Z"/>
        </w:rPr>
        <w:pPrChange w:id="1317" w:author="Ryan Lemos" w:date="2019-02-21T20:05:00Z">
          <w:pPr>
            <w:pStyle w:val="Ttulo4"/>
          </w:pPr>
        </w:pPrChange>
      </w:pPr>
    </w:p>
    <w:p w14:paraId="7D953AD4" w14:textId="77777777" w:rsidR="008F6EE2" w:rsidRPr="001D2BA8" w:rsidRDefault="008F6EE2">
      <w:pPr>
        <w:rPr>
          <w:ins w:id="1318" w:author="Ryan Lemos" w:date="2019-02-20T21:14:00Z"/>
        </w:rPr>
        <w:pPrChange w:id="1319" w:author="Ryan Lemos" w:date="2019-02-21T20:05:00Z">
          <w:pPr>
            <w:pStyle w:val="Ttulo4"/>
          </w:pPr>
        </w:pPrChange>
      </w:pPr>
      <w:ins w:id="1320" w:author="Ryan Lemos" w:date="2019-02-21T20:06:00Z">
        <w:r>
          <w:t xml:space="preserve">O administrador é o perfil de usuário com acesso total ao sistema. Porém, há algumas funcionalidades, para ser mais exato duas, que somente o administrador pode </w:t>
        </w:r>
      </w:ins>
      <w:ins w:id="1321" w:author="Ryan Lemos" w:date="2019-02-21T20:07:00Z">
        <w:r>
          <w:t>desempenhar. Vale ressaltar que o administrador deve ter conhecimento em desenvolvimento para cumprir essas tar</w:t>
        </w:r>
      </w:ins>
      <w:ins w:id="1322" w:author="Ryan Lemos" w:date="2019-02-21T20:08:00Z">
        <w:r>
          <w:t>e</w:t>
        </w:r>
      </w:ins>
      <w:ins w:id="1323" w:author="Ryan Lemos" w:date="2019-02-21T20:07:00Z">
        <w:r>
          <w:t>fas, já</w:t>
        </w:r>
      </w:ins>
      <w:ins w:id="1324" w:author="Ryan Lemos" w:date="2019-02-21T20:08:00Z">
        <w:r>
          <w:t xml:space="preserve"> que as funcionalidades abordam aspectos específicos do desenvolvimento.</w:t>
        </w:r>
      </w:ins>
      <w:ins w:id="1325" w:author="Ryan Lemos" w:date="2019-02-21T20:07:00Z">
        <w:r>
          <w:t xml:space="preserve">  </w:t>
        </w:r>
      </w:ins>
      <w:ins w:id="1326" w:author="Ryan Lemos" w:date="2019-02-21T20:10:00Z">
        <w:r w:rsidR="00DA49B0">
          <w:t xml:space="preserve">A primeira função do administrador citada pela estória da </w:t>
        </w:r>
        <w:r w:rsidR="00DA49B0" w:rsidRPr="00DA49B0">
          <w:rPr>
            <w:highlight w:val="yellow"/>
            <w:rPrChange w:id="1327" w:author="Ryan Lemos" w:date="2019-02-21T20:10:00Z">
              <w:rPr/>
            </w:rPrChange>
          </w:rPr>
          <w:t>figura x</w:t>
        </w:r>
        <w:r w:rsidR="00DA49B0">
          <w:t xml:space="preserve"> se trata do gerenciamento do</w:t>
        </w:r>
      </w:ins>
      <w:ins w:id="1328" w:author="Ryan Lemos" w:date="2019-02-21T20:11:00Z">
        <w:r w:rsidR="00DA49B0">
          <w:t xml:space="preserve">s menus. Isso se </w:t>
        </w:r>
      </w:ins>
      <w:ins w:id="1329" w:author="Ryan Lemos" w:date="2019-02-21T20:12:00Z">
        <w:r w:rsidR="00F045C8">
          <w:t>dá, pois,</w:t>
        </w:r>
      </w:ins>
      <w:ins w:id="1330" w:author="Ryan Lemos" w:date="2019-02-21T20:11:00Z">
        <w:r w:rsidR="00DA49B0">
          <w:t xml:space="preserve"> os menus</w:t>
        </w:r>
      </w:ins>
      <w:ins w:id="1331" w:author="Ryan Lemos" w:date="2019-02-21T20:12:00Z">
        <w:r w:rsidR="00F045C8">
          <w:t xml:space="preserve"> da aplicação são gerados de maneira dinâmica, não sendo assim fixos. O usuário tem a liberdade de trocar os nomes dos menus caso não se adapte ao nome.</w:t>
        </w:r>
      </w:ins>
    </w:p>
    <w:p w14:paraId="60FEC42F" w14:textId="77777777" w:rsidR="00905032" w:rsidRDefault="00905032" w:rsidP="00905032">
      <w:pPr>
        <w:rPr>
          <w:ins w:id="1332" w:author="Ryan Lemos" w:date="2019-02-20T21:14:00Z"/>
        </w:rPr>
      </w:pPr>
    </w:p>
    <w:p w14:paraId="28B931F1" w14:textId="77777777" w:rsidR="00905032" w:rsidRDefault="00905032" w:rsidP="00905032">
      <w:pPr>
        <w:ind w:firstLine="0"/>
        <w:jc w:val="center"/>
        <w:rPr>
          <w:ins w:id="1333" w:author="Ryan Lemos" w:date="2019-02-21T20:13:00Z"/>
        </w:rPr>
      </w:pPr>
      <w:ins w:id="1334" w:author="Ryan Lemos" w:date="2019-02-20T21:14:00Z">
        <w:r>
          <w:rPr>
            <w:noProof/>
          </w:rPr>
          <w:drawing>
            <wp:inline distT="0" distB="0" distL="0" distR="0" wp14:anchorId="5FDA3409" wp14:editId="510B372D">
              <wp:extent cx="2225040" cy="1264097"/>
              <wp:effectExtent l="171450" t="171450" r="156210" b="1651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71389" cy="12904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3BDAF7C" w14:textId="77777777" w:rsidR="00F045C8" w:rsidRDefault="00F045C8" w:rsidP="00905032">
      <w:pPr>
        <w:ind w:firstLine="0"/>
        <w:jc w:val="center"/>
        <w:rPr>
          <w:ins w:id="1335" w:author="Ryan Lemos" w:date="2019-02-21T20:13:00Z"/>
        </w:rPr>
      </w:pPr>
    </w:p>
    <w:p w14:paraId="7F020614" w14:textId="77777777" w:rsidR="00F045C8" w:rsidRPr="00F045C8" w:rsidRDefault="00F045C8" w:rsidP="00F045C8">
      <w:pPr>
        <w:rPr>
          <w:ins w:id="1336" w:author="Ryan Lemos" w:date="2019-02-21T20:13:00Z"/>
        </w:rPr>
      </w:pPr>
      <w:ins w:id="1337" w:author="Ryan Lemos" w:date="2019-02-21T20:13:00Z">
        <w:r>
          <w:t xml:space="preserve">Como papel de gestão de menus, o administrador pode criar um menu ou excluir um menu já criado, conforme visto na </w:t>
        </w:r>
        <w:r w:rsidRPr="00F045C8">
          <w:rPr>
            <w:highlight w:val="yellow"/>
            <w:rPrChange w:id="1338" w:author="Ryan Lemos" w:date="2019-02-21T20:13:00Z">
              <w:rPr/>
            </w:rPrChange>
          </w:rPr>
          <w:t>figura x</w:t>
        </w:r>
        <w:r>
          <w:t xml:space="preserve">. </w:t>
        </w:r>
      </w:ins>
      <w:ins w:id="1339" w:author="Ryan Lemos" w:date="2019-02-21T20:14:00Z">
        <w:r>
          <w:t xml:space="preserve">Cada menu está ligado a uma permissão do sistema. </w:t>
        </w:r>
      </w:ins>
      <w:ins w:id="1340" w:author="Ryan Lemos" w:date="2019-02-21T20:15:00Z">
        <w:r>
          <w:t>Na verdade,</w:t>
        </w:r>
      </w:ins>
      <w:ins w:id="1341" w:author="Ryan Lemos" w:date="2019-02-21T20:14:00Z">
        <w:r>
          <w:t xml:space="preserve"> essa permissão nada mais é do que a rota em que o usuário será direcionado ao clicar no menu. </w:t>
        </w:r>
      </w:ins>
    </w:p>
    <w:p w14:paraId="0BB02BE6" w14:textId="77777777" w:rsidR="00F045C8" w:rsidRDefault="00F045C8">
      <w:pPr>
        <w:rPr>
          <w:ins w:id="1342" w:author="Ryan Lemos" w:date="2019-02-20T21:14:00Z"/>
        </w:rPr>
        <w:pPrChange w:id="1343" w:author="Ryan Lemos" w:date="2019-02-21T20:13:00Z">
          <w:pPr>
            <w:ind w:firstLine="0"/>
            <w:jc w:val="center"/>
          </w:pPr>
        </w:pPrChange>
      </w:pPr>
    </w:p>
    <w:p w14:paraId="0090C923" w14:textId="77777777" w:rsidR="00905032" w:rsidRDefault="00905032" w:rsidP="00905032">
      <w:pPr>
        <w:ind w:firstLine="0"/>
        <w:jc w:val="center"/>
        <w:rPr>
          <w:ins w:id="1344" w:author="Ryan Lemos" w:date="2019-02-21T20:16:00Z"/>
        </w:rPr>
      </w:pPr>
      <w:ins w:id="1345" w:author="Ryan Lemos" w:date="2019-02-20T21:14:00Z">
        <w:r>
          <w:rPr>
            <w:noProof/>
          </w:rPr>
          <w:drawing>
            <wp:inline distT="0" distB="0" distL="0" distR="0" wp14:anchorId="3650A77E" wp14:editId="4F366710">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735580"/>
                      </a:xfrm>
                      <a:prstGeom prst="rect">
                        <a:avLst/>
                      </a:prstGeom>
                    </pic:spPr>
                  </pic:pic>
                </a:graphicData>
              </a:graphic>
            </wp:inline>
          </w:drawing>
        </w:r>
      </w:ins>
    </w:p>
    <w:p w14:paraId="4D80E821" w14:textId="77777777" w:rsidR="00F045C8" w:rsidRDefault="00F045C8" w:rsidP="00905032">
      <w:pPr>
        <w:ind w:firstLine="0"/>
        <w:jc w:val="center"/>
        <w:rPr>
          <w:ins w:id="1346" w:author="Ryan Lemos" w:date="2019-02-21T20:16:00Z"/>
        </w:rPr>
      </w:pPr>
    </w:p>
    <w:p w14:paraId="65561E77" w14:textId="77777777" w:rsidR="00F045C8" w:rsidRDefault="00F045C8">
      <w:pPr>
        <w:rPr>
          <w:ins w:id="1347" w:author="Ryan Lemos" w:date="2019-02-21T20:16:00Z"/>
        </w:rPr>
        <w:pPrChange w:id="1348" w:author="Ryan Lemos" w:date="2019-02-21T20:16:00Z">
          <w:pPr>
            <w:ind w:firstLine="0"/>
            <w:jc w:val="center"/>
          </w:pPr>
        </w:pPrChange>
      </w:pPr>
      <w:ins w:id="1349" w:author="Ryan Lemos" w:date="2019-02-21T20:16:00Z">
        <w:r>
          <w:t>Ao clicar em cadastrar surge um</w:t>
        </w:r>
      </w:ins>
      <w:ins w:id="1350" w:author="Ryan Lemos" w:date="2019-02-21T20:17:00Z">
        <w:r>
          <w:t xml:space="preserve">a tela onde o administrador pode indicar o nome do menu a ser cadastrado, juntamente com a permissão associada ao menu como visto pela </w:t>
        </w:r>
        <w:r w:rsidRPr="00F045C8">
          <w:rPr>
            <w:highlight w:val="yellow"/>
            <w:rPrChange w:id="1351" w:author="Ryan Lemos" w:date="2019-02-21T20:17:00Z">
              <w:rPr/>
            </w:rPrChange>
          </w:rPr>
          <w:t>figura x</w:t>
        </w:r>
        <w:r>
          <w:t>.</w:t>
        </w:r>
      </w:ins>
    </w:p>
    <w:p w14:paraId="33DBB6CA" w14:textId="77777777" w:rsidR="00F045C8" w:rsidRDefault="00F045C8" w:rsidP="00905032">
      <w:pPr>
        <w:ind w:firstLine="0"/>
        <w:jc w:val="center"/>
        <w:rPr>
          <w:ins w:id="1352" w:author="Ryan Lemos" w:date="2019-02-21T20:10:00Z"/>
        </w:rPr>
      </w:pPr>
    </w:p>
    <w:p w14:paraId="0F002B04" w14:textId="77777777" w:rsidR="008F6EE2" w:rsidRDefault="008F6EE2" w:rsidP="00905032">
      <w:pPr>
        <w:ind w:firstLine="0"/>
        <w:jc w:val="center"/>
        <w:rPr>
          <w:ins w:id="1353" w:author="Ryan Lemos" w:date="2019-02-21T20:18:00Z"/>
        </w:rPr>
      </w:pPr>
      <w:ins w:id="1354" w:author="Ryan Lemos" w:date="2019-02-21T20:10:00Z">
        <w:r>
          <w:rPr>
            <w:noProof/>
          </w:rPr>
          <w:drawing>
            <wp:inline distT="0" distB="0" distL="0" distR="0" wp14:anchorId="751CA5EE" wp14:editId="6716827C">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733040"/>
                      </a:xfrm>
                      <a:prstGeom prst="rect">
                        <a:avLst/>
                      </a:prstGeom>
                    </pic:spPr>
                  </pic:pic>
                </a:graphicData>
              </a:graphic>
            </wp:inline>
          </w:drawing>
        </w:r>
      </w:ins>
    </w:p>
    <w:p w14:paraId="147F04CF" w14:textId="77777777" w:rsidR="00F045C8" w:rsidRDefault="00F045C8" w:rsidP="00905032">
      <w:pPr>
        <w:ind w:firstLine="0"/>
        <w:jc w:val="center"/>
        <w:rPr>
          <w:ins w:id="1355" w:author="Ryan Lemos" w:date="2019-02-21T20:18:00Z"/>
        </w:rPr>
      </w:pPr>
    </w:p>
    <w:p w14:paraId="67E83032" w14:textId="77777777" w:rsidR="00F045C8" w:rsidRPr="00F045C8" w:rsidRDefault="00F045C8" w:rsidP="00F045C8">
      <w:pPr>
        <w:rPr>
          <w:ins w:id="1356" w:author="Ryan Lemos" w:date="2019-02-21T20:18:00Z"/>
        </w:rPr>
      </w:pPr>
      <w:ins w:id="1357" w:author="Ryan Lemos" w:date="2019-02-21T20:18:00Z">
        <w:r>
          <w:lastRenderedPageBreak/>
          <w:t>A</w:t>
        </w:r>
      </w:ins>
      <w:ins w:id="1358" w:author="Ryan Lemos" w:date="2019-02-21T20:19:00Z">
        <w:r>
          <w:t xml:space="preserve"> </w:t>
        </w:r>
      </w:ins>
      <w:ins w:id="1359" w:author="Ryan Lemos" w:date="2019-02-21T20:18:00Z">
        <w:r w:rsidRPr="00F045C8">
          <w:rPr>
            <w:highlight w:val="yellow"/>
            <w:rPrChange w:id="1360" w:author="Ryan Lemos" w:date="2019-02-21T20:19:00Z">
              <w:rPr/>
            </w:rPrChange>
          </w:rPr>
          <w:t>figura</w:t>
        </w:r>
      </w:ins>
      <w:ins w:id="1361" w:author="Ryan Lemos" w:date="2019-02-21T20:19:00Z">
        <w:r w:rsidRPr="00F045C8">
          <w:rPr>
            <w:highlight w:val="yellow"/>
            <w:rPrChange w:id="1362" w:author="Ryan Lemos" w:date="2019-02-21T20:19:00Z">
              <w:rPr/>
            </w:rPrChange>
          </w:rPr>
          <w:t xml:space="preserve"> x</w:t>
        </w:r>
      </w:ins>
      <w:ins w:id="1363" w:author="Ryan Lemos" w:date="2019-02-21T20:18:00Z">
        <w:r>
          <w:t xml:space="preserve"> se trata de todos os menus da aplicação</w:t>
        </w:r>
      </w:ins>
      <w:ins w:id="1364" w:author="Ryan Lemos" w:date="2019-02-21T20:19:00Z">
        <w:r>
          <w:t xml:space="preserve"> no release 1</w:t>
        </w:r>
      </w:ins>
      <w:ins w:id="1365" w:author="Ryan Lemos" w:date="2019-02-21T20:52:00Z">
        <w:r w:rsidR="005F0194">
          <w:t>. A listagem dos menus é feita com base no perfil do usuário e suas permissões. Ou seja, cada perfil tem um conjunto de menus associados.</w:t>
        </w:r>
      </w:ins>
      <w:ins w:id="1366" w:author="Ryan Lemos" w:date="2019-02-21T20:18:00Z">
        <w:r>
          <w:t xml:space="preserve"> </w:t>
        </w:r>
      </w:ins>
      <w:ins w:id="1367" w:author="Ryan Lemos" w:date="2019-02-21T20:53:00Z">
        <w:r w:rsidR="005F0194">
          <w:t>Contanto,</w:t>
        </w:r>
      </w:ins>
      <w:ins w:id="1368" w:author="Ryan Lemos" w:date="2019-02-21T20:18:00Z">
        <w:r>
          <w:t xml:space="preserve"> há um menu padrão para todos os usuários e que não fica salvo na base. Se trata do menu </w:t>
        </w:r>
        <w:r w:rsidRPr="00F045C8">
          <w:rPr>
            <w:i/>
            <w:rPrChange w:id="1369" w:author="Ryan Lemos" w:date="2019-02-21T20:18:00Z">
              <w:rPr/>
            </w:rPrChange>
          </w:rPr>
          <w:t>home</w:t>
        </w:r>
      </w:ins>
      <w:ins w:id="1370" w:author="Ryan Lemos" w:date="2019-02-21T20:19:00Z">
        <w:r>
          <w:t>, que redireciona o usuário para a página inicial da aplicação.</w:t>
        </w:r>
      </w:ins>
    </w:p>
    <w:p w14:paraId="518DD471" w14:textId="77777777" w:rsidR="00F045C8" w:rsidRDefault="00F045C8">
      <w:pPr>
        <w:rPr>
          <w:ins w:id="1371" w:author="Ryan Lemos" w:date="2019-02-21T20:11:00Z"/>
        </w:rPr>
        <w:pPrChange w:id="1372" w:author="Ryan Lemos" w:date="2019-02-21T20:18:00Z">
          <w:pPr>
            <w:ind w:firstLine="0"/>
            <w:jc w:val="center"/>
          </w:pPr>
        </w:pPrChange>
      </w:pPr>
    </w:p>
    <w:p w14:paraId="491BCA91" w14:textId="77777777" w:rsidR="00DA49B0" w:rsidRDefault="00DA49B0" w:rsidP="00905032">
      <w:pPr>
        <w:ind w:firstLine="0"/>
        <w:jc w:val="center"/>
        <w:rPr>
          <w:ins w:id="1373" w:author="Ryan Lemos" w:date="2019-02-21T20:20:00Z"/>
        </w:rPr>
      </w:pPr>
      <w:ins w:id="1374" w:author="Ryan Lemos" w:date="2019-02-21T20:11:00Z">
        <w:r>
          <w:rPr>
            <w:noProof/>
          </w:rPr>
          <w:drawing>
            <wp:inline distT="0" distB="0" distL="0" distR="0" wp14:anchorId="6598C5F5" wp14:editId="30EF2BF6">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684780"/>
                      </a:xfrm>
                      <a:prstGeom prst="rect">
                        <a:avLst/>
                      </a:prstGeom>
                    </pic:spPr>
                  </pic:pic>
                </a:graphicData>
              </a:graphic>
            </wp:inline>
          </w:drawing>
        </w:r>
      </w:ins>
    </w:p>
    <w:p w14:paraId="4A36FC82" w14:textId="77777777" w:rsidR="00F045C8" w:rsidRDefault="00F045C8" w:rsidP="00905032">
      <w:pPr>
        <w:ind w:firstLine="0"/>
        <w:jc w:val="center"/>
        <w:rPr>
          <w:ins w:id="1375" w:author="Ryan Lemos" w:date="2019-02-21T20:20:00Z"/>
        </w:rPr>
      </w:pPr>
    </w:p>
    <w:p w14:paraId="3A81ED48" w14:textId="77777777" w:rsidR="00F045C8" w:rsidRDefault="00F045C8" w:rsidP="00F045C8">
      <w:pPr>
        <w:rPr>
          <w:ins w:id="1376" w:author="Ryan Lemos" w:date="2019-02-21T20:21:00Z"/>
        </w:rPr>
      </w:pPr>
      <w:ins w:id="1377" w:author="Ryan Lemos" w:date="2019-02-21T20:21:00Z">
        <w:r>
          <w:t>Assim como os menus, as permissões dos usuários são dinâmicas. O administrador tem a função de</w:t>
        </w:r>
      </w:ins>
      <w:ins w:id="1378" w:author="Ryan Lemos" w:date="2019-02-21T20:22:00Z">
        <w:r>
          <w:t xml:space="preserve"> delegar o que cada um pode acessar no ambiente. Portanto a próxima estória de usuário</w:t>
        </w:r>
        <w:r w:rsidR="004240B8">
          <w:t xml:space="preserve">, representada pela </w:t>
        </w:r>
        <w:r w:rsidR="004240B8" w:rsidRPr="004240B8">
          <w:rPr>
            <w:highlight w:val="yellow"/>
            <w:rPrChange w:id="1379" w:author="Ryan Lemos" w:date="2019-02-21T20:22:00Z">
              <w:rPr/>
            </w:rPrChange>
          </w:rPr>
          <w:t>figura x</w:t>
        </w:r>
        <w:r w:rsidR="004240B8">
          <w:t xml:space="preserve">, </w:t>
        </w:r>
        <w:r>
          <w:t xml:space="preserve">descreve </w:t>
        </w:r>
        <w:r w:rsidR="004240B8">
          <w:t>essa necessidade do ambiente.</w:t>
        </w:r>
      </w:ins>
      <w:ins w:id="1380" w:author="Ryan Lemos" w:date="2019-02-21T20:21:00Z">
        <w:r>
          <w:t xml:space="preserve"> </w:t>
        </w:r>
      </w:ins>
    </w:p>
    <w:p w14:paraId="2578A5C5" w14:textId="77777777" w:rsidR="00F045C8" w:rsidRDefault="00F045C8">
      <w:pPr>
        <w:rPr>
          <w:ins w:id="1381" w:author="Ryan Lemos" w:date="2019-02-20T21:14:00Z"/>
        </w:rPr>
        <w:pPrChange w:id="1382" w:author="Ryan Lemos" w:date="2019-02-21T20:21:00Z">
          <w:pPr>
            <w:ind w:firstLine="0"/>
            <w:jc w:val="center"/>
          </w:pPr>
        </w:pPrChange>
      </w:pPr>
    </w:p>
    <w:p w14:paraId="207C3C67" w14:textId="77777777" w:rsidR="00905032" w:rsidRDefault="00905032" w:rsidP="00905032">
      <w:pPr>
        <w:ind w:firstLine="0"/>
        <w:jc w:val="center"/>
        <w:rPr>
          <w:ins w:id="1383" w:author="Ryan Lemos" w:date="2019-02-21T20:21:00Z"/>
        </w:rPr>
      </w:pPr>
      <w:ins w:id="1384" w:author="Ryan Lemos" w:date="2019-02-20T21:14:00Z">
        <w:r>
          <w:rPr>
            <w:noProof/>
          </w:rPr>
          <w:drawing>
            <wp:inline distT="0" distB="0" distL="0" distR="0" wp14:anchorId="62763BAE" wp14:editId="6CDC6EB4">
              <wp:extent cx="2225040" cy="1346149"/>
              <wp:effectExtent l="152400" t="133350" r="156210" b="1593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57798" cy="13659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5925F9FB" w14:textId="77777777" w:rsidR="00F045C8" w:rsidRDefault="00F045C8" w:rsidP="00905032">
      <w:pPr>
        <w:ind w:firstLine="0"/>
        <w:jc w:val="center"/>
        <w:rPr>
          <w:ins w:id="1385" w:author="Ryan Lemos" w:date="2019-02-21T20:21:00Z"/>
        </w:rPr>
      </w:pPr>
    </w:p>
    <w:p w14:paraId="20F405BA" w14:textId="77777777" w:rsidR="00F045C8" w:rsidRDefault="004240B8" w:rsidP="00F045C8">
      <w:pPr>
        <w:rPr>
          <w:ins w:id="1386" w:author="Ryan Lemos" w:date="2019-02-21T20:21:00Z"/>
        </w:rPr>
      </w:pPr>
      <w:ins w:id="1387" w:author="Ryan Lemos" w:date="2019-02-21T20:23:00Z">
        <w:r>
          <w:t xml:space="preserve">A interação descrita pela estória da </w:t>
        </w:r>
        <w:r w:rsidRPr="004240B8">
          <w:rPr>
            <w:highlight w:val="yellow"/>
            <w:rPrChange w:id="1388" w:author="Ryan Lemos" w:date="2019-02-21T20:23:00Z">
              <w:rPr/>
            </w:rPrChange>
          </w:rPr>
          <w:t>figura x</w:t>
        </w:r>
      </w:ins>
      <w:ins w:id="1389" w:author="Ryan Lemos" w:date="2019-02-21T20:24:00Z">
        <w:r>
          <w:t xml:space="preserve"> foi implementada conforme visto na </w:t>
        </w:r>
        <w:r w:rsidRPr="004240B8">
          <w:rPr>
            <w:highlight w:val="yellow"/>
            <w:rPrChange w:id="1390" w:author="Ryan Lemos" w:date="2019-02-21T20:24:00Z">
              <w:rPr/>
            </w:rPrChange>
          </w:rPr>
          <w:t>figura x</w:t>
        </w:r>
      </w:ins>
      <w:ins w:id="1391" w:author="Ryan Lemos" w:date="2019-02-21T20:23:00Z">
        <w:r>
          <w:t>.</w:t>
        </w:r>
      </w:ins>
      <w:ins w:id="1392" w:author="Ryan Lemos" w:date="2019-02-21T20:24:00Z">
        <w:r>
          <w:t xml:space="preserve"> O administrador escolhe qual perfil quer autorizar e as permissões </w:t>
        </w:r>
      </w:ins>
      <w:ins w:id="1393" w:author="Ryan Lemos" w:date="2019-02-21T20:25:00Z">
        <w:r>
          <w:t>surgem em seguida</w:t>
        </w:r>
      </w:ins>
      <w:ins w:id="1394" w:author="Ryan Lemos" w:date="2019-02-21T20:24:00Z">
        <w:r>
          <w:t>.</w:t>
        </w:r>
      </w:ins>
      <w:ins w:id="1395" w:author="Ryan Lemos" w:date="2019-02-21T20:25:00Z">
        <w:r>
          <w:t xml:space="preserve"> O administrador marca quais permissões deseja ao usuário e clica no botão salvar. Assim surge uma mensagem de confirmação de autorização para o perfil de usuário. E o usuário com aquele perfil autorizado consegue acessar o que lhe f</w:t>
        </w:r>
      </w:ins>
      <w:ins w:id="1396" w:author="Ryan Lemos" w:date="2019-02-21T20:26:00Z">
        <w:r>
          <w:t xml:space="preserve">oi permitido. Como descrito, as permissões nada </w:t>
        </w:r>
        <w:r>
          <w:lastRenderedPageBreak/>
          <w:t>mais são do que as rotas da aplicação.</w:t>
        </w:r>
      </w:ins>
      <w:ins w:id="1397" w:author="Ryan Lemos" w:date="2019-02-21T20:24:00Z">
        <w:r>
          <w:t xml:space="preserve"> </w:t>
        </w:r>
      </w:ins>
      <w:ins w:id="1398" w:author="Ryan Lemos" w:date="2019-02-21T20:26:00Z">
        <w:r>
          <w:t>Ma</w:t>
        </w:r>
      </w:ins>
      <w:ins w:id="1399" w:author="Ryan Lemos" w:date="2019-02-21T20:21:00Z">
        <w:r w:rsidR="00F045C8">
          <w:t>s</w:t>
        </w:r>
      </w:ins>
      <w:ins w:id="1400" w:author="Ryan Lemos" w:date="2019-02-21T20:26:00Z">
        <w:r>
          <w:t xml:space="preserve"> as</w:t>
        </w:r>
      </w:ins>
      <w:ins w:id="1401" w:author="Ryan Lemos" w:date="2019-02-21T20:21:00Z">
        <w:r w:rsidR="00F045C8">
          <w:t xml:space="preserve"> rotas foram divididas a contemplar os dois âmbitos da aplicação, o </w:t>
        </w:r>
        <w:proofErr w:type="spellStart"/>
        <w:r w:rsidR="00F045C8" w:rsidRPr="000B6DA0">
          <w:rPr>
            <w:i/>
          </w:rPr>
          <w:t>frontend</w:t>
        </w:r>
        <w:proofErr w:type="spellEnd"/>
        <w:r w:rsidR="00F045C8">
          <w:t xml:space="preserve"> e o </w:t>
        </w:r>
        <w:proofErr w:type="spellStart"/>
        <w:r w:rsidR="00F045C8" w:rsidRPr="000B6DA0">
          <w:rPr>
            <w:i/>
          </w:rPr>
          <w:t>backend</w:t>
        </w:r>
        <w:proofErr w:type="spellEnd"/>
        <w:r w:rsidR="00F045C8">
          <w:t>. Ou seja, há rotas espec</w:t>
        </w:r>
      </w:ins>
      <w:ins w:id="1402" w:author="Ryan Lemos" w:date="2019-02-21T20:51:00Z">
        <w:r w:rsidR="005F0194">
          <w:t>í</w:t>
        </w:r>
      </w:ins>
      <w:ins w:id="1403" w:author="Ryan Lemos" w:date="2019-02-21T20:21:00Z">
        <w:r w:rsidR="00F045C8">
          <w:t xml:space="preserve">ficas do </w:t>
        </w:r>
        <w:proofErr w:type="spellStart"/>
        <w:r w:rsidR="00F045C8">
          <w:t>Laravel</w:t>
        </w:r>
        <w:proofErr w:type="spellEnd"/>
        <w:r w:rsidR="00F045C8">
          <w:t xml:space="preserve"> (que tem seu sistema de rotas), e as rotas do Angular que também tem um módulo de roteamento.</w:t>
        </w:r>
      </w:ins>
      <w:ins w:id="1404" w:author="Ryan Lemos" w:date="2019-02-21T20:27:00Z">
        <w:r>
          <w:t xml:space="preserve"> Então para que o usuário acesse determinado recurso tem que lhe ser permitido as autorizações no Angular e no </w:t>
        </w:r>
        <w:proofErr w:type="spellStart"/>
        <w:r>
          <w:t>Laravel</w:t>
        </w:r>
        <w:proofErr w:type="spellEnd"/>
        <w:r>
          <w:t>. Caso somente seja permitido em um âmbito</w:t>
        </w:r>
      </w:ins>
      <w:ins w:id="1405" w:author="Ryan Lemos" w:date="2019-02-21T20:28:00Z">
        <w:r>
          <w:t>, o perfil de usuário não conseguirá acesso por completo do recurso. Caso seja permitido acesso somente a rota do Angular o perfil só conseguirá visualizar a tela, porém não conseg</w:t>
        </w:r>
      </w:ins>
      <w:ins w:id="1406" w:author="Ryan Lemos" w:date="2019-02-21T20:29:00Z">
        <w:r>
          <w:t xml:space="preserve">uirá interagir com a base de dados. Caso só permitir no </w:t>
        </w:r>
        <w:proofErr w:type="spellStart"/>
        <w:r>
          <w:t>Laravel</w:t>
        </w:r>
        <w:proofErr w:type="spellEnd"/>
        <w:r>
          <w:t xml:space="preserve"> o usuário não terá uma tela de interação, somente a possibilidade de requisição na API. Por isso se faz necessário que o usuár</w:t>
        </w:r>
      </w:ins>
      <w:ins w:id="1407" w:author="Ryan Lemos" w:date="2019-02-21T20:30:00Z">
        <w:r>
          <w:t>io administrador tenha os conhecimentos necessários no desenvolvimento para permitir o acesso.</w:t>
        </w:r>
      </w:ins>
    </w:p>
    <w:p w14:paraId="4C8C677E" w14:textId="77777777" w:rsidR="00F045C8" w:rsidRDefault="00F045C8" w:rsidP="00905032">
      <w:pPr>
        <w:ind w:firstLine="0"/>
        <w:jc w:val="center"/>
        <w:rPr>
          <w:ins w:id="1408" w:author="Ryan Lemos" w:date="2019-02-20T21:14:00Z"/>
        </w:rPr>
      </w:pPr>
    </w:p>
    <w:p w14:paraId="416B2C15" w14:textId="77777777" w:rsidR="00905032" w:rsidRPr="00324B80" w:rsidRDefault="00905032" w:rsidP="00905032">
      <w:pPr>
        <w:ind w:firstLine="0"/>
        <w:jc w:val="center"/>
        <w:rPr>
          <w:ins w:id="1409" w:author="Ryan Lemos" w:date="2019-02-20T21:14:00Z"/>
        </w:rPr>
      </w:pPr>
      <w:ins w:id="1410" w:author="Ryan Lemos" w:date="2019-02-20T21:14:00Z">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16530"/>
                      </a:xfrm>
                      <a:prstGeom prst="rect">
                        <a:avLst/>
                      </a:prstGeom>
                    </pic:spPr>
                  </pic:pic>
                </a:graphicData>
              </a:graphic>
            </wp:inline>
          </w:drawing>
        </w:r>
      </w:ins>
    </w:p>
    <w:p w14:paraId="4786FD44" w14:textId="77777777" w:rsidR="00905032" w:rsidRDefault="00905032" w:rsidP="00987BE5">
      <w:pPr>
        <w:ind w:firstLine="0"/>
        <w:jc w:val="center"/>
        <w:rPr>
          <w:ins w:id="1411" w:author="Ryan Lemos" w:date="2019-02-20T20:53:00Z"/>
        </w:rPr>
      </w:pPr>
    </w:p>
    <w:p w14:paraId="20AEF92A" w14:textId="77777777" w:rsidR="00987BE5" w:rsidRDefault="00987BE5" w:rsidP="00987BE5">
      <w:pPr>
        <w:pStyle w:val="Ttulo4"/>
        <w:rPr>
          <w:ins w:id="1412" w:author="Ryan Lemos" w:date="2019-02-20T20:53:00Z"/>
        </w:rPr>
      </w:pPr>
      <w:bookmarkStart w:id="1413" w:name="_Toc16102721"/>
      <w:ins w:id="1414" w:author="Ryan Lemos" w:date="2019-02-20T20:53:00Z">
        <w:r>
          <w:t>Professor</w:t>
        </w:r>
        <w:bookmarkEnd w:id="1413"/>
      </w:ins>
    </w:p>
    <w:p w14:paraId="73998377" w14:textId="77777777" w:rsidR="00987BE5" w:rsidRPr="00F97B7F" w:rsidRDefault="00987BE5" w:rsidP="00987BE5">
      <w:pPr>
        <w:rPr>
          <w:ins w:id="1415" w:author="Ryan Lemos" w:date="2019-02-20T20:53:00Z"/>
        </w:rPr>
      </w:pPr>
    </w:p>
    <w:p w14:paraId="635569CF" w14:textId="77777777" w:rsidR="00987BE5" w:rsidRDefault="00987BE5" w:rsidP="00987BE5">
      <w:pPr>
        <w:rPr>
          <w:ins w:id="1416" w:author="Ryan Lemos" w:date="2019-02-20T20:53:00Z"/>
        </w:rPr>
      </w:pPr>
      <w:ins w:id="1417" w:author="Ryan Lemos" w:date="2019-02-20T20:53:00Z">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ins>
    </w:p>
    <w:p w14:paraId="5EC91485" w14:textId="77777777" w:rsidR="00987BE5" w:rsidRDefault="00987BE5" w:rsidP="00987BE5">
      <w:pPr>
        <w:rPr>
          <w:ins w:id="1418" w:author="Ryan Lemos" w:date="2019-02-20T20:53:00Z"/>
        </w:rPr>
      </w:pPr>
    </w:p>
    <w:p w14:paraId="632528DA" w14:textId="77777777" w:rsidR="00987BE5" w:rsidRDefault="00987BE5" w:rsidP="00987BE5">
      <w:pPr>
        <w:ind w:firstLine="0"/>
        <w:jc w:val="center"/>
        <w:rPr>
          <w:ins w:id="1419" w:author="Ryan Lemos" w:date="2019-02-20T20:53:00Z"/>
        </w:rPr>
      </w:pPr>
      <w:ins w:id="1420" w:author="Ryan Lemos" w:date="2019-02-20T20:53:00Z">
        <w:r>
          <w:rPr>
            <w:noProof/>
          </w:rPr>
          <w:lastRenderedPageBreak/>
          <w:drawing>
            <wp:inline distT="0" distB="0" distL="0" distR="0" wp14:anchorId="4E591237" wp14:editId="4A1C9515">
              <wp:extent cx="2007870" cy="903284"/>
              <wp:effectExtent l="171450" t="152400" r="163830" b="16383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52874" cy="9235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239D1AAC" w14:textId="77777777" w:rsidR="00987BE5" w:rsidRDefault="00987BE5" w:rsidP="00987BE5">
      <w:pPr>
        <w:ind w:firstLine="0"/>
        <w:jc w:val="center"/>
        <w:rPr>
          <w:ins w:id="1421" w:author="Ryan Lemos" w:date="2019-02-20T20:53:00Z"/>
        </w:rPr>
      </w:pPr>
    </w:p>
    <w:p w14:paraId="5D150C67" w14:textId="537742DA" w:rsidR="00987BE5" w:rsidRDefault="00987BE5" w:rsidP="00987BE5">
      <w:pPr>
        <w:rPr>
          <w:ins w:id="1422" w:author="Ryan Lemos" w:date="2019-02-20T20:53:00Z"/>
        </w:rPr>
      </w:pPr>
      <w:ins w:id="1423" w:author="Ryan Lemos" w:date="2019-02-20T20:53:00Z">
        <w:r>
          <w:t xml:space="preserve">A implementação desta estória pode ser vista na </w:t>
        </w:r>
        <w:r w:rsidRPr="00FA2F5B">
          <w:rPr>
            <w:highlight w:val="yellow"/>
          </w:rPr>
          <w:t>figura X</w:t>
        </w:r>
        <w:r>
          <w:t xml:space="preserve">.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w:t>
        </w:r>
      </w:ins>
      <w:ins w:id="1424" w:author="Ryan Lemos" w:date="2019-08-03T14:39:00Z">
        <w:r w:rsidR="001F718F">
          <w:t>áu</w:t>
        </w:r>
      </w:ins>
      <w:ins w:id="1425" w:author="Ryan Lemos" w:date="2019-02-20T20:53:00Z">
        <w:r>
          <w:t>dio.</w:t>
        </w:r>
      </w:ins>
    </w:p>
    <w:p w14:paraId="0B89B60B" w14:textId="77777777" w:rsidR="00987BE5" w:rsidRDefault="00987BE5" w:rsidP="00987BE5">
      <w:pPr>
        <w:ind w:firstLine="0"/>
        <w:jc w:val="center"/>
        <w:rPr>
          <w:ins w:id="1426" w:author="Ryan Lemos" w:date="2019-02-20T20:53:00Z"/>
        </w:rPr>
      </w:pPr>
    </w:p>
    <w:p w14:paraId="3D1989AE" w14:textId="77777777" w:rsidR="00987BE5" w:rsidRDefault="00987BE5" w:rsidP="00987BE5">
      <w:pPr>
        <w:ind w:firstLine="0"/>
        <w:jc w:val="center"/>
        <w:rPr>
          <w:ins w:id="1427" w:author="Ryan Lemos" w:date="2019-02-20T21:06:00Z"/>
        </w:rPr>
      </w:pPr>
      <w:ins w:id="1428" w:author="Ryan Lemos" w:date="2019-02-20T20:53:00Z">
        <w:r>
          <w:rPr>
            <w:noProof/>
          </w:rPr>
          <w:drawing>
            <wp:inline distT="0" distB="0" distL="0" distR="0" wp14:anchorId="45901CF2" wp14:editId="44B35358">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708910"/>
                      </a:xfrm>
                      <a:prstGeom prst="rect">
                        <a:avLst/>
                      </a:prstGeom>
                    </pic:spPr>
                  </pic:pic>
                </a:graphicData>
              </a:graphic>
            </wp:inline>
          </w:drawing>
        </w:r>
      </w:ins>
    </w:p>
    <w:p w14:paraId="17C3AF35" w14:textId="77777777" w:rsidR="006476E9" w:rsidRDefault="006476E9" w:rsidP="00987BE5">
      <w:pPr>
        <w:ind w:firstLine="0"/>
        <w:jc w:val="center"/>
        <w:rPr>
          <w:ins w:id="1429" w:author="Ryan Lemos" w:date="2019-02-20T20:53:00Z"/>
        </w:rPr>
      </w:pPr>
    </w:p>
    <w:p w14:paraId="4925334F" w14:textId="77777777" w:rsidR="00987BE5" w:rsidRDefault="00987BE5" w:rsidP="00987BE5">
      <w:pPr>
        <w:rPr>
          <w:ins w:id="1430" w:author="Ryan Lemos" w:date="2019-02-20T20:53:00Z"/>
        </w:rPr>
      </w:pPr>
      <w:ins w:id="1431" w:author="Ryan Lemos" w:date="2019-02-20T20:53:00Z">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ins>
    </w:p>
    <w:p w14:paraId="332E3A3D" w14:textId="77777777" w:rsidR="00987BE5" w:rsidRPr="00F97B7F" w:rsidRDefault="00987BE5" w:rsidP="00987BE5">
      <w:pPr>
        <w:rPr>
          <w:ins w:id="1432" w:author="Ryan Lemos" w:date="2019-02-20T20:53:00Z"/>
        </w:rPr>
      </w:pPr>
      <w:ins w:id="1433" w:author="Ryan Lemos" w:date="2019-02-20T20:53:00Z">
        <w:r>
          <w:t xml:space="preserve"> </w:t>
        </w:r>
      </w:ins>
    </w:p>
    <w:p w14:paraId="0F7CF627" w14:textId="77777777" w:rsidR="00987BE5" w:rsidRDefault="00987BE5" w:rsidP="00987BE5">
      <w:pPr>
        <w:ind w:firstLine="0"/>
        <w:jc w:val="center"/>
        <w:rPr>
          <w:ins w:id="1434" w:author="Ryan Lemos" w:date="2019-02-20T20:53:00Z"/>
        </w:rPr>
      </w:pPr>
      <w:ins w:id="1435" w:author="Ryan Lemos" w:date="2019-02-20T20:53:00Z">
        <w:r>
          <w:rPr>
            <w:noProof/>
          </w:rPr>
          <w:lastRenderedPageBreak/>
          <w:drawing>
            <wp:inline distT="0" distB="0" distL="0" distR="0" wp14:anchorId="2E91323C" wp14:editId="1340E46B">
              <wp:extent cx="1935480" cy="1767840"/>
              <wp:effectExtent l="0" t="0" r="762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74016" cy="1803038"/>
                      </a:xfrm>
                      <a:prstGeom prst="roundRect">
                        <a:avLst>
                          <a:gd name="adj" fmla="val 8594"/>
                        </a:avLst>
                      </a:prstGeom>
                      <a:solidFill>
                        <a:srgbClr val="FFFFFF">
                          <a:shade val="85000"/>
                        </a:srgbClr>
                      </a:solidFill>
                      <a:ln>
                        <a:noFill/>
                      </a:ln>
                      <a:effectLst/>
                    </pic:spPr>
                  </pic:pic>
                </a:graphicData>
              </a:graphic>
            </wp:inline>
          </w:drawing>
        </w:r>
      </w:ins>
    </w:p>
    <w:p w14:paraId="47FBEE4A" w14:textId="77777777" w:rsidR="00987BE5" w:rsidRDefault="00987BE5" w:rsidP="00987BE5">
      <w:pPr>
        <w:ind w:firstLine="0"/>
        <w:jc w:val="center"/>
        <w:rPr>
          <w:ins w:id="1436" w:author="Ryan Lemos" w:date="2019-02-20T20:53:00Z"/>
        </w:rPr>
      </w:pPr>
    </w:p>
    <w:p w14:paraId="26F16899" w14:textId="77777777" w:rsidR="00987BE5" w:rsidRDefault="00987BE5" w:rsidP="00987BE5">
      <w:pPr>
        <w:rPr>
          <w:ins w:id="1437" w:author="Ryan Lemos" w:date="2019-02-20T20:53:00Z"/>
        </w:rPr>
      </w:pPr>
      <w:ins w:id="1438" w:author="Ryan Lemos" w:date="2019-02-20T20:53:00Z">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ins>
    </w:p>
    <w:p w14:paraId="164675A6" w14:textId="77777777" w:rsidR="00987BE5" w:rsidRDefault="00987BE5" w:rsidP="00987BE5">
      <w:pPr>
        <w:ind w:firstLine="0"/>
        <w:jc w:val="center"/>
        <w:rPr>
          <w:ins w:id="1439" w:author="Ryan Lemos" w:date="2019-02-20T20:53:00Z"/>
        </w:rPr>
      </w:pPr>
    </w:p>
    <w:p w14:paraId="281C2065" w14:textId="77777777" w:rsidR="00987BE5" w:rsidRDefault="00987BE5" w:rsidP="00987BE5">
      <w:pPr>
        <w:ind w:firstLine="0"/>
        <w:jc w:val="center"/>
        <w:rPr>
          <w:ins w:id="1440" w:author="Ryan Lemos" w:date="2019-02-20T20:53:00Z"/>
        </w:rPr>
      </w:pPr>
      <w:ins w:id="1441" w:author="Ryan Lemos" w:date="2019-02-20T20:53:00Z">
        <w:r>
          <w:rPr>
            <w:noProof/>
          </w:rPr>
          <w:drawing>
            <wp:inline distT="0" distB="0" distL="0" distR="0" wp14:anchorId="3B878E53" wp14:editId="5A6BDB7F">
              <wp:extent cx="5494020" cy="248434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23404" cy="2497629"/>
                      </a:xfrm>
                      <a:prstGeom prst="rect">
                        <a:avLst/>
                      </a:prstGeom>
                    </pic:spPr>
                  </pic:pic>
                </a:graphicData>
              </a:graphic>
            </wp:inline>
          </w:drawing>
        </w:r>
      </w:ins>
    </w:p>
    <w:p w14:paraId="5A139A48" w14:textId="77777777" w:rsidR="00987BE5" w:rsidRDefault="00987BE5" w:rsidP="00987BE5">
      <w:pPr>
        <w:ind w:firstLine="0"/>
        <w:jc w:val="center"/>
        <w:rPr>
          <w:ins w:id="1442" w:author="Ryan Lemos" w:date="2019-02-20T20:53:00Z"/>
        </w:rPr>
      </w:pPr>
    </w:p>
    <w:p w14:paraId="3D12A2F5" w14:textId="77777777" w:rsidR="00987BE5" w:rsidRDefault="00987BE5" w:rsidP="00987BE5">
      <w:pPr>
        <w:rPr>
          <w:ins w:id="1443" w:author="Ryan Lemos" w:date="2019-02-20T20:53:00Z"/>
        </w:rPr>
      </w:pPr>
      <w:ins w:id="1444" w:author="Ryan Lemos" w:date="2019-02-20T20:53:00Z">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ins>
      <w:ins w:id="1445" w:author="Ryan Lemos" w:date="2019-03-02T08:27:00Z">
        <w:r w:rsidR="00097BA3">
          <w:t xml:space="preserve">Para essa interface foi-se utilizado um componente do </w:t>
        </w:r>
        <w:proofErr w:type="spellStart"/>
        <w:r w:rsidR="00097BA3">
          <w:t>MaterializeCSS</w:t>
        </w:r>
        <w:proofErr w:type="spellEnd"/>
        <w:r w:rsidR="00097BA3">
          <w:t xml:space="preserve"> que é responsável por gerar esse efeito sanfona descrito</w:t>
        </w:r>
      </w:ins>
      <w:ins w:id="1446" w:author="Ryan Lemos" w:date="2019-03-02T08:28:00Z">
        <w:r w:rsidR="00097BA3">
          <w:t>.</w:t>
        </w:r>
      </w:ins>
    </w:p>
    <w:p w14:paraId="0F0272F0" w14:textId="77777777" w:rsidR="00987BE5" w:rsidRDefault="00987BE5" w:rsidP="00987BE5">
      <w:pPr>
        <w:rPr>
          <w:ins w:id="1447" w:author="Ryan Lemos" w:date="2019-02-20T20:53:00Z"/>
        </w:rPr>
      </w:pPr>
    </w:p>
    <w:p w14:paraId="6C00242C" w14:textId="77777777" w:rsidR="00987BE5" w:rsidRDefault="00987BE5" w:rsidP="00987BE5">
      <w:pPr>
        <w:ind w:firstLine="0"/>
        <w:jc w:val="center"/>
        <w:rPr>
          <w:ins w:id="1448" w:author="Ryan Lemos" w:date="2019-03-02T08:28:00Z"/>
        </w:rPr>
      </w:pPr>
      <w:ins w:id="1449" w:author="Ryan Lemos" w:date="2019-02-20T20:53:00Z">
        <w:r>
          <w:rPr>
            <w:noProof/>
          </w:rPr>
          <w:lastRenderedPageBreak/>
          <w:drawing>
            <wp:inline distT="0" distB="0" distL="0" distR="0" wp14:anchorId="76D06CB4" wp14:editId="34E71FDD">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98359" cy="2506941"/>
                      </a:xfrm>
                      <a:prstGeom prst="rect">
                        <a:avLst/>
                      </a:prstGeom>
                    </pic:spPr>
                  </pic:pic>
                </a:graphicData>
              </a:graphic>
            </wp:inline>
          </w:drawing>
        </w:r>
      </w:ins>
    </w:p>
    <w:p w14:paraId="5C7894A8" w14:textId="77777777" w:rsidR="00097BA3" w:rsidRDefault="00097BA3" w:rsidP="00987BE5">
      <w:pPr>
        <w:ind w:firstLine="0"/>
        <w:jc w:val="center"/>
        <w:rPr>
          <w:ins w:id="1450" w:author="Ryan Lemos" w:date="2019-02-20T20:56:00Z"/>
        </w:rPr>
      </w:pPr>
    </w:p>
    <w:p w14:paraId="18EBE7CC" w14:textId="77777777" w:rsidR="002C0E60" w:rsidRDefault="002C0E60" w:rsidP="002C0E60">
      <w:pPr>
        <w:rPr>
          <w:ins w:id="1451" w:author="Ryan Lemos" w:date="2019-02-20T20:57:00Z"/>
        </w:rPr>
      </w:pPr>
      <w:ins w:id="1452" w:author="Ryan Lemos" w:date="2019-02-20T20:56:00Z">
        <w:r>
          <w:t>A estória seguinte se tra</w:t>
        </w:r>
      </w:ins>
      <w:ins w:id="1453" w:author="Ryan Lemos" w:date="2019-02-20T20:58:00Z">
        <w:r w:rsidR="006476E9">
          <w:t>ta de como será o cadastro das turmas pelo professor</w:t>
        </w:r>
      </w:ins>
      <w:ins w:id="1454" w:author="Ryan Lemos" w:date="2019-02-20T21:03:00Z">
        <w:r w:rsidR="006476E9">
          <w:t xml:space="preserve">. A </w:t>
        </w:r>
        <w:r w:rsidR="006476E9" w:rsidRPr="006476E9">
          <w:rPr>
            <w:highlight w:val="yellow"/>
            <w:rPrChange w:id="1455" w:author="Ryan Lemos" w:date="2019-02-20T21:03:00Z">
              <w:rPr/>
            </w:rPrChange>
          </w:rPr>
          <w:t>figura X</w:t>
        </w:r>
        <w:r w:rsidR="006476E9">
          <w:t xml:space="preserve"> representa essa estória. Nela o professor explica que cada turma é identificada pelo ano</w:t>
        </w:r>
      </w:ins>
      <w:ins w:id="1456" w:author="Ryan Lemos" w:date="2019-02-20T21:04:00Z">
        <w:r w:rsidR="006476E9">
          <w:t xml:space="preserve"> de graduação</w:t>
        </w:r>
      </w:ins>
      <w:ins w:id="1457" w:author="Ryan Lemos" w:date="2019-02-20T21:03:00Z">
        <w:r w:rsidR="006476E9">
          <w:t xml:space="preserve"> (no </w:t>
        </w:r>
      </w:ins>
      <w:ins w:id="1458" w:author="Ryan Lemos" w:date="2019-02-20T21:04:00Z">
        <w:r w:rsidR="006476E9">
          <w:t>caso primeiro, segundo, até o quinto ano), o dia e horários em que a a</w:t>
        </w:r>
      </w:ins>
      <w:ins w:id="1459" w:author="Ryan Lemos" w:date="2019-02-20T21:05:00Z">
        <w:r w:rsidR="006476E9">
          <w:t>ula é realizada.</w:t>
        </w:r>
      </w:ins>
    </w:p>
    <w:p w14:paraId="2D282CC4" w14:textId="77777777" w:rsidR="002C0E60" w:rsidRDefault="002C0E60" w:rsidP="002C0E60">
      <w:pPr>
        <w:ind w:firstLine="0"/>
        <w:jc w:val="center"/>
        <w:rPr>
          <w:ins w:id="1460" w:author="Ryan Lemos" w:date="2019-02-20T20:57:00Z"/>
        </w:rPr>
      </w:pPr>
    </w:p>
    <w:p w14:paraId="794A22C2" w14:textId="77777777" w:rsidR="002C0E60" w:rsidRDefault="002C0E60" w:rsidP="002C0E60">
      <w:pPr>
        <w:ind w:firstLine="0"/>
        <w:jc w:val="center"/>
        <w:rPr>
          <w:ins w:id="1461" w:author="Ryan Lemos" w:date="2019-02-20T21:05:00Z"/>
        </w:rPr>
      </w:pPr>
      <w:ins w:id="1462" w:author="Ryan Lemos" w:date="2019-02-20T20:57:00Z">
        <w:r>
          <w:rPr>
            <w:noProof/>
          </w:rPr>
          <w:drawing>
            <wp:inline distT="0" distB="0" distL="0" distR="0" wp14:anchorId="21BE3F79" wp14:editId="1A95C4CC">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2C24583A" w14:textId="77777777" w:rsidR="006476E9" w:rsidRDefault="006476E9" w:rsidP="002C0E60">
      <w:pPr>
        <w:ind w:firstLine="0"/>
        <w:jc w:val="center"/>
        <w:rPr>
          <w:ins w:id="1463" w:author="Ryan Lemos" w:date="2019-02-20T21:05:00Z"/>
        </w:rPr>
      </w:pPr>
    </w:p>
    <w:p w14:paraId="09596458" w14:textId="77777777" w:rsidR="006476E9" w:rsidRDefault="006476E9" w:rsidP="006476E9">
      <w:pPr>
        <w:rPr>
          <w:ins w:id="1464" w:author="Ryan Lemos" w:date="2019-02-20T21:05:00Z"/>
        </w:rPr>
      </w:pPr>
      <w:ins w:id="1465" w:author="Ryan Lemos" w:date="2019-02-20T21:05:00Z">
        <w:r>
          <w:t xml:space="preserve">A implementação desta funcionalidade é descrita pela </w:t>
        </w:r>
        <w:r w:rsidRPr="006476E9">
          <w:rPr>
            <w:highlight w:val="yellow"/>
            <w:rPrChange w:id="1466" w:author="Ryan Lemos" w:date="2019-02-20T21:05:00Z">
              <w:rPr/>
            </w:rPrChange>
          </w:rPr>
          <w:t>figura X</w:t>
        </w:r>
      </w:ins>
      <w:ins w:id="1467" w:author="Ryan Lemos" w:date="2019-02-20T21:06:00Z">
        <w:r>
          <w:t xml:space="preserve"> q</w:t>
        </w:r>
      </w:ins>
      <w:ins w:id="1468" w:author="Ryan Lemos" w:date="2019-02-20T21:05:00Z">
        <w:r>
          <w:t>ue explicita o</w:t>
        </w:r>
      </w:ins>
      <w:ins w:id="1469" w:author="Ryan Lemos" w:date="2019-02-20T21:06:00Z">
        <w:r>
          <w:t>s campos indicados pelo professor que são o dia, horário e ano.</w:t>
        </w:r>
      </w:ins>
    </w:p>
    <w:p w14:paraId="456B2B15" w14:textId="77777777" w:rsidR="006476E9" w:rsidRDefault="006476E9">
      <w:pPr>
        <w:rPr>
          <w:ins w:id="1470" w:author="Ryan Lemos" w:date="2019-02-20T20:57:00Z"/>
        </w:rPr>
        <w:pPrChange w:id="1471" w:author="Ryan Lemos" w:date="2019-02-20T21:05:00Z">
          <w:pPr>
            <w:ind w:firstLine="0"/>
            <w:jc w:val="center"/>
          </w:pPr>
        </w:pPrChange>
      </w:pPr>
    </w:p>
    <w:p w14:paraId="3B60976D" w14:textId="77777777" w:rsidR="002C0E60" w:rsidRDefault="002C0E60" w:rsidP="002C0E60">
      <w:pPr>
        <w:ind w:firstLine="0"/>
        <w:jc w:val="center"/>
        <w:rPr>
          <w:ins w:id="1472" w:author="Ryan Lemos" w:date="2019-02-20T21:07:00Z"/>
        </w:rPr>
      </w:pPr>
      <w:ins w:id="1473" w:author="Ryan Lemos" w:date="2019-02-20T20:57:00Z">
        <w:r>
          <w:rPr>
            <w:noProof/>
          </w:rPr>
          <w:lastRenderedPageBreak/>
          <w:drawing>
            <wp:inline distT="0" distB="0" distL="0" distR="0" wp14:anchorId="7EAB96A7" wp14:editId="17BF8EFD">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708910"/>
                      </a:xfrm>
                      <a:prstGeom prst="rect">
                        <a:avLst/>
                      </a:prstGeom>
                    </pic:spPr>
                  </pic:pic>
                </a:graphicData>
              </a:graphic>
            </wp:inline>
          </w:drawing>
        </w:r>
      </w:ins>
    </w:p>
    <w:p w14:paraId="039DFF6D" w14:textId="77777777" w:rsidR="006476E9" w:rsidRDefault="006476E9" w:rsidP="002C0E60">
      <w:pPr>
        <w:ind w:firstLine="0"/>
        <w:jc w:val="center"/>
        <w:rPr>
          <w:ins w:id="1474" w:author="Ryan Lemos" w:date="2019-02-20T21:07:00Z"/>
        </w:rPr>
      </w:pPr>
    </w:p>
    <w:p w14:paraId="5F5CAF5E" w14:textId="77777777" w:rsidR="006476E9" w:rsidRDefault="0013326D">
      <w:pPr>
        <w:rPr>
          <w:ins w:id="1475" w:author="Ryan Lemos" w:date="2019-02-20T21:07:00Z"/>
        </w:rPr>
        <w:pPrChange w:id="1476" w:author="Ryan Lemos" w:date="2019-02-20T21:07:00Z">
          <w:pPr>
            <w:ind w:firstLine="0"/>
            <w:jc w:val="center"/>
          </w:pPr>
        </w:pPrChange>
      </w:pPr>
      <w:ins w:id="1477" w:author="Ryan Lemos" w:date="2019-02-20T21:07:00Z">
        <w:r>
          <w:t xml:space="preserve">Ao </w:t>
        </w:r>
      </w:ins>
      <w:ins w:id="1478" w:author="Ryan Lemos" w:date="2019-02-20T21:08:00Z">
        <w:r>
          <w:t xml:space="preserve">professor também é possível visualizar suas turmas. A </w:t>
        </w:r>
        <w:r w:rsidRPr="0013326D">
          <w:rPr>
            <w:highlight w:val="yellow"/>
            <w:rPrChange w:id="1479" w:author="Ryan Lemos" w:date="2019-02-20T21:08:00Z">
              <w:rPr/>
            </w:rPrChange>
          </w:rPr>
          <w:t>figura X</w:t>
        </w:r>
        <w:r>
          <w:t xml:space="preserve"> </w:t>
        </w:r>
      </w:ins>
      <w:ins w:id="1480" w:author="Ryan Lemos" w:date="2019-02-20T21:09:00Z">
        <w:r>
          <w:t>se trata da</w:t>
        </w:r>
      </w:ins>
      <w:ins w:id="1481" w:author="Ryan Lemos" w:date="2019-02-20T21:08:00Z">
        <w:r>
          <w:t xml:space="preserve"> estória </w:t>
        </w:r>
      </w:ins>
      <w:ins w:id="1482" w:author="Ryan Lemos" w:date="2019-02-20T21:09:00Z">
        <w:r>
          <w:t xml:space="preserve">que </w:t>
        </w:r>
        <w:r w:rsidR="00905032">
          <w:t>explicita como o professor imaginou a listagem das turmas. Um dos desejos para essa funcionalidade é que as turmas sejam dispostas</w:t>
        </w:r>
      </w:ins>
      <w:ins w:id="1483" w:author="Ryan Lemos" w:date="2019-02-20T21:10:00Z">
        <w:r w:rsidR="00905032">
          <w:t xml:space="preserve"> em forma de cartão, para que fique mais fácil de identificar a turma. </w:t>
        </w:r>
      </w:ins>
    </w:p>
    <w:p w14:paraId="01C0A0E3" w14:textId="77777777" w:rsidR="006476E9" w:rsidRDefault="006476E9" w:rsidP="002C0E60">
      <w:pPr>
        <w:ind w:firstLine="0"/>
        <w:jc w:val="center"/>
        <w:rPr>
          <w:ins w:id="1484" w:author="Ryan Lemos" w:date="2019-02-20T20:57:00Z"/>
        </w:rPr>
      </w:pPr>
    </w:p>
    <w:p w14:paraId="55E8E1FB" w14:textId="77777777" w:rsidR="002C0E60" w:rsidRDefault="002C0E60" w:rsidP="002C0E60">
      <w:pPr>
        <w:ind w:firstLine="0"/>
        <w:jc w:val="center"/>
        <w:rPr>
          <w:ins w:id="1485" w:author="Ryan Lemos" w:date="2019-02-20T21:11:00Z"/>
        </w:rPr>
      </w:pPr>
      <w:ins w:id="1486" w:author="Ryan Lemos" w:date="2019-02-20T20:57:00Z">
        <w:r>
          <w:rPr>
            <w:noProof/>
          </w:rPr>
          <w:drawing>
            <wp:inline distT="0" distB="0" distL="0" distR="0" wp14:anchorId="2ADD3F60" wp14:editId="04D519F3">
              <wp:extent cx="2260023" cy="1099168"/>
              <wp:effectExtent l="152400" t="152400" r="159385" b="1587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23238E5" w14:textId="77777777" w:rsidR="00905032" w:rsidRDefault="00905032" w:rsidP="002C0E60">
      <w:pPr>
        <w:ind w:firstLine="0"/>
        <w:jc w:val="center"/>
        <w:rPr>
          <w:ins w:id="1487" w:author="Ryan Lemos" w:date="2019-02-20T21:11:00Z"/>
        </w:rPr>
      </w:pPr>
    </w:p>
    <w:p w14:paraId="3BBD8A73" w14:textId="77777777" w:rsidR="00905032" w:rsidRDefault="00905032">
      <w:pPr>
        <w:ind w:firstLine="0"/>
        <w:rPr>
          <w:ins w:id="1488" w:author="Ryan Lemos" w:date="2019-02-20T21:10:00Z"/>
        </w:rPr>
        <w:pPrChange w:id="1489" w:author="Ryan Lemos" w:date="2019-02-20T21:11:00Z">
          <w:pPr>
            <w:ind w:firstLine="0"/>
            <w:jc w:val="center"/>
          </w:pPr>
        </w:pPrChange>
      </w:pPr>
      <w:ins w:id="1490" w:author="Ryan Lemos" w:date="2019-02-20T21:11:00Z">
        <w:r>
          <w:t xml:space="preserve">A </w:t>
        </w:r>
        <w:r w:rsidRPr="00905032">
          <w:rPr>
            <w:highlight w:val="yellow"/>
            <w:rPrChange w:id="1491" w:author="Ryan Lemos" w:date="2019-02-20T21:11:00Z">
              <w:rPr/>
            </w:rPrChange>
          </w:rPr>
          <w:t>figura X</w:t>
        </w:r>
        <w:r>
          <w:t xml:space="preserve"> explicita como foi feita a implementação dessa funcionalidade.</w:t>
        </w:r>
      </w:ins>
      <w:ins w:id="1492" w:author="Ryan Lemos" w:date="2019-02-20T21:12:00Z">
        <w:r>
          <w:t xml:space="preserve"> As turmas são listadas em forma de cartão conforme requisitado. Ainda é possível ao professor gerenciar uma turma em espec</w:t>
        </w:r>
      </w:ins>
      <w:ins w:id="1493" w:author="Ryan Lemos" w:date="2019-02-20T21:13:00Z">
        <w:r>
          <w:t>í</w:t>
        </w:r>
      </w:ins>
      <w:ins w:id="1494" w:author="Ryan Lemos" w:date="2019-02-20T21:12:00Z">
        <w:r>
          <w:t>fico clicando no botão com a figura de um lápis.</w:t>
        </w:r>
      </w:ins>
      <w:ins w:id="1495" w:author="Ryan Lemos" w:date="2019-02-20T21:11:00Z">
        <w:r>
          <w:t xml:space="preserve"> Além disso o professor pode pesquisar por uma turma, filtrando os resultados</w:t>
        </w:r>
      </w:ins>
      <w:ins w:id="1496" w:author="Ryan Lemos" w:date="2019-02-20T21:13:00Z">
        <w:r>
          <w:t>, e listando somente os cartões conforme a busca</w:t>
        </w:r>
      </w:ins>
      <w:ins w:id="1497" w:author="Ryan Lemos" w:date="2019-02-20T21:11:00Z">
        <w:r>
          <w:t>.</w:t>
        </w:r>
      </w:ins>
      <w:ins w:id="1498" w:author="Ryan Lemos" w:date="2019-03-02T08:28:00Z">
        <w:r w:rsidR="00097BA3">
          <w:t xml:space="preserve"> Essa visão em cartões é característica do Material D</w:t>
        </w:r>
      </w:ins>
      <w:ins w:id="1499" w:author="Ryan Lemos" w:date="2019-03-02T08:29:00Z">
        <w:r w:rsidR="00097BA3">
          <w:t xml:space="preserve">esign, então é um componente que já vem nativo no </w:t>
        </w:r>
        <w:proofErr w:type="spellStart"/>
        <w:r w:rsidR="00097BA3">
          <w:t>MaterializeCSS</w:t>
        </w:r>
        <w:proofErr w:type="spellEnd"/>
        <w:r w:rsidR="00097BA3">
          <w:t>, o que facilita a implementação do requisito desejado.</w:t>
        </w:r>
      </w:ins>
      <w:ins w:id="1500" w:author="Ryan Lemos" w:date="2019-03-02T08:28:00Z">
        <w:r w:rsidR="00097BA3">
          <w:t xml:space="preserve"> </w:t>
        </w:r>
      </w:ins>
    </w:p>
    <w:p w14:paraId="71752EC6" w14:textId="77777777" w:rsidR="00905032" w:rsidRDefault="00905032" w:rsidP="002C0E60">
      <w:pPr>
        <w:ind w:firstLine="0"/>
        <w:jc w:val="center"/>
        <w:rPr>
          <w:ins w:id="1501" w:author="Ryan Lemos" w:date="2019-02-20T20:57:00Z"/>
        </w:rPr>
      </w:pPr>
    </w:p>
    <w:p w14:paraId="37904955" w14:textId="77777777" w:rsidR="002C0E60" w:rsidRDefault="002C0E60" w:rsidP="002C0E60">
      <w:pPr>
        <w:ind w:firstLine="0"/>
        <w:jc w:val="center"/>
        <w:rPr>
          <w:ins w:id="1502" w:author="Ryan Lemos" w:date="2019-02-20T20:57:00Z"/>
        </w:rPr>
      </w:pPr>
      <w:ins w:id="1503" w:author="Ryan Lemos" w:date="2019-02-20T20:57:00Z">
        <w:r>
          <w:rPr>
            <w:noProof/>
          </w:rPr>
          <w:lastRenderedPageBreak/>
          <w:drawing>
            <wp:inline distT="0" distB="0" distL="0" distR="0" wp14:anchorId="7E512B1B" wp14:editId="0AEFB4FB">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712085"/>
                      </a:xfrm>
                      <a:prstGeom prst="rect">
                        <a:avLst/>
                      </a:prstGeom>
                    </pic:spPr>
                  </pic:pic>
                </a:graphicData>
              </a:graphic>
            </wp:inline>
          </w:drawing>
        </w:r>
      </w:ins>
    </w:p>
    <w:p w14:paraId="355A0ED5" w14:textId="77777777" w:rsidR="002C0E60" w:rsidRDefault="002C0E60" w:rsidP="002C0E60">
      <w:pPr>
        <w:ind w:firstLine="0"/>
        <w:jc w:val="center"/>
        <w:rPr>
          <w:ins w:id="1504" w:author="Ryan Lemos" w:date="2019-02-21T20:36:00Z"/>
        </w:rPr>
      </w:pPr>
    </w:p>
    <w:p w14:paraId="5AF7C9C2" w14:textId="77777777" w:rsidR="00E550EC" w:rsidRDefault="00E550EC">
      <w:pPr>
        <w:rPr>
          <w:ins w:id="1505" w:author="Ryan Lemos" w:date="2019-02-20T20:57:00Z"/>
        </w:rPr>
        <w:pPrChange w:id="1506" w:author="Ryan Lemos" w:date="2019-02-21T20:36:00Z">
          <w:pPr>
            <w:ind w:firstLine="0"/>
            <w:jc w:val="center"/>
          </w:pPr>
        </w:pPrChange>
      </w:pPr>
      <w:ins w:id="1507" w:author="Ryan Lemos" w:date="2019-02-21T20:36:00Z">
        <w:r>
          <w:t xml:space="preserve">Como professor é possível dentro </w:t>
        </w:r>
        <w:r w:rsidR="00B96AC0">
          <w:t>de uma turma, gerenciar os eventos da determinada turma. A estória descri</w:t>
        </w:r>
      </w:ins>
      <w:ins w:id="1508" w:author="Ryan Lemos" w:date="2019-02-21T20:37:00Z">
        <w:r w:rsidR="00B96AC0">
          <w:t xml:space="preserve">ta pela </w:t>
        </w:r>
        <w:r w:rsidR="00B96AC0" w:rsidRPr="00B96AC0">
          <w:rPr>
            <w:highlight w:val="yellow"/>
            <w:rPrChange w:id="1509" w:author="Ryan Lemos" w:date="2019-02-21T20:37:00Z">
              <w:rPr/>
            </w:rPrChange>
          </w:rPr>
          <w:t>figura x</w:t>
        </w:r>
        <w:r w:rsidR="00B96AC0">
          <w:t xml:space="preserve"> representa esses anseios em se gerenciar os eventos.</w:t>
        </w:r>
      </w:ins>
    </w:p>
    <w:p w14:paraId="6F040325" w14:textId="77777777" w:rsidR="002C0E60" w:rsidRDefault="002C0E60">
      <w:pPr>
        <w:rPr>
          <w:ins w:id="1510" w:author="Ryan Lemos" w:date="2019-02-20T20:56:00Z"/>
        </w:rPr>
        <w:pPrChange w:id="1511" w:author="Ryan Lemos" w:date="2019-02-20T20:56:00Z">
          <w:pPr>
            <w:ind w:firstLine="0"/>
            <w:jc w:val="center"/>
          </w:pPr>
        </w:pPrChange>
      </w:pPr>
    </w:p>
    <w:p w14:paraId="07F9A352" w14:textId="77777777" w:rsidR="00E550EC" w:rsidRDefault="00987BE5" w:rsidP="00987BE5">
      <w:pPr>
        <w:ind w:firstLine="0"/>
        <w:jc w:val="center"/>
        <w:rPr>
          <w:ins w:id="1512" w:author="Ryan Lemos" w:date="2019-02-21T20:37:00Z"/>
          <w:noProof/>
        </w:rPr>
      </w:pPr>
      <w:ins w:id="1513" w:author="Ryan Lemos" w:date="2019-02-20T20:53:00Z">
        <w:r>
          <w:rPr>
            <w:noProof/>
          </w:rPr>
          <w:drawing>
            <wp:inline distT="0" distB="0" distL="0" distR="0" wp14:anchorId="28FEB290" wp14:editId="4E150CB0">
              <wp:extent cx="2065020" cy="964027"/>
              <wp:effectExtent l="152400" t="152400" r="163830" b="16002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05646" cy="9829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0EFB4474" w14:textId="77777777" w:rsidR="00B96AC0" w:rsidRDefault="00B96AC0" w:rsidP="00B96AC0">
      <w:pPr>
        <w:rPr>
          <w:ins w:id="1514" w:author="Ryan Lemos" w:date="2019-02-21T20:37:00Z"/>
          <w:noProof/>
        </w:rPr>
      </w:pPr>
    </w:p>
    <w:p w14:paraId="587DCA70" w14:textId="77777777" w:rsidR="00B96AC0" w:rsidRDefault="00B96AC0">
      <w:pPr>
        <w:rPr>
          <w:ins w:id="1515" w:author="Ryan Lemos" w:date="2019-02-21T20:36:00Z"/>
          <w:noProof/>
        </w:rPr>
        <w:pPrChange w:id="1516" w:author="Ryan Lemos" w:date="2019-02-21T20:37:00Z">
          <w:pPr>
            <w:ind w:firstLine="0"/>
            <w:jc w:val="center"/>
          </w:pPr>
        </w:pPrChange>
      </w:pPr>
      <w:ins w:id="1517" w:author="Ryan Lemos" w:date="2019-02-21T20:37:00Z">
        <w:r>
          <w:rPr>
            <w:noProof/>
          </w:rPr>
          <w:t xml:space="preserve">A </w:t>
        </w:r>
        <w:r w:rsidRPr="00B96AC0">
          <w:rPr>
            <w:noProof/>
            <w:highlight w:val="yellow"/>
            <w:rPrChange w:id="1518" w:author="Ryan Lemos" w:date="2019-02-21T20:37:00Z">
              <w:rPr>
                <w:noProof/>
              </w:rPr>
            </w:rPrChange>
          </w:rPr>
          <w:t>figura x</w:t>
        </w:r>
        <w:r>
          <w:rPr>
            <w:noProof/>
          </w:rPr>
          <w:t xml:space="preserve"> demonstra a implementação da estória da </w:t>
        </w:r>
        <w:r w:rsidRPr="00B96AC0">
          <w:rPr>
            <w:noProof/>
            <w:highlight w:val="yellow"/>
            <w:rPrChange w:id="1519" w:author="Ryan Lemos" w:date="2019-02-21T20:37:00Z">
              <w:rPr>
                <w:noProof/>
              </w:rPr>
            </w:rPrChange>
          </w:rPr>
          <w:t>figura x</w:t>
        </w:r>
      </w:ins>
      <w:ins w:id="1520" w:author="Ryan Lemos" w:date="2019-02-21T20:38:00Z">
        <w:r>
          <w:rPr>
            <w:noProof/>
          </w:rPr>
          <w:t xml:space="preserve">. </w:t>
        </w:r>
      </w:ins>
      <w:ins w:id="1521" w:author="Ryan Lemos" w:date="2019-02-21T20:40:00Z">
        <w:r>
          <w:rPr>
            <w:noProof/>
          </w:rPr>
          <w:t xml:space="preserve">Dentro da turma o professor escolhe a aba eventos e então os eventos cadastrados surgem. </w:t>
        </w:r>
      </w:ins>
      <w:ins w:id="1522" w:author="Ryan Lemos" w:date="2019-02-21T20:38:00Z">
        <w:r>
          <w:rPr>
            <w:noProof/>
          </w:rPr>
          <w:t>É possível ao professor cadastrar, excluir e editar um evento de uma turma. O funcionamento dessa estória</w:t>
        </w:r>
      </w:ins>
      <w:ins w:id="1523" w:author="Ryan Lemos" w:date="2019-02-21T20:39:00Z">
        <w:r>
          <w:rPr>
            <w:noProof/>
          </w:rPr>
          <w:t>, juntamente com as interfaces e interações,</w:t>
        </w:r>
      </w:ins>
      <w:ins w:id="1524" w:author="Ryan Lemos" w:date="2019-02-21T20:38:00Z">
        <w:r>
          <w:rPr>
            <w:noProof/>
          </w:rPr>
          <w:t xml:space="preserve"> é seme</w:t>
        </w:r>
      </w:ins>
      <w:ins w:id="1525" w:author="Ryan Lemos" w:date="2019-02-21T20:39:00Z">
        <w:r>
          <w:rPr>
            <w:noProof/>
          </w:rPr>
          <w:t xml:space="preserve">lhante a estória da </w:t>
        </w:r>
        <w:r w:rsidRPr="00B96AC0">
          <w:rPr>
            <w:noProof/>
            <w:highlight w:val="yellow"/>
            <w:rPrChange w:id="1526" w:author="Ryan Lemos" w:date="2019-02-21T20:39:00Z">
              <w:rPr>
                <w:noProof/>
              </w:rPr>
            </w:rPrChange>
          </w:rPr>
          <w:t>figura x</w:t>
        </w:r>
        <w:r>
          <w:rPr>
            <w:noProof/>
          </w:rPr>
          <w:t xml:space="preserve">. </w:t>
        </w:r>
      </w:ins>
    </w:p>
    <w:p w14:paraId="6CCC22A5" w14:textId="77777777" w:rsidR="00987BE5" w:rsidRDefault="00987BE5" w:rsidP="00987BE5">
      <w:pPr>
        <w:ind w:firstLine="0"/>
        <w:jc w:val="center"/>
        <w:rPr>
          <w:ins w:id="1527" w:author="Ryan Lemos" w:date="2019-02-21T20:41:00Z"/>
          <w:noProof/>
        </w:rPr>
      </w:pPr>
      <w:ins w:id="1528" w:author="Ryan Lemos" w:date="2019-02-20T20:53:00Z">
        <w:r w:rsidRPr="00206A9E">
          <w:rPr>
            <w:noProof/>
          </w:rPr>
          <w:lastRenderedPageBreak/>
          <w:t xml:space="preserve"> </w:t>
        </w:r>
        <w:r>
          <w:rPr>
            <w:noProof/>
          </w:rPr>
          <w:drawing>
            <wp:inline distT="0" distB="0" distL="0" distR="0" wp14:anchorId="189495A1" wp14:editId="173D053A">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44088" cy="2480278"/>
                      </a:xfrm>
                      <a:prstGeom prst="rect">
                        <a:avLst/>
                      </a:prstGeom>
                    </pic:spPr>
                  </pic:pic>
                </a:graphicData>
              </a:graphic>
            </wp:inline>
          </w:drawing>
        </w:r>
      </w:ins>
    </w:p>
    <w:p w14:paraId="6E5A0CB9" w14:textId="77777777" w:rsidR="00B96AC0" w:rsidRDefault="00B96AC0">
      <w:pPr>
        <w:ind w:firstLine="0"/>
        <w:rPr>
          <w:ins w:id="1529" w:author="Ryan Lemos" w:date="2019-02-21T20:41:00Z"/>
          <w:noProof/>
        </w:rPr>
        <w:pPrChange w:id="1530" w:author="Ryan Lemos" w:date="2019-02-21T20:41:00Z">
          <w:pPr>
            <w:ind w:firstLine="0"/>
            <w:jc w:val="center"/>
          </w:pPr>
        </w:pPrChange>
      </w:pPr>
    </w:p>
    <w:p w14:paraId="0FA70DEB" w14:textId="77777777" w:rsidR="00BD54C1" w:rsidRDefault="00BD54C1">
      <w:pPr>
        <w:rPr>
          <w:ins w:id="1531" w:author="Ryan Lemos" w:date="2019-02-21T20:41:00Z"/>
          <w:noProof/>
        </w:rPr>
        <w:pPrChange w:id="1532" w:author="Ryan Lemos" w:date="2019-02-21T20:41:00Z">
          <w:pPr>
            <w:ind w:firstLine="0"/>
            <w:jc w:val="center"/>
          </w:pPr>
        </w:pPrChange>
      </w:pPr>
      <w:ins w:id="1533" w:author="Ryan Lemos" w:date="2019-02-21T20:42:00Z">
        <w:r>
          <w:rPr>
            <w:noProof/>
          </w:rPr>
          <w:t xml:space="preserve">Ainda é possível ao professor utilizar o calendário para se situar conforme descrito pela estória da </w:t>
        </w:r>
        <w:r w:rsidRPr="00BD54C1">
          <w:rPr>
            <w:noProof/>
            <w:highlight w:val="yellow"/>
            <w:rPrChange w:id="1534" w:author="Ryan Lemos" w:date="2019-02-21T20:42:00Z">
              <w:rPr>
                <w:noProof/>
              </w:rPr>
            </w:rPrChange>
          </w:rPr>
          <w:t>figura x</w:t>
        </w:r>
        <w:r>
          <w:rPr>
            <w:noProof/>
          </w:rPr>
          <w:t>.</w:t>
        </w:r>
      </w:ins>
    </w:p>
    <w:p w14:paraId="16CDBBD4" w14:textId="77777777" w:rsidR="00BD54C1" w:rsidRDefault="00BD54C1" w:rsidP="00987BE5">
      <w:pPr>
        <w:ind w:firstLine="0"/>
        <w:jc w:val="center"/>
        <w:rPr>
          <w:ins w:id="1535" w:author="Ryan Lemos" w:date="2019-02-20T20:53:00Z"/>
          <w:noProof/>
        </w:rPr>
      </w:pPr>
    </w:p>
    <w:p w14:paraId="6DAB641E" w14:textId="77777777" w:rsidR="00987BE5" w:rsidRDefault="00987BE5" w:rsidP="00987BE5">
      <w:pPr>
        <w:ind w:firstLine="0"/>
        <w:jc w:val="center"/>
        <w:rPr>
          <w:ins w:id="1536" w:author="Ryan Lemos" w:date="2019-02-21T20:43:00Z"/>
        </w:rPr>
      </w:pPr>
      <w:ins w:id="1537" w:author="Ryan Lemos" w:date="2019-02-20T20:53:00Z">
        <w:r>
          <w:rPr>
            <w:noProof/>
          </w:rPr>
          <w:drawing>
            <wp:inline distT="0" distB="0" distL="0" distR="0" wp14:anchorId="1AFE3D57" wp14:editId="26840015">
              <wp:extent cx="2240522" cy="1310987"/>
              <wp:effectExtent l="171450" t="152400" r="160020" b="1562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14462" cy="135425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32CC443" w14:textId="77777777" w:rsidR="00BD54C1" w:rsidRDefault="00BD54C1" w:rsidP="00987BE5">
      <w:pPr>
        <w:ind w:firstLine="0"/>
        <w:jc w:val="center"/>
        <w:rPr>
          <w:ins w:id="1538" w:author="Ryan Lemos" w:date="2019-02-21T20:43:00Z"/>
        </w:rPr>
      </w:pPr>
    </w:p>
    <w:p w14:paraId="477237CC" w14:textId="77777777" w:rsidR="00BD54C1" w:rsidRDefault="00BD54C1">
      <w:pPr>
        <w:rPr>
          <w:ins w:id="1539" w:author="Ryan Lemos" w:date="2019-02-21T20:43:00Z"/>
          <w:noProof/>
        </w:rPr>
        <w:pPrChange w:id="1540" w:author="Ryan Lemos" w:date="2019-02-21T20:43:00Z">
          <w:pPr>
            <w:ind w:firstLine="0"/>
            <w:jc w:val="center"/>
          </w:pPr>
        </w:pPrChange>
      </w:pPr>
      <w:ins w:id="1541" w:author="Ryan Lemos" w:date="2019-02-21T20:46:00Z">
        <w:r>
          <w:rPr>
            <w:noProof/>
          </w:rPr>
          <w:t>Dentro d</w:t>
        </w:r>
        <w:r w:rsidR="00626453">
          <w:rPr>
            <w:noProof/>
          </w:rPr>
          <w:t>a gestão da turma</w:t>
        </w:r>
        <w:r w:rsidR="00E7509B">
          <w:rPr>
            <w:noProof/>
          </w:rPr>
          <w:t>, o professor pode acessar o cal</w:t>
        </w:r>
      </w:ins>
      <w:ins w:id="1542" w:author="Ryan Lemos" w:date="2019-02-21T20:47:00Z">
        <w:r w:rsidR="00E7509B">
          <w:rPr>
            <w:noProof/>
          </w:rPr>
          <w:t xml:space="preserve">endário clicando na aba ‘calendário’. </w:t>
        </w:r>
      </w:ins>
      <w:ins w:id="1543" w:author="Ryan Lemos" w:date="2019-02-21T20:43:00Z">
        <w:r>
          <w:rPr>
            <w:noProof/>
          </w:rPr>
          <w:t>O formato do calendário é igual para o professor, aluno e gestor</w:t>
        </w:r>
      </w:ins>
      <w:ins w:id="1544" w:author="Ryan Lemos" w:date="2019-02-21T20:46:00Z">
        <w:r>
          <w:rPr>
            <w:noProof/>
          </w:rPr>
          <w:t xml:space="preserve"> conforme visto na </w:t>
        </w:r>
        <w:r w:rsidRPr="00BD54C1">
          <w:rPr>
            <w:noProof/>
            <w:highlight w:val="yellow"/>
            <w:rPrChange w:id="1545" w:author="Ryan Lemos" w:date="2019-02-21T20:46:00Z">
              <w:rPr>
                <w:noProof/>
              </w:rPr>
            </w:rPrChange>
          </w:rPr>
          <w:t>figura x</w:t>
        </w:r>
      </w:ins>
      <w:ins w:id="1546" w:author="Ryan Lemos" w:date="2019-02-21T20:43:00Z">
        <w:r>
          <w:rPr>
            <w:noProof/>
          </w:rPr>
          <w:t>. O que vai mudar são os eventos que cada um pode ver. O aluno pode ver os eventos da escola (cadastrados pelo gestor) e os eventos da turma</w:t>
        </w:r>
      </w:ins>
      <w:ins w:id="1547" w:author="Ryan Lemos" w:date="2019-02-21T20:44:00Z">
        <w:r>
          <w:rPr>
            <w:noProof/>
          </w:rPr>
          <w:t xml:space="preserve"> </w:t>
        </w:r>
      </w:ins>
      <w:ins w:id="1548" w:author="Ryan Lemos" w:date="2019-02-21T20:43:00Z">
        <w:r>
          <w:rPr>
            <w:noProof/>
          </w:rPr>
          <w:t>(cadastrados pelo</w:t>
        </w:r>
      </w:ins>
      <w:ins w:id="1549" w:author="Ryan Lemos" w:date="2019-02-21T20:44:00Z">
        <w:r>
          <w:rPr>
            <w:noProof/>
          </w:rPr>
          <w:t xml:space="preserve"> seu</w:t>
        </w:r>
      </w:ins>
      <w:ins w:id="1550" w:author="Ryan Lemos" w:date="2019-02-21T20:43:00Z">
        <w:r>
          <w:rPr>
            <w:noProof/>
          </w:rPr>
          <w:t xml:space="preserve"> professor).</w:t>
        </w:r>
      </w:ins>
      <w:ins w:id="1551" w:author="Ryan Lemos" w:date="2019-02-21T20:44:00Z">
        <w:r>
          <w:rPr>
            <w:noProof/>
          </w:rPr>
          <w:t xml:space="preserve"> O professor só pode ver os eventos relacionados a sua turma em específico. Quanto ao gestor, só pode ver os eventos cadastrados para a escola, o gestor não tem ac</w:t>
        </w:r>
      </w:ins>
      <w:ins w:id="1552" w:author="Ryan Lemos" w:date="2019-02-21T20:45:00Z">
        <w:r>
          <w:rPr>
            <w:noProof/>
          </w:rPr>
          <w:t>esso aos eventos das turmas. O motivo dessa limitação foi para manter organização e evitar que professores possam gerenciar os eventos da escola que impactariam todos os alunos. Por outro lado o gestor</w:t>
        </w:r>
      </w:ins>
      <w:ins w:id="1553" w:author="Ryan Lemos" w:date="2019-02-21T20:46:00Z">
        <w:r>
          <w:rPr>
            <w:noProof/>
          </w:rPr>
          <w:t xml:space="preserve"> ao gerir o evento de uma turma</w:t>
        </w:r>
      </w:ins>
      <w:ins w:id="1554" w:author="Ryan Lemos" w:date="2019-02-21T20:45:00Z">
        <w:r>
          <w:rPr>
            <w:noProof/>
          </w:rPr>
          <w:t xml:space="preserve"> também </w:t>
        </w:r>
      </w:ins>
      <w:ins w:id="1555" w:author="Ryan Lemos" w:date="2019-02-21T20:44:00Z">
        <w:r>
          <w:rPr>
            <w:noProof/>
          </w:rPr>
          <w:t xml:space="preserve"> </w:t>
        </w:r>
      </w:ins>
      <w:ins w:id="1556" w:author="Ryan Lemos" w:date="2019-02-21T20:46:00Z">
        <w:r>
          <w:rPr>
            <w:noProof/>
          </w:rPr>
          <w:t>impactaria nos alunos daquela turma.</w:t>
        </w:r>
      </w:ins>
    </w:p>
    <w:p w14:paraId="03D377D0" w14:textId="77777777" w:rsidR="00BD54C1" w:rsidRDefault="00BD54C1" w:rsidP="00987BE5">
      <w:pPr>
        <w:ind w:firstLine="0"/>
        <w:jc w:val="center"/>
        <w:rPr>
          <w:ins w:id="1557" w:author="Ryan Lemos" w:date="2019-02-20T20:53:00Z"/>
        </w:rPr>
      </w:pPr>
    </w:p>
    <w:p w14:paraId="62A80CD9" w14:textId="77777777" w:rsidR="00987BE5" w:rsidRDefault="00987BE5" w:rsidP="00987BE5">
      <w:pPr>
        <w:ind w:firstLine="0"/>
        <w:jc w:val="center"/>
        <w:rPr>
          <w:ins w:id="1558" w:author="Ryan Lemos" w:date="2019-02-21T20:48:00Z"/>
        </w:rPr>
      </w:pPr>
      <w:ins w:id="1559" w:author="Ryan Lemos" w:date="2019-02-20T20:53:00Z">
        <w:r>
          <w:rPr>
            <w:noProof/>
          </w:rPr>
          <w:lastRenderedPageBreak/>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720340"/>
                      </a:xfrm>
                      <a:prstGeom prst="rect">
                        <a:avLst/>
                      </a:prstGeom>
                    </pic:spPr>
                  </pic:pic>
                </a:graphicData>
              </a:graphic>
            </wp:inline>
          </w:drawing>
        </w:r>
      </w:ins>
    </w:p>
    <w:p w14:paraId="6401DA10" w14:textId="77777777" w:rsidR="005F0194" w:rsidRDefault="005F0194" w:rsidP="005F0194">
      <w:pPr>
        <w:rPr>
          <w:ins w:id="1560" w:author="Ryan Lemos" w:date="2019-02-21T20:48:00Z"/>
        </w:rPr>
      </w:pPr>
    </w:p>
    <w:p w14:paraId="361793F8" w14:textId="77777777" w:rsidR="005F0194" w:rsidRDefault="005F0194" w:rsidP="005F0194">
      <w:pPr>
        <w:rPr>
          <w:ins w:id="1561" w:author="Ryan Lemos" w:date="2019-02-21T20:54:00Z"/>
        </w:rPr>
      </w:pPr>
      <w:ins w:id="1562" w:author="Ryan Lemos" w:date="2019-02-21T20:48:00Z">
        <w:r>
          <w:t xml:space="preserve">A estória da </w:t>
        </w:r>
        <w:r w:rsidRPr="005F0194">
          <w:rPr>
            <w:highlight w:val="yellow"/>
            <w:rPrChange w:id="1563" w:author="Ryan Lemos" w:date="2019-02-21T20:48:00Z">
              <w:rPr/>
            </w:rPrChange>
          </w:rPr>
          <w:t>figura x</w:t>
        </w:r>
        <w:r>
          <w:t xml:space="preserve"> representa a visualização dos alunos da turma. Assim o professor </w:t>
        </w:r>
      </w:ins>
      <w:ins w:id="1564" w:author="Ryan Lemos" w:date="2019-02-21T20:49:00Z">
        <w:r>
          <w:t>pode ver quem são os alunos que fazem parte da sua turma.</w:t>
        </w:r>
      </w:ins>
    </w:p>
    <w:p w14:paraId="41946A1C" w14:textId="77777777" w:rsidR="002A4486" w:rsidRDefault="002A4486">
      <w:pPr>
        <w:rPr>
          <w:ins w:id="1565" w:author="Ryan Lemos" w:date="2019-02-20T20:53:00Z"/>
        </w:rPr>
        <w:pPrChange w:id="1566" w:author="Ryan Lemos" w:date="2019-02-21T20:48:00Z">
          <w:pPr>
            <w:ind w:firstLine="0"/>
            <w:jc w:val="center"/>
          </w:pPr>
        </w:pPrChange>
      </w:pPr>
    </w:p>
    <w:p w14:paraId="75B785EA" w14:textId="77777777" w:rsidR="00987BE5" w:rsidRDefault="00987BE5" w:rsidP="00987BE5">
      <w:pPr>
        <w:ind w:firstLine="0"/>
        <w:jc w:val="center"/>
        <w:rPr>
          <w:ins w:id="1567" w:author="Ryan Lemos" w:date="2019-02-21T20:49:00Z"/>
        </w:rPr>
      </w:pPr>
      <w:ins w:id="1568" w:author="Ryan Lemos" w:date="2019-02-20T20:53:00Z">
        <w:r>
          <w:rPr>
            <w:noProof/>
          </w:rPr>
          <w:drawing>
            <wp:inline distT="0" distB="0" distL="0" distR="0" wp14:anchorId="3A40D85F" wp14:editId="64B985E2">
              <wp:extent cx="2072986" cy="1154574"/>
              <wp:effectExtent l="171450" t="133350" r="156210" b="1600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94543" cy="1166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1C9968BB" w14:textId="77777777" w:rsidR="005F0194" w:rsidRDefault="005F0194" w:rsidP="00987BE5">
      <w:pPr>
        <w:ind w:firstLine="0"/>
        <w:jc w:val="center"/>
        <w:rPr>
          <w:ins w:id="1569" w:author="Ryan Lemos" w:date="2019-02-21T20:49:00Z"/>
        </w:rPr>
      </w:pPr>
    </w:p>
    <w:p w14:paraId="44539830" w14:textId="77777777" w:rsidR="005F0194" w:rsidRDefault="005F0194">
      <w:pPr>
        <w:rPr>
          <w:ins w:id="1570" w:author="Ryan Lemos" w:date="2019-02-21T20:49:00Z"/>
        </w:rPr>
        <w:pPrChange w:id="1571" w:author="Ryan Lemos" w:date="2019-02-21T20:49:00Z">
          <w:pPr>
            <w:ind w:firstLine="0"/>
            <w:jc w:val="center"/>
          </w:pPr>
        </w:pPrChange>
      </w:pPr>
      <w:ins w:id="1572" w:author="Ryan Lemos" w:date="2019-02-21T20:49:00Z">
        <w:r>
          <w:t xml:space="preserve">Ao entrar numa turma em específico </w:t>
        </w:r>
      </w:ins>
      <w:ins w:id="1573" w:author="Ryan Lemos" w:date="2019-02-21T20:54:00Z">
        <w:r w:rsidR="002A4486">
          <w:t xml:space="preserve">o professor tem uma lista dos alunos que fazem parte da sua turma conforme descrito pela </w:t>
        </w:r>
        <w:r w:rsidR="002A4486" w:rsidRPr="002A4486">
          <w:rPr>
            <w:highlight w:val="yellow"/>
            <w:rPrChange w:id="1574" w:author="Ryan Lemos" w:date="2019-02-21T20:54:00Z">
              <w:rPr/>
            </w:rPrChange>
          </w:rPr>
          <w:t>figura x</w:t>
        </w:r>
        <w:r w:rsidR="002A4486">
          <w:t>.</w:t>
        </w:r>
      </w:ins>
    </w:p>
    <w:p w14:paraId="56024380" w14:textId="77777777" w:rsidR="005F0194" w:rsidRDefault="005F0194" w:rsidP="00987BE5">
      <w:pPr>
        <w:ind w:firstLine="0"/>
        <w:jc w:val="center"/>
        <w:rPr>
          <w:ins w:id="1575" w:author="Ryan Lemos" w:date="2019-02-20T20:53:00Z"/>
        </w:rPr>
      </w:pPr>
    </w:p>
    <w:p w14:paraId="2FE46C14" w14:textId="77777777" w:rsidR="00987BE5" w:rsidRDefault="00987BE5" w:rsidP="00987BE5">
      <w:pPr>
        <w:ind w:firstLine="0"/>
        <w:jc w:val="center"/>
        <w:rPr>
          <w:ins w:id="1576" w:author="Ryan Lemos" w:date="2019-02-21T20:54:00Z"/>
        </w:rPr>
      </w:pPr>
      <w:ins w:id="1577" w:author="Ryan Lemos" w:date="2019-02-20T20:53:00Z">
        <w:r>
          <w:rPr>
            <w:noProof/>
          </w:rPr>
          <w:lastRenderedPageBreak/>
          <w:drawing>
            <wp:inline distT="0" distB="0" distL="0" distR="0" wp14:anchorId="3C52215E" wp14:editId="35D6ED10">
              <wp:extent cx="5760085" cy="252222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522220"/>
                      </a:xfrm>
                      <a:prstGeom prst="rect">
                        <a:avLst/>
                      </a:prstGeom>
                    </pic:spPr>
                  </pic:pic>
                </a:graphicData>
              </a:graphic>
            </wp:inline>
          </w:drawing>
        </w:r>
      </w:ins>
    </w:p>
    <w:p w14:paraId="6913084A" w14:textId="77777777" w:rsidR="002A4486" w:rsidRDefault="002A4486" w:rsidP="00987BE5">
      <w:pPr>
        <w:ind w:firstLine="0"/>
        <w:jc w:val="center"/>
        <w:rPr>
          <w:ins w:id="1578" w:author="Ryan Lemos" w:date="2019-02-21T20:54:00Z"/>
        </w:rPr>
      </w:pPr>
    </w:p>
    <w:p w14:paraId="1A31F499" w14:textId="77777777" w:rsidR="002A4486" w:rsidRDefault="00363A00">
      <w:pPr>
        <w:rPr>
          <w:ins w:id="1579" w:author="Ryan Lemos" w:date="2019-02-21T20:54:00Z"/>
        </w:rPr>
        <w:pPrChange w:id="1580" w:author="Ryan Lemos" w:date="2019-02-21T20:54:00Z">
          <w:pPr>
            <w:ind w:firstLine="0"/>
            <w:jc w:val="center"/>
          </w:pPr>
        </w:pPrChange>
      </w:pPr>
      <w:ins w:id="1581" w:author="Ryan Lemos" w:date="2019-02-21T20:55:00Z">
        <w:r>
          <w:t xml:space="preserve">Ainda é possível ao professor, como evidenciado pela estória da </w:t>
        </w:r>
        <w:r w:rsidRPr="00363A00">
          <w:rPr>
            <w:highlight w:val="yellow"/>
            <w:rPrChange w:id="1582" w:author="Ryan Lemos" w:date="2019-02-21T20:55:00Z">
              <w:rPr/>
            </w:rPrChange>
          </w:rPr>
          <w:t>figura x</w:t>
        </w:r>
        <w:r>
          <w:t xml:space="preserve">, gerenciar </w:t>
        </w:r>
      </w:ins>
      <w:ins w:id="1583" w:author="Ryan Lemos" w:date="2019-02-21T20:56:00Z">
        <w:r>
          <w:t>os alunos que fazem parte da sua turma. Podendo então remover ou adicionar alunos a sua turma conforme a necessidade do professor.</w:t>
        </w:r>
      </w:ins>
    </w:p>
    <w:p w14:paraId="098152C6" w14:textId="77777777" w:rsidR="002A4486" w:rsidRDefault="002A4486" w:rsidP="00987BE5">
      <w:pPr>
        <w:ind w:firstLine="0"/>
        <w:jc w:val="center"/>
        <w:rPr>
          <w:ins w:id="1584" w:author="Ryan Lemos" w:date="2019-02-20T20:53:00Z"/>
        </w:rPr>
      </w:pPr>
    </w:p>
    <w:p w14:paraId="41512A74" w14:textId="77777777" w:rsidR="00987BE5" w:rsidRDefault="00987BE5" w:rsidP="00987BE5">
      <w:pPr>
        <w:ind w:firstLine="0"/>
        <w:jc w:val="center"/>
        <w:rPr>
          <w:ins w:id="1585" w:author="Ryan Lemos" w:date="2019-02-21T20:56:00Z"/>
        </w:rPr>
      </w:pPr>
      <w:ins w:id="1586" w:author="Ryan Lemos" w:date="2019-02-20T20:53:00Z">
        <w:r>
          <w:rPr>
            <w:noProof/>
          </w:rPr>
          <w:drawing>
            <wp:inline distT="0" distB="0" distL="0" distR="0" wp14:anchorId="11515775" wp14:editId="7894D268">
              <wp:extent cx="2209800" cy="1016849"/>
              <wp:effectExtent l="152400" t="171450" r="152400" b="16446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41268" cy="1031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1D68AA4" w14:textId="77777777" w:rsidR="00363A00" w:rsidRDefault="00363A00" w:rsidP="00987BE5">
      <w:pPr>
        <w:ind w:firstLine="0"/>
        <w:jc w:val="center"/>
        <w:rPr>
          <w:ins w:id="1587" w:author="Ryan Lemos" w:date="2019-02-21T20:56:00Z"/>
        </w:rPr>
      </w:pPr>
    </w:p>
    <w:p w14:paraId="7E91A1FF" w14:textId="77777777" w:rsidR="00363A00" w:rsidRDefault="00363A00">
      <w:pPr>
        <w:rPr>
          <w:ins w:id="1588" w:author="Ryan Lemos" w:date="2019-02-21T20:56:00Z"/>
        </w:rPr>
        <w:pPrChange w:id="1589" w:author="Ryan Lemos" w:date="2019-02-21T20:56:00Z">
          <w:pPr>
            <w:ind w:firstLine="0"/>
            <w:jc w:val="center"/>
          </w:pPr>
        </w:pPrChange>
      </w:pPr>
      <w:ins w:id="1590" w:author="Ryan Lemos" w:date="2019-02-21T20:56:00Z">
        <w:r>
          <w:t xml:space="preserve">A </w:t>
        </w:r>
        <w:r w:rsidRPr="00363A00">
          <w:rPr>
            <w:highlight w:val="yellow"/>
            <w:rPrChange w:id="1591" w:author="Ryan Lemos" w:date="2019-02-21T20:56:00Z">
              <w:rPr/>
            </w:rPrChange>
          </w:rPr>
          <w:t>figura x</w:t>
        </w:r>
        <w:r>
          <w:t xml:space="preserve"> representa </w:t>
        </w:r>
      </w:ins>
      <w:ins w:id="1592" w:author="Ryan Lemos" w:date="2019-02-21T20:57:00Z">
        <w:r w:rsidR="0007209C">
          <w:t xml:space="preserve">essa maneira de associar descrita pela estória da </w:t>
        </w:r>
        <w:r w:rsidR="0007209C" w:rsidRPr="0007209C">
          <w:rPr>
            <w:highlight w:val="yellow"/>
            <w:rPrChange w:id="1593" w:author="Ryan Lemos" w:date="2019-02-21T20:57:00Z">
              <w:rPr/>
            </w:rPrChange>
          </w:rPr>
          <w:t>figura x</w:t>
        </w:r>
        <w:r w:rsidR="0007209C">
          <w:t xml:space="preserve">. Buscou-se </w:t>
        </w:r>
      </w:ins>
      <w:ins w:id="1594" w:author="Ryan Lemos" w:date="2019-02-21T20:58:00Z">
        <w:r w:rsidR="0007209C">
          <w:t>deixar o processo de associação de alunos o mais simples possível como requerido pela estória. Ao professor, tem-se duas tabelas, a da esquerda e a da direita. A da esquerda contém os a</w:t>
        </w:r>
      </w:ins>
      <w:ins w:id="1595" w:author="Ryan Lemos" w:date="2019-02-21T20:59:00Z">
        <w:r w:rsidR="0007209C">
          <w:t>lunos que não fazem parte da turma. A da direita, por conseguinte se trata dos alunos que fazem parte da turma. Cabe ao p</w:t>
        </w:r>
      </w:ins>
      <w:ins w:id="1596" w:author="Ryan Lemos" w:date="2019-02-21T21:00:00Z">
        <w:r w:rsidR="0007209C">
          <w:t xml:space="preserve">rofessor marcar quem ele quer na turma, pode pesquisar em caso de muitos usuários, e ao marcar um aluno </w:t>
        </w:r>
      </w:ins>
      <w:ins w:id="1597" w:author="Ryan Lemos" w:date="2019-02-21T21:01:00Z">
        <w:r w:rsidR="0007209C">
          <w:t>o botão com</w:t>
        </w:r>
      </w:ins>
      <w:ins w:id="1598" w:author="Ryan Lemos" w:date="2019-02-21T21:02:00Z">
        <w:r w:rsidR="0007209C">
          <w:t xml:space="preserve"> </w:t>
        </w:r>
      </w:ins>
      <w:ins w:id="1599" w:author="Ryan Lemos" w:date="2019-02-21T21:24:00Z">
        <w:r w:rsidR="006F54D5">
          <w:t>o ícone</w:t>
        </w:r>
      </w:ins>
      <w:ins w:id="1600" w:author="Ryan Lemos" w:date="2019-02-21T21:02:00Z">
        <w:r w:rsidR="0007209C">
          <w:t xml:space="preserve"> de</w:t>
        </w:r>
      </w:ins>
      <w:ins w:id="1601" w:author="Ryan Lemos" w:date="2019-02-21T21:00:00Z">
        <w:r w:rsidR="0007209C">
          <w:t xml:space="preserve"> seta em direção a direita fica ativa na cor verde indicando que o professor irá adicionar os alunos m</w:t>
        </w:r>
      </w:ins>
      <w:ins w:id="1602" w:author="Ryan Lemos" w:date="2019-02-21T21:01:00Z">
        <w:r w:rsidR="0007209C">
          <w:t>arcados. Ao clicar os alunos são associados a turma. Na tabela da direita o processo é o mesmo</w:t>
        </w:r>
      </w:ins>
      <w:ins w:id="1603" w:author="Ryan Lemos" w:date="2019-02-21T21:02:00Z">
        <w:r w:rsidR="0007209C">
          <w:t xml:space="preserve">, ao marcar um aluno o botão com </w:t>
        </w:r>
      </w:ins>
      <w:ins w:id="1604" w:author="Ryan Lemos" w:date="2019-02-21T21:24:00Z">
        <w:r w:rsidR="006F54D5">
          <w:t xml:space="preserve">o ícone </w:t>
        </w:r>
      </w:ins>
      <w:ins w:id="1605" w:author="Ryan Lemos" w:date="2019-02-21T21:02:00Z">
        <w:r w:rsidR="0007209C">
          <w:t>de seta em direção a es</w:t>
        </w:r>
      </w:ins>
      <w:ins w:id="1606" w:author="Ryan Lemos" w:date="2019-02-21T21:07:00Z">
        <w:r w:rsidR="00386EE3">
          <w:t xml:space="preserve">querda é habilitado na cor vermelha, indicando que o professor irá retirar os alunos da turma, conforme visto na </w:t>
        </w:r>
        <w:r w:rsidR="00386EE3" w:rsidRPr="00386EE3">
          <w:rPr>
            <w:highlight w:val="yellow"/>
            <w:rPrChange w:id="1607" w:author="Ryan Lemos" w:date="2019-02-21T21:07:00Z">
              <w:rPr/>
            </w:rPrChange>
          </w:rPr>
          <w:t>figura x</w:t>
        </w:r>
        <w:r w:rsidR="00386EE3">
          <w:t>. Ao cl</w:t>
        </w:r>
      </w:ins>
      <w:ins w:id="1608" w:author="Ryan Lemos" w:date="2019-02-21T21:08:00Z">
        <w:r w:rsidR="00386EE3">
          <w:t>icar na seta os alunos são removidos.</w:t>
        </w:r>
      </w:ins>
      <w:ins w:id="1609" w:author="Ryan Lemos" w:date="2019-03-02T08:30:00Z">
        <w:r w:rsidR="00097BA3">
          <w:t xml:space="preserve"> Foi-se utilizado um plugin Angular para fazer a paginação dos alunos</w:t>
        </w:r>
      </w:ins>
      <w:ins w:id="1610" w:author="Ryan Lemos" w:date="2019-03-02T08:31:00Z">
        <w:r w:rsidR="00097BA3">
          <w:t>.</w:t>
        </w:r>
      </w:ins>
      <w:ins w:id="1611" w:author="Ryan Lemos" w:date="2019-03-02T08:30:00Z">
        <w:r w:rsidR="00097BA3">
          <w:t xml:space="preserve"> </w:t>
        </w:r>
      </w:ins>
      <w:ins w:id="1612" w:author="Ryan Lemos" w:date="2019-03-02T08:31:00Z">
        <w:r w:rsidR="00097BA3">
          <w:t>C</w:t>
        </w:r>
      </w:ins>
      <w:ins w:id="1613" w:author="Ryan Lemos" w:date="2019-03-02T08:30:00Z">
        <w:r w:rsidR="00097BA3">
          <w:t xml:space="preserve">aso haja uma quantidade enorme de alunos, o plugin de paginação exibe uma </w:t>
        </w:r>
        <w:r w:rsidR="00097BA3">
          <w:lastRenderedPageBreak/>
          <w:t xml:space="preserve">quantidade </w:t>
        </w:r>
      </w:ins>
      <w:ins w:id="1614" w:author="Ryan Lemos" w:date="2019-03-02T08:31:00Z">
        <w:r w:rsidR="00097BA3">
          <w:t>relativa a esses registros, no caso dessa interface exibe apenas 6 alunos, e divide os outros alunos em páginas que p</w:t>
        </w:r>
      </w:ins>
      <w:ins w:id="1615" w:author="Ryan Lemos" w:date="2019-03-02T08:32:00Z">
        <w:r w:rsidR="00097BA3">
          <w:t xml:space="preserve">odem ser </w:t>
        </w:r>
        <w:r w:rsidR="00151354">
          <w:t xml:space="preserve">acessadas </w:t>
        </w:r>
      </w:ins>
      <w:ins w:id="1616" w:author="Ryan Lemos" w:date="2019-03-02T08:33:00Z">
        <w:r w:rsidR="00151354">
          <w:t>e,</w:t>
        </w:r>
      </w:ins>
      <w:ins w:id="1617" w:author="Ryan Lemos" w:date="2019-03-02T08:32:00Z">
        <w:r w:rsidR="00151354">
          <w:t xml:space="preserve"> por conseguinte recuperar os alunos restantes. Lembrando, como se trata de uma tecnologia </w:t>
        </w:r>
      </w:ins>
      <w:ins w:id="1618" w:author="Ryan Lemos" w:date="2019-03-02T08:33:00Z">
        <w:r w:rsidR="00151354">
          <w:t>A</w:t>
        </w:r>
      </w:ins>
      <w:ins w:id="1619" w:author="Ryan Lemos" w:date="2019-03-02T08:32:00Z">
        <w:r w:rsidR="00151354">
          <w:t>n</w:t>
        </w:r>
      </w:ins>
      <w:ins w:id="1620" w:author="Ryan Lemos" w:date="2019-03-02T08:33:00Z">
        <w:r w:rsidR="00151354">
          <w:t xml:space="preserve">gular, </w:t>
        </w:r>
        <w:proofErr w:type="spellStart"/>
        <w:r w:rsidR="00151354" w:rsidRPr="00151354">
          <w:rPr>
            <w:i/>
            <w:rPrChange w:id="1621" w:author="Ryan Lemos" w:date="2019-03-02T08:33:00Z">
              <w:rPr/>
            </w:rPrChange>
          </w:rPr>
          <w:t>frontend</w:t>
        </w:r>
        <w:proofErr w:type="spellEnd"/>
        <w:r w:rsidR="00151354">
          <w:t>, não há o recarregamento da página na transição das páginas</w:t>
        </w:r>
      </w:ins>
      <w:ins w:id="1622" w:author="Ryan Lemos" w:date="2019-03-02T08:34:00Z">
        <w:r w:rsidR="00151354">
          <w:t xml:space="preserve"> de alunos. Além disso o plugin possibilita a transição das páginas sem o carregamento dos dados a cada página clicada, a navegação é fluida e ráp</w:t>
        </w:r>
      </w:ins>
      <w:ins w:id="1623" w:author="Ryan Lemos" w:date="2019-03-02T08:35:00Z">
        <w:r w:rsidR="00151354">
          <w:t>ida.</w:t>
        </w:r>
      </w:ins>
      <w:ins w:id="1624" w:author="Ryan Lemos" w:date="2019-03-02T08:31:00Z">
        <w:r w:rsidR="00097BA3">
          <w:t xml:space="preserve"> </w:t>
        </w:r>
      </w:ins>
    </w:p>
    <w:p w14:paraId="3400AD79" w14:textId="77777777" w:rsidR="00363A00" w:rsidRDefault="00363A00" w:rsidP="00987BE5">
      <w:pPr>
        <w:ind w:firstLine="0"/>
        <w:jc w:val="center"/>
        <w:rPr>
          <w:ins w:id="1625" w:author="Ryan Lemos" w:date="2019-02-20T20:53:00Z"/>
        </w:rPr>
      </w:pPr>
    </w:p>
    <w:p w14:paraId="190BBBEC" w14:textId="77777777" w:rsidR="00987BE5" w:rsidRDefault="00987BE5" w:rsidP="00987BE5">
      <w:pPr>
        <w:ind w:firstLine="0"/>
        <w:jc w:val="center"/>
        <w:rPr>
          <w:ins w:id="1626" w:author="Ryan Lemos" w:date="2019-02-21T21:08:00Z"/>
        </w:rPr>
      </w:pPr>
      <w:ins w:id="1627" w:author="Ryan Lemos" w:date="2019-02-20T20:53:00Z">
        <w:r>
          <w:rPr>
            <w:noProof/>
          </w:rPr>
          <w:drawing>
            <wp:inline distT="0" distB="0" distL="0" distR="0" wp14:anchorId="0058D4C0" wp14:editId="6AE66BB1">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722880"/>
                      </a:xfrm>
                      <a:prstGeom prst="rect">
                        <a:avLst/>
                      </a:prstGeom>
                    </pic:spPr>
                  </pic:pic>
                </a:graphicData>
              </a:graphic>
            </wp:inline>
          </w:drawing>
        </w:r>
      </w:ins>
    </w:p>
    <w:p w14:paraId="723512B7" w14:textId="77777777" w:rsidR="00386EE3" w:rsidRDefault="00386EE3" w:rsidP="00987BE5">
      <w:pPr>
        <w:ind w:firstLine="0"/>
        <w:jc w:val="center"/>
        <w:rPr>
          <w:ins w:id="1628" w:author="Ryan Lemos" w:date="2019-02-21T21:09:00Z"/>
        </w:rPr>
      </w:pPr>
    </w:p>
    <w:p w14:paraId="791BE958" w14:textId="77777777" w:rsidR="00386EE3" w:rsidRDefault="00386EE3">
      <w:pPr>
        <w:rPr>
          <w:ins w:id="1629" w:author="Ryan Lemos" w:date="2019-02-20T20:53:00Z"/>
        </w:rPr>
        <w:pPrChange w:id="1630" w:author="Ryan Lemos" w:date="2019-02-21T21:09:00Z">
          <w:pPr>
            <w:ind w:firstLine="0"/>
            <w:jc w:val="center"/>
          </w:pPr>
        </w:pPrChange>
      </w:pPr>
      <w:ins w:id="1631" w:author="Ryan Lemos" w:date="2019-02-21T21:09:00Z">
        <w:r>
          <w:t xml:space="preserve">A estória apresentada na </w:t>
        </w:r>
        <w:r w:rsidRPr="00386EE3">
          <w:rPr>
            <w:highlight w:val="yellow"/>
            <w:rPrChange w:id="1632" w:author="Ryan Lemos" w:date="2019-02-21T21:09:00Z">
              <w:rPr/>
            </w:rPrChange>
          </w:rPr>
          <w:t>figura x</w:t>
        </w:r>
        <w:r>
          <w:t xml:space="preserve"> representa o desejo do professor ao saber quando um aluno tem dúvida. Surge então a necessidade de avisar o professor de uma </w:t>
        </w:r>
      </w:ins>
      <w:ins w:id="1633" w:author="Ryan Lemos" w:date="2019-02-21T21:10:00Z">
        <w:r>
          <w:t xml:space="preserve">dúvida do aluno assim que ela é enviada. </w:t>
        </w:r>
      </w:ins>
    </w:p>
    <w:p w14:paraId="3ED3C057" w14:textId="77777777" w:rsidR="00987BE5" w:rsidRDefault="00987BE5" w:rsidP="00987BE5">
      <w:pPr>
        <w:ind w:firstLine="0"/>
        <w:jc w:val="center"/>
        <w:rPr>
          <w:ins w:id="1634" w:author="Ryan Lemos" w:date="2019-02-20T20:53:00Z"/>
        </w:rPr>
      </w:pPr>
    </w:p>
    <w:p w14:paraId="5C86AEAF" w14:textId="77777777" w:rsidR="00987BE5" w:rsidRDefault="00987BE5" w:rsidP="00987BE5">
      <w:pPr>
        <w:ind w:firstLine="0"/>
        <w:jc w:val="center"/>
        <w:rPr>
          <w:ins w:id="1635" w:author="Ryan Lemos" w:date="2019-02-21T21:10:00Z"/>
        </w:rPr>
      </w:pPr>
      <w:ins w:id="1636" w:author="Ryan Lemos" w:date="2019-02-20T20:53:00Z">
        <w:r>
          <w:rPr>
            <w:noProof/>
          </w:rPr>
          <w:drawing>
            <wp:inline distT="0" distB="0" distL="0" distR="0" wp14:anchorId="24BE4A02" wp14:editId="3329F563">
              <wp:extent cx="2008909" cy="1051810"/>
              <wp:effectExtent l="152400" t="171450" r="163195" b="1676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50208" cy="107343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35E84AB0" w14:textId="77777777" w:rsidR="00386EE3" w:rsidRDefault="00386EE3" w:rsidP="00987BE5">
      <w:pPr>
        <w:ind w:firstLine="0"/>
        <w:jc w:val="center"/>
        <w:rPr>
          <w:ins w:id="1637" w:author="Ryan Lemos" w:date="2019-02-21T21:10:00Z"/>
        </w:rPr>
      </w:pPr>
    </w:p>
    <w:p w14:paraId="2B8616FC" w14:textId="77777777" w:rsidR="00386EE3" w:rsidRDefault="00386EE3">
      <w:pPr>
        <w:rPr>
          <w:ins w:id="1638" w:author="Ryan Lemos" w:date="2019-02-21T21:10:00Z"/>
        </w:rPr>
        <w:pPrChange w:id="1639" w:author="Ryan Lemos" w:date="2019-02-21T21:10:00Z">
          <w:pPr>
            <w:ind w:firstLine="0"/>
            <w:jc w:val="center"/>
          </w:pPr>
        </w:pPrChange>
      </w:pPr>
      <w:ins w:id="1640" w:author="Ryan Lemos" w:date="2019-02-21T21:10:00Z">
        <w:r>
          <w:t>O sistema de notificações do ambiente fica responsável por notificar os professores de uma no</w:t>
        </w:r>
      </w:ins>
      <w:ins w:id="1641" w:author="Ryan Lemos" w:date="2019-02-21T21:11:00Z">
        <w:r>
          <w:t>va dúvida. Assim que a dúvida da notificação é respondida, todas as notificações são excluídas, evitando aos outros professores de responder a uma dúvida já respondida</w:t>
        </w:r>
      </w:ins>
      <w:ins w:id="1642" w:author="Ryan Lemos" w:date="2019-02-21T21:12:00Z">
        <w:r>
          <w:t>.</w:t>
        </w:r>
      </w:ins>
      <w:ins w:id="1643" w:author="Ryan Lemos" w:date="2019-03-02T08:35:00Z">
        <w:r w:rsidR="00151354">
          <w:t xml:space="preserve"> A </w:t>
        </w:r>
        <w:r w:rsidR="00151354" w:rsidRPr="00151354">
          <w:rPr>
            <w:highlight w:val="yellow"/>
            <w:rPrChange w:id="1644" w:author="Ryan Lemos" w:date="2019-03-02T08:35:00Z">
              <w:rPr/>
            </w:rPrChange>
          </w:rPr>
          <w:t xml:space="preserve">figura </w:t>
        </w:r>
        <w:r w:rsidR="00151354" w:rsidRPr="00151354">
          <w:rPr>
            <w:highlight w:val="yellow"/>
            <w:rPrChange w:id="1645" w:author="Ryan Lemos" w:date="2019-03-02T08:35:00Z">
              <w:rPr/>
            </w:rPrChange>
          </w:rPr>
          <w:lastRenderedPageBreak/>
          <w:t>x</w:t>
        </w:r>
        <w:r w:rsidR="00151354">
          <w:t xml:space="preserve"> representa essa interação, que utiliza as notificações </w:t>
        </w:r>
        <w:proofErr w:type="spellStart"/>
        <w:r w:rsidR="00151354">
          <w:t>Laravel</w:t>
        </w:r>
      </w:ins>
      <w:proofErr w:type="spellEnd"/>
      <w:ins w:id="1646" w:author="Ryan Lemos" w:date="2019-03-02T08:36:00Z">
        <w:r w:rsidR="00151354">
          <w:t xml:space="preserve"> para retornar as notificações relacionadas a uma dúvida.</w:t>
        </w:r>
      </w:ins>
    </w:p>
    <w:p w14:paraId="522C7B3E" w14:textId="77777777" w:rsidR="00386EE3" w:rsidRDefault="00386EE3" w:rsidP="00987BE5">
      <w:pPr>
        <w:ind w:firstLine="0"/>
        <w:jc w:val="center"/>
        <w:rPr>
          <w:ins w:id="1647" w:author="Ryan Lemos" w:date="2019-02-20T20:53:00Z"/>
        </w:rPr>
      </w:pPr>
    </w:p>
    <w:p w14:paraId="0F80CE1F" w14:textId="77777777" w:rsidR="00987BE5" w:rsidRDefault="00987BE5" w:rsidP="00987BE5">
      <w:pPr>
        <w:ind w:firstLine="0"/>
        <w:jc w:val="center"/>
        <w:rPr>
          <w:ins w:id="1648" w:author="Ryan Lemos" w:date="2019-02-21T21:12:00Z"/>
        </w:rPr>
      </w:pPr>
      <w:ins w:id="1649" w:author="Ryan Lemos" w:date="2019-02-20T20:53:00Z">
        <w:r>
          <w:rPr>
            <w:noProof/>
          </w:rPr>
          <w:drawing>
            <wp:inline distT="0" distB="0" distL="0" distR="0" wp14:anchorId="6BB79574" wp14:editId="7CED6FB5">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6706" cy="1204185"/>
                      </a:xfrm>
                      <a:prstGeom prst="rect">
                        <a:avLst/>
                      </a:prstGeom>
                    </pic:spPr>
                  </pic:pic>
                </a:graphicData>
              </a:graphic>
            </wp:inline>
          </w:drawing>
        </w:r>
      </w:ins>
    </w:p>
    <w:p w14:paraId="5B703182" w14:textId="77777777" w:rsidR="00386EE3" w:rsidRDefault="00386EE3" w:rsidP="00987BE5">
      <w:pPr>
        <w:ind w:firstLine="0"/>
        <w:jc w:val="center"/>
        <w:rPr>
          <w:ins w:id="1650" w:author="Ryan Lemos" w:date="2019-02-21T21:12:00Z"/>
        </w:rPr>
      </w:pPr>
    </w:p>
    <w:p w14:paraId="7A28358B" w14:textId="106A1A28" w:rsidR="00386EE3" w:rsidRDefault="00386EE3" w:rsidP="00386EE3">
      <w:pPr>
        <w:rPr>
          <w:ins w:id="1651" w:author="Ryan Lemos" w:date="2019-02-21T21:16:00Z"/>
        </w:rPr>
      </w:pPr>
      <w:ins w:id="1652" w:author="Ryan Lemos" w:date="2019-02-21T21:12:00Z">
        <w:r>
          <w:t xml:space="preserve">A estória definida pela </w:t>
        </w:r>
        <w:r w:rsidRPr="00386EE3">
          <w:rPr>
            <w:highlight w:val="yellow"/>
            <w:rPrChange w:id="1653" w:author="Ryan Lemos" w:date="2019-02-21T21:12:00Z">
              <w:rPr/>
            </w:rPrChange>
          </w:rPr>
          <w:t>figura x</w:t>
        </w:r>
      </w:ins>
      <w:ins w:id="1654" w:author="Ryan Lemos" w:date="2019-02-21T21:13:00Z">
        <w:r>
          <w:t xml:space="preserve"> se trata da necessidade de interação do aluno para com o professor. Ao surgir uma dúvida o professor deve ser capaz de respond</w:t>
        </w:r>
      </w:ins>
      <w:ins w:id="1655" w:author="Ryan Lemos" w:date="2019-08-03T14:42:00Z">
        <w:r w:rsidR="001F718F">
          <w:t>ê</w:t>
        </w:r>
      </w:ins>
      <w:ins w:id="1656" w:author="Ryan Lemos" w:date="2019-02-21T21:13:00Z">
        <w:r>
          <w:t>-la, e então ao ser notificado, seguir a notificação e verificar se consegue res</w:t>
        </w:r>
      </w:ins>
      <w:ins w:id="1657" w:author="Ryan Lemos" w:date="2019-02-21T21:14:00Z">
        <w:r>
          <w:t>ponder à pergunta. Caso contrário outro professor tem a possibilidade de responder. Então as dúvidas são enviadas a todos os professores e não somente ao professor da turma do aluno com dúvida. Iss</w:t>
        </w:r>
      </w:ins>
      <w:ins w:id="1658" w:author="Ryan Lemos" w:date="2019-02-21T21:15:00Z">
        <w:r>
          <w:t xml:space="preserve">o se deu pelo fato de possibilitar agilidade no processo de resposta, já que </w:t>
        </w:r>
      </w:ins>
      <w:ins w:id="1659" w:author="Ryan Lemos" w:date="2019-02-21T21:16:00Z">
        <w:r>
          <w:t>os professores da escola detêm</w:t>
        </w:r>
      </w:ins>
      <w:ins w:id="1660" w:author="Ryan Lemos" w:date="2019-02-21T21:15:00Z">
        <w:r>
          <w:t xml:space="preserve"> conhecimento e capacidade para sanar as dúvidas dos alunos. </w:t>
        </w:r>
      </w:ins>
    </w:p>
    <w:p w14:paraId="739B1638" w14:textId="77777777" w:rsidR="00386EE3" w:rsidRDefault="00386EE3">
      <w:pPr>
        <w:rPr>
          <w:ins w:id="1661" w:author="Ryan Lemos" w:date="2019-02-20T20:53:00Z"/>
        </w:rPr>
        <w:pPrChange w:id="1662" w:author="Ryan Lemos" w:date="2019-02-21T21:12:00Z">
          <w:pPr>
            <w:ind w:firstLine="0"/>
            <w:jc w:val="center"/>
          </w:pPr>
        </w:pPrChange>
      </w:pPr>
    </w:p>
    <w:p w14:paraId="1FB064F2" w14:textId="77777777" w:rsidR="00987BE5" w:rsidRDefault="00987BE5" w:rsidP="00987BE5">
      <w:pPr>
        <w:ind w:firstLine="0"/>
        <w:jc w:val="center"/>
        <w:rPr>
          <w:ins w:id="1663" w:author="Ryan Lemos" w:date="2019-02-21T21:17:00Z"/>
        </w:rPr>
      </w:pPr>
      <w:ins w:id="1664" w:author="Ryan Lemos" w:date="2019-02-20T20:53:00Z">
        <w:r>
          <w:rPr>
            <w:noProof/>
          </w:rPr>
          <w:drawing>
            <wp:inline distT="0" distB="0" distL="0" distR="0" wp14:anchorId="3BE37A99" wp14:editId="20E32590">
              <wp:extent cx="2182091" cy="1071207"/>
              <wp:effectExtent l="171450" t="152400" r="161290" b="1676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4D1D6278" w14:textId="77777777" w:rsidR="00386EE3" w:rsidRDefault="00386EE3" w:rsidP="00987BE5">
      <w:pPr>
        <w:ind w:firstLine="0"/>
        <w:jc w:val="center"/>
        <w:rPr>
          <w:ins w:id="1665" w:author="Ryan Lemos" w:date="2019-02-21T21:16:00Z"/>
        </w:rPr>
      </w:pPr>
    </w:p>
    <w:p w14:paraId="7B57652A" w14:textId="58F1ADCC" w:rsidR="00386EE3" w:rsidRDefault="00386EE3">
      <w:pPr>
        <w:rPr>
          <w:ins w:id="1666" w:author="Ryan Lemos" w:date="2019-02-21T21:16:00Z"/>
        </w:rPr>
        <w:pPrChange w:id="1667" w:author="Ryan Lemos" w:date="2019-02-21T21:16:00Z">
          <w:pPr>
            <w:ind w:firstLine="0"/>
            <w:jc w:val="center"/>
          </w:pPr>
        </w:pPrChange>
      </w:pPr>
      <w:ins w:id="1668" w:author="Ryan Lemos" w:date="2019-02-21T21:16:00Z">
        <w:r>
          <w:t xml:space="preserve">A </w:t>
        </w:r>
        <w:r w:rsidRPr="004263B0">
          <w:rPr>
            <w:highlight w:val="yellow"/>
            <w:rPrChange w:id="1669" w:author="Ryan Lemos" w:date="2019-02-21T21:18:00Z">
              <w:rPr/>
            </w:rPrChange>
          </w:rPr>
          <w:t>figura x</w:t>
        </w:r>
        <w:r>
          <w:t xml:space="preserve"> representa a interface de resposta à dúvida. </w:t>
        </w:r>
      </w:ins>
      <w:ins w:id="1670" w:author="Ryan Lemos" w:date="2019-02-21T21:17:00Z">
        <w:r>
          <w:t xml:space="preserve">Nessa interface o professor pode visualizar qual é o assunto da dúvida. E qual a dúvida em si. Assim tecer uma resposta ao questionamento do aluno. </w:t>
        </w:r>
        <w:r w:rsidR="004263B0">
          <w:t xml:space="preserve">É importante ressaltar que o sistema de dúvidas </w:t>
        </w:r>
      </w:ins>
      <w:ins w:id="1671" w:author="Ryan Lemos" w:date="2019-02-21T21:18:00Z">
        <w:r w:rsidR="004263B0">
          <w:t>não foi implementado a se comportar como chat. Em caso de uma nova dúvida, o aluno deve envi</w:t>
        </w:r>
      </w:ins>
      <w:ins w:id="1672" w:author="Ryan Lemos" w:date="2019-08-03T14:42:00Z">
        <w:r w:rsidR="001F718F">
          <w:t>á</w:t>
        </w:r>
      </w:ins>
      <w:ins w:id="1673" w:author="Ryan Lemos" w:date="2019-02-21T21:18:00Z">
        <w:r w:rsidR="004263B0">
          <w:t>-la aos professores para retirada de dúvidas.</w:t>
        </w:r>
      </w:ins>
    </w:p>
    <w:p w14:paraId="62D0F8B6" w14:textId="77777777" w:rsidR="00386EE3" w:rsidRDefault="00386EE3" w:rsidP="00987BE5">
      <w:pPr>
        <w:ind w:firstLine="0"/>
        <w:jc w:val="center"/>
        <w:rPr>
          <w:ins w:id="1674" w:author="Ryan Lemos" w:date="2019-02-20T20:53:00Z"/>
        </w:rPr>
      </w:pPr>
      <w:ins w:id="1675" w:author="Ryan Lemos" w:date="2019-02-21T21:16:00Z">
        <w:r>
          <w:t xml:space="preserve"> </w:t>
        </w:r>
      </w:ins>
    </w:p>
    <w:p w14:paraId="05E25316" w14:textId="77777777" w:rsidR="00987BE5" w:rsidRDefault="00987BE5" w:rsidP="00987BE5">
      <w:pPr>
        <w:ind w:firstLine="0"/>
        <w:jc w:val="center"/>
        <w:rPr>
          <w:ins w:id="1676" w:author="Ryan Lemos" w:date="2019-02-20T20:53:00Z"/>
        </w:rPr>
      </w:pPr>
      <w:ins w:id="1677" w:author="Ryan Lemos" w:date="2019-02-20T20:53:00Z">
        <w:r>
          <w:rPr>
            <w:noProof/>
          </w:rPr>
          <w:lastRenderedPageBreak/>
          <w:drawing>
            <wp:inline distT="0" distB="0" distL="0" distR="0" wp14:anchorId="4524C0F5" wp14:editId="2E0B40F6">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715260"/>
                      </a:xfrm>
                      <a:prstGeom prst="rect">
                        <a:avLst/>
                      </a:prstGeom>
                    </pic:spPr>
                  </pic:pic>
                </a:graphicData>
              </a:graphic>
            </wp:inline>
          </w:drawing>
        </w:r>
      </w:ins>
    </w:p>
    <w:p w14:paraId="569A14DC" w14:textId="77777777" w:rsidR="00987BE5" w:rsidRDefault="00987BE5" w:rsidP="00987BE5">
      <w:pPr>
        <w:ind w:firstLine="0"/>
        <w:jc w:val="center"/>
        <w:rPr>
          <w:ins w:id="1678" w:author="Ryan Lemos" w:date="2019-02-21T21:20:00Z"/>
        </w:rPr>
      </w:pPr>
    </w:p>
    <w:p w14:paraId="701F19A8" w14:textId="77777777" w:rsidR="006F54D5" w:rsidRDefault="006F54D5">
      <w:pPr>
        <w:rPr>
          <w:ins w:id="1679" w:author="Ryan Lemos" w:date="2019-02-21T21:20:00Z"/>
        </w:rPr>
        <w:pPrChange w:id="1680" w:author="Ryan Lemos" w:date="2019-02-21T21:20:00Z">
          <w:pPr>
            <w:ind w:firstLine="0"/>
            <w:jc w:val="center"/>
          </w:pPr>
        </w:pPrChange>
      </w:pPr>
      <w:ins w:id="1681" w:author="Ryan Lemos" w:date="2019-02-21T21:20:00Z">
        <w:r>
          <w:t>Por último ao professor, pode surgir a necessidade de não exatamente seguir a notificação</w:t>
        </w:r>
      </w:ins>
      <w:ins w:id="1682" w:author="Ryan Lemos" w:date="2019-02-21T21:21:00Z">
        <w:r>
          <w:t xml:space="preserve"> de uma dúvida</w:t>
        </w:r>
      </w:ins>
      <w:ins w:id="1683" w:author="Ryan Lemos" w:date="2019-02-21T21:20:00Z">
        <w:r>
          <w:t>, mas verificar quais são as dúvidas geradas pelos alunos e escolher qual responder.</w:t>
        </w:r>
      </w:ins>
      <w:ins w:id="1684" w:author="Ryan Lemos" w:date="2019-02-21T21:21:00Z">
        <w:r>
          <w:t xml:space="preserve"> A </w:t>
        </w:r>
        <w:r w:rsidRPr="006F54D5">
          <w:rPr>
            <w:highlight w:val="yellow"/>
            <w:rPrChange w:id="1685" w:author="Ryan Lemos" w:date="2019-02-21T21:21:00Z">
              <w:rPr/>
            </w:rPrChange>
          </w:rPr>
          <w:t>figura x</w:t>
        </w:r>
        <w:r>
          <w:t xml:space="preserve"> descreve a estória que representa esse processo, ou seja</w:t>
        </w:r>
      </w:ins>
      <w:ins w:id="1686" w:author="Ryan Lemos" w:date="2019-02-21T21:24:00Z">
        <w:r>
          <w:t>,</w:t>
        </w:r>
      </w:ins>
      <w:ins w:id="1687" w:author="Ryan Lemos" w:date="2019-02-21T21:21:00Z">
        <w:r>
          <w:t xml:space="preserve"> a listagem de todas as dúvid</w:t>
        </w:r>
      </w:ins>
      <w:ins w:id="1688" w:author="Ryan Lemos" w:date="2019-02-21T21:22:00Z">
        <w:r>
          <w:t>as cadastradas.</w:t>
        </w:r>
      </w:ins>
    </w:p>
    <w:p w14:paraId="742824C9" w14:textId="77777777" w:rsidR="006F54D5" w:rsidRDefault="006F54D5" w:rsidP="00987BE5">
      <w:pPr>
        <w:ind w:firstLine="0"/>
        <w:jc w:val="center"/>
        <w:rPr>
          <w:ins w:id="1689" w:author="Ryan Lemos" w:date="2019-02-20T20:53:00Z"/>
        </w:rPr>
      </w:pPr>
    </w:p>
    <w:p w14:paraId="43181C72" w14:textId="77777777" w:rsidR="00987BE5" w:rsidRDefault="00987BE5" w:rsidP="00987BE5">
      <w:pPr>
        <w:ind w:firstLine="0"/>
        <w:jc w:val="center"/>
        <w:rPr>
          <w:ins w:id="1690" w:author="Ryan Lemos" w:date="2019-02-21T21:22:00Z"/>
        </w:rPr>
      </w:pPr>
      <w:ins w:id="1691" w:author="Ryan Lemos" w:date="2019-02-20T20:53:00Z">
        <w:r>
          <w:rPr>
            <w:noProof/>
          </w:rPr>
          <w:drawing>
            <wp:inline distT="0" distB="0" distL="0" distR="0" wp14:anchorId="00C7DB90" wp14:editId="0E3ECDA6">
              <wp:extent cx="2292927" cy="1040679"/>
              <wp:effectExtent l="171450" t="171450" r="165100" b="1600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0F080AC6" w14:textId="77777777" w:rsidR="006F54D5" w:rsidRDefault="006F54D5" w:rsidP="006F54D5">
      <w:pPr>
        <w:rPr>
          <w:ins w:id="1692" w:author="Ryan Lemos" w:date="2019-02-21T21:22:00Z"/>
        </w:rPr>
      </w:pPr>
    </w:p>
    <w:p w14:paraId="4291FABD" w14:textId="77777777" w:rsidR="006F54D5" w:rsidRDefault="006F54D5">
      <w:pPr>
        <w:rPr>
          <w:ins w:id="1693" w:author="Ryan Lemos" w:date="2019-02-21T20:48:00Z"/>
        </w:rPr>
        <w:pPrChange w:id="1694" w:author="Ryan Lemos" w:date="2019-02-21T21:22:00Z">
          <w:pPr>
            <w:ind w:firstLine="0"/>
            <w:jc w:val="center"/>
          </w:pPr>
        </w:pPrChange>
      </w:pPr>
      <w:ins w:id="1695" w:author="Ryan Lemos" w:date="2019-02-21T21:22:00Z">
        <w:r>
          <w:t xml:space="preserve">A listagem das dúvidas requisitada pela estória da </w:t>
        </w:r>
        <w:r w:rsidRPr="006F54D5">
          <w:rPr>
            <w:highlight w:val="yellow"/>
            <w:rPrChange w:id="1696" w:author="Ryan Lemos" w:date="2019-02-21T21:22:00Z">
              <w:rPr/>
            </w:rPrChange>
          </w:rPr>
          <w:t>figura x</w:t>
        </w:r>
        <w:r>
          <w:t xml:space="preserve">, pode ser vista na </w:t>
        </w:r>
        <w:r w:rsidRPr="006F54D5">
          <w:rPr>
            <w:highlight w:val="yellow"/>
            <w:rPrChange w:id="1697" w:author="Ryan Lemos" w:date="2019-02-21T21:22:00Z">
              <w:rPr/>
            </w:rPrChange>
          </w:rPr>
          <w:t>figura x</w:t>
        </w:r>
      </w:ins>
      <w:ins w:id="1698" w:author="Ryan Lemos" w:date="2019-02-21T21:23:00Z">
        <w:r>
          <w:t>. Nela o professor tem acesso a todas as dúvidas geradas pelos alunos até o determinado momento e pode escolher qual responder, clicando no botão com ícone de lápis</w:t>
        </w:r>
      </w:ins>
      <w:ins w:id="1699" w:author="Ryan Lemos" w:date="2019-02-21T21:24:00Z">
        <w:r>
          <w:t>.</w:t>
        </w:r>
        <w:r w:rsidR="00D76B51">
          <w:t xml:space="preserve"> A janela que</w:t>
        </w:r>
      </w:ins>
      <w:ins w:id="1700" w:author="Ryan Lemos" w:date="2019-02-21T21:25:00Z">
        <w:r w:rsidR="00D76B51">
          <w:t xml:space="preserve"> surge ao clicar no botão citado é a apresentada na </w:t>
        </w:r>
        <w:r w:rsidR="00D76B51" w:rsidRPr="00D76B51">
          <w:rPr>
            <w:highlight w:val="yellow"/>
            <w:rPrChange w:id="1701" w:author="Ryan Lemos" w:date="2019-02-21T21:25:00Z">
              <w:rPr/>
            </w:rPrChange>
          </w:rPr>
          <w:t>figura x</w:t>
        </w:r>
        <w:r w:rsidR="00D76B51">
          <w:t>.</w:t>
        </w:r>
      </w:ins>
    </w:p>
    <w:p w14:paraId="754CEFF6" w14:textId="77777777" w:rsidR="005F0194" w:rsidRDefault="005F0194" w:rsidP="00987BE5">
      <w:pPr>
        <w:ind w:firstLine="0"/>
        <w:jc w:val="center"/>
        <w:rPr>
          <w:ins w:id="1702" w:author="Ryan Lemos" w:date="2019-02-20T20:53:00Z"/>
        </w:rPr>
      </w:pPr>
    </w:p>
    <w:p w14:paraId="239E9F43" w14:textId="77777777" w:rsidR="00987BE5" w:rsidRDefault="00987BE5" w:rsidP="00987BE5">
      <w:pPr>
        <w:ind w:firstLine="0"/>
        <w:jc w:val="center"/>
        <w:rPr>
          <w:ins w:id="1703" w:author="Ryan Lemos" w:date="2019-02-20T20:53:00Z"/>
        </w:rPr>
      </w:pPr>
      <w:ins w:id="1704" w:author="Ryan Lemos" w:date="2019-02-20T20:53:00Z">
        <w:r>
          <w:rPr>
            <w:noProof/>
          </w:rPr>
          <w:lastRenderedPageBreak/>
          <w:drawing>
            <wp:inline distT="0" distB="0" distL="0" distR="0" wp14:anchorId="1A6424D6" wp14:editId="0EE5E852">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2148840"/>
                      </a:xfrm>
                      <a:prstGeom prst="rect">
                        <a:avLst/>
                      </a:prstGeom>
                    </pic:spPr>
                  </pic:pic>
                </a:graphicData>
              </a:graphic>
            </wp:inline>
          </w:drawing>
        </w:r>
      </w:ins>
    </w:p>
    <w:p w14:paraId="1750A097" w14:textId="77777777" w:rsidR="00F420BA" w:rsidRDefault="00F420BA">
      <w:pPr>
        <w:jc w:val="center"/>
        <w:rPr>
          <w:ins w:id="1705" w:author="Ryan Lemos" w:date="2019-02-18T21:04:00Z"/>
        </w:rPr>
        <w:pPrChange w:id="1706" w:author="Ryan Lemos" w:date="2019-02-19T22:38:00Z">
          <w:pPr/>
        </w:pPrChange>
      </w:pPr>
    </w:p>
    <w:p w14:paraId="0B2D6CC4" w14:textId="77777777" w:rsidR="00FB122B" w:rsidRDefault="00FB122B">
      <w:pPr>
        <w:pStyle w:val="Ttulo4"/>
        <w:rPr>
          <w:ins w:id="1707" w:author="Ryan Lemos" w:date="2019-02-18T21:04:00Z"/>
        </w:rPr>
      </w:pPr>
      <w:bookmarkStart w:id="1708" w:name="_Toc16102722"/>
      <w:ins w:id="1709" w:author="Ryan Lemos" w:date="2019-02-18T21:04:00Z">
        <w:r>
          <w:t>Estórias dos alunos</w:t>
        </w:r>
        <w:bookmarkEnd w:id="1708"/>
      </w:ins>
    </w:p>
    <w:p w14:paraId="68B25F9C" w14:textId="77777777" w:rsidR="00FB122B" w:rsidRDefault="00FB122B" w:rsidP="00FB122B">
      <w:pPr>
        <w:rPr>
          <w:ins w:id="1710" w:author="Ryan Lemos" w:date="2019-02-18T21:04:00Z"/>
        </w:rPr>
      </w:pPr>
    </w:p>
    <w:p w14:paraId="1E0ADDA8" w14:textId="69599A9A" w:rsidR="00FB122B" w:rsidRDefault="00FB122B" w:rsidP="00FB122B">
      <w:pPr>
        <w:rPr>
          <w:ins w:id="1711" w:author="Ryan Lemos" w:date="2019-02-18T21:04:00Z"/>
        </w:rPr>
      </w:pPr>
      <w:ins w:id="1712" w:author="Ryan Lemos" w:date="2019-02-18T21:04:00Z">
        <w:r>
          <w:t xml:space="preserve">Os alunos no ambiente desempenham algumas funções, tais como visualizar os materiais dispostos pelos professores, como também enviar dúvidas aos professores, acessar o </w:t>
        </w:r>
      </w:ins>
      <w:ins w:id="1713" w:author="Ryan Lemos" w:date="2019-08-07T19:23:00Z">
        <w:r w:rsidR="009A2E13">
          <w:t>calendário etc.</w:t>
        </w:r>
      </w:ins>
      <w:ins w:id="1714" w:author="Ryan Lemos" w:date="2019-02-18T21:04:00Z">
        <w:r>
          <w:t xml:space="preserve"> Com isso foi-se desenvolvido as seguintes estórias para mapear as necessidades de utilização dos alunos.</w:t>
        </w:r>
      </w:ins>
    </w:p>
    <w:p w14:paraId="21E644C8" w14:textId="77777777" w:rsidR="00FB122B" w:rsidRPr="00FB122B" w:rsidRDefault="00FB122B" w:rsidP="00FB122B">
      <w:pPr>
        <w:rPr>
          <w:ins w:id="1715" w:author="Ryan Lemos" w:date="2019-02-18T21:04:00Z"/>
        </w:rPr>
      </w:pPr>
      <w:ins w:id="1716" w:author="Ryan Lemos" w:date="2019-02-18T21:04:00Z">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ins>
    </w:p>
    <w:p w14:paraId="19E982D4" w14:textId="77777777" w:rsidR="00FB122B" w:rsidRPr="001A0B14" w:rsidRDefault="00FB122B" w:rsidP="00FB122B">
      <w:pPr>
        <w:rPr>
          <w:ins w:id="1717" w:author="Ryan Lemos" w:date="2019-02-18T21:04:00Z"/>
        </w:rPr>
      </w:pPr>
    </w:p>
    <w:p w14:paraId="2E4CAE26" w14:textId="77777777" w:rsidR="00FB122B" w:rsidRDefault="00FB122B" w:rsidP="00FB122B">
      <w:pPr>
        <w:ind w:firstLine="0"/>
        <w:jc w:val="center"/>
        <w:rPr>
          <w:ins w:id="1718" w:author="Ryan Lemos" w:date="2019-02-21T20:41:00Z"/>
        </w:rPr>
      </w:pPr>
      <w:ins w:id="1719" w:author="Ryan Lemos" w:date="2019-02-18T21:04:00Z">
        <w:r>
          <w:rPr>
            <w:noProof/>
          </w:rPr>
          <w:drawing>
            <wp:inline distT="0" distB="0" distL="0" distR="0" wp14:anchorId="250E40F5" wp14:editId="2EDECAD0">
              <wp:extent cx="2100987" cy="845127"/>
              <wp:effectExtent l="152400" t="152400" r="166370" b="1651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7087"/>
                      <a:stretch/>
                    </pic:blipFill>
                    <pic:spPr bwMode="auto">
                      <a:xfrm>
                        <a:off x="0" y="0"/>
                        <a:ext cx="2226499" cy="8956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14:paraId="4EC1A4F2" w14:textId="77777777" w:rsidR="00BD54C1" w:rsidRDefault="00BD54C1" w:rsidP="00FB122B">
      <w:pPr>
        <w:ind w:firstLine="0"/>
        <w:jc w:val="center"/>
        <w:rPr>
          <w:ins w:id="1720" w:author="Ryan Lemos" w:date="2019-02-20T20:05:00Z"/>
        </w:rPr>
      </w:pPr>
    </w:p>
    <w:p w14:paraId="75E1BA24" w14:textId="0A6928A3" w:rsidR="008901B1" w:rsidRDefault="008901B1">
      <w:pPr>
        <w:rPr>
          <w:ins w:id="1721" w:author="Ryan Lemos" w:date="2019-02-20T20:05:00Z"/>
        </w:rPr>
        <w:pPrChange w:id="1722" w:author="Ryan Lemos" w:date="2019-02-20T20:05:00Z">
          <w:pPr>
            <w:ind w:firstLine="0"/>
            <w:jc w:val="center"/>
          </w:pPr>
        </w:pPrChange>
      </w:pPr>
      <w:ins w:id="1723" w:author="Ryan Lemos" w:date="2019-02-20T20:05:00Z">
        <w:r>
          <w:t xml:space="preserve">É apresentado ao aluno um calendário interativo, ao qual o </w:t>
        </w:r>
      </w:ins>
      <w:ins w:id="1724" w:author="Ryan Lemos" w:date="2019-02-20T20:06:00Z">
        <w:r>
          <w:t>aluno pode navegar pelos dias, meses ou semanas, além disso é possível visuali</w:t>
        </w:r>
      </w:ins>
      <w:ins w:id="1725" w:author="Ryan Lemos" w:date="2019-08-03T14:43:00Z">
        <w:r w:rsidR="001F718F">
          <w:t>zá</w:t>
        </w:r>
      </w:ins>
      <w:ins w:id="1726" w:author="Ryan Lemos" w:date="2019-02-20T20:06:00Z">
        <w:r>
          <w:t>-lo pelo mês, pela semana ou pelo dia. O Aluno ainda pode conferir os eventos</w:t>
        </w:r>
      </w:ins>
      <w:ins w:id="1727" w:author="Ryan Lemos" w:date="2019-02-20T20:07:00Z">
        <w:r>
          <w:t xml:space="preserve"> que a escola ou o professor da sua turma cadastrou. Os eventos ficam</w:t>
        </w:r>
      </w:ins>
      <w:ins w:id="1728" w:author="Ryan Lemos" w:date="2019-02-20T20:06:00Z">
        <w:r>
          <w:t xml:space="preserve"> desta</w:t>
        </w:r>
      </w:ins>
      <w:ins w:id="1729" w:author="Ryan Lemos" w:date="2019-02-20T20:07:00Z">
        <w:r>
          <w:t>cados no calendário conforme a cor escolhida por quem cadastrou o evento</w:t>
        </w:r>
      </w:ins>
      <w:ins w:id="1730" w:author="Ryan Lemos" w:date="2019-02-20T20:08:00Z">
        <w:r>
          <w:t>. Caso haja mais de um evento na mesma data ou horário o calendário apresenta um contador. Ao clicar no dia em que se h</w:t>
        </w:r>
      </w:ins>
      <w:ins w:id="1731" w:author="Ryan Lemos" w:date="2019-02-20T20:09:00Z">
        <w:r>
          <w:t xml:space="preserve">á eventos, </w:t>
        </w:r>
      </w:ins>
      <w:ins w:id="1732" w:author="Ryan Lemos" w:date="2019-08-03T14:43:00Z">
        <w:r w:rsidR="001F718F">
          <w:t>a descrição dos eventos daquele dia é</w:t>
        </w:r>
      </w:ins>
      <w:ins w:id="1733" w:author="Ryan Lemos" w:date="2019-02-20T20:09:00Z">
        <w:r>
          <w:t xml:space="preserve"> apresentada.</w:t>
        </w:r>
      </w:ins>
    </w:p>
    <w:p w14:paraId="6FAEFC4C" w14:textId="77777777" w:rsidR="008901B1" w:rsidRDefault="008901B1" w:rsidP="00FB122B">
      <w:pPr>
        <w:ind w:firstLine="0"/>
        <w:jc w:val="center"/>
        <w:rPr>
          <w:ins w:id="1734" w:author="Ryan Lemos" w:date="2019-02-20T20:04:00Z"/>
        </w:rPr>
      </w:pPr>
    </w:p>
    <w:p w14:paraId="2711EE51" w14:textId="77777777" w:rsidR="009746E2" w:rsidRDefault="009746E2" w:rsidP="00FB122B">
      <w:pPr>
        <w:ind w:firstLine="0"/>
        <w:jc w:val="center"/>
        <w:rPr>
          <w:ins w:id="1735" w:author="Ryan Lemos" w:date="2019-02-18T21:04:00Z"/>
        </w:rPr>
      </w:pPr>
      <w:ins w:id="1736" w:author="Ryan Lemos" w:date="2019-02-20T20:04:00Z">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2734945"/>
                      </a:xfrm>
                      <a:prstGeom prst="rect">
                        <a:avLst/>
                      </a:prstGeom>
                    </pic:spPr>
                  </pic:pic>
                </a:graphicData>
              </a:graphic>
            </wp:inline>
          </w:drawing>
        </w:r>
      </w:ins>
    </w:p>
    <w:p w14:paraId="75F052E5" w14:textId="77777777" w:rsidR="00FB122B" w:rsidRDefault="00FB122B" w:rsidP="00FB122B">
      <w:pPr>
        <w:ind w:firstLine="0"/>
        <w:jc w:val="center"/>
        <w:rPr>
          <w:ins w:id="1737" w:author="Ryan Lemos" w:date="2019-02-18T21:04:00Z"/>
        </w:rPr>
      </w:pPr>
    </w:p>
    <w:p w14:paraId="1FA9013F" w14:textId="77777777" w:rsidR="00FB122B" w:rsidRDefault="00FB122B" w:rsidP="00FB122B">
      <w:pPr>
        <w:rPr>
          <w:ins w:id="1738" w:author="Ryan Lemos" w:date="2019-02-18T21:04:00Z"/>
        </w:rPr>
      </w:pPr>
      <w:ins w:id="1739" w:author="Ryan Lemos" w:date="2019-02-18T21:04:00Z">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ins>
    </w:p>
    <w:p w14:paraId="31A190A6" w14:textId="77777777" w:rsidR="00FB122B" w:rsidRDefault="00FB122B" w:rsidP="00FB122B">
      <w:pPr>
        <w:ind w:firstLine="0"/>
        <w:jc w:val="center"/>
        <w:rPr>
          <w:ins w:id="1740" w:author="Ryan Lemos" w:date="2019-02-18T21:04:00Z"/>
        </w:rPr>
      </w:pPr>
    </w:p>
    <w:p w14:paraId="1E370414" w14:textId="77777777" w:rsidR="00FB122B" w:rsidRDefault="00FB122B" w:rsidP="00FB122B">
      <w:pPr>
        <w:ind w:firstLine="0"/>
        <w:jc w:val="center"/>
        <w:rPr>
          <w:ins w:id="1741" w:author="Ryan Lemos" w:date="2019-02-20T19:48:00Z"/>
        </w:rPr>
      </w:pPr>
      <w:ins w:id="1742" w:author="Ryan Lemos" w:date="2019-02-18T21:04:00Z">
        <w:r>
          <w:rPr>
            <w:noProof/>
          </w:rPr>
          <w:drawing>
            <wp:inline distT="0" distB="0" distL="0" distR="0" wp14:anchorId="4C38D77F" wp14:editId="3BAFFDE0">
              <wp:extent cx="2038350" cy="1050161"/>
              <wp:effectExtent l="152400" t="152400" r="152400" b="1695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06995" cy="108552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3FA42997" w14:textId="77777777" w:rsidR="005D5225" w:rsidRDefault="005D5225" w:rsidP="00FB122B">
      <w:pPr>
        <w:ind w:firstLine="0"/>
        <w:jc w:val="center"/>
        <w:rPr>
          <w:ins w:id="1743" w:author="Ryan Lemos" w:date="2019-02-20T19:48:00Z"/>
        </w:rPr>
      </w:pPr>
    </w:p>
    <w:p w14:paraId="17DC53C9" w14:textId="77777777" w:rsidR="00CD1ADB" w:rsidRDefault="005D5225" w:rsidP="005D5225">
      <w:pPr>
        <w:rPr>
          <w:ins w:id="1744" w:author="Ryan Lemos" w:date="2019-02-20T19:48:00Z"/>
        </w:rPr>
      </w:pPr>
      <w:ins w:id="1745" w:author="Ryan Lemos" w:date="2019-02-20T19:49:00Z">
        <w:r>
          <w:t xml:space="preserve">O aluno pode enviar uma dúvida a respeito de um determinado assunto. A inserção do assunto serviu para ajudar o professor a identificar sobre o que se trata a dúvida do aluno. </w:t>
        </w:r>
      </w:ins>
      <w:ins w:id="1746" w:author="Ryan Lemos" w:date="2019-02-20T19:50:00Z">
        <w:r>
          <w:t>O campo dúvida, refere-se a dúvida em si.</w:t>
        </w:r>
      </w:ins>
    </w:p>
    <w:p w14:paraId="7A86F5E5" w14:textId="77777777" w:rsidR="005D5225" w:rsidRDefault="005D5225">
      <w:pPr>
        <w:rPr>
          <w:ins w:id="1747" w:author="Ryan Lemos" w:date="2019-02-19T22:13:00Z"/>
        </w:rPr>
        <w:pPrChange w:id="1748" w:author="Ryan Lemos" w:date="2019-02-20T19:48:00Z">
          <w:pPr>
            <w:ind w:firstLine="0"/>
            <w:jc w:val="center"/>
          </w:pPr>
        </w:pPrChange>
      </w:pPr>
    </w:p>
    <w:p w14:paraId="26945505" w14:textId="77777777" w:rsidR="004D7A94" w:rsidRDefault="004D7A94" w:rsidP="00FB122B">
      <w:pPr>
        <w:ind w:firstLine="0"/>
        <w:jc w:val="center"/>
        <w:rPr>
          <w:ins w:id="1749" w:author="Ryan Lemos" w:date="2019-02-18T21:04:00Z"/>
        </w:rPr>
      </w:pPr>
      <w:ins w:id="1750" w:author="Ryan Lemos" w:date="2019-02-19T22:14:00Z">
        <w:r>
          <w:rPr>
            <w:noProof/>
          </w:rPr>
          <w:lastRenderedPageBreak/>
          <w:drawing>
            <wp:inline distT="0" distB="0" distL="0" distR="0" wp14:anchorId="69AB52F0" wp14:editId="6C99B5D9">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40298" cy="2591499"/>
                      </a:xfrm>
                      <a:prstGeom prst="rect">
                        <a:avLst/>
                      </a:prstGeom>
                    </pic:spPr>
                  </pic:pic>
                </a:graphicData>
              </a:graphic>
            </wp:inline>
          </w:drawing>
        </w:r>
      </w:ins>
    </w:p>
    <w:p w14:paraId="238E59FD" w14:textId="77777777" w:rsidR="00FB122B" w:rsidRDefault="00FB122B" w:rsidP="00FB122B">
      <w:pPr>
        <w:ind w:firstLine="0"/>
        <w:jc w:val="center"/>
        <w:rPr>
          <w:ins w:id="1751" w:author="Ryan Lemos" w:date="2019-02-18T21:04:00Z"/>
        </w:rPr>
      </w:pPr>
    </w:p>
    <w:p w14:paraId="271F0917" w14:textId="77777777" w:rsidR="00FB122B" w:rsidRDefault="00FB122B" w:rsidP="00FB122B">
      <w:pPr>
        <w:rPr>
          <w:ins w:id="1752" w:author="Ryan Lemos" w:date="2019-02-18T21:04:00Z"/>
        </w:rPr>
      </w:pPr>
      <w:ins w:id="1753" w:author="Ryan Lemos" w:date="2019-02-18T21:04:00Z">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ins>
      <w:ins w:id="1754" w:author="Ryan Lemos" w:date="2019-02-20T19:41:00Z">
        <w:r w:rsidR="00CD1ADB">
          <w:t>.</w:t>
        </w:r>
      </w:ins>
    </w:p>
    <w:p w14:paraId="6CAC8A73" w14:textId="77777777" w:rsidR="00FB122B" w:rsidRDefault="00FB122B" w:rsidP="00FB122B">
      <w:pPr>
        <w:ind w:firstLine="0"/>
        <w:jc w:val="center"/>
        <w:rPr>
          <w:ins w:id="1755" w:author="Ryan Lemos" w:date="2019-02-18T21:04:00Z"/>
        </w:rPr>
      </w:pPr>
    </w:p>
    <w:p w14:paraId="3248487A" w14:textId="77777777" w:rsidR="00FB122B" w:rsidRDefault="00FB122B" w:rsidP="00FB122B">
      <w:pPr>
        <w:ind w:firstLine="0"/>
        <w:jc w:val="center"/>
        <w:rPr>
          <w:ins w:id="1756" w:author="Ryan Lemos" w:date="2019-02-20T19:41:00Z"/>
        </w:rPr>
      </w:pPr>
      <w:ins w:id="1757" w:author="Ryan Lemos" w:date="2019-02-18T21:04:00Z">
        <w:r>
          <w:rPr>
            <w:noProof/>
          </w:rPr>
          <w:drawing>
            <wp:inline distT="0" distB="0" distL="0" distR="0" wp14:anchorId="5FE23EEA" wp14:editId="0594853B">
              <wp:extent cx="1911927" cy="914978"/>
              <wp:effectExtent l="152400" t="152400" r="165100" b="152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2025"/>
                      <a:stretch/>
                    </pic:blipFill>
                    <pic:spPr bwMode="auto">
                      <a:xfrm>
                        <a:off x="0" y="0"/>
                        <a:ext cx="1960608" cy="9382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14:paraId="1A113CF9" w14:textId="77777777" w:rsidR="00CD1ADB" w:rsidRDefault="00CD1ADB" w:rsidP="00FB122B">
      <w:pPr>
        <w:ind w:firstLine="0"/>
        <w:jc w:val="center"/>
        <w:rPr>
          <w:ins w:id="1758" w:author="Ryan Lemos" w:date="2019-02-20T19:41:00Z"/>
        </w:rPr>
      </w:pPr>
    </w:p>
    <w:p w14:paraId="225CEF54" w14:textId="77777777" w:rsidR="00CD1ADB" w:rsidRDefault="00CD1ADB">
      <w:pPr>
        <w:rPr>
          <w:ins w:id="1759" w:author="Ryan Lemos" w:date="2019-02-20T19:41:00Z"/>
        </w:rPr>
        <w:pPrChange w:id="1760" w:author="Ryan Lemos" w:date="2019-02-20T19:41:00Z">
          <w:pPr>
            <w:ind w:firstLine="0"/>
            <w:jc w:val="center"/>
          </w:pPr>
        </w:pPrChange>
      </w:pPr>
      <w:ins w:id="1761" w:author="Ryan Lemos" w:date="2019-02-20T19:41:00Z">
        <w:r>
          <w:t>A figura X demonstra como a estória foi implementada</w:t>
        </w:r>
      </w:ins>
      <w:ins w:id="1762" w:author="Ryan Lemos" w:date="2019-02-20T19:42:00Z">
        <w:r>
          <w:t>, uma vez que o aluno faz parte do segundo ano, então a listagem dos materiais é filtrada para materiais até o ano que o aluno está cursando. Há ta</w:t>
        </w:r>
      </w:ins>
      <w:ins w:id="1763" w:author="Ryan Lemos" w:date="2019-02-20T19:43:00Z">
        <w:r>
          <w:t>mbém a possibilidade de os materiais serem disponíveis a todos, o que pode ser visto pela primeira camada chamada “</w:t>
        </w:r>
        <w:r w:rsidRPr="00CD1ADB">
          <w:rPr>
            <w:i/>
            <w:rPrChange w:id="1764" w:author="Ryan Lemos" w:date="2019-02-20T19:43:00Z">
              <w:rPr/>
            </w:rPrChange>
          </w:rPr>
          <w:t xml:space="preserve">For </w:t>
        </w:r>
        <w:proofErr w:type="spellStart"/>
        <w:r w:rsidRPr="00CD1ADB">
          <w:rPr>
            <w:i/>
            <w:rPrChange w:id="1765" w:author="Ryan Lemos" w:date="2019-02-20T19:43:00Z">
              <w:rPr/>
            </w:rPrChange>
          </w:rPr>
          <w:t>All</w:t>
        </w:r>
        <w:proofErr w:type="spellEnd"/>
        <w:r w:rsidRPr="00CD1ADB">
          <w:rPr>
            <w:i/>
            <w:rPrChange w:id="1766" w:author="Ryan Lemos" w:date="2019-02-20T19:43:00Z">
              <w:rPr/>
            </w:rPrChange>
          </w:rPr>
          <w:t xml:space="preserve"> </w:t>
        </w:r>
        <w:proofErr w:type="spellStart"/>
        <w:r w:rsidRPr="00CD1ADB">
          <w:rPr>
            <w:i/>
            <w:rPrChange w:id="1767" w:author="Ryan Lemos" w:date="2019-02-20T19:43:00Z">
              <w:rPr/>
            </w:rPrChange>
          </w:rPr>
          <w:t>Years</w:t>
        </w:r>
        <w:proofErr w:type="spellEnd"/>
        <w:r>
          <w:t xml:space="preserve">”. </w:t>
        </w:r>
      </w:ins>
    </w:p>
    <w:p w14:paraId="62563F4F" w14:textId="77777777" w:rsidR="00CD1ADB" w:rsidRDefault="00CD1ADB" w:rsidP="00FB122B">
      <w:pPr>
        <w:ind w:firstLine="0"/>
        <w:jc w:val="center"/>
        <w:rPr>
          <w:ins w:id="1768" w:author="Ryan Lemos" w:date="2019-02-19T22:15:00Z"/>
        </w:rPr>
      </w:pPr>
    </w:p>
    <w:p w14:paraId="21C792B7" w14:textId="77777777" w:rsidR="00A922DB" w:rsidRDefault="00A922DB" w:rsidP="00FB122B">
      <w:pPr>
        <w:ind w:firstLine="0"/>
        <w:jc w:val="center"/>
        <w:rPr>
          <w:ins w:id="1769" w:author="Ryan Lemos" w:date="2019-02-20T20:45:00Z"/>
        </w:rPr>
      </w:pPr>
      <w:ins w:id="1770" w:author="Ryan Lemos" w:date="2019-02-19T22:15:00Z">
        <w:r>
          <w:rPr>
            <w:noProof/>
          </w:rPr>
          <w:lastRenderedPageBreak/>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50102" cy="2421473"/>
                      </a:xfrm>
                      <a:prstGeom prst="rect">
                        <a:avLst/>
                      </a:prstGeom>
                    </pic:spPr>
                  </pic:pic>
                </a:graphicData>
              </a:graphic>
            </wp:inline>
          </w:drawing>
        </w:r>
      </w:ins>
    </w:p>
    <w:p w14:paraId="0054483B" w14:textId="77777777" w:rsidR="006814E6" w:rsidRDefault="006814E6" w:rsidP="00FB122B">
      <w:pPr>
        <w:ind w:firstLine="0"/>
        <w:jc w:val="center"/>
        <w:rPr>
          <w:ins w:id="1771" w:author="Ryan Lemos" w:date="2019-02-20T20:45:00Z"/>
        </w:rPr>
      </w:pPr>
    </w:p>
    <w:p w14:paraId="3C63B96E" w14:textId="77777777" w:rsidR="006814E6" w:rsidRDefault="006814E6">
      <w:pPr>
        <w:rPr>
          <w:ins w:id="1772" w:author="Ryan Lemos" w:date="2019-02-20T20:45:00Z"/>
        </w:rPr>
        <w:pPrChange w:id="1773" w:author="Ryan Lemos" w:date="2019-02-20T20:45:00Z">
          <w:pPr>
            <w:ind w:firstLine="0"/>
            <w:jc w:val="center"/>
          </w:pPr>
        </w:pPrChange>
      </w:pPr>
      <w:ins w:id="1774" w:author="Ryan Lemos" w:date="2019-02-20T20:45:00Z">
        <w:r>
          <w:t xml:space="preserve">Ainda como aluno é possível que ele acesse o material cadastrado pelo professor. A </w:t>
        </w:r>
        <w:r w:rsidRPr="006814E6">
          <w:rPr>
            <w:highlight w:val="yellow"/>
            <w:rPrChange w:id="1775" w:author="Ryan Lemos" w:date="2019-02-20T20:46:00Z">
              <w:rPr/>
            </w:rPrChange>
          </w:rPr>
          <w:t>figu</w:t>
        </w:r>
      </w:ins>
      <w:ins w:id="1776" w:author="Ryan Lemos" w:date="2019-02-20T20:46:00Z">
        <w:r w:rsidRPr="006814E6">
          <w:rPr>
            <w:highlight w:val="yellow"/>
            <w:rPrChange w:id="1777" w:author="Ryan Lemos" w:date="2019-02-20T20:46:00Z">
              <w:rPr/>
            </w:rPrChange>
          </w:rPr>
          <w:t>ra X</w:t>
        </w:r>
        <w:r>
          <w:t xml:space="preserve"> representa a estória que descreve esse anseio do aluno.</w:t>
        </w:r>
      </w:ins>
    </w:p>
    <w:p w14:paraId="58CD7B11" w14:textId="77777777" w:rsidR="006814E6" w:rsidRDefault="006814E6" w:rsidP="00FB122B">
      <w:pPr>
        <w:ind w:firstLine="0"/>
        <w:jc w:val="center"/>
        <w:rPr>
          <w:ins w:id="1778" w:author="Ryan Lemos" w:date="2019-02-18T21:04:00Z"/>
        </w:rPr>
      </w:pPr>
    </w:p>
    <w:p w14:paraId="5DF715B0" w14:textId="77777777" w:rsidR="00FB122B" w:rsidRDefault="006814E6" w:rsidP="00FB122B">
      <w:pPr>
        <w:ind w:firstLine="0"/>
        <w:jc w:val="center"/>
        <w:rPr>
          <w:ins w:id="1779" w:author="Ryan Lemos" w:date="2019-02-20T20:46:00Z"/>
        </w:rPr>
      </w:pPr>
      <w:ins w:id="1780" w:author="Ryan Lemos" w:date="2019-02-20T20:44:00Z">
        <w:r>
          <w:rPr>
            <w:noProof/>
          </w:rPr>
          <w:drawing>
            <wp:inline distT="0" distB="0" distL="0" distR="0" wp14:anchorId="1A2D2EFE" wp14:editId="52709339">
              <wp:extent cx="2008907" cy="864870"/>
              <wp:effectExtent l="152400" t="152400" r="163195" b="16383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44594" cy="88023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B07EAF5" w14:textId="77777777" w:rsidR="006814E6" w:rsidRDefault="006814E6" w:rsidP="00FB122B">
      <w:pPr>
        <w:ind w:firstLine="0"/>
        <w:jc w:val="center"/>
        <w:rPr>
          <w:ins w:id="1781" w:author="Ryan Lemos" w:date="2019-02-20T20:46:00Z"/>
        </w:rPr>
      </w:pPr>
    </w:p>
    <w:p w14:paraId="29CDBA08" w14:textId="77777777" w:rsidR="006814E6" w:rsidRDefault="006814E6" w:rsidP="006814E6">
      <w:pPr>
        <w:rPr>
          <w:ins w:id="1782" w:author="Ryan Lemos" w:date="2019-02-20T20:49:00Z"/>
        </w:rPr>
      </w:pPr>
      <w:ins w:id="1783" w:author="Ryan Lemos" w:date="2019-02-20T20:46:00Z">
        <w:r>
          <w:t>A implementação dessa est</w:t>
        </w:r>
      </w:ins>
      <w:ins w:id="1784" w:author="Ryan Lemos" w:date="2019-02-20T20:47:00Z">
        <w:r>
          <w:t>ória é composta de algumas etapas</w:t>
        </w:r>
        <w:r w:rsidR="00987BE5">
          <w:t>. Na listagem dos materiais surge um botão com ícone de olho</w:t>
        </w:r>
      </w:ins>
      <w:ins w:id="1785" w:author="Ryan Lemos" w:date="2019-02-20T20:49:00Z">
        <w:r w:rsidR="00987BE5">
          <w:t xml:space="preserve"> conforme visto na </w:t>
        </w:r>
        <w:r w:rsidR="00987BE5" w:rsidRPr="00987BE5">
          <w:rPr>
            <w:highlight w:val="yellow"/>
            <w:rPrChange w:id="1786" w:author="Ryan Lemos" w:date="2019-02-20T20:49:00Z">
              <w:rPr/>
            </w:rPrChange>
          </w:rPr>
          <w:t>figura X</w:t>
        </w:r>
      </w:ins>
      <w:ins w:id="1787" w:author="Ryan Lemos" w:date="2019-02-20T20:47:00Z">
        <w:r w:rsidR="00987BE5">
          <w:t xml:space="preserve">. </w:t>
        </w:r>
      </w:ins>
      <w:ins w:id="1788" w:author="Ryan Lemos" w:date="2019-02-20T20:48:00Z">
        <w:r w:rsidR="00987BE5">
          <w:t>Porém ao clicar nesse botão, dependendo do tipo do material a interação pode mudar. Em caso de link o usuário será redirecionado a página referente ao link indicado.</w:t>
        </w:r>
      </w:ins>
      <w:ins w:id="1789" w:author="Ryan Lemos" w:date="2019-02-20T20:49:00Z">
        <w:r w:rsidR="00987BE5">
          <w:t xml:space="preserve"> </w:t>
        </w:r>
      </w:ins>
    </w:p>
    <w:p w14:paraId="546696A7" w14:textId="77777777" w:rsidR="00987BE5" w:rsidRDefault="00987BE5" w:rsidP="00987BE5">
      <w:pPr>
        <w:ind w:firstLine="0"/>
        <w:jc w:val="center"/>
        <w:rPr>
          <w:ins w:id="1790" w:author="Ryan Lemos" w:date="2019-02-20T20:50:00Z"/>
        </w:rPr>
      </w:pPr>
      <w:ins w:id="1791" w:author="Ryan Lemos" w:date="2019-02-20T20:50:00Z">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2511" cy="2281863"/>
                      </a:xfrm>
                      <a:prstGeom prst="rect">
                        <a:avLst/>
                      </a:prstGeom>
                    </pic:spPr>
                  </pic:pic>
                </a:graphicData>
              </a:graphic>
            </wp:inline>
          </w:drawing>
        </w:r>
      </w:ins>
    </w:p>
    <w:p w14:paraId="7EAE6506" w14:textId="77777777" w:rsidR="00987BE5" w:rsidRDefault="00987BE5" w:rsidP="00987BE5">
      <w:pPr>
        <w:ind w:firstLine="0"/>
        <w:jc w:val="center"/>
        <w:rPr>
          <w:ins w:id="1792" w:author="Ryan Lemos" w:date="2019-02-20T20:50:00Z"/>
        </w:rPr>
      </w:pPr>
    </w:p>
    <w:p w14:paraId="036687A7" w14:textId="77777777" w:rsidR="00987BE5" w:rsidRPr="00151354" w:rsidRDefault="00987BE5">
      <w:pPr>
        <w:rPr>
          <w:ins w:id="1793" w:author="Ryan Lemos" w:date="2019-02-20T20:46:00Z"/>
        </w:rPr>
        <w:pPrChange w:id="1794" w:author="Ryan Lemos" w:date="2019-02-20T20:50:00Z">
          <w:pPr>
            <w:ind w:firstLine="0"/>
            <w:jc w:val="center"/>
          </w:pPr>
        </w:pPrChange>
      </w:pPr>
      <w:ins w:id="1795" w:author="Ryan Lemos" w:date="2019-02-20T20:50:00Z">
        <w:r>
          <w:lastRenderedPageBreak/>
          <w:t>Em caso de áudio</w:t>
        </w:r>
      </w:ins>
      <w:ins w:id="1796" w:author="Ryan Lemos" w:date="2019-02-20T20:51:00Z">
        <w:r>
          <w:t xml:space="preserve">, surgirá uma tela em que o aluno pode escutar o áudio. </w:t>
        </w:r>
        <w:r w:rsidRPr="00987BE5">
          <w:rPr>
            <w:highlight w:val="yellow"/>
            <w:rPrChange w:id="1797" w:author="Ryan Lemos" w:date="2019-02-20T20:51:00Z">
              <w:rPr/>
            </w:rPrChange>
          </w:rPr>
          <w:t>A figura X</w:t>
        </w:r>
        <w:r>
          <w:t xml:space="preserve"> demonstra como é essa interface de visualização de materiais de áudio pelo aluno.</w:t>
        </w:r>
      </w:ins>
      <w:ins w:id="1798" w:author="Ryan Lemos" w:date="2019-03-02T08:37:00Z">
        <w:r w:rsidR="00151354">
          <w:t xml:space="preserve"> O </w:t>
        </w:r>
        <w:proofErr w:type="spellStart"/>
        <w:r w:rsidR="00151354">
          <w:t>Laravel</w:t>
        </w:r>
        <w:proofErr w:type="spellEnd"/>
        <w:r w:rsidR="00151354">
          <w:t xml:space="preserve"> conta com um sistema capaz de manipular o sistema de arquivos do servidor</w:t>
        </w:r>
      </w:ins>
      <w:ins w:id="1799" w:author="Ryan Lemos" w:date="2019-03-02T08:38:00Z">
        <w:r w:rsidR="00151354">
          <w:t>.</w:t>
        </w:r>
      </w:ins>
      <w:ins w:id="1800" w:author="Ryan Lemos" w:date="2019-03-02T08:37:00Z">
        <w:r w:rsidR="00151354">
          <w:t xml:space="preserve"> </w:t>
        </w:r>
      </w:ins>
      <w:ins w:id="1801" w:author="Ryan Lemos" w:date="2019-03-02T08:38:00Z">
        <w:r w:rsidR="00151354">
          <w:t>A</w:t>
        </w:r>
      </w:ins>
      <w:ins w:id="1802" w:author="Ryan Lemos" w:date="2019-03-02T08:37:00Z">
        <w:r w:rsidR="00151354">
          <w:t>ssim o cadastro de arquivos, bem como a sua recuperação é feita de maneira bem simples</w:t>
        </w:r>
      </w:ins>
      <w:ins w:id="1803" w:author="Ryan Lemos" w:date="2019-03-02T08:38:00Z">
        <w:r w:rsidR="00151354">
          <w:t xml:space="preserve"> pelo </w:t>
        </w:r>
        <w:proofErr w:type="spellStart"/>
        <w:r w:rsidR="00151354" w:rsidRPr="00151354">
          <w:rPr>
            <w:i/>
            <w:rPrChange w:id="1804" w:author="Ryan Lemos" w:date="2019-03-02T08:38:00Z">
              <w:rPr/>
            </w:rPrChange>
          </w:rPr>
          <w:t>frontend</w:t>
        </w:r>
        <w:proofErr w:type="spellEnd"/>
        <w:r w:rsidR="00151354">
          <w:t xml:space="preserve"> que somente deve identificar o caminho do arquivo no </w:t>
        </w:r>
        <w:proofErr w:type="spellStart"/>
        <w:r w:rsidR="00151354" w:rsidRPr="00151354">
          <w:rPr>
            <w:i/>
            <w:rPrChange w:id="1805" w:author="Ryan Lemos" w:date="2019-03-02T08:38:00Z">
              <w:rPr/>
            </w:rPrChange>
          </w:rPr>
          <w:t>backend</w:t>
        </w:r>
        <w:proofErr w:type="spellEnd"/>
        <w:r w:rsidR="00151354">
          <w:t>.</w:t>
        </w:r>
      </w:ins>
    </w:p>
    <w:p w14:paraId="0F6EB783" w14:textId="77777777" w:rsidR="006814E6" w:rsidRDefault="006814E6" w:rsidP="00FB122B">
      <w:pPr>
        <w:ind w:firstLine="0"/>
        <w:jc w:val="center"/>
        <w:rPr>
          <w:ins w:id="1806" w:author="Ryan Lemos" w:date="2019-02-20T20:45:00Z"/>
        </w:rPr>
      </w:pPr>
    </w:p>
    <w:p w14:paraId="2582C5A7" w14:textId="77777777" w:rsidR="006814E6" w:rsidRDefault="00987BE5" w:rsidP="00FB122B">
      <w:pPr>
        <w:ind w:firstLine="0"/>
        <w:jc w:val="center"/>
        <w:rPr>
          <w:ins w:id="1807" w:author="Ryan Lemos" w:date="2019-02-20T20:52:00Z"/>
        </w:rPr>
      </w:pPr>
      <w:ins w:id="1808" w:author="Ryan Lemos" w:date="2019-02-20T20:52:00Z">
        <w:r>
          <w:rPr>
            <w:noProof/>
          </w:rPr>
          <w:drawing>
            <wp:inline distT="0" distB="0" distL="0" distR="0" wp14:anchorId="0C18214B" wp14:editId="14C1FDE9">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92241" cy="2254799"/>
                      </a:xfrm>
                      <a:prstGeom prst="rect">
                        <a:avLst/>
                      </a:prstGeom>
                    </pic:spPr>
                  </pic:pic>
                </a:graphicData>
              </a:graphic>
            </wp:inline>
          </w:drawing>
        </w:r>
      </w:ins>
    </w:p>
    <w:p w14:paraId="24E55FD3" w14:textId="77777777" w:rsidR="00987BE5" w:rsidRDefault="00987BE5" w:rsidP="00FB122B">
      <w:pPr>
        <w:ind w:firstLine="0"/>
        <w:jc w:val="center"/>
        <w:rPr>
          <w:ins w:id="1809" w:author="Ryan Lemos" w:date="2019-02-18T21:04:00Z"/>
        </w:rPr>
      </w:pPr>
    </w:p>
    <w:p w14:paraId="0E99F86C" w14:textId="09C9C4DD" w:rsidR="00FB122B" w:rsidRDefault="00FB122B" w:rsidP="00FB122B">
      <w:pPr>
        <w:rPr>
          <w:ins w:id="1810" w:author="Ryan Lemos" w:date="2019-08-07T19:24:00Z"/>
        </w:rPr>
      </w:pPr>
      <w:ins w:id="1811" w:author="Ryan Lemos" w:date="2019-02-18T21:04: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14:paraId="1C9208B0" w14:textId="77777777" w:rsidR="009A2E13" w:rsidRDefault="009A2E13" w:rsidP="00FB122B">
      <w:pPr>
        <w:rPr>
          <w:ins w:id="1812" w:author="Ryan Lemos" w:date="2019-02-18T21:04:00Z"/>
        </w:rPr>
      </w:pPr>
    </w:p>
    <w:p w14:paraId="43DC07BF" w14:textId="2D8CF9B6" w:rsidR="00FB122B" w:rsidRDefault="00FB122B" w:rsidP="00FB122B">
      <w:pPr>
        <w:ind w:firstLine="0"/>
        <w:jc w:val="center"/>
        <w:rPr>
          <w:ins w:id="1813" w:author="Ryan Lemos" w:date="2019-08-07T19:24:00Z"/>
        </w:rPr>
      </w:pPr>
      <w:ins w:id="1814" w:author="Ryan Lemos" w:date="2019-02-18T21:04:00Z">
        <w:r>
          <w:rPr>
            <w:noProof/>
          </w:rPr>
          <w:drawing>
            <wp:inline distT="0" distB="0" distL="0" distR="0" wp14:anchorId="713687F1" wp14:editId="540A2083">
              <wp:extent cx="1885950" cy="1008983"/>
              <wp:effectExtent l="171450" t="171450" r="152400" b="1536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5589" cy="10408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145486F3" w14:textId="77777777" w:rsidR="009A2E13" w:rsidRDefault="009A2E13" w:rsidP="00FB122B">
      <w:pPr>
        <w:ind w:firstLine="0"/>
        <w:jc w:val="center"/>
        <w:rPr>
          <w:ins w:id="1815" w:author="Ryan Lemos" w:date="2019-02-19T22:17:00Z"/>
        </w:rPr>
      </w:pPr>
    </w:p>
    <w:p w14:paraId="6B221349" w14:textId="77777777" w:rsidR="00A922DB" w:rsidRDefault="00CD1ADB" w:rsidP="00CD1ADB">
      <w:pPr>
        <w:rPr>
          <w:ins w:id="1816" w:author="Ryan Lemos" w:date="2019-02-20T19:45:00Z"/>
        </w:rPr>
      </w:pPr>
      <w:ins w:id="1817" w:author="Ryan Lemos" w:date="2019-02-20T19:44:00Z">
        <w:r>
          <w:t>Assim que o aluno clica sobre o ícone de notificações, a notificação referente a resposta da dúvida surge. Ele é informado a respeito de qual dúvida foi res</w:t>
        </w:r>
      </w:ins>
      <w:ins w:id="1818" w:author="Ryan Lemos" w:date="2019-02-20T19:45:00Z">
        <w:r>
          <w:t>pondida e ao clicar sobre o texto, o aluno é direcionado para a visualização da dúvida. Assim ele pode ver a resposta dada pelo professor a sua dúvida.</w:t>
        </w:r>
      </w:ins>
    </w:p>
    <w:p w14:paraId="154ABCC0" w14:textId="77777777" w:rsidR="00CD1ADB" w:rsidRDefault="00CD1ADB">
      <w:pPr>
        <w:rPr>
          <w:ins w:id="1819" w:author="Ryan Lemos" w:date="2019-02-19T22:18:00Z"/>
        </w:rPr>
        <w:pPrChange w:id="1820" w:author="Ryan Lemos" w:date="2019-02-20T19:44:00Z">
          <w:pPr>
            <w:ind w:firstLine="0"/>
            <w:jc w:val="center"/>
          </w:pPr>
        </w:pPrChange>
      </w:pPr>
    </w:p>
    <w:p w14:paraId="6F37D482" w14:textId="77777777" w:rsidR="00A922DB" w:rsidRDefault="00A922DB" w:rsidP="00FB122B">
      <w:pPr>
        <w:ind w:firstLine="0"/>
        <w:jc w:val="center"/>
        <w:rPr>
          <w:ins w:id="1821" w:author="Ryan Lemos" w:date="2019-02-18T21:04:00Z"/>
        </w:rPr>
      </w:pPr>
      <w:ins w:id="1822" w:author="Ryan Lemos" w:date="2019-02-19T22:18:00Z">
        <w:r>
          <w:rPr>
            <w:noProof/>
          </w:rPr>
          <w:lastRenderedPageBreak/>
          <w:drawing>
            <wp:inline distT="0" distB="0" distL="0" distR="0" wp14:anchorId="238E1417" wp14:editId="1CA5694F">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12904" cy="1355987"/>
                      </a:xfrm>
                      <a:prstGeom prst="rect">
                        <a:avLst/>
                      </a:prstGeom>
                    </pic:spPr>
                  </pic:pic>
                </a:graphicData>
              </a:graphic>
            </wp:inline>
          </w:drawing>
        </w:r>
      </w:ins>
    </w:p>
    <w:p w14:paraId="4BE0795C" w14:textId="77777777" w:rsidR="006002C8" w:rsidRPr="007216C5" w:rsidRDefault="006002C8" w:rsidP="006002C8">
      <w:pPr>
        <w:rPr>
          <w:moveTo w:id="1823" w:author="Ryan Lemos" w:date="2019-02-20T11:37:00Z"/>
        </w:rPr>
      </w:pPr>
      <w:moveToRangeStart w:id="1824" w:author="Ryan Lemos" w:date="2019-02-20T11:37:00Z" w:name="move1555083"/>
    </w:p>
    <w:p w14:paraId="6C9C7DD2" w14:textId="46FCF478" w:rsidR="00410493" w:rsidRPr="00A118AA" w:rsidDel="009A2E13" w:rsidRDefault="006002C8">
      <w:pPr>
        <w:rPr>
          <w:del w:id="1825" w:author="Ryan Lemos" w:date="2019-08-07T19:31:00Z"/>
          <w:moveTo w:id="1826" w:author="Ryan Lemos" w:date="2019-02-20T11:37:00Z"/>
        </w:rPr>
        <w:pPrChange w:id="1827" w:author="Ryan Lemos" w:date="2019-02-25T09:22:00Z">
          <w:pPr>
            <w:pStyle w:val="Ttulo3"/>
          </w:pPr>
        </w:pPrChange>
      </w:pPr>
      <w:moveTo w:id="1828" w:author="Ryan Lemos" w:date="2019-02-20T11:37:00Z">
        <w:del w:id="1829" w:author="Ryan Lemos" w:date="2019-08-07T19:31:00Z">
          <w:r w:rsidDel="009A2E13">
            <w:delText>Testes</w:delText>
          </w:r>
        </w:del>
      </w:moveTo>
    </w:p>
    <w:moveToRangeEnd w:id="1824"/>
    <w:p w14:paraId="2156491D" w14:textId="77777777" w:rsidR="00FB122B" w:rsidRPr="006D241F" w:rsidRDefault="00FB122B">
      <w:pPr>
        <w:rPr>
          <w:ins w:id="1830" w:author="Ryan Lemos" w:date="2019-02-18T21:04:00Z"/>
          <w:lang w:val="en-US"/>
          <w:rPrChange w:id="1831" w:author="Ryan Lemos" w:date="2019-05-22T10:18:00Z">
            <w:rPr>
              <w:ins w:id="1832" w:author="Ryan Lemos" w:date="2019-02-18T21:04:00Z"/>
            </w:rPr>
          </w:rPrChange>
        </w:rPr>
        <w:pPrChange w:id="1833" w:author="Ryan Lemos" w:date="2019-02-18T21:04:00Z">
          <w:pPr>
            <w:pStyle w:val="Ttulo2"/>
          </w:pPr>
        </w:pPrChange>
      </w:pPr>
    </w:p>
    <w:p w14:paraId="063F9C54" w14:textId="77777777" w:rsidR="003C127D" w:rsidRDefault="003C127D" w:rsidP="007216C5">
      <w:pPr>
        <w:pStyle w:val="Ttulo2"/>
        <w:rPr>
          <w:ins w:id="1834" w:author="Ryan Lemos" w:date="2019-05-19T16:34:00Z"/>
        </w:rPr>
      </w:pPr>
      <w:bookmarkStart w:id="1835" w:name="_Toc16102723"/>
      <w:ins w:id="1836" w:author="Ryan Lemos" w:date="2019-04-27T18:00:00Z">
        <w:r>
          <w:t>Release 2 – Banco de questões</w:t>
        </w:r>
      </w:ins>
      <w:bookmarkEnd w:id="1835"/>
    </w:p>
    <w:p w14:paraId="515CFE3C" w14:textId="77777777" w:rsidR="00B224BF" w:rsidRPr="006D241F" w:rsidRDefault="00B224BF">
      <w:pPr>
        <w:rPr>
          <w:ins w:id="1837" w:author="Ryan Lemos" w:date="2019-05-19T16:33:00Z"/>
        </w:rPr>
        <w:pPrChange w:id="1838" w:author="Ryan Lemos" w:date="2019-05-19T16:34:00Z">
          <w:pPr>
            <w:pStyle w:val="Ttulo2"/>
          </w:pPr>
        </w:pPrChange>
      </w:pPr>
    </w:p>
    <w:p w14:paraId="2FED62C1" w14:textId="44E79FEF" w:rsidR="00E33640" w:rsidRDefault="00B224BF">
      <w:pPr>
        <w:rPr>
          <w:ins w:id="1839" w:author="Ryan Lemos" w:date="2019-05-19T16:28:00Z"/>
        </w:rPr>
        <w:pPrChange w:id="1840" w:author="Ryan Lemos" w:date="2019-08-07T19:32:00Z">
          <w:pPr>
            <w:spacing w:line="240" w:lineRule="auto"/>
            <w:ind w:firstLine="0"/>
            <w:jc w:val="left"/>
            <w:outlineLvl w:val="9"/>
          </w:pPr>
        </w:pPrChange>
      </w:pPr>
      <w:ins w:id="1841" w:author="Ryan Lemos" w:date="2019-05-19T16:33:00Z">
        <w:r>
          <w:t xml:space="preserve">No release 2 foi-se proposto </w:t>
        </w:r>
      </w:ins>
      <w:ins w:id="1842" w:author="Ryan Lemos" w:date="2019-05-19T16:34:00Z">
        <w:r>
          <w:t xml:space="preserve">a implementação do banco de questões, juntamente com a gestão das atividades e a sua vinculação a um aluno/turma. Diversos aspectos foram discutidos com </w:t>
        </w:r>
      </w:ins>
      <w:ins w:id="1843" w:author="Ryan Lemos" w:date="2019-05-19T16:35:00Z">
        <w:r>
          <w:t>um dos</w:t>
        </w:r>
      </w:ins>
      <w:ins w:id="1844" w:author="Ryan Lemos" w:date="2019-05-19T16:34:00Z">
        <w:r>
          <w:t xml:space="preserve"> professores da </w:t>
        </w:r>
      </w:ins>
      <w:ins w:id="1845" w:author="Ryan Lemos" w:date="2019-05-19T16:35:00Z">
        <w:r>
          <w:t xml:space="preserve">escola. Como por exemplo o funcionamento do sistema de pontuação da escola, prazos para entrega de atividades, tipos de questões </w:t>
        </w:r>
      </w:ins>
      <w:ins w:id="1846" w:author="Ryan Lemos" w:date="2019-05-19T16:36:00Z">
        <w:r>
          <w:t>utilizadas etc. A partir disso concebeu-se o que se acredita ser uma solução</w:t>
        </w:r>
      </w:ins>
      <w:ins w:id="1847" w:author="Ryan Lemos" w:date="2019-05-19T16:37:00Z">
        <w:r>
          <w:t xml:space="preserve"> para as atividades</w:t>
        </w:r>
      </w:ins>
      <w:ins w:id="1848" w:author="Ryan Lemos" w:date="2019-05-19T16:36:00Z">
        <w:r>
          <w:t xml:space="preserve"> capaz de </w:t>
        </w:r>
      </w:ins>
      <w:ins w:id="1849" w:author="Ryan Lemos" w:date="2019-05-19T16:37:00Z">
        <w:r>
          <w:t>incluir não somente a escola estudada, mas também pode ser utilizada por outras escolas de idioma.</w:t>
        </w:r>
      </w:ins>
    </w:p>
    <w:p w14:paraId="40F24F3E" w14:textId="77777777" w:rsidR="00E33640" w:rsidRPr="006D241F" w:rsidRDefault="00E33640">
      <w:pPr>
        <w:rPr>
          <w:ins w:id="1850" w:author="Ryan Lemos" w:date="2019-04-27T18:03:00Z"/>
        </w:rPr>
        <w:pPrChange w:id="1851" w:author="Ryan Lemos" w:date="2019-05-19T16:28:00Z">
          <w:pPr>
            <w:pStyle w:val="Ttulo4"/>
          </w:pPr>
        </w:pPrChange>
      </w:pPr>
    </w:p>
    <w:p w14:paraId="16F9B1C3" w14:textId="13BFE132" w:rsidR="003C127D" w:rsidRDefault="003C127D" w:rsidP="003C127D">
      <w:pPr>
        <w:pStyle w:val="Ttulo3"/>
        <w:rPr>
          <w:ins w:id="1852" w:author="Ryan Lemos" w:date="2019-04-27T18:22:00Z"/>
        </w:rPr>
      </w:pPr>
      <w:bookmarkStart w:id="1853" w:name="_Toc16102724"/>
      <w:ins w:id="1854" w:author="Ryan Lemos" w:date="2019-04-27T18:04:00Z">
        <w:r>
          <w:t>Sistema desenvolvido</w:t>
        </w:r>
      </w:ins>
      <w:bookmarkEnd w:id="1853"/>
    </w:p>
    <w:p w14:paraId="042544A2" w14:textId="77777777" w:rsidR="000E3B98" w:rsidRDefault="000E3B98" w:rsidP="000E3B98">
      <w:pPr>
        <w:rPr>
          <w:ins w:id="1855" w:author="Ryan Lemos" w:date="2019-04-27T18:22:00Z"/>
        </w:rPr>
      </w:pPr>
    </w:p>
    <w:p w14:paraId="24C6B692" w14:textId="77777777" w:rsidR="000E3B98" w:rsidRDefault="000E3B98" w:rsidP="000E3B98">
      <w:pPr>
        <w:rPr>
          <w:ins w:id="1856" w:author="Ryan Lemos" w:date="2019-04-27T18:22:00Z"/>
        </w:rPr>
      </w:pPr>
      <w:ins w:id="1857" w:author="Ryan Lemos" w:date="2019-04-27T18:23:00Z">
        <w:r>
          <w:t>Uma das funcionalidades especificadas no projeto e de maior importância para a aplicação foi o banco de questõe</w:t>
        </w:r>
      </w:ins>
      <w:ins w:id="1858" w:author="Ryan Lemos" w:date="2019-04-27T18:24:00Z">
        <w:r>
          <w:t>s.</w:t>
        </w:r>
      </w:ins>
      <w:ins w:id="1859" w:author="Ryan Lemos" w:date="2019-04-27T18:23:00Z">
        <w:r>
          <w:t xml:space="preserve"> </w:t>
        </w:r>
      </w:ins>
      <w:ins w:id="1860" w:author="Ryan Lemos" w:date="2019-04-27T18:24:00Z">
        <w:r>
          <w:t>Atrelado ao banco,</w:t>
        </w:r>
      </w:ins>
      <w:ins w:id="1861" w:author="Ryan Lemos" w:date="2019-04-27T18:23:00Z">
        <w:r>
          <w:t xml:space="preserve"> a geração de atividades de maneira </w:t>
        </w:r>
      </w:ins>
      <w:ins w:id="1862" w:author="Ryan Lemos" w:date="2019-04-27T18:24:00Z">
        <w:r>
          <w:t>automática</w:t>
        </w:r>
      </w:ins>
      <w:ins w:id="1863" w:author="Ryan Lemos" w:date="2019-04-27T18:23:00Z">
        <w:r>
          <w:t xml:space="preserve"> </w:t>
        </w:r>
      </w:ins>
      <w:ins w:id="1864" w:author="Ryan Lemos" w:date="2019-04-27T18:24:00Z">
        <w:r>
          <w:t>a partir da escolha de filtros. Essa seção visa apresentar como for</w:t>
        </w:r>
      </w:ins>
      <w:ins w:id="1865" w:author="Ryan Lemos" w:date="2019-04-27T18:25:00Z">
        <w:r>
          <w:t>am desenvolvidas essas funcionalidades e quais estratégias foram usadas para facilitar um processo consideravelmente complexo tendo em vista as diversas var</w:t>
        </w:r>
      </w:ins>
      <w:ins w:id="1866" w:author="Ryan Lemos" w:date="2019-04-27T18:26:00Z">
        <w:r>
          <w:t>iáveis que compõem uma atividade, suas questões e sua execução.</w:t>
        </w:r>
      </w:ins>
      <w:ins w:id="1867" w:author="Ryan Lemos" w:date="2019-04-27T18:25:00Z">
        <w:r>
          <w:t xml:space="preserve"> </w:t>
        </w:r>
      </w:ins>
      <w:ins w:id="1868" w:author="Ryan Lemos" w:date="2019-04-27T18:24:00Z">
        <w:r>
          <w:t xml:space="preserve"> </w:t>
        </w:r>
      </w:ins>
    </w:p>
    <w:p w14:paraId="7656CFF5" w14:textId="77777777" w:rsidR="000E3B98" w:rsidRPr="004C0224" w:rsidRDefault="000E3B98">
      <w:pPr>
        <w:rPr>
          <w:ins w:id="1869" w:author="Ryan Lemos" w:date="2019-04-27T18:04:00Z"/>
        </w:rPr>
        <w:pPrChange w:id="1870" w:author="Ryan Lemos" w:date="2019-04-27T18:22:00Z">
          <w:pPr>
            <w:pStyle w:val="Ttulo3"/>
          </w:pPr>
        </w:pPrChange>
      </w:pPr>
    </w:p>
    <w:p w14:paraId="7B74F0CC" w14:textId="77777777" w:rsidR="003C127D" w:rsidRDefault="003C127D" w:rsidP="003C127D">
      <w:pPr>
        <w:pStyle w:val="Ttulo4"/>
        <w:rPr>
          <w:ins w:id="1871" w:author="Ryan Lemos" w:date="2019-04-27T18:06:00Z"/>
        </w:rPr>
      </w:pPr>
      <w:bookmarkStart w:id="1872" w:name="_Toc16102725"/>
      <w:ins w:id="1873" w:author="Ryan Lemos" w:date="2019-04-27T18:05:00Z">
        <w:r>
          <w:t>Professor</w:t>
        </w:r>
      </w:ins>
      <w:bookmarkEnd w:id="1872"/>
    </w:p>
    <w:p w14:paraId="5046B99F" w14:textId="77777777" w:rsidR="003C127D" w:rsidRDefault="003C127D" w:rsidP="003C127D">
      <w:pPr>
        <w:rPr>
          <w:ins w:id="1874" w:author="Ryan Lemos" w:date="2019-04-27T18:26:00Z"/>
        </w:rPr>
      </w:pPr>
    </w:p>
    <w:p w14:paraId="444BD7D0" w14:textId="77777777" w:rsidR="002D05BB" w:rsidRDefault="008D6124" w:rsidP="003C127D">
      <w:pPr>
        <w:rPr>
          <w:ins w:id="1875" w:author="Ryan Lemos" w:date="2019-05-19T16:38:00Z"/>
        </w:rPr>
      </w:pPr>
      <w:ins w:id="1876" w:author="Ryan Lemos" w:date="2019-04-27T18:27:00Z">
        <w:r>
          <w:t xml:space="preserve">A primeira estória definida para o segundo release </w:t>
        </w:r>
      </w:ins>
      <w:ins w:id="1877" w:author="Ryan Lemos" w:date="2019-04-27T18:28:00Z">
        <w:r w:rsidR="002D05BB">
          <w:t xml:space="preserve">se trata de uma característica que uma questão pode ter que se </w:t>
        </w:r>
      </w:ins>
      <w:ins w:id="1878" w:author="Ryan Lemos" w:date="2019-04-27T18:29:00Z">
        <w:r w:rsidR="002D05BB">
          <w:t xml:space="preserve">diz respeito </w:t>
        </w:r>
      </w:ins>
      <w:ins w:id="1879" w:author="Ryan Lemos" w:date="2019-04-27T18:28:00Z">
        <w:r w:rsidR="002D05BB">
          <w:t>ao seu assunto</w:t>
        </w:r>
      </w:ins>
      <w:ins w:id="1880" w:author="Ryan Lemos" w:date="2019-04-27T18:29:00Z">
        <w:r w:rsidR="002D05BB">
          <w:t xml:space="preserve">, o que aquela questão se refere. </w:t>
        </w:r>
      </w:ins>
      <w:ins w:id="1881" w:author="Ryan Lemos" w:date="2019-04-27T18:30:00Z">
        <w:r w:rsidR="002D05BB">
          <w:t xml:space="preserve">Essa estória pode ser identificada pela </w:t>
        </w:r>
        <w:r w:rsidR="002D05BB" w:rsidRPr="002D05BB">
          <w:rPr>
            <w:highlight w:val="yellow"/>
            <w:rPrChange w:id="1882" w:author="Ryan Lemos" w:date="2019-04-27T18:30:00Z">
              <w:rPr/>
            </w:rPrChange>
          </w:rPr>
          <w:t>figura X</w:t>
        </w:r>
        <w:r w:rsidR="002D05BB">
          <w:t xml:space="preserve">. </w:t>
        </w:r>
      </w:ins>
    </w:p>
    <w:p w14:paraId="2CA3123E" w14:textId="77777777" w:rsidR="00B224BF" w:rsidRDefault="00B224BF" w:rsidP="003C127D">
      <w:pPr>
        <w:rPr>
          <w:ins w:id="1883" w:author="Ryan Lemos" w:date="2019-04-27T18:35:00Z"/>
        </w:rPr>
      </w:pPr>
    </w:p>
    <w:p w14:paraId="06FF9989" w14:textId="77777777" w:rsidR="002D05BB" w:rsidRDefault="002D05BB" w:rsidP="002D05BB">
      <w:pPr>
        <w:ind w:firstLine="0"/>
        <w:jc w:val="center"/>
        <w:rPr>
          <w:ins w:id="1884" w:author="Ryan Lemos" w:date="2019-05-19T16:38:00Z"/>
        </w:rPr>
      </w:pPr>
      <w:ins w:id="1885" w:author="Ryan Lemos" w:date="2019-04-27T18:37:00Z">
        <w:r>
          <w:rPr>
            <w:noProof/>
          </w:rPr>
          <w:lastRenderedPageBreak/>
          <w:drawing>
            <wp:inline distT="0" distB="0" distL="0" distR="0" wp14:anchorId="3F8F8357" wp14:editId="7FAE8501">
              <wp:extent cx="1870364" cy="1365123"/>
              <wp:effectExtent l="0" t="0" r="0" b="698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86325" cy="1376772"/>
                      </a:xfrm>
                      <a:prstGeom prst="roundRect">
                        <a:avLst>
                          <a:gd name="adj" fmla="val 8594"/>
                        </a:avLst>
                      </a:prstGeom>
                      <a:solidFill>
                        <a:srgbClr val="FFFFFF">
                          <a:shade val="85000"/>
                        </a:srgbClr>
                      </a:solidFill>
                      <a:ln>
                        <a:noFill/>
                      </a:ln>
                      <a:effectLst/>
                    </pic:spPr>
                  </pic:pic>
                </a:graphicData>
              </a:graphic>
            </wp:inline>
          </w:drawing>
        </w:r>
      </w:ins>
    </w:p>
    <w:p w14:paraId="16B1DB6A" w14:textId="77777777" w:rsidR="00B224BF" w:rsidRDefault="00B224BF" w:rsidP="002D05BB">
      <w:pPr>
        <w:ind w:firstLine="0"/>
        <w:jc w:val="center"/>
        <w:rPr>
          <w:ins w:id="1886" w:author="Ryan Lemos" w:date="2019-04-27T18:37:00Z"/>
        </w:rPr>
      </w:pPr>
    </w:p>
    <w:p w14:paraId="403B1F4A" w14:textId="77777777" w:rsidR="002D05BB" w:rsidRDefault="00C0541F" w:rsidP="00C0541F">
      <w:pPr>
        <w:rPr>
          <w:ins w:id="1887" w:author="Ryan Lemos" w:date="2019-04-27T18:50:00Z"/>
        </w:rPr>
      </w:pPr>
      <w:ins w:id="1888" w:author="Ryan Lemos" w:date="2019-04-27T18:38:00Z">
        <w:r>
          <w:t xml:space="preserve">Como descrito na </w:t>
        </w:r>
        <w:r w:rsidRPr="00C0541F">
          <w:rPr>
            <w:highlight w:val="yellow"/>
            <w:rPrChange w:id="1889" w:author="Ryan Lemos" w:date="2019-04-27T18:38:00Z">
              <w:rPr/>
            </w:rPrChange>
          </w:rPr>
          <w:t>figura X</w:t>
        </w:r>
        <w:r>
          <w:t xml:space="preserve"> essa estória apresenta algumas restrições. Uma delas serve para barr</w:t>
        </w:r>
      </w:ins>
      <w:ins w:id="1890" w:author="Ryan Lemos" w:date="2019-04-27T18:39:00Z">
        <w:r>
          <w:t xml:space="preserve">ar o professor em caso de tentativa de exclusão de um assunto que já pertença a uma questão. </w:t>
        </w:r>
      </w:ins>
      <w:ins w:id="1891" w:author="Ryan Lemos" w:date="2019-04-27T18:40:00Z">
        <w:r>
          <w:t xml:space="preserve">Isso serve para evitar inconsistências. Apesar de o sistema estar utilizando um recurso do framework </w:t>
        </w:r>
        <w:proofErr w:type="spellStart"/>
        <w:r>
          <w:t>Lara</w:t>
        </w:r>
      </w:ins>
      <w:ins w:id="1892" w:author="Ryan Lemos" w:date="2019-04-27T18:41:00Z">
        <w:r>
          <w:t>vel</w:t>
        </w:r>
        <w:proofErr w:type="spellEnd"/>
        <w:r>
          <w:t xml:space="preserve">, chamado </w:t>
        </w:r>
        <w:r w:rsidRPr="00C0541F">
          <w:rPr>
            <w:i/>
            <w:rPrChange w:id="1893" w:author="Ryan Lemos" w:date="2019-04-27T18:41:00Z">
              <w:rPr/>
            </w:rPrChange>
          </w:rPr>
          <w:t>soft</w:t>
        </w:r>
        <w:r>
          <w:t xml:space="preserve"> </w:t>
        </w:r>
        <w:r w:rsidRPr="00C0541F">
          <w:rPr>
            <w:i/>
            <w:rPrChange w:id="1894" w:author="Ryan Lemos" w:date="2019-04-27T18:41:00Z">
              <w:rPr/>
            </w:rPrChange>
          </w:rPr>
          <w:t>deletes</w:t>
        </w:r>
        <w:r>
          <w:t>, que evita a exclusão definitiva de um registro</w:t>
        </w:r>
      </w:ins>
      <w:ins w:id="1895" w:author="Ryan Lemos" w:date="2019-04-27T18:43:00Z">
        <w:r>
          <w:t>.</w:t>
        </w:r>
      </w:ins>
      <w:ins w:id="1896" w:author="Ryan Lemos" w:date="2019-04-27T18:44:00Z">
        <w:r>
          <w:t xml:space="preserve"> Esse recurso funciona adicionando uma coluna na tabela denominada </w:t>
        </w:r>
      </w:ins>
      <w:ins w:id="1897" w:author="Ryan Lemos" w:date="2019-04-27T18:45:00Z">
        <w:r>
          <w:t>‘</w:t>
        </w:r>
      </w:ins>
      <w:proofErr w:type="spellStart"/>
      <w:ins w:id="1898" w:author="Ryan Lemos" w:date="2019-04-27T18:44:00Z">
        <w:r w:rsidRPr="00C0541F">
          <w:rPr>
            <w:i/>
            <w:rPrChange w:id="1899" w:author="Ryan Lemos" w:date="2019-04-27T18:45:00Z">
              <w:rPr/>
            </w:rPrChange>
          </w:rPr>
          <w:t>deleted_at</w:t>
        </w:r>
      </w:ins>
      <w:proofErr w:type="spellEnd"/>
      <w:ins w:id="1900" w:author="Ryan Lemos" w:date="2019-04-27T18:45:00Z">
        <w:r>
          <w:rPr>
            <w:i/>
          </w:rPr>
          <w:t xml:space="preserve">’, </w:t>
        </w:r>
        <w:r>
          <w:t xml:space="preserve">que indica a data em que o registro foi excluído. Assim nas buscas pelo registro o </w:t>
        </w:r>
        <w:proofErr w:type="spellStart"/>
        <w:r>
          <w:t>Laravel</w:t>
        </w:r>
        <w:proofErr w:type="spellEnd"/>
        <w:r>
          <w:t xml:space="preserve"> ignora os registros que apresentem essa coluna</w:t>
        </w:r>
      </w:ins>
      <w:ins w:id="1901" w:author="Ryan Lemos" w:date="2019-04-27T18:46:00Z">
        <w:r>
          <w:t xml:space="preserve"> com um valor</w:t>
        </w:r>
      </w:ins>
      <w:ins w:id="1902" w:author="Ryan Lemos" w:date="2019-04-27T18:45:00Z">
        <w:r>
          <w:t xml:space="preserve"> diferente de </w:t>
        </w:r>
      </w:ins>
      <w:ins w:id="1903" w:author="Ryan Lemos" w:date="2019-04-27T18:46:00Z">
        <w:r>
          <w:t>nulo. Porém esse recurso no sistema está sendo utilizado de maneira a evitar a exclusão definitiva de registros importantes</w:t>
        </w:r>
      </w:ins>
      <w:ins w:id="1904" w:author="Ryan Lemos" w:date="2019-04-27T18:47:00Z">
        <w:r>
          <w:t xml:space="preserve">. Assim decidiu-se pelo bloqueio do botão </w:t>
        </w:r>
        <w:r w:rsidR="007169BE">
          <w:t>de exc</w:t>
        </w:r>
      </w:ins>
      <w:ins w:id="1905" w:author="Ryan Lemos" w:date="2019-04-27T18:48:00Z">
        <w:r w:rsidR="007169BE">
          <w:t>lusão</w:t>
        </w:r>
      </w:ins>
      <w:ins w:id="1906" w:author="Ryan Lemos" w:date="2019-04-27T18:49:00Z">
        <w:r w:rsidR="007169BE">
          <w:t>,</w:t>
        </w:r>
      </w:ins>
      <w:ins w:id="1907" w:author="Ryan Lemos" w:date="2019-04-27T18:48:00Z">
        <w:r w:rsidR="007169BE">
          <w:t xml:space="preserve"> conforme visto</w:t>
        </w:r>
      </w:ins>
      <w:ins w:id="1908" w:author="Ryan Lemos" w:date="2019-04-27T18:49:00Z">
        <w:r w:rsidR="007169BE">
          <w:t xml:space="preserve"> na </w:t>
        </w:r>
        <w:r w:rsidR="007169BE" w:rsidRPr="007169BE">
          <w:rPr>
            <w:highlight w:val="yellow"/>
            <w:rPrChange w:id="1909" w:author="Ryan Lemos" w:date="2019-04-27T18:49:00Z">
              <w:rPr/>
            </w:rPrChange>
          </w:rPr>
          <w:t>figura x</w:t>
        </w:r>
        <w:r w:rsidR="007169BE">
          <w:t>,</w:t>
        </w:r>
      </w:ins>
      <w:ins w:id="1910" w:author="Ryan Lemos" w:date="2019-04-27T18:48:00Z">
        <w:r w:rsidR="007169BE">
          <w:t xml:space="preserve"> para evitar que questões cadastradas possam trazer consigo assuntos que já foram excluídos.</w:t>
        </w:r>
      </w:ins>
    </w:p>
    <w:p w14:paraId="372C330C" w14:textId="77777777" w:rsidR="007169BE" w:rsidRDefault="007169BE" w:rsidP="00C0541F">
      <w:pPr>
        <w:rPr>
          <w:ins w:id="1911" w:author="Ryan Lemos" w:date="2019-04-27T18:49:00Z"/>
        </w:rPr>
      </w:pPr>
    </w:p>
    <w:p w14:paraId="35AF330B" w14:textId="77777777" w:rsidR="007169BE" w:rsidRDefault="007169BE" w:rsidP="007169BE">
      <w:pPr>
        <w:ind w:firstLine="0"/>
        <w:jc w:val="center"/>
        <w:rPr>
          <w:ins w:id="1912" w:author="Ryan Lemos" w:date="2019-04-27T18:52:00Z"/>
        </w:rPr>
      </w:pPr>
      <w:ins w:id="1913" w:author="Ryan Lemos" w:date="2019-04-27T18:49:00Z">
        <w:r>
          <w:rPr>
            <w:noProof/>
          </w:rPr>
          <w:drawing>
            <wp:inline distT="0" distB="0" distL="0" distR="0" wp14:anchorId="653186D9" wp14:editId="380F2D0A">
              <wp:extent cx="5760085" cy="2727325"/>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727325"/>
                      </a:xfrm>
                      <a:prstGeom prst="rect">
                        <a:avLst/>
                      </a:prstGeom>
                    </pic:spPr>
                  </pic:pic>
                </a:graphicData>
              </a:graphic>
            </wp:inline>
          </w:drawing>
        </w:r>
      </w:ins>
    </w:p>
    <w:p w14:paraId="1D46051D" w14:textId="77777777" w:rsidR="007169BE" w:rsidRDefault="007169BE" w:rsidP="007169BE">
      <w:pPr>
        <w:rPr>
          <w:ins w:id="1914" w:author="Ryan Lemos" w:date="2019-04-27T18:52:00Z"/>
        </w:rPr>
      </w:pPr>
    </w:p>
    <w:p w14:paraId="223EF464" w14:textId="2963F678" w:rsidR="007169BE" w:rsidRDefault="007169BE">
      <w:pPr>
        <w:rPr>
          <w:ins w:id="1915" w:author="Ryan Lemos" w:date="2019-08-07T19:24:00Z"/>
        </w:rPr>
      </w:pPr>
      <w:ins w:id="1916" w:author="Ryan Lemos" w:date="2019-04-27T18:52:00Z">
        <w:r w:rsidRPr="00021305">
          <w:rPr>
            <w:highlight w:val="yellow"/>
            <w:rPrChange w:id="1917" w:author="Ryan Lemos" w:date="2019-07-28T18:20:00Z">
              <w:rPr/>
            </w:rPrChange>
          </w:rPr>
          <w:t xml:space="preserve">A figura x representa o cadastro de um assunto, com os campos contendo nome e o ícone. </w:t>
        </w:r>
      </w:ins>
      <w:ins w:id="1918" w:author="Ryan Lemos" w:date="2019-04-27T18:56:00Z">
        <w:r w:rsidRPr="00021305">
          <w:rPr>
            <w:highlight w:val="yellow"/>
            <w:rPrChange w:id="1919" w:author="Ryan Lemos" w:date="2019-07-28T18:20:00Z">
              <w:rPr/>
            </w:rPrChange>
          </w:rPr>
          <w:t>O ícone, porém,</w:t>
        </w:r>
      </w:ins>
      <w:ins w:id="1920" w:author="Ryan Lemos" w:date="2019-04-27T18:52:00Z">
        <w:r w:rsidRPr="00021305">
          <w:rPr>
            <w:highlight w:val="yellow"/>
            <w:rPrChange w:id="1921" w:author="Ryan Lemos" w:date="2019-07-28T18:20:00Z">
              <w:rPr/>
            </w:rPrChange>
          </w:rPr>
          <w:t xml:space="preserve"> não é obrigatório.</w:t>
        </w:r>
      </w:ins>
    </w:p>
    <w:p w14:paraId="7AF32BB6" w14:textId="77777777" w:rsidR="009A2E13" w:rsidRDefault="009A2E13">
      <w:pPr>
        <w:rPr>
          <w:ins w:id="1922" w:author="Ryan Lemos" w:date="2019-04-27T18:51:00Z"/>
        </w:rPr>
        <w:pPrChange w:id="1923" w:author="Ryan Lemos" w:date="2019-04-27T18:52:00Z">
          <w:pPr>
            <w:ind w:firstLine="0"/>
            <w:jc w:val="center"/>
          </w:pPr>
        </w:pPrChange>
      </w:pPr>
    </w:p>
    <w:p w14:paraId="64326569" w14:textId="77777777" w:rsidR="007169BE" w:rsidRDefault="007169BE" w:rsidP="007169BE">
      <w:pPr>
        <w:ind w:firstLine="0"/>
        <w:jc w:val="center"/>
        <w:rPr>
          <w:ins w:id="1924" w:author="Ryan Lemos" w:date="2019-04-27T18:53:00Z"/>
        </w:rPr>
      </w:pPr>
      <w:ins w:id="1925" w:author="Ryan Lemos" w:date="2019-04-27T18:51:00Z">
        <w:r>
          <w:rPr>
            <w:noProof/>
          </w:rPr>
          <w:lastRenderedPageBreak/>
          <w:drawing>
            <wp:inline distT="0" distB="0" distL="0" distR="0" wp14:anchorId="393FBC4A" wp14:editId="5D272CB0">
              <wp:extent cx="3636818" cy="2195883"/>
              <wp:effectExtent l="0" t="0" r="190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57239" cy="2208213"/>
                      </a:xfrm>
                      <a:prstGeom prst="rect">
                        <a:avLst/>
                      </a:prstGeom>
                    </pic:spPr>
                  </pic:pic>
                </a:graphicData>
              </a:graphic>
            </wp:inline>
          </w:drawing>
        </w:r>
      </w:ins>
    </w:p>
    <w:p w14:paraId="7C69591D" w14:textId="77777777" w:rsidR="007169BE" w:rsidRDefault="007169BE">
      <w:pPr>
        <w:ind w:firstLine="0"/>
        <w:rPr>
          <w:ins w:id="1926" w:author="Ryan Lemos" w:date="2019-04-27T18:57:00Z"/>
        </w:rPr>
        <w:pPrChange w:id="1927" w:author="Ryan Lemos" w:date="2019-07-28T18:20:00Z">
          <w:pPr>
            <w:ind w:firstLine="0"/>
            <w:jc w:val="center"/>
          </w:pPr>
        </w:pPrChange>
      </w:pPr>
    </w:p>
    <w:p w14:paraId="708CA3EB" w14:textId="77777777" w:rsidR="0049723A" w:rsidRDefault="0049723A" w:rsidP="007169BE">
      <w:pPr>
        <w:ind w:firstLine="0"/>
        <w:jc w:val="center"/>
        <w:rPr>
          <w:ins w:id="1928" w:author="Ryan Lemos" w:date="2019-04-27T18:57:00Z"/>
        </w:rPr>
      </w:pPr>
    </w:p>
    <w:p w14:paraId="5E796E46" w14:textId="77777777" w:rsidR="0049723A" w:rsidRDefault="00894804" w:rsidP="0049723A">
      <w:pPr>
        <w:rPr>
          <w:ins w:id="1929" w:author="Ryan Lemos" w:date="2019-04-27T19:03:00Z"/>
        </w:rPr>
      </w:pPr>
      <w:ins w:id="1930" w:author="Ryan Lemos" w:date="2019-04-27T18:57:00Z">
        <w:r>
          <w:t>A est</w:t>
        </w:r>
      </w:ins>
      <w:ins w:id="1931" w:author="Ryan Lemos" w:date="2019-04-27T18:58:00Z">
        <w:r>
          <w:t>ória seguinte se trata da criação de uma questão</w:t>
        </w:r>
      </w:ins>
      <w:ins w:id="1932" w:author="Ryan Lemos" w:date="2019-04-27T19:03:00Z">
        <w:r w:rsidR="00D54A70">
          <w:t>. Apesar de parecer um processo simples, tem uma série de vertentes que devem ser</w:t>
        </w:r>
      </w:ins>
      <w:ins w:id="1933" w:author="Ryan Lemos" w:date="2019-04-27T19:04:00Z">
        <w:r w:rsidR="00D54A70">
          <w:t xml:space="preserve"> tratadas conforme visto na estória da </w:t>
        </w:r>
        <w:r w:rsidR="00D54A70" w:rsidRPr="00D54A70">
          <w:rPr>
            <w:highlight w:val="yellow"/>
            <w:rPrChange w:id="1934" w:author="Ryan Lemos" w:date="2019-04-27T19:04:00Z">
              <w:rPr/>
            </w:rPrChange>
          </w:rPr>
          <w:t>figura x</w:t>
        </w:r>
        <w:r w:rsidR="00D54A70">
          <w:t xml:space="preserve">. </w:t>
        </w:r>
      </w:ins>
    </w:p>
    <w:p w14:paraId="73884FAA" w14:textId="77777777" w:rsidR="00D54A70" w:rsidRDefault="00D54A70" w:rsidP="0049723A">
      <w:pPr>
        <w:rPr>
          <w:ins w:id="1935" w:author="Ryan Lemos" w:date="2019-04-27T19:02:00Z"/>
        </w:rPr>
      </w:pPr>
    </w:p>
    <w:p w14:paraId="4F651D99" w14:textId="77777777" w:rsidR="00D54A70" w:rsidRDefault="00467D55">
      <w:pPr>
        <w:ind w:firstLine="0"/>
        <w:jc w:val="center"/>
        <w:rPr>
          <w:ins w:id="1936" w:author="Ryan Lemos" w:date="2019-04-29T10:52:00Z"/>
        </w:rPr>
      </w:pPr>
      <w:ins w:id="1937" w:author="Ryan Lemos" w:date="2019-04-27T19:09:00Z">
        <w:r>
          <w:rPr>
            <w:noProof/>
          </w:rPr>
          <w:drawing>
            <wp:inline distT="0" distB="0" distL="0" distR="0" wp14:anchorId="42EA328E" wp14:editId="2DA24A87">
              <wp:extent cx="1696166" cy="1771650"/>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12484" cy="1788694"/>
                      </a:xfrm>
                      <a:prstGeom prst="roundRect">
                        <a:avLst>
                          <a:gd name="adj" fmla="val 8594"/>
                        </a:avLst>
                      </a:prstGeom>
                      <a:solidFill>
                        <a:srgbClr val="FFFFFF">
                          <a:shade val="85000"/>
                        </a:srgbClr>
                      </a:solidFill>
                      <a:ln>
                        <a:noFill/>
                      </a:ln>
                      <a:effectLst/>
                    </pic:spPr>
                  </pic:pic>
                </a:graphicData>
              </a:graphic>
            </wp:inline>
          </w:drawing>
        </w:r>
      </w:ins>
    </w:p>
    <w:p w14:paraId="752D65B3" w14:textId="77777777" w:rsidR="00705B26" w:rsidRDefault="00705B26">
      <w:pPr>
        <w:ind w:firstLine="0"/>
        <w:jc w:val="center"/>
        <w:rPr>
          <w:ins w:id="1938" w:author="Ryan Lemos" w:date="2019-04-27T19:04:00Z"/>
        </w:rPr>
        <w:pPrChange w:id="1939" w:author="Ryan Lemos" w:date="2019-04-27T19:14:00Z">
          <w:pPr>
            <w:jc w:val="center"/>
          </w:pPr>
        </w:pPrChange>
      </w:pPr>
    </w:p>
    <w:p w14:paraId="69A36C2D" w14:textId="77777777" w:rsidR="00D54A70" w:rsidRDefault="00D54A70" w:rsidP="00D54A70">
      <w:pPr>
        <w:rPr>
          <w:ins w:id="1940" w:author="Ryan Lemos" w:date="2019-04-27T19:07:00Z"/>
        </w:rPr>
      </w:pPr>
      <w:ins w:id="1941" w:author="Ryan Lemos" w:date="2019-04-27T19:04:00Z">
        <w:r>
          <w:t>Des</w:t>
        </w:r>
      </w:ins>
      <w:ins w:id="1942" w:author="Ryan Lemos" w:date="2019-04-27T19:05:00Z">
        <w:r>
          <w:t>de a indicação se é uma questão discursiva ou não, se o professor quer disponibiliz</w:t>
        </w:r>
      </w:ins>
      <w:ins w:id="1943" w:author="Ryan Lemos" w:date="2019-04-27T19:07:00Z">
        <w:r>
          <w:t>á</w:t>
        </w:r>
      </w:ins>
      <w:ins w:id="1944" w:author="Ryan Lemos" w:date="2019-04-27T19:05:00Z">
        <w:r>
          <w:t>-la para outros professores utilizarem em suas atividades, o nível</w:t>
        </w:r>
      </w:ins>
      <w:ins w:id="1945" w:author="Ryan Lemos" w:date="2019-04-27T19:06:00Z">
        <w:r>
          <w:t xml:space="preserve"> (ou ano do aluno), dificuldade e tipo da questão (que é dividido em questões de fala, escuta, leitura e escrita)</w:t>
        </w:r>
      </w:ins>
      <w:ins w:id="1946" w:author="Ryan Lemos" w:date="2019-04-27T19:07:00Z">
        <w:r>
          <w:t xml:space="preserve"> e </w:t>
        </w:r>
      </w:ins>
      <w:ins w:id="1947" w:author="Ryan Lemos" w:date="2019-04-27T19:08:00Z">
        <w:r>
          <w:t>itens de apoio a resolução</w:t>
        </w:r>
        <w:r w:rsidR="00467D55">
          <w:t xml:space="preserve"> e o seu assunto</w:t>
        </w:r>
      </w:ins>
      <w:ins w:id="1948" w:author="Ryan Lemos" w:date="2019-04-27T19:06:00Z">
        <w:r>
          <w:t>.</w:t>
        </w:r>
      </w:ins>
    </w:p>
    <w:p w14:paraId="3D79E6C5" w14:textId="77777777" w:rsidR="00D54A70" w:rsidRDefault="00D54A70" w:rsidP="00D54A70">
      <w:pPr>
        <w:rPr>
          <w:ins w:id="1949" w:author="Ryan Lemos" w:date="2019-04-27T19:14:00Z"/>
        </w:rPr>
      </w:pPr>
      <w:ins w:id="1950" w:author="Ryan Lemos" w:date="2019-04-27T19:07:00Z">
        <w:r>
          <w:t xml:space="preserve">Pelo fato de ser um processo </w:t>
        </w:r>
      </w:ins>
      <w:ins w:id="1951" w:author="Ryan Lemos" w:date="2019-04-27T19:08:00Z">
        <w:r w:rsidR="00467D55">
          <w:t>com um número grande</w:t>
        </w:r>
      </w:ins>
      <w:ins w:id="1952" w:author="Ryan Lemos" w:date="2019-04-27T19:10:00Z">
        <w:r w:rsidR="00893103">
          <w:t xml:space="preserve"> de entradas do usuário decidiu-se por dividir o processo de cadastro em etapas a fim de melhorar </w:t>
        </w:r>
      </w:ins>
      <w:ins w:id="1953" w:author="Ryan Lemos" w:date="2019-04-27T19:11:00Z">
        <w:r w:rsidR="00893103">
          <w:t>a interação com o usuário. Ao todo são somadas 4 etapas, sendo a primeira dedicada aos assuntos</w:t>
        </w:r>
      </w:ins>
      <w:ins w:id="1954" w:author="Ryan Lemos" w:date="2019-04-27T19:12:00Z">
        <w:r w:rsidR="00893103">
          <w:t>; a segunda dedicada aos dados da questão, como dificuldade, se é discursiva ou não; a terceira etapa se trata das alternati</w:t>
        </w:r>
      </w:ins>
      <w:ins w:id="1955" w:author="Ryan Lemos" w:date="2019-04-27T19:13:00Z">
        <w:r w:rsidR="00893103">
          <w:t>vas da questão, caso a questão seja de marcar, habilita-se essa etapa; por último se tem a etapa dos itens de apoio.</w:t>
        </w:r>
      </w:ins>
    </w:p>
    <w:p w14:paraId="0896E70A" w14:textId="77777777" w:rsidR="00893103" w:rsidRDefault="00893103" w:rsidP="00D54A70">
      <w:pPr>
        <w:rPr>
          <w:ins w:id="1956" w:author="Ryan Lemos" w:date="2019-05-19T16:38:00Z"/>
        </w:rPr>
      </w:pPr>
      <w:ins w:id="1957" w:author="Ryan Lemos" w:date="2019-04-27T19:14:00Z">
        <w:r>
          <w:lastRenderedPageBreak/>
          <w:t xml:space="preserve">A </w:t>
        </w:r>
        <w:r w:rsidRPr="00893103">
          <w:rPr>
            <w:highlight w:val="yellow"/>
            <w:rPrChange w:id="1958" w:author="Ryan Lemos" w:date="2019-04-27T19:14:00Z">
              <w:rPr/>
            </w:rPrChange>
          </w:rPr>
          <w:t>figura X</w:t>
        </w:r>
        <w:r>
          <w:t xml:space="preserve"> se refere a primeira etapa que se dá pela escolha dos assuntos.</w:t>
        </w:r>
      </w:ins>
      <w:ins w:id="1959" w:author="Ryan Lemos" w:date="2019-04-27T19:16:00Z">
        <w:r w:rsidR="00B77D37">
          <w:t xml:space="preserve"> Foi-se utilizado uma estrutura semelhante a estrutura de </w:t>
        </w:r>
        <w:proofErr w:type="spellStart"/>
        <w:r w:rsidR="00B77D37" w:rsidRPr="00B77D37">
          <w:rPr>
            <w:i/>
            <w:rPrChange w:id="1960" w:author="Ryan Lemos" w:date="2019-04-27T19:17:00Z">
              <w:rPr/>
            </w:rPrChange>
          </w:rPr>
          <w:t>tags</w:t>
        </w:r>
        <w:proofErr w:type="spellEnd"/>
        <w:r w:rsidR="00B77D37">
          <w:t>, por meio de um recurso</w:t>
        </w:r>
      </w:ins>
      <w:ins w:id="1961" w:author="Ryan Lemos" w:date="2019-04-27T19:17:00Z">
        <w:r w:rsidR="00B77D37">
          <w:t xml:space="preserve"> nativo do </w:t>
        </w:r>
        <w:proofErr w:type="spellStart"/>
        <w:r w:rsidR="00B77D37">
          <w:t>MaterializeCSS</w:t>
        </w:r>
        <w:proofErr w:type="spellEnd"/>
        <w:r w:rsidR="00B77D37">
          <w:t xml:space="preserve">. Com esse recurso é possível ao usuário digitar o nome de um assunto e caso esse assunto esteja previamente cadastrado na base de dados </w:t>
        </w:r>
      </w:ins>
      <w:ins w:id="1962" w:author="Ryan Lemos" w:date="2019-04-27T19:18:00Z">
        <w:r w:rsidR="00B77D37">
          <w:t>ele aparecerá na lista de assuntos disponíveis, bastando clica</w:t>
        </w:r>
      </w:ins>
      <w:ins w:id="1963" w:author="Ryan Lemos" w:date="2019-04-27T19:19:00Z">
        <w:r w:rsidR="00EA685B">
          <w:t>r</w:t>
        </w:r>
      </w:ins>
      <w:ins w:id="1964" w:author="Ryan Lemos" w:date="2019-04-27T19:18:00Z">
        <w:r w:rsidR="00B77D37">
          <w:t xml:space="preserve"> sobre o assunto</w:t>
        </w:r>
      </w:ins>
      <w:ins w:id="1965" w:author="Ryan Lemos" w:date="2019-04-27T19:19:00Z">
        <w:r w:rsidR="00EA685B">
          <w:t xml:space="preserve">. Caso o assunto escolhido não esteja presente na base de dados o professor pode inseri-lo digitando-o e pressionando a tecla </w:t>
        </w:r>
        <w:proofErr w:type="spellStart"/>
        <w:r w:rsidR="00EA685B" w:rsidRPr="00EA685B">
          <w:rPr>
            <w:i/>
            <w:rPrChange w:id="1966" w:author="Ryan Lemos" w:date="2019-04-27T19:20:00Z">
              <w:rPr/>
            </w:rPrChange>
          </w:rPr>
          <w:t>enter</w:t>
        </w:r>
        <w:proofErr w:type="spellEnd"/>
        <w:r w:rsidR="00EA685B">
          <w:t xml:space="preserve"> para</w:t>
        </w:r>
      </w:ins>
      <w:ins w:id="1967" w:author="Ryan Lemos" w:date="2019-04-27T19:20:00Z">
        <w:r w:rsidR="00EA685B">
          <w:t xml:space="preserve"> </w:t>
        </w:r>
      </w:ins>
      <w:ins w:id="1968" w:author="Ryan Lemos" w:date="2019-04-27T19:22:00Z">
        <w:r w:rsidR="00EA685B">
          <w:t>adicioná-lo</w:t>
        </w:r>
      </w:ins>
      <w:ins w:id="1969" w:author="Ryan Lemos" w:date="2019-04-27T19:20:00Z">
        <w:r w:rsidR="00EA685B">
          <w:t xml:space="preserve"> a atividade e por conseguinte inclui-lo na base de dados.</w:t>
        </w:r>
      </w:ins>
      <w:ins w:id="1970" w:author="Ryan Lemos" w:date="2019-04-27T19:19:00Z">
        <w:r w:rsidR="00EA685B">
          <w:t xml:space="preserve"> </w:t>
        </w:r>
      </w:ins>
    </w:p>
    <w:p w14:paraId="202A2B73" w14:textId="77777777" w:rsidR="00B224BF" w:rsidRDefault="00B224BF" w:rsidP="00D54A70">
      <w:pPr>
        <w:rPr>
          <w:ins w:id="1971" w:author="Ryan Lemos" w:date="2019-04-27T19:14:00Z"/>
        </w:rPr>
      </w:pPr>
    </w:p>
    <w:p w14:paraId="0CD192D4" w14:textId="77777777" w:rsidR="004C0224" w:rsidRDefault="00B77D37">
      <w:pPr>
        <w:ind w:firstLine="0"/>
        <w:jc w:val="center"/>
        <w:rPr>
          <w:ins w:id="1972" w:author="Ryan Lemos" w:date="2019-04-28T10:15:00Z"/>
        </w:rPr>
      </w:pPr>
      <w:ins w:id="1973" w:author="Ryan Lemos" w:date="2019-04-27T19:14:00Z">
        <w:r>
          <w:rPr>
            <w:noProof/>
          </w:rPr>
          <w:drawing>
            <wp:inline distT="0" distB="0" distL="0" distR="0" wp14:anchorId="4611E7D2" wp14:editId="37F747C5">
              <wp:extent cx="5666724" cy="2659380"/>
              <wp:effectExtent l="0" t="0" r="0" b="762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uestao step -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90771" cy="2670665"/>
                      </a:xfrm>
                      <a:prstGeom prst="rect">
                        <a:avLst/>
                      </a:prstGeom>
                    </pic:spPr>
                  </pic:pic>
                </a:graphicData>
              </a:graphic>
            </wp:inline>
          </w:drawing>
        </w:r>
      </w:ins>
    </w:p>
    <w:p w14:paraId="5EFA7D65" w14:textId="77777777" w:rsidR="004C0224" w:rsidRDefault="004C0224" w:rsidP="004C0224">
      <w:pPr>
        <w:rPr>
          <w:ins w:id="1974" w:author="Ryan Lemos" w:date="2019-04-28T10:18:00Z"/>
        </w:rPr>
      </w:pPr>
    </w:p>
    <w:p w14:paraId="4AA9763D" w14:textId="77777777" w:rsidR="004C0224" w:rsidRDefault="004C0224" w:rsidP="004C0224">
      <w:pPr>
        <w:rPr>
          <w:ins w:id="1975" w:author="Ryan Lemos" w:date="2019-04-28T10:15:00Z"/>
        </w:rPr>
      </w:pPr>
      <w:ins w:id="1976" w:author="Ryan Lemos" w:date="2019-04-28T10:18:00Z">
        <w:r>
          <w:t xml:space="preserve">Já a </w:t>
        </w:r>
        <w:r w:rsidRPr="004C0224">
          <w:rPr>
            <w:highlight w:val="yellow"/>
            <w:rPrChange w:id="1977" w:author="Ryan Lemos" w:date="2019-04-28T10:18:00Z">
              <w:rPr/>
            </w:rPrChange>
          </w:rPr>
          <w:t>figura X</w:t>
        </w:r>
        <w:r>
          <w:t xml:space="preserve"> se refere ao segundo passo, que contém todos os dados da questão, como a questão em s</w:t>
        </w:r>
      </w:ins>
      <w:ins w:id="1978" w:author="Ryan Lemos" w:date="2019-04-28T10:19:00Z">
        <w:r>
          <w:t>i, seu tipo, dificuldade, nível, tempo para resolução do aluno pelo ambiente, se é uma questão discursiva ou não e se o professor quer disponibiliz</w:t>
        </w:r>
      </w:ins>
      <w:ins w:id="1979" w:author="Ryan Lemos" w:date="2019-04-28T10:20:00Z">
        <w:r>
          <w:t>á</w:t>
        </w:r>
      </w:ins>
      <w:ins w:id="1980" w:author="Ryan Lemos" w:date="2019-04-28T10:19:00Z">
        <w:r>
          <w:t xml:space="preserve">-la para outros professores. </w:t>
        </w:r>
      </w:ins>
      <w:ins w:id="1981" w:author="Ryan Lemos" w:date="2019-04-28T10:20:00Z">
        <w:r>
          <w:t>Cada etapa contém um quadro azul contendo as instruções de preenchimento daquela etapa em específico.</w:t>
        </w:r>
      </w:ins>
      <w:ins w:id="1982" w:author="Ryan Lemos" w:date="2019-05-02T06:29:00Z">
        <w:r w:rsidR="00C00F6E">
          <w:t xml:space="preserve"> Para </w:t>
        </w:r>
      </w:ins>
      <w:ins w:id="1983" w:author="Ryan Lemos" w:date="2019-05-02T06:30:00Z">
        <w:r w:rsidR="00C00F6E">
          <w:t xml:space="preserve">criar o elemento de edição de texto presente no campo questão foi-se utilizado um plugin </w:t>
        </w:r>
      </w:ins>
      <w:proofErr w:type="spellStart"/>
      <w:ins w:id="1984" w:author="Ryan Lemos" w:date="2019-05-02T06:31:00Z">
        <w:r w:rsidR="00C00F6E">
          <w:t>JavaScript</w:t>
        </w:r>
        <w:proofErr w:type="spellEnd"/>
        <w:r w:rsidR="00C00F6E">
          <w:t xml:space="preserve"> chamado </w:t>
        </w:r>
        <w:proofErr w:type="spellStart"/>
        <w:r w:rsidR="00C00F6E">
          <w:t>CKEditor</w:t>
        </w:r>
        <w:proofErr w:type="spellEnd"/>
        <w:r w:rsidR="00C00F6E">
          <w:t xml:space="preserve">, que </w:t>
        </w:r>
      </w:ins>
      <w:ins w:id="1985" w:author="Ryan Lemos" w:date="2019-05-02T06:32:00Z">
        <w:r w:rsidR="00C00F6E">
          <w:t>detém uma série de ferramentas para edição de</w:t>
        </w:r>
      </w:ins>
      <w:ins w:id="1986" w:author="Ryan Lemos" w:date="2019-05-02T06:33:00Z">
        <w:r w:rsidR="00C00F6E">
          <w:t xml:space="preserve"> textos, como negrito, itálico, criação de </w:t>
        </w:r>
      </w:ins>
      <w:ins w:id="1987" w:author="Ryan Lemos" w:date="2019-05-02T06:36:00Z">
        <w:r w:rsidR="00CF506D">
          <w:t>listas etc.</w:t>
        </w:r>
      </w:ins>
      <w:ins w:id="1988" w:author="Ryan Lemos" w:date="2019-05-02T06:33:00Z">
        <w:r w:rsidR="00C00F6E">
          <w:t xml:space="preserve"> (CKEDITOR, 2019).</w:t>
        </w:r>
      </w:ins>
    </w:p>
    <w:p w14:paraId="6229E73D" w14:textId="77777777" w:rsidR="004C0224" w:rsidRDefault="004C0224">
      <w:pPr>
        <w:rPr>
          <w:ins w:id="1989" w:author="Ryan Lemos" w:date="2019-04-28T10:15:00Z"/>
        </w:rPr>
        <w:pPrChange w:id="1990" w:author="Ryan Lemos" w:date="2019-04-28T10:15:00Z">
          <w:pPr>
            <w:ind w:firstLine="0"/>
            <w:jc w:val="center"/>
          </w:pPr>
        </w:pPrChange>
      </w:pPr>
    </w:p>
    <w:p w14:paraId="7C98EA45" w14:textId="77777777" w:rsidR="004C0224" w:rsidRDefault="00B77D37">
      <w:pPr>
        <w:ind w:firstLine="0"/>
        <w:jc w:val="center"/>
        <w:rPr>
          <w:ins w:id="1991" w:author="Ryan Lemos" w:date="2019-04-28T10:21:00Z"/>
        </w:rPr>
      </w:pPr>
      <w:ins w:id="1992" w:author="Ryan Lemos" w:date="2019-04-27T19:14:00Z">
        <w:r>
          <w:rPr>
            <w:noProof/>
          </w:rPr>
          <w:lastRenderedPageBreak/>
          <w:drawing>
            <wp:inline distT="0" distB="0" distL="0" distR="0" wp14:anchorId="24891A4C" wp14:editId="3AC2A542">
              <wp:extent cx="5701145" cy="3009265"/>
              <wp:effectExtent l="0" t="0" r="0" b="63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uestao step -2.JPG"/>
                      <pic:cNvPicPr/>
                    </pic:nvPicPr>
                    <pic:blipFill>
                      <a:blip r:embed="rId109" cstate="print">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683" cy="3029079"/>
                      </a:xfrm>
                      <a:prstGeom prst="rect">
                        <a:avLst/>
                      </a:prstGeom>
                    </pic:spPr>
                  </pic:pic>
                </a:graphicData>
              </a:graphic>
            </wp:inline>
          </w:drawing>
        </w:r>
      </w:ins>
    </w:p>
    <w:p w14:paraId="1160547A" w14:textId="77777777" w:rsidR="004C0224" w:rsidRDefault="004C0224" w:rsidP="004C0224">
      <w:pPr>
        <w:rPr>
          <w:ins w:id="1993" w:author="Ryan Lemos" w:date="2019-04-28T10:21:00Z"/>
        </w:rPr>
      </w:pPr>
    </w:p>
    <w:p w14:paraId="37958617" w14:textId="77777777" w:rsidR="004C0224" w:rsidRDefault="004C0224">
      <w:pPr>
        <w:rPr>
          <w:ins w:id="1994" w:author="Ryan Lemos" w:date="2019-04-28T10:16:00Z"/>
        </w:rPr>
        <w:pPrChange w:id="1995" w:author="Ryan Lemos" w:date="2019-04-28T10:21:00Z">
          <w:pPr>
            <w:ind w:firstLine="0"/>
            <w:jc w:val="center"/>
          </w:pPr>
        </w:pPrChange>
      </w:pPr>
      <w:ins w:id="1996" w:author="Ryan Lemos" w:date="2019-04-28T10:21:00Z">
        <w:r>
          <w:t xml:space="preserve">Caso a questão seja de marcar a terceira etapa fica disponível, conforme visto na </w:t>
        </w:r>
        <w:r w:rsidRPr="004C0224">
          <w:rPr>
            <w:highlight w:val="yellow"/>
            <w:rPrChange w:id="1997" w:author="Ryan Lemos" w:date="2019-04-28T10:21:00Z">
              <w:rPr/>
            </w:rPrChange>
          </w:rPr>
          <w:t>figura X</w:t>
        </w:r>
        <w:r>
          <w:t>. Nela o professor deve inserir as alternativas u</w:t>
        </w:r>
      </w:ins>
      <w:ins w:id="1998" w:author="Ryan Lemos" w:date="2019-04-28T10:22:00Z">
        <w:r>
          <w:t>ma a uma. Faz isso por meio do campo alternativa e posteriormente clicando no botão com o ícone de ‘+’. O professor deve ainda marcar qual daquelas a</w:t>
        </w:r>
      </w:ins>
      <w:ins w:id="1999" w:author="Ryan Lemos" w:date="2019-04-28T10:23:00Z">
        <w:r>
          <w:t>lternativas é a alternativa correta</w:t>
        </w:r>
        <w:r w:rsidR="00BC4BB5">
          <w:t>. Somente uma alternativa será considerada a correta. Ainda é possível a remoção de alternativas por meio do botão com o ícone de ‘</w:t>
        </w:r>
        <w:proofErr w:type="gramStart"/>
        <w:r w:rsidR="00BC4BB5">
          <w:t>-‘</w:t>
        </w:r>
        <w:proofErr w:type="gramEnd"/>
        <w:r w:rsidR="00BC4BB5">
          <w:t>.</w:t>
        </w:r>
      </w:ins>
    </w:p>
    <w:p w14:paraId="7E45FBEA" w14:textId="77777777" w:rsidR="004C0224" w:rsidRDefault="004C0224">
      <w:pPr>
        <w:ind w:firstLine="0"/>
        <w:jc w:val="center"/>
        <w:rPr>
          <w:ins w:id="2000" w:author="Ryan Lemos" w:date="2019-04-28T10:16:00Z"/>
        </w:rPr>
      </w:pPr>
    </w:p>
    <w:p w14:paraId="5DDE3EDC" w14:textId="77777777" w:rsidR="004C0224" w:rsidRDefault="00B77D37">
      <w:pPr>
        <w:ind w:firstLine="0"/>
        <w:jc w:val="center"/>
        <w:rPr>
          <w:ins w:id="2001" w:author="Ryan Lemos" w:date="2019-04-28T10:24:00Z"/>
        </w:rPr>
      </w:pPr>
      <w:ins w:id="2002" w:author="Ryan Lemos" w:date="2019-04-27T19:14:00Z">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ins>
    </w:p>
    <w:p w14:paraId="321E6BB1" w14:textId="77777777" w:rsidR="00BC4BB5" w:rsidRDefault="00BC4BB5">
      <w:pPr>
        <w:ind w:firstLine="0"/>
        <w:jc w:val="center"/>
        <w:rPr>
          <w:ins w:id="2003" w:author="Ryan Lemos" w:date="2019-04-28T10:24:00Z"/>
        </w:rPr>
      </w:pPr>
    </w:p>
    <w:p w14:paraId="5416431C" w14:textId="77777777" w:rsidR="00BC4BB5" w:rsidRDefault="00BC4BB5">
      <w:pPr>
        <w:rPr>
          <w:ins w:id="2004" w:author="Ryan Lemos" w:date="2019-04-28T10:24:00Z"/>
        </w:rPr>
        <w:pPrChange w:id="2005" w:author="Ryan Lemos" w:date="2019-04-28T10:24:00Z">
          <w:pPr>
            <w:ind w:firstLine="0"/>
            <w:jc w:val="center"/>
          </w:pPr>
        </w:pPrChange>
      </w:pPr>
      <w:ins w:id="2006" w:author="Ryan Lemos" w:date="2019-04-28T10:24:00Z">
        <w:r>
          <w:t xml:space="preserve">A última etapa, conforme visto na </w:t>
        </w:r>
        <w:r w:rsidRPr="00BC4BB5">
          <w:rPr>
            <w:highlight w:val="yellow"/>
            <w:rPrChange w:id="2007" w:author="Ryan Lemos" w:date="2019-04-28T10:24:00Z">
              <w:rPr/>
            </w:rPrChange>
          </w:rPr>
          <w:t>figura x</w:t>
        </w:r>
        <w:r>
          <w:t>, detém apenas material de apoi</w:t>
        </w:r>
      </w:ins>
      <w:ins w:id="2008" w:author="Ryan Lemos" w:date="2019-04-28T10:25:00Z">
        <w:r>
          <w:t xml:space="preserve">o, como um texto de apoio a resolução da questão, um áudio, uma imagem ou ainda um texto para a </w:t>
        </w:r>
        <w:r>
          <w:lastRenderedPageBreak/>
          <w:t xml:space="preserve">leitura do navegador, por meio da tecnologia de leitura de textos e </w:t>
        </w:r>
      </w:ins>
      <w:ins w:id="2009" w:author="Ryan Lemos" w:date="2019-04-28T10:26:00Z">
        <w:r>
          <w:t>fala</w:t>
        </w:r>
      </w:ins>
      <w:ins w:id="2010" w:author="Ryan Lemos" w:date="2019-04-28T10:25:00Z">
        <w:r>
          <w:t xml:space="preserve"> do navegador Google Chrome</w:t>
        </w:r>
      </w:ins>
      <w:ins w:id="2011" w:author="Ryan Lemos" w:date="2019-04-28T10:26:00Z">
        <w:r>
          <w:t>. A instrução dessa etapa informa que todos os campos são opcionais, exceto se a questão for do tipo ‘escuta’ pois deve-se ter um áudio ou le</w:t>
        </w:r>
      </w:ins>
      <w:ins w:id="2012" w:author="Ryan Lemos" w:date="2019-04-28T10:27:00Z">
        <w:r>
          <w:t>itura do navegador para que o aluno possa ouvir e responder a questão.</w:t>
        </w:r>
      </w:ins>
    </w:p>
    <w:p w14:paraId="751972E5" w14:textId="77777777" w:rsidR="00BC4BB5" w:rsidRDefault="00BC4BB5">
      <w:pPr>
        <w:rPr>
          <w:ins w:id="2013" w:author="Ryan Lemos" w:date="2019-04-28T10:16:00Z"/>
        </w:rPr>
        <w:pPrChange w:id="2014" w:author="Ryan Lemos" w:date="2019-04-28T10:24:00Z">
          <w:pPr>
            <w:ind w:firstLine="0"/>
            <w:jc w:val="center"/>
          </w:pPr>
        </w:pPrChange>
      </w:pPr>
    </w:p>
    <w:p w14:paraId="6C59A058" w14:textId="77777777" w:rsidR="00893103" w:rsidRDefault="00B77D37">
      <w:pPr>
        <w:ind w:firstLine="0"/>
        <w:jc w:val="center"/>
        <w:rPr>
          <w:ins w:id="2015" w:author="Ryan Lemos" w:date="2019-05-19T16:38:00Z"/>
        </w:rPr>
      </w:pPr>
      <w:ins w:id="2016" w:author="Ryan Lemos" w:date="2019-04-27T19:14:00Z">
        <w:r>
          <w:rPr>
            <w:noProof/>
          </w:rPr>
          <w:drawing>
            <wp:inline distT="0" distB="0" distL="0" distR="0" wp14:anchorId="544AE545" wp14:editId="584A6666">
              <wp:extent cx="5760085" cy="272986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uestao step -4.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085" cy="2729865"/>
                      </a:xfrm>
                      <a:prstGeom prst="rect">
                        <a:avLst/>
                      </a:prstGeom>
                    </pic:spPr>
                  </pic:pic>
                </a:graphicData>
              </a:graphic>
            </wp:inline>
          </w:drawing>
        </w:r>
      </w:ins>
    </w:p>
    <w:p w14:paraId="45693233" w14:textId="77777777" w:rsidR="00B224BF" w:rsidRDefault="00B224BF">
      <w:pPr>
        <w:ind w:firstLine="0"/>
        <w:jc w:val="center"/>
        <w:rPr>
          <w:ins w:id="2017" w:author="Ryan Lemos" w:date="2019-04-28T10:27:00Z"/>
        </w:rPr>
      </w:pPr>
    </w:p>
    <w:p w14:paraId="6FB7AD75" w14:textId="77777777" w:rsidR="00BC4BB5" w:rsidRDefault="00BC4BB5" w:rsidP="00BC4BB5">
      <w:pPr>
        <w:rPr>
          <w:ins w:id="2018" w:author="Ryan Lemos" w:date="2019-04-28T10:39:00Z"/>
        </w:rPr>
      </w:pPr>
      <w:ins w:id="2019" w:author="Ryan Lemos" w:date="2019-04-28T10:27:00Z">
        <w:r>
          <w:t xml:space="preserve">Toda vez que o usuário avança uma etapa o </w:t>
        </w:r>
      </w:ins>
      <w:ins w:id="2020" w:author="Ryan Lemos" w:date="2019-04-28T10:28:00Z">
        <w:r>
          <w:t>ambiente</w:t>
        </w:r>
      </w:ins>
      <w:ins w:id="2021" w:author="Ryan Lemos" w:date="2019-04-28T10:27:00Z">
        <w:r>
          <w:t xml:space="preserve"> salva os dados preenchidos da</w:t>
        </w:r>
      </w:ins>
      <w:ins w:id="2022" w:author="Ryan Lemos" w:date="2019-04-28T10:28:00Z">
        <w:r>
          <w:t>s</w:t>
        </w:r>
      </w:ins>
      <w:ins w:id="2023" w:author="Ryan Lemos" w:date="2019-04-28T10:27:00Z">
        <w:r>
          <w:t xml:space="preserve"> etapas anterior</w:t>
        </w:r>
      </w:ins>
      <w:ins w:id="2024" w:author="Ryan Lemos" w:date="2019-04-28T10:28:00Z">
        <w:r>
          <w:t>es de maneira a persistir os dados. Isso foi implementado pois como se t</w:t>
        </w:r>
      </w:ins>
      <w:ins w:id="2025" w:author="Ryan Lemos" w:date="2019-04-28T10:29:00Z">
        <w:r>
          <w:t xml:space="preserve">rata de um cadastro por etapas, caso haja algum erro ou desconexão o professor não perde tudo aquilo que tinha preenchido anteriormente. Para fazer essa persistência, utilizou-se uma tecnologia chamada de </w:t>
        </w:r>
      </w:ins>
      <w:ins w:id="2026" w:author="Ryan Lemos" w:date="2019-04-28T10:30:00Z">
        <w:r w:rsidRPr="00BC4BB5">
          <w:rPr>
            <w:i/>
            <w:rPrChange w:id="2027" w:author="Ryan Lemos" w:date="2019-04-28T10:30:00Z">
              <w:rPr/>
            </w:rPrChange>
          </w:rPr>
          <w:t>L</w:t>
        </w:r>
      </w:ins>
      <w:ins w:id="2028" w:author="Ryan Lemos" w:date="2019-04-28T10:29:00Z">
        <w:r w:rsidRPr="00BC4BB5">
          <w:rPr>
            <w:i/>
            <w:rPrChange w:id="2029" w:author="Ryan Lemos" w:date="2019-04-28T10:30:00Z">
              <w:rPr/>
            </w:rPrChange>
          </w:rPr>
          <w:t>ocal</w:t>
        </w:r>
        <w:r>
          <w:t xml:space="preserve"> </w:t>
        </w:r>
        <w:proofErr w:type="spellStart"/>
        <w:r w:rsidRPr="00BC4BB5">
          <w:rPr>
            <w:i/>
            <w:rPrChange w:id="2030" w:author="Ryan Lemos" w:date="2019-04-28T10:30:00Z">
              <w:rPr/>
            </w:rPrChange>
          </w:rPr>
          <w:t>Storage</w:t>
        </w:r>
      </w:ins>
      <w:proofErr w:type="spellEnd"/>
      <w:ins w:id="2031" w:author="Ryan Lemos" w:date="2019-04-28T10:30:00Z">
        <w:r>
          <w:t>, que salva dados no navegador do usuário</w:t>
        </w:r>
      </w:ins>
      <w:ins w:id="2032" w:author="Ryan Lemos" w:date="2019-04-28T10:31:00Z">
        <w:r>
          <w:t xml:space="preserve">. O ambiente, porém, limpa esse armazenamento local toda vez que o usuário faz </w:t>
        </w:r>
        <w:r w:rsidRPr="00BC4BB5">
          <w:rPr>
            <w:i/>
            <w:rPrChange w:id="2033" w:author="Ryan Lemos" w:date="2019-04-28T10:31:00Z">
              <w:rPr/>
            </w:rPrChange>
          </w:rPr>
          <w:t>logout</w:t>
        </w:r>
      </w:ins>
      <w:ins w:id="2034" w:author="Ryan Lemos" w:date="2019-04-28T10:32:00Z">
        <w:r>
          <w:t>.</w:t>
        </w:r>
      </w:ins>
      <w:ins w:id="2035" w:author="Ryan Lemos" w:date="2019-04-28T10:35:00Z">
        <w:r w:rsidR="0011235D">
          <w:t xml:space="preserve"> </w:t>
        </w:r>
      </w:ins>
      <w:ins w:id="2036" w:author="Ryan Lemos" w:date="2019-04-28T10:36:00Z">
        <w:r w:rsidR="0011235D">
          <w:t xml:space="preserve">Esses dados salvos podem ser vistos pelas </w:t>
        </w:r>
        <w:r w:rsidR="00EE5F10">
          <w:t xml:space="preserve">ferramentas de desenvolvedor do navegador conforme visto na </w:t>
        </w:r>
        <w:r w:rsidR="00EE5F10" w:rsidRPr="00EE5F10">
          <w:rPr>
            <w:highlight w:val="yellow"/>
            <w:rPrChange w:id="2037" w:author="Ryan Lemos" w:date="2019-04-28T10:36:00Z">
              <w:rPr/>
            </w:rPrChange>
          </w:rPr>
          <w:t>figura x</w:t>
        </w:r>
        <w:r w:rsidR="00EE5F10">
          <w:t>,</w:t>
        </w:r>
      </w:ins>
      <w:ins w:id="2038" w:author="Ryan Lemos" w:date="2019-04-28T10:37:00Z">
        <w:r w:rsidR="00EE5F10">
          <w:t xml:space="preserve"> em que foi utilizado o navegador Google Chrome. </w:t>
        </w:r>
      </w:ins>
    </w:p>
    <w:p w14:paraId="74866706" w14:textId="77777777" w:rsidR="00EE5F10" w:rsidRDefault="00EE5F10" w:rsidP="00BC4BB5">
      <w:pPr>
        <w:rPr>
          <w:ins w:id="2039" w:author="Ryan Lemos" w:date="2019-04-28T10:35:00Z"/>
        </w:rPr>
      </w:pPr>
    </w:p>
    <w:p w14:paraId="632B4564" w14:textId="77777777" w:rsidR="00BC4BB5" w:rsidRDefault="00BC4BB5">
      <w:pPr>
        <w:ind w:firstLine="0"/>
        <w:jc w:val="center"/>
        <w:rPr>
          <w:ins w:id="2040" w:author="Ryan Lemos" w:date="2019-04-28T10:37:00Z"/>
        </w:rPr>
        <w:pPrChange w:id="2041" w:author="Ryan Lemos" w:date="2019-07-28T18:21:00Z">
          <w:pPr>
            <w:ind w:firstLine="0"/>
          </w:pPr>
        </w:pPrChange>
      </w:pPr>
      <w:ins w:id="2042" w:author="Ryan Lemos" w:date="2019-04-28T10:35:00Z">
        <w:r>
          <w:rPr>
            <w:noProof/>
          </w:rPr>
          <w:lastRenderedPageBreak/>
          <w:drawing>
            <wp:inline distT="0" distB="0" distL="0" distR="0" wp14:anchorId="39474B32" wp14:editId="7F1C8577">
              <wp:extent cx="4630376" cy="2597727"/>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59825" cy="2614249"/>
                      </a:xfrm>
                      <a:prstGeom prst="rect">
                        <a:avLst/>
                      </a:prstGeom>
                    </pic:spPr>
                  </pic:pic>
                </a:graphicData>
              </a:graphic>
            </wp:inline>
          </w:drawing>
        </w:r>
      </w:ins>
    </w:p>
    <w:p w14:paraId="0E12030B" w14:textId="77777777" w:rsidR="00EE5F10" w:rsidRDefault="00EE5F10" w:rsidP="00EE5F10">
      <w:pPr>
        <w:rPr>
          <w:ins w:id="2043" w:author="Ryan Lemos" w:date="2019-04-28T10:39:00Z"/>
        </w:rPr>
      </w:pPr>
    </w:p>
    <w:p w14:paraId="640B7E2F" w14:textId="77777777" w:rsidR="00EE5F10" w:rsidRDefault="00EE5F10" w:rsidP="00EE5F10">
      <w:pPr>
        <w:rPr>
          <w:ins w:id="2044" w:author="Ryan Lemos" w:date="2019-04-28T10:47:00Z"/>
        </w:rPr>
      </w:pPr>
      <w:ins w:id="2045" w:author="Ryan Lemos" w:date="2019-04-28T10:37:00Z">
        <w:r>
          <w:t>Pode se notar que os dados estão visíveis, diferentemente dos dad</w:t>
        </w:r>
      </w:ins>
      <w:ins w:id="2046" w:author="Ryan Lemos" w:date="2019-04-28T10:38:00Z">
        <w:r>
          <w:t>os das turmas, menus e permissões do usuário, já que esses permanecem criptografados. Isso se deu pelo fato de os dados da questão não serem dados sensíveis, por isso não há necessidade de passar po</w:t>
        </w:r>
      </w:ins>
      <w:ins w:id="2047" w:author="Ryan Lemos" w:date="2019-04-28T10:39:00Z">
        <w:r>
          <w:t>r um processo de criptografia.</w:t>
        </w:r>
      </w:ins>
      <w:ins w:id="2048" w:author="Ryan Lemos" w:date="2019-04-28T10:38:00Z">
        <w:r>
          <w:t xml:space="preserve"> </w:t>
        </w:r>
      </w:ins>
    </w:p>
    <w:p w14:paraId="27F4ABF7" w14:textId="77777777" w:rsidR="00074A94" w:rsidRPr="00BC4BB5" w:rsidRDefault="00074A94">
      <w:pPr>
        <w:rPr>
          <w:ins w:id="2049" w:author="Ryan Lemos" w:date="2019-04-27T19:07:00Z"/>
        </w:rPr>
      </w:pPr>
      <w:ins w:id="2050" w:author="Ryan Lemos" w:date="2019-04-28T10:47:00Z">
        <w:r>
          <w:t xml:space="preserve">A próxima estória descrita pela </w:t>
        </w:r>
        <w:r w:rsidRPr="00074A94">
          <w:rPr>
            <w:highlight w:val="yellow"/>
            <w:rPrChange w:id="2051" w:author="Ryan Lemos" w:date="2019-04-28T10:47:00Z">
              <w:rPr/>
            </w:rPrChange>
          </w:rPr>
          <w:t>figura x</w:t>
        </w:r>
        <w:r>
          <w:t xml:space="preserve"> se trata da edição de uma questão criada por um professor.</w:t>
        </w:r>
      </w:ins>
    </w:p>
    <w:p w14:paraId="7075E2DE" w14:textId="77777777" w:rsidR="00D54A70" w:rsidRDefault="00A260A0" w:rsidP="00074A94">
      <w:pPr>
        <w:ind w:firstLine="0"/>
        <w:jc w:val="center"/>
        <w:rPr>
          <w:ins w:id="2052" w:author="Ryan Lemos" w:date="2019-05-19T16:38:00Z"/>
        </w:rPr>
      </w:pPr>
      <w:ins w:id="2053" w:author="Ryan Lemos" w:date="2019-04-28T10:46:00Z">
        <w:r>
          <w:rPr>
            <w:noProof/>
          </w:rPr>
          <w:drawing>
            <wp:inline distT="0" distB="0" distL="0" distR="0" wp14:anchorId="0439314D" wp14:editId="21250F3F">
              <wp:extent cx="2399968" cy="686876"/>
              <wp:effectExtent l="152400" t="152400" r="153035" b="17081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7" cy="7033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758D4B11" w14:textId="77777777" w:rsidR="00B224BF" w:rsidRDefault="00B224BF" w:rsidP="00074A94">
      <w:pPr>
        <w:ind w:firstLine="0"/>
        <w:jc w:val="center"/>
        <w:rPr>
          <w:ins w:id="2054" w:author="Ryan Lemos" w:date="2019-04-28T10:48:00Z"/>
        </w:rPr>
      </w:pPr>
    </w:p>
    <w:p w14:paraId="4885C515" w14:textId="77777777" w:rsidR="00074A94" w:rsidRDefault="007A2067" w:rsidP="00074A94">
      <w:pPr>
        <w:rPr>
          <w:ins w:id="2055" w:author="Ryan Lemos" w:date="2019-04-28T10:48:00Z"/>
        </w:rPr>
      </w:pPr>
      <w:ins w:id="2056" w:author="Ryan Lemos" w:date="2019-04-28T10:49:00Z">
        <w:r>
          <w:t>Para esta interação,</w:t>
        </w:r>
      </w:ins>
      <w:ins w:id="2057" w:author="Ryan Lemos" w:date="2019-04-28T10:48:00Z">
        <w:r w:rsidR="00074A94">
          <w:t xml:space="preserve"> </w:t>
        </w:r>
        <w:r>
          <w:t>no entanto não foi dividida em etapas em divergência ao cadastro</w:t>
        </w:r>
      </w:ins>
      <w:ins w:id="2058" w:author="Ryan Lemos" w:date="2019-04-28T10:49:00Z">
        <w:r>
          <w:t xml:space="preserve"> de uma questão. Aqui foi pensado em que talvez o professor só queira editar um dado, e ter que passar por todas as etapas para editar somente um dado pode ficar algo maçante. P</w:t>
        </w:r>
      </w:ins>
      <w:ins w:id="2059" w:author="Ryan Lemos" w:date="2019-04-28T10:50:00Z">
        <w:r>
          <w:t xml:space="preserve">or isso se colocou todos os dados da questão em uma tela e o professor escolhe o que quer alterar conforme visto na </w:t>
        </w:r>
        <w:r w:rsidRPr="007A2067">
          <w:rPr>
            <w:highlight w:val="yellow"/>
            <w:rPrChange w:id="2060" w:author="Ryan Lemos" w:date="2019-04-28T10:50:00Z">
              <w:rPr/>
            </w:rPrChange>
          </w:rPr>
          <w:t>figura x</w:t>
        </w:r>
        <w:r>
          <w:t xml:space="preserve">. Pelo fato de ser uma interação um pouco grande não se coube totalmente na figura, porém </w:t>
        </w:r>
      </w:ins>
      <w:ins w:id="2061" w:author="Ryan Lemos" w:date="2019-04-28T10:51:00Z">
        <w:r>
          <w:t xml:space="preserve">contempla todos os dados da questão. O </w:t>
        </w:r>
      </w:ins>
      <w:ins w:id="2062" w:author="Ryan Lemos" w:date="2019-04-28T10:52:00Z">
        <w:r>
          <w:t>único dado da questão que não pode ser mudado é o seu tipo.</w:t>
        </w:r>
      </w:ins>
    </w:p>
    <w:p w14:paraId="4EE6A4D9" w14:textId="77777777" w:rsidR="00074A94" w:rsidRDefault="00074A94">
      <w:pPr>
        <w:rPr>
          <w:ins w:id="2063" w:author="Ryan Lemos" w:date="2019-04-28T10:40:00Z"/>
        </w:rPr>
      </w:pPr>
    </w:p>
    <w:p w14:paraId="014EFA18" w14:textId="77777777" w:rsidR="00C60EA2" w:rsidRDefault="00A260A0">
      <w:pPr>
        <w:ind w:firstLine="0"/>
        <w:jc w:val="center"/>
        <w:rPr>
          <w:ins w:id="2064" w:author="Ryan Lemos" w:date="2019-05-02T06:38:00Z"/>
        </w:rPr>
        <w:pPrChange w:id="2065" w:author="Ryan Lemos" w:date="2019-07-28T18:21:00Z">
          <w:pPr>
            <w:ind w:firstLine="0"/>
          </w:pPr>
        </w:pPrChange>
      </w:pPr>
      <w:ins w:id="2066" w:author="Ryan Lemos" w:date="2019-04-28T10:42:00Z">
        <w:r>
          <w:rPr>
            <w:noProof/>
          </w:rPr>
          <w:lastRenderedPageBreak/>
          <w:drawing>
            <wp:inline distT="0" distB="0" distL="0" distR="0" wp14:anchorId="25C6A72D" wp14:editId="5108212B">
              <wp:extent cx="5030241" cy="2140528"/>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61124" cy="2153670"/>
                      </a:xfrm>
                      <a:prstGeom prst="rect">
                        <a:avLst/>
                      </a:prstGeom>
                    </pic:spPr>
                  </pic:pic>
                </a:graphicData>
              </a:graphic>
            </wp:inline>
          </w:drawing>
        </w:r>
      </w:ins>
    </w:p>
    <w:p w14:paraId="4DDD155A" w14:textId="77777777" w:rsidR="00725243" w:rsidRDefault="00725243">
      <w:pPr>
        <w:ind w:firstLine="0"/>
        <w:rPr>
          <w:ins w:id="2067" w:author="Ryan Lemos" w:date="2019-05-02T06:38:00Z"/>
        </w:rPr>
      </w:pPr>
    </w:p>
    <w:p w14:paraId="35890519" w14:textId="77777777" w:rsidR="00725243" w:rsidRDefault="00725243">
      <w:pPr>
        <w:ind w:firstLine="0"/>
        <w:rPr>
          <w:ins w:id="2068" w:author="Ryan Lemos" w:date="2019-05-22T10:52:00Z"/>
        </w:rPr>
      </w:pPr>
      <w:ins w:id="2069" w:author="Ryan Lemos" w:date="2019-05-02T06:39:00Z">
        <w:r>
          <w:t>A próxima estória</w:t>
        </w:r>
      </w:ins>
      <w:ins w:id="2070" w:author="Ryan Lemos" w:date="2019-05-02T06:40:00Z">
        <w:r>
          <w:t xml:space="preserve"> descrita pela </w:t>
        </w:r>
        <w:r w:rsidRPr="00725243">
          <w:rPr>
            <w:highlight w:val="yellow"/>
            <w:rPrChange w:id="2071" w:author="Ryan Lemos" w:date="2019-05-02T06:40:00Z">
              <w:rPr/>
            </w:rPrChange>
          </w:rPr>
          <w:t>figura x</w:t>
        </w:r>
      </w:ins>
      <w:ins w:id="2072" w:author="Ryan Lemos" w:date="2019-05-02T06:39:00Z">
        <w:r>
          <w:t xml:space="preserve"> se trata da criação de atividades por meio do ambiente. Uma vez inserida uma série de questões no banco de questões, cabe ao professor gerar suas atividade</w:t>
        </w:r>
      </w:ins>
      <w:ins w:id="2073" w:author="Ryan Lemos" w:date="2019-05-02T06:40:00Z">
        <w:r>
          <w:t>s de maneira automatizada.</w:t>
        </w:r>
      </w:ins>
      <w:ins w:id="2074" w:author="Ryan Lemos" w:date="2019-05-02T06:52:00Z">
        <w:r w:rsidR="000C0CCF">
          <w:t xml:space="preserve"> Há algumas restrições como a aleatoriedade na escolha das questões, a filtragem de questões</w:t>
        </w:r>
      </w:ins>
      <w:ins w:id="2075" w:author="Ryan Lemos" w:date="2019-05-02T06:53:00Z">
        <w:r w:rsidR="000C0CCF">
          <w:t>, dentre as outras descritas na estória.</w:t>
        </w:r>
      </w:ins>
    </w:p>
    <w:p w14:paraId="6495687F" w14:textId="77777777" w:rsidR="003A1F2B" w:rsidRDefault="003A1F2B">
      <w:pPr>
        <w:ind w:firstLine="0"/>
        <w:rPr>
          <w:ins w:id="2076" w:author="Ryan Lemos" w:date="2019-05-02T06:51:00Z"/>
        </w:rPr>
      </w:pPr>
    </w:p>
    <w:p w14:paraId="52D6B6DD" w14:textId="77777777" w:rsidR="00725243" w:rsidRDefault="00725243" w:rsidP="00725243">
      <w:pPr>
        <w:ind w:firstLine="0"/>
        <w:jc w:val="center"/>
        <w:rPr>
          <w:ins w:id="2077" w:author="Ryan Lemos" w:date="2019-05-02T06:53:00Z"/>
        </w:rPr>
      </w:pPr>
      <w:ins w:id="2078" w:author="Ryan Lemos" w:date="2019-05-02T06:51:00Z">
        <w:r>
          <w:rPr>
            <w:noProof/>
          </w:rPr>
          <w:drawing>
            <wp:inline distT="0" distB="0" distL="0" distR="0" wp14:anchorId="3FED54D3" wp14:editId="0EDBF334">
              <wp:extent cx="1971040" cy="2179320"/>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77093" cy="2186013"/>
                      </a:xfrm>
                      <a:prstGeom prst="roundRect">
                        <a:avLst>
                          <a:gd name="adj" fmla="val 8594"/>
                        </a:avLst>
                      </a:prstGeom>
                      <a:solidFill>
                        <a:srgbClr val="FFFFFF">
                          <a:shade val="85000"/>
                        </a:srgbClr>
                      </a:solidFill>
                      <a:ln>
                        <a:noFill/>
                      </a:ln>
                      <a:effectLst/>
                    </pic:spPr>
                  </pic:pic>
                </a:graphicData>
              </a:graphic>
            </wp:inline>
          </w:drawing>
        </w:r>
      </w:ins>
    </w:p>
    <w:p w14:paraId="12321740" w14:textId="77777777" w:rsidR="000C0CCF" w:rsidRDefault="000C0CCF" w:rsidP="000C0CCF">
      <w:pPr>
        <w:rPr>
          <w:ins w:id="2079" w:author="Ryan Lemos" w:date="2019-05-02T06:53:00Z"/>
        </w:rPr>
      </w:pPr>
    </w:p>
    <w:p w14:paraId="26B2B95C" w14:textId="5A92C737" w:rsidR="000C0CCF" w:rsidRDefault="000C0CCF">
      <w:pPr>
        <w:rPr>
          <w:ins w:id="2080" w:author="Ryan Lemos" w:date="2019-08-05T09:04:00Z"/>
        </w:rPr>
      </w:pPr>
      <w:ins w:id="2081" w:author="Ryan Lemos" w:date="2019-05-02T06:53:00Z">
        <w:r>
          <w:t xml:space="preserve">Para a confecção </w:t>
        </w:r>
      </w:ins>
      <w:ins w:id="2082" w:author="Ryan Lemos" w:date="2019-05-02T06:54:00Z">
        <w:r>
          <w:t xml:space="preserve">desta interação foi-se pensada da seguinte maneira. Tem-se o nome da atividade, que seria a identificação para o professor. Uma </w:t>
        </w:r>
      </w:ins>
      <w:ins w:id="2083" w:author="Ryan Lemos" w:date="2019-05-02T06:55:00Z">
        <w:r>
          <w:t>seção</w:t>
        </w:r>
      </w:ins>
      <w:ins w:id="2084" w:author="Ryan Lemos" w:date="2019-05-02T06:54:00Z">
        <w:r>
          <w:t xml:space="preserve"> contendo as questões que já estão vinculadas a atividade</w:t>
        </w:r>
      </w:ins>
      <w:ins w:id="2085" w:author="Ryan Lemos" w:date="2019-05-02T06:57:00Z">
        <w:r>
          <w:t>, uma seção contendo os botões de adicionar e remover questões</w:t>
        </w:r>
      </w:ins>
      <w:ins w:id="2086" w:author="Ryan Lemos" w:date="2019-05-02T06:55:00Z">
        <w:r>
          <w:t xml:space="preserve"> e por último uma seção contendo os filtros aplicados na seleção das quest</w:t>
        </w:r>
      </w:ins>
      <w:ins w:id="2087" w:author="Ryan Lemos" w:date="2019-05-02T06:56:00Z">
        <w:r>
          <w:t xml:space="preserve">ões, juntamente com as questões filtradas. A </w:t>
        </w:r>
        <w:r w:rsidRPr="000C0CCF">
          <w:rPr>
            <w:highlight w:val="yellow"/>
            <w:rPrChange w:id="2088" w:author="Ryan Lemos" w:date="2019-05-02T06:56:00Z">
              <w:rPr/>
            </w:rPrChange>
          </w:rPr>
          <w:t>figura X</w:t>
        </w:r>
        <w:r>
          <w:t xml:space="preserve"> demonstra a seção contendo o nome da atividade juntamente as questões adici</w:t>
        </w:r>
      </w:ins>
      <w:ins w:id="2089" w:author="Ryan Lemos" w:date="2019-05-02T06:57:00Z">
        <w:r>
          <w:t>onadas a atividade</w:t>
        </w:r>
      </w:ins>
      <w:ins w:id="2090" w:author="Ryan Lemos" w:date="2019-05-02T06:59:00Z">
        <w:r>
          <w:t>. Na seção que contém as questões adicionadas a atividade é possível ao professor visualizar os dados da questão por meio do botão com o</w:t>
        </w:r>
      </w:ins>
      <w:ins w:id="2091" w:author="Ryan Lemos" w:date="2019-05-02T07:00:00Z">
        <w:r>
          <w:t xml:space="preserve"> símbolo de olho. Há ainda um campo de seleção com o título escolher, que serve para o professor marcar as questões que quer remover da atividade.</w:t>
        </w:r>
      </w:ins>
    </w:p>
    <w:p w14:paraId="4BF17028" w14:textId="77777777" w:rsidR="00A05EF6" w:rsidRDefault="00A05EF6">
      <w:pPr>
        <w:rPr>
          <w:ins w:id="2092" w:author="Ryan Lemos" w:date="2019-05-02T06:52:00Z"/>
        </w:rPr>
        <w:pPrChange w:id="2093" w:author="Ryan Lemos" w:date="2019-05-02T06:53:00Z">
          <w:pPr>
            <w:ind w:firstLine="0"/>
            <w:jc w:val="center"/>
          </w:pPr>
        </w:pPrChange>
      </w:pPr>
    </w:p>
    <w:p w14:paraId="317DC05C" w14:textId="77777777" w:rsidR="000C0CCF" w:rsidRDefault="000C0CCF" w:rsidP="00725243">
      <w:pPr>
        <w:ind w:firstLine="0"/>
        <w:jc w:val="center"/>
        <w:rPr>
          <w:ins w:id="2094" w:author="Ryan Lemos" w:date="2019-05-02T07:02:00Z"/>
        </w:rPr>
      </w:pPr>
      <w:ins w:id="2095" w:author="Ryan Lemos" w:date="2019-05-02T06:58:00Z">
        <w:r>
          <w:rPr>
            <w:noProof/>
          </w:rPr>
          <w:lastRenderedPageBreak/>
          <w:drawing>
            <wp:inline distT="0" distB="0" distL="0" distR="0" wp14:anchorId="270DCF7C" wp14:editId="57DD875C">
              <wp:extent cx="5101071" cy="2327564"/>
              <wp:effectExtent l="0" t="0" r="444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33085" cy="2342172"/>
                      </a:xfrm>
                      <a:prstGeom prst="rect">
                        <a:avLst/>
                      </a:prstGeom>
                    </pic:spPr>
                  </pic:pic>
                </a:graphicData>
              </a:graphic>
            </wp:inline>
          </w:drawing>
        </w:r>
      </w:ins>
    </w:p>
    <w:p w14:paraId="40495D44" w14:textId="77777777" w:rsidR="00C632A2" w:rsidRDefault="00C632A2" w:rsidP="00C632A2">
      <w:pPr>
        <w:rPr>
          <w:ins w:id="2096" w:author="Ryan Lemos" w:date="2019-05-02T07:02:00Z"/>
        </w:rPr>
      </w:pPr>
    </w:p>
    <w:p w14:paraId="598BDD5B" w14:textId="77777777" w:rsidR="00C632A2" w:rsidRDefault="00C632A2" w:rsidP="00C632A2">
      <w:pPr>
        <w:rPr>
          <w:ins w:id="2097" w:author="Ryan Lemos" w:date="2019-05-19T16:42:00Z"/>
        </w:rPr>
      </w:pPr>
      <w:ins w:id="2098" w:author="Ryan Lemos" w:date="2019-05-02T07:02:00Z">
        <w:r>
          <w:t xml:space="preserve">Já a </w:t>
        </w:r>
        <w:r w:rsidRPr="00C632A2">
          <w:rPr>
            <w:highlight w:val="yellow"/>
            <w:rPrChange w:id="2099" w:author="Ryan Lemos" w:date="2019-05-02T07:02:00Z">
              <w:rPr/>
            </w:rPrChange>
          </w:rPr>
          <w:t>figura X</w:t>
        </w:r>
        <w:r>
          <w:t xml:space="preserve"> representa a continuação dessa interação, em que é possível verificar os botões de açã</w:t>
        </w:r>
      </w:ins>
      <w:ins w:id="2100" w:author="Ryan Lemos" w:date="2019-05-02T07:03:00Z">
        <w:r>
          <w:t>o de remoção e inclusão de questões e os filtros. Vale ressaltar que os botões de ação de inclusão e exclusão de questões só ficam ativos</w:t>
        </w:r>
      </w:ins>
      <w:ins w:id="2101" w:author="Ryan Lemos" w:date="2019-05-02T07:04:00Z">
        <w:r>
          <w:t xml:space="preserve">, se para a inclusão houver o número de questões disponíveis para a quantidade especificada, se para exclusão tenha-se marcado </w:t>
        </w:r>
      </w:ins>
      <w:ins w:id="2102" w:author="Ryan Lemos" w:date="2019-05-02T07:05:00Z">
        <w:r>
          <w:t>uma das questões.</w:t>
        </w:r>
      </w:ins>
    </w:p>
    <w:p w14:paraId="65B7DC39" w14:textId="77777777" w:rsidR="00AC435E" w:rsidRDefault="00AC435E" w:rsidP="00C632A2">
      <w:pPr>
        <w:rPr>
          <w:ins w:id="2103" w:author="Ryan Lemos" w:date="2019-05-02T07:05:00Z"/>
        </w:rPr>
      </w:pPr>
    </w:p>
    <w:p w14:paraId="598873B0" w14:textId="77777777" w:rsidR="000C0CCF" w:rsidRDefault="000C0CCF" w:rsidP="00725243">
      <w:pPr>
        <w:ind w:firstLine="0"/>
        <w:jc w:val="center"/>
        <w:rPr>
          <w:ins w:id="2104" w:author="Ryan Lemos" w:date="2019-05-02T07:07:00Z"/>
        </w:rPr>
      </w:pPr>
      <w:ins w:id="2105" w:author="Ryan Lemos" w:date="2019-05-02T07:01:00Z">
        <w:r>
          <w:rPr>
            <w:noProof/>
          </w:rPr>
          <w:drawing>
            <wp:inline distT="0" distB="0" distL="0" distR="0" wp14:anchorId="689EC0EA" wp14:editId="2D5BD1D0">
              <wp:extent cx="5370207" cy="2549236"/>
              <wp:effectExtent l="0" t="0" r="1905" b="381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11801" cy="2568981"/>
                      </a:xfrm>
                      <a:prstGeom prst="rect">
                        <a:avLst/>
                      </a:prstGeom>
                    </pic:spPr>
                  </pic:pic>
                </a:graphicData>
              </a:graphic>
            </wp:inline>
          </w:drawing>
        </w:r>
      </w:ins>
    </w:p>
    <w:p w14:paraId="62CAFFE0" w14:textId="77777777" w:rsidR="00C632A2" w:rsidRDefault="00C632A2" w:rsidP="00725243">
      <w:pPr>
        <w:ind w:firstLine="0"/>
        <w:jc w:val="center"/>
        <w:rPr>
          <w:ins w:id="2106" w:author="Ryan Lemos" w:date="2019-05-02T07:07:00Z"/>
        </w:rPr>
      </w:pPr>
    </w:p>
    <w:p w14:paraId="20C72585" w14:textId="77777777" w:rsidR="00C632A2" w:rsidRDefault="00C632A2" w:rsidP="00C632A2">
      <w:pPr>
        <w:rPr>
          <w:ins w:id="2107" w:author="Ryan Lemos" w:date="2019-05-02T07:09:00Z"/>
        </w:rPr>
      </w:pPr>
      <w:ins w:id="2108" w:author="Ryan Lemos" w:date="2019-05-02T07:07:00Z">
        <w:r>
          <w:t>Quanto aos filtros, eles funcionam de maneira interativa, toda vez que o usuário modifica um campo atualiza-se o total de questões disponíveis juntamente com as questões em s</w:t>
        </w:r>
      </w:ins>
      <w:ins w:id="2109" w:author="Ryan Lemos" w:date="2019-05-02T07:08:00Z">
        <w:r>
          <w:t>i</w:t>
        </w:r>
      </w:ins>
      <w:ins w:id="2110" w:author="Ryan Lemos" w:date="2019-05-02T07:07:00Z">
        <w:r>
          <w:t>.</w:t>
        </w:r>
      </w:ins>
      <w:ins w:id="2111" w:author="Ryan Lemos" w:date="2019-05-02T07:09:00Z">
        <w:r>
          <w:t xml:space="preserve"> </w:t>
        </w:r>
      </w:ins>
      <w:ins w:id="2112" w:author="Ryan Lemos" w:date="2019-05-02T07:08:00Z">
        <w:r>
          <w:t>Essas questões filtradas</w:t>
        </w:r>
      </w:ins>
      <w:ins w:id="2113" w:author="Ryan Lemos" w:date="2019-05-02T07:07:00Z">
        <w:r>
          <w:t xml:space="preserve"> podem ser vistas por meio do botão com o ícone de olho</w:t>
        </w:r>
      </w:ins>
      <w:ins w:id="2114" w:author="Ryan Lemos" w:date="2019-05-02T07:08:00Z">
        <w:r>
          <w:t xml:space="preserve"> que apresenta a listagem conforme visto na </w:t>
        </w:r>
        <w:r w:rsidRPr="00C632A2">
          <w:rPr>
            <w:highlight w:val="yellow"/>
            <w:rPrChange w:id="2115" w:author="Ryan Lemos" w:date="2019-05-02T07:08:00Z">
              <w:rPr/>
            </w:rPrChange>
          </w:rPr>
          <w:t>figura X</w:t>
        </w:r>
      </w:ins>
      <w:ins w:id="2116" w:author="Ryan Lemos" w:date="2019-05-02T07:07:00Z">
        <w:r>
          <w:t xml:space="preserve">.  </w:t>
        </w:r>
      </w:ins>
      <w:ins w:id="2117" w:author="Ryan Lemos" w:date="2019-05-02T07:10:00Z">
        <w:r>
          <w:t>Já</w:t>
        </w:r>
      </w:ins>
      <w:ins w:id="2118" w:author="Ryan Lemos" w:date="2019-05-02T07:11:00Z">
        <w:r>
          <w:t xml:space="preserve"> em relação</w:t>
        </w:r>
      </w:ins>
      <w:ins w:id="2119" w:author="Ryan Lemos" w:date="2019-05-02T07:10:00Z">
        <w:r>
          <w:t xml:space="preserve"> a seleção, ela</w:t>
        </w:r>
      </w:ins>
      <w:ins w:id="2120" w:author="Ryan Lemos" w:date="2019-05-02T07:11:00Z">
        <w:r>
          <w:t xml:space="preserve"> acontece de maneira randômica baseada nas questões filtradas e na quantidade de questões que se quer </w:t>
        </w:r>
        <w:r>
          <w:lastRenderedPageBreak/>
          <w:t xml:space="preserve">inserir. Ou seja, a partir da quantidade escolhe-se </w:t>
        </w:r>
      </w:ins>
      <w:ins w:id="2121" w:author="Ryan Lemos" w:date="2019-05-02T07:12:00Z">
        <w:r w:rsidR="00800522">
          <w:t>aleatoriamente dentre as disponíveis até que se tenha todas as questões necessárias.</w:t>
        </w:r>
      </w:ins>
    </w:p>
    <w:p w14:paraId="12F71D6F" w14:textId="77777777" w:rsidR="00C632A2" w:rsidRDefault="00C632A2" w:rsidP="00C632A2">
      <w:pPr>
        <w:rPr>
          <w:ins w:id="2122" w:author="Ryan Lemos" w:date="2019-05-02T07:09:00Z"/>
        </w:rPr>
      </w:pPr>
    </w:p>
    <w:p w14:paraId="2D30F50E" w14:textId="77777777" w:rsidR="00C632A2" w:rsidRDefault="00C632A2">
      <w:pPr>
        <w:ind w:firstLine="0"/>
        <w:jc w:val="center"/>
        <w:rPr>
          <w:ins w:id="2123" w:author="Ryan Lemos" w:date="2019-05-02T07:07:00Z"/>
        </w:rPr>
        <w:pPrChange w:id="2124" w:author="Ryan Lemos" w:date="2019-05-02T07:09:00Z">
          <w:pPr/>
        </w:pPrChange>
      </w:pPr>
      <w:ins w:id="2125" w:author="Ryan Lemos" w:date="2019-05-02T07:09:00Z">
        <w:r>
          <w:rPr>
            <w:noProof/>
          </w:rPr>
          <w:drawing>
            <wp:inline distT="0" distB="0" distL="0" distR="0" wp14:anchorId="368CD541" wp14:editId="53DDFD66">
              <wp:extent cx="4230767" cy="2535382"/>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71789" cy="2559965"/>
                      </a:xfrm>
                      <a:prstGeom prst="rect">
                        <a:avLst/>
                      </a:prstGeom>
                    </pic:spPr>
                  </pic:pic>
                </a:graphicData>
              </a:graphic>
            </wp:inline>
          </w:drawing>
        </w:r>
      </w:ins>
    </w:p>
    <w:p w14:paraId="4A35E9BC" w14:textId="77777777" w:rsidR="00725243" w:rsidRDefault="00725243">
      <w:pPr>
        <w:ind w:firstLine="0"/>
        <w:rPr>
          <w:ins w:id="2126" w:author="Ryan Lemos" w:date="2019-05-02T06:36:00Z"/>
        </w:rPr>
      </w:pPr>
    </w:p>
    <w:p w14:paraId="1154AE5C" w14:textId="77777777" w:rsidR="00A5757F" w:rsidRDefault="00A5757F">
      <w:pPr>
        <w:ind w:firstLine="0"/>
        <w:rPr>
          <w:ins w:id="2127" w:author="Ryan Lemos" w:date="2019-05-02T07:16:00Z"/>
        </w:rPr>
      </w:pPr>
      <w:ins w:id="2128" w:author="Ryan Lemos" w:date="2019-05-02T07:15:00Z">
        <w:r>
          <w:t>A estória presente</w:t>
        </w:r>
      </w:ins>
      <w:ins w:id="2129" w:author="Ryan Lemos" w:date="2019-05-02T07:16:00Z">
        <w:r>
          <w:t xml:space="preserve"> na </w:t>
        </w:r>
        <w:r w:rsidRPr="00A5757F">
          <w:rPr>
            <w:highlight w:val="yellow"/>
            <w:rPrChange w:id="2130" w:author="Ryan Lemos" w:date="2019-05-02T07:16:00Z">
              <w:rPr/>
            </w:rPrChange>
          </w:rPr>
          <w:t>figura x</w:t>
        </w:r>
        <w:r>
          <w:t xml:space="preserve"> define como se dá a necessidade de edição de uma atividade por um professor. Ele deve ser capaz de manipular a atividade de maneira </w:t>
        </w:r>
      </w:ins>
      <w:ins w:id="2131" w:author="Ryan Lemos" w:date="2019-05-02T07:17:00Z">
        <w:r>
          <w:t>a inserir manualmente as questões que desejar, e não mais de maneira randômica.</w:t>
        </w:r>
      </w:ins>
    </w:p>
    <w:p w14:paraId="78B1C9D3" w14:textId="77777777" w:rsidR="0072253E" w:rsidRDefault="00A5757F">
      <w:pPr>
        <w:ind w:firstLine="0"/>
        <w:rPr>
          <w:ins w:id="2132" w:author="Ryan Lemos" w:date="2019-04-27T18:29:00Z"/>
        </w:rPr>
        <w:pPrChange w:id="2133" w:author="Ryan Lemos" w:date="2019-04-28T10:41:00Z">
          <w:pPr/>
        </w:pPrChange>
      </w:pPr>
      <w:ins w:id="2134" w:author="Ryan Lemos" w:date="2019-05-02T07:15:00Z">
        <w:r>
          <w:t xml:space="preserve"> </w:t>
        </w:r>
      </w:ins>
    </w:p>
    <w:p w14:paraId="57988BA7" w14:textId="77777777" w:rsidR="000E3B98" w:rsidRDefault="00A5757F" w:rsidP="00A5757F">
      <w:pPr>
        <w:ind w:firstLine="0"/>
        <w:jc w:val="center"/>
        <w:rPr>
          <w:ins w:id="2135" w:author="Ryan Lemos" w:date="2019-05-02T07:17:00Z"/>
        </w:rPr>
      </w:pPr>
      <w:ins w:id="2136" w:author="Ryan Lemos" w:date="2019-05-02T07:15:00Z">
        <w:r>
          <w:rPr>
            <w:noProof/>
          </w:rPr>
          <w:drawing>
            <wp:inline distT="0" distB="0" distL="0" distR="0" wp14:anchorId="064F0348" wp14:editId="203D90BD">
              <wp:extent cx="2118360" cy="1462405"/>
              <wp:effectExtent l="0" t="0" r="0" b="444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38607" cy="1476382"/>
                      </a:xfrm>
                      <a:prstGeom prst="roundRect">
                        <a:avLst>
                          <a:gd name="adj" fmla="val 8594"/>
                        </a:avLst>
                      </a:prstGeom>
                      <a:solidFill>
                        <a:srgbClr val="FFFFFF">
                          <a:shade val="85000"/>
                        </a:srgbClr>
                      </a:solidFill>
                      <a:ln>
                        <a:noFill/>
                      </a:ln>
                      <a:effectLst/>
                    </pic:spPr>
                  </pic:pic>
                </a:graphicData>
              </a:graphic>
            </wp:inline>
          </w:drawing>
        </w:r>
      </w:ins>
    </w:p>
    <w:p w14:paraId="12326401" w14:textId="77777777" w:rsidR="00A5757F" w:rsidRDefault="00A5757F" w:rsidP="00A5757F">
      <w:pPr>
        <w:rPr>
          <w:ins w:id="2137" w:author="Ryan Lemos" w:date="2019-05-02T07:17:00Z"/>
        </w:rPr>
      </w:pPr>
    </w:p>
    <w:p w14:paraId="32334824" w14:textId="77777777" w:rsidR="00A5757F" w:rsidRDefault="00A5757F" w:rsidP="00A5757F">
      <w:pPr>
        <w:rPr>
          <w:ins w:id="2138" w:author="Ryan Lemos" w:date="2019-05-19T16:41:00Z"/>
        </w:rPr>
      </w:pPr>
      <w:ins w:id="2139" w:author="Ryan Lemos" w:date="2019-05-02T07:17:00Z">
        <w:r>
          <w:t>O desi</w:t>
        </w:r>
      </w:ins>
      <w:ins w:id="2140" w:author="Ryan Lemos" w:date="2019-05-02T07:18:00Z">
        <w:r>
          <w:t xml:space="preserve">gn é semelhante ao visto </w:t>
        </w:r>
        <w:r w:rsidRPr="00A5757F">
          <w:rPr>
            <w:highlight w:val="yellow"/>
            <w:rPrChange w:id="2141" w:author="Ryan Lemos" w:date="2019-05-02T07:18:00Z">
              <w:rPr/>
            </w:rPrChange>
          </w:rPr>
          <w:t>na figura x e na figura x</w:t>
        </w:r>
        <w:r>
          <w:t>. O que muda é que agora tem-se uma tabela contendo a</w:t>
        </w:r>
      </w:ins>
      <w:ins w:id="2142" w:author="Ryan Lemos" w:date="2019-05-02T07:19:00Z">
        <w:r>
          <w:t xml:space="preserve">s questões filtradas e o professor escolhe manualmente quais questões ele quer inserir na atividade conforme explicitado na </w:t>
        </w:r>
        <w:r w:rsidRPr="00A5757F">
          <w:rPr>
            <w:highlight w:val="yellow"/>
            <w:rPrChange w:id="2143" w:author="Ryan Lemos" w:date="2019-05-02T07:19:00Z">
              <w:rPr/>
            </w:rPrChange>
          </w:rPr>
          <w:t>figura x</w:t>
        </w:r>
        <w:r>
          <w:t>.</w:t>
        </w:r>
      </w:ins>
      <w:ins w:id="2144" w:author="Ryan Lemos" w:date="2019-05-02T07:22:00Z">
        <w:r w:rsidR="002739C9">
          <w:t xml:space="preserve"> Os filtros continuam, porém agora o professor tem a capacidade de decidir </w:t>
        </w:r>
        <w:r w:rsidR="007E0DFA">
          <w:t>manualmente quais</w:t>
        </w:r>
      </w:ins>
      <w:ins w:id="2145" w:author="Ryan Lemos" w:date="2019-05-02T07:23:00Z">
        <w:r w:rsidR="007E0DFA">
          <w:t xml:space="preserve"> questões</w:t>
        </w:r>
      </w:ins>
      <w:ins w:id="2146" w:author="Ryan Lemos" w:date="2019-05-02T07:22:00Z">
        <w:r w:rsidR="007E0DFA">
          <w:t xml:space="preserve"> </w:t>
        </w:r>
      </w:ins>
      <w:ins w:id="2147" w:author="Ryan Lemos" w:date="2019-05-02T07:23:00Z">
        <w:r w:rsidR="007E0DFA">
          <w:t>se</w:t>
        </w:r>
      </w:ins>
      <w:ins w:id="2148" w:author="Ryan Lemos" w:date="2019-05-02T07:22:00Z">
        <w:r w:rsidR="007E0DFA">
          <w:t xml:space="preserve"> quer </w:t>
        </w:r>
      </w:ins>
      <w:ins w:id="2149" w:author="Ryan Lemos" w:date="2019-05-02T07:23:00Z">
        <w:r w:rsidR="007E0DFA">
          <w:t>manter na atividade. Isso evita o problema de aleatoriedade no sentido em que se queira um conjunto espec</w:t>
        </w:r>
      </w:ins>
      <w:ins w:id="2150" w:author="Ryan Lemos" w:date="2019-05-02T07:24:00Z">
        <w:r w:rsidR="007E0DFA">
          <w:t>í</w:t>
        </w:r>
      </w:ins>
      <w:ins w:id="2151" w:author="Ryan Lemos" w:date="2019-05-02T07:23:00Z">
        <w:r w:rsidR="007E0DFA">
          <w:t>fico de questões, porém há</w:t>
        </w:r>
      </w:ins>
      <w:ins w:id="2152" w:author="Ryan Lemos" w:date="2019-05-02T07:24:00Z">
        <w:r w:rsidR="007E0DFA">
          <w:t xml:space="preserve"> possibilidade dessas questões nunca serem sorteadas. Através da edição o professor é capaz de escolher essas questões e as adicioná-las. </w:t>
        </w:r>
      </w:ins>
    </w:p>
    <w:p w14:paraId="74635562" w14:textId="77777777" w:rsidR="00AC435E" w:rsidRDefault="00AC435E" w:rsidP="00A5757F">
      <w:pPr>
        <w:rPr>
          <w:ins w:id="2153" w:author="Ryan Lemos" w:date="2019-05-02T07:21:00Z"/>
        </w:rPr>
      </w:pPr>
    </w:p>
    <w:p w14:paraId="21CF754F" w14:textId="77777777" w:rsidR="002739C9" w:rsidRDefault="002739C9">
      <w:pPr>
        <w:ind w:firstLine="0"/>
        <w:rPr>
          <w:ins w:id="2154" w:author="Ryan Lemos" w:date="2019-05-19T16:25:00Z"/>
        </w:rPr>
      </w:pPr>
      <w:ins w:id="2155" w:author="Ryan Lemos" w:date="2019-05-02T07:21:00Z">
        <w:r>
          <w:rPr>
            <w:noProof/>
          </w:rPr>
          <w:lastRenderedPageBreak/>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10581" cy="2841956"/>
                      </a:xfrm>
                      <a:prstGeom prst="rect">
                        <a:avLst/>
                      </a:prstGeom>
                    </pic:spPr>
                  </pic:pic>
                </a:graphicData>
              </a:graphic>
            </wp:inline>
          </w:drawing>
        </w:r>
      </w:ins>
    </w:p>
    <w:p w14:paraId="2ED40FF9" w14:textId="77777777" w:rsidR="00E33640" w:rsidRDefault="00E33640">
      <w:pPr>
        <w:ind w:firstLine="0"/>
        <w:rPr>
          <w:ins w:id="2156" w:author="Ryan Lemos" w:date="2019-05-19T16:45:00Z"/>
        </w:rPr>
      </w:pPr>
    </w:p>
    <w:p w14:paraId="187586BF" w14:textId="246A9E38" w:rsidR="00AC435E" w:rsidRDefault="00AC435E">
      <w:pPr>
        <w:ind w:firstLine="0"/>
        <w:rPr>
          <w:ins w:id="2157" w:author="Ryan Lemos" w:date="2019-05-19T16:46:00Z"/>
        </w:rPr>
      </w:pPr>
      <w:ins w:id="2158" w:author="Ryan Lemos" w:date="2019-05-19T16:45:00Z">
        <w:r>
          <w:t>Após finalizada a inserção de uma atividade o pro</w:t>
        </w:r>
      </w:ins>
      <w:ins w:id="2159" w:author="Ryan Lemos" w:date="2019-08-03T14:45:00Z">
        <w:r w:rsidR="001F718F">
          <w:t>f</w:t>
        </w:r>
      </w:ins>
      <w:ins w:id="2160" w:author="Ryan Lemos" w:date="2019-05-19T16:45:00Z">
        <w:r>
          <w:t xml:space="preserve">essor </w:t>
        </w:r>
        <w:proofErr w:type="spellStart"/>
        <w:r>
          <w:t>pode</w:t>
        </w:r>
        <w:proofErr w:type="spellEnd"/>
        <w:r>
          <w:t xml:space="preserve"> necessitar</w:t>
        </w:r>
      </w:ins>
      <w:ins w:id="2161" w:author="Ryan Lemos" w:date="2019-05-19T16:46:00Z">
        <w:r>
          <w:t xml:space="preserve"> associar uma atividade a uma turma. A estória que descreve isso é vista na </w:t>
        </w:r>
        <w:r w:rsidRPr="00AC435E">
          <w:rPr>
            <w:highlight w:val="yellow"/>
            <w:rPrChange w:id="2162" w:author="Ryan Lemos" w:date="2019-05-19T16:46:00Z">
              <w:rPr/>
            </w:rPrChange>
          </w:rPr>
          <w:t>figura X</w:t>
        </w:r>
        <w:r>
          <w:t>.</w:t>
        </w:r>
      </w:ins>
    </w:p>
    <w:p w14:paraId="6FBF0535" w14:textId="77777777" w:rsidR="00AC435E" w:rsidRDefault="00AC435E">
      <w:pPr>
        <w:ind w:firstLine="0"/>
        <w:rPr>
          <w:ins w:id="2163" w:author="Ryan Lemos" w:date="2019-05-19T16:47:00Z"/>
        </w:rPr>
      </w:pPr>
    </w:p>
    <w:p w14:paraId="0E37A876" w14:textId="77777777" w:rsidR="00AC435E" w:rsidRDefault="00AC435E">
      <w:pPr>
        <w:ind w:firstLine="0"/>
        <w:rPr>
          <w:ins w:id="2164" w:author="Ryan Lemos" w:date="2019-05-19T16:49:00Z"/>
        </w:rPr>
      </w:pPr>
      <w:ins w:id="2165" w:author="Ryan Lemos" w:date="2019-05-19T16:47:00Z">
        <w:r>
          <w:t>O professor pode associar a atividade por meio de uma nova aba na página ao qual se gere as turmas. Ao clicar na aba atividades surgem as a</w:t>
        </w:r>
      </w:ins>
      <w:ins w:id="2166" w:author="Ryan Lemos" w:date="2019-05-19T16:48:00Z">
        <w:r>
          <w:t>tividades já associadas a turma, e algumas opções de ações possíveis. A figura x representa a listagem das atividade</w:t>
        </w:r>
      </w:ins>
      <w:ins w:id="2167" w:author="Ryan Lemos" w:date="2019-05-19T16:49:00Z">
        <w:r>
          <w:t>s associadas a uma turma.</w:t>
        </w:r>
      </w:ins>
    </w:p>
    <w:p w14:paraId="0846610E" w14:textId="77777777" w:rsidR="00AC435E" w:rsidRDefault="00AC435E">
      <w:pPr>
        <w:ind w:firstLine="0"/>
        <w:jc w:val="center"/>
        <w:rPr>
          <w:ins w:id="2168" w:author="Ryan Lemos" w:date="2019-05-19T16:54:00Z"/>
        </w:rPr>
        <w:pPrChange w:id="2169" w:author="Ryan Lemos" w:date="2019-05-22T10:26:00Z">
          <w:pPr>
            <w:ind w:firstLine="0"/>
          </w:pPr>
        </w:pPrChange>
      </w:pPr>
      <w:ins w:id="2170" w:author="Ryan Lemos" w:date="2019-05-19T16:49:00Z">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7183" cy="2510249"/>
                      </a:xfrm>
                      <a:prstGeom prst="rect">
                        <a:avLst/>
                      </a:prstGeom>
                    </pic:spPr>
                  </pic:pic>
                </a:graphicData>
              </a:graphic>
            </wp:inline>
          </w:drawing>
        </w:r>
      </w:ins>
    </w:p>
    <w:p w14:paraId="0F0613AE" w14:textId="77777777" w:rsidR="00226055" w:rsidRDefault="00226055">
      <w:pPr>
        <w:ind w:firstLine="0"/>
        <w:rPr>
          <w:ins w:id="2171" w:author="Ryan Lemos" w:date="2019-05-19T16:49:00Z"/>
        </w:rPr>
      </w:pPr>
    </w:p>
    <w:p w14:paraId="772DB986" w14:textId="77777777" w:rsidR="00AC435E" w:rsidRDefault="00AC435E">
      <w:pPr>
        <w:rPr>
          <w:ins w:id="2172" w:author="Ryan Lemos" w:date="2019-05-02T07:17:00Z"/>
        </w:rPr>
        <w:pPrChange w:id="2173" w:author="Ryan Lemos" w:date="2019-05-19T16:54:00Z">
          <w:pPr>
            <w:ind w:firstLine="0"/>
            <w:jc w:val="center"/>
          </w:pPr>
        </w:pPrChange>
      </w:pPr>
      <w:ins w:id="2174" w:author="Ryan Lemos" w:date="2019-05-19T16:49:00Z">
        <w:r>
          <w:t xml:space="preserve">Ao clicar no botão </w:t>
        </w:r>
      </w:ins>
      <w:ins w:id="2175" w:author="Ryan Lemos" w:date="2019-07-28T17:46:00Z">
        <w:r w:rsidR="004F46AF">
          <w:t>‘</w:t>
        </w:r>
      </w:ins>
      <w:ins w:id="2176" w:author="Ryan Lemos" w:date="2019-05-19T16:49:00Z">
        <w:r>
          <w:t>as</w:t>
        </w:r>
      </w:ins>
      <w:ins w:id="2177" w:author="Ryan Lemos" w:date="2019-05-19T16:50:00Z">
        <w:r>
          <w:t>sociar uma atividade a turma</w:t>
        </w:r>
      </w:ins>
      <w:ins w:id="2178" w:author="Ryan Lemos" w:date="2019-07-28T17:47:00Z">
        <w:r w:rsidR="004F46AF">
          <w:t>’,</w:t>
        </w:r>
      </w:ins>
      <w:ins w:id="2179" w:author="Ryan Lemos" w:date="2019-05-19T16:50:00Z">
        <w:r>
          <w:t xml:space="preserve"> surge-se uma tela conforme visto na </w:t>
        </w:r>
        <w:r w:rsidRPr="00AC435E">
          <w:rPr>
            <w:highlight w:val="yellow"/>
            <w:rPrChange w:id="2180" w:author="Ryan Lemos" w:date="2019-05-19T16:50:00Z">
              <w:rPr/>
            </w:rPrChange>
          </w:rPr>
          <w:t>figura x</w:t>
        </w:r>
        <w:r>
          <w:t>. Nela o professor pode definir qual atividade ele quer aplicar (dentre as cadastradas), se quer que a atividade seja</w:t>
        </w:r>
      </w:ins>
      <w:ins w:id="2181" w:author="Ryan Lemos" w:date="2019-05-19T16:51:00Z">
        <w:r>
          <w:t xml:space="preserve"> resolvida</w:t>
        </w:r>
      </w:ins>
      <w:ins w:id="2182" w:author="Ryan Lemos" w:date="2019-05-19T16:50:00Z">
        <w:r>
          <w:t xml:space="preserve"> em sala o</w:t>
        </w:r>
      </w:ins>
      <w:ins w:id="2183" w:author="Ryan Lemos" w:date="2019-05-19T16:51:00Z">
        <w:r>
          <w:t>u pelo ambiente, e ainda se é avaliativa ou não.</w:t>
        </w:r>
      </w:ins>
      <w:ins w:id="2184" w:author="Ryan Lemos" w:date="2019-05-19T16:52:00Z">
        <w:r w:rsidR="00226055">
          <w:t xml:space="preserve"> Se o professor decidir pela resolu</w:t>
        </w:r>
      </w:ins>
      <w:ins w:id="2185" w:author="Ryan Lemos" w:date="2019-05-19T16:53:00Z">
        <w:r w:rsidR="00226055">
          <w:t>ção no ambiente</w:t>
        </w:r>
      </w:ins>
      <w:ins w:id="2186" w:author="Ryan Lemos" w:date="2019-07-28T17:47:00Z">
        <w:r w:rsidR="004F46AF">
          <w:t xml:space="preserve"> e a atividade não for </w:t>
        </w:r>
        <w:r w:rsidR="004F46AF">
          <w:lastRenderedPageBreak/>
          <w:t>avaliativa,</w:t>
        </w:r>
      </w:ins>
      <w:ins w:id="2187" w:author="Ryan Lemos" w:date="2019-05-19T16:53:00Z">
        <w:r w:rsidR="00226055">
          <w:t xml:space="preserve"> surge-se a opção de escolha de quais alunos o professor quer que receba aquela atividade. </w:t>
        </w:r>
      </w:ins>
      <w:ins w:id="2188" w:author="Ryan Lemos" w:date="2019-05-19T16:51:00Z">
        <w:r>
          <w:t xml:space="preserve">Caso o professor decida por </w:t>
        </w:r>
        <w:r w:rsidR="00226055">
          <w:t xml:space="preserve">uma atividade avaliativa e no ambiente surge-se um </w:t>
        </w:r>
      </w:ins>
      <w:ins w:id="2189" w:author="Ryan Lemos" w:date="2019-05-19T16:52:00Z">
        <w:r w:rsidR="00226055">
          <w:t>novo campo que diz respeito a um prazo para a resolução</w:t>
        </w:r>
      </w:ins>
      <w:ins w:id="2190" w:author="Ryan Lemos" w:date="2019-05-19T16:53:00Z">
        <w:r w:rsidR="00226055">
          <w:t xml:space="preserve"> da atividade</w:t>
        </w:r>
      </w:ins>
      <w:ins w:id="2191" w:author="Ryan Lemos" w:date="2019-05-19T16:52:00Z">
        <w:r w:rsidR="00226055">
          <w:t xml:space="preserve"> (esse campo é opcional). </w:t>
        </w:r>
      </w:ins>
    </w:p>
    <w:p w14:paraId="3033362D" w14:textId="77777777" w:rsidR="00A5757F" w:rsidRDefault="00A5757F">
      <w:pPr>
        <w:rPr>
          <w:ins w:id="2192" w:author="Ryan Lemos" w:date="2019-05-19T16:44:00Z"/>
        </w:rPr>
      </w:pPr>
    </w:p>
    <w:p w14:paraId="37B236C9" w14:textId="77777777" w:rsidR="00AC435E" w:rsidRDefault="00AC435E">
      <w:pPr>
        <w:ind w:firstLine="0"/>
        <w:jc w:val="center"/>
        <w:rPr>
          <w:ins w:id="2193" w:author="Ryan Lemos" w:date="2019-05-19T16:44:00Z"/>
        </w:rPr>
        <w:pPrChange w:id="2194" w:author="Ryan Lemos" w:date="2019-05-22T10:26:00Z">
          <w:pPr/>
        </w:pPrChange>
      </w:pPr>
      <w:commentRangeStart w:id="2195"/>
      <w:ins w:id="2196" w:author="Ryan Lemos" w:date="2019-05-19T16:44:00Z">
        <w:r w:rsidRPr="00021305">
          <w:rPr>
            <w:noProof/>
          </w:rPr>
          <w:drawing>
            <wp:inline distT="0" distB="0" distL="0" distR="0" wp14:anchorId="354F05D1" wp14:editId="339EEE74">
              <wp:extent cx="5346632" cy="3221182"/>
              <wp:effectExtent l="0" t="0" r="698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71206" cy="3235987"/>
                      </a:xfrm>
                      <a:prstGeom prst="rect">
                        <a:avLst/>
                      </a:prstGeom>
                    </pic:spPr>
                  </pic:pic>
                </a:graphicData>
              </a:graphic>
            </wp:inline>
          </w:drawing>
        </w:r>
      </w:ins>
      <w:commentRangeEnd w:id="2195"/>
      <w:ins w:id="2197" w:author="Ryan Lemos" w:date="2019-07-28T18:23:00Z">
        <w:r w:rsidR="00021305">
          <w:rPr>
            <w:rStyle w:val="Refdecomentrio"/>
          </w:rPr>
          <w:commentReference w:id="2195"/>
        </w:r>
      </w:ins>
    </w:p>
    <w:p w14:paraId="4AECA013" w14:textId="77777777" w:rsidR="00AC435E" w:rsidRDefault="00AC435E">
      <w:pPr>
        <w:rPr>
          <w:ins w:id="2198" w:author="Ryan Lemos" w:date="2019-05-19T16:54:00Z"/>
        </w:rPr>
      </w:pPr>
    </w:p>
    <w:p w14:paraId="72C5D7AF" w14:textId="77777777" w:rsidR="00226055" w:rsidRDefault="00226055">
      <w:pPr>
        <w:rPr>
          <w:ins w:id="2199" w:author="Ryan Lemos" w:date="2019-07-28T17:51:00Z"/>
        </w:rPr>
      </w:pPr>
      <w:ins w:id="2200" w:author="Ryan Lemos" w:date="2019-05-19T16:55:00Z">
        <w:r>
          <w:t xml:space="preserve">Ainda é possível ao professor por meio do botão roxo </w:t>
        </w:r>
      </w:ins>
      <w:ins w:id="2201" w:author="Ryan Lemos" w:date="2019-05-19T16:56:00Z">
        <w:r>
          <w:t>com símbolo ‘i)</w:t>
        </w:r>
      </w:ins>
      <w:ins w:id="2202" w:author="Ryan Lemos" w:date="2019-05-19T16:55:00Z">
        <w:r>
          <w:t xml:space="preserve"> (conforme </w:t>
        </w:r>
        <w:r w:rsidRPr="00226055">
          <w:rPr>
            <w:highlight w:val="yellow"/>
            <w:rPrChange w:id="2203" w:author="Ryan Lemos" w:date="2019-05-19T16:56:00Z">
              <w:rPr/>
            </w:rPrChange>
          </w:rPr>
          <w:t>figur</w:t>
        </w:r>
      </w:ins>
      <w:ins w:id="2204" w:author="Ryan Lemos" w:date="2019-05-19T16:56:00Z">
        <w:r w:rsidRPr="00226055">
          <w:rPr>
            <w:highlight w:val="yellow"/>
            <w:rPrChange w:id="2205" w:author="Ryan Lemos" w:date="2019-05-19T16:56:00Z">
              <w:rPr/>
            </w:rPrChange>
          </w:rPr>
          <w:t>a X</w:t>
        </w:r>
        <w:r>
          <w:t xml:space="preserve">) receber a informação das notas dos alunos para aquela atividade. </w:t>
        </w:r>
      </w:ins>
      <w:ins w:id="2206" w:author="Ryan Lemos" w:date="2019-07-28T17:48:00Z">
        <w:r w:rsidR="004F46AF">
          <w:t>Além disso é através dessa te</w:t>
        </w:r>
      </w:ins>
      <w:ins w:id="2207" w:author="Ryan Lemos" w:date="2019-07-28T17:49:00Z">
        <w:r w:rsidR="004F46AF">
          <w:t>la que o professor será capaz de reiniciar uma atividade, caso necessário. Por exemplo, houve um erro na hora d</w:t>
        </w:r>
      </w:ins>
      <w:ins w:id="2208" w:author="Ryan Lemos" w:date="2019-07-28T17:50:00Z">
        <w:r w:rsidR="004F46AF">
          <w:t xml:space="preserve">o aluno responder a atividade, o professor então pode reiniciar a atividade, perdendo notas anteriores, e o aluno </w:t>
        </w:r>
      </w:ins>
      <w:ins w:id="2209" w:author="Ryan Lemos" w:date="2019-07-28T17:51:00Z">
        <w:r w:rsidR="004F46AF">
          <w:t>será capaz de fazer o exercício novamente.</w:t>
        </w:r>
      </w:ins>
    </w:p>
    <w:p w14:paraId="2AF04C29" w14:textId="77777777" w:rsidR="004F46AF" w:rsidRDefault="004F46AF">
      <w:pPr>
        <w:rPr>
          <w:ins w:id="2210" w:author="Ryan Lemos" w:date="2019-05-19T17:04:00Z"/>
        </w:rPr>
      </w:pPr>
    </w:p>
    <w:p w14:paraId="5FA696D6" w14:textId="77777777" w:rsidR="00226055" w:rsidRDefault="00226055">
      <w:pPr>
        <w:ind w:firstLine="0"/>
        <w:jc w:val="center"/>
        <w:rPr>
          <w:ins w:id="2211" w:author="Ryan Lemos" w:date="2019-05-22T10:18:00Z"/>
        </w:rPr>
        <w:pPrChange w:id="2212" w:author="Ryan Lemos" w:date="2019-05-22T10:21:00Z">
          <w:pPr>
            <w:ind w:firstLine="0"/>
          </w:pPr>
        </w:pPrChange>
      </w:pPr>
      <w:ins w:id="2213" w:author="Ryan Lemos" w:date="2019-05-19T17:05:00Z">
        <w:r>
          <w:rPr>
            <w:noProof/>
          </w:rPr>
          <w:drawing>
            <wp:inline distT="0" distB="0" distL="0" distR="0" wp14:anchorId="0C0AA005" wp14:editId="0EA9A0C8">
              <wp:extent cx="3997037" cy="2382536"/>
              <wp:effectExtent l="0" t="0" r="381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25568" cy="2399543"/>
                      </a:xfrm>
                      <a:prstGeom prst="rect">
                        <a:avLst/>
                      </a:prstGeom>
                    </pic:spPr>
                  </pic:pic>
                </a:graphicData>
              </a:graphic>
            </wp:inline>
          </w:drawing>
        </w:r>
      </w:ins>
    </w:p>
    <w:p w14:paraId="14F576B2" w14:textId="77777777" w:rsidR="006D241F" w:rsidRDefault="006D241F" w:rsidP="00226055">
      <w:pPr>
        <w:ind w:firstLine="0"/>
        <w:rPr>
          <w:ins w:id="2214" w:author="Ryan Lemos" w:date="2019-05-22T10:18:00Z"/>
        </w:rPr>
      </w:pPr>
    </w:p>
    <w:p w14:paraId="27D7542C" w14:textId="77777777" w:rsidR="006D241F" w:rsidRDefault="006D241F">
      <w:pPr>
        <w:rPr>
          <w:ins w:id="2215" w:author="Ryan Lemos" w:date="2019-05-22T10:18:00Z"/>
        </w:rPr>
        <w:pPrChange w:id="2216" w:author="Ryan Lemos" w:date="2019-05-22T10:22:00Z">
          <w:pPr>
            <w:ind w:firstLine="0"/>
          </w:pPr>
        </w:pPrChange>
      </w:pPr>
      <w:ins w:id="2217" w:author="Ryan Lemos" w:date="2019-05-22T10:18:00Z">
        <w:r>
          <w:lastRenderedPageBreak/>
          <w:t xml:space="preserve">A partir do botão laranja com símbolo de listagem conforme visto na </w:t>
        </w:r>
        <w:r w:rsidRPr="006D241F">
          <w:rPr>
            <w:highlight w:val="yellow"/>
            <w:rPrChange w:id="2218" w:author="Ryan Lemos" w:date="2019-05-22T10:19:00Z">
              <w:rPr/>
            </w:rPrChange>
          </w:rPr>
          <w:t>figura X</w:t>
        </w:r>
        <w:r>
          <w:t>, o professor</w:t>
        </w:r>
      </w:ins>
      <w:ins w:id="2219" w:author="Ryan Lemos" w:date="2019-05-22T10:19:00Z">
        <w:r>
          <w:t xml:space="preserve"> pode definir a pontuação da atividade, e definir também quanto vale cada questão da atividade.</w:t>
        </w:r>
      </w:ins>
      <w:ins w:id="2220" w:author="Ryan Lemos" w:date="2019-05-22T10:20:00Z">
        <w:r>
          <w:t xml:space="preserve"> A </w:t>
        </w:r>
        <w:r w:rsidRPr="006D241F">
          <w:rPr>
            <w:highlight w:val="yellow"/>
            <w:rPrChange w:id="2221" w:author="Ryan Lemos" w:date="2019-05-22T10:20:00Z">
              <w:rPr/>
            </w:rPrChange>
          </w:rPr>
          <w:t>figura x</w:t>
        </w:r>
        <w:r>
          <w:t xml:space="preserve"> representa essa interação. Nela</w:t>
        </w:r>
      </w:ins>
      <w:ins w:id="2222" w:author="Ryan Lemos" w:date="2019-05-22T10:19:00Z">
        <w:r>
          <w:t xml:space="preserve"> </w:t>
        </w:r>
      </w:ins>
      <w:ins w:id="2223" w:author="Ryan Lemos" w:date="2019-05-22T10:20:00Z">
        <w:r>
          <w:t>ainda é possível ao</w:t>
        </w:r>
      </w:ins>
      <w:ins w:id="2224" w:author="Ryan Lemos" w:date="2019-05-22T10:19:00Z">
        <w:r>
          <w:t xml:space="preserve"> professor definir que todas as questões valham</w:t>
        </w:r>
      </w:ins>
      <w:ins w:id="2225" w:author="Ryan Lemos" w:date="2019-05-22T10:20:00Z">
        <w:r>
          <w:t xml:space="preserve"> a mesma pontuação (caso não que</w:t>
        </w:r>
      </w:ins>
      <w:ins w:id="2226" w:author="Ryan Lemos" w:date="2019-05-22T10:21:00Z">
        <w:r>
          <w:t>ira definir pontuações diferentes). Com isso o professor pode defi</w:t>
        </w:r>
      </w:ins>
      <w:ins w:id="2227" w:author="Ryan Lemos" w:date="2019-05-22T10:22:00Z">
        <w:r>
          <w:t>nir a seu critério como será distribuída a pontuação da atividade.</w:t>
        </w:r>
      </w:ins>
    </w:p>
    <w:p w14:paraId="0AC4D6BB" w14:textId="77777777" w:rsidR="006D241F" w:rsidRDefault="006D241F" w:rsidP="00226055">
      <w:pPr>
        <w:ind w:firstLine="0"/>
        <w:rPr>
          <w:ins w:id="2228" w:author="Ryan Lemos" w:date="2019-05-19T17:05:00Z"/>
        </w:rPr>
      </w:pPr>
    </w:p>
    <w:p w14:paraId="3C6E86FF" w14:textId="77777777" w:rsidR="00226055" w:rsidRDefault="00226055" w:rsidP="00A23065">
      <w:pPr>
        <w:ind w:firstLine="0"/>
        <w:jc w:val="center"/>
        <w:rPr>
          <w:ins w:id="2229" w:author="Ryan Lemos" w:date="2019-05-22T10:27:00Z"/>
        </w:rPr>
      </w:pPr>
      <w:ins w:id="2230" w:author="Ryan Lemos" w:date="2019-05-19T17:06:00Z">
        <w:r>
          <w:rPr>
            <w:noProof/>
          </w:rPr>
          <w:drawing>
            <wp:inline distT="0" distB="0" distL="0" distR="0" wp14:anchorId="1C89DEA4" wp14:editId="702F0614">
              <wp:extent cx="4625340" cy="2784585"/>
              <wp:effectExtent l="0" t="0" r="381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54491" cy="2802135"/>
                      </a:xfrm>
                      <a:prstGeom prst="rect">
                        <a:avLst/>
                      </a:prstGeom>
                    </pic:spPr>
                  </pic:pic>
                </a:graphicData>
              </a:graphic>
            </wp:inline>
          </w:drawing>
        </w:r>
      </w:ins>
    </w:p>
    <w:p w14:paraId="773DADEA" w14:textId="77777777" w:rsidR="00A23065" w:rsidRDefault="00A23065" w:rsidP="00A23065">
      <w:pPr>
        <w:rPr>
          <w:ins w:id="2231" w:author="Ryan Lemos" w:date="2019-05-22T10:27:00Z"/>
        </w:rPr>
      </w:pPr>
    </w:p>
    <w:p w14:paraId="1445DC93" w14:textId="77777777" w:rsidR="00A23065" w:rsidRDefault="00A23065" w:rsidP="00A23065">
      <w:pPr>
        <w:rPr>
          <w:ins w:id="2232" w:author="Ryan Lemos" w:date="2019-05-22T10:27:00Z"/>
        </w:rPr>
      </w:pPr>
      <w:ins w:id="2233" w:author="Ryan Lemos" w:date="2019-05-22T10:27:00Z">
        <w:r>
          <w:t>Em caso de atividades realizadas em sala o professor pode</w:t>
        </w:r>
      </w:ins>
      <w:ins w:id="2234" w:author="Ryan Lemos" w:date="2019-05-22T10:28:00Z">
        <w:r>
          <w:t xml:space="preserve"> alterar a nota do aluno por meio do botão azul com ícone de prancheta conforme visto na </w:t>
        </w:r>
        <w:r w:rsidRPr="00A23065">
          <w:rPr>
            <w:highlight w:val="yellow"/>
            <w:rPrChange w:id="2235" w:author="Ryan Lemos" w:date="2019-05-22T10:28:00Z">
              <w:rPr/>
            </w:rPrChange>
          </w:rPr>
          <w:t>figura x</w:t>
        </w:r>
        <w:r>
          <w:t>, ao clicar surge uma te</w:t>
        </w:r>
      </w:ins>
      <w:ins w:id="2236" w:author="Ryan Lemos" w:date="2019-05-22T10:29:00Z">
        <w:r>
          <w:t xml:space="preserve">la contendo os nomes dos alunos juntamente com o seu resultado para aquela atividade conforme explicitado na </w:t>
        </w:r>
        <w:r w:rsidRPr="00A23065">
          <w:rPr>
            <w:highlight w:val="yellow"/>
            <w:rPrChange w:id="2237" w:author="Ryan Lemos" w:date="2019-05-22T10:29:00Z">
              <w:rPr/>
            </w:rPrChange>
          </w:rPr>
          <w:t>figura x</w:t>
        </w:r>
        <w:r>
          <w:t>.</w:t>
        </w:r>
      </w:ins>
    </w:p>
    <w:p w14:paraId="572BC2E6" w14:textId="77777777" w:rsidR="00A23065" w:rsidRDefault="00A23065">
      <w:pPr>
        <w:rPr>
          <w:ins w:id="2238" w:author="Ryan Lemos" w:date="2019-05-19T17:04:00Z"/>
        </w:rPr>
      </w:pPr>
    </w:p>
    <w:p w14:paraId="44E0E70B" w14:textId="2944A263" w:rsidR="00226055" w:rsidRDefault="00226055" w:rsidP="00A23065">
      <w:pPr>
        <w:ind w:firstLine="0"/>
        <w:jc w:val="center"/>
        <w:rPr>
          <w:ins w:id="2239" w:author="Ryan Lemos" w:date="2019-08-03T14:45:00Z"/>
        </w:rPr>
      </w:pPr>
      <w:ins w:id="2240" w:author="Ryan Lemos" w:date="2019-05-19T17:06:00Z">
        <w:r>
          <w:rPr>
            <w:noProof/>
          </w:rPr>
          <w:drawing>
            <wp:inline distT="0" distB="0" distL="0" distR="0" wp14:anchorId="57091890" wp14:editId="13002A5A">
              <wp:extent cx="4624115" cy="2781300"/>
              <wp:effectExtent l="0" t="0" r="508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37019" cy="2789062"/>
                      </a:xfrm>
                      <a:prstGeom prst="rect">
                        <a:avLst/>
                      </a:prstGeom>
                    </pic:spPr>
                  </pic:pic>
                </a:graphicData>
              </a:graphic>
            </wp:inline>
          </w:drawing>
        </w:r>
      </w:ins>
    </w:p>
    <w:p w14:paraId="491673DA" w14:textId="77777777" w:rsidR="001F718F" w:rsidRDefault="001F718F" w:rsidP="00A23065">
      <w:pPr>
        <w:ind w:firstLine="0"/>
        <w:jc w:val="center"/>
        <w:rPr>
          <w:ins w:id="2241" w:author="Ryan Lemos" w:date="2019-05-22T10:33:00Z"/>
        </w:rPr>
      </w:pPr>
    </w:p>
    <w:p w14:paraId="030C63A5" w14:textId="77777777" w:rsidR="002C3A9E" w:rsidRDefault="00A23065">
      <w:pPr>
        <w:rPr>
          <w:ins w:id="2242" w:author="Ryan Lemos" w:date="2019-05-22T10:30:00Z"/>
        </w:rPr>
        <w:pPrChange w:id="2243" w:author="Ryan Lemos" w:date="2019-05-22T10:38:00Z">
          <w:pPr>
            <w:ind w:firstLine="0"/>
            <w:jc w:val="center"/>
          </w:pPr>
        </w:pPrChange>
      </w:pPr>
      <w:ins w:id="2244" w:author="Ryan Lemos" w:date="2019-05-22T10:33:00Z">
        <w:r>
          <w:t>Ainda é poss</w:t>
        </w:r>
      </w:ins>
      <w:ins w:id="2245" w:author="Ryan Lemos" w:date="2019-05-22T10:34:00Z">
        <w:r>
          <w:t xml:space="preserve">ível ao professor uma impressão personalizada das atividades que serão feitas em sala, por meio do botão com símbolo de impressora como visto na </w:t>
        </w:r>
        <w:r w:rsidRPr="00A23065">
          <w:rPr>
            <w:highlight w:val="yellow"/>
            <w:rPrChange w:id="2246" w:author="Ryan Lemos" w:date="2019-05-22T10:34:00Z">
              <w:rPr/>
            </w:rPrChange>
          </w:rPr>
          <w:t>figura x</w:t>
        </w:r>
        <w:r>
          <w:t>. Essa impressão gera um a</w:t>
        </w:r>
      </w:ins>
      <w:ins w:id="2247" w:author="Ryan Lemos" w:date="2019-05-22T10:35:00Z">
        <w:r>
          <w:t xml:space="preserve">rquivo em formato PDF </w:t>
        </w:r>
        <w:r w:rsidR="002C3A9E">
          <w:t>contendo os dados de cada aluno</w:t>
        </w:r>
      </w:ins>
      <w:ins w:id="2248" w:author="Ryan Lemos" w:date="2019-05-22T10:36:00Z">
        <w:r w:rsidR="002C3A9E">
          <w:t>. A impressão é feita</w:t>
        </w:r>
      </w:ins>
      <w:ins w:id="2249" w:author="Ryan Lemos" w:date="2019-05-22T10:35:00Z">
        <w:r w:rsidR="002C3A9E">
          <w:t xml:space="preserve"> com as questões ordenadas de maneira aleatória para cada aluno, juntamente com as alternativas (em caso de questões que não </w:t>
        </w:r>
      </w:ins>
      <w:ins w:id="2250" w:author="Ryan Lemos" w:date="2019-05-22T10:36:00Z">
        <w:r w:rsidR="002C3A9E">
          <w:t xml:space="preserve">sejam discursivas) </w:t>
        </w:r>
      </w:ins>
      <w:ins w:id="2251" w:author="Ryan Lemos" w:date="2019-05-22T10:37:00Z">
        <w:r w:rsidR="002C3A9E">
          <w:t>também de maneira aleatória. Assim uma mesma atividade pode ser concebida de n maneiras, e a probabilidade de um aluno sai</w:t>
        </w:r>
      </w:ins>
      <w:ins w:id="2252" w:author="Ryan Lemos" w:date="2019-05-22T10:38:00Z">
        <w:r w:rsidR="002C3A9E">
          <w:t xml:space="preserve">r com uma atividade exatamente igual </w:t>
        </w:r>
        <w:proofErr w:type="spellStart"/>
        <w:r w:rsidR="002C3A9E">
          <w:t>a</w:t>
        </w:r>
        <w:proofErr w:type="spellEnd"/>
        <w:r w:rsidR="002C3A9E">
          <w:t xml:space="preserve"> do colega é extremamente baixa. Além de gerar as questões para cada aluno, essa impressão gera uma página contendo o gabarito personalizado para cada al</w:t>
        </w:r>
      </w:ins>
      <w:ins w:id="2253" w:author="Ryan Lemos" w:date="2019-05-22T10:39:00Z">
        <w:r w:rsidR="002C3A9E">
          <w:t>uno, baseado na ordem aos quais as questões e suas alternativas foram sorteadas.</w:t>
        </w:r>
      </w:ins>
    </w:p>
    <w:p w14:paraId="0D5771D5" w14:textId="77777777" w:rsidR="00A23065" w:rsidRDefault="00A23065" w:rsidP="00A23065">
      <w:pPr>
        <w:rPr>
          <w:ins w:id="2254" w:author="Ryan Lemos" w:date="2019-05-22T10:32:00Z"/>
        </w:rPr>
      </w:pPr>
      <w:ins w:id="2255" w:author="Ryan Lemos" w:date="2019-05-22T10:30:00Z">
        <w:r>
          <w:t xml:space="preserve">A estória seguinte se trata do professor ser capaz de corrigir </w:t>
        </w:r>
      </w:ins>
      <w:ins w:id="2256" w:author="Ryan Lemos" w:date="2019-05-22T10:31:00Z">
        <w:r>
          <w:t xml:space="preserve">atividades feitas pelo ambiente. Essa estória é descrita pela figura x. </w:t>
        </w:r>
      </w:ins>
    </w:p>
    <w:p w14:paraId="6EB6B765" w14:textId="77777777" w:rsidR="00A23065" w:rsidRDefault="00A23065">
      <w:pPr>
        <w:jc w:val="center"/>
        <w:rPr>
          <w:ins w:id="2257" w:author="Ryan Lemos" w:date="2019-05-22T10:32:00Z"/>
        </w:rPr>
        <w:pPrChange w:id="2258" w:author="Ryan Lemos" w:date="2019-05-22T10:32:00Z">
          <w:pPr/>
        </w:pPrChange>
      </w:pPr>
      <w:ins w:id="2259" w:author="Ryan Lemos" w:date="2019-05-22T10:32:00Z">
        <w:r w:rsidRPr="00A23065">
          <w:rPr>
            <w:highlight w:val="yellow"/>
            <w:rPrChange w:id="2260" w:author="Ryan Lemos" w:date="2019-05-22T10:32:00Z">
              <w:rPr/>
            </w:rPrChange>
          </w:rPr>
          <w:t>ESTÓRIA AQUI</w:t>
        </w:r>
      </w:ins>
    </w:p>
    <w:p w14:paraId="72A6854E" w14:textId="77777777" w:rsidR="00A23065" w:rsidRDefault="00A23065">
      <w:pPr>
        <w:rPr>
          <w:ins w:id="2261" w:author="Ryan Lemos" w:date="2019-05-22T10:24:00Z"/>
        </w:rPr>
        <w:pPrChange w:id="2262" w:author="Ryan Lemos" w:date="2019-05-22T10:30:00Z">
          <w:pPr>
            <w:ind w:firstLine="0"/>
          </w:pPr>
        </w:pPrChange>
      </w:pPr>
      <w:ins w:id="2263" w:author="Ryan Lemos" w:date="2019-05-22T10:32:00Z">
        <w:r>
          <w:t xml:space="preserve">A implementação dessa estória é demonstrada pela </w:t>
        </w:r>
        <w:r w:rsidRPr="00A23065">
          <w:rPr>
            <w:highlight w:val="yellow"/>
            <w:rPrChange w:id="2264" w:author="Ryan Lemos" w:date="2019-05-22T10:33:00Z">
              <w:rPr/>
            </w:rPrChange>
          </w:rPr>
          <w:t>figura x e a figura x</w:t>
        </w:r>
      </w:ins>
      <w:ins w:id="2265" w:author="Ryan Lemos" w:date="2019-05-22T10:33:00Z">
        <w:r>
          <w:t xml:space="preserve">. A </w:t>
        </w:r>
        <w:r w:rsidRPr="00A23065">
          <w:rPr>
            <w:highlight w:val="yellow"/>
            <w:rPrChange w:id="2266" w:author="Ryan Lemos" w:date="2019-05-22T10:33:00Z">
              <w:rPr/>
            </w:rPrChange>
          </w:rPr>
          <w:t>figura x</w:t>
        </w:r>
        <w:r>
          <w:t xml:space="preserve"> se trata das atividades recebidas pelo professor</w:t>
        </w:r>
      </w:ins>
      <w:ins w:id="2267" w:author="Ryan Lemos" w:date="2019-05-22T10:42:00Z">
        <w:r w:rsidR="002C3A9E">
          <w:t xml:space="preserve">, nela o professor tem uma lista de atividades recebidas </w:t>
        </w:r>
      </w:ins>
      <w:ins w:id="2268" w:author="Ryan Lemos" w:date="2019-05-22T10:43:00Z">
        <w:r w:rsidR="002C3A9E">
          <w:t>para correção. Para corrigir o professor deve clicar no botão azul com símbolo de lápis.</w:t>
        </w:r>
      </w:ins>
    </w:p>
    <w:p w14:paraId="7954FA58" w14:textId="77777777" w:rsidR="00A23065" w:rsidRDefault="00A23065" w:rsidP="00226055">
      <w:pPr>
        <w:ind w:firstLine="0"/>
        <w:rPr>
          <w:ins w:id="2269" w:author="Ryan Lemos" w:date="2019-05-19T17:04:00Z"/>
        </w:rPr>
      </w:pPr>
    </w:p>
    <w:p w14:paraId="4C14E94B" w14:textId="77777777" w:rsidR="00226055" w:rsidRDefault="00226055" w:rsidP="00226055">
      <w:pPr>
        <w:ind w:firstLine="0"/>
        <w:rPr>
          <w:ins w:id="2270" w:author="Ryan Lemos" w:date="2019-05-22T10:52:00Z"/>
        </w:rPr>
      </w:pPr>
      <w:ins w:id="2271" w:author="Ryan Lemos" w:date="2019-05-19T17:07:00Z">
        <w:r>
          <w:rPr>
            <w:noProof/>
          </w:rPr>
          <w:drawing>
            <wp:inline distT="0" distB="0" distL="0" distR="0" wp14:anchorId="0865709A" wp14:editId="369D765F">
              <wp:extent cx="5760085" cy="1645920"/>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1645920"/>
                      </a:xfrm>
                      <a:prstGeom prst="rect">
                        <a:avLst/>
                      </a:prstGeom>
                    </pic:spPr>
                  </pic:pic>
                </a:graphicData>
              </a:graphic>
            </wp:inline>
          </w:drawing>
        </w:r>
      </w:ins>
    </w:p>
    <w:p w14:paraId="5946CEAB" w14:textId="77777777" w:rsidR="003A1F2B" w:rsidRDefault="003A1F2B" w:rsidP="00226055">
      <w:pPr>
        <w:ind w:firstLine="0"/>
        <w:rPr>
          <w:ins w:id="2272" w:author="Ryan Lemos" w:date="2019-05-22T10:43:00Z"/>
        </w:rPr>
      </w:pPr>
    </w:p>
    <w:p w14:paraId="0C734998" w14:textId="77777777" w:rsidR="002C3A9E" w:rsidRDefault="002C3A9E">
      <w:pPr>
        <w:rPr>
          <w:ins w:id="2273" w:author="Ryan Lemos" w:date="2019-05-19T17:08:00Z"/>
        </w:rPr>
        <w:pPrChange w:id="2274" w:author="Ryan Lemos" w:date="2019-05-22T10:44:00Z">
          <w:pPr>
            <w:ind w:firstLine="0"/>
          </w:pPr>
        </w:pPrChange>
      </w:pPr>
      <w:ins w:id="2275" w:author="Ryan Lemos" w:date="2019-05-22T10:43:00Z">
        <w:r>
          <w:t>Ao clicar nesse botão</w:t>
        </w:r>
      </w:ins>
      <w:ins w:id="2276" w:author="Ryan Lemos" w:date="2019-05-22T10:44:00Z">
        <w:r>
          <w:t xml:space="preserve"> surge-se uma tela conforme apresentada na figura X que detém a lista de questões da atividade.</w:t>
        </w:r>
      </w:ins>
      <w:ins w:id="2277" w:author="Ryan Lemos" w:date="2019-05-22T10:46:00Z">
        <w:r w:rsidR="0019114F">
          <w:t xml:space="preserve"> </w:t>
        </w:r>
      </w:ins>
      <w:ins w:id="2278" w:author="Ryan Lemos" w:date="2019-05-22T10:48:00Z">
        <w:r w:rsidR="0019114F">
          <w:t>Para cada ques</w:t>
        </w:r>
      </w:ins>
      <w:ins w:id="2279" w:author="Ryan Lemos" w:date="2019-05-22T10:49:00Z">
        <w:r w:rsidR="0019114F">
          <w:t>tão é descrito</w:t>
        </w:r>
      </w:ins>
      <w:ins w:id="2280" w:author="Ryan Lemos" w:date="2019-05-22T10:47:00Z">
        <w:r w:rsidR="0019114F">
          <w:t xml:space="preserve"> todos os seus dados chave, como texto de apoio, o texto da questão em si</w:t>
        </w:r>
      </w:ins>
      <w:ins w:id="2281" w:author="Ryan Lemos" w:date="2019-05-22T10:48:00Z">
        <w:r w:rsidR="0019114F">
          <w:t>, o valor da questão</w:t>
        </w:r>
      </w:ins>
      <w:ins w:id="2282" w:author="Ryan Lemos" w:date="2019-05-22T10:47:00Z">
        <w:r w:rsidR="0019114F">
          <w:t>, em caso de questões com alternativas, qual a alternativa correta, e a resposta do aluno.</w:t>
        </w:r>
      </w:ins>
      <w:ins w:id="2283" w:author="Ryan Lemos" w:date="2019-05-22T10:45:00Z">
        <w:r>
          <w:t xml:space="preserve"> </w:t>
        </w:r>
      </w:ins>
      <w:ins w:id="2284" w:author="Ryan Lemos" w:date="2019-05-22T10:49:00Z">
        <w:r w:rsidR="0019114F">
          <w:t>Também fica</w:t>
        </w:r>
      </w:ins>
      <w:ins w:id="2285" w:author="Ryan Lemos" w:date="2019-05-22T10:45:00Z">
        <w:r>
          <w:t xml:space="preserve"> disponível duas opções ao professor, dar nota</w:t>
        </w:r>
        <w:r w:rsidR="0019114F">
          <w:t xml:space="preserve"> (que é obrigatório preencher) e colocar uma observação </w:t>
        </w:r>
        <w:proofErr w:type="spellStart"/>
        <w:r w:rsidR="0019114F">
          <w:t>a cerca</w:t>
        </w:r>
        <w:proofErr w:type="spellEnd"/>
        <w:r w:rsidR="0019114F">
          <w:t xml:space="preserve"> da resposta do aluno.</w:t>
        </w:r>
      </w:ins>
      <w:ins w:id="2286" w:author="Ryan Lemos" w:date="2019-05-22T10:44:00Z">
        <w:r>
          <w:t xml:space="preserve"> As questões de marcar o professor não precisa dar nota, somente</w:t>
        </w:r>
      </w:ins>
      <w:ins w:id="2287" w:author="Ryan Lemos" w:date="2019-05-22T10:45:00Z">
        <w:r w:rsidR="0019114F">
          <w:t xml:space="preserve"> </w:t>
        </w:r>
      </w:ins>
      <w:ins w:id="2288" w:author="Ryan Lemos" w:date="2019-05-22T10:46:00Z">
        <w:r w:rsidR="0019114F">
          <w:t>se quiser a observação. Nelas a nota do aluno</w:t>
        </w:r>
      </w:ins>
      <w:ins w:id="2289" w:author="Ryan Lemos" w:date="2019-05-22T10:49:00Z">
        <w:r w:rsidR="0019114F">
          <w:t xml:space="preserve"> já aparece juntamente com a questão em si, conforme visto </w:t>
        </w:r>
        <w:r w:rsidR="0019114F">
          <w:lastRenderedPageBreak/>
          <w:t xml:space="preserve">na figura </w:t>
        </w:r>
      </w:ins>
      <w:ins w:id="2290" w:author="Ryan Lemos" w:date="2019-05-22T10:50:00Z">
        <w:r w:rsidR="0019114F">
          <w:t xml:space="preserve">X. Em caso de questões do tipo fala, surge ao professor também a possibilidade de escuta do áudio do aluno, que é gravado ao responder </w:t>
        </w:r>
      </w:ins>
      <w:ins w:id="2291" w:author="Ryan Lemos" w:date="2019-07-28T17:52:00Z">
        <w:r w:rsidR="004F46AF">
          <w:t>à</w:t>
        </w:r>
      </w:ins>
      <w:ins w:id="2292" w:author="Ryan Lemos" w:date="2019-05-22T10:50:00Z">
        <w:r w:rsidR="0019114F">
          <w:t xml:space="preserve"> questão.</w:t>
        </w:r>
      </w:ins>
    </w:p>
    <w:p w14:paraId="3DDB0D08" w14:textId="77777777" w:rsidR="00226055" w:rsidRDefault="00226055">
      <w:pPr>
        <w:ind w:firstLine="0"/>
        <w:rPr>
          <w:ins w:id="2293" w:author="Ryan Lemos" w:date="2019-07-28T17:52:00Z"/>
        </w:rPr>
      </w:pPr>
      <w:ins w:id="2294" w:author="Ryan Lemos" w:date="2019-05-19T17:08:00Z">
        <w:r>
          <w:rPr>
            <w:noProof/>
          </w:rPr>
          <w:drawing>
            <wp:inline distT="0" distB="0" distL="0" distR="0" wp14:anchorId="51D2FDB7" wp14:editId="265C4234">
              <wp:extent cx="5760085" cy="350901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3509010"/>
                      </a:xfrm>
                      <a:prstGeom prst="rect">
                        <a:avLst/>
                      </a:prstGeom>
                    </pic:spPr>
                  </pic:pic>
                </a:graphicData>
              </a:graphic>
            </wp:inline>
          </w:drawing>
        </w:r>
      </w:ins>
    </w:p>
    <w:p w14:paraId="178FCA52" w14:textId="77777777" w:rsidR="004F46AF" w:rsidRPr="004C0224" w:rsidRDefault="004F46AF">
      <w:pPr>
        <w:ind w:firstLine="0"/>
        <w:rPr>
          <w:ins w:id="2295" w:author="Ryan Lemos" w:date="2019-04-27T18:05:00Z"/>
        </w:rPr>
        <w:pPrChange w:id="2296" w:author="Ryan Lemos" w:date="2019-05-19T17:04:00Z">
          <w:pPr>
            <w:pStyle w:val="Ttulo4"/>
          </w:pPr>
        </w:pPrChange>
      </w:pPr>
    </w:p>
    <w:p w14:paraId="02515A2C" w14:textId="77777777" w:rsidR="003C127D" w:rsidRDefault="003C127D">
      <w:pPr>
        <w:pStyle w:val="Ttulo4"/>
        <w:rPr>
          <w:ins w:id="2297" w:author="Ryan Lemos" w:date="2019-07-28T17:52:00Z"/>
        </w:rPr>
      </w:pPr>
      <w:bookmarkStart w:id="2298" w:name="_Toc16102726"/>
      <w:ins w:id="2299" w:author="Ryan Lemos" w:date="2019-04-27T18:05:00Z">
        <w:r>
          <w:t>Aluno</w:t>
        </w:r>
      </w:ins>
      <w:bookmarkEnd w:id="2298"/>
    </w:p>
    <w:p w14:paraId="05FD0E2C" w14:textId="77777777" w:rsidR="004F46AF" w:rsidRDefault="004F46AF" w:rsidP="004F46AF">
      <w:pPr>
        <w:rPr>
          <w:ins w:id="2300" w:author="Ryan Lemos" w:date="2019-07-28T17:54:00Z"/>
        </w:rPr>
      </w:pPr>
    </w:p>
    <w:p w14:paraId="58156CB3" w14:textId="77777777" w:rsidR="004F46AF" w:rsidRDefault="004F46AF" w:rsidP="004F46AF">
      <w:pPr>
        <w:rPr>
          <w:ins w:id="2301" w:author="Ryan Lemos" w:date="2019-07-28T17:56:00Z"/>
        </w:rPr>
      </w:pPr>
      <w:ins w:id="2302" w:author="Ryan Lemos" w:date="2019-07-28T17:52:00Z">
        <w:r>
          <w:t>Ao aluno foi acrescido a po</w:t>
        </w:r>
      </w:ins>
      <w:ins w:id="2303" w:author="Ryan Lemos" w:date="2019-07-28T17:53:00Z">
        <w:r>
          <w:t>ssibilidade de receber atividades, respond</w:t>
        </w:r>
      </w:ins>
      <w:ins w:id="2304" w:author="Ryan Lemos" w:date="2019-07-28T17:54:00Z">
        <w:r>
          <w:t>ê</w:t>
        </w:r>
      </w:ins>
      <w:ins w:id="2305" w:author="Ryan Lemos" w:date="2019-07-28T17:53:00Z">
        <w:r>
          <w:t>-las e verificar seu resultado, bem como anotações advindas do professor acerca</w:t>
        </w:r>
      </w:ins>
      <w:ins w:id="2306" w:author="Ryan Lemos" w:date="2019-07-28T17:54:00Z">
        <w:r>
          <w:t xml:space="preserve"> de cada questão respondida.</w:t>
        </w:r>
      </w:ins>
      <w:ins w:id="2307" w:author="Ryan Lemos" w:date="2019-07-28T17:53:00Z">
        <w:r>
          <w:t xml:space="preserve"> </w:t>
        </w:r>
      </w:ins>
    </w:p>
    <w:p w14:paraId="48F80122" w14:textId="6306C9EB" w:rsidR="00DC28CE" w:rsidRDefault="008057E8" w:rsidP="00021305">
      <w:pPr>
        <w:rPr>
          <w:ins w:id="2308" w:author="Ryan Lemos" w:date="2019-08-05T09:04:00Z"/>
        </w:rPr>
      </w:pPr>
      <w:ins w:id="2309" w:author="Ryan Lemos" w:date="2019-07-28T17:58:00Z">
        <w:r>
          <w:t xml:space="preserve">A primeira estória </w:t>
        </w:r>
      </w:ins>
      <w:ins w:id="2310" w:author="Ryan Lemos" w:date="2019-07-28T17:59:00Z">
        <w:r>
          <w:t>se trata da lista das atividades de um aluno, e</w:t>
        </w:r>
      </w:ins>
      <w:ins w:id="2311" w:author="Ryan Lemos" w:date="2019-07-28T18:05:00Z">
        <w:r>
          <w:t xml:space="preserve"> é representada pela </w:t>
        </w:r>
        <w:r w:rsidRPr="008057E8">
          <w:rPr>
            <w:highlight w:val="yellow"/>
            <w:rPrChange w:id="2312" w:author="Ryan Lemos" w:date="2019-07-28T18:06:00Z">
              <w:rPr/>
            </w:rPrChange>
          </w:rPr>
          <w:t>figura x</w:t>
        </w:r>
      </w:ins>
      <w:ins w:id="2313" w:author="Ryan Lemos" w:date="2019-07-28T17:59:00Z">
        <w:r>
          <w:t xml:space="preserve">. </w:t>
        </w:r>
      </w:ins>
      <w:ins w:id="2314" w:author="Ryan Lemos" w:date="2019-07-28T18:06:00Z">
        <w:r>
          <w:t>Essa estória apresenta algumas restrições, como por exemplo a identificação de atividades através da ação</w:t>
        </w:r>
        <w:r w:rsidR="00DC28CE">
          <w:t xml:space="preserve"> que nelas pode ser realizada. </w:t>
        </w:r>
      </w:ins>
    </w:p>
    <w:p w14:paraId="167D28CC" w14:textId="77777777" w:rsidR="00A05EF6" w:rsidRDefault="00A05EF6" w:rsidP="00021305">
      <w:pPr>
        <w:rPr>
          <w:ins w:id="2315" w:author="Ryan Lemos" w:date="2019-07-28T18:05:00Z"/>
        </w:rPr>
      </w:pPr>
    </w:p>
    <w:p w14:paraId="6D505868" w14:textId="77777777" w:rsidR="008057E8" w:rsidRDefault="008057E8">
      <w:pPr>
        <w:ind w:firstLine="0"/>
        <w:jc w:val="center"/>
        <w:rPr>
          <w:ins w:id="2316" w:author="Ryan Lemos" w:date="2019-07-28T18:07:00Z"/>
        </w:rPr>
        <w:pPrChange w:id="2317" w:author="Ryan Lemos" w:date="2019-07-28T18:16:00Z">
          <w:pPr>
            <w:jc w:val="center"/>
          </w:pPr>
        </w:pPrChange>
      </w:pPr>
      <w:ins w:id="2318" w:author="Ryan Lemos" w:date="2019-07-28T18:05:00Z">
        <w:r>
          <w:rPr>
            <w:noProof/>
          </w:rPr>
          <w:drawing>
            <wp:inline distT="0" distB="0" distL="0" distR="0" wp14:anchorId="3C648DDF" wp14:editId="78A37AB3">
              <wp:extent cx="2103435" cy="1821873"/>
              <wp:effectExtent l="0" t="0" r="0" b="698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12813" cy="1829996"/>
                      </a:xfrm>
                      <a:prstGeom prst="rect">
                        <a:avLst/>
                      </a:prstGeom>
                    </pic:spPr>
                  </pic:pic>
                </a:graphicData>
              </a:graphic>
            </wp:inline>
          </w:drawing>
        </w:r>
      </w:ins>
    </w:p>
    <w:p w14:paraId="3E5C6C91" w14:textId="77777777" w:rsidR="00DC28CE" w:rsidRDefault="00DC28CE" w:rsidP="008057E8">
      <w:pPr>
        <w:jc w:val="center"/>
        <w:rPr>
          <w:ins w:id="2319" w:author="Ryan Lemos" w:date="2019-07-28T18:15:00Z"/>
        </w:rPr>
      </w:pPr>
    </w:p>
    <w:p w14:paraId="7ABDC7F8" w14:textId="77777777" w:rsidR="00ED291E" w:rsidRDefault="00ED291E" w:rsidP="00021305">
      <w:pPr>
        <w:rPr>
          <w:ins w:id="2320" w:author="Ryan Lemos" w:date="2019-07-28T17:58:00Z"/>
        </w:rPr>
      </w:pPr>
      <w:ins w:id="2321" w:author="Ryan Lemos" w:date="2019-07-28T18:16:00Z">
        <w:r>
          <w:lastRenderedPageBreak/>
          <w:t xml:space="preserve">A interação responsável por </w:t>
        </w:r>
        <w:r w:rsidR="00021305">
          <w:t>compreender</w:t>
        </w:r>
        <w:r>
          <w:t xml:space="preserve"> essa estória se dá pela </w:t>
        </w:r>
        <w:r w:rsidRPr="00021305">
          <w:rPr>
            <w:highlight w:val="yellow"/>
            <w:rPrChange w:id="2322" w:author="Ryan Lemos" w:date="2019-07-28T18:17:00Z">
              <w:rPr/>
            </w:rPrChange>
          </w:rPr>
          <w:t>figura x</w:t>
        </w:r>
        <w:r>
          <w:t xml:space="preserve">. </w:t>
        </w:r>
      </w:ins>
      <w:ins w:id="2323" w:author="Ryan Lemos" w:date="2019-07-28T18:17:00Z">
        <w:r w:rsidR="00021305">
          <w:t xml:space="preserve">Como especificado pela estória, atividades já respondidas podem ser reconhecidas por sua ação de </w:t>
        </w:r>
      </w:ins>
      <w:ins w:id="2324" w:author="Ryan Lemos" w:date="2019-07-28T18:18:00Z">
        <w:r w:rsidR="00021305">
          <w:t>botão com símbolo de olho na cor amarela. Já as atividades a serem respondidas são identificadas através de um botão de lápis na cor azul.</w:t>
        </w:r>
      </w:ins>
    </w:p>
    <w:p w14:paraId="5DAD785E" w14:textId="77777777" w:rsidR="008057E8" w:rsidRDefault="008057E8" w:rsidP="004F46AF">
      <w:pPr>
        <w:rPr>
          <w:ins w:id="2325" w:author="Ryan Lemos" w:date="2019-07-28T17:58:00Z"/>
        </w:rPr>
      </w:pPr>
    </w:p>
    <w:p w14:paraId="62EF90FA" w14:textId="66EA56D4" w:rsidR="008057E8" w:rsidRDefault="008057E8" w:rsidP="008057E8">
      <w:pPr>
        <w:ind w:firstLine="0"/>
        <w:rPr>
          <w:ins w:id="2326" w:author="Ryan Lemos" w:date="2019-07-28T18:24:00Z"/>
        </w:rPr>
      </w:pPr>
      <w:ins w:id="2327" w:author="Ryan Lemos" w:date="2019-07-28T17:58:00Z">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2740025"/>
                      </a:xfrm>
                      <a:prstGeom prst="rect">
                        <a:avLst/>
                      </a:prstGeom>
                    </pic:spPr>
                  </pic:pic>
                </a:graphicData>
              </a:graphic>
            </wp:inline>
          </w:drawing>
        </w:r>
      </w:ins>
    </w:p>
    <w:p w14:paraId="4712028B" w14:textId="3ED6FF2E" w:rsidR="00021305" w:rsidRDefault="00021305" w:rsidP="008057E8">
      <w:pPr>
        <w:ind w:firstLine="0"/>
        <w:rPr>
          <w:ins w:id="2328" w:author="Ryan Lemos" w:date="2019-07-28T18:24:00Z"/>
        </w:rPr>
      </w:pPr>
    </w:p>
    <w:p w14:paraId="59084D05" w14:textId="37D632D6" w:rsidR="00021305" w:rsidRDefault="00021305" w:rsidP="00021305">
      <w:pPr>
        <w:rPr>
          <w:ins w:id="2329" w:author="Ryan Lemos" w:date="2019-07-28T18:54:00Z"/>
        </w:rPr>
      </w:pPr>
      <w:ins w:id="2330" w:author="Ryan Lemos" w:date="2019-07-28T18:24:00Z">
        <w:r>
          <w:t xml:space="preserve">Quanto </w:t>
        </w:r>
      </w:ins>
      <w:ins w:id="2331" w:author="Ryan Lemos" w:date="2019-07-28T18:25:00Z">
        <w:r>
          <w:t>à</w:t>
        </w:r>
      </w:ins>
      <w:ins w:id="2332" w:author="Ryan Lemos" w:date="2019-07-28T18:24:00Z">
        <w:r>
          <w:t xml:space="preserve"> possibilidade de o aluno respond</w:t>
        </w:r>
      </w:ins>
      <w:ins w:id="2333" w:author="Ryan Lemos" w:date="2019-07-28T18:25:00Z">
        <w:r>
          <w:t xml:space="preserve">er as atividades pelo ambiente, </w:t>
        </w:r>
      </w:ins>
      <w:ins w:id="2334" w:author="Ryan Lemos" w:date="2019-07-28T18:43:00Z">
        <w:r w:rsidR="00693EDB">
          <w:t xml:space="preserve">surge a estória demonstrada pela </w:t>
        </w:r>
        <w:r w:rsidR="00693EDB" w:rsidRPr="00693EDB">
          <w:rPr>
            <w:highlight w:val="yellow"/>
            <w:rPrChange w:id="2335" w:author="Ryan Lemos" w:date="2019-07-28T18:44:00Z">
              <w:rPr/>
            </w:rPrChange>
          </w:rPr>
          <w:t>figura x</w:t>
        </w:r>
      </w:ins>
      <w:ins w:id="2336" w:author="Ryan Lemos" w:date="2019-07-28T18:44:00Z">
        <w:r w:rsidR="00693EDB">
          <w:t xml:space="preserve">. </w:t>
        </w:r>
      </w:ins>
      <w:ins w:id="2337" w:author="Ryan Lemos" w:date="2019-07-28T18:45:00Z">
        <w:r w:rsidR="00693EDB">
          <w:t xml:space="preserve">Nela, surgem algumas restrições relacionadas </w:t>
        </w:r>
      </w:ins>
      <w:ins w:id="2338" w:author="Ryan Lemos" w:date="2019-07-28T18:46:00Z">
        <w:r w:rsidR="00693EDB">
          <w:t>à</w:t>
        </w:r>
      </w:ins>
      <w:ins w:id="2339" w:author="Ryan Lemos" w:date="2019-07-28T18:45:00Z">
        <w:r w:rsidR="00693EDB">
          <w:t xml:space="preserve"> segurança para evitar que alunos possam trocar de aba para pesquisar as respostas pela internet.</w:t>
        </w:r>
      </w:ins>
      <w:ins w:id="2340" w:author="Ryan Lemos" w:date="2019-07-28T18:44:00Z">
        <w:r w:rsidR="00693EDB">
          <w:t xml:space="preserve"> </w:t>
        </w:r>
      </w:ins>
      <w:ins w:id="2341" w:author="Ryan Lemos" w:date="2019-07-28T18:52:00Z">
        <w:r w:rsidR="00693EDB">
          <w:t>Além disso há questões que contém recursos de áudio, como áudios propriamente ditos, e textos de leitura do navegador</w:t>
        </w:r>
      </w:ins>
      <w:ins w:id="2342" w:author="Ryan Lemos" w:date="2019-07-28T18:54:00Z">
        <w:r w:rsidR="00326003">
          <w:t xml:space="preserve"> conforme explicitado na seção 3.2.2.1.</w:t>
        </w:r>
      </w:ins>
      <w:ins w:id="2343" w:author="Ryan Lemos" w:date="2019-07-28T18:58:00Z">
        <w:r w:rsidR="00326003">
          <w:t xml:space="preserve"> Ainda, a última restrição representa a possibilidade d</w:t>
        </w:r>
      </w:ins>
      <w:ins w:id="2344" w:author="Ryan Lemos" w:date="2019-08-03T14:46:00Z">
        <w:r w:rsidR="001F718F">
          <w:t>e o</w:t>
        </w:r>
      </w:ins>
      <w:ins w:id="2345" w:author="Ryan Lemos" w:date="2019-07-28T18:58:00Z">
        <w:r w:rsidR="00326003">
          <w:t xml:space="preserve"> aluno gravar s</w:t>
        </w:r>
      </w:ins>
      <w:ins w:id="2346" w:author="Ryan Lemos" w:date="2019-07-28T18:59:00Z">
        <w:r w:rsidR="00326003">
          <w:t>ua fala em questões de fala para que o professor possa avaliar a pronúncia do aluno.</w:t>
        </w:r>
      </w:ins>
      <w:ins w:id="2347" w:author="Ryan Lemos" w:date="2019-07-28T18:58:00Z">
        <w:r w:rsidR="00326003">
          <w:t xml:space="preserve"> </w:t>
        </w:r>
      </w:ins>
    </w:p>
    <w:p w14:paraId="010732EE" w14:textId="77777777" w:rsidR="00326003" w:rsidRDefault="00326003" w:rsidP="00021305">
      <w:pPr>
        <w:rPr>
          <w:ins w:id="2348" w:author="Ryan Lemos" w:date="2019-07-28T18:44:00Z"/>
        </w:rPr>
      </w:pPr>
    </w:p>
    <w:p w14:paraId="0A718D07" w14:textId="46583FD0" w:rsidR="00693EDB" w:rsidRDefault="00326003">
      <w:pPr>
        <w:ind w:firstLine="0"/>
        <w:jc w:val="center"/>
        <w:rPr>
          <w:ins w:id="2349" w:author="Ryan Lemos" w:date="2019-08-03T14:46:00Z"/>
        </w:rPr>
      </w:pPr>
      <w:ins w:id="2350" w:author="Ryan Lemos" w:date="2019-07-28T18:58:00Z">
        <w:r>
          <w:rPr>
            <w:noProof/>
          </w:rPr>
          <w:lastRenderedPageBreak/>
          <w:drawing>
            <wp:inline distT="0" distB="0" distL="0" distR="0" wp14:anchorId="24863A82" wp14:editId="6AA65809">
              <wp:extent cx="2119745" cy="2676497"/>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32610" cy="2692741"/>
                      </a:xfrm>
                      <a:prstGeom prst="rect">
                        <a:avLst/>
                      </a:prstGeom>
                    </pic:spPr>
                  </pic:pic>
                </a:graphicData>
              </a:graphic>
            </wp:inline>
          </w:drawing>
        </w:r>
      </w:ins>
    </w:p>
    <w:p w14:paraId="4294E2A2" w14:textId="6410AB16" w:rsidR="001F718F" w:rsidRDefault="00227575" w:rsidP="001F718F">
      <w:pPr>
        <w:rPr>
          <w:ins w:id="2351" w:author="Ryan Lemos" w:date="2019-08-03T14:46:00Z"/>
        </w:rPr>
      </w:pPr>
      <w:ins w:id="2352" w:author="Ryan Lemos" w:date="2019-08-03T14:46:00Z">
        <w:r>
          <w:t xml:space="preserve">A </w:t>
        </w:r>
        <w:r w:rsidRPr="00227575">
          <w:rPr>
            <w:highlight w:val="yellow"/>
            <w:rPrChange w:id="2353" w:author="Ryan Lemos" w:date="2019-08-03T14:49:00Z">
              <w:rPr/>
            </w:rPrChange>
          </w:rPr>
          <w:t>figura x</w:t>
        </w:r>
        <w:r>
          <w:t xml:space="preserve"> demonstra a mensagem </w:t>
        </w:r>
      </w:ins>
      <w:ins w:id="2354" w:author="Ryan Lemos" w:date="2019-08-03T14:47:00Z">
        <w:r>
          <w:t>de instruções que aparece na primeira vez em que o aluno resolve uma atividade. Nessa me</w:t>
        </w:r>
      </w:ins>
      <w:ins w:id="2355" w:author="Ryan Lemos" w:date="2019-08-03T14:48:00Z">
        <w:r>
          <w:t xml:space="preserve">nsagem o aluno fica ciente que se sair da página de execução da atividade, por exemplo para buscar respostas em outra página, </w:t>
        </w:r>
      </w:ins>
      <w:ins w:id="2356" w:author="Ryan Lemos" w:date="2019-08-03T14:49:00Z">
        <w:r>
          <w:t>o progresso dele será perdido por tentativa de cola.</w:t>
        </w:r>
      </w:ins>
    </w:p>
    <w:p w14:paraId="4F66B460" w14:textId="77777777" w:rsidR="001F718F" w:rsidRPr="00021305" w:rsidRDefault="001F718F">
      <w:pPr>
        <w:rPr>
          <w:ins w:id="2357" w:author="Ryan Lemos" w:date="2019-05-19T17:08:00Z"/>
        </w:rPr>
        <w:pPrChange w:id="2358" w:author="Ryan Lemos" w:date="2019-08-03T14:46:00Z">
          <w:pPr>
            <w:pStyle w:val="Ttulo4"/>
          </w:pPr>
        </w:pPrChange>
      </w:pPr>
    </w:p>
    <w:p w14:paraId="1B99B711" w14:textId="4E8EFAFE" w:rsidR="00226055" w:rsidRDefault="00693EDB">
      <w:pPr>
        <w:ind w:firstLine="0"/>
        <w:jc w:val="center"/>
        <w:rPr>
          <w:ins w:id="2359" w:author="Ryan Lemos" w:date="2019-08-03T14:50:00Z"/>
        </w:rPr>
      </w:pPr>
      <w:ins w:id="2360" w:author="Ryan Lemos" w:date="2019-07-28T18:42:00Z">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61146" cy="2894289"/>
                      </a:xfrm>
                      <a:prstGeom prst="rect">
                        <a:avLst/>
                      </a:prstGeom>
                    </pic:spPr>
                  </pic:pic>
                </a:graphicData>
              </a:graphic>
            </wp:inline>
          </w:drawing>
        </w:r>
      </w:ins>
    </w:p>
    <w:p w14:paraId="48AFB14B" w14:textId="77777777" w:rsidR="00227575" w:rsidRDefault="00227575" w:rsidP="00227575">
      <w:pPr>
        <w:rPr>
          <w:ins w:id="2361" w:author="Ryan Lemos" w:date="2019-08-03T14:50:00Z"/>
        </w:rPr>
      </w:pPr>
    </w:p>
    <w:p w14:paraId="5E3FBF68" w14:textId="10EF1A85" w:rsidR="00227575" w:rsidRDefault="00227575">
      <w:pPr>
        <w:rPr>
          <w:ins w:id="2362" w:author="Ryan Lemos" w:date="2019-07-28T17:58:00Z"/>
        </w:rPr>
        <w:pPrChange w:id="2363" w:author="Ryan Lemos" w:date="2019-08-05T09:00:00Z">
          <w:pPr>
            <w:ind w:firstLine="0"/>
          </w:pPr>
        </w:pPrChange>
      </w:pPr>
      <w:ins w:id="2364" w:author="Ryan Lemos" w:date="2019-08-03T14:50:00Z">
        <w:r>
          <w:t>O módulo de resolução de atividades foi o que necessitou de todas as características do Angular. Nele o aluno responde a todas as questões da atividade</w:t>
        </w:r>
      </w:ins>
      <w:ins w:id="2365" w:author="Ryan Lemos" w:date="2019-08-03T14:51:00Z">
        <w:r>
          <w:t xml:space="preserve"> sem que haja recarregamento da página a cada questão respondida.</w:t>
        </w:r>
      </w:ins>
      <w:ins w:id="2366" w:author="Ryan Lemos" w:date="2019-08-05T09:00:00Z">
        <w:r w:rsidR="00A05EF6">
          <w:t xml:space="preserve"> Com isso conseguiu-se criar uma atividade englobando os diversos aspectos, como gravação de fala, </w:t>
        </w:r>
        <w:r w:rsidR="00A05EF6" w:rsidRPr="005820D8">
          <w:rPr>
            <w:highlight w:val="yellow"/>
          </w:rPr>
          <w:t>figura x</w:t>
        </w:r>
        <w:r w:rsidR="00A05EF6">
          <w:t xml:space="preserve">, utilizando o gravador de voz do navegador. </w:t>
        </w:r>
      </w:ins>
      <w:ins w:id="2367" w:author="Ryan Lemos" w:date="2019-08-03T14:51:00Z">
        <w:r>
          <w:t>Além disso</w:t>
        </w:r>
      </w:ins>
      <w:ins w:id="2368" w:author="Ryan Lemos" w:date="2019-08-05T08:59:00Z">
        <w:r w:rsidR="00A05EF6">
          <w:t>,</w:t>
        </w:r>
      </w:ins>
      <w:ins w:id="2369" w:author="Ryan Lemos" w:date="2019-08-03T14:51:00Z">
        <w:r>
          <w:t xml:space="preserve"> cada vez que o aluno entra na atividade a ordem </w:t>
        </w:r>
        <w:r>
          <w:lastRenderedPageBreak/>
          <w:t xml:space="preserve">das questões </w:t>
        </w:r>
      </w:ins>
      <w:ins w:id="2370" w:author="Ryan Lemos" w:date="2019-08-05T08:59:00Z">
        <w:r w:rsidR="00A05EF6">
          <w:t>é</w:t>
        </w:r>
      </w:ins>
      <w:ins w:id="2371" w:author="Ryan Lemos" w:date="2019-08-03T14:51:00Z">
        <w:r>
          <w:t xml:space="preserve"> sorteada, t</w:t>
        </w:r>
      </w:ins>
      <w:ins w:id="2372" w:author="Ryan Lemos" w:date="2019-08-03T14:52:00Z">
        <w:r>
          <w:t xml:space="preserve">ão </w:t>
        </w:r>
      </w:ins>
      <w:ins w:id="2373" w:author="Ryan Lemos" w:date="2019-08-03T14:51:00Z">
        <w:r>
          <w:t>quanto</w:t>
        </w:r>
      </w:ins>
      <w:ins w:id="2374" w:author="Ryan Lemos" w:date="2019-08-03T14:52:00Z">
        <w:r>
          <w:t xml:space="preserve"> as alternativas.</w:t>
        </w:r>
      </w:ins>
      <w:ins w:id="2375" w:author="Ryan Lemos" w:date="2019-08-05T09:00:00Z">
        <w:r w:rsidR="00A05EF6">
          <w:t xml:space="preserve"> Assim, tem-se uma atividade diferente para cada aluno</w:t>
        </w:r>
      </w:ins>
      <w:ins w:id="2376" w:author="Ryan Lemos" w:date="2019-08-05T09:01:00Z">
        <w:r w:rsidR="00A05EF6">
          <w:t>, no quesito questões e alternativas.</w:t>
        </w:r>
      </w:ins>
      <w:ins w:id="2377" w:author="Ryan Lemos" w:date="2019-08-03T14:52:00Z">
        <w:r>
          <w:t xml:space="preserve"> </w:t>
        </w:r>
      </w:ins>
    </w:p>
    <w:p w14:paraId="7310BE65" w14:textId="6E806426" w:rsidR="008057E8" w:rsidRDefault="008057E8" w:rsidP="004F46AF">
      <w:pPr>
        <w:ind w:firstLine="0"/>
        <w:rPr>
          <w:ins w:id="2378" w:author="Ryan Lemos" w:date="2019-07-28T18:32:00Z"/>
        </w:rPr>
      </w:pPr>
    </w:p>
    <w:p w14:paraId="2503EB68" w14:textId="3FD919B6" w:rsidR="00B3767E" w:rsidRDefault="00B3767E">
      <w:pPr>
        <w:ind w:firstLine="0"/>
        <w:jc w:val="center"/>
        <w:rPr>
          <w:ins w:id="2379" w:author="Ryan Lemos" w:date="2019-08-05T09:01:00Z"/>
        </w:rPr>
        <w:pPrChange w:id="2380" w:author="Ryan Lemos" w:date="2019-08-05T09:17:00Z">
          <w:pPr>
            <w:ind w:firstLine="0"/>
          </w:pPr>
        </w:pPrChange>
      </w:pPr>
      <w:ins w:id="2381" w:author="Ryan Lemos" w:date="2019-07-28T18:32:00Z">
        <w:r>
          <w:rPr>
            <w:noProof/>
          </w:rPr>
          <w:drawing>
            <wp:inline distT="0" distB="0" distL="0" distR="0" wp14:anchorId="4C48A0E3" wp14:editId="463CE42B">
              <wp:extent cx="5018361" cy="112914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15370" cy="1150972"/>
                      </a:xfrm>
                      <a:prstGeom prst="rect">
                        <a:avLst/>
                      </a:prstGeom>
                    </pic:spPr>
                  </pic:pic>
                </a:graphicData>
              </a:graphic>
            </wp:inline>
          </w:drawing>
        </w:r>
      </w:ins>
    </w:p>
    <w:p w14:paraId="06BC3A34" w14:textId="7E11A39F" w:rsidR="00A05EF6" w:rsidRDefault="00A05EF6" w:rsidP="004F46AF">
      <w:pPr>
        <w:ind w:firstLine="0"/>
        <w:rPr>
          <w:ins w:id="2382" w:author="Ryan Lemos" w:date="2019-08-05T09:01:00Z"/>
        </w:rPr>
      </w:pPr>
    </w:p>
    <w:p w14:paraId="05BEF696" w14:textId="2D850468" w:rsidR="00A05EF6" w:rsidRDefault="00A05EF6">
      <w:pPr>
        <w:rPr>
          <w:ins w:id="2383" w:author="Ryan Lemos" w:date="2019-08-03T14:53:00Z"/>
        </w:rPr>
        <w:pPrChange w:id="2384" w:author="Ryan Lemos" w:date="2019-08-05T09:01:00Z">
          <w:pPr>
            <w:ind w:firstLine="0"/>
          </w:pPr>
        </w:pPrChange>
      </w:pPr>
      <w:ins w:id="2385" w:author="Ryan Lemos" w:date="2019-08-05T09:02:00Z">
        <w:r>
          <w:t xml:space="preserve">Os recursos adicionais podem ser vistos tanto ao fundo da </w:t>
        </w:r>
        <w:r w:rsidRPr="00A05EF6">
          <w:rPr>
            <w:highlight w:val="yellow"/>
            <w:rPrChange w:id="2386" w:author="Ryan Lemos" w:date="2019-08-05T09:02:00Z">
              <w:rPr/>
            </w:rPrChange>
          </w:rPr>
          <w:t>figura x</w:t>
        </w:r>
        <w:r>
          <w:t xml:space="preserve">, no caso uma imagem, e na </w:t>
        </w:r>
        <w:r w:rsidRPr="00A05EF6">
          <w:rPr>
            <w:highlight w:val="yellow"/>
            <w:rPrChange w:id="2387" w:author="Ryan Lemos" w:date="2019-08-05T09:02:00Z">
              <w:rPr/>
            </w:rPrChange>
          </w:rPr>
          <w:t>figura x</w:t>
        </w:r>
      </w:ins>
      <w:ins w:id="2388" w:author="Ryan Lemos" w:date="2019-08-05T09:03:00Z">
        <w:r>
          <w:t xml:space="preserve"> que detém um botão que é possível ao aluno tocar um áudio previamente enviado pelo professor. Todos esses recursos são opcionais e servem somente para auxiliar o aluno no momento de resolução </w:t>
        </w:r>
      </w:ins>
      <w:ins w:id="2389" w:author="Ryan Lemos" w:date="2019-08-05T09:04:00Z">
        <w:r>
          <w:t>de uma questão.</w:t>
        </w:r>
      </w:ins>
    </w:p>
    <w:p w14:paraId="5F471238" w14:textId="77777777" w:rsidR="00227575" w:rsidRDefault="00227575">
      <w:pPr>
        <w:ind w:firstLine="0"/>
        <w:rPr>
          <w:ins w:id="2390" w:author="Ryan Lemos" w:date="2019-07-28T18:57:00Z"/>
        </w:rPr>
      </w:pPr>
    </w:p>
    <w:p w14:paraId="2853FBCD" w14:textId="444D706B" w:rsidR="00326003" w:rsidRDefault="00326003" w:rsidP="0034071A">
      <w:pPr>
        <w:ind w:firstLine="0"/>
        <w:jc w:val="center"/>
        <w:rPr>
          <w:ins w:id="2391" w:author="Ryan Lemos" w:date="2019-08-05T09:17:00Z"/>
        </w:rPr>
      </w:pPr>
      <w:ins w:id="2392" w:author="Ryan Lemos" w:date="2019-07-28T18:57:00Z">
        <w:r>
          <w:rPr>
            <w:noProof/>
          </w:rPr>
          <w:drawing>
            <wp:inline distT="0" distB="0" distL="0" distR="0" wp14:anchorId="0B4FB8C2" wp14:editId="2520CA40">
              <wp:extent cx="4606636" cy="1550950"/>
              <wp:effectExtent l="0" t="0" r="381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40975" cy="1562511"/>
                      </a:xfrm>
                      <a:prstGeom prst="rect">
                        <a:avLst/>
                      </a:prstGeom>
                    </pic:spPr>
                  </pic:pic>
                </a:graphicData>
              </a:graphic>
            </wp:inline>
          </w:drawing>
        </w:r>
      </w:ins>
    </w:p>
    <w:p w14:paraId="69DE9541" w14:textId="1B10DD65" w:rsidR="0034071A" w:rsidRDefault="0034071A" w:rsidP="0034071A">
      <w:pPr>
        <w:rPr>
          <w:ins w:id="2393" w:author="Ryan Lemos" w:date="2019-08-05T09:17:00Z"/>
        </w:rPr>
      </w:pPr>
    </w:p>
    <w:p w14:paraId="710A2C0D" w14:textId="3AAAC83F" w:rsidR="0034071A" w:rsidRDefault="0034071A" w:rsidP="0034071A">
      <w:pPr>
        <w:rPr>
          <w:ins w:id="2394" w:author="Ryan Lemos" w:date="2019-08-05T09:20:00Z"/>
        </w:rPr>
      </w:pPr>
      <w:ins w:id="2395" w:author="Ryan Lemos" w:date="2019-08-05T09:17:00Z">
        <w:r>
          <w:t xml:space="preserve">A última interação possível ao aluno é quando a atividade </w:t>
        </w:r>
      </w:ins>
      <w:ins w:id="2396" w:author="Ryan Lemos" w:date="2019-08-05T09:18:00Z">
        <w:r>
          <w:t xml:space="preserve">já está respondida, somente visualizar seus resultados. A estória da </w:t>
        </w:r>
        <w:r w:rsidRPr="0034071A">
          <w:rPr>
            <w:highlight w:val="yellow"/>
            <w:rPrChange w:id="2397" w:author="Ryan Lemos" w:date="2019-08-05T09:18:00Z">
              <w:rPr/>
            </w:rPrChange>
          </w:rPr>
          <w:t>figura x</w:t>
        </w:r>
        <w:r>
          <w:t xml:space="preserve"> representa esse requisito.</w:t>
        </w:r>
      </w:ins>
    </w:p>
    <w:p w14:paraId="44D0DFD8" w14:textId="77777777" w:rsidR="0034071A" w:rsidRDefault="0034071A" w:rsidP="0034071A">
      <w:pPr>
        <w:rPr>
          <w:ins w:id="2398" w:author="Ryan Lemos" w:date="2019-08-05T09:20:00Z"/>
        </w:rPr>
      </w:pPr>
    </w:p>
    <w:p w14:paraId="2A1D6E6C" w14:textId="22A086DA" w:rsidR="0034071A" w:rsidRDefault="0034071A" w:rsidP="0034071A">
      <w:pPr>
        <w:jc w:val="center"/>
        <w:rPr>
          <w:ins w:id="2399" w:author="Ryan Lemos" w:date="2019-08-05T09:23:00Z"/>
        </w:rPr>
      </w:pPr>
      <w:ins w:id="2400" w:author="Ryan Lemos" w:date="2019-08-05T09:20:00Z">
        <w:r>
          <w:rPr>
            <w:noProof/>
          </w:rPr>
          <w:drawing>
            <wp:inline distT="0" distB="0" distL="0" distR="0" wp14:anchorId="5DAC60E0" wp14:editId="0D974B93">
              <wp:extent cx="2067270" cy="681701"/>
              <wp:effectExtent l="0" t="0" r="0" b="444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30075" cy="702412"/>
                      </a:xfrm>
                      <a:prstGeom prst="rect">
                        <a:avLst/>
                      </a:prstGeom>
                    </pic:spPr>
                  </pic:pic>
                </a:graphicData>
              </a:graphic>
            </wp:inline>
          </w:drawing>
        </w:r>
      </w:ins>
    </w:p>
    <w:p w14:paraId="036216F1" w14:textId="77777777" w:rsidR="00072DA1" w:rsidRDefault="00072DA1" w:rsidP="0034071A">
      <w:pPr>
        <w:jc w:val="center"/>
        <w:rPr>
          <w:ins w:id="2401" w:author="Ryan Lemos" w:date="2019-08-05T09:21:00Z"/>
        </w:rPr>
      </w:pPr>
    </w:p>
    <w:p w14:paraId="1A10C0E7" w14:textId="3BBED28F" w:rsidR="00072DA1" w:rsidRDefault="00072DA1">
      <w:pPr>
        <w:rPr>
          <w:ins w:id="2402" w:author="Ryan Lemos" w:date="2019-07-28T18:39:00Z"/>
        </w:rPr>
        <w:pPrChange w:id="2403" w:author="Ryan Lemos" w:date="2019-08-05T09:21:00Z">
          <w:pPr>
            <w:ind w:firstLine="0"/>
          </w:pPr>
        </w:pPrChange>
      </w:pPr>
      <w:ins w:id="2404" w:author="Ryan Lemos" w:date="2019-08-05T09:21:00Z">
        <w:r>
          <w:t xml:space="preserve">A </w:t>
        </w:r>
        <w:r w:rsidRPr="00072DA1">
          <w:rPr>
            <w:highlight w:val="yellow"/>
            <w:rPrChange w:id="2405" w:author="Ryan Lemos" w:date="2019-08-05T09:22:00Z">
              <w:rPr/>
            </w:rPrChange>
          </w:rPr>
          <w:t>figura x</w:t>
        </w:r>
        <w:r>
          <w:t xml:space="preserve"> representa a interação do aluno informada na estória da </w:t>
        </w:r>
        <w:r w:rsidRPr="00072DA1">
          <w:rPr>
            <w:highlight w:val="yellow"/>
            <w:rPrChange w:id="2406" w:author="Ryan Lemos" w:date="2019-08-05T09:22:00Z">
              <w:rPr/>
            </w:rPrChange>
          </w:rPr>
          <w:t>figura x</w:t>
        </w:r>
      </w:ins>
      <w:ins w:id="2407" w:author="Ryan Lemos" w:date="2019-08-05T09:22:00Z">
        <w:r>
          <w:t>. Nessa interação o aluno tem um relatório acerca da atividade respondida, contendo a nota de cada questão respondida, suas respost</w:t>
        </w:r>
      </w:ins>
      <w:ins w:id="2408" w:author="Ryan Lemos" w:date="2019-08-05T09:23:00Z">
        <w:r>
          <w:t>as e observações deixadas pelo professor acerca das respostas do aluno.</w:t>
        </w:r>
      </w:ins>
    </w:p>
    <w:p w14:paraId="6D028BE1" w14:textId="043ABA9D" w:rsidR="00693EDB" w:rsidRPr="00021305" w:rsidRDefault="00693EDB">
      <w:pPr>
        <w:ind w:firstLine="0"/>
        <w:rPr>
          <w:ins w:id="2409" w:author="Ryan Lemos" w:date="2019-04-27T18:03:00Z"/>
        </w:rPr>
        <w:pPrChange w:id="2410" w:author="Ryan Lemos" w:date="2019-07-28T17:56:00Z">
          <w:pPr>
            <w:pStyle w:val="Ttulo4"/>
          </w:pPr>
        </w:pPrChange>
      </w:pPr>
    </w:p>
    <w:p w14:paraId="77E002FF" w14:textId="67653F01" w:rsidR="003C127D" w:rsidRPr="008051B4" w:rsidRDefault="0034071A">
      <w:pPr>
        <w:ind w:firstLine="0"/>
        <w:jc w:val="center"/>
        <w:rPr>
          <w:ins w:id="2411" w:author="Ryan Lemos" w:date="2019-04-27T18:00:00Z"/>
        </w:rPr>
        <w:pPrChange w:id="2412" w:author="Ryan Lemos" w:date="2019-08-07T19:55:00Z">
          <w:pPr>
            <w:pStyle w:val="Ttulo2"/>
          </w:pPr>
        </w:pPrChange>
      </w:pPr>
      <w:ins w:id="2413" w:author="Ryan Lemos" w:date="2019-08-05T09:16:00Z">
        <w:r>
          <w:rPr>
            <w:noProof/>
          </w:rPr>
          <w:lastRenderedPageBreak/>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07253" cy="2447327"/>
                      </a:xfrm>
                      <a:prstGeom prst="rect">
                        <a:avLst/>
                      </a:prstGeom>
                    </pic:spPr>
                  </pic:pic>
                </a:graphicData>
              </a:graphic>
            </wp:inline>
          </w:drawing>
        </w:r>
      </w:ins>
    </w:p>
    <w:p w14:paraId="67DFF27C" w14:textId="77777777" w:rsidR="003C127D" w:rsidRPr="00E33640" w:rsidRDefault="003C127D">
      <w:pPr>
        <w:rPr>
          <w:ins w:id="2414" w:author="Ryan Lemos" w:date="2019-04-27T18:00:00Z"/>
        </w:rPr>
        <w:pPrChange w:id="2415" w:author="Ryan Lemos" w:date="2019-04-27T18:00:00Z">
          <w:pPr>
            <w:pStyle w:val="Ttulo2"/>
          </w:pPr>
        </w:pPrChange>
      </w:pPr>
    </w:p>
    <w:p w14:paraId="15667703" w14:textId="162008B1" w:rsidR="003C127D" w:rsidRDefault="003C127D" w:rsidP="003C127D">
      <w:pPr>
        <w:pStyle w:val="Ttulo2"/>
        <w:rPr>
          <w:ins w:id="2416" w:author="Ryan Lemos" w:date="2019-08-07T20:09:00Z"/>
        </w:rPr>
      </w:pPr>
      <w:bookmarkStart w:id="2417" w:name="_Toc16102727"/>
      <w:ins w:id="2418" w:author="Ryan Lemos" w:date="2019-04-27T18:05:00Z">
        <w:r>
          <w:t>Release 3 – Complementos</w:t>
        </w:r>
      </w:ins>
      <w:bookmarkEnd w:id="2417"/>
    </w:p>
    <w:p w14:paraId="49F4182A" w14:textId="77777777" w:rsidR="00C57C44" w:rsidRDefault="00C57C44" w:rsidP="00C57C44">
      <w:pPr>
        <w:rPr>
          <w:ins w:id="2419" w:author="Ryan Lemos" w:date="2019-08-07T20:09:00Z"/>
        </w:rPr>
      </w:pPr>
    </w:p>
    <w:p w14:paraId="65FA3674" w14:textId="1AB72DE4" w:rsidR="00C57C44" w:rsidRDefault="00C57C44" w:rsidP="00C57C44">
      <w:pPr>
        <w:rPr>
          <w:ins w:id="2420" w:author="Ryan Lemos" w:date="2019-08-07T20:09:00Z"/>
        </w:rPr>
      </w:pPr>
      <w:ins w:id="2421" w:author="Ryan Lemos" w:date="2019-08-07T20:09:00Z">
        <w:r>
          <w:t>O terceiro release foi composto da implemen</w:t>
        </w:r>
      </w:ins>
      <w:ins w:id="2422" w:author="Ryan Lemos" w:date="2019-08-07T20:10:00Z">
        <w:r>
          <w:t xml:space="preserve">tação da visualização do desempenho tanto por parte do aluno quanto do professor, que é baseado nas atividades respondidas pelo aluno. Além disso, </w:t>
        </w:r>
      </w:ins>
      <w:ins w:id="2423" w:author="Ryan Lemos" w:date="2019-08-07T20:12:00Z">
        <w:r>
          <w:t>n</w:t>
        </w:r>
      </w:ins>
      <w:ins w:id="2424" w:author="Ryan Lemos" w:date="2019-08-07T20:10:00Z">
        <w:r>
          <w:t>esse release foi</w:t>
        </w:r>
      </w:ins>
      <w:ins w:id="2425" w:author="Ryan Lemos" w:date="2019-08-07T20:12:00Z">
        <w:r>
          <w:t xml:space="preserve"> implementado uma série de </w:t>
        </w:r>
        <w:proofErr w:type="spellStart"/>
        <w:r w:rsidRPr="00C57C44">
          <w:rPr>
            <w:i/>
            <w:iCs/>
            <w:rPrChange w:id="2426" w:author="Ryan Lemos" w:date="2019-08-07T20:13:00Z">
              <w:rPr/>
            </w:rPrChange>
          </w:rPr>
          <w:t>refactorings</w:t>
        </w:r>
      </w:ins>
      <w:proofErr w:type="spellEnd"/>
      <w:ins w:id="2427" w:author="Ryan Lemos" w:date="2019-08-07T20:13:00Z">
        <w:r>
          <w:t xml:space="preserve">, como visto na </w:t>
        </w:r>
        <w:r w:rsidRPr="00C57C44">
          <w:rPr>
            <w:highlight w:val="red"/>
            <w:rPrChange w:id="2428" w:author="Ryan Lemos" w:date="2019-08-07T20:13:00Z">
              <w:rPr/>
            </w:rPrChange>
          </w:rPr>
          <w:t>seção x</w:t>
        </w:r>
        <w:r>
          <w:t xml:space="preserve"> se </w:t>
        </w:r>
      </w:ins>
      <w:ins w:id="2429" w:author="Ryan Lemos" w:date="2019-08-07T20:20:00Z">
        <w:r w:rsidR="009B5E45">
          <w:t>trata</w:t>
        </w:r>
      </w:ins>
      <w:ins w:id="2430" w:author="Ryan Lemos" w:date="2019-08-07T20:13:00Z">
        <w:r>
          <w:t xml:space="preserve"> de melhorias que não modificam as funcionalidades apenas melhoram</w:t>
        </w:r>
      </w:ins>
      <w:ins w:id="2431" w:author="Ryan Lemos" w:date="2019-08-07T20:14:00Z">
        <w:r>
          <w:t xml:space="preserve"> a qualidade</w:t>
        </w:r>
      </w:ins>
      <w:ins w:id="2432" w:author="Ryan Lemos" w:date="2019-08-07T20:13:00Z">
        <w:r>
          <w:t xml:space="preserve"> </w:t>
        </w:r>
      </w:ins>
      <w:ins w:id="2433" w:author="Ryan Lemos" w:date="2019-08-07T20:14:00Z">
        <w:r>
          <w:t>d</w:t>
        </w:r>
      </w:ins>
      <w:ins w:id="2434" w:author="Ryan Lemos" w:date="2019-08-07T20:13:00Z">
        <w:r>
          <w:t>o código</w:t>
        </w:r>
      </w:ins>
      <w:ins w:id="2435" w:author="Ryan Lemos" w:date="2019-08-07T20:21:00Z">
        <w:r w:rsidR="009B5E45">
          <w:t>. Essas melhorias vão desde melhorias visuais</w:t>
        </w:r>
      </w:ins>
      <w:ins w:id="2436" w:author="Ryan Lemos" w:date="2019-08-07T20:22:00Z">
        <w:r w:rsidR="009B5E45">
          <w:t xml:space="preserve"> como:</w:t>
        </w:r>
      </w:ins>
      <w:ins w:id="2437" w:author="Ryan Lemos" w:date="2019-08-07T20:21:00Z">
        <w:r w:rsidR="009B5E45">
          <w:t xml:space="preserve"> adoção um padrão de design minimalista</w:t>
        </w:r>
      </w:ins>
      <w:ins w:id="2438" w:author="Ryan Lemos" w:date="2019-08-07T20:22:00Z">
        <w:r w:rsidR="009B5E45">
          <w:t xml:space="preserve">, inclusão de mensagens de aviso em todos os botões da aplicação, notificações para atividades, </w:t>
        </w:r>
      </w:ins>
      <w:ins w:id="2439" w:author="Ryan Lemos" w:date="2019-08-07T20:23:00Z">
        <w:r w:rsidR="009B5E45">
          <w:t>melhoria na barra lateral</w:t>
        </w:r>
      </w:ins>
      <w:ins w:id="2440" w:author="Ryan Lemos" w:date="2019-08-07T20:25:00Z">
        <w:r w:rsidR="009B5E45">
          <w:t xml:space="preserve"> etc</w:t>
        </w:r>
      </w:ins>
      <w:ins w:id="2441" w:author="Ryan Lemos" w:date="2019-08-07T20:23:00Z">
        <w:r w:rsidR="009B5E45">
          <w:t>. Como também melhorias no código, como uma melhor organização do código, uma divisão de tarefas entre cliente e servidor mais balancead</w:t>
        </w:r>
      </w:ins>
      <w:ins w:id="2442" w:author="Ryan Lemos" w:date="2019-08-07T20:24:00Z">
        <w:r w:rsidR="009B5E45">
          <w:t xml:space="preserve">a, tipagem de variáveis etc. </w:t>
        </w:r>
      </w:ins>
      <w:ins w:id="2443" w:author="Ryan Lemos" w:date="2019-08-07T20:25:00Z">
        <w:r w:rsidR="009B5E45">
          <w:t>Todas as mudanças visuais podem ser vistas nas figuras</w:t>
        </w:r>
      </w:ins>
      <w:ins w:id="2444" w:author="Ryan Lemos" w:date="2019-08-07T20:26:00Z">
        <w:r w:rsidR="009B5E45">
          <w:t xml:space="preserve"> dessa monografia</w:t>
        </w:r>
      </w:ins>
      <w:ins w:id="2445" w:author="Ryan Lemos" w:date="2019-08-07T20:25:00Z">
        <w:r w:rsidR="009B5E45">
          <w:t xml:space="preserve"> que demonstram alguma interação com o </w:t>
        </w:r>
      </w:ins>
      <w:ins w:id="2446" w:author="Ryan Lemos" w:date="2019-08-07T20:26:00Z">
        <w:r w:rsidR="009B5E45">
          <w:t>ambiente proposto</w:t>
        </w:r>
      </w:ins>
      <w:ins w:id="2447" w:author="Ryan Lemos" w:date="2019-08-07T20:25:00Z">
        <w:r w:rsidR="009B5E45">
          <w:t>.</w:t>
        </w:r>
      </w:ins>
    </w:p>
    <w:p w14:paraId="48FF1FCF" w14:textId="77777777" w:rsidR="00C57C44" w:rsidRPr="00134BC2" w:rsidRDefault="00C57C44">
      <w:pPr>
        <w:rPr>
          <w:ins w:id="2448" w:author="Ryan Lemos" w:date="2019-04-27T18:05:00Z"/>
        </w:rPr>
        <w:pPrChange w:id="2449" w:author="Ryan Lemos" w:date="2019-08-07T20:09:00Z">
          <w:pPr>
            <w:pStyle w:val="Ttulo2"/>
          </w:pPr>
        </w:pPrChange>
      </w:pPr>
    </w:p>
    <w:p w14:paraId="0518675D" w14:textId="00683B5B" w:rsidR="003C127D" w:rsidRDefault="003C127D" w:rsidP="003C127D">
      <w:pPr>
        <w:pStyle w:val="Ttulo3"/>
        <w:rPr>
          <w:ins w:id="2450" w:author="Ryan Lemos" w:date="2019-08-07T20:26:00Z"/>
        </w:rPr>
      </w:pPr>
      <w:bookmarkStart w:id="2451" w:name="_Toc16102728"/>
      <w:ins w:id="2452" w:author="Ryan Lemos" w:date="2019-04-27T18:05:00Z">
        <w:r>
          <w:t>Sistema desenvolvido</w:t>
        </w:r>
      </w:ins>
      <w:bookmarkEnd w:id="2451"/>
    </w:p>
    <w:p w14:paraId="3AA80399" w14:textId="77777777" w:rsidR="009B5E45" w:rsidRDefault="009B5E45" w:rsidP="009B5E45">
      <w:pPr>
        <w:rPr>
          <w:ins w:id="2453" w:author="Ryan Lemos" w:date="2019-08-07T20:26:00Z"/>
        </w:rPr>
      </w:pPr>
    </w:p>
    <w:p w14:paraId="5B30C9EA" w14:textId="3E72A0B5" w:rsidR="009B5E45" w:rsidRDefault="009B5E45">
      <w:pPr>
        <w:rPr>
          <w:ins w:id="2454" w:author="Ryan Lemos" w:date="2019-08-07T20:26:00Z"/>
        </w:rPr>
      </w:pPr>
      <w:ins w:id="2455" w:author="Ryan Lemos" w:date="2019-08-07T20:26:00Z">
        <w:r>
          <w:t>Como ressaltado</w:t>
        </w:r>
      </w:ins>
      <w:ins w:id="2456" w:author="Ryan Lemos" w:date="2019-08-07T20:27:00Z">
        <w:r>
          <w:t xml:space="preserve">, o desenvolvimento deste release se compreendeu somente no relatório de desempenho, tanto para o professor quanto para o aluno. Ao </w:t>
        </w:r>
      </w:ins>
      <w:ins w:id="2457" w:author="Ryan Lemos" w:date="2019-08-07T20:28:00Z">
        <w:r>
          <w:t>professor é possível que ele verifique o desempenho do aluno assim que ele entra na sua tela de gestão da turma. Já para o aluno ao entrar no ambiente ele pode consultar seu desempe</w:t>
        </w:r>
      </w:ins>
      <w:ins w:id="2458" w:author="Ryan Lemos" w:date="2019-08-07T20:29:00Z">
        <w:r>
          <w:t xml:space="preserve">nho através de gráficos. </w:t>
        </w:r>
      </w:ins>
      <w:ins w:id="2459" w:author="Ryan Lemos" w:date="2019-08-07T20:33:00Z">
        <w:r w:rsidR="00765C73">
          <w:t>O desenvolvimento dessas funcionalidades será</w:t>
        </w:r>
      </w:ins>
      <w:ins w:id="2460" w:author="Ryan Lemos" w:date="2019-08-07T20:29:00Z">
        <w:r>
          <w:t xml:space="preserve"> descrito com maior atenção nas subseções seguintes.</w:t>
        </w:r>
      </w:ins>
    </w:p>
    <w:p w14:paraId="39B9B606" w14:textId="5A9EE52A" w:rsidR="009B5E45" w:rsidRPr="00134BC2" w:rsidRDefault="009B5E45">
      <w:pPr>
        <w:rPr>
          <w:ins w:id="2461" w:author="Ryan Lemos" w:date="2019-04-27T18:05:00Z"/>
        </w:rPr>
        <w:pPrChange w:id="2462" w:author="Ryan Lemos" w:date="2019-08-07T20:26:00Z">
          <w:pPr>
            <w:pStyle w:val="Ttulo3"/>
          </w:pPr>
        </w:pPrChange>
      </w:pPr>
      <w:ins w:id="2463" w:author="Ryan Lemos" w:date="2019-08-07T20:26:00Z">
        <w:r>
          <w:t xml:space="preserve"> </w:t>
        </w:r>
      </w:ins>
    </w:p>
    <w:p w14:paraId="1442038D" w14:textId="77777777" w:rsidR="003C127D" w:rsidRDefault="003C127D" w:rsidP="003C127D">
      <w:pPr>
        <w:pStyle w:val="Ttulo4"/>
        <w:rPr>
          <w:ins w:id="2464" w:author="Ryan Lemos" w:date="2019-04-27T18:05:00Z"/>
        </w:rPr>
      </w:pPr>
      <w:bookmarkStart w:id="2465" w:name="_Toc16102729"/>
      <w:ins w:id="2466" w:author="Ryan Lemos" w:date="2019-04-27T18:05:00Z">
        <w:r>
          <w:lastRenderedPageBreak/>
          <w:t>Professor</w:t>
        </w:r>
        <w:bookmarkEnd w:id="2465"/>
      </w:ins>
    </w:p>
    <w:p w14:paraId="33707155" w14:textId="258F3ECC" w:rsidR="009A2E13" w:rsidRDefault="003C127D" w:rsidP="00BE3639">
      <w:pPr>
        <w:pStyle w:val="Ttulo4"/>
        <w:rPr>
          <w:ins w:id="2467" w:author="Ryan Lemos" w:date="2019-08-07T19:55:00Z"/>
        </w:rPr>
      </w:pPr>
      <w:bookmarkStart w:id="2468" w:name="_Toc16102730"/>
      <w:ins w:id="2469" w:author="Ryan Lemos" w:date="2019-04-27T18:05:00Z">
        <w:r>
          <w:t>Aluno</w:t>
        </w:r>
      </w:ins>
      <w:bookmarkEnd w:id="2468"/>
    </w:p>
    <w:p w14:paraId="0368D2A2" w14:textId="77777777" w:rsidR="00BE3639" w:rsidRPr="00134BC2" w:rsidRDefault="00BE3639">
      <w:pPr>
        <w:rPr>
          <w:ins w:id="2470" w:author="Ryan Lemos" w:date="2019-04-27T18:05:00Z"/>
        </w:rPr>
        <w:pPrChange w:id="2471" w:author="Ryan Lemos" w:date="2019-08-07T19:55:00Z">
          <w:pPr>
            <w:pStyle w:val="Ttulo4"/>
          </w:pPr>
        </w:pPrChange>
      </w:pPr>
    </w:p>
    <w:p w14:paraId="4211DBC7" w14:textId="77777777" w:rsidR="009A2E13" w:rsidRDefault="009A2E13">
      <w:pPr>
        <w:pStyle w:val="Ttulo2"/>
        <w:rPr>
          <w:ins w:id="2472" w:author="Ryan Lemos" w:date="2019-08-07T19:31:00Z"/>
        </w:rPr>
        <w:pPrChange w:id="2473" w:author="Ryan Lemos" w:date="2019-08-07T19:31:00Z">
          <w:pPr>
            <w:pStyle w:val="Ttulo4"/>
          </w:pPr>
        </w:pPrChange>
      </w:pPr>
      <w:bookmarkStart w:id="2474" w:name="_Toc16102731"/>
      <w:ins w:id="2475" w:author="Ryan Lemos" w:date="2019-08-07T19:31:00Z">
        <w:r>
          <w:t>Testes</w:t>
        </w:r>
        <w:bookmarkEnd w:id="2474"/>
      </w:ins>
    </w:p>
    <w:p w14:paraId="422927A7" w14:textId="77777777" w:rsidR="009A2E13" w:rsidRPr="004C0224" w:rsidRDefault="009A2E13" w:rsidP="009A2E13">
      <w:pPr>
        <w:rPr>
          <w:ins w:id="2476" w:author="Ryan Lemos" w:date="2019-08-07T19:31:00Z"/>
        </w:rPr>
      </w:pPr>
    </w:p>
    <w:p w14:paraId="3FE2FAA6" w14:textId="05125044" w:rsidR="009A2E13" w:rsidRDefault="009A2E13" w:rsidP="009A2E13">
      <w:pPr>
        <w:rPr>
          <w:ins w:id="2477" w:author="Ryan Lemos" w:date="2019-08-07T19:31:00Z"/>
        </w:rPr>
      </w:pPr>
      <w:ins w:id="2478" w:author="Ryan Lemos" w:date="2019-08-07T19:31:00Z">
        <w:r>
          <w:t xml:space="preserve">A biblioteca de testes utilizada foi o </w:t>
        </w:r>
        <w:proofErr w:type="spellStart"/>
        <w:r>
          <w:t>PHPUnit</w:t>
        </w:r>
        <w:proofErr w:type="spellEnd"/>
        <w:r>
          <w:t xml:space="preserve">, que já vem integrado com o </w:t>
        </w:r>
        <w:proofErr w:type="spellStart"/>
        <w:r>
          <w:t>Laravel</w:t>
        </w:r>
        <w:proofErr w:type="spellEnd"/>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 Nesta subseção serão abordados alguns</w:t>
        </w:r>
      </w:ins>
      <w:ins w:id="2479" w:author="Ryan Lemos" w:date="2019-08-07T20:18:00Z">
        <w:r w:rsidR="00C57C44">
          <w:t xml:space="preserve"> exemplos de</w:t>
        </w:r>
      </w:ins>
      <w:ins w:id="2480" w:author="Ryan Lemos" w:date="2019-08-07T19:31:00Z">
        <w:r>
          <w:t xml:space="preserve"> testes utilizados no </w:t>
        </w:r>
      </w:ins>
      <w:ins w:id="2481" w:author="Ryan Lemos" w:date="2019-08-07T20:18:00Z">
        <w:r w:rsidR="00C57C44">
          <w:t>desenvolvimento desta aplicação</w:t>
        </w:r>
      </w:ins>
      <w:ins w:id="2482" w:author="Ryan Lemos" w:date="2019-08-07T19:31:00Z">
        <w:r>
          <w:t>.</w:t>
        </w:r>
      </w:ins>
      <w:ins w:id="2483" w:author="Ryan Lemos" w:date="2019-08-07T20:18:00Z">
        <w:r w:rsidR="00C57C44">
          <w:t xml:space="preserve"> Vale ressaltar que os testes podem ser bem parecidos para cada classe de teste, tendo em vista </w:t>
        </w:r>
      </w:ins>
      <w:ins w:id="2484" w:author="Ryan Lemos" w:date="2019-08-07T20:19:00Z">
        <w:r w:rsidR="00C57C44">
          <w:t xml:space="preserve">que será testado a capacidade de resposta da </w:t>
        </w:r>
        <w:proofErr w:type="spellStart"/>
        <w:r w:rsidR="00C57C44">
          <w:t>api</w:t>
        </w:r>
        <w:proofErr w:type="spellEnd"/>
        <w:r w:rsidR="00C57C44">
          <w:t>. Então os exemplos aqui demonstrados podem ser facilmente reconhecidos em outras classes de testes da aplicação.</w:t>
        </w:r>
      </w:ins>
    </w:p>
    <w:p w14:paraId="01B68900" w14:textId="77777777" w:rsidR="009A2E13" w:rsidRPr="005A6F0E" w:rsidRDefault="009A2E13" w:rsidP="009A2E13">
      <w:pPr>
        <w:rPr>
          <w:ins w:id="2485" w:author="Ryan Lemos" w:date="2019-08-07T19:31:00Z"/>
        </w:rPr>
      </w:pPr>
      <w:ins w:id="2486" w:author="Ryan Lemos" w:date="2019-08-07T19:31:00Z">
        <w:r>
          <w:t xml:space="preserve">O primeiro exemplo de teste se trata do trecho de código abaixo, que compreende na classe de Teste de usuário, demonstrando a função de teste de inserção. Tem-se a utilização de dois </w:t>
        </w:r>
        <w:proofErr w:type="spellStart"/>
        <w:r>
          <w:t>Traits</w:t>
        </w:r>
        <w:proofErr w:type="spellEnd"/>
        <w:r>
          <w:t xml:space="preserve"> </w:t>
        </w:r>
        <w:proofErr w:type="spellStart"/>
        <w:r>
          <w:t>Laravel</w:t>
        </w:r>
        <w:proofErr w:type="spellEnd"/>
        <w:r>
          <w:t>, o ‘</w:t>
        </w:r>
        <w:proofErr w:type="spellStart"/>
        <w:r w:rsidRPr="008250E0">
          <w:rPr>
            <w:i/>
          </w:rPr>
          <w:t>WithoutMiddleware</w:t>
        </w:r>
        <w:proofErr w:type="spellEnd"/>
        <w:r>
          <w:rPr>
            <w:i/>
          </w:rPr>
          <w:t>’ e ‘</w:t>
        </w:r>
        <w:proofErr w:type="spellStart"/>
        <w:r>
          <w:rPr>
            <w:i/>
          </w:rPr>
          <w:t>DatabaseMigrations</w:t>
        </w:r>
        <w:proofErr w:type="spellEnd"/>
        <w:r>
          <w:rPr>
            <w:i/>
          </w:rPr>
          <w:t>’</w:t>
        </w:r>
        <w:r>
          <w:t xml:space="preserve">. O primeiro serve para não utilizar </w:t>
        </w:r>
        <w:r w:rsidRPr="008250E0">
          <w:rPr>
            <w:i/>
          </w:rPr>
          <w:t>middlewares</w:t>
        </w:r>
        <w:r>
          <w:t xml:space="preserve"> que podem impedir o acesso a determinados conteúdos para determinados tipos de usuários. O segundo acrescenta as migrações, que cria toda a base de dados no ambiente de teste. Há ainda uma função chamada ‘</w:t>
        </w:r>
        <w:proofErr w:type="spellStart"/>
        <w:r>
          <w:t>setUp</w:t>
        </w:r>
        <w:proofErr w:type="spellEnd"/>
        <w:r>
          <w:t xml:space="preserve">’, que seria uma configuração inicial dos testes, nela é possível configurar o que for necessário para todos os testes antes que o teste ocorra em si. Para isso usou-se o comando </w:t>
        </w:r>
        <w:proofErr w:type="spellStart"/>
        <w:r>
          <w:t>artisan</w:t>
        </w:r>
        <w:proofErr w:type="spellEnd"/>
        <w:r>
          <w:t xml:space="preserve"> ‘</w:t>
        </w:r>
        <w:proofErr w:type="spellStart"/>
        <w:r>
          <w:t>db:seed</w:t>
        </w:r>
        <w:proofErr w:type="spellEnd"/>
        <w:r>
          <w:t>’ que serve para ‘alimentar’ a base de dados com registros. O restante da função serve para autenticar um usuário que será utilizado em outro trecho da classe de testes de usuário.</w:t>
        </w:r>
      </w:ins>
    </w:p>
    <w:p w14:paraId="52B27E8B" w14:textId="77777777" w:rsidR="009A2E13" w:rsidRPr="00A118AA" w:rsidRDefault="009A2E13" w:rsidP="009A2E13">
      <w:pPr>
        <w:rPr>
          <w:ins w:id="2487" w:author="Ryan Lemos" w:date="2019-08-07T19:31:00Z"/>
        </w:rPr>
      </w:pPr>
    </w:p>
    <w:p w14:paraId="24AD8785" w14:textId="777777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ins w:id="2488" w:author="Ryan Lemos" w:date="2019-08-07T19:31:00Z"/>
          <w:rFonts w:ascii="Courier New" w:eastAsia="Times New Roman" w:hAnsi="Courier New" w:cs="Courier New"/>
          <w:color w:val="A9B7C6"/>
          <w:sz w:val="20"/>
          <w:szCs w:val="20"/>
          <w:lang w:val="en-US" w:eastAsia="pt-BR"/>
        </w:rPr>
      </w:pPr>
      <w:ins w:id="2489" w:author="Ryan Lemos" w:date="2019-08-07T19:31:00Z">
        <w:r w:rsidRPr="008250E0">
          <w:rPr>
            <w:rFonts w:ascii="Courier New" w:eastAsia="Times New Roman" w:hAnsi="Courier New" w:cs="Courier New"/>
            <w:b/>
            <w:bCs/>
            <w:color w:val="CC7832"/>
            <w:sz w:val="20"/>
            <w:szCs w:val="20"/>
            <w:shd w:val="clear" w:color="auto" w:fill="232525"/>
            <w:lang w:val="en-US" w:eastAsia="pt-BR"/>
          </w:rPr>
          <w:t xml:space="preserve">class </w:t>
        </w:r>
        <w:proofErr w:type="spellStart"/>
        <w:r w:rsidRPr="008250E0">
          <w:rPr>
            <w:rFonts w:ascii="Courier New" w:eastAsia="Times New Roman" w:hAnsi="Courier New" w:cs="Courier New"/>
            <w:color w:val="A9B7C6"/>
            <w:sz w:val="20"/>
            <w:szCs w:val="20"/>
            <w:shd w:val="clear" w:color="auto" w:fill="232525"/>
            <w:lang w:val="en-US" w:eastAsia="pt-BR"/>
          </w:rPr>
          <w:t>UserTest</w:t>
        </w:r>
        <w:proofErr w:type="spellEnd"/>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b/>
            <w:bCs/>
            <w:color w:val="CC7832"/>
            <w:sz w:val="20"/>
            <w:szCs w:val="20"/>
            <w:shd w:val="clear" w:color="auto" w:fill="232525"/>
            <w:lang w:val="en-US" w:eastAsia="pt-BR"/>
          </w:rPr>
          <w:t xml:space="preserve">extends </w:t>
        </w:r>
        <w:proofErr w:type="spellStart"/>
        <w:r w:rsidRPr="008250E0">
          <w:rPr>
            <w:rFonts w:ascii="Courier New" w:eastAsia="Times New Roman" w:hAnsi="Courier New" w:cs="Courier New"/>
            <w:color w:val="A9B7C6"/>
            <w:sz w:val="20"/>
            <w:szCs w:val="20"/>
            <w:shd w:val="clear" w:color="auto" w:fill="232525"/>
            <w:lang w:val="en-US" w:eastAsia="pt-BR"/>
          </w:rPr>
          <w:t>TestCase</w:t>
        </w:r>
        <w:proofErr w:type="spellEnd"/>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WithoutMiddleware</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DatabaseMigrations</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proofErr w:type="spellStart"/>
        <w:r w:rsidRPr="008250E0">
          <w:rPr>
            <w:rFonts w:ascii="Courier New" w:eastAsia="Times New Roman" w:hAnsi="Courier New" w:cs="Courier New"/>
            <w:i/>
            <w:iCs/>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db:seed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auth.login_for_tests</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teresinhag</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lastRenderedPageBreak/>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testStore</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postJson</w:t>
        </w:r>
        <w:proofErr w:type="spellEnd"/>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user.store</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assertStatus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proofErr w:type="spellStart"/>
        <w:r w:rsidRPr="008250E0">
          <w:rPr>
            <w:rFonts w:ascii="Courier New" w:eastAsia="Times New Roman" w:hAnsi="Courier New" w:cs="Courier New"/>
            <w:color w:val="FFC66D"/>
            <w:sz w:val="20"/>
            <w:szCs w:val="20"/>
            <w:shd w:val="clear" w:color="auto" w:fill="232525"/>
            <w:lang w:val="en-US" w:eastAsia="pt-BR"/>
          </w:rPr>
          <w:t>assertJson</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role_user</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ins>
    </w:p>
    <w:p w14:paraId="3034CED0" w14:textId="77777777" w:rsidR="009A2E13" w:rsidRPr="008250E0" w:rsidRDefault="009A2E13" w:rsidP="009A2E13">
      <w:pPr>
        <w:rPr>
          <w:ins w:id="2490" w:author="Ryan Lemos" w:date="2019-08-07T19:31:00Z"/>
          <w:lang w:val="en-US"/>
        </w:rPr>
      </w:pPr>
    </w:p>
    <w:p w14:paraId="74EEBEB3" w14:textId="4B75F724" w:rsidR="009A2E13" w:rsidRDefault="009A2E13" w:rsidP="009A2E13">
      <w:pPr>
        <w:rPr>
          <w:ins w:id="2491" w:author="Ryan Lemos" w:date="2019-08-07T19:31:00Z"/>
        </w:rPr>
      </w:pPr>
      <w:ins w:id="2492" w:author="Ryan Lemos" w:date="2019-08-07T19:31:00Z">
        <w:r>
          <w:t>Para a função ‘</w:t>
        </w:r>
        <w:proofErr w:type="spellStart"/>
        <w:r>
          <w:t>testStore</w:t>
        </w:r>
        <w:proofErr w:type="spellEnd"/>
        <w:r>
          <w:t xml:space="preserve">’ que verifica a inserção de um novo usuário na base de dados, tem-se a primeira linha que recebe a resposta de uma requisição para a rota de inserção de usuários, passando os dados do usuário por meio de um </w:t>
        </w:r>
        <w:proofErr w:type="spellStart"/>
        <w:r w:rsidRPr="008250E0">
          <w:rPr>
            <w:i/>
          </w:rPr>
          <w:t>array</w:t>
        </w:r>
        <w:proofErr w:type="spellEnd"/>
        <w:r>
          <w:t>. Após receber essa resposta começam as asserções, que são validações feitas a</w:t>
        </w:r>
      </w:ins>
      <w:ins w:id="2493" w:author="Ryan Lemos" w:date="2019-08-07T20:20:00Z">
        <w:r w:rsidR="009B5E45">
          <w:t xml:space="preserve"> </w:t>
        </w:r>
      </w:ins>
      <w:ins w:id="2494" w:author="Ryan Lemos" w:date="2019-08-07T19:31:00Z">
        <w:r>
          <w:t xml:space="preserve">fim de testar um determinado comportamento esperado. Nesse caso eu espero que o status da requisição HTTP seja 200, que significa que a requisição foi feita com sucesso. Espera-se ainda receber um </w:t>
        </w:r>
        <w:proofErr w:type="spellStart"/>
        <w:r w:rsidRPr="00715412">
          <w:t>JavaScript</w:t>
        </w:r>
        <w:proofErr w:type="spellEnd"/>
        <w:r w:rsidRPr="00715412">
          <w:t xml:space="preserve"> </w:t>
        </w:r>
        <w:proofErr w:type="spellStart"/>
        <w:r w:rsidRPr="00715412">
          <w:t>Object</w:t>
        </w:r>
        <w:proofErr w:type="spellEnd"/>
        <w:r w:rsidRPr="00715412">
          <w:t xml:space="preserve"> </w:t>
        </w:r>
        <w:proofErr w:type="spellStart"/>
        <w:r w:rsidRPr="00715412">
          <w:t>Notation</w:t>
        </w:r>
        <w:proofErr w:type="spellEnd"/>
        <w:r>
          <w:t xml:space="preserve"> (JSON), que se trata de uma notação de objetos entendida de maneira padrão por diversas tecnologias. Espero receber um objeto contendo a palavra ‘</w:t>
        </w:r>
        <w:proofErr w:type="spellStart"/>
        <w:r w:rsidRPr="008250E0">
          <w:rPr>
            <w:i/>
          </w:rPr>
          <w:t>success</w:t>
        </w:r>
        <w:proofErr w:type="spellEnd"/>
        <w:r>
          <w:t>’, indicando que tudo ocorreu bem. Ainda há mais duas asserções que verificam se os dados foram salvos na base de dados.</w:t>
        </w:r>
      </w:ins>
    </w:p>
    <w:p w14:paraId="0616E1A0" w14:textId="77777777" w:rsidR="009A2E13" w:rsidRDefault="009A2E13" w:rsidP="009A2E13">
      <w:pPr>
        <w:rPr>
          <w:ins w:id="2495" w:author="Ryan Lemos" w:date="2019-08-07T19:31:00Z"/>
        </w:rPr>
      </w:pPr>
      <w:ins w:id="2496" w:author="Ryan Lemos" w:date="2019-08-07T19:31:00Z">
        <w:r>
          <w:t>O teste do trecho de código abaixo é responsável por verificar se é possível enviar uma notificação ao professor, salvar na base, ao enviar uma dúvida. As asserções seguem o mesmo exemplo do teste de inserção dos usuários.</w:t>
        </w:r>
      </w:ins>
    </w:p>
    <w:p w14:paraId="36DA6FB2" w14:textId="77777777" w:rsidR="009A2E13" w:rsidRDefault="009A2E13" w:rsidP="009A2E13">
      <w:pPr>
        <w:rPr>
          <w:ins w:id="2497" w:author="Ryan Lemos" w:date="2019-08-07T19:31:00Z"/>
        </w:rPr>
      </w:pPr>
    </w:p>
    <w:p w14:paraId="74FBDED2" w14:textId="77777777" w:rsidR="009A2E13" w:rsidRPr="008250E0" w:rsidRDefault="009A2E13" w:rsidP="009A2E13">
      <w:pPr>
        <w:pStyle w:val="Pr-formataoHTML"/>
        <w:shd w:val="clear" w:color="auto" w:fill="2B2B2B"/>
        <w:rPr>
          <w:ins w:id="2498" w:author="Ryan Lemos" w:date="2019-08-07T19:31:00Z"/>
          <w:color w:val="A9B7C6"/>
          <w:lang w:val="en-US"/>
        </w:rPr>
      </w:pPr>
      <w:ins w:id="2499" w:author="Ryan Lemos" w:date="2019-08-07T19:31:00Z">
        <w:r w:rsidRPr="008250E0">
          <w:rPr>
            <w:b/>
            <w:bCs/>
            <w:color w:val="CC7832"/>
            <w:shd w:val="clear" w:color="auto" w:fill="232525"/>
            <w:lang w:val="en-US"/>
          </w:rPr>
          <w:t xml:space="preserve">public function </w:t>
        </w:r>
        <w:proofErr w:type="spellStart"/>
        <w:r w:rsidRPr="008250E0">
          <w:rPr>
            <w:color w:val="FFC66D"/>
            <w:shd w:val="clear" w:color="auto" w:fill="232525"/>
            <w:lang w:val="en-US"/>
          </w:rPr>
          <w:t>testIfSendNotificationOnCreate</w:t>
        </w:r>
        <w:proofErr w:type="spellEnd"/>
        <w:r w:rsidRPr="008250E0">
          <w:rPr>
            <w:color w:val="A9B7C6"/>
            <w:shd w:val="clear" w:color="auto" w:fill="232525"/>
            <w:lang w:val="en-US"/>
          </w:rPr>
          <w:t>(){</w:t>
        </w:r>
        <w:r w:rsidRPr="008250E0">
          <w:rPr>
            <w:color w:val="A9B7C6"/>
            <w:shd w:val="clear" w:color="auto" w:fill="232525"/>
            <w:lang w:val="en-US"/>
          </w:rPr>
          <w:br/>
        </w:r>
        <w:r w:rsidRPr="008250E0">
          <w:rPr>
            <w:color w:val="A9B7C6"/>
            <w:shd w:val="clear" w:color="auto" w:fill="232525"/>
            <w:lang w:val="en-US"/>
          </w:rPr>
          <w:br/>
          <w:t xml:space="preserve">    </w:t>
        </w:r>
        <w:r w:rsidRPr="008250E0">
          <w:rPr>
            <w:color w:val="9876AA"/>
            <w:shd w:val="clear" w:color="auto" w:fill="232525"/>
            <w:lang w:val="en-US"/>
          </w:rPr>
          <w:t xml:space="preserve">$response </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enviaDuvida</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'notifications'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w:t>
        </w:r>
        <w:proofErr w:type="spellStart"/>
        <w:r w:rsidRPr="008250E0">
          <w:rPr>
            <w:color w:val="6A8759"/>
            <w:shd w:val="clear" w:color="auto" w:fill="232525"/>
            <w:lang w:val="en-US"/>
          </w:rPr>
          <w:t>notifiable_id</w:t>
        </w:r>
        <w:proofErr w:type="spellEnd"/>
        <w:r w:rsidRPr="008250E0">
          <w:rPr>
            <w:color w:val="6A8759"/>
            <w:shd w:val="clear" w:color="auto" w:fill="232525"/>
            <w:lang w:val="en-US"/>
          </w:rPr>
          <w:t xml:space="preserve">' </w:t>
        </w:r>
        <w:r w:rsidRPr="008250E0">
          <w:rPr>
            <w:color w:val="A9B7C6"/>
            <w:shd w:val="clear" w:color="auto" w:fill="232525"/>
            <w:lang w:val="en-US"/>
          </w:rPr>
          <w:t xml:space="preserve">=&gt; </w:t>
        </w:r>
        <w:r w:rsidRPr="008250E0">
          <w:rPr>
            <w:color w:val="6897BB"/>
            <w:shd w:val="clear" w:color="auto" w:fill="232525"/>
            <w:lang w:val="en-US"/>
          </w:rPr>
          <w:t>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A9B7C6"/>
            <w:shd w:val="clear" w:color="auto" w:fill="232525"/>
            <w:lang w:val="en-US"/>
          </w:rPr>
          <w:t>}</w:t>
        </w:r>
      </w:ins>
    </w:p>
    <w:p w14:paraId="7DA01259" w14:textId="77777777" w:rsidR="009A2E13" w:rsidRPr="008250E0" w:rsidRDefault="009A2E13" w:rsidP="009A2E13">
      <w:pPr>
        <w:rPr>
          <w:ins w:id="2500" w:author="Ryan Lemos" w:date="2019-08-07T19:31:00Z"/>
          <w:lang w:val="en-US"/>
        </w:rPr>
      </w:pPr>
      <w:ins w:id="2501" w:author="Ryan Lemos" w:date="2019-08-07T19:31:00Z">
        <w:r w:rsidRPr="008250E0">
          <w:rPr>
            <w:lang w:val="en-US"/>
          </w:rPr>
          <w:t xml:space="preserve"> </w:t>
        </w:r>
      </w:ins>
    </w:p>
    <w:p w14:paraId="00ECEE7A" w14:textId="77777777" w:rsidR="009A2E13" w:rsidRDefault="009A2E13" w:rsidP="009A2E13">
      <w:pPr>
        <w:rPr>
          <w:ins w:id="2502" w:author="Ryan Lemos" w:date="2019-08-07T19:31:00Z"/>
        </w:rPr>
      </w:pPr>
      <w:ins w:id="2503" w:author="Ryan Lemos" w:date="2019-08-07T19:31:00Z">
        <w:r>
          <w:t>O próximo teste se trata da atualização de um evento criado por um professor, utiliza-se a função para criar um evento de um professor. Após criar o evento e salva-lo na base de dados recebe-se a resposta da rota de atualização pela função ‘</w:t>
        </w:r>
        <w:proofErr w:type="spellStart"/>
        <w:r>
          <w:t>json</w:t>
        </w:r>
        <w:proofErr w:type="spellEnd"/>
        <w:r>
          <w:t xml:space="preserve">’ (passando como </w:t>
        </w:r>
        <w:r>
          <w:lastRenderedPageBreak/>
          <w:t>parâmetros o verbo HTPP que nesse caso foi o PUT, a rota, os dados e o cabeçalho, que se trata do token que verifica que o usuário se autenticou no ambiente. As funções de asserção são praticamente as mesmas, o que irá mudar é a última verificação que determina se há algum dado faltando ou não existente na base. Isso se dá pelo fato que o processo de atualizar os dados antigos do evento não devem existir. Somente devem existir na base os dados atuais que foram atualizados. Então faz-se duas verificações, se existe o dado novo e se o dado antigo não existe mais.</w:t>
        </w:r>
      </w:ins>
    </w:p>
    <w:p w14:paraId="1C856177" w14:textId="77777777" w:rsidR="009A2E13" w:rsidRPr="00A118AA" w:rsidRDefault="009A2E13" w:rsidP="009A2E13">
      <w:pPr>
        <w:rPr>
          <w:ins w:id="2504" w:author="Ryan Lemos" w:date="2019-08-07T19:31:00Z"/>
        </w:rPr>
      </w:pPr>
    </w:p>
    <w:p w14:paraId="43F8CCFA" w14:textId="77777777" w:rsidR="009A2E13" w:rsidRPr="008250E0" w:rsidRDefault="009A2E13" w:rsidP="009A2E13">
      <w:pPr>
        <w:pStyle w:val="Pr-formataoHTML"/>
        <w:shd w:val="clear" w:color="auto" w:fill="2B2B2B"/>
        <w:rPr>
          <w:ins w:id="2505" w:author="Ryan Lemos" w:date="2019-08-07T19:31:00Z"/>
          <w:color w:val="A9B7C6"/>
          <w:lang w:val="en-US"/>
        </w:rPr>
      </w:pPr>
      <w:ins w:id="2506" w:author="Ryan Lemos" w:date="2019-08-07T19:31:00Z">
        <w:r w:rsidRPr="00134BC2">
          <w:rPr>
            <w:color w:val="A9B7C6"/>
            <w:shd w:val="clear" w:color="auto" w:fill="232525"/>
            <w:lang w:val="en-US"/>
            <w:rPrChange w:id="2507" w:author="Ryan Lemos" w:date="2019-08-12T21:05:00Z">
              <w:rPr>
                <w:color w:val="A9B7C6"/>
                <w:shd w:val="clear" w:color="auto" w:fill="232525"/>
                <w:lang w:val="en-US"/>
              </w:rPr>
            </w:rPrChange>
          </w:rPr>
          <w:br/>
        </w:r>
        <w:r w:rsidRPr="008250E0">
          <w:rPr>
            <w:b/>
            <w:bCs/>
            <w:color w:val="CC7832"/>
            <w:shd w:val="clear" w:color="auto" w:fill="232525"/>
            <w:lang w:val="en-US"/>
          </w:rPr>
          <w:t xml:space="preserve">public function </w:t>
        </w:r>
        <w:proofErr w:type="spellStart"/>
        <w:r w:rsidRPr="008250E0">
          <w:rPr>
            <w:color w:val="FFC66D"/>
            <w:shd w:val="clear" w:color="auto" w:fill="232525"/>
            <w:lang w:val="en-US"/>
          </w:rPr>
          <w:t>testUpdate</w:t>
        </w:r>
        <w:proofErr w:type="spellEnd"/>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createGroup</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createEventTeacher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 xml:space="preserve">'teste </w:t>
        </w:r>
        <w:proofErr w:type="spellStart"/>
        <w:r w:rsidRPr="008250E0">
          <w:rPr>
            <w:color w:val="6A8759"/>
            <w:shd w:val="clear" w:color="auto" w:fill="232525"/>
            <w:lang w:val="en-US"/>
          </w:rPr>
          <w:t>edição</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w:t>
        </w:r>
        <w:proofErr w:type="spellStart"/>
        <w:r w:rsidRPr="008250E0">
          <w:rPr>
            <w:color w:val="6A8759"/>
            <w:shd w:val="clear" w:color="auto" w:fill="232525"/>
            <w:lang w:val="en-US"/>
          </w:rPr>
          <w:t>event.update</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9876AA"/>
            <w:shd w:val="clear" w:color="auto" w:fill="232525"/>
            <w:lang w:val="en-US"/>
          </w:rPr>
          <w:t>header_teacher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assertDatabaseMissing</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ins>
    </w:p>
    <w:p w14:paraId="439F62C9" w14:textId="77777777" w:rsidR="009A2E13" w:rsidRDefault="009A2E13">
      <w:pPr>
        <w:pStyle w:val="Ttulo2"/>
        <w:numPr>
          <w:ilvl w:val="0"/>
          <w:numId w:val="0"/>
        </w:numPr>
        <w:ind w:left="578"/>
        <w:rPr>
          <w:ins w:id="2508" w:author="Ryan Lemos" w:date="2019-08-07T19:32:00Z"/>
          <w:lang w:val="en-US"/>
        </w:rPr>
        <w:pPrChange w:id="2509" w:author="Ryan Lemos" w:date="2019-08-07T19:32:00Z">
          <w:pPr>
            <w:pStyle w:val="Ttulo2"/>
          </w:pPr>
        </w:pPrChange>
      </w:pPr>
    </w:p>
    <w:p w14:paraId="5BE1101D" w14:textId="1B952454" w:rsidR="007216C5" w:rsidRPr="009A2E13" w:rsidRDefault="007216C5" w:rsidP="007216C5">
      <w:pPr>
        <w:pStyle w:val="Ttulo2"/>
        <w:rPr>
          <w:lang w:val="en-US"/>
          <w:rPrChange w:id="2510" w:author="Ryan Lemos" w:date="2019-08-07T19:31:00Z">
            <w:rPr/>
          </w:rPrChange>
        </w:rPr>
      </w:pPr>
      <w:r w:rsidRPr="009A2E13">
        <w:rPr>
          <w:lang w:val="en-US"/>
          <w:rPrChange w:id="2511" w:author="Ryan Lemos" w:date="2019-08-07T19:31:00Z">
            <w:rPr/>
          </w:rPrChange>
        </w:rPr>
        <w:br/>
      </w:r>
      <w:bookmarkStart w:id="2512" w:name="_Toc16102732"/>
      <w:bookmarkEnd w:id="2512"/>
    </w:p>
    <w:p w14:paraId="64340DE9" w14:textId="77777777" w:rsidR="00B265CE" w:rsidRPr="009A2E13" w:rsidDel="00B02A13" w:rsidRDefault="00B265CE" w:rsidP="00B265CE">
      <w:pPr>
        <w:rPr>
          <w:del w:id="2513" w:author="Ryan Lemos" w:date="2019-03-02T08:40:00Z"/>
          <w:lang w:val="en-US"/>
          <w:rPrChange w:id="2514" w:author="Ryan Lemos" w:date="2019-08-07T19:31:00Z">
            <w:rPr>
              <w:del w:id="2515" w:author="Ryan Lemos" w:date="2019-03-02T08:40:00Z"/>
            </w:rPr>
          </w:rPrChange>
        </w:rPr>
      </w:pPr>
    </w:p>
    <w:p w14:paraId="3C069AA2" w14:textId="77777777" w:rsidR="00B265CE" w:rsidRPr="009A2E13" w:rsidRDefault="00B265CE" w:rsidP="00B265CE">
      <w:pPr>
        <w:rPr>
          <w:lang w:val="en-US"/>
          <w:rPrChange w:id="2516" w:author="Ryan Lemos" w:date="2019-08-07T19:31:00Z">
            <w:rPr/>
          </w:rPrChange>
        </w:rPr>
        <w:sectPr w:rsidR="00B265CE" w:rsidRPr="009A2E13" w:rsidSect="007216C5">
          <w:pgSz w:w="11906" w:h="16838"/>
          <w:pgMar w:top="1701" w:right="1134" w:bottom="1134" w:left="1701" w:header="1134" w:footer="567" w:gutter="0"/>
          <w:cols w:space="708"/>
          <w:docGrid w:linePitch="360"/>
        </w:sectPr>
      </w:pPr>
    </w:p>
    <w:p w14:paraId="6466FD69" w14:textId="77777777" w:rsidR="00967928" w:rsidRPr="009A2E13" w:rsidDel="00B02A13" w:rsidRDefault="00654EED" w:rsidP="009C33D3">
      <w:pPr>
        <w:pStyle w:val="Ttulo1"/>
        <w:rPr>
          <w:del w:id="2517" w:author="Ryan Lemos" w:date="2019-03-02T08:40:00Z"/>
          <w:lang w:val="en-US"/>
          <w:rPrChange w:id="2518" w:author="Ryan Lemos" w:date="2019-08-07T19:31:00Z">
            <w:rPr>
              <w:del w:id="2519" w:author="Ryan Lemos" w:date="2019-03-02T08:40:00Z"/>
            </w:rPr>
          </w:rPrChange>
        </w:rPr>
      </w:pPr>
      <w:bookmarkStart w:id="2520" w:name="_Ref528269296"/>
      <w:del w:id="2521" w:author="Ryan Lemos" w:date="2019-03-02T08:40:00Z">
        <w:r w:rsidRPr="009A2E13" w:rsidDel="00B02A13">
          <w:rPr>
            <w:b w:val="0"/>
            <w:caps w:val="0"/>
            <w:lang w:val="en-US"/>
            <w:rPrChange w:id="2522" w:author="Ryan Lemos" w:date="2019-08-07T19:31:00Z">
              <w:rPr>
                <w:b w:val="0"/>
                <w:caps w:val="0"/>
              </w:rPr>
            </w:rPrChange>
          </w:rPr>
          <w:lastRenderedPageBreak/>
          <w:delText>Cronograma</w:delText>
        </w:r>
        <w:bookmarkEnd w:id="2520"/>
      </w:del>
    </w:p>
    <w:p w14:paraId="5E1486B3" w14:textId="77777777" w:rsidR="00967928" w:rsidRPr="009A2E13" w:rsidDel="00B02A13" w:rsidRDefault="00967928" w:rsidP="00967928">
      <w:pPr>
        <w:rPr>
          <w:del w:id="2523" w:author="Ryan Lemos" w:date="2019-03-02T08:40:00Z"/>
          <w:lang w:val="en-US"/>
          <w:rPrChange w:id="2524" w:author="Ryan Lemos" w:date="2019-08-07T19:31:00Z">
            <w:rPr>
              <w:del w:id="2525" w:author="Ryan Lemos" w:date="2019-03-02T08:40:00Z"/>
            </w:rPr>
          </w:rPrChange>
        </w:rPr>
      </w:pPr>
    </w:p>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134BC2" w:rsidDel="00B02A13" w14:paraId="565E0570" w14:textId="77777777" w:rsidTr="00C23846">
        <w:trPr>
          <w:trHeight w:val="305"/>
          <w:del w:id="2526" w:author="Ryan Lemos" w:date="2019-03-02T08:40:00Z"/>
        </w:trPr>
        <w:tc>
          <w:tcPr>
            <w:tcW w:w="2233" w:type="pct"/>
            <w:gridSpan w:val="2"/>
            <w:vMerge w:val="restart"/>
            <w:shd w:val="clear" w:color="auto" w:fill="auto"/>
            <w:vAlign w:val="center"/>
          </w:tcPr>
          <w:p w14:paraId="54806DE6" w14:textId="77777777" w:rsidR="00A510A6" w:rsidRPr="009A2E13" w:rsidDel="00B02A13" w:rsidRDefault="00A510A6" w:rsidP="00C23846">
            <w:pPr>
              <w:spacing w:line="240" w:lineRule="auto"/>
              <w:ind w:firstLine="0"/>
              <w:jc w:val="center"/>
              <w:rPr>
                <w:del w:id="2527" w:author="Ryan Lemos" w:date="2019-03-02T08:40:00Z"/>
                <w:rFonts w:eastAsia="Times New Roman"/>
                <w:color w:val="000000"/>
                <w:sz w:val="20"/>
                <w:szCs w:val="20"/>
                <w:lang w:val="en-US" w:eastAsia="pt-BR"/>
                <w:rPrChange w:id="2528" w:author="Ryan Lemos" w:date="2019-08-07T19:31:00Z">
                  <w:rPr>
                    <w:del w:id="2529" w:author="Ryan Lemos" w:date="2019-03-02T08:40:00Z"/>
                    <w:rFonts w:eastAsia="Times New Roman"/>
                    <w:color w:val="000000"/>
                    <w:sz w:val="20"/>
                    <w:szCs w:val="20"/>
                    <w:lang w:eastAsia="pt-BR"/>
                  </w:rPr>
                </w:rPrChange>
              </w:rPr>
            </w:pPr>
            <w:del w:id="2530" w:author="Ryan Lemos" w:date="2019-03-02T08:40:00Z">
              <w:r w:rsidRPr="009A2E13" w:rsidDel="00B02A13">
                <w:rPr>
                  <w:rFonts w:eastAsia="Times New Roman"/>
                  <w:color w:val="000000"/>
                  <w:sz w:val="20"/>
                  <w:szCs w:val="20"/>
                  <w:lang w:val="en-US" w:eastAsia="pt-BR"/>
                  <w:rPrChange w:id="2531" w:author="Ryan Lemos" w:date="2019-08-07T19:31:00Z">
                    <w:rPr>
                      <w:rFonts w:eastAsia="Times New Roman"/>
                      <w:color w:val="000000"/>
                      <w:sz w:val="20"/>
                      <w:szCs w:val="20"/>
                      <w:lang w:eastAsia="pt-BR"/>
                    </w:rPr>
                  </w:rPrChange>
                </w:rPr>
                <w:delText>ATIVIDADES</w:delText>
              </w:r>
            </w:del>
          </w:p>
        </w:tc>
        <w:tc>
          <w:tcPr>
            <w:tcW w:w="1874" w:type="pct"/>
            <w:gridSpan w:val="6"/>
            <w:shd w:val="clear" w:color="auto" w:fill="auto"/>
            <w:noWrap/>
            <w:vAlign w:val="center"/>
            <w:hideMark/>
          </w:tcPr>
          <w:p w14:paraId="5E04E778" w14:textId="77777777" w:rsidR="00A510A6" w:rsidRPr="009A2E13" w:rsidDel="00B02A13" w:rsidRDefault="00A510A6" w:rsidP="00C23846">
            <w:pPr>
              <w:spacing w:line="240" w:lineRule="auto"/>
              <w:ind w:firstLine="0"/>
              <w:jc w:val="center"/>
              <w:rPr>
                <w:del w:id="2532" w:author="Ryan Lemos" w:date="2019-03-02T08:40:00Z"/>
                <w:rFonts w:eastAsia="Times New Roman"/>
                <w:color w:val="000000"/>
                <w:sz w:val="20"/>
                <w:szCs w:val="20"/>
                <w:lang w:val="en-US" w:eastAsia="pt-BR"/>
                <w:rPrChange w:id="2533" w:author="Ryan Lemos" w:date="2019-08-07T19:31:00Z">
                  <w:rPr>
                    <w:del w:id="2534" w:author="Ryan Lemos" w:date="2019-03-02T08:40:00Z"/>
                    <w:rFonts w:eastAsia="Times New Roman"/>
                    <w:color w:val="000000"/>
                    <w:sz w:val="20"/>
                    <w:szCs w:val="20"/>
                    <w:lang w:eastAsia="pt-BR"/>
                  </w:rPr>
                </w:rPrChange>
              </w:rPr>
            </w:pPr>
            <w:del w:id="2535" w:author="Ryan Lemos" w:date="2019-03-02T08:40:00Z">
              <w:r w:rsidRPr="009A2E13" w:rsidDel="00B02A13">
                <w:rPr>
                  <w:rFonts w:eastAsia="Times New Roman"/>
                  <w:color w:val="000000"/>
                  <w:sz w:val="20"/>
                  <w:szCs w:val="20"/>
                  <w:lang w:val="en-US" w:eastAsia="pt-BR"/>
                  <w:rPrChange w:id="2536" w:author="Ryan Lemos" w:date="2019-08-07T19:31:00Z">
                    <w:rPr>
                      <w:rFonts w:eastAsia="Times New Roman"/>
                      <w:color w:val="000000"/>
                      <w:sz w:val="20"/>
                      <w:szCs w:val="20"/>
                      <w:lang w:eastAsia="pt-BR"/>
                    </w:rPr>
                  </w:rPrChange>
                </w:rPr>
                <w:delText>2º SEMESTRE 2018</w:delText>
              </w:r>
            </w:del>
          </w:p>
        </w:tc>
        <w:tc>
          <w:tcPr>
            <w:tcW w:w="893" w:type="pct"/>
            <w:gridSpan w:val="3"/>
            <w:shd w:val="clear" w:color="auto" w:fill="auto"/>
            <w:noWrap/>
            <w:vAlign w:val="center"/>
            <w:hideMark/>
          </w:tcPr>
          <w:p w14:paraId="7D30DB67" w14:textId="77777777" w:rsidR="00A510A6" w:rsidRPr="009A2E13" w:rsidDel="00B02A13" w:rsidRDefault="00A510A6" w:rsidP="00C23846">
            <w:pPr>
              <w:spacing w:line="240" w:lineRule="auto"/>
              <w:ind w:right="-213" w:firstLine="0"/>
              <w:jc w:val="center"/>
              <w:rPr>
                <w:del w:id="2537" w:author="Ryan Lemos" w:date="2019-03-02T08:40:00Z"/>
                <w:rFonts w:eastAsia="Times New Roman"/>
                <w:color w:val="000000"/>
                <w:sz w:val="20"/>
                <w:szCs w:val="20"/>
                <w:lang w:val="en-US" w:eastAsia="pt-BR"/>
                <w:rPrChange w:id="2538" w:author="Ryan Lemos" w:date="2019-08-07T19:31:00Z">
                  <w:rPr>
                    <w:del w:id="2539" w:author="Ryan Lemos" w:date="2019-03-02T08:40:00Z"/>
                    <w:rFonts w:eastAsia="Times New Roman"/>
                    <w:color w:val="000000"/>
                    <w:sz w:val="20"/>
                    <w:szCs w:val="20"/>
                    <w:lang w:eastAsia="pt-BR"/>
                  </w:rPr>
                </w:rPrChange>
              </w:rPr>
            </w:pPr>
            <w:del w:id="2540" w:author="Ryan Lemos" w:date="2019-03-02T08:40:00Z">
              <w:r w:rsidRPr="009A2E13" w:rsidDel="00B02A13">
                <w:rPr>
                  <w:rFonts w:eastAsia="Times New Roman"/>
                  <w:color w:val="000000"/>
                  <w:sz w:val="20"/>
                  <w:szCs w:val="20"/>
                  <w:lang w:val="en-US" w:eastAsia="pt-BR"/>
                  <w:rPrChange w:id="2541" w:author="Ryan Lemos" w:date="2019-08-07T19:31:00Z">
                    <w:rPr>
                      <w:rFonts w:eastAsia="Times New Roman"/>
                      <w:color w:val="000000"/>
                      <w:sz w:val="20"/>
                      <w:szCs w:val="20"/>
                      <w:lang w:eastAsia="pt-BR"/>
                    </w:rPr>
                  </w:rPrChange>
                </w:rPr>
                <w:delText>1º SEMESTRE 2019</w:delText>
              </w:r>
            </w:del>
          </w:p>
        </w:tc>
      </w:tr>
      <w:tr w:rsidR="008F6CAC" w:rsidRPr="00134BC2" w:rsidDel="00B02A13" w14:paraId="1D093CE4" w14:textId="77777777" w:rsidTr="00C23846">
        <w:trPr>
          <w:trHeight w:val="248"/>
          <w:del w:id="2542" w:author="Ryan Lemos" w:date="2019-03-02T08:40:00Z"/>
        </w:trPr>
        <w:tc>
          <w:tcPr>
            <w:tcW w:w="2233" w:type="pct"/>
            <w:gridSpan w:val="2"/>
            <w:vMerge/>
            <w:shd w:val="clear" w:color="auto" w:fill="auto"/>
            <w:vAlign w:val="center"/>
          </w:tcPr>
          <w:p w14:paraId="70037FD0" w14:textId="77777777" w:rsidR="00A510A6" w:rsidRPr="009A2E13" w:rsidDel="00B02A13" w:rsidRDefault="00A510A6" w:rsidP="00C23846">
            <w:pPr>
              <w:spacing w:line="240" w:lineRule="auto"/>
              <w:ind w:firstLine="0"/>
              <w:jc w:val="center"/>
              <w:rPr>
                <w:del w:id="2543" w:author="Ryan Lemos" w:date="2019-03-02T08:40:00Z"/>
                <w:rFonts w:eastAsia="Times New Roman"/>
                <w:color w:val="000000"/>
                <w:sz w:val="20"/>
                <w:szCs w:val="20"/>
                <w:lang w:val="en-US" w:eastAsia="pt-BR"/>
                <w:rPrChange w:id="2544" w:author="Ryan Lemos" w:date="2019-08-07T19:31:00Z">
                  <w:rPr>
                    <w:del w:id="2545" w:author="Ryan Lemos" w:date="2019-03-02T08:40:00Z"/>
                    <w:rFonts w:eastAsia="Times New Roman"/>
                    <w:color w:val="000000"/>
                    <w:sz w:val="20"/>
                    <w:szCs w:val="20"/>
                    <w:lang w:eastAsia="pt-BR"/>
                  </w:rPr>
                </w:rPrChange>
              </w:rPr>
            </w:pPr>
          </w:p>
        </w:tc>
        <w:tc>
          <w:tcPr>
            <w:tcW w:w="300" w:type="pct"/>
            <w:shd w:val="clear" w:color="auto" w:fill="auto"/>
            <w:noWrap/>
            <w:vAlign w:val="center"/>
            <w:hideMark/>
          </w:tcPr>
          <w:p w14:paraId="514B3E81" w14:textId="77777777" w:rsidR="00A510A6" w:rsidRPr="009A2E13" w:rsidDel="00B02A13" w:rsidRDefault="00A510A6" w:rsidP="00C23846">
            <w:pPr>
              <w:spacing w:line="240" w:lineRule="auto"/>
              <w:ind w:firstLine="0"/>
              <w:jc w:val="center"/>
              <w:rPr>
                <w:del w:id="2546" w:author="Ryan Lemos" w:date="2019-03-02T08:40:00Z"/>
                <w:rFonts w:eastAsia="Times New Roman"/>
                <w:color w:val="000000"/>
                <w:sz w:val="20"/>
                <w:szCs w:val="20"/>
                <w:lang w:val="en-US" w:eastAsia="pt-BR"/>
                <w:rPrChange w:id="2547" w:author="Ryan Lemos" w:date="2019-08-07T19:31:00Z">
                  <w:rPr>
                    <w:del w:id="2548" w:author="Ryan Lemos" w:date="2019-03-02T08:40:00Z"/>
                    <w:rFonts w:eastAsia="Times New Roman"/>
                    <w:color w:val="000000"/>
                    <w:sz w:val="20"/>
                    <w:szCs w:val="20"/>
                    <w:lang w:eastAsia="pt-BR"/>
                  </w:rPr>
                </w:rPrChange>
              </w:rPr>
            </w:pPr>
            <w:del w:id="2549" w:author="Ryan Lemos" w:date="2019-03-02T08:40:00Z">
              <w:r w:rsidRPr="009A2E13" w:rsidDel="00B02A13">
                <w:rPr>
                  <w:rFonts w:eastAsia="Times New Roman"/>
                  <w:color w:val="000000"/>
                  <w:sz w:val="20"/>
                  <w:szCs w:val="20"/>
                  <w:lang w:val="en-US" w:eastAsia="pt-BR"/>
                  <w:rPrChange w:id="2550" w:author="Ryan Lemos" w:date="2019-08-07T19:31:00Z">
                    <w:rPr>
                      <w:rFonts w:eastAsia="Times New Roman"/>
                      <w:color w:val="000000"/>
                      <w:sz w:val="20"/>
                      <w:szCs w:val="20"/>
                      <w:lang w:eastAsia="pt-BR"/>
                    </w:rPr>
                  </w:rPrChange>
                </w:rPr>
                <w:delText>JAN/</w:delText>
              </w:r>
            </w:del>
          </w:p>
          <w:p w14:paraId="4EA9C317" w14:textId="77777777" w:rsidR="00A510A6" w:rsidRPr="009A2E13" w:rsidDel="00B02A13" w:rsidRDefault="00A510A6" w:rsidP="00C23846">
            <w:pPr>
              <w:spacing w:line="240" w:lineRule="auto"/>
              <w:ind w:firstLine="0"/>
              <w:jc w:val="center"/>
              <w:rPr>
                <w:del w:id="2551" w:author="Ryan Lemos" w:date="2019-03-02T08:40:00Z"/>
                <w:rFonts w:eastAsia="Times New Roman"/>
                <w:color w:val="000000"/>
                <w:sz w:val="20"/>
                <w:szCs w:val="20"/>
                <w:lang w:val="en-US" w:eastAsia="pt-BR"/>
                <w:rPrChange w:id="2552" w:author="Ryan Lemos" w:date="2019-08-07T19:31:00Z">
                  <w:rPr>
                    <w:del w:id="2553" w:author="Ryan Lemos" w:date="2019-03-02T08:40:00Z"/>
                    <w:rFonts w:eastAsia="Times New Roman"/>
                    <w:color w:val="000000"/>
                    <w:sz w:val="20"/>
                    <w:szCs w:val="20"/>
                    <w:lang w:eastAsia="pt-BR"/>
                  </w:rPr>
                </w:rPrChange>
              </w:rPr>
            </w:pPr>
            <w:del w:id="2554" w:author="Ryan Lemos" w:date="2019-03-02T08:40:00Z">
              <w:r w:rsidRPr="009A2E13" w:rsidDel="00B02A13">
                <w:rPr>
                  <w:rFonts w:eastAsia="Times New Roman"/>
                  <w:color w:val="000000"/>
                  <w:sz w:val="20"/>
                  <w:szCs w:val="20"/>
                  <w:lang w:val="en-US" w:eastAsia="pt-BR"/>
                  <w:rPrChange w:id="2555" w:author="Ryan Lemos" w:date="2019-08-07T19:31:00Z">
                    <w:rPr>
                      <w:rFonts w:eastAsia="Times New Roman"/>
                      <w:color w:val="000000"/>
                      <w:sz w:val="20"/>
                      <w:szCs w:val="20"/>
                      <w:lang w:eastAsia="pt-BR"/>
                    </w:rPr>
                  </w:rPrChange>
                </w:rPr>
                <w:delText>2019</w:delText>
              </w:r>
            </w:del>
          </w:p>
        </w:tc>
        <w:tc>
          <w:tcPr>
            <w:tcW w:w="301" w:type="pct"/>
            <w:shd w:val="clear" w:color="auto" w:fill="auto"/>
            <w:noWrap/>
            <w:vAlign w:val="center"/>
          </w:tcPr>
          <w:p w14:paraId="61AE163B" w14:textId="77777777" w:rsidR="00A510A6" w:rsidRPr="009A2E13" w:rsidDel="00B02A13" w:rsidRDefault="00A510A6" w:rsidP="00C23846">
            <w:pPr>
              <w:spacing w:line="240" w:lineRule="auto"/>
              <w:ind w:firstLine="0"/>
              <w:jc w:val="center"/>
              <w:rPr>
                <w:del w:id="2556" w:author="Ryan Lemos" w:date="2019-03-02T08:40:00Z"/>
                <w:rFonts w:eastAsia="Times New Roman"/>
                <w:color w:val="000000"/>
                <w:sz w:val="20"/>
                <w:szCs w:val="20"/>
                <w:lang w:val="en-US" w:eastAsia="pt-BR"/>
                <w:rPrChange w:id="2557" w:author="Ryan Lemos" w:date="2019-08-07T19:31:00Z">
                  <w:rPr>
                    <w:del w:id="2558" w:author="Ryan Lemos" w:date="2019-03-02T08:40:00Z"/>
                    <w:rFonts w:eastAsia="Times New Roman"/>
                    <w:color w:val="000000"/>
                    <w:sz w:val="20"/>
                    <w:szCs w:val="20"/>
                    <w:lang w:eastAsia="pt-BR"/>
                  </w:rPr>
                </w:rPrChange>
              </w:rPr>
            </w:pPr>
            <w:del w:id="2559" w:author="Ryan Lemos" w:date="2019-03-02T08:40:00Z">
              <w:r w:rsidRPr="009A2E13" w:rsidDel="00B02A13">
                <w:rPr>
                  <w:rFonts w:eastAsia="Times New Roman"/>
                  <w:color w:val="000000"/>
                  <w:sz w:val="20"/>
                  <w:szCs w:val="20"/>
                  <w:lang w:val="en-US" w:eastAsia="pt-BR"/>
                  <w:rPrChange w:id="2560" w:author="Ryan Lemos" w:date="2019-08-07T19:31:00Z">
                    <w:rPr>
                      <w:rFonts w:eastAsia="Times New Roman"/>
                      <w:color w:val="000000"/>
                      <w:sz w:val="20"/>
                      <w:szCs w:val="20"/>
                      <w:lang w:eastAsia="pt-BR"/>
                    </w:rPr>
                  </w:rPrChange>
                </w:rPr>
                <w:delText>FEV/</w:delText>
              </w:r>
            </w:del>
          </w:p>
          <w:p w14:paraId="6E97BD35" w14:textId="77777777" w:rsidR="00A510A6" w:rsidRPr="009A2E13" w:rsidDel="00B02A13" w:rsidRDefault="00A510A6" w:rsidP="00C23846">
            <w:pPr>
              <w:spacing w:line="240" w:lineRule="auto"/>
              <w:ind w:firstLine="0"/>
              <w:jc w:val="center"/>
              <w:rPr>
                <w:del w:id="2561" w:author="Ryan Lemos" w:date="2019-03-02T08:40:00Z"/>
                <w:rFonts w:eastAsia="Times New Roman"/>
                <w:color w:val="000000"/>
                <w:sz w:val="20"/>
                <w:szCs w:val="20"/>
                <w:lang w:val="en-US" w:eastAsia="pt-BR"/>
                <w:rPrChange w:id="2562" w:author="Ryan Lemos" w:date="2019-08-07T19:31:00Z">
                  <w:rPr>
                    <w:del w:id="2563" w:author="Ryan Lemos" w:date="2019-03-02T08:40:00Z"/>
                    <w:rFonts w:eastAsia="Times New Roman"/>
                    <w:color w:val="000000"/>
                    <w:sz w:val="20"/>
                    <w:szCs w:val="20"/>
                    <w:lang w:eastAsia="pt-BR"/>
                  </w:rPr>
                </w:rPrChange>
              </w:rPr>
            </w:pPr>
            <w:del w:id="2564" w:author="Ryan Lemos" w:date="2019-03-02T08:40:00Z">
              <w:r w:rsidRPr="009A2E13" w:rsidDel="00B02A13">
                <w:rPr>
                  <w:rFonts w:eastAsia="Times New Roman"/>
                  <w:color w:val="000000"/>
                  <w:sz w:val="20"/>
                  <w:szCs w:val="20"/>
                  <w:lang w:val="en-US" w:eastAsia="pt-BR"/>
                  <w:rPrChange w:id="2565" w:author="Ryan Lemos" w:date="2019-08-07T19:31:00Z">
                    <w:rPr>
                      <w:rFonts w:eastAsia="Times New Roman"/>
                      <w:color w:val="000000"/>
                      <w:sz w:val="20"/>
                      <w:szCs w:val="20"/>
                      <w:lang w:eastAsia="pt-BR"/>
                    </w:rPr>
                  </w:rPrChange>
                </w:rPr>
                <w:delText>2019</w:delText>
              </w:r>
            </w:del>
          </w:p>
        </w:tc>
        <w:tc>
          <w:tcPr>
            <w:tcW w:w="376" w:type="pct"/>
            <w:shd w:val="clear" w:color="auto" w:fill="auto"/>
            <w:noWrap/>
            <w:vAlign w:val="center"/>
          </w:tcPr>
          <w:p w14:paraId="4E428A0C" w14:textId="77777777" w:rsidR="00A510A6" w:rsidRPr="009A2E13" w:rsidDel="00B02A13" w:rsidRDefault="00A510A6" w:rsidP="00C23846">
            <w:pPr>
              <w:spacing w:line="240" w:lineRule="auto"/>
              <w:ind w:firstLine="0"/>
              <w:jc w:val="center"/>
              <w:rPr>
                <w:del w:id="2566" w:author="Ryan Lemos" w:date="2019-03-02T08:40:00Z"/>
                <w:rFonts w:eastAsia="Times New Roman"/>
                <w:color w:val="000000"/>
                <w:sz w:val="20"/>
                <w:szCs w:val="20"/>
                <w:lang w:val="en-US" w:eastAsia="pt-BR"/>
                <w:rPrChange w:id="2567" w:author="Ryan Lemos" w:date="2019-08-07T19:31:00Z">
                  <w:rPr>
                    <w:del w:id="2568" w:author="Ryan Lemos" w:date="2019-03-02T08:40:00Z"/>
                    <w:rFonts w:eastAsia="Times New Roman"/>
                    <w:color w:val="000000"/>
                    <w:sz w:val="20"/>
                    <w:szCs w:val="20"/>
                    <w:lang w:eastAsia="pt-BR"/>
                  </w:rPr>
                </w:rPrChange>
              </w:rPr>
            </w:pPr>
            <w:del w:id="2569" w:author="Ryan Lemos" w:date="2019-03-02T08:40:00Z">
              <w:r w:rsidRPr="009A2E13" w:rsidDel="00B02A13">
                <w:rPr>
                  <w:rFonts w:eastAsia="Times New Roman"/>
                  <w:color w:val="000000"/>
                  <w:sz w:val="20"/>
                  <w:szCs w:val="20"/>
                  <w:lang w:val="en-US" w:eastAsia="pt-BR"/>
                  <w:rPrChange w:id="2570" w:author="Ryan Lemos" w:date="2019-08-07T19:31:00Z">
                    <w:rPr>
                      <w:rFonts w:eastAsia="Times New Roman"/>
                      <w:color w:val="000000"/>
                      <w:sz w:val="20"/>
                      <w:szCs w:val="20"/>
                      <w:lang w:eastAsia="pt-BR"/>
                    </w:rPr>
                  </w:rPrChange>
                </w:rPr>
                <w:delText>MAR/</w:delText>
              </w:r>
            </w:del>
          </w:p>
          <w:p w14:paraId="69B6C87F" w14:textId="77777777" w:rsidR="00A510A6" w:rsidRPr="009A2E13" w:rsidDel="00B02A13" w:rsidRDefault="00A510A6" w:rsidP="00C23846">
            <w:pPr>
              <w:spacing w:line="240" w:lineRule="auto"/>
              <w:ind w:firstLine="0"/>
              <w:jc w:val="center"/>
              <w:rPr>
                <w:del w:id="2571" w:author="Ryan Lemos" w:date="2019-03-02T08:40:00Z"/>
                <w:rFonts w:eastAsia="Times New Roman"/>
                <w:color w:val="000000"/>
                <w:sz w:val="20"/>
                <w:szCs w:val="20"/>
                <w:lang w:val="en-US" w:eastAsia="pt-BR"/>
                <w:rPrChange w:id="2572" w:author="Ryan Lemos" w:date="2019-08-07T19:31:00Z">
                  <w:rPr>
                    <w:del w:id="2573" w:author="Ryan Lemos" w:date="2019-03-02T08:40:00Z"/>
                    <w:rFonts w:eastAsia="Times New Roman"/>
                    <w:color w:val="000000"/>
                    <w:sz w:val="20"/>
                    <w:szCs w:val="20"/>
                    <w:lang w:eastAsia="pt-BR"/>
                  </w:rPr>
                </w:rPrChange>
              </w:rPr>
            </w:pPr>
            <w:del w:id="2574" w:author="Ryan Lemos" w:date="2019-03-02T08:40:00Z">
              <w:r w:rsidRPr="009A2E13" w:rsidDel="00B02A13">
                <w:rPr>
                  <w:rFonts w:eastAsia="Times New Roman"/>
                  <w:color w:val="000000"/>
                  <w:sz w:val="20"/>
                  <w:szCs w:val="20"/>
                  <w:lang w:val="en-US" w:eastAsia="pt-BR"/>
                  <w:rPrChange w:id="2575" w:author="Ryan Lemos" w:date="2019-08-07T19:31:00Z">
                    <w:rPr>
                      <w:rFonts w:eastAsia="Times New Roman"/>
                      <w:color w:val="000000"/>
                      <w:sz w:val="20"/>
                      <w:szCs w:val="20"/>
                      <w:lang w:eastAsia="pt-BR"/>
                    </w:rPr>
                  </w:rPrChange>
                </w:rPr>
                <w:delText>2019</w:delText>
              </w:r>
            </w:del>
          </w:p>
        </w:tc>
        <w:tc>
          <w:tcPr>
            <w:tcW w:w="316" w:type="pct"/>
            <w:shd w:val="clear" w:color="auto" w:fill="auto"/>
            <w:noWrap/>
            <w:vAlign w:val="center"/>
          </w:tcPr>
          <w:p w14:paraId="24369DAF" w14:textId="77777777" w:rsidR="00A510A6" w:rsidRPr="009A2E13" w:rsidDel="00B02A13" w:rsidRDefault="00A510A6" w:rsidP="00C23846">
            <w:pPr>
              <w:spacing w:line="240" w:lineRule="auto"/>
              <w:ind w:firstLine="0"/>
              <w:jc w:val="center"/>
              <w:rPr>
                <w:del w:id="2576" w:author="Ryan Lemos" w:date="2019-03-02T08:40:00Z"/>
                <w:rFonts w:eastAsia="Times New Roman"/>
                <w:color w:val="000000"/>
                <w:sz w:val="20"/>
                <w:szCs w:val="20"/>
                <w:lang w:val="en-US" w:eastAsia="pt-BR"/>
                <w:rPrChange w:id="2577" w:author="Ryan Lemos" w:date="2019-08-07T19:31:00Z">
                  <w:rPr>
                    <w:del w:id="2578" w:author="Ryan Lemos" w:date="2019-03-02T08:40:00Z"/>
                    <w:rFonts w:eastAsia="Times New Roman"/>
                    <w:color w:val="000000"/>
                    <w:sz w:val="20"/>
                    <w:szCs w:val="20"/>
                    <w:lang w:eastAsia="pt-BR"/>
                  </w:rPr>
                </w:rPrChange>
              </w:rPr>
            </w:pPr>
            <w:del w:id="2579" w:author="Ryan Lemos" w:date="2019-03-02T08:40:00Z">
              <w:r w:rsidRPr="009A2E13" w:rsidDel="00B02A13">
                <w:rPr>
                  <w:rFonts w:eastAsia="Times New Roman"/>
                  <w:color w:val="000000"/>
                  <w:sz w:val="20"/>
                  <w:szCs w:val="20"/>
                  <w:lang w:val="en-US" w:eastAsia="pt-BR"/>
                  <w:rPrChange w:id="2580" w:author="Ryan Lemos" w:date="2019-08-07T19:31:00Z">
                    <w:rPr>
                      <w:rFonts w:eastAsia="Times New Roman"/>
                      <w:color w:val="000000"/>
                      <w:sz w:val="20"/>
                      <w:szCs w:val="20"/>
                      <w:lang w:eastAsia="pt-BR"/>
                    </w:rPr>
                  </w:rPrChange>
                </w:rPr>
                <w:delText>ABR/</w:delText>
              </w:r>
            </w:del>
          </w:p>
          <w:p w14:paraId="5E4C0B7A" w14:textId="77777777" w:rsidR="00A510A6" w:rsidRPr="009A2E13" w:rsidDel="00B02A13" w:rsidRDefault="00A510A6" w:rsidP="00C23846">
            <w:pPr>
              <w:spacing w:line="240" w:lineRule="auto"/>
              <w:ind w:firstLine="0"/>
              <w:jc w:val="center"/>
              <w:rPr>
                <w:del w:id="2581" w:author="Ryan Lemos" w:date="2019-03-02T08:40:00Z"/>
                <w:rFonts w:eastAsia="Times New Roman"/>
                <w:color w:val="000000"/>
                <w:sz w:val="20"/>
                <w:szCs w:val="20"/>
                <w:lang w:val="en-US" w:eastAsia="pt-BR"/>
                <w:rPrChange w:id="2582" w:author="Ryan Lemos" w:date="2019-08-07T19:31:00Z">
                  <w:rPr>
                    <w:del w:id="2583" w:author="Ryan Lemos" w:date="2019-03-02T08:40:00Z"/>
                    <w:rFonts w:eastAsia="Times New Roman"/>
                    <w:color w:val="000000"/>
                    <w:sz w:val="20"/>
                    <w:szCs w:val="20"/>
                    <w:lang w:eastAsia="pt-BR"/>
                  </w:rPr>
                </w:rPrChange>
              </w:rPr>
            </w:pPr>
            <w:del w:id="2584" w:author="Ryan Lemos" w:date="2019-03-02T08:40:00Z">
              <w:r w:rsidRPr="009A2E13" w:rsidDel="00B02A13">
                <w:rPr>
                  <w:rFonts w:eastAsia="Times New Roman"/>
                  <w:color w:val="000000"/>
                  <w:sz w:val="20"/>
                  <w:szCs w:val="20"/>
                  <w:lang w:val="en-US" w:eastAsia="pt-BR"/>
                  <w:rPrChange w:id="2585" w:author="Ryan Lemos" w:date="2019-08-07T19:31:00Z">
                    <w:rPr>
                      <w:rFonts w:eastAsia="Times New Roman"/>
                      <w:color w:val="000000"/>
                      <w:sz w:val="20"/>
                      <w:szCs w:val="20"/>
                      <w:lang w:eastAsia="pt-BR"/>
                    </w:rPr>
                  </w:rPrChange>
                </w:rPr>
                <w:delText>2019</w:delText>
              </w:r>
            </w:del>
          </w:p>
        </w:tc>
        <w:tc>
          <w:tcPr>
            <w:tcW w:w="316" w:type="pct"/>
            <w:shd w:val="clear" w:color="auto" w:fill="auto"/>
            <w:noWrap/>
            <w:vAlign w:val="center"/>
          </w:tcPr>
          <w:p w14:paraId="26613D69" w14:textId="77777777" w:rsidR="00A510A6" w:rsidRPr="009A2E13" w:rsidDel="00B02A13" w:rsidRDefault="00A510A6" w:rsidP="00C23846">
            <w:pPr>
              <w:spacing w:line="240" w:lineRule="auto"/>
              <w:ind w:firstLine="0"/>
              <w:jc w:val="center"/>
              <w:rPr>
                <w:del w:id="2586" w:author="Ryan Lemos" w:date="2019-03-02T08:40:00Z"/>
                <w:rFonts w:eastAsia="Times New Roman"/>
                <w:color w:val="000000"/>
                <w:sz w:val="20"/>
                <w:szCs w:val="20"/>
                <w:lang w:val="en-US" w:eastAsia="pt-BR"/>
                <w:rPrChange w:id="2587" w:author="Ryan Lemos" w:date="2019-08-07T19:31:00Z">
                  <w:rPr>
                    <w:del w:id="2588" w:author="Ryan Lemos" w:date="2019-03-02T08:40:00Z"/>
                    <w:rFonts w:eastAsia="Times New Roman"/>
                    <w:color w:val="000000"/>
                    <w:sz w:val="20"/>
                    <w:szCs w:val="20"/>
                    <w:lang w:eastAsia="pt-BR"/>
                  </w:rPr>
                </w:rPrChange>
              </w:rPr>
            </w:pPr>
            <w:del w:id="2589" w:author="Ryan Lemos" w:date="2019-03-02T08:40:00Z">
              <w:r w:rsidRPr="009A2E13" w:rsidDel="00B02A13">
                <w:rPr>
                  <w:rFonts w:eastAsia="Times New Roman"/>
                  <w:color w:val="000000"/>
                  <w:sz w:val="20"/>
                  <w:szCs w:val="20"/>
                  <w:lang w:val="en-US" w:eastAsia="pt-BR"/>
                  <w:rPrChange w:id="2590" w:author="Ryan Lemos" w:date="2019-08-07T19:31:00Z">
                    <w:rPr>
                      <w:rFonts w:eastAsia="Times New Roman"/>
                      <w:color w:val="000000"/>
                      <w:sz w:val="20"/>
                      <w:szCs w:val="20"/>
                      <w:lang w:eastAsia="pt-BR"/>
                    </w:rPr>
                  </w:rPrChange>
                </w:rPr>
                <w:delText>MAIO</w:delText>
              </w:r>
            </w:del>
          </w:p>
          <w:p w14:paraId="7B7DA2CF" w14:textId="77777777" w:rsidR="00A510A6" w:rsidRPr="009A2E13" w:rsidDel="00B02A13" w:rsidRDefault="00A510A6" w:rsidP="00C23846">
            <w:pPr>
              <w:spacing w:line="240" w:lineRule="auto"/>
              <w:ind w:firstLine="0"/>
              <w:jc w:val="center"/>
              <w:rPr>
                <w:del w:id="2591" w:author="Ryan Lemos" w:date="2019-03-02T08:40:00Z"/>
                <w:rFonts w:eastAsia="Times New Roman"/>
                <w:color w:val="000000"/>
                <w:sz w:val="20"/>
                <w:szCs w:val="20"/>
                <w:lang w:val="en-US" w:eastAsia="pt-BR"/>
                <w:rPrChange w:id="2592" w:author="Ryan Lemos" w:date="2019-08-07T19:31:00Z">
                  <w:rPr>
                    <w:del w:id="2593" w:author="Ryan Lemos" w:date="2019-03-02T08:40:00Z"/>
                    <w:rFonts w:eastAsia="Times New Roman"/>
                    <w:color w:val="000000"/>
                    <w:sz w:val="20"/>
                    <w:szCs w:val="20"/>
                    <w:lang w:eastAsia="pt-BR"/>
                  </w:rPr>
                </w:rPrChange>
              </w:rPr>
            </w:pPr>
            <w:del w:id="2594" w:author="Ryan Lemos" w:date="2019-03-02T08:40:00Z">
              <w:r w:rsidRPr="009A2E13" w:rsidDel="00B02A13">
                <w:rPr>
                  <w:rFonts w:eastAsia="Times New Roman"/>
                  <w:color w:val="000000"/>
                  <w:sz w:val="20"/>
                  <w:szCs w:val="20"/>
                  <w:lang w:val="en-US" w:eastAsia="pt-BR"/>
                  <w:rPrChange w:id="2595" w:author="Ryan Lemos" w:date="2019-08-07T19:31:00Z">
                    <w:rPr>
                      <w:rFonts w:eastAsia="Times New Roman"/>
                      <w:color w:val="000000"/>
                      <w:sz w:val="20"/>
                      <w:szCs w:val="20"/>
                      <w:lang w:eastAsia="pt-BR"/>
                    </w:rPr>
                  </w:rPrChange>
                </w:rPr>
                <w:delText>/2019</w:delText>
              </w:r>
            </w:del>
          </w:p>
        </w:tc>
        <w:tc>
          <w:tcPr>
            <w:tcW w:w="265" w:type="pct"/>
            <w:shd w:val="clear" w:color="auto" w:fill="auto"/>
            <w:noWrap/>
            <w:vAlign w:val="center"/>
          </w:tcPr>
          <w:p w14:paraId="1DDBCBD9" w14:textId="77777777" w:rsidR="00A510A6" w:rsidRPr="009A2E13" w:rsidDel="00B02A13" w:rsidRDefault="00A510A6" w:rsidP="00C23846">
            <w:pPr>
              <w:spacing w:line="240" w:lineRule="auto"/>
              <w:ind w:firstLine="0"/>
              <w:jc w:val="center"/>
              <w:rPr>
                <w:del w:id="2596" w:author="Ryan Lemos" w:date="2019-03-02T08:40:00Z"/>
                <w:rFonts w:eastAsia="Times New Roman"/>
                <w:color w:val="000000"/>
                <w:sz w:val="20"/>
                <w:szCs w:val="20"/>
                <w:lang w:val="en-US" w:eastAsia="pt-BR"/>
                <w:rPrChange w:id="2597" w:author="Ryan Lemos" w:date="2019-08-07T19:31:00Z">
                  <w:rPr>
                    <w:del w:id="2598" w:author="Ryan Lemos" w:date="2019-03-02T08:40:00Z"/>
                    <w:rFonts w:eastAsia="Times New Roman"/>
                    <w:color w:val="000000"/>
                    <w:sz w:val="20"/>
                    <w:szCs w:val="20"/>
                    <w:lang w:eastAsia="pt-BR"/>
                  </w:rPr>
                </w:rPrChange>
              </w:rPr>
            </w:pPr>
            <w:del w:id="2599" w:author="Ryan Lemos" w:date="2019-03-02T08:40:00Z">
              <w:r w:rsidRPr="009A2E13" w:rsidDel="00B02A13">
                <w:rPr>
                  <w:rFonts w:eastAsia="Times New Roman"/>
                  <w:color w:val="000000"/>
                  <w:sz w:val="20"/>
                  <w:szCs w:val="20"/>
                  <w:lang w:val="en-US" w:eastAsia="pt-BR"/>
                  <w:rPrChange w:id="2600" w:author="Ryan Lemos" w:date="2019-08-07T19:31:00Z">
                    <w:rPr>
                      <w:rFonts w:eastAsia="Times New Roman"/>
                      <w:color w:val="000000"/>
                      <w:sz w:val="20"/>
                      <w:szCs w:val="20"/>
                      <w:lang w:eastAsia="pt-BR"/>
                    </w:rPr>
                  </w:rPrChange>
                </w:rPr>
                <w:delText>JUN/</w:delText>
              </w:r>
            </w:del>
          </w:p>
          <w:p w14:paraId="142805FF" w14:textId="77777777" w:rsidR="00A510A6" w:rsidRPr="009A2E13" w:rsidDel="00B02A13" w:rsidRDefault="00A510A6" w:rsidP="00C23846">
            <w:pPr>
              <w:spacing w:line="240" w:lineRule="auto"/>
              <w:ind w:firstLine="0"/>
              <w:jc w:val="center"/>
              <w:rPr>
                <w:del w:id="2601" w:author="Ryan Lemos" w:date="2019-03-02T08:40:00Z"/>
                <w:rFonts w:eastAsia="Times New Roman"/>
                <w:color w:val="000000"/>
                <w:sz w:val="20"/>
                <w:szCs w:val="20"/>
                <w:lang w:val="en-US" w:eastAsia="pt-BR"/>
                <w:rPrChange w:id="2602" w:author="Ryan Lemos" w:date="2019-08-07T19:31:00Z">
                  <w:rPr>
                    <w:del w:id="2603" w:author="Ryan Lemos" w:date="2019-03-02T08:40:00Z"/>
                    <w:rFonts w:eastAsia="Times New Roman"/>
                    <w:color w:val="000000"/>
                    <w:sz w:val="20"/>
                    <w:szCs w:val="20"/>
                    <w:lang w:eastAsia="pt-BR"/>
                  </w:rPr>
                </w:rPrChange>
              </w:rPr>
            </w:pPr>
            <w:del w:id="2604" w:author="Ryan Lemos" w:date="2019-03-02T08:40:00Z">
              <w:r w:rsidRPr="009A2E13" w:rsidDel="00B02A13">
                <w:rPr>
                  <w:rFonts w:eastAsia="Times New Roman"/>
                  <w:color w:val="000000"/>
                  <w:sz w:val="20"/>
                  <w:szCs w:val="20"/>
                  <w:lang w:val="en-US" w:eastAsia="pt-BR"/>
                  <w:rPrChange w:id="2605" w:author="Ryan Lemos" w:date="2019-08-07T19:31:00Z">
                    <w:rPr>
                      <w:rFonts w:eastAsia="Times New Roman"/>
                      <w:color w:val="000000"/>
                      <w:sz w:val="20"/>
                      <w:szCs w:val="20"/>
                      <w:lang w:eastAsia="pt-BR"/>
                    </w:rPr>
                  </w:rPrChange>
                </w:rPr>
                <w:delText>2019</w:delText>
              </w:r>
            </w:del>
          </w:p>
        </w:tc>
        <w:tc>
          <w:tcPr>
            <w:tcW w:w="315" w:type="pct"/>
            <w:shd w:val="clear" w:color="auto" w:fill="auto"/>
            <w:noWrap/>
            <w:vAlign w:val="center"/>
          </w:tcPr>
          <w:p w14:paraId="5E7ACA06" w14:textId="77777777" w:rsidR="00A510A6" w:rsidRPr="009A2E13" w:rsidDel="00B02A13" w:rsidRDefault="00A510A6" w:rsidP="00C23846">
            <w:pPr>
              <w:spacing w:line="240" w:lineRule="auto"/>
              <w:ind w:firstLine="0"/>
              <w:jc w:val="center"/>
              <w:rPr>
                <w:del w:id="2606" w:author="Ryan Lemos" w:date="2019-03-02T08:40:00Z"/>
                <w:rFonts w:eastAsia="Times New Roman"/>
                <w:color w:val="000000"/>
                <w:sz w:val="20"/>
                <w:szCs w:val="20"/>
                <w:lang w:val="en-US" w:eastAsia="pt-BR"/>
                <w:rPrChange w:id="2607" w:author="Ryan Lemos" w:date="2019-08-07T19:31:00Z">
                  <w:rPr>
                    <w:del w:id="2608" w:author="Ryan Lemos" w:date="2019-03-02T08:40:00Z"/>
                    <w:rFonts w:eastAsia="Times New Roman"/>
                    <w:color w:val="000000"/>
                    <w:sz w:val="20"/>
                    <w:szCs w:val="20"/>
                    <w:lang w:eastAsia="pt-BR"/>
                  </w:rPr>
                </w:rPrChange>
              </w:rPr>
            </w:pPr>
            <w:del w:id="2609" w:author="Ryan Lemos" w:date="2019-03-02T08:40:00Z">
              <w:r w:rsidRPr="009A2E13" w:rsidDel="00B02A13">
                <w:rPr>
                  <w:rFonts w:eastAsia="Times New Roman"/>
                  <w:color w:val="000000"/>
                  <w:sz w:val="20"/>
                  <w:szCs w:val="20"/>
                  <w:lang w:val="en-US" w:eastAsia="pt-BR"/>
                  <w:rPrChange w:id="2610" w:author="Ryan Lemos" w:date="2019-08-07T19:31:00Z">
                    <w:rPr>
                      <w:rFonts w:eastAsia="Times New Roman"/>
                      <w:color w:val="000000"/>
                      <w:sz w:val="20"/>
                      <w:szCs w:val="20"/>
                      <w:lang w:eastAsia="pt-BR"/>
                    </w:rPr>
                  </w:rPrChange>
                </w:rPr>
                <w:delText>JUL/</w:delText>
              </w:r>
            </w:del>
          </w:p>
          <w:p w14:paraId="27A51F79" w14:textId="77777777" w:rsidR="00A510A6" w:rsidRPr="009A2E13" w:rsidDel="00B02A13" w:rsidRDefault="00A510A6" w:rsidP="00C23846">
            <w:pPr>
              <w:spacing w:line="240" w:lineRule="auto"/>
              <w:ind w:firstLine="0"/>
              <w:jc w:val="center"/>
              <w:rPr>
                <w:del w:id="2611" w:author="Ryan Lemos" w:date="2019-03-02T08:40:00Z"/>
                <w:rFonts w:eastAsia="Times New Roman"/>
                <w:color w:val="000000"/>
                <w:sz w:val="20"/>
                <w:szCs w:val="20"/>
                <w:lang w:val="en-US" w:eastAsia="pt-BR"/>
                <w:rPrChange w:id="2612" w:author="Ryan Lemos" w:date="2019-08-07T19:31:00Z">
                  <w:rPr>
                    <w:del w:id="2613" w:author="Ryan Lemos" w:date="2019-03-02T08:40:00Z"/>
                    <w:rFonts w:eastAsia="Times New Roman"/>
                    <w:color w:val="000000"/>
                    <w:sz w:val="20"/>
                    <w:szCs w:val="20"/>
                    <w:lang w:eastAsia="pt-BR"/>
                  </w:rPr>
                </w:rPrChange>
              </w:rPr>
            </w:pPr>
            <w:del w:id="2614" w:author="Ryan Lemos" w:date="2019-03-02T08:40:00Z">
              <w:r w:rsidRPr="009A2E13" w:rsidDel="00B02A13">
                <w:rPr>
                  <w:rFonts w:eastAsia="Times New Roman"/>
                  <w:color w:val="000000"/>
                  <w:sz w:val="20"/>
                  <w:szCs w:val="20"/>
                  <w:lang w:val="en-US" w:eastAsia="pt-BR"/>
                  <w:rPrChange w:id="2615" w:author="Ryan Lemos" w:date="2019-08-07T19:31:00Z">
                    <w:rPr>
                      <w:rFonts w:eastAsia="Times New Roman"/>
                      <w:color w:val="000000"/>
                      <w:sz w:val="20"/>
                      <w:szCs w:val="20"/>
                      <w:lang w:eastAsia="pt-BR"/>
                    </w:rPr>
                  </w:rPrChange>
                </w:rPr>
                <w:delText>2019</w:delText>
              </w:r>
            </w:del>
          </w:p>
        </w:tc>
        <w:tc>
          <w:tcPr>
            <w:tcW w:w="317" w:type="pct"/>
            <w:shd w:val="clear" w:color="auto" w:fill="auto"/>
            <w:noWrap/>
            <w:vAlign w:val="center"/>
          </w:tcPr>
          <w:p w14:paraId="04B52FE4" w14:textId="77777777" w:rsidR="00A510A6" w:rsidRPr="009A2E13" w:rsidDel="00B02A13" w:rsidRDefault="00A510A6" w:rsidP="00C23846">
            <w:pPr>
              <w:spacing w:line="240" w:lineRule="auto"/>
              <w:ind w:firstLine="0"/>
              <w:jc w:val="center"/>
              <w:rPr>
                <w:del w:id="2616" w:author="Ryan Lemos" w:date="2019-03-02T08:40:00Z"/>
                <w:rFonts w:eastAsia="Times New Roman"/>
                <w:color w:val="000000"/>
                <w:sz w:val="20"/>
                <w:szCs w:val="20"/>
                <w:lang w:val="en-US" w:eastAsia="pt-BR"/>
                <w:rPrChange w:id="2617" w:author="Ryan Lemos" w:date="2019-08-07T19:31:00Z">
                  <w:rPr>
                    <w:del w:id="2618" w:author="Ryan Lemos" w:date="2019-03-02T08:40:00Z"/>
                    <w:rFonts w:eastAsia="Times New Roman"/>
                    <w:color w:val="000000"/>
                    <w:sz w:val="20"/>
                    <w:szCs w:val="20"/>
                    <w:lang w:eastAsia="pt-BR"/>
                  </w:rPr>
                </w:rPrChange>
              </w:rPr>
            </w:pPr>
            <w:del w:id="2619" w:author="Ryan Lemos" w:date="2019-03-02T08:40:00Z">
              <w:r w:rsidRPr="009A2E13" w:rsidDel="00B02A13">
                <w:rPr>
                  <w:rFonts w:eastAsia="Times New Roman"/>
                  <w:color w:val="000000"/>
                  <w:sz w:val="20"/>
                  <w:szCs w:val="20"/>
                  <w:lang w:val="en-US" w:eastAsia="pt-BR"/>
                  <w:rPrChange w:id="2620" w:author="Ryan Lemos" w:date="2019-08-07T19:31:00Z">
                    <w:rPr>
                      <w:rFonts w:eastAsia="Times New Roman"/>
                      <w:color w:val="000000"/>
                      <w:sz w:val="20"/>
                      <w:szCs w:val="20"/>
                      <w:lang w:eastAsia="pt-BR"/>
                    </w:rPr>
                  </w:rPrChange>
                </w:rPr>
                <w:delText>AGO/</w:delText>
              </w:r>
            </w:del>
          </w:p>
          <w:p w14:paraId="35FAE385" w14:textId="77777777" w:rsidR="00A510A6" w:rsidRPr="009A2E13" w:rsidDel="00B02A13" w:rsidRDefault="00A510A6" w:rsidP="00C23846">
            <w:pPr>
              <w:spacing w:line="240" w:lineRule="auto"/>
              <w:ind w:firstLine="0"/>
              <w:jc w:val="center"/>
              <w:rPr>
                <w:del w:id="2621" w:author="Ryan Lemos" w:date="2019-03-02T08:40:00Z"/>
                <w:rFonts w:eastAsia="Times New Roman"/>
                <w:color w:val="000000"/>
                <w:sz w:val="20"/>
                <w:szCs w:val="20"/>
                <w:lang w:val="en-US" w:eastAsia="pt-BR"/>
                <w:rPrChange w:id="2622" w:author="Ryan Lemos" w:date="2019-08-07T19:31:00Z">
                  <w:rPr>
                    <w:del w:id="2623" w:author="Ryan Lemos" w:date="2019-03-02T08:40:00Z"/>
                    <w:rFonts w:eastAsia="Times New Roman"/>
                    <w:color w:val="000000"/>
                    <w:sz w:val="20"/>
                    <w:szCs w:val="20"/>
                    <w:lang w:eastAsia="pt-BR"/>
                  </w:rPr>
                </w:rPrChange>
              </w:rPr>
            </w:pPr>
            <w:del w:id="2624" w:author="Ryan Lemos" w:date="2019-03-02T08:40:00Z">
              <w:r w:rsidRPr="009A2E13" w:rsidDel="00B02A13">
                <w:rPr>
                  <w:rFonts w:eastAsia="Times New Roman"/>
                  <w:color w:val="000000"/>
                  <w:sz w:val="20"/>
                  <w:szCs w:val="20"/>
                  <w:lang w:val="en-US" w:eastAsia="pt-BR"/>
                  <w:rPrChange w:id="2625" w:author="Ryan Lemos" w:date="2019-08-07T19:31:00Z">
                    <w:rPr>
                      <w:rFonts w:eastAsia="Times New Roman"/>
                      <w:color w:val="000000"/>
                      <w:sz w:val="20"/>
                      <w:szCs w:val="20"/>
                      <w:lang w:eastAsia="pt-BR"/>
                    </w:rPr>
                  </w:rPrChange>
                </w:rPr>
                <w:delText>2019</w:delText>
              </w:r>
            </w:del>
          </w:p>
        </w:tc>
        <w:tc>
          <w:tcPr>
            <w:tcW w:w="261" w:type="pct"/>
            <w:shd w:val="clear" w:color="auto" w:fill="auto"/>
            <w:noWrap/>
            <w:vAlign w:val="center"/>
          </w:tcPr>
          <w:p w14:paraId="74F726CD" w14:textId="77777777" w:rsidR="00A510A6" w:rsidRPr="009A2E13" w:rsidDel="00B02A13" w:rsidRDefault="00A510A6" w:rsidP="00C23846">
            <w:pPr>
              <w:spacing w:line="240" w:lineRule="auto"/>
              <w:ind w:firstLine="0"/>
              <w:jc w:val="center"/>
              <w:rPr>
                <w:del w:id="2626" w:author="Ryan Lemos" w:date="2019-03-02T08:40:00Z"/>
                <w:rFonts w:eastAsia="Times New Roman"/>
                <w:color w:val="000000"/>
                <w:sz w:val="20"/>
                <w:szCs w:val="20"/>
                <w:lang w:val="en-US" w:eastAsia="pt-BR"/>
                <w:rPrChange w:id="2627" w:author="Ryan Lemos" w:date="2019-08-07T19:31:00Z">
                  <w:rPr>
                    <w:del w:id="2628" w:author="Ryan Lemos" w:date="2019-03-02T08:40:00Z"/>
                    <w:rFonts w:eastAsia="Times New Roman"/>
                    <w:color w:val="000000"/>
                    <w:sz w:val="20"/>
                    <w:szCs w:val="20"/>
                    <w:lang w:eastAsia="pt-BR"/>
                  </w:rPr>
                </w:rPrChange>
              </w:rPr>
            </w:pPr>
            <w:del w:id="2629" w:author="Ryan Lemos" w:date="2019-03-02T08:40:00Z">
              <w:r w:rsidRPr="009A2E13" w:rsidDel="00B02A13">
                <w:rPr>
                  <w:rFonts w:eastAsia="Times New Roman"/>
                  <w:color w:val="000000"/>
                  <w:sz w:val="20"/>
                  <w:szCs w:val="20"/>
                  <w:lang w:val="en-US" w:eastAsia="pt-BR"/>
                  <w:rPrChange w:id="2630" w:author="Ryan Lemos" w:date="2019-08-07T19:31:00Z">
                    <w:rPr>
                      <w:rFonts w:eastAsia="Times New Roman"/>
                      <w:color w:val="000000"/>
                      <w:sz w:val="20"/>
                      <w:szCs w:val="20"/>
                      <w:lang w:eastAsia="pt-BR"/>
                    </w:rPr>
                  </w:rPrChange>
                </w:rPr>
                <w:delText>SET/</w:delText>
              </w:r>
            </w:del>
          </w:p>
          <w:p w14:paraId="48987D3C" w14:textId="77777777" w:rsidR="00A510A6" w:rsidRPr="009A2E13" w:rsidDel="00B02A13" w:rsidRDefault="00A510A6" w:rsidP="00C23846">
            <w:pPr>
              <w:spacing w:line="240" w:lineRule="auto"/>
              <w:ind w:firstLine="0"/>
              <w:jc w:val="center"/>
              <w:rPr>
                <w:del w:id="2631" w:author="Ryan Lemos" w:date="2019-03-02T08:40:00Z"/>
                <w:rFonts w:eastAsia="Times New Roman"/>
                <w:color w:val="000000"/>
                <w:sz w:val="20"/>
                <w:szCs w:val="20"/>
                <w:lang w:val="en-US" w:eastAsia="pt-BR"/>
                <w:rPrChange w:id="2632" w:author="Ryan Lemos" w:date="2019-08-07T19:31:00Z">
                  <w:rPr>
                    <w:del w:id="2633" w:author="Ryan Lemos" w:date="2019-03-02T08:40:00Z"/>
                    <w:rFonts w:eastAsia="Times New Roman"/>
                    <w:color w:val="000000"/>
                    <w:sz w:val="20"/>
                    <w:szCs w:val="20"/>
                    <w:lang w:eastAsia="pt-BR"/>
                  </w:rPr>
                </w:rPrChange>
              </w:rPr>
            </w:pPr>
            <w:del w:id="2634" w:author="Ryan Lemos" w:date="2019-03-02T08:40:00Z">
              <w:r w:rsidRPr="009A2E13" w:rsidDel="00B02A13">
                <w:rPr>
                  <w:rFonts w:eastAsia="Times New Roman"/>
                  <w:color w:val="000000"/>
                  <w:sz w:val="20"/>
                  <w:szCs w:val="20"/>
                  <w:lang w:val="en-US" w:eastAsia="pt-BR"/>
                  <w:rPrChange w:id="2635" w:author="Ryan Lemos" w:date="2019-08-07T19:31:00Z">
                    <w:rPr>
                      <w:rFonts w:eastAsia="Times New Roman"/>
                      <w:color w:val="000000"/>
                      <w:sz w:val="20"/>
                      <w:szCs w:val="20"/>
                      <w:lang w:eastAsia="pt-BR"/>
                    </w:rPr>
                  </w:rPrChange>
                </w:rPr>
                <w:delText>2019</w:delText>
              </w:r>
            </w:del>
          </w:p>
        </w:tc>
      </w:tr>
      <w:tr w:rsidR="008F6CAC" w:rsidRPr="00134BC2" w:rsidDel="00B02A13" w14:paraId="1F63C8AE" w14:textId="77777777" w:rsidTr="00C23846">
        <w:trPr>
          <w:trHeight w:val="671"/>
          <w:del w:id="2636" w:author="Ryan Lemos" w:date="2019-03-02T08:40:00Z"/>
        </w:trPr>
        <w:tc>
          <w:tcPr>
            <w:tcW w:w="393" w:type="pct"/>
            <w:vMerge w:val="restart"/>
            <w:shd w:val="clear" w:color="auto" w:fill="auto"/>
            <w:textDirection w:val="btLr"/>
            <w:vAlign w:val="center"/>
          </w:tcPr>
          <w:p w14:paraId="0671C55B" w14:textId="77777777" w:rsidR="003335C4" w:rsidRPr="009A2E13" w:rsidDel="00B02A13" w:rsidRDefault="003335C4" w:rsidP="00C23846">
            <w:pPr>
              <w:spacing w:line="240" w:lineRule="auto"/>
              <w:ind w:left="113" w:right="113" w:firstLine="0"/>
              <w:jc w:val="center"/>
              <w:rPr>
                <w:del w:id="2637" w:author="Ryan Lemos" w:date="2019-03-02T08:40:00Z"/>
                <w:rFonts w:eastAsia="Times New Roman"/>
                <w:sz w:val="20"/>
                <w:szCs w:val="20"/>
                <w:lang w:val="en-US" w:eastAsia="pt-BR"/>
                <w:rPrChange w:id="2638" w:author="Ryan Lemos" w:date="2019-08-07T19:31:00Z">
                  <w:rPr>
                    <w:del w:id="2639" w:author="Ryan Lemos" w:date="2019-03-02T08:40:00Z"/>
                    <w:rFonts w:eastAsia="Times New Roman"/>
                    <w:sz w:val="20"/>
                    <w:szCs w:val="20"/>
                    <w:lang w:eastAsia="pt-BR"/>
                  </w:rPr>
                </w:rPrChange>
              </w:rPr>
            </w:pPr>
            <w:del w:id="2640" w:author="Ryan Lemos" w:date="2019-03-02T08:40:00Z">
              <w:r w:rsidRPr="009A2E13" w:rsidDel="00B02A13">
                <w:rPr>
                  <w:rFonts w:eastAsia="Times New Roman"/>
                  <w:sz w:val="20"/>
                  <w:szCs w:val="20"/>
                  <w:lang w:val="en-US" w:eastAsia="pt-BR"/>
                  <w:rPrChange w:id="2641" w:author="Ryan Lemos" w:date="2019-08-07T19:31:00Z">
                    <w:rPr>
                      <w:rFonts w:eastAsia="Times New Roman"/>
                      <w:sz w:val="20"/>
                      <w:szCs w:val="20"/>
                      <w:lang w:eastAsia="pt-BR"/>
                    </w:rPr>
                  </w:rPrChange>
                </w:rPr>
                <w:delText>Release de Cadastros</w:delText>
              </w:r>
            </w:del>
          </w:p>
        </w:tc>
        <w:tc>
          <w:tcPr>
            <w:tcW w:w="1840" w:type="pct"/>
            <w:shd w:val="clear" w:color="auto" w:fill="auto"/>
            <w:vAlign w:val="center"/>
            <w:hideMark/>
          </w:tcPr>
          <w:p w14:paraId="55ACF552" w14:textId="77777777" w:rsidR="003335C4" w:rsidRPr="009A2E13" w:rsidDel="00B02A13" w:rsidRDefault="003335C4" w:rsidP="00C23846">
            <w:pPr>
              <w:spacing w:line="240" w:lineRule="auto"/>
              <w:ind w:firstLine="0"/>
              <w:jc w:val="center"/>
              <w:rPr>
                <w:del w:id="2642" w:author="Ryan Lemos" w:date="2019-03-02T08:40:00Z"/>
                <w:rFonts w:eastAsia="Times New Roman"/>
                <w:sz w:val="20"/>
                <w:szCs w:val="20"/>
                <w:lang w:val="en-US" w:eastAsia="pt-BR"/>
                <w:rPrChange w:id="2643" w:author="Ryan Lemos" w:date="2019-08-07T19:31:00Z">
                  <w:rPr>
                    <w:del w:id="2644" w:author="Ryan Lemos" w:date="2019-03-02T08:40:00Z"/>
                    <w:rFonts w:eastAsia="Times New Roman"/>
                    <w:sz w:val="20"/>
                    <w:szCs w:val="20"/>
                    <w:lang w:eastAsia="pt-BR"/>
                  </w:rPr>
                </w:rPrChange>
              </w:rPr>
            </w:pPr>
            <w:del w:id="2645" w:author="Ryan Lemos" w:date="2019-03-02T08:40:00Z">
              <w:r w:rsidRPr="009A2E13" w:rsidDel="00B02A13">
                <w:rPr>
                  <w:rFonts w:eastAsia="Times New Roman"/>
                  <w:sz w:val="20"/>
                  <w:szCs w:val="20"/>
                  <w:lang w:val="en-US" w:eastAsia="pt-BR"/>
                  <w:rPrChange w:id="2646" w:author="Ryan Lemos" w:date="2019-08-07T19:31:00Z">
                    <w:rPr>
                      <w:rFonts w:eastAsia="Times New Roman"/>
                      <w:sz w:val="20"/>
                      <w:szCs w:val="20"/>
                      <w:lang w:eastAsia="pt-BR"/>
                    </w:rPr>
                  </w:rPrChange>
                </w:rPr>
                <w:delText xml:space="preserve">Coleta de Dados para o primeiro </w:delText>
              </w:r>
              <w:r w:rsidRPr="009A2E13" w:rsidDel="00B02A13">
                <w:rPr>
                  <w:rFonts w:eastAsia="Times New Roman"/>
                  <w:i/>
                  <w:sz w:val="20"/>
                  <w:szCs w:val="20"/>
                  <w:lang w:val="en-US" w:eastAsia="pt-BR"/>
                  <w:rPrChange w:id="2647" w:author="Ryan Lemos" w:date="2019-08-07T19:31:00Z">
                    <w:rPr>
                      <w:rFonts w:eastAsia="Times New Roman"/>
                      <w:i/>
                      <w:sz w:val="20"/>
                      <w:szCs w:val="20"/>
                      <w:lang w:eastAsia="pt-BR"/>
                    </w:rPr>
                  </w:rPrChange>
                </w:rPr>
                <w:delText>release</w:delText>
              </w:r>
              <w:r w:rsidRPr="009A2E13" w:rsidDel="00B02A13">
                <w:rPr>
                  <w:rFonts w:eastAsia="Times New Roman"/>
                  <w:sz w:val="20"/>
                  <w:szCs w:val="20"/>
                  <w:lang w:val="en-US" w:eastAsia="pt-BR"/>
                  <w:rPrChange w:id="2648" w:author="Ryan Lemos" w:date="2019-08-07T19:31:00Z">
                    <w:rPr>
                      <w:rFonts w:eastAsia="Times New Roman"/>
                      <w:sz w:val="20"/>
                      <w:szCs w:val="20"/>
                      <w:lang w:eastAsia="pt-BR"/>
                    </w:rPr>
                  </w:rPrChange>
                </w:rPr>
                <w:delText xml:space="preserve"> (Pesquisa, Observação e Entrevista)</w:delText>
              </w:r>
            </w:del>
          </w:p>
        </w:tc>
        <w:tc>
          <w:tcPr>
            <w:tcW w:w="300" w:type="pct"/>
            <w:shd w:val="clear" w:color="auto" w:fill="7F7F7F"/>
            <w:noWrap/>
            <w:hideMark/>
          </w:tcPr>
          <w:p w14:paraId="674C2CA5" w14:textId="77777777" w:rsidR="003335C4" w:rsidRPr="009A2E13" w:rsidDel="00B02A13" w:rsidRDefault="003335C4" w:rsidP="00C23846">
            <w:pPr>
              <w:spacing w:line="240" w:lineRule="auto"/>
              <w:ind w:firstLine="0"/>
              <w:jc w:val="center"/>
              <w:rPr>
                <w:del w:id="2649" w:author="Ryan Lemos" w:date="2019-03-02T08:40:00Z"/>
                <w:rFonts w:eastAsia="Times New Roman"/>
                <w:color w:val="000000"/>
                <w:sz w:val="20"/>
                <w:szCs w:val="20"/>
                <w:lang w:val="en-US" w:eastAsia="pt-BR"/>
                <w:rPrChange w:id="2650" w:author="Ryan Lemos" w:date="2019-08-07T19:31:00Z">
                  <w:rPr>
                    <w:del w:id="2651" w:author="Ryan Lemos" w:date="2019-03-02T08:40:00Z"/>
                    <w:rFonts w:eastAsia="Times New Roman"/>
                    <w:color w:val="000000"/>
                    <w:sz w:val="20"/>
                    <w:szCs w:val="20"/>
                    <w:lang w:eastAsia="pt-BR"/>
                  </w:rPr>
                </w:rPrChange>
              </w:rPr>
            </w:pPr>
            <w:del w:id="2652" w:author="Ryan Lemos" w:date="2019-03-02T08:40:00Z">
              <w:r w:rsidRPr="009A2E13" w:rsidDel="00B02A13">
                <w:rPr>
                  <w:rFonts w:eastAsia="Times New Roman"/>
                  <w:color w:val="000000"/>
                  <w:sz w:val="20"/>
                  <w:szCs w:val="20"/>
                  <w:lang w:val="en-US" w:eastAsia="pt-BR"/>
                  <w:rPrChange w:id="2653" w:author="Ryan Lemos" w:date="2019-08-07T19:31:00Z">
                    <w:rPr>
                      <w:rFonts w:eastAsia="Times New Roman"/>
                      <w:color w:val="000000"/>
                      <w:sz w:val="20"/>
                      <w:szCs w:val="20"/>
                      <w:lang w:eastAsia="pt-BR"/>
                    </w:rPr>
                  </w:rPrChange>
                </w:rPr>
                <w:delText> </w:delText>
              </w:r>
            </w:del>
          </w:p>
        </w:tc>
        <w:tc>
          <w:tcPr>
            <w:tcW w:w="301" w:type="pct"/>
            <w:shd w:val="clear" w:color="auto" w:fill="auto"/>
            <w:noWrap/>
            <w:hideMark/>
          </w:tcPr>
          <w:p w14:paraId="70599852" w14:textId="77777777" w:rsidR="003335C4" w:rsidRPr="009A2E13" w:rsidDel="00B02A13" w:rsidRDefault="003335C4" w:rsidP="00C23846">
            <w:pPr>
              <w:spacing w:line="240" w:lineRule="auto"/>
              <w:ind w:firstLine="0"/>
              <w:jc w:val="center"/>
              <w:rPr>
                <w:del w:id="2654" w:author="Ryan Lemos" w:date="2019-03-02T08:40:00Z"/>
                <w:rFonts w:eastAsia="Times New Roman"/>
                <w:color w:val="000000"/>
                <w:sz w:val="20"/>
                <w:szCs w:val="20"/>
                <w:lang w:val="en-US" w:eastAsia="pt-BR"/>
                <w:rPrChange w:id="2655" w:author="Ryan Lemos" w:date="2019-08-07T19:31:00Z">
                  <w:rPr>
                    <w:del w:id="2656" w:author="Ryan Lemos" w:date="2019-03-02T08:40:00Z"/>
                    <w:rFonts w:eastAsia="Times New Roman"/>
                    <w:color w:val="000000"/>
                    <w:sz w:val="20"/>
                    <w:szCs w:val="20"/>
                    <w:lang w:eastAsia="pt-BR"/>
                  </w:rPr>
                </w:rPrChange>
              </w:rPr>
            </w:pPr>
            <w:del w:id="2657" w:author="Ryan Lemos" w:date="2019-03-02T08:40:00Z">
              <w:r w:rsidRPr="009A2E13" w:rsidDel="00B02A13">
                <w:rPr>
                  <w:rFonts w:eastAsia="Times New Roman"/>
                  <w:color w:val="000000"/>
                  <w:sz w:val="20"/>
                  <w:szCs w:val="20"/>
                  <w:lang w:val="en-US" w:eastAsia="pt-BR"/>
                  <w:rPrChange w:id="2658" w:author="Ryan Lemos" w:date="2019-08-07T19:31:00Z">
                    <w:rPr>
                      <w:rFonts w:eastAsia="Times New Roman"/>
                      <w:color w:val="000000"/>
                      <w:sz w:val="20"/>
                      <w:szCs w:val="20"/>
                      <w:lang w:eastAsia="pt-BR"/>
                    </w:rPr>
                  </w:rPrChange>
                </w:rPr>
                <w:delText> </w:delText>
              </w:r>
            </w:del>
          </w:p>
        </w:tc>
        <w:tc>
          <w:tcPr>
            <w:tcW w:w="376" w:type="pct"/>
            <w:shd w:val="clear" w:color="auto" w:fill="auto"/>
            <w:noWrap/>
            <w:hideMark/>
          </w:tcPr>
          <w:p w14:paraId="38356E96" w14:textId="77777777" w:rsidR="003335C4" w:rsidRPr="009A2E13" w:rsidDel="00B02A13" w:rsidRDefault="003335C4" w:rsidP="00C23846">
            <w:pPr>
              <w:spacing w:line="240" w:lineRule="auto"/>
              <w:ind w:firstLine="0"/>
              <w:jc w:val="center"/>
              <w:rPr>
                <w:del w:id="2659" w:author="Ryan Lemos" w:date="2019-03-02T08:40:00Z"/>
                <w:rFonts w:eastAsia="Times New Roman"/>
                <w:color w:val="000000"/>
                <w:sz w:val="20"/>
                <w:szCs w:val="20"/>
                <w:lang w:val="en-US" w:eastAsia="pt-BR"/>
                <w:rPrChange w:id="2660" w:author="Ryan Lemos" w:date="2019-08-07T19:31:00Z">
                  <w:rPr>
                    <w:del w:id="2661" w:author="Ryan Lemos" w:date="2019-03-02T08:40:00Z"/>
                    <w:rFonts w:eastAsia="Times New Roman"/>
                    <w:color w:val="000000"/>
                    <w:sz w:val="20"/>
                    <w:szCs w:val="20"/>
                    <w:lang w:eastAsia="pt-BR"/>
                  </w:rPr>
                </w:rPrChange>
              </w:rPr>
            </w:pPr>
            <w:del w:id="2662" w:author="Ryan Lemos" w:date="2019-03-02T08:40:00Z">
              <w:r w:rsidRPr="009A2E13" w:rsidDel="00B02A13">
                <w:rPr>
                  <w:rFonts w:eastAsia="Times New Roman"/>
                  <w:color w:val="000000"/>
                  <w:sz w:val="20"/>
                  <w:szCs w:val="20"/>
                  <w:lang w:val="en-US" w:eastAsia="pt-BR"/>
                  <w:rPrChange w:id="2663"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74E04070" w14:textId="77777777" w:rsidR="003335C4" w:rsidRPr="009A2E13" w:rsidDel="00B02A13" w:rsidRDefault="003335C4" w:rsidP="00C23846">
            <w:pPr>
              <w:spacing w:line="240" w:lineRule="auto"/>
              <w:ind w:firstLine="0"/>
              <w:jc w:val="center"/>
              <w:rPr>
                <w:del w:id="2664" w:author="Ryan Lemos" w:date="2019-03-02T08:40:00Z"/>
                <w:rFonts w:eastAsia="Times New Roman"/>
                <w:color w:val="000000"/>
                <w:sz w:val="20"/>
                <w:szCs w:val="20"/>
                <w:lang w:val="en-US" w:eastAsia="pt-BR"/>
                <w:rPrChange w:id="2665" w:author="Ryan Lemos" w:date="2019-08-07T19:31:00Z">
                  <w:rPr>
                    <w:del w:id="2666" w:author="Ryan Lemos" w:date="2019-03-02T08:40:00Z"/>
                    <w:rFonts w:eastAsia="Times New Roman"/>
                    <w:color w:val="000000"/>
                    <w:sz w:val="20"/>
                    <w:szCs w:val="20"/>
                    <w:lang w:eastAsia="pt-BR"/>
                  </w:rPr>
                </w:rPrChange>
              </w:rPr>
            </w:pPr>
            <w:del w:id="2667" w:author="Ryan Lemos" w:date="2019-03-02T08:40:00Z">
              <w:r w:rsidRPr="009A2E13" w:rsidDel="00B02A13">
                <w:rPr>
                  <w:rFonts w:eastAsia="Times New Roman"/>
                  <w:color w:val="000000"/>
                  <w:sz w:val="20"/>
                  <w:szCs w:val="20"/>
                  <w:lang w:val="en-US" w:eastAsia="pt-BR"/>
                  <w:rPrChange w:id="2668"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5A15019F" w14:textId="77777777" w:rsidR="003335C4" w:rsidRPr="009A2E13" w:rsidDel="00B02A13" w:rsidRDefault="003335C4" w:rsidP="00C23846">
            <w:pPr>
              <w:spacing w:line="240" w:lineRule="auto"/>
              <w:ind w:firstLine="0"/>
              <w:jc w:val="center"/>
              <w:rPr>
                <w:del w:id="2669" w:author="Ryan Lemos" w:date="2019-03-02T08:40:00Z"/>
                <w:rFonts w:eastAsia="Times New Roman"/>
                <w:color w:val="000000"/>
                <w:sz w:val="20"/>
                <w:szCs w:val="20"/>
                <w:lang w:val="en-US" w:eastAsia="pt-BR"/>
                <w:rPrChange w:id="2670" w:author="Ryan Lemos" w:date="2019-08-07T19:31:00Z">
                  <w:rPr>
                    <w:del w:id="2671" w:author="Ryan Lemos" w:date="2019-03-02T08:40:00Z"/>
                    <w:rFonts w:eastAsia="Times New Roman"/>
                    <w:color w:val="000000"/>
                    <w:sz w:val="20"/>
                    <w:szCs w:val="20"/>
                    <w:lang w:eastAsia="pt-BR"/>
                  </w:rPr>
                </w:rPrChange>
              </w:rPr>
            </w:pPr>
            <w:del w:id="2672" w:author="Ryan Lemos" w:date="2019-03-02T08:40:00Z">
              <w:r w:rsidRPr="009A2E13" w:rsidDel="00B02A13">
                <w:rPr>
                  <w:rFonts w:eastAsia="Times New Roman"/>
                  <w:color w:val="000000"/>
                  <w:sz w:val="20"/>
                  <w:szCs w:val="20"/>
                  <w:lang w:val="en-US" w:eastAsia="pt-BR"/>
                  <w:rPrChange w:id="2673" w:author="Ryan Lemos" w:date="2019-08-07T19:31:00Z">
                    <w:rPr>
                      <w:rFonts w:eastAsia="Times New Roman"/>
                      <w:color w:val="000000"/>
                      <w:sz w:val="20"/>
                      <w:szCs w:val="20"/>
                      <w:lang w:eastAsia="pt-BR"/>
                    </w:rPr>
                  </w:rPrChange>
                </w:rPr>
                <w:delText> </w:delText>
              </w:r>
            </w:del>
          </w:p>
        </w:tc>
        <w:tc>
          <w:tcPr>
            <w:tcW w:w="265" w:type="pct"/>
            <w:shd w:val="clear" w:color="auto" w:fill="auto"/>
            <w:noWrap/>
            <w:hideMark/>
          </w:tcPr>
          <w:p w14:paraId="72EC1131" w14:textId="77777777" w:rsidR="003335C4" w:rsidRPr="009A2E13" w:rsidDel="00B02A13" w:rsidRDefault="003335C4" w:rsidP="00C23846">
            <w:pPr>
              <w:spacing w:line="240" w:lineRule="auto"/>
              <w:ind w:firstLine="0"/>
              <w:jc w:val="center"/>
              <w:rPr>
                <w:del w:id="2674" w:author="Ryan Lemos" w:date="2019-03-02T08:40:00Z"/>
                <w:rFonts w:eastAsia="Times New Roman"/>
                <w:color w:val="000000"/>
                <w:sz w:val="20"/>
                <w:szCs w:val="20"/>
                <w:lang w:val="en-US" w:eastAsia="pt-BR"/>
                <w:rPrChange w:id="2675" w:author="Ryan Lemos" w:date="2019-08-07T19:31:00Z">
                  <w:rPr>
                    <w:del w:id="2676" w:author="Ryan Lemos" w:date="2019-03-02T08:40:00Z"/>
                    <w:rFonts w:eastAsia="Times New Roman"/>
                    <w:color w:val="000000"/>
                    <w:sz w:val="20"/>
                    <w:szCs w:val="20"/>
                    <w:lang w:eastAsia="pt-BR"/>
                  </w:rPr>
                </w:rPrChange>
              </w:rPr>
            </w:pPr>
            <w:del w:id="2677" w:author="Ryan Lemos" w:date="2019-03-02T08:40:00Z">
              <w:r w:rsidRPr="009A2E13" w:rsidDel="00B02A13">
                <w:rPr>
                  <w:rFonts w:eastAsia="Times New Roman"/>
                  <w:color w:val="000000"/>
                  <w:sz w:val="20"/>
                  <w:szCs w:val="20"/>
                  <w:lang w:val="en-US" w:eastAsia="pt-BR"/>
                  <w:rPrChange w:id="2678" w:author="Ryan Lemos" w:date="2019-08-07T19:31:00Z">
                    <w:rPr>
                      <w:rFonts w:eastAsia="Times New Roman"/>
                      <w:color w:val="000000"/>
                      <w:sz w:val="20"/>
                      <w:szCs w:val="20"/>
                      <w:lang w:eastAsia="pt-BR"/>
                    </w:rPr>
                  </w:rPrChange>
                </w:rPr>
                <w:delText> </w:delText>
              </w:r>
            </w:del>
          </w:p>
        </w:tc>
        <w:tc>
          <w:tcPr>
            <w:tcW w:w="315" w:type="pct"/>
            <w:shd w:val="clear" w:color="auto" w:fill="auto"/>
            <w:noWrap/>
            <w:hideMark/>
          </w:tcPr>
          <w:p w14:paraId="655C7C3C" w14:textId="77777777" w:rsidR="003335C4" w:rsidRPr="009A2E13" w:rsidDel="00B02A13" w:rsidRDefault="003335C4" w:rsidP="00C23846">
            <w:pPr>
              <w:spacing w:line="240" w:lineRule="auto"/>
              <w:ind w:firstLine="0"/>
              <w:jc w:val="center"/>
              <w:rPr>
                <w:del w:id="2679" w:author="Ryan Lemos" w:date="2019-03-02T08:40:00Z"/>
                <w:rFonts w:eastAsia="Times New Roman"/>
                <w:color w:val="000000"/>
                <w:sz w:val="20"/>
                <w:szCs w:val="20"/>
                <w:lang w:val="en-US" w:eastAsia="pt-BR"/>
                <w:rPrChange w:id="2680" w:author="Ryan Lemos" w:date="2019-08-07T19:31:00Z">
                  <w:rPr>
                    <w:del w:id="2681" w:author="Ryan Lemos" w:date="2019-03-02T08:40:00Z"/>
                    <w:rFonts w:eastAsia="Times New Roman"/>
                    <w:color w:val="000000"/>
                    <w:sz w:val="20"/>
                    <w:szCs w:val="20"/>
                    <w:lang w:eastAsia="pt-BR"/>
                  </w:rPr>
                </w:rPrChange>
              </w:rPr>
            </w:pPr>
            <w:del w:id="2682" w:author="Ryan Lemos" w:date="2019-03-02T08:40:00Z">
              <w:r w:rsidRPr="009A2E13" w:rsidDel="00B02A13">
                <w:rPr>
                  <w:rFonts w:eastAsia="Times New Roman"/>
                  <w:color w:val="000000"/>
                  <w:sz w:val="20"/>
                  <w:szCs w:val="20"/>
                  <w:lang w:val="en-US" w:eastAsia="pt-BR"/>
                  <w:rPrChange w:id="2683" w:author="Ryan Lemos" w:date="2019-08-07T19:31:00Z">
                    <w:rPr>
                      <w:rFonts w:eastAsia="Times New Roman"/>
                      <w:color w:val="000000"/>
                      <w:sz w:val="20"/>
                      <w:szCs w:val="20"/>
                      <w:lang w:eastAsia="pt-BR"/>
                    </w:rPr>
                  </w:rPrChange>
                </w:rPr>
                <w:delText> </w:delText>
              </w:r>
            </w:del>
          </w:p>
        </w:tc>
        <w:tc>
          <w:tcPr>
            <w:tcW w:w="317" w:type="pct"/>
            <w:shd w:val="clear" w:color="auto" w:fill="auto"/>
            <w:noWrap/>
            <w:hideMark/>
          </w:tcPr>
          <w:p w14:paraId="2816F851" w14:textId="77777777" w:rsidR="003335C4" w:rsidRPr="009A2E13" w:rsidDel="00B02A13" w:rsidRDefault="003335C4" w:rsidP="00C23846">
            <w:pPr>
              <w:spacing w:line="240" w:lineRule="auto"/>
              <w:ind w:firstLine="0"/>
              <w:jc w:val="center"/>
              <w:rPr>
                <w:del w:id="2684" w:author="Ryan Lemos" w:date="2019-03-02T08:40:00Z"/>
                <w:rFonts w:eastAsia="Times New Roman"/>
                <w:color w:val="000000"/>
                <w:sz w:val="20"/>
                <w:szCs w:val="20"/>
                <w:lang w:val="en-US" w:eastAsia="pt-BR"/>
                <w:rPrChange w:id="2685" w:author="Ryan Lemos" w:date="2019-08-07T19:31:00Z">
                  <w:rPr>
                    <w:del w:id="2686" w:author="Ryan Lemos" w:date="2019-03-02T08:40:00Z"/>
                    <w:rFonts w:eastAsia="Times New Roman"/>
                    <w:color w:val="000000"/>
                    <w:sz w:val="20"/>
                    <w:szCs w:val="20"/>
                    <w:lang w:eastAsia="pt-BR"/>
                  </w:rPr>
                </w:rPrChange>
              </w:rPr>
            </w:pPr>
            <w:del w:id="2687" w:author="Ryan Lemos" w:date="2019-03-02T08:40:00Z">
              <w:r w:rsidRPr="009A2E13" w:rsidDel="00B02A13">
                <w:rPr>
                  <w:rFonts w:eastAsia="Times New Roman"/>
                  <w:color w:val="000000"/>
                  <w:sz w:val="20"/>
                  <w:szCs w:val="20"/>
                  <w:lang w:val="en-US" w:eastAsia="pt-BR"/>
                  <w:rPrChange w:id="2688" w:author="Ryan Lemos" w:date="2019-08-07T19:31:00Z">
                    <w:rPr>
                      <w:rFonts w:eastAsia="Times New Roman"/>
                      <w:color w:val="000000"/>
                      <w:sz w:val="20"/>
                      <w:szCs w:val="20"/>
                      <w:lang w:eastAsia="pt-BR"/>
                    </w:rPr>
                  </w:rPrChange>
                </w:rPr>
                <w:delText> </w:delText>
              </w:r>
            </w:del>
          </w:p>
        </w:tc>
        <w:tc>
          <w:tcPr>
            <w:tcW w:w="261" w:type="pct"/>
            <w:shd w:val="clear" w:color="auto" w:fill="auto"/>
            <w:noWrap/>
            <w:hideMark/>
          </w:tcPr>
          <w:p w14:paraId="14411232" w14:textId="77777777" w:rsidR="003335C4" w:rsidRPr="009A2E13" w:rsidDel="00B02A13" w:rsidRDefault="003335C4" w:rsidP="00C23846">
            <w:pPr>
              <w:spacing w:line="240" w:lineRule="auto"/>
              <w:ind w:firstLine="0"/>
              <w:jc w:val="center"/>
              <w:rPr>
                <w:del w:id="2689" w:author="Ryan Lemos" w:date="2019-03-02T08:40:00Z"/>
                <w:rFonts w:eastAsia="Times New Roman"/>
                <w:color w:val="000000"/>
                <w:sz w:val="20"/>
                <w:szCs w:val="20"/>
                <w:lang w:val="en-US" w:eastAsia="pt-BR"/>
                <w:rPrChange w:id="2690" w:author="Ryan Lemos" w:date="2019-08-07T19:31:00Z">
                  <w:rPr>
                    <w:del w:id="2691" w:author="Ryan Lemos" w:date="2019-03-02T08:40:00Z"/>
                    <w:rFonts w:eastAsia="Times New Roman"/>
                    <w:color w:val="000000"/>
                    <w:sz w:val="20"/>
                    <w:szCs w:val="20"/>
                    <w:lang w:eastAsia="pt-BR"/>
                  </w:rPr>
                </w:rPrChange>
              </w:rPr>
            </w:pPr>
            <w:del w:id="2692" w:author="Ryan Lemos" w:date="2019-03-02T08:40:00Z">
              <w:r w:rsidRPr="009A2E13" w:rsidDel="00B02A13">
                <w:rPr>
                  <w:rFonts w:eastAsia="Times New Roman"/>
                  <w:color w:val="000000"/>
                  <w:sz w:val="20"/>
                  <w:szCs w:val="20"/>
                  <w:lang w:val="en-US" w:eastAsia="pt-BR"/>
                  <w:rPrChange w:id="2693" w:author="Ryan Lemos" w:date="2019-08-07T19:31:00Z">
                    <w:rPr>
                      <w:rFonts w:eastAsia="Times New Roman"/>
                      <w:color w:val="000000"/>
                      <w:sz w:val="20"/>
                      <w:szCs w:val="20"/>
                      <w:lang w:eastAsia="pt-BR"/>
                    </w:rPr>
                  </w:rPrChange>
                </w:rPr>
                <w:delText> </w:delText>
              </w:r>
            </w:del>
          </w:p>
        </w:tc>
      </w:tr>
      <w:tr w:rsidR="008F6CAC" w:rsidRPr="00134BC2" w:rsidDel="00B02A13" w14:paraId="59B4F251" w14:textId="77777777" w:rsidTr="00C23846">
        <w:trPr>
          <w:trHeight w:val="506"/>
          <w:del w:id="2694" w:author="Ryan Lemos" w:date="2019-03-02T08:40:00Z"/>
        </w:trPr>
        <w:tc>
          <w:tcPr>
            <w:tcW w:w="393" w:type="pct"/>
            <w:vMerge/>
            <w:shd w:val="clear" w:color="auto" w:fill="auto"/>
          </w:tcPr>
          <w:p w14:paraId="52167DBF" w14:textId="77777777" w:rsidR="003335C4" w:rsidRPr="009A2E13" w:rsidDel="00B02A13" w:rsidRDefault="003335C4" w:rsidP="00C23846">
            <w:pPr>
              <w:spacing w:line="240" w:lineRule="auto"/>
              <w:ind w:firstLine="0"/>
              <w:jc w:val="center"/>
              <w:rPr>
                <w:del w:id="2695" w:author="Ryan Lemos" w:date="2019-03-02T08:40:00Z"/>
                <w:rFonts w:eastAsia="Times New Roman"/>
                <w:sz w:val="20"/>
                <w:szCs w:val="20"/>
                <w:lang w:val="en-US" w:eastAsia="pt-BR"/>
                <w:rPrChange w:id="2696" w:author="Ryan Lemos" w:date="2019-08-07T19:31:00Z">
                  <w:rPr>
                    <w:del w:id="2697" w:author="Ryan Lemos" w:date="2019-03-02T08:40:00Z"/>
                    <w:rFonts w:eastAsia="Times New Roman"/>
                    <w:sz w:val="20"/>
                    <w:szCs w:val="20"/>
                    <w:lang w:eastAsia="pt-BR"/>
                  </w:rPr>
                </w:rPrChange>
              </w:rPr>
            </w:pPr>
          </w:p>
        </w:tc>
        <w:tc>
          <w:tcPr>
            <w:tcW w:w="1840" w:type="pct"/>
            <w:shd w:val="clear" w:color="auto" w:fill="auto"/>
            <w:vAlign w:val="center"/>
            <w:hideMark/>
          </w:tcPr>
          <w:p w14:paraId="43E2ED9D" w14:textId="77777777" w:rsidR="003335C4" w:rsidRPr="009A2E13" w:rsidDel="00B02A13" w:rsidRDefault="003335C4" w:rsidP="00C23846">
            <w:pPr>
              <w:spacing w:line="240" w:lineRule="auto"/>
              <w:ind w:firstLine="0"/>
              <w:jc w:val="center"/>
              <w:rPr>
                <w:del w:id="2698" w:author="Ryan Lemos" w:date="2019-03-02T08:40:00Z"/>
                <w:rFonts w:eastAsia="Times New Roman"/>
                <w:sz w:val="20"/>
                <w:szCs w:val="20"/>
                <w:lang w:val="en-US" w:eastAsia="pt-BR"/>
                <w:rPrChange w:id="2699" w:author="Ryan Lemos" w:date="2019-08-07T19:31:00Z">
                  <w:rPr>
                    <w:del w:id="2700" w:author="Ryan Lemos" w:date="2019-03-02T08:40:00Z"/>
                    <w:rFonts w:eastAsia="Times New Roman"/>
                    <w:sz w:val="20"/>
                    <w:szCs w:val="20"/>
                    <w:lang w:eastAsia="pt-BR"/>
                  </w:rPr>
                </w:rPrChange>
              </w:rPr>
            </w:pPr>
            <w:del w:id="2701" w:author="Ryan Lemos" w:date="2019-03-02T08:40:00Z">
              <w:r w:rsidRPr="009A2E13" w:rsidDel="00B02A13">
                <w:rPr>
                  <w:rFonts w:eastAsia="Times New Roman"/>
                  <w:sz w:val="20"/>
                  <w:szCs w:val="20"/>
                  <w:lang w:val="en-US" w:eastAsia="pt-BR"/>
                  <w:rPrChange w:id="2702" w:author="Ryan Lemos" w:date="2019-08-07T19:31:00Z">
                    <w:rPr>
                      <w:rFonts w:eastAsia="Times New Roman"/>
                      <w:sz w:val="20"/>
                      <w:szCs w:val="20"/>
                      <w:lang w:eastAsia="pt-BR"/>
                    </w:rPr>
                  </w:rPrChange>
                </w:rPr>
                <w:delText xml:space="preserve">Análise dos Requisitos do primeiro </w:delText>
              </w:r>
              <w:r w:rsidRPr="009A2E13" w:rsidDel="00B02A13">
                <w:rPr>
                  <w:rFonts w:eastAsia="Times New Roman"/>
                  <w:i/>
                  <w:sz w:val="20"/>
                  <w:szCs w:val="20"/>
                  <w:lang w:val="en-US" w:eastAsia="pt-BR"/>
                  <w:rPrChange w:id="2703" w:author="Ryan Lemos" w:date="2019-08-07T19:31:00Z">
                    <w:rPr>
                      <w:rFonts w:eastAsia="Times New Roman"/>
                      <w:i/>
                      <w:sz w:val="20"/>
                      <w:szCs w:val="20"/>
                      <w:lang w:eastAsia="pt-BR"/>
                    </w:rPr>
                  </w:rPrChange>
                </w:rPr>
                <w:delText>release</w:delText>
              </w:r>
            </w:del>
          </w:p>
        </w:tc>
        <w:tc>
          <w:tcPr>
            <w:tcW w:w="300" w:type="pct"/>
            <w:shd w:val="clear" w:color="auto" w:fill="7F7F7F"/>
            <w:noWrap/>
            <w:hideMark/>
          </w:tcPr>
          <w:p w14:paraId="73C28915" w14:textId="77777777" w:rsidR="003335C4" w:rsidRPr="009A2E13" w:rsidDel="00B02A13" w:rsidRDefault="003335C4" w:rsidP="00C23846">
            <w:pPr>
              <w:spacing w:line="240" w:lineRule="auto"/>
              <w:ind w:firstLine="0"/>
              <w:jc w:val="center"/>
              <w:rPr>
                <w:del w:id="2704" w:author="Ryan Lemos" w:date="2019-03-02T08:40:00Z"/>
                <w:rFonts w:eastAsia="Times New Roman"/>
                <w:color w:val="000000"/>
                <w:sz w:val="20"/>
                <w:szCs w:val="20"/>
                <w:lang w:val="en-US" w:eastAsia="pt-BR"/>
                <w:rPrChange w:id="2705" w:author="Ryan Lemos" w:date="2019-08-07T19:31:00Z">
                  <w:rPr>
                    <w:del w:id="2706" w:author="Ryan Lemos" w:date="2019-03-02T08:40:00Z"/>
                    <w:rFonts w:eastAsia="Times New Roman"/>
                    <w:color w:val="000000"/>
                    <w:sz w:val="20"/>
                    <w:szCs w:val="20"/>
                    <w:lang w:eastAsia="pt-BR"/>
                  </w:rPr>
                </w:rPrChange>
              </w:rPr>
            </w:pPr>
            <w:del w:id="2707" w:author="Ryan Lemos" w:date="2019-03-02T08:40:00Z">
              <w:r w:rsidRPr="009A2E13" w:rsidDel="00B02A13">
                <w:rPr>
                  <w:rFonts w:eastAsia="Times New Roman"/>
                  <w:color w:val="000000"/>
                  <w:sz w:val="20"/>
                  <w:szCs w:val="20"/>
                  <w:lang w:val="en-US" w:eastAsia="pt-BR"/>
                  <w:rPrChange w:id="2708" w:author="Ryan Lemos" w:date="2019-08-07T19:31:00Z">
                    <w:rPr>
                      <w:rFonts w:eastAsia="Times New Roman"/>
                      <w:color w:val="000000"/>
                      <w:sz w:val="20"/>
                      <w:szCs w:val="20"/>
                      <w:lang w:eastAsia="pt-BR"/>
                    </w:rPr>
                  </w:rPrChange>
                </w:rPr>
                <w:delText> </w:delText>
              </w:r>
            </w:del>
          </w:p>
        </w:tc>
        <w:tc>
          <w:tcPr>
            <w:tcW w:w="301" w:type="pct"/>
            <w:shd w:val="clear" w:color="auto" w:fill="auto"/>
            <w:noWrap/>
            <w:hideMark/>
          </w:tcPr>
          <w:p w14:paraId="0911DDCC" w14:textId="77777777" w:rsidR="003335C4" w:rsidRPr="009A2E13" w:rsidDel="00B02A13" w:rsidRDefault="003335C4" w:rsidP="00C23846">
            <w:pPr>
              <w:spacing w:line="240" w:lineRule="auto"/>
              <w:ind w:firstLine="0"/>
              <w:jc w:val="center"/>
              <w:rPr>
                <w:del w:id="2709" w:author="Ryan Lemos" w:date="2019-03-02T08:40:00Z"/>
                <w:rFonts w:eastAsia="Times New Roman"/>
                <w:color w:val="000000"/>
                <w:sz w:val="20"/>
                <w:szCs w:val="20"/>
                <w:lang w:val="en-US" w:eastAsia="pt-BR"/>
                <w:rPrChange w:id="2710" w:author="Ryan Lemos" w:date="2019-08-07T19:31:00Z">
                  <w:rPr>
                    <w:del w:id="2711" w:author="Ryan Lemos" w:date="2019-03-02T08:40:00Z"/>
                    <w:rFonts w:eastAsia="Times New Roman"/>
                    <w:color w:val="000000"/>
                    <w:sz w:val="20"/>
                    <w:szCs w:val="20"/>
                    <w:lang w:eastAsia="pt-BR"/>
                  </w:rPr>
                </w:rPrChange>
              </w:rPr>
            </w:pPr>
            <w:del w:id="2712" w:author="Ryan Lemos" w:date="2019-03-02T08:40:00Z">
              <w:r w:rsidRPr="009A2E13" w:rsidDel="00B02A13">
                <w:rPr>
                  <w:rFonts w:eastAsia="Times New Roman"/>
                  <w:color w:val="000000"/>
                  <w:sz w:val="20"/>
                  <w:szCs w:val="20"/>
                  <w:lang w:val="en-US" w:eastAsia="pt-BR"/>
                  <w:rPrChange w:id="2713" w:author="Ryan Lemos" w:date="2019-08-07T19:31:00Z">
                    <w:rPr>
                      <w:rFonts w:eastAsia="Times New Roman"/>
                      <w:color w:val="000000"/>
                      <w:sz w:val="20"/>
                      <w:szCs w:val="20"/>
                      <w:lang w:eastAsia="pt-BR"/>
                    </w:rPr>
                  </w:rPrChange>
                </w:rPr>
                <w:delText> </w:delText>
              </w:r>
            </w:del>
          </w:p>
        </w:tc>
        <w:tc>
          <w:tcPr>
            <w:tcW w:w="376" w:type="pct"/>
            <w:shd w:val="clear" w:color="auto" w:fill="auto"/>
            <w:noWrap/>
            <w:hideMark/>
          </w:tcPr>
          <w:p w14:paraId="0D7695A2" w14:textId="77777777" w:rsidR="003335C4" w:rsidRPr="009A2E13" w:rsidDel="00B02A13" w:rsidRDefault="003335C4" w:rsidP="00C23846">
            <w:pPr>
              <w:spacing w:line="240" w:lineRule="auto"/>
              <w:ind w:firstLine="0"/>
              <w:jc w:val="center"/>
              <w:rPr>
                <w:del w:id="2714" w:author="Ryan Lemos" w:date="2019-03-02T08:40:00Z"/>
                <w:rFonts w:eastAsia="Times New Roman"/>
                <w:color w:val="000000"/>
                <w:sz w:val="20"/>
                <w:szCs w:val="20"/>
                <w:lang w:val="en-US" w:eastAsia="pt-BR"/>
                <w:rPrChange w:id="2715" w:author="Ryan Lemos" w:date="2019-08-07T19:31:00Z">
                  <w:rPr>
                    <w:del w:id="2716" w:author="Ryan Lemos" w:date="2019-03-02T08:40:00Z"/>
                    <w:rFonts w:eastAsia="Times New Roman"/>
                    <w:color w:val="000000"/>
                    <w:sz w:val="20"/>
                    <w:szCs w:val="20"/>
                    <w:lang w:eastAsia="pt-BR"/>
                  </w:rPr>
                </w:rPrChange>
              </w:rPr>
            </w:pPr>
            <w:del w:id="2717" w:author="Ryan Lemos" w:date="2019-03-02T08:40:00Z">
              <w:r w:rsidRPr="009A2E13" w:rsidDel="00B02A13">
                <w:rPr>
                  <w:rFonts w:eastAsia="Times New Roman"/>
                  <w:color w:val="000000"/>
                  <w:sz w:val="20"/>
                  <w:szCs w:val="20"/>
                  <w:lang w:val="en-US" w:eastAsia="pt-BR"/>
                  <w:rPrChange w:id="2718"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19571603" w14:textId="77777777" w:rsidR="003335C4" w:rsidRPr="009A2E13" w:rsidDel="00B02A13" w:rsidRDefault="003335C4" w:rsidP="00C23846">
            <w:pPr>
              <w:spacing w:line="240" w:lineRule="auto"/>
              <w:ind w:firstLine="0"/>
              <w:jc w:val="center"/>
              <w:rPr>
                <w:del w:id="2719" w:author="Ryan Lemos" w:date="2019-03-02T08:40:00Z"/>
                <w:rFonts w:eastAsia="Times New Roman"/>
                <w:color w:val="000000"/>
                <w:sz w:val="20"/>
                <w:szCs w:val="20"/>
                <w:lang w:val="en-US" w:eastAsia="pt-BR"/>
                <w:rPrChange w:id="2720" w:author="Ryan Lemos" w:date="2019-08-07T19:31:00Z">
                  <w:rPr>
                    <w:del w:id="2721" w:author="Ryan Lemos" w:date="2019-03-02T08:40:00Z"/>
                    <w:rFonts w:eastAsia="Times New Roman"/>
                    <w:color w:val="000000"/>
                    <w:sz w:val="20"/>
                    <w:szCs w:val="20"/>
                    <w:lang w:eastAsia="pt-BR"/>
                  </w:rPr>
                </w:rPrChange>
              </w:rPr>
            </w:pPr>
            <w:del w:id="2722" w:author="Ryan Lemos" w:date="2019-03-02T08:40:00Z">
              <w:r w:rsidRPr="009A2E13" w:rsidDel="00B02A13">
                <w:rPr>
                  <w:rFonts w:eastAsia="Times New Roman"/>
                  <w:color w:val="000000"/>
                  <w:sz w:val="20"/>
                  <w:szCs w:val="20"/>
                  <w:lang w:val="en-US" w:eastAsia="pt-BR"/>
                  <w:rPrChange w:id="2723"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3CF4205F" w14:textId="77777777" w:rsidR="003335C4" w:rsidRPr="009A2E13" w:rsidDel="00B02A13" w:rsidRDefault="003335C4" w:rsidP="00C23846">
            <w:pPr>
              <w:spacing w:line="240" w:lineRule="auto"/>
              <w:ind w:firstLine="0"/>
              <w:jc w:val="center"/>
              <w:rPr>
                <w:del w:id="2724" w:author="Ryan Lemos" w:date="2019-03-02T08:40:00Z"/>
                <w:rFonts w:eastAsia="Times New Roman"/>
                <w:color w:val="000000"/>
                <w:sz w:val="20"/>
                <w:szCs w:val="20"/>
                <w:lang w:val="en-US" w:eastAsia="pt-BR"/>
                <w:rPrChange w:id="2725" w:author="Ryan Lemos" w:date="2019-08-07T19:31:00Z">
                  <w:rPr>
                    <w:del w:id="2726" w:author="Ryan Lemos" w:date="2019-03-02T08:40:00Z"/>
                    <w:rFonts w:eastAsia="Times New Roman"/>
                    <w:color w:val="000000"/>
                    <w:sz w:val="20"/>
                    <w:szCs w:val="20"/>
                    <w:lang w:eastAsia="pt-BR"/>
                  </w:rPr>
                </w:rPrChange>
              </w:rPr>
            </w:pPr>
            <w:del w:id="2727" w:author="Ryan Lemos" w:date="2019-03-02T08:40:00Z">
              <w:r w:rsidRPr="009A2E13" w:rsidDel="00B02A13">
                <w:rPr>
                  <w:rFonts w:eastAsia="Times New Roman"/>
                  <w:color w:val="000000"/>
                  <w:sz w:val="20"/>
                  <w:szCs w:val="20"/>
                  <w:lang w:val="en-US" w:eastAsia="pt-BR"/>
                  <w:rPrChange w:id="2728" w:author="Ryan Lemos" w:date="2019-08-07T19:31:00Z">
                    <w:rPr>
                      <w:rFonts w:eastAsia="Times New Roman"/>
                      <w:color w:val="000000"/>
                      <w:sz w:val="20"/>
                      <w:szCs w:val="20"/>
                      <w:lang w:eastAsia="pt-BR"/>
                    </w:rPr>
                  </w:rPrChange>
                </w:rPr>
                <w:delText> </w:delText>
              </w:r>
            </w:del>
          </w:p>
        </w:tc>
        <w:tc>
          <w:tcPr>
            <w:tcW w:w="265" w:type="pct"/>
            <w:shd w:val="clear" w:color="auto" w:fill="auto"/>
            <w:noWrap/>
            <w:hideMark/>
          </w:tcPr>
          <w:p w14:paraId="7C8AA796" w14:textId="77777777" w:rsidR="003335C4" w:rsidRPr="009A2E13" w:rsidDel="00B02A13" w:rsidRDefault="003335C4" w:rsidP="00C23846">
            <w:pPr>
              <w:spacing w:line="240" w:lineRule="auto"/>
              <w:ind w:firstLine="0"/>
              <w:jc w:val="center"/>
              <w:rPr>
                <w:del w:id="2729" w:author="Ryan Lemos" w:date="2019-03-02T08:40:00Z"/>
                <w:rFonts w:eastAsia="Times New Roman"/>
                <w:color w:val="000000"/>
                <w:sz w:val="20"/>
                <w:szCs w:val="20"/>
                <w:lang w:val="en-US" w:eastAsia="pt-BR"/>
                <w:rPrChange w:id="2730" w:author="Ryan Lemos" w:date="2019-08-07T19:31:00Z">
                  <w:rPr>
                    <w:del w:id="2731" w:author="Ryan Lemos" w:date="2019-03-02T08:40:00Z"/>
                    <w:rFonts w:eastAsia="Times New Roman"/>
                    <w:color w:val="000000"/>
                    <w:sz w:val="20"/>
                    <w:szCs w:val="20"/>
                    <w:lang w:eastAsia="pt-BR"/>
                  </w:rPr>
                </w:rPrChange>
              </w:rPr>
            </w:pPr>
            <w:del w:id="2732" w:author="Ryan Lemos" w:date="2019-03-02T08:40:00Z">
              <w:r w:rsidRPr="009A2E13" w:rsidDel="00B02A13">
                <w:rPr>
                  <w:rFonts w:eastAsia="Times New Roman"/>
                  <w:color w:val="000000"/>
                  <w:sz w:val="20"/>
                  <w:szCs w:val="20"/>
                  <w:lang w:val="en-US" w:eastAsia="pt-BR"/>
                  <w:rPrChange w:id="2733" w:author="Ryan Lemos" w:date="2019-08-07T19:31:00Z">
                    <w:rPr>
                      <w:rFonts w:eastAsia="Times New Roman"/>
                      <w:color w:val="000000"/>
                      <w:sz w:val="20"/>
                      <w:szCs w:val="20"/>
                      <w:lang w:eastAsia="pt-BR"/>
                    </w:rPr>
                  </w:rPrChange>
                </w:rPr>
                <w:delText> </w:delText>
              </w:r>
            </w:del>
          </w:p>
        </w:tc>
        <w:tc>
          <w:tcPr>
            <w:tcW w:w="315" w:type="pct"/>
            <w:shd w:val="clear" w:color="auto" w:fill="auto"/>
            <w:noWrap/>
            <w:hideMark/>
          </w:tcPr>
          <w:p w14:paraId="6E4C25D8" w14:textId="77777777" w:rsidR="003335C4" w:rsidRPr="009A2E13" w:rsidDel="00B02A13" w:rsidRDefault="003335C4" w:rsidP="00C23846">
            <w:pPr>
              <w:spacing w:line="240" w:lineRule="auto"/>
              <w:ind w:firstLine="0"/>
              <w:jc w:val="center"/>
              <w:rPr>
                <w:del w:id="2734" w:author="Ryan Lemos" w:date="2019-03-02T08:40:00Z"/>
                <w:rFonts w:eastAsia="Times New Roman"/>
                <w:color w:val="000000"/>
                <w:sz w:val="20"/>
                <w:szCs w:val="20"/>
                <w:lang w:val="en-US" w:eastAsia="pt-BR"/>
                <w:rPrChange w:id="2735" w:author="Ryan Lemos" w:date="2019-08-07T19:31:00Z">
                  <w:rPr>
                    <w:del w:id="2736" w:author="Ryan Lemos" w:date="2019-03-02T08:40:00Z"/>
                    <w:rFonts w:eastAsia="Times New Roman"/>
                    <w:color w:val="000000"/>
                    <w:sz w:val="20"/>
                    <w:szCs w:val="20"/>
                    <w:lang w:eastAsia="pt-BR"/>
                  </w:rPr>
                </w:rPrChange>
              </w:rPr>
            </w:pPr>
            <w:del w:id="2737" w:author="Ryan Lemos" w:date="2019-03-02T08:40:00Z">
              <w:r w:rsidRPr="009A2E13" w:rsidDel="00B02A13">
                <w:rPr>
                  <w:rFonts w:eastAsia="Times New Roman"/>
                  <w:color w:val="000000"/>
                  <w:sz w:val="20"/>
                  <w:szCs w:val="20"/>
                  <w:lang w:val="en-US" w:eastAsia="pt-BR"/>
                  <w:rPrChange w:id="2738" w:author="Ryan Lemos" w:date="2019-08-07T19:31:00Z">
                    <w:rPr>
                      <w:rFonts w:eastAsia="Times New Roman"/>
                      <w:color w:val="000000"/>
                      <w:sz w:val="20"/>
                      <w:szCs w:val="20"/>
                      <w:lang w:eastAsia="pt-BR"/>
                    </w:rPr>
                  </w:rPrChange>
                </w:rPr>
                <w:delText> </w:delText>
              </w:r>
            </w:del>
          </w:p>
        </w:tc>
        <w:tc>
          <w:tcPr>
            <w:tcW w:w="317" w:type="pct"/>
            <w:shd w:val="clear" w:color="auto" w:fill="auto"/>
            <w:noWrap/>
            <w:hideMark/>
          </w:tcPr>
          <w:p w14:paraId="7A54AF26" w14:textId="77777777" w:rsidR="003335C4" w:rsidRPr="009A2E13" w:rsidDel="00B02A13" w:rsidRDefault="003335C4" w:rsidP="00C23846">
            <w:pPr>
              <w:spacing w:line="240" w:lineRule="auto"/>
              <w:ind w:firstLine="0"/>
              <w:jc w:val="center"/>
              <w:rPr>
                <w:del w:id="2739" w:author="Ryan Lemos" w:date="2019-03-02T08:40:00Z"/>
                <w:rFonts w:eastAsia="Times New Roman"/>
                <w:color w:val="000000"/>
                <w:sz w:val="20"/>
                <w:szCs w:val="20"/>
                <w:lang w:val="en-US" w:eastAsia="pt-BR"/>
                <w:rPrChange w:id="2740" w:author="Ryan Lemos" w:date="2019-08-07T19:31:00Z">
                  <w:rPr>
                    <w:del w:id="2741" w:author="Ryan Lemos" w:date="2019-03-02T08:40:00Z"/>
                    <w:rFonts w:eastAsia="Times New Roman"/>
                    <w:color w:val="000000"/>
                    <w:sz w:val="20"/>
                    <w:szCs w:val="20"/>
                    <w:lang w:eastAsia="pt-BR"/>
                  </w:rPr>
                </w:rPrChange>
              </w:rPr>
            </w:pPr>
            <w:del w:id="2742" w:author="Ryan Lemos" w:date="2019-03-02T08:40:00Z">
              <w:r w:rsidRPr="009A2E13" w:rsidDel="00B02A13">
                <w:rPr>
                  <w:rFonts w:eastAsia="Times New Roman"/>
                  <w:color w:val="000000"/>
                  <w:sz w:val="20"/>
                  <w:szCs w:val="20"/>
                  <w:lang w:val="en-US" w:eastAsia="pt-BR"/>
                  <w:rPrChange w:id="2743" w:author="Ryan Lemos" w:date="2019-08-07T19:31:00Z">
                    <w:rPr>
                      <w:rFonts w:eastAsia="Times New Roman"/>
                      <w:color w:val="000000"/>
                      <w:sz w:val="20"/>
                      <w:szCs w:val="20"/>
                      <w:lang w:eastAsia="pt-BR"/>
                    </w:rPr>
                  </w:rPrChange>
                </w:rPr>
                <w:delText> </w:delText>
              </w:r>
            </w:del>
          </w:p>
        </w:tc>
        <w:tc>
          <w:tcPr>
            <w:tcW w:w="261" w:type="pct"/>
            <w:shd w:val="clear" w:color="auto" w:fill="auto"/>
            <w:noWrap/>
            <w:hideMark/>
          </w:tcPr>
          <w:p w14:paraId="1DD0435C" w14:textId="77777777" w:rsidR="003335C4" w:rsidRPr="009A2E13" w:rsidDel="00B02A13" w:rsidRDefault="003335C4" w:rsidP="00C23846">
            <w:pPr>
              <w:spacing w:line="240" w:lineRule="auto"/>
              <w:ind w:firstLine="0"/>
              <w:jc w:val="center"/>
              <w:rPr>
                <w:del w:id="2744" w:author="Ryan Lemos" w:date="2019-03-02T08:40:00Z"/>
                <w:rFonts w:eastAsia="Times New Roman"/>
                <w:color w:val="000000"/>
                <w:sz w:val="20"/>
                <w:szCs w:val="20"/>
                <w:lang w:val="en-US" w:eastAsia="pt-BR"/>
                <w:rPrChange w:id="2745" w:author="Ryan Lemos" w:date="2019-08-07T19:31:00Z">
                  <w:rPr>
                    <w:del w:id="2746" w:author="Ryan Lemos" w:date="2019-03-02T08:40:00Z"/>
                    <w:rFonts w:eastAsia="Times New Roman"/>
                    <w:color w:val="000000"/>
                    <w:sz w:val="20"/>
                    <w:szCs w:val="20"/>
                    <w:lang w:eastAsia="pt-BR"/>
                  </w:rPr>
                </w:rPrChange>
              </w:rPr>
            </w:pPr>
            <w:del w:id="2747" w:author="Ryan Lemos" w:date="2019-03-02T08:40:00Z">
              <w:r w:rsidRPr="009A2E13" w:rsidDel="00B02A13">
                <w:rPr>
                  <w:rFonts w:eastAsia="Times New Roman"/>
                  <w:color w:val="000000"/>
                  <w:sz w:val="20"/>
                  <w:szCs w:val="20"/>
                  <w:lang w:val="en-US" w:eastAsia="pt-BR"/>
                  <w:rPrChange w:id="2748" w:author="Ryan Lemos" w:date="2019-08-07T19:31:00Z">
                    <w:rPr>
                      <w:rFonts w:eastAsia="Times New Roman"/>
                      <w:color w:val="000000"/>
                      <w:sz w:val="20"/>
                      <w:szCs w:val="20"/>
                      <w:lang w:eastAsia="pt-BR"/>
                    </w:rPr>
                  </w:rPrChange>
                </w:rPr>
                <w:delText> </w:delText>
              </w:r>
            </w:del>
          </w:p>
        </w:tc>
      </w:tr>
      <w:tr w:rsidR="008F6CAC" w:rsidRPr="00134BC2" w:rsidDel="00B02A13" w14:paraId="7BA91E11" w14:textId="77777777" w:rsidTr="00C23846">
        <w:trPr>
          <w:trHeight w:val="671"/>
          <w:del w:id="2749" w:author="Ryan Lemos" w:date="2019-03-02T08:40:00Z"/>
        </w:trPr>
        <w:tc>
          <w:tcPr>
            <w:tcW w:w="393" w:type="pct"/>
            <w:vMerge/>
            <w:shd w:val="clear" w:color="auto" w:fill="auto"/>
          </w:tcPr>
          <w:p w14:paraId="0DC0FBB9" w14:textId="77777777" w:rsidR="003335C4" w:rsidRPr="009A2E13" w:rsidDel="00B02A13" w:rsidRDefault="003335C4" w:rsidP="00C23846">
            <w:pPr>
              <w:spacing w:line="240" w:lineRule="auto"/>
              <w:ind w:firstLine="0"/>
              <w:jc w:val="center"/>
              <w:rPr>
                <w:del w:id="2750" w:author="Ryan Lemos" w:date="2019-03-02T08:40:00Z"/>
                <w:rFonts w:eastAsia="Times New Roman"/>
                <w:sz w:val="20"/>
                <w:szCs w:val="20"/>
                <w:lang w:val="en-US" w:eastAsia="pt-BR"/>
                <w:rPrChange w:id="2751" w:author="Ryan Lemos" w:date="2019-08-07T19:31:00Z">
                  <w:rPr>
                    <w:del w:id="2752" w:author="Ryan Lemos" w:date="2019-03-02T08:40:00Z"/>
                    <w:rFonts w:eastAsia="Times New Roman"/>
                    <w:sz w:val="20"/>
                    <w:szCs w:val="20"/>
                    <w:lang w:eastAsia="pt-BR"/>
                  </w:rPr>
                </w:rPrChange>
              </w:rPr>
            </w:pPr>
          </w:p>
        </w:tc>
        <w:tc>
          <w:tcPr>
            <w:tcW w:w="1840" w:type="pct"/>
            <w:shd w:val="clear" w:color="auto" w:fill="auto"/>
            <w:vAlign w:val="center"/>
            <w:hideMark/>
          </w:tcPr>
          <w:p w14:paraId="3F85AA12" w14:textId="77777777" w:rsidR="003335C4" w:rsidRPr="009A2E13" w:rsidDel="00B02A13" w:rsidRDefault="003335C4" w:rsidP="00C23846">
            <w:pPr>
              <w:spacing w:line="240" w:lineRule="auto"/>
              <w:ind w:firstLine="0"/>
              <w:jc w:val="center"/>
              <w:rPr>
                <w:del w:id="2753" w:author="Ryan Lemos" w:date="2019-03-02T08:40:00Z"/>
                <w:rFonts w:eastAsia="Times New Roman"/>
                <w:sz w:val="20"/>
                <w:szCs w:val="20"/>
                <w:lang w:val="en-US" w:eastAsia="pt-BR"/>
                <w:rPrChange w:id="2754" w:author="Ryan Lemos" w:date="2019-08-07T19:31:00Z">
                  <w:rPr>
                    <w:del w:id="2755" w:author="Ryan Lemos" w:date="2019-03-02T08:40:00Z"/>
                    <w:rFonts w:eastAsia="Times New Roman"/>
                    <w:sz w:val="20"/>
                    <w:szCs w:val="20"/>
                    <w:lang w:eastAsia="pt-BR"/>
                  </w:rPr>
                </w:rPrChange>
              </w:rPr>
            </w:pPr>
            <w:del w:id="2756" w:author="Ryan Lemos" w:date="2019-03-02T08:40:00Z">
              <w:r w:rsidRPr="009A2E13" w:rsidDel="00B02A13">
                <w:rPr>
                  <w:rFonts w:eastAsia="Times New Roman"/>
                  <w:sz w:val="20"/>
                  <w:szCs w:val="20"/>
                  <w:lang w:val="en-US" w:eastAsia="pt-BR"/>
                  <w:rPrChange w:id="2757" w:author="Ryan Lemos" w:date="2019-08-07T19:31:00Z">
                    <w:rPr>
                      <w:rFonts w:eastAsia="Times New Roman"/>
                      <w:sz w:val="20"/>
                      <w:szCs w:val="20"/>
                      <w:lang w:eastAsia="pt-BR"/>
                    </w:rPr>
                  </w:rPrChange>
                </w:rPr>
                <w:delText xml:space="preserve">Modelagem dos processos e do banco de dados do primeiro </w:delText>
              </w:r>
              <w:r w:rsidRPr="009A2E13" w:rsidDel="00B02A13">
                <w:rPr>
                  <w:rFonts w:eastAsia="Times New Roman"/>
                  <w:i/>
                  <w:sz w:val="20"/>
                  <w:szCs w:val="20"/>
                  <w:lang w:val="en-US" w:eastAsia="pt-BR"/>
                  <w:rPrChange w:id="2758" w:author="Ryan Lemos" w:date="2019-08-07T19:31:00Z">
                    <w:rPr>
                      <w:rFonts w:eastAsia="Times New Roman"/>
                      <w:i/>
                      <w:sz w:val="20"/>
                      <w:szCs w:val="20"/>
                      <w:lang w:eastAsia="pt-BR"/>
                    </w:rPr>
                  </w:rPrChange>
                </w:rPr>
                <w:delText>release</w:delText>
              </w:r>
            </w:del>
          </w:p>
        </w:tc>
        <w:tc>
          <w:tcPr>
            <w:tcW w:w="300" w:type="pct"/>
            <w:shd w:val="clear" w:color="auto" w:fill="7F7F7F"/>
            <w:noWrap/>
            <w:hideMark/>
          </w:tcPr>
          <w:p w14:paraId="05DA416B" w14:textId="77777777" w:rsidR="003335C4" w:rsidRPr="009A2E13" w:rsidDel="00B02A13" w:rsidRDefault="003335C4" w:rsidP="00C23846">
            <w:pPr>
              <w:spacing w:line="240" w:lineRule="auto"/>
              <w:ind w:firstLine="0"/>
              <w:jc w:val="center"/>
              <w:rPr>
                <w:del w:id="2759" w:author="Ryan Lemos" w:date="2019-03-02T08:40:00Z"/>
                <w:rFonts w:eastAsia="Times New Roman"/>
                <w:color w:val="000000"/>
                <w:sz w:val="20"/>
                <w:szCs w:val="20"/>
                <w:lang w:val="en-US" w:eastAsia="pt-BR"/>
                <w:rPrChange w:id="2760" w:author="Ryan Lemos" w:date="2019-08-07T19:31:00Z">
                  <w:rPr>
                    <w:del w:id="2761" w:author="Ryan Lemos" w:date="2019-03-02T08:40:00Z"/>
                    <w:rFonts w:eastAsia="Times New Roman"/>
                    <w:color w:val="000000"/>
                    <w:sz w:val="20"/>
                    <w:szCs w:val="20"/>
                    <w:lang w:eastAsia="pt-BR"/>
                  </w:rPr>
                </w:rPrChange>
              </w:rPr>
            </w:pPr>
            <w:del w:id="2762" w:author="Ryan Lemos" w:date="2019-03-02T08:40:00Z">
              <w:r w:rsidRPr="009A2E13" w:rsidDel="00B02A13">
                <w:rPr>
                  <w:rFonts w:eastAsia="Times New Roman"/>
                  <w:color w:val="000000"/>
                  <w:sz w:val="20"/>
                  <w:szCs w:val="20"/>
                  <w:lang w:val="en-US" w:eastAsia="pt-BR"/>
                  <w:rPrChange w:id="2763" w:author="Ryan Lemos" w:date="2019-08-07T19:31:00Z">
                    <w:rPr>
                      <w:rFonts w:eastAsia="Times New Roman"/>
                      <w:color w:val="000000"/>
                      <w:sz w:val="20"/>
                      <w:szCs w:val="20"/>
                      <w:lang w:eastAsia="pt-BR"/>
                    </w:rPr>
                  </w:rPrChange>
                </w:rPr>
                <w:delText> </w:delText>
              </w:r>
            </w:del>
          </w:p>
        </w:tc>
        <w:tc>
          <w:tcPr>
            <w:tcW w:w="301" w:type="pct"/>
            <w:shd w:val="clear" w:color="auto" w:fill="auto"/>
            <w:noWrap/>
            <w:hideMark/>
          </w:tcPr>
          <w:p w14:paraId="210C6749" w14:textId="77777777" w:rsidR="003335C4" w:rsidRPr="009A2E13" w:rsidDel="00B02A13" w:rsidRDefault="003335C4" w:rsidP="00C23846">
            <w:pPr>
              <w:spacing w:line="240" w:lineRule="auto"/>
              <w:ind w:firstLine="0"/>
              <w:jc w:val="center"/>
              <w:rPr>
                <w:del w:id="2764" w:author="Ryan Lemos" w:date="2019-03-02T08:40:00Z"/>
                <w:rFonts w:eastAsia="Times New Roman"/>
                <w:color w:val="000000"/>
                <w:sz w:val="20"/>
                <w:szCs w:val="20"/>
                <w:lang w:val="en-US" w:eastAsia="pt-BR"/>
                <w:rPrChange w:id="2765" w:author="Ryan Lemos" w:date="2019-08-07T19:31:00Z">
                  <w:rPr>
                    <w:del w:id="2766" w:author="Ryan Lemos" w:date="2019-03-02T08:40:00Z"/>
                    <w:rFonts w:eastAsia="Times New Roman"/>
                    <w:color w:val="000000"/>
                    <w:sz w:val="20"/>
                    <w:szCs w:val="20"/>
                    <w:lang w:eastAsia="pt-BR"/>
                  </w:rPr>
                </w:rPrChange>
              </w:rPr>
            </w:pPr>
            <w:del w:id="2767" w:author="Ryan Lemos" w:date="2019-03-02T08:40:00Z">
              <w:r w:rsidRPr="009A2E13" w:rsidDel="00B02A13">
                <w:rPr>
                  <w:rFonts w:eastAsia="Times New Roman"/>
                  <w:color w:val="000000"/>
                  <w:sz w:val="20"/>
                  <w:szCs w:val="20"/>
                  <w:lang w:val="en-US" w:eastAsia="pt-BR"/>
                  <w:rPrChange w:id="2768" w:author="Ryan Lemos" w:date="2019-08-07T19:31:00Z">
                    <w:rPr>
                      <w:rFonts w:eastAsia="Times New Roman"/>
                      <w:color w:val="000000"/>
                      <w:sz w:val="20"/>
                      <w:szCs w:val="20"/>
                      <w:lang w:eastAsia="pt-BR"/>
                    </w:rPr>
                  </w:rPrChange>
                </w:rPr>
                <w:delText> </w:delText>
              </w:r>
            </w:del>
          </w:p>
        </w:tc>
        <w:tc>
          <w:tcPr>
            <w:tcW w:w="376" w:type="pct"/>
            <w:shd w:val="clear" w:color="auto" w:fill="auto"/>
            <w:noWrap/>
            <w:hideMark/>
          </w:tcPr>
          <w:p w14:paraId="73E324F2" w14:textId="77777777" w:rsidR="003335C4" w:rsidRPr="009A2E13" w:rsidDel="00B02A13" w:rsidRDefault="003335C4" w:rsidP="00C23846">
            <w:pPr>
              <w:spacing w:line="240" w:lineRule="auto"/>
              <w:ind w:firstLine="0"/>
              <w:jc w:val="center"/>
              <w:rPr>
                <w:del w:id="2769" w:author="Ryan Lemos" w:date="2019-03-02T08:40:00Z"/>
                <w:rFonts w:eastAsia="Times New Roman"/>
                <w:color w:val="000000"/>
                <w:sz w:val="20"/>
                <w:szCs w:val="20"/>
                <w:lang w:val="en-US" w:eastAsia="pt-BR"/>
                <w:rPrChange w:id="2770" w:author="Ryan Lemos" w:date="2019-08-07T19:31:00Z">
                  <w:rPr>
                    <w:del w:id="2771" w:author="Ryan Lemos" w:date="2019-03-02T08:40:00Z"/>
                    <w:rFonts w:eastAsia="Times New Roman"/>
                    <w:color w:val="000000"/>
                    <w:sz w:val="20"/>
                    <w:szCs w:val="20"/>
                    <w:lang w:eastAsia="pt-BR"/>
                  </w:rPr>
                </w:rPrChange>
              </w:rPr>
            </w:pPr>
            <w:del w:id="2772" w:author="Ryan Lemos" w:date="2019-03-02T08:40:00Z">
              <w:r w:rsidRPr="009A2E13" w:rsidDel="00B02A13">
                <w:rPr>
                  <w:rFonts w:eastAsia="Times New Roman"/>
                  <w:color w:val="000000"/>
                  <w:sz w:val="20"/>
                  <w:szCs w:val="20"/>
                  <w:lang w:val="en-US" w:eastAsia="pt-BR"/>
                  <w:rPrChange w:id="2773"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6C0D586A" w14:textId="77777777" w:rsidR="003335C4" w:rsidRPr="009A2E13" w:rsidDel="00B02A13" w:rsidRDefault="003335C4" w:rsidP="00C23846">
            <w:pPr>
              <w:spacing w:line="240" w:lineRule="auto"/>
              <w:ind w:firstLine="0"/>
              <w:jc w:val="center"/>
              <w:rPr>
                <w:del w:id="2774" w:author="Ryan Lemos" w:date="2019-03-02T08:40:00Z"/>
                <w:rFonts w:eastAsia="Times New Roman"/>
                <w:color w:val="000000"/>
                <w:sz w:val="20"/>
                <w:szCs w:val="20"/>
                <w:lang w:val="en-US" w:eastAsia="pt-BR"/>
                <w:rPrChange w:id="2775" w:author="Ryan Lemos" w:date="2019-08-07T19:31:00Z">
                  <w:rPr>
                    <w:del w:id="2776" w:author="Ryan Lemos" w:date="2019-03-02T08:40:00Z"/>
                    <w:rFonts w:eastAsia="Times New Roman"/>
                    <w:color w:val="000000"/>
                    <w:sz w:val="20"/>
                    <w:szCs w:val="20"/>
                    <w:lang w:eastAsia="pt-BR"/>
                  </w:rPr>
                </w:rPrChange>
              </w:rPr>
            </w:pPr>
            <w:del w:id="2777" w:author="Ryan Lemos" w:date="2019-03-02T08:40:00Z">
              <w:r w:rsidRPr="009A2E13" w:rsidDel="00B02A13">
                <w:rPr>
                  <w:rFonts w:eastAsia="Times New Roman"/>
                  <w:color w:val="000000"/>
                  <w:sz w:val="20"/>
                  <w:szCs w:val="20"/>
                  <w:lang w:val="en-US" w:eastAsia="pt-BR"/>
                  <w:rPrChange w:id="2778"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5705C820" w14:textId="77777777" w:rsidR="003335C4" w:rsidRPr="009A2E13" w:rsidDel="00B02A13" w:rsidRDefault="003335C4" w:rsidP="00C23846">
            <w:pPr>
              <w:spacing w:line="240" w:lineRule="auto"/>
              <w:ind w:firstLine="0"/>
              <w:jc w:val="center"/>
              <w:rPr>
                <w:del w:id="2779" w:author="Ryan Lemos" w:date="2019-03-02T08:40:00Z"/>
                <w:rFonts w:eastAsia="Times New Roman"/>
                <w:color w:val="000000"/>
                <w:sz w:val="20"/>
                <w:szCs w:val="20"/>
                <w:lang w:val="en-US" w:eastAsia="pt-BR"/>
                <w:rPrChange w:id="2780" w:author="Ryan Lemos" w:date="2019-08-07T19:31:00Z">
                  <w:rPr>
                    <w:del w:id="2781" w:author="Ryan Lemos" w:date="2019-03-02T08:40:00Z"/>
                    <w:rFonts w:eastAsia="Times New Roman"/>
                    <w:color w:val="000000"/>
                    <w:sz w:val="20"/>
                    <w:szCs w:val="20"/>
                    <w:lang w:eastAsia="pt-BR"/>
                  </w:rPr>
                </w:rPrChange>
              </w:rPr>
            </w:pPr>
            <w:del w:id="2782" w:author="Ryan Lemos" w:date="2019-03-02T08:40:00Z">
              <w:r w:rsidRPr="009A2E13" w:rsidDel="00B02A13">
                <w:rPr>
                  <w:rFonts w:eastAsia="Times New Roman"/>
                  <w:color w:val="000000"/>
                  <w:sz w:val="20"/>
                  <w:szCs w:val="20"/>
                  <w:lang w:val="en-US" w:eastAsia="pt-BR"/>
                  <w:rPrChange w:id="2783" w:author="Ryan Lemos" w:date="2019-08-07T19:31:00Z">
                    <w:rPr>
                      <w:rFonts w:eastAsia="Times New Roman"/>
                      <w:color w:val="000000"/>
                      <w:sz w:val="20"/>
                      <w:szCs w:val="20"/>
                      <w:lang w:eastAsia="pt-BR"/>
                    </w:rPr>
                  </w:rPrChange>
                </w:rPr>
                <w:delText> </w:delText>
              </w:r>
            </w:del>
          </w:p>
        </w:tc>
        <w:tc>
          <w:tcPr>
            <w:tcW w:w="265" w:type="pct"/>
            <w:shd w:val="clear" w:color="auto" w:fill="auto"/>
            <w:noWrap/>
            <w:hideMark/>
          </w:tcPr>
          <w:p w14:paraId="13DB69F1" w14:textId="77777777" w:rsidR="003335C4" w:rsidRPr="009A2E13" w:rsidDel="00B02A13" w:rsidRDefault="003335C4" w:rsidP="00C23846">
            <w:pPr>
              <w:spacing w:line="240" w:lineRule="auto"/>
              <w:ind w:firstLine="0"/>
              <w:jc w:val="center"/>
              <w:rPr>
                <w:del w:id="2784" w:author="Ryan Lemos" w:date="2019-03-02T08:40:00Z"/>
                <w:rFonts w:eastAsia="Times New Roman"/>
                <w:color w:val="000000"/>
                <w:sz w:val="20"/>
                <w:szCs w:val="20"/>
                <w:lang w:val="en-US" w:eastAsia="pt-BR"/>
                <w:rPrChange w:id="2785" w:author="Ryan Lemos" w:date="2019-08-07T19:31:00Z">
                  <w:rPr>
                    <w:del w:id="2786" w:author="Ryan Lemos" w:date="2019-03-02T08:40:00Z"/>
                    <w:rFonts w:eastAsia="Times New Roman"/>
                    <w:color w:val="000000"/>
                    <w:sz w:val="20"/>
                    <w:szCs w:val="20"/>
                    <w:lang w:eastAsia="pt-BR"/>
                  </w:rPr>
                </w:rPrChange>
              </w:rPr>
            </w:pPr>
            <w:del w:id="2787" w:author="Ryan Lemos" w:date="2019-03-02T08:40:00Z">
              <w:r w:rsidRPr="009A2E13" w:rsidDel="00B02A13">
                <w:rPr>
                  <w:rFonts w:eastAsia="Times New Roman"/>
                  <w:color w:val="000000"/>
                  <w:sz w:val="20"/>
                  <w:szCs w:val="20"/>
                  <w:lang w:val="en-US" w:eastAsia="pt-BR"/>
                  <w:rPrChange w:id="2788" w:author="Ryan Lemos" w:date="2019-08-07T19:31:00Z">
                    <w:rPr>
                      <w:rFonts w:eastAsia="Times New Roman"/>
                      <w:color w:val="000000"/>
                      <w:sz w:val="20"/>
                      <w:szCs w:val="20"/>
                      <w:lang w:eastAsia="pt-BR"/>
                    </w:rPr>
                  </w:rPrChange>
                </w:rPr>
                <w:delText> </w:delText>
              </w:r>
            </w:del>
          </w:p>
        </w:tc>
        <w:tc>
          <w:tcPr>
            <w:tcW w:w="315" w:type="pct"/>
            <w:shd w:val="clear" w:color="auto" w:fill="auto"/>
            <w:noWrap/>
            <w:hideMark/>
          </w:tcPr>
          <w:p w14:paraId="637BEEC2" w14:textId="77777777" w:rsidR="003335C4" w:rsidRPr="009A2E13" w:rsidDel="00B02A13" w:rsidRDefault="003335C4" w:rsidP="00C23846">
            <w:pPr>
              <w:spacing w:line="240" w:lineRule="auto"/>
              <w:ind w:firstLine="0"/>
              <w:jc w:val="center"/>
              <w:rPr>
                <w:del w:id="2789" w:author="Ryan Lemos" w:date="2019-03-02T08:40:00Z"/>
                <w:rFonts w:eastAsia="Times New Roman"/>
                <w:color w:val="000000"/>
                <w:sz w:val="20"/>
                <w:szCs w:val="20"/>
                <w:lang w:val="en-US" w:eastAsia="pt-BR"/>
                <w:rPrChange w:id="2790" w:author="Ryan Lemos" w:date="2019-08-07T19:31:00Z">
                  <w:rPr>
                    <w:del w:id="2791" w:author="Ryan Lemos" w:date="2019-03-02T08:40:00Z"/>
                    <w:rFonts w:eastAsia="Times New Roman"/>
                    <w:color w:val="000000"/>
                    <w:sz w:val="20"/>
                    <w:szCs w:val="20"/>
                    <w:lang w:eastAsia="pt-BR"/>
                  </w:rPr>
                </w:rPrChange>
              </w:rPr>
            </w:pPr>
            <w:del w:id="2792" w:author="Ryan Lemos" w:date="2019-03-02T08:40:00Z">
              <w:r w:rsidRPr="009A2E13" w:rsidDel="00B02A13">
                <w:rPr>
                  <w:rFonts w:eastAsia="Times New Roman"/>
                  <w:color w:val="000000"/>
                  <w:sz w:val="20"/>
                  <w:szCs w:val="20"/>
                  <w:lang w:val="en-US" w:eastAsia="pt-BR"/>
                  <w:rPrChange w:id="2793" w:author="Ryan Lemos" w:date="2019-08-07T19:31:00Z">
                    <w:rPr>
                      <w:rFonts w:eastAsia="Times New Roman"/>
                      <w:color w:val="000000"/>
                      <w:sz w:val="20"/>
                      <w:szCs w:val="20"/>
                      <w:lang w:eastAsia="pt-BR"/>
                    </w:rPr>
                  </w:rPrChange>
                </w:rPr>
                <w:delText> </w:delText>
              </w:r>
            </w:del>
          </w:p>
        </w:tc>
        <w:tc>
          <w:tcPr>
            <w:tcW w:w="317" w:type="pct"/>
            <w:shd w:val="clear" w:color="auto" w:fill="auto"/>
            <w:noWrap/>
            <w:hideMark/>
          </w:tcPr>
          <w:p w14:paraId="248368C3" w14:textId="77777777" w:rsidR="003335C4" w:rsidRPr="009A2E13" w:rsidDel="00B02A13" w:rsidRDefault="003335C4" w:rsidP="00C23846">
            <w:pPr>
              <w:spacing w:line="240" w:lineRule="auto"/>
              <w:ind w:firstLine="0"/>
              <w:jc w:val="center"/>
              <w:rPr>
                <w:del w:id="2794" w:author="Ryan Lemos" w:date="2019-03-02T08:40:00Z"/>
                <w:rFonts w:eastAsia="Times New Roman"/>
                <w:color w:val="000000"/>
                <w:sz w:val="20"/>
                <w:szCs w:val="20"/>
                <w:lang w:val="en-US" w:eastAsia="pt-BR"/>
                <w:rPrChange w:id="2795" w:author="Ryan Lemos" w:date="2019-08-07T19:31:00Z">
                  <w:rPr>
                    <w:del w:id="2796" w:author="Ryan Lemos" w:date="2019-03-02T08:40:00Z"/>
                    <w:rFonts w:eastAsia="Times New Roman"/>
                    <w:color w:val="000000"/>
                    <w:sz w:val="20"/>
                    <w:szCs w:val="20"/>
                    <w:lang w:eastAsia="pt-BR"/>
                  </w:rPr>
                </w:rPrChange>
              </w:rPr>
            </w:pPr>
            <w:del w:id="2797" w:author="Ryan Lemos" w:date="2019-03-02T08:40:00Z">
              <w:r w:rsidRPr="009A2E13" w:rsidDel="00B02A13">
                <w:rPr>
                  <w:rFonts w:eastAsia="Times New Roman"/>
                  <w:color w:val="000000"/>
                  <w:sz w:val="20"/>
                  <w:szCs w:val="20"/>
                  <w:lang w:val="en-US" w:eastAsia="pt-BR"/>
                  <w:rPrChange w:id="2798" w:author="Ryan Lemos" w:date="2019-08-07T19:31:00Z">
                    <w:rPr>
                      <w:rFonts w:eastAsia="Times New Roman"/>
                      <w:color w:val="000000"/>
                      <w:sz w:val="20"/>
                      <w:szCs w:val="20"/>
                      <w:lang w:eastAsia="pt-BR"/>
                    </w:rPr>
                  </w:rPrChange>
                </w:rPr>
                <w:delText> </w:delText>
              </w:r>
            </w:del>
          </w:p>
        </w:tc>
        <w:tc>
          <w:tcPr>
            <w:tcW w:w="261" w:type="pct"/>
            <w:shd w:val="clear" w:color="auto" w:fill="auto"/>
            <w:noWrap/>
            <w:hideMark/>
          </w:tcPr>
          <w:p w14:paraId="6056C3F9" w14:textId="77777777" w:rsidR="003335C4" w:rsidRPr="009A2E13" w:rsidDel="00B02A13" w:rsidRDefault="003335C4" w:rsidP="00C23846">
            <w:pPr>
              <w:spacing w:line="240" w:lineRule="auto"/>
              <w:ind w:firstLine="0"/>
              <w:jc w:val="center"/>
              <w:rPr>
                <w:del w:id="2799" w:author="Ryan Lemos" w:date="2019-03-02T08:40:00Z"/>
                <w:rFonts w:eastAsia="Times New Roman"/>
                <w:color w:val="000000"/>
                <w:sz w:val="20"/>
                <w:szCs w:val="20"/>
                <w:lang w:val="en-US" w:eastAsia="pt-BR"/>
                <w:rPrChange w:id="2800" w:author="Ryan Lemos" w:date="2019-08-07T19:31:00Z">
                  <w:rPr>
                    <w:del w:id="2801" w:author="Ryan Lemos" w:date="2019-03-02T08:40:00Z"/>
                    <w:rFonts w:eastAsia="Times New Roman"/>
                    <w:color w:val="000000"/>
                    <w:sz w:val="20"/>
                    <w:szCs w:val="20"/>
                    <w:lang w:eastAsia="pt-BR"/>
                  </w:rPr>
                </w:rPrChange>
              </w:rPr>
            </w:pPr>
            <w:del w:id="2802" w:author="Ryan Lemos" w:date="2019-03-02T08:40:00Z">
              <w:r w:rsidRPr="009A2E13" w:rsidDel="00B02A13">
                <w:rPr>
                  <w:rFonts w:eastAsia="Times New Roman"/>
                  <w:color w:val="000000"/>
                  <w:sz w:val="20"/>
                  <w:szCs w:val="20"/>
                  <w:lang w:val="en-US" w:eastAsia="pt-BR"/>
                  <w:rPrChange w:id="2803" w:author="Ryan Lemos" w:date="2019-08-07T19:31:00Z">
                    <w:rPr>
                      <w:rFonts w:eastAsia="Times New Roman"/>
                      <w:color w:val="000000"/>
                      <w:sz w:val="20"/>
                      <w:szCs w:val="20"/>
                      <w:lang w:eastAsia="pt-BR"/>
                    </w:rPr>
                  </w:rPrChange>
                </w:rPr>
                <w:delText> </w:delText>
              </w:r>
            </w:del>
          </w:p>
        </w:tc>
      </w:tr>
      <w:tr w:rsidR="008F6CAC" w:rsidRPr="00134BC2" w:rsidDel="00B02A13" w14:paraId="2E892ADC" w14:textId="77777777" w:rsidTr="00C23846">
        <w:trPr>
          <w:trHeight w:val="671"/>
          <w:del w:id="2804" w:author="Ryan Lemos" w:date="2019-03-02T08:40:00Z"/>
        </w:trPr>
        <w:tc>
          <w:tcPr>
            <w:tcW w:w="393" w:type="pct"/>
            <w:vMerge/>
            <w:shd w:val="clear" w:color="auto" w:fill="auto"/>
          </w:tcPr>
          <w:p w14:paraId="21F3609F" w14:textId="77777777" w:rsidR="003335C4" w:rsidRPr="009A2E13" w:rsidDel="00B02A13" w:rsidRDefault="003335C4" w:rsidP="00C23846">
            <w:pPr>
              <w:spacing w:line="240" w:lineRule="auto"/>
              <w:ind w:firstLine="0"/>
              <w:jc w:val="center"/>
              <w:rPr>
                <w:del w:id="2805" w:author="Ryan Lemos" w:date="2019-03-02T08:40:00Z"/>
                <w:rFonts w:eastAsia="Times New Roman"/>
                <w:sz w:val="20"/>
                <w:szCs w:val="20"/>
                <w:lang w:val="en-US" w:eastAsia="pt-BR"/>
                <w:rPrChange w:id="2806" w:author="Ryan Lemos" w:date="2019-08-07T19:31:00Z">
                  <w:rPr>
                    <w:del w:id="2807" w:author="Ryan Lemos" w:date="2019-03-02T08:40:00Z"/>
                    <w:rFonts w:eastAsia="Times New Roman"/>
                    <w:sz w:val="20"/>
                    <w:szCs w:val="20"/>
                    <w:lang w:eastAsia="pt-BR"/>
                  </w:rPr>
                </w:rPrChange>
              </w:rPr>
            </w:pPr>
          </w:p>
        </w:tc>
        <w:tc>
          <w:tcPr>
            <w:tcW w:w="1840" w:type="pct"/>
            <w:shd w:val="clear" w:color="auto" w:fill="auto"/>
            <w:vAlign w:val="center"/>
            <w:hideMark/>
          </w:tcPr>
          <w:p w14:paraId="10CE83B7" w14:textId="77777777" w:rsidR="003335C4" w:rsidRPr="009A2E13" w:rsidDel="00B02A13" w:rsidRDefault="003335C4" w:rsidP="00C23846">
            <w:pPr>
              <w:spacing w:line="240" w:lineRule="auto"/>
              <w:ind w:firstLine="0"/>
              <w:jc w:val="center"/>
              <w:rPr>
                <w:del w:id="2808" w:author="Ryan Lemos" w:date="2019-03-02T08:40:00Z"/>
                <w:rFonts w:eastAsia="Times New Roman"/>
                <w:sz w:val="20"/>
                <w:szCs w:val="20"/>
                <w:lang w:val="en-US" w:eastAsia="pt-BR"/>
                <w:rPrChange w:id="2809" w:author="Ryan Lemos" w:date="2019-08-07T19:31:00Z">
                  <w:rPr>
                    <w:del w:id="2810" w:author="Ryan Lemos" w:date="2019-03-02T08:40:00Z"/>
                    <w:rFonts w:eastAsia="Times New Roman"/>
                    <w:sz w:val="20"/>
                    <w:szCs w:val="20"/>
                    <w:lang w:eastAsia="pt-BR"/>
                  </w:rPr>
                </w:rPrChange>
              </w:rPr>
            </w:pPr>
            <w:del w:id="2811" w:author="Ryan Lemos" w:date="2019-03-02T08:40:00Z">
              <w:r w:rsidRPr="009A2E13" w:rsidDel="00B02A13">
                <w:rPr>
                  <w:rFonts w:eastAsia="Times New Roman"/>
                  <w:sz w:val="20"/>
                  <w:szCs w:val="20"/>
                  <w:lang w:val="en-US" w:eastAsia="pt-BR"/>
                  <w:rPrChange w:id="2812" w:author="Ryan Lemos" w:date="2019-08-07T19:31:00Z">
                    <w:rPr>
                      <w:rFonts w:eastAsia="Times New Roman"/>
                      <w:sz w:val="20"/>
                      <w:szCs w:val="20"/>
                      <w:lang w:eastAsia="pt-BR"/>
                    </w:rPr>
                  </w:rPrChange>
                </w:rPr>
                <w:delText xml:space="preserve">Desenvolvimento (codificação) das funcionalidades do primeiro </w:delText>
              </w:r>
              <w:r w:rsidRPr="009A2E13" w:rsidDel="00B02A13">
                <w:rPr>
                  <w:rFonts w:eastAsia="Times New Roman"/>
                  <w:i/>
                  <w:sz w:val="20"/>
                  <w:szCs w:val="20"/>
                  <w:lang w:val="en-US" w:eastAsia="pt-BR"/>
                  <w:rPrChange w:id="2813" w:author="Ryan Lemos" w:date="2019-08-07T19:31:00Z">
                    <w:rPr>
                      <w:rFonts w:eastAsia="Times New Roman"/>
                      <w:i/>
                      <w:sz w:val="20"/>
                      <w:szCs w:val="20"/>
                      <w:lang w:eastAsia="pt-BR"/>
                    </w:rPr>
                  </w:rPrChange>
                </w:rPr>
                <w:delText>release</w:delText>
              </w:r>
            </w:del>
          </w:p>
        </w:tc>
        <w:tc>
          <w:tcPr>
            <w:tcW w:w="300" w:type="pct"/>
            <w:shd w:val="clear" w:color="auto" w:fill="7F7F7F"/>
            <w:noWrap/>
            <w:hideMark/>
          </w:tcPr>
          <w:p w14:paraId="5D9FAFB0" w14:textId="77777777" w:rsidR="003335C4" w:rsidRPr="009A2E13" w:rsidDel="00B02A13" w:rsidRDefault="003335C4" w:rsidP="00C23846">
            <w:pPr>
              <w:spacing w:line="240" w:lineRule="auto"/>
              <w:ind w:firstLine="0"/>
              <w:jc w:val="center"/>
              <w:rPr>
                <w:del w:id="2814" w:author="Ryan Lemos" w:date="2019-03-02T08:40:00Z"/>
                <w:rFonts w:eastAsia="Times New Roman"/>
                <w:color w:val="000000"/>
                <w:sz w:val="20"/>
                <w:szCs w:val="20"/>
                <w:lang w:val="en-US" w:eastAsia="pt-BR"/>
                <w:rPrChange w:id="2815" w:author="Ryan Lemos" w:date="2019-08-07T19:31:00Z">
                  <w:rPr>
                    <w:del w:id="2816" w:author="Ryan Lemos" w:date="2019-03-02T08:40:00Z"/>
                    <w:rFonts w:eastAsia="Times New Roman"/>
                    <w:color w:val="000000"/>
                    <w:sz w:val="20"/>
                    <w:szCs w:val="20"/>
                    <w:lang w:eastAsia="pt-BR"/>
                  </w:rPr>
                </w:rPrChange>
              </w:rPr>
            </w:pPr>
            <w:del w:id="2817" w:author="Ryan Lemos" w:date="2019-03-02T08:40:00Z">
              <w:r w:rsidRPr="009A2E13" w:rsidDel="00B02A13">
                <w:rPr>
                  <w:rFonts w:eastAsia="Times New Roman"/>
                  <w:color w:val="000000"/>
                  <w:sz w:val="20"/>
                  <w:szCs w:val="20"/>
                  <w:lang w:val="en-US" w:eastAsia="pt-BR"/>
                  <w:rPrChange w:id="2818" w:author="Ryan Lemos" w:date="2019-08-07T19:31:00Z">
                    <w:rPr>
                      <w:rFonts w:eastAsia="Times New Roman"/>
                      <w:color w:val="000000"/>
                      <w:sz w:val="20"/>
                      <w:szCs w:val="20"/>
                      <w:lang w:eastAsia="pt-BR"/>
                    </w:rPr>
                  </w:rPrChange>
                </w:rPr>
                <w:delText> </w:delText>
              </w:r>
            </w:del>
          </w:p>
        </w:tc>
        <w:tc>
          <w:tcPr>
            <w:tcW w:w="301" w:type="pct"/>
            <w:shd w:val="clear" w:color="auto" w:fill="7F7F7F"/>
            <w:noWrap/>
            <w:hideMark/>
          </w:tcPr>
          <w:p w14:paraId="5223D338" w14:textId="77777777" w:rsidR="003335C4" w:rsidRPr="009A2E13" w:rsidDel="00B02A13" w:rsidRDefault="003335C4" w:rsidP="00C23846">
            <w:pPr>
              <w:spacing w:line="240" w:lineRule="auto"/>
              <w:ind w:firstLine="0"/>
              <w:jc w:val="center"/>
              <w:rPr>
                <w:del w:id="2819" w:author="Ryan Lemos" w:date="2019-03-02T08:40:00Z"/>
                <w:rFonts w:eastAsia="Times New Roman"/>
                <w:color w:val="000000"/>
                <w:sz w:val="20"/>
                <w:szCs w:val="20"/>
                <w:lang w:val="en-US" w:eastAsia="pt-BR"/>
                <w:rPrChange w:id="2820" w:author="Ryan Lemos" w:date="2019-08-07T19:31:00Z">
                  <w:rPr>
                    <w:del w:id="2821" w:author="Ryan Lemos" w:date="2019-03-02T08:40:00Z"/>
                    <w:rFonts w:eastAsia="Times New Roman"/>
                    <w:color w:val="000000"/>
                    <w:sz w:val="20"/>
                    <w:szCs w:val="20"/>
                    <w:lang w:eastAsia="pt-BR"/>
                  </w:rPr>
                </w:rPrChange>
              </w:rPr>
            </w:pPr>
            <w:del w:id="2822" w:author="Ryan Lemos" w:date="2019-03-02T08:40:00Z">
              <w:r w:rsidRPr="009A2E13" w:rsidDel="00B02A13">
                <w:rPr>
                  <w:rFonts w:eastAsia="Times New Roman"/>
                  <w:color w:val="000000"/>
                  <w:sz w:val="20"/>
                  <w:szCs w:val="20"/>
                  <w:lang w:val="en-US" w:eastAsia="pt-BR"/>
                  <w:rPrChange w:id="2823" w:author="Ryan Lemos" w:date="2019-08-07T19:31:00Z">
                    <w:rPr>
                      <w:rFonts w:eastAsia="Times New Roman"/>
                      <w:color w:val="000000"/>
                      <w:sz w:val="20"/>
                      <w:szCs w:val="20"/>
                      <w:lang w:eastAsia="pt-BR"/>
                    </w:rPr>
                  </w:rPrChange>
                </w:rPr>
                <w:delText> </w:delText>
              </w:r>
            </w:del>
          </w:p>
        </w:tc>
        <w:tc>
          <w:tcPr>
            <w:tcW w:w="376" w:type="pct"/>
            <w:shd w:val="clear" w:color="auto" w:fill="auto"/>
            <w:noWrap/>
            <w:hideMark/>
          </w:tcPr>
          <w:p w14:paraId="436AF4D8" w14:textId="77777777" w:rsidR="003335C4" w:rsidRPr="009A2E13" w:rsidDel="00B02A13" w:rsidRDefault="003335C4" w:rsidP="00C23846">
            <w:pPr>
              <w:spacing w:line="240" w:lineRule="auto"/>
              <w:ind w:firstLine="0"/>
              <w:jc w:val="center"/>
              <w:rPr>
                <w:del w:id="2824" w:author="Ryan Lemos" w:date="2019-03-02T08:40:00Z"/>
                <w:rFonts w:eastAsia="Times New Roman"/>
                <w:color w:val="000000"/>
                <w:sz w:val="20"/>
                <w:szCs w:val="20"/>
                <w:lang w:val="en-US" w:eastAsia="pt-BR"/>
                <w:rPrChange w:id="2825" w:author="Ryan Lemos" w:date="2019-08-07T19:31:00Z">
                  <w:rPr>
                    <w:del w:id="2826" w:author="Ryan Lemos" w:date="2019-03-02T08:40:00Z"/>
                    <w:rFonts w:eastAsia="Times New Roman"/>
                    <w:color w:val="000000"/>
                    <w:sz w:val="20"/>
                    <w:szCs w:val="20"/>
                    <w:lang w:eastAsia="pt-BR"/>
                  </w:rPr>
                </w:rPrChange>
              </w:rPr>
            </w:pPr>
            <w:del w:id="2827" w:author="Ryan Lemos" w:date="2019-03-02T08:40:00Z">
              <w:r w:rsidRPr="009A2E13" w:rsidDel="00B02A13">
                <w:rPr>
                  <w:rFonts w:eastAsia="Times New Roman"/>
                  <w:color w:val="000000"/>
                  <w:sz w:val="20"/>
                  <w:szCs w:val="20"/>
                  <w:lang w:val="en-US" w:eastAsia="pt-BR"/>
                  <w:rPrChange w:id="2828"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793FD2B7" w14:textId="77777777" w:rsidR="003335C4" w:rsidRPr="009A2E13" w:rsidDel="00B02A13" w:rsidRDefault="003335C4" w:rsidP="00C23846">
            <w:pPr>
              <w:spacing w:line="240" w:lineRule="auto"/>
              <w:ind w:firstLine="0"/>
              <w:jc w:val="center"/>
              <w:rPr>
                <w:del w:id="2829" w:author="Ryan Lemos" w:date="2019-03-02T08:40:00Z"/>
                <w:rFonts w:eastAsia="Times New Roman"/>
                <w:color w:val="000000"/>
                <w:sz w:val="20"/>
                <w:szCs w:val="20"/>
                <w:lang w:val="en-US" w:eastAsia="pt-BR"/>
                <w:rPrChange w:id="2830" w:author="Ryan Lemos" w:date="2019-08-07T19:31:00Z">
                  <w:rPr>
                    <w:del w:id="2831" w:author="Ryan Lemos" w:date="2019-03-02T08:40:00Z"/>
                    <w:rFonts w:eastAsia="Times New Roman"/>
                    <w:color w:val="000000"/>
                    <w:sz w:val="20"/>
                    <w:szCs w:val="20"/>
                    <w:lang w:eastAsia="pt-BR"/>
                  </w:rPr>
                </w:rPrChange>
              </w:rPr>
            </w:pPr>
            <w:del w:id="2832" w:author="Ryan Lemos" w:date="2019-03-02T08:40:00Z">
              <w:r w:rsidRPr="009A2E13" w:rsidDel="00B02A13">
                <w:rPr>
                  <w:rFonts w:eastAsia="Times New Roman"/>
                  <w:color w:val="000000"/>
                  <w:sz w:val="20"/>
                  <w:szCs w:val="20"/>
                  <w:lang w:val="en-US" w:eastAsia="pt-BR"/>
                  <w:rPrChange w:id="2833"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2083A4ED" w14:textId="77777777" w:rsidR="003335C4" w:rsidRPr="009A2E13" w:rsidDel="00B02A13" w:rsidRDefault="003335C4" w:rsidP="00C23846">
            <w:pPr>
              <w:spacing w:line="240" w:lineRule="auto"/>
              <w:ind w:firstLine="0"/>
              <w:jc w:val="center"/>
              <w:rPr>
                <w:del w:id="2834" w:author="Ryan Lemos" w:date="2019-03-02T08:40:00Z"/>
                <w:rFonts w:eastAsia="Times New Roman"/>
                <w:color w:val="000000"/>
                <w:sz w:val="20"/>
                <w:szCs w:val="20"/>
                <w:lang w:val="en-US" w:eastAsia="pt-BR"/>
                <w:rPrChange w:id="2835" w:author="Ryan Lemos" w:date="2019-08-07T19:31:00Z">
                  <w:rPr>
                    <w:del w:id="2836" w:author="Ryan Lemos" w:date="2019-03-02T08:40:00Z"/>
                    <w:rFonts w:eastAsia="Times New Roman"/>
                    <w:color w:val="000000"/>
                    <w:sz w:val="20"/>
                    <w:szCs w:val="20"/>
                    <w:lang w:eastAsia="pt-BR"/>
                  </w:rPr>
                </w:rPrChange>
              </w:rPr>
            </w:pPr>
            <w:del w:id="2837" w:author="Ryan Lemos" w:date="2019-03-02T08:40:00Z">
              <w:r w:rsidRPr="009A2E13" w:rsidDel="00B02A13">
                <w:rPr>
                  <w:rFonts w:eastAsia="Times New Roman"/>
                  <w:color w:val="000000"/>
                  <w:sz w:val="20"/>
                  <w:szCs w:val="20"/>
                  <w:lang w:val="en-US" w:eastAsia="pt-BR"/>
                  <w:rPrChange w:id="2838" w:author="Ryan Lemos" w:date="2019-08-07T19:31:00Z">
                    <w:rPr>
                      <w:rFonts w:eastAsia="Times New Roman"/>
                      <w:color w:val="000000"/>
                      <w:sz w:val="20"/>
                      <w:szCs w:val="20"/>
                      <w:lang w:eastAsia="pt-BR"/>
                    </w:rPr>
                  </w:rPrChange>
                </w:rPr>
                <w:delText> </w:delText>
              </w:r>
            </w:del>
          </w:p>
        </w:tc>
        <w:tc>
          <w:tcPr>
            <w:tcW w:w="265" w:type="pct"/>
            <w:shd w:val="clear" w:color="auto" w:fill="auto"/>
            <w:noWrap/>
            <w:hideMark/>
          </w:tcPr>
          <w:p w14:paraId="755AE80B" w14:textId="77777777" w:rsidR="003335C4" w:rsidRPr="009A2E13" w:rsidDel="00B02A13" w:rsidRDefault="003335C4" w:rsidP="00C23846">
            <w:pPr>
              <w:spacing w:line="240" w:lineRule="auto"/>
              <w:ind w:firstLine="0"/>
              <w:jc w:val="center"/>
              <w:rPr>
                <w:del w:id="2839" w:author="Ryan Lemos" w:date="2019-03-02T08:40:00Z"/>
                <w:rFonts w:eastAsia="Times New Roman"/>
                <w:color w:val="000000"/>
                <w:sz w:val="20"/>
                <w:szCs w:val="20"/>
                <w:lang w:val="en-US" w:eastAsia="pt-BR"/>
                <w:rPrChange w:id="2840" w:author="Ryan Lemos" w:date="2019-08-07T19:31:00Z">
                  <w:rPr>
                    <w:del w:id="2841" w:author="Ryan Lemos" w:date="2019-03-02T08:40:00Z"/>
                    <w:rFonts w:eastAsia="Times New Roman"/>
                    <w:color w:val="000000"/>
                    <w:sz w:val="20"/>
                    <w:szCs w:val="20"/>
                    <w:lang w:eastAsia="pt-BR"/>
                  </w:rPr>
                </w:rPrChange>
              </w:rPr>
            </w:pPr>
            <w:del w:id="2842" w:author="Ryan Lemos" w:date="2019-03-02T08:40:00Z">
              <w:r w:rsidRPr="009A2E13" w:rsidDel="00B02A13">
                <w:rPr>
                  <w:rFonts w:eastAsia="Times New Roman"/>
                  <w:color w:val="000000"/>
                  <w:sz w:val="20"/>
                  <w:szCs w:val="20"/>
                  <w:lang w:val="en-US" w:eastAsia="pt-BR"/>
                  <w:rPrChange w:id="2843" w:author="Ryan Lemos" w:date="2019-08-07T19:31:00Z">
                    <w:rPr>
                      <w:rFonts w:eastAsia="Times New Roman"/>
                      <w:color w:val="000000"/>
                      <w:sz w:val="20"/>
                      <w:szCs w:val="20"/>
                      <w:lang w:eastAsia="pt-BR"/>
                    </w:rPr>
                  </w:rPrChange>
                </w:rPr>
                <w:delText> </w:delText>
              </w:r>
            </w:del>
          </w:p>
        </w:tc>
        <w:tc>
          <w:tcPr>
            <w:tcW w:w="315" w:type="pct"/>
            <w:shd w:val="clear" w:color="auto" w:fill="auto"/>
            <w:noWrap/>
            <w:hideMark/>
          </w:tcPr>
          <w:p w14:paraId="3B84E6EE" w14:textId="77777777" w:rsidR="003335C4" w:rsidRPr="009A2E13" w:rsidDel="00B02A13" w:rsidRDefault="003335C4" w:rsidP="00C23846">
            <w:pPr>
              <w:spacing w:line="240" w:lineRule="auto"/>
              <w:ind w:firstLine="0"/>
              <w:jc w:val="center"/>
              <w:rPr>
                <w:del w:id="2844" w:author="Ryan Lemos" w:date="2019-03-02T08:40:00Z"/>
                <w:rFonts w:eastAsia="Times New Roman"/>
                <w:color w:val="000000"/>
                <w:sz w:val="20"/>
                <w:szCs w:val="20"/>
                <w:lang w:val="en-US" w:eastAsia="pt-BR"/>
                <w:rPrChange w:id="2845" w:author="Ryan Lemos" w:date="2019-08-07T19:31:00Z">
                  <w:rPr>
                    <w:del w:id="2846" w:author="Ryan Lemos" w:date="2019-03-02T08:40:00Z"/>
                    <w:rFonts w:eastAsia="Times New Roman"/>
                    <w:color w:val="000000"/>
                    <w:sz w:val="20"/>
                    <w:szCs w:val="20"/>
                    <w:lang w:eastAsia="pt-BR"/>
                  </w:rPr>
                </w:rPrChange>
              </w:rPr>
            </w:pPr>
            <w:del w:id="2847" w:author="Ryan Lemos" w:date="2019-03-02T08:40:00Z">
              <w:r w:rsidRPr="009A2E13" w:rsidDel="00B02A13">
                <w:rPr>
                  <w:rFonts w:eastAsia="Times New Roman"/>
                  <w:color w:val="000000"/>
                  <w:sz w:val="20"/>
                  <w:szCs w:val="20"/>
                  <w:lang w:val="en-US" w:eastAsia="pt-BR"/>
                  <w:rPrChange w:id="2848" w:author="Ryan Lemos" w:date="2019-08-07T19:31:00Z">
                    <w:rPr>
                      <w:rFonts w:eastAsia="Times New Roman"/>
                      <w:color w:val="000000"/>
                      <w:sz w:val="20"/>
                      <w:szCs w:val="20"/>
                      <w:lang w:eastAsia="pt-BR"/>
                    </w:rPr>
                  </w:rPrChange>
                </w:rPr>
                <w:delText> </w:delText>
              </w:r>
            </w:del>
          </w:p>
        </w:tc>
        <w:tc>
          <w:tcPr>
            <w:tcW w:w="317" w:type="pct"/>
            <w:shd w:val="clear" w:color="auto" w:fill="auto"/>
            <w:noWrap/>
            <w:hideMark/>
          </w:tcPr>
          <w:p w14:paraId="749C18E4" w14:textId="77777777" w:rsidR="003335C4" w:rsidRPr="009A2E13" w:rsidDel="00B02A13" w:rsidRDefault="003335C4" w:rsidP="00C23846">
            <w:pPr>
              <w:spacing w:line="240" w:lineRule="auto"/>
              <w:ind w:firstLine="0"/>
              <w:jc w:val="center"/>
              <w:rPr>
                <w:del w:id="2849" w:author="Ryan Lemos" w:date="2019-03-02T08:40:00Z"/>
                <w:rFonts w:eastAsia="Times New Roman"/>
                <w:color w:val="000000"/>
                <w:sz w:val="20"/>
                <w:szCs w:val="20"/>
                <w:lang w:val="en-US" w:eastAsia="pt-BR"/>
                <w:rPrChange w:id="2850" w:author="Ryan Lemos" w:date="2019-08-07T19:31:00Z">
                  <w:rPr>
                    <w:del w:id="2851" w:author="Ryan Lemos" w:date="2019-03-02T08:40:00Z"/>
                    <w:rFonts w:eastAsia="Times New Roman"/>
                    <w:color w:val="000000"/>
                    <w:sz w:val="20"/>
                    <w:szCs w:val="20"/>
                    <w:lang w:eastAsia="pt-BR"/>
                  </w:rPr>
                </w:rPrChange>
              </w:rPr>
            </w:pPr>
            <w:del w:id="2852" w:author="Ryan Lemos" w:date="2019-03-02T08:40:00Z">
              <w:r w:rsidRPr="009A2E13" w:rsidDel="00B02A13">
                <w:rPr>
                  <w:rFonts w:eastAsia="Times New Roman"/>
                  <w:color w:val="000000"/>
                  <w:sz w:val="20"/>
                  <w:szCs w:val="20"/>
                  <w:lang w:val="en-US" w:eastAsia="pt-BR"/>
                  <w:rPrChange w:id="2853" w:author="Ryan Lemos" w:date="2019-08-07T19:31:00Z">
                    <w:rPr>
                      <w:rFonts w:eastAsia="Times New Roman"/>
                      <w:color w:val="000000"/>
                      <w:sz w:val="20"/>
                      <w:szCs w:val="20"/>
                      <w:lang w:eastAsia="pt-BR"/>
                    </w:rPr>
                  </w:rPrChange>
                </w:rPr>
                <w:delText> </w:delText>
              </w:r>
            </w:del>
          </w:p>
        </w:tc>
        <w:tc>
          <w:tcPr>
            <w:tcW w:w="261" w:type="pct"/>
            <w:shd w:val="clear" w:color="auto" w:fill="auto"/>
            <w:noWrap/>
            <w:hideMark/>
          </w:tcPr>
          <w:p w14:paraId="2373DA44" w14:textId="77777777" w:rsidR="003335C4" w:rsidRPr="009A2E13" w:rsidDel="00B02A13" w:rsidRDefault="003335C4" w:rsidP="00C23846">
            <w:pPr>
              <w:spacing w:line="240" w:lineRule="auto"/>
              <w:ind w:firstLine="0"/>
              <w:jc w:val="center"/>
              <w:rPr>
                <w:del w:id="2854" w:author="Ryan Lemos" w:date="2019-03-02T08:40:00Z"/>
                <w:rFonts w:eastAsia="Times New Roman"/>
                <w:color w:val="000000"/>
                <w:sz w:val="20"/>
                <w:szCs w:val="20"/>
                <w:lang w:val="en-US" w:eastAsia="pt-BR"/>
                <w:rPrChange w:id="2855" w:author="Ryan Lemos" w:date="2019-08-07T19:31:00Z">
                  <w:rPr>
                    <w:del w:id="2856" w:author="Ryan Lemos" w:date="2019-03-02T08:40:00Z"/>
                    <w:rFonts w:eastAsia="Times New Roman"/>
                    <w:color w:val="000000"/>
                    <w:sz w:val="20"/>
                    <w:szCs w:val="20"/>
                    <w:lang w:eastAsia="pt-BR"/>
                  </w:rPr>
                </w:rPrChange>
              </w:rPr>
            </w:pPr>
            <w:del w:id="2857" w:author="Ryan Lemos" w:date="2019-03-02T08:40:00Z">
              <w:r w:rsidRPr="009A2E13" w:rsidDel="00B02A13">
                <w:rPr>
                  <w:rFonts w:eastAsia="Times New Roman"/>
                  <w:color w:val="000000"/>
                  <w:sz w:val="20"/>
                  <w:szCs w:val="20"/>
                  <w:lang w:val="en-US" w:eastAsia="pt-BR"/>
                  <w:rPrChange w:id="2858" w:author="Ryan Lemos" w:date="2019-08-07T19:31:00Z">
                    <w:rPr>
                      <w:rFonts w:eastAsia="Times New Roman"/>
                      <w:color w:val="000000"/>
                      <w:sz w:val="20"/>
                      <w:szCs w:val="20"/>
                      <w:lang w:eastAsia="pt-BR"/>
                    </w:rPr>
                  </w:rPrChange>
                </w:rPr>
                <w:delText> </w:delText>
              </w:r>
            </w:del>
          </w:p>
        </w:tc>
      </w:tr>
      <w:tr w:rsidR="008F6CAC" w:rsidRPr="00134BC2" w:rsidDel="00B02A13" w14:paraId="5CCFCBCD" w14:textId="77777777" w:rsidTr="00C23846">
        <w:trPr>
          <w:trHeight w:val="449"/>
          <w:del w:id="2859" w:author="Ryan Lemos" w:date="2019-03-02T08:40:00Z"/>
        </w:trPr>
        <w:tc>
          <w:tcPr>
            <w:tcW w:w="393" w:type="pct"/>
            <w:vMerge/>
            <w:shd w:val="clear" w:color="auto" w:fill="auto"/>
          </w:tcPr>
          <w:p w14:paraId="5F3E10B0" w14:textId="77777777" w:rsidR="003335C4" w:rsidRPr="009A2E13" w:rsidDel="00B02A13" w:rsidRDefault="003335C4" w:rsidP="00C23846">
            <w:pPr>
              <w:spacing w:line="240" w:lineRule="auto"/>
              <w:ind w:firstLine="0"/>
              <w:jc w:val="center"/>
              <w:rPr>
                <w:del w:id="2860" w:author="Ryan Lemos" w:date="2019-03-02T08:40:00Z"/>
                <w:rFonts w:eastAsia="Times New Roman"/>
                <w:sz w:val="20"/>
                <w:szCs w:val="20"/>
                <w:lang w:val="en-US" w:eastAsia="pt-BR"/>
                <w:rPrChange w:id="2861" w:author="Ryan Lemos" w:date="2019-08-07T19:31:00Z">
                  <w:rPr>
                    <w:del w:id="2862" w:author="Ryan Lemos" w:date="2019-03-02T08:40:00Z"/>
                    <w:rFonts w:eastAsia="Times New Roman"/>
                    <w:sz w:val="20"/>
                    <w:szCs w:val="20"/>
                    <w:lang w:eastAsia="pt-BR"/>
                  </w:rPr>
                </w:rPrChange>
              </w:rPr>
            </w:pPr>
          </w:p>
        </w:tc>
        <w:tc>
          <w:tcPr>
            <w:tcW w:w="1840" w:type="pct"/>
            <w:shd w:val="clear" w:color="auto" w:fill="auto"/>
            <w:vAlign w:val="center"/>
            <w:hideMark/>
          </w:tcPr>
          <w:p w14:paraId="6B1316D0" w14:textId="77777777" w:rsidR="003335C4" w:rsidRPr="009A2E13" w:rsidDel="00B02A13" w:rsidRDefault="003335C4" w:rsidP="00C23846">
            <w:pPr>
              <w:spacing w:line="240" w:lineRule="auto"/>
              <w:ind w:firstLine="0"/>
              <w:jc w:val="center"/>
              <w:rPr>
                <w:del w:id="2863" w:author="Ryan Lemos" w:date="2019-03-02T08:40:00Z"/>
                <w:rFonts w:eastAsia="Times New Roman"/>
                <w:sz w:val="20"/>
                <w:szCs w:val="20"/>
                <w:lang w:val="en-US" w:eastAsia="pt-BR"/>
                <w:rPrChange w:id="2864" w:author="Ryan Lemos" w:date="2019-08-07T19:31:00Z">
                  <w:rPr>
                    <w:del w:id="2865" w:author="Ryan Lemos" w:date="2019-03-02T08:40:00Z"/>
                    <w:rFonts w:eastAsia="Times New Roman"/>
                    <w:sz w:val="20"/>
                    <w:szCs w:val="20"/>
                    <w:lang w:eastAsia="pt-BR"/>
                  </w:rPr>
                </w:rPrChange>
              </w:rPr>
            </w:pPr>
            <w:del w:id="2866" w:author="Ryan Lemos" w:date="2019-03-02T08:40:00Z">
              <w:r w:rsidRPr="009A2E13" w:rsidDel="00B02A13">
                <w:rPr>
                  <w:rFonts w:eastAsia="Times New Roman"/>
                  <w:sz w:val="20"/>
                  <w:szCs w:val="20"/>
                  <w:lang w:val="en-US" w:eastAsia="pt-BR"/>
                  <w:rPrChange w:id="2867" w:author="Ryan Lemos" w:date="2019-08-07T19:31:00Z">
                    <w:rPr>
                      <w:rFonts w:eastAsia="Times New Roman"/>
                      <w:sz w:val="20"/>
                      <w:szCs w:val="20"/>
                      <w:lang w:eastAsia="pt-BR"/>
                    </w:rPr>
                  </w:rPrChange>
                </w:rPr>
                <w:delText xml:space="preserve">Testes e correções das funcionalidades do primeiro </w:delText>
              </w:r>
              <w:r w:rsidRPr="009A2E13" w:rsidDel="00B02A13">
                <w:rPr>
                  <w:rFonts w:eastAsia="Times New Roman"/>
                  <w:i/>
                  <w:sz w:val="20"/>
                  <w:szCs w:val="20"/>
                  <w:lang w:val="en-US" w:eastAsia="pt-BR"/>
                  <w:rPrChange w:id="2868" w:author="Ryan Lemos" w:date="2019-08-07T19:31:00Z">
                    <w:rPr>
                      <w:rFonts w:eastAsia="Times New Roman"/>
                      <w:i/>
                      <w:sz w:val="20"/>
                      <w:szCs w:val="20"/>
                      <w:lang w:eastAsia="pt-BR"/>
                    </w:rPr>
                  </w:rPrChange>
                </w:rPr>
                <w:delText>release</w:delText>
              </w:r>
            </w:del>
          </w:p>
        </w:tc>
        <w:tc>
          <w:tcPr>
            <w:tcW w:w="300" w:type="pct"/>
            <w:shd w:val="clear" w:color="auto" w:fill="7F7F7F"/>
            <w:noWrap/>
            <w:hideMark/>
          </w:tcPr>
          <w:p w14:paraId="565F1276" w14:textId="77777777" w:rsidR="003335C4" w:rsidRPr="009A2E13" w:rsidDel="00B02A13" w:rsidRDefault="003335C4" w:rsidP="00C23846">
            <w:pPr>
              <w:spacing w:line="240" w:lineRule="auto"/>
              <w:ind w:firstLine="0"/>
              <w:jc w:val="center"/>
              <w:rPr>
                <w:del w:id="2869" w:author="Ryan Lemos" w:date="2019-03-02T08:40:00Z"/>
                <w:rFonts w:eastAsia="Times New Roman"/>
                <w:color w:val="000000"/>
                <w:sz w:val="20"/>
                <w:szCs w:val="20"/>
                <w:lang w:val="en-US" w:eastAsia="pt-BR"/>
                <w:rPrChange w:id="2870" w:author="Ryan Lemos" w:date="2019-08-07T19:31:00Z">
                  <w:rPr>
                    <w:del w:id="2871" w:author="Ryan Lemos" w:date="2019-03-02T08:40:00Z"/>
                    <w:rFonts w:eastAsia="Times New Roman"/>
                    <w:color w:val="000000"/>
                    <w:sz w:val="20"/>
                    <w:szCs w:val="20"/>
                    <w:lang w:eastAsia="pt-BR"/>
                  </w:rPr>
                </w:rPrChange>
              </w:rPr>
            </w:pPr>
            <w:del w:id="2872" w:author="Ryan Lemos" w:date="2019-03-02T08:40:00Z">
              <w:r w:rsidRPr="009A2E13" w:rsidDel="00B02A13">
                <w:rPr>
                  <w:rFonts w:eastAsia="Times New Roman"/>
                  <w:color w:val="000000"/>
                  <w:sz w:val="20"/>
                  <w:szCs w:val="20"/>
                  <w:lang w:val="en-US" w:eastAsia="pt-BR"/>
                  <w:rPrChange w:id="2873" w:author="Ryan Lemos" w:date="2019-08-07T19:31:00Z">
                    <w:rPr>
                      <w:rFonts w:eastAsia="Times New Roman"/>
                      <w:color w:val="000000"/>
                      <w:sz w:val="20"/>
                      <w:szCs w:val="20"/>
                      <w:lang w:eastAsia="pt-BR"/>
                    </w:rPr>
                  </w:rPrChange>
                </w:rPr>
                <w:delText> </w:delText>
              </w:r>
            </w:del>
          </w:p>
        </w:tc>
        <w:tc>
          <w:tcPr>
            <w:tcW w:w="301" w:type="pct"/>
            <w:shd w:val="clear" w:color="auto" w:fill="7F7F7F"/>
            <w:noWrap/>
            <w:hideMark/>
          </w:tcPr>
          <w:p w14:paraId="18541E19" w14:textId="77777777" w:rsidR="003335C4" w:rsidRPr="009A2E13" w:rsidDel="00B02A13" w:rsidRDefault="003335C4" w:rsidP="00C23846">
            <w:pPr>
              <w:spacing w:line="240" w:lineRule="auto"/>
              <w:ind w:firstLine="0"/>
              <w:jc w:val="center"/>
              <w:rPr>
                <w:del w:id="2874" w:author="Ryan Lemos" w:date="2019-03-02T08:40:00Z"/>
                <w:rFonts w:eastAsia="Times New Roman"/>
                <w:color w:val="000000"/>
                <w:sz w:val="20"/>
                <w:szCs w:val="20"/>
                <w:lang w:val="en-US" w:eastAsia="pt-BR"/>
                <w:rPrChange w:id="2875" w:author="Ryan Lemos" w:date="2019-08-07T19:31:00Z">
                  <w:rPr>
                    <w:del w:id="2876" w:author="Ryan Lemos" w:date="2019-03-02T08:40:00Z"/>
                    <w:rFonts w:eastAsia="Times New Roman"/>
                    <w:color w:val="000000"/>
                    <w:sz w:val="20"/>
                    <w:szCs w:val="20"/>
                    <w:lang w:eastAsia="pt-BR"/>
                  </w:rPr>
                </w:rPrChange>
              </w:rPr>
            </w:pPr>
            <w:del w:id="2877" w:author="Ryan Lemos" w:date="2019-03-02T08:40:00Z">
              <w:r w:rsidRPr="009A2E13" w:rsidDel="00B02A13">
                <w:rPr>
                  <w:rFonts w:eastAsia="Times New Roman"/>
                  <w:color w:val="000000"/>
                  <w:sz w:val="20"/>
                  <w:szCs w:val="20"/>
                  <w:lang w:val="en-US" w:eastAsia="pt-BR"/>
                  <w:rPrChange w:id="2878" w:author="Ryan Lemos" w:date="2019-08-07T19:31:00Z">
                    <w:rPr>
                      <w:rFonts w:eastAsia="Times New Roman"/>
                      <w:color w:val="000000"/>
                      <w:sz w:val="20"/>
                      <w:szCs w:val="20"/>
                      <w:lang w:eastAsia="pt-BR"/>
                    </w:rPr>
                  </w:rPrChange>
                </w:rPr>
                <w:delText> </w:delText>
              </w:r>
            </w:del>
          </w:p>
        </w:tc>
        <w:tc>
          <w:tcPr>
            <w:tcW w:w="376" w:type="pct"/>
            <w:shd w:val="clear" w:color="auto" w:fill="auto"/>
            <w:noWrap/>
            <w:hideMark/>
          </w:tcPr>
          <w:p w14:paraId="6E1367C4" w14:textId="77777777" w:rsidR="003335C4" w:rsidRPr="009A2E13" w:rsidDel="00B02A13" w:rsidRDefault="003335C4" w:rsidP="00C23846">
            <w:pPr>
              <w:spacing w:line="240" w:lineRule="auto"/>
              <w:ind w:firstLine="0"/>
              <w:jc w:val="center"/>
              <w:rPr>
                <w:del w:id="2879" w:author="Ryan Lemos" w:date="2019-03-02T08:40:00Z"/>
                <w:rFonts w:eastAsia="Times New Roman"/>
                <w:color w:val="000000"/>
                <w:sz w:val="20"/>
                <w:szCs w:val="20"/>
                <w:lang w:val="en-US" w:eastAsia="pt-BR"/>
                <w:rPrChange w:id="2880" w:author="Ryan Lemos" w:date="2019-08-07T19:31:00Z">
                  <w:rPr>
                    <w:del w:id="2881" w:author="Ryan Lemos" w:date="2019-03-02T08:40:00Z"/>
                    <w:rFonts w:eastAsia="Times New Roman"/>
                    <w:color w:val="000000"/>
                    <w:sz w:val="20"/>
                    <w:szCs w:val="20"/>
                    <w:lang w:eastAsia="pt-BR"/>
                  </w:rPr>
                </w:rPrChange>
              </w:rPr>
            </w:pPr>
            <w:del w:id="2882" w:author="Ryan Lemos" w:date="2019-03-02T08:40:00Z">
              <w:r w:rsidRPr="009A2E13" w:rsidDel="00B02A13">
                <w:rPr>
                  <w:rFonts w:eastAsia="Times New Roman"/>
                  <w:color w:val="000000"/>
                  <w:sz w:val="20"/>
                  <w:szCs w:val="20"/>
                  <w:lang w:val="en-US" w:eastAsia="pt-BR"/>
                  <w:rPrChange w:id="2883"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7980BD5D" w14:textId="77777777" w:rsidR="003335C4" w:rsidRPr="009A2E13" w:rsidDel="00B02A13" w:rsidRDefault="003335C4" w:rsidP="00C23846">
            <w:pPr>
              <w:spacing w:line="240" w:lineRule="auto"/>
              <w:ind w:firstLine="0"/>
              <w:jc w:val="center"/>
              <w:rPr>
                <w:del w:id="2884" w:author="Ryan Lemos" w:date="2019-03-02T08:40:00Z"/>
                <w:rFonts w:eastAsia="Times New Roman"/>
                <w:color w:val="000000"/>
                <w:sz w:val="20"/>
                <w:szCs w:val="20"/>
                <w:lang w:val="en-US" w:eastAsia="pt-BR"/>
                <w:rPrChange w:id="2885" w:author="Ryan Lemos" w:date="2019-08-07T19:31:00Z">
                  <w:rPr>
                    <w:del w:id="2886" w:author="Ryan Lemos" w:date="2019-03-02T08:40:00Z"/>
                    <w:rFonts w:eastAsia="Times New Roman"/>
                    <w:color w:val="000000"/>
                    <w:sz w:val="20"/>
                    <w:szCs w:val="20"/>
                    <w:lang w:eastAsia="pt-BR"/>
                  </w:rPr>
                </w:rPrChange>
              </w:rPr>
            </w:pPr>
            <w:del w:id="2887" w:author="Ryan Lemos" w:date="2019-03-02T08:40:00Z">
              <w:r w:rsidRPr="009A2E13" w:rsidDel="00B02A13">
                <w:rPr>
                  <w:rFonts w:eastAsia="Times New Roman"/>
                  <w:color w:val="000000"/>
                  <w:sz w:val="20"/>
                  <w:szCs w:val="20"/>
                  <w:lang w:val="en-US" w:eastAsia="pt-BR"/>
                  <w:rPrChange w:id="2888"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5AEDA008" w14:textId="77777777" w:rsidR="003335C4" w:rsidRPr="009A2E13" w:rsidDel="00B02A13" w:rsidRDefault="003335C4" w:rsidP="00C23846">
            <w:pPr>
              <w:spacing w:line="240" w:lineRule="auto"/>
              <w:ind w:firstLine="0"/>
              <w:jc w:val="center"/>
              <w:rPr>
                <w:del w:id="2889" w:author="Ryan Lemos" w:date="2019-03-02T08:40:00Z"/>
                <w:rFonts w:eastAsia="Times New Roman"/>
                <w:color w:val="000000"/>
                <w:sz w:val="20"/>
                <w:szCs w:val="20"/>
                <w:lang w:val="en-US" w:eastAsia="pt-BR"/>
                <w:rPrChange w:id="2890" w:author="Ryan Lemos" w:date="2019-08-07T19:31:00Z">
                  <w:rPr>
                    <w:del w:id="2891" w:author="Ryan Lemos" w:date="2019-03-02T08:40:00Z"/>
                    <w:rFonts w:eastAsia="Times New Roman"/>
                    <w:color w:val="000000"/>
                    <w:sz w:val="20"/>
                    <w:szCs w:val="20"/>
                    <w:lang w:eastAsia="pt-BR"/>
                  </w:rPr>
                </w:rPrChange>
              </w:rPr>
            </w:pPr>
            <w:del w:id="2892" w:author="Ryan Lemos" w:date="2019-03-02T08:40:00Z">
              <w:r w:rsidRPr="009A2E13" w:rsidDel="00B02A13">
                <w:rPr>
                  <w:rFonts w:eastAsia="Times New Roman"/>
                  <w:color w:val="000000"/>
                  <w:sz w:val="20"/>
                  <w:szCs w:val="20"/>
                  <w:lang w:val="en-US" w:eastAsia="pt-BR"/>
                  <w:rPrChange w:id="2893" w:author="Ryan Lemos" w:date="2019-08-07T19:31:00Z">
                    <w:rPr>
                      <w:rFonts w:eastAsia="Times New Roman"/>
                      <w:color w:val="000000"/>
                      <w:sz w:val="20"/>
                      <w:szCs w:val="20"/>
                      <w:lang w:eastAsia="pt-BR"/>
                    </w:rPr>
                  </w:rPrChange>
                </w:rPr>
                <w:delText> </w:delText>
              </w:r>
            </w:del>
          </w:p>
        </w:tc>
        <w:tc>
          <w:tcPr>
            <w:tcW w:w="265" w:type="pct"/>
            <w:shd w:val="clear" w:color="auto" w:fill="auto"/>
            <w:noWrap/>
            <w:hideMark/>
          </w:tcPr>
          <w:p w14:paraId="69212780" w14:textId="77777777" w:rsidR="003335C4" w:rsidRPr="009A2E13" w:rsidDel="00B02A13" w:rsidRDefault="003335C4" w:rsidP="00C23846">
            <w:pPr>
              <w:spacing w:line="240" w:lineRule="auto"/>
              <w:ind w:firstLine="0"/>
              <w:jc w:val="center"/>
              <w:rPr>
                <w:del w:id="2894" w:author="Ryan Lemos" w:date="2019-03-02T08:40:00Z"/>
                <w:rFonts w:eastAsia="Times New Roman"/>
                <w:color w:val="000000"/>
                <w:sz w:val="20"/>
                <w:szCs w:val="20"/>
                <w:lang w:val="en-US" w:eastAsia="pt-BR"/>
                <w:rPrChange w:id="2895" w:author="Ryan Lemos" w:date="2019-08-07T19:31:00Z">
                  <w:rPr>
                    <w:del w:id="2896" w:author="Ryan Lemos" w:date="2019-03-02T08:40:00Z"/>
                    <w:rFonts w:eastAsia="Times New Roman"/>
                    <w:color w:val="000000"/>
                    <w:sz w:val="20"/>
                    <w:szCs w:val="20"/>
                    <w:lang w:eastAsia="pt-BR"/>
                  </w:rPr>
                </w:rPrChange>
              </w:rPr>
            </w:pPr>
            <w:del w:id="2897" w:author="Ryan Lemos" w:date="2019-03-02T08:40:00Z">
              <w:r w:rsidRPr="009A2E13" w:rsidDel="00B02A13">
                <w:rPr>
                  <w:rFonts w:eastAsia="Times New Roman"/>
                  <w:color w:val="000000"/>
                  <w:sz w:val="20"/>
                  <w:szCs w:val="20"/>
                  <w:lang w:val="en-US" w:eastAsia="pt-BR"/>
                  <w:rPrChange w:id="2898" w:author="Ryan Lemos" w:date="2019-08-07T19:31:00Z">
                    <w:rPr>
                      <w:rFonts w:eastAsia="Times New Roman"/>
                      <w:color w:val="000000"/>
                      <w:sz w:val="20"/>
                      <w:szCs w:val="20"/>
                      <w:lang w:eastAsia="pt-BR"/>
                    </w:rPr>
                  </w:rPrChange>
                </w:rPr>
                <w:delText> </w:delText>
              </w:r>
            </w:del>
          </w:p>
        </w:tc>
        <w:tc>
          <w:tcPr>
            <w:tcW w:w="315" w:type="pct"/>
            <w:shd w:val="clear" w:color="auto" w:fill="auto"/>
            <w:noWrap/>
            <w:hideMark/>
          </w:tcPr>
          <w:p w14:paraId="37F5361D" w14:textId="77777777" w:rsidR="003335C4" w:rsidRPr="009A2E13" w:rsidDel="00B02A13" w:rsidRDefault="003335C4" w:rsidP="00C23846">
            <w:pPr>
              <w:spacing w:line="240" w:lineRule="auto"/>
              <w:ind w:firstLine="0"/>
              <w:jc w:val="center"/>
              <w:rPr>
                <w:del w:id="2899" w:author="Ryan Lemos" w:date="2019-03-02T08:40:00Z"/>
                <w:rFonts w:eastAsia="Times New Roman"/>
                <w:color w:val="000000"/>
                <w:sz w:val="20"/>
                <w:szCs w:val="20"/>
                <w:lang w:val="en-US" w:eastAsia="pt-BR"/>
                <w:rPrChange w:id="2900" w:author="Ryan Lemos" w:date="2019-08-07T19:31:00Z">
                  <w:rPr>
                    <w:del w:id="2901" w:author="Ryan Lemos" w:date="2019-03-02T08:40:00Z"/>
                    <w:rFonts w:eastAsia="Times New Roman"/>
                    <w:color w:val="000000"/>
                    <w:sz w:val="20"/>
                    <w:szCs w:val="20"/>
                    <w:lang w:eastAsia="pt-BR"/>
                  </w:rPr>
                </w:rPrChange>
              </w:rPr>
            </w:pPr>
            <w:del w:id="2902" w:author="Ryan Lemos" w:date="2019-03-02T08:40:00Z">
              <w:r w:rsidRPr="009A2E13" w:rsidDel="00B02A13">
                <w:rPr>
                  <w:rFonts w:eastAsia="Times New Roman"/>
                  <w:color w:val="000000"/>
                  <w:sz w:val="20"/>
                  <w:szCs w:val="20"/>
                  <w:lang w:val="en-US" w:eastAsia="pt-BR"/>
                  <w:rPrChange w:id="2903" w:author="Ryan Lemos" w:date="2019-08-07T19:31:00Z">
                    <w:rPr>
                      <w:rFonts w:eastAsia="Times New Roman"/>
                      <w:color w:val="000000"/>
                      <w:sz w:val="20"/>
                      <w:szCs w:val="20"/>
                      <w:lang w:eastAsia="pt-BR"/>
                    </w:rPr>
                  </w:rPrChange>
                </w:rPr>
                <w:delText> </w:delText>
              </w:r>
            </w:del>
          </w:p>
        </w:tc>
        <w:tc>
          <w:tcPr>
            <w:tcW w:w="317" w:type="pct"/>
            <w:shd w:val="clear" w:color="auto" w:fill="auto"/>
            <w:noWrap/>
            <w:hideMark/>
          </w:tcPr>
          <w:p w14:paraId="5529BD7E" w14:textId="77777777" w:rsidR="003335C4" w:rsidRPr="009A2E13" w:rsidDel="00B02A13" w:rsidRDefault="003335C4" w:rsidP="00C23846">
            <w:pPr>
              <w:spacing w:line="240" w:lineRule="auto"/>
              <w:ind w:firstLine="0"/>
              <w:jc w:val="center"/>
              <w:rPr>
                <w:del w:id="2904" w:author="Ryan Lemos" w:date="2019-03-02T08:40:00Z"/>
                <w:rFonts w:eastAsia="Times New Roman"/>
                <w:color w:val="000000"/>
                <w:sz w:val="20"/>
                <w:szCs w:val="20"/>
                <w:lang w:val="en-US" w:eastAsia="pt-BR"/>
                <w:rPrChange w:id="2905" w:author="Ryan Lemos" w:date="2019-08-07T19:31:00Z">
                  <w:rPr>
                    <w:del w:id="2906" w:author="Ryan Lemos" w:date="2019-03-02T08:40:00Z"/>
                    <w:rFonts w:eastAsia="Times New Roman"/>
                    <w:color w:val="000000"/>
                    <w:sz w:val="20"/>
                    <w:szCs w:val="20"/>
                    <w:lang w:eastAsia="pt-BR"/>
                  </w:rPr>
                </w:rPrChange>
              </w:rPr>
            </w:pPr>
            <w:del w:id="2907" w:author="Ryan Lemos" w:date="2019-03-02T08:40:00Z">
              <w:r w:rsidRPr="009A2E13" w:rsidDel="00B02A13">
                <w:rPr>
                  <w:rFonts w:eastAsia="Times New Roman"/>
                  <w:color w:val="000000"/>
                  <w:sz w:val="20"/>
                  <w:szCs w:val="20"/>
                  <w:lang w:val="en-US" w:eastAsia="pt-BR"/>
                  <w:rPrChange w:id="2908" w:author="Ryan Lemos" w:date="2019-08-07T19:31:00Z">
                    <w:rPr>
                      <w:rFonts w:eastAsia="Times New Roman"/>
                      <w:color w:val="000000"/>
                      <w:sz w:val="20"/>
                      <w:szCs w:val="20"/>
                      <w:lang w:eastAsia="pt-BR"/>
                    </w:rPr>
                  </w:rPrChange>
                </w:rPr>
                <w:delText> </w:delText>
              </w:r>
            </w:del>
          </w:p>
        </w:tc>
        <w:tc>
          <w:tcPr>
            <w:tcW w:w="261" w:type="pct"/>
            <w:shd w:val="clear" w:color="auto" w:fill="auto"/>
            <w:noWrap/>
            <w:hideMark/>
          </w:tcPr>
          <w:p w14:paraId="3D576523" w14:textId="77777777" w:rsidR="003335C4" w:rsidRPr="009A2E13" w:rsidDel="00B02A13" w:rsidRDefault="003335C4" w:rsidP="00C23846">
            <w:pPr>
              <w:spacing w:line="240" w:lineRule="auto"/>
              <w:ind w:firstLine="0"/>
              <w:jc w:val="center"/>
              <w:rPr>
                <w:del w:id="2909" w:author="Ryan Lemos" w:date="2019-03-02T08:40:00Z"/>
                <w:rFonts w:eastAsia="Times New Roman"/>
                <w:color w:val="000000"/>
                <w:sz w:val="20"/>
                <w:szCs w:val="20"/>
                <w:lang w:val="en-US" w:eastAsia="pt-BR"/>
                <w:rPrChange w:id="2910" w:author="Ryan Lemos" w:date="2019-08-07T19:31:00Z">
                  <w:rPr>
                    <w:del w:id="2911" w:author="Ryan Lemos" w:date="2019-03-02T08:40:00Z"/>
                    <w:rFonts w:eastAsia="Times New Roman"/>
                    <w:color w:val="000000"/>
                    <w:sz w:val="20"/>
                    <w:szCs w:val="20"/>
                    <w:lang w:eastAsia="pt-BR"/>
                  </w:rPr>
                </w:rPrChange>
              </w:rPr>
            </w:pPr>
            <w:del w:id="2912" w:author="Ryan Lemos" w:date="2019-03-02T08:40:00Z">
              <w:r w:rsidRPr="009A2E13" w:rsidDel="00B02A13">
                <w:rPr>
                  <w:rFonts w:eastAsia="Times New Roman"/>
                  <w:color w:val="000000"/>
                  <w:sz w:val="20"/>
                  <w:szCs w:val="20"/>
                  <w:lang w:val="en-US" w:eastAsia="pt-BR"/>
                  <w:rPrChange w:id="2913" w:author="Ryan Lemos" w:date="2019-08-07T19:31:00Z">
                    <w:rPr>
                      <w:rFonts w:eastAsia="Times New Roman"/>
                      <w:color w:val="000000"/>
                      <w:sz w:val="20"/>
                      <w:szCs w:val="20"/>
                      <w:lang w:eastAsia="pt-BR"/>
                    </w:rPr>
                  </w:rPrChange>
                </w:rPr>
                <w:delText> </w:delText>
              </w:r>
            </w:del>
          </w:p>
        </w:tc>
      </w:tr>
      <w:tr w:rsidR="008F6CAC" w:rsidRPr="00134BC2" w:rsidDel="00B02A13" w14:paraId="5C063373" w14:textId="77777777" w:rsidTr="00C23846">
        <w:trPr>
          <w:trHeight w:val="671"/>
          <w:del w:id="2914" w:author="Ryan Lemos" w:date="2019-03-02T08:40:00Z"/>
        </w:trPr>
        <w:tc>
          <w:tcPr>
            <w:tcW w:w="393" w:type="pct"/>
            <w:vMerge/>
            <w:shd w:val="clear" w:color="auto" w:fill="auto"/>
          </w:tcPr>
          <w:p w14:paraId="2ACA5A61" w14:textId="77777777" w:rsidR="003335C4" w:rsidRPr="009A2E13" w:rsidDel="00B02A13" w:rsidRDefault="003335C4" w:rsidP="00C23846">
            <w:pPr>
              <w:spacing w:line="240" w:lineRule="auto"/>
              <w:ind w:firstLine="0"/>
              <w:jc w:val="center"/>
              <w:rPr>
                <w:del w:id="2915" w:author="Ryan Lemos" w:date="2019-03-02T08:40:00Z"/>
                <w:rFonts w:eastAsia="Times New Roman"/>
                <w:sz w:val="20"/>
                <w:szCs w:val="20"/>
                <w:lang w:val="en-US" w:eastAsia="pt-BR"/>
                <w:rPrChange w:id="2916" w:author="Ryan Lemos" w:date="2019-08-07T19:31:00Z">
                  <w:rPr>
                    <w:del w:id="2917" w:author="Ryan Lemos" w:date="2019-03-02T08:40:00Z"/>
                    <w:rFonts w:eastAsia="Times New Roman"/>
                    <w:sz w:val="20"/>
                    <w:szCs w:val="20"/>
                    <w:lang w:eastAsia="pt-BR"/>
                  </w:rPr>
                </w:rPrChange>
              </w:rPr>
            </w:pPr>
          </w:p>
        </w:tc>
        <w:tc>
          <w:tcPr>
            <w:tcW w:w="1840" w:type="pct"/>
            <w:shd w:val="clear" w:color="auto" w:fill="auto"/>
            <w:vAlign w:val="center"/>
            <w:hideMark/>
          </w:tcPr>
          <w:p w14:paraId="2FFA0C16" w14:textId="77777777" w:rsidR="003335C4" w:rsidRPr="009A2E13" w:rsidDel="00B02A13" w:rsidRDefault="003335C4" w:rsidP="00C23846">
            <w:pPr>
              <w:spacing w:line="240" w:lineRule="auto"/>
              <w:ind w:firstLine="0"/>
              <w:jc w:val="center"/>
              <w:rPr>
                <w:del w:id="2918" w:author="Ryan Lemos" w:date="2019-03-02T08:40:00Z"/>
                <w:rFonts w:eastAsia="Times New Roman"/>
                <w:sz w:val="20"/>
                <w:szCs w:val="20"/>
                <w:lang w:val="en-US" w:eastAsia="pt-BR"/>
                <w:rPrChange w:id="2919" w:author="Ryan Lemos" w:date="2019-08-07T19:31:00Z">
                  <w:rPr>
                    <w:del w:id="2920" w:author="Ryan Lemos" w:date="2019-03-02T08:40:00Z"/>
                    <w:rFonts w:eastAsia="Times New Roman"/>
                    <w:sz w:val="20"/>
                    <w:szCs w:val="20"/>
                    <w:lang w:eastAsia="pt-BR"/>
                  </w:rPr>
                </w:rPrChange>
              </w:rPr>
            </w:pPr>
            <w:del w:id="2921" w:author="Ryan Lemos" w:date="2019-03-02T08:40:00Z">
              <w:r w:rsidRPr="009A2E13" w:rsidDel="00B02A13">
                <w:rPr>
                  <w:rFonts w:eastAsia="Times New Roman"/>
                  <w:sz w:val="20"/>
                  <w:szCs w:val="20"/>
                  <w:lang w:val="en-US" w:eastAsia="pt-BR"/>
                  <w:rPrChange w:id="2922" w:author="Ryan Lemos" w:date="2019-08-07T19:31:00Z">
                    <w:rPr>
                      <w:rFonts w:eastAsia="Times New Roman"/>
                      <w:sz w:val="20"/>
                      <w:szCs w:val="20"/>
                      <w:lang w:eastAsia="pt-BR"/>
                    </w:rPr>
                  </w:rPrChange>
                </w:rPr>
                <w:delText>Reuniões com o cliente para retiradas de dúvidas acerca das funcionalidades</w:delText>
              </w:r>
              <w:r w:rsidR="00B334A9" w:rsidRPr="009A2E13" w:rsidDel="00B02A13">
                <w:rPr>
                  <w:rFonts w:eastAsia="Times New Roman"/>
                  <w:sz w:val="20"/>
                  <w:szCs w:val="20"/>
                  <w:lang w:val="en-US" w:eastAsia="pt-BR"/>
                  <w:rPrChange w:id="2923" w:author="Ryan Lemos" w:date="2019-08-07T19:31:00Z">
                    <w:rPr>
                      <w:rFonts w:eastAsia="Times New Roman"/>
                      <w:sz w:val="20"/>
                      <w:szCs w:val="20"/>
                      <w:lang w:eastAsia="pt-BR"/>
                    </w:rPr>
                  </w:rPrChange>
                </w:rPr>
                <w:delText xml:space="preserve"> e confecção dos testes de aceitação de estórias</w:delText>
              </w:r>
              <w:r w:rsidRPr="009A2E13" w:rsidDel="00B02A13">
                <w:rPr>
                  <w:rFonts w:eastAsia="Times New Roman"/>
                  <w:sz w:val="20"/>
                  <w:szCs w:val="20"/>
                  <w:lang w:val="en-US" w:eastAsia="pt-BR"/>
                  <w:rPrChange w:id="2924" w:author="Ryan Lemos" w:date="2019-08-07T19:31:00Z">
                    <w:rPr>
                      <w:rFonts w:eastAsia="Times New Roman"/>
                      <w:sz w:val="20"/>
                      <w:szCs w:val="20"/>
                      <w:lang w:eastAsia="pt-BR"/>
                    </w:rPr>
                  </w:rPrChange>
                </w:rPr>
                <w:delText xml:space="preserve"> do primeiro </w:delText>
              </w:r>
              <w:r w:rsidRPr="009A2E13" w:rsidDel="00B02A13">
                <w:rPr>
                  <w:rFonts w:eastAsia="Times New Roman"/>
                  <w:i/>
                  <w:sz w:val="20"/>
                  <w:szCs w:val="20"/>
                  <w:lang w:val="en-US" w:eastAsia="pt-BR"/>
                  <w:rPrChange w:id="2925" w:author="Ryan Lemos" w:date="2019-08-07T19:31:00Z">
                    <w:rPr>
                      <w:rFonts w:eastAsia="Times New Roman"/>
                      <w:i/>
                      <w:sz w:val="20"/>
                      <w:szCs w:val="20"/>
                      <w:lang w:eastAsia="pt-BR"/>
                    </w:rPr>
                  </w:rPrChange>
                </w:rPr>
                <w:delText>release</w:delText>
              </w:r>
            </w:del>
          </w:p>
        </w:tc>
        <w:tc>
          <w:tcPr>
            <w:tcW w:w="300" w:type="pct"/>
            <w:shd w:val="clear" w:color="auto" w:fill="7F7F7F"/>
            <w:noWrap/>
            <w:hideMark/>
          </w:tcPr>
          <w:p w14:paraId="26AE8175" w14:textId="77777777" w:rsidR="003335C4" w:rsidRPr="009A2E13" w:rsidDel="00B02A13" w:rsidRDefault="003335C4" w:rsidP="00C23846">
            <w:pPr>
              <w:spacing w:line="240" w:lineRule="auto"/>
              <w:ind w:firstLine="0"/>
              <w:jc w:val="center"/>
              <w:rPr>
                <w:del w:id="2926" w:author="Ryan Lemos" w:date="2019-03-02T08:40:00Z"/>
                <w:rFonts w:eastAsia="Times New Roman"/>
                <w:color w:val="000000"/>
                <w:sz w:val="20"/>
                <w:szCs w:val="20"/>
                <w:lang w:val="en-US" w:eastAsia="pt-BR"/>
                <w:rPrChange w:id="2927" w:author="Ryan Lemos" w:date="2019-08-07T19:31:00Z">
                  <w:rPr>
                    <w:del w:id="2928" w:author="Ryan Lemos" w:date="2019-03-02T08:40:00Z"/>
                    <w:rFonts w:eastAsia="Times New Roman"/>
                    <w:color w:val="000000"/>
                    <w:sz w:val="20"/>
                    <w:szCs w:val="20"/>
                    <w:lang w:eastAsia="pt-BR"/>
                  </w:rPr>
                </w:rPrChange>
              </w:rPr>
            </w:pPr>
            <w:del w:id="2929" w:author="Ryan Lemos" w:date="2019-03-02T08:40:00Z">
              <w:r w:rsidRPr="009A2E13" w:rsidDel="00B02A13">
                <w:rPr>
                  <w:rFonts w:eastAsia="Times New Roman"/>
                  <w:color w:val="000000"/>
                  <w:sz w:val="20"/>
                  <w:szCs w:val="20"/>
                  <w:lang w:val="en-US" w:eastAsia="pt-BR"/>
                  <w:rPrChange w:id="2930" w:author="Ryan Lemos" w:date="2019-08-07T19:31:00Z">
                    <w:rPr>
                      <w:rFonts w:eastAsia="Times New Roman"/>
                      <w:color w:val="000000"/>
                      <w:sz w:val="20"/>
                      <w:szCs w:val="20"/>
                      <w:lang w:eastAsia="pt-BR"/>
                    </w:rPr>
                  </w:rPrChange>
                </w:rPr>
                <w:delText> </w:delText>
              </w:r>
            </w:del>
          </w:p>
        </w:tc>
        <w:tc>
          <w:tcPr>
            <w:tcW w:w="301" w:type="pct"/>
            <w:shd w:val="clear" w:color="auto" w:fill="7F7F7F"/>
            <w:noWrap/>
            <w:hideMark/>
          </w:tcPr>
          <w:p w14:paraId="0FA93AB3" w14:textId="77777777" w:rsidR="003335C4" w:rsidRPr="009A2E13" w:rsidDel="00B02A13" w:rsidRDefault="003335C4" w:rsidP="00C23846">
            <w:pPr>
              <w:spacing w:line="240" w:lineRule="auto"/>
              <w:ind w:firstLine="0"/>
              <w:jc w:val="center"/>
              <w:rPr>
                <w:del w:id="2931" w:author="Ryan Lemos" w:date="2019-03-02T08:40:00Z"/>
                <w:rFonts w:eastAsia="Times New Roman"/>
                <w:color w:val="000000"/>
                <w:sz w:val="20"/>
                <w:szCs w:val="20"/>
                <w:lang w:val="en-US" w:eastAsia="pt-BR"/>
                <w:rPrChange w:id="2932" w:author="Ryan Lemos" w:date="2019-08-07T19:31:00Z">
                  <w:rPr>
                    <w:del w:id="2933" w:author="Ryan Lemos" w:date="2019-03-02T08:40:00Z"/>
                    <w:rFonts w:eastAsia="Times New Roman"/>
                    <w:color w:val="000000"/>
                    <w:sz w:val="20"/>
                    <w:szCs w:val="20"/>
                    <w:lang w:eastAsia="pt-BR"/>
                  </w:rPr>
                </w:rPrChange>
              </w:rPr>
            </w:pPr>
            <w:del w:id="2934" w:author="Ryan Lemos" w:date="2019-03-02T08:40:00Z">
              <w:r w:rsidRPr="009A2E13" w:rsidDel="00B02A13">
                <w:rPr>
                  <w:rFonts w:eastAsia="Times New Roman"/>
                  <w:color w:val="000000"/>
                  <w:sz w:val="20"/>
                  <w:szCs w:val="20"/>
                  <w:lang w:val="en-US" w:eastAsia="pt-BR"/>
                  <w:rPrChange w:id="2935" w:author="Ryan Lemos" w:date="2019-08-07T19:31:00Z">
                    <w:rPr>
                      <w:rFonts w:eastAsia="Times New Roman"/>
                      <w:color w:val="000000"/>
                      <w:sz w:val="20"/>
                      <w:szCs w:val="20"/>
                      <w:lang w:eastAsia="pt-BR"/>
                    </w:rPr>
                  </w:rPrChange>
                </w:rPr>
                <w:delText> </w:delText>
              </w:r>
            </w:del>
          </w:p>
        </w:tc>
        <w:tc>
          <w:tcPr>
            <w:tcW w:w="376" w:type="pct"/>
            <w:shd w:val="clear" w:color="auto" w:fill="auto"/>
            <w:noWrap/>
            <w:hideMark/>
          </w:tcPr>
          <w:p w14:paraId="6A3DACA8" w14:textId="77777777" w:rsidR="003335C4" w:rsidRPr="009A2E13" w:rsidDel="00B02A13" w:rsidRDefault="003335C4" w:rsidP="00C23846">
            <w:pPr>
              <w:spacing w:line="240" w:lineRule="auto"/>
              <w:ind w:firstLine="0"/>
              <w:jc w:val="center"/>
              <w:rPr>
                <w:del w:id="2936" w:author="Ryan Lemos" w:date="2019-03-02T08:40:00Z"/>
                <w:rFonts w:eastAsia="Times New Roman"/>
                <w:color w:val="000000"/>
                <w:sz w:val="20"/>
                <w:szCs w:val="20"/>
                <w:lang w:val="en-US" w:eastAsia="pt-BR"/>
                <w:rPrChange w:id="2937" w:author="Ryan Lemos" w:date="2019-08-07T19:31:00Z">
                  <w:rPr>
                    <w:del w:id="2938" w:author="Ryan Lemos" w:date="2019-03-02T08:40:00Z"/>
                    <w:rFonts w:eastAsia="Times New Roman"/>
                    <w:color w:val="000000"/>
                    <w:sz w:val="20"/>
                    <w:szCs w:val="20"/>
                    <w:lang w:eastAsia="pt-BR"/>
                  </w:rPr>
                </w:rPrChange>
              </w:rPr>
            </w:pPr>
            <w:del w:id="2939" w:author="Ryan Lemos" w:date="2019-03-02T08:40:00Z">
              <w:r w:rsidRPr="009A2E13" w:rsidDel="00B02A13">
                <w:rPr>
                  <w:rFonts w:eastAsia="Times New Roman"/>
                  <w:color w:val="000000"/>
                  <w:sz w:val="20"/>
                  <w:szCs w:val="20"/>
                  <w:lang w:val="en-US" w:eastAsia="pt-BR"/>
                  <w:rPrChange w:id="2940"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5B159BBF" w14:textId="77777777" w:rsidR="003335C4" w:rsidRPr="009A2E13" w:rsidDel="00B02A13" w:rsidRDefault="003335C4" w:rsidP="00C23846">
            <w:pPr>
              <w:spacing w:line="240" w:lineRule="auto"/>
              <w:ind w:firstLine="0"/>
              <w:jc w:val="center"/>
              <w:rPr>
                <w:del w:id="2941" w:author="Ryan Lemos" w:date="2019-03-02T08:40:00Z"/>
                <w:rFonts w:eastAsia="Times New Roman"/>
                <w:color w:val="000000"/>
                <w:sz w:val="20"/>
                <w:szCs w:val="20"/>
                <w:lang w:val="en-US" w:eastAsia="pt-BR"/>
                <w:rPrChange w:id="2942" w:author="Ryan Lemos" w:date="2019-08-07T19:31:00Z">
                  <w:rPr>
                    <w:del w:id="2943" w:author="Ryan Lemos" w:date="2019-03-02T08:40:00Z"/>
                    <w:rFonts w:eastAsia="Times New Roman"/>
                    <w:color w:val="000000"/>
                    <w:sz w:val="20"/>
                    <w:szCs w:val="20"/>
                    <w:lang w:eastAsia="pt-BR"/>
                  </w:rPr>
                </w:rPrChange>
              </w:rPr>
            </w:pPr>
            <w:del w:id="2944" w:author="Ryan Lemos" w:date="2019-03-02T08:40:00Z">
              <w:r w:rsidRPr="009A2E13" w:rsidDel="00B02A13">
                <w:rPr>
                  <w:rFonts w:eastAsia="Times New Roman"/>
                  <w:color w:val="000000"/>
                  <w:sz w:val="20"/>
                  <w:szCs w:val="20"/>
                  <w:lang w:val="en-US" w:eastAsia="pt-BR"/>
                  <w:rPrChange w:id="2945"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6704CBBF" w14:textId="77777777" w:rsidR="003335C4" w:rsidRPr="009A2E13" w:rsidDel="00B02A13" w:rsidRDefault="003335C4" w:rsidP="00C23846">
            <w:pPr>
              <w:spacing w:line="240" w:lineRule="auto"/>
              <w:ind w:firstLine="0"/>
              <w:jc w:val="center"/>
              <w:rPr>
                <w:del w:id="2946" w:author="Ryan Lemos" w:date="2019-03-02T08:40:00Z"/>
                <w:rFonts w:eastAsia="Times New Roman"/>
                <w:color w:val="000000"/>
                <w:sz w:val="20"/>
                <w:szCs w:val="20"/>
                <w:lang w:val="en-US" w:eastAsia="pt-BR"/>
                <w:rPrChange w:id="2947" w:author="Ryan Lemos" w:date="2019-08-07T19:31:00Z">
                  <w:rPr>
                    <w:del w:id="2948" w:author="Ryan Lemos" w:date="2019-03-02T08:40:00Z"/>
                    <w:rFonts w:eastAsia="Times New Roman"/>
                    <w:color w:val="000000"/>
                    <w:sz w:val="20"/>
                    <w:szCs w:val="20"/>
                    <w:lang w:eastAsia="pt-BR"/>
                  </w:rPr>
                </w:rPrChange>
              </w:rPr>
            </w:pPr>
            <w:del w:id="2949" w:author="Ryan Lemos" w:date="2019-03-02T08:40:00Z">
              <w:r w:rsidRPr="009A2E13" w:rsidDel="00B02A13">
                <w:rPr>
                  <w:rFonts w:eastAsia="Times New Roman"/>
                  <w:color w:val="000000"/>
                  <w:sz w:val="20"/>
                  <w:szCs w:val="20"/>
                  <w:lang w:val="en-US" w:eastAsia="pt-BR"/>
                  <w:rPrChange w:id="2950" w:author="Ryan Lemos" w:date="2019-08-07T19:31:00Z">
                    <w:rPr>
                      <w:rFonts w:eastAsia="Times New Roman"/>
                      <w:color w:val="000000"/>
                      <w:sz w:val="20"/>
                      <w:szCs w:val="20"/>
                      <w:lang w:eastAsia="pt-BR"/>
                    </w:rPr>
                  </w:rPrChange>
                </w:rPr>
                <w:delText> </w:delText>
              </w:r>
            </w:del>
          </w:p>
        </w:tc>
        <w:tc>
          <w:tcPr>
            <w:tcW w:w="265" w:type="pct"/>
            <w:shd w:val="clear" w:color="auto" w:fill="auto"/>
            <w:noWrap/>
            <w:hideMark/>
          </w:tcPr>
          <w:p w14:paraId="3E0944AA" w14:textId="77777777" w:rsidR="003335C4" w:rsidRPr="009A2E13" w:rsidDel="00B02A13" w:rsidRDefault="003335C4" w:rsidP="00C23846">
            <w:pPr>
              <w:spacing w:line="240" w:lineRule="auto"/>
              <w:ind w:firstLine="0"/>
              <w:jc w:val="center"/>
              <w:rPr>
                <w:del w:id="2951" w:author="Ryan Lemos" w:date="2019-03-02T08:40:00Z"/>
                <w:rFonts w:eastAsia="Times New Roman"/>
                <w:color w:val="000000"/>
                <w:sz w:val="20"/>
                <w:szCs w:val="20"/>
                <w:lang w:val="en-US" w:eastAsia="pt-BR"/>
                <w:rPrChange w:id="2952" w:author="Ryan Lemos" w:date="2019-08-07T19:31:00Z">
                  <w:rPr>
                    <w:del w:id="2953" w:author="Ryan Lemos" w:date="2019-03-02T08:40:00Z"/>
                    <w:rFonts w:eastAsia="Times New Roman"/>
                    <w:color w:val="000000"/>
                    <w:sz w:val="20"/>
                    <w:szCs w:val="20"/>
                    <w:lang w:eastAsia="pt-BR"/>
                  </w:rPr>
                </w:rPrChange>
              </w:rPr>
            </w:pPr>
            <w:del w:id="2954" w:author="Ryan Lemos" w:date="2019-03-02T08:40:00Z">
              <w:r w:rsidRPr="009A2E13" w:rsidDel="00B02A13">
                <w:rPr>
                  <w:rFonts w:eastAsia="Times New Roman"/>
                  <w:color w:val="000000"/>
                  <w:sz w:val="20"/>
                  <w:szCs w:val="20"/>
                  <w:lang w:val="en-US" w:eastAsia="pt-BR"/>
                  <w:rPrChange w:id="2955" w:author="Ryan Lemos" w:date="2019-08-07T19:31:00Z">
                    <w:rPr>
                      <w:rFonts w:eastAsia="Times New Roman"/>
                      <w:color w:val="000000"/>
                      <w:sz w:val="20"/>
                      <w:szCs w:val="20"/>
                      <w:lang w:eastAsia="pt-BR"/>
                    </w:rPr>
                  </w:rPrChange>
                </w:rPr>
                <w:delText> </w:delText>
              </w:r>
            </w:del>
          </w:p>
        </w:tc>
        <w:tc>
          <w:tcPr>
            <w:tcW w:w="315" w:type="pct"/>
            <w:shd w:val="clear" w:color="auto" w:fill="auto"/>
            <w:noWrap/>
            <w:hideMark/>
          </w:tcPr>
          <w:p w14:paraId="049C0547" w14:textId="77777777" w:rsidR="003335C4" w:rsidRPr="009A2E13" w:rsidDel="00B02A13" w:rsidRDefault="003335C4" w:rsidP="00C23846">
            <w:pPr>
              <w:spacing w:line="240" w:lineRule="auto"/>
              <w:ind w:firstLine="0"/>
              <w:jc w:val="center"/>
              <w:rPr>
                <w:del w:id="2956" w:author="Ryan Lemos" w:date="2019-03-02T08:40:00Z"/>
                <w:rFonts w:eastAsia="Times New Roman"/>
                <w:color w:val="000000"/>
                <w:sz w:val="20"/>
                <w:szCs w:val="20"/>
                <w:lang w:val="en-US" w:eastAsia="pt-BR"/>
                <w:rPrChange w:id="2957" w:author="Ryan Lemos" w:date="2019-08-07T19:31:00Z">
                  <w:rPr>
                    <w:del w:id="2958" w:author="Ryan Lemos" w:date="2019-03-02T08:40:00Z"/>
                    <w:rFonts w:eastAsia="Times New Roman"/>
                    <w:color w:val="000000"/>
                    <w:sz w:val="20"/>
                    <w:szCs w:val="20"/>
                    <w:lang w:eastAsia="pt-BR"/>
                  </w:rPr>
                </w:rPrChange>
              </w:rPr>
            </w:pPr>
            <w:del w:id="2959" w:author="Ryan Lemos" w:date="2019-03-02T08:40:00Z">
              <w:r w:rsidRPr="009A2E13" w:rsidDel="00B02A13">
                <w:rPr>
                  <w:rFonts w:eastAsia="Times New Roman"/>
                  <w:color w:val="000000"/>
                  <w:sz w:val="20"/>
                  <w:szCs w:val="20"/>
                  <w:lang w:val="en-US" w:eastAsia="pt-BR"/>
                  <w:rPrChange w:id="2960" w:author="Ryan Lemos" w:date="2019-08-07T19:31:00Z">
                    <w:rPr>
                      <w:rFonts w:eastAsia="Times New Roman"/>
                      <w:color w:val="000000"/>
                      <w:sz w:val="20"/>
                      <w:szCs w:val="20"/>
                      <w:lang w:eastAsia="pt-BR"/>
                    </w:rPr>
                  </w:rPrChange>
                </w:rPr>
                <w:delText> </w:delText>
              </w:r>
            </w:del>
          </w:p>
        </w:tc>
        <w:tc>
          <w:tcPr>
            <w:tcW w:w="317" w:type="pct"/>
            <w:shd w:val="clear" w:color="auto" w:fill="auto"/>
            <w:noWrap/>
            <w:hideMark/>
          </w:tcPr>
          <w:p w14:paraId="70832E43" w14:textId="77777777" w:rsidR="003335C4" w:rsidRPr="009A2E13" w:rsidDel="00B02A13" w:rsidRDefault="003335C4" w:rsidP="00C23846">
            <w:pPr>
              <w:spacing w:line="240" w:lineRule="auto"/>
              <w:ind w:firstLine="0"/>
              <w:jc w:val="center"/>
              <w:rPr>
                <w:del w:id="2961" w:author="Ryan Lemos" w:date="2019-03-02T08:40:00Z"/>
                <w:rFonts w:eastAsia="Times New Roman"/>
                <w:color w:val="000000"/>
                <w:sz w:val="20"/>
                <w:szCs w:val="20"/>
                <w:lang w:val="en-US" w:eastAsia="pt-BR"/>
                <w:rPrChange w:id="2962" w:author="Ryan Lemos" w:date="2019-08-07T19:31:00Z">
                  <w:rPr>
                    <w:del w:id="2963" w:author="Ryan Lemos" w:date="2019-03-02T08:40:00Z"/>
                    <w:rFonts w:eastAsia="Times New Roman"/>
                    <w:color w:val="000000"/>
                    <w:sz w:val="20"/>
                    <w:szCs w:val="20"/>
                    <w:lang w:eastAsia="pt-BR"/>
                  </w:rPr>
                </w:rPrChange>
              </w:rPr>
            </w:pPr>
            <w:del w:id="2964" w:author="Ryan Lemos" w:date="2019-03-02T08:40:00Z">
              <w:r w:rsidRPr="009A2E13" w:rsidDel="00B02A13">
                <w:rPr>
                  <w:rFonts w:eastAsia="Times New Roman"/>
                  <w:color w:val="000000"/>
                  <w:sz w:val="20"/>
                  <w:szCs w:val="20"/>
                  <w:lang w:val="en-US" w:eastAsia="pt-BR"/>
                  <w:rPrChange w:id="2965" w:author="Ryan Lemos" w:date="2019-08-07T19:31:00Z">
                    <w:rPr>
                      <w:rFonts w:eastAsia="Times New Roman"/>
                      <w:color w:val="000000"/>
                      <w:sz w:val="20"/>
                      <w:szCs w:val="20"/>
                      <w:lang w:eastAsia="pt-BR"/>
                    </w:rPr>
                  </w:rPrChange>
                </w:rPr>
                <w:delText> </w:delText>
              </w:r>
            </w:del>
          </w:p>
        </w:tc>
        <w:tc>
          <w:tcPr>
            <w:tcW w:w="261" w:type="pct"/>
            <w:shd w:val="clear" w:color="auto" w:fill="auto"/>
            <w:noWrap/>
            <w:hideMark/>
          </w:tcPr>
          <w:p w14:paraId="7392A664" w14:textId="77777777" w:rsidR="003335C4" w:rsidRPr="009A2E13" w:rsidDel="00B02A13" w:rsidRDefault="003335C4" w:rsidP="00C23846">
            <w:pPr>
              <w:spacing w:line="240" w:lineRule="auto"/>
              <w:ind w:firstLine="0"/>
              <w:jc w:val="center"/>
              <w:rPr>
                <w:del w:id="2966" w:author="Ryan Lemos" w:date="2019-03-02T08:40:00Z"/>
                <w:rFonts w:eastAsia="Times New Roman"/>
                <w:color w:val="000000"/>
                <w:sz w:val="20"/>
                <w:szCs w:val="20"/>
                <w:lang w:val="en-US" w:eastAsia="pt-BR"/>
                <w:rPrChange w:id="2967" w:author="Ryan Lemos" w:date="2019-08-07T19:31:00Z">
                  <w:rPr>
                    <w:del w:id="2968" w:author="Ryan Lemos" w:date="2019-03-02T08:40:00Z"/>
                    <w:rFonts w:eastAsia="Times New Roman"/>
                    <w:color w:val="000000"/>
                    <w:sz w:val="20"/>
                    <w:szCs w:val="20"/>
                    <w:lang w:eastAsia="pt-BR"/>
                  </w:rPr>
                </w:rPrChange>
              </w:rPr>
            </w:pPr>
            <w:del w:id="2969" w:author="Ryan Lemos" w:date="2019-03-02T08:40:00Z">
              <w:r w:rsidRPr="009A2E13" w:rsidDel="00B02A13">
                <w:rPr>
                  <w:rFonts w:eastAsia="Times New Roman"/>
                  <w:color w:val="000000"/>
                  <w:sz w:val="20"/>
                  <w:szCs w:val="20"/>
                  <w:lang w:val="en-US" w:eastAsia="pt-BR"/>
                  <w:rPrChange w:id="2970" w:author="Ryan Lemos" w:date="2019-08-07T19:31:00Z">
                    <w:rPr>
                      <w:rFonts w:eastAsia="Times New Roman"/>
                      <w:color w:val="000000"/>
                      <w:sz w:val="20"/>
                      <w:szCs w:val="20"/>
                      <w:lang w:eastAsia="pt-BR"/>
                    </w:rPr>
                  </w:rPrChange>
                </w:rPr>
                <w:delText> </w:delText>
              </w:r>
            </w:del>
          </w:p>
        </w:tc>
      </w:tr>
      <w:tr w:rsidR="008F6CAC" w:rsidRPr="00134BC2" w:rsidDel="00B02A13" w14:paraId="0F902233" w14:textId="77777777" w:rsidTr="00C23846">
        <w:trPr>
          <w:trHeight w:val="671"/>
          <w:del w:id="2971" w:author="Ryan Lemos" w:date="2019-03-02T08:40:00Z"/>
        </w:trPr>
        <w:tc>
          <w:tcPr>
            <w:tcW w:w="393" w:type="pct"/>
            <w:vMerge w:val="restart"/>
            <w:shd w:val="clear" w:color="auto" w:fill="auto"/>
            <w:textDirection w:val="btLr"/>
            <w:vAlign w:val="center"/>
          </w:tcPr>
          <w:p w14:paraId="74F0BCFC" w14:textId="77777777" w:rsidR="00097F52" w:rsidRPr="009A2E13" w:rsidDel="00B02A13" w:rsidRDefault="00097F52" w:rsidP="00C23846">
            <w:pPr>
              <w:spacing w:line="240" w:lineRule="auto"/>
              <w:ind w:left="113" w:right="113" w:firstLine="0"/>
              <w:jc w:val="center"/>
              <w:rPr>
                <w:del w:id="2972" w:author="Ryan Lemos" w:date="2019-03-02T08:40:00Z"/>
                <w:rFonts w:eastAsia="Times New Roman"/>
                <w:sz w:val="20"/>
                <w:szCs w:val="20"/>
                <w:lang w:val="en-US" w:eastAsia="pt-BR"/>
                <w:rPrChange w:id="2973" w:author="Ryan Lemos" w:date="2019-08-07T19:31:00Z">
                  <w:rPr>
                    <w:del w:id="2974" w:author="Ryan Lemos" w:date="2019-03-02T08:40:00Z"/>
                    <w:rFonts w:eastAsia="Times New Roman"/>
                    <w:sz w:val="20"/>
                    <w:szCs w:val="20"/>
                    <w:lang w:eastAsia="pt-BR"/>
                  </w:rPr>
                </w:rPrChange>
              </w:rPr>
            </w:pPr>
            <w:del w:id="2975" w:author="Ryan Lemos" w:date="2019-03-02T08:40:00Z">
              <w:r w:rsidRPr="009A2E13" w:rsidDel="00B02A13">
                <w:rPr>
                  <w:rFonts w:eastAsia="Times New Roman"/>
                  <w:sz w:val="20"/>
                  <w:szCs w:val="20"/>
                  <w:lang w:val="en-US" w:eastAsia="pt-BR"/>
                  <w:rPrChange w:id="2976" w:author="Ryan Lemos" w:date="2019-08-07T19:31:00Z">
                    <w:rPr>
                      <w:rFonts w:eastAsia="Times New Roman"/>
                      <w:sz w:val="20"/>
                      <w:szCs w:val="20"/>
                      <w:lang w:eastAsia="pt-BR"/>
                    </w:rPr>
                  </w:rPrChange>
                </w:rPr>
                <w:delText>Release d</w:delText>
              </w:r>
              <w:r w:rsidR="00DC6A31" w:rsidRPr="009A2E13" w:rsidDel="00B02A13">
                <w:rPr>
                  <w:rFonts w:eastAsia="Times New Roman"/>
                  <w:sz w:val="20"/>
                  <w:szCs w:val="20"/>
                  <w:lang w:val="en-US" w:eastAsia="pt-BR"/>
                  <w:rPrChange w:id="2977" w:author="Ryan Lemos" w:date="2019-08-07T19:31:00Z">
                    <w:rPr>
                      <w:rFonts w:eastAsia="Times New Roman"/>
                      <w:sz w:val="20"/>
                      <w:szCs w:val="20"/>
                      <w:lang w:eastAsia="pt-BR"/>
                    </w:rPr>
                  </w:rPrChange>
                </w:rPr>
                <w:delText>o</w:delText>
              </w:r>
              <w:r w:rsidRPr="009A2E13" w:rsidDel="00B02A13">
                <w:rPr>
                  <w:rFonts w:eastAsia="Times New Roman"/>
                  <w:sz w:val="20"/>
                  <w:szCs w:val="20"/>
                  <w:lang w:val="en-US" w:eastAsia="pt-BR"/>
                  <w:rPrChange w:id="2978" w:author="Ryan Lemos" w:date="2019-08-07T19:31:00Z">
                    <w:rPr>
                      <w:rFonts w:eastAsia="Times New Roman"/>
                      <w:sz w:val="20"/>
                      <w:szCs w:val="20"/>
                      <w:lang w:eastAsia="pt-BR"/>
                    </w:rPr>
                  </w:rPrChange>
                </w:rPr>
                <w:delText xml:space="preserve"> </w:delText>
              </w:r>
              <w:r w:rsidR="00DC6A31" w:rsidRPr="009A2E13" w:rsidDel="00B02A13">
                <w:rPr>
                  <w:rFonts w:eastAsia="Times New Roman"/>
                  <w:sz w:val="20"/>
                  <w:szCs w:val="20"/>
                  <w:lang w:val="en-US" w:eastAsia="pt-BR"/>
                  <w:rPrChange w:id="2979" w:author="Ryan Lemos" w:date="2019-08-07T19:31:00Z">
                    <w:rPr>
                      <w:rFonts w:eastAsia="Times New Roman"/>
                      <w:sz w:val="20"/>
                      <w:szCs w:val="20"/>
                      <w:lang w:eastAsia="pt-BR"/>
                    </w:rPr>
                  </w:rPrChange>
                </w:rPr>
                <w:delText>banco de questões</w:delText>
              </w:r>
            </w:del>
          </w:p>
        </w:tc>
        <w:tc>
          <w:tcPr>
            <w:tcW w:w="1840" w:type="pct"/>
            <w:shd w:val="clear" w:color="auto" w:fill="auto"/>
            <w:vAlign w:val="center"/>
            <w:hideMark/>
          </w:tcPr>
          <w:p w14:paraId="528EF333" w14:textId="77777777" w:rsidR="00097F52" w:rsidRPr="009A2E13" w:rsidDel="00B02A13" w:rsidRDefault="00097F52" w:rsidP="00C23846">
            <w:pPr>
              <w:spacing w:line="240" w:lineRule="auto"/>
              <w:ind w:firstLine="0"/>
              <w:jc w:val="center"/>
              <w:rPr>
                <w:del w:id="2980" w:author="Ryan Lemos" w:date="2019-03-02T08:40:00Z"/>
                <w:rFonts w:eastAsia="Times New Roman"/>
                <w:sz w:val="20"/>
                <w:szCs w:val="20"/>
                <w:lang w:val="en-US" w:eastAsia="pt-BR"/>
                <w:rPrChange w:id="2981" w:author="Ryan Lemos" w:date="2019-08-07T19:31:00Z">
                  <w:rPr>
                    <w:del w:id="2982" w:author="Ryan Lemos" w:date="2019-03-02T08:40:00Z"/>
                    <w:rFonts w:eastAsia="Times New Roman"/>
                    <w:sz w:val="20"/>
                    <w:szCs w:val="20"/>
                    <w:lang w:eastAsia="pt-BR"/>
                  </w:rPr>
                </w:rPrChange>
              </w:rPr>
            </w:pPr>
            <w:del w:id="2983" w:author="Ryan Lemos" w:date="2019-03-02T08:40:00Z">
              <w:r w:rsidRPr="009A2E13" w:rsidDel="00B02A13">
                <w:rPr>
                  <w:rFonts w:eastAsia="Times New Roman"/>
                  <w:sz w:val="20"/>
                  <w:szCs w:val="20"/>
                  <w:lang w:val="en-US" w:eastAsia="pt-BR"/>
                  <w:rPrChange w:id="2984" w:author="Ryan Lemos" w:date="2019-08-07T19:31:00Z">
                    <w:rPr>
                      <w:rFonts w:eastAsia="Times New Roman"/>
                      <w:sz w:val="20"/>
                      <w:szCs w:val="20"/>
                      <w:lang w:eastAsia="pt-BR"/>
                    </w:rPr>
                  </w:rPrChange>
                </w:rPr>
                <w:delText xml:space="preserve">Coleta de Dados para o segundo </w:delText>
              </w:r>
              <w:r w:rsidRPr="009A2E13" w:rsidDel="00B02A13">
                <w:rPr>
                  <w:rFonts w:eastAsia="Times New Roman"/>
                  <w:i/>
                  <w:sz w:val="20"/>
                  <w:szCs w:val="20"/>
                  <w:lang w:val="en-US" w:eastAsia="pt-BR"/>
                  <w:rPrChange w:id="2985" w:author="Ryan Lemos" w:date="2019-08-07T19:31:00Z">
                    <w:rPr>
                      <w:rFonts w:eastAsia="Times New Roman"/>
                      <w:i/>
                      <w:sz w:val="20"/>
                      <w:szCs w:val="20"/>
                      <w:lang w:eastAsia="pt-BR"/>
                    </w:rPr>
                  </w:rPrChange>
                </w:rPr>
                <w:delText>release</w:delText>
              </w:r>
              <w:r w:rsidRPr="009A2E13" w:rsidDel="00B02A13">
                <w:rPr>
                  <w:rFonts w:eastAsia="Times New Roman"/>
                  <w:sz w:val="20"/>
                  <w:szCs w:val="20"/>
                  <w:lang w:val="en-US" w:eastAsia="pt-BR"/>
                  <w:rPrChange w:id="2986" w:author="Ryan Lemos" w:date="2019-08-07T19:31:00Z">
                    <w:rPr>
                      <w:rFonts w:eastAsia="Times New Roman"/>
                      <w:sz w:val="20"/>
                      <w:szCs w:val="20"/>
                      <w:lang w:eastAsia="pt-BR"/>
                    </w:rPr>
                  </w:rPrChange>
                </w:rPr>
                <w:delText xml:space="preserve"> (Pesquisa, Observação e Entrevista) e entrega do primeiro </w:delText>
              </w:r>
              <w:r w:rsidRPr="009A2E13" w:rsidDel="00B02A13">
                <w:rPr>
                  <w:rFonts w:eastAsia="Times New Roman"/>
                  <w:i/>
                  <w:sz w:val="20"/>
                  <w:szCs w:val="20"/>
                  <w:lang w:val="en-US" w:eastAsia="pt-BR"/>
                  <w:rPrChange w:id="2987" w:author="Ryan Lemos" w:date="2019-08-07T19:31:00Z">
                    <w:rPr>
                      <w:rFonts w:eastAsia="Times New Roman"/>
                      <w:i/>
                      <w:sz w:val="20"/>
                      <w:szCs w:val="20"/>
                      <w:lang w:eastAsia="pt-BR"/>
                    </w:rPr>
                  </w:rPrChange>
                </w:rPr>
                <w:delText>release</w:delText>
              </w:r>
            </w:del>
          </w:p>
        </w:tc>
        <w:tc>
          <w:tcPr>
            <w:tcW w:w="300" w:type="pct"/>
            <w:shd w:val="clear" w:color="auto" w:fill="auto"/>
            <w:noWrap/>
            <w:hideMark/>
          </w:tcPr>
          <w:p w14:paraId="5114DBD8" w14:textId="77777777" w:rsidR="00097F52" w:rsidRPr="009A2E13" w:rsidDel="00B02A13" w:rsidRDefault="00097F52" w:rsidP="00C23846">
            <w:pPr>
              <w:spacing w:line="240" w:lineRule="auto"/>
              <w:ind w:firstLine="0"/>
              <w:jc w:val="center"/>
              <w:rPr>
                <w:del w:id="2988" w:author="Ryan Lemos" w:date="2019-03-02T08:40:00Z"/>
                <w:rFonts w:eastAsia="Times New Roman"/>
                <w:color w:val="000000"/>
                <w:sz w:val="20"/>
                <w:szCs w:val="20"/>
                <w:lang w:val="en-US" w:eastAsia="pt-BR"/>
                <w:rPrChange w:id="2989" w:author="Ryan Lemos" w:date="2019-08-07T19:31:00Z">
                  <w:rPr>
                    <w:del w:id="2990" w:author="Ryan Lemos" w:date="2019-03-02T08:40:00Z"/>
                    <w:rFonts w:eastAsia="Times New Roman"/>
                    <w:color w:val="000000"/>
                    <w:sz w:val="20"/>
                    <w:szCs w:val="20"/>
                    <w:lang w:eastAsia="pt-BR"/>
                  </w:rPr>
                </w:rPrChange>
              </w:rPr>
            </w:pPr>
            <w:del w:id="2991" w:author="Ryan Lemos" w:date="2019-03-02T08:40:00Z">
              <w:r w:rsidRPr="009A2E13" w:rsidDel="00B02A13">
                <w:rPr>
                  <w:rFonts w:eastAsia="Times New Roman"/>
                  <w:color w:val="000000"/>
                  <w:sz w:val="20"/>
                  <w:szCs w:val="20"/>
                  <w:lang w:val="en-US" w:eastAsia="pt-BR"/>
                  <w:rPrChange w:id="2992" w:author="Ryan Lemos" w:date="2019-08-07T19:31:00Z">
                    <w:rPr>
                      <w:rFonts w:eastAsia="Times New Roman"/>
                      <w:color w:val="000000"/>
                      <w:sz w:val="20"/>
                      <w:szCs w:val="20"/>
                      <w:lang w:eastAsia="pt-BR"/>
                    </w:rPr>
                  </w:rPrChange>
                </w:rPr>
                <w:delText> </w:delText>
              </w:r>
            </w:del>
          </w:p>
        </w:tc>
        <w:tc>
          <w:tcPr>
            <w:tcW w:w="301" w:type="pct"/>
            <w:shd w:val="clear" w:color="auto" w:fill="7F7F7F"/>
            <w:noWrap/>
            <w:hideMark/>
          </w:tcPr>
          <w:p w14:paraId="2842D206" w14:textId="77777777" w:rsidR="00097F52" w:rsidRPr="009A2E13" w:rsidDel="00B02A13" w:rsidRDefault="00097F52" w:rsidP="00C23846">
            <w:pPr>
              <w:spacing w:line="240" w:lineRule="auto"/>
              <w:ind w:firstLine="0"/>
              <w:jc w:val="center"/>
              <w:rPr>
                <w:del w:id="2993" w:author="Ryan Lemos" w:date="2019-03-02T08:40:00Z"/>
                <w:rFonts w:eastAsia="Times New Roman"/>
                <w:color w:val="000000"/>
                <w:sz w:val="20"/>
                <w:szCs w:val="20"/>
                <w:lang w:val="en-US" w:eastAsia="pt-BR"/>
                <w:rPrChange w:id="2994" w:author="Ryan Lemos" w:date="2019-08-07T19:31:00Z">
                  <w:rPr>
                    <w:del w:id="2995" w:author="Ryan Lemos" w:date="2019-03-02T08:40:00Z"/>
                    <w:rFonts w:eastAsia="Times New Roman"/>
                    <w:color w:val="000000"/>
                    <w:sz w:val="20"/>
                    <w:szCs w:val="20"/>
                    <w:lang w:eastAsia="pt-BR"/>
                  </w:rPr>
                </w:rPrChange>
              </w:rPr>
            </w:pPr>
            <w:del w:id="2996" w:author="Ryan Lemos" w:date="2019-03-02T08:40:00Z">
              <w:r w:rsidRPr="009A2E13" w:rsidDel="00B02A13">
                <w:rPr>
                  <w:rFonts w:eastAsia="Times New Roman"/>
                  <w:color w:val="000000"/>
                  <w:sz w:val="20"/>
                  <w:szCs w:val="20"/>
                  <w:lang w:val="en-US" w:eastAsia="pt-BR"/>
                  <w:rPrChange w:id="2997" w:author="Ryan Lemos" w:date="2019-08-07T19:31:00Z">
                    <w:rPr>
                      <w:rFonts w:eastAsia="Times New Roman"/>
                      <w:color w:val="000000"/>
                      <w:sz w:val="20"/>
                      <w:szCs w:val="20"/>
                      <w:lang w:eastAsia="pt-BR"/>
                    </w:rPr>
                  </w:rPrChange>
                </w:rPr>
                <w:delText> </w:delText>
              </w:r>
            </w:del>
          </w:p>
        </w:tc>
        <w:tc>
          <w:tcPr>
            <w:tcW w:w="376" w:type="pct"/>
            <w:shd w:val="clear" w:color="auto" w:fill="7F7F7F"/>
            <w:noWrap/>
            <w:hideMark/>
          </w:tcPr>
          <w:p w14:paraId="268000E1" w14:textId="77777777" w:rsidR="00097F52" w:rsidRPr="009A2E13" w:rsidDel="00B02A13" w:rsidRDefault="00097F52" w:rsidP="00C23846">
            <w:pPr>
              <w:spacing w:line="240" w:lineRule="auto"/>
              <w:ind w:firstLine="0"/>
              <w:jc w:val="center"/>
              <w:rPr>
                <w:del w:id="2998" w:author="Ryan Lemos" w:date="2019-03-02T08:40:00Z"/>
                <w:rFonts w:eastAsia="Times New Roman"/>
                <w:color w:val="000000"/>
                <w:sz w:val="20"/>
                <w:szCs w:val="20"/>
                <w:lang w:val="en-US" w:eastAsia="pt-BR"/>
                <w:rPrChange w:id="2999" w:author="Ryan Lemos" w:date="2019-08-07T19:31:00Z">
                  <w:rPr>
                    <w:del w:id="3000" w:author="Ryan Lemos" w:date="2019-03-02T08:40:00Z"/>
                    <w:rFonts w:eastAsia="Times New Roman"/>
                    <w:color w:val="000000"/>
                    <w:sz w:val="20"/>
                    <w:szCs w:val="20"/>
                    <w:lang w:eastAsia="pt-BR"/>
                  </w:rPr>
                </w:rPrChange>
              </w:rPr>
            </w:pPr>
            <w:del w:id="3001" w:author="Ryan Lemos" w:date="2019-03-02T08:40:00Z">
              <w:r w:rsidRPr="009A2E13" w:rsidDel="00B02A13">
                <w:rPr>
                  <w:rFonts w:eastAsia="Times New Roman"/>
                  <w:color w:val="000000"/>
                  <w:sz w:val="20"/>
                  <w:szCs w:val="20"/>
                  <w:lang w:val="en-US" w:eastAsia="pt-BR"/>
                  <w:rPrChange w:id="3002"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17AE8345" w14:textId="77777777" w:rsidR="00097F52" w:rsidRPr="009A2E13" w:rsidDel="00B02A13" w:rsidRDefault="00097F52" w:rsidP="00C23846">
            <w:pPr>
              <w:spacing w:line="240" w:lineRule="auto"/>
              <w:ind w:firstLine="0"/>
              <w:jc w:val="center"/>
              <w:rPr>
                <w:del w:id="3003" w:author="Ryan Lemos" w:date="2019-03-02T08:40:00Z"/>
                <w:rFonts w:eastAsia="Times New Roman"/>
                <w:color w:val="000000"/>
                <w:sz w:val="20"/>
                <w:szCs w:val="20"/>
                <w:lang w:val="en-US" w:eastAsia="pt-BR"/>
                <w:rPrChange w:id="3004" w:author="Ryan Lemos" w:date="2019-08-07T19:31:00Z">
                  <w:rPr>
                    <w:del w:id="3005" w:author="Ryan Lemos" w:date="2019-03-02T08:40:00Z"/>
                    <w:rFonts w:eastAsia="Times New Roman"/>
                    <w:color w:val="000000"/>
                    <w:sz w:val="20"/>
                    <w:szCs w:val="20"/>
                    <w:lang w:eastAsia="pt-BR"/>
                  </w:rPr>
                </w:rPrChange>
              </w:rPr>
            </w:pPr>
            <w:del w:id="3006" w:author="Ryan Lemos" w:date="2019-03-02T08:40:00Z">
              <w:r w:rsidRPr="009A2E13" w:rsidDel="00B02A13">
                <w:rPr>
                  <w:rFonts w:eastAsia="Times New Roman"/>
                  <w:color w:val="000000"/>
                  <w:sz w:val="20"/>
                  <w:szCs w:val="20"/>
                  <w:lang w:val="en-US" w:eastAsia="pt-BR"/>
                  <w:rPrChange w:id="3007"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1CEEA524" w14:textId="77777777" w:rsidR="00097F52" w:rsidRPr="009A2E13" w:rsidDel="00B02A13" w:rsidRDefault="00097F52" w:rsidP="00C23846">
            <w:pPr>
              <w:spacing w:line="240" w:lineRule="auto"/>
              <w:ind w:firstLine="0"/>
              <w:jc w:val="center"/>
              <w:rPr>
                <w:del w:id="3008" w:author="Ryan Lemos" w:date="2019-03-02T08:40:00Z"/>
                <w:rFonts w:eastAsia="Times New Roman"/>
                <w:color w:val="000000"/>
                <w:sz w:val="20"/>
                <w:szCs w:val="20"/>
                <w:lang w:val="en-US" w:eastAsia="pt-BR"/>
                <w:rPrChange w:id="3009" w:author="Ryan Lemos" w:date="2019-08-07T19:31:00Z">
                  <w:rPr>
                    <w:del w:id="3010" w:author="Ryan Lemos" w:date="2019-03-02T08:40:00Z"/>
                    <w:rFonts w:eastAsia="Times New Roman"/>
                    <w:color w:val="000000"/>
                    <w:sz w:val="20"/>
                    <w:szCs w:val="20"/>
                    <w:lang w:eastAsia="pt-BR"/>
                  </w:rPr>
                </w:rPrChange>
              </w:rPr>
            </w:pPr>
            <w:del w:id="3011" w:author="Ryan Lemos" w:date="2019-03-02T08:40:00Z">
              <w:r w:rsidRPr="009A2E13" w:rsidDel="00B02A13">
                <w:rPr>
                  <w:rFonts w:eastAsia="Times New Roman"/>
                  <w:color w:val="000000"/>
                  <w:sz w:val="20"/>
                  <w:szCs w:val="20"/>
                  <w:lang w:val="en-US" w:eastAsia="pt-BR"/>
                  <w:rPrChange w:id="3012" w:author="Ryan Lemos" w:date="2019-08-07T19:31:00Z">
                    <w:rPr>
                      <w:rFonts w:eastAsia="Times New Roman"/>
                      <w:color w:val="000000"/>
                      <w:sz w:val="20"/>
                      <w:szCs w:val="20"/>
                      <w:lang w:eastAsia="pt-BR"/>
                    </w:rPr>
                  </w:rPrChange>
                </w:rPr>
                <w:delText> </w:delText>
              </w:r>
            </w:del>
          </w:p>
        </w:tc>
        <w:tc>
          <w:tcPr>
            <w:tcW w:w="265" w:type="pct"/>
            <w:shd w:val="clear" w:color="auto" w:fill="auto"/>
            <w:noWrap/>
            <w:hideMark/>
          </w:tcPr>
          <w:p w14:paraId="0A421CF7" w14:textId="77777777" w:rsidR="00097F52" w:rsidRPr="009A2E13" w:rsidDel="00B02A13" w:rsidRDefault="00097F52" w:rsidP="00C23846">
            <w:pPr>
              <w:spacing w:line="240" w:lineRule="auto"/>
              <w:ind w:firstLine="0"/>
              <w:jc w:val="center"/>
              <w:rPr>
                <w:del w:id="3013" w:author="Ryan Lemos" w:date="2019-03-02T08:40:00Z"/>
                <w:rFonts w:eastAsia="Times New Roman"/>
                <w:color w:val="000000"/>
                <w:sz w:val="20"/>
                <w:szCs w:val="20"/>
                <w:lang w:val="en-US" w:eastAsia="pt-BR"/>
                <w:rPrChange w:id="3014" w:author="Ryan Lemos" w:date="2019-08-07T19:31:00Z">
                  <w:rPr>
                    <w:del w:id="3015" w:author="Ryan Lemos" w:date="2019-03-02T08:40:00Z"/>
                    <w:rFonts w:eastAsia="Times New Roman"/>
                    <w:color w:val="000000"/>
                    <w:sz w:val="20"/>
                    <w:szCs w:val="20"/>
                    <w:lang w:eastAsia="pt-BR"/>
                  </w:rPr>
                </w:rPrChange>
              </w:rPr>
            </w:pPr>
            <w:del w:id="3016" w:author="Ryan Lemos" w:date="2019-03-02T08:40:00Z">
              <w:r w:rsidRPr="009A2E13" w:rsidDel="00B02A13">
                <w:rPr>
                  <w:rFonts w:eastAsia="Times New Roman"/>
                  <w:color w:val="000000"/>
                  <w:sz w:val="20"/>
                  <w:szCs w:val="20"/>
                  <w:lang w:val="en-US" w:eastAsia="pt-BR"/>
                  <w:rPrChange w:id="3017" w:author="Ryan Lemos" w:date="2019-08-07T19:31:00Z">
                    <w:rPr>
                      <w:rFonts w:eastAsia="Times New Roman"/>
                      <w:color w:val="000000"/>
                      <w:sz w:val="20"/>
                      <w:szCs w:val="20"/>
                      <w:lang w:eastAsia="pt-BR"/>
                    </w:rPr>
                  </w:rPrChange>
                </w:rPr>
                <w:delText> </w:delText>
              </w:r>
            </w:del>
          </w:p>
        </w:tc>
        <w:tc>
          <w:tcPr>
            <w:tcW w:w="315" w:type="pct"/>
            <w:shd w:val="clear" w:color="auto" w:fill="auto"/>
            <w:noWrap/>
            <w:hideMark/>
          </w:tcPr>
          <w:p w14:paraId="255DDCC4" w14:textId="77777777" w:rsidR="00097F52" w:rsidRPr="009A2E13" w:rsidDel="00B02A13" w:rsidRDefault="00097F52" w:rsidP="00C23846">
            <w:pPr>
              <w:spacing w:line="240" w:lineRule="auto"/>
              <w:ind w:firstLine="0"/>
              <w:jc w:val="center"/>
              <w:rPr>
                <w:del w:id="3018" w:author="Ryan Lemos" w:date="2019-03-02T08:40:00Z"/>
                <w:rFonts w:eastAsia="Times New Roman"/>
                <w:color w:val="000000"/>
                <w:sz w:val="20"/>
                <w:szCs w:val="20"/>
                <w:lang w:val="en-US" w:eastAsia="pt-BR"/>
                <w:rPrChange w:id="3019" w:author="Ryan Lemos" w:date="2019-08-07T19:31:00Z">
                  <w:rPr>
                    <w:del w:id="3020" w:author="Ryan Lemos" w:date="2019-03-02T08:40:00Z"/>
                    <w:rFonts w:eastAsia="Times New Roman"/>
                    <w:color w:val="000000"/>
                    <w:sz w:val="20"/>
                    <w:szCs w:val="20"/>
                    <w:lang w:eastAsia="pt-BR"/>
                  </w:rPr>
                </w:rPrChange>
              </w:rPr>
            </w:pPr>
            <w:del w:id="3021" w:author="Ryan Lemos" w:date="2019-03-02T08:40:00Z">
              <w:r w:rsidRPr="009A2E13" w:rsidDel="00B02A13">
                <w:rPr>
                  <w:rFonts w:eastAsia="Times New Roman"/>
                  <w:color w:val="000000"/>
                  <w:sz w:val="20"/>
                  <w:szCs w:val="20"/>
                  <w:lang w:val="en-US" w:eastAsia="pt-BR"/>
                  <w:rPrChange w:id="3022" w:author="Ryan Lemos" w:date="2019-08-07T19:31:00Z">
                    <w:rPr>
                      <w:rFonts w:eastAsia="Times New Roman"/>
                      <w:color w:val="000000"/>
                      <w:sz w:val="20"/>
                      <w:szCs w:val="20"/>
                      <w:lang w:eastAsia="pt-BR"/>
                    </w:rPr>
                  </w:rPrChange>
                </w:rPr>
                <w:delText> </w:delText>
              </w:r>
            </w:del>
          </w:p>
        </w:tc>
        <w:tc>
          <w:tcPr>
            <w:tcW w:w="317" w:type="pct"/>
            <w:shd w:val="clear" w:color="auto" w:fill="auto"/>
            <w:noWrap/>
            <w:hideMark/>
          </w:tcPr>
          <w:p w14:paraId="1CEB050D" w14:textId="77777777" w:rsidR="00097F52" w:rsidRPr="009A2E13" w:rsidDel="00B02A13" w:rsidRDefault="00097F52" w:rsidP="00C23846">
            <w:pPr>
              <w:spacing w:line="240" w:lineRule="auto"/>
              <w:ind w:firstLine="0"/>
              <w:jc w:val="center"/>
              <w:rPr>
                <w:del w:id="3023" w:author="Ryan Lemos" w:date="2019-03-02T08:40:00Z"/>
                <w:rFonts w:eastAsia="Times New Roman"/>
                <w:color w:val="000000"/>
                <w:sz w:val="20"/>
                <w:szCs w:val="20"/>
                <w:lang w:val="en-US" w:eastAsia="pt-BR"/>
                <w:rPrChange w:id="3024" w:author="Ryan Lemos" w:date="2019-08-07T19:31:00Z">
                  <w:rPr>
                    <w:del w:id="3025" w:author="Ryan Lemos" w:date="2019-03-02T08:40:00Z"/>
                    <w:rFonts w:eastAsia="Times New Roman"/>
                    <w:color w:val="000000"/>
                    <w:sz w:val="20"/>
                    <w:szCs w:val="20"/>
                    <w:lang w:eastAsia="pt-BR"/>
                  </w:rPr>
                </w:rPrChange>
              </w:rPr>
            </w:pPr>
            <w:del w:id="3026" w:author="Ryan Lemos" w:date="2019-03-02T08:40:00Z">
              <w:r w:rsidRPr="009A2E13" w:rsidDel="00B02A13">
                <w:rPr>
                  <w:rFonts w:eastAsia="Times New Roman"/>
                  <w:color w:val="000000"/>
                  <w:sz w:val="20"/>
                  <w:szCs w:val="20"/>
                  <w:lang w:val="en-US" w:eastAsia="pt-BR"/>
                  <w:rPrChange w:id="3027" w:author="Ryan Lemos" w:date="2019-08-07T19:31:00Z">
                    <w:rPr>
                      <w:rFonts w:eastAsia="Times New Roman"/>
                      <w:color w:val="000000"/>
                      <w:sz w:val="20"/>
                      <w:szCs w:val="20"/>
                      <w:lang w:eastAsia="pt-BR"/>
                    </w:rPr>
                  </w:rPrChange>
                </w:rPr>
                <w:delText> </w:delText>
              </w:r>
            </w:del>
          </w:p>
        </w:tc>
        <w:tc>
          <w:tcPr>
            <w:tcW w:w="261" w:type="pct"/>
            <w:shd w:val="clear" w:color="auto" w:fill="auto"/>
            <w:noWrap/>
            <w:hideMark/>
          </w:tcPr>
          <w:p w14:paraId="7F2D7FE3" w14:textId="77777777" w:rsidR="00097F52" w:rsidRPr="009A2E13" w:rsidDel="00B02A13" w:rsidRDefault="00097F52" w:rsidP="00C23846">
            <w:pPr>
              <w:spacing w:line="240" w:lineRule="auto"/>
              <w:ind w:firstLine="0"/>
              <w:jc w:val="center"/>
              <w:rPr>
                <w:del w:id="3028" w:author="Ryan Lemos" w:date="2019-03-02T08:40:00Z"/>
                <w:rFonts w:eastAsia="Times New Roman"/>
                <w:color w:val="000000"/>
                <w:sz w:val="20"/>
                <w:szCs w:val="20"/>
                <w:lang w:val="en-US" w:eastAsia="pt-BR"/>
                <w:rPrChange w:id="3029" w:author="Ryan Lemos" w:date="2019-08-07T19:31:00Z">
                  <w:rPr>
                    <w:del w:id="3030" w:author="Ryan Lemos" w:date="2019-03-02T08:40:00Z"/>
                    <w:rFonts w:eastAsia="Times New Roman"/>
                    <w:color w:val="000000"/>
                    <w:sz w:val="20"/>
                    <w:szCs w:val="20"/>
                    <w:lang w:eastAsia="pt-BR"/>
                  </w:rPr>
                </w:rPrChange>
              </w:rPr>
            </w:pPr>
            <w:del w:id="3031" w:author="Ryan Lemos" w:date="2019-03-02T08:40:00Z">
              <w:r w:rsidRPr="009A2E13" w:rsidDel="00B02A13">
                <w:rPr>
                  <w:rFonts w:eastAsia="Times New Roman"/>
                  <w:color w:val="000000"/>
                  <w:sz w:val="20"/>
                  <w:szCs w:val="20"/>
                  <w:lang w:val="en-US" w:eastAsia="pt-BR"/>
                  <w:rPrChange w:id="3032" w:author="Ryan Lemos" w:date="2019-08-07T19:31:00Z">
                    <w:rPr>
                      <w:rFonts w:eastAsia="Times New Roman"/>
                      <w:color w:val="000000"/>
                      <w:sz w:val="20"/>
                      <w:szCs w:val="20"/>
                      <w:lang w:eastAsia="pt-BR"/>
                    </w:rPr>
                  </w:rPrChange>
                </w:rPr>
                <w:delText> </w:delText>
              </w:r>
            </w:del>
          </w:p>
        </w:tc>
      </w:tr>
      <w:tr w:rsidR="008F6CAC" w:rsidRPr="00134BC2" w:rsidDel="00B02A13" w14:paraId="64E897F1" w14:textId="77777777" w:rsidTr="00C23846">
        <w:trPr>
          <w:trHeight w:val="601"/>
          <w:del w:id="3033" w:author="Ryan Lemos" w:date="2019-03-02T08:40:00Z"/>
        </w:trPr>
        <w:tc>
          <w:tcPr>
            <w:tcW w:w="393" w:type="pct"/>
            <w:vMerge/>
            <w:shd w:val="clear" w:color="auto" w:fill="auto"/>
          </w:tcPr>
          <w:p w14:paraId="277CC663" w14:textId="77777777" w:rsidR="00097F52" w:rsidRPr="009A2E13" w:rsidDel="00B02A13" w:rsidRDefault="00097F52" w:rsidP="00C23846">
            <w:pPr>
              <w:spacing w:line="240" w:lineRule="auto"/>
              <w:ind w:firstLine="0"/>
              <w:jc w:val="center"/>
              <w:rPr>
                <w:del w:id="3034" w:author="Ryan Lemos" w:date="2019-03-02T08:40:00Z"/>
                <w:rFonts w:eastAsia="Times New Roman"/>
                <w:sz w:val="20"/>
                <w:szCs w:val="20"/>
                <w:lang w:val="en-US" w:eastAsia="pt-BR"/>
                <w:rPrChange w:id="3035" w:author="Ryan Lemos" w:date="2019-08-07T19:31:00Z">
                  <w:rPr>
                    <w:del w:id="3036" w:author="Ryan Lemos" w:date="2019-03-02T08:40:00Z"/>
                    <w:rFonts w:eastAsia="Times New Roman"/>
                    <w:sz w:val="20"/>
                    <w:szCs w:val="20"/>
                    <w:lang w:eastAsia="pt-BR"/>
                  </w:rPr>
                </w:rPrChange>
              </w:rPr>
            </w:pPr>
          </w:p>
        </w:tc>
        <w:tc>
          <w:tcPr>
            <w:tcW w:w="1840" w:type="pct"/>
            <w:shd w:val="clear" w:color="auto" w:fill="auto"/>
            <w:vAlign w:val="center"/>
          </w:tcPr>
          <w:p w14:paraId="78D37EDB" w14:textId="77777777" w:rsidR="00097F52" w:rsidRPr="009A2E13" w:rsidDel="00B02A13" w:rsidRDefault="00097F52" w:rsidP="00C23846">
            <w:pPr>
              <w:spacing w:line="240" w:lineRule="auto"/>
              <w:ind w:firstLine="0"/>
              <w:jc w:val="center"/>
              <w:rPr>
                <w:del w:id="3037" w:author="Ryan Lemos" w:date="2019-03-02T08:40:00Z"/>
                <w:rFonts w:eastAsia="Times New Roman"/>
                <w:sz w:val="20"/>
                <w:szCs w:val="20"/>
                <w:lang w:val="en-US" w:eastAsia="pt-BR"/>
                <w:rPrChange w:id="3038" w:author="Ryan Lemos" w:date="2019-08-07T19:31:00Z">
                  <w:rPr>
                    <w:del w:id="3039" w:author="Ryan Lemos" w:date="2019-03-02T08:40:00Z"/>
                    <w:rFonts w:eastAsia="Times New Roman"/>
                    <w:sz w:val="20"/>
                    <w:szCs w:val="20"/>
                    <w:lang w:eastAsia="pt-BR"/>
                  </w:rPr>
                </w:rPrChange>
              </w:rPr>
            </w:pPr>
            <w:del w:id="3040" w:author="Ryan Lemos" w:date="2019-03-02T08:40:00Z">
              <w:r w:rsidRPr="009A2E13" w:rsidDel="00B02A13">
                <w:rPr>
                  <w:rFonts w:eastAsia="Times New Roman"/>
                  <w:sz w:val="20"/>
                  <w:szCs w:val="20"/>
                  <w:lang w:val="en-US" w:eastAsia="pt-BR"/>
                  <w:rPrChange w:id="3041" w:author="Ryan Lemos" w:date="2019-08-07T19:31:00Z">
                    <w:rPr>
                      <w:rFonts w:eastAsia="Times New Roman"/>
                      <w:sz w:val="20"/>
                      <w:szCs w:val="20"/>
                      <w:lang w:eastAsia="pt-BR"/>
                    </w:rPr>
                  </w:rPrChange>
                </w:rPr>
                <w:delText xml:space="preserve">Análise dos Requisitos do segundo </w:delText>
              </w:r>
              <w:r w:rsidRPr="009A2E13" w:rsidDel="00B02A13">
                <w:rPr>
                  <w:rFonts w:eastAsia="Times New Roman"/>
                  <w:i/>
                  <w:sz w:val="20"/>
                  <w:szCs w:val="20"/>
                  <w:lang w:val="en-US" w:eastAsia="pt-BR"/>
                  <w:rPrChange w:id="3042" w:author="Ryan Lemos" w:date="2019-08-07T19:31:00Z">
                    <w:rPr>
                      <w:rFonts w:eastAsia="Times New Roman"/>
                      <w:i/>
                      <w:sz w:val="20"/>
                      <w:szCs w:val="20"/>
                      <w:lang w:eastAsia="pt-BR"/>
                    </w:rPr>
                  </w:rPrChange>
                </w:rPr>
                <w:delText>release</w:delText>
              </w:r>
            </w:del>
          </w:p>
        </w:tc>
        <w:tc>
          <w:tcPr>
            <w:tcW w:w="300" w:type="pct"/>
            <w:shd w:val="clear" w:color="auto" w:fill="auto"/>
            <w:noWrap/>
          </w:tcPr>
          <w:p w14:paraId="64B68EEB" w14:textId="77777777" w:rsidR="00097F52" w:rsidRPr="009A2E13" w:rsidDel="00B02A13" w:rsidRDefault="00097F52" w:rsidP="00C23846">
            <w:pPr>
              <w:spacing w:line="240" w:lineRule="auto"/>
              <w:ind w:firstLine="0"/>
              <w:jc w:val="center"/>
              <w:rPr>
                <w:del w:id="3043" w:author="Ryan Lemos" w:date="2019-03-02T08:40:00Z"/>
                <w:rFonts w:eastAsia="Times New Roman"/>
                <w:color w:val="000000"/>
                <w:sz w:val="20"/>
                <w:szCs w:val="20"/>
                <w:lang w:val="en-US" w:eastAsia="pt-BR"/>
                <w:rPrChange w:id="3044" w:author="Ryan Lemos" w:date="2019-08-07T19:31:00Z">
                  <w:rPr>
                    <w:del w:id="3045" w:author="Ryan Lemos" w:date="2019-03-02T08:40:00Z"/>
                    <w:rFonts w:eastAsia="Times New Roman"/>
                    <w:color w:val="000000"/>
                    <w:sz w:val="20"/>
                    <w:szCs w:val="20"/>
                    <w:lang w:eastAsia="pt-BR"/>
                  </w:rPr>
                </w:rPrChange>
              </w:rPr>
            </w:pPr>
          </w:p>
        </w:tc>
        <w:tc>
          <w:tcPr>
            <w:tcW w:w="301" w:type="pct"/>
            <w:shd w:val="clear" w:color="auto" w:fill="auto"/>
            <w:noWrap/>
          </w:tcPr>
          <w:p w14:paraId="4A95B4D9" w14:textId="77777777" w:rsidR="00097F52" w:rsidRPr="009A2E13" w:rsidDel="00B02A13" w:rsidRDefault="00097F52" w:rsidP="00C23846">
            <w:pPr>
              <w:spacing w:line="240" w:lineRule="auto"/>
              <w:ind w:firstLine="0"/>
              <w:jc w:val="center"/>
              <w:rPr>
                <w:del w:id="3046" w:author="Ryan Lemos" w:date="2019-03-02T08:40:00Z"/>
                <w:rFonts w:eastAsia="Times New Roman"/>
                <w:color w:val="000000"/>
                <w:sz w:val="20"/>
                <w:szCs w:val="20"/>
                <w:lang w:val="en-US" w:eastAsia="pt-BR"/>
                <w:rPrChange w:id="3047" w:author="Ryan Lemos" w:date="2019-08-07T19:31:00Z">
                  <w:rPr>
                    <w:del w:id="3048" w:author="Ryan Lemos" w:date="2019-03-02T08:40:00Z"/>
                    <w:rFonts w:eastAsia="Times New Roman"/>
                    <w:color w:val="000000"/>
                    <w:sz w:val="20"/>
                    <w:szCs w:val="20"/>
                    <w:lang w:eastAsia="pt-BR"/>
                  </w:rPr>
                </w:rPrChange>
              </w:rPr>
            </w:pPr>
          </w:p>
        </w:tc>
        <w:tc>
          <w:tcPr>
            <w:tcW w:w="376" w:type="pct"/>
            <w:shd w:val="clear" w:color="auto" w:fill="7F7F7F"/>
            <w:noWrap/>
          </w:tcPr>
          <w:p w14:paraId="6C47BCC0" w14:textId="77777777" w:rsidR="00097F52" w:rsidRPr="009A2E13" w:rsidDel="00B02A13" w:rsidRDefault="00097F52" w:rsidP="00C23846">
            <w:pPr>
              <w:spacing w:line="240" w:lineRule="auto"/>
              <w:ind w:firstLine="0"/>
              <w:jc w:val="center"/>
              <w:rPr>
                <w:del w:id="3049" w:author="Ryan Lemos" w:date="2019-03-02T08:40:00Z"/>
                <w:rFonts w:eastAsia="Times New Roman"/>
                <w:color w:val="000000"/>
                <w:sz w:val="20"/>
                <w:szCs w:val="20"/>
                <w:lang w:val="en-US" w:eastAsia="pt-BR"/>
                <w:rPrChange w:id="3050" w:author="Ryan Lemos" w:date="2019-08-07T19:31:00Z">
                  <w:rPr>
                    <w:del w:id="3051" w:author="Ryan Lemos" w:date="2019-03-02T08:40:00Z"/>
                    <w:rFonts w:eastAsia="Times New Roman"/>
                    <w:color w:val="000000"/>
                    <w:sz w:val="20"/>
                    <w:szCs w:val="20"/>
                    <w:lang w:eastAsia="pt-BR"/>
                  </w:rPr>
                </w:rPrChange>
              </w:rPr>
            </w:pPr>
          </w:p>
        </w:tc>
        <w:tc>
          <w:tcPr>
            <w:tcW w:w="316" w:type="pct"/>
            <w:shd w:val="clear" w:color="auto" w:fill="auto"/>
            <w:noWrap/>
          </w:tcPr>
          <w:p w14:paraId="1720FC60" w14:textId="77777777" w:rsidR="00097F52" w:rsidRPr="009A2E13" w:rsidDel="00B02A13" w:rsidRDefault="00097F52" w:rsidP="00C23846">
            <w:pPr>
              <w:spacing w:line="240" w:lineRule="auto"/>
              <w:ind w:firstLine="0"/>
              <w:jc w:val="center"/>
              <w:rPr>
                <w:del w:id="3052" w:author="Ryan Lemos" w:date="2019-03-02T08:40:00Z"/>
                <w:rFonts w:eastAsia="Times New Roman"/>
                <w:color w:val="000000"/>
                <w:sz w:val="20"/>
                <w:szCs w:val="20"/>
                <w:lang w:val="en-US" w:eastAsia="pt-BR"/>
                <w:rPrChange w:id="3053" w:author="Ryan Lemos" w:date="2019-08-07T19:31:00Z">
                  <w:rPr>
                    <w:del w:id="3054" w:author="Ryan Lemos" w:date="2019-03-02T08:40:00Z"/>
                    <w:rFonts w:eastAsia="Times New Roman"/>
                    <w:color w:val="000000"/>
                    <w:sz w:val="20"/>
                    <w:szCs w:val="20"/>
                    <w:lang w:eastAsia="pt-BR"/>
                  </w:rPr>
                </w:rPrChange>
              </w:rPr>
            </w:pPr>
          </w:p>
        </w:tc>
        <w:tc>
          <w:tcPr>
            <w:tcW w:w="316" w:type="pct"/>
            <w:shd w:val="clear" w:color="auto" w:fill="auto"/>
            <w:noWrap/>
          </w:tcPr>
          <w:p w14:paraId="677EB4A2" w14:textId="77777777" w:rsidR="00097F52" w:rsidRPr="009A2E13" w:rsidDel="00B02A13" w:rsidRDefault="00097F52" w:rsidP="00C23846">
            <w:pPr>
              <w:spacing w:line="240" w:lineRule="auto"/>
              <w:ind w:firstLine="0"/>
              <w:jc w:val="center"/>
              <w:rPr>
                <w:del w:id="3055" w:author="Ryan Lemos" w:date="2019-03-02T08:40:00Z"/>
                <w:rFonts w:eastAsia="Times New Roman"/>
                <w:color w:val="000000"/>
                <w:sz w:val="20"/>
                <w:szCs w:val="20"/>
                <w:lang w:val="en-US" w:eastAsia="pt-BR"/>
                <w:rPrChange w:id="3056" w:author="Ryan Lemos" w:date="2019-08-07T19:31:00Z">
                  <w:rPr>
                    <w:del w:id="3057" w:author="Ryan Lemos" w:date="2019-03-02T08:40:00Z"/>
                    <w:rFonts w:eastAsia="Times New Roman"/>
                    <w:color w:val="000000"/>
                    <w:sz w:val="20"/>
                    <w:szCs w:val="20"/>
                    <w:lang w:eastAsia="pt-BR"/>
                  </w:rPr>
                </w:rPrChange>
              </w:rPr>
            </w:pPr>
          </w:p>
        </w:tc>
        <w:tc>
          <w:tcPr>
            <w:tcW w:w="265" w:type="pct"/>
            <w:shd w:val="clear" w:color="auto" w:fill="auto"/>
            <w:noWrap/>
          </w:tcPr>
          <w:p w14:paraId="02E488D1" w14:textId="77777777" w:rsidR="00097F52" w:rsidRPr="009A2E13" w:rsidDel="00B02A13" w:rsidRDefault="00097F52" w:rsidP="00C23846">
            <w:pPr>
              <w:spacing w:line="240" w:lineRule="auto"/>
              <w:ind w:firstLine="0"/>
              <w:jc w:val="center"/>
              <w:rPr>
                <w:del w:id="3058" w:author="Ryan Lemos" w:date="2019-03-02T08:40:00Z"/>
                <w:rFonts w:eastAsia="Times New Roman"/>
                <w:color w:val="000000"/>
                <w:sz w:val="20"/>
                <w:szCs w:val="20"/>
                <w:lang w:val="en-US" w:eastAsia="pt-BR"/>
                <w:rPrChange w:id="3059" w:author="Ryan Lemos" w:date="2019-08-07T19:31:00Z">
                  <w:rPr>
                    <w:del w:id="3060" w:author="Ryan Lemos" w:date="2019-03-02T08:40:00Z"/>
                    <w:rFonts w:eastAsia="Times New Roman"/>
                    <w:color w:val="000000"/>
                    <w:sz w:val="20"/>
                    <w:szCs w:val="20"/>
                    <w:lang w:eastAsia="pt-BR"/>
                  </w:rPr>
                </w:rPrChange>
              </w:rPr>
            </w:pPr>
          </w:p>
        </w:tc>
        <w:tc>
          <w:tcPr>
            <w:tcW w:w="315" w:type="pct"/>
            <w:shd w:val="clear" w:color="auto" w:fill="auto"/>
            <w:noWrap/>
          </w:tcPr>
          <w:p w14:paraId="146164DD" w14:textId="77777777" w:rsidR="00097F52" w:rsidRPr="009A2E13" w:rsidDel="00B02A13" w:rsidRDefault="00097F52" w:rsidP="00C23846">
            <w:pPr>
              <w:spacing w:line="240" w:lineRule="auto"/>
              <w:ind w:firstLine="0"/>
              <w:jc w:val="center"/>
              <w:rPr>
                <w:del w:id="3061" w:author="Ryan Lemos" w:date="2019-03-02T08:40:00Z"/>
                <w:rFonts w:eastAsia="Times New Roman"/>
                <w:color w:val="000000"/>
                <w:sz w:val="20"/>
                <w:szCs w:val="20"/>
                <w:lang w:val="en-US" w:eastAsia="pt-BR"/>
                <w:rPrChange w:id="3062" w:author="Ryan Lemos" w:date="2019-08-07T19:31:00Z">
                  <w:rPr>
                    <w:del w:id="3063" w:author="Ryan Lemos" w:date="2019-03-02T08:40:00Z"/>
                    <w:rFonts w:eastAsia="Times New Roman"/>
                    <w:color w:val="000000"/>
                    <w:sz w:val="20"/>
                    <w:szCs w:val="20"/>
                    <w:lang w:eastAsia="pt-BR"/>
                  </w:rPr>
                </w:rPrChange>
              </w:rPr>
            </w:pPr>
          </w:p>
        </w:tc>
        <w:tc>
          <w:tcPr>
            <w:tcW w:w="317" w:type="pct"/>
            <w:shd w:val="clear" w:color="auto" w:fill="auto"/>
            <w:noWrap/>
          </w:tcPr>
          <w:p w14:paraId="776728D5" w14:textId="77777777" w:rsidR="00097F52" w:rsidRPr="009A2E13" w:rsidDel="00B02A13" w:rsidRDefault="00097F52" w:rsidP="00C23846">
            <w:pPr>
              <w:spacing w:line="240" w:lineRule="auto"/>
              <w:ind w:firstLine="0"/>
              <w:jc w:val="center"/>
              <w:rPr>
                <w:del w:id="3064" w:author="Ryan Lemos" w:date="2019-03-02T08:40:00Z"/>
                <w:rFonts w:eastAsia="Times New Roman"/>
                <w:color w:val="000000"/>
                <w:sz w:val="20"/>
                <w:szCs w:val="20"/>
                <w:lang w:val="en-US" w:eastAsia="pt-BR"/>
                <w:rPrChange w:id="3065" w:author="Ryan Lemos" w:date="2019-08-07T19:31:00Z">
                  <w:rPr>
                    <w:del w:id="3066" w:author="Ryan Lemos" w:date="2019-03-02T08:40:00Z"/>
                    <w:rFonts w:eastAsia="Times New Roman"/>
                    <w:color w:val="000000"/>
                    <w:sz w:val="20"/>
                    <w:szCs w:val="20"/>
                    <w:lang w:eastAsia="pt-BR"/>
                  </w:rPr>
                </w:rPrChange>
              </w:rPr>
            </w:pPr>
          </w:p>
        </w:tc>
        <w:tc>
          <w:tcPr>
            <w:tcW w:w="261" w:type="pct"/>
            <w:shd w:val="clear" w:color="auto" w:fill="auto"/>
            <w:noWrap/>
          </w:tcPr>
          <w:p w14:paraId="4B966D36" w14:textId="77777777" w:rsidR="00097F52" w:rsidRPr="009A2E13" w:rsidDel="00B02A13" w:rsidRDefault="00097F52" w:rsidP="00C23846">
            <w:pPr>
              <w:spacing w:line="240" w:lineRule="auto"/>
              <w:ind w:firstLine="0"/>
              <w:jc w:val="center"/>
              <w:rPr>
                <w:del w:id="3067" w:author="Ryan Lemos" w:date="2019-03-02T08:40:00Z"/>
                <w:rFonts w:eastAsia="Times New Roman"/>
                <w:color w:val="000000"/>
                <w:sz w:val="20"/>
                <w:szCs w:val="20"/>
                <w:lang w:val="en-US" w:eastAsia="pt-BR"/>
                <w:rPrChange w:id="3068" w:author="Ryan Lemos" w:date="2019-08-07T19:31:00Z">
                  <w:rPr>
                    <w:del w:id="3069" w:author="Ryan Lemos" w:date="2019-03-02T08:40:00Z"/>
                    <w:rFonts w:eastAsia="Times New Roman"/>
                    <w:color w:val="000000"/>
                    <w:sz w:val="20"/>
                    <w:szCs w:val="20"/>
                    <w:lang w:eastAsia="pt-BR"/>
                  </w:rPr>
                </w:rPrChange>
              </w:rPr>
            </w:pPr>
          </w:p>
        </w:tc>
      </w:tr>
      <w:tr w:rsidR="008F6CAC" w:rsidRPr="00134BC2" w:rsidDel="00B02A13" w14:paraId="3DFC9D2B" w14:textId="77777777" w:rsidTr="00C23846">
        <w:trPr>
          <w:trHeight w:val="424"/>
          <w:del w:id="3070" w:author="Ryan Lemos" w:date="2019-03-02T08:40:00Z"/>
        </w:trPr>
        <w:tc>
          <w:tcPr>
            <w:tcW w:w="393" w:type="pct"/>
            <w:vMerge/>
            <w:shd w:val="clear" w:color="auto" w:fill="auto"/>
          </w:tcPr>
          <w:p w14:paraId="4A19E4E6" w14:textId="77777777" w:rsidR="00097F52" w:rsidRPr="009A2E13" w:rsidDel="00B02A13" w:rsidRDefault="00097F52" w:rsidP="00C23846">
            <w:pPr>
              <w:spacing w:line="240" w:lineRule="auto"/>
              <w:ind w:firstLine="0"/>
              <w:jc w:val="center"/>
              <w:rPr>
                <w:del w:id="3071" w:author="Ryan Lemos" w:date="2019-03-02T08:40:00Z"/>
                <w:rFonts w:eastAsia="Times New Roman"/>
                <w:sz w:val="20"/>
                <w:szCs w:val="20"/>
                <w:lang w:val="en-US" w:eastAsia="pt-BR"/>
                <w:rPrChange w:id="3072" w:author="Ryan Lemos" w:date="2019-08-07T19:31:00Z">
                  <w:rPr>
                    <w:del w:id="3073" w:author="Ryan Lemos" w:date="2019-03-02T08:40:00Z"/>
                    <w:rFonts w:eastAsia="Times New Roman"/>
                    <w:sz w:val="20"/>
                    <w:szCs w:val="20"/>
                    <w:lang w:eastAsia="pt-BR"/>
                  </w:rPr>
                </w:rPrChange>
              </w:rPr>
            </w:pPr>
          </w:p>
        </w:tc>
        <w:tc>
          <w:tcPr>
            <w:tcW w:w="1840" w:type="pct"/>
            <w:shd w:val="clear" w:color="auto" w:fill="auto"/>
            <w:vAlign w:val="center"/>
          </w:tcPr>
          <w:p w14:paraId="5E6F180E" w14:textId="77777777" w:rsidR="00097F52" w:rsidRPr="009A2E13" w:rsidDel="00B02A13" w:rsidRDefault="00097F52" w:rsidP="00C23846">
            <w:pPr>
              <w:spacing w:line="240" w:lineRule="auto"/>
              <w:ind w:firstLine="0"/>
              <w:jc w:val="center"/>
              <w:rPr>
                <w:del w:id="3074" w:author="Ryan Lemos" w:date="2019-03-02T08:40:00Z"/>
                <w:rFonts w:eastAsia="Times New Roman"/>
                <w:sz w:val="20"/>
                <w:szCs w:val="20"/>
                <w:lang w:val="en-US" w:eastAsia="pt-BR"/>
                <w:rPrChange w:id="3075" w:author="Ryan Lemos" w:date="2019-08-07T19:31:00Z">
                  <w:rPr>
                    <w:del w:id="3076" w:author="Ryan Lemos" w:date="2019-03-02T08:40:00Z"/>
                    <w:rFonts w:eastAsia="Times New Roman"/>
                    <w:sz w:val="20"/>
                    <w:szCs w:val="20"/>
                    <w:lang w:eastAsia="pt-BR"/>
                  </w:rPr>
                </w:rPrChange>
              </w:rPr>
            </w:pPr>
            <w:del w:id="3077" w:author="Ryan Lemos" w:date="2019-03-02T08:40:00Z">
              <w:r w:rsidRPr="009A2E13" w:rsidDel="00B02A13">
                <w:rPr>
                  <w:rFonts w:eastAsia="Times New Roman"/>
                  <w:sz w:val="20"/>
                  <w:szCs w:val="20"/>
                  <w:lang w:val="en-US" w:eastAsia="pt-BR"/>
                  <w:rPrChange w:id="3078" w:author="Ryan Lemos" w:date="2019-08-07T19:31:00Z">
                    <w:rPr>
                      <w:rFonts w:eastAsia="Times New Roman"/>
                      <w:sz w:val="20"/>
                      <w:szCs w:val="20"/>
                      <w:lang w:eastAsia="pt-BR"/>
                    </w:rPr>
                  </w:rPrChange>
                </w:rPr>
                <w:delText xml:space="preserve">Modelagem dos processos do segundo </w:delText>
              </w:r>
              <w:r w:rsidRPr="009A2E13" w:rsidDel="00B02A13">
                <w:rPr>
                  <w:rFonts w:eastAsia="Times New Roman"/>
                  <w:i/>
                  <w:sz w:val="20"/>
                  <w:szCs w:val="20"/>
                  <w:lang w:val="en-US" w:eastAsia="pt-BR"/>
                  <w:rPrChange w:id="3079" w:author="Ryan Lemos" w:date="2019-08-07T19:31:00Z">
                    <w:rPr>
                      <w:rFonts w:eastAsia="Times New Roman"/>
                      <w:i/>
                      <w:sz w:val="20"/>
                      <w:szCs w:val="20"/>
                      <w:lang w:eastAsia="pt-BR"/>
                    </w:rPr>
                  </w:rPrChange>
                </w:rPr>
                <w:delText>release</w:delText>
              </w:r>
            </w:del>
          </w:p>
        </w:tc>
        <w:tc>
          <w:tcPr>
            <w:tcW w:w="300" w:type="pct"/>
            <w:shd w:val="clear" w:color="auto" w:fill="auto"/>
            <w:noWrap/>
          </w:tcPr>
          <w:p w14:paraId="66FABC62" w14:textId="77777777" w:rsidR="00097F52" w:rsidRPr="009A2E13" w:rsidDel="00B02A13" w:rsidRDefault="00097F52" w:rsidP="00C23846">
            <w:pPr>
              <w:spacing w:line="240" w:lineRule="auto"/>
              <w:ind w:firstLine="0"/>
              <w:jc w:val="center"/>
              <w:rPr>
                <w:del w:id="3080" w:author="Ryan Lemos" w:date="2019-03-02T08:40:00Z"/>
                <w:rFonts w:eastAsia="Times New Roman"/>
                <w:color w:val="000000"/>
                <w:sz w:val="20"/>
                <w:szCs w:val="20"/>
                <w:lang w:val="en-US" w:eastAsia="pt-BR"/>
                <w:rPrChange w:id="3081" w:author="Ryan Lemos" w:date="2019-08-07T19:31:00Z">
                  <w:rPr>
                    <w:del w:id="3082" w:author="Ryan Lemos" w:date="2019-03-02T08:40:00Z"/>
                    <w:rFonts w:eastAsia="Times New Roman"/>
                    <w:color w:val="000000"/>
                    <w:sz w:val="20"/>
                    <w:szCs w:val="20"/>
                    <w:lang w:eastAsia="pt-BR"/>
                  </w:rPr>
                </w:rPrChange>
              </w:rPr>
            </w:pPr>
          </w:p>
        </w:tc>
        <w:tc>
          <w:tcPr>
            <w:tcW w:w="301" w:type="pct"/>
            <w:shd w:val="clear" w:color="auto" w:fill="auto"/>
            <w:noWrap/>
          </w:tcPr>
          <w:p w14:paraId="3C19D9A3" w14:textId="77777777" w:rsidR="00097F52" w:rsidRPr="009A2E13" w:rsidDel="00B02A13" w:rsidRDefault="00097F52" w:rsidP="00C23846">
            <w:pPr>
              <w:spacing w:line="240" w:lineRule="auto"/>
              <w:ind w:firstLine="0"/>
              <w:jc w:val="center"/>
              <w:rPr>
                <w:del w:id="3083" w:author="Ryan Lemos" w:date="2019-03-02T08:40:00Z"/>
                <w:rFonts w:eastAsia="Times New Roman"/>
                <w:color w:val="000000"/>
                <w:sz w:val="20"/>
                <w:szCs w:val="20"/>
                <w:lang w:val="en-US" w:eastAsia="pt-BR"/>
                <w:rPrChange w:id="3084" w:author="Ryan Lemos" w:date="2019-08-07T19:31:00Z">
                  <w:rPr>
                    <w:del w:id="3085" w:author="Ryan Lemos" w:date="2019-03-02T08:40:00Z"/>
                    <w:rFonts w:eastAsia="Times New Roman"/>
                    <w:color w:val="000000"/>
                    <w:sz w:val="20"/>
                    <w:szCs w:val="20"/>
                    <w:lang w:eastAsia="pt-BR"/>
                  </w:rPr>
                </w:rPrChange>
              </w:rPr>
            </w:pPr>
          </w:p>
        </w:tc>
        <w:tc>
          <w:tcPr>
            <w:tcW w:w="376" w:type="pct"/>
            <w:shd w:val="clear" w:color="auto" w:fill="7F7F7F"/>
            <w:noWrap/>
          </w:tcPr>
          <w:p w14:paraId="46BF1A7B" w14:textId="77777777" w:rsidR="00097F52" w:rsidRPr="009A2E13" w:rsidDel="00B02A13" w:rsidRDefault="00097F52" w:rsidP="00C23846">
            <w:pPr>
              <w:spacing w:line="240" w:lineRule="auto"/>
              <w:ind w:firstLine="0"/>
              <w:jc w:val="center"/>
              <w:rPr>
                <w:del w:id="3086" w:author="Ryan Lemos" w:date="2019-03-02T08:40:00Z"/>
                <w:rFonts w:eastAsia="Times New Roman"/>
                <w:color w:val="000000"/>
                <w:sz w:val="20"/>
                <w:szCs w:val="20"/>
                <w:lang w:val="en-US" w:eastAsia="pt-BR"/>
                <w:rPrChange w:id="3087" w:author="Ryan Lemos" w:date="2019-08-07T19:31:00Z">
                  <w:rPr>
                    <w:del w:id="3088" w:author="Ryan Lemos" w:date="2019-03-02T08:40:00Z"/>
                    <w:rFonts w:eastAsia="Times New Roman"/>
                    <w:color w:val="000000"/>
                    <w:sz w:val="20"/>
                    <w:szCs w:val="20"/>
                    <w:lang w:eastAsia="pt-BR"/>
                  </w:rPr>
                </w:rPrChange>
              </w:rPr>
            </w:pPr>
          </w:p>
        </w:tc>
        <w:tc>
          <w:tcPr>
            <w:tcW w:w="316" w:type="pct"/>
            <w:shd w:val="clear" w:color="auto" w:fill="auto"/>
            <w:noWrap/>
          </w:tcPr>
          <w:p w14:paraId="2C67B97A" w14:textId="77777777" w:rsidR="00097F52" w:rsidRPr="009A2E13" w:rsidDel="00B02A13" w:rsidRDefault="00097F52" w:rsidP="00C23846">
            <w:pPr>
              <w:spacing w:line="240" w:lineRule="auto"/>
              <w:ind w:firstLine="0"/>
              <w:jc w:val="center"/>
              <w:rPr>
                <w:del w:id="3089" w:author="Ryan Lemos" w:date="2019-03-02T08:40:00Z"/>
                <w:rFonts w:eastAsia="Times New Roman"/>
                <w:color w:val="000000"/>
                <w:sz w:val="20"/>
                <w:szCs w:val="20"/>
                <w:lang w:val="en-US" w:eastAsia="pt-BR"/>
                <w:rPrChange w:id="3090" w:author="Ryan Lemos" w:date="2019-08-07T19:31:00Z">
                  <w:rPr>
                    <w:del w:id="3091" w:author="Ryan Lemos" w:date="2019-03-02T08:40:00Z"/>
                    <w:rFonts w:eastAsia="Times New Roman"/>
                    <w:color w:val="000000"/>
                    <w:sz w:val="20"/>
                    <w:szCs w:val="20"/>
                    <w:lang w:eastAsia="pt-BR"/>
                  </w:rPr>
                </w:rPrChange>
              </w:rPr>
            </w:pPr>
          </w:p>
        </w:tc>
        <w:tc>
          <w:tcPr>
            <w:tcW w:w="316" w:type="pct"/>
            <w:shd w:val="clear" w:color="auto" w:fill="auto"/>
            <w:noWrap/>
          </w:tcPr>
          <w:p w14:paraId="22433A2A" w14:textId="77777777" w:rsidR="00097F52" w:rsidRPr="009A2E13" w:rsidDel="00B02A13" w:rsidRDefault="00097F52" w:rsidP="00C23846">
            <w:pPr>
              <w:spacing w:line="240" w:lineRule="auto"/>
              <w:ind w:firstLine="0"/>
              <w:jc w:val="center"/>
              <w:rPr>
                <w:del w:id="3092" w:author="Ryan Lemos" w:date="2019-03-02T08:40:00Z"/>
                <w:rFonts w:eastAsia="Times New Roman"/>
                <w:color w:val="000000"/>
                <w:sz w:val="20"/>
                <w:szCs w:val="20"/>
                <w:lang w:val="en-US" w:eastAsia="pt-BR"/>
                <w:rPrChange w:id="3093" w:author="Ryan Lemos" w:date="2019-08-07T19:31:00Z">
                  <w:rPr>
                    <w:del w:id="3094" w:author="Ryan Lemos" w:date="2019-03-02T08:40:00Z"/>
                    <w:rFonts w:eastAsia="Times New Roman"/>
                    <w:color w:val="000000"/>
                    <w:sz w:val="20"/>
                    <w:szCs w:val="20"/>
                    <w:lang w:eastAsia="pt-BR"/>
                  </w:rPr>
                </w:rPrChange>
              </w:rPr>
            </w:pPr>
          </w:p>
        </w:tc>
        <w:tc>
          <w:tcPr>
            <w:tcW w:w="265" w:type="pct"/>
            <w:shd w:val="clear" w:color="auto" w:fill="auto"/>
            <w:noWrap/>
          </w:tcPr>
          <w:p w14:paraId="081B239F" w14:textId="77777777" w:rsidR="00097F52" w:rsidRPr="009A2E13" w:rsidDel="00B02A13" w:rsidRDefault="00097F52" w:rsidP="00C23846">
            <w:pPr>
              <w:spacing w:line="240" w:lineRule="auto"/>
              <w:ind w:firstLine="0"/>
              <w:jc w:val="center"/>
              <w:rPr>
                <w:del w:id="3095" w:author="Ryan Lemos" w:date="2019-03-02T08:40:00Z"/>
                <w:rFonts w:eastAsia="Times New Roman"/>
                <w:color w:val="000000"/>
                <w:sz w:val="20"/>
                <w:szCs w:val="20"/>
                <w:lang w:val="en-US" w:eastAsia="pt-BR"/>
                <w:rPrChange w:id="3096" w:author="Ryan Lemos" w:date="2019-08-07T19:31:00Z">
                  <w:rPr>
                    <w:del w:id="3097" w:author="Ryan Lemos" w:date="2019-03-02T08:40:00Z"/>
                    <w:rFonts w:eastAsia="Times New Roman"/>
                    <w:color w:val="000000"/>
                    <w:sz w:val="20"/>
                    <w:szCs w:val="20"/>
                    <w:lang w:eastAsia="pt-BR"/>
                  </w:rPr>
                </w:rPrChange>
              </w:rPr>
            </w:pPr>
          </w:p>
        </w:tc>
        <w:tc>
          <w:tcPr>
            <w:tcW w:w="315" w:type="pct"/>
            <w:shd w:val="clear" w:color="auto" w:fill="auto"/>
            <w:noWrap/>
          </w:tcPr>
          <w:p w14:paraId="14322D62" w14:textId="77777777" w:rsidR="00097F52" w:rsidRPr="009A2E13" w:rsidDel="00B02A13" w:rsidRDefault="00097F52" w:rsidP="00C23846">
            <w:pPr>
              <w:spacing w:line="240" w:lineRule="auto"/>
              <w:ind w:firstLine="0"/>
              <w:jc w:val="center"/>
              <w:rPr>
                <w:del w:id="3098" w:author="Ryan Lemos" w:date="2019-03-02T08:40:00Z"/>
                <w:rFonts w:eastAsia="Times New Roman"/>
                <w:color w:val="000000"/>
                <w:sz w:val="20"/>
                <w:szCs w:val="20"/>
                <w:lang w:val="en-US" w:eastAsia="pt-BR"/>
                <w:rPrChange w:id="3099" w:author="Ryan Lemos" w:date="2019-08-07T19:31:00Z">
                  <w:rPr>
                    <w:del w:id="3100" w:author="Ryan Lemos" w:date="2019-03-02T08:40:00Z"/>
                    <w:rFonts w:eastAsia="Times New Roman"/>
                    <w:color w:val="000000"/>
                    <w:sz w:val="20"/>
                    <w:szCs w:val="20"/>
                    <w:lang w:eastAsia="pt-BR"/>
                  </w:rPr>
                </w:rPrChange>
              </w:rPr>
            </w:pPr>
          </w:p>
        </w:tc>
        <w:tc>
          <w:tcPr>
            <w:tcW w:w="317" w:type="pct"/>
            <w:shd w:val="clear" w:color="auto" w:fill="auto"/>
            <w:noWrap/>
          </w:tcPr>
          <w:p w14:paraId="6403B8EE" w14:textId="77777777" w:rsidR="00097F52" w:rsidRPr="009A2E13" w:rsidDel="00B02A13" w:rsidRDefault="00097F52" w:rsidP="00C23846">
            <w:pPr>
              <w:spacing w:line="240" w:lineRule="auto"/>
              <w:ind w:firstLine="0"/>
              <w:jc w:val="center"/>
              <w:rPr>
                <w:del w:id="3101" w:author="Ryan Lemos" w:date="2019-03-02T08:40:00Z"/>
                <w:rFonts w:eastAsia="Times New Roman"/>
                <w:color w:val="000000"/>
                <w:sz w:val="20"/>
                <w:szCs w:val="20"/>
                <w:lang w:val="en-US" w:eastAsia="pt-BR"/>
                <w:rPrChange w:id="3102" w:author="Ryan Lemos" w:date="2019-08-07T19:31:00Z">
                  <w:rPr>
                    <w:del w:id="3103" w:author="Ryan Lemos" w:date="2019-03-02T08:40:00Z"/>
                    <w:rFonts w:eastAsia="Times New Roman"/>
                    <w:color w:val="000000"/>
                    <w:sz w:val="20"/>
                    <w:szCs w:val="20"/>
                    <w:lang w:eastAsia="pt-BR"/>
                  </w:rPr>
                </w:rPrChange>
              </w:rPr>
            </w:pPr>
          </w:p>
        </w:tc>
        <w:tc>
          <w:tcPr>
            <w:tcW w:w="261" w:type="pct"/>
            <w:shd w:val="clear" w:color="auto" w:fill="auto"/>
            <w:noWrap/>
          </w:tcPr>
          <w:p w14:paraId="7DDA625E" w14:textId="77777777" w:rsidR="00097F52" w:rsidRPr="009A2E13" w:rsidDel="00B02A13" w:rsidRDefault="00097F52" w:rsidP="00C23846">
            <w:pPr>
              <w:spacing w:line="240" w:lineRule="auto"/>
              <w:ind w:firstLine="0"/>
              <w:jc w:val="center"/>
              <w:rPr>
                <w:del w:id="3104" w:author="Ryan Lemos" w:date="2019-03-02T08:40:00Z"/>
                <w:rFonts w:eastAsia="Times New Roman"/>
                <w:color w:val="000000"/>
                <w:sz w:val="20"/>
                <w:szCs w:val="20"/>
                <w:lang w:val="en-US" w:eastAsia="pt-BR"/>
                <w:rPrChange w:id="3105" w:author="Ryan Lemos" w:date="2019-08-07T19:31:00Z">
                  <w:rPr>
                    <w:del w:id="3106" w:author="Ryan Lemos" w:date="2019-03-02T08:40:00Z"/>
                    <w:rFonts w:eastAsia="Times New Roman"/>
                    <w:color w:val="000000"/>
                    <w:sz w:val="20"/>
                    <w:szCs w:val="20"/>
                    <w:lang w:eastAsia="pt-BR"/>
                  </w:rPr>
                </w:rPrChange>
              </w:rPr>
            </w:pPr>
          </w:p>
        </w:tc>
      </w:tr>
      <w:tr w:rsidR="008F6CAC" w:rsidRPr="00134BC2" w:rsidDel="00B02A13" w14:paraId="5F877DB7" w14:textId="77777777" w:rsidTr="00C23846">
        <w:trPr>
          <w:trHeight w:val="565"/>
          <w:del w:id="3107" w:author="Ryan Lemos" w:date="2019-03-02T08:40:00Z"/>
        </w:trPr>
        <w:tc>
          <w:tcPr>
            <w:tcW w:w="393" w:type="pct"/>
            <w:vMerge/>
            <w:shd w:val="clear" w:color="auto" w:fill="auto"/>
          </w:tcPr>
          <w:p w14:paraId="1F265F8D" w14:textId="77777777" w:rsidR="00097F52" w:rsidRPr="009A2E13" w:rsidDel="00B02A13" w:rsidRDefault="00097F52" w:rsidP="00C23846">
            <w:pPr>
              <w:spacing w:line="240" w:lineRule="auto"/>
              <w:ind w:firstLine="0"/>
              <w:jc w:val="center"/>
              <w:rPr>
                <w:del w:id="3108" w:author="Ryan Lemos" w:date="2019-03-02T08:40:00Z"/>
                <w:rFonts w:eastAsia="Times New Roman"/>
                <w:sz w:val="20"/>
                <w:szCs w:val="20"/>
                <w:lang w:val="en-US" w:eastAsia="pt-BR"/>
                <w:rPrChange w:id="3109" w:author="Ryan Lemos" w:date="2019-08-07T19:31:00Z">
                  <w:rPr>
                    <w:del w:id="3110" w:author="Ryan Lemos" w:date="2019-03-02T08:40:00Z"/>
                    <w:rFonts w:eastAsia="Times New Roman"/>
                    <w:sz w:val="20"/>
                    <w:szCs w:val="20"/>
                    <w:lang w:eastAsia="pt-BR"/>
                  </w:rPr>
                </w:rPrChange>
              </w:rPr>
            </w:pPr>
          </w:p>
        </w:tc>
        <w:tc>
          <w:tcPr>
            <w:tcW w:w="1840" w:type="pct"/>
            <w:shd w:val="clear" w:color="auto" w:fill="auto"/>
            <w:vAlign w:val="center"/>
          </w:tcPr>
          <w:p w14:paraId="1E2C7167" w14:textId="77777777" w:rsidR="00097F52" w:rsidRPr="009A2E13" w:rsidDel="00B02A13" w:rsidRDefault="00097F52" w:rsidP="00C23846">
            <w:pPr>
              <w:spacing w:line="240" w:lineRule="auto"/>
              <w:ind w:firstLine="0"/>
              <w:jc w:val="center"/>
              <w:rPr>
                <w:del w:id="3111" w:author="Ryan Lemos" w:date="2019-03-02T08:40:00Z"/>
                <w:rFonts w:eastAsia="Times New Roman"/>
                <w:sz w:val="20"/>
                <w:szCs w:val="20"/>
                <w:lang w:val="en-US" w:eastAsia="pt-BR"/>
                <w:rPrChange w:id="3112" w:author="Ryan Lemos" w:date="2019-08-07T19:31:00Z">
                  <w:rPr>
                    <w:del w:id="3113" w:author="Ryan Lemos" w:date="2019-03-02T08:40:00Z"/>
                    <w:rFonts w:eastAsia="Times New Roman"/>
                    <w:sz w:val="20"/>
                    <w:szCs w:val="20"/>
                    <w:lang w:eastAsia="pt-BR"/>
                  </w:rPr>
                </w:rPrChange>
              </w:rPr>
            </w:pPr>
            <w:del w:id="3114" w:author="Ryan Lemos" w:date="2019-03-02T08:40:00Z">
              <w:r w:rsidRPr="009A2E13" w:rsidDel="00B02A13">
                <w:rPr>
                  <w:rFonts w:eastAsia="Times New Roman"/>
                  <w:sz w:val="20"/>
                  <w:szCs w:val="20"/>
                  <w:lang w:val="en-US" w:eastAsia="pt-BR"/>
                  <w:rPrChange w:id="3115" w:author="Ryan Lemos" w:date="2019-08-07T19:31:00Z">
                    <w:rPr>
                      <w:rFonts w:eastAsia="Times New Roman"/>
                      <w:sz w:val="20"/>
                      <w:szCs w:val="20"/>
                      <w:lang w:eastAsia="pt-BR"/>
                    </w:rPr>
                  </w:rPrChange>
                </w:rPr>
                <w:delText xml:space="preserve">Desenvolvimento (codificação) das funcionalidades do segundo </w:delText>
              </w:r>
              <w:r w:rsidRPr="009A2E13" w:rsidDel="00B02A13">
                <w:rPr>
                  <w:rFonts w:eastAsia="Times New Roman"/>
                  <w:i/>
                  <w:sz w:val="20"/>
                  <w:szCs w:val="20"/>
                  <w:lang w:val="en-US" w:eastAsia="pt-BR"/>
                  <w:rPrChange w:id="3116" w:author="Ryan Lemos" w:date="2019-08-07T19:31:00Z">
                    <w:rPr>
                      <w:rFonts w:eastAsia="Times New Roman"/>
                      <w:i/>
                      <w:sz w:val="20"/>
                      <w:szCs w:val="20"/>
                      <w:lang w:eastAsia="pt-BR"/>
                    </w:rPr>
                  </w:rPrChange>
                </w:rPr>
                <w:delText>release</w:delText>
              </w:r>
            </w:del>
          </w:p>
        </w:tc>
        <w:tc>
          <w:tcPr>
            <w:tcW w:w="300" w:type="pct"/>
            <w:shd w:val="clear" w:color="auto" w:fill="auto"/>
            <w:noWrap/>
          </w:tcPr>
          <w:p w14:paraId="2A073358" w14:textId="77777777" w:rsidR="00097F52" w:rsidRPr="009A2E13" w:rsidDel="00B02A13" w:rsidRDefault="00097F52" w:rsidP="00C23846">
            <w:pPr>
              <w:spacing w:line="240" w:lineRule="auto"/>
              <w:ind w:firstLine="0"/>
              <w:jc w:val="center"/>
              <w:rPr>
                <w:del w:id="3117" w:author="Ryan Lemos" w:date="2019-03-02T08:40:00Z"/>
                <w:rFonts w:eastAsia="Times New Roman"/>
                <w:color w:val="000000"/>
                <w:sz w:val="20"/>
                <w:szCs w:val="20"/>
                <w:lang w:val="en-US" w:eastAsia="pt-BR"/>
                <w:rPrChange w:id="3118" w:author="Ryan Lemos" w:date="2019-08-07T19:31:00Z">
                  <w:rPr>
                    <w:del w:id="3119" w:author="Ryan Lemos" w:date="2019-03-02T08:40:00Z"/>
                    <w:rFonts w:eastAsia="Times New Roman"/>
                    <w:color w:val="000000"/>
                    <w:sz w:val="20"/>
                    <w:szCs w:val="20"/>
                    <w:lang w:eastAsia="pt-BR"/>
                  </w:rPr>
                </w:rPrChange>
              </w:rPr>
            </w:pPr>
          </w:p>
        </w:tc>
        <w:tc>
          <w:tcPr>
            <w:tcW w:w="301" w:type="pct"/>
            <w:shd w:val="clear" w:color="auto" w:fill="auto"/>
            <w:noWrap/>
          </w:tcPr>
          <w:p w14:paraId="71496FE9" w14:textId="77777777" w:rsidR="00097F52" w:rsidRPr="009A2E13" w:rsidDel="00B02A13" w:rsidRDefault="00097F52" w:rsidP="00C23846">
            <w:pPr>
              <w:spacing w:line="240" w:lineRule="auto"/>
              <w:ind w:firstLine="0"/>
              <w:jc w:val="center"/>
              <w:rPr>
                <w:del w:id="3120" w:author="Ryan Lemos" w:date="2019-03-02T08:40:00Z"/>
                <w:rFonts w:eastAsia="Times New Roman"/>
                <w:color w:val="000000"/>
                <w:sz w:val="20"/>
                <w:szCs w:val="20"/>
                <w:lang w:val="en-US" w:eastAsia="pt-BR"/>
                <w:rPrChange w:id="3121" w:author="Ryan Lemos" w:date="2019-08-07T19:31:00Z">
                  <w:rPr>
                    <w:del w:id="3122" w:author="Ryan Lemos" w:date="2019-03-02T08:40:00Z"/>
                    <w:rFonts w:eastAsia="Times New Roman"/>
                    <w:color w:val="000000"/>
                    <w:sz w:val="20"/>
                    <w:szCs w:val="20"/>
                    <w:lang w:eastAsia="pt-BR"/>
                  </w:rPr>
                </w:rPrChange>
              </w:rPr>
            </w:pPr>
          </w:p>
        </w:tc>
        <w:tc>
          <w:tcPr>
            <w:tcW w:w="376" w:type="pct"/>
            <w:shd w:val="clear" w:color="auto" w:fill="7F7F7F"/>
            <w:noWrap/>
          </w:tcPr>
          <w:p w14:paraId="29573FA6" w14:textId="77777777" w:rsidR="00097F52" w:rsidRPr="009A2E13" w:rsidDel="00B02A13" w:rsidRDefault="00097F52" w:rsidP="00C23846">
            <w:pPr>
              <w:spacing w:line="240" w:lineRule="auto"/>
              <w:ind w:firstLine="0"/>
              <w:jc w:val="center"/>
              <w:rPr>
                <w:del w:id="3123" w:author="Ryan Lemos" w:date="2019-03-02T08:40:00Z"/>
                <w:rFonts w:eastAsia="Times New Roman"/>
                <w:color w:val="000000"/>
                <w:sz w:val="20"/>
                <w:szCs w:val="20"/>
                <w:lang w:val="en-US" w:eastAsia="pt-BR"/>
                <w:rPrChange w:id="3124" w:author="Ryan Lemos" w:date="2019-08-07T19:31:00Z">
                  <w:rPr>
                    <w:del w:id="3125" w:author="Ryan Lemos" w:date="2019-03-02T08:40:00Z"/>
                    <w:rFonts w:eastAsia="Times New Roman"/>
                    <w:color w:val="000000"/>
                    <w:sz w:val="20"/>
                    <w:szCs w:val="20"/>
                    <w:lang w:eastAsia="pt-BR"/>
                  </w:rPr>
                </w:rPrChange>
              </w:rPr>
            </w:pPr>
          </w:p>
        </w:tc>
        <w:tc>
          <w:tcPr>
            <w:tcW w:w="316" w:type="pct"/>
            <w:shd w:val="clear" w:color="auto" w:fill="7F7F7F"/>
            <w:noWrap/>
          </w:tcPr>
          <w:p w14:paraId="13317C7A" w14:textId="77777777" w:rsidR="00097F52" w:rsidRPr="009A2E13" w:rsidDel="00B02A13" w:rsidRDefault="00097F52" w:rsidP="00C23846">
            <w:pPr>
              <w:spacing w:line="240" w:lineRule="auto"/>
              <w:ind w:firstLine="0"/>
              <w:jc w:val="center"/>
              <w:rPr>
                <w:del w:id="3126" w:author="Ryan Lemos" w:date="2019-03-02T08:40:00Z"/>
                <w:rFonts w:eastAsia="Times New Roman"/>
                <w:color w:val="000000"/>
                <w:sz w:val="20"/>
                <w:szCs w:val="20"/>
                <w:lang w:val="en-US" w:eastAsia="pt-BR"/>
                <w:rPrChange w:id="3127" w:author="Ryan Lemos" w:date="2019-08-07T19:31:00Z">
                  <w:rPr>
                    <w:del w:id="3128" w:author="Ryan Lemos" w:date="2019-03-02T08:40:00Z"/>
                    <w:rFonts w:eastAsia="Times New Roman"/>
                    <w:color w:val="000000"/>
                    <w:sz w:val="20"/>
                    <w:szCs w:val="20"/>
                    <w:lang w:eastAsia="pt-BR"/>
                  </w:rPr>
                </w:rPrChange>
              </w:rPr>
            </w:pPr>
          </w:p>
        </w:tc>
        <w:tc>
          <w:tcPr>
            <w:tcW w:w="316" w:type="pct"/>
            <w:shd w:val="clear" w:color="auto" w:fill="auto"/>
            <w:noWrap/>
          </w:tcPr>
          <w:p w14:paraId="6C811E7F" w14:textId="77777777" w:rsidR="00097F52" w:rsidRPr="009A2E13" w:rsidDel="00B02A13" w:rsidRDefault="00097F52" w:rsidP="00C23846">
            <w:pPr>
              <w:spacing w:line="240" w:lineRule="auto"/>
              <w:ind w:firstLine="0"/>
              <w:jc w:val="center"/>
              <w:rPr>
                <w:del w:id="3129" w:author="Ryan Lemos" w:date="2019-03-02T08:40:00Z"/>
                <w:rFonts w:eastAsia="Times New Roman"/>
                <w:color w:val="000000"/>
                <w:sz w:val="20"/>
                <w:szCs w:val="20"/>
                <w:lang w:val="en-US" w:eastAsia="pt-BR"/>
                <w:rPrChange w:id="3130" w:author="Ryan Lemos" w:date="2019-08-07T19:31:00Z">
                  <w:rPr>
                    <w:del w:id="3131" w:author="Ryan Lemos" w:date="2019-03-02T08:40:00Z"/>
                    <w:rFonts w:eastAsia="Times New Roman"/>
                    <w:color w:val="000000"/>
                    <w:sz w:val="20"/>
                    <w:szCs w:val="20"/>
                    <w:lang w:eastAsia="pt-BR"/>
                  </w:rPr>
                </w:rPrChange>
              </w:rPr>
            </w:pPr>
          </w:p>
        </w:tc>
        <w:tc>
          <w:tcPr>
            <w:tcW w:w="265" w:type="pct"/>
            <w:shd w:val="clear" w:color="auto" w:fill="auto"/>
            <w:noWrap/>
          </w:tcPr>
          <w:p w14:paraId="307BE799" w14:textId="77777777" w:rsidR="00097F52" w:rsidRPr="009A2E13" w:rsidDel="00B02A13" w:rsidRDefault="00097F52" w:rsidP="00C23846">
            <w:pPr>
              <w:spacing w:line="240" w:lineRule="auto"/>
              <w:ind w:firstLine="0"/>
              <w:jc w:val="center"/>
              <w:rPr>
                <w:del w:id="3132" w:author="Ryan Lemos" w:date="2019-03-02T08:40:00Z"/>
                <w:rFonts w:eastAsia="Times New Roman"/>
                <w:color w:val="000000"/>
                <w:sz w:val="20"/>
                <w:szCs w:val="20"/>
                <w:lang w:val="en-US" w:eastAsia="pt-BR"/>
                <w:rPrChange w:id="3133" w:author="Ryan Lemos" w:date="2019-08-07T19:31:00Z">
                  <w:rPr>
                    <w:del w:id="3134" w:author="Ryan Lemos" w:date="2019-03-02T08:40:00Z"/>
                    <w:rFonts w:eastAsia="Times New Roman"/>
                    <w:color w:val="000000"/>
                    <w:sz w:val="20"/>
                    <w:szCs w:val="20"/>
                    <w:lang w:eastAsia="pt-BR"/>
                  </w:rPr>
                </w:rPrChange>
              </w:rPr>
            </w:pPr>
          </w:p>
        </w:tc>
        <w:tc>
          <w:tcPr>
            <w:tcW w:w="315" w:type="pct"/>
            <w:shd w:val="clear" w:color="auto" w:fill="auto"/>
            <w:noWrap/>
          </w:tcPr>
          <w:p w14:paraId="1C709CFE" w14:textId="77777777" w:rsidR="00097F52" w:rsidRPr="009A2E13" w:rsidDel="00B02A13" w:rsidRDefault="00097F52" w:rsidP="00C23846">
            <w:pPr>
              <w:spacing w:line="240" w:lineRule="auto"/>
              <w:ind w:firstLine="0"/>
              <w:jc w:val="center"/>
              <w:rPr>
                <w:del w:id="3135" w:author="Ryan Lemos" w:date="2019-03-02T08:40:00Z"/>
                <w:rFonts w:eastAsia="Times New Roman"/>
                <w:color w:val="000000"/>
                <w:sz w:val="20"/>
                <w:szCs w:val="20"/>
                <w:lang w:val="en-US" w:eastAsia="pt-BR"/>
                <w:rPrChange w:id="3136" w:author="Ryan Lemos" w:date="2019-08-07T19:31:00Z">
                  <w:rPr>
                    <w:del w:id="3137" w:author="Ryan Lemos" w:date="2019-03-02T08:40:00Z"/>
                    <w:rFonts w:eastAsia="Times New Roman"/>
                    <w:color w:val="000000"/>
                    <w:sz w:val="20"/>
                    <w:szCs w:val="20"/>
                    <w:lang w:eastAsia="pt-BR"/>
                  </w:rPr>
                </w:rPrChange>
              </w:rPr>
            </w:pPr>
          </w:p>
        </w:tc>
        <w:tc>
          <w:tcPr>
            <w:tcW w:w="317" w:type="pct"/>
            <w:shd w:val="clear" w:color="auto" w:fill="auto"/>
            <w:noWrap/>
          </w:tcPr>
          <w:p w14:paraId="27438FE5" w14:textId="77777777" w:rsidR="00097F52" w:rsidRPr="009A2E13" w:rsidDel="00B02A13" w:rsidRDefault="00097F52" w:rsidP="00C23846">
            <w:pPr>
              <w:spacing w:line="240" w:lineRule="auto"/>
              <w:ind w:firstLine="0"/>
              <w:jc w:val="center"/>
              <w:rPr>
                <w:del w:id="3138" w:author="Ryan Lemos" w:date="2019-03-02T08:40:00Z"/>
                <w:rFonts w:eastAsia="Times New Roman"/>
                <w:color w:val="000000"/>
                <w:sz w:val="20"/>
                <w:szCs w:val="20"/>
                <w:lang w:val="en-US" w:eastAsia="pt-BR"/>
                <w:rPrChange w:id="3139" w:author="Ryan Lemos" w:date="2019-08-07T19:31:00Z">
                  <w:rPr>
                    <w:del w:id="3140" w:author="Ryan Lemos" w:date="2019-03-02T08:40:00Z"/>
                    <w:rFonts w:eastAsia="Times New Roman"/>
                    <w:color w:val="000000"/>
                    <w:sz w:val="20"/>
                    <w:szCs w:val="20"/>
                    <w:lang w:eastAsia="pt-BR"/>
                  </w:rPr>
                </w:rPrChange>
              </w:rPr>
            </w:pPr>
          </w:p>
        </w:tc>
        <w:tc>
          <w:tcPr>
            <w:tcW w:w="261" w:type="pct"/>
            <w:shd w:val="clear" w:color="auto" w:fill="auto"/>
            <w:noWrap/>
          </w:tcPr>
          <w:p w14:paraId="65F412F0" w14:textId="77777777" w:rsidR="00097F52" w:rsidRPr="009A2E13" w:rsidDel="00B02A13" w:rsidRDefault="00097F52" w:rsidP="00C23846">
            <w:pPr>
              <w:spacing w:line="240" w:lineRule="auto"/>
              <w:ind w:firstLine="0"/>
              <w:jc w:val="center"/>
              <w:rPr>
                <w:del w:id="3141" w:author="Ryan Lemos" w:date="2019-03-02T08:40:00Z"/>
                <w:rFonts w:eastAsia="Times New Roman"/>
                <w:color w:val="000000"/>
                <w:sz w:val="20"/>
                <w:szCs w:val="20"/>
                <w:lang w:val="en-US" w:eastAsia="pt-BR"/>
                <w:rPrChange w:id="3142" w:author="Ryan Lemos" w:date="2019-08-07T19:31:00Z">
                  <w:rPr>
                    <w:del w:id="3143" w:author="Ryan Lemos" w:date="2019-03-02T08:40:00Z"/>
                    <w:rFonts w:eastAsia="Times New Roman"/>
                    <w:color w:val="000000"/>
                    <w:sz w:val="20"/>
                    <w:szCs w:val="20"/>
                    <w:lang w:eastAsia="pt-BR"/>
                  </w:rPr>
                </w:rPrChange>
              </w:rPr>
            </w:pPr>
          </w:p>
        </w:tc>
      </w:tr>
      <w:tr w:rsidR="008F6CAC" w:rsidRPr="00134BC2" w:rsidDel="00B02A13" w14:paraId="2F9CAD9D" w14:textId="77777777" w:rsidTr="00C23846">
        <w:trPr>
          <w:trHeight w:val="482"/>
          <w:del w:id="3144" w:author="Ryan Lemos" w:date="2019-03-02T08:40:00Z"/>
        </w:trPr>
        <w:tc>
          <w:tcPr>
            <w:tcW w:w="393" w:type="pct"/>
            <w:vMerge/>
            <w:shd w:val="clear" w:color="auto" w:fill="auto"/>
          </w:tcPr>
          <w:p w14:paraId="6BEED156" w14:textId="77777777" w:rsidR="00097F52" w:rsidRPr="009A2E13" w:rsidDel="00B02A13" w:rsidRDefault="00097F52" w:rsidP="00C23846">
            <w:pPr>
              <w:spacing w:line="240" w:lineRule="auto"/>
              <w:ind w:firstLine="0"/>
              <w:jc w:val="center"/>
              <w:rPr>
                <w:del w:id="3145" w:author="Ryan Lemos" w:date="2019-03-02T08:40:00Z"/>
                <w:rFonts w:eastAsia="Times New Roman"/>
                <w:sz w:val="20"/>
                <w:szCs w:val="20"/>
                <w:lang w:val="en-US" w:eastAsia="pt-BR"/>
                <w:rPrChange w:id="3146" w:author="Ryan Lemos" w:date="2019-08-07T19:31:00Z">
                  <w:rPr>
                    <w:del w:id="3147" w:author="Ryan Lemos" w:date="2019-03-02T08:40:00Z"/>
                    <w:rFonts w:eastAsia="Times New Roman"/>
                    <w:sz w:val="20"/>
                    <w:szCs w:val="20"/>
                    <w:lang w:eastAsia="pt-BR"/>
                  </w:rPr>
                </w:rPrChange>
              </w:rPr>
            </w:pPr>
          </w:p>
        </w:tc>
        <w:tc>
          <w:tcPr>
            <w:tcW w:w="1840" w:type="pct"/>
            <w:shd w:val="clear" w:color="auto" w:fill="auto"/>
            <w:vAlign w:val="center"/>
          </w:tcPr>
          <w:p w14:paraId="43E1B3BF" w14:textId="77777777" w:rsidR="00097F52" w:rsidRPr="009A2E13" w:rsidDel="00B02A13" w:rsidRDefault="00097F52" w:rsidP="00C23846">
            <w:pPr>
              <w:spacing w:line="240" w:lineRule="auto"/>
              <w:ind w:firstLine="0"/>
              <w:jc w:val="center"/>
              <w:rPr>
                <w:del w:id="3148" w:author="Ryan Lemos" w:date="2019-03-02T08:40:00Z"/>
                <w:rFonts w:eastAsia="Times New Roman"/>
                <w:sz w:val="20"/>
                <w:szCs w:val="20"/>
                <w:lang w:val="en-US" w:eastAsia="pt-BR"/>
                <w:rPrChange w:id="3149" w:author="Ryan Lemos" w:date="2019-08-07T19:31:00Z">
                  <w:rPr>
                    <w:del w:id="3150" w:author="Ryan Lemos" w:date="2019-03-02T08:40:00Z"/>
                    <w:rFonts w:eastAsia="Times New Roman"/>
                    <w:sz w:val="20"/>
                    <w:szCs w:val="20"/>
                    <w:lang w:eastAsia="pt-BR"/>
                  </w:rPr>
                </w:rPrChange>
              </w:rPr>
            </w:pPr>
            <w:del w:id="3151" w:author="Ryan Lemos" w:date="2019-03-02T08:40:00Z">
              <w:r w:rsidRPr="009A2E13" w:rsidDel="00B02A13">
                <w:rPr>
                  <w:rFonts w:eastAsia="Times New Roman"/>
                  <w:sz w:val="20"/>
                  <w:szCs w:val="20"/>
                  <w:lang w:val="en-US" w:eastAsia="pt-BR"/>
                  <w:rPrChange w:id="3152" w:author="Ryan Lemos" w:date="2019-08-07T19:31:00Z">
                    <w:rPr>
                      <w:rFonts w:eastAsia="Times New Roman"/>
                      <w:sz w:val="20"/>
                      <w:szCs w:val="20"/>
                      <w:lang w:eastAsia="pt-BR"/>
                    </w:rPr>
                  </w:rPrChange>
                </w:rPr>
                <w:delText xml:space="preserve">Testes e correções das funcionalidades do segundo </w:delText>
              </w:r>
              <w:r w:rsidRPr="009A2E13" w:rsidDel="00B02A13">
                <w:rPr>
                  <w:rFonts w:eastAsia="Times New Roman"/>
                  <w:i/>
                  <w:sz w:val="20"/>
                  <w:szCs w:val="20"/>
                  <w:lang w:val="en-US" w:eastAsia="pt-BR"/>
                  <w:rPrChange w:id="3153" w:author="Ryan Lemos" w:date="2019-08-07T19:31:00Z">
                    <w:rPr>
                      <w:rFonts w:eastAsia="Times New Roman"/>
                      <w:i/>
                      <w:sz w:val="20"/>
                      <w:szCs w:val="20"/>
                      <w:lang w:eastAsia="pt-BR"/>
                    </w:rPr>
                  </w:rPrChange>
                </w:rPr>
                <w:delText>release</w:delText>
              </w:r>
            </w:del>
          </w:p>
        </w:tc>
        <w:tc>
          <w:tcPr>
            <w:tcW w:w="300" w:type="pct"/>
            <w:shd w:val="clear" w:color="auto" w:fill="auto"/>
            <w:noWrap/>
          </w:tcPr>
          <w:p w14:paraId="44B9889E" w14:textId="77777777" w:rsidR="00097F52" w:rsidRPr="009A2E13" w:rsidDel="00B02A13" w:rsidRDefault="00097F52" w:rsidP="00C23846">
            <w:pPr>
              <w:spacing w:line="240" w:lineRule="auto"/>
              <w:ind w:firstLine="0"/>
              <w:jc w:val="center"/>
              <w:rPr>
                <w:del w:id="3154" w:author="Ryan Lemos" w:date="2019-03-02T08:40:00Z"/>
                <w:rFonts w:eastAsia="Times New Roman"/>
                <w:color w:val="000000"/>
                <w:sz w:val="20"/>
                <w:szCs w:val="20"/>
                <w:lang w:val="en-US" w:eastAsia="pt-BR"/>
                <w:rPrChange w:id="3155" w:author="Ryan Lemos" w:date="2019-08-07T19:31:00Z">
                  <w:rPr>
                    <w:del w:id="3156" w:author="Ryan Lemos" w:date="2019-03-02T08:40:00Z"/>
                    <w:rFonts w:eastAsia="Times New Roman"/>
                    <w:color w:val="000000"/>
                    <w:sz w:val="20"/>
                    <w:szCs w:val="20"/>
                    <w:lang w:eastAsia="pt-BR"/>
                  </w:rPr>
                </w:rPrChange>
              </w:rPr>
            </w:pPr>
          </w:p>
        </w:tc>
        <w:tc>
          <w:tcPr>
            <w:tcW w:w="301" w:type="pct"/>
            <w:shd w:val="clear" w:color="auto" w:fill="auto"/>
            <w:noWrap/>
          </w:tcPr>
          <w:p w14:paraId="1CBAF443" w14:textId="77777777" w:rsidR="00097F52" w:rsidRPr="009A2E13" w:rsidDel="00B02A13" w:rsidRDefault="00097F52" w:rsidP="00C23846">
            <w:pPr>
              <w:spacing w:line="240" w:lineRule="auto"/>
              <w:ind w:firstLine="0"/>
              <w:jc w:val="center"/>
              <w:rPr>
                <w:del w:id="3157" w:author="Ryan Lemos" w:date="2019-03-02T08:40:00Z"/>
                <w:rFonts w:eastAsia="Times New Roman"/>
                <w:color w:val="000000"/>
                <w:sz w:val="20"/>
                <w:szCs w:val="20"/>
                <w:lang w:val="en-US" w:eastAsia="pt-BR"/>
                <w:rPrChange w:id="3158" w:author="Ryan Lemos" w:date="2019-08-07T19:31:00Z">
                  <w:rPr>
                    <w:del w:id="3159" w:author="Ryan Lemos" w:date="2019-03-02T08:40:00Z"/>
                    <w:rFonts w:eastAsia="Times New Roman"/>
                    <w:color w:val="000000"/>
                    <w:sz w:val="20"/>
                    <w:szCs w:val="20"/>
                    <w:lang w:eastAsia="pt-BR"/>
                  </w:rPr>
                </w:rPrChange>
              </w:rPr>
            </w:pPr>
          </w:p>
        </w:tc>
        <w:tc>
          <w:tcPr>
            <w:tcW w:w="376" w:type="pct"/>
            <w:shd w:val="clear" w:color="auto" w:fill="7F7F7F"/>
            <w:noWrap/>
          </w:tcPr>
          <w:p w14:paraId="4B39602B" w14:textId="77777777" w:rsidR="00097F52" w:rsidRPr="009A2E13" w:rsidDel="00B02A13" w:rsidRDefault="00097F52" w:rsidP="00C23846">
            <w:pPr>
              <w:spacing w:line="240" w:lineRule="auto"/>
              <w:ind w:firstLine="0"/>
              <w:jc w:val="center"/>
              <w:rPr>
                <w:del w:id="3160" w:author="Ryan Lemos" w:date="2019-03-02T08:40:00Z"/>
                <w:rFonts w:eastAsia="Times New Roman"/>
                <w:color w:val="000000"/>
                <w:sz w:val="20"/>
                <w:szCs w:val="20"/>
                <w:lang w:val="en-US" w:eastAsia="pt-BR"/>
                <w:rPrChange w:id="3161" w:author="Ryan Lemos" w:date="2019-08-07T19:31:00Z">
                  <w:rPr>
                    <w:del w:id="3162" w:author="Ryan Lemos" w:date="2019-03-02T08:40:00Z"/>
                    <w:rFonts w:eastAsia="Times New Roman"/>
                    <w:color w:val="000000"/>
                    <w:sz w:val="20"/>
                    <w:szCs w:val="20"/>
                    <w:lang w:eastAsia="pt-BR"/>
                  </w:rPr>
                </w:rPrChange>
              </w:rPr>
            </w:pPr>
          </w:p>
        </w:tc>
        <w:tc>
          <w:tcPr>
            <w:tcW w:w="316" w:type="pct"/>
            <w:shd w:val="clear" w:color="auto" w:fill="7F7F7F"/>
            <w:noWrap/>
          </w:tcPr>
          <w:p w14:paraId="732B2371" w14:textId="77777777" w:rsidR="00097F52" w:rsidRPr="009A2E13" w:rsidDel="00B02A13" w:rsidRDefault="00097F52" w:rsidP="00C23846">
            <w:pPr>
              <w:spacing w:line="240" w:lineRule="auto"/>
              <w:ind w:firstLine="0"/>
              <w:jc w:val="center"/>
              <w:rPr>
                <w:del w:id="3163" w:author="Ryan Lemos" w:date="2019-03-02T08:40:00Z"/>
                <w:rFonts w:eastAsia="Times New Roman"/>
                <w:color w:val="000000"/>
                <w:sz w:val="20"/>
                <w:szCs w:val="20"/>
                <w:lang w:val="en-US" w:eastAsia="pt-BR"/>
                <w:rPrChange w:id="3164" w:author="Ryan Lemos" w:date="2019-08-07T19:31:00Z">
                  <w:rPr>
                    <w:del w:id="3165" w:author="Ryan Lemos" w:date="2019-03-02T08:40:00Z"/>
                    <w:rFonts w:eastAsia="Times New Roman"/>
                    <w:color w:val="000000"/>
                    <w:sz w:val="20"/>
                    <w:szCs w:val="20"/>
                    <w:lang w:eastAsia="pt-BR"/>
                  </w:rPr>
                </w:rPrChange>
              </w:rPr>
            </w:pPr>
          </w:p>
        </w:tc>
        <w:tc>
          <w:tcPr>
            <w:tcW w:w="316" w:type="pct"/>
            <w:shd w:val="clear" w:color="auto" w:fill="auto"/>
            <w:noWrap/>
          </w:tcPr>
          <w:p w14:paraId="58FB8D60" w14:textId="77777777" w:rsidR="00097F52" w:rsidRPr="009A2E13" w:rsidDel="00B02A13" w:rsidRDefault="00097F52" w:rsidP="00C23846">
            <w:pPr>
              <w:spacing w:line="240" w:lineRule="auto"/>
              <w:ind w:firstLine="0"/>
              <w:jc w:val="center"/>
              <w:rPr>
                <w:del w:id="3166" w:author="Ryan Lemos" w:date="2019-03-02T08:40:00Z"/>
                <w:rFonts w:eastAsia="Times New Roman"/>
                <w:color w:val="000000"/>
                <w:sz w:val="20"/>
                <w:szCs w:val="20"/>
                <w:lang w:val="en-US" w:eastAsia="pt-BR"/>
                <w:rPrChange w:id="3167" w:author="Ryan Lemos" w:date="2019-08-07T19:31:00Z">
                  <w:rPr>
                    <w:del w:id="3168" w:author="Ryan Lemos" w:date="2019-03-02T08:40:00Z"/>
                    <w:rFonts w:eastAsia="Times New Roman"/>
                    <w:color w:val="000000"/>
                    <w:sz w:val="20"/>
                    <w:szCs w:val="20"/>
                    <w:lang w:eastAsia="pt-BR"/>
                  </w:rPr>
                </w:rPrChange>
              </w:rPr>
            </w:pPr>
          </w:p>
        </w:tc>
        <w:tc>
          <w:tcPr>
            <w:tcW w:w="265" w:type="pct"/>
            <w:shd w:val="clear" w:color="auto" w:fill="auto"/>
            <w:noWrap/>
          </w:tcPr>
          <w:p w14:paraId="456B884C" w14:textId="77777777" w:rsidR="00097F52" w:rsidRPr="009A2E13" w:rsidDel="00B02A13" w:rsidRDefault="00097F52" w:rsidP="00C23846">
            <w:pPr>
              <w:spacing w:line="240" w:lineRule="auto"/>
              <w:ind w:firstLine="0"/>
              <w:jc w:val="center"/>
              <w:rPr>
                <w:del w:id="3169" w:author="Ryan Lemos" w:date="2019-03-02T08:40:00Z"/>
                <w:rFonts w:eastAsia="Times New Roman"/>
                <w:color w:val="000000"/>
                <w:sz w:val="20"/>
                <w:szCs w:val="20"/>
                <w:lang w:val="en-US" w:eastAsia="pt-BR"/>
                <w:rPrChange w:id="3170" w:author="Ryan Lemos" w:date="2019-08-07T19:31:00Z">
                  <w:rPr>
                    <w:del w:id="3171" w:author="Ryan Lemos" w:date="2019-03-02T08:40:00Z"/>
                    <w:rFonts w:eastAsia="Times New Roman"/>
                    <w:color w:val="000000"/>
                    <w:sz w:val="20"/>
                    <w:szCs w:val="20"/>
                    <w:lang w:eastAsia="pt-BR"/>
                  </w:rPr>
                </w:rPrChange>
              </w:rPr>
            </w:pPr>
          </w:p>
        </w:tc>
        <w:tc>
          <w:tcPr>
            <w:tcW w:w="315" w:type="pct"/>
            <w:shd w:val="clear" w:color="auto" w:fill="auto"/>
            <w:noWrap/>
          </w:tcPr>
          <w:p w14:paraId="49589F14" w14:textId="77777777" w:rsidR="00097F52" w:rsidRPr="009A2E13" w:rsidDel="00B02A13" w:rsidRDefault="00097F52" w:rsidP="00C23846">
            <w:pPr>
              <w:spacing w:line="240" w:lineRule="auto"/>
              <w:ind w:firstLine="0"/>
              <w:jc w:val="center"/>
              <w:rPr>
                <w:del w:id="3172" w:author="Ryan Lemos" w:date="2019-03-02T08:40:00Z"/>
                <w:rFonts w:eastAsia="Times New Roman"/>
                <w:color w:val="000000"/>
                <w:sz w:val="20"/>
                <w:szCs w:val="20"/>
                <w:lang w:val="en-US" w:eastAsia="pt-BR"/>
                <w:rPrChange w:id="3173" w:author="Ryan Lemos" w:date="2019-08-07T19:31:00Z">
                  <w:rPr>
                    <w:del w:id="3174" w:author="Ryan Lemos" w:date="2019-03-02T08:40:00Z"/>
                    <w:rFonts w:eastAsia="Times New Roman"/>
                    <w:color w:val="000000"/>
                    <w:sz w:val="20"/>
                    <w:szCs w:val="20"/>
                    <w:lang w:eastAsia="pt-BR"/>
                  </w:rPr>
                </w:rPrChange>
              </w:rPr>
            </w:pPr>
          </w:p>
        </w:tc>
        <w:tc>
          <w:tcPr>
            <w:tcW w:w="317" w:type="pct"/>
            <w:shd w:val="clear" w:color="auto" w:fill="auto"/>
            <w:noWrap/>
          </w:tcPr>
          <w:p w14:paraId="67DBA971" w14:textId="77777777" w:rsidR="00097F52" w:rsidRPr="009A2E13" w:rsidDel="00B02A13" w:rsidRDefault="00097F52" w:rsidP="00C23846">
            <w:pPr>
              <w:spacing w:line="240" w:lineRule="auto"/>
              <w:ind w:firstLine="0"/>
              <w:jc w:val="center"/>
              <w:rPr>
                <w:del w:id="3175" w:author="Ryan Lemos" w:date="2019-03-02T08:40:00Z"/>
                <w:rFonts w:eastAsia="Times New Roman"/>
                <w:color w:val="000000"/>
                <w:sz w:val="20"/>
                <w:szCs w:val="20"/>
                <w:lang w:val="en-US" w:eastAsia="pt-BR"/>
                <w:rPrChange w:id="3176" w:author="Ryan Lemos" w:date="2019-08-07T19:31:00Z">
                  <w:rPr>
                    <w:del w:id="3177" w:author="Ryan Lemos" w:date="2019-03-02T08:40:00Z"/>
                    <w:rFonts w:eastAsia="Times New Roman"/>
                    <w:color w:val="000000"/>
                    <w:sz w:val="20"/>
                    <w:szCs w:val="20"/>
                    <w:lang w:eastAsia="pt-BR"/>
                  </w:rPr>
                </w:rPrChange>
              </w:rPr>
            </w:pPr>
          </w:p>
        </w:tc>
        <w:tc>
          <w:tcPr>
            <w:tcW w:w="261" w:type="pct"/>
            <w:shd w:val="clear" w:color="auto" w:fill="auto"/>
            <w:noWrap/>
          </w:tcPr>
          <w:p w14:paraId="71003275" w14:textId="77777777" w:rsidR="00097F52" w:rsidRPr="009A2E13" w:rsidDel="00B02A13" w:rsidRDefault="00097F52" w:rsidP="00C23846">
            <w:pPr>
              <w:spacing w:line="240" w:lineRule="auto"/>
              <w:ind w:firstLine="0"/>
              <w:jc w:val="center"/>
              <w:rPr>
                <w:del w:id="3178" w:author="Ryan Lemos" w:date="2019-03-02T08:40:00Z"/>
                <w:rFonts w:eastAsia="Times New Roman"/>
                <w:color w:val="000000"/>
                <w:sz w:val="20"/>
                <w:szCs w:val="20"/>
                <w:lang w:val="en-US" w:eastAsia="pt-BR"/>
                <w:rPrChange w:id="3179" w:author="Ryan Lemos" w:date="2019-08-07T19:31:00Z">
                  <w:rPr>
                    <w:del w:id="3180" w:author="Ryan Lemos" w:date="2019-03-02T08:40:00Z"/>
                    <w:rFonts w:eastAsia="Times New Roman"/>
                    <w:color w:val="000000"/>
                    <w:sz w:val="20"/>
                    <w:szCs w:val="20"/>
                    <w:lang w:eastAsia="pt-BR"/>
                  </w:rPr>
                </w:rPrChange>
              </w:rPr>
            </w:pPr>
          </w:p>
        </w:tc>
      </w:tr>
      <w:tr w:rsidR="008F6CAC" w:rsidRPr="00134BC2" w:rsidDel="00B02A13" w14:paraId="6412A179" w14:textId="77777777" w:rsidTr="00C23846">
        <w:trPr>
          <w:trHeight w:val="671"/>
          <w:del w:id="3181" w:author="Ryan Lemos" w:date="2019-03-02T08:40:00Z"/>
        </w:trPr>
        <w:tc>
          <w:tcPr>
            <w:tcW w:w="393" w:type="pct"/>
            <w:vMerge/>
            <w:shd w:val="clear" w:color="auto" w:fill="auto"/>
          </w:tcPr>
          <w:p w14:paraId="28BD244C" w14:textId="77777777" w:rsidR="00097F52" w:rsidRPr="009A2E13" w:rsidDel="00B02A13" w:rsidRDefault="00097F52" w:rsidP="00C23846">
            <w:pPr>
              <w:spacing w:line="240" w:lineRule="auto"/>
              <w:ind w:firstLine="0"/>
              <w:jc w:val="center"/>
              <w:rPr>
                <w:del w:id="3182" w:author="Ryan Lemos" w:date="2019-03-02T08:40:00Z"/>
                <w:rFonts w:eastAsia="Times New Roman"/>
                <w:sz w:val="20"/>
                <w:szCs w:val="20"/>
                <w:lang w:val="en-US" w:eastAsia="pt-BR"/>
                <w:rPrChange w:id="3183" w:author="Ryan Lemos" w:date="2019-08-07T19:31:00Z">
                  <w:rPr>
                    <w:del w:id="3184" w:author="Ryan Lemos" w:date="2019-03-02T08:40:00Z"/>
                    <w:rFonts w:eastAsia="Times New Roman"/>
                    <w:sz w:val="20"/>
                    <w:szCs w:val="20"/>
                    <w:lang w:eastAsia="pt-BR"/>
                  </w:rPr>
                </w:rPrChange>
              </w:rPr>
            </w:pPr>
          </w:p>
        </w:tc>
        <w:tc>
          <w:tcPr>
            <w:tcW w:w="1840" w:type="pct"/>
            <w:shd w:val="clear" w:color="auto" w:fill="auto"/>
            <w:vAlign w:val="center"/>
          </w:tcPr>
          <w:p w14:paraId="7B263D4A" w14:textId="77777777" w:rsidR="00097F52" w:rsidRPr="009A2E13" w:rsidDel="00B02A13" w:rsidRDefault="00097F52" w:rsidP="00C23846">
            <w:pPr>
              <w:spacing w:line="240" w:lineRule="auto"/>
              <w:ind w:firstLine="0"/>
              <w:jc w:val="center"/>
              <w:rPr>
                <w:del w:id="3185" w:author="Ryan Lemos" w:date="2019-03-02T08:40:00Z"/>
                <w:rFonts w:eastAsia="Times New Roman"/>
                <w:sz w:val="20"/>
                <w:szCs w:val="20"/>
                <w:lang w:val="en-US" w:eastAsia="pt-BR"/>
                <w:rPrChange w:id="3186" w:author="Ryan Lemos" w:date="2019-08-07T19:31:00Z">
                  <w:rPr>
                    <w:del w:id="3187" w:author="Ryan Lemos" w:date="2019-03-02T08:40:00Z"/>
                    <w:rFonts w:eastAsia="Times New Roman"/>
                    <w:sz w:val="20"/>
                    <w:szCs w:val="20"/>
                    <w:lang w:eastAsia="pt-BR"/>
                  </w:rPr>
                </w:rPrChange>
              </w:rPr>
            </w:pPr>
            <w:del w:id="3188" w:author="Ryan Lemos" w:date="2019-03-02T08:40:00Z">
              <w:r w:rsidRPr="009A2E13" w:rsidDel="00B02A13">
                <w:rPr>
                  <w:rFonts w:eastAsia="Times New Roman"/>
                  <w:sz w:val="20"/>
                  <w:szCs w:val="20"/>
                  <w:lang w:val="en-US" w:eastAsia="pt-BR"/>
                  <w:rPrChange w:id="3189" w:author="Ryan Lemos" w:date="2019-08-07T19:31:00Z">
                    <w:rPr>
                      <w:rFonts w:eastAsia="Times New Roman"/>
                      <w:sz w:val="20"/>
                      <w:szCs w:val="20"/>
                      <w:lang w:eastAsia="pt-BR"/>
                    </w:rPr>
                  </w:rPrChange>
                </w:rPr>
                <w:delText>Reuniões com o cliente para retiradas de dúvidas acerca das funcionalidades</w:delText>
              </w:r>
              <w:r w:rsidR="00B334A9" w:rsidRPr="009A2E13" w:rsidDel="00B02A13">
                <w:rPr>
                  <w:rFonts w:eastAsia="Times New Roman"/>
                  <w:sz w:val="20"/>
                  <w:szCs w:val="20"/>
                  <w:lang w:val="en-US" w:eastAsia="pt-BR"/>
                  <w:rPrChange w:id="3190" w:author="Ryan Lemos" w:date="2019-08-07T19:31:00Z">
                    <w:rPr>
                      <w:rFonts w:eastAsia="Times New Roman"/>
                      <w:sz w:val="20"/>
                      <w:szCs w:val="20"/>
                      <w:lang w:eastAsia="pt-BR"/>
                    </w:rPr>
                  </w:rPrChange>
                </w:rPr>
                <w:delText xml:space="preserve"> e confecção dos testes de aceitação de estórias </w:delText>
              </w:r>
              <w:r w:rsidRPr="009A2E13" w:rsidDel="00B02A13">
                <w:rPr>
                  <w:rFonts w:eastAsia="Times New Roman"/>
                  <w:sz w:val="20"/>
                  <w:szCs w:val="20"/>
                  <w:lang w:val="en-US" w:eastAsia="pt-BR"/>
                  <w:rPrChange w:id="3191" w:author="Ryan Lemos" w:date="2019-08-07T19:31:00Z">
                    <w:rPr>
                      <w:rFonts w:eastAsia="Times New Roman"/>
                      <w:sz w:val="20"/>
                      <w:szCs w:val="20"/>
                      <w:lang w:eastAsia="pt-BR"/>
                    </w:rPr>
                  </w:rPrChange>
                </w:rPr>
                <w:delText xml:space="preserve">do segundo </w:delText>
              </w:r>
              <w:r w:rsidRPr="009A2E13" w:rsidDel="00B02A13">
                <w:rPr>
                  <w:rFonts w:eastAsia="Times New Roman"/>
                  <w:i/>
                  <w:sz w:val="20"/>
                  <w:szCs w:val="20"/>
                  <w:lang w:val="en-US" w:eastAsia="pt-BR"/>
                  <w:rPrChange w:id="3192" w:author="Ryan Lemos" w:date="2019-08-07T19:31:00Z">
                    <w:rPr>
                      <w:rFonts w:eastAsia="Times New Roman"/>
                      <w:i/>
                      <w:sz w:val="20"/>
                      <w:szCs w:val="20"/>
                      <w:lang w:eastAsia="pt-BR"/>
                    </w:rPr>
                  </w:rPrChange>
                </w:rPr>
                <w:delText>release</w:delText>
              </w:r>
              <w:r w:rsidR="00B334A9" w:rsidRPr="009A2E13" w:rsidDel="00B02A13">
                <w:rPr>
                  <w:rFonts w:eastAsia="Times New Roman"/>
                  <w:i/>
                  <w:sz w:val="20"/>
                  <w:szCs w:val="20"/>
                  <w:lang w:val="en-US" w:eastAsia="pt-BR"/>
                  <w:rPrChange w:id="3193" w:author="Ryan Lemos" w:date="2019-08-07T19:31:00Z">
                    <w:rPr>
                      <w:rFonts w:eastAsia="Times New Roman"/>
                      <w:i/>
                      <w:sz w:val="20"/>
                      <w:szCs w:val="20"/>
                      <w:lang w:eastAsia="pt-BR"/>
                    </w:rPr>
                  </w:rPrChange>
                </w:rPr>
                <w:delText xml:space="preserve"> </w:delText>
              </w:r>
            </w:del>
          </w:p>
        </w:tc>
        <w:tc>
          <w:tcPr>
            <w:tcW w:w="300" w:type="pct"/>
            <w:shd w:val="clear" w:color="auto" w:fill="auto"/>
            <w:noWrap/>
          </w:tcPr>
          <w:p w14:paraId="050A3D3E" w14:textId="77777777" w:rsidR="00097F52" w:rsidRPr="009A2E13" w:rsidDel="00B02A13" w:rsidRDefault="00097F52" w:rsidP="00C23846">
            <w:pPr>
              <w:spacing w:line="240" w:lineRule="auto"/>
              <w:ind w:firstLine="0"/>
              <w:jc w:val="center"/>
              <w:rPr>
                <w:del w:id="3194" w:author="Ryan Lemos" w:date="2019-03-02T08:40:00Z"/>
                <w:rFonts w:eastAsia="Times New Roman"/>
                <w:color w:val="000000"/>
                <w:sz w:val="20"/>
                <w:szCs w:val="20"/>
                <w:lang w:val="en-US" w:eastAsia="pt-BR"/>
                <w:rPrChange w:id="3195" w:author="Ryan Lemos" w:date="2019-08-07T19:31:00Z">
                  <w:rPr>
                    <w:del w:id="3196" w:author="Ryan Lemos" w:date="2019-03-02T08:40:00Z"/>
                    <w:rFonts w:eastAsia="Times New Roman"/>
                    <w:color w:val="000000"/>
                    <w:sz w:val="20"/>
                    <w:szCs w:val="20"/>
                    <w:lang w:eastAsia="pt-BR"/>
                  </w:rPr>
                </w:rPrChange>
              </w:rPr>
            </w:pPr>
          </w:p>
        </w:tc>
        <w:tc>
          <w:tcPr>
            <w:tcW w:w="301" w:type="pct"/>
            <w:shd w:val="clear" w:color="auto" w:fill="auto"/>
            <w:noWrap/>
          </w:tcPr>
          <w:p w14:paraId="74DC22A7" w14:textId="77777777" w:rsidR="00097F52" w:rsidRPr="009A2E13" w:rsidDel="00B02A13" w:rsidRDefault="00097F52" w:rsidP="00C23846">
            <w:pPr>
              <w:spacing w:line="240" w:lineRule="auto"/>
              <w:ind w:firstLine="0"/>
              <w:jc w:val="center"/>
              <w:rPr>
                <w:del w:id="3197" w:author="Ryan Lemos" w:date="2019-03-02T08:40:00Z"/>
                <w:rFonts w:eastAsia="Times New Roman"/>
                <w:color w:val="000000"/>
                <w:sz w:val="20"/>
                <w:szCs w:val="20"/>
                <w:lang w:val="en-US" w:eastAsia="pt-BR"/>
                <w:rPrChange w:id="3198" w:author="Ryan Lemos" w:date="2019-08-07T19:31:00Z">
                  <w:rPr>
                    <w:del w:id="3199" w:author="Ryan Lemos" w:date="2019-03-02T08:40:00Z"/>
                    <w:rFonts w:eastAsia="Times New Roman"/>
                    <w:color w:val="000000"/>
                    <w:sz w:val="20"/>
                    <w:szCs w:val="20"/>
                    <w:lang w:eastAsia="pt-BR"/>
                  </w:rPr>
                </w:rPrChange>
              </w:rPr>
            </w:pPr>
          </w:p>
        </w:tc>
        <w:tc>
          <w:tcPr>
            <w:tcW w:w="376" w:type="pct"/>
            <w:shd w:val="clear" w:color="auto" w:fill="7F7F7F"/>
            <w:noWrap/>
          </w:tcPr>
          <w:p w14:paraId="3C2A442C" w14:textId="77777777" w:rsidR="00097F52" w:rsidRPr="009A2E13" w:rsidDel="00B02A13" w:rsidRDefault="00097F52" w:rsidP="00C23846">
            <w:pPr>
              <w:spacing w:line="240" w:lineRule="auto"/>
              <w:ind w:firstLine="0"/>
              <w:jc w:val="center"/>
              <w:rPr>
                <w:del w:id="3200" w:author="Ryan Lemos" w:date="2019-03-02T08:40:00Z"/>
                <w:rFonts w:eastAsia="Times New Roman"/>
                <w:color w:val="000000"/>
                <w:sz w:val="20"/>
                <w:szCs w:val="20"/>
                <w:lang w:val="en-US" w:eastAsia="pt-BR"/>
                <w:rPrChange w:id="3201" w:author="Ryan Lemos" w:date="2019-08-07T19:31:00Z">
                  <w:rPr>
                    <w:del w:id="3202" w:author="Ryan Lemos" w:date="2019-03-02T08:40:00Z"/>
                    <w:rFonts w:eastAsia="Times New Roman"/>
                    <w:color w:val="000000"/>
                    <w:sz w:val="20"/>
                    <w:szCs w:val="20"/>
                    <w:lang w:eastAsia="pt-BR"/>
                  </w:rPr>
                </w:rPrChange>
              </w:rPr>
            </w:pPr>
          </w:p>
        </w:tc>
        <w:tc>
          <w:tcPr>
            <w:tcW w:w="316" w:type="pct"/>
            <w:shd w:val="clear" w:color="auto" w:fill="7F7F7F"/>
            <w:noWrap/>
          </w:tcPr>
          <w:p w14:paraId="3C862E37" w14:textId="77777777" w:rsidR="00097F52" w:rsidRPr="009A2E13" w:rsidDel="00B02A13" w:rsidRDefault="00097F52" w:rsidP="00C23846">
            <w:pPr>
              <w:spacing w:line="240" w:lineRule="auto"/>
              <w:ind w:firstLine="0"/>
              <w:jc w:val="center"/>
              <w:rPr>
                <w:del w:id="3203" w:author="Ryan Lemos" w:date="2019-03-02T08:40:00Z"/>
                <w:rFonts w:eastAsia="Times New Roman"/>
                <w:color w:val="000000"/>
                <w:sz w:val="20"/>
                <w:szCs w:val="20"/>
                <w:lang w:val="en-US" w:eastAsia="pt-BR"/>
                <w:rPrChange w:id="3204" w:author="Ryan Lemos" w:date="2019-08-07T19:31:00Z">
                  <w:rPr>
                    <w:del w:id="3205" w:author="Ryan Lemos" w:date="2019-03-02T08:40:00Z"/>
                    <w:rFonts w:eastAsia="Times New Roman"/>
                    <w:color w:val="000000"/>
                    <w:sz w:val="20"/>
                    <w:szCs w:val="20"/>
                    <w:lang w:eastAsia="pt-BR"/>
                  </w:rPr>
                </w:rPrChange>
              </w:rPr>
            </w:pPr>
          </w:p>
        </w:tc>
        <w:tc>
          <w:tcPr>
            <w:tcW w:w="316" w:type="pct"/>
            <w:shd w:val="clear" w:color="auto" w:fill="auto"/>
            <w:noWrap/>
          </w:tcPr>
          <w:p w14:paraId="02A7D2D8" w14:textId="77777777" w:rsidR="00097F52" w:rsidRPr="009A2E13" w:rsidDel="00B02A13" w:rsidRDefault="00097F52" w:rsidP="00C23846">
            <w:pPr>
              <w:spacing w:line="240" w:lineRule="auto"/>
              <w:ind w:firstLine="0"/>
              <w:jc w:val="center"/>
              <w:rPr>
                <w:del w:id="3206" w:author="Ryan Lemos" w:date="2019-03-02T08:40:00Z"/>
                <w:rFonts w:eastAsia="Times New Roman"/>
                <w:color w:val="000000"/>
                <w:sz w:val="20"/>
                <w:szCs w:val="20"/>
                <w:lang w:val="en-US" w:eastAsia="pt-BR"/>
                <w:rPrChange w:id="3207" w:author="Ryan Lemos" w:date="2019-08-07T19:31:00Z">
                  <w:rPr>
                    <w:del w:id="3208" w:author="Ryan Lemos" w:date="2019-03-02T08:40:00Z"/>
                    <w:rFonts w:eastAsia="Times New Roman"/>
                    <w:color w:val="000000"/>
                    <w:sz w:val="20"/>
                    <w:szCs w:val="20"/>
                    <w:lang w:eastAsia="pt-BR"/>
                  </w:rPr>
                </w:rPrChange>
              </w:rPr>
            </w:pPr>
          </w:p>
        </w:tc>
        <w:tc>
          <w:tcPr>
            <w:tcW w:w="265" w:type="pct"/>
            <w:shd w:val="clear" w:color="auto" w:fill="auto"/>
            <w:noWrap/>
          </w:tcPr>
          <w:p w14:paraId="7B505A4B" w14:textId="77777777" w:rsidR="00097F52" w:rsidRPr="009A2E13" w:rsidDel="00B02A13" w:rsidRDefault="00097F52" w:rsidP="00C23846">
            <w:pPr>
              <w:spacing w:line="240" w:lineRule="auto"/>
              <w:ind w:firstLine="0"/>
              <w:jc w:val="center"/>
              <w:rPr>
                <w:del w:id="3209" w:author="Ryan Lemos" w:date="2019-03-02T08:40:00Z"/>
                <w:rFonts w:eastAsia="Times New Roman"/>
                <w:color w:val="000000"/>
                <w:sz w:val="20"/>
                <w:szCs w:val="20"/>
                <w:lang w:val="en-US" w:eastAsia="pt-BR"/>
                <w:rPrChange w:id="3210" w:author="Ryan Lemos" w:date="2019-08-07T19:31:00Z">
                  <w:rPr>
                    <w:del w:id="3211" w:author="Ryan Lemos" w:date="2019-03-02T08:40:00Z"/>
                    <w:rFonts w:eastAsia="Times New Roman"/>
                    <w:color w:val="000000"/>
                    <w:sz w:val="20"/>
                    <w:szCs w:val="20"/>
                    <w:lang w:eastAsia="pt-BR"/>
                  </w:rPr>
                </w:rPrChange>
              </w:rPr>
            </w:pPr>
          </w:p>
        </w:tc>
        <w:tc>
          <w:tcPr>
            <w:tcW w:w="315" w:type="pct"/>
            <w:shd w:val="clear" w:color="auto" w:fill="auto"/>
            <w:noWrap/>
          </w:tcPr>
          <w:p w14:paraId="54A4E76F" w14:textId="77777777" w:rsidR="00097F52" w:rsidRPr="009A2E13" w:rsidDel="00B02A13" w:rsidRDefault="00097F52" w:rsidP="00C23846">
            <w:pPr>
              <w:spacing w:line="240" w:lineRule="auto"/>
              <w:ind w:firstLine="0"/>
              <w:jc w:val="center"/>
              <w:rPr>
                <w:del w:id="3212" w:author="Ryan Lemos" w:date="2019-03-02T08:40:00Z"/>
                <w:rFonts w:eastAsia="Times New Roman"/>
                <w:color w:val="000000"/>
                <w:sz w:val="20"/>
                <w:szCs w:val="20"/>
                <w:lang w:val="en-US" w:eastAsia="pt-BR"/>
                <w:rPrChange w:id="3213" w:author="Ryan Lemos" w:date="2019-08-07T19:31:00Z">
                  <w:rPr>
                    <w:del w:id="3214" w:author="Ryan Lemos" w:date="2019-03-02T08:40:00Z"/>
                    <w:rFonts w:eastAsia="Times New Roman"/>
                    <w:color w:val="000000"/>
                    <w:sz w:val="20"/>
                    <w:szCs w:val="20"/>
                    <w:lang w:eastAsia="pt-BR"/>
                  </w:rPr>
                </w:rPrChange>
              </w:rPr>
            </w:pPr>
          </w:p>
        </w:tc>
        <w:tc>
          <w:tcPr>
            <w:tcW w:w="317" w:type="pct"/>
            <w:shd w:val="clear" w:color="auto" w:fill="auto"/>
            <w:noWrap/>
          </w:tcPr>
          <w:p w14:paraId="554F655D" w14:textId="77777777" w:rsidR="00097F52" w:rsidRPr="009A2E13" w:rsidDel="00B02A13" w:rsidRDefault="00097F52" w:rsidP="00C23846">
            <w:pPr>
              <w:spacing w:line="240" w:lineRule="auto"/>
              <w:ind w:firstLine="0"/>
              <w:jc w:val="center"/>
              <w:rPr>
                <w:del w:id="3215" w:author="Ryan Lemos" w:date="2019-03-02T08:40:00Z"/>
                <w:rFonts w:eastAsia="Times New Roman"/>
                <w:color w:val="000000"/>
                <w:sz w:val="20"/>
                <w:szCs w:val="20"/>
                <w:lang w:val="en-US" w:eastAsia="pt-BR"/>
                <w:rPrChange w:id="3216" w:author="Ryan Lemos" w:date="2019-08-07T19:31:00Z">
                  <w:rPr>
                    <w:del w:id="3217" w:author="Ryan Lemos" w:date="2019-03-02T08:40:00Z"/>
                    <w:rFonts w:eastAsia="Times New Roman"/>
                    <w:color w:val="000000"/>
                    <w:sz w:val="20"/>
                    <w:szCs w:val="20"/>
                    <w:lang w:eastAsia="pt-BR"/>
                  </w:rPr>
                </w:rPrChange>
              </w:rPr>
            </w:pPr>
          </w:p>
        </w:tc>
        <w:tc>
          <w:tcPr>
            <w:tcW w:w="261" w:type="pct"/>
            <w:shd w:val="clear" w:color="auto" w:fill="auto"/>
            <w:noWrap/>
          </w:tcPr>
          <w:p w14:paraId="61F08B08" w14:textId="77777777" w:rsidR="00097F52" w:rsidRPr="009A2E13" w:rsidDel="00B02A13" w:rsidRDefault="00097F52" w:rsidP="00C23846">
            <w:pPr>
              <w:spacing w:line="240" w:lineRule="auto"/>
              <w:ind w:firstLine="0"/>
              <w:jc w:val="center"/>
              <w:rPr>
                <w:del w:id="3218" w:author="Ryan Lemos" w:date="2019-03-02T08:40:00Z"/>
                <w:rFonts w:eastAsia="Times New Roman"/>
                <w:color w:val="000000"/>
                <w:sz w:val="20"/>
                <w:szCs w:val="20"/>
                <w:lang w:val="en-US" w:eastAsia="pt-BR"/>
                <w:rPrChange w:id="3219" w:author="Ryan Lemos" w:date="2019-08-07T19:31:00Z">
                  <w:rPr>
                    <w:del w:id="3220" w:author="Ryan Lemos" w:date="2019-03-02T08:40:00Z"/>
                    <w:rFonts w:eastAsia="Times New Roman"/>
                    <w:color w:val="000000"/>
                    <w:sz w:val="20"/>
                    <w:szCs w:val="20"/>
                    <w:lang w:eastAsia="pt-BR"/>
                  </w:rPr>
                </w:rPrChange>
              </w:rPr>
            </w:pPr>
          </w:p>
        </w:tc>
      </w:tr>
    </w:tbl>
    <w:p w14:paraId="39C98A8E" w14:textId="77777777" w:rsidR="004E5854" w:rsidDel="00B02A13" w:rsidRDefault="004E5854" w:rsidP="00A2452D">
      <w:pPr>
        <w:ind w:firstLine="0"/>
        <w:rPr>
          <w:del w:id="3221" w:author="Ryan Lemos" w:date="2019-03-02T08:40:00Z"/>
        </w:rPr>
      </w:pPr>
    </w:p>
    <w:p w14:paraId="03D53D23" w14:textId="77777777" w:rsidR="00697EF9" w:rsidDel="00B02A13" w:rsidRDefault="00697EF9">
      <w:pPr>
        <w:spacing w:line="240" w:lineRule="auto"/>
        <w:ind w:firstLine="0"/>
        <w:jc w:val="left"/>
        <w:outlineLvl w:val="9"/>
        <w:rPr>
          <w:del w:id="3222" w:author="Ryan Lemos" w:date="2019-03-02T08:40:00Z"/>
        </w:rPr>
      </w:pPr>
      <w:del w:id="3223" w:author="Ryan Lemos" w:date="2019-03-02T08:40:00Z">
        <w:r w:rsidDel="00B02A13">
          <w:br w:type="page"/>
        </w:r>
      </w:del>
    </w:p>
    <w:p w14:paraId="26970922" w14:textId="77777777" w:rsidR="00697EF9" w:rsidRPr="00063EEB" w:rsidDel="00B02A13" w:rsidRDefault="00697EF9">
      <w:pPr>
        <w:spacing w:line="240" w:lineRule="auto"/>
        <w:ind w:firstLine="0"/>
        <w:jc w:val="left"/>
        <w:outlineLvl w:val="9"/>
        <w:rPr>
          <w:del w:id="3224" w:author="Ryan Lemos" w:date="2019-03-02T08:40:00Z"/>
        </w:rPr>
        <w:sectPr w:rsidR="00697EF9" w:rsidRPr="00063EEB" w:rsidDel="00B02A13" w:rsidSect="00063EEB">
          <w:pgSz w:w="16838" w:h="11906" w:orient="landscape"/>
          <w:pgMar w:top="1134" w:right="1134" w:bottom="1701" w:left="1701" w:header="708" w:footer="708" w:gutter="0"/>
          <w:cols w:space="708"/>
          <w:docGrid w:linePitch="360"/>
        </w:sectPr>
        <w:pPrChange w:id="3225" w:author="Ryan Lemos" w:date="2019-03-02T08:40:00Z">
          <w:pPr>
            <w:ind w:firstLine="0"/>
          </w:pPr>
        </w:pPrChange>
      </w:pPr>
    </w:p>
    <w:p w14:paraId="0B4637A5" w14:textId="77777777" w:rsidR="00D339A1" w:rsidRDefault="00D339A1" w:rsidP="00BE5291">
      <w:pPr>
        <w:pStyle w:val="Ttulo1"/>
        <w:numPr>
          <w:ilvl w:val="0"/>
          <w:numId w:val="0"/>
        </w:numPr>
        <w:jc w:val="center"/>
      </w:pPr>
      <w:del w:id="3226" w:author="Ryan Lemos" w:date="2019-03-02T08:40:00Z">
        <w:r w:rsidRPr="00D339A1" w:rsidDel="00B02A13">
          <w:delText>BIBLIOGRAFIA</w:delText>
        </w:r>
      </w:del>
      <w:bookmarkStart w:id="3227" w:name="_Toc16102733"/>
      <w:ins w:id="3228" w:author="Ryan Lemos" w:date="2019-03-02T08:40:00Z">
        <w:r w:rsidR="00B02A13">
          <w:t>Referências</w:t>
        </w:r>
      </w:ins>
      <w:bookmarkEnd w:id="3227"/>
    </w:p>
    <w:p w14:paraId="1FD163B3" w14:textId="77777777" w:rsidR="00BE5291" w:rsidRPr="00BE5291" w:rsidRDefault="00BE5291" w:rsidP="00BE5291"/>
    <w:p w14:paraId="3EEA8AB1" w14:textId="77777777" w:rsidR="00D534F8" w:rsidRDefault="00D534F8" w:rsidP="000809C2">
      <w:pPr>
        <w:spacing w:line="240" w:lineRule="auto"/>
        <w:ind w:firstLine="0"/>
        <w:jc w:val="left"/>
        <w:rPr>
          <w:noProof/>
        </w:rPr>
      </w:pPr>
      <w:r w:rsidRPr="00EC584A">
        <w:rPr>
          <w:noProof/>
          <w:highlight w:val="yellow"/>
          <w:rPrChange w:id="3229" w:author="Ryan Lemos" w:date="2019-03-02T09:32:00Z">
            <w:rPr>
              <w:noProof/>
            </w:rPr>
          </w:rPrChange>
        </w:rPr>
        <w:t xml:space="preserve">ABREU, L. </w:t>
      </w:r>
      <w:r w:rsidRPr="00EC584A">
        <w:rPr>
          <w:b/>
          <w:noProof/>
          <w:highlight w:val="yellow"/>
          <w:rPrChange w:id="3230" w:author="Ryan Lemos" w:date="2019-03-02T09:32:00Z">
            <w:rPr>
              <w:b/>
              <w:noProof/>
            </w:rPr>
          </w:rPrChange>
        </w:rPr>
        <w:t>TypeScript:</w:t>
      </w:r>
      <w:r w:rsidRPr="00EC584A">
        <w:rPr>
          <w:noProof/>
          <w:highlight w:val="yellow"/>
          <w:rPrChange w:id="3231" w:author="Ryan Lemos" w:date="2019-03-02T09:32:00Z">
            <w:rPr>
              <w:noProof/>
            </w:rPr>
          </w:rPrChange>
        </w:rPr>
        <w:t xml:space="preserve"> O JavasCript Moderno para Criação de Aplicações. Lisboa: FCA – Editora de Informática. 2017.</w:t>
      </w:r>
    </w:p>
    <w:p w14:paraId="46D778C6" w14:textId="77777777" w:rsidR="00D534F8" w:rsidRDefault="00D534F8" w:rsidP="000809C2">
      <w:pPr>
        <w:spacing w:line="240" w:lineRule="auto"/>
        <w:ind w:firstLine="0"/>
        <w:jc w:val="left"/>
        <w:rPr>
          <w:noProof/>
        </w:rPr>
      </w:pPr>
    </w:p>
    <w:p w14:paraId="534120EA" w14:textId="77777777" w:rsidR="00D339A1" w:rsidRPr="00D339A1" w:rsidRDefault="00D339A1" w:rsidP="000809C2">
      <w:pPr>
        <w:spacing w:line="240" w:lineRule="auto"/>
        <w:ind w:firstLine="0"/>
        <w:jc w:val="left"/>
        <w:rPr>
          <w:noProof/>
        </w:rPr>
      </w:pPr>
      <w:r w:rsidRPr="005F1ECA">
        <w:rPr>
          <w:noProof/>
          <w:highlight w:val="yellow"/>
          <w:rPrChange w:id="3232" w:author="Ryan Lemos" w:date="2019-03-02T09:26:00Z">
            <w:rPr>
              <w:noProof/>
            </w:rPr>
          </w:rPrChange>
        </w:rPr>
        <w:t xml:space="preserve">ALVES, J. R. M. </w:t>
      </w:r>
      <w:r w:rsidRPr="005F1ECA">
        <w:rPr>
          <w:i/>
          <w:noProof/>
          <w:highlight w:val="yellow"/>
          <w:rPrChange w:id="3233" w:author="Ryan Lemos" w:date="2019-03-02T09:26:00Z">
            <w:rPr>
              <w:i/>
              <w:noProof/>
            </w:rPr>
          </w:rPrChange>
        </w:rPr>
        <w:t>et al.</w:t>
      </w:r>
      <w:r w:rsidRPr="005F1ECA">
        <w:rPr>
          <w:noProof/>
          <w:highlight w:val="yellow"/>
          <w:rPrChange w:id="3234" w:author="Ryan Lemos" w:date="2019-03-02T09:26:00Z">
            <w:rPr>
              <w:noProof/>
            </w:rPr>
          </w:rPrChange>
        </w:rPr>
        <w:t xml:space="preserve"> </w:t>
      </w:r>
      <w:r w:rsidRPr="005F1ECA">
        <w:rPr>
          <w:b/>
          <w:bCs/>
          <w:noProof/>
          <w:highlight w:val="yellow"/>
          <w:rPrChange w:id="3235" w:author="Ryan Lemos" w:date="2019-03-02T09:26:00Z">
            <w:rPr>
              <w:b/>
              <w:bCs/>
              <w:noProof/>
            </w:rPr>
          </w:rPrChange>
        </w:rPr>
        <w:t>Educação a Distância:</w:t>
      </w:r>
      <w:r w:rsidRPr="005F1ECA">
        <w:rPr>
          <w:noProof/>
          <w:highlight w:val="yellow"/>
          <w:rPrChange w:id="3236" w:author="Ryan Lemos" w:date="2019-03-02T09:26:00Z">
            <w:rPr>
              <w:noProof/>
            </w:rPr>
          </w:rPrChange>
        </w:rPr>
        <w:t xml:space="preserve"> o estado da arte. São Paulo: Pearson Education do Brasil, v. 1, 2009.</w:t>
      </w:r>
    </w:p>
    <w:p w14:paraId="04989ACF" w14:textId="77777777" w:rsidR="00D339A1" w:rsidRDefault="00D339A1" w:rsidP="000809C2">
      <w:pPr>
        <w:spacing w:line="240" w:lineRule="auto"/>
        <w:ind w:firstLine="0"/>
        <w:jc w:val="left"/>
        <w:rPr>
          <w:noProof/>
        </w:rPr>
      </w:pPr>
    </w:p>
    <w:p w14:paraId="6D77BCF4" w14:textId="77777777" w:rsidR="00D339A1" w:rsidRPr="00D339A1" w:rsidRDefault="00D339A1" w:rsidP="000809C2">
      <w:pPr>
        <w:spacing w:line="240" w:lineRule="auto"/>
        <w:ind w:firstLine="0"/>
        <w:jc w:val="left"/>
        <w:rPr>
          <w:noProof/>
        </w:rPr>
      </w:pPr>
      <w:r w:rsidRPr="00F35D6F">
        <w:rPr>
          <w:noProof/>
          <w:highlight w:val="yellow"/>
          <w:rPrChange w:id="3237" w:author="Ryan Lemos" w:date="2019-03-02T09:38:00Z">
            <w:rPr>
              <w:noProof/>
            </w:rPr>
          </w:rPrChange>
        </w:rPr>
        <w:t xml:space="preserve">BABBEL. </w:t>
      </w:r>
      <w:r w:rsidRPr="00F35D6F">
        <w:rPr>
          <w:b/>
          <w:bCs/>
          <w:noProof/>
          <w:highlight w:val="yellow"/>
          <w:rPrChange w:id="3238" w:author="Ryan Lemos" w:date="2019-03-02T09:38:00Z">
            <w:rPr>
              <w:b/>
              <w:bCs/>
              <w:noProof/>
            </w:rPr>
          </w:rPrChange>
        </w:rPr>
        <w:t>Preços</w:t>
      </w:r>
      <w:r w:rsidR="00E44BB8" w:rsidRPr="00F35D6F">
        <w:rPr>
          <w:noProof/>
          <w:highlight w:val="yellow"/>
          <w:rPrChange w:id="3239" w:author="Ryan Lemos" w:date="2019-03-02T09:38:00Z">
            <w:rPr>
              <w:noProof/>
            </w:rPr>
          </w:rPrChange>
        </w:rPr>
        <w:t>.</w:t>
      </w:r>
      <w:r w:rsidRPr="00F35D6F">
        <w:rPr>
          <w:noProof/>
          <w:highlight w:val="yellow"/>
          <w:rPrChange w:id="3240" w:author="Ryan Lemos" w:date="2019-03-02T09:38:00Z">
            <w:rPr>
              <w:noProof/>
            </w:rPr>
          </w:rPrChange>
        </w:rPr>
        <w:t xml:space="preserve"> 2018. Disponível em: &lt;https://home.babbel.com/prices&gt;. Acesso em: 23 ago. 2018.</w:t>
      </w:r>
    </w:p>
    <w:p w14:paraId="2598E0F7" w14:textId="77777777" w:rsidR="00D339A1" w:rsidRDefault="00D339A1" w:rsidP="000809C2">
      <w:pPr>
        <w:spacing w:line="240" w:lineRule="auto"/>
        <w:ind w:firstLine="0"/>
        <w:jc w:val="left"/>
        <w:rPr>
          <w:noProof/>
        </w:rPr>
      </w:pPr>
    </w:p>
    <w:p w14:paraId="74FB352D" w14:textId="77777777" w:rsidR="00D339A1" w:rsidRPr="00D339A1" w:rsidRDefault="00D339A1" w:rsidP="000809C2">
      <w:pPr>
        <w:spacing w:line="240" w:lineRule="auto"/>
        <w:ind w:firstLine="0"/>
        <w:jc w:val="left"/>
        <w:rPr>
          <w:noProof/>
        </w:rPr>
      </w:pPr>
      <w:r w:rsidRPr="005F1ECA">
        <w:rPr>
          <w:noProof/>
          <w:highlight w:val="yellow"/>
          <w:rPrChange w:id="3241" w:author="Ryan Lemos" w:date="2019-03-02T09:26:00Z">
            <w:rPr>
              <w:noProof/>
            </w:rPr>
          </w:rPrChange>
        </w:rPr>
        <w:t xml:space="preserve">BACICH, L. </w:t>
      </w:r>
      <w:r w:rsidRPr="005F1ECA">
        <w:rPr>
          <w:i/>
          <w:noProof/>
          <w:highlight w:val="yellow"/>
          <w:rPrChange w:id="3242" w:author="Ryan Lemos" w:date="2019-03-02T09:26:00Z">
            <w:rPr>
              <w:i/>
              <w:noProof/>
            </w:rPr>
          </w:rPrChange>
        </w:rPr>
        <w:t>et al</w:t>
      </w:r>
      <w:r w:rsidRPr="005F1ECA">
        <w:rPr>
          <w:noProof/>
          <w:highlight w:val="yellow"/>
          <w:rPrChange w:id="3243" w:author="Ryan Lemos" w:date="2019-03-02T09:26:00Z">
            <w:rPr>
              <w:noProof/>
            </w:rPr>
          </w:rPrChange>
        </w:rPr>
        <w:t xml:space="preserve">. </w:t>
      </w:r>
      <w:r w:rsidRPr="005F1ECA">
        <w:rPr>
          <w:b/>
          <w:bCs/>
          <w:noProof/>
          <w:highlight w:val="yellow"/>
          <w:rPrChange w:id="3244" w:author="Ryan Lemos" w:date="2019-03-02T09:26:00Z">
            <w:rPr>
              <w:b/>
              <w:bCs/>
              <w:noProof/>
            </w:rPr>
          </w:rPrChange>
        </w:rPr>
        <w:t>Ensino Híbrido:</w:t>
      </w:r>
      <w:r w:rsidRPr="005F1ECA">
        <w:rPr>
          <w:noProof/>
          <w:highlight w:val="yellow"/>
          <w:rPrChange w:id="3245" w:author="Ryan Lemos" w:date="2019-03-02T09:26:00Z">
            <w:rPr>
              <w:noProof/>
            </w:rPr>
          </w:rPrChange>
        </w:rPr>
        <w:t xml:space="preserve"> Personalização e tecnologia na educação. Porto Alegre: Penso, 2015.</w:t>
      </w:r>
    </w:p>
    <w:p w14:paraId="6433EA32" w14:textId="77777777" w:rsidR="00D339A1" w:rsidRDefault="00D339A1" w:rsidP="000809C2">
      <w:pPr>
        <w:spacing w:line="240" w:lineRule="auto"/>
        <w:ind w:firstLine="0"/>
        <w:jc w:val="left"/>
        <w:rPr>
          <w:noProof/>
        </w:rPr>
      </w:pPr>
    </w:p>
    <w:p w14:paraId="36AC5AE7" w14:textId="77777777" w:rsidR="00D339A1" w:rsidRPr="00D339A1" w:rsidRDefault="00D339A1" w:rsidP="000809C2">
      <w:pPr>
        <w:spacing w:line="240" w:lineRule="auto"/>
        <w:ind w:firstLine="0"/>
        <w:jc w:val="left"/>
        <w:rPr>
          <w:noProof/>
        </w:rPr>
      </w:pPr>
      <w:r w:rsidRPr="005F1ECA">
        <w:rPr>
          <w:noProof/>
          <w:highlight w:val="yellow"/>
          <w:rPrChange w:id="3246" w:author="Ryan Lemos" w:date="2019-03-02T09:26:00Z">
            <w:rPr>
              <w:noProof/>
            </w:rPr>
          </w:rPrChange>
        </w:rPr>
        <w:t xml:space="preserve">BARANAUSKAS, M. C. C.; ROCHA, H. V. D. </w:t>
      </w:r>
      <w:r w:rsidRPr="005F1ECA">
        <w:rPr>
          <w:b/>
          <w:bCs/>
          <w:noProof/>
          <w:highlight w:val="yellow"/>
          <w:rPrChange w:id="3247" w:author="Ryan Lemos" w:date="2019-03-02T09:26:00Z">
            <w:rPr>
              <w:b/>
              <w:bCs/>
              <w:noProof/>
            </w:rPr>
          </w:rPrChange>
        </w:rPr>
        <w:t>Design e Avaliação de Interfaces Humano-Computador</w:t>
      </w:r>
      <w:r w:rsidRPr="005F1ECA">
        <w:rPr>
          <w:noProof/>
          <w:highlight w:val="yellow"/>
          <w:rPrChange w:id="3248" w:author="Ryan Lemos" w:date="2019-03-02T09:26:00Z">
            <w:rPr>
              <w:noProof/>
            </w:rPr>
          </w:rPrChange>
        </w:rPr>
        <w:t>. Campinas: UNIVERSIDADE ESTADUAL DE CAMPINAS, 2003.</w:t>
      </w:r>
      <w:r w:rsidR="005B5EC4" w:rsidRPr="005F1ECA">
        <w:rPr>
          <w:noProof/>
          <w:highlight w:val="yellow"/>
          <w:rPrChange w:id="3249" w:author="Ryan Lemos" w:date="2019-03-02T09:26:00Z">
            <w:rPr>
              <w:noProof/>
            </w:rPr>
          </w:rPrChange>
        </w:rPr>
        <w:t xml:space="preserve"> Disponível em</w:t>
      </w:r>
      <w:r w:rsidR="00D21BE3" w:rsidRPr="005F1ECA">
        <w:rPr>
          <w:noProof/>
          <w:highlight w:val="yellow"/>
          <w:rPrChange w:id="3250" w:author="Ryan Lemos" w:date="2019-03-02T09:26:00Z">
            <w:rPr>
              <w:noProof/>
            </w:rPr>
          </w:rPrChange>
        </w:rPr>
        <w:t>:</w:t>
      </w:r>
      <w:r w:rsidR="005B5EC4" w:rsidRPr="005F1ECA">
        <w:rPr>
          <w:noProof/>
          <w:highlight w:val="yellow"/>
          <w:rPrChange w:id="3251" w:author="Ryan Lemos" w:date="2019-03-02T09:26:00Z">
            <w:rPr>
              <w:noProof/>
            </w:rPr>
          </w:rPrChange>
        </w:rPr>
        <w:t xml:space="preserve"> &lt;https://www.nied.unicamp.br/biblioteca/design-e-avaliacao-de-interfaces-humano-computador/ &gt; Acesso em:</w:t>
      </w:r>
      <w:r w:rsidR="00F85EFB" w:rsidRPr="005F1ECA">
        <w:rPr>
          <w:noProof/>
          <w:highlight w:val="yellow"/>
          <w:rPrChange w:id="3252" w:author="Ryan Lemos" w:date="2019-03-02T09:26:00Z">
            <w:rPr>
              <w:noProof/>
            </w:rPr>
          </w:rPrChange>
        </w:rPr>
        <w:t xml:space="preserve"> 22</w:t>
      </w:r>
      <w:r w:rsidR="00F0748E" w:rsidRPr="005F1ECA">
        <w:rPr>
          <w:noProof/>
          <w:highlight w:val="yellow"/>
          <w:rPrChange w:id="3253" w:author="Ryan Lemos" w:date="2019-03-02T09:26:00Z">
            <w:rPr>
              <w:noProof/>
            </w:rPr>
          </w:rPrChange>
        </w:rPr>
        <w:t xml:space="preserve"> </w:t>
      </w:r>
      <w:r w:rsidR="00F85EFB" w:rsidRPr="005F1ECA">
        <w:rPr>
          <w:noProof/>
          <w:highlight w:val="yellow"/>
          <w:rPrChange w:id="3254" w:author="Ryan Lemos" w:date="2019-03-02T09:26:00Z">
            <w:rPr>
              <w:noProof/>
            </w:rPr>
          </w:rPrChange>
        </w:rPr>
        <w:t>set. 2018.</w:t>
      </w:r>
    </w:p>
    <w:p w14:paraId="0D28287D" w14:textId="77777777" w:rsidR="00D339A1" w:rsidDel="00F35D6F" w:rsidRDefault="00D339A1" w:rsidP="000809C2">
      <w:pPr>
        <w:spacing w:line="240" w:lineRule="auto"/>
        <w:ind w:firstLine="0"/>
        <w:jc w:val="left"/>
        <w:rPr>
          <w:del w:id="3255" w:author="Ryan Lemos" w:date="2019-03-02T09:38:00Z"/>
          <w:noProof/>
        </w:rPr>
      </w:pPr>
    </w:p>
    <w:p w14:paraId="58A5EB59" w14:textId="77777777" w:rsidR="00D339A1" w:rsidRPr="00D339A1" w:rsidDel="00F35D6F" w:rsidRDefault="00D339A1" w:rsidP="000809C2">
      <w:pPr>
        <w:spacing w:line="240" w:lineRule="auto"/>
        <w:ind w:firstLine="0"/>
        <w:jc w:val="left"/>
        <w:rPr>
          <w:del w:id="3256" w:author="Ryan Lemos" w:date="2019-03-02T09:38:00Z"/>
          <w:noProof/>
        </w:rPr>
      </w:pPr>
      <w:del w:id="3257" w:author="Ryan Lemos" w:date="2019-03-02T09:38:00Z">
        <w:r w:rsidRPr="00D339A1" w:rsidDel="00F35D6F">
          <w:rPr>
            <w:noProof/>
          </w:rPr>
          <w:delText xml:space="preserve">BENTO, E. J. </w:delText>
        </w:r>
        <w:r w:rsidRPr="00D339A1" w:rsidDel="00F35D6F">
          <w:rPr>
            <w:b/>
            <w:bCs/>
            <w:noProof/>
          </w:rPr>
          <w:delText>Desenvolvimento Web com PHP e MySQL</w:delText>
        </w:r>
        <w:r w:rsidRPr="00D339A1" w:rsidDel="00F35D6F">
          <w:rPr>
            <w:noProof/>
          </w:rPr>
          <w:delText>. São Paulo: Casa do Código, 2013.</w:delText>
        </w:r>
      </w:del>
    </w:p>
    <w:p w14:paraId="7042880D" w14:textId="77777777" w:rsidR="00D339A1" w:rsidRDefault="00D339A1" w:rsidP="000809C2">
      <w:pPr>
        <w:spacing w:line="240" w:lineRule="auto"/>
        <w:ind w:firstLine="0"/>
        <w:jc w:val="left"/>
        <w:rPr>
          <w:noProof/>
        </w:rPr>
      </w:pPr>
    </w:p>
    <w:p w14:paraId="436A48F1" w14:textId="77777777" w:rsidR="00D339A1" w:rsidRPr="00D339A1" w:rsidRDefault="00D339A1" w:rsidP="000809C2">
      <w:pPr>
        <w:spacing w:line="240" w:lineRule="auto"/>
        <w:ind w:firstLine="0"/>
        <w:jc w:val="left"/>
        <w:rPr>
          <w:noProof/>
        </w:rPr>
      </w:pPr>
      <w:r w:rsidRPr="00EC584A">
        <w:rPr>
          <w:noProof/>
          <w:highlight w:val="yellow"/>
          <w:rPrChange w:id="3258" w:author="Ryan Lemos" w:date="2019-03-02T09:31:00Z">
            <w:rPr>
              <w:noProof/>
            </w:rPr>
          </w:rPrChange>
        </w:rPr>
        <w:t xml:space="preserve">CAELUM. </w:t>
      </w:r>
      <w:r w:rsidRPr="00EC584A">
        <w:rPr>
          <w:b/>
          <w:bCs/>
          <w:noProof/>
          <w:highlight w:val="yellow"/>
          <w:rPrChange w:id="3259" w:author="Ryan Lemos" w:date="2019-03-02T09:31:00Z">
            <w:rPr>
              <w:b/>
              <w:bCs/>
              <w:noProof/>
            </w:rPr>
          </w:rPrChange>
        </w:rPr>
        <w:t>Desenvolvimento Web com HTML, CSS e JavaScript</w:t>
      </w:r>
      <w:r w:rsidRPr="00EC584A">
        <w:rPr>
          <w:noProof/>
          <w:highlight w:val="yellow"/>
          <w:rPrChange w:id="3260" w:author="Ryan Lemos" w:date="2019-03-02T09:31:00Z">
            <w:rPr>
              <w:noProof/>
            </w:rPr>
          </w:rPrChange>
        </w:rPr>
        <w:t>. São Paulo: Caelum ensino e inovação, 2018. Disponível em: &lt;https://www.caelum.com.br/download/caelum-html-css-javascript.pdf&gt;. Acesso em: 07 out. 2018.</w:t>
      </w:r>
    </w:p>
    <w:p w14:paraId="5F7D26E2" w14:textId="77777777" w:rsidR="00E0253B" w:rsidRDefault="00E0253B" w:rsidP="000809C2">
      <w:pPr>
        <w:spacing w:line="240" w:lineRule="auto"/>
        <w:ind w:firstLine="0"/>
        <w:jc w:val="left"/>
        <w:rPr>
          <w:noProof/>
        </w:rPr>
      </w:pPr>
    </w:p>
    <w:p w14:paraId="5F498411" w14:textId="77777777" w:rsidR="00D339A1" w:rsidRPr="00D339A1" w:rsidRDefault="00D339A1" w:rsidP="000809C2">
      <w:pPr>
        <w:spacing w:line="240" w:lineRule="auto"/>
        <w:ind w:firstLine="0"/>
        <w:jc w:val="left"/>
        <w:rPr>
          <w:noProof/>
        </w:rPr>
      </w:pPr>
      <w:r w:rsidRPr="00EC584A">
        <w:rPr>
          <w:noProof/>
          <w:highlight w:val="yellow"/>
          <w:rPrChange w:id="3261" w:author="Ryan Lemos" w:date="2019-03-02T09:30:00Z">
            <w:rPr>
              <w:noProof/>
            </w:rPr>
          </w:rPrChange>
        </w:rPr>
        <w:t xml:space="preserve">CAMPOS, A. L. N. </w:t>
      </w:r>
      <w:r w:rsidRPr="00EC584A">
        <w:rPr>
          <w:b/>
          <w:bCs/>
          <w:noProof/>
          <w:highlight w:val="yellow"/>
          <w:rPrChange w:id="3262" w:author="Ryan Lemos" w:date="2019-03-02T09:30:00Z">
            <w:rPr>
              <w:b/>
              <w:bCs/>
              <w:noProof/>
            </w:rPr>
          </w:rPrChange>
        </w:rPr>
        <w:t>Modelagem de Processos com BPMN</w:t>
      </w:r>
      <w:r w:rsidRPr="00EC584A">
        <w:rPr>
          <w:noProof/>
          <w:highlight w:val="yellow"/>
          <w:rPrChange w:id="3263" w:author="Ryan Lemos" w:date="2019-03-02T09:30:00Z">
            <w:rPr>
              <w:noProof/>
            </w:rPr>
          </w:rPrChange>
        </w:rPr>
        <w:t>. 2. ed. Rio de Janeiro: Brasport, 2014.</w:t>
      </w:r>
    </w:p>
    <w:p w14:paraId="225C6375" w14:textId="77777777" w:rsidR="00D339A1" w:rsidRDefault="00D339A1" w:rsidP="000809C2">
      <w:pPr>
        <w:spacing w:line="240" w:lineRule="auto"/>
        <w:ind w:firstLine="0"/>
        <w:jc w:val="left"/>
        <w:rPr>
          <w:noProof/>
        </w:rPr>
      </w:pPr>
    </w:p>
    <w:p w14:paraId="4D604CD4" w14:textId="77777777" w:rsidR="00D339A1" w:rsidRPr="00D339A1" w:rsidRDefault="00D339A1" w:rsidP="000809C2">
      <w:pPr>
        <w:spacing w:line="240" w:lineRule="auto"/>
        <w:ind w:firstLine="0"/>
        <w:jc w:val="left"/>
        <w:rPr>
          <w:noProof/>
        </w:rPr>
      </w:pPr>
      <w:r w:rsidRPr="00EC584A">
        <w:rPr>
          <w:noProof/>
          <w:highlight w:val="yellow"/>
          <w:rPrChange w:id="3264" w:author="Ryan Lemos" w:date="2019-03-02T09:33:00Z">
            <w:rPr>
              <w:noProof/>
            </w:rPr>
          </w:rPrChange>
        </w:rPr>
        <w:t xml:space="preserve">CARVALHO, V. </w:t>
      </w:r>
      <w:r w:rsidRPr="00EC584A">
        <w:rPr>
          <w:b/>
          <w:bCs/>
          <w:noProof/>
          <w:highlight w:val="yellow"/>
          <w:rPrChange w:id="3265" w:author="Ryan Lemos" w:date="2019-03-02T09:33:00Z">
            <w:rPr>
              <w:b/>
              <w:bCs/>
              <w:noProof/>
            </w:rPr>
          </w:rPrChange>
        </w:rPr>
        <w:t>MySQL:</w:t>
      </w:r>
      <w:r w:rsidRPr="00EC584A">
        <w:rPr>
          <w:noProof/>
          <w:highlight w:val="yellow"/>
          <w:rPrChange w:id="3266" w:author="Ryan Lemos" w:date="2019-03-02T09:33:00Z">
            <w:rPr>
              <w:noProof/>
            </w:rPr>
          </w:rPrChange>
        </w:rPr>
        <w:t xml:space="preserve"> Comece com o principal banco de dados open source do mercado. São Paulo: Casa do Código, 2015.</w:t>
      </w:r>
    </w:p>
    <w:p w14:paraId="02704C3E" w14:textId="77777777" w:rsidR="00D339A1" w:rsidRDefault="00D339A1" w:rsidP="000809C2">
      <w:pPr>
        <w:spacing w:line="240" w:lineRule="auto"/>
        <w:ind w:firstLine="0"/>
        <w:jc w:val="left"/>
        <w:rPr>
          <w:noProof/>
        </w:rPr>
      </w:pPr>
    </w:p>
    <w:p w14:paraId="2929973B" w14:textId="77777777" w:rsidR="00D339A1" w:rsidRPr="006D241F" w:rsidRDefault="00D339A1" w:rsidP="000809C2">
      <w:pPr>
        <w:spacing w:line="240" w:lineRule="auto"/>
        <w:ind w:firstLine="0"/>
        <w:jc w:val="left"/>
        <w:rPr>
          <w:ins w:id="3267" w:author="Ryan Lemos" w:date="2019-05-02T06:33:00Z"/>
          <w:noProof/>
          <w:rPrChange w:id="3268" w:author="Ryan Lemos" w:date="2019-05-22T10:18:00Z">
            <w:rPr>
              <w:ins w:id="3269" w:author="Ryan Lemos" w:date="2019-05-02T06:33:00Z"/>
              <w:noProof/>
              <w:lang w:val="en-US"/>
            </w:rPr>
          </w:rPrChange>
        </w:rPr>
      </w:pPr>
      <w:r w:rsidRPr="005F1ECA">
        <w:rPr>
          <w:noProof/>
          <w:highlight w:val="yellow"/>
          <w:rPrChange w:id="3270" w:author="Ryan Lemos" w:date="2019-03-02T09:27:00Z">
            <w:rPr>
              <w:noProof/>
            </w:rPr>
          </w:rPrChange>
        </w:rPr>
        <w:t xml:space="preserve">CCAA. </w:t>
      </w:r>
      <w:r w:rsidRPr="005F1ECA">
        <w:rPr>
          <w:b/>
          <w:bCs/>
          <w:noProof/>
          <w:highlight w:val="yellow"/>
          <w:rPrChange w:id="3271" w:author="Ryan Lemos" w:date="2019-03-02T09:27:00Z">
            <w:rPr>
              <w:b/>
              <w:bCs/>
              <w:noProof/>
            </w:rPr>
          </w:rPrChange>
        </w:rPr>
        <w:t>Espaço CCAA Aluno</w:t>
      </w:r>
      <w:r w:rsidR="00E44BB8" w:rsidRPr="005F1ECA">
        <w:rPr>
          <w:noProof/>
          <w:highlight w:val="yellow"/>
          <w:rPrChange w:id="3272" w:author="Ryan Lemos" w:date="2019-03-02T09:27:00Z">
            <w:rPr>
              <w:noProof/>
            </w:rPr>
          </w:rPrChange>
        </w:rPr>
        <w:t>.</w:t>
      </w:r>
      <w:r w:rsidRPr="005F1ECA">
        <w:rPr>
          <w:noProof/>
          <w:highlight w:val="yellow"/>
          <w:rPrChange w:id="3273" w:author="Ryan Lemos" w:date="2019-03-02T09:27:00Z">
            <w:rPr>
              <w:noProof/>
            </w:rPr>
          </w:rPrChange>
        </w:rPr>
        <w:t xml:space="preserve"> sd. Disponível em: &lt;https://www.ccaa.com.br/espacoccaa/conteudos/&gt;. </w:t>
      </w:r>
      <w:r w:rsidRPr="006D241F">
        <w:rPr>
          <w:noProof/>
          <w:highlight w:val="yellow"/>
          <w:rPrChange w:id="3274" w:author="Ryan Lemos" w:date="2019-05-22T10:18:00Z">
            <w:rPr>
              <w:noProof/>
              <w:lang w:val="en-US"/>
            </w:rPr>
          </w:rPrChange>
        </w:rPr>
        <w:t>Acesso em: 23 ago. 2018.</w:t>
      </w:r>
    </w:p>
    <w:p w14:paraId="3B9B6876" w14:textId="77777777" w:rsidR="00C00F6E" w:rsidRPr="006D241F" w:rsidRDefault="00C00F6E" w:rsidP="000809C2">
      <w:pPr>
        <w:spacing w:line="240" w:lineRule="auto"/>
        <w:ind w:firstLine="0"/>
        <w:jc w:val="left"/>
        <w:rPr>
          <w:ins w:id="3275" w:author="Ryan Lemos" w:date="2019-05-02T06:33:00Z"/>
          <w:noProof/>
          <w:rPrChange w:id="3276" w:author="Ryan Lemos" w:date="2019-05-22T10:18:00Z">
            <w:rPr>
              <w:ins w:id="3277" w:author="Ryan Lemos" w:date="2019-05-02T06:33:00Z"/>
              <w:noProof/>
              <w:lang w:val="en-US"/>
            </w:rPr>
          </w:rPrChange>
        </w:rPr>
      </w:pPr>
    </w:p>
    <w:p w14:paraId="54033FEC" w14:textId="77777777" w:rsidR="00C00F6E" w:rsidRPr="00E95C78" w:rsidRDefault="00C00F6E" w:rsidP="000809C2">
      <w:pPr>
        <w:spacing w:line="240" w:lineRule="auto"/>
        <w:ind w:firstLine="0"/>
        <w:jc w:val="left"/>
        <w:rPr>
          <w:noProof/>
          <w:lang w:val="en-US"/>
        </w:rPr>
      </w:pPr>
      <w:ins w:id="3278" w:author="Ryan Lemos" w:date="2019-05-02T06:33:00Z">
        <w:r w:rsidRPr="006D241F">
          <w:rPr>
            <w:noProof/>
            <w:highlight w:val="yellow"/>
            <w:rPrChange w:id="3279" w:author="Ryan Lemos" w:date="2019-05-22T10:18:00Z">
              <w:rPr>
                <w:noProof/>
                <w:lang w:val="en-US"/>
              </w:rPr>
            </w:rPrChange>
          </w:rPr>
          <w:t xml:space="preserve">CKEDITOR. </w:t>
        </w:r>
      </w:ins>
      <w:ins w:id="3280" w:author="Ryan Lemos" w:date="2019-05-02T06:34:00Z">
        <w:r w:rsidRPr="006D241F">
          <w:rPr>
            <w:b/>
            <w:noProof/>
            <w:highlight w:val="yellow"/>
            <w:rPrChange w:id="3281" w:author="Ryan Lemos" w:date="2019-05-22T10:18:00Z">
              <w:rPr>
                <w:noProof/>
                <w:lang w:val="en-US"/>
              </w:rPr>
            </w:rPrChange>
          </w:rPr>
          <w:t>CKEditor Ecosystem</w:t>
        </w:r>
        <w:r w:rsidRPr="006D241F">
          <w:rPr>
            <w:noProof/>
            <w:highlight w:val="yellow"/>
            <w:rPrChange w:id="3282" w:author="Ryan Lemos" w:date="2019-05-22T10:18:00Z">
              <w:rPr>
                <w:noProof/>
                <w:lang w:val="en-US"/>
              </w:rPr>
            </w:rPrChange>
          </w:rPr>
          <w:t xml:space="preserve">. 2019. Disponível em: &lt;https://ckeditor.com/&gt;. </w:t>
        </w:r>
        <w:r w:rsidRPr="00CF506D">
          <w:rPr>
            <w:noProof/>
            <w:highlight w:val="yellow"/>
            <w:lang w:val="en-US"/>
            <w:rPrChange w:id="3283" w:author="Ryan Lemos" w:date="2019-05-02T06:35:00Z">
              <w:rPr>
                <w:noProof/>
                <w:lang w:val="en-US"/>
              </w:rPr>
            </w:rPrChange>
          </w:rPr>
          <w:t xml:space="preserve">Acesso em: </w:t>
        </w:r>
      </w:ins>
      <w:ins w:id="3284" w:author="Ryan Lemos" w:date="2019-05-02T06:35:00Z">
        <w:r w:rsidR="00CF506D" w:rsidRPr="00CF506D">
          <w:rPr>
            <w:noProof/>
            <w:highlight w:val="yellow"/>
            <w:lang w:val="en-US"/>
            <w:rPrChange w:id="3285" w:author="Ryan Lemos" w:date="2019-05-02T06:35:00Z">
              <w:rPr>
                <w:noProof/>
                <w:lang w:val="en-US"/>
              </w:rPr>
            </w:rPrChange>
          </w:rPr>
          <w:t>02 mai. 2019.</w:t>
        </w:r>
      </w:ins>
    </w:p>
    <w:p w14:paraId="1BB81E66" w14:textId="77777777" w:rsidR="00D339A1" w:rsidRPr="00E95C78" w:rsidRDefault="00D339A1" w:rsidP="000809C2">
      <w:pPr>
        <w:spacing w:line="240" w:lineRule="auto"/>
        <w:ind w:firstLine="0"/>
        <w:jc w:val="left"/>
        <w:rPr>
          <w:noProof/>
          <w:lang w:val="en-US"/>
        </w:rPr>
      </w:pPr>
    </w:p>
    <w:p w14:paraId="0172E47C" w14:textId="77777777" w:rsidR="00D339A1" w:rsidRPr="006D241F" w:rsidRDefault="00D339A1" w:rsidP="000809C2">
      <w:pPr>
        <w:spacing w:line="240" w:lineRule="auto"/>
        <w:ind w:firstLine="0"/>
        <w:jc w:val="left"/>
        <w:rPr>
          <w:noProof/>
          <w:lang w:val="en-US"/>
          <w:rPrChange w:id="3286" w:author="Ryan Lemos" w:date="2019-05-22T10:18:00Z">
            <w:rPr>
              <w:noProof/>
            </w:rPr>
          </w:rPrChange>
        </w:rPr>
      </w:pPr>
      <w:r w:rsidRPr="00EC584A">
        <w:rPr>
          <w:noProof/>
          <w:highlight w:val="yellow"/>
          <w:lang w:val="en-US"/>
          <w:rPrChange w:id="3287" w:author="Ryan Lemos" w:date="2019-03-02T09:31:00Z">
            <w:rPr>
              <w:noProof/>
              <w:lang w:val="en-US"/>
            </w:rPr>
          </w:rPrChange>
        </w:rPr>
        <w:t xml:space="preserve">CROCKFORD, D. </w:t>
      </w:r>
      <w:r w:rsidRPr="00EC584A">
        <w:rPr>
          <w:b/>
          <w:bCs/>
          <w:noProof/>
          <w:highlight w:val="yellow"/>
          <w:lang w:val="en-US"/>
          <w:rPrChange w:id="3288" w:author="Ryan Lemos" w:date="2019-03-02T09:31:00Z">
            <w:rPr>
              <w:b/>
              <w:bCs/>
              <w:noProof/>
              <w:lang w:val="en-US"/>
            </w:rPr>
          </w:rPrChange>
        </w:rPr>
        <w:t>JavaScript:</w:t>
      </w:r>
      <w:r w:rsidRPr="00EC584A">
        <w:rPr>
          <w:noProof/>
          <w:highlight w:val="yellow"/>
          <w:lang w:val="en-US"/>
          <w:rPrChange w:id="3289" w:author="Ryan Lemos" w:date="2019-03-02T09:31:00Z">
            <w:rPr>
              <w:noProof/>
              <w:lang w:val="en-US"/>
            </w:rPr>
          </w:rPrChange>
        </w:rPr>
        <w:t xml:space="preserve"> The Good Parts. </w:t>
      </w:r>
      <w:r w:rsidRPr="006D241F">
        <w:rPr>
          <w:noProof/>
          <w:highlight w:val="yellow"/>
          <w:lang w:val="en-US"/>
          <w:rPrChange w:id="3290" w:author="Ryan Lemos" w:date="2019-05-22T10:18:00Z">
            <w:rPr>
              <w:noProof/>
            </w:rPr>
          </w:rPrChange>
        </w:rPr>
        <w:t>Sebastopol: O'Reilly, 2008.</w:t>
      </w:r>
      <w:r w:rsidR="000158A8" w:rsidRPr="006D241F">
        <w:rPr>
          <w:noProof/>
          <w:lang w:val="en-US"/>
          <w:rPrChange w:id="3291" w:author="Ryan Lemos" w:date="2019-05-22T10:18:00Z">
            <w:rPr>
              <w:noProof/>
            </w:rPr>
          </w:rPrChange>
        </w:rPr>
        <w:t xml:space="preserve"> </w:t>
      </w:r>
    </w:p>
    <w:p w14:paraId="2FB409B8" w14:textId="77777777" w:rsidR="00D339A1" w:rsidRPr="006D241F" w:rsidRDefault="00D339A1" w:rsidP="000809C2">
      <w:pPr>
        <w:spacing w:line="240" w:lineRule="auto"/>
        <w:ind w:firstLine="0"/>
        <w:jc w:val="left"/>
        <w:rPr>
          <w:noProof/>
          <w:lang w:val="en-US"/>
          <w:rPrChange w:id="3292" w:author="Ryan Lemos" w:date="2019-05-22T10:18:00Z">
            <w:rPr>
              <w:noProof/>
            </w:rPr>
          </w:rPrChange>
        </w:rPr>
      </w:pPr>
    </w:p>
    <w:p w14:paraId="28E592D1" w14:textId="77777777" w:rsidR="00D339A1" w:rsidRPr="00D339A1" w:rsidRDefault="00D339A1" w:rsidP="000809C2">
      <w:pPr>
        <w:spacing w:line="240" w:lineRule="auto"/>
        <w:ind w:firstLine="0"/>
        <w:jc w:val="left"/>
        <w:rPr>
          <w:noProof/>
        </w:rPr>
      </w:pPr>
      <w:r w:rsidRPr="005F1ECA">
        <w:rPr>
          <w:noProof/>
          <w:highlight w:val="yellow"/>
          <w:rPrChange w:id="3293" w:author="Ryan Lemos" w:date="2019-03-02T09:27:00Z">
            <w:rPr>
              <w:noProof/>
            </w:rPr>
          </w:rPrChange>
        </w:rPr>
        <w:t xml:space="preserve">DIAS, D. D. S.; SILVA, M. F. D. </w:t>
      </w:r>
      <w:r w:rsidRPr="005F1ECA">
        <w:rPr>
          <w:b/>
          <w:bCs/>
          <w:noProof/>
          <w:highlight w:val="yellow"/>
          <w:rPrChange w:id="3294" w:author="Ryan Lemos" w:date="2019-03-02T09:27:00Z">
            <w:rPr>
              <w:b/>
              <w:bCs/>
              <w:noProof/>
            </w:rPr>
          </w:rPrChange>
        </w:rPr>
        <w:t>Como escrever uma monografia:</w:t>
      </w:r>
      <w:r w:rsidRPr="005F1ECA">
        <w:rPr>
          <w:noProof/>
          <w:highlight w:val="yellow"/>
          <w:rPrChange w:id="3295" w:author="Ryan Lemos" w:date="2019-03-02T09:27:00Z">
            <w:rPr>
              <w:noProof/>
            </w:rPr>
          </w:rPrChange>
        </w:rPr>
        <w:t xml:space="preserve"> Manual de elaboração com exemplos e exercícios. Rio de Janeiro: Atlas, 2010.</w:t>
      </w:r>
    </w:p>
    <w:p w14:paraId="0A3E1909" w14:textId="77777777" w:rsidR="00D339A1" w:rsidRDefault="00D339A1" w:rsidP="000809C2">
      <w:pPr>
        <w:spacing w:line="240" w:lineRule="auto"/>
        <w:ind w:firstLine="0"/>
        <w:jc w:val="left"/>
        <w:rPr>
          <w:noProof/>
        </w:rPr>
      </w:pPr>
    </w:p>
    <w:p w14:paraId="0B53137A" w14:textId="77777777" w:rsidR="00D339A1" w:rsidRDefault="00D339A1" w:rsidP="000809C2">
      <w:pPr>
        <w:spacing w:line="240" w:lineRule="auto"/>
        <w:ind w:firstLine="0"/>
        <w:jc w:val="left"/>
        <w:rPr>
          <w:noProof/>
        </w:rPr>
      </w:pPr>
      <w:r w:rsidRPr="005F1ECA">
        <w:rPr>
          <w:noProof/>
          <w:highlight w:val="yellow"/>
          <w:rPrChange w:id="3296" w:author="Ryan Lemos" w:date="2019-03-02T09:28:00Z">
            <w:rPr>
              <w:noProof/>
            </w:rPr>
          </w:rPrChange>
        </w:rPr>
        <w:t xml:space="preserve">DUOLINGO. </w:t>
      </w:r>
      <w:r w:rsidRPr="005F1ECA">
        <w:rPr>
          <w:b/>
          <w:bCs/>
          <w:noProof/>
          <w:highlight w:val="yellow"/>
          <w:rPrChange w:id="3297" w:author="Ryan Lemos" w:date="2019-03-02T09:28:00Z">
            <w:rPr>
              <w:b/>
              <w:bCs/>
              <w:noProof/>
            </w:rPr>
          </w:rPrChange>
        </w:rPr>
        <w:t>Aprenda idiomas de graça. Para sempre</w:t>
      </w:r>
      <w:r w:rsidRPr="005F1ECA">
        <w:rPr>
          <w:noProof/>
          <w:highlight w:val="yellow"/>
          <w:rPrChange w:id="3298" w:author="Ryan Lemos" w:date="2019-03-02T09:28:00Z">
            <w:rPr>
              <w:noProof/>
            </w:rPr>
          </w:rPrChange>
        </w:rPr>
        <w:t>, sd. Disponível em: &lt;https://pt.duolingo.com/&gt;. Acesso em: 23 ago. 2018.</w:t>
      </w:r>
    </w:p>
    <w:p w14:paraId="0D1ED6B3" w14:textId="77777777" w:rsidR="00D339A1" w:rsidRPr="00D339A1" w:rsidRDefault="00D339A1" w:rsidP="000809C2">
      <w:pPr>
        <w:spacing w:line="240" w:lineRule="auto"/>
        <w:ind w:firstLine="0"/>
        <w:jc w:val="left"/>
        <w:rPr>
          <w:noProof/>
        </w:rPr>
      </w:pPr>
    </w:p>
    <w:p w14:paraId="731F42AA" w14:textId="77777777" w:rsidR="00D339A1" w:rsidRPr="00D339A1" w:rsidRDefault="00D339A1" w:rsidP="000809C2">
      <w:pPr>
        <w:spacing w:line="240" w:lineRule="auto"/>
        <w:ind w:firstLine="0"/>
        <w:jc w:val="left"/>
        <w:rPr>
          <w:noProof/>
        </w:rPr>
      </w:pPr>
      <w:r w:rsidRPr="00EC584A">
        <w:rPr>
          <w:noProof/>
          <w:highlight w:val="yellow"/>
          <w:rPrChange w:id="3299" w:author="Ryan Lemos" w:date="2019-03-02T09:33:00Z">
            <w:rPr>
              <w:noProof/>
            </w:rPr>
          </w:rPrChange>
        </w:rPr>
        <w:t xml:space="preserve">ELMASRI, R.; NAVATHE, S. B. </w:t>
      </w:r>
      <w:r w:rsidRPr="00EC584A">
        <w:rPr>
          <w:b/>
          <w:bCs/>
          <w:noProof/>
          <w:highlight w:val="yellow"/>
          <w:rPrChange w:id="3300" w:author="Ryan Lemos" w:date="2019-03-02T09:33:00Z">
            <w:rPr>
              <w:b/>
              <w:bCs/>
              <w:noProof/>
            </w:rPr>
          </w:rPrChange>
        </w:rPr>
        <w:t>Sistemas de Banco de Dados</w:t>
      </w:r>
      <w:r w:rsidRPr="00EC584A">
        <w:rPr>
          <w:noProof/>
          <w:highlight w:val="yellow"/>
          <w:rPrChange w:id="3301" w:author="Ryan Lemos" w:date="2019-03-02T09:33:00Z">
            <w:rPr>
              <w:noProof/>
            </w:rPr>
          </w:rPrChange>
        </w:rPr>
        <w:t>. 6. ed. São Paulo: Pearson Education, 2011.</w:t>
      </w:r>
    </w:p>
    <w:p w14:paraId="114D6DB5" w14:textId="77777777" w:rsidR="00D339A1" w:rsidRDefault="00D339A1" w:rsidP="000809C2">
      <w:pPr>
        <w:spacing w:line="240" w:lineRule="auto"/>
        <w:ind w:firstLine="0"/>
        <w:jc w:val="left"/>
        <w:rPr>
          <w:noProof/>
        </w:rPr>
      </w:pPr>
    </w:p>
    <w:p w14:paraId="627670E0" w14:textId="77777777" w:rsidR="00D339A1" w:rsidRPr="00D339A1" w:rsidRDefault="00D339A1" w:rsidP="000809C2">
      <w:pPr>
        <w:spacing w:line="240" w:lineRule="auto"/>
        <w:ind w:firstLine="0"/>
        <w:jc w:val="left"/>
        <w:rPr>
          <w:noProof/>
        </w:rPr>
      </w:pPr>
      <w:r w:rsidRPr="005F1ECA">
        <w:rPr>
          <w:noProof/>
          <w:highlight w:val="yellow"/>
          <w:rPrChange w:id="3302" w:author="Ryan Lemos" w:date="2019-03-02T09:28:00Z">
            <w:rPr>
              <w:noProof/>
            </w:rPr>
          </w:rPrChange>
        </w:rPr>
        <w:t xml:space="preserve">FERREIRA, A. B. D. H. </w:t>
      </w:r>
      <w:r w:rsidRPr="005F1ECA">
        <w:rPr>
          <w:b/>
          <w:bCs/>
          <w:noProof/>
          <w:highlight w:val="yellow"/>
          <w:rPrChange w:id="3303" w:author="Ryan Lemos" w:date="2019-03-02T09:28:00Z">
            <w:rPr>
              <w:b/>
              <w:bCs/>
              <w:noProof/>
            </w:rPr>
          </w:rPrChange>
        </w:rPr>
        <w:t>Mini Aurélio Século XXI:</w:t>
      </w:r>
      <w:r w:rsidRPr="005F1ECA">
        <w:rPr>
          <w:noProof/>
          <w:highlight w:val="yellow"/>
          <w:rPrChange w:id="3304" w:author="Ryan Lemos" w:date="2019-03-02T09:28:00Z">
            <w:rPr>
              <w:noProof/>
            </w:rPr>
          </w:rPrChange>
        </w:rPr>
        <w:t xml:space="preserve"> O minidicionário da língua portuguesa. 5. ed. Rio de Janeiro: Nova Fronteira S.A, 2001.</w:t>
      </w:r>
    </w:p>
    <w:p w14:paraId="74D51D16" w14:textId="77777777" w:rsidR="00D339A1" w:rsidDel="00F35D6F" w:rsidRDefault="00D339A1" w:rsidP="000809C2">
      <w:pPr>
        <w:spacing w:line="240" w:lineRule="auto"/>
        <w:ind w:firstLine="0"/>
        <w:jc w:val="left"/>
        <w:rPr>
          <w:del w:id="3305" w:author="Ryan Lemos" w:date="2019-03-02T09:37:00Z"/>
          <w:noProof/>
        </w:rPr>
      </w:pPr>
    </w:p>
    <w:p w14:paraId="2EC9BB6C" w14:textId="77777777" w:rsidR="00D339A1" w:rsidRPr="00D339A1" w:rsidDel="00F35D6F" w:rsidRDefault="00D339A1" w:rsidP="000809C2">
      <w:pPr>
        <w:spacing w:line="240" w:lineRule="auto"/>
        <w:ind w:firstLine="0"/>
        <w:jc w:val="left"/>
        <w:rPr>
          <w:del w:id="3306" w:author="Ryan Lemos" w:date="2019-03-02T09:37:00Z"/>
          <w:noProof/>
        </w:rPr>
      </w:pPr>
      <w:del w:id="3307" w:author="Ryan Lemos" w:date="2019-03-02T09:37:00Z">
        <w:r w:rsidRPr="00D339A1" w:rsidDel="00F35D6F">
          <w:rPr>
            <w:noProof/>
          </w:rPr>
          <w:delText xml:space="preserve">GIL, A. C. </w:delText>
        </w:r>
        <w:r w:rsidRPr="00D339A1" w:rsidDel="00F35D6F">
          <w:rPr>
            <w:b/>
            <w:bCs/>
            <w:noProof/>
          </w:rPr>
          <w:delText>Como Elaborar Projeos de Pesquisa</w:delText>
        </w:r>
        <w:r w:rsidRPr="00D339A1" w:rsidDel="00F35D6F">
          <w:rPr>
            <w:noProof/>
          </w:rPr>
          <w:delText>. 4. ed. São Paulo: Atlas, 2002.</w:delText>
        </w:r>
        <w:r w:rsidR="00B9702B" w:rsidDel="00F35D6F">
          <w:rPr>
            <w:noProof/>
          </w:rPr>
          <w:delText xml:space="preserve"> </w:delText>
        </w:r>
      </w:del>
    </w:p>
    <w:p w14:paraId="0C27DD67" w14:textId="77777777" w:rsidR="00D339A1" w:rsidRDefault="00D339A1" w:rsidP="000809C2">
      <w:pPr>
        <w:spacing w:line="240" w:lineRule="auto"/>
        <w:ind w:firstLine="0"/>
        <w:jc w:val="left"/>
        <w:rPr>
          <w:noProof/>
        </w:rPr>
      </w:pPr>
    </w:p>
    <w:p w14:paraId="7065709D" w14:textId="77777777" w:rsidR="00D339A1" w:rsidRDefault="00D339A1" w:rsidP="000809C2">
      <w:pPr>
        <w:spacing w:line="240" w:lineRule="auto"/>
        <w:ind w:firstLine="0"/>
        <w:jc w:val="left"/>
        <w:rPr>
          <w:ins w:id="3308" w:author="Ryan Lemos" w:date="2019-04-29T11:13:00Z"/>
          <w:noProof/>
        </w:rPr>
      </w:pPr>
      <w:r w:rsidRPr="00EC584A">
        <w:rPr>
          <w:noProof/>
          <w:highlight w:val="yellow"/>
          <w:rPrChange w:id="3309" w:author="Ryan Lemos" w:date="2019-03-02T09:32:00Z">
            <w:rPr>
              <w:noProof/>
            </w:rPr>
          </w:rPrChange>
        </w:rPr>
        <w:lastRenderedPageBreak/>
        <w:t xml:space="preserve">GOOGLE. </w:t>
      </w:r>
      <w:r w:rsidR="00BF38D5" w:rsidRPr="00EC584A">
        <w:rPr>
          <w:b/>
          <w:bCs/>
          <w:noProof/>
          <w:highlight w:val="yellow"/>
          <w:rPrChange w:id="3310" w:author="Ryan Lemos" w:date="2019-03-02T09:32:00Z">
            <w:rPr>
              <w:b/>
              <w:bCs/>
              <w:noProof/>
            </w:rPr>
          </w:rPrChange>
        </w:rPr>
        <w:t>Angular</w:t>
      </w:r>
      <w:ins w:id="3311" w:author="Ryan Lemos" w:date="2019-05-02T06:26:00Z">
        <w:r w:rsidR="001B55B1">
          <w:rPr>
            <w:noProof/>
            <w:highlight w:val="yellow"/>
          </w:rPr>
          <w:t>.</w:t>
        </w:r>
      </w:ins>
      <w:del w:id="3312" w:author="Ryan Lemos" w:date="2019-05-02T06:26:00Z">
        <w:r w:rsidRPr="00EC584A" w:rsidDel="001B55B1">
          <w:rPr>
            <w:noProof/>
            <w:highlight w:val="yellow"/>
            <w:rPrChange w:id="3313" w:author="Ryan Lemos" w:date="2019-03-02T09:32:00Z">
              <w:rPr>
                <w:noProof/>
              </w:rPr>
            </w:rPrChange>
          </w:rPr>
          <w:delText>,</w:delText>
        </w:r>
      </w:del>
      <w:r w:rsidRPr="00EC584A">
        <w:rPr>
          <w:noProof/>
          <w:highlight w:val="yellow"/>
          <w:rPrChange w:id="3314" w:author="Ryan Lemos" w:date="2019-03-02T09:32:00Z">
            <w:rPr>
              <w:noProof/>
            </w:rPr>
          </w:rPrChange>
        </w:rPr>
        <w:t xml:space="preserve"> 201</w:t>
      </w:r>
      <w:r w:rsidR="00BF38D5" w:rsidRPr="00EC584A">
        <w:rPr>
          <w:noProof/>
          <w:highlight w:val="yellow"/>
          <w:rPrChange w:id="3315" w:author="Ryan Lemos" w:date="2019-03-02T09:32:00Z">
            <w:rPr>
              <w:noProof/>
            </w:rPr>
          </w:rPrChange>
        </w:rPr>
        <w:t>9</w:t>
      </w:r>
      <w:ins w:id="3316" w:author="Ryan Lemos" w:date="2019-04-29T11:14:00Z">
        <w:r w:rsidR="006C52DB">
          <w:rPr>
            <w:noProof/>
            <w:highlight w:val="yellow"/>
          </w:rPr>
          <w:t>a</w:t>
        </w:r>
      </w:ins>
      <w:r w:rsidRPr="00EC584A">
        <w:rPr>
          <w:noProof/>
          <w:highlight w:val="yellow"/>
          <w:rPrChange w:id="3317" w:author="Ryan Lemos" w:date="2019-03-02T09:32:00Z">
            <w:rPr>
              <w:noProof/>
            </w:rPr>
          </w:rPrChange>
        </w:rPr>
        <w:t>. Disponível em: &lt;</w:t>
      </w:r>
      <w:r w:rsidR="00BF38D5" w:rsidRPr="00EC584A">
        <w:rPr>
          <w:noProof/>
          <w:highlight w:val="yellow"/>
          <w:rPrChange w:id="3318" w:author="Ryan Lemos" w:date="2019-03-02T09:32:00Z">
            <w:rPr>
              <w:noProof/>
            </w:rPr>
          </w:rPrChange>
        </w:rPr>
        <w:t>https://angular.io/</w:t>
      </w:r>
      <w:r w:rsidRPr="00EC584A">
        <w:rPr>
          <w:noProof/>
          <w:highlight w:val="yellow"/>
          <w:rPrChange w:id="3319" w:author="Ryan Lemos" w:date="2019-03-02T09:32:00Z">
            <w:rPr>
              <w:noProof/>
            </w:rPr>
          </w:rPrChange>
        </w:rPr>
        <w:t xml:space="preserve">&gt;. Acesso em: </w:t>
      </w:r>
      <w:r w:rsidR="00275E78" w:rsidRPr="00EC584A">
        <w:rPr>
          <w:noProof/>
          <w:highlight w:val="yellow"/>
          <w:rPrChange w:id="3320" w:author="Ryan Lemos" w:date="2019-03-02T09:32:00Z">
            <w:rPr>
              <w:noProof/>
            </w:rPr>
          </w:rPrChange>
        </w:rPr>
        <w:t>08</w:t>
      </w:r>
      <w:r w:rsidRPr="00EC584A">
        <w:rPr>
          <w:noProof/>
          <w:highlight w:val="yellow"/>
          <w:rPrChange w:id="3321" w:author="Ryan Lemos" w:date="2019-03-02T09:32:00Z">
            <w:rPr>
              <w:noProof/>
            </w:rPr>
          </w:rPrChange>
        </w:rPr>
        <w:t xml:space="preserve"> </w:t>
      </w:r>
      <w:r w:rsidR="00275E78" w:rsidRPr="00EC584A">
        <w:rPr>
          <w:noProof/>
          <w:highlight w:val="yellow"/>
          <w:rPrChange w:id="3322" w:author="Ryan Lemos" w:date="2019-03-02T09:32:00Z">
            <w:rPr>
              <w:noProof/>
            </w:rPr>
          </w:rPrChange>
        </w:rPr>
        <w:t>fev</w:t>
      </w:r>
      <w:r w:rsidRPr="00EC584A">
        <w:rPr>
          <w:noProof/>
          <w:highlight w:val="yellow"/>
          <w:rPrChange w:id="3323" w:author="Ryan Lemos" w:date="2019-03-02T09:32:00Z">
            <w:rPr>
              <w:noProof/>
            </w:rPr>
          </w:rPrChange>
        </w:rPr>
        <w:t>. 201</w:t>
      </w:r>
      <w:r w:rsidR="00275E78" w:rsidRPr="00EC584A">
        <w:rPr>
          <w:noProof/>
          <w:highlight w:val="yellow"/>
          <w:rPrChange w:id="3324" w:author="Ryan Lemos" w:date="2019-03-02T09:32:00Z">
            <w:rPr>
              <w:noProof/>
            </w:rPr>
          </w:rPrChange>
        </w:rPr>
        <w:t>9</w:t>
      </w:r>
      <w:r w:rsidRPr="00EC584A">
        <w:rPr>
          <w:noProof/>
          <w:highlight w:val="yellow"/>
          <w:rPrChange w:id="3325" w:author="Ryan Lemos" w:date="2019-03-02T09:32:00Z">
            <w:rPr>
              <w:noProof/>
            </w:rPr>
          </w:rPrChange>
        </w:rPr>
        <w:t>.</w:t>
      </w:r>
    </w:p>
    <w:p w14:paraId="7E9E19B6" w14:textId="77777777" w:rsidR="006C52DB" w:rsidRDefault="006C52DB" w:rsidP="000809C2">
      <w:pPr>
        <w:spacing w:line="240" w:lineRule="auto"/>
        <w:ind w:firstLine="0"/>
        <w:jc w:val="left"/>
        <w:rPr>
          <w:ins w:id="3326" w:author="Ryan Lemos" w:date="2019-04-29T11:13:00Z"/>
          <w:noProof/>
        </w:rPr>
      </w:pPr>
    </w:p>
    <w:p w14:paraId="124D63DD" w14:textId="77777777" w:rsidR="006C52DB" w:rsidRDefault="006C52DB" w:rsidP="000809C2">
      <w:pPr>
        <w:spacing w:line="240" w:lineRule="auto"/>
        <w:ind w:firstLine="0"/>
        <w:jc w:val="left"/>
        <w:rPr>
          <w:noProof/>
        </w:rPr>
      </w:pPr>
      <w:ins w:id="3327" w:author="Ryan Lemos" w:date="2019-04-29T11:13:00Z">
        <w:r w:rsidRPr="006C52DB">
          <w:rPr>
            <w:noProof/>
            <w:highlight w:val="yellow"/>
            <w:rPrChange w:id="3328" w:author="Ryan Lemos" w:date="2019-04-29T11:15:00Z">
              <w:rPr>
                <w:noProof/>
              </w:rPr>
            </w:rPrChange>
          </w:rPr>
          <w:t xml:space="preserve">GOOGLE. </w:t>
        </w:r>
        <w:r w:rsidRPr="001B55B1">
          <w:rPr>
            <w:b/>
            <w:noProof/>
            <w:highlight w:val="yellow"/>
            <w:rPrChange w:id="3329" w:author="Ryan Lemos" w:date="2019-05-02T06:25:00Z">
              <w:rPr>
                <w:noProof/>
              </w:rPr>
            </w:rPrChange>
          </w:rPr>
          <w:t>Introduction</w:t>
        </w:r>
      </w:ins>
      <w:ins w:id="3330" w:author="Ryan Lemos" w:date="2019-05-02T06:26:00Z">
        <w:r w:rsidR="001B55B1">
          <w:rPr>
            <w:noProof/>
            <w:highlight w:val="yellow"/>
          </w:rPr>
          <w:t>.</w:t>
        </w:r>
      </w:ins>
      <w:ins w:id="3331" w:author="Ryan Lemos" w:date="2019-04-29T11:13:00Z">
        <w:r w:rsidRPr="006C52DB">
          <w:rPr>
            <w:noProof/>
            <w:highlight w:val="yellow"/>
            <w:rPrChange w:id="3332" w:author="Ryan Lemos" w:date="2019-04-29T11:15:00Z">
              <w:rPr>
                <w:noProof/>
              </w:rPr>
            </w:rPrChange>
          </w:rPr>
          <w:t xml:space="preserve"> 2019b</w:t>
        </w:r>
      </w:ins>
      <w:ins w:id="3333" w:author="Ryan Lemos" w:date="2019-04-29T11:14:00Z">
        <w:r w:rsidRPr="006C52DB">
          <w:rPr>
            <w:noProof/>
            <w:highlight w:val="yellow"/>
            <w:rPrChange w:id="3334" w:author="Ryan Lemos" w:date="2019-04-29T11:15:00Z">
              <w:rPr>
                <w:noProof/>
              </w:rPr>
            </w:rPrChange>
          </w:rPr>
          <w:t>. Disponível em: &lt;https://material.io/design/introduction/#principles&gt;. Acesso em: 29 abr. 2019.</w:t>
        </w:r>
      </w:ins>
    </w:p>
    <w:p w14:paraId="3DFCDBCB" w14:textId="77777777" w:rsidR="00095610" w:rsidRDefault="00095610" w:rsidP="000809C2">
      <w:pPr>
        <w:spacing w:line="240" w:lineRule="auto"/>
        <w:ind w:firstLine="0"/>
        <w:jc w:val="left"/>
        <w:rPr>
          <w:noProof/>
        </w:rPr>
      </w:pPr>
    </w:p>
    <w:p w14:paraId="2888D1AA" w14:textId="77777777" w:rsidR="00095610" w:rsidRPr="00D339A1" w:rsidRDefault="00095610" w:rsidP="000809C2">
      <w:pPr>
        <w:spacing w:line="240" w:lineRule="auto"/>
        <w:ind w:firstLine="0"/>
        <w:jc w:val="left"/>
        <w:rPr>
          <w:noProof/>
        </w:rPr>
      </w:pPr>
      <w:r w:rsidRPr="00EC584A">
        <w:rPr>
          <w:noProof/>
          <w:highlight w:val="yellow"/>
          <w:rPrChange w:id="3335" w:author="Ryan Lemos" w:date="2019-03-02T09:32:00Z">
            <w:rPr>
              <w:noProof/>
            </w:rPr>
          </w:rPrChange>
        </w:rPr>
        <w:t xml:space="preserve">GUEDES, T. </w:t>
      </w:r>
      <w:r w:rsidRPr="00EC584A">
        <w:rPr>
          <w:b/>
          <w:noProof/>
          <w:highlight w:val="yellow"/>
          <w:rPrChange w:id="3336" w:author="Ryan Lemos" w:date="2019-03-02T09:32:00Z">
            <w:rPr>
              <w:b/>
              <w:noProof/>
            </w:rPr>
          </w:rPrChange>
        </w:rPr>
        <w:t xml:space="preserve">Crie aplicações com </w:t>
      </w:r>
      <w:r w:rsidR="00C05B5C" w:rsidRPr="00EC584A">
        <w:rPr>
          <w:b/>
          <w:noProof/>
          <w:highlight w:val="yellow"/>
          <w:rPrChange w:id="3337" w:author="Ryan Lemos" w:date="2019-03-02T09:32:00Z">
            <w:rPr>
              <w:b/>
              <w:noProof/>
            </w:rPr>
          </w:rPrChange>
        </w:rPr>
        <w:t>Angular</w:t>
      </w:r>
      <w:r w:rsidRPr="00EC584A">
        <w:rPr>
          <w:noProof/>
          <w:highlight w:val="yellow"/>
          <w:rPrChange w:id="3338" w:author="Ryan Lemos" w:date="2019-03-02T09:32:00Z">
            <w:rPr>
              <w:noProof/>
            </w:rPr>
          </w:rPrChange>
        </w:rPr>
        <w:t>: o novo Framework do Google. São Paulo: Casa do Código, 2017.</w:t>
      </w:r>
    </w:p>
    <w:p w14:paraId="23E03536" w14:textId="77777777" w:rsidR="00D339A1" w:rsidRDefault="00D339A1" w:rsidP="000809C2">
      <w:pPr>
        <w:spacing w:line="240" w:lineRule="auto"/>
        <w:ind w:firstLine="0"/>
        <w:jc w:val="left"/>
        <w:rPr>
          <w:noProof/>
        </w:rPr>
      </w:pPr>
    </w:p>
    <w:p w14:paraId="6B6612E9" w14:textId="77777777" w:rsidR="001D561A" w:rsidRPr="001D561A" w:rsidRDefault="00D339A1" w:rsidP="001D561A">
      <w:pPr>
        <w:spacing w:line="240" w:lineRule="auto"/>
        <w:ind w:firstLine="0"/>
        <w:jc w:val="left"/>
        <w:rPr>
          <w:noProof/>
        </w:rPr>
      </w:pPr>
      <w:r w:rsidRPr="005F1ECA">
        <w:rPr>
          <w:noProof/>
          <w:highlight w:val="yellow"/>
          <w:rPrChange w:id="3339" w:author="Ryan Lemos" w:date="2019-03-02T09:28:00Z">
            <w:rPr>
              <w:noProof/>
            </w:rPr>
          </w:rPrChange>
        </w:rPr>
        <w:t xml:space="preserve">HINZ, M. A. M. </w:t>
      </w:r>
      <w:r w:rsidRPr="005F1ECA">
        <w:rPr>
          <w:b/>
          <w:noProof/>
          <w:highlight w:val="yellow"/>
          <w:rPrChange w:id="3340" w:author="Ryan Lemos" w:date="2019-03-02T09:28:00Z">
            <w:rPr>
              <w:b/>
              <w:noProof/>
            </w:rPr>
          </w:rPrChange>
        </w:rPr>
        <w:t>Um estudo descritivo de novos algoritmos de criptografia.</w:t>
      </w:r>
      <w:r w:rsidRPr="005F1ECA">
        <w:rPr>
          <w:noProof/>
          <w:highlight w:val="yellow"/>
          <w:rPrChange w:id="3341" w:author="Ryan Lemos" w:date="2019-03-02T09:28:00Z">
            <w:rPr>
              <w:noProof/>
            </w:rPr>
          </w:rPrChange>
        </w:rPr>
        <w:t xml:space="preserve"> 2000. 58f. Monografia (Bacharel em Informática) - Universidade Federal de Pelotas, Pelotas, 2000. </w:t>
      </w:r>
      <w:r w:rsidR="001D561A" w:rsidRPr="005F1ECA">
        <w:rPr>
          <w:noProof/>
          <w:highlight w:val="yellow"/>
          <w:rPrChange w:id="3342" w:author="Ryan Lemos" w:date="2019-03-02T09:28:00Z">
            <w:rPr>
              <w:noProof/>
            </w:rPr>
          </w:rPrChange>
        </w:rPr>
        <w:t>Disponível em: &lt;</w:t>
      </w:r>
      <w:r w:rsidR="00E95C78" w:rsidRPr="005F1ECA">
        <w:rPr>
          <w:highlight w:val="yellow"/>
          <w:rPrChange w:id="3343" w:author="Ryan Lemos" w:date="2019-03-02T09:28:00Z">
            <w:rPr/>
          </w:rPrChange>
        </w:rPr>
        <w:t xml:space="preserve"> </w:t>
      </w:r>
      <w:r w:rsidR="00E95C78" w:rsidRPr="005F1ECA">
        <w:rPr>
          <w:noProof/>
          <w:highlight w:val="yellow"/>
          <w:rPrChange w:id="3344" w:author="Ryan Lemos" w:date="2019-03-02T09:28:00Z">
            <w:rPr>
              <w:noProof/>
            </w:rPr>
          </w:rPrChange>
        </w:rPr>
        <w:t xml:space="preserve">http://www.jabour.com.br/ufjf/apa/Mono-MarcoAntonio.pdf </w:t>
      </w:r>
      <w:r w:rsidR="001D561A" w:rsidRPr="005F1ECA">
        <w:rPr>
          <w:noProof/>
          <w:highlight w:val="yellow"/>
          <w:rPrChange w:id="3345" w:author="Ryan Lemos" w:date="2019-03-02T09:28:00Z">
            <w:rPr>
              <w:noProof/>
            </w:rPr>
          </w:rPrChange>
        </w:rPr>
        <w:t>&gt;. Acesso em:</w:t>
      </w:r>
      <w:r w:rsidR="00E95C78" w:rsidRPr="005F1ECA">
        <w:rPr>
          <w:noProof/>
          <w:highlight w:val="yellow"/>
          <w:rPrChange w:id="3346" w:author="Ryan Lemos" w:date="2019-03-02T09:28:00Z">
            <w:rPr>
              <w:noProof/>
            </w:rPr>
          </w:rPrChange>
        </w:rPr>
        <w:t xml:space="preserve"> 5 out. 2018.</w:t>
      </w:r>
    </w:p>
    <w:p w14:paraId="45F05A9F" w14:textId="77777777" w:rsidR="00D339A1" w:rsidRDefault="00D339A1" w:rsidP="000809C2">
      <w:pPr>
        <w:spacing w:line="240" w:lineRule="auto"/>
        <w:ind w:firstLine="0"/>
        <w:jc w:val="left"/>
        <w:rPr>
          <w:noProof/>
        </w:rPr>
      </w:pPr>
    </w:p>
    <w:p w14:paraId="30D167D8" w14:textId="77777777" w:rsidR="00D339A1" w:rsidRPr="00E95C78" w:rsidRDefault="00D339A1" w:rsidP="000809C2">
      <w:pPr>
        <w:spacing w:line="240" w:lineRule="auto"/>
        <w:ind w:firstLine="0"/>
        <w:jc w:val="left"/>
        <w:rPr>
          <w:noProof/>
          <w:lang w:val="en-US"/>
        </w:rPr>
      </w:pPr>
      <w:r w:rsidRPr="005F1ECA">
        <w:rPr>
          <w:noProof/>
          <w:highlight w:val="yellow"/>
          <w:rPrChange w:id="3347" w:author="Ryan Lemos" w:date="2019-03-02T09:28:00Z">
            <w:rPr>
              <w:noProof/>
            </w:rPr>
          </w:rPrChange>
        </w:rPr>
        <w:t xml:space="preserve">HIRAMA, K. </w:t>
      </w:r>
      <w:r w:rsidRPr="005F1ECA">
        <w:rPr>
          <w:b/>
          <w:bCs/>
          <w:noProof/>
          <w:highlight w:val="yellow"/>
          <w:rPrChange w:id="3348" w:author="Ryan Lemos" w:date="2019-03-02T09:28:00Z">
            <w:rPr>
              <w:b/>
              <w:bCs/>
              <w:noProof/>
            </w:rPr>
          </w:rPrChange>
        </w:rPr>
        <w:t>Engenharia de Software:</w:t>
      </w:r>
      <w:r w:rsidRPr="005F1ECA">
        <w:rPr>
          <w:noProof/>
          <w:highlight w:val="yellow"/>
          <w:rPrChange w:id="3349" w:author="Ryan Lemos" w:date="2019-03-02T09:28:00Z">
            <w:rPr>
              <w:noProof/>
            </w:rPr>
          </w:rPrChange>
        </w:rPr>
        <w:t xml:space="preserve"> Qualidade e Produtividade com Tecnologia. </w:t>
      </w:r>
      <w:r w:rsidRPr="005F1ECA">
        <w:rPr>
          <w:noProof/>
          <w:highlight w:val="yellow"/>
          <w:lang w:val="en-US"/>
          <w:rPrChange w:id="3350" w:author="Ryan Lemos" w:date="2019-03-02T09:28:00Z">
            <w:rPr>
              <w:noProof/>
              <w:lang w:val="en-US"/>
            </w:rPr>
          </w:rPrChange>
        </w:rPr>
        <w:t>Rio de Janeiro: Elsevier, 2011.</w:t>
      </w:r>
    </w:p>
    <w:p w14:paraId="6C899A64" w14:textId="77777777" w:rsidR="00D339A1" w:rsidRPr="00E95C78" w:rsidRDefault="00D339A1" w:rsidP="000809C2">
      <w:pPr>
        <w:spacing w:line="240" w:lineRule="auto"/>
        <w:ind w:firstLine="0"/>
        <w:jc w:val="left"/>
        <w:rPr>
          <w:noProof/>
          <w:lang w:val="en-US"/>
        </w:rPr>
      </w:pPr>
    </w:p>
    <w:p w14:paraId="75F4CEC2" w14:textId="77777777" w:rsidR="001D561A" w:rsidRPr="001D561A" w:rsidRDefault="00D339A1" w:rsidP="001D561A">
      <w:pPr>
        <w:spacing w:line="240" w:lineRule="auto"/>
        <w:ind w:firstLine="0"/>
        <w:jc w:val="left"/>
        <w:rPr>
          <w:noProof/>
        </w:rPr>
      </w:pPr>
      <w:r w:rsidRPr="00EC584A">
        <w:rPr>
          <w:noProof/>
          <w:highlight w:val="yellow"/>
          <w:lang w:val="en-US"/>
          <w:rPrChange w:id="3351" w:author="Ryan Lemos" w:date="2019-03-02T09:30:00Z">
            <w:rPr>
              <w:noProof/>
              <w:lang w:val="en-US"/>
            </w:rPr>
          </w:rPrChange>
        </w:rPr>
        <w:t xml:space="preserve">INSTITUTE OF ELETRICAL AND ELETRONICS ENGINEERS. </w:t>
      </w:r>
      <w:r w:rsidRPr="00EC584A">
        <w:rPr>
          <w:b/>
          <w:bCs/>
          <w:noProof/>
          <w:highlight w:val="yellow"/>
          <w:lang w:val="en-US"/>
          <w:rPrChange w:id="3352" w:author="Ryan Lemos" w:date="2019-03-02T09:30:00Z">
            <w:rPr>
              <w:b/>
              <w:bCs/>
              <w:noProof/>
              <w:lang w:val="en-US"/>
            </w:rPr>
          </w:rPrChange>
        </w:rPr>
        <w:t>IEE</w:t>
      </w:r>
      <w:r w:rsidR="00E95C78" w:rsidRPr="00EC584A">
        <w:rPr>
          <w:b/>
          <w:bCs/>
          <w:noProof/>
          <w:highlight w:val="yellow"/>
          <w:lang w:val="en-US"/>
          <w:rPrChange w:id="3353" w:author="Ryan Lemos" w:date="2019-03-02T09:30:00Z">
            <w:rPr>
              <w:b/>
              <w:bCs/>
              <w:noProof/>
              <w:lang w:val="en-US"/>
            </w:rPr>
          </w:rPrChange>
        </w:rPr>
        <w:t>E</w:t>
      </w:r>
      <w:r w:rsidRPr="00EC584A">
        <w:rPr>
          <w:b/>
          <w:bCs/>
          <w:noProof/>
          <w:highlight w:val="yellow"/>
          <w:lang w:val="en-US"/>
          <w:rPrChange w:id="3354" w:author="Ryan Lemos" w:date="2019-03-02T09:30:00Z">
            <w:rPr>
              <w:b/>
              <w:bCs/>
              <w:noProof/>
              <w:lang w:val="en-US"/>
            </w:rPr>
          </w:rPrChange>
        </w:rPr>
        <w:t xml:space="preserve"> Std 610.12-1990:</w:t>
      </w:r>
      <w:r w:rsidRPr="00EC584A">
        <w:rPr>
          <w:noProof/>
          <w:highlight w:val="yellow"/>
          <w:lang w:val="en-US"/>
          <w:rPrChange w:id="3355" w:author="Ryan Lemos" w:date="2019-03-02T09:30:00Z">
            <w:rPr>
              <w:noProof/>
              <w:lang w:val="en-US"/>
            </w:rPr>
          </w:rPrChange>
        </w:rPr>
        <w:t xml:space="preserve"> IEEE Standard Glossary of Software Engineering Terminology. </w:t>
      </w:r>
      <w:r w:rsidRPr="006D241F">
        <w:rPr>
          <w:noProof/>
          <w:highlight w:val="yellow"/>
          <w:rPrChange w:id="3356" w:author="Ryan Lemos" w:date="2019-05-22T10:18:00Z">
            <w:rPr>
              <w:noProof/>
              <w:lang w:val="en-US"/>
            </w:rPr>
          </w:rPrChange>
        </w:rPr>
        <w:t>New York: [s.n.], 1990. 84 p.</w:t>
      </w:r>
      <w:r w:rsidR="001D561A" w:rsidRPr="006D241F">
        <w:rPr>
          <w:noProof/>
          <w:highlight w:val="yellow"/>
          <w:rPrChange w:id="3357" w:author="Ryan Lemos" w:date="2019-05-22T10:18:00Z">
            <w:rPr>
              <w:noProof/>
              <w:lang w:val="en-US"/>
            </w:rPr>
          </w:rPrChange>
        </w:rPr>
        <w:t xml:space="preserve"> </w:t>
      </w:r>
      <w:r w:rsidR="001D561A" w:rsidRPr="00EC584A">
        <w:rPr>
          <w:noProof/>
          <w:highlight w:val="yellow"/>
          <w:rPrChange w:id="3358" w:author="Ryan Lemos" w:date="2019-03-02T09:30:00Z">
            <w:rPr>
              <w:noProof/>
            </w:rPr>
          </w:rPrChange>
        </w:rPr>
        <w:t>Disponível em: &lt;</w:t>
      </w:r>
      <w:r w:rsidR="00E95C78" w:rsidRPr="00EC584A">
        <w:rPr>
          <w:highlight w:val="yellow"/>
          <w:rPrChange w:id="3359" w:author="Ryan Lemos" w:date="2019-03-02T09:30:00Z">
            <w:rPr/>
          </w:rPrChange>
        </w:rPr>
        <w:t xml:space="preserve"> </w:t>
      </w:r>
      <w:r w:rsidR="009D2A48" w:rsidRPr="00EC584A">
        <w:rPr>
          <w:highlight w:val="yellow"/>
          <w:rPrChange w:id="3360" w:author="Ryan Lemos" w:date="2019-03-02T09:30:00Z">
            <w:rPr/>
          </w:rPrChange>
        </w:rPr>
        <w:t>http://www.mit.jyu.fi/ope/kurssit/TIES462/Materiaalit/IEEE_SoftwareEngGlossary.pdf</w:t>
      </w:r>
      <w:r w:rsidR="001D561A" w:rsidRPr="00EC584A">
        <w:rPr>
          <w:noProof/>
          <w:highlight w:val="yellow"/>
          <w:rPrChange w:id="3361" w:author="Ryan Lemos" w:date="2019-03-02T09:30:00Z">
            <w:rPr>
              <w:noProof/>
            </w:rPr>
          </w:rPrChange>
        </w:rPr>
        <w:t>&gt;. Acesso em:</w:t>
      </w:r>
      <w:r w:rsidR="00E95C78" w:rsidRPr="00EC584A">
        <w:rPr>
          <w:noProof/>
          <w:highlight w:val="yellow"/>
          <w:rPrChange w:id="3362" w:author="Ryan Lemos" w:date="2019-03-02T09:30:00Z">
            <w:rPr>
              <w:noProof/>
            </w:rPr>
          </w:rPrChange>
        </w:rPr>
        <w:t xml:space="preserve"> 9 set. 2018.</w:t>
      </w:r>
    </w:p>
    <w:p w14:paraId="4BACDFFD" w14:textId="77777777" w:rsidR="00D339A1" w:rsidRPr="006D241F" w:rsidRDefault="00D339A1" w:rsidP="000809C2">
      <w:pPr>
        <w:spacing w:line="240" w:lineRule="auto"/>
        <w:ind w:firstLine="0"/>
        <w:jc w:val="left"/>
        <w:rPr>
          <w:noProof/>
          <w:rPrChange w:id="3363" w:author="Ryan Lemos" w:date="2019-05-22T10:18:00Z">
            <w:rPr>
              <w:noProof/>
              <w:lang w:val="en-US"/>
            </w:rPr>
          </w:rPrChange>
        </w:rPr>
      </w:pPr>
    </w:p>
    <w:p w14:paraId="4219BBF6" w14:textId="77777777" w:rsidR="00D339A1" w:rsidRPr="006D241F" w:rsidRDefault="00D339A1" w:rsidP="000809C2">
      <w:pPr>
        <w:spacing w:line="240" w:lineRule="auto"/>
        <w:ind w:firstLine="0"/>
        <w:jc w:val="left"/>
        <w:rPr>
          <w:noProof/>
          <w:rPrChange w:id="3364" w:author="Ryan Lemos" w:date="2019-05-22T10:18:00Z">
            <w:rPr>
              <w:noProof/>
              <w:lang w:val="en-US"/>
            </w:rPr>
          </w:rPrChange>
        </w:rPr>
      </w:pPr>
      <w:r w:rsidRPr="006D241F">
        <w:rPr>
          <w:noProof/>
          <w:highlight w:val="yellow"/>
          <w:rPrChange w:id="3365" w:author="Ryan Lemos" w:date="2019-05-22T10:18:00Z">
            <w:rPr>
              <w:noProof/>
              <w:lang w:val="en-US"/>
            </w:rPr>
          </w:rPrChange>
        </w:rPr>
        <w:t xml:space="preserve">LOCKHART, J. </w:t>
      </w:r>
      <w:r w:rsidRPr="006D241F">
        <w:rPr>
          <w:b/>
          <w:bCs/>
          <w:noProof/>
          <w:highlight w:val="yellow"/>
          <w:rPrChange w:id="3366" w:author="Ryan Lemos" w:date="2019-05-22T10:18:00Z">
            <w:rPr>
              <w:b/>
              <w:bCs/>
              <w:noProof/>
              <w:lang w:val="en-US"/>
            </w:rPr>
          </w:rPrChange>
        </w:rPr>
        <w:t>PHP Moderno</w:t>
      </w:r>
      <w:r w:rsidRPr="006D241F">
        <w:rPr>
          <w:noProof/>
          <w:highlight w:val="yellow"/>
          <w:rPrChange w:id="3367" w:author="Ryan Lemos" w:date="2019-05-22T10:18:00Z">
            <w:rPr>
              <w:noProof/>
              <w:lang w:val="en-US"/>
            </w:rPr>
          </w:rPrChange>
        </w:rPr>
        <w:t>. São Paulo: Novatec, 2015.</w:t>
      </w:r>
      <w:r w:rsidR="007742D4" w:rsidRPr="006D241F">
        <w:rPr>
          <w:noProof/>
          <w:rPrChange w:id="3368" w:author="Ryan Lemos" w:date="2019-05-22T10:18:00Z">
            <w:rPr>
              <w:noProof/>
              <w:lang w:val="en-US"/>
            </w:rPr>
          </w:rPrChange>
        </w:rPr>
        <w:t xml:space="preserve"> </w:t>
      </w:r>
    </w:p>
    <w:p w14:paraId="704C980B" w14:textId="77777777" w:rsidR="00D339A1" w:rsidRPr="006D241F" w:rsidDel="00F35D6F" w:rsidRDefault="00D339A1" w:rsidP="000809C2">
      <w:pPr>
        <w:spacing w:line="240" w:lineRule="auto"/>
        <w:ind w:firstLine="0"/>
        <w:jc w:val="left"/>
        <w:rPr>
          <w:del w:id="3369" w:author="Ryan Lemos" w:date="2019-03-02T09:36:00Z"/>
          <w:noProof/>
          <w:rPrChange w:id="3370" w:author="Ryan Lemos" w:date="2019-05-22T10:18:00Z">
            <w:rPr>
              <w:del w:id="3371" w:author="Ryan Lemos" w:date="2019-03-02T09:36:00Z"/>
              <w:noProof/>
              <w:lang w:val="en-US"/>
            </w:rPr>
          </w:rPrChange>
        </w:rPr>
      </w:pPr>
    </w:p>
    <w:p w14:paraId="4571C95E" w14:textId="77777777" w:rsidR="00F97B7F" w:rsidRPr="006D241F" w:rsidRDefault="00D339A1" w:rsidP="000809C2">
      <w:pPr>
        <w:spacing w:line="240" w:lineRule="auto"/>
        <w:ind w:firstLine="0"/>
        <w:jc w:val="left"/>
        <w:rPr>
          <w:ins w:id="3372" w:author="Ryan Lemos" w:date="2019-02-20T08:43:00Z"/>
          <w:noProof/>
          <w:rPrChange w:id="3373" w:author="Ryan Lemos" w:date="2019-05-22T10:18:00Z">
            <w:rPr>
              <w:ins w:id="3374" w:author="Ryan Lemos" w:date="2019-02-20T08:43:00Z"/>
              <w:noProof/>
              <w:lang w:val="en-US"/>
            </w:rPr>
          </w:rPrChange>
        </w:rPr>
      </w:pPr>
      <w:del w:id="3375" w:author="Ryan Lemos" w:date="2019-03-02T09:36:00Z">
        <w:r w:rsidRPr="00D339A1" w:rsidDel="00F35D6F">
          <w:rPr>
            <w:noProof/>
          </w:rPr>
          <w:delText xml:space="preserve">MARCONI, M. D. A.; LAKATOS, E. M. </w:delText>
        </w:r>
        <w:r w:rsidRPr="00D339A1" w:rsidDel="00F35D6F">
          <w:rPr>
            <w:b/>
            <w:bCs/>
            <w:noProof/>
          </w:rPr>
          <w:delText>Fundamentos de metodologia científica</w:delText>
        </w:r>
        <w:r w:rsidRPr="00D339A1" w:rsidDel="00F35D6F">
          <w:rPr>
            <w:noProof/>
          </w:rPr>
          <w:delText xml:space="preserve">. </w:delText>
        </w:r>
        <w:r w:rsidRPr="006D241F" w:rsidDel="00F35D6F">
          <w:rPr>
            <w:noProof/>
            <w:rPrChange w:id="3376" w:author="Ryan Lemos" w:date="2019-05-22T10:18:00Z">
              <w:rPr>
                <w:noProof/>
                <w:lang w:val="en-US"/>
              </w:rPr>
            </w:rPrChange>
          </w:rPr>
          <w:delText>5. ed. São Paulo: Atlas, 2003.</w:delText>
        </w:r>
      </w:del>
    </w:p>
    <w:p w14:paraId="3947003A" w14:textId="77777777" w:rsidR="00F97B7F" w:rsidRDefault="00F97B7F" w:rsidP="000809C2">
      <w:pPr>
        <w:spacing w:line="240" w:lineRule="auto"/>
        <w:ind w:firstLine="0"/>
        <w:jc w:val="left"/>
        <w:rPr>
          <w:ins w:id="3377" w:author="Ryan Lemos" w:date="2019-05-02T06:21:00Z"/>
          <w:noProof/>
        </w:rPr>
      </w:pPr>
      <w:ins w:id="3378" w:author="Ryan Lemos" w:date="2019-02-20T08:43:00Z">
        <w:r w:rsidRPr="00EC584A">
          <w:rPr>
            <w:noProof/>
            <w:highlight w:val="yellow"/>
            <w:lang w:val="en-US"/>
            <w:rPrChange w:id="3379" w:author="Ryan Lemos" w:date="2019-03-02T09:31:00Z">
              <w:rPr>
                <w:noProof/>
                <w:lang w:val="en-US"/>
              </w:rPr>
            </w:rPrChange>
          </w:rPr>
          <w:t xml:space="preserve">MASSÉ, M. </w:t>
        </w:r>
        <w:r w:rsidRPr="00EC584A">
          <w:rPr>
            <w:b/>
            <w:noProof/>
            <w:highlight w:val="yellow"/>
            <w:lang w:val="en-US"/>
            <w:rPrChange w:id="3380" w:author="Ryan Lemos" w:date="2019-03-02T09:31:00Z">
              <w:rPr>
                <w:noProof/>
                <w:lang w:val="en-US"/>
              </w:rPr>
            </w:rPrChange>
          </w:rPr>
          <w:t>RES</w:t>
        </w:r>
      </w:ins>
      <w:ins w:id="3381" w:author="Ryan Lemos" w:date="2019-02-20T08:44:00Z">
        <w:r w:rsidRPr="00EC584A">
          <w:rPr>
            <w:b/>
            <w:noProof/>
            <w:highlight w:val="yellow"/>
            <w:lang w:val="en-US"/>
            <w:rPrChange w:id="3382" w:author="Ryan Lemos" w:date="2019-03-02T09:31:00Z">
              <w:rPr>
                <w:noProof/>
                <w:lang w:val="en-US"/>
              </w:rPr>
            </w:rPrChange>
          </w:rPr>
          <w:t>T API</w:t>
        </w:r>
        <w:r w:rsidRPr="00EC584A">
          <w:rPr>
            <w:b/>
            <w:noProof/>
            <w:highlight w:val="yellow"/>
            <w:lang w:val="en-US"/>
            <w:rPrChange w:id="3383" w:author="Ryan Lemos" w:date="2019-03-02T09:31:00Z">
              <w:rPr>
                <w:b/>
                <w:noProof/>
                <w:lang w:val="en-US"/>
              </w:rPr>
            </w:rPrChange>
          </w:rPr>
          <w:t xml:space="preserve">: </w:t>
        </w:r>
        <w:r w:rsidRPr="00EC584A">
          <w:rPr>
            <w:noProof/>
            <w:highlight w:val="yellow"/>
            <w:lang w:val="en-US"/>
            <w:rPrChange w:id="3384" w:author="Ryan Lemos" w:date="2019-03-02T09:31:00Z">
              <w:rPr>
                <w:noProof/>
                <w:lang w:val="en-US"/>
              </w:rPr>
            </w:rPrChange>
          </w:rPr>
          <w:t>Design RuleBook.</w:t>
        </w:r>
      </w:ins>
      <w:ins w:id="3385" w:author="Ryan Lemos" w:date="2019-02-20T08:45:00Z">
        <w:r w:rsidRPr="00EC584A">
          <w:rPr>
            <w:noProof/>
            <w:highlight w:val="yellow"/>
            <w:lang w:val="en-US"/>
            <w:rPrChange w:id="3386" w:author="Ryan Lemos" w:date="2019-03-02T09:31:00Z">
              <w:rPr>
                <w:noProof/>
                <w:lang w:val="en-US"/>
              </w:rPr>
            </w:rPrChange>
          </w:rPr>
          <w:t xml:space="preserve"> </w:t>
        </w:r>
        <w:r w:rsidRPr="006D241F">
          <w:rPr>
            <w:noProof/>
            <w:highlight w:val="yellow"/>
            <w:rPrChange w:id="3387" w:author="Ryan Lemos" w:date="2019-05-22T10:18:00Z">
              <w:rPr>
                <w:noProof/>
                <w:lang w:val="en-US"/>
              </w:rPr>
            </w:rPrChange>
          </w:rPr>
          <w:t>Sebastopol:</w:t>
        </w:r>
        <w:r w:rsidRPr="00EC584A">
          <w:rPr>
            <w:noProof/>
            <w:highlight w:val="yellow"/>
            <w:rPrChange w:id="3388" w:author="Ryan Lemos" w:date="2019-03-02T09:31:00Z">
              <w:rPr>
                <w:noProof/>
              </w:rPr>
            </w:rPrChange>
          </w:rPr>
          <w:t xml:space="preserve"> O'Reilly, 2012.</w:t>
        </w:r>
      </w:ins>
    </w:p>
    <w:p w14:paraId="73E08C2E" w14:textId="77777777" w:rsidR="008051B4" w:rsidRDefault="008051B4" w:rsidP="000809C2">
      <w:pPr>
        <w:spacing w:line="240" w:lineRule="auto"/>
        <w:ind w:firstLine="0"/>
        <w:jc w:val="left"/>
        <w:rPr>
          <w:ins w:id="3389" w:author="Ryan Lemos" w:date="2019-05-02T06:21:00Z"/>
          <w:noProof/>
        </w:rPr>
      </w:pPr>
    </w:p>
    <w:p w14:paraId="086EBC1F" w14:textId="77777777" w:rsidR="008051B4" w:rsidRPr="006D241F" w:rsidRDefault="008051B4" w:rsidP="000809C2">
      <w:pPr>
        <w:spacing w:line="240" w:lineRule="auto"/>
        <w:ind w:firstLine="0"/>
        <w:jc w:val="left"/>
        <w:rPr>
          <w:noProof/>
          <w:rPrChange w:id="3390" w:author="Ryan Lemos" w:date="2019-05-22T10:18:00Z">
            <w:rPr>
              <w:noProof/>
              <w:lang w:val="en-US"/>
            </w:rPr>
          </w:rPrChange>
        </w:rPr>
      </w:pPr>
      <w:ins w:id="3391" w:author="Ryan Lemos" w:date="2019-05-02T06:21:00Z">
        <w:r w:rsidRPr="008051B4">
          <w:rPr>
            <w:noProof/>
            <w:highlight w:val="yellow"/>
            <w:rPrChange w:id="3392" w:author="Ryan Lemos" w:date="2019-05-02T06:22:00Z">
              <w:rPr>
                <w:noProof/>
              </w:rPr>
            </w:rPrChange>
          </w:rPr>
          <w:t xml:space="preserve">MATERIALIZE. </w:t>
        </w:r>
        <w:r w:rsidRPr="008051B4">
          <w:rPr>
            <w:b/>
            <w:noProof/>
            <w:highlight w:val="yellow"/>
            <w:rPrChange w:id="3393" w:author="Ryan Lemos" w:date="2019-05-02T06:22:00Z">
              <w:rPr>
                <w:noProof/>
              </w:rPr>
            </w:rPrChange>
          </w:rPr>
          <w:t>Materialize</w:t>
        </w:r>
      </w:ins>
      <w:ins w:id="3394" w:author="Ryan Lemos" w:date="2019-05-02T06:26:00Z">
        <w:r w:rsidR="001B55B1">
          <w:rPr>
            <w:noProof/>
            <w:highlight w:val="yellow"/>
          </w:rPr>
          <w:t>.</w:t>
        </w:r>
        <w:r w:rsidR="001B55B1" w:rsidRPr="001B55B1">
          <w:rPr>
            <w:noProof/>
            <w:highlight w:val="yellow"/>
            <w:rPrChange w:id="3395" w:author="Ryan Lemos" w:date="2019-05-02T06:26:00Z">
              <w:rPr>
                <w:b/>
                <w:noProof/>
                <w:highlight w:val="yellow"/>
              </w:rPr>
            </w:rPrChange>
          </w:rPr>
          <w:t xml:space="preserve"> 2019</w:t>
        </w:r>
      </w:ins>
      <w:ins w:id="3396" w:author="Ryan Lemos" w:date="2019-05-02T06:21:00Z">
        <w:r w:rsidRPr="008051B4">
          <w:rPr>
            <w:noProof/>
            <w:highlight w:val="yellow"/>
            <w:rPrChange w:id="3397" w:author="Ryan Lemos" w:date="2019-05-02T06:22:00Z">
              <w:rPr>
                <w:noProof/>
              </w:rPr>
            </w:rPrChange>
          </w:rPr>
          <w:t xml:space="preserve">. Disponível em: &lt;http://archives.materializecss.com/0.100.2/&gt;. Acesso em: </w:t>
        </w:r>
      </w:ins>
      <w:ins w:id="3398" w:author="Ryan Lemos" w:date="2019-05-02T06:22:00Z">
        <w:r w:rsidRPr="008051B4">
          <w:rPr>
            <w:noProof/>
            <w:highlight w:val="yellow"/>
            <w:rPrChange w:id="3399" w:author="Ryan Lemos" w:date="2019-05-02T06:22:00Z">
              <w:rPr>
                <w:noProof/>
              </w:rPr>
            </w:rPrChange>
          </w:rPr>
          <w:t>25 abr. 2019.</w:t>
        </w:r>
      </w:ins>
    </w:p>
    <w:p w14:paraId="1B33AB09" w14:textId="77777777" w:rsidR="00D339A1" w:rsidRPr="006D241F" w:rsidRDefault="00D339A1" w:rsidP="000809C2">
      <w:pPr>
        <w:spacing w:line="240" w:lineRule="auto"/>
        <w:ind w:firstLine="0"/>
        <w:jc w:val="left"/>
        <w:rPr>
          <w:noProof/>
          <w:rPrChange w:id="3400" w:author="Ryan Lemos" w:date="2019-05-22T10:18:00Z">
            <w:rPr>
              <w:noProof/>
              <w:lang w:val="en-US"/>
            </w:rPr>
          </w:rPrChange>
        </w:rPr>
      </w:pPr>
    </w:p>
    <w:p w14:paraId="28352D78" w14:textId="77777777" w:rsidR="00D339A1" w:rsidRDefault="00D339A1" w:rsidP="000809C2">
      <w:pPr>
        <w:spacing w:line="240" w:lineRule="auto"/>
        <w:ind w:firstLine="0"/>
        <w:jc w:val="left"/>
        <w:rPr>
          <w:noProof/>
        </w:rPr>
      </w:pPr>
      <w:r w:rsidRPr="006D241F">
        <w:rPr>
          <w:noProof/>
          <w:highlight w:val="yellow"/>
          <w:rPrChange w:id="3401" w:author="Ryan Lemos" w:date="2019-05-22T10:18:00Z">
            <w:rPr>
              <w:noProof/>
              <w:lang w:val="en-US"/>
            </w:rPr>
          </w:rPrChange>
        </w:rPr>
        <w:t xml:space="preserve">MCFARLAND, D. S. </w:t>
      </w:r>
      <w:r w:rsidRPr="006D241F">
        <w:rPr>
          <w:b/>
          <w:bCs/>
          <w:noProof/>
          <w:highlight w:val="yellow"/>
          <w:rPrChange w:id="3402" w:author="Ryan Lemos" w:date="2019-05-22T10:18:00Z">
            <w:rPr>
              <w:b/>
              <w:bCs/>
              <w:noProof/>
              <w:lang w:val="en-US"/>
            </w:rPr>
          </w:rPrChange>
        </w:rPr>
        <w:t>CSS3:</w:t>
      </w:r>
      <w:r w:rsidRPr="006D241F">
        <w:rPr>
          <w:noProof/>
          <w:highlight w:val="yellow"/>
          <w:rPrChange w:id="3403" w:author="Ryan Lemos" w:date="2019-05-22T10:18:00Z">
            <w:rPr>
              <w:noProof/>
              <w:lang w:val="en-US"/>
            </w:rPr>
          </w:rPrChange>
        </w:rPr>
        <w:t xml:space="preserve"> the missing manual. </w:t>
      </w:r>
      <w:r w:rsidRPr="00EC584A">
        <w:rPr>
          <w:noProof/>
          <w:highlight w:val="yellow"/>
          <w:rPrChange w:id="3404" w:author="Ryan Lemos" w:date="2019-03-02T09:31:00Z">
            <w:rPr>
              <w:noProof/>
            </w:rPr>
          </w:rPrChange>
        </w:rPr>
        <w:t>3. ed. Sebastopol: O'Reilly, 2013.</w:t>
      </w:r>
    </w:p>
    <w:p w14:paraId="1B1E2D16" w14:textId="77777777" w:rsidR="00F810C1" w:rsidRDefault="00F810C1" w:rsidP="000809C2">
      <w:pPr>
        <w:spacing w:line="240" w:lineRule="auto"/>
        <w:ind w:firstLine="0"/>
        <w:jc w:val="left"/>
        <w:rPr>
          <w:noProof/>
        </w:rPr>
      </w:pPr>
    </w:p>
    <w:p w14:paraId="6FB46C52" w14:textId="77777777" w:rsidR="00D339A1" w:rsidRPr="00D339A1" w:rsidRDefault="00D339A1" w:rsidP="000809C2">
      <w:pPr>
        <w:spacing w:line="240" w:lineRule="auto"/>
        <w:ind w:firstLine="0"/>
        <w:jc w:val="left"/>
        <w:rPr>
          <w:noProof/>
        </w:rPr>
      </w:pPr>
      <w:r w:rsidRPr="005F1ECA">
        <w:rPr>
          <w:noProof/>
          <w:highlight w:val="yellow"/>
          <w:rPrChange w:id="3405" w:author="Ryan Lemos" w:date="2019-03-02T09:27:00Z">
            <w:rPr>
              <w:noProof/>
            </w:rPr>
          </w:rPrChange>
        </w:rPr>
        <w:t xml:space="preserve">MELO NETO, J. A. D. </w:t>
      </w:r>
      <w:r w:rsidRPr="005F1ECA">
        <w:rPr>
          <w:i/>
          <w:noProof/>
          <w:highlight w:val="yellow"/>
          <w:rPrChange w:id="3406" w:author="Ryan Lemos" w:date="2019-03-02T09:27:00Z">
            <w:rPr>
              <w:i/>
              <w:noProof/>
            </w:rPr>
          </w:rPrChange>
        </w:rPr>
        <w:t>et al.</w:t>
      </w:r>
      <w:r w:rsidRPr="005F1ECA">
        <w:rPr>
          <w:noProof/>
          <w:highlight w:val="yellow"/>
          <w:rPrChange w:id="3407" w:author="Ryan Lemos" w:date="2019-03-02T09:27:00Z">
            <w:rPr>
              <w:noProof/>
            </w:rPr>
          </w:rPrChange>
        </w:rPr>
        <w:t xml:space="preserve"> </w:t>
      </w:r>
      <w:r w:rsidRPr="005F1ECA">
        <w:rPr>
          <w:b/>
          <w:bCs/>
          <w:noProof/>
          <w:highlight w:val="yellow"/>
          <w:rPrChange w:id="3408" w:author="Ryan Lemos" w:date="2019-03-02T09:27:00Z">
            <w:rPr>
              <w:b/>
              <w:bCs/>
              <w:noProof/>
            </w:rPr>
          </w:rPrChange>
        </w:rPr>
        <w:t>Educação a distância:</w:t>
      </w:r>
      <w:r w:rsidRPr="005F1ECA">
        <w:rPr>
          <w:noProof/>
          <w:highlight w:val="yellow"/>
          <w:rPrChange w:id="3409" w:author="Ryan Lemos" w:date="2019-03-02T09:27:00Z">
            <w:rPr>
              <w:noProof/>
            </w:rPr>
          </w:rPrChange>
        </w:rPr>
        <w:t xml:space="preserve"> o estado da arte. São Paulo: Pearson Education do Brasil, v. 2, 2012.</w:t>
      </w:r>
    </w:p>
    <w:p w14:paraId="77AC82FE" w14:textId="77777777" w:rsidR="00D339A1" w:rsidRDefault="00D339A1" w:rsidP="000809C2">
      <w:pPr>
        <w:spacing w:line="240" w:lineRule="auto"/>
        <w:ind w:firstLine="0"/>
        <w:jc w:val="left"/>
        <w:rPr>
          <w:noProof/>
        </w:rPr>
      </w:pPr>
    </w:p>
    <w:p w14:paraId="302A3832" w14:textId="77777777" w:rsidR="00D339A1" w:rsidRPr="00D339A1" w:rsidRDefault="00D339A1" w:rsidP="000809C2">
      <w:pPr>
        <w:spacing w:line="240" w:lineRule="auto"/>
        <w:ind w:firstLine="0"/>
        <w:jc w:val="left"/>
        <w:rPr>
          <w:noProof/>
        </w:rPr>
      </w:pPr>
      <w:r w:rsidRPr="005F1ECA">
        <w:rPr>
          <w:noProof/>
          <w:highlight w:val="yellow"/>
          <w:rPrChange w:id="3410" w:author="Ryan Lemos" w:date="2019-03-02T09:28:00Z">
            <w:rPr>
              <w:noProof/>
            </w:rPr>
          </w:rPrChange>
        </w:rPr>
        <w:t xml:space="preserve">MORENO, E. D.; PEREIRA, F. D.; CHIARAMONTE, R. B. </w:t>
      </w:r>
      <w:r w:rsidRPr="005F1ECA">
        <w:rPr>
          <w:b/>
          <w:bCs/>
          <w:noProof/>
          <w:highlight w:val="yellow"/>
          <w:rPrChange w:id="3411" w:author="Ryan Lemos" w:date="2019-03-02T09:28:00Z">
            <w:rPr>
              <w:b/>
              <w:bCs/>
              <w:noProof/>
            </w:rPr>
          </w:rPrChange>
        </w:rPr>
        <w:t>Criptografia em Hardware e Software</w:t>
      </w:r>
      <w:r w:rsidRPr="005F1ECA">
        <w:rPr>
          <w:noProof/>
          <w:highlight w:val="yellow"/>
          <w:rPrChange w:id="3412" w:author="Ryan Lemos" w:date="2019-03-02T09:28:00Z">
            <w:rPr>
              <w:noProof/>
            </w:rPr>
          </w:rPrChange>
        </w:rPr>
        <w:t>. São Paulo: Novatec, 2005.</w:t>
      </w:r>
    </w:p>
    <w:p w14:paraId="5EBA9B9F" w14:textId="77777777" w:rsidR="00D339A1" w:rsidRDefault="00D339A1" w:rsidP="000809C2">
      <w:pPr>
        <w:spacing w:line="240" w:lineRule="auto"/>
        <w:ind w:firstLine="0"/>
        <w:jc w:val="left"/>
        <w:rPr>
          <w:noProof/>
        </w:rPr>
      </w:pPr>
    </w:p>
    <w:p w14:paraId="37F10B36" w14:textId="77777777" w:rsidR="00D339A1" w:rsidRPr="00D339A1" w:rsidRDefault="00D339A1" w:rsidP="000809C2">
      <w:pPr>
        <w:spacing w:line="240" w:lineRule="auto"/>
        <w:ind w:firstLine="0"/>
        <w:jc w:val="left"/>
        <w:rPr>
          <w:noProof/>
        </w:rPr>
      </w:pPr>
      <w:r w:rsidRPr="00EC584A">
        <w:rPr>
          <w:noProof/>
          <w:highlight w:val="yellow"/>
          <w:rPrChange w:id="3413" w:author="Ryan Lemos" w:date="2019-03-02T09:29:00Z">
            <w:rPr>
              <w:noProof/>
            </w:rPr>
          </w:rPrChange>
        </w:rPr>
        <w:t xml:space="preserve">OTWELL, T. </w:t>
      </w:r>
      <w:r w:rsidRPr="00EC584A">
        <w:rPr>
          <w:b/>
          <w:noProof/>
          <w:highlight w:val="yellow"/>
          <w:rPrChange w:id="3414" w:author="Ryan Lemos" w:date="2019-03-02T09:29:00Z">
            <w:rPr>
              <w:b/>
              <w:noProof/>
            </w:rPr>
          </w:rPrChange>
        </w:rPr>
        <w:t>Encryption.</w:t>
      </w:r>
      <w:r w:rsidRPr="00EC584A">
        <w:rPr>
          <w:noProof/>
          <w:highlight w:val="yellow"/>
          <w:rPrChange w:id="3415" w:author="Ryan Lemos" w:date="2019-03-02T09:29:00Z">
            <w:rPr>
              <w:noProof/>
            </w:rPr>
          </w:rPrChange>
        </w:rPr>
        <w:t xml:space="preserve"> 2018. Disponível em: &lt;https://laravel.com/docs/5.7/encryption&gt;. Acesso em: 05 out. 2018.</w:t>
      </w:r>
    </w:p>
    <w:p w14:paraId="3547F866" w14:textId="77777777" w:rsidR="00D339A1" w:rsidRDefault="00D339A1" w:rsidP="000809C2">
      <w:pPr>
        <w:spacing w:line="240" w:lineRule="auto"/>
        <w:ind w:firstLine="0"/>
        <w:jc w:val="left"/>
        <w:rPr>
          <w:noProof/>
        </w:rPr>
      </w:pPr>
    </w:p>
    <w:p w14:paraId="25113C78" w14:textId="77777777" w:rsidR="00D339A1" w:rsidRPr="00D339A1" w:rsidRDefault="00D339A1" w:rsidP="000809C2">
      <w:pPr>
        <w:spacing w:line="240" w:lineRule="auto"/>
        <w:ind w:firstLine="0"/>
        <w:jc w:val="left"/>
        <w:rPr>
          <w:noProof/>
        </w:rPr>
      </w:pPr>
      <w:r w:rsidRPr="005F1ECA">
        <w:rPr>
          <w:noProof/>
          <w:highlight w:val="yellow"/>
          <w:rPrChange w:id="3416" w:author="Ryan Lemos" w:date="2019-03-02T09:28:00Z">
            <w:rPr>
              <w:noProof/>
            </w:rPr>
          </w:rPrChange>
        </w:rPr>
        <w:t xml:space="preserve">PHP. </w:t>
      </w:r>
      <w:r w:rsidRPr="005F1ECA">
        <w:rPr>
          <w:b/>
          <w:noProof/>
          <w:highlight w:val="yellow"/>
          <w:rPrChange w:id="3417" w:author="Ryan Lemos" w:date="2019-03-02T09:28:00Z">
            <w:rPr>
              <w:b/>
              <w:noProof/>
            </w:rPr>
          </w:rPrChange>
        </w:rPr>
        <w:t>Modelo de Armazenamento Criptografado.</w:t>
      </w:r>
      <w:r w:rsidRPr="005F1ECA">
        <w:rPr>
          <w:noProof/>
          <w:highlight w:val="yellow"/>
          <w:rPrChange w:id="3418" w:author="Ryan Lemos" w:date="2019-03-02T09:28:00Z">
            <w:rPr>
              <w:noProof/>
            </w:rPr>
          </w:rPrChange>
        </w:rPr>
        <w:t xml:space="preserve"> 2018a. Disponível em: &lt;https://secure.php.net/manual/pt_BR/security.database.storage.php&gt;. Acesso em: 05 out. 2018.</w:t>
      </w:r>
    </w:p>
    <w:p w14:paraId="21499226" w14:textId="77777777" w:rsidR="00D339A1" w:rsidRDefault="00D339A1" w:rsidP="000809C2">
      <w:pPr>
        <w:spacing w:line="240" w:lineRule="auto"/>
        <w:ind w:firstLine="0"/>
        <w:jc w:val="left"/>
        <w:rPr>
          <w:noProof/>
        </w:rPr>
      </w:pPr>
    </w:p>
    <w:p w14:paraId="1E788B62" w14:textId="77777777" w:rsidR="00D339A1" w:rsidRPr="00D339A1" w:rsidRDefault="00D339A1" w:rsidP="000809C2">
      <w:pPr>
        <w:spacing w:line="240" w:lineRule="auto"/>
        <w:ind w:firstLine="0"/>
        <w:jc w:val="left"/>
        <w:rPr>
          <w:noProof/>
        </w:rPr>
      </w:pPr>
      <w:r w:rsidRPr="005F1ECA">
        <w:rPr>
          <w:noProof/>
          <w:highlight w:val="yellow"/>
          <w:rPrChange w:id="3419" w:author="Ryan Lemos" w:date="2019-03-02T09:28:00Z">
            <w:rPr>
              <w:noProof/>
            </w:rPr>
          </w:rPrChange>
        </w:rPr>
        <w:t xml:space="preserve">PHP. </w:t>
      </w:r>
      <w:r w:rsidRPr="005F1ECA">
        <w:rPr>
          <w:b/>
          <w:noProof/>
          <w:highlight w:val="yellow"/>
          <w:rPrChange w:id="3420" w:author="Ryan Lemos" w:date="2019-03-02T09:28:00Z">
            <w:rPr>
              <w:b/>
              <w:noProof/>
            </w:rPr>
          </w:rPrChange>
        </w:rPr>
        <w:t>O que é o PHP?</w:t>
      </w:r>
      <w:r w:rsidRPr="005F1ECA">
        <w:rPr>
          <w:noProof/>
          <w:highlight w:val="yellow"/>
          <w:rPrChange w:id="3421" w:author="Ryan Lemos" w:date="2019-03-02T09:28:00Z">
            <w:rPr>
              <w:noProof/>
            </w:rPr>
          </w:rPrChange>
        </w:rPr>
        <w:t>, 2018b. Disponível em: &lt;https://secure.php.net/manual/pt_BR/intro-whatis.php&gt;. Acesso em: 30 set. 2018.</w:t>
      </w:r>
    </w:p>
    <w:p w14:paraId="1187DE56" w14:textId="77777777" w:rsidR="00D339A1" w:rsidRDefault="00D339A1" w:rsidP="000809C2">
      <w:pPr>
        <w:spacing w:line="240" w:lineRule="auto"/>
        <w:ind w:firstLine="0"/>
        <w:jc w:val="left"/>
        <w:rPr>
          <w:noProof/>
        </w:rPr>
      </w:pPr>
    </w:p>
    <w:p w14:paraId="24693168" w14:textId="77777777" w:rsidR="00D339A1" w:rsidRPr="00E95C78" w:rsidRDefault="00D339A1" w:rsidP="000809C2">
      <w:pPr>
        <w:spacing w:line="240" w:lineRule="auto"/>
        <w:ind w:firstLine="0"/>
        <w:jc w:val="left"/>
        <w:rPr>
          <w:noProof/>
          <w:lang w:val="en-US"/>
        </w:rPr>
      </w:pPr>
      <w:r w:rsidRPr="005F1ECA">
        <w:rPr>
          <w:noProof/>
          <w:highlight w:val="yellow"/>
          <w:rPrChange w:id="3422" w:author="Ryan Lemos" w:date="2019-03-02T09:28:00Z">
            <w:rPr>
              <w:noProof/>
            </w:rPr>
          </w:rPrChange>
        </w:rPr>
        <w:t xml:space="preserve">PRESSMAN, R. S. </w:t>
      </w:r>
      <w:r w:rsidRPr="005F1ECA">
        <w:rPr>
          <w:b/>
          <w:bCs/>
          <w:noProof/>
          <w:highlight w:val="yellow"/>
          <w:rPrChange w:id="3423" w:author="Ryan Lemos" w:date="2019-03-02T09:28:00Z">
            <w:rPr>
              <w:b/>
              <w:bCs/>
              <w:noProof/>
            </w:rPr>
          </w:rPrChange>
        </w:rPr>
        <w:t>Engenharia de Software:</w:t>
      </w:r>
      <w:r w:rsidRPr="005F1ECA">
        <w:rPr>
          <w:noProof/>
          <w:highlight w:val="yellow"/>
          <w:rPrChange w:id="3424" w:author="Ryan Lemos" w:date="2019-03-02T09:28:00Z">
            <w:rPr>
              <w:noProof/>
            </w:rPr>
          </w:rPrChange>
        </w:rPr>
        <w:t xml:space="preserve"> Uma abordagem Profissional. </w:t>
      </w:r>
      <w:r w:rsidRPr="005F1ECA">
        <w:rPr>
          <w:noProof/>
          <w:highlight w:val="yellow"/>
          <w:lang w:val="en-US"/>
          <w:rPrChange w:id="3425" w:author="Ryan Lemos" w:date="2019-03-02T09:28:00Z">
            <w:rPr>
              <w:noProof/>
              <w:lang w:val="en-US"/>
            </w:rPr>
          </w:rPrChange>
        </w:rPr>
        <w:t>7. ed. Porto Alegre: Bookman, 2011.</w:t>
      </w:r>
    </w:p>
    <w:p w14:paraId="7299240B" w14:textId="77777777" w:rsidR="00D339A1" w:rsidRPr="00E95C78" w:rsidRDefault="00D339A1" w:rsidP="000809C2">
      <w:pPr>
        <w:spacing w:line="240" w:lineRule="auto"/>
        <w:ind w:firstLine="0"/>
        <w:jc w:val="left"/>
        <w:rPr>
          <w:noProof/>
          <w:lang w:val="en-US"/>
        </w:rPr>
      </w:pPr>
    </w:p>
    <w:p w14:paraId="78089BD9" w14:textId="77777777" w:rsidR="001D561A" w:rsidRPr="006D241F" w:rsidRDefault="00D339A1" w:rsidP="001D561A">
      <w:pPr>
        <w:spacing w:line="240" w:lineRule="auto"/>
        <w:ind w:firstLine="0"/>
        <w:jc w:val="left"/>
        <w:rPr>
          <w:noProof/>
          <w:lang w:val="en-US"/>
          <w:rPrChange w:id="3426" w:author="Ryan Lemos" w:date="2019-05-22T10:18:00Z">
            <w:rPr>
              <w:noProof/>
            </w:rPr>
          </w:rPrChange>
        </w:rPr>
      </w:pPr>
      <w:r w:rsidRPr="00EC584A">
        <w:rPr>
          <w:noProof/>
          <w:highlight w:val="yellow"/>
          <w:lang w:val="en-US"/>
          <w:rPrChange w:id="3427" w:author="Ryan Lemos" w:date="2019-03-02T09:31:00Z">
            <w:rPr>
              <w:noProof/>
              <w:lang w:val="en-US"/>
            </w:rPr>
          </w:rPrChange>
        </w:rPr>
        <w:lastRenderedPageBreak/>
        <w:t xml:space="preserve">ROBBINS, J. N. </w:t>
      </w:r>
      <w:r w:rsidRPr="00EC584A">
        <w:rPr>
          <w:b/>
          <w:bCs/>
          <w:noProof/>
          <w:highlight w:val="yellow"/>
          <w:lang w:val="en-US"/>
          <w:rPrChange w:id="3428" w:author="Ryan Lemos" w:date="2019-03-02T09:31:00Z">
            <w:rPr>
              <w:b/>
              <w:bCs/>
              <w:noProof/>
              <w:lang w:val="en-US"/>
            </w:rPr>
          </w:rPrChange>
        </w:rPr>
        <w:t>HTML5:</w:t>
      </w:r>
      <w:r w:rsidRPr="00EC584A">
        <w:rPr>
          <w:noProof/>
          <w:highlight w:val="yellow"/>
          <w:lang w:val="en-US"/>
          <w:rPrChange w:id="3429" w:author="Ryan Lemos" w:date="2019-03-02T09:31:00Z">
            <w:rPr>
              <w:noProof/>
              <w:lang w:val="en-US"/>
            </w:rPr>
          </w:rPrChange>
        </w:rPr>
        <w:t xml:space="preserve"> Pocket Reference. 5. ed. </w:t>
      </w:r>
      <w:r w:rsidRPr="006D241F">
        <w:rPr>
          <w:noProof/>
          <w:highlight w:val="yellow"/>
          <w:lang w:val="en-US"/>
          <w:rPrChange w:id="3430" w:author="Ryan Lemos" w:date="2019-05-22T10:18:00Z">
            <w:rPr>
              <w:noProof/>
            </w:rPr>
          </w:rPrChange>
        </w:rPr>
        <w:t>Sebastopol: O'Reilly, 2013.</w:t>
      </w:r>
    </w:p>
    <w:p w14:paraId="7D4FDCB9" w14:textId="77777777" w:rsidR="00D339A1" w:rsidRPr="00E95C78" w:rsidRDefault="00D339A1" w:rsidP="000809C2">
      <w:pPr>
        <w:spacing w:line="240" w:lineRule="auto"/>
        <w:ind w:firstLine="0"/>
        <w:jc w:val="left"/>
        <w:rPr>
          <w:noProof/>
          <w:lang w:val="en-US"/>
        </w:rPr>
      </w:pPr>
    </w:p>
    <w:p w14:paraId="7BD3A003" w14:textId="77777777" w:rsidR="00D339A1" w:rsidRDefault="00D339A1" w:rsidP="000809C2">
      <w:pPr>
        <w:spacing w:line="240" w:lineRule="auto"/>
        <w:ind w:firstLine="0"/>
        <w:jc w:val="left"/>
        <w:rPr>
          <w:ins w:id="3431" w:author="Ryan Lemos" w:date="2019-02-18T09:57:00Z"/>
          <w:noProof/>
        </w:rPr>
      </w:pPr>
      <w:r w:rsidRPr="00EC584A">
        <w:rPr>
          <w:noProof/>
          <w:highlight w:val="yellow"/>
          <w:lang w:val="en-US"/>
          <w:rPrChange w:id="3432" w:author="Ryan Lemos" w:date="2019-03-02T09:29:00Z">
            <w:rPr>
              <w:noProof/>
              <w:lang w:val="en-US"/>
            </w:rPr>
          </w:rPrChange>
        </w:rPr>
        <w:t xml:space="preserve">SANDHU, R. S. Role-based Access Control. In: </w:t>
      </w:r>
      <w:r w:rsidRPr="00EC584A">
        <w:rPr>
          <w:b/>
          <w:noProof/>
          <w:highlight w:val="yellow"/>
          <w:lang w:val="en-US"/>
          <w:rPrChange w:id="3433" w:author="Ryan Lemos" w:date="2019-03-02T09:29:00Z">
            <w:rPr>
              <w:b/>
              <w:noProof/>
              <w:lang w:val="en-US"/>
            </w:rPr>
          </w:rPrChange>
        </w:rPr>
        <w:t>Advances in Computers.</w:t>
      </w:r>
      <w:r w:rsidRPr="00EC584A">
        <w:rPr>
          <w:noProof/>
          <w:highlight w:val="yellow"/>
          <w:lang w:val="en-US"/>
          <w:rPrChange w:id="3434" w:author="Ryan Lemos" w:date="2019-03-02T09:29:00Z">
            <w:rPr>
              <w:noProof/>
              <w:lang w:val="en-US"/>
            </w:rPr>
          </w:rPrChange>
        </w:rPr>
        <w:t xml:space="preserve"> Fairfax: Academic Press, v. 46, 1998. p. 237-286. </w:t>
      </w:r>
      <w:r w:rsidRPr="00EC584A">
        <w:rPr>
          <w:noProof/>
          <w:highlight w:val="yellow"/>
          <w:rPrChange w:id="3435" w:author="Ryan Lemos" w:date="2019-03-02T09:29:00Z">
            <w:rPr>
              <w:noProof/>
            </w:rPr>
          </w:rPrChange>
        </w:rPr>
        <w:t>Disponível em: &lt;http://www.profsandhu.com/articles/advcom/adv_comp_rbac.pdf&gt;. Acesso em: 5 out. 2018.</w:t>
      </w:r>
    </w:p>
    <w:p w14:paraId="00AE8835" w14:textId="77777777" w:rsidR="001A0B14" w:rsidRDefault="001A0B14" w:rsidP="000809C2">
      <w:pPr>
        <w:spacing w:line="240" w:lineRule="auto"/>
        <w:ind w:firstLine="0"/>
        <w:jc w:val="left"/>
        <w:rPr>
          <w:ins w:id="3436" w:author="Ryan Lemos" w:date="2019-02-18T09:57:00Z"/>
          <w:noProof/>
        </w:rPr>
      </w:pPr>
    </w:p>
    <w:p w14:paraId="42AC0922" w14:textId="77777777" w:rsidR="00F80769" w:rsidRPr="001A0B14" w:rsidRDefault="001A0B14" w:rsidP="000809C2">
      <w:pPr>
        <w:spacing w:line="240" w:lineRule="auto"/>
        <w:ind w:firstLine="0"/>
        <w:jc w:val="left"/>
        <w:rPr>
          <w:noProof/>
        </w:rPr>
      </w:pPr>
      <w:ins w:id="3437" w:author="Ryan Lemos" w:date="2019-02-18T09:57:00Z">
        <w:r w:rsidRPr="00F35D6F">
          <w:rPr>
            <w:noProof/>
            <w:highlight w:val="yellow"/>
            <w:rPrChange w:id="3438" w:author="Ryan Lemos" w:date="2019-03-02T09:36:00Z">
              <w:rPr>
                <w:noProof/>
              </w:rPr>
            </w:rPrChange>
          </w:rPr>
          <w:t>SANTOS, L.</w:t>
        </w:r>
      </w:ins>
      <w:ins w:id="3439" w:author="Ryan Lemos" w:date="2019-02-18T09:58:00Z">
        <w:r w:rsidRPr="00F35D6F">
          <w:rPr>
            <w:noProof/>
            <w:highlight w:val="yellow"/>
            <w:rPrChange w:id="3440" w:author="Ryan Lemos" w:date="2019-03-02T09:36:00Z">
              <w:rPr>
                <w:noProof/>
              </w:rPr>
            </w:rPrChange>
          </w:rPr>
          <w:t xml:space="preserve"> dos. </w:t>
        </w:r>
        <w:r w:rsidRPr="00F35D6F">
          <w:rPr>
            <w:b/>
            <w:noProof/>
            <w:highlight w:val="yellow"/>
            <w:rPrChange w:id="3441" w:author="Ryan Lemos" w:date="2019-03-02T09:36:00Z">
              <w:rPr>
                <w:noProof/>
              </w:rPr>
            </w:rPrChange>
          </w:rPr>
          <w:t>Como escrever boas histórias de usuário (User Stories)</w:t>
        </w:r>
        <w:r w:rsidRPr="00F35D6F">
          <w:rPr>
            <w:b/>
            <w:noProof/>
            <w:highlight w:val="yellow"/>
            <w:rPrChange w:id="3442" w:author="Ryan Lemos" w:date="2019-03-02T09:36:00Z">
              <w:rPr>
                <w:b/>
                <w:noProof/>
              </w:rPr>
            </w:rPrChange>
          </w:rPr>
          <w:t xml:space="preserve">. </w:t>
        </w:r>
        <w:r w:rsidRPr="00F35D6F">
          <w:rPr>
            <w:noProof/>
            <w:highlight w:val="yellow"/>
            <w:rPrChange w:id="3443" w:author="Ryan Lemos" w:date="2019-03-02T09:36:00Z">
              <w:rPr>
                <w:noProof/>
              </w:rPr>
            </w:rPrChange>
          </w:rPr>
          <w:t>2017. Disponível em: &lt;https://medium.com/vertice/como-escrever-boas-users-stories-hist%C3%B3rias-de-usu%C3%A1rios-b29c75043fac&gt;</w:t>
        </w:r>
      </w:ins>
      <w:ins w:id="3444" w:author="Ryan Lemos" w:date="2019-02-18T09:59:00Z">
        <w:r w:rsidRPr="00F35D6F">
          <w:rPr>
            <w:noProof/>
            <w:highlight w:val="yellow"/>
            <w:rPrChange w:id="3445" w:author="Ryan Lemos" w:date="2019-03-02T09:36:00Z">
              <w:rPr>
                <w:noProof/>
              </w:rPr>
            </w:rPrChange>
          </w:rPr>
          <w:t>. Acesso em: 17 fev. 2019.</w:t>
        </w:r>
      </w:ins>
    </w:p>
    <w:p w14:paraId="5CE739D0" w14:textId="77777777" w:rsidR="00D339A1" w:rsidRPr="00D339A1" w:rsidRDefault="00D339A1" w:rsidP="000809C2">
      <w:pPr>
        <w:spacing w:line="240" w:lineRule="auto"/>
        <w:ind w:firstLine="0"/>
        <w:jc w:val="left"/>
      </w:pPr>
    </w:p>
    <w:p w14:paraId="2DA1CB69" w14:textId="77777777" w:rsidR="00D339A1" w:rsidRPr="00D339A1" w:rsidRDefault="00D339A1" w:rsidP="000809C2">
      <w:pPr>
        <w:spacing w:line="240" w:lineRule="auto"/>
        <w:ind w:firstLine="0"/>
        <w:jc w:val="left"/>
        <w:rPr>
          <w:noProof/>
        </w:rPr>
      </w:pPr>
      <w:r w:rsidRPr="005F1ECA">
        <w:rPr>
          <w:noProof/>
          <w:highlight w:val="yellow"/>
          <w:rPrChange w:id="3446" w:author="Ryan Lemos" w:date="2019-03-02T09:27:00Z">
            <w:rPr>
              <w:noProof/>
            </w:rPr>
          </w:rPrChange>
        </w:rPr>
        <w:t xml:space="preserve">SEVERINO, A. J. </w:t>
      </w:r>
      <w:r w:rsidRPr="005F1ECA">
        <w:rPr>
          <w:b/>
          <w:bCs/>
          <w:noProof/>
          <w:highlight w:val="yellow"/>
          <w:rPrChange w:id="3447" w:author="Ryan Lemos" w:date="2019-03-02T09:27:00Z">
            <w:rPr>
              <w:b/>
              <w:bCs/>
              <w:noProof/>
            </w:rPr>
          </w:rPrChange>
        </w:rPr>
        <w:t>Metodologia de trabalho científico</w:t>
      </w:r>
      <w:r w:rsidRPr="005F1ECA">
        <w:rPr>
          <w:noProof/>
          <w:highlight w:val="yellow"/>
          <w:rPrChange w:id="3448" w:author="Ryan Lemos" w:date="2019-03-02T09:27:00Z">
            <w:rPr>
              <w:noProof/>
            </w:rPr>
          </w:rPrChange>
        </w:rPr>
        <w:t>. 22. ed. São Paulo: Cortez, 2002.</w:t>
      </w:r>
    </w:p>
    <w:p w14:paraId="330555BC" w14:textId="77777777" w:rsidR="00D339A1" w:rsidRDefault="00D339A1" w:rsidP="000809C2">
      <w:pPr>
        <w:spacing w:line="240" w:lineRule="auto"/>
        <w:ind w:firstLine="0"/>
        <w:jc w:val="left"/>
        <w:rPr>
          <w:noProof/>
        </w:rPr>
      </w:pPr>
    </w:p>
    <w:p w14:paraId="6EB6D7EC" w14:textId="77777777" w:rsidR="00D339A1" w:rsidRPr="00E95C78" w:rsidRDefault="00D339A1" w:rsidP="000809C2">
      <w:pPr>
        <w:spacing w:line="240" w:lineRule="auto"/>
        <w:ind w:firstLine="0"/>
        <w:jc w:val="left"/>
        <w:rPr>
          <w:noProof/>
          <w:lang w:val="en-US"/>
        </w:rPr>
      </w:pPr>
      <w:r w:rsidRPr="00EC584A">
        <w:rPr>
          <w:noProof/>
          <w:highlight w:val="yellow"/>
          <w:rPrChange w:id="3449" w:author="Ryan Lemos" w:date="2019-03-02T09:33:00Z">
            <w:rPr>
              <w:noProof/>
            </w:rPr>
          </w:rPrChange>
        </w:rPr>
        <w:t xml:space="preserve">SILBERCHATZ, A.; KORTH, H. F.; SUDARSHAN, S. </w:t>
      </w:r>
      <w:r w:rsidRPr="00EC584A">
        <w:rPr>
          <w:b/>
          <w:bCs/>
          <w:noProof/>
          <w:highlight w:val="yellow"/>
          <w:rPrChange w:id="3450" w:author="Ryan Lemos" w:date="2019-03-02T09:33:00Z">
            <w:rPr>
              <w:b/>
              <w:bCs/>
              <w:noProof/>
            </w:rPr>
          </w:rPrChange>
        </w:rPr>
        <w:t>Sistema de Banco de Dados</w:t>
      </w:r>
      <w:r w:rsidRPr="00EC584A">
        <w:rPr>
          <w:noProof/>
          <w:highlight w:val="yellow"/>
          <w:rPrChange w:id="3451" w:author="Ryan Lemos" w:date="2019-03-02T09:33:00Z">
            <w:rPr>
              <w:noProof/>
            </w:rPr>
          </w:rPrChange>
        </w:rPr>
        <w:t xml:space="preserve">. </w:t>
      </w:r>
      <w:r w:rsidRPr="00EC584A">
        <w:rPr>
          <w:noProof/>
          <w:highlight w:val="yellow"/>
          <w:lang w:val="en-US"/>
          <w:rPrChange w:id="3452" w:author="Ryan Lemos" w:date="2019-03-02T09:33:00Z">
            <w:rPr>
              <w:noProof/>
              <w:lang w:val="en-US"/>
            </w:rPr>
          </w:rPrChange>
        </w:rPr>
        <w:t>3. ed. São Paulo: Pearson Education, 1999.</w:t>
      </w:r>
    </w:p>
    <w:p w14:paraId="778675A3" w14:textId="77777777" w:rsidR="00D339A1" w:rsidRPr="00E95C78" w:rsidRDefault="00D339A1" w:rsidP="000809C2">
      <w:pPr>
        <w:spacing w:line="240" w:lineRule="auto"/>
        <w:ind w:firstLine="0"/>
        <w:jc w:val="left"/>
        <w:rPr>
          <w:noProof/>
          <w:lang w:val="en-US"/>
        </w:rPr>
      </w:pPr>
    </w:p>
    <w:p w14:paraId="7C5BE69F" w14:textId="77777777" w:rsidR="001D561A" w:rsidRPr="001D561A" w:rsidRDefault="00D339A1" w:rsidP="001D561A">
      <w:pPr>
        <w:spacing w:line="240" w:lineRule="auto"/>
        <w:ind w:firstLine="0"/>
        <w:jc w:val="left"/>
        <w:rPr>
          <w:noProof/>
        </w:rPr>
      </w:pPr>
      <w:r w:rsidRPr="00EC584A">
        <w:rPr>
          <w:noProof/>
          <w:highlight w:val="yellow"/>
          <w:lang w:val="en-US"/>
          <w:rPrChange w:id="3453" w:author="Ryan Lemos" w:date="2019-03-02T09:30:00Z">
            <w:rPr>
              <w:noProof/>
              <w:lang w:val="en-US"/>
            </w:rPr>
          </w:rPrChange>
        </w:rPr>
        <w:t xml:space="preserve">SILVER, B. </w:t>
      </w:r>
      <w:r w:rsidRPr="00EC584A">
        <w:rPr>
          <w:b/>
          <w:bCs/>
          <w:noProof/>
          <w:highlight w:val="yellow"/>
          <w:lang w:val="en-US"/>
          <w:rPrChange w:id="3454" w:author="Ryan Lemos" w:date="2019-03-02T09:30:00Z">
            <w:rPr>
              <w:b/>
              <w:bCs/>
              <w:noProof/>
              <w:lang w:val="en-US"/>
            </w:rPr>
          </w:rPrChange>
        </w:rPr>
        <w:t>BPMN Method and Style:</w:t>
      </w:r>
      <w:r w:rsidRPr="00EC584A">
        <w:rPr>
          <w:noProof/>
          <w:highlight w:val="yellow"/>
          <w:lang w:val="en-US"/>
          <w:rPrChange w:id="3455" w:author="Ryan Lemos" w:date="2019-03-02T09:30:00Z">
            <w:rPr>
              <w:noProof/>
              <w:lang w:val="en-US"/>
            </w:rPr>
          </w:rPrChange>
        </w:rPr>
        <w:t xml:space="preserve"> with Bpmn Implementer's Guide. </w:t>
      </w:r>
      <w:r w:rsidRPr="00EC584A">
        <w:rPr>
          <w:noProof/>
          <w:highlight w:val="yellow"/>
          <w:rPrChange w:id="3456" w:author="Ryan Lemos" w:date="2019-03-02T09:30:00Z">
            <w:rPr>
              <w:noProof/>
            </w:rPr>
          </w:rPrChange>
        </w:rPr>
        <w:t>2. ed. Altadena: Cody-Cassidy Press, 2017</w:t>
      </w:r>
      <w:r w:rsidR="00A33B79" w:rsidRPr="00EC584A">
        <w:rPr>
          <w:noProof/>
          <w:highlight w:val="yellow"/>
          <w:rPrChange w:id="3457" w:author="Ryan Lemos" w:date="2019-03-02T09:30:00Z">
            <w:rPr>
              <w:noProof/>
            </w:rPr>
          </w:rPrChange>
        </w:rPr>
        <w:t>.</w:t>
      </w:r>
    </w:p>
    <w:p w14:paraId="6CAB5E11" w14:textId="77777777" w:rsidR="00D339A1" w:rsidRDefault="00D339A1" w:rsidP="000809C2">
      <w:pPr>
        <w:spacing w:line="240" w:lineRule="auto"/>
        <w:ind w:firstLine="0"/>
        <w:jc w:val="left"/>
        <w:rPr>
          <w:noProof/>
        </w:rPr>
      </w:pPr>
    </w:p>
    <w:p w14:paraId="05449935" w14:textId="77777777" w:rsidR="00D339A1" w:rsidRPr="00D339A1" w:rsidRDefault="00D339A1" w:rsidP="000809C2">
      <w:pPr>
        <w:spacing w:line="240" w:lineRule="auto"/>
        <w:ind w:firstLine="0"/>
        <w:jc w:val="left"/>
        <w:rPr>
          <w:noProof/>
        </w:rPr>
      </w:pPr>
      <w:r w:rsidRPr="00EC584A">
        <w:rPr>
          <w:noProof/>
          <w:highlight w:val="yellow"/>
          <w:rPrChange w:id="3458" w:author="Ryan Lemos" w:date="2019-03-02T09:32:00Z">
            <w:rPr>
              <w:noProof/>
            </w:rPr>
          </w:rPrChange>
        </w:rPr>
        <w:t xml:space="preserve">SKLAR, D. </w:t>
      </w:r>
      <w:r w:rsidRPr="00EC584A">
        <w:rPr>
          <w:b/>
          <w:bCs/>
          <w:noProof/>
          <w:highlight w:val="yellow"/>
          <w:rPrChange w:id="3459" w:author="Ryan Lemos" w:date="2019-03-02T09:32:00Z">
            <w:rPr>
              <w:b/>
              <w:bCs/>
              <w:noProof/>
            </w:rPr>
          </w:rPrChange>
        </w:rPr>
        <w:t>Aprendendo PHP:</w:t>
      </w:r>
      <w:r w:rsidRPr="00EC584A">
        <w:rPr>
          <w:noProof/>
          <w:highlight w:val="yellow"/>
          <w:rPrChange w:id="3460" w:author="Ryan Lemos" w:date="2019-03-02T09:32:00Z">
            <w:rPr>
              <w:noProof/>
            </w:rPr>
          </w:rPrChange>
        </w:rPr>
        <w:t xml:space="preserve"> Introdução amigável à linguagem mais popular da WEB. São Paulo: Novatec, 2016.</w:t>
      </w:r>
      <w:r w:rsidR="006B76CA">
        <w:rPr>
          <w:noProof/>
        </w:rPr>
        <w:t xml:space="preserve"> </w:t>
      </w:r>
    </w:p>
    <w:p w14:paraId="33B63071" w14:textId="77777777" w:rsidR="00D339A1" w:rsidRDefault="00D339A1" w:rsidP="000809C2">
      <w:pPr>
        <w:spacing w:line="240" w:lineRule="auto"/>
        <w:ind w:firstLine="0"/>
        <w:jc w:val="left"/>
        <w:rPr>
          <w:noProof/>
        </w:rPr>
      </w:pPr>
    </w:p>
    <w:p w14:paraId="6F6D1CA4" w14:textId="77777777" w:rsidR="00D339A1" w:rsidRPr="00D339A1" w:rsidRDefault="00D339A1" w:rsidP="000809C2">
      <w:pPr>
        <w:spacing w:line="240" w:lineRule="auto"/>
        <w:ind w:firstLine="0"/>
        <w:jc w:val="left"/>
        <w:rPr>
          <w:noProof/>
        </w:rPr>
      </w:pPr>
      <w:r w:rsidRPr="00EC584A">
        <w:rPr>
          <w:noProof/>
          <w:highlight w:val="yellow"/>
          <w:rPrChange w:id="3461" w:author="Ryan Lemos" w:date="2019-03-02T09:29:00Z">
            <w:rPr>
              <w:noProof/>
            </w:rPr>
          </w:rPrChange>
        </w:rPr>
        <w:t xml:space="preserve">SOMMERVILLE, I. </w:t>
      </w:r>
      <w:r w:rsidRPr="00EC584A">
        <w:rPr>
          <w:b/>
          <w:bCs/>
          <w:noProof/>
          <w:highlight w:val="yellow"/>
          <w:rPrChange w:id="3462" w:author="Ryan Lemos" w:date="2019-03-02T09:29:00Z">
            <w:rPr>
              <w:b/>
              <w:bCs/>
              <w:noProof/>
            </w:rPr>
          </w:rPrChange>
        </w:rPr>
        <w:t>Engenharia de Software</w:t>
      </w:r>
      <w:r w:rsidRPr="00EC584A">
        <w:rPr>
          <w:noProof/>
          <w:highlight w:val="yellow"/>
          <w:rPrChange w:id="3463" w:author="Ryan Lemos" w:date="2019-03-02T09:29:00Z">
            <w:rPr>
              <w:noProof/>
            </w:rPr>
          </w:rPrChange>
        </w:rPr>
        <w:t>. 9. ed. São Paulo: Pearson Prentice Hall, 2011.</w:t>
      </w:r>
    </w:p>
    <w:p w14:paraId="47F0A541" w14:textId="77777777" w:rsidR="00D339A1" w:rsidRDefault="00D339A1" w:rsidP="000809C2">
      <w:pPr>
        <w:spacing w:line="240" w:lineRule="auto"/>
        <w:ind w:firstLine="0"/>
        <w:jc w:val="left"/>
        <w:rPr>
          <w:noProof/>
        </w:rPr>
      </w:pPr>
    </w:p>
    <w:p w14:paraId="76009B2E" w14:textId="77777777" w:rsidR="00D339A1" w:rsidRPr="00D339A1" w:rsidRDefault="00D339A1" w:rsidP="000809C2">
      <w:pPr>
        <w:spacing w:line="240" w:lineRule="auto"/>
        <w:ind w:firstLine="0"/>
        <w:jc w:val="left"/>
        <w:rPr>
          <w:noProof/>
        </w:rPr>
      </w:pPr>
      <w:r w:rsidRPr="00EC584A">
        <w:rPr>
          <w:noProof/>
          <w:highlight w:val="yellow"/>
          <w:rPrChange w:id="3464" w:author="Ryan Lemos" w:date="2019-03-02T09:32:00Z">
            <w:rPr>
              <w:noProof/>
            </w:rPr>
          </w:rPrChange>
        </w:rPr>
        <w:t xml:space="preserve">STAUFFER, M. </w:t>
      </w:r>
      <w:r w:rsidRPr="00EC584A">
        <w:rPr>
          <w:b/>
          <w:bCs/>
          <w:noProof/>
          <w:highlight w:val="yellow"/>
          <w:rPrChange w:id="3465" w:author="Ryan Lemos" w:date="2019-03-02T09:32:00Z">
            <w:rPr>
              <w:b/>
              <w:bCs/>
              <w:noProof/>
            </w:rPr>
          </w:rPrChange>
        </w:rPr>
        <w:t>Desenvolvendo com Laravel:</w:t>
      </w:r>
      <w:r w:rsidRPr="00EC584A">
        <w:rPr>
          <w:noProof/>
          <w:highlight w:val="yellow"/>
          <w:rPrChange w:id="3466" w:author="Ryan Lemos" w:date="2019-03-02T09:32:00Z">
            <w:rPr>
              <w:noProof/>
            </w:rPr>
          </w:rPrChange>
        </w:rPr>
        <w:t xml:space="preserve"> Um Framework para construção de aplicativos PHP modernos. São Paulo: Novatec, 2017.</w:t>
      </w:r>
    </w:p>
    <w:p w14:paraId="104E3B7C" w14:textId="77777777" w:rsidR="00D339A1" w:rsidRDefault="00D339A1" w:rsidP="000809C2">
      <w:pPr>
        <w:spacing w:line="240" w:lineRule="auto"/>
        <w:ind w:firstLine="0"/>
        <w:jc w:val="left"/>
        <w:rPr>
          <w:noProof/>
        </w:rPr>
      </w:pPr>
    </w:p>
    <w:p w14:paraId="244CBC9F" w14:textId="77777777" w:rsidR="00D339A1" w:rsidRPr="00D339A1" w:rsidRDefault="00D339A1" w:rsidP="000809C2">
      <w:pPr>
        <w:spacing w:line="240" w:lineRule="auto"/>
        <w:ind w:firstLine="0"/>
        <w:jc w:val="left"/>
        <w:rPr>
          <w:noProof/>
        </w:rPr>
      </w:pPr>
      <w:r w:rsidRPr="00EC584A">
        <w:rPr>
          <w:noProof/>
          <w:highlight w:val="yellow"/>
          <w:rPrChange w:id="3467" w:author="Ryan Lemos" w:date="2019-03-02T09:30:00Z">
            <w:rPr>
              <w:noProof/>
            </w:rPr>
          </w:rPrChange>
        </w:rPr>
        <w:t xml:space="preserve">TELES, V. M. </w:t>
      </w:r>
      <w:r w:rsidRPr="00EC584A">
        <w:rPr>
          <w:b/>
          <w:bCs/>
          <w:noProof/>
          <w:highlight w:val="yellow"/>
          <w:rPrChange w:id="3468" w:author="Ryan Lemos" w:date="2019-03-02T09:30:00Z">
            <w:rPr>
              <w:b/>
              <w:bCs/>
              <w:noProof/>
            </w:rPr>
          </w:rPrChange>
        </w:rPr>
        <w:t>Extreme Programming:</w:t>
      </w:r>
      <w:r w:rsidRPr="00EC584A">
        <w:rPr>
          <w:noProof/>
          <w:highlight w:val="yellow"/>
          <w:rPrChange w:id="3469" w:author="Ryan Lemos" w:date="2019-03-02T09:30:00Z">
            <w:rPr>
              <w:noProof/>
            </w:rPr>
          </w:rPrChange>
        </w:rPr>
        <w:t xml:space="preserve"> Aprenda como encantar seus usuários desenvolvendo software com agilidade e alta qualidade. 2. ed. São Paulo: Novatec, 2014.</w:t>
      </w:r>
    </w:p>
    <w:p w14:paraId="2EECD88F" w14:textId="77777777" w:rsidR="00D339A1" w:rsidDel="00F35D6F" w:rsidRDefault="00D339A1" w:rsidP="000809C2">
      <w:pPr>
        <w:spacing w:line="240" w:lineRule="auto"/>
        <w:ind w:firstLine="0"/>
        <w:jc w:val="left"/>
        <w:rPr>
          <w:del w:id="3470" w:author="Ryan Lemos" w:date="2019-03-02T09:36:00Z"/>
          <w:noProof/>
        </w:rPr>
      </w:pPr>
    </w:p>
    <w:p w14:paraId="4F3CB3A6" w14:textId="77777777" w:rsidR="00D339A1" w:rsidRPr="00D339A1" w:rsidDel="00F35D6F" w:rsidRDefault="00D339A1" w:rsidP="000809C2">
      <w:pPr>
        <w:spacing w:line="240" w:lineRule="auto"/>
        <w:ind w:firstLine="0"/>
        <w:jc w:val="left"/>
        <w:rPr>
          <w:del w:id="3471" w:author="Ryan Lemos" w:date="2019-03-02T09:36:00Z"/>
          <w:noProof/>
        </w:rPr>
      </w:pPr>
      <w:del w:id="3472" w:author="Ryan Lemos" w:date="2019-03-02T09:36:00Z">
        <w:r w:rsidRPr="00D339A1" w:rsidDel="00F35D6F">
          <w:rPr>
            <w:noProof/>
          </w:rPr>
          <w:delText xml:space="preserve">WAZLAWICK, R. S. </w:delText>
        </w:r>
        <w:r w:rsidRPr="00D339A1" w:rsidDel="00F35D6F">
          <w:rPr>
            <w:b/>
            <w:bCs/>
            <w:noProof/>
          </w:rPr>
          <w:delText>Metodologia de Pesquisa para ciência da Computação</w:delText>
        </w:r>
        <w:r w:rsidRPr="00D339A1" w:rsidDel="00F35D6F">
          <w:rPr>
            <w:noProof/>
          </w:rPr>
          <w:delText>. Rio de Janeiro: Elsevier, 2009.</w:delText>
        </w:r>
      </w:del>
    </w:p>
    <w:p w14:paraId="66C4CF01" w14:textId="77777777" w:rsidR="00D339A1" w:rsidRDefault="00D339A1" w:rsidP="000809C2">
      <w:pPr>
        <w:spacing w:line="240" w:lineRule="auto"/>
        <w:ind w:firstLine="0"/>
        <w:jc w:val="left"/>
        <w:rPr>
          <w:noProof/>
        </w:rPr>
      </w:pPr>
    </w:p>
    <w:p w14:paraId="27464231" w14:textId="77777777" w:rsidR="00D339A1" w:rsidRPr="00D339A1" w:rsidRDefault="00D339A1" w:rsidP="000809C2">
      <w:pPr>
        <w:spacing w:line="240" w:lineRule="auto"/>
        <w:ind w:firstLine="0"/>
        <w:jc w:val="left"/>
        <w:rPr>
          <w:noProof/>
        </w:rPr>
      </w:pPr>
      <w:r w:rsidRPr="005F1ECA">
        <w:rPr>
          <w:noProof/>
          <w:highlight w:val="yellow"/>
          <w:rPrChange w:id="3473" w:author="Ryan Lemos" w:date="2019-03-02T09:27:00Z">
            <w:rPr>
              <w:noProof/>
            </w:rPr>
          </w:rPrChange>
        </w:rPr>
        <w:t xml:space="preserve">WIZARD. </w:t>
      </w:r>
      <w:r w:rsidRPr="005F1ECA">
        <w:rPr>
          <w:b/>
          <w:bCs/>
          <w:noProof/>
          <w:highlight w:val="yellow"/>
          <w:rPrChange w:id="3474" w:author="Ryan Lemos" w:date="2019-03-02T09:27:00Z">
            <w:rPr>
              <w:b/>
              <w:bCs/>
              <w:noProof/>
            </w:rPr>
          </w:rPrChange>
        </w:rPr>
        <w:t>Experiências Wizard</w:t>
      </w:r>
      <w:r w:rsidRPr="005F1ECA">
        <w:rPr>
          <w:noProof/>
          <w:highlight w:val="yellow"/>
          <w:rPrChange w:id="3475" w:author="Ryan Lemos" w:date="2019-03-02T09:27:00Z">
            <w:rPr>
              <w:noProof/>
            </w:rPr>
          </w:rPrChange>
        </w:rPr>
        <w:t>, 2017a. Disponível em: &lt;http://www.wizard.com.br/experiencias-wizard/&gt;. Acesso em: 23 ago. 2018.</w:t>
      </w:r>
    </w:p>
    <w:p w14:paraId="4D6609B2" w14:textId="77777777" w:rsidR="00D339A1" w:rsidRDefault="00D339A1" w:rsidP="000809C2">
      <w:pPr>
        <w:spacing w:line="240" w:lineRule="auto"/>
        <w:ind w:firstLine="0"/>
        <w:jc w:val="left"/>
        <w:rPr>
          <w:noProof/>
        </w:rPr>
      </w:pPr>
    </w:p>
    <w:p w14:paraId="5E8EDED5" w14:textId="77777777" w:rsidR="00D339A1" w:rsidRDefault="00D339A1" w:rsidP="000809C2">
      <w:pPr>
        <w:spacing w:line="240" w:lineRule="auto"/>
        <w:ind w:firstLine="0"/>
        <w:jc w:val="left"/>
        <w:rPr>
          <w:noProof/>
        </w:rPr>
      </w:pPr>
      <w:r w:rsidRPr="005F1ECA">
        <w:rPr>
          <w:noProof/>
          <w:highlight w:val="yellow"/>
          <w:rPrChange w:id="3476" w:author="Ryan Lemos" w:date="2019-03-02T09:27:00Z">
            <w:rPr>
              <w:noProof/>
            </w:rPr>
          </w:rPrChange>
        </w:rPr>
        <w:t xml:space="preserve">WIZARD. </w:t>
      </w:r>
      <w:r w:rsidRPr="005F1ECA">
        <w:rPr>
          <w:b/>
          <w:bCs/>
          <w:noProof/>
          <w:highlight w:val="yellow"/>
          <w:rPrChange w:id="3477" w:author="Ryan Lemos" w:date="2019-03-02T09:27:00Z">
            <w:rPr>
              <w:b/>
              <w:bCs/>
              <w:noProof/>
            </w:rPr>
          </w:rPrChange>
        </w:rPr>
        <w:t>Sobre a Wizard</w:t>
      </w:r>
      <w:r w:rsidRPr="005F1ECA">
        <w:rPr>
          <w:noProof/>
          <w:highlight w:val="yellow"/>
          <w:rPrChange w:id="3478" w:author="Ryan Lemos" w:date="2019-03-02T09:27:00Z">
            <w:rPr>
              <w:noProof/>
            </w:rPr>
          </w:rPrChange>
        </w:rPr>
        <w:t>, 2017b. Disponível em: &lt;http://www.wizard.com.br/sobre-wizard/&gt;. Acesso em: 23 ago. 2018.</w:t>
      </w:r>
    </w:p>
    <w:p w14:paraId="2A07842C" w14:textId="77777777" w:rsidR="00D339A1" w:rsidRPr="00D339A1" w:rsidRDefault="00D339A1" w:rsidP="000809C2">
      <w:pPr>
        <w:spacing w:line="240" w:lineRule="auto"/>
        <w:ind w:firstLine="0"/>
        <w:jc w:val="left"/>
        <w:rPr>
          <w:noProof/>
        </w:rPr>
      </w:pPr>
    </w:p>
    <w:p w14:paraId="7D6649F2" w14:textId="77777777" w:rsidR="00D339A1" w:rsidRDefault="00D339A1" w:rsidP="000809C2">
      <w:pPr>
        <w:spacing w:line="240" w:lineRule="auto"/>
        <w:ind w:firstLine="0"/>
        <w:jc w:val="left"/>
        <w:rPr>
          <w:noProof/>
        </w:rPr>
      </w:pPr>
      <w:r w:rsidRPr="00EC584A">
        <w:rPr>
          <w:noProof/>
          <w:highlight w:val="yellow"/>
          <w:rPrChange w:id="3479" w:author="Ryan Lemos" w:date="2019-03-02T09:29:00Z">
            <w:rPr>
              <w:noProof/>
            </w:rPr>
          </w:rPrChange>
        </w:rPr>
        <w:t xml:space="preserve">ZAPATER, M.; SUZUKI, R. </w:t>
      </w:r>
      <w:r w:rsidRPr="00EC584A">
        <w:rPr>
          <w:b/>
          <w:noProof/>
          <w:highlight w:val="yellow"/>
          <w:rPrChange w:id="3480" w:author="Ryan Lemos" w:date="2019-03-02T09:29:00Z">
            <w:rPr>
              <w:b/>
              <w:noProof/>
            </w:rPr>
          </w:rPrChange>
        </w:rPr>
        <w:t>Segurança da Informação:</w:t>
      </w:r>
      <w:r w:rsidRPr="00EC584A">
        <w:rPr>
          <w:noProof/>
          <w:highlight w:val="yellow"/>
          <w:rPrChange w:id="3481" w:author="Ryan Lemos" w:date="2019-03-02T09:29:00Z">
            <w:rPr>
              <w:noProof/>
            </w:rPr>
          </w:rPrChange>
        </w:rPr>
        <w:t xml:space="preserve"> Um diferencial determinante na competitividade das corporações. Promon Business &amp; Tecnology Review. Rio de Janeiro, p. 28. 2005.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3482" w:name="_Toc16102734"/>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3482"/>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95" w:author="Ryan Lemos" w:date="2019-07-28T18:23:00Z" w:initials="RL">
    <w:p w14:paraId="1A90DA8B" w14:textId="38E31B32" w:rsidR="00134BC2" w:rsidRDefault="00134BC2">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90DA8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90DA8B" w16cid:durableId="20E866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9728D6" w14:textId="77777777" w:rsidR="00F976DF" w:rsidRDefault="00F976DF" w:rsidP="00C24B28">
      <w:pPr>
        <w:spacing w:line="240" w:lineRule="auto"/>
      </w:pPr>
      <w:r>
        <w:separator/>
      </w:r>
    </w:p>
  </w:endnote>
  <w:endnote w:type="continuationSeparator" w:id="0">
    <w:p w14:paraId="3C4029D8" w14:textId="77777777" w:rsidR="00F976DF" w:rsidRDefault="00F976DF"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2877B0" w14:textId="77777777" w:rsidR="00F976DF" w:rsidRDefault="00F976DF" w:rsidP="00C24B28">
      <w:pPr>
        <w:spacing w:line="240" w:lineRule="auto"/>
      </w:pPr>
      <w:r>
        <w:separator/>
      </w:r>
    </w:p>
  </w:footnote>
  <w:footnote w:type="continuationSeparator" w:id="0">
    <w:p w14:paraId="207853DD" w14:textId="77777777" w:rsidR="00F976DF" w:rsidRDefault="00F976DF"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134BC2" w:rsidRDefault="00134BC2">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134BC2" w:rsidRDefault="00134BC2">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134BC2" w:rsidRDefault="00134BC2">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134BC2" w:rsidRDefault="00134BC2">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134BC2" w:rsidRDefault="00134BC2">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14:paraId="5F46F971" w14:textId="77777777" w:rsidR="00134BC2" w:rsidRDefault="00134BC2">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134BC2" w:rsidRPr="00C1350C" w:rsidRDefault="00134BC2">
    <w:pPr>
      <w:pStyle w:val="Cabealho"/>
      <w:jc w:val="right"/>
      <w:rPr>
        <w:sz w:val="20"/>
        <w:szCs w:val="20"/>
      </w:rPr>
    </w:pPr>
  </w:p>
  <w:p w14:paraId="4574301F" w14:textId="77777777" w:rsidR="00134BC2" w:rsidRPr="00475C34" w:rsidRDefault="00134BC2"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134BC2" w:rsidRPr="00C1350C" w:rsidRDefault="00134BC2">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revisionView w:markup="0"/>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4774"/>
    <w:rsid w:val="0000541D"/>
    <w:rsid w:val="000056AA"/>
    <w:rsid w:val="00005904"/>
    <w:rsid w:val="00007D72"/>
    <w:rsid w:val="00011241"/>
    <w:rsid w:val="000141C1"/>
    <w:rsid w:val="00014B39"/>
    <w:rsid w:val="00014D90"/>
    <w:rsid w:val="000158A8"/>
    <w:rsid w:val="000159B3"/>
    <w:rsid w:val="00017C3F"/>
    <w:rsid w:val="00020A75"/>
    <w:rsid w:val="00020B97"/>
    <w:rsid w:val="00021305"/>
    <w:rsid w:val="000230F3"/>
    <w:rsid w:val="00024DAF"/>
    <w:rsid w:val="0002552A"/>
    <w:rsid w:val="00025794"/>
    <w:rsid w:val="00025BB2"/>
    <w:rsid w:val="00026623"/>
    <w:rsid w:val="000313A3"/>
    <w:rsid w:val="000337A3"/>
    <w:rsid w:val="000342CC"/>
    <w:rsid w:val="000355D3"/>
    <w:rsid w:val="000359CC"/>
    <w:rsid w:val="00035A41"/>
    <w:rsid w:val="00036533"/>
    <w:rsid w:val="00036E5A"/>
    <w:rsid w:val="000409C7"/>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2A3C"/>
    <w:rsid w:val="00063EEB"/>
    <w:rsid w:val="00063EF1"/>
    <w:rsid w:val="00065236"/>
    <w:rsid w:val="00067C3F"/>
    <w:rsid w:val="00070634"/>
    <w:rsid w:val="00071453"/>
    <w:rsid w:val="0007209C"/>
    <w:rsid w:val="00072A1C"/>
    <w:rsid w:val="00072DA1"/>
    <w:rsid w:val="00073800"/>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55A0"/>
    <w:rsid w:val="00095610"/>
    <w:rsid w:val="00095BB3"/>
    <w:rsid w:val="00097BA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0CCF"/>
    <w:rsid w:val="000C31AC"/>
    <w:rsid w:val="000C3F59"/>
    <w:rsid w:val="000C4136"/>
    <w:rsid w:val="000C5598"/>
    <w:rsid w:val="000D05BE"/>
    <w:rsid w:val="000D0CC7"/>
    <w:rsid w:val="000D4682"/>
    <w:rsid w:val="000D507A"/>
    <w:rsid w:val="000D5CF0"/>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35D"/>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354"/>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114F"/>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23F4"/>
    <w:rsid w:val="001B250E"/>
    <w:rsid w:val="001B2DA8"/>
    <w:rsid w:val="001B4094"/>
    <w:rsid w:val="001B451C"/>
    <w:rsid w:val="001B52AE"/>
    <w:rsid w:val="001B55B1"/>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253C"/>
    <w:rsid w:val="0022340F"/>
    <w:rsid w:val="002252BA"/>
    <w:rsid w:val="002252F2"/>
    <w:rsid w:val="002253F0"/>
    <w:rsid w:val="00225A5E"/>
    <w:rsid w:val="00226055"/>
    <w:rsid w:val="00227575"/>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3A9E"/>
    <w:rsid w:val="002C512B"/>
    <w:rsid w:val="002C54DD"/>
    <w:rsid w:val="002C7A0B"/>
    <w:rsid w:val="002D05BB"/>
    <w:rsid w:val="002D073A"/>
    <w:rsid w:val="002D1A7B"/>
    <w:rsid w:val="002D1E6C"/>
    <w:rsid w:val="002D33F5"/>
    <w:rsid w:val="002D4EA3"/>
    <w:rsid w:val="002D65A4"/>
    <w:rsid w:val="002D6CD4"/>
    <w:rsid w:val="002E0311"/>
    <w:rsid w:val="002E032D"/>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003"/>
    <w:rsid w:val="003264B4"/>
    <w:rsid w:val="00332F7F"/>
    <w:rsid w:val="003335C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6095"/>
    <w:rsid w:val="00396EF5"/>
    <w:rsid w:val="003979C5"/>
    <w:rsid w:val="003A1A8F"/>
    <w:rsid w:val="003A1F2B"/>
    <w:rsid w:val="003A3429"/>
    <w:rsid w:val="003A3433"/>
    <w:rsid w:val="003A6C81"/>
    <w:rsid w:val="003A7E2E"/>
    <w:rsid w:val="003B0714"/>
    <w:rsid w:val="003B0CE6"/>
    <w:rsid w:val="003B2B7A"/>
    <w:rsid w:val="003B4045"/>
    <w:rsid w:val="003B49D8"/>
    <w:rsid w:val="003B4E90"/>
    <w:rsid w:val="003B73ED"/>
    <w:rsid w:val="003C0887"/>
    <w:rsid w:val="003C127D"/>
    <w:rsid w:val="003C1F7E"/>
    <w:rsid w:val="003C2E82"/>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F61"/>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2514"/>
    <w:rsid w:val="004B28B8"/>
    <w:rsid w:val="004B2AB8"/>
    <w:rsid w:val="004B6856"/>
    <w:rsid w:val="004B749E"/>
    <w:rsid w:val="004C0224"/>
    <w:rsid w:val="004C1578"/>
    <w:rsid w:val="004C160B"/>
    <w:rsid w:val="004C2546"/>
    <w:rsid w:val="004C2D5D"/>
    <w:rsid w:val="004C3E78"/>
    <w:rsid w:val="004C52AB"/>
    <w:rsid w:val="004D1124"/>
    <w:rsid w:val="004D1787"/>
    <w:rsid w:val="004D32E9"/>
    <w:rsid w:val="004D3B78"/>
    <w:rsid w:val="004D40BE"/>
    <w:rsid w:val="004D672C"/>
    <w:rsid w:val="004D7A85"/>
    <w:rsid w:val="004D7A94"/>
    <w:rsid w:val="004E03FA"/>
    <w:rsid w:val="004E12B0"/>
    <w:rsid w:val="004E2699"/>
    <w:rsid w:val="004E2974"/>
    <w:rsid w:val="004E2F1A"/>
    <w:rsid w:val="004E5461"/>
    <w:rsid w:val="004E5854"/>
    <w:rsid w:val="004F0639"/>
    <w:rsid w:val="004F46AF"/>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2A28"/>
    <w:rsid w:val="00534C2D"/>
    <w:rsid w:val="005358E8"/>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1B5"/>
    <w:rsid w:val="005A0BA5"/>
    <w:rsid w:val="005A26E4"/>
    <w:rsid w:val="005A2D83"/>
    <w:rsid w:val="005A47D2"/>
    <w:rsid w:val="005A55FD"/>
    <w:rsid w:val="005A61AA"/>
    <w:rsid w:val="005A6F0E"/>
    <w:rsid w:val="005A76FB"/>
    <w:rsid w:val="005B013B"/>
    <w:rsid w:val="005B01A9"/>
    <w:rsid w:val="005B19E3"/>
    <w:rsid w:val="005B3026"/>
    <w:rsid w:val="005B5EC4"/>
    <w:rsid w:val="005B6230"/>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7938"/>
    <w:rsid w:val="00600233"/>
    <w:rsid w:val="006002C8"/>
    <w:rsid w:val="0060102B"/>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6DE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3EDB"/>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2DB"/>
    <w:rsid w:val="006C554E"/>
    <w:rsid w:val="006C7D68"/>
    <w:rsid w:val="006D01FE"/>
    <w:rsid w:val="006D241F"/>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D29"/>
    <w:rsid w:val="00725243"/>
    <w:rsid w:val="00725491"/>
    <w:rsid w:val="0072691D"/>
    <w:rsid w:val="00727E5E"/>
    <w:rsid w:val="00731834"/>
    <w:rsid w:val="0073216C"/>
    <w:rsid w:val="0073374B"/>
    <w:rsid w:val="00734E81"/>
    <w:rsid w:val="0073538E"/>
    <w:rsid w:val="0073791D"/>
    <w:rsid w:val="00737B65"/>
    <w:rsid w:val="0074122F"/>
    <w:rsid w:val="00741774"/>
    <w:rsid w:val="00741AAF"/>
    <w:rsid w:val="0074225E"/>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067"/>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D7C65"/>
    <w:rsid w:val="007E0D3C"/>
    <w:rsid w:val="007E0DFA"/>
    <w:rsid w:val="007E2674"/>
    <w:rsid w:val="007E27A6"/>
    <w:rsid w:val="007E3B43"/>
    <w:rsid w:val="007E3DF1"/>
    <w:rsid w:val="007E4A25"/>
    <w:rsid w:val="007E50BD"/>
    <w:rsid w:val="007E71AA"/>
    <w:rsid w:val="007F5095"/>
    <w:rsid w:val="007F6CC7"/>
    <w:rsid w:val="007F6E7C"/>
    <w:rsid w:val="007F7B5C"/>
    <w:rsid w:val="00800522"/>
    <w:rsid w:val="008009D1"/>
    <w:rsid w:val="008051B4"/>
    <w:rsid w:val="008051DB"/>
    <w:rsid w:val="008057E8"/>
    <w:rsid w:val="008112B2"/>
    <w:rsid w:val="008115A1"/>
    <w:rsid w:val="00811E10"/>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234A"/>
    <w:rsid w:val="008457E7"/>
    <w:rsid w:val="00846BB1"/>
    <w:rsid w:val="00846D02"/>
    <w:rsid w:val="0085033B"/>
    <w:rsid w:val="008507B4"/>
    <w:rsid w:val="00850DB3"/>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3E88"/>
    <w:rsid w:val="00884219"/>
    <w:rsid w:val="00885945"/>
    <w:rsid w:val="008859BD"/>
    <w:rsid w:val="00887225"/>
    <w:rsid w:val="008901B1"/>
    <w:rsid w:val="008902EC"/>
    <w:rsid w:val="008911A0"/>
    <w:rsid w:val="00893103"/>
    <w:rsid w:val="008932E6"/>
    <w:rsid w:val="00894122"/>
    <w:rsid w:val="008947B5"/>
    <w:rsid w:val="00894804"/>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6EE2"/>
    <w:rsid w:val="008F7A2E"/>
    <w:rsid w:val="00903662"/>
    <w:rsid w:val="00903AE7"/>
    <w:rsid w:val="00903EB4"/>
    <w:rsid w:val="009046CF"/>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3E5"/>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43E8"/>
    <w:rsid w:val="009A69CF"/>
    <w:rsid w:val="009A7B93"/>
    <w:rsid w:val="009B1B55"/>
    <w:rsid w:val="009B245F"/>
    <w:rsid w:val="009B3841"/>
    <w:rsid w:val="009B3BE0"/>
    <w:rsid w:val="009B4F8A"/>
    <w:rsid w:val="009B5E45"/>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5EF6"/>
    <w:rsid w:val="00A06192"/>
    <w:rsid w:val="00A1160D"/>
    <w:rsid w:val="00A118AA"/>
    <w:rsid w:val="00A131B7"/>
    <w:rsid w:val="00A156CD"/>
    <w:rsid w:val="00A157DE"/>
    <w:rsid w:val="00A1768E"/>
    <w:rsid w:val="00A20FAA"/>
    <w:rsid w:val="00A21335"/>
    <w:rsid w:val="00A22ECA"/>
    <w:rsid w:val="00A23065"/>
    <w:rsid w:val="00A23302"/>
    <w:rsid w:val="00A235D0"/>
    <w:rsid w:val="00A23E32"/>
    <w:rsid w:val="00A23F70"/>
    <w:rsid w:val="00A2452D"/>
    <w:rsid w:val="00A2494E"/>
    <w:rsid w:val="00A25502"/>
    <w:rsid w:val="00A260A0"/>
    <w:rsid w:val="00A2626E"/>
    <w:rsid w:val="00A27E78"/>
    <w:rsid w:val="00A31637"/>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2A13"/>
    <w:rsid w:val="00B051BB"/>
    <w:rsid w:val="00B05A6F"/>
    <w:rsid w:val="00B064C1"/>
    <w:rsid w:val="00B10B9F"/>
    <w:rsid w:val="00B1119E"/>
    <w:rsid w:val="00B116AB"/>
    <w:rsid w:val="00B13CD6"/>
    <w:rsid w:val="00B16BAC"/>
    <w:rsid w:val="00B170CF"/>
    <w:rsid w:val="00B17438"/>
    <w:rsid w:val="00B17950"/>
    <w:rsid w:val="00B17DCF"/>
    <w:rsid w:val="00B21300"/>
    <w:rsid w:val="00B224BF"/>
    <w:rsid w:val="00B24BE4"/>
    <w:rsid w:val="00B251F7"/>
    <w:rsid w:val="00B26489"/>
    <w:rsid w:val="00B26539"/>
    <w:rsid w:val="00B265CE"/>
    <w:rsid w:val="00B300A5"/>
    <w:rsid w:val="00B307BB"/>
    <w:rsid w:val="00B311CF"/>
    <w:rsid w:val="00B334A9"/>
    <w:rsid w:val="00B335E4"/>
    <w:rsid w:val="00B36A81"/>
    <w:rsid w:val="00B3767E"/>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78F3"/>
    <w:rsid w:val="00B77D37"/>
    <w:rsid w:val="00B80DB4"/>
    <w:rsid w:val="00B82B0A"/>
    <w:rsid w:val="00B82E8A"/>
    <w:rsid w:val="00B86943"/>
    <w:rsid w:val="00B8698D"/>
    <w:rsid w:val="00B86B7E"/>
    <w:rsid w:val="00B90DB4"/>
    <w:rsid w:val="00B9282B"/>
    <w:rsid w:val="00B92B4E"/>
    <w:rsid w:val="00B930B2"/>
    <w:rsid w:val="00B9384C"/>
    <w:rsid w:val="00B9427B"/>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9C9"/>
    <w:rsid w:val="00BB7F3D"/>
    <w:rsid w:val="00BC0316"/>
    <w:rsid w:val="00BC0F18"/>
    <w:rsid w:val="00BC228A"/>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639"/>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7050F"/>
    <w:rsid w:val="00C7243E"/>
    <w:rsid w:val="00C73546"/>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5636"/>
    <w:rsid w:val="00D66866"/>
    <w:rsid w:val="00D67AD9"/>
    <w:rsid w:val="00D67CBF"/>
    <w:rsid w:val="00D702B4"/>
    <w:rsid w:val="00D719EF"/>
    <w:rsid w:val="00D724F5"/>
    <w:rsid w:val="00D72925"/>
    <w:rsid w:val="00D764A7"/>
    <w:rsid w:val="00D76516"/>
    <w:rsid w:val="00D76B51"/>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1574"/>
    <w:rsid w:val="00DA3DBD"/>
    <w:rsid w:val="00DA49B0"/>
    <w:rsid w:val="00DA645E"/>
    <w:rsid w:val="00DA6DC5"/>
    <w:rsid w:val="00DA77E5"/>
    <w:rsid w:val="00DB29B6"/>
    <w:rsid w:val="00DB3739"/>
    <w:rsid w:val="00DB37F6"/>
    <w:rsid w:val="00DB3B57"/>
    <w:rsid w:val="00DB4F23"/>
    <w:rsid w:val="00DB544E"/>
    <w:rsid w:val="00DB67FE"/>
    <w:rsid w:val="00DB6973"/>
    <w:rsid w:val="00DC28CE"/>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48AC"/>
    <w:rsid w:val="00DF64AC"/>
    <w:rsid w:val="00DF7624"/>
    <w:rsid w:val="00E00C0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FC6"/>
    <w:rsid w:val="00E23FF4"/>
    <w:rsid w:val="00E24F48"/>
    <w:rsid w:val="00E254E1"/>
    <w:rsid w:val="00E25968"/>
    <w:rsid w:val="00E2667C"/>
    <w:rsid w:val="00E3042F"/>
    <w:rsid w:val="00E30C97"/>
    <w:rsid w:val="00E31DBF"/>
    <w:rsid w:val="00E324DB"/>
    <w:rsid w:val="00E3291E"/>
    <w:rsid w:val="00E3333B"/>
    <w:rsid w:val="00E33640"/>
    <w:rsid w:val="00E3420B"/>
    <w:rsid w:val="00E376AE"/>
    <w:rsid w:val="00E428AD"/>
    <w:rsid w:val="00E44BB8"/>
    <w:rsid w:val="00E44F8E"/>
    <w:rsid w:val="00E50EAA"/>
    <w:rsid w:val="00E52242"/>
    <w:rsid w:val="00E524BE"/>
    <w:rsid w:val="00E535D5"/>
    <w:rsid w:val="00E54C0C"/>
    <w:rsid w:val="00E550EC"/>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5466"/>
    <w:rsid w:val="00E95C78"/>
    <w:rsid w:val="00EA2079"/>
    <w:rsid w:val="00EA351A"/>
    <w:rsid w:val="00EA685B"/>
    <w:rsid w:val="00EB0643"/>
    <w:rsid w:val="00EB1513"/>
    <w:rsid w:val="00EB3475"/>
    <w:rsid w:val="00EB56B1"/>
    <w:rsid w:val="00EB64E9"/>
    <w:rsid w:val="00EC07D0"/>
    <w:rsid w:val="00EC1726"/>
    <w:rsid w:val="00EC1FDE"/>
    <w:rsid w:val="00EC21AC"/>
    <w:rsid w:val="00EC2E3A"/>
    <w:rsid w:val="00EC3457"/>
    <w:rsid w:val="00EC3658"/>
    <w:rsid w:val="00EC36CF"/>
    <w:rsid w:val="00EC584A"/>
    <w:rsid w:val="00EC6E78"/>
    <w:rsid w:val="00ED0FA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0909"/>
    <w:rsid w:val="00FD3AFB"/>
    <w:rsid w:val="00FD44EA"/>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1.png"/><Relationship Id="rId107" Type="http://schemas.openxmlformats.org/officeDocument/2006/relationships/image" Target="media/image94.png"/><Relationship Id="rId11" Type="http://schemas.openxmlformats.org/officeDocument/2006/relationships/header" Target="header4.xm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jpeg"/><Relationship Id="rId124" Type="http://schemas.openxmlformats.org/officeDocument/2006/relationships/comments" Target="comments.xml"/><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microsoft.com/office/2011/relationships/commentsExtended" Target="commentsExtended.xml"/><Relationship Id="rId141"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microsoft.com/office/2007/relationships/hdphoto" Target="media/hdphoto1.wdp"/><Relationship Id="rId115" Type="http://schemas.openxmlformats.org/officeDocument/2006/relationships/image" Target="media/image101.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microsoft.com/office/2016/09/relationships/commentsIds" Target="commentsIds.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0.png"/><Relationship Id="rId20" Type="http://schemas.openxmlformats.org/officeDocument/2006/relationships/image" Target="media/image8.png"/><Relationship Id="rId41" Type="http://schemas.openxmlformats.org/officeDocument/2006/relationships/header" Target="header6.xml"/><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jpeg"/><Relationship Id="rId132" Type="http://schemas.openxmlformats.org/officeDocument/2006/relationships/image" Target="media/image115.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0.png"/><Relationship Id="rId10" Type="http://schemas.openxmlformats.org/officeDocument/2006/relationships/header" Target="header3.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8.jpeg"/><Relationship Id="rId133" Type="http://schemas.openxmlformats.org/officeDocument/2006/relationships/image" Target="media/image116.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44" Type="http://schemas.microsoft.com/office/2011/relationships/people" Target="peop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F47CFA79-F6A4-49C5-9C11-D7408B697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2878</TotalTime>
  <Pages>1</Pages>
  <Words>20129</Words>
  <Characters>108697</Characters>
  <Application>Microsoft Office Word</Application>
  <DocSecurity>0</DocSecurity>
  <Lines>905</Lines>
  <Paragraphs>257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128569</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18</cp:revision>
  <cp:lastPrinted>2018-11-06T01:42:00Z</cp:lastPrinted>
  <dcterms:created xsi:type="dcterms:W3CDTF">2019-07-28T20:26:00Z</dcterms:created>
  <dcterms:modified xsi:type="dcterms:W3CDTF">2019-08-13T02:29:00Z</dcterms:modified>
</cp:coreProperties>
</file>